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Default="00DC2A04" w:rsidP="00DC2A04">
      <w:pPr>
        <w:rPr>
          <w:lang w:val="en-GB"/>
        </w:rPr>
      </w:pPr>
      <w:bookmarkStart w:id="0" w:name="_Hlk37946264"/>
      <w:bookmarkEnd w:id="0"/>
    </w:p>
    <w:p w14:paraId="1E0AF0C1" w14:textId="77777777" w:rsidR="00AF0D23" w:rsidRPr="00DF0033" w:rsidRDefault="00AF0D23" w:rsidP="00DC2A04">
      <w:pPr>
        <w:rPr>
          <w:lang w:val="en-GB"/>
        </w:rPr>
      </w:pPr>
    </w:p>
    <w:p w14:paraId="0C04E470" w14:textId="77777777" w:rsidR="00DC2A04" w:rsidRPr="00DF0033" w:rsidRDefault="00DC2A04" w:rsidP="00DC2A04">
      <w:pPr>
        <w:rPr>
          <w:lang w:val="en-GB"/>
        </w:rPr>
      </w:pPr>
    </w:p>
    <w:p w14:paraId="32BC60F3" w14:textId="77777777" w:rsidR="00DC2A04" w:rsidRPr="00DF0033" w:rsidRDefault="00DC2A04" w:rsidP="00DC2A04">
      <w:pPr>
        <w:rPr>
          <w:lang w:val="en-GB"/>
        </w:rPr>
      </w:pPr>
    </w:p>
    <w:p w14:paraId="7FE00FF5" w14:textId="77777777" w:rsidR="00DC2A04" w:rsidRPr="00DF0033" w:rsidRDefault="00DC2A04" w:rsidP="00DC2A04">
      <w:pPr>
        <w:rPr>
          <w:lang w:val="en-GB"/>
        </w:rPr>
      </w:pPr>
    </w:p>
    <w:p w14:paraId="51D1275C" w14:textId="77777777" w:rsidR="00DC2A04" w:rsidRPr="00DF0033" w:rsidRDefault="00DC2A04" w:rsidP="00DC2A04">
      <w:pPr>
        <w:rPr>
          <w:lang w:val="en-GB"/>
        </w:rPr>
      </w:pPr>
    </w:p>
    <w:p w14:paraId="5FDFC9EA" w14:textId="77777777" w:rsidR="00DC2A04" w:rsidRPr="00DF0033" w:rsidRDefault="00DC2A04" w:rsidP="00DC2A04">
      <w:pPr>
        <w:rPr>
          <w:lang w:val="en-GB"/>
        </w:rPr>
      </w:pPr>
    </w:p>
    <w:p w14:paraId="2751F984" w14:textId="77777777" w:rsidR="00DC2A04" w:rsidRPr="00DF0033" w:rsidRDefault="00DC2A04" w:rsidP="00DC2A04">
      <w:pPr>
        <w:rPr>
          <w:lang w:val="en-GB"/>
        </w:rPr>
      </w:pPr>
    </w:p>
    <w:p w14:paraId="0EDDF8D3" w14:textId="77777777" w:rsidR="00DC2A04" w:rsidRPr="00DF0033" w:rsidRDefault="00DC2A04" w:rsidP="00DC2A04">
      <w:pPr>
        <w:rPr>
          <w:lang w:val="en-GB"/>
        </w:rPr>
      </w:pPr>
    </w:p>
    <w:p w14:paraId="749F6F25" w14:textId="77777777" w:rsidR="00DC2A04" w:rsidRPr="00DF0033" w:rsidRDefault="00DC2A04" w:rsidP="00DC2A04">
      <w:pPr>
        <w:rPr>
          <w:lang w:val="en-GB"/>
        </w:rPr>
      </w:pPr>
    </w:p>
    <w:p w14:paraId="2377DCFF" w14:textId="77777777" w:rsidR="00044EC3" w:rsidRPr="00DF0033" w:rsidRDefault="00D0693C" w:rsidP="00DC2A04">
      <w:pPr>
        <w:rPr>
          <w:b/>
          <w:sz w:val="40"/>
          <w:szCs w:val="40"/>
          <w:lang w:val="en-GB"/>
        </w:rPr>
      </w:pPr>
      <w:r w:rsidRPr="00D0693C">
        <w:rPr>
          <w:b/>
          <w:sz w:val="40"/>
          <w:szCs w:val="40"/>
          <w:lang w:val="en-GB"/>
        </w:rPr>
        <w:t>BDD - A Practicable Approach for Computerised System Validation?</w:t>
      </w:r>
    </w:p>
    <w:p w14:paraId="4865F488" w14:textId="77777777" w:rsidR="008B3282" w:rsidRPr="00DF0033" w:rsidRDefault="008B3282" w:rsidP="00DC2A04">
      <w:pPr>
        <w:rPr>
          <w:lang w:val="en-GB"/>
        </w:rPr>
      </w:pPr>
    </w:p>
    <w:p w14:paraId="0A62F3B4" w14:textId="77777777" w:rsidR="00DC2A04" w:rsidRPr="00DF0033" w:rsidRDefault="00DC2A04" w:rsidP="00DC2A04">
      <w:pPr>
        <w:rPr>
          <w:lang w:val="en-GB"/>
        </w:rPr>
      </w:pPr>
    </w:p>
    <w:p w14:paraId="112C0241" w14:textId="77777777" w:rsidR="008B3282" w:rsidRPr="00DF0033" w:rsidRDefault="008B3282" w:rsidP="00DC2A04">
      <w:pPr>
        <w:rPr>
          <w:lang w:val="en-GB"/>
        </w:rPr>
      </w:pPr>
    </w:p>
    <w:p w14:paraId="605F447D" w14:textId="77777777" w:rsidR="00DC2A04" w:rsidRPr="00DF0033" w:rsidRDefault="00DC2A04" w:rsidP="00DC2A04">
      <w:pPr>
        <w:rPr>
          <w:lang w:val="en-GB"/>
        </w:rPr>
      </w:pPr>
    </w:p>
    <w:p w14:paraId="41D35730" w14:textId="77777777" w:rsidR="00DC2A04" w:rsidRPr="00DF0033" w:rsidRDefault="00DC2A04" w:rsidP="00DC2A04">
      <w:pPr>
        <w:rPr>
          <w:lang w:val="en-GB"/>
        </w:rPr>
      </w:pPr>
    </w:p>
    <w:p w14:paraId="63C495DE" w14:textId="77777777" w:rsidR="00DC2A04" w:rsidRPr="00DF0033" w:rsidRDefault="00237ADF" w:rsidP="001F284A">
      <w:pPr>
        <w:jc w:val="left"/>
        <w:rPr>
          <w:lang w:val="en-GB"/>
        </w:rPr>
      </w:pPr>
      <w:r>
        <w:rPr>
          <w:b/>
          <w:sz w:val="32"/>
          <w:szCs w:val="32"/>
          <w:lang w:val="en-GB"/>
        </w:rPr>
        <w:t xml:space="preserve">Bachelor </w:t>
      </w:r>
      <w:r w:rsidR="00D0693C">
        <w:rPr>
          <w:b/>
          <w:sz w:val="32"/>
          <w:szCs w:val="32"/>
          <w:lang w:val="en-GB"/>
        </w:rPr>
        <w:t>T</w:t>
      </w:r>
      <w:r w:rsidR="00137964" w:rsidRPr="00DF0033">
        <w:rPr>
          <w:b/>
          <w:sz w:val="32"/>
          <w:szCs w:val="32"/>
          <w:lang w:val="en-GB"/>
        </w:rPr>
        <w:t>hesis</w:t>
      </w:r>
      <w:r w:rsidR="006A14F5" w:rsidRPr="00DF0033">
        <w:rPr>
          <w:b/>
          <w:sz w:val="32"/>
          <w:szCs w:val="32"/>
          <w:lang w:val="en-GB"/>
        </w:rPr>
        <w:t xml:space="preserve"> </w:t>
      </w:r>
      <w:r w:rsidR="00DC2A04" w:rsidRPr="00DF0033">
        <w:rPr>
          <w:b/>
          <w:sz w:val="32"/>
          <w:szCs w:val="32"/>
          <w:lang w:val="en-GB"/>
        </w:rPr>
        <w:t>20</w:t>
      </w:r>
      <w:r w:rsidR="00D0693C">
        <w:rPr>
          <w:b/>
          <w:sz w:val="32"/>
          <w:szCs w:val="32"/>
          <w:lang w:val="en-GB"/>
        </w:rPr>
        <w:t>20</w:t>
      </w:r>
      <w:r w:rsidR="00DC2A04" w:rsidRPr="00DF0033">
        <w:rPr>
          <w:b/>
          <w:sz w:val="32"/>
          <w:szCs w:val="32"/>
          <w:lang w:val="en-GB"/>
        </w:rPr>
        <w:br/>
      </w:r>
    </w:p>
    <w:p w14:paraId="07B63FCA" w14:textId="77777777" w:rsidR="00DC2A04" w:rsidRPr="00DF0033" w:rsidRDefault="006A14F5" w:rsidP="00D0693C">
      <w:pPr>
        <w:tabs>
          <w:tab w:val="clear" w:pos="851"/>
          <w:tab w:val="left" w:pos="2835"/>
        </w:tabs>
        <w:jc w:val="left"/>
        <w:rPr>
          <w:sz w:val="28"/>
          <w:szCs w:val="28"/>
          <w:lang w:val="en-GB"/>
        </w:rPr>
      </w:pPr>
      <w:r w:rsidRPr="00DF0033">
        <w:rPr>
          <w:sz w:val="28"/>
          <w:szCs w:val="28"/>
          <w:lang w:val="en-GB"/>
        </w:rPr>
        <w:t>Client</w:t>
      </w:r>
      <w:r w:rsidR="00DC2A04" w:rsidRPr="00DF0033">
        <w:rPr>
          <w:sz w:val="28"/>
          <w:szCs w:val="28"/>
          <w:lang w:val="en-GB"/>
        </w:rPr>
        <w:t>:</w:t>
      </w:r>
      <w:r w:rsidR="00DC2A04" w:rsidRPr="00DF0033">
        <w:rPr>
          <w:sz w:val="28"/>
          <w:szCs w:val="28"/>
          <w:lang w:val="en-GB"/>
        </w:rPr>
        <w:tab/>
      </w:r>
      <w:r w:rsidR="00D0693C">
        <w:rPr>
          <w:sz w:val="28"/>
          <w:szCs w:val="28"/>
          <w:lang w:val="en-GB"/>
        </w:rPr>
        <w:t>wega Informatik AG</w:t>
      </w:r>
      <w:r w:rsidR="00DC2A04" w:rsidRPr="00DF0033">
        <w:rPr>
          <w:sz w:val="28"/>
          <w:szCs w:val="28"/>
          <w:lang w:val="en-GB"/>
        </w:rPr>
        <w:br/>
      </w:r>
      <w:r w:rsidRPr="00DF0033">
        <w:rPr>
          <w:sz w:val="28"/>
          <w:szCs w:val="28"/>
          <w:lang w:val="en-GB"/>
        </w:rPr>
        <w:t>Author</w:t>
      </w:r>
      <w:r w:rsidR="00DC2A04" w:rsidRPr="00DF0033">
        <w:rPr>
          <w:sz w:val="28"/>
          <w:szCs w:val="28"/>
          <w:lang w:val="en-GB"/>
        </w:rPr>
        <w:t xml:space="preserve">: </w:t>
      </w:r>
      <w:r w:rsidR="00DC2A04" w:rsidRPr="00DF0033">
        <w:rPr>
          <w:sz w:val="28"/>
          <w:szCs w:val="28"/>
          <w:lang w:val="en-GB"/>
        </w:rPr>
        <w:tab/>
      </w:r>
      <w:r w:rsidR="00D0693C">
        <w:rPr>
          <w:sz w:val="28"/>
          <w:szCs w:val="28"/>
          <w:lang w:val="en-GB"/>
        </w:rPr>
        <w:t>Sabrina Leuenberger</w:t>
      </w:r>
      <w:r w:rsidR="00DC2A04" w:rsidRPr="00DF0033">
        <w:rPr>
          <w:sz w:val="28"/>
          <w:szCs w:val="28"/>
          <w:lang w:val="en-GB"/>
        </w:rPr>
        <w:br/>
      </w:r>
      <w:r w:rsidRPr="00DF0033">
        <w:rPr>
          <w:sz w:val="28"/>
          <w:szCs w:val="28"/>
          <w:lang w:val="en-GB"/>
        </w:rPr>
        <w:t>Lecturer</w:t>
      </w:r>
      <w:r w:rsidR="00DC2A04" w:rsidRPr="00DF0033">
        <w:rPr>
          <w:sz w:val="28"/>
          <w:szCs w:val="28"/>
          <w:lang w:val="en-GB"/>
        </w:rPr>
        <w:t xml:space="preserve">: </w:t>
      </w:r>
      <w:r w:rsidR="00DC2A04" w:rsidRPr="00DF0033">
        <w:rPr>
          <w:sz w:val="28"/>
          <w:szCs w:val="28"/>
          <w:lang w:val="en-GB"/>
        </w:rPr>
        <w:tab/>
      </w:r>
      <w:r w:rsidR="00D0693C">
        <w:rPr>
          <w:sz w:val="28"/>
          <w:szCs w:val="28"/>
          <w:lang w:val="en-GB"/>
        </w:rPr>
        <w:t>Stephan Jüngling</w:t>
      </w:r>
      <w:r w:rsidR="00DC2A04" w:rsidRPr="00DF0033">
        <w:rPr>
          <w:sz w:val="28"/>
          <w:szCs w:val="28"/>
          <w:lang w:val="en-GB"/>
        </w:rPr>
        <w:br/>
      </w:r>
      <w:r w:rsidRPr="00DF0033">
        <w:rPr>
          <w:sz w:val="28"/>
          <w:szCs w:val="28"/>
          <w:lang w:val="en-GB"/>
        </w:rPr>
        <w:t>City</w:t>
      </w:r>
      <w:r w:rsidR="00DC2A04" w:rsidRPr="00DF0033">
        <w:rPr>
          <w:sz w:val="28"/>
          <w:szCs w:val="28"/>
          <w:lang w:val="en-GB"/>
        </w:rPr>
        <w:t>, Dat</w:t>
      </w:r>
      <w:r w:rsidRPr="00DF0033">
        <w:rPr>
          <w:sz w:val="28"/>
          <w:szCs w:val="28"/>
          <w:lang w:val="en-GB"/>
        </w:rPr>
        <w:t>e</w:t>
      </w:r>
      <w:r w:rsidR="00DC2A04" w:rsidRPr="00DF0033">
        <w:rPr>
          <w:sz w:val="28"/>
          <w:szCs w:val="28"/>
          <w:lang w:val="en-GB"/>
        </w:rPr>
        <w:t xml:space="preserve">: </w:t>
      </w:r>
      <w:r w:rsidR="00DC2A04" w:rsidRPr="00DF0033">
        <w:rPr>
          <w:sz w:val="28"/>
          <w:szCs w:val="28"/>
          <w:lang w:val="en-GB"/>
        </w:rPr>
        <w:tab/>
      </w:r>
      <w:r w:rsidR="00D0693C">
        <w:rPr>
          <w:sz w:val="28"/>
          <w:szCs w:val="28"/>
          <w:lang w:val="en-GB"/>
        </w:rPr>
        <w:t>Basel</w:t>
      </w:r>
      <w:r w:rsidR="00DC2A04" w:rsidRPr="00DF0033">
        <w:rPr>
          <w:sz w:val="28"/>
          <w:szCs w:val="28"/>
          <w:lang w:val="en-GB"/>
        </w:rPr>
        <w:t xml:space="preserve">, </w:t>
      </w:r>
      <w:r w:rsidR="00D0693C">
        <w:rPr>
          <w:sz w:val="28"/>
          <w:szCs w:val="28"/>
          <w:lang w:val="en-GB"/>
        </w:rPr>
        <w:t>23th of July 2020</w:t>
      </w:r>
    </w:p>
    <w:p w14:paraId="75B9EF90" w14:textId="77777777" w:rsidR="005500E7" w:rsidRPr="00DF0033" w:rsidRDefault="005500E7" w:rsidP="00F7330E">
      <w:pPr>
        <w:rPr>
          <w:lang w:val="en-GB"/>
        </w:rPr>
      </w:pPr>
    </w:p>
    <w:p w14:paraId="79285694" w14:textId="77777777" w:rsidR="005500E7" w:rsidRPr="00DF0033" w:rsidRDefault="005500E7" w:rsidP="005500E7">
      <w:pPr>
        <w:rPr>
          <w:lang w:val="en-GB"/>
        </w:rPr>
        <w:sectPr w:rsidR="005500E7" w:rsidRPr="00DF0033"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DF0033" w:rsidRDefault="00696A18" w:rsidP="00696A18">
      <w:pPr>
        <w:rPr>
          <w:lang w:val="en-GB" w:eastAsia="de-DE"/>
        </w:rPr>
      </w:pPr>
    </w:p>
    <w:p w14:paraId="404FAC2C" w14:textId="77777777" w:rsidR="00696A18" w:rsidRPr="00DF0033" w:rsidRDefault="00696A18" w:rsidP="00696A18">
      <w:pPr>
        <w:rPr>
          <w:lang w:val="en-GB" w:eastAsia="de-DE"/>
        </w:rPr>
      </w:pPr>
    </w:p>
    <w:p w14:paraId="4B8CDD1D" w14:textId="77777777" w:rsidR="00696A18" w:rsidRPr="00DF0033" w:rsidRDefault="00696A18" w:rsidP="00696A18">
      <w:pPr>
        <w:rPr>
          <w:lang w:val="en-GB" w:eastAsia="de-DE"/>
        </w:rPr>
      </w:pPr>
    </w:p>
    <w:p w14:paraId="760B8629" w14:textId="77777777" w:rsidR="00696A18" w:rsidRPr="00DF0033" w:rsidRDefault="00696A18" w:rsidP="00696A18">
      <w:pPr>
        <w:rPr>
          <w:lang w:val="en-GB" w:eastAsia="de-DE"/>
        </w:rPr>
      </w:pPr>
    </w:p>
    <w:p w14:paraId="3326D0ED" w14:textId="77777777" w:rsidR="00507598" w:rsidRPr="00DF0033" w:rsidRDefault="00507598" w:rsidP="00696A18">
      <w:pPr>
        <w:rPr>
          <w:lang w:val="en-GB" w:eastAsia="de-DE"/>
        </w:rPr>
      </w:pPr>
    </w:p>
    <w:p w14:paraId="7329DBA7" w14:textId="77777777" w:rsidR="00D34E78" w:rsidRPr="00DF0033"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490511" w14:paraId="458AAD62" w14:textId="77777777" w:rsidTr="00DB738A">
        <w:tc>
          <w:tcPr>
            <w:tcW w:w="4889" w:type="dxa"/>
            <w:shd w:val="clear" w:color="auto" w:fill="auto"/>
          </w:tcPr>
          <w:p w14:paraId="27DC816B" w14:textId="77777777" w:rsidR="00507598" w:rsidRPr="00DF0033" w:rsidRDefault="003C2181" w:rsidP="00F613E7">
            <w:pPr>
              <w:tabs>
                <w:tab w:val="left" w:pos="567"/>
              </w:tabs>
              <w:spacing w:after="0"/>
              <w:rPr>
                <w:b/>
                <w:lang w:val="en-GB" w:eastAsia="de-DE"/>
              </w:rPr>
            </w:pPr>
            <w:r>
              <w:rPr>
                <w:b/>
                <w:lang w:val="en-GB" w:eastAsia="de-DE"/>
              </w:rPr>
              <w:t>BDD – A Practicable Approach for Computerised System Validation?</w:t>
            </w:r>
          </w:p>
          <w:p w14:paraId="515DA123" w14:textId="77777777" w:rsidR="00507598" w:rsidRPr="00DF0033" w:rsidRDefault="00507598" w:rsidP="003C2181">
            <w:pPr>
              <w:tabs>
                <w:tab w:val="left" w:pos="567"/>
              </w:tabs>
              <w:rPr>
                <w:b/>
                <w:lang w:val="en-GB" w:eastAsia="de-DE"/>
              </w:rPr>
            </w:pPr>
          </w:p>
        </w:tc>
        <w:tc>
          <w:tcPr>
            <w:tcW w:w="4889" w:type="dxa"/>
            <w:shd w:val="clear" w:color="auto" w:fill="auto"/>
          </w:tcPr>
          <w:p w14:paraId="0FFBAF8F" w14:textId="77777777" w:rsidR="00D34E78" w:rsidRPr="00DF0033" w:rsidRDefault="00D34E78" w:rsidP="00F613E7">
            <w:pPr>
              <w:tabs>
                <w:tab w:val="left" w:pos="567"/>
              </w:tabs>
              <w:jc w:val="left"/>
              <w:rPr>
                <w:b/>
                <w:lang w:val="en-GB" w:eastAsia="de-DE"/>
              </w:rPr>
            </w:pPr>
          </w:p>
        </w:tc>
      </w:tr>
      <w:tr w:rsidR="00DB738A" w:rsidRPr="00DF0033" w14:paraId="2AA976BF" w14:textId="77777777" w:rsidTr="00DB738A">
        <w:tc>
          <w:tcPr>
            <w:tcW w:w="4889" w:type="dxa"/>
            <w:shd w:val="clear" w:color="auto" w:fill="auto"/>
          </w:tcPr>
          <w:p w14:paraId="742A576C" w14:textId="77777777" w:rsidR="00DB738A" w:rsidRPr="00DF0033" w:rsidRDefault="00DB738A" w:rsidP="00CF01DA">
            <w:pPr>
              <w:tabs>
                <w:tab w:val="left" w:pos="567"/>
              </w:tabs>
              <w:spacing w:after="0"/>
              <w:jc w:val="left"/>
              <w:rPr>
                <w:b/>
                <w:lang w:val="en-GB" w:eastAsia="de-DE"/>
              </w:rPr>
            </w:pPr>
            <w:r w:rsidRPr="00DF0033">
              <w:rPr>
                <w:b/>
                <w:lang w:val="en-GB" w:eastAsia="de-DE"/>
              </w:rPr>
              <w:t>Aut</w:t>
            </w:r>
            <w:r w:rsidR="000877DD" w:rsidRPr="00DF0033">
              <w:rPr>
                <w:b/>
                <w:lang w:val="en-GB" w:eastAsia="de-DE"/>
              </w:rPr>
              <w:t>h</w:t>
            </w:r>
            <w:r w:rsidRPr="00DF0033">
              <w:rPr>
                <w:b/>
                <w:lang w:val="en-GB" w:eastAsia="de-DE"/>
              </w:rPr>
              <w:t>or</w:t>
            </w:r>
          </w:p>
        </w:tc>
        <w:tc>
          <w:tcPr>
            <w:tcW w:w="4889" w:type="dxa"/>
            <w:shd w:val="clear" w:color="auto" w:fill="auto"/>
          </w:tcPr>
          <w:p w14:paraId="1768CDBD" w14:textId="77777777" w:rsidR="00DB738A" w:rsidRPr="00DF0033" w:rsidRDefault="00DB738A" w:rsidP="00CF01DA">
            <w:pPr>
              <w:tabs>
                <w:tab w:val="left" w:pos="567"/>
              </w:tabs>
              <w:spacing w:after="0"/>
              <w:jc w:val="left"/>
              <w:rPr>
                <w:b/>
                <w:lang w:val="en-GB" w:eastAsia="de-DE"/>
              </w:rPr>
            </w:pPr>
          </w:p>
        </w:tc>
      </w:tr>
      <w:tr w:rsidR="00D34E78" w:rsidRPr="006C29B5" w14:paraId="1345F894" w14:textId="77777777" w:rsidTr="00DB738A">
        <w:tc>
          <w:tcPr>
            <w:tcW w:w="4889" w:type="dxa"/>
            <w:shd w:val="clear" w:color="auto" w:fill="auto"/>
          </w:tcPr>
          <w:p w14:paraId="423D41DF" w14:textId="77777777" w:rsidR="00D34E78" w:rsidRPr="006C29B5" w:rsidRDefault="006C29B5" w:rsidP="006C29B5">
            <w:pPr>
              <w:tabs>
                <w:tab w:val="left" w:pos="567"/>
              </w:tabs>
              <w:jc w:val="left"/>
              <w:rPr>
                <w:b/>
                <w:lang w:eastAsia="de-DE"/>
              </w:rPr>
            </w:pPr>
            <w:r w:rsidRPr="006C29B5">
              <w:rPr>
                <w:lang w:eastAsia="de-DE"/>
              </w:rPr>
              <w:t>Sabrina Leuenberger</w:t>
            </w:r>
            <w:r w:rsidR="00D34E78" w:rsidRPr="006C29B5">
              <w:rPr>
                <w:lang w:eastAsia="de-DE"/>
              </w:rPr>
              <w:br/>
            </w:r>
            <w:r w:rsidRPr="006C29B5">
              <w:rPr>
                <w:lang w:eastAsia="de-DE"/>
              </w:rPr>
              <w:t>Merlachfeld 54</w:t>
            </w:r>
            <w:r w:rsidR="00D34E78" w:rsidRPr="006C29B5">
              <w:rPr>
                <w:lang w:eastAsia="de-DE"/>
              </w:rPr>
              <w:br/>
            </w:r>
            <w:r w:rsidRPr="006C29B5">
              <w:rPr>
                <w:lang w:eastAsia="de-DE"/>
              </w:rPr>
              <w:t>3280 Murten</w:t>
            </w:r>
            <w:r w:rsidR="00D34E78" w:rsidRPr="006C29B5">
              <w:rPr>
                <w:lang w:eastAsia="de-DE"/>
              </w:rPr>
              <w:br/>
            </w:r>
            <w:r>
              <w:rPr>
                <w:lang w:eastAsia="de-DE"/>
              </w:rPr>
              <w:t>+41 (0)78 935 19 99</w:t>
            </w:r>
            <w:r w:rsidR="00D34E78" w:rsidRPr="006C29B5">
              <w:rPr>
                <w:lang w:eastAsia="de-DE"/>
              </w:rPr>
              <w:br/>
            </w:r>
            <w:r>
              <w:rPr>
                <w:lang w:eastAsia="de-DE"/>
              </w:rPr>
              <w:t>saleuenberger</w:t>
            </w:r>
            <w:r w:rsidR="00650A6D">
              <w:rPr>
                <w:lang w:eastAsia="de-DE"/>
              </w:rPr>
              <w:t>@gmx.ch</w:t>
            </w:r>
          </w:p>
        </w:tc>
        <w:tc>
          <w:tcPr>
            <w:tcW w:w="4889" w:type="dxa"/>
            <w:shd w:val="clear" w:color="auto" w:fill="auto"/>
          </w:tcPr>
          <w:p w14:paraId="4314E29A" w14:textId="77777777" w:rsidR="00D34E78" w:rsidRPr="006C29B5" w:rsidRDefault="00D34E78" w:rsidP="00F613E7">
            <w:pPr>
              <w:tabs>
                <w:tab w:val="left" w:pos="567"/>
              </w:tabs>
              <w:jc w:val="left"/>
              <w:rPr>
                <w:b/>
                <w:lang w:eastAsia="de-DE"/>
              </w:rPr>
            </w:pPr>
          </w:p>
        </w:tc>
      </w:tr>
      <w:tr w:rsidR="00DB738A" w:rsidRPr="00DF0033" w14:paraId="25C7D184" w14:textId="77777777" w:rsidTr="00DB738A">
        <w:tc>
          <w:tcPr>
            <w:tcW w:w="4889" w:type="dxa"/>
            <w:shd w:val="clear" w:color="auto" w:fill="auto"/>
          </w:tcPr>
          <w:p w14:paraId="7E5DF5F1" w14:textId="77777777" w:rsidR="00DB738A" w:rsidRPr="00DF0033" w:rsidRDefault="000877DD" w:rsidP="00CF01DA">
            <w:pPr>
              <w:tabs>
                <w:tab w:val="left" w:pos="567"/>
              </w:tabs>
              <w:spacing w:after="0"/>
              <w:jc w:val="left"/>
              <w:rPr>
                <w:b/>
                <w:lang w:val="en-GB" w:eastAsia="de-DE"/>
              </w:rPr>
            </w:pPr>
            <w:r w:rsidRPr="00DF0033">
              <w:rPr>
                <w:b/>
                <w:lang w:val="en-GB" w:eastAsia="de-DE"/>
              </w:rPr>
              <w:t>Lecturer</w:t>
            </w:r>
          </w:p>
        </w:tc>
        <w:tc>
          <w:tcPr>
            <w:tcW w:w="4889" w:type="dxa"/>
            <w:shd w:val="clear" w:color="auto" w:fill="auto"/>
          </w:tcPr>
          <w:p w14:paraId="75B116E2" w14:textId="77777777" w:rsidR="00DB738A" w:rsidRPr="00DF0033" w:rsidRDefault="00DB738A" w:rsidP="00DB738A">
            <w:pPr>
              <w:tabs>
                <w:tab w:val="left" w:pos="567"/>
              </w:tabs>
              <w:spacing w:after="0" w:line="240" w:lineRule="auto"/>
              <w:jc w:val="left"/>
              <w:rPr>
                <w:b/>
                <w:lang w:val="en-GB" w:eastAsia="de-DE"/>
              </w:rPr>
            </w:pPr>
          </w:p>
        </w:tc>
      </w:tr>
      <w:tr w:rsidR="00D34E78" w:rsidRPr="00490511" w14:paraId="06D4C5F8" w14:textId="77777777" w:rsidTr="00DB738A">
        <w:tc>
          <w:tcPr>
            <w:tcW w:w="4889" w:type="dxa"/>
            <w:shd w:val="clear" w:color="auto" w:fill="auto"/>
          </w:tcPr>
          <w:p w14:paraId="7DBD80B4" w14:textId="77777777" w:rsidR="00D34E78" w:rsidRPr="00DF0033" w:rsidRDefault="00650A6D" w:rsidP="00650A6D">
            <w:pPr>
              <w:tabs>
                <w:tab w:val="left" w:pos="567"/>
              </w:tabs>
              <w:jc w:val="left"/>
              <w:rPr>
                <w:b/>
                <w:lang w:val="en-GB" w:eastAsia="de-DE"/>
              </w:rPr>
            </w:pPr>
            <w:r>
              <w:rPr>
                <w:lang w:val="en-GB" w:eastAsia="de-DE"/>
              </w:rPr>
              <w:t>Stephan Jüngling</w:t>
            </w:r>
            <w:r w:rsidR="00D34E78" w:rsidRPr="00DF0033">
              <w:rPr>
                <w:lang w:val="en-GB" w:eastAsia="de-DE"/>
              </w:rPr>
              <w:br/>
            </w:r>
            <w:r w:rsidR="000877DD" w:rsidRPr="00DF0033">
              <w:rPr>
                <w:lang w:val="en-GB" w:eastAsia="de-DE"/>
              </w:rPr>
              <w:t xml:space="preserve">University of Applied Sciences and Arts </w:t>
            </w:r>
            <w:r w:rsidR="00DF0033" w:rsidRPr="00DF0033">
              <w:rPr>
                <w:lang w:val="en-GB" w:eastAsia="de-DE"/>
              </w:rPr>
              <w:br/>
            </w:r>
            <w:r w:rsidR="00237ADF" w:rsidRPr="00DF0033">
              <w:rPr>
                <w:lang w:val="en-GB" w:eastAsia="de-DE"/>
              </w:rPr>
              <w:t>Northwestern</w:t>
            </w:r>
            <w:r w:rsidR="000877DD" w:rsidRPr="00DF0033">
              <w:rPr>
                <w:lang w:val="en-GB" w:eastAsia="de-DE"/>
              </w:rPr>
              <w:t xml:space="preserve"> Switzerland</w:t>
            </w:r>
            <w:r w:rsidR="00D34E78" w:rsidRPr="00DF0033">
              <w:rPr>
                <w:lang w:val="en-GB" w:eastAsia="de-DE"/>
              </w:rPr>
              <w:t xml:space="preserve"> </w:t>
            </w:r>
            <w:r w:rsidR="00D34E78" w:rsidRPr="00DF0033">
              <w:rPr>
                <w:lang w:val="en-GB" w:eastAsia="de-DE"/>
              </w:rPr>
              <w:br/>
            </w:r>
            <w:r>
              <w:rPr>
                <w:lang w:val="en-GB" w:eastAsia="de-DE"/>
              </w:rPr>
              <w:t>stephan.juengling@fhnw.ch</w:t>
            </w:r>
          </w:p>
        </w:tc>
        <w:tc>
          <w:tcPr>
            <w:tcW w:w="4889" w:type="dxa"/>
            <w:shd w:val="clear" w:color="auto" w:fill="auto"/>
          </w:tcPr>
          <w:p w14:paraId="69FF6BBB" w14:textId="77777777" w:rsidR="00D34E78" w:rsidRPr="00DF0033" w:rsidRDefault="00D34E78" w:rsidP="00F613E7">
            <w:pPr>
              <w:tabs>
                <w:tab w:val="left" w:pos="567"/>
              </w:tabs>
              <w:jc w:val="left"/>
              <w:rPr>
                <w:b/>
                <w:lang w:val="en-GB" w:eastAsia="de-DE"/>
              </w:rPr>
            </w:pPr>
          </w:p>
        </w:tc>
      </w:tr>
      <w:tr w:rsidR="00DB738A" w:rsidRPr="00DF0033" w14:paraId="6F2FB8EE" w14:textId="77777777" w:rsidTr="00DB738A">
        <w:trPr>
          <w:trHeight w:val="313"/>
        </w:trPr>
        <w:tc>
          <w:tcPr>
            <w:tcW w:w="4889" w:type="dxa"/>
            <w:shd w:val="clear" w:color="auto" w:fill="auto"/>
          </w:tcPr>
          <w:p w14:paraId="2BBB7730" w14:textId="77777777" w:rsidR="00DB738A" w:rsidRPr="00DF0033" w:rsidRDefault="000877DD" w:rsidP="00CF01DA">
            <w:pPr>
              <w:tabs>
                <w:tab w:val="left" w:pos="567"/>
              </w:tabs>
              <w:spacing w:after="0"/>
              <w:jc w:val="left"/>
              <w:rPr>
                <w:b/>
                <w:lang w:val="en-GB" w:eastAsia="de-DE"/>
              </w:rPr>
            </w:pPr>
            <w:r w:rsidRPr="00DF0033">
              <w:rPr>
                <w:b/>
                <w:lang w:val="en-GB" w:eastAsia="de-DE"/>
              </w:rPr>
              <w:t>Client</w:t>
            </w:r>
          </w:p>
        </w:tc>
        <w:tc>
          <w:tcPr>
            <w:tcW w:w="4889" w:type="dxa"/>
            <w:shd w:val="clear" w:color="auto" w:fill="auto"/>
          </w:tcPr>
          <w:p w14:paraId="51D839D6" w14:textId="77777777" w:rsidR="00DB738A" w:rsidRPr="00DF0033" w:rsidRDefault="00DB738A" w:rsidP="00DB738A">
            <w:pPr>
              <w:tabs>
                <w:tab w:val="left" w:pos="567"/>
              </w:tabs>
              <w:spacing w:after="0" w:line="240" w:lineRule="auto"/>
              <w:jc w:val="left"/>
              <w:rPr>
                <w:b/>
                <w:lang w:val="en-GB" w:eastAsia="de-DE"/>
              </w:rPr>
            </w:pPr>
          </w:p>
        </w:tc>
      </w:tr>
      <w:tr w:rsidR="00D34E78" w:rsidRPr="00650A6D" w14:paraId="3E437848" w14:textId="77777777" w:rsidTr="00DB738A">
        <w:tc>
          <w:tcPr>
            <w:tcW w:w="4889" w:type="dxa"/>
            <w:shd w:val="clear" w:color="auto" w:fill="auto"/>
          </w:tcPr>
          <w:p w14:paraId="14D67BC6" w14:textId="77777777" w:rsidR="00650A6D" w:rsidRPr="00650A6D" w:rsidRDefault="00650A6D" w:rsidP="00650A6D">
            <w:pPr>
              <w:tabs>
                <w:tab w:val="left" w:pos="567"/>
              </w:tabs>
              <w:jc w:val="left"/>
              <w:rPr>
                <w:lang w:eastAsia="de-DE"/>
              </w:rPr>
            </w:pPr>
            <w:r w:rsidRPr="00650A6D">
              <w:rPr>
                <w:lang w:eastAsia="de-DE"/>
              </w:rPr>
              <w:t>wega Informatik AG</w:t>
            </w:r>
            <w:r w:rsidR="00D34E78" w:rsidRPr="00650A6D">
              <w:rPr>
                <w:lang w:eastAsia="de-DE"/>
              </w:rPr>
              <w:br/>
            </w:r>
            <w:r w:rsidRPr="00650A6D">
              <w:rPr>
                <w:lang w:eastAsia="de-DE"/>
              </w:rPr>
              <w:t>Mathias Fuchs und Evelyne Daniel</w:t>
            </w:r>
            <w:r w:rsidR="00D34E78" w:rsidRPr="00650A6D">
              <w:rPr>
                <w:lang w:eastAsia="de-DE"/>
              </w:rPr>
              <w:br/>
            </w:r>
            <w:r w:rsidRPr="00650A6D">
              <w:rPr>
                <w:lang w:eastAsia="de-DE"/>
              </w:rPr>
              <w:t>Aeschengraben 20</w:t>
            </w:r>
            <w:r w:rsidR="00D34E78" w:rsidRPr="00650A6D">
              <w:rPr>
                <w:lang w:eastAsia="de-DE"/>
              </w:rPr>
              <w:br/>
            </w:r>
            <w:r w:rsidRPr="00650A6D">
              <w:rPr>
                <w:lang w:eastAsia="de-DE"/>
              </w:rPr>
              <w:t>4051 Basel</w:t>
            </w:r>
            <w:r w:rsidR="00D34E78" w:rsidRPr="00650A6D">
              <w:rPr>
                <w:lang w:eastAsia="de-DE"/>
              </w:rPr>
              <w:br/>
            </w:r>
            <w:r w:rsidRPr="00650A6D">
              <w:rPr>
                <w:lang w:eastAsia="de-DE"/>
              </w:rPr>
              <w:t>+41 (0)61 270 87 87</w:t>
            </w:r>
            <w:r w:rsidR="00D34E78" w:rsidRPr="00650A6D">
              <w:rPr>
                <w:lang w:eastAsia="de-DE"/>
              </w:rPr>
              <w:br/>
            </w:r>
            <w:r>
              <w:rPr>
                <w:lang w:eastAsia="de-DE"/>
              </w:rPr>
              <w:t>info@wega-it.com</w:t>
            </w:r>
            <w:r w:rsidRPr="00650A6D">
              <w:rPr>
                <w:lang w:eastAsia="de-DE"/>
              </w:rPr>
              <w:br/>
              <w:t>www.wega-it.com</w:t>
            </w:r>
          </w:p>
        </w:tc>
        <w:tc>
          <w:tcPr>
            <w:tcW w:w="4889" w:type="dxa"/>
            <w:shd w:val="clear" w:color="auto" w:fill="auto"/>
          </w:tcPr>
          <w:p w14:paraId="03571168" w14:textId="77777777" w:rsidR="00D34E78" w:rsidRPr="00650A6D" w:rsidRDefault="00D34E78" w:rsidP="00F613E7">
            <w:pPr>
              <w:tabs>
                <w:tab w:val="left" w:pos="567"/>
              </w:tabs>
              <w:jc w:val="left"/>
              <w:rPr>
                <w:b/>
                <w:lang w:eastAsia="de-DE"/>
              </w:rPr>
            </w:pPr>
          </w:p>
        </w:tc>
      </w:tr>
      <w:tr w:rsidR="00507598" w:rsidRPr="00650A6D" w14:paraId="66331F8B" w14:textId="77777777" w:rsidTr="00DB738A">
        <w:tc>
          <w:tcPr>
            <w:tcW w:w="4889" w:type="dxa"/>
            <w:shd w:val="clear" w:color="auto" w:fill="auto"/>
          </w:tcPr>
          <w:p w14:paraId="3D6A3028" w14:textId="77777777" w:rsidR="00507598" w:rsidRPr="00650A6D" w:rsidRDefault="00507598" w:rsidP="00F613E7">
            <w:pPr>
              <w:tabs>
                <w:tab w:val="left" w:pos="567"/>
              </w:tabs>
              <w:jc w:val="left"/>
              <w:rPr>
                <w:b/>
                <w:lang w:eastAsia="de-DE"/>
              </w:rPr>
            </w:pPr>
          </w:p>
          <w:p w14:paraId="2DC64BBE" w14:textId="77777777" w:rsidR="00507598" w:rsidRPr="00DF0033" w:rsidRDefault="00650A6D" w:rsidP="00650A6D">
            <w:pPr>
              <w:tabs>
                <w:tab w:val="left" w:pos="567"/>
              </w:tabs>
              <w:jc w:val="left"/>
              <w:rPr>
                <w:lang w:val="en-GB" w:eastAsia="de-DE"/>
              </w:rPr>
            </w:pPr>
            <w:r>
              <w:rPr>
                <w:lang w:val="en-GB" w:eastAsia="de-DE"/>
              </w:rPr>
              <w:t>Basel</w:t>
            </w:r>
            <w:r w:rsidR="00507598" w:rsidRPr="00DF0033">
              <w:rPr>
                <w:lang w:val="en-GB" w:eastAsia="de-DE"/>
              </w:rPr>
              <w:t xml:space="preserve">, </w:t>
            </w:r>
            <w:r>
              <w:rPr>
                <w:lang w:val="en-GB" w:eastAsia="de-DE"/>
              </w:rPr>
              <w:t>July</w:t>
            </w:r>
            <w:r w:rsidR="00507598" w:rsidRPr="00DF0033">
              <w:rPr>
                <w:lang w:val="en-GB" w:eastAsia="de-DE"/>
              </w:rPr>
              <w:t xml:space="preserve"> 20</w:t>
            </w:r>
            <w:r>
              <w:rPr>
                <w:lang w:val="en-GB" w:eastAsia="de-DE"/>
              </w:rPr>
              <w:t>20</w:t>
            </w:r>
          </w:p>
        </w:tc>
        <w:tc>
          <w:tcPr>
            <w:tcW w:w="4889" w:type="dxa"/>
            <w:shd w:val="clear" w:color="auto" w:fill="auto"/>
          </w:tcPr>
          <w:p w14:paraId="2B54905E" w14:textId="77777777" w:rsidR="00507598" w:rsidRPr="00DF0033" w:rsidRDefault="00507598" w:rsidP="00F613E7">
            <w:pPr>
              <w:tabs>
                <w:tab w:val="left" w:pos="567"/>
              </w:tabs>
              <w:jc w:val="left"/>
              <w:rPr>
                <w:b/>
                <w:lang w:val="en-GB" w:eastAsia="de-DE"/>
              </w:rPr>
            </w:pPr>
          </w:p>
        </w:tc>
      </w:tr>
    </w:tbl>
    <w:p w14:paraId="524DF694" w14:textId="77777777" w:rsidR="00696A18" w:rsidRPr="00DF0033" w:rsidRDefault="00696A18" w:rsidP="00696A18">
      <w:pPr>
        <w:rPr>
          <w:lang w:val="en-GB" w:eastAsia="de-DE"/>
        </w:rPr>
        <w:sectPr w:rsidR="00696A18" w:rsidRPr="00DF0033"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36005" w:rsidRDefault="000877DD" w:rsidP="00D000CF">
      <w:pPr>
        <w:pStyle w:val="Heading1withoutnumbering"/>
        <w:rPr>
          <w:lang w:val="en-GB"/>
        </w:rPr>
      </w:pPr>
      <w:bookmarkStart w:id="1" w:name="_Toc45032334"/>
      <w:r w:rsidRPr="00A36005">
        <w:rPr>
          <w:lang w:val="en-GB"/>
        </w:rPr>
        <w:lastRenderedPageBreak/>
        <w:t xml:space="preserve">Declaration of </w:t>
      </w:r>
      <w:r w:rsidR="00406961" w:rsidRPr="00A36005">
        <w:rPr>
          <w:lang w:val="en-GB"/>
        </w:rPr>
        <w:t>Authenticity</w:t>
      </w:r>
      <w:bookmarkEnd w:id="1"/>
    </w:p>
    <w:p w14:paraId="649E7BBE" w14:textId="77777777" w:rsidR="00522501" w:rsidRPr="00A36005" w:rsidRDefault="00522501" w:rsidP="000877DD">
      <w:pPr>
        <w:rPr>
          <w:iCs/>
          <w:szCs w:val="22"/>
          <w:lang w:val="en-GB"/>
        </w:rPr>
      </w:pPr>
      <w:r w:rsidRPr="00A36005">
        <w:rPr>
          <w:iCs/>
          <w:szCs w:val="22"/>
          <w:lang w:val="en-GB"/>
        </w:rPr>
        <w:t xml:space="preserve">I the undersigned declare that </w:t>
      </w:r>
      <w:r w:rsidR="0023682D" w:rsidRPr="00A36005">
        <w:rPr>
          <w:iCs/>
          <w:szCs w:val="22"/>
          <w:lang w:val="en-GB"/>
        </w:rPr>
        <w:t xml:space="preserve">I have prepared </w:t>
      </w:r>
      <w:r w:rsidRPr="00A36005">
        <w:rPr>
          <w:iCs/>
          <w:szCs w:val="22"/>
          <w:lang w:val="en-GB"/>
        </w:rPr>
        <w:t xml:space="preserve">the present paper </w:t>
      </w:r>
      <w:r w:rsidR="0023682D" w:rsidRPr="00A36005">
        <w:rPr>
          <w:iCs/>
          <w:szCs w:val="22"/>
          <w:lang w:val="en-GB"/>
        </w:rPr>
        <w:t xml:space="preserve">independently and without the use of sources other than those indicated in the </w:t>
      </w:r>
      <w:r w:rsidR="00E36317" w:rsidRPr="00A36005">
        <w:rPr>
          <w:iCs/>
          <w:szCs w:val="22"/>
          <w:lang w:val="en-GB"/>
        </w:rPr>
        <w:t>reference list</w:t>
      </w:r>
      <w:r w:rsidR="0023682D" w:rsidRPr="00A36005">
        <w:rPr>
          <w:iCs/>
          <w:szCs w:val="22"/>
          <w:lang w:val="en-GB"/>
        </w:rPr>
        <w:t xml:space="preserve">. </w:t>
      </w:r>
    </w:p>
    <w:p w14:paraId="2EFE107A" w14:textId="77777777" w:rsidR="001F2777" w:rsidRPr="00A36005" w:rsidRDefault="00F37AFA" w:rsidP="000877DD">
      <w:pPr>
        <w:rPr>
          <w:rFonts w:cs="Arial"/>
          <w:color w:val="222222"/>
          <w:lang w:val="en"/>
        </w:rPr>
      </w:pPr>
      <w:r w:rsidRPr="00A36005">
        <w:rPr>
          <w:iCs/>
          <w:szCs w:val="22"/>
          <w:lang w:val="en-GB"/>
        </w:rPr>
        <w:t>All statements and information contained herein are listed and indicated a</w:t>
      </w:r>
      <w:r w:rsidR="001F2777" w:rsidRPr="00A36005">
        <w:rPr>
          <w:iCs/>
          <w:szCs w:val="22"/>
          <w:lang w:val="en-GB"/>
        </w:rPr>
        <w:t>s</w:t>
      </w:r>
      <w:r w:rsidR="001F2777" w:rsidRPr="00A36005">
        <w:rPr>
          <w:rFonts w:cs="Arial"/>
          <w:color w:val="222222"/>
          <w:lang w:val="en"/>
        </w:rPr>
        <w:t xml:space="preserve"> quotations and / or paraphrases.</w:t>
      </w:r>
    </w:p>
    <w:p w14:paraId="63CAD3BD" w14:textId="77777777" w:rsidR="001F2777" w:rsidRDefault="001F2777" w:rsidP="000877DD">
      <w:pPr>
        <w:rPr>
          <w:rFonts w:cs="Arial"/>
          <w:color w:val="222222"/>
          <w:lang w:val="en"/>
        </w:rPr>
      </w:pPr>
      <w:r w:rsidRPr="00A36005">
        <w:rPr>
          <w:rFonts w:cs="Arial"/>
          <w:color w:val="222222"/>
          <w:lang w:val="en"/>
        </w:rPr>
        <w:t xml:space="preserve">This Bachelor Thesis / Project Work / Student Research </w:t>
      </w:r>
      <w:r w:rsidR="00E20FE4" w:rsidRPr="00A36005">
        <w:rPr>
          <w:rFonts w:cs="Arial"/>
          <w:color w:val="222222"/>
          <w:lang w:val="en"/>
        </w:rPr>
        <w:t>has not been published to date. It has thus not been made available to other interested parties or examination boards.</w:t>
      </w:r>
    </w:p>
    <w:p w14:paraId="7729D512" w14:textId="77777777" w:rsidR="008F3205" w:rsidRPr="00DF0033" w:rsidRDefault="008F3205" w:rsidP="00F7330E">
      <w:pPr>
        <w:rPr>
          <w:lang w:val="en-GB"/>
        </w:rPr>
      </w:pPr>
    </w:p>
    <w:p w14:paraId="1AE00475" w14:textId="77777777" w:rsidR="00F7330E" w:rsidRPr="00DF0033" w:rsidRDefault="008F3205" w:rsidP="00F7330E">
      <w:pPr>
        <w:rPr>
          <w:lang w:val="en-GB"/>
        </w:rPr>
      </w:pPr>
      <w:r w:rsidRPr="00DF0033">
        <w:rPr>
          <w:lang w:val="en-GB"/>
        </w:rPr>
        <w:t>City</w:t>
      </w:r>
      <w:r w:rsidR="00F7330E" w:rsidRPr="00DF0033">
        <w:rPr>
          <w:lang w:val="en-GB"/>
        </w:rPr>
        <w:t>, Dat</w:t>
      </w:r>
      <w:r w:rsidRPr="00DF0033">
        <w:rPr>
          <w:lang w:val="en-GB"/>
        </w:rPr>
        <w:t>e</w:t>
      </w:r>
    </w:p>
    <w:p w14:paraId="1F17CC28" w14:textId="77777777" w:rsidR="003B046B" w:rsidRPr="00DF0033" w:rsidRDefault="003B046B" w:rsidP="00F7330E">
      <w:pPr>
        <w:rPr>
          <w:lang w:val="en-GB"/>
        </w:rPr>
      </w:pPr>
    </w:p>
    <w:p w14:paraId="6EFFD13A" w14:textId="77777777" w:rsidR="00BE0D08" w:rsidRPr="00DF0033" w:rsidRDefault="008F3205" w:rsidP="00F7330E">
      <w:pPr>
        <w:rPr>
          <w:lang w:val="en-GB"/>
        </w:rPr>
      </w:pPr>
      <w:r w:rsidRPr="00DF0033">
        <w:rPr>
          <w:lang w:val="en-GB"/>
        </w:rPr>
        <w:t>Signature</w:t>
      </w:r>
    </w:p>
    <w:p w14:paraId="670A8ED6" w14:textId="77777777" w:rsidR="005500E7" w:rsidRPr="00DF0033" w:rsidRDefault="005500E7" w:rsidP="005500E7">
      <w:pPr>
        <w:rPr>
          <w:lang w:val="en-GB"/>
        </w:rPr>
      </w:pPr>
    </w:p>
    <w:p w14:paraId="1B168FD2" w14:textId="77777777" w:rsidR="002F0631" w:rsidRPr="00DF0033" w:rsidRDefault="008F3205" w:rsidP="00D000CF">
      <w:pPr>
        <w:pStyle w:val="Heading1withoutnumbering"/>
        <w:rPr>
          <w:lang w:val="en-GB"/>
        </w:rPr>
      </w:pPr>
      <w:bookmarkStart w:id="2" w:name="_Toc45032335"/>
      <w:r w:rsidRPr="00DF0033">
        <w:rPr>
          <w:lang w:val="en-GB"/>
        </w:rPr>
        <w:lastRenderedPageBreak/>
        <w:t>Preface or</w:t>
      </w:r>
      <w:r w:rsidR="00696A18" w:rsidRPr="00DF0033">
        <w:rPr>
          <w:lang w:val="en-GB"/>
        </w:rPr>
        <w:t xml:space="preserve"> </w:t>
      </w:r>
      <w:r w:rsidR="00DF0033">
        <w:rPr>
          <w:lang w:val="en-GB"/>
        </w:rPr>
        <w:t>B</w:t>
      </w:r>
      <w:r w:rsidRPr="00DF0033">
        <w:rPr>
          <w:lang w:val="en-GB"/>
        </w:rPr>
        <w:t>ackground of the Project</w:t>
      </w:r>
      <w:r w:rsidR="00585558" w:rsidRPr="00DF0033">
        <w:rPr>
          <w:lang w:val="en-GB"/>
        </w:rPr>
        <w:t xml:space="preserve"> </w:t>
      </w:r>
      <w:r w:rsidRPr="00DF0033">
        <w:rPr>
          <w:lang w:val="en-GB"/>
        </w:rPr>
        <w:t>or</w:t>
      </w:r>
      <w:r w:rsidR="00585558" w:rsidRPr="00DF0033">
        <w:rPr>
          <w:lang w:val="en-GB"/>
        </w:rPr>
        <w:t xml:space="preserve"> </w:t>
      </w:r>
      <w:r w:rsidR="00DF0033">
        <w:rPr>
          <w:lang w:val="en-GB"/>
        </w:rPr>
        <w:t>Acknowledgment</w:t>
      </w:r>
      <w:bookmarkEnd w:id="2"/>
    </w:p>
    <w:p w14:paraId="4B982A3A" w14:textId="77777777" w:rsidR="00F7330E" w:rsidRDefault="00CE6EDF" w:rsidP="005500E7">
      <w:pPr>
        <w:rPr>
          <w:lang w:val="en-GB"/>
        </w:rPr>
      </w:pPr>
      <w:r>
        <w:rPr>
          <w:lang w:val="en-GB"/>
        </w:rPr>
        <w:t>Acknowledgements:</w:t>
      </w:r>
    </w:p>
    <w:p w14:paraId="2798E317" w14:textId="77777777" w:rsidR="00CE6EDF" w:rsidRPr="005F2BB2" w:rsidRDefault="005F2BB2" w:rsidP="009C718D">
      <w:pPr>
        <w:pStyle w:val="ListParagraph"/>
        <w:numPr>
          <w:ilvl w:val="0"/>
          <w:numId w:val="7"/>
        </w:numPr>
        <w:rPr>
          <w:lang w:val="en-GB"/>
        </w:rPr>
      </w:pPr>
      <w:r>
        <w:rPr>
          <w:lang w:val="en-GB"/>
        </w:rPr>
        <w:t>wega Informatik AG</w:t>
      </w:r>
      <w:r w:rsidR="00CE6EDF" w:rsidRPr="005F2BB2">
        <w:rPr>
          <w:lang w:val="en-GB"/>
        </w:rPr>
        <w:t xml:space="preserve"> for hosting the project</w:t>
      </w:r>
      <w:r w:rsidR="00957652">
        <w:rPr>
          <w:lang w:val="en-GB"/>
        </w:rPr>
        <w:t>, access to Teams, Confluence and Jira as collaboration tools</w:t>
      </w:r>
      <w:r w:rsidR="00CE6EDF" w:rsidRPr="005F2BB2">
        <w:rPr>
          <w:lang w:val="en-GB"/>
        </w:rPr>
        <w:t xml:space="preserve"> </w:t>
      </w:r>
    </w:p>
    <w:p w14:paraId="2F4CB20A" w14:textId="77777777" w:rsidR="00CE6EDF" w:rsidRPr="005F2BB2" w:rsidRDefault="009159F8" w:rsidP="009C718D">
      <w:pPr>
        <w:pStyle w:val="ListParagraph"/>
        <w:numPr>
          <w:ilvl w:val="0"/>
          <w:numId w:val="7"/>
        </w:numPr>
        <w:rPr>
          <w:lang w:val="en-GB"/>
        </w:rPr>
      </w:pPr>
      <w:r w:rsidRPr="005F2BB2">
        <w:rPr>
          <w:lang w:val="en-GB"/>
        </w:rPr>
        <w:t xml:space="preserve">Evelyne Daniel </w:t>
      </w:r>
      <w:r w:rsidR="00CE6EDF" w:rsidRPr="005F2BB2">
        <w:rPr>
          <w:lang w:val="en-GB"/>
        </w:rPr>
        <w:t>and</w:t>
      </w:r>
      <w:r>
        <w:rPr>
          <w:lang w:val="en-GB"/>
        </w:rPr>
        <w:t xml:space="preserve"> </w:t>
      </w:r>
      <w:r w:rsidRPr="005F2BB2">
        <w:rPr>
          <w:lang w:val="en-GB"/>
        </w:rPr>
        <w:t>Mathias Fuchs</w:t>
      </w:r>
      <w:r w:rsidR="00CE6EDF" w:rsidRPr="005F2BB2">
        <w:rPr>
          <w:lang w:val="en-GB"/>
        </w:rPr>
        <w:t xml:space="preserve"> from wega for all the support and </w:t>
      </w:r>
      <w:r w:rsidR="00957652" w:rsidRPr="005F2BB2">
        <w:rPr>
          <w:lang w:val="en-GB"/>
        </w:rPr>
        <w:t>valuable</w:t>
      </w:r>
      <w:r w:rsidR="00CE6EDF" w:rsidRPr="005F2BB2">
        <w:rPr>
          <w:lang w:val="en-GB"/>
        </w:rPr>
        <w:t xml:space="preserve"> input</w:t>
      </w:r>
      <w:r w:rsidR="00957652">
        <w:rPr>
          <w:lang w:val="en-GB"/>
        </w:rPr>
        <w:t>s, their time</w:t>
      </w:r>
      <w:r w:rsidR="005F2BB2">
        <w:rPr>
          <w:lang w:val="en-GB"/>
        </w:rPr>
        <w:t>, ….</w:t>
      </w:r>
    </w:p>
    <w:p w14:paraId="2C56E474" w14:textId="77777777" w:rsidR="005F2BB2" w:rsidRDefault="005F2BB2" w:rsidP="009C718D">
      <w:pPr>
        <w:pStyle w:val="ListParagraph"/>
        <w:numPr>
          <w:ilvl w:val="0"/>
          <w:numId w:val="7"/>
        </w:numPr>
        <w:rPr>
          <w:lang w:val="en-GB"/>
        </w:rPr>
      </w:pPr>
      <w:r>
        <w:rPr>
          <w:lang w:val="en-GB"/>
        </w:rPr>
        <w:t>Andreas Hosbach from Zühlke AG for all is support from the technical side, ……</w:t>
      </w:r>
    </w:p>
    <w:p w14:paraId="1C87002C" w14:textId="5CD2B90E" w:rsidR="005F2BB2" w:rsidRDefault="00957652" w:rsidP="009C718D">
      <w:pPr>
        <w:pStyle w:val="ListParagraph"/>
        <w:numPr>
          <w:ilvl w:val="0"/>
          <w:numId w:val="7"/>
        </w:numPr>
        <w:rPr>
          <w:lang w:val="en-GB"/>
        </w:rPr>
      </w:pPr>
      <w:r>
        <w:rPr>
          <w:lang w:val="en-GB"/>
        </w:rPr>
        <w:t xml:space="preserve">Stephan Jüngling for supervising this project </w:t>
      </w:r>
      <w:r w:rsidR="00475B07">
        <w:rPr>
          <w:lang w:val="en-GB"/>
        </w:rPr>
        <w:t>from FHNW,……</w:t>
      </w:r>
    </w:p>
    <w:p w14:paraId="1B122AA0" w14:textId="4AFB5A84" w:rsidR="00D715CA" w:rsidRDefault="00D715CA" w:rsidP="009C718D">
      <w:pPr>
        <w:pStyle w:val="ListParagraph"/>
        <w:numPr>
          <w:ilvl w:val="0"/>
          <w:numId w:val="7"/>
        </w:numPr>
        <w:rPr>
          <w:lang w:val="en-GB"/>
        </w:rPr>
      </w:pPr>
      <w:r>
        <w:t>Manuel Kohler: Jira und Confluence</w:t>
      </w:r>
    </w:p>
    <w:p w14:paraId="214788B9" w14:textId="77777777" w:rsidR="00F7330E" w:rsidRPr="00DF0033" w:rsidRDefault="00F7330E" w:rsidP="00D000CF">
      <w:pPr>
        <w:pStyle w:val="Heading1withoutnumbering"/>
        <w:rPr>
          <w:lang w:val="en-GB"/>
        </w:rPr>
      </w:pPr>
      <w:bookmarkStart w:id="3" w:name="_Toc45032336"/>
      <w:r w:rsidRPr="00DF0033">
        <w:rPr>
          <w:lang w:val="en-GB"/>
        </w:rPr>
        <w:lastRenderedPageBreak/>
        <w:t>Management Summary</w:t>
      </w:r>
      <w:r w:rsidR="00696A18" w:rsidRPr="00DF0033">
        <w:rPr>
          <w:lang w:val="en-GB"/>
        </w:rPr>
        <w:t xml:space="preserve"> / Abstract</w:t>
      </w:r>
      <w:bookmarkEnd w:id="3"/>
    </w:p>
    <w:p w14:paraId="5054EBC3" w14:textId="0EFD4743" w:rsidR="00F7330E" w:rsidRDefault="00F7330E" w:rsidP="00F7330E">
      <w:pPr>
        <w:pStyle w:val="BodyText"/>
        <w:rPr>
          <w:lang w:val="en-GB"/>
        </w:rPr>
      </w:pPr>
    </w:p>
    <w:p w14:paraId="25A3830C" w14:textId="2270D2AF" w:rsidR="00490511" w:rsidRPr="00DF0033" w:rsidRDefault="00490511" w:rsidP="00F7330E">
      <w:pPr>
        <w:pStyle w:val="BodyText"/>
        <w:rPr>
          <w:lang w:val="en-GB"/>
        </w:rPr>
      </w:pPr>
      <w:r w:rsidRPr="00490511">
        <w:rPr>
          <w:highlight w:val="yellow"/>
          <w:lang w:val="en-GB"/>
        </w:rPr>
        <w:t>TODO: SL bis 17.07.</w:t>
      </w:r>
    </w:p>
    <w:p w14:paraId="64E56769" w14:textId="77777777" w:rsidR="00F7330E" w:rsidRPr="00DF0033" w:rsidRDefault="00237ADF" w:rsidP="00D000CF">
      <w:pPr>
        <w:pStyle w:val="Heading1withoutnumbering"/>
        <w:rPr>
          <w:lang w:val="en-GB"/>
        </w:rPr>
      </w:pPr>
      <w:bookmarkStart w:id="4" w:name="_Toc45032337"/>
      <w:r>
        <w:rPr>
          <w:lang w:val="en-GB"/>
        </w:rPr>
        <w:lastRenderedPageBreak/>
        <w:t xml:space="preserve">Table of </w:t>
      </w:r>
      <w:r w:rsidR="004F5340" w:rsidRPr="00DF0033">
        <w:rPr>
          <w:lang w:val="en-GB"/>
        </w:rPr>
        <w:t>Content</w:t>
      </w:r>
      <w:r w:rsidR="00F57DC7" w:rsidRPr="00DF0033">
        <w:rPr>
          <w:lang w:val="en-GB"/>
        </w:rPr>
        <w:t>s</w:t>
      </w:r>
      <w:bookmarkEnd w:id="4"/>
    </w:p>
    <w:p w14:paraId="256FEF46" w14:textId="2C2AFE6C" w:rsidR="00A37F2D" w:rsidRDefault="00104CD9">
      <w:pPr>
        <w:pStyle w:val="TOC1"/>
        <w:rPr>
          <w:rFonts w:asciiTheme="minorHAnsi" w:eastAsiaTheme="minorEastAsia" w:hAnsiTheme="minorHAnsi" w:cstheme="minorBidi"/>
          <w:noProof/>
          <w:szCs w:val="22"/>
          <w:lang w:val="en-CH" w:eastAsia="en-CH"/>
        </w:rPr>
      </w:pPr>
      <w:r w:rsidRPr="00DF0033">
        <w:rPr>
          <w:lang w:val="en-GB"/>
        </w:rPr>
        <w:fldChar w:fldCharType="begin"/>
      </w:r>
      <w:r w:rsidRPr="00DF0033">
        <w:rPr>
          <w:lang w:val="en-GB"/>
        </w:rPr>
        <w:instrText xml:space="preserve"> TOC \o "1-4" \h \z \u </w:instrText>
      </w:r>
      <w:r w:rsidRPr="00DF0033">
        <w:rPr>
          <w:lang w:val="en-GB"/>
        </w:rPr>
        <w:fldChar w:fldCharType="separate"/>
      </w:r>
      <w:hyperlink w:anchor="_Toc45032334" w:history="1">
        <w:r w:rsidR="00A37F2D" w:rsidRPr="00994A0E">
          <w:rPr>
            <w:rStyle w:val="Hyperlink"/>
            <w:noProof/>
            <w:lang w:val="en-GB"/>
          </w:rPr>
          <w:t>Declaration of Authenticity</w:t>
        </w:r>
        <w:r w:rsidR="00A37F2D">
          <w:rPr>
            <w:noProof/>
            <w:webHidden/>
          </w:rPr>
          <w:tab/>
        </w:r>
        <w:r w:rsidR="00A37F2D">
          <w:rPr>
            <w:noProof/>
            <w:webHidden/>
          </w:rPr>
          <w:fldChar w:fldCharType="begin"/>
        </w:r>
        <w:r w:rsidR="00A37F2D">
          <w:rPr>
            <w:noProof/>
            <w:webHidden/>
          </w:rPr>
          <w:instrText xml:space="preserve"> PAGEREF _Toc45032334 \h </w:instrText>
        </w:r>
        <w:r w:rsidR="00A37F2D">
          <w:rPr>
            <w:noProof/>
            <w:webHidden/>
          </w:rPr>
        </w:r>
        <w:r w:rsidR="00A37F2D">
          <w:rPr>
            <w:noProof/>
            <w:webHidden/>
          </w:rPr>
          <w:fldChar w:fldCharType="separate"/>
        </w:r>
        <w:r w:rsidR="00A37F2D">
          <w:rPr>
            <w:noProof/>
            <w:webHidden/>
          </w:rPr>
          <w:t>II</w:t>
        </w:r>
        <w:r w:rsidR="00A37F2D">
          <w:rPr>
            <w:noProof/>
            <w:webHidden/>
          </w:rPr>
          <w:fldChar w:fldCharType="end"/>
        </w:r>
      </w:hyperlink>
    </w:p>
    <w:p w14:paraId="523B2313" w14:textId="4EFDCF3C" w:rsidR="00A37F2D" w:rsidRDefault="00A37F2D">
      <w:pPr>
        <w:pStyle w:val="TOC1"/>
        <w:rPr>
          <w:rFonts w:asciiTheme="minorHAnsi" w:eastAsiaTheme="minorEastAsia" w:hAnsiTheme="minorHAnsi" w:cstheme="minorBidi"/>
          <w:noProof/>
          <w:szCs w:val="22"/>
          <w:lang w:val="en-CH" w:eastAsia="en-CH"/>
        </w:rPr>
      </w:pPr>
      <w:hyperlink w:anchor="_Toc45032335" w:history="1">
        <w:r w:rsidRPr="00994A0E">
          <w:rPr>
            <w:rStyle w:val="Hyperlink"/>
            <w:noProof/>
            <w:lang w:val="en-GB"/>
          </w:rPr>
          <w:t>Preface or Background of the Project or Acknowledgment</w:t>
        </w:r>
        <w:r>
          <w:rPr>
            <w:noProof/>
            <w:webHidden/>
          </w:rPr>
          <w:tab/>
        </w:r>
        <w:r>
          <w:rPr>
            <w:noProof/>
            <w:webHidden/>
          </w:rPr>
          <w:fldChar w:fldCharType="begin"/>
        </w:r>
        <w:r>
          <w:rPr>
            <w:noProof/>
            <w:webHidden/>
          </w:rPr>
          <w:instrText xml:space="preserve"> PAGEREF _Toc45032335 \h </w:instrText>
        </w:r>
        <w:r>
          <w:rPr>
            <w:noProof/>
            <w:webHidden/>
          </w:rPr>
        </w:r>
        <w:r>
          <w:rPr>
            <w:noProof/>
            <w:webHidden/>
          </w:rPr>
          <w:fldChar w:fldCharType="separate"/>
        </w:r>
        <w:r>
          <w:rPr>
            <w:noProof/>
            <w:webHidden/>
          </w:rPr>
          <w:t>III</w:t>
        </w:r>
        <w:r>
          <w:rPr>
            <w:noProof/>
            <w:webHidden/>
          </w:rPr>
          <w:fldChar w:fldCharType="end"/>
        </w:r>
      </w:hyperlink>
    </w:p>
    <w:p w14:paraId="41BD7727" w14:textId="679E5274" w:rsidR="00A37F2D" w:rsidRDefault="00A37F2D">
      <w:pPr>
        <w:pStyle w:val="TOC1"/>
        <w:rPr>
          <w:rFonts w:asciiTheme="minorHAnsi" w:eastAsiaTheme="minorEastAsia" w:hAnsiTheme="minorHAnsi" w:cstheme="minorBidi"/>
          <w:noProof/>
          <w:szCs w:val="22"/>
          <w:lang w:val="en-CH" w:eastAsia="en-CH"/>
        </w:rPr>
      </w:pPr>
      <w:hyperlink w:anchor="_Toc45032336" w:history="1">
        <w:r w:rsidRPr="00994A0E">
          <w:rPr>
            <w:rStyle w:val="Hyperlink"/>
            <w:noProof/>
            <w:lang w:val="en-GB"/>
          </w:rPr>
          <w:t>Management Summary / Abstract</w:t>
        </w:r>
        <w:r>
          <w:rPr>
            <w:noProof/>
            <w:webHidden/>
          </w:rPr>
          <w:tab/>
        </w:r>
        <w:r>
          <w:rPr>
            <w:noProof/>
            <w:webHidden/>
          </w:rPr>
          <w:fldChar w:fldCharType="begin"/>
        </w:r>
        <w:r>
          <w:rPr>
            <w:noProof/>
            <w:webHidden/>
          </w:rPr>
          <w:instrText xml:space="preserve"> PAGEREF _Toc45032336 \h </w:instrText>
        </w:r>
        <w:r>
          <w:rPr>
            <w:noProof/>
            <w:webHidden/>
          </w:rPr>
        </w:r>
        <w:r>
          <w:rPr>
            <w:noProof/>
            <w:webHidden/>
          </w:rPr>
          <w:fldChar w:fldCharType="separate"/>
        </w:r>
        <w:r>
          <w:rPr>
            <w:noProof/>
            <w:webHidden/>
          </w:rPr>
          <w:t>IV</w:t>
        </w:r>
        <w:r>
          <w:rPr>
            <w:noProof/>
            <w:webHidden/>
          </w:rPr>
          <w:fldChar w:fldCharType="end"/>
        </w:r>
      </w:hyperlink>
    </w:p>
    <w:p w14:paraId="1C90F88C" w14:textId="517D7AE3" w:rsidR="00A37F2D" w:rsidRDefault="00A37F2D">
      <w:pPr>
        <w:pStyle w:val="TOC1"/>
        <w:rPr>
          <w:rFonts w:asciiTheme="minorHAnsi" w:eastAsiaTheme="minorEastAsia" w:hAnsiTheme="minorHAnsi" w:cstheme="minorBidi"/>
          <w:noProof/>
          <w:szCs w:val="22"/>
          <w:lang w:val="en-CH" w:eastAsia="en-CH"/>
        </w:rPr>
      </w:pPr>
      <w:hyperlink w:anchor="_Toc45032337" w:history="1">
        <w:r w:rsidRPr="00994A0E">
          <w:rPr>
            <w:rStyle w:val="Hyperlink"/>
            <w:noProof/>
            <w:lang w:val="en-GB"/>
          </w:rPr>
          <w:t>Table of Contents</w:t>
        </w:r>
        <w:r>
          <w:rPr>
            <w:noProof/>
            <w:webHidden/>
          </w:rPr>
          <w:tab/>
        </w:r>
        <w:r>
          <w:rPr>
            <w:noProof/>
            <w:webHidden/>
          </w:rPr>
          <w:fldChar w:fldCharType="begin"/>
        </w:r>
        <w:r>
          <w:rPr>
            <w:noProof/>
            <w:webHidden/>
          </w:rPr>
          <w:instrText xml:space="preserve"> PAGEREF _Toc45032337 \h </w:instrText>
        </w:r>
        <w:r>
          <w:rPr>
            <w:noProof/>
            <w:webHidden/>
          </w:rPr>
        </w:r>
        <w:r>
          <w:rPr>
            <w:noProof/>
            <w:webHidden/>
          </w:rPr>
          <w:fldChar w:fldCharType="separate"/>
        </w:r>
        <w:r>
          <w:rPr>
            <w:noProof/>
            <w:webHidden/>
          </w:rPr>
          <w:t>V</w:t>
        </w:r>
        <w:r>
          <w:rPr>
            <w:noProof/>
            <w:webHidden/>
          </w:rPr>
          <w:fldChar w:fldCharType="end"/>
        </w:r>
      </w:hyperlink>
    </w:p>
    <w:p w14:paraId="009BE37D" w14:textId="2BE5DC51" w:rsidR="00A37F2D" w:rsidRDefault="00A37F2D">
      <w:pPr>
        <w:pStyle w:val="TOC1"/>
        <w:rPr>
          <w:rFonts w:asciiTheme="minorHAnsi" w:eastAsiaTheme="minorEastAsia" w:hAnsiTheme="minorHAnsi" w:cstheme="minorBidi"/>
          <w:noProof/>
          <w:szCs w:val="22"/>
          <w:lang w:val="en-CH" w:eastAsia="en-CH"/>
        </w:rPr>
      </w:pPr>
      <w:hyperlink w:anchor="_Toc45032338" w:history="1">
        <w:r w:rsidRPr="00994A0E">
          <w:rPr>
            <w:rStyle w:val="Hyperlink"/>
            <w:noProof/>
            <w:lang w:val="en-GB"/>
          </w:rPr>
          <w:t>1</w:t>
        </w:r>
        <w:r>
          <w:rPr>
            <w:rFonts w:asciiTheme="minorHAnsi" w:eastAsiaTheme="minorEastAsia" w:hAnsiTheme="minorHAnsi" w:cstheme="minorBidi"/>
            <w:noProof/>
            <w:szCs w:val="22"/>
            <w:lang w:val="en-CH" w:eastAsia="en-CH"/>
          </w:rPr>
          <w:tab/>
        </w:r>
        <w:r w:rsidRPr="00994A0E">
          <w:rPr>
            <w:rStyle w:val="Hyperlink"/>
            <w:noProof/>
            <w:lang w:val="en-GB"/>
          </w:rPr>
          <w:t>Introduction</w:t>
        </w:r>
        <w:r>
          <w:rPr>
            <w:noProof/>
            <w:webHidden/>
          </w:rPr>
          <w:tab/>
        </w:r>
        <w:r>
          <w:rPr>
            <w:noProof/>
            <w:webHidden/>
          </w:rPr>
          <w:fldChar w:fldCharType="begin"/>
        </w:r>
        <w:r>
          <w:rPr>
            <w:noProof/>
            <w:webHidden/>
          </w:rPr>
          <w:instrText xml:space="preserve"> PAGEREF _Toc45032338 \h </w:instrText>
        </w:r>
        <w:r>
          <w:rPr>
            <w:noProof/>
            <w:webHidden/>
          </w:rPr>
        </w:r>
        <w:r>
          <w:rPr>
            <w:noProof/>
            <w:webHidden/>
          </w:rPr>
          <w:fldChar w:fldCharType="separate"/>
        </w:r>
        <w:r>
          <w:rPr>
            <w:noProof/>
            <w:webHidden/>
          </w:rPr>
          <w:t>1</w:t>
        </w:r>
        <w:r>
          <w:rPr>
            <w:noProof/>
            <w:webHidden/>
          </w:rPr>
          <w:fldChar w:fldCharType="end"/>
        </w:r>
      </w:hyperlink>
    </w:p>
    <w:p w14:paraId="7772D09A" w14:textId="56FD9D9B"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39" w:history="1">
        <w:r w:rsidRPr="00994A0E">
          <w:rPr>
            <w:rStyle w:val="Hyperlink"/>
            <w:noProof/>
            <w:lang w:val="en-GB"/>
          </w:rPr>
          <w:t>1.1</w:t>
        </w:r>
        <w:r>
          <w:rPr>
            <w:rFonts w:asciiTheme="minorHAnsi" w:eastAsiaTheme="minorEastAsia" w:hAnsiTheme="minorHAnsi" w:cstheme="minorBidi"/>
            <w:noProof/>
            <w:szCs w:val="22"/>
            <w:lang w:val="en-CH" w:eastAsia="en-CH"/>
          </w:rPr>
          <w:tab/>
        </w:r>
        <w:r w:rsidRPr="00994A0E">
          <w:rPr>
            <w:rStyle w:val="Hyperlink"/>
            <w:noProof/>
            <w:lang w:val="en-GB"/>
          </w:rPr>
          <w:t>Initial Situation</w:t>
        </w:r>
        <w:r>
          <w:rPr>
            <w:noProof/>
            <w:webHidden/>
          </w:rPr>
          <w:tab/>
        </w:r>
        <w:r>
          <w:rPr>
            <w:noProof/>
            <w:webHidden/>
          </w:rPr>
          <w:fldChar w:fldCharType="begin"/>
        </w:r>
        <w:r>
          <w:rPr>
            <w:noProof/>
            <w:webHidden/>
          </w:rPr>
          <w:instrText xml:space="preserve"> PAGEREF _Toc45032339 \h </w:instrText>
        </w:r>
        <w:r>
          <w:rPr>
            <w:noProof/>
            <w:webHidden/>
          </w:rPr>
        </w:r>
        <w:r>
          <w:rPr>
            <w:noProof/>
            <w:webHidden/>
          </w:rPr>
          <w:fldChar w:fldCharType="separate"/>
        </w:r>
        <w:r>
          <w:rPr>
            <w:noProof/>
            <w:webHidden/>
          </w:rPr>
          <w:t>1</w:t>
        </w:r>
        <w:r>
          <w:rPr>
            <w:noProof/>
            <w:webHidden/>
          </w:rPr>
          <w:fldChar w:fldCharType="end"/>
        </w:r>
      </w:hyperlink>
    </w:p>
    <w:p w14:paraId="0AB9ABDF" w14:textId="755F4022"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40" w:history="1">
        <w:r w:rsidRPr="00994A0E">
          <w:rPr>
            <w:rStyle w:val="Hyperlink"/>
            <w:noProof/>
            <w:lang w:val="en-GB"/>
          </w:rPr>
          <w:t>1.2</w:t>
        </w:r>
        <w:r>
          <w:rPr>
            <w:rFonts w:asciiTheme="minorHAnsi" w:eastAsiaTheme="minorEastAsia" w:hAnsiTheme="minorHAnsi" w:cstheme="minorBidi"/>
            <w:noProof/>
            <w:szCs w:val="22"/>
            <w:lang w:val="en-CH" w:eastAsia="en-CH"/>
          </w:rPr>
          <w:tab/>
        </w:r>
        <w:r w:rsidRPr="00994A0E">
          <w:rPr>
            <w:rStyle w:val="Hyperlink"/>
            <w:noProof/>
            <w:lang w:val="en-GB"/>
          </w:rPr>
          <w:t>BDD High Level Test Automatio</w:t>
        </w:r>
        <w:r w:rsidRPr="00994A0E">
          <w:rPr>
            <w:rStyle w:val="Hyperlink"/>
            <w:noProof/>
          </w:rPr>
          <w:t>n</w:t>
        </w:r>
        <w:r>
          <w:rPr>
            <w:noProof/>
            <w:webHidden/>
          </w:rPr>
          <w:tab/>
        </w:r>
        <w:r>
          <w:rPr>
            <w:noProof/>
            <w:webHidden/>
          </w:rPr>
          <w:fldChar w:fldCharType="begin"/>
        </w:r>
        <w:r>
          <w:rPr>
            <w:noProof/>
            <w:webHidden/>
          </w:rPr>
          <w:instrText xml:space="preserve"> PAGEREF _Toc45032340 \h </w:instrText>
        </w:r>
        <w:r>
          <w:rPr>
            <w:noProof/>
            <w:webHidden/>
          </w:rPr>
        </w:r>
        <w:r>
          <w:rPr>
            <w:noProof/>
            <w:webHidden/>
          </w:rPr>
          <w:fldChar w:fldCharType="separate"/>
        </w:r>
        <w:r>
          <w:rPr>
            <w:noProof/>
            <w:webHidden/>
          </w:rPr>
          <w:t>1</w:t>
        </w:r>
        <w:r>
          <w:rPr>
            <w:noProof/>
            <w:webHidden/>
          </w:rPr>
          <w:fldChar w:fldCharType="end"/>
        </w:r>
      </w:hyperlink>
    </w:p>
    <w:p w14:paraId="100335B3" w14:textId="0199A228"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41" w:history="1">
        <w:r w:rsidRPr="00994A0E">
          <w:rPr>
            <w:rStyle w:val="Hyperlink"/>
            <w:noProof/>
            <w:lang w:val="en-GB"/>
          </w:rPr>
          <w:t>1.3</w:t>
        </w:r>
        <w:r>
          <w:rPr>
            <w:rFonts w:asciiTheme="minorHAnsi" w:eastAsiaTheme="minorEastAsia" w:hAnsiTheme="minorHAnsi" w:cstheme="minorBidi"/>
            <w:noProof/>
            <w:szCs w:val="22"/>
            <w:lang w:val="en-CH" w:eastAsia="en-CH"/>
          </w:rPr>
          <w:tab/>
        </w:r>
        <w:r w:rsidRPr="00994A0E">
          <w:rPr>
            <w:rStyle w:val="Hyperlink"/>
            <w:noProof/>
            <w:lang w:val="en-GB"/>
          </w:rPr>
          <w:t>Automated Testing</w:t>
        </w:r>
        <w:r w:rsidRPr="00994A0E">
          <w:rPr>
            <w:rStyle w:val="Hyperlink"/>
            <w:noProof/>
          </w:rPr>
          <w:t xml:space="preserve"> for OQ</w:t>
        </w:r>
        <w:r>
          <w:rPr>
            <w:noProof/>
            <w:webHidden/>
          </w:rPr>
          <w:tab/>
        </w:r>
        <w:r>
          <w:rPr>
            <w:noProof/>
            <w:webHidden/>
          </w:rPr>
          <w:fldChar w:fldCharType="begin"/>
        </w:r>
        <w:r>
          <w:rPr>
            <w:noProof/>
            <w:webHidden/>
          </w:rPr>
          <w:instrText xml:space="preserve"> PAGEREF _Toc45032341 \h </w:instrText>
        </w:r>
        <w:r>
          <w:rPr>
            <w:noProof/>
            <w:webHidden/>
          </w:rPr>
        </w:r>
        <w:r>
          <w:rPr>
            <w:noProof/>
            <w:webHidden/>
          </w:rPr>
          <w:fldChar w:fldCharType="separate"/>
        </w:r>
        <w:r>
          <w:rPr>
            <w:noProof/>
            <w:webHidden/>
          </w:rPr>
          <w:t>2</w:t>
        </w:r>
        <w:r>
          <w:rPr>
            <w:noProof/>
            <w:webHidden/>
          </w:rPr>
          <w:fldChar w:fldCharType="end"/>
        </w:r>
      </w:hyperlink>
    </w:p>
    <w:p w14:paraId="662FC388" w14:textId="04B9366B"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42" w:history="1">
        <w:r w:rsidRPr="00994A0E">
          <w:rPr>
            <w:rStyle w:val="Hyperlink"/>
            <w:noProof/>
            <w:lang w:val="en-GB"/>
          </w:rPr>
          <w:t>1.4</w:t>
        </w:r>
        <w:r>
          <w:rPr>
            <w:rFonts w:asciiTheme="minorHAnsi" w:eastAsiaTheme="minorEastAsia" w:hAnsiTheme="minorHAnsi" w:cstheme="minorBidi"/>
            <w:noProof/>
            <w:szCs w:val="22"/>
            <w:lang w:val="en-CH" w:eastAsia="en-CH"/>
          </w:rPr>
          <w:tab/>
        </w:r>
        <w:r w:rsidRPr="00994A0E">
          <w:rPr>
            <w:rStyle w:val="Hyperlink"/>
            <w:noProof/>
            <w:lang w:val="en-GB"/>
          </w:rPr>
          <w:t>Hypothesis and Research Questions</w:t>
        </w:r>
        <w:r>
          <w:rPr>
            <w:noProof/>
            <w:webHidden/>
          </w:rPr>
          <w:tab/>
        </w:r>
        <w:r>
          <w:rPr>
            <w:noProof/>
            <w:webHidden/>
          </w:rPr>
          <w:fldChar w:fldCharType="begin"/>
        </w:r>
        <w:r>
          <w:rPr>
            <w:noProof/>
            <w:webHidden/>
          </w:rPr>
          <w:instrText xml:space="preserve"> PAGEREF _Toc45032342 \h </w:instrText>
        </w:r>
        <w:r>
          <w:rPr>
            <w:noProof/>
            <w:webHidden/>
          </w:rPr>
        </w:r>
        <w:r>
          <w:rPr>
            <w:noProof/>
            <w:webHidden/>
          </w:rPr>
          <w:fldChar w:fldCharType="separate"/>
        </w:r>
        <w:r>
          <w:rPr>
            <w:noProof/>
            <w:webHidden/>
          </w:rPr>
          <w:t>2</w:t>
        </w:r>
        <w:r>
          <w:rPr>
            <w:noProof/>
            <w:webHidden/>
          </w:rPr>
          <w:fldChar w:fldCharType="end"/>
        </w:r>
      </w:hyperlink>
    </w:p>
    <w:p w14:paraId="516D1863" w14:textId="48DDD8A8"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43" w:history="1">
        <w:r w:rsidRPr="00994A0E">
          <w:rPr>
            <w:rStyle w:val="Hyperlink"/>
            <w:noProof/>
            <w:lang w:val="en-GB"/>
          </w:rPr>
          <w:t>1.5</w:t>
        </w:r>
        <w:r>
          <w:rPr>
            <w:rFonts w:asciiTheme="minorHAnsi" w:eastAsiaTheme="minorEastAsia" w:hAnsiTheme="minorHAnsi" w:cstheme="minorBidi"/>
            <w:noProof/>
            <w:szCs w:val="22"/>
            <w:lang w:val="en-CH" w:eastAsia="en-CH"/>
          </w:rPr>
          <w:tab/>
        </w:r>
        <w:r w:rsidRPr="00994A0E">
          <w:rPr>
            <w:rStyle w:val="Hyperlink"/>
            <w:noProof/>
            <w:lang w:val="en-GB"/>
          </w:rPr>
          <w:t>Scope</w:t>
        </w:r>
        <w:r>
          <w:rPr>
            <w:noProof/>
            <w:webHidden/>
          </w:rPr>
          <w:tab/>
        </w:r>
        <w:r>
          <w:rPr>
            <w:noProof/>
            <w:webHidden/>
          </w:rPr>
          <w:fldChar w:fldCharType="begin"/>
        </w:r>
        <w:r>
          <w:rPr>
            <w:noProof/>
            <w:webHidden/>
          </w:rPr>
          <w:instrText xml:space="preserve"> PAGEREF _Toc45032343 \h </w:instrText>
        </w:r>
        <w:r>
          <w:rPr>
            <w:noProof/>
            <w:webHidden/>
          </w:rPr>
        </w:r>
        <w:r>
          <w:rPr>
            <w:noProof/>
            <w:webHidden/>
          </w:rPr>
          <w:fldChar w:fldCharType="separate"/>
        </w:r>
        <w:r>
          <w:rPr>
            <w:noProof/>
            <w:webHidden/>
          </w:rPr>
          <w:t>3</w:t>
        </w:r>
        <w:r>
          <w:rPr>
            <w:noProof/>
            <w:webHidden/>
          </w:rPr>
          <w:fldChar w:fldCharType="end"/>
        </w:r>
      </w:hyperlink>
    </w:p>
    <w:p w14:paraId="614D81F4" w14:textId="162046B1"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44" w:history="1">
        <w:r w:rsidRPr="00994A0E">
          <w:rPr>
            <w:rStyle w:val="Hyperlink"/>
            <w:noProof/>
            <w:lang w:val="en-GB"/>
          </w:rPr>
          <w:t>1.5.1</w:t>
        </w:r>
        <w:r>
          <w:rPr>
            <w:rFonts w:asciiTheme="minorHAnsi" w:eastAsiaTheme="minorEastAsia" w:hAnsiTheme="minorHAnsi" w:cstheme="minorBidi"/>
            <w:noProof/>
            <w:szCs w:val="22"/>
            <w:lang w:val="en-CH" w:eastAsia="en-CH"/>
          </w:rPr>
          <w:tab/>
        </w:r>
        <w:r w:rsidRPr="00994A0E">
          <w:rPr>
            <w:rStyle w:val="Hyperlink"/>
            <w:noProof/>
            <w:lang w:val="en-GB"/>
          </w:rPr>
          <w:t>In Scope</w:t>
        </w:r>
        <w:r>
          <w:rPr>
            <w:noProof/>
            <w:webHidden/>
          </w:rPr>
          <w:tab/>
        </w:r>
        <w:r>
          <w:rPr>
            <w:noProof/>
            <w:webHidden/>
          </w:rPr>
          <w:fldChar w:fldCharType="begin"/>
        </w:r>
        <w:r>
          <w:rPr>
            <w:noProof/>
            <w:webHidden/>
          </w:rPr>
          <w:instrText xml:space="preserve"> PAGEREF _Toc45032344 \h </w:instrText>
        </w:r>
        <w:r>
          <w:rPr>
            <w:noProof/>
            <w:webHidden/>
          </w:rPr>
        </w:r>
        <w:r>
          <w:rPr>
            <w:noProof/>
            <w:webHidden/>
          </w:rPr>
          <w:fldChar w:fldCharType="separate"/>
        </w:r>
        <w:r>
          <w:rPr>
            <w:noProof/>
            <w:webHidden/>
          </w:rPr>
          <w:t>3</w:t>
        </w:r>
        <w:r>
          <w:rPr>
            <w:noProof/>
            <w:webHidden/>
          </w:rPr>
          <w:fldChar w:fldCharType="end"/>
        </w:r>
      </w:hyperlink>
    </w:p>
    <w:p w14:paraId="757F4E5F" w14:textId="4EC2C789"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45" w:history="1">
        <w:r w:rsidRPr="00994A0E">
          <w:rPr>
            <w:rStyle w:val="Hyperlink"/>
            <w:noProof/>
            <w:lang w:val="en-GB"/>
          </w:rPr>
          <w:t>1.5.2</w:t>
        </w:r>
        <w:r>
          <w:rPr>
            <w:rFonts w:asciiTheme="minorHAnsi" w:eastAsiaTheme="minorEastAsia" w:hAnsiTheme="minorHAnsi" w:cstheme="minorBidi"/>
            <w:noProof/>
            <w:szCs w:val="22"/>
            <w:lang w:val="en-CH" w:eastAsia="en-CH"/>
          </w:rPr>
          <w:tab/>
        </w:r>
        <w:r w:rsidRPr="00994A0E">
          <w:rPr>
            <w:rStyle w:val="Hyperlink"/>
            <w:noProof/>
            <w:lang w:val="en-GB"/>
          </w:rPr>
          <w:t>Out of Scope</w:t>
        </w:r>
        <w:r>
          <w:rPr>
            <w:noProof/>
            <w:webHidden/>
          </w:rPr>
          <w:tab/>
        </w:r>
        <w:r>
          <w:rPr>
            <w:noProof/>
            <w:webHidden/>
          </w:rPr>
          <w:fldChar w:fldCharType="begin"/>
        </w:r>
        <w:r>
          <w:rPr>
            <w:noProof/>
            <w:webHidden/>
          </w:rPr>
          <w:instrText xml:space="preserve"> PAGEREF _Toc45032345 \h </w:instrText>
        </w:r>
        <w:r>
          <w:rPr>
            <w:noProof/>
            <w:webHidden/>
          </w:rPr>
        </w:r>
        <w:r>
          <w:rPr>
            <w:noProof/>
            <w:webHidden/>
          </w:rPr>
          <w:fldChar w:fldCharType="separate"/>
        </w:r>
        <w:r>
          <w:rPr>
            <w:noProof/>
            <w:webHidden/>
          </w:rPr>
          <w:t>3</w:t>
        </w:r>
        <w:r>
          <w:rPr>
            <w:noProof/>
            <w:webHidden/>
          </w:rPr>
          <w:fldChar w:fldCharType="end"/>
        </w:r>
      </w:hyperlink>
    </w:p>
    <w:p w14:paraId="2FEE7F75" w14:textId="67FD8CA2"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46" w:history="1">
        <w:r w:rsidRPr="00994A0E">
          <w:rPr>
            <w:rStyle w:val="Hyperlink"/>
            <w:noProof/>
            <w:lang w:val="en-GB"/>
          </w:rPr>
          <w:t>1.6</w:t>
        </w:r>
        <w:r>
          <w:rPr>
            <w:rFonts w:asciiTheme="minorHAnsi" w:eastAsiaTheme="minorEastAsia" w:hAnsiTheme="minorHAnsi" w:cstheme="minorBidi"/>
            <w:noProof/>
            <w:szCs w:val="22"/>
            <w:lang w:val="en-CH" w:eastAsia="en-CH"/>
          </w:rPr>
          <w:tab/>
        </w:r>
        <w:r w:rsidRPr="00994A0E">
          <w:rPr>
            <w:rStyle w:val="Hyperlink"/>
            <w:noProof/>
            <w:lang w:val="en-GB"/>
          </w:rPr>
          <w:t>Approach</w:t>
        </w:r>
        <w:r>
          <w:rPr>
            <w:noProof/>
            <w:webHidden/>
          </w:rPr>
          <w:tab/>
        </w:r>
        <w:r>
          <w:rPr>
            <w:noProof/>
            <w:webHidden/>
          </w:rPr>
          <w:fldChar w:fldCharType="begin"/>
        </w:r>
        <w:r>
          <w:rPr>
            <w:noProof/>
            <w:webHidden/>
          </w:rPr>
          <w:instrText xml:space="preserve"> PAGEREF _Toc45032346 \h </w:instrText>
        </w:r>
        <w:r>
          <w:rPr>
            <w:noProof/>
            <w:webHidden/>
          </w:rPr>
        </w:r>
        <w:r>
          <w:rPr>
            <w:noProof/>
            <w:webHidden/>
          </w:rPr>
          <w:fldChar w:fldCharType="separate"/>
        </w:r>
        <w:r>
          <w:rPr>
            <w:noProof/>
            <w:webHidden/>
          </w:rPr>
          <w:t>4</w:t>
        </w:r>
        <w:r>
          <w:rPr>
            <w:noProof/>
            <w:webHidden/>
          </w:rPr>
          <w:fldChar w:fldCharType="end"/>
        </w:r>
      </w:hyperlink>
    </w:p>
    <w:p w14:paraId="6B9C8989" w14:textId="073F9ADA" w:rsidR="00A37F2D" w:rsidRDefault="00A37F2D">
      <w:pPr>
        <w:pStyle w:val="TOC1"/>
        <w:rPr>
          <w:rFonts w:asciiTheme="minorHAnsi" w:eastAsiaTheme="minorEastAsia" w:hAnsiTheme="minorHAnsi" w:cstheme="minorBidi"/>
          <w:noProof/>
          <w:szCs w:val="22"/>
          <w:lang w:val="en-CH" w:eastAsia="en-CH"/>
        </w:rPr>
      </w:pPr>
      <w:hyperlink w:anchor="_Toc45032347" w:history="1">
        <w:r w:rsidRPr="00994A0E">
          <w:rPr>
            <w:rStyle w:val="Hyperlink"/>
            <w:noProof/>
            <w:lang w:val="en-GB"/>
          </w:rPr>
          <w:t>2</w:t>
        </w:r>
        <w:r>
          <w:rPr>
            <w:rFonts w:asciiTheme="minorHAnsi" w:eastAsiaTheme="minorEastAsia" w:hAnsiTheme="minorHAnsi" w:cstheme="minorBidi"/>
            <w:noProof/>
            <w:szCs w:val="22"/>
            <w:lang w:val="en-CH" w:eastAsia="en-CH"/>
          </w:rPr>
          <w:tab/>
        </w:r>
        <w:r w:rsidRPr="00994A0E">
          <w:rPr>
            <w:rStyle w:val="Hyperlink"/>
            <w:noProof/>
            <w:lang w:val="en-GB"/>
          </w:rPr>
          <w:t>Materials &amp; Methods</w:t>
        </w:r>
        <w:r>
          <w:rPr>
            <w:noProof/>
            <w:webHidden/>
          </w:rPr>
          <w:tab/>
        </w:r>
        <w:r>
          <w:rPr>
            <w:noProof/>
            <w:webHidden/>
          </w:rPr>
          <w:fldChar w:fldCharType="begin"/>
        </w:r>
        <w:r>
          <w:rPr>
            <w:noProof/>
            <w:webHidden/>
          </w:rPr>
          <w:instrText xml:space="preserve"> PAGEREF _Toc45032347 \h </w:instrText>
        </w:r>
        <w:r>
          <w:rPr>
            <w:noProof/>
            <w:webHidden/>
          </w:rPr>
        </w:r>
        <w:r>
          <w:rPr>
            <w:noProof/>
            <w:webHidden/>
          </w:rPr>
          <w:fldChar w:fldCharType="separate"/>
        </w:r>
        <w:r>
          <w:rPr>
            <w:noProof/>
            <w:webHidden/>
          </w:rPr>
          <w:t>6</w:t>
        </w:r>
        <w:r>
          <w:rPr>
            <w:noProof/>
            <w:webHidden/>
          </w:rPr>
          <w:fldChar w:fldCharType="end"/>
        </w:r>
      </w:hyperlink>
    </w:p>
    <w:p w14:paraId="6F554B65" w14:textId="2B76E977"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48" w:history="1">
        <w:r w:rsidRPr="00994A0E">
          <w:rPr>
            <w:rStyle w:val="Hyperlink"/>
            <w:noProof/>
            <w:lang w:val="en-GB"/>
          </w:rPr>
          <w:t>2.1</w:t>
        </w:r>
        <w:r>
          <w:rPr>
            <w:rFonts w:asciiTheme="minorHAnsi" w:eastAsiaTheme="minorEastAsia" w:hAnsiTheme="minorHAnsi" w:cstheme="minorBidi"/>
            <w:noProof/>
            <w:szCs w:val="22"/>
            <w:lang w:val="en-CH" w:eastAsia="en-CH"/>
          </w:rPr>
          <w:tab/>
        </w:r>
        <w:r w:rsidRPr="00994A0E">
          <w:rPr>
            <w:rStyle w:val="Hyperlink"/>
            <w:noProof/>
            <w:lang w:val="en-GB"/>
          </w:rPr>
          <w:t>Analysis</w:t>
        </w:r>
        <w:r>
          <w:rPr>
            <w:noProof/>
            <w:webHidden/>
          </w:rPr>
          <w:tab/>
        </w:r>
        <w:r>
          <w:rPr>
            <w:noProof/>
            <w:webHidden/>
          </w:rPr>
          <w:fldChar w:fldCharType="begin"/>
        </w:r>
        <w:r>
          <w:rPr>
            <w:noProof/>
            <w:webHidden/>
          </w:rPr>
          <w:instrText xml:space="preserve"> PAGEREF _Toc45032348 \h </w:instrText>
        </w:r>
        <w:r>
          <w:rPr>
            <w:noProof/>
            <w:webHidden/>
          </w:rPr>
        </w:r>
        <w:r>
          <w:rPr>
            <w:noProof/>
            <w:webHidden/>
          </w:rPr>
          <w:fldChar w:fldCharType="separate"/>
        </w:r>
        <w:r>
          <w:rPr>
            <w:noProof/>
            <w:webHidden/>
          </w:rPr>
          <w:t>6</w:t>
        </w:r>
        <w:r>
          <w:rPr>
            <w:noProof/>
            <w:webHidden/>
          </w:rPr>
          <w:fldChar w:fldCharType="end"/>
        </w:r>
      </w:hyperlink>
    </w:p>
    <w:p w14:paraId="363A60FF" w14:textId="1F7E6302"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49" w:history="1">
        <w:r w:rsidRPr="00994A0E">
          <w:rPr>
            <w:rStyle w:val="Hyperlink"/>
            <w:noProof/>
            <w:lang w:val="en-GB"/>
          </w:rPr>
          <w:t>2.2</w:t>
        </w:r>
        <w:r>
          <w:rPr>
            <w:rFonts w:asciiTheme="minorHAnsi" w:eastAsiaTheme="minorEastAsia" w:hAnsiTheme="minorHAnsi" w:cstheme="minorBidi"/>
            <w:noProof/>
            <w:szCs w:val="22"/>
            <w:lang w:val="en-CH" w:eastAsia="en-CH"/>
          </w:rPr>
          <w:tab/>
        </w:r>
        <w:r w:rsidRPr="00994A0E">
          <w:rPr>
            <w:rStyle w:val="Hyperlink"/>
            <w:noProof/>
            <w:lang w:val="en-GB"/>
          </w:rPr>
          <w:t>Prototyping</w:t>
        </w:r>
        <w:r>
          <w:rPr>
            <w:noProof/>
            <w:webHidden/>
          </w:rPr>
          <w:tab/>
        </w:r>
        <w:r>
          <w:rPr>
            <w:noProof/>
            <w:webHidden/>
          </w:rPr>
          <w:fldChar w:fldCharType="begin"/>
        </w:r>
        <w:r>
          <w:rPr>
            <w:noProof/>
            <w:webHidden/>
          </w:rPr>
          <w:instrText xml:space="preserve"> PAGEREF _Toc45032349 \h </w:instrText>
        </w:r>
        <w:r>
          <w:rPr>
            <w:noProof/>
            <w:webHidden/>
          </w:rPr>
        </w:r>
        <w:r>
          <w:rPr>
            <w:noProof/>
            <w:webHidden/>
          </w:rPr>
          <w:fldChar w:fldCharType="separate"/>
        </w:r>
        <w:r>
          <w:rPr>
            <w:noProof/>
            <w:webHidden/>
          </w:rPr>
          <w:t>6</w:t>
        </w:r>
        <w:r>
          <w:rPr>
            <w:noProof/>
            <w:webHidden/>
          </w:rPr>
          <w:fldChar w:fldCharType="end"/>
        </w:r>
      </w:hyperlink>
    </w:p>
    <w:p w14:paraId="78A7E17D" w14:textId="0AFBBC5F"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50" w:history="1">
        <w:r w:rsidRPr="00994A0E">
          <w:rPr>
            <w:rStyle w:val="Hyperlink"/>
            <w:noProof/>
            <w:lang w:val="en-GB"/>
          </w:rPr>
          <w:t>2.2.1</w:t>
        </w:r>
        <w:r>
          <w:rPr>
            <w:rFonts w:asciiTheme="minorHAnsi" w:eastAsiaTheme="minorEastAsia" w:hAnsiTheme="minorHAnsi" w:cstheme="minorBidi"/>
            <w:noProof/>
            <w:szCs w:val="22"/>
            <w:lang w:val="en-CH" w:eastAsia="en-CH"/>
          </w:rPr>
          <w:tab/>
        </w:r>
        <w:r w:rsidRPr="00994A0E">
          <w:rPr>
            <w:rStyle w:val="Hyperlink"/>
            <w:noProof/>
            <w:lang w:val="en-GB"/>
          </w:rPr>
          <w:t xml:space="preserve">Tools Included in the Evaluation </w:t>
        </w:r>
        <w:r w:rsidRPr="00994A0E">
          <w:rPr>
            <w:rStyle w:val="Hyperlink"/>
            <w:rFonts w:ascii="Wingdings" w:eastAsia="Wingdings" w:hAnsi="Wingdings" w:cs="Wingdings"/>
            <w:noProof/>
          </w:rPr>
          <w:t></w:t>
        </w:r>
        <w:r w:rsidRPr="00994A0E">
          <w:rPr>
            <w:rStyle w:val="Hyperlink"/>
            <w:noProof/>
            <w:lang w:val="en-GB"/>
          </w:rPr>
          <w:t xml:space="preserve"> zu löschen</w:t>
        </w:r>
        <w:r>
          <w:rPr>
            <w:noProof/>
            <w:webHidden/>
          </w:rPr>
          <w:tab/>
        </w:r>
        <w:r>
          <w:rPr>
            <w:noProof/>
            <w:webHidden/>
          </w:rPr>
          <w:fldChar w:fldCharType="begin"/>
        </w:r>
        <w:r>
          <w:rPr>
            <w:noProof/>
            <w:webHidden/>
          </w:rPr>
          <w:instrText xml:space="preserve"> PAGEREF _Toc45032350 \h </w:instrText>
        </w:r>
        <w:r>
          <w:rPr>
            <w:noProof/>
            <w:webHidden/>
          </w:rPr>
        </w:r>
        <w:r>
          <w:rPr>
            <w:noProof/>
            <w:webHidden/>
          </w:rPr>
          <w:fldChar w:fldCharType="separate"/>
        </w:r>
        <w:r>
          <w:rPr>
            <w:noProof/>
            <w:webHidden/>
          </w:rPr>
          <w:t>6</w:t>
        </w:r>
        <w:r>
          <w:rPr>
            <w:noProof/>
            <w:webHidden/>
          </w:rPr>
          <w:fldChar w:fldCharType="end"/>
        </w:r>
      </w:hyperlink>
    </w:p>
    <w:p w14:paraId="5B8263DB" w14:textId="211318E0"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51" w:history="1">
        <w:r w:rsidRPr="00994A0E">
          <w:rPr>
            <w:rStyle w:val="Hyperlink"/>
            <w:noProof/>
            <w:lang w:val="en-GB"/>
          </w:rPr>
          <w:t>2.2.2</w:t>
        </w:r>
        <w:r>
          <w:rPr>
            <w:rFonts w:asciiTheme="minorHAnsi" w:eastAsiaTheme="minorEastAsia" w:hAnsiTheme="minorHAnsi" w:cstheme="minorBidi"/>
            <w:noProof/>
            <w:szCs w:val="22"/>
            <w:lang w:val="en-CH" w:eastAsia="en-CH"/>
          </w:rPr>
          <w:tab/>
        </w:r>
        <w:r w:rsidRPr="00994A0E">
          <w:rPr>
            <w:rStyle w:val="Hyperlink"/>
            <w:noProof/>
            <w:lang w:val="en-GB"/>
          </w:rPr>
          <w:t xml:space="preserve">Tools Used Outside the Evaluation Part </w:t>
        </w:r>
        <w:r w:rsidRPr="00994A0E">
          <w:rPr>
            <w:rStyle w:val="Hyperlink"/>
            <w:rFonts w:ascii="Wingdings" w:eastAsia="Wingdings" w:hAnsi="Wingdings" w:cs="Wingdings"/>
            <w:noProof/>
          </w:rPr>
          <w:t></w:t>
        </w:r>
        <w:r w:rsidRPr="00994A0E">
          <w:rPr>
            <w:rStyle w:val="Hyperlink"/>
            <w:noProof/>
            <w:lang w:val="en-GB"/>
          </w:rPr>
          <w:t xml:space="preserve"> zu löschen</w:t>
        </w:r>
        <w:r>
          <w:rPr>
            <w:noProof/>
            <w:webHidden/>
          </w:rPr>
          <w:tab/>
        </w:r>
        <w:r>
          <w:rPr>
            <w:noProof/>
            <w:webHidden/>
          </w:rPr>
          <w:fldChar w:fldCharType="begin"/>
        </w:r>
        <w:r>
          <w:rPr>
            <w:noProof/>
            <w:webHidden/>
          </w:rPr>
          <w:instrText xml:space="preserve"> PAGEREF _Toc45032351 \h </w:instrText>
        </w:r>
        <w:r>
          <w:rPr>
            <w:noProof/>
            <w:webHidden/>
          </w:rPr>
        </w:r>
        <w:r>
          <w:rPr>
            <w:noProof/>
            <w:webHidden/>
          </w:rPr>
          <w:fldChar w:fldCharType="separate"/>
        </w:r>
        <w:r>
          <w:rPr>
            <w:noProof/>
            <w:webHidden/>
          </w:rPr>
          <w:t>6</w:t>
        </w:r>
        <w:r>
          <w:rPr>
            <w:noProof/>
            <w:webHidden/>
          </w:rPr>
          <w:fldChar w:fldCharType="end"/>
        </w:r>
      </w:hyperlink>
    </w:p>
    <w:p w14:paraId="343DB4AE" w14:textId="4D750E29"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52" w:history="1">
        <w:r w:rsidRPr="00994A0E">
          <w:rPr>
            <w:rStyle w:val="Hyperlink"/>
            <w:noProof/>
          </w:rPr>
          <w:t>2.2.3</w:t>
        </w:r>
        <w:r>
          <w:rPr>
            <w:rFonts w:asciiTheme="minorHAnsi" w:eastAsiaTheme="minorEastAsia" w:hAnsiTheme="minorHAnsi" w:cstheme="minorBidi"/>
            <w:noProof/>
            <w:szCs w:val="22"/>
            <w:lang w:val="en-CH" w:eastAsia="en-CH"/>
          </w:rPr>
          <w:tab/>
        </w:r>
        <w:r w:rsidRPr="00994A0E">
          <w:rPr>
            <w:rStyle w:val="Hyperlink"/>
            <w:noProof/>
          </w:rPr>
          <w:t>Rational and Set-up</w:t>
        </w:r>
        <w:r>
          <w:rPr>
            <w:noProof/>
            <w:webHidden/>
          </w:rPr>
          <w:tab/>
        </w:r>
        <w:r>
          <w:rPr>
            <w:noProof/>
            <w:webHidden/>
          </w:rPr>
          <w:fldChar w:fldCharType="begin"/>
        </w:r>
        <w:r>
          <w:rPr>
            <w:noProof/>
            <w:webHidden/>
          </w:rPr>
          <w:instrText xml:space="preserve"> PAGEREF _Toc45032352 \h </w:instrText>
        </w:r>
        <w:r>
          <w:rPr>
            <w:noProof/>
            <w:webHidden/>
          </w:rPr>
        </w:r>
        <w:r>
          <w:rPr>
            <w:noProof/>
            <w:webHidden/>
          </w:rPr>
          <w:fldChar w:fldCharType="separate"/>
        </w:r>
        <w:r>
          <w:rPr>
            <w:noProof/>
            <w:webHidden/>
          </w:rPr>
          <w:t>7</w:t>
        </w:r>
        <w:r>
          <w:rPr>
            <w:noProof/>
            <w:webHidden/>
          </w:rPr>
          <w:fldChar w:fldCharType="end"/>
        </w:r>
      </w:hyperlink>
    </w:p>
    <w:p w14:paraId="3E49552C" w14:textId="2108C90D"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53" w:history="1">
        <w:r w:rsidRPr="00994A0E">
          <w:rPr>
            <w:rStyle w:val="Hyperlink"/>
            <w:noProof/>
            <w:lang w:val="en-GB"/>
          </w:rPr>
          <w:t>2.2.4</w:t>
        </w:r>
        <w:r>
          <w:rPr>
            <w:rFonts w:asciiTheme="minorHAnsi" w:eastAsiaTheme="minorEastAsia" w:hAnsiTheme="minorHAnsi" w:cstheme="minorBidi"/>
            <w:noProof/>
            <w:szCs w:val="22"/>
            <w:lang w:val="en-CH" w:eastAsia="en-CH"/>
          </w:rPr>
          <w:tab/>
        </w:r>
        <w:r w:rsidRPr="00994A0E">
          <w:rPr>
            <w:rStyle w:val="Hyperlink"/>
            <w:noProof/>
            <w:lang w:val="en-GB"/>
          </w:rPr>
          <w:t>Used tools</w:t>
        </w:r>
        <w:r>
          <w:rPr>
            <w:noProof/>
            <w:webHidden/>
          </w:rPr>
          <w:tab/>
        </w:r>
        <w:r>
          <w:rPr>
            <w:noProof/>
            <w:webHidden/>
          </w:rPr>
          <w:fldChar w:fldCharType="begin"/>
        </w:r>
        <w:r>
          <w:rPr>
            <w:noProof/>
            <w:webHidden/>
          </w:rPr>
          <w:instrText xml:space="preserve"> PAGEREF _Toc45032353 \h </w:instrText>
        </w:r>
        <w:r>
          <w:rPr>
            <w:noProof/>
            <w:webHidden/>
          </w:rPr>
        </w:r>
        <w:r>
          <w:rPr>
            <w:noProof/>
            <w:webHidden/>
          </w:rPr>
          <w:fldChar w:fldCharType="separate"/>
        </w:r>
        <w:r>
          <w:rPr>
            <w:noProof/>
            <w:webHidden/>
          </w:rPr>
          <w:t>7</w:t>
        </w:r>
        <w:r>
          <w:rPr>
            <w:noProof/>
            <w:webHidden/>
          </w:rPr>
          <w:fldChar w:fldCharType="end"/>
        </w:r>
      </w:hyperlink>
    </w:p>
    <w:p w14:paraId="1E554A49" w14:textId="328177BF" w:rsidR="00A37F2D" w:rsidRDefault="00A37F2D">
      <w:pPr>
        <w:pStyle w:val="TOC4"/>
        <w:tabs>
          <w:tab w:val="left" w:pos="2764"/>
        </w:tabs>
        <w:rPr>
          <w:rFonts w:asciiTheme="minorHAnsi" w:eastAsiaTheme="minorEastAsia" w:hAnsiTheme="minorHAnsi" w:cstheme="minorBidi"/>
          <w:noProof/>
          <w:szCs w:val="22"/>
          <w:lang w:val="en-CH" w:eastAsia="en-CH"/>
        </w:rPr>
      </w:pPr>
      <w:hyperlink w:anchor="_Toc45032354" w:history="1">
        <w:r w:rsidRPr="00994A0E">
          <w:rPr>
            <w:rStyle w:val="Hyperlink"/>
            <w:noProof/>
            <w:lang w:val="en-GB"/>
          </w:rPr>
          <w:t>2.2.4.1</w:t>
        </w:r>
        <w:r>
          <w:rPr>
            <w:rFonts w:asciiTheme="minorHAnsi" w:eastAsiaTheme="minorEastAsia" w:hAnsiTheme="minorHAnsi" w:cstheme="minorBidi"/>
            <w:noProof/>
            <w:szCs w:val="22"/>
            <w:lang w:val="en-CH" w:eastAsia="en-CH"/>
          </w:rPr>
          <w:tab/>
        </w:r>
        <w:r w:rsidRPr="00994A0E">
          <w:rPr>
            <w:rStyle w:val="Hyperlink"/>
            <w:noProof/>
            <w:lang w:val="en-GB"/>
          </w:rPr>
          <w:t>General Set-Up</w:t>
        </w:r>
        <w:r>
          <w:rPr>
            <w:noProof/>
            <w:webHidden/>
          </w:rPr>
          <w:tab/>
        </w:r>
        <w:r>
          <w:rPr>
            <w:noProof/>
            <w:webHidden/>
          </w:rPr>
          <w:fldChar w:fldCharType="begin"/>
        </w:r>
        <w:r>
          <w:rPr>
            <w:noProof/>
            <w:webHidden/>
          </w:rPr>
          <w:instrText xml:space="preserve"> PAGEREF _Toc45032354 \h </w:instrText>
        </w:r>
        <w:r>
          <w:rPr>
            <w:noProof/>
            <w:webHidden/>
          </w:rPr>
        </w:r>
        <w:r>
          <w:rPr>
            <w:noProof/>
            <w:webHidden/>
          </w:rPr>
          <w:fldChar w:fldCharType="separate"/>
        </w:r>
        <w:r>
          <w:rPr>
            <w:noProof/>
            <w:webHidden/>
          </w:rPr>
          <w:t>7</w:t>
        </w:r>
        <w:r>
          <w:rPr>
            <w:noProof/>
            <w:webHidden/>
          </w:rPr>
          <w:fldChar w:fldCharType="end"/>
        </w:r>
      </w:hyperlink>
    </w:p>
    <w:p w14:paraId="490F8911" w14:textId="78A91194"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55" w:history="1">
        <w:r w:rsidRPr="00994A0E">
          <w:rPr>
            <w:rStyle w:val="Hyperlink"/>
            <w:noProof/>
            <w:lang w:val="en-GB"/>
          </w:rPr>
          <w:t>2.2.5</w:t>
        </w:r>
        <w:r>
          <w:rPr>
            <w:rFonts w:asciiTheme="minorHAnsi" w:eastAsiaTheme="minorEastAsia" w:hAnsiTheme="minorHAnsi" w:cstheme="minorBidi"/>
            <w:noProof/>
            <w:szCs w:val="22"/>
            <w:lang w:val="en-CH" w:eastAsia="en-CH"/>
          </w:rPr>
          <w:tab/>
        </w:r>
        <w:r w:rsidRPr="00994A0E">
          <w:rPr>
            <w:rStyle w:val="Hyperlink"/>
            <w:noProof/>
            <w:lang w:val="en-GB"/>
          </w:rPr>
          <w:t>Method</w:t>
        </w:r>
        <w:r>
          <w:rPr>
            <w:noProof/>
            <w:webHidden/>
          </w:rPr>
          <w:tab/>
        </w:r>
        <w:r>
          <w:rPr>
            <w:noProof/>
            <w:webHidden/>
          </w:rPr>
          <w:fldChar w:fldCharType="begin"/>
        </w:r>
        <w:r>
          <w:rPr>
            <w:noProof/>
            <w:webHidden/>
          </w:rPr>
          <w:instrText xml:space="preserve"> PAGEREF _Toc45032355 \h </w:instrText>
        </w:r>
        <w:r>
          <w:rPr>
            <w:noProof/>
            <w:webHidden/>
          </w:rPr>
        </w:r>
        <w:r>
          <w:rPr>
            <w:noProof/>
            <w:webHidden/>
          </w:rPr>
          <w:fldChar w:fldCharType="separate"/>
        </w:r>
        <w:r>
          <w:rPr>
            <w:noProof/>
            <w:webHidden/>
          </w:rPr>
          <w:t>9</w:t>
        </w:r>
        <w:r>
          <w:rPr>
            <w:noProof/>
            <w:webHidden/>
          </w:rPr>
          <w:fldChar w:fldCharType="end"/>
        </w:r>
      </w:hyperlink>
    </w:p>
    <w:p w14:paraId="740A3401" w14:textId="40B22844"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56" w:history="1">
        <w:r w:rsidRPr="00994A0E">
          <w:rPr>
            <w:rStyle w:val="Hyperlink"/>
            <w:noProof/>
            <w:lang w:val="en-GB"/>
          </w:rPr>
          <w:t>2.3</w:t>
        </w:r>
        <w:r>
          <w:rPr>
            <w:rFonts w:asciiTheme="minorHAnsi" w:eastAsiaTheme="minorEastAsia" w:hAnsiTheme="minorHAnsi" w:cstheme="minorBidi"/>
            <w:noProof/>
            <w:szCs w:val="22"/>
            <w:lang w:val="en-CH" w:eastAsia="en-CH"/>
          </w:rPr>
          <w:tab/>
        </w:r>
        <w:r w:rsidRPr="00994A0E">
          <w:rPr>
            <w:rStyle w:val="Hyperlink"/>
            <w:noProof/>
          </w:rPr>
          <w:t>Audit of the Prototype</w:t>
        </w:r>
        <w:r>
          <w:rPr>
            <w:noProof/>
            <w:webHidden/>
          </w:rPr>
          <w:tab/>
        </w:r>
        <w:r>
          <w:rPr>
            <w:noProof/>
            <w:webHidden/>
          </w:rPr>
          <w:fldChar w:fldCharType="begin"/>
        </w:r>
        <w:r>
          <w:rPr>
            <w:noProof/>
            <w:webHidden/>
          </w:rPr>
          <w:instrText xml:space="preserve"> PAGEREF _Toc45032356 \h </w:instrText>
        </w:r>
        <w:r>
          <w:rPr>
            <w:noProof/>
            <w:webHidden/>
          </w:rPr>
        </w:r>
        <w:r>
          <w:rPr>
            <w:noProof/>
            <w:webHidden/>
          </w:rPr>
          <w:fldChar w:fldCharType="separate"/>
        </w:r>
        <w:r>
          <w:rPr>
            <w:noProof/>
            <w:webHidden/>
          </w:rPr>
          <w:t>9</w:t>
        </w:r>
        <w:r>
          <w:rPr>
            <w:noProof/>
            <w:webHidden/>
          </w:rPr>
          <w:fldChar w:fldCharType="end"/>
        </w:r>
      </w:hyperlink>
    </w:p>
    <w:p w14:paraId="4679FA9B" w14:textId="5217BA0B" w:rsidR="00A37F2D" w:rsidRDefault="00A37F2D">
      <w:pPr>
        <w:pStyle w:val="TOC1"/>
        <w:rPr>
          <w:rFonts w:asciiTheme="minorHAnsi" w:eastAsiaTheme="minorEastAsia" w:hAnsiTheme="minorHAnsi" w:cstheme="minorBidi"/>
          <w:noProof/>
          <w:szCs w:val="22"/>
          <w:lang w:val="en-CH" w:eastAsia="en-CH"/>
        </w:rPr>
      </w:pPr>
      <w:hyperlink w:anchor="_Toc45032357" w:history="1">
        <w:r w:rsidRPr="00994A0E">
          <w:rPr>
            <w:rStyle w:val="Hyperlink"/>
            <w:noProof/>
            <w:lang w:val="en-GB"/>
          </w:rPr>
          <w:t>3</w:t>
        </w:r>
        <w:r>
          <w:rPr>
            <w:rFonts w:asciiTheme="minorHAnsi" w:eastAsiaTheme="minorEastAsia" w:hAnsiTheme="minorHAnsi" w:cstheme="minorBidi"/>
            <w:noProof/>
            <w:szCs w:val="22"/>
            <w:lang w:val="en-CH" w:eastAsia="en-CH"/>
          </w:rPr>
          <w:tab/>
        </w:r>
        <w:r w:rsidRPr="00994A0E">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_Toc45032357 \h </w:instrText>
        </w:r>
        <w:r>
          <w:rPr>
            <w:noProof/>
            <w:webHidden/>
          </w:rPr>
        </w:r>
        <w:r>
          <w:rPr>
            <w:noProof/>
            <w:webHidden/>
          </w:rPr>
          <w:fldChar w:fldCharType="separate"/>
        </w:r>
        <w:r>
          <w:rPr>
            <w:noProof/>
            <w:webHidden/>
          </w:rPr>
          <w:t>10</w:t>
        </w:r>
        <w:r>
          <w:rPr>
            <w:noProof/>
            <w:webHidden/>
          </w:rPr>
          <w:fldChar w:fldCharType="end"/>
        </w:r>
      </w:hyperlink>
    </w:p>
    <w:p w14:paraId="508FEA0B" w14:textId="0D87CFFB"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58" w:history="1">
        <w:r w:rsidRPr="00994A0E">
          <w:rPr>
            <w:rStyle w:val="Hyperlink"/>
            <w:noProof/>
            <w:lang w:val="en-GB"/>
          </w:rPr>
          <w:t>3.1</w:t>
        </w:r>
        <w:r>
          <w:rPr>
            <w:rFonts w:asciiTheme="minorHAnsi" w:eastAsiaTheme="minorEastAsia" w:hAnsiTheme="minorHAnsi" w:cstheme="minorBidi"/>
            <w:noProof/>
            <w:szCs w:val="22"/>
            <w:lang w:val="en-CH" w:eastAsia="en-CH"/>
          </w:rPr>
          <w:tab/>
        </w:r>
        <w:r w:rsidRPr="00994A0E">
          <w:rPr>
            <w:rStyle w:val="Hyperlink"/>
            <w:noProof/>
            <w:lang w:val="en-GB"/>
          </w:rPr>
          <w:t>GAMP5: An Overview</w:t>
        </w:r>
        <w:r>
          <w:rPr>
            <w:noProof/>
            <w:webHidden/>
          </w:rPr>
          <w:tab/>
        </w:r>
        <w:r>
          <w:rPr>
            <w:noProof/>
            <w:webHidden/>
          </w:rPr>
          <w:fldChar w:fldCharType="begin"/>
        </w:r>
        <w:r>
          <w:rPr>
            <w:noProof/>
            <w:webHidden/>
          </w:rPr>
          <w:instrText xml:space="preserve"> PAGEREF _Toc45032358 \h </w:instrText>
        </w:r>
        <w:r>
          <w:rPr>
            <w:noProof/>
            <w:webHidden/>
          </w:rPr>
        </w:r>
        <w:r>
          <w:rPr>
            <w:noProof/>
            <w:webHidden/>
          </w:rPr>
          <w:fldChar w:fldCharType="separate"/>
        </w:r>
        <w:r>
          <w:rPr>
            <w:noProof/>
            <w:webHidden/>
          </w:rPr>
          <w:t>10</w:t>
        </w:r>
        <w:r>
          <w:rPr>
            <w:noProof/>
            <w:webHidden/>
          </w:rPr>
          <w:fldChar w:fldCharType="end"/>
        </w:r>
      </w:hyperlink>
    </w:p>
    <w:p w14:paraId="3C128AC1" w14:textId="2E6A96D0"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59" w:history="1">
        <w:r w:rsidRPr="00994A0E">
          <w:rPr>
            <w:rStyle w:val="Hyperlink"/>
            <w:noProof/>
            <w:lang w:val="en-GB"/>
          </w:rPr>
          <w:t>3.1.1</w:t>
        </w:r>
        <w:r>
          <w:rPr>
            <w:rFonts w:asciiTheme="minorHAnsi" w:eastAsiaTheme="minorEastAsia" w:hAnsiTheme="minorHAnsi" w:cstheme="minorBidi"/>
            <w:noProof/>
            <w:szCs w:val="22"/>
            <w:lang w:val="en-CH" w:eastAsia="en-CH"/>
          </w:rPr>
          <w:tab/>
        </w:r>
        <w:r w:rsidRPr="00994A0E">
          <w:rPr>
            <w:rStyle w:val="Hyperlink"/>
            <w:noProof/>
            <w:lang w:val="en-GB"/>
          </w:rPr>
          <w:t>GAMP5</w:t>
        </w:r>
        <w:r w:rsidRPr="00994A0E">
          <w:rPr>
            <w:rStyle w:val="Hyperlink"/>
            <w:noProof/>
          </w:rPr>
          <w:t xml:space="preserve"> and Computerised System Validation</w:t>
        </w:r>
        <w:r>
          <w:rPr>
            <w:noProof/>
            <w:webHidden/>
          </w:rPr>
          <w:tab/>
        </w:r>
        <w:r>
          <w:rPr>
            <w:noProof/>
            <w:webHidden/>
          </w:rPr>
          <w:fldChar w:fldCharType="begin"/>
        </w:r>
        <w:r>
          <w:rPr>
            <w:noProof/>
            <w:webHidden/>
          </w:rPr>
          <w:instrText xml:space="preserve"> PAGEREF _Toc45032359 \h </w:instrText>
        </w:r>
        <w:r>
          <w:rPr>
            <w:noProof/>
            <w:webHidden/>
          </w:rPr>
        </w:r>
        <w:r>
          <w:rPr>
            <w:noProof/>
            <w:webHidden/>
          </w:rPr>
          <w:fldChar w:fldCharType="separate"/>
        </w:r>
        <w:r>
          <w:rPr>
            <w:noProof/>
            <w:webHidden/>
          </w:rPr>
          <w:t>10</w:t>
        </w:r>
        <w:r>
          <w:rPr>
            <w:noProof/>
            <w:webHidden/>
          </w:rPr>
          <w:fldChar w:fldCharType="end"/>
        </w:r>
      </w:hyperlink>
    </w:p>
    <w:p w14:paraId="2E61D107" w14:textId="63DA3FC5"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60" w:history="1">
        <w:r w:rsidRPr="00994A0E">
          <w:rPr>
            <w:rStyle w:val="Hyperlink"/>
            <w:noProof/>
            <w:lang w:val="en-GB"/>
          </w:rPr>
          <w:t>3.1.2</w:t>
        </w:r>
        <w:r>
          <w:rPr>
            <w:rFonts w:asciiTheme="minorHAnsi" w:eastAsiaTheme="minorEastAsia" w:hAnsiTheme="minorHAnsi" w:cstheme="minorBidi"/>
            <w:noProof/>
            <w:szCs w:val="22"/>
            <w:lang w:val="en-CH" w:eastAsia="en-CH"/>
          </w:rPr>
          <w:tab/>
        </w:r>
        <w:r w:rsidRPr="00994A0E">
          <w:rPr>
            <w:rStyle w:val="Hyperlink"/>
            <w:noProof/>
            <w:lang w:val="en-GB"/>
          </w:rPr>
          <w:t>Key Concepts</w:t>
        </w:r>
        <w:r>
          <w:rPr>
            <w:noProof/>
            <w:webHidden/>
          </w:rPr>
          <w:tab/>
        </w:r>
        <w:r>
          <w:rPr>
            <w:noProof/>
            <w:webHidden/>
          </w:rPr>
          <w:fldChar w:fldCharType="begin"/>
        </w:r>
        <w:r>
          <w:rPr>
            <w:noProof/>
            <w:webHidden/>
          </w:rPr>
          <w:instrText xml:space="preserve"> PAGEREF _Toc45032360 \h </w:instrText>
        </w:r>
        <w:r>
          <w:rPr>
            <w:noProof/>
            <w:webHidden/>
          </w:rPr>
        </w:r>
        <w:r>
          <w:rPr>
            <w:noProof/>
            <w:webHidden/>
          </w:rPr>
          <w:fldChar w:fldCharType="separate"/>
        </w:r>
        <w:r>
          <w:rPr>
            <w:noProof/>
            <w:webHidden/>
          </w:rPr>
          <w:t>10</w:t>
        </w:r>
        <w:r>
          <w:rPr>
            <w:noProof/>
            <w:webHidden/>
          </w:rPr>
          <w:fldChar w:fldCharType="end"/>
        </w:r>
      </w:hyperlink>
    </w:p>
    <w:p w14:paraId="799CB4E2" w14:textId="2E5FFD21"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61" w:history="1">
        <w:r w:rsidRPr="00994A0E">
          <w:rPr>
            <w:rStyle w:val="Hyperlink"/>
            <w:noProof/>
            <w:lang w:val="en-GB"/>
          </w:rPr>
          <w:t>3.1.3</w:t>
        </w:r>
        <w:r>
          <w:rPr>
            <w:rFonts w:asciiTheme="minorHAnsi" w:eastAsiaTheme="minorEastAsia" w:hAnsiTheme="minorHAnsi" w:cstheme="minorBidi"/>
            <w:noProof/>
            <w:szCs w:val="22"/>
            <w:lang w:val="en-CH" w:eastAsia="en-CH"/>
          </w:rPr>
          <w:tab/>
        </w:r>
        <w:r w:rsidRPr="00994A0E">
          <w:rPr>
            <w:rStyle w:val="Hyperlink"/>
            <w:noProof/>
          </w:rPr>
          <w:t>Software</w:t>
        </w:r>
        <w:r w:rsidRPr="00994A0E">
          <w:rPr>
            <w:rStyle w:val="Hyperlink"/>
            <w:noProof/>
            <w:lang w:val="en-GB"/>
          </w:rPr>
          <w:t xml:space="preserve"> Categories</w:t>
        </w:r>
        <w:r>
          <w:rPr>
            <w:noProof/>
            <w:webHidden/>
          </w:rPr>
          <w:tab/>
        </w:r>
        <w:r>
          <w:rPr>
            <w:noProof/>
            <w:webHidden/>
          </w:rPr>
          <w:fldChar w:fldCharType="begin"/>
        </w:r>
        <w:r>
          <w:rPr>
            <w:noProof/>
            <w:webHidden/>
          </w:rPr>
          <w:instrText xml:space="preserve"> PAGEREF _Toc45032361 \h </w:instrText>
        </w:r>
        <w:r>
          <w:rPr>
            <w:noProof/>
            <w:webHidden/>
          </w:rPr>
        </w:r>
        <w:r>
          <w:rPr>
            <w:noProof/>
            <w:webHidden/>
          </w:rPr>
          <w:fldChar w:fldCharType="separate"/>
        </w:r>
        <w:r>
          <w:rPr>
            <w:noProof/>
            <w:webHidden/>
          </w:rPr>
          <w:t>11</w:t>
        </w:r>
        <w:r>
          <w:rPr>
            <w:noProof/>
            <w:webHidden/>
          </w:rPr>
          <w:fldChar w:fldCharType="end"/>
        </w:r>
      </w:hyperlink>
    </w:p>
    <w:p w14:paraId="0BD43CEA" w14:textId="567BC464"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62" w:history="1">
        <w:r w:rsidRPr="00994A0E">
          <w:rPr>
            <w:rStyle w:val="Hyperlink"/>
            <w:noProof/>
            <w:lang w:val="en-GB"/>
          </w:rPr>
          <w:t>3.1.4</w:t>
        </w:r>
        <w:r>
          <w:rPr>
            <w:rFonts w:asciiTheme="minorHAnsi" w:eastAsiaTheme="minorEastAsia" w:hAnsiTheme="minorHAnsi" w:cstheme="minorBidi"/>
            <w:noProof/>
            <w:szCs w:val="22"/>
            <w:lang w:val="en-CH" w:eastAsia="en-CH"/>
          </w:rPr>
          <w:tab/>
        </w:r>
        <w:r w:rsidRPr="00994A0E">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_Toc45032362 \h </w:instrText>
        </w:r>
        <w:r>
          <w:rPr>
            <w:noProof/>
            <w:webHidden/>
          </w:rPr>
        </w:r>
        <w:r>
          <w:rPr>
            <w:noProof/>
            <w:webHidden/>
          </w:rPr>
          <w:fldChar w:fldCharType="separate"/>
        </w:r>
        <w:r>
          <w:rPr>
            <w:noProof/>
            <w:webHidden/>
          </w:rPr>
          <w:t>11</w:t>
        </w:r>
        <w:r>
          <w:rPr>
            <w:noProof/>
            <w:webHidden/>
          </w:rPr>
          <w:fldChar w:fldCharType="end"/>
        </w:r>
      </w:hyperlink>
    </w:p>
    <w:p w14:paraId="68318564" w14:textId="762DCCE0"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63" w:history="1">
        <w:r w:rsidRPr="00994A0E">
          <w:rPr>
            <w:rStyle w:val="Hyperlink"/>
            <w:noProof/>
            <w:lang w:val="en-GB"/>
          </w:rPr>
          <w:t>3.1.5</w:t>
        </w:r>
        <w:r>
          <w:rPr>
            <w:rFonts w:asciiTheme="minorHAnsi" w:eastAsiaTheme="minorEastAsia" w:hAnsiTheme="minorHAnsi" w:cstheme="minorBidi"/>
            <w:noProof/>
            <w:szCs w:val="22"/>
            <w:lang w:val="en-CH" w:eastAsia="en-CH"/>
          </w:rPr>
          <w:tab/>
        </w:r>
        <w:r w:rsidRPr="00994A0E">
          <w:rPr>
            <w:rStyle w:val="Hyperlink"/>
            <w:noProof/>
            <w:lang w:val="en-GB"/>
          </w:rPr>
          <w:t>Automated Testing</w:t>
        </w:r>
        <w:r>
          <w:rPr>
            <w:noProof/>
            <w:webHidden/>
          </w:rPr>
          <w:tab/>
        </w:r>
        <w:r>
          <w:rPr>
            <w:noProof/>
            <w:webHidden/>
          </w:rPr>
          <w:fldChar w:fldCharType="begin"/>
        </w:r>
        <w:r>
          <w:rPr>
            <w:noProof/>
            <w:webHidden/>
          </w:rPr>
          <w:instrText xml:space="preserve"> PAGEREF _Toc45032363 \h </w:instrText>
        </w:r>
        <w:r>
          <w:rPr>
            <w:noProof/>
            <w:webHidden/>
          </w:rPr>
        </w:r>
        <w:r>
          <w:rPr>
            <w:noProof/>
            <w:webHidden/>
          </w:rPr>
          <w:fldChar w:fldCharType="separate"/>
        </w:r>
        <w:r>
          <w:rPr>
            <w:noProof/>
            <w:webHidden/>
          </w:rPr>
          <w:t>12</w:t>
        </w:r>
        <w:r>
          <w:rPr>
            <w:noProof/>
            <w:webHidden/>
          </w:rPr>
          <w:fldChar w:fldCharType="end"/>
        </w:r>
      </w:hyperlink>
    </w:p>
    <w:p w14:paraId="4ED749DC" w14:textId="51455F1B"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64" w:history="1">
        <w:r w:rsidRPr="00994A0E">
          <w:rPr>
            <w:rStyle w:val="Hyperlink"/>
            <w:noProof/>
            <w:lang w:val="en-GB"/>
          </w:rPr>
          <w:t>3.2</w:t>
        </w:r>
        <w:r>
          <w:rPr>
            <w:rFonts w:asciiTheme="minorHAnsi" w:eastAsiaTheme="minorEastAsia" w:hAnsiTheme="minorHAnsi" w:cstheme="minorBidi"/>
            <w:noProof/>
            <w:szCs w:val="22"/>
            <w:lang w:val="en-CH" w:eastAsia="en-CH"/>
          </w:rPr>
          <w:tab/>
        </w:r>
        <w:r w:rsidRPr="00994A0E">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_Toc45032364 \h </w:instrText>
        </w:r>
        <w:r>
          <w:rPr>
            <w:noProof/>
            <w:webHidden/>
          </w:rPr>
        </w:r>
        <w:r>
          <w:rPr>
            <w:noProof/>
            <w:webHidden/>
          </w:rPr>
          <w:fldChar w:fldCharType="separate"/>
        </w:r>
        <w:r>
          <w:rPr>
            <w:noProof/>
            <w:webHidden/>
          </w:rPr>
          <w:t>12</w:t>
        </w:r>
        <w:r>
          <w:rPr>
            <w:noProof/>
            <w:webHidden/>
          </w:rPr>
          <w:fldChar w:fldCharType="end"/>
        </w:r>
      </w:hyperlink>
    </w:p>
    <w:p w14:paraId="3439526B" w14:textId="1648C0F7"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65" w:history="1">
        <w:r w:rsidRPr="00994A0E">
          <w:rPr>
            <w:rStyle w:val="Hyperlink"/>
            <w:noProof/>
            <w:lang w:val="en-GB"/>
          </w:rPr>
          <w:t>3.3</w:t>
        </w:r>
        <w:r>
          <w:rPr>
            <w:rFonts w:asciiTheme="minorHAnsi" w:eastAsiaTheme="minorEastAsia" w:hAnsiTheme="minorHAnsi" w:cstheme="minorBidi"/>
            <w:noProof/>
            <w:szCs w:val="22"/>
            <w:lang w:val="en-CH" w:eastAsia="en-CH"/>
          </w:rPr>
          <w:tab/>
        </w:r>
        <w:r w:rsidRPr="00994A0E">
          <w:rPr>
            <w:rStyle w:val="Hyperlink"/>
            <w:noProof/>
            <w:lang w:val="en-GB"/>
          </w:rPr>
          <w:t>The OQ Process According to GAMP5</w:t>
        </w:r>
        <w:r>
          <w:rPr>
            <w:noProof/>
            <w:webHidden/>
          </w:rPr>
          <w:tab/>
        </w:r>
        <w:r>
          <w:rPr>
            <w:noProof/>
            <w:webHidden/>
          </w:rPr>
          <w:fldChar w:fldCharType="begin"/>
        </w:r>
        <w:r>
          <w:rPr>
            <w:noProof/>
            <w:webHidden/>
          </w:rPr>
          <w:instrText xml:space="preserve"> PAGEREF _Toc45032365 \h </w:instrText>
        </w:r>
        <w:r>
          <w:rPr>
            <w:noProof/>
            <w:webHidden/>
          </w:rPr>
        </w:r>
        <w:r>
          <w:rPr>
            <w:noProof/>
            <w:webHidden/>
          </w:rPr>
          <w:fldChar w:fldCharType="separate"/>
        </w:r>
        <w:r>
          <w:rPr>
            <w:noProof/>
            <w:webHidden/>
          </w:rPr>
          <w:t>14</w:t>
        </w:r>
        <w:r>
          <w:rPr>
            <w:noProof/>
            <w:webHidden/>
          </w:rPr>
          <w:fldChar w:fldCharType="end"/>
        </w:r>
      </w:hyperlink>
    </w:p>
    <w:p w14:paraId="161B9004" w14:textId="43E372AE"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66" w:history="1">
        <w:r w:rsidRPr="00994A0E">
          <w:rPr>
            <w:rStyle w:val="Hyperlink"/>
            <w:noProof/>
            <w:lang w:val="en-GB"/>
          </w:rPr>
          <w:t>3.3.1</w:t>
        </w:r>
        <w:r>
          <w:rPr>
            <w:rFonts w:asciiTheme="minorHAnsi" w:eastAsiaTheme="minorEastAsia" w:hAnsiTheme="minorHAnsi" w:cstheme="minorBidi"/>
            <w:noProof/>
            <w:szCs w:val="22"/>
            <w:lang w:val="en-CH" w:eastAsia="en-CH"/>
          </w:rPr>
          <w:tab/>
        </w:r>
        <w:r w:rsidRPr="00994A0E">
          <w:rPr>
            <w:rStyle w:val="Hyperlink"/>
            <w:noProof/>
          </w:rPr>
          <w:t>The Main Process</w:t>
        </w:r>
        <w:r>
          <w:rPr>
            <w:noProof/>
            <w:webHidden/>
          </w:rPr>
          <w:tab/>
        </w:r>
        <w:r>
          <w:rPr>
            <w:noProof/>
            <w:webHidden/>
          </w:rPr>
          <w:fldChar w:fldCharType="begin"/>
        </w:r>
        <w:r>
          <w:rPr>
            <w:noProof/>
            <w:webHidden/>
          </w:rPr>
          <w:instrText xml:space="preserve"> PAGEREF _Toc45032366 \h </w:instrText>
        </w:r>
        <w:r>
          <w:rPr>
            <w:noProof/>
            <w:webHidden/>
          </w:rPr>
        </w:r>
        <w:r>
          <w:rPr>
            <w:noProof/>
            <w:webHidden/>
          </w:rPr>
          <w:fldChar w:fldCharType="separate"/>
        </w:r>
        <w:r>
          <w:rPr>
            <w:noProof/>
            <w:webHidden/>
          </w:rPr>
          <w:t>14</w:t>
        </w:r>
        <w:r>
          <w:rPr>
            <w:noProof/>
            <w:webHidden/>
          </w:rPr>
          <w:fldChar w:fldCharType="end"/>
        </w:r>
      </w:hyperlink>
    </w:p>
    <w:p w14:paraId="3A70A552" w14:textId="48B8BC36"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67" w:history="1">
        <w:r w:rsidRPr="00994A0E">
          <w:rPr>
            <w:rStyle w:val="Hyperlink"/>
            <w:noProof/>
            <w:lang w:val="en-GB"/>
          </w:rPr>
          <w:t>3.3.2</w:t>
        </w:r>
        <w:r>
          <w:rPr>
            <w:rFonts w:asciiTheme="minorHAnsi" w:eastAsiaTheme="minorEastAsia" w:hAnsiTheme="minorHAnsi" w:cstheme="minorBidi"/>
            <w:noProof/>
            <w:szCs w:val="22"/>
            <w:lang w:val="en-CH" w:eastAsia="en-CH"/>
          </w:rPr>
          <w:tab/>
        </w:r>
        <w:r w:rsidRPr="00994A0E">
          <w:rPr>
            <w:rStyle w:val="Hyperlink"/>
            <w:noProof/>
            <w:lang w:val="en-GB"/>
          </w:rPr>
          <w:t xml:space="preserve">Incorporating the </w:t>
        </w:r>
        <w:r w:rsidRPr="00994A0E">
          <w:rPr>
            <w:rStyle w:val="Hyperlink"/>
            <w:noProof/>
          </w:rPr>
          <w:t xml:space="preserve">Quality </w:t>
        </w:r>
        <w:r w:rsidRPr="00994A0E">
          <w:rPr>
            <w:rStyle w:val="Hyperlink"/>
            <w:noProof/>
            <w:lang w:val="en-GB"/>
          </w:rPr>
          <w:t>Risk Assessment</w:t>
        </w:r>
        <w:r>
          <w:rPr>
            <w:noProof/>
            <w:webHidden/>
          </w:rPr>
          <w:tab/>
        </w:r>
        <w:r>
          <w:rPr>
            <w:noProof/>
            <w:webHidden/>
          </w:rPr>
          <w:fldChar w:fldCharType="begin"/>
        </w:r>
        <w:r>
          <w:rPr>
            <w:noProof/>
            <w:webHidden/>
          </w:rPr>
          <w:instrText xml:space="preserve"> PAGEREF _Toc45032367 \h </w:instrText>
        </w:r>
        <w:r>
          <w:rPr>
            <w:noProof/>
            <w:webHidden/>
          </w:rPr>
        </w:r>
        <w:r>
          <w:rPr>
            <w:noProof/>
            <w:webHidden/>
          </w:rPr>
          <w:fldChar w:fldCharType="separate"/>
        </w:r>
        <w:r>
          <w:rPr>
            <w:noProof/>
            <w:webHidden/>
          </w:rPr>
          <w:t>15</w:t>
        </w:r>
        <w:r>
          <w:rPr>
            <w:noProof/>
            <w:webHidden/>
          </w:rPr>
          <w:fldChar w:fldCharType="end"/>
        </w:r>
      </w:hyperlink>
    </w:p>
    <w:p w14:paraId="0E8319A7" w14:textId="48D0D774"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68" w:history="1">
        <w:r w:rsidRPr="00994A0E">
          <w:rPr>
            <w:rStyle w:val="Hyperlink"/>
            <w:noProof/>
            <w:lang w:val="en-GB"/>
          </w:rPr>
          <w:t>3.3.3</w:t>
        </w:r>
        <w:r>
          <w:rPr>
            <w:rFonts w:asciiTheme="minorHAnsi" w:eastAsiaTheme="minorEastAsia" w:hAnsiTheme="minorHAnsi" w:cstheme="minorBidi"/>
            <w:noProof/>
            <w:szCs w:val="22"/>
            <w:lang w:val="en-CH" w:eastAsia="en-CH"/>
          </w:rPr>
          <w:tab/>
        </w:r>
        <w:r w:rsidRPr="00994A0E">
          <w:rPr>
            <w:rStyle w:val="Hyperlink"/>
            <w:noProof/>
            <w:lang w:val="en-GB"/>
          </w:rPr>
          <w:t>Specification- and Test Management</w:t>
        </w:r>
        <w:r>
          <w:rPr>
            <w:noProof/>
            <w:webHidden/>
          </w:rPr>
          <w:tab/>
        </w:r>
        <w:r>
          <w:rPr>
            <w:noProof/>
            <w:webHidden/>
          </w:rPr>
          <w:fldChar w:fldCharType="begin"/>
        </w:r>
        <w:r>
          <w:rPr>
            <w:noProof/>
            <w:webHidden/>
          </w:rPr>
          <w:instrText xml:space="preserve"> PAGEREF _Toc45032368 \h </w:instrText>
        </w:r>
        <w:r>
          <w:rPr>
            <w:noProof/>
            <w:webHidden/>
          </w:rPr>
        </w:r>
        <w:r>
          <w:rPr>
            <w:noProof/>
            <w:webHidden/>
          </w:rPr>
          <w:fldChar w:fldCharType="separate"/>
        </w:r>
        <w:r>
          <w:rPr>
            <w:noProof/>
            <w:webHidden/>
          </w:rPr>
          <w:t>15</w:t>
        </w:r>
        <w:r>
          <w:rPr>
            <w:noProof/>
            <w:webHidden/>
          </w:rPr>
          <w:fldChar w:fldCharType="end"/>
        </w:r>
      </w:hyperlink>
    </w:p>
    <w:p w14:paraId="567BCD7F" w14:textId="4CA1C582"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69" w:history="1">
        <w:r w:rsidRPr="00994A0E">
          <w:rPr>
            <w:rStyle w:val="Hyperlink"/>
            <w:noProof/>
          </w:rPr>
          <w:t>3.3.4</w:t>
        </w:r>
        <w:r>
          <w:rPr>
            <w:rFonts w:asciiTheme="minorHAnsi" w:eastAsiaTheme="minorEastAsia" w:hAnsiTheme="minorHAnsi" w:cstheme="minorBidi"/>
            <w:noProof/>
            <w:szCs w:val="22"/>
            <w:lang w:val="en-CH" w:eastAsia="en-CH"/>
          </w:rPr>
          <w:tab/>
        </w:r>
        <w:r w:rsidRPr="00994A0E">
          <w:rPr>
            <w:rStyle w:val="Hyperlink"/>
            <w:noProof/>
          </w:rPr>
          <w:t>Exemplary OQ Process</w:t>
        </w:r>
        <w:r>
          <w:rPr>
            <w:noProof/>
            <w:webHidden/>
          </w:rPr>
          <w:tab/>
        </w:r>
        <w:r>
          <w:rPr>
            <w:noProof/>
            <w:webHidden/>
          </w:rPr>
          <w:fldChar w:fldCharType="begin"/>
        </w:r>
        <w:r>
          <w:rPr>
            <w:noProof/>
            <w:webHidden/>
          </w:rPr>
          <w:instrText xml:space="preserve"> PAGEREF _Toc45032369 \h </w:instrText>
        </w:r>
        <w:r>
          <w:rPr>
            <w:noProof/>
            <w:webHidden/>
          </w:rPr>
        </w:r>
        <w:r>
          <w:rPr>
            <w:noProof/>
            <w:webHidden/>
          </w:rPr>
          <w:fldChar w:fldCharType="separate"/>
        </w:r>
        <w:r>
          <w:rPr>
            <w:noProof/>
            <w:webHidden/>
          </w:rPr>
          <w:t>17</w:t>
        </w:r>
        <w:r>
          <w:rPr>
            <w:noProof/>
            <w:webHidden/>
          </w:rPr>
          <w:fldChar w:fldCharType="end"/>
        </w:r>
      </w:hyperlink>
    </w:p>
    <w:p w14:paraId="668752F5" w14:textId="018C8FCD" w:rsidR="00A37F2D" w:rsidRDefault="00A37F2D">
      <w:pPr>
        <w:pStyle w:val="TOC1"/>
        <w:rPr>
          <w:rFonts w:asciiTheme="minorHAnsi" w:eastAsiaTheme="minorEastAsia" w:hAnsiTheme="minorHAnsi" w:cstheme="minorBidi"/>
          <w:noProof/>
          <w:szCs w:val="22"/>
          <w:lang w:val="en-CH" w:eastAsia="en-CH"/>
        </w:rPr>
      </w:pPr>
      <w:hyperlink w:anchor="_Toc45032370" w:history="1">
        <w:r w:rsidRPr="00994A0E">
          <w:rPr>
            <w:rStyle w:val="Hyperlink"/>
            <w:noProof/>
            <w:lang w:val="en-GB"/>
          </w:rPr>
          <w:t>4</w:t>
        </w:r>
        <w:r>
          <w:rPr>
            <w:rFonts w:asciiTheme="minorHAnsi" w:eastAsiaTheme="minorEastAsia" w:hAnsiTheme="minorHAnsi" w:cstheme="minorBidi"/>
            <w:noProof/>
            <w:szCs w:val="22"/>
            <w:lang w:val="en-CH" w:eastAsia="en-CH"/>
          </w:rPr>
          <w:tab/>
        </w:r>
        <w:r w:rsidRPr="00994A0E">
          <w:rPr>
            <w:rStyle w:val="Hyperlink"/>
            <w:noProof/>
            <w:lang w:val="en-GB"/>
          </w:rPr>
          <w:t>Behaviour Driven Development</w:t>
        </w:r>
        <w:r>
          <w:rPr>
            <w:noProof/>
            <w:webHidden/>
          </w:rPr>
          <w:tab/>
        </w:r>
        <w:r>
          <w:rPr>
            <w:noProof/>
            <w:webHidden/>
          </w:rPr>
          <w:fldChar w:fldCharType="begin"/>
        </w:r>
        <w:r>
          <w:rPr>
            <w:noProof/>
            <w:webHidden/>
          </w:rPr>
          <w:instrText xml:space="preserve"> PAGEREF _Toc45032370 \h </w:instrText>
        </w:r>
        <w:r>
          <w:rPr>
            <w:noProof/>
            <w:webHidden/>
          </w:rPr>
        </w:r>
        <w:r>
          <w:rPr>
            <w:noProof/>
            <w:webHidden/>
          </w:rPr>
          <w:fldChar w:fldCharType="separate"/>
        </w:r>
        <w:r>
          <w:rPr>
            <w:noProof/>
            <w:webHidden/>
          </w:rPr>
          <w:t>19</w:t>
        </w:r>
        <w:r>
          <w:rPr>
            <w:noProof/>
            <w:webHidden/>
          </w:rPr>
          <w:fldChar w:fldCharType="end"/>
        </w:r>
      </w:hyperlink>
    </w:p>
    <w:p w14:paraId="70866854" w14:textId="2CA500EA"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71" w:history="1">
        <w:r w:rsidRPr="00994A0E">
          <w:rPr>
            <w:rStyle w:val="Hyperlink"/>
            <w:noProof/>
            <w:lang w:val="en-GB"/>
          </w:rPr>
          <w:t>4.1</w:t>
        </w:r>
        <w:r>
          <w:rPr>
            <w:rFonts w:asciiTheme="minorHAnsi" w:eastAsiaTheme="minorEastAsia" w:hAnsiTheme="minorHAnsi" w:cstheme="minorBidi"/>
            <w:noProof/>
            <w:szCs w:val="22"/>
            <w:lang w:val="en-CH" w:eastAsia="en-CH"/>
          </w:rPr>
          <w:tab/>
        </w:r>
        <w:r w:rsidRPr="00994A0E">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_Toc45032371 \h </w:instrText>
        </w:r>
        <w:r>
          <w:rPr>
            <w:noProof/>
            <w:webHidden/>
          </w:rPr>
        </w:r>
        <w:r>
          <w:rPr>
            <w:noProof/>
            <w:webHidden/>
          </w:rPr>
          <w:fldChar w:fldCharType="separate"/>
        </w:r>
        <w:r>
          <w:rPr>
            <w:noProof/>
            <w:webHidden/>
          </w:rPr>
          <w:t>19</w:t>
        </w:r>
        <w:r>
          <w:rPr>
            <w:noProof/>
            <w:webHidden/>
          </w:rPr>
          <w:fldChar w:fldCharType="end"/>
        </w:r>
      </w:hyperlink>
    </w:p>
    <w:p w14:paraId="6F5D4ADC" w14:textId="27A01FCF"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72" w:history="1">
        <w:r w:rsidRPr="00994A0E">
          <w:rPr>
            <w:rStyle w:val="Hyperlink"/>
            <w:noProof/>
            <w:lang w:val="en-GB"/>
          </w:rPr>
          <w:t>4.2</w:t>
        </w:r>
        <w:r>
          <w:rPr>
            <w:rFonts w:asciiTheme="minorHAnsi" w:eastAsiaTheme="minorEastAsia" w:hAnsiTheme="minorHAnsi" w:cstheme="minorBidi"/>
            <w:noProof/>
            <w:szCs w:val="22"/>
            <w:lang w:val="en-CH" w:eastAsia="en-CH"/>
          </w:rPr>
          <w:tab/>
        </w:r>
        <w:r w:rsidRPr="00994A0E">
          <w:rPr>
            <w:rStyle w:val="Hyperlink"/>
            <w:noProof/>
            <w:lang w:val="en-GB"/>
          </w:rPr>
          <w:t>The Approach: An Overview</w:t>
        </w:r>
        <w:r>
          <w:rPr>
            <w:noProof/>
            <w:webHidden/>
          </w:rPr>
          <w:tab/>
        </w:r>
        <w:r>
          <w:rPr>
            <w:noProof/>
            <w:webHidden/>
          </w:rPr>
          <w:fldChar w:fldCharType="begin"/>
        </w:r>
        <w:r>
          <w:rPr>
            <w:noProof/>
            <w:webHidden/>
          </w:rPr>
          <w:instrText xml:space="preserve"> PAGEREF _Toc45032372 \h </w:instrText>
        </w:r>
        <w:r>
          <w:rPr>
            <w:noProof/>
            <w:webHidden/>
          </w:rPr>
        </w:r>
        <w:r>
          <w:rPr>
            <w:noProof/>
            <w:webHidden/>
          </w:rPr>
          <w:fldChar w:fldCharType="separate"/>
        </w:r>
        <w:r>
          <w:rPr>
            <w:noProof/>
            <w:webHidden/>
          </w:rPr>
          <w:t>20</w:t>
        </w:r>
        <w:r>
          <w:rPr>
            <w:noProof/>
            <w:webHidden/>
          </w:rPr>
          <w:fldChar w:fldCharType="end"/>
        </w:r>
      </w:hyperlink>
    </w:p>
    <w:p w14:paraId="690DCCEF" w14:textId="08503F0E"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73" w:history="1">
        <w:r w:rsidRPr="00994A0E">
          <w:rPr>
            <w:rStyle w:val="Hyperlink"/>
            <w:noProof/>
            <w:lang w:val="en-CH"/>
          </w:rPr>
          <w:t>4.3</w:t>
        </w:r>
        <w:r>
          <w:rPr>
            <w:rFonts w:asciiTheme="minorHAnsi" w:eastAsiaTheme="minorEastAsia" w:hAnsiTheme="minorHAnsi" w:cstheme="minorBidi"/>
            <w:noProof/>
            <w:szCs w:val="22"/>
            <w:lang w:val="en-CH" w:eastAsia="en-CH"/>
          </w:rPr>
          <w:tab/>
        </w:r>
        <w:r w:rsidRPr="00994A0E">
          <w:rPr>
            <w:rStyle w:val="Hyperlink"/>
            <w:noProof/>
            <w:lang w:val="en-CH"/>
          </w:rPr>
          <w:t>Benutzeranforderungen als Regeln und mit Hilfe von Beispielen definieren</w:t>
        </w:r>
        <w:r>
          <w:rPr>
            <w:noProof/>
            <w:webHidden/>
          </w:rPr>
          <w:tab/>
        </w:r>
        <w:r>
          <w:rPr>
            <w:noProof/>
            <w:webHidden/>
          </w:rPr>
          <w:fldChar w:fldCharType="begin"/>
        </w:r>
        <w:r>
          <w:rPr>
            <w:noProof/>
            <w:webHidden/>
          </w:rPr>
          <w:instrText xml:space="preserve"> PAGEREF _Toc45032373 \h </w:instrText>
        </w:r>
        <w:r>
          <w:rPr>
            <w:noProof/>
            <w:webHidden/>
          </w:rPr>
        </w:r>
        <w:r>
          <w:rPr>
            <w:noProof/>
            <w:webHidden/>
          </w:rPr>
          <w:fldChar w:fldCharType="separate"/>
        </w:r>
        <w:r>
          <w:rPr>
            <w:noProof/>
            <w:webHidden/>
          </w:rPr>
          <w:t>22</w:t>
        </w:r>
        <w:r>
          <w:rPr>
            <w:noProof/>
            <w:webHidden/>
          </w:rPr>
          <w:fldChar w:fldCharType="end"/>
        </w:r>
      </w:hyperlink>
    </w:p>
    <w:p w14:paraId="517BE622" w14:textId="48407717"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74" w:history="1">
        <w:r w:rsidRPr="00994A0E">
          <w:rPr>
            <w:rStyle w:val="Hyperlink"/>
            <w:noProof/>
            <w:lang w:val="en-GB"/>
          </w:rPr>
          <w:t>4.4</w:t>
        </w:r>
        <w:r>
          <w:rPr>
            <w:rFonts w:asciiTheme="minorHAnsi" w:eastAsiaTheme="minorEastAsia" w:hAnsiTheme="minorHAnsi" w:cstheme="minorBidi"/>
            <w:noProof/>
            <w:szCs w:val="22"/>
            <w:lang w:val="en-CH" w:eastAsia="en-CH"/>
          </w:rPr>
          <w:tab/>
        </w:r>
        <w:r w:rsidRPr="00994A0E">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_Toc45032374 \h </w:instrText>
        </w:r>
        <w:r>
          <w:rPr>
            <w:noProof/>
            <w:webHidden/>
          </w:rPr>
        </w:r>
        <w:r>
          <w:rPr>
            <w:noProof/>
            <w:webHidden/>
          </w:rPr>
          <w:fldChar w:fldCharType="separate"/>
        </w:r>
        <w:r>
          <w:rPr>
            <w:noProof/>
            <w:webHidden/>
          </w:rPr>
          <w:t>24</w:t>
        </w:r>
        <w:r>
          <w:rPr>
            <w:noProof/>
            <w:webHidden/>
          </w:rPr>
          <w:fldChar w:fldCharType="end"/>
        </w:r>
      </w:hyperlink>
    </w:p>
    <w:p w14:paraId="1938831E" w14:textId="2D17C108"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75" w:history="1">
        <w:r w:rsidRPr="00994A0E">
          <w:rPr>
            <w:rStyle w:val="Hyperlink"/>
            <w:noProof/>
            <w:lang w:val="en-CH"/>
          </w:rPr>
          <w:t>4.4.1</w:t>
        </w:r>
        <w:r>
          <w:rPr>
            <w:rFonts w:asciiTheme="minorHAnsi" w:eastAsiaTheme="minorEastAsia" w:hAnsiTheme="minorHAnsi" w:cstheme="minorBidi"/>
            <w:noProof/>
            <w:szCs w:val="22"/>
            <w:lang w:val="en-CH" w:eastAsia="en-CH"/>
          </w:rPr>
          <w:tab/>
        </w:r>
        <w:r w:rsidRPr="00994A0E">
          <w:rPr>
            <w:rStyle w:val="Hyperlink"/>
            <w:noProof/>
            <w:lang w:val="en-CH"/>
          </w:rPr>
          <w:t>Das Scenario</w:t>
        </w:r>
        <w:r>
          <w:rPr>
            <w:noProof/>
            <w:webHidden/>
          </w:rPr>
          <w:tab/>
        </w:r>
        <w:r>
          <w:rPr>
            <w:noProof/>
            <w:webHidden/>
          </w:rPr>
          <w:fldChar w:fldCharType="begin"/>
        </w:r>
        <w:r>
          <w:rPr>
            <w:noProof/>
            <w:webHidden/>
          </w:rPr>
          <w:instrText xml:space="preserve"> PAGEREF _Toc45032375 \h </w:instrText>
        </w:r>
        <w:r>
          <w:rPr>
            <w:noProof/>
            <w:webHidden/>
          </w:rPr>
        </w:r>
        <w:r>
          <w:rPr>
            <w:noProof/>
            <w:webHidden/>
          </w:rPr>
          <w:fldChar w:fldCharType="separate"/>
        </w:r>
        <w:r>
          <w:rPr>
            <w:noProof/>
            <w:webHidden/>
          </w:rPr>
          <w:t>24</w:t>
        </w:r>
        <w:r>
          <w:rPr>
            <w:noProof/>
            <w:webHidden/>
          </w:rPr>
          <w:fldChar w:fldCharType="end"/>
        </w:r>
      </w:hyperlink>
    </w:p>
    <w:p w14:paraId="280AC46E" w14:textId="55FBB372"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76" w:history="1">
        <w:r w:rsidRPr="00994A0E">
          <w:rPr>
            <w:rStyle w:val="Hyperlink"/>
            <w:noProof/>
            <w:lang w:val="en-CH"/>
          </w:rPr>
          <w:t>4.4.2</w:t>
        </w:r>
        <w:r>
          <w:rPr>
            <w:rFonts w:asciiTheme="minorHAnsi" w:eastAsiaTheme="minorEastAsia" w:hAnsiTheme="minorHAnsi" w:cstheme="minorBidi"/>
            <w:noProof/>
            <w:szCs w:val="22"/>
            <w:lang w:val="en-CH" w:eastAsia="en-CH"/>
          </w:rPr>
          <w:tab/>
        </w:r>
        <w:r w:rsidRPr="00994A0E">
          <w:rPr>
            <w:rStyle w:val="Hyperlink"/>
            <w:noProof/>
            <w:lang w:val="en-CH"/>
          </w:rPr>
          <w:t>Scenario outline</w:t>
        </w:r>
        <w:r>
          <w:rPr>
            <w:noProof/>
            <w:webHidden/>
          </w:rPr>
          <w:tab/>
        </w:r>
        <w:r>
          <w:rPr>
            <w:noProof/>
            <w:webHidden/>
          </w:rPr>
          <w:fldChar w:fldCharType="begin"/>
        </w:r>
        <w:r>
          <w:rPr>
            <w:noProof/>
            <w:webHidden/>
          </w:rPr>
          <w:instrText xml:space="preserve"> PAGEREF _Toc45032376 \h </w:instrText>
        </w:r>
        <w:r>
          <w:rPr>
            <w:noProof/>
            <w:webHidden/>
          </w:rPr>
        </w:r>
        <w:r>
          <w:rPr>
            <w:noProof/>
            <w:webHidden/>
          </w:rPr>
          <w:fldChar w:fldCharType="separate"/>
        </w:r>
        <w:r>
          <w:rPr>
            <w:noProof/>
            <w:webHidden/>
          </w:rPr>
          <w:t>25</w:t>
        </w:r>
        <w:r>
          <w:rPr>
            <w:noProof/>
            <w:webHidden/>
          </w:rPr>
          <w:fldChar w:fldCharType="end"/>
        </w:r>
      </w:hyperlink>
    </w:p>
    <w:p w14:paraId="401E8215" w14:textId="2848A2A7"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77" w:history="1">
        <w:r w:rsidRPr="00994A0E">
          <w:rPr>
            <w:rStyle w:val="Hyperlink"/>
            <w:noProof/>
            <w:lang w:val="en-CH"/>
          </w:rPr>
          <w:t>4.4.3</w:t>
        </w:r>
        <w:r>
          <w:rPr>
            <w:rFonts w:asciiTheme="minorHAnsi" w:eastAsiaTheme="minorEastAsia" w:hAnsiTheme="minorHAnsi" w:cstheme="minorBidi"/>
            <w:noProof/>
            <w:szCs w:val="22"/>
            <w:lang w:val="en-CH" w:eastAsia="en-CH"/>
          </w:rPr>
          <w:tab/>
        </w:r>
        <w:r w:rsidRPr="00994A0E">
          <w:rPr>
            <w:rStyle w:val="Hyperlink"/>
            <w:noProof/>
            <w:lang w:val="en-CH"/>
          </w:rPr>
          <w:t>Feature File</w:t>
        </w:r>
        <w:r>
          <w:rPr>
            <w:noProof/>
            <w:webHidden/>
          </w:rPr>
          <w:tab/>
        </w:r>
        <w:r>
          <w:rPr>
            <w:noProof/>
            <w:webHidden/>
          </w:rPr>
          <w:fldChar w:fldCharType="begin"/>
        </w:r>
        <w:r>
          <w:rPr>
            <w:noProof/>
            <w:webHidden/>
          </w:rPr>
          <w:instrText xml:space="preserve"> PAGEREF _Toc45032377 \h </w:instrText>
        </w:r>
        <w:r>
          <w:rPr>
            <w:noProof/>
            <w:webHidden/>
          </w:rPr>
        </w:r>
        <w:r>
          <w:rPr>
            <w:noProof/>
            <w:webHidden/>
          </w:rPr>
          <w:fldChar w:fldCharType="separate"/>
        </w:r>
        <w:r>
          <w:rPr>
            <w:noProof/>
            <w:webHidden/>
          </w:rPr>
          <w:t>25</w:t>
        </w:r>
        <w:r>
          <w:rPr>
            <w:noProof/>
            <w:webHidden/>
          </w:rPr>
          <w:fldChar w:fldCharType="end"/>
        </w:r>
      </w:hyperlink>
    </w:p>
    <w:p w14:paraId="6D713C76" w14:textId="28B451C3"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78" w:history="1">
        <w:r w:rsidRPr="00994A0E">
          <w:rPr>
            <w:rStyle w:val="Hyperlink"/>
            <w:noProof/>
            <w:lang w:val="en-CH"/>
          </w:rPr>
          <w:t>4.4.4</w:t>
        </w:r>
        <w:r>
          <w:rPr>
            <w:rFonts w:asciiTheme="minorHAnsi" w:eastAsiaTheme="minorEastAsia" w:hAnsiTheme="minorHAnsi" w:cstheme="minorBidi"/>
            <w:noProof/>
            <w:szCs w:val="22"/>
            <w:lang w:val="en-CH" w:eastAsia="en-CH"/>
          </w:rPr>
          <w:tab/>
        </w:r>
        <w:r w:rsidRPr="00994A0E">
          <w:rPr>
            <w:rStyle w:val="Hyperlink"/>
            <w:noProof/>
            <w:lang w:val="en-CH"/>
          </w:rPr>
          <w:t>Specification brief and Scenario brief</w:t>
        </w:r>
        <w:r>
          <w:rPr>
            <w:noProof/>
            <w:webHidden/>
          </w:rPr>
          <w:tab/>
        </w:r>
        <w:r>
          <w:rPr>
            <w:noProof/>
            <w:webHidden/>
          </w:rPr>
          <w:fldChar w:fldCharType="begin"/>
        </w:r>
        <w:r>
          <w:rPr>
            <w:noProof/>
            <w:webHidden/>
          </w:rPr>
          <w:instrText xml:space="preserve"> PAGEREF _Toc45032378 \h </w:instrText>
        </w:r>
        <w:r>
          <w:rPr>
            <w:noProof/>
            <w:webHidden/>
          </w:rPr>
        </w:r>
        <w:r>
          <w:rPr>
            <w:noProof/>
            <w:webHidden/>
          </w:rPr>
          <w:fldChar w:fldCharType="separate"/>
        </w:r>
        <w:r>
          <w:rPr>
            <w:noProof/>
            <w:webHidden/>
          </w:rPr>
          <w:t>26</w:t>
        </w:r>
        <w:r>
          <w:rPr>
            <w:noProof/>
            <w:webHidden/>
          </w:rPr>
          <w:fldChar w:fldCharType="end"/>
        </w:r>
      </w:hyperlink>
    </w:p>
    <w:p w14:paraId="2C297D18" w14:textId="284042FD"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79" w:history="1">
        <w:r w:rsidRPr="00994A0E">
          <w:rPr>
            <w:rStyle w:val="Hyperlink"/>
            <w:noProof/>
            <w:lang w:val="en-CH"/>
          </w:rPr>
          <w:t>4.4.5</w:t>
        </w:r>
        <w:r>
          <w:rPr>
            <w:rFonts w:asciiTheme="minorHAnsi" w:eastAsiaTheme="minorEastAsia" w:hAnsiTheme="minorHAnsi" w:cstheme="minorBidi"/>
            <w:noProof/>
            <w:szCs w:val="22"/>
            <w:lang w:val="en-CH" w:eastAsia="en-CH"/>
          </w:rPr>
          <w:tab/>
        </w:r>
        <w:r w:rsidRPr="00994A0E">
          <w:rPr>
            <w:rStyle w:val="Hyperlink"/>
            <w:noProof/>
            <w:lang w:val="en-CH"/>
          </w:rPr>
          <w:t>Zusammenfassung</w:t>
        </w:r>
        <w:r>
          <w:rPr>
            <w:noProof/>
            <w:webHidden/>
          </w:rPr>
          <w:tab/>
        </w:r>
        <w:r>
          <w:rPr>
            <w:noProof/>
            <w:webHidden/>
          </w:rPr>
          <w:fldChar w:fldCharType="begin"/>
        </w:r>
        <w:r>
          <w:rPr>
            <w:noProof/>
            <w:webHidden/>
          </w:rPr>
          <w:instrText xml:space="preserve"> PAGEREF _Toc45032379 \h </w:instrText>
        </w:r>
        <w:r>
          <w:rPr>
            <w:noProof/>
            <w:webHidden/>
          </w:rPr>
        </w:r>
        <w:r>
          <w:rPr>
            <w:noProof/>
            <w:webHidden/>
          </w:rPr>
          <w:fldChar w:fldCharType="separate"/>
        </w:r>
        <w:r>
          <w:rPr>
            <w:noProof/>
            <w:webHidden/>
          </w:rPr>
          <w:t>26</w:t>
        </w:r>
        <w:r>
          <w:rPr>
            <w:noProof/>
            <w:webHidden/>
          </w:rPr>
          <w:fldChar w:fldCharType="end"/>
        </w:r>
      </w:hyperlink>
    </w:p>
    <w:p w14:paraId="4EB0CFDE" w14:textId="701E4FD0"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80" w:history="1">
        <w:r w:rsidRPr="00994A0E">
          <w:rPr>
            <w:rStyle w:val="Hyperlink"/>
            <w:noProof/>
            <w:lang w:val="en-GB"/>
          </w:rPr>
          <w:t>4.5</w:t>
        </w:r>
        <w:r>
          <w:rPr>
            <w:rFonts w:asciiTheme="minorHAnsi" w:eastAsiaTheme="minorEastAsia" w:hAnsiTheme="minorHAnsi" w:cstheme="minorBidi"/>
            <w:noProof/>
            <w:szCs w:val="22"/>
            <w:lang w:val="en-CH" w:eastAsia="en-CH"/>
          </w:rPr>
          <w:tab/>
        </w:r>
        <w:r w:rsidRPr="00994A0E">
          <w:rPr>
            <w:rStyle w:val="Hyperlink"/>
            <w:noProof/>
          </w:rPr>
          <w:t xml:space="preserve">Test </w:t>
        </w:r>
        <w:r w:rsidRPr="00994A0E">
          <w:rPr>
            <w:rStyle w:val="Hyperlink"/>
            <w:noProof/>
            <w:lang w:val="en-GB"/>
          </w:rPr>
          <w:t>Automation</w:t>
        </w:r>
        <w:r>
          <w:rPr>
            <w:noProof/>
            <w:webHidden/>
          </w:rPr>
          <w:tab/>
        </w:r>
        <w:r>
          <w:rPr>
            <w:noProof/>
            <w:webHidden/>
          </w:rPr>
          <w:fldChar w:fldCharType="begin"/>
        </w:r>
        <w:r>
          <w:rPr>
            <w:noProof/>
            <w:webHidden/>
          </w:rPr>
          <w:instrText xml:space="preserve"> PAGEREF _Toc45032380 \h </w:instrText>
        </w:r>
        <w:r>
          <w:rPr>
            <w:noProof/>
            <w:webHidden/>
          </w:rPr>
        </w:r>
        <w:r>
          <w:rPr>
            <w:noProof/>
            <w:webHidden/>
          </w:rPr>
          <w:fldChar w:fldCharType="separate"/>
        </w:r>
        <w:r>
          <w:rPr>
            <w:noProof/>
            <w:webHidden/>
          </w:rPr>
          <w:t>27</w:t>
        </w:r>
        <w:r>
          <w:rPr>
            <w:noProof/>
            <w:webHidden/>
          </w:rPr>
          <w:fldChar w:fldCharType="end"/>
        </w:r>
      </w:hyperlink>
    </w:p>
    <w:p w14:paraId="702362CB" w14:textId="6B8B181A" w:rsidR="00A37F2D" w:rsidRDefault="00A37F2D">
      <w:pPr>
        <w:pStyle w:val="TOC1"/>
        <w:rPr>
          <w:rFonts w:asciiTheme="minorHAnsi" w:eastAsiaTheme="minorEastAsia" w:hAnsiTheme="minorHAnsi" w:cstheme="minorBidi"/>
          <w:noProof/>
          <w:szCs w:val="22"/>
          <w:lang w:val="en-CH" w:eastAsia="en-CH"/>
        </w:rPr>
      </w:pPr>
      <w:hyperlink w:anchor="_Toc45032381" w:history="1">
        <w:r w:rsidRPr="00994A0E">
          <w:rPr>
            <w:rStyle w:val="Hyperlink"/>
            <w:noProof/>
            <w:lang w:val="en-GB"/>
          </w:rPr>
          <w:t>5</w:t>
        </w:r>
        <w:r>
          <w:rPr>
            <w:rFonts w:asciiTheme="minorHAnsi" w:eastAsiaTheme="minorEastAsia" w:hAnsiTheme="minorHAnsi" w:cstheme="minorBidi"/>
            <w:noProof/>
            <w:szCs w:val="22"/>
            <w:lang w:val="en-CH" w:eastAsia="en-CH"/>
          </w:rPr>
          <w:tab/>
        </w:r>
        <w:r w:rsidRPr="00994A0E">
          <w:rPr>
            <w:rStyle w:val="Hyperlink"/>
            <w:noProof/>
            <w:lang w:val="en-GB"/>
          </w:rPr>
          <w:t>OQs using BDD</w:t>
        </w:r>
        <w:r>
          <w:rPr>
            <w:noProof/>
            <w:webHidden/>
          </w:rPr>
          <w:tab/>
        </w:r>
        <w:r>
          <w:rPr>
            <w:noProof/>
            <w:webHidden/>
          </w:rPr>
          <w:fldChar w:fldCharType="begin"/>
        </w:r>
        <w:r>
          <w:rPr>
            <w:noProof/>
            <w:webHidden/>
          </w:rPr>
          <w:instrText xml:space="preserve"> PAGEREF _Toc45032381 \h </w:instrText>
        </w:r>
        <w:r>
          <w:rPr>
            <w:noProof/>
            <w:webHidden/>
          </w:rPr>
        </w:r>
        <w:r>
          <w:rPr>
            <w:noProof/>
            <w:webHidden/>
          </w:rPr>
          <w:fldChar w:fldCharType="separate"/>
        </w:r>
        <w:r>
          <w:rPr>
            <w:noProof/>
            <w:webHidden/>
          </w:rPr>
          <w:t>28</w:t>
        </w:r>
        <w:r>
          <w:rPr>
            <w:noProof/>
            <w:webHidden/>
          </w:rPr>
          <w:fldChar w:fldCharType="end"/>
        </w:r>
      </w:hyperlink>
    </w:p>
    <w:p w14:paraId="1891FC36" w14:textId="12D7F8D8"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82" w:history="1">
        <w:r w:rsidRPr="00994A0E">
          <w:rPr>
            <w:rStyle w:val="Hyperlink"/>
            <w:noProof/>
            <w:lang w:val="en-GB"/>
          </w:rPr>
          <w:t>5.1</w:t>
        </w:r>
        <w:r>
          <w:rPr>
            <w:rFonts w:asciiTheme="minorHAnsi" w:eastAsiaTheme="minorEastAsia" w:hAnsiTheme="minorHAnsi" w:cstheme="minorBidi"/>
            <w:noProof/>
            <w:szCs w:val="22"/>
            <w:lang w:val="en-CH" w:eastAsia="en-CH"/>
          </w:rPr>
          <w:tab/>
        </w:r>
        <w:r w:rsidRPr="00994A0E">
          <w:rPr>
            <w:rStyle w:val="Hyperlink"/>
            <w:noProof/>
          </w:rPr>
          <w:t>The Combined Process</w:t>
        </w:r>
        <w:r>
          <w:rPr>
            <w:noProof/>
            <w:webHidden/>
          </w:rPr>
          <w:tab/>
        </w:r>
        <w:r>
          <w:rPr>
            <w:noProof/>
            <w:webHidden/>
          </w:rPr>
          <w:fldChar w:fldCharType="begin"/>
        </w:r>
        <w:r>
          <w:rPr>
            <w:noProof/>
            <w:webHidden/>
          </w:rPr>
          <w:instrText xml:space="preserve"> PAGEREF _Toc45032382 \h </w:instrText>
        </w:r>
        <w:r>
          <w:rPr>
            <w:noProof/>
            <w:webHidden/>
          </w:rPr>
        </w:r>
        <w:r>
          <w:rPr>
            <w:noProof/>
            <w:webHidden/>
          </w:rPr>
          <w:fldChar w:fldCharType="separate"/>
        </w:r>
        <w:r>
          <w:rPr>
            <w:noProof/>
            <w:webHidden/>
          </w:rPr>
          <w:t>28</w:t>
        </w:r>
        <w:r>
          <w:rPr>
            <w:noProof/>
            <w:webHidden/>
          </w:rPr>
          <w:fldChar w:fldCharType="end"/>
        </w:r>
      </w:hyperlink>
    </w:p>
    <w:p w14:paraId="33855DD6" w14:textId="7FE02FF3"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83" w:history="1">
        <w:r w:rsidRPr="00994A0E">
          <w:rPr>
            <w:rStyle w:val="Hyperlink"/>
            <w:noProof/>
          </w:rPr>
          <w:t>5.2</w:t>
        </w:r>
        <w:r>
          <w:rPr>
            <w:rFonts w:asciiTheme="minorHAnsi" w:eastAsiaTheme="minorEastAsia" w:hAnsiTheme="minorHAnsi" w:cstheme="minorBidi"/>
            <w:noProof/>
            <w:szCs w:val="22"/>
            <w:lang w:val="en-CH" w:eastAsia="en-CH"/>
          </w:rPr>
          <w:tab/>
        </w:r>
        <w:r w:rsidRPr="00994A0E">
          <w:rPr>
            <w:rStyle w:val="Hyperlink"/>
            <w:noProof/>
          </w:rPr>
          <w:t>Discussion and Conclusions</w:t>
        </w:r>
        <w:r>
          <w:rPr>
            <w:noProof/>
            <w:webHidden/>
          </w:rPr>
          <w:tab/>
        </w:r>
        <w:r>
          <w:rPr>
            <w:noProof/>
            <w:webHidden/>
          </w:rPr>
          <w:fldChar w:fldCharType="begin"/>
        </w:r>
        <w:r>
          <w:rPr>
            <w:noProof/>
            <w:webHidden/>
          </w:rPr>
          <w:instrText xml:space="preserve"> PAGEREF _Toc45032383 \h </w:instrText>
        </w:r>
        <w:r>
          <w:rPr>
            <w:noProof/>
            <w:webHidden/>
          </w:rPr>
        </w:r>
        <w:r>
          <w:rPr>
            <w:noProof/>
            <w:webHidden/>
          </w:rPr>
          <w:fldChar w:fldCharType="separate"/>
        </w:r>
        <w:r>
          <w:rPr>
            <w:noProof/>
            <w:webHidden/>
          </w:rPr>
          <w:t>28</w:t>
        </w:r>
        <w:r>
          <w:rPr>
            <w:noProof/>
            <w:webHidden/>
          </w:rPr>
          <w:fldChar w:fldCharType="end"/>
        </w:r>
      </w:hyperlink>
    </w:p>
    <w:p w14:paraId="1E6DB9C1" w14:textId="5702DAD6"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84" w:history="1">
        <w:r w:rsidRPr="00994A0E">
          <w:rPr>
            <w:rStyle w:val="Hyperlink"/>
            <w:noProof/>
            <w:lang w:val="en-GB"/>
          </w:rPr>
          <w:t>5.2.1</w:t>
        </w:r>
        <w:r>
          <w:rPr>
            <w:rFonts w:asciiTheme="minorHAnsi" w:eastAsiaTheme="minorEastAsia" w:hAnsiTheme="minorHAnsi" w:cstheme="minorBidi"/>
            <w:noProof/>
            <w:szCs w:val="22"/>
            <w:lang w:val="en-CH" w:eastAsia="en-CH"/>
          </w:rPr>
          <w:tab/>
        </w:r>
        <w:r w:rsidRPr="00994A0E">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_Toc45032384 \h </w:instrText>
        </w:r>
        <w:r>
          <w:rPr>
            <w:noProof/>
            <w:webHidden/>
          </w:rPr>
        </w:r>
        <w:r>
          <w:rPr>
            <w:noProof/>
            <w:webHidden/>
          </w:rPr>
          <w:fldChar w:fldCharType="separate"/>
        </w:r>
        <w:r>
          <w:rPr>
            <w:noProof/>
            <w:webHidden/>
          </w:rPr>
          <w:t>29</w:t>
        </w:r>
        <w:r>
          <w:rPr>
            <w:noProof/>
            <w:webHidden/>
          </w:rPr>
          <w:fldChar w:fldCharType="end"/>
        </w:r>
      </w:hyperlink>
    </w:p>
    <w:p w14:paraId="727BE0E0" w14:textId="139E6D91"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85" w:history="1">
        <w:r w:rsidRPr="00994A0E">
          <w:rPr>
            <w:rStyle w:val="Hyperlink"/>
            <w:noProof/>
          </w:rPr>
          <w:t>5.2.2</w:t>
        </w:r>
        <w:r>
          <w:rPr>
            <w:rFonts w:asciiTheme="minorHAnsi" w:eastAsiaTheme="minorEastAsia" w:hAnsiTheme="minorHAnsi" w:cstheme="minorBidi"/>
            <w:noProof/>
            <w:szCs w:val="22"/>
            <w:lang w:val="en-CH" w:eastAsia="en-CH"/>
          </w:rPr>
          <w:tab/>
        </w:r>
        <w:r w:rsidRPr="00994A0E">
          <w:rPr>
            <w:rStyle w:val="Hyperlink"/>
            <w:noProof/>
          </w:rPr>
          <w:t>New Elements are Required</w:t>
        </w:r>
        <w:r>
          <w:rPr>
            <w:noProof/>
            <w:webHidden/>
          </w:rPr>
          <w:tab/>
        </w:r>
        <w:r>
          <w:rPr>
            <w:noProof/>
            <w:webHidden/>
          </w:rPr>
          <w:fldChar w:fldCharType="begin"/>
        </w:r>
        <w:r>
          <w:rPr>
            <w:noProof/>
            <w:webHidden/>
          </w:rPr>
          <w:instrText xml:space="preserve"> PAGEREF _Toc45032385 \h </w:instrText>
        </w:r>
        <w:r>
          <w:rPr>
            <w:noProof/>
            <w:webHidden/>
          </w:rPr>
        </w:r>
        <w:r>
          <w:rPr>
            <w:noProof/>
            <w:webHidden/>
          </w:rPr>
          <w:fldChar w:fldCharType="separate"/>
        </w:r>
        <w:r>
          <w:rPr>
            <w:noProof/>
            <w:webHidden/>
          </w:rPr>
          <w:t>29</w:t>
        </w:r>
        <w:r>
          <w:rPr>
            <w:noProof/>
            <w:webHidden/>
          </w:rPr>
          <w:fldChar w:fldCharType="end"/>
        </w:r>
      </w:hyperlink>
    </w:p>
    <w:p w14:paraId="156EE152" w14:textId="6652AB26"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86" w:history="1">
        <w:r w:rsidRPr="00994A0E">
          <w:rPr>
            <w:rStyle w:val="Hyperlink"/>
            <w:noProof/>
            <w:lang w:val="en-GB"/>
          </w:rPr>
          <w:t>5.2.3</w:t>
        </w:r>
        <w:r>
          <w:rPr>
            <w:rFonts w:asciiTheme="minorHAnsi" w:eastAsiaTheme="minorEastAsia" w:hAnsiTheme="minorHAnsi" w:cstheme="minorBidi"/>
            <w:noProof/>
            <w:szCs w:val="22"/>
            <w:lang w:val="en-CH" w:eastAsia="en-CH"/>
          </w:rPr>
          <w:tab/>
        </w:r>
        <w:r w:rsidRPr="00994A0E">
          <w:rPr>
            <w:rStyle w:val="Hyperlink"/>
            <w:noProof/>
            <w:lang w:val="en-GB"/>
          </w:rPr>
          <w:t>Changes in the Documentation Set-Up</w:t>
        </w:r>
        <w:r>
          <w:rPr>
            <w:noProof/>
            <w:webHidden/>
          </w:rPr>
          <w:tab/>
        </w:r>
        <w:r>
          <w:rPr>
            <w:noProof/>
            <w:webHidden/>
          </w:rPr>
          <w:fldChar w:fldCharType="begin"/>
        </w:r>
        <w:r>
          <w:rPr>
            <w:noProof/>
            <w:webHidden/>
          </w:rPr>
          <w:instrText xml:space="preserve"> PAGEREF _Toc45032386 \h </w:instrText>
        </w:r>
        <w:r>
          <w:rPr>
            <w:noProof/>
            <w:webHidden/>
          </w:rPr>
        </w:r>
        <w:r>
          <w:rPr>
            <w:noProof/>
            <w:webHidden/>
          </w:rPr>
          <w:fldChar w:fldCharType="separate"/>
        </w:r>
        <w:r>
          <w:rPr>
            <w:noProof/>
            <w:webHidden/>
          </w:rPr>
          <w:t>30</w:t>
        </w:r>
        <w:r>
          <w:rPr>
            <w:noProof/>
            <w:webHidden/>
          </w:rPr>
          <w:fldChar w:fldCharType="end"/>
        </w:r>
      </w:hyperlink>
    </w:p>
    <w:p w14:paraId="59C6C8A6" w14:textId="79548DFA"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87" w:history="1">
        <w:r w:rsidRPr="00994A0E">
          <w:rPr>
            <w:rStyle w:val="Hyperlink"/>
            <w:noProof/>
          </w:rPr>
          <w:t>5.2.4</w:t>
        </w:r>
        <w:r>
          <w:rPr>
            <w:rFonts w:asciiTheme="minorHAnsi" w:eastAsiaTheme="minorEastAsia" w:hAnsiTheme="minorHAnsi" w:cstheme="minorBidi"/>
            <w:noProof/>
            <w:szCs w:val="22"/>
            <w:lang w:val="en-CH" w:eastAsia="en-CH"/>
          </w:rPr>
          <w:tab/>
        </w:r>
        <w:r w:rsidRPr="00994A0E">
          <w:rPr>
            <w:rStyle w:val="Hyperlink"/>
            <w:noProof/>
          </w:rPr>
          <w:t>Final Conclusions Part 1</w:t>
        </w:r>
        <w:r>
          <w:rPr>
            <w:noProof/>
            <w:webHidden/>
          </w:rPr>
          <w:tab/>
        </w:r>
        <w:r>
          <w:rPr>
            <w:noProof/>
            <w:webHidden/>
          </w:rPr>
          <w:fldChar w:fldCharType="begin"/>
        </w:r>
        <w:r>
          <w:rPr>
            <w:noProof/>
            <w:webHidden/>
          </w:rPr>
          <w:instrText xml:space="preserve"> PAGEREF _Toc45032387 \h </w:instrText>
        </w:r>
        <w:r>
          <w:rPr>
            <w:noProof/>
            <w:webHidden/>
          </w:rPr>
        </w:r>
        <w:r>
          <w:rPr>
            <w:noProof/>
            <w:webHidden/>
          </w:rPr>
          <w:fldChar w:fldCharType="separate"/>
        </w:r>
        <w:r>
          <w:rPr>
            <w:noProof/>
            <w:webHidden/>
          </w:rPr>
          <w:t>30</w:t>
        </w:r>
        <w:r>
          <w:rPr>
            <w:noProof/>
            <w:webHidden/>
          </w:rPr>
          <w:fldChar w:fldCharType="end"/>
        </w:r>
      </w:hyperlink>
    </w:p>
    <w:p w14:paraId="3A0C7B8C" w14:textId="0EF5C358"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88" w:history="1">
        <w:r w:rsidRPr="00994A0E">
          <w:rPr>
            <w:rStyle w:val="Hyperlink"/>
            <w:noProof/>
          </w:rPr>
          <w:t>5.2.5</w:t>
        </w:r>
        <w:r>
          <w:rPr>
            <w:rFonts w:asciiTheme="minorHAnsi" w:eastAsiaTheme="minorEastAsia" w:hAnsiTheme="minorHAnsi" w:cstheme="minorBidi"/>
            <w:noProof/>
            <w:szCs w:val="22"/>
            <w:lang w:val="en-CH" w:eastAsia="en-CH"/>
          </w:rPr>
          <w:tab/>
        </w:r>
        <w:r w:rsidRPr="00994A0E">
          <w:rPr>
            <w:rStyle w:val="Hyperlink"/>
            <w:noProof/>
          </w:rPr>
          <w:t>Questions araising from part 1</w:t>
        </w:r>
        <w:r>
          <w:rPr>
            <w:noProof/>
            <w:webHidden/>
          </w:rPr>
          <w:tab/>
        </w:r>
        <w:r>
          <w:rPr>
            <w:noProof/>
            <w:webHidden/>
          </w:rPr>
          <w:fldChar w:fldCharType="begin"/>
        </w:r>
        <w:r>
          <w:rPr>
            <w:noProof/>
            <w:webHidden/>
          </w:rPr>
          <w:instrText xml:space="preserve"> PAGEREF _Toc45032388 \h </w:instrText>
        </w:r>
        <w:r>
          <w:rPr>
            <w:noProof/>
            <w:webHidden/>
          </w:rPr>
        </w:r>
        <w:r>
          <w:rPr>
            <w:noProof/>
            <w:webHidden/>
          </w:rPr>
          <w:fldChar w:fldCharType="separate"/>
        </w:r>
        <w:r>
          <w:rPr>
            <w:noProof/>
            <w:webHidden/>
          </w:rPr>
          <w:t>30</w:t>
        </w:r>
        <w:r>
          <w:rPr>
            <w:noProof/>
            <w:webHidden/>
          </w:rPr>
          <w:fldChar w:fldCharType="end"/>
        </w:r>
      </w:hyperlink>
    </w:p>
    <w:p w14:paraId="0BEC6B46" w14:textId="16DE9566" w:rsidR="00A37F2D" w:rsidRDefault="00A37F2D">
      <w:pPr>
        <w:pStyle w:val="TOC1"/>
        <w:rPr>
          <w:rFonts w:asciiTheme="minorHAnsi" w:eastAsiaTheme="minorEastAsia" w:hAnsiTheme="minorHAnsi" w:cstheme="minorBidi"/>
          <w:noProof/>
          <w:szCs w:val="22"/>
          <w:lang w:val="en-CH" w:eastAsia="en-CH"/>
        </w:rPr>
      </w:pPr>
      <w:hyperlink w:anchor="_Toc45032389" w:history="1">
        <w:r w:rsidRPr="00994A0E">
          <w:rPr>
            <w:rStyle w:val="Hyperlink"/>
            <w:noProof/>
            <w:lang w:val="en-GB"/>
          </w:rPr>
          <w:t>6</w:t>
        </w:r>
        <w:r>
          <w:rPr>
            <w:rFonts w:asciiTheme="minorHAnsi" w:eastAsiaTheme="minorEastAsia" w:hAnsiTheme="minorHAnsi" w:cstheme="minorBidi"/>
            <w:noProof/>
            <w:szCs w:val="22"/>
            <w:lang w:val="en-CH" w:eastAsia="en-CH"/>
          </w:rPr>
          <w:tab/>
        </w:r>
        <w:r w:rsidRPr="00994A0E">
          <w:rPr>
            <w:rStyle w:val="Hyperlink"/>
            <w:noProof/>
            <w:lang w:val="en-GB"/>
          </w:rPr>
          <w:t>Prototyping</w:t>
        </w:r>
        <w:r>
          <w:rPr>
            <w:noProof/>
            <w:webHidden/>
          </w:rPr>
          <w:tab/>
        </w:r>
        <w:r>
          <w:rPr>
            <w:noProof/>
            <w:webHidden/>
          </w:rPr>
          <w:fldChar w:fldCharType="begin"/>
        </w:r>
        <w:r>
          <w:rPr>
            <w:noProof/>
            <w:webHidden/>
          </w:rPr>
          <w:instrText xml:space="preserve"> PAGEREF _Toc45032389 \h </w:instrText>
        </w:r>
        <w:r>
          <w:rPr>
            <w:noProof/>
            <w:webHidden/>
          </w:rPr>
        </w:r>
        <w:r>
          <w:rPr>
            <w:noProof/>
            <w:webHidden/>
          </w:rPr>
          <w:fldChar w:fldCharType="separate"/>
        </w:r>
        <w:r>
          <w:rPr>
            <w:noProof/>
            <w:webHidden/>
          </w:rPr>
          <w:t>32</w:t>
        </w:r>
        <w:r>
          <w:rPr>
            <w:noProof/>
            <w:webHidden/>
          </w:rPr>
          <w:fldChar w:fldCharType="end"/>
        </w:r>
      </w:hyperlink>
    </w:p>
    <w:p w14:paraId="07DC25DD" w14:textId="6F32AD60"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90" w:history="1">
        <w:r w:rsidRPr="00994A0E">
          <w:rPr>
            <w:rStyle w:val="Hyperlink"/>
            <w:noProof/>
            <w:lang w:val="en-GB"/>
          </w:rPr>
          <w:t>6.1</w:t>
        </w:r>
        <w:r>
          <w:rPr>
            <w:rFonts w:asciiTheme="minorHAnsi" w:eastAsiaTheme="minorEastAsia" w:hAnsiTheme="minorHAnsi" w:cstheme="minorBidi"/>
            <w:noProof/>
            <w:szCs w:val="22"/>
            <w:lang w:val="en-CH" w:eastAsia="en-CH"/>
          </w:rPr>
          <w:tab/>
        </w:r>
        <w:r w:rsidRPr="00994A0E">
          <w:rPr>
            <w:rStyle w:val="Hyperlink"/>
            <w:noProof/>
          </w:rPr>
          <w:t xml:space="preserve">System Context and </w:t>
        </w:r>
        <w:r w:rsidRPr="00994A0E">
          <w:rPr>
            <w:rStyle w:val="Hyperlink"/>
            <w:noProof/>
            <w:lang w:val="en-GB"/>
          </w:rPr>
          <w:t>Application Design</w:t>
        </w:r>
        <w:r>
          <w:rPr>
            <w:noProof/>
            <w:webHidden/>
          </w:rPr>
          <w:tab/>
        </w:r>
        <w:r>
          <w:rPr>
            <w:noProof/>
            <w:webHidden/>
          </w:rPr>
          <w:fldChar w:fldCharType="begin"/>
        </w:r>
        <w:r>
          <w:rPr>
            <w:noProof/>
            <w:webHidden/>
          </w:rPr>
          <w:instrText xml:space="preserve"> PAGEREF _Toc45032390 \h </w:instrText>
        </w:r>
        <w:r>
          <w:rPr>
            <w:noProof/>
            <w:webHidden/>
          </w:rPr>
        </w:r>
        <w:r>
          <w:rPr>
            <w:noProof/>
            <w:webHidden/>
          </w:rPr>
          <w:fldChar w:fldCharType="separate"/>
        </w:r>
        <w:r>
          <w:rPr>
            <w:noProof/>
            <w:webHidden/>
          </w:rPr>
          <w:t>32</w:t>
        </w:r>
        <w:r>
          <w:rPr>
            <w:noProof/>
            <w:webHidden/>
          </w:rPr>
          <w:fldChar w:fldCharType="end"/>
        </w:r>
      </w:hyperlink>
    </w:p>
    <w:p w14:paraId="23A54310" w14:textId="53E73F08"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91" w:history="1">
        <w:r w:rsidRPr="00994A0E">
          <w:rPr>
            <w:rStyle w:val="Hyperlink"/>
            <w:noProof/>
          </w:rPr>
          <w:t>6.2</w:t>
        </w:r>
        <w:r>
          <w:rPr>
            <w:rFonts w:asciiTheme="minorHAnsi" w:eastAsiaTheme="minorEastAsia" w:hAnsiTheme="minorHAnsi" w:cstheme="minorBidi"/>
            <w:noProof/>
            <w:szCs w:val="22"/>
            <w:lang w:val="en-CH" w:eastAsia="en-CH"/>
          </w:rPr>
          <w:tab/>
        </w:r>
        <w:r w:rsidRPr="00994A0E">
          <w:rPr>
            <w:rStyle w:val="Hyperlink"/>
            <w:noProof/>
          </w:rPr>
          <w:t>Architecture of the Prototyp</w:t>
        </w:r>
        <w:r w:rsidRPr="00994A0E">
          <w:rPr>
            <w:rStyle w:val="Hyperlink"/>
            <w:noProof/>
            <w:lang w:val="en-GB"/>
          </w:rPr>
          <w:t>e</w:t>
        </w:r>
        <w:r w:rsidRPr="00994A0E">
          <w:rPr>
            <w:rStyle w:val="Hyperlink"/>
            <w:noProof/>
          </w:rPr>
          <w:t xml:space="preserve"> Apps</w:t>
        </w:r>
        <w:r>
          <w:rPr>
            <w:noProof/>
            <w:webHidden/>
          </w:rPr>
          <w:tab/>
        </w:r>
        <w:r>
          <w:rPr>
            <w:noProof/>
            <w:webHidden/>
          </w:rPr>
          <w:fldChar w:fldCharType="begin"/>
        </w:r>
        <w:r>
          <w:rPr>
            <w:noProof/>
            <w:webHidden/>
          </w:rPr>
          <w:instrText xml:space="preserve"> PAGEREF _Toc45032391 \h </w:instrText>
        </w:r>
        <w:r>
          <w:rPr>
            <w:noProof/>
            <w:webHidden/>
          </w:rPr>
        </w:r>
        <w:r>
          <w:rPr>
            <w:noProof/>
            <w:webHidden/>
          </w:rPr>
          <w:fldChar w:fldCharType="separate"/>
        </w:r>
        <w:r>
          <w:rPr>
            <w:noProof/>
            <w:webHidden/>
          </w:rPr>
          <w:t>33</w:t>
        </w:r>
        <w:r>
          <w:rPr>
            <w:noProof/>
            <w:webHidden/>
          </w:rPr>
          <w:fldChar w:fldCharType="end"/>
        </w:r>
      </w:hyperlink>
    </w:p>
    <w:p w14:paraId="160A83FF" w14:textId="3B6D8DA1"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92" w:history="1">
        <w:r w:rsidRPr="00994A0E">
          <w:rPr>
            <w:rStyle w:val="Hyperlink"/>
            <w:noProof/>
            <w:lang w:val="en-GB"/>
          </w:rPr>
          <w:t>6.2.1</w:t>
        </w:r>
        <w:r>
          <w:rPr>
            <w:rFonts w:asciiTheme="minorHAnsi" w:eastAsiaTheme="minorEastAsia" w:hAnsiTheme="minorHAnsi" w:cstheme="minorBidi"/>
            <w:noProof/>
            <w:szCs w:val="22"/>
            <w:lang w:val="en-CH" w:eastAsia="en-CH"/>
          </w:rPr>
          <w:tab/>
        </w:r>
        <w:r w:rsidRPr="00994A0E">
          <w:rPr>
            <w:rStyle w:val="Hyperlink"/>
            <w:noProof/>
            <w:lang w:val="en-GB"/>
          </w:rPr>
          <w:t>OQ Test App</w:t>
        </w:r>
        <w:r>
          <w:rPr>
            <w:noProof/>
            <w:webHidden/>
          </w:rPr>
          <w:tab/>
        </w:r>
        <w:r>
          <w:rPr>
            <w:noProof/>
            <w:webHidden/>
          </w:rPr>
          <w:fldChar w:fldCharType="begin"/>
        </w:r>
        <w:r>
          <w:rPr>
            <w:noProof/>
            <w:webHidden/>
          </w:rPr>
          <w:instrText xml:space="preserve"> PAGEREF _Toc45032392 \h </w:instrText>
        </w:r>
        <w:r>
          <w:rPr>
            <w:noProof/>
            <w:webHidden/>
          </w:rPr>
        </w:r>
        <w:r>
          <w:rPr>
            <w:noProof/>
            <w:webHidden/>
          </w:rPr>
          <w:fldChar w:fldCharType="separate"/>
        </w:r>
        <w:r>
          <w:rPr>
            <w:noProof/>
            <w:webHidden/>
          </w:rPr>
          <w:t>33</w:t>
        </w:r>
        <w:r>
          <w:rPr>
            <w:noProof/>
            <w:webHidden/>
          </w:rPr>
          <w:fldChar w:fldCharType="end"/>
        </w:r>
      </w:hyperlink>
    </w:p>
    <w:p w14:paraId="2C76968B" w14:textId="630C4EC3" w:rsidR="00A37F2D" w:rsidRDefault="00A37F2D">
      <w:pPr>
        <w:pStyle w:val="TOC4"/>
        <w:tabs>
          <w:tab w:val="left" w:pos="2764"/>
        </w:tabs>
        <w:rPr>
          <w:rFonts w:asciiTheme="minorHAnsi" w:eastAsiaTheme="minorEastAsia" w:hAnsiTheme="minorHAnsi" w:cstheme="minorBidi"/>
          <w:noProof/>
          <w:szCs w:val="22"/>
          <w:lang w:val="en-CH" w:eastAsia="en-CH"/>
        </w:rPr>
      </w:pPr>
      <w:hyperlink w:anchor="_Toc45032393" w:history="1">
        <w:r w:rsidRPr="00994A0E">
          <w:rPr>
            <w:rStyle w:val="Hyperlink"/>
            <w:noProof/>
            <w:lang w:val="en-GB"/>
          </w:rPr>
          <w:t>6.2.1.1</w:t>
        </w:r>
        <w:r>
          <w:rPr>
            <w:rFonts w:asciiTheme="minorHAnsi" w:eastAsiaTheme="minorEastAsia" w:hAnsiTheme="minorHAnsi" w:cstheme="minorBidi"/>
            <w:noProof/>
            <w:szCs w:val="22"/>
            <w:lang w:val="en-CH" w:eastAsia="en-CH"/>
          </w:rPr>
          <w:tab/>
        </w:r>
        <w:r w:rsidRPr="00994A0E">
          <w:rPr>
            <w:rStyle w:val="Hyperlink"/>
            <w:noProof/>
            <w:lang w:val="en-GB"/>
          </w:rPr>
          <w:t>High Level (C4 Model) Container Diagram</w:t>
        </w:r>
        <w:r>
          <w:rPr>
            <w:noProof/>
            <w:webHidden/>
          </w:rPr>
          <w:tab/>
        </w:r>
        <w:r>
          <w:rPr>
            <w:noProof/>
            <w:webHidden/>
          </w:rPr>
          <w:fldChar w:fldCharType="begin"/>
        </w:r>
        <w:r>
          <w:rPr>
            <w:noProof/>
            <w:webHidden/>
          </w:rPr>
          <w:instrText xml:space="preserve"> PAGEREF _Toc45032393 \h </w:instrText>
        </w:r>
        <w:r>
          <w:rPr>
            <w:noProof/>
            <w:webHidden/>
          </w:rPr>
        </w:r>
        <w:r>
          <w:rPr>
            <w:noProof/>
            <w:webHidden/>
          </w:rPr>
          <w:fldChar w:fldCharType="separate"/>
        </w:r>
        <w:r>
          <w:rPr>
            <w:noProof/>
            <w:webHidden/>
          </w:rPr>
          <w:t>34</w:t>
        </w:r>
        <w:r>
          <w:rPr>
            <w:noProof/>
            <w:webHidden/>
          </w:rPr>
          <w:fldChar w:fldCharType="end"/>
        </w:r>
      </w:hyperlink>
    </w:p>
    <w:p w14:paraId="5C7A2238" w14:textId="26E54124" w:rsidR="00A37F2D" w:rsidRDefault="00A37F2D">
      <w:pPr>
        <w:pStyle w:val="TOC4"/>
        <w:tabs>
          <w:tab w:val="left" w:pos="2764"/>
        </w:tabs>
        <w:rPr>
          <w:rFonts w:asciiTheme="minorHAnsi" w:eastAsiaTheme="minorEastAsia" w:hAnsiTheme="minorHAnsi" w:cstheme="minorBidi"/>
          <w:noProof/>
          <w:szCs w:val="22"/>
          <w:lang w:val="en-CH" w:eastAsia="en-CH"/>
        </w:rPr>
      </w:pPr>
      <w:hyperlink w:anchor="_Toc45032394" w:history="1">
        <w:r w:rsidRPr="00994A0E">
          <w:rPr>
            <w:rStyle w:val="Hyperlink"/>
            <w:noProof/>
          </w:rPr>
          <w:t>6.2.1.2</w:t>
        </w:r>
        <w:r>
          <w:rPr>
            <w:rFonts w:asciiTheme="minorHAnsi" w:eastAsiaTheme="minorEastAsia" w:hAnsiTheme="minorHAnsi" w:cstheme="minorBidi"/>
            <w:noProof/>
            <w:szCs w:val="22"/>
            <w:lang w:val="en-CH" w:eastAsia="en-CH"/>
          </w:rPr>
          <w:tab/>
        </w:r>
        <w:r w:rsidRPr="00994A0E">
          <w:rPr>
            <w:rStyle w:val="Hyperlink"/>
            <w:noProof/>
          </w:rPr>
          <w:t>Component Diagram</w:t>
        </w:r>
        <w:r>
          <w:rPr>
            <w:noProof/>
            <w:webHidden/>
          </w:rPr>
          <w:tab/>
        </w:r>
        <w:r>
          <w:rPr>
            <w:noProof/>
            <w:webHidden/>
          </w:rPr>
          <w:fldChar w:fldCharType="begin"/>
        </w:r>
        <w:r>
          <w:rPr>
            <w:noProof/>
            <w:webHidden/>
          </w:rPr>
          <w:instrText xml:space="preserve"> PAGEREF _Toc45032394 \h </w:instrText>
        </w:r>
        <w:r>
          <w:rPr>
            <w:noProof/>
            <w:webHidden/>
          </w:rPr>
        </w:r>
        <w:r>
          <w:rPr>
            <w:noProof/>
            <w:webHidden/>
          </w:rPr>
          <w:fldChar w:fldCharType="separate"/>
        </w:r>
        <w:r>
          <w:rPr>
            <w:noProof/>
            <w:webHidden/>
          </w:rPr>
          <w:t>34</w:t>
        </w:r>
        <w:r>
          <w:rPr>
            <w:noProof/>
            <w:webHidden/>
          </w:rPr>
          <w:fldChar w:fldCharType="end"/>
        </w:r>
      </w:hyperlink>
    </w:p>
    <w:p w14:paraId="547FA25F" w14:textId="60B08ECB"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95" w:history="1">
        <w:r w:rsidRPr="00994A0E">
          <w:rPr>
            <w:rStyle w:val="Hyperlink"/>
            <w:noProof/>
          </w:rPr>
          <w:t>6.2.2</w:t>
        </w:r>
        <w:r>
          <w:rPr>
            <w:rFonts w:asciiTheme="minorHAnsi" w:eastAsiaTheme="minorEastAsia" w:hAnsiTheme="minorHAnsi" w:cstheme="minorBidi"/>
            <w:noProof/>
            <w:szCs w:val="22"/>
            <w:lang w:val="en-CH" w:eastAsia="en-CH"/>
          </w:rPr>
          <w:tab/>
        </w:r>
        <w:r w:rsidRPr="00994A0E">
          <w:rPr>
            <w:rStyle w:val="Hyperlink"/>
            <w:noProof/>
          </w:rPr>
          <w:t>The Java Business Application</w:t>
        </w:r>
        <w:r>
          <w:rPr>
            <w:noProof/>
            <w:webHidden/>
          </w:rPr>
          <w:tab/>
        </w:r>
        <w:r>
          <w:rPr>
            <w:noProof/>
            <w:webHidden/>
          </w:rPr>
          <w:fldChar w:fldCharType="begin"/>
        </w:r>
        <w:r>
          <w:rPr>
            <w:noProof/>
            <w:webHidden/>
          </w:rPr>
          <w:instrText xml:space="preserve"> PAGEREF _Toc45032395 \h </w:instrText>
        </w:r>
        <w:r>
          <w:rPr>
            <w:noProof/>
            <w:webHidden/>
          </w:rPr>
        </w:r>
        <w:r>
          <w:rPr>
            <w:noProof/>
            <w:webHidden/>
          </w:rPr>
          <w:fldChar w:fldCharType="separate"/>
        </w:r>
        <w:r>
          <w:rPr>
            <w:noProof/>
            <w:webHidden/>
          </w:rPr>
          <w:t>36</w:t>
        </w:r>
        <w:r>
          <w:rPr>
            <w:noProof/>
            <w:webHidden/>
          </w:rPr>
          <w:fldChar w:fldCharType="end"/>
        </w:r>
      </w:hyperlink>
    </w:p>
    <w:p w14:paraId="3F850328" w14:textId="0BC324D7" w:rsidR="00A37F2D" w:rsidRDefault="00A37F2D">
      <w:pPr>
        <w:pStyle w:val="TOC4"/>
        <w:tabs>
          <w:tab w:val="left" w:pos="2764"/>
        </w:tabs>
        <w:rPr>
          <w:rFonts w:asciiTheme="minorHAnsi" w:eastAsiaTheme="minorEastAsia" w:hAnsiTheme="minorHAnsi" w:cstheme="minorBidi"/>
          <w:noProof/>
          <w:szCs w:val="22"/>
          <w:lang w:val="en-CH" w:eastAsia="en-CH"/>
        </w:rPr>
      </w:pPr>
      <w:hyperlink w:anchor="_Toc45032396" w:history="1">
        <w:r w:rsidRPr="00994A0E">
          <w:rPr>
            <w:rStyle w:val="Hyperlink"/>
            <w:noProof/>
            <w:lang w:val="en-GB"/>
          </w:rPr>
          <w:t>6.2.2.1</w:t>
        </w:r>
        <w:r>
          <w:rPr>
            <w:rFonts w:asciiTheme="minorHAnsi" w:eastAsiaTheme="minorEastAsia" w:hAnsiTheme="minorHAnsi" w:cstheme="minorBidi"/>
            <w:noProof/>
            <w:szCs w:val="22"/>
            <w:lang w:val="en-CH" w:eastAsia="en-CH"/>
          </w:rPr>
          <w:tab/>
        </w:r>
        <w:r w:rsidRPr="00994A0E">
          <w:rPr>
            <w:rStyle w:val="Hyperlink"/>
            <w:noProof/>
            <w:lang w:val="en-GB"/>
          </w:rPr>
          <w:t>JBA Frontend</w:t>
        </w:r>
        <w:r>
          <w:rPr>
            <w:noProof/>
            <w:webHidden/>
          </w:rPr>
          <w:tab/>
        </w:r>
        <w:r>
          <w:rPr>
            <w:noProof/>
            <w:webHidden/>
          </w:rPr>
          <w:fldChar w:fldCharType="begin"/>
        </w:r>
        <w:r>
          <w:rPr>
            <w:noProof/>
            <w:webHidden/>
          </w:rPr>
          <w:instrText xml:space="preserve"> PAGEREF _Toc45032396 \h </w:instrText>
        </w:r>
        <w:r>
          <w:rPr>
            <w:noProof/>
            <w:webHidden/>
          </w:rPr>
        </w:r>
        <w:r>
          <w:rPr>
            <w:noProof/>
            <w:webHidden/>
          </w:rPr>
          <w:fldChar w:fldCharType="separate"/>
        </w:r>
        <w:r>
          <w:rPr>
            <w:noProof/>
            <w:webHidden/>
          </w:rPr>
          <w:t>36</w:t>
        </w:r>
        <w:r>
          <w:rPr>
            <w:noProof/>
            <w:webHidden/>
          </w:rPr>
          <w:fldChar w:fldCharType="end"/>
        </w:r>
      </w:hyperlink>
    </w:p>
    <w:p w14:paraId="6CD6FDE7" w14:textId="61D3BCFB" w:rsidR="00A37F2D" w:rsidRDefault="00A37F2D">
      <w:pPr>
        <w:pStyle w:val="TOC4"/>
        <w:tabs>
          <w:tab w:val="left" w:pos="2764"/>
        </w:tabs>
        <w:rPr>
          <w:rFonts w:asciiTheme="minorHAnsi" w:eastAsiaTheme="minorEastAsia" w:hAnsiTheme="minorHAnsi" w:cstheme="minorBidi"/>
          <w:noProof/>
          <w:szCs w:val="22"/>
          <w:lang w:val="en-CH" w:eastAsia="en-CH"/>
        </w:rPr>
      </w:pPr>
      <w:hyperlink w:anchor="_Toc45032397" w:history="1">
        <w:r w:rsidRPr="00994A0E">
          <w:rPr>
            <w:rStyle w:val="Hyperlink"/>
            <w:noProof/>
            <w:lang w:val="en-GB"/>
          </w:rPr>
          <w:t>6.2.2.2</w:t>
        </w:r>
        <w:r>
          <w:rPr>
            <w:rFonts w:asciiTheme="minorHAnsi" w:eastAsiaTheme="minorEastAsia" w:hAnsiTheme="minorHAnsi" w:cstheme="minorBidi"/>
            <w:noProof/>
            <w:szCs w:val="22"/>
            <w:lang w:val="en-CH" w:eastAsia="en-CH"/>
          </w:rPr>
          <w:tab/>
        </w:r>
        <w:r w:rsidRPr="00994A0E">
          <w:rPr>
            <w:rStyle w:val="Hyperlink"/>
            <w:noProof/>
            <w:lang w:val="en-GB"/>
          </w:rPr>
          <w:t>JBA Backend</w:t>
        </w:r>
        <w:r>
          <w:rPr>
            <w:noProof/>
            <w:webHidden/>
          </w:rPr>
          <w:tab/>
        </w:r>
        <w:r>
          <w:rPr>
            <w:noProof/>
            <w:webHidden/>
          </w:rPr>
          <w:fldChar w:fldCharType="begin"/>
        </w:r>
        <w:r>
          <w:rPr>
            <w:noProof/>
            <w:webHidden/>
          </w:rPr>
          <w:instrText xml:space="preserve"> PAGEREF _Toc45032397 \h </w:instrText>
        </w:r>
        <w:r>
          <w:rPr>
            <w:noProof/>
            <w:webHidden/>
          </w:rPr>
        </w:r>
        <w:r>
          <w:rPr>
            <w:noProof/>
            <w:webHidden/>
          </w:rPr>
          <w:fldChar w:fldCharType="separate"/>
        </w:r>
        <w:r>
          <w:rPr>
            <w:noProof/>
            <w:webHidden/>
          </w:rPr>
          <w:t>37</w:t>
        </w:r>
        <w:r>
          <w:rPr>
            <w:noProof/>
            <w:webHidden/>
          </w:rPr>
          <w:fldChar w:fldCharType="end"/>
        </w:r>
      </w:hyperlink>
    </w:p>
    <w:p w14:paraId="0ED78819" w14:textId="5D309C15"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398" w:history="1">
        <w:r w:rsidRPr="00994A0E">
          <w:rPr>
            <w:rStyle w:val="Hyperlink"/>
            <w:noProof/>
            <w:lang w:val="en-GB"/>
          </w:rPr>
          <w:t>6.2.3</w:t>
        </w:r>
        <w:r>
          <w:rPr>
            <w:rFonts w:asciiTheme="minorHAnsi" w:eastAsiaTheme="minorEastAsia" w:hAnsiTheme="minorHAnsi" w:cstheme="minorBidi"/>
            <w:noProof/>
            <w:szCs w:val="22"/>
            <w:lang w:val="en-CH" w:eastAsia="en-CH"/>
          </w:rPr>
          <w:tab/>
        </w:r>
        <w:r w:rsidRPr="00994A0E">
          <w:rPr>
            <w:rStyle w:val="Hyperlink"/>
            <w:noProof/>
            <w:lang w:val="en-GB"/>
          </w:rPr>
          <w:t>Scenarioo</w:t>
        </w:r>
        <w:r>
          <w:rPr>
            <w:noProof/>
            <w:webHidden/>
          </w:rPr>
          <w:tab/>
        </w:r>
        <w:r>
          <w:rPr>
            <w:noProof/>
            <w:webHidden/>
          </w:rPr>
          <w:fldChar w:fldCharType="begin"/>
        </w:r>
        <w:r>
          <w:rPr>
            <w:noProof/>
            <w:webHidden/>
          </w:rPr>
          <w:instrText xml:space="preserve"> PAGEREF _Toc45032398 \h </w:instrText>
        </w:r>
        <w:r>
          <w:rPr>
            <w:noProof/>
            <w:webHidden/>
          </w:rPr>
        </w:r>
        <w:r>
          <w:rPr>
            <w:noProof/>
            <w:webHidden/>
          </w:rPr>
          <w:fldChar w:fldCharType="separate"/>
        </w:r>
        <w:r>
          <w:rPr>
            <w:noProof/>
            <w:webHidden/>
          </w:rPr>
          <w:t>37</w:t>
        </w:r>
        <w:r>
          <w:rPr>
            <w:noProof/>
            <w:webHidden/>
          </w:rPr>
          <w:fldChar w:fldCharType="end"/>
        </w:r>
      </w:hyperlink>
    </w:p>
    <w:p w14:paraId="7D8CE040" w14:textId="506AB1CF"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399" w:history="1">
        <w:r w:rsidRPr="00994A0E">
          <w:rPr>
            <w:rStyle w:val="Hyperlink"/>
            <w:noProof/>
            <w:lang w:val="en-GB"/>
          </w:rPr>
          <w:t>6.3</w:t>
        </w:r>
        <w:r>
          <w:rPr>
            <w:rFonts w:asciiTheme="minorHAnsi" w:eastAsiaTheme="minorEastAsia" w:hAnsiTheme="minorHAnsi" w:cstheme="minorBidi"/>
            <w:noProof/>
            <w:szCs w:val="22"/>
            <w:lang w:val="en-CH" w:eastAsia="en-CH"/>
          </w:rPr>
          <w:tab/>
        </w:r>
        <w:r w:rsidRPr="00994A0E">
          <w:rPr>
            <w:rStyle w:val="Hyperlink"/>
            <w:noProof/>
            <w:lang w:val="en-GB"/>
          </w:rPr>
          <w:t>Suitability of the selected automation toolset</w:t>
        </w:r>
        <w:r>
          <w:rPr>
            <w:noProof/>
            <w:webHidden/>
          </w:rPr>
          <w:tab/>
        </w:r>
        <w:r>
          <w:rPr>
            <w:noProof/>
            <w:webHidden/>
          </w:rPr>
          <w:fldChar w:fldCharType="begin"/>
        </w:r>
        <w:r>
          <w:rPr>
            <w:noProof/>
            <w:webHidden/>
          </w:rPr>
          <w:instrText xml:space="preserve"> PAGEREF _Toc45032399 \h </w:instrText>
        </w:r>
        <w:r>
          <w:rPr>
            <w:noProof/>
            <w:webHidden/>
          </w:rPr>
        </w:r>
        <w:r>
          <w:rPr>
            <w:noProof/>
            <w:webHidden/>
          </w:rPr>
          <w:fldChar w:fldCharType="separate"/>
        </w:r>
        <w:r>
          <w:rPr>
            <w:noProof/>
            <w:webHidden/>
          </w:rPr>
          <w:t>37</w:t>
        </w:r>
        <w:r>
          <w:rPr>
            <w:noProof/>
            <w:webHidden/>
          </w:rPr>
          <w:fldChar w:fldCharType="end"/>
        </w:r>
      </w:hyperlink>
    </w:p>
    <w:p w14:paraId="2083E7CB" w14:textId="786FB456"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01" w:history="1">
        <w:r w:rsidRPr="00994A0E">
          <w:rPr>
            <w:rStyle w:val="Hyperlink"/>
            <w:noProof/>
            <w:lang w:val="en-GB"/>
          </w:rPr>
          <w:t>6.3.1</w:t>
        </w:r>
        <w:r>
          <w:rPr>
            <w:rFonts w:asciiTheme="minorHAnsi" w:eastAsiaTheme="minorEastAsia" w:hAnsiTheme="minorHAnsi" w:cstheme="minorBidi"/>
            <w:noProof/>
            <w:szCs w:val="22"/>
            <w:lang w:val="en-CH" w:eastAsia="en-CH"/>
          </w:rPr>
          <w:tab/>
        </w:r>
        <w:r w:rsidRPr="00994A0E">
          <w:rPr>
            <w:rStyle w:val="Hyperlink"/>
            <w:noProof/>
            <w:lang w:val="en-GB"/>
          </w:rPr>
          <w:t>System Risk-Assessment for the automation tool set (OQ Test App &amp; Scenarioo)</w:t>
        </w:r>
        <w:r>
          <w:rPr>
            <w:noProof/>
            <w:webHidden/>
          </w:rPr>
          <w:tab/>
        </w:r>
        <w:r>
          <w:rPr>
            <w:noProof/>
            <w:webHidden/>
          </w:rPr>
          <w:fldChar w:fldCharType="begin"/>
        </w:r>
        <w:r>
          <w:rPr>
            <w:noProof/>
            <w:webHidden/>
          </w:rPr>
          <w:instrText xml:space="preserve"> PAGEREF _Toc45032401 \h </w:instrText>
        </w:r>
        <w:r>
          <w:rPr>
            <w:noProof/>
            <w:webHidden/>
          </w:rPr>
        </w:r>
        <w:r>
          <w:rPr>
            <w:noProof/>
            <w:webHidden/>
          </w:rPr>
          <w:fldChar w:fldCharType="separate"/>
        </w:r>
        <w:r>
          <w:rPr>
            <w:noProof/>
            <w:webHidden/>
          </w:rPr>
          <w:t>38</w:t>
        </w:r>
        <w:r>
          <w:rPr>
            <w:noProof/>
            <w:webHidden/>
          </w:rPr>
          <w:fldChar w:fldCharType="end"/>
        </w:r>
      </w:hyperlink>
    </w:p>
    <w:p w14:paraId="7F6029FD" w14:textId="14CD0DC0"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02" w:history="1">
        <w:r w:rsidRPr="00994A0E">
          <w:rPr>
            <w:rStyle w:val="Hyperlink"/>
            <w:noProof/>
            <w:lang w:val="en-GB"/>
          </w:rPr>
          <w:t>6.3.2</w:t>
        </w:r>
        <w:r>
          <w:rPr>
            <w:rFonts w:asciiTheme="minorHAnsi" w:eastAsiaTheme="minorEastAsia" w:hAnsiTheme="minorHAnsi" w:cstheme="minorBidi"/>
            <w:noProof/>
            <w:szCs w:val="22"/>
            <w:lang w:val="en-CH" w:eastAsia="en-CH"/>
          </w:rPr>
          <w:tab/>
        </w:r>
        <w:r w:rsidRPr="00994A0E">
          <w:rPr>
            <w:rStyle w:val="Hyperlink"/>
            <w:noProof/>
            <w:lang w:val="en-GB"/>
          </w:rPr>
          <w:t>Single Tool Analysis for GxP Suitability</w:t>
        </w:r>
        <w:r>
          <w:rPr>
            <w:noProof/>
            <w:webHidden/>
          </w:rPr>
          <w:tab/>
        </w:r>
        <w:r>
          <w:rPr>
            <w:noProof/>
            <w:webHidden/>
          </w:rPr>
          <w:fldChar w:fldCharType="begin"/>
        </w:r>
        <w:r>
          <w:rPr>
            <w:noProof/>
            <w:webHidden/>
          </w:rPr>
          <w:instrText xml:space="preserve"> PAGEREF _Toc45032402 \h </w:instrText>
        </w:r>
        <w:r>
          <w:rPr>
            <w:noProof/>
            <w:webHidden/>
          </w:rPr>
        </w:r>
        <w:r>
          <w:rPr>
            <w:noProof/>
            <w:webHidden/>
          </w:rPr>
          <w:fldChar w:fldCharType="separate"/>
        </w:r>
        <w:r>
          <w:rPr>
            <w:noProof/>
            <w:webHidden/>
          </w:rPr>
          <w:t>39</w:t>
        </w:r>
        <w:r>
          <w:rPr>
            <w:noProof/>
            <w:webHidden/>
          </w:rPr>
          <w:fldChar w:fldCharType="end"/>
        </w:r>
      </w:hyperlink>
    </w:p>
    <w:p w14:paraId="2737C78C" w14:textId="5E4ACFAA" w:rsidR="00A37F2D" w:rsidRDefault="00A37F2D">
      <w:pPr>
        <w:pStyle w:val="TOC4"/>
        <w:tabs>
          <w:tab w:val="left" w:pos="2764"/>
        </w:tabs>
        <w:rPr>
          <w:rFonts w:asciiTheme="minorHAnsi" w:eastAsiaTheme="minorEastAsia" w:hAnsiTheme="minorHAnsi" w:cstheme="minorBidi"/>
          <w:noProof/>
          <w:szCs w:val="22"/>
          <w:lang w:val="en-CH" w:eastAsia="en-CH"/>
        </w:rPr>
      </w:pPr>
      <w:hyperlink w:anchor="_Toc45032403" w:history="1">
        <w:r w:rsidRPr="00994A0E">
          <w:rPr>
            <w:rStyle w:val="Hyperlink"/>
            <w:noProof/>
          </w:rPr>
          <w:t>6.3.2.1</w:t>
        </w:r>
        <w:r>
          <w:rPr>
            <w:rFonts w:asciiTheme="minorHAnsi" w:eastAsiaTheme="minorEastAsia" w:hAnsiTheme="minorHAnsi" w:cstheme="minorBidi"/>
            <w:noProof/>
            <w:szCs w:val="22"/>
            <w:lang w:val="en-CH" w:eastAsia="en-CH"/>
          </w:rPr>
          <w:tab/>
        </w:r>
        <w:r w:rsidRPr="00994A0E">
          <w:rPr>
            <w:rStyle w:val="Hyperlink"/>
            <w:noProof/>
          </w:rPr>
          <w:t>Scenarioo</w:t>
        </w:r>
        <w:r>
          <w:rPr>
            <w:noProof/>
            <w:webHidden/>
          </w:rPr>
          <w:tab/>
        </w:r>
        <w:r>
          <w:rPr>
            <w:noProof/>
            <w:webHidden/>
          </w:rPr>
          <w:fldChar w:fldCharType="begin"/>
        </w:r>
        <w:r>
          <w:rPr>
            <w:noProof/>
            <w:webHidden/>
          </w:rPr>
          <w:instrText xml:space="preserve"> PAGEREF _Toc45032403 \h </w:instrText>
        </w:r>
        <w:r>
          <w:rPr>
            <w:noProof/>
            <w:webHidden/>
          </w:rPr>
        </w:r>
        <w:r>
          <w:rPr>
            <w:noProof/>
            <w:webHidden/>
          </w:rPr>
          <w:fldChar w:fldCharType="separate"/>
        </w:r>
        <w:r>
          <w:rPr>
            <w:noProof/>
            <w:webHidden/>
          </w:rPr>
          <w:t>39</w:t>
        </w:r>
        <w:r>
          <w:rPr>
            <w:noProof/>
            <w:webHidden/>
          </w:rPr>
          <w:fldChar w:fldCharType="end"/>
        </w:r>
      </w:hyperlink>
    </w:p>
    <w:p w14:paraId="21EF0A6C" w14:textId="2849C67A" w:rsidR="00A37F2D" w:rsidRDefault="00A37F2D">
      <w:pPr>
        <w:pStyle w:val="TOC4"/>
        <w:tabs>
          <w:tab w:val="left" w:pos="2764"/>
        </w:tabs>
        <w:rPr>
          <w:rFonts w:asciiTheme="minorHAnsi" w:eastAsiaTheme="minorEastAsia" w:hAnsiTheme="minorHAnsi" w:cstheme="minorBidi"/>
          <w:noProof/>
          <w:szCs w:val="22"/>
          <w:lang w:val="en-CH" w:eastAsia="en-CH"/>
        </w:rPr>
      </w:pPr>
      <w:hyperlink w:anchor="_Toc45032404" w:history="1">
        <w:r w:rsidRPr="00994A0E">
          <w:rPr>
            <w:rStyle w:val="Hyperlink"/>
            <w:noProof/>
          </w:rPr>
          <w:t>6.3.2.2</w:t>
        </w:r>
        <w:r>
          <w:rPr>
            <w:rFonts w:asciiTheme="minorHAnsi" w:eastAsiaTheme="minorEastAsia" w:hAnsiTheme="minorHAnsi" w:cstheme="minorBidi"/>
            <w:noProof/>
            <w:szCs w:val="22"/>
            <w:lang w:val="en-CH" w:eastAsia="en-CH"/>
          </w:rPr>
          <w:tab/>
        </w:r>
        <w:r w:rsidRPr="00994A0E">
          <w:rPr>
            <w:rStyle w:val="Hyperlink"/>
            <w:noProof/>
          </w:rPr>
          <w:t>OQ Test App</w:t>
        </w:r>
        <w:r>
          <w:rPr>
            <w:noProof/>
            <w:webHidden/>
          </w:rPr>
          <w:tab/>
        </w:r>
        <w:r>
          <w:rPr>
            <w:noProof/>
            <w:webHidden/>
          </w:rPr>
          <w:fldChar w:fldCharType="begin"/>
        </w:r>
        <w:r>
          <w:rPr>
            <w:noProof/>
            <w:webHidden/>
          </w:rPr>
          <w:instrText xml:space="preserve"> PAGEREF _Toc45032404 \h </w:instrText>
        </w:r>
        <w:r>
          <w:rPr>
            <w:noProof/>
            <w:webHidden/>
          </w:rPr>
        </w:r>
        <w:r>
          <w:rPr>
            <w:noProof/>
            <w:webHidden/>
          </w:rPr>
          <w:fldChar w:fldCharType="separate"/>
        </w:r>
        <w:r>
          <w:rPr>
            <w:noProof/>
            <w:webHidden/>
          </w:rPr>
          <w:t>40</w:t>
        </w:r>
        <w:r>
          <w:rPr>
            <w:noProof/>
            <w:webHidden/>
          </w:rPr>
          <w:fldChar w:fldCharType="end"/>
        </w:r>
      </w:hyperlink>
    </w:p>
    <w:p w14:paraId="6A6F8C6D" w14:textId="51167BD1"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05" w:history="1">
        <w:r w:rsidRPr="00994A0E">
          <w:rPr>
            <w:rStyle w:val="Hyperlink"/>
            <w:noProof/>
            <w:lang w:val="en-GB"/>
          </w:rPr>
          <w:t>6.3.3</w:t>
        </w:r>
        <w:r>
          <w:rPr>
            <w:rFonts w:asciiTheme="minorHAnsi" w:eastAsiaTheme="minorEastAsia" w:hAnsiTheme="minorHAnsi" w:cstheme="minorBidi"/>
            <w:noProof/>
            <w:szCs w:val="22"/>
            <w:lang w:val="en-CH" w:eastAsia="en-CH"/>
          </w:rPr>
          <w:tab/>
        </w:r>
        <w:r w:rsidRPr="00994A0E">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_Toc45032405 \h </w:instrText>
        </w:r>
        <w:r>
          <w:rPr>
            <w:noProof/>
            <w:webHidden/>
          </w:rPr>
        </w:r>
        <w:r>
          <w:rPr>
            <w:noProof/>
            <w:webHidden/>
          </w:rPr>
          <w:fldChar w:fldCharType="separate"/>
        </w:r>
        <w:r>
          <w:rPr>
            <w:noProof/>
            <w:webHidden/>
          </w:rPr>
          <w:t>41</w:t>
        </w:r>
        <w:r>
          <w:rPr>
            <w:noProof/>
            <w:webHidden/>
          </w:rPr>
          <w:fldChar w:fldCharType="end"/>
        </w:r>
      </w:hyperlink>
    </w:p>
    <w:p w14:paraId="546B1E78" w14:textId="08F964A3"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06" w:history="1">
        <w:r w:rsidRPr="00994A0E">
          <w:rPr>
            <w:rStyle w:val="Hyperlink"/>
            <w:noProof/>
            <w:lang w:val="en-GB"/>
          </w:rPr>
          <w:t>6.3.4</w:t>
        </w:r>
        <w:r>
          <w:rPr>
            <w:rFonts w:asciiTheme="minorHAnsi" w:eastAsiaTheme="minorEastAsia" w:hAnsiTheme="minorHAnsi" w:cstheme="minorBidi"/>
            <w:noProof/>
            <w:szCs w:val="22"/>
            <w:lang w:val="en-CH" w:eastAsia="en-CH"/>
          </w:rPr>
          <w:tab/>
        </w:r>
        <w:r w:rsidRPr="00994A0E">
          <w:rPr>
            <w:rStyle w:val="Hyperlink"/>
            <w:noProof/>
            <w:lang w:val="en-GB"/>
          </w:rPr>
          <w:t>OQ Test App Component Updates &amp; Glue Code</w:t>
        </w:r>
        <w:r>
          <w:rPr>
            <w:noProof/>
            <w:webHidden/>
          </w:rPr>
          <w:tab/>
        </w:r>
        <w:r>
          <w:rPr>
            <w:noProof/>
            <w:webHidden/>
          </w:rPr>
          <w:fldChar w:fldCharType="begin"/>
        </w:r>
        <w:r>
          <w:rPr>
            <w:noProof/>
            <w:webHidden/>
          </w:rPr>
          <w:instrText xml:space="preserve"> PAGEREF _Toc45032406 \h </w:instrText>
        </w:r>
        <w:r>
          <w:rPr>
            <w:noProof/>
            <w:webHidden/>
          </w:rPr>
        </w:r>
        <w:r>
          <w:rPr>
            <w:noProof/>
            <w:webHidden/>
          </w:rPr>
          <w:fldChar w:fldCharType="separate"/>
        </w:r>
        <w:r>
          <w:rPr>
            <w:noProof/>
            <w:webHidden/>
          </w:rPr>
          <w:t>41</w:t>
        </w:r>
        <w:r>
          <w:rPr>
            <w:noProof/>
            <w:webHidden/>
          </w:rPr>
          <w:fldChar w:fldCharType="end"/>
        </w:r>
      </w:hyperlink>
    </w:p>
    <w:p w14:paraId="2C7CB883" w14:textId="6AF3DD98"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07" w:history="1">
        <w:r w:rsidRPr="00994A0E">
          <w:rPr>
            <w:rStyle w:val="Hyperlink"/>
            <w:noProof/>
            <w:lang w:val="en-GB"/>
          </w:rPr>
          <w:t>6.4</w:t>
        </w:r>
        <w:r>
          <w:rPr>
            <w:rFonts w:asciiTheme="minorHAnsi" w:eastAsiaTheme="minorEastAsia" w:hAnsiTheme="minorHAnsi" w:cstheme="minorBidi"/>
            <w:noProof/>
            <w:szCs w:val="22"/>
            <w:lang w:val="en-CH" w:eastAsia="en-CH"/>
          </w:rPr>
          <w:tab/>
        </w:r>
        <w:r w:rsidRPr="00994A0E">
          <w:rPr>
            <w:rStyle w:val="Hyperlink"/>
            <w:noProof/>
            <w:lang w:val="en-GB"/>
          </w:rPr>
          <w:t>Specification/Formulation</w:t>
        </w:r>
        <w:r>
          <w:rPr>
            <w:noProof/>
            <w:webHidden/>
          </w:rPr>
          <w:tab/>
        </w:r>
        <w:r>
          <w:rPr>
            <w:noProof/>
            <w:webHidden/>
          </w:rPr>
          <w:fldChar w:fldCharType="begin"/>
        </w:r>
        <w:r>
          <w:rPr>
            <w:noProof/>
            <w:webHidden/>
          </w:rPr>
          <w:instrText xml:space="preserve"> PAGEREF _Toc45032407 \h </w:instrText>
        </w:r>
        <w:r>
          <w:rPr>
            <w:noProof/>
            <w:webHidden/>
          </w:rPr>
        </w:r>
        <w:r>
          <w:rPr>
            <w:noProof/>
            <w:webHidden/>
          </w:rPr>
          <w:fldChar w:fldCharType="separate"/>
        </w:r>
        <w:r>
          <w:rPr>
            <w:noProof/>
            <w:webHidden/>
          </w:rPr>
          <w:t>43</w:t>
        </w:r>
        <w:r>
          <w:rPr>
            <w:noProof/>
            <w:webHidden/>
          </w:rPr>
          <w:fldChar w:fldCharType="end"/>
        </w:r>
      </w:hyperlink>
    </w:p>
    <w:p w14:paraId="47BF480A" w14:textId="344B3C99"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08" w:history="1">
        <w:r w:rsidRPr="00994A0E">
          <w:rPr>
            <w:rStyle w:val="Hyperlink"/>
            <w:noProof/>
            <w:highlight w:val="yellow"/>
            <w:lang w:val="en-GB"/>
          </w:rPr>
          <w:t>6.4.1</w:t>
        </w:r>
        <w:r>
          <w:rPr>
            <w:rFonts w:asciiTheme="minorHAnsi" w:eastAsiaTheme="minorEastAsia" w:hAnsiTheme="minorHAnsi" w:cstheme="minorBidi"/>
            <w:noProof/>
            <w:szCs w:val="22"/>
            <w:lang w:val="en-CH" w:eastAsia="en-CH"/>
          </w:rPr>
          <w:tab/>
        </w:r>
        <w:r w:rsidRPr="00994A0E">
          <w:rPr>
            <w:rStyle w:val="Hyperlink"/>
            <w:noProof/>
            <w:highlight w:val="yellow"/>
            <w:lang w:val="en-GB"/>
          </w:rPr>
          <w:t>From User Stories to Feature Files</w:t>
        </w:r>
        <w:r>
          <w:rPr>
            <w:noProof/>
            <w:webHidden/>
          </w:rPr>
          <w:tab/>
        </w:r>
        <w:r>
          <w:rPr>
            <w:noProof/>
            <w:webHidden/>
          </w:rPr>
          <w:fldChar w:fldCharType="begin"/>
        </w:r>
        <w:r>
          <w:rPr>
            <w:noProof/>
            <w:webHidden/>
          </w:rPr>
          <w:instrText xml:space="preserve"> PAGEREF _Toc45032408 \h </w:instrText>
        </w:r>
        <w:r>
          <w:rPr>
            <w:noProof/>
            <w:webHidden/>
          </w:rPr>
        </w:r>
        <w:r>
          <w:rPr>
            <w:noProof/>
            <w:webHidden/>
          </w:rPr>
          <w:fldChar w:fldCharType="separate"/>
        </w:r>
        <w:r>
          <w:rPr>
            <w:noProof/>
            <w:webHidden/>
          </w:rPr>
          <w:t>43</w:t>
        </w:r>
        <w:r>
          <w:rPr>
            <w:noProof/>
            <w:webHidden/>
          </w:rPr>
          <w:fldChar w:fldCharType="end"/>
        </w:r>
      </w:hyperlink>
    </w:p>
    <w:p w14:paraId="103B884B" w14:textId="2D859784"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09" w:history="1">
        <w:r w:rsidRPr="00994A0E">
          <w:rPr>
            <w:rStyle w:val="Hyperlink"/>
            <w:noProof/>
            <w:highlight w:val="yellow"/>
            <w:lang w:val="en-GB"/>
          </w:rPr>
          <w:t>6.4.2</w:t>
        </w:r>
        <w:r>
          <w:rPr>
            <w:rFonts w:asciiTheme="minorHAnsi" w:eastAsiaTheme="minorEastAsia" w:hAnsiTheme="minorHAnsi" w:cstheme="minorBidi"/>
            <w:noProof/>
            <w:szCs w:val="22"/>
            <w:lang w:val="en-CH" w:eastAsia="en-CH"/>
          </w:rPr>
          <w:tab/>
        </w:r>
        <w:r w:rsidRPr="00994A0E">
          <w:rPr>
            <w:rStyle w:val="Hyperlink"/>
            <w:noProof/>
            <w:highlight w:val="yellow"/>
            <w:lang w:val="en-GB"/>
          </w:rPr>
          <w:t>Risk Assessment</w:t>
        </w:r>
        <w:r>
          <w:rPr>
            <w:noProof/>
            <w:webHidden/>
          </w:rPr>
          <w:tab/>
        </w:r>
        <w:r>
          <w:rPr>
            <w:noProof/>
            <w:webHidden/>
          </w:rPr>
          <w:fldChar w:fldCharType="begin"/>
        </w:r>
        <w:r>
          <w:rPr>
            <w:noProof/>
            <w:webHidden/>
          </w:rPr>
          <w:instrText xml:space="preserve"> PAGEREF _Toc45032409 \h </w:instrText>
        </w:r>
        <w:r>
          <w:rPr>
            <w:noProof/>
            <w:webHidden/>
          </w:rPr>
        </w:r>
        <w:r>
          <w:rPr>
            <w:noProof/>
            <w:webHidden/>
          </w:rPr>
          <w:fldChar w:fldCharType="separate"/>
        </w:r>
        <w:r>
          <w:rPr>
            <w:noProof/>
            <w:webHidden/>
          </w:rPr>
          <w:t>44</w:t>
        </w:r>
        <w:r>
          <w:rPr>
            <w:noProof/>
            <w:webHidden/>
          </w:rPr>
          <w:fldChar w:fldCharType="end"/>
        </w:r>
      </w:hyperlink>
    </w:p>
    <w:p w14:paraId="56E864DC" w14:textId="080E22EE"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10" w:history="1">
        <w:r w:rsidRPr="00994A0E">
          <w:rPr>
            <w:rStyle w:val="Hyperlink"/>
            <w:noProof/>
            <w:highlight w:val="yellow"/>
            <w:lang w:val="en-GB"/>
          </w:rPr>
          <w:t>6.4.3</w:t>
        </w:r>
        <w:r>
          <w:rPr>
            <w:rFonts w:asciiTheme="minorHAnsi" w:eastAsiaTheme="minorEastAsia" w:hAnsiTheme="minorHAnsi" w:cstheme="minorBidi"/>
            <w:noProof/>
            <w:szCs w:val="22"/>
            <w:lang w:val="en-CH" w:eastAsia="en-CH"/>
          </w:rPr>
          <w:tab/>
        </w:r>
        <w:r w:rsidRPr="00994A0E">
          <w:rPr>
            <w:rStyle w:val="Hyperlink"/>
            <w:noProof/>
            <w:highlight w:val="yellow"/>
            <w:lang w:val="en-GB"/>
          </w:rPr>
          <w:t>Compliance</w:t>
        </w:r>
        <w:r>
          <w:rPr>
            <w:noProof/>
            <w:webHidden/>
          </w:rPr>
          <w:tab/>
        </w:r>
        <w:r>
          <w:rPr>
            <w:noProof/>
            <w:webHidden/>
          </w:rPr>
          <w:fldChar w:fldCharType="begin"/>
        </w:r>
        <w:r>
          <w:rPr>
            <w:noProof/>
            <w:webHidden/>
          </w:rPr>
          <w:instrText xml:space="preserve"> PAGEREF _Toc45032410 \h </w:instrText>
        </w:r>
        <w:r>
          <w:rPr>
            <w:noProof/>
            <w:webHidden/>
          </w:rPr>
        </w:r>
        <w:r>
          <w:rPr>
            <w:noProof/>
            <w:webHidden/>
          </w:rPr>
          <w:fldChar w:fldCharType="separate"/>
        </w:r>
        <w:r>
          <w:rPr>
            <w:noProof/>
            <w:webHidden/>
          </w:rPr>
          <w:t>44</w:t>
        </w:r>
        <w:r>
          <w:rPr>
            <w:noProof/>
            <w:webHidden/>
          </w:rPr>
          <w:fldChar w:fldCharType="end"/>
        </w:r>
      </w:hyperlink>
    </w:p>
    <w:p w14:paraId="2C722DEE" w14:textId="597455AA"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11" w:history="1">
        <w:r w:rsidRPr="00994A0E">
          <w:rPr>
            <w:rStyle w:val="Hyperlink"/>
            <w:noProof/>
            <w:highlight w:val="yellow"/>
            <w:lang w:val="en-GB"/>
          </w:rPr>
          <w:t>6.5</w:t>
        </w:r>
        <w:r>
          <w:rPr>
            <w:rFonts w:asciiTheme="minorHAnsi" w:eastAsiaTheme="minorEastAsia" w:hAnsiTheme="minorHAnsi" w:cstheme="minorBidi"/>
            <w:noProof/>
            <w:szCs w:val="22"/>
            <w:lang w:val="en-CH" w:eastAsia="en-CH"/>
          </w:rPr>
          <w:tab/>
        </w:r>
        <w:r w:rsidRPr="00994A0E">
          <w:rPr>
            <w:rStyle w:val="Hyperlink"/>
            <w:noProof/>
            <w:highlight w:val="yellow"/>
            <w:lang w:val="en-GB"/>
          </w:rPr>
          <w:t>Test Automation</w:t>
        </w:r>
        <w:r>
          <w:rPr>
            <w:noProof/>
            <w:webHidden/>
          </w:rPr>
          <w:tab/>
        </w:r>
        <w:r>
          <w:rPr>
            <w:noProof/>
            <w:webHidden/>
          </w:rPr>
          <w:fldChar w:fldCharType="begin"/>
        </w:r>
        <w:r>
          <w:rPr>
            <w:noProof/>
            <w:webHidden/>
          </w:rPr>
          <w:instrText xml:space="preserve"> PAGEREF _Toc45032411 \h </w:instrText>
        </w:r>
        <w:r>
          <w:rPr>
            <w:noProof/>
            <w:webHidden/>
          </w:rPr>
        </w:r>
        <w:r>
          <w:rPr>
            <w:noProof/>
            <w:webHidden/>
          </w:rPr>
          <w:fldChar w:fldCharType="separate"/>
        </w:r>
        <w:r>
          <w:rPr>
            <w:noProof/>
            <w:webHidden/>
          </w:rPr>
          <w:t>44</w:t>
        </w:r>
        <w:r>
          <w:rPr>
            <w:noProof/>
            <w:webHidden/>
          </w:rPr>
          <w:fldChar w:fldCharType="end"/>
        </w:r>
      </w:hyperlink>
    </w:p>
    <w:p w14:paraId="3358CD6B" w14:textId="52B2F83A"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12" w:history="1">
        <w:r w:rsidRPr="00994A0E">
          <w:rPr>
            <w:rStyle w:val="Hyperlink"/>
            <w:noProof/>
            <w:highlight w:val="yellow"/>
            <w:lang w:val="en-GB"/>
          </w:rPr>
          <w:t>6.5.1</w:t>
        </w:r>
        <w:r>
          <w:rPr>
            <w:rFonts w:asciiTheme="minorHAnsi" w:eastAsiaTheme="minorEastAsia" w:hAnsiTheme="minorHAnsi" w:cstheme="minorBidi"/>
            <w:noProof/>
            <w:szCs w:val="22"/>
            <w:lang w:val="en-CH" w:eastAsia="en-CH"/>
          </w:rPr>
          <w:tab/>
        </w:r>
        <w:r w:rsidRPr="00994A0E">
          <w:rPr>
            <w:rStyle w:val="Hyperlink"/>
            <w:noProof/>
            <w:highlight w:val="yellow"/>
            <w:lang w:val="en-GB"/>
          </w:rPr>
          <w:t xml:space="preserve">Glue </w:t>
        </w:r>
        <w:r w:rsidRPr="00994A0E">
          <w:rPr>
            <w:rStyle w:val="Hyperlink"/>
            <w:noProof/>
            <w:highlight w:val="yellow"/>
          </w:rPr>
          <w:t>Code</w:t>
        </w:r>
        <w:r>
          <w:rPr>
            <w:noProof/>
            <w:webHidden/>
          </w:rPr>
          <w:tab/>
        </w:r>
        <w:r>
          <w:rPr>
            <w:noProof/>
            <w:webHidden/>
          </w:rPr>
          <w:fldChar w:fldCharType="begin"/>
        </w:r>
        <w:r>
          <w:rPr>
            <w:noProof/>
            <w:webHidden/>
          </w:rPr>
          <w:instrText xml:space="preserve"> PAGEREF _Toc45032412 \h </w:instrText>
        </w:r>
        <w:r>
          <w:rPr>
            <w:noProof/>
            <w:webHidden/>
          </w:rPr>
        </w:r>
        <w:r>
          <w:rPr>
            <w:noProof/>
            <w:webHidden/>
          </w:rPr>
          <w:fldChar w:fldCharType="separate"/>
        </w:r>
        <w:r>
          <w:rPr>
            <w:noProof/>
            <w:webHidden/>
          </w:rPr>
          <w:t>44</w:t>
        </w:r>
        <w:r>
          <w:rPr>
            <w:noProof/>
            <w:webHidden/>
          </w:rPr>
          <w:fldChar w:fldCharType="end"/>
        </w:r>
      </w:hyperlink>
    </w:p>
    <w:p w14:paraId="70CD400F" w14:textId="4AB256B6"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13" w:history="1">
        <w:r w:rsidRPr="00994A0E">
          <w:rPr>
            <w:rStyle w:val="Hyperlink"/>
            <w:noProof/>
            <w:highlight w:val="yellow"/>
            <w:lang w:val="en-GB"/>
          </w:rPr>
          <w:t>6.5.2</w:t>
        </w:r>
        <w:r>
          <w:rPr>
            <w:rFonts w:asciiTheme="minorHAnsi" w:eastAsiaTheme="minorEastAsia" w:hAnsiTheme="minorHAnsi" w:cstheme="minorBidi"/>
            <w:noProof/>
            <w:szCs w:val="22"/>
            <w:lang w:val="en-CH" w:eastAsia="en-CH"/>
          </w:rPr>
          <w:tab/>
        </w:r>
        <w:r w:rsidRPr="00994A0E">
          <w:rPr>
            <w:rStyle w:val="Hyperlink"/>
            <w:noProof/>
            <w:highlight w:val="yellow"/>
            <w:lang w:val="en-GB"/>
          </w:rPr>
          <w:t>Test Reports</w:t>
        </w:r>
        <w:r>
          <w:rPr>
            <w:noProof/>
            <w:webHidden/>
          </w:rPr>
          <w:tab/>
        </w:r>
        <w:r>
          <w:rPr>
            <w:noProof/>
            <w:webHidden/>
          </w:rPr>
          <w:fldChar w:fldCharType="begin"/>
        </w:r>
        <w:r>
          <w:rPr>
            <w:noProof/>
            <w:webHidden/>
          </w:rPr>
          <w:instrText xml:space="preserve"> PAGEREF _Toc45032413 \h </w:instrText>
        </w:r>
        <w:r>
          <w:rPr>
            <w:noProof/>
            <w:webHidden/>
          </w:rPr>
        </w:r>
        <w:r>
          <w:rPr>
            <w:noProof/>
            <w:webHidden/>
          </w:rPr>
          <w:fldChar w:fldCharType="separate"/>
        </w:r>
        <w:r>
          <w:rPr>
            <w:noProof/>
            <w:webHidden/>
          </w:rPr>
          <w:t>44</w:t>
        </w:r>
        <w:r>
          <w:rPr>
            <w:noProof/>
            <w:webHidden/>
          </w:rPr>
          <w:fldChar w:fldCharType="end"/>
        </w:r>
      </w:hyperlink>
    </w:p>
    <w:p w14:paraId="0D1F7684" w14:textId="320B2D07"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14" w:history="1">
        <w:r w:rsidRPr="00994A0E">
          <w:rPr>
            <w:rStyle w:val="Hyperlink"/>
            <w:noProof/>
            <w:highlight w:val="yellow"/>
            <w:lang w:val="en-GB"/>
          </w:rPr>
          <w:t>6.6</w:t>
        </w:r>
        <w:r>
          <w:rPr>
            <w:rFonts w:asciiTheme="minorHAnsi" w:eastAsiaTheme="minorEastAsia" w:hAnsiTheme="minorHAnsi" w:cstheme="minorBidi"/>
            <w:noProof/>
            <w:szCs w:val="22"/>
            <w:lang w:val="en-CH" w:eastAsia="en-CH"/>
          </w:rPr>
          <w:tab/>
        </w:r>
        <w:r w:rsidRPr="00994A0E">
          <w:rPr>
            <w:rStyle w:val="Hyperlink"/>
            <w:noProof/>
            <w:highlight w:val="yellow"/>
            <w:lang w:val="en-GB"/>
          </w:rPr>
          <w:t>QA Processes</w:t>
        </w:r>
        <w:r>
          <w:rPr>
            <w:noProof/>
            <w:webHidden/>
          </w:rPr>
          <w:tab/>
        </w:r>
        <w:r>
          <w:rPr>
            <w:noProof/>
            <w:webHidden/>
          </w:rPr>
          <w:fldChar w:fldCharType="begin"/>
        </w:r>
        <w:r>
          <w:rPr>
            <w:noProof/>
            <w:webHidden/>
          </w:rPr>
          <w:instrText xml:space="preserve"> PAGEREF _Toc45032414 \h </w:instrText>
        </w:r>
        <w:r>
          <w:rPr>
            <w:noProof/>
            <w:webHidden/>
          </w:rPr>
        </w:r>
        <w:r>
          <w:rPr>
            <w:noProof/>
            <w:webHidden/>
          </w:rPr>
          <w:fldChar w:fldCharType="separate"/>
        </w:r>
        <w:r>
          <w:rPr>
            <w:noProof/>
            <w:webHidden/>
          </w:rPr>
          <w:t>44</w:t>
        </w:r>
        <w:r>
          <w:rPr>
            <w:noProof/>
            <w:webHidden/>
          </w:rPr>
          <w:fldChar w:fldCharType="end"/>
        </w:r>
      </w:hyperlink>
    </w:p>
    <w:p w14:paraId="0B124B32" w14:textId="2A6E1A71"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15" w:history="1">
        <w:r w:rsidRPr="00994A0E">
          <w:rPr>
            <w:rStyle w:val="Hyperlink"/>
            <w:noProof/>
            <w:lang w:val="en-GB"/>
          </w:rPr>
          <w:t>6.6.1</w:t>
        </w:r>
        <w:r>
          <w:rPr>
            <w:rFonts w:asciiTheme="minorHAnsi" w:eastAsiaTheme="minorEastAsia" w:hAnsiTheme="minorHAnsi" w:cstheme="minorBidi"/>
            <w:noProof/>
            <w:szCs w:val="22"/>
            <w:lang w:val="en-CH" w:eastAsia="en-CH"/>
          </w:rPr>
          <w:tab/>
        </w:r>
        <w:r w:rsidRPr="00994A0E">
          <w:rPr>
            <w:rStyle w:val="Hyperlink"/>
            <w:noProof/>
            <w:lang w:val="en-GB"/>
          </w:rPr>
          <w:t>Specification and Test Management</w:t>
        </w:r>
        <w:r>
          <w:rPr>
            <w:noProof/>
            <w:webHidden/>
          </w:rPr>
          <w:tab/>
        </w:r>
        <w:r>
          <w:rPr>
            <w:noProof/>
            <w:webHidden/>
          </w:rPr>
          <w:fldChar w:fldCharType="begin"/>
        </w:r>
        <w:r>
          <w:rPr>
            <w:noProof/>
            <w:webHidden/>
          </w:rPr>
          <w:instrText xml:space="preserve"> PAGEREF _Toc45032415 \h </w:instrText>
        </w:r>
        <w:r>
          <w:rPr>
            <w:noProof/>
            <w:webHidden/>
          </w:rPr>
        </w:r>
        <w:r>
          <w:rPr>
            <w:noProof/>
            <w:webHidden/>
          </w:rPr>
          <w:fldChar w:fldCharType="separate"/>
        </w:r>
        <w:r>
          <w:rPr>
            <w:noProof/>
            <w:webHidden/>
          </w:rPr>
          <w:t>45</w:t>
        </w:r>
        <w:r>
          <w:rPr>
            <w:noProof/>
            <w:webHidden/>
          </w:rPr>
          <w:fldChar w:fldCharType="end"/>
        </w:r>
      </w:hyperlink>
    </w:p>
    <w:p w14:paraId="57DB7B34" w14:textId="7F0F22D3" w:rsidR="00A37F2D" w:rsidRDefault="00A37F2D">
      <w:pPr>
        <w:pStyle w:val="TOC4"/>
        <w:tabs>
          <w:tab w:val="left" w:pos="2764"/>
        </w:tabs>
        <w:rPr>
          <w:rFonts w:asciiTheme="minorHAnsi" w:eastAsiaTheme="minorEastAsia" w:hAnsiTheme="minorHAnsi" w:cstheme="minorBidi"/>
          <w:noProof/>
          <w:szCs w:val="22"/>
          <w:lang w:val="en-CH" w:eastAsia="en-CH"/>
        </w:rPr>
      </w:pPr>
      <w:hyperlink w:anchor="_Toc45032416" w:history="1">
        <w:r w:rsidRPr="00994A0E">
          <w:rPr>
            <w:rStyle w:val="Hyperlink"/>
            <w:noProof/>
            <w:lang w:val="en-GB"/>
          </w:rPr>
          <w:t>6.6.1.1</w:t>
        </w:r>
        <w:r>
          <w:rPr>
            <w:rFonts w:asciiTheme="minorHAnsi" w:eastAsiaTheme="minorEastAsia" w:hAnsiTheme="minorHAnsi" w:cstheme="minorBidi"/>
            <w:noProof/>
            <w:szCs w:val="22"/>
            <w:lang w:val="en-CH" w:eastAsia="en-CH"/>
          </w:rPr>
          <w:tab/>
        </w:r>
        <w:r w:rsidRPr="00994A0E">
          <w:rPr>
            <w:rStyle w:val="Hyperlink"/>
            <w:noProof/>
            <w:lang w:val="en-GB"/>
          </w:rPr>
          <w:t>Approval</w:t>
        </w:r>
        <w:r>
          <w:rPr>
            <w:noProof/>
            <w:webHidden/>
          </w:rPr>
          <w:tab/>
        </w:r>
        <w:r>
          <w:rPr>
            <w:noProof/>
            <w:webHidden/>
          </w:rPr>
          <w:fldChar w:fldCharType="begin"/>
        </w:r>
        <w:r>
          <w:rPr>
            <w:noProof/>
            <w:webHidden/>
          </w:rPr>
          <w:instrText xml:space="preserve"> PAGEREF _Toc45032416 \h </w:instrText>
        </w:r>
        <w:r>
          <w:rPr>
            <w:noProof/>
            <w:webHidden/>
          </w:rPr>
        </w:r>
        <w:r>
          <w:rPr>
            <w:noProof/>
            <w:webHidden/>
          </w:rPr>
          <w:fldChar w:fldCharType="separate"/>
        </w:r>
        <w:r>
          <w:rPr>
            <w:noProof/>
            <w:webHidden/>
          </w:rPr>
          <w:t>45</w:t>
        </w:r>
        <w:r>
          <w:rPr>
            <w:noProof/>
            <w:webHidden/>
          </w:rPr>
          <w:fldChar w:fldCharType="end"/>
        </w:r>
      </w:hyperlink>
    </w:p>
    <w:p w14:paraId="1A126305" w14:textId="63021178"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17" w:history="1">
        <w:r w:rsidRPr="00994A0E">
          <w:rPr>
            <w:rStyle w:val="Hyperlink"/>
            <w:noProof/>
            <w:highlight w:val="yellow"/>
            <w:lang w:val="en-GB"/>
          </w:rPr>
          <w:t>6.6.2</w:t>
        </w:r>
        <w:r>
          <w:rPr>
            <w:rFonts w:asciiTheme="minorHAnsi" w:eastAsiaTheme="minorEastAsia" w:hAnsiTheme="minorHAnsi" w:cstheme="minorBidi"/>
            <w:noProof/>
            <w:szCs w:val="22"/>
            <w:lang w:val="en-CH" w:eastAsia="en-CH"/>
          </w:rPr>
          <w:tab/>
        </w:r>
        <w:r w:rsidRPr="00994A0E">
          <w:rPr>
            <w:rStyle w:val="Hyperlink"/>
            <w:noProof/>
            <w:highlight w:val="yellow"/>
            <w:lang w:val="en-GB"/>
          </w:rPr>
          <w:t>Traceability</w:t>
        </w:r>
        <w:r>
          <w:rPr>
            <w:noProof/>
            <w:webHidden/>
          </w:rPr>
          <w:tab/>
        </w:r>
        <w:r>
          <w:rPr>
            <w:noProof/>
            <w:webHidden/>
          </w:rPr>
          <w:fldChar w:fldCharType="begin"/>
        </w:r>
        <w:r>
          <w:rPr>
            <w:noProof/>
            <w:webHidden/>
          </w:rPr>
          <w:instrText xml:space="preserve"> PAGEREF _Toc45032417 \h </w:instrText>
        </w:r>
        <w:r>
          <w:rPr>
            <w:noProof/>
            <w:webHidden/>
          </w:rPr>
        </w:r>
        <w:r>
          <w:rPr>
            <w:noProof/>
            <w:webHidden/>
          </w:rPr>
          <w:fldChar w:fldCharType="separate"/>
        </w:r>
        <w:r>
          <w:rPr>
            <w:noProof/>
            <w:webHidden/>
          </w:rPr>
          <w:t>45</w:t>
        </w:r>
        <w:r>
          <w:rPr>
            <w:noProof/>
            <w:webHidden/>
          </w:rPr>
          <w:fldChar w:fldCharType="end"/>
        </w:r>
      </w:hyperlink>
    </w:p>
    <w:p w14:paraId="4E6D6439" w14:textId="53ED4ECB"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18" w:history="1">
        <w:r w:rsidRPr="00994A0E">
          <w:rPr>
            <w:rStyle w:val="Hyperlink"/>
            <w:noProof/>
            <w:highlight w:val="yellow"/>
          </w:rPr>
          <w:t>6.6.3</w:t>
        </w:r>
        <w:r>
          <w:rPr>
            <w:rFonts w:asciiTheme="minorHAnsi" w:eastAsiaTheme="minorEastAsia" w:hAnsiTheme="minorHAnsi" w:cstheme="minorBidi"/>
            <w:noProof/>
            <w:szCs w:val="22"/>
            <w:lang w:val="en-CH" w:eastAsia="en-CH"/>
          </w:rPr>
          <w:tab/>
        </w:r>
        <w:r w:rsidRPr="00994A0E">
          <w:rPr>
            <w:rStyle w:val="Hyperlink"/>
            <w:noProof/>
            <w:highlight w:val="yellow"/>
          </w:rPr>
          <w:t>Test Review</w:t>
        </w:r>
        <w:r>
          <w:rPr>
            <w:noProof/>
            <w:webHidden/>
          </w:rPr>
          <w:tab/>
        </w:r>
        <w:r>
          <w:rPr>
            <w:noProof/>
            <w:webHidden/>
          </w:rPr>
          <w:fldChar w:fldCharType="begin"/>
        </w:r>
        <w:r>
          <w:rPr>
            <w:noProof/>
            <w:webHidden/>
          </w:rPr>
          <w:instrText xml:space="preserve"> PAGEREF _Toc45032418 \h </w:instrText>
        </w:r>
        <w:r>
          <w:rPr>
            <w:noProof/>
            <w:webHidden/>
          </w:rPr>
        </w:r>
        <w:r>
          <w:rPr>
            <w:noProof/>
            <w:webHidden/>
          </w:rPr>
          <w:fldChar w:fldCharType="separate"/>
        </w:r>
        <w:r>
          <w:rPr>
            <w:noProof/>
            <w:webHidden/>
          </w:rPr>
          <w:t>45</w:t>
        </w:r>
        <w:r>
          <w:rPr>
            <w:noProof/>
            <w:webHidden/>
          </w:rPr>
          <w:fldChar w:fldCharType="end"/>
        </w:r>
      </w:hyperlink>
    </w:p>
    <w:p w14:paraId="55AABB64" w14:textId="6004139C"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19" w:history="1">
        <w:r w:rsidRPr="00994A0E">
          <w:rPr>
            <w:rStyle w:val="Hyperlink"/>
            <w:noProof/>
            <w:highlight w:val="yellow"/>
            <w:lang w:val="en-GB"/>
          </w:rPr>
          <w:t>6.7</w:t>
        </w:r>
        <w:r>
          <w:rPr>
            <w:rFonts w:asciiTheme="minorHAnsi" w:eastAsiaTheme="minorEastAsia" w:hAnsiTheme="minorHAnsi" w:cstheme="minorBidi"/>
            <w:noProof/>
            <w:szCs w:val="22"/>
            <w:lang w:val="en-CH" w:eastAsia="en-CH"/>
          </w:rPr>
          <w:tab/>
        </w:r>
        <w:r w:rsidRPr="00994A0E">
          <w:rPr>
            <w:rStyle w:val="Hyperlink"/>
            <w:noProof/>
            <w:highlight w:val="yellow"/>
            <w:lang w:val="en-GB"/>
          </w:rPr>
          <w:t>Implications for the automated OQ when adding new functionalities</w:t>
        </w:r>
        <w:r>
          <w:rPr>
            <w:noProof/>
            <w:webHidden/>
          </w:rPr>
          <w:tab/>
        </w:r>
        <w:r>
          <w:rPr>
            <w:noProof/>
            <w:webHidden/>
          </w:rPr>
          <w:fldChar w:fldCharType="begin"/>
        </w:r>
        <w:r>
          <w:rPr>
            <w:noProof/>
            <w:webHidden/>
          </w:rPr>
          <w:instrText xml:space="preserve"> PAGEREF _Toc45032419 \h </w:instrText>
        </w:r>
        <w:r>
          <w:rPr>
            <w:noProof/>
            <w:webHidden/>
          </w:rPr>
        </w:r>
        <w:r>
          <w:rPr>
            <w:noProof/>
            <w:webHidden/>
          </w:rPr>
          <w:fldChar w:fldCharType="separate"/>
        </w:r>
        <w:r>
          <w:rPr>
            <w:noProof/>
            <w:webHidden/>
          </w:rPr>
          <w:t>46</w:t>
        </w:r>
        <w:r>
          <w:rPr>
            <w:noProof/>
            <w:webHidden/>
          </w:rPr>
          <w:fldChar w:fldCharType="end"/>
        </w:r>
      </w:hyperlink>
    </w:p>
    <w:p w14:paraId="11E3DF9F" w14:textId="71B5F47E" w:rsidR="00A37F2D" w:rsidRDefault="00A37F2D">
      <w:pPr>
        <w:pStyle w:val="TOC1"/>
        <w:rPr>
          <w:rFonts w:asciiTheme="minorHAnsi" w:eastAsiaTheme="minorEastAsia" w:hAnsiTheme="minorHAnsi" w:cstheme="minorBidi"/>
          <w:noProof/>
          <w:szCs w:val="22"/>
          <w:lang w:val="en-CH" w:eastAsia="en-CH"/>
        </w:rPr>
      </w:pPr>
      <w:hyperlink w:anchor="_Toc45032420" w:history="1">
        <w:r w:rsidRPr="00994A0E">
          <w:rPr>
            <w:rStyle w:val="Hyperlink"/>
            <w:noProof/>
            <w:highlight w:val="yellow"/>
            <w:lang w:val="en-GB"/>
          </w:rPr>
          <w:t>7</w:t>
        </w:r>
        <w:r>
          <w:rPr>
            <w:rFonts w:asciiTheme="minorHAnsi" w:eastAsiaTheme="minorEastAsia" w:hAnsiTheme="minorHAnsi" w:cstheme="minorBidi"/>
            <w:noProof/>
            <w:szCs w:val="22"/>
            <w:lang w:val="en-CH" w:eastAsia="en-CH"/>
          </w:rPr>
          <w:tab/>
        </w:r>
        <w:r w:rsidRPr="00994A0E">
          <w:rPr>
            <w:rStyle w:val="Hyperlink"/>
            <w:noProof/>
            <w:highlight w:val="yellow"/>
            <w:lang w:val="en-GB"/>
          </w:rPr>
          <w:t>Results of the Prototype Audit</w:t>
        </w:r>
        <w:r>
          <w:rPr>
            <w:noProof/>
            <w:webHidden/>
          </w:rPr>
          <w:tab/>
        </w:r>
        <w:r>
          <w:rPr>
            <w:noProof/>
            <w:webHidden/>
          </w:rPr>
          <w:fldChar w:fldCharType="begin"/>
        </w:r>
        <w:r>
          <w:rPr>
            <w:noProof/>
            <w:webHidden/>
          </w:rPr>
          <w:instrText xml:space="preserve"> PAGEREF _Toc45032420 \h </w:instrText>
        </w:r>
        <w:r>
          <w:rPr>
            <w:noProof/>
            <w:webHidden/>
          </w:rPr>
        </w:r>
        <w:r>
          <w:rPr>
            <w:noProof/>
            <w:webHidden/>
          </w:rPr>
          <w:fldChar w:fldCharType="separate"/>
        </w:r>
        <w:r>
          <w:rPr>
            <w:noProof/>
            <w:webHidden/>
          </w:rPr>
          <w:t>47</w:t>
        </w:r>
        <w:r>
          <w:rPr>
            <w:noProof/>
            <w:webHidden/>
          </w:rPr>
          <w:fldChar w:fldCharType="end"/>
        </w:r>
      </w:hyperlink>
    </w:p>
    <w:p w14:paraId="6E0686A3" w14:textId="04ADEB36"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21" w:history="1">
        <w:r w:rsidRPr="00994A0E">
          <w:rPr>
            <w:rStyle w:val="Hyperlink"/>
            <w:noProof/>
          </w:rPr>
          <w:t>7.1</w:t>
        </w:r>
        <w:r>
          <w:rPr>
            <w:rFonts w:asciiTheme="minorHAnsi" w:eastAsiaTheme="minorEastAsia" w:hAnsiTheme="minorHAnsi" w:cstheme="minorBidi"/>
            <w:noProof/>
            <w:szCs w:val="22"/>
            <w:lang w:val="en-CH" w:eastAsia="en-CH"/>
          </w:rPr>
          <w:tab/>
        </w:r>
        <w:r w:rsidRPr="00994A0E">
          <w:rPr>
            <w:rStyle w:val="Hyperlink"/>
            <w:noProof/>
          </w:rPr>
          <w:t>xxxx</w:t>
        </w:r>
        <w:r>
          <w:rPr>
            <w:noProof/>
            <w:webHidden/>
          </w:rPr>
          <w:tab/>
        </w:r>
        <w:r>
          <w:rPr>
            <w:noProof/>
            <w:webHidden/>
          </w:rPr>
          <w:fldChar w:fldCharType="begin"/>
        </w:r>
        <w:r>
          <w:rPr>
            <w:noProof/>
            <w:webHidden/>
          </w:rPr>
          <w:instrText xml:space="preserve"> PAGEREF _Toc45032421 \h </w:instrText>
        </w:r>
        <w:r>
          <w:rPr>
            <w:noProof/>
            <w:webHidden/>
          </w:rPr>
        </w:r>
        <w:r>
          <w:rPr>
            <w:noProof/>
            <w:webHidden/>
          </w:rPr>
          <w:fldChar w:fldCharType="separate"/>
        </w:r>
        <w:r>
          <w:rPr>
            <w:noProof/>
            <w:webHidden/>
          </w:rPr>
          <w:t>47</w:t>
        </w:r>
        <w:r>
          <w:rPr>
            <w:noProof/>
            <w:webHidden/>
          </w:rPr>
          <w:fldChar w:fldCharType="end"/>
        </w:r>
      </w:hyperlink>
    </w:p>
    <w:p w14:paraId="0B681E0B" w14:textId="5AF38F2C"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22" w:history="1">
        <w:r w:rsidRPr="00994A0E">
          <w:rPr>
            <w:rStyle w:val="Hyperlink"/>
            <w:noProof/>
          </w:rPr>
          <w:t>7.2</w:t>
        </w:r>
        <w:r>
          <w:rPr>
            <w:rFonts w:asciiTheme="minorHAnsi" w:eastAsiaTheme="minorEastAsia" w:hAnsiTheme="minorHAnsi" w:cstheme="minorBidi"/>
            <w:noProof/>
            <w:szCs w:val="22"/>
            <w:lang w:val="en-CH" w:eastAsia="en-CH"/>
          </w:rPr>
          <w:tab/>
        </w:r>
        <w:r w:rsidRPr="00994A0E">
          <w:rPr>
            <w:rStyle w:val="Hyperlink"/>
            <w:noProof/>
          </w:rPr>
          <w:t>xxxx</w:t>
        </w:r>
        <w:r>
          <w:rPr>
            <w:noProof/>
            <w:webHidden/>
          </w:rPr>
          <w:tab/>
        </w:r>
        <w:r>
          <w:rPr>
            <w:noProof/>
            <w:webHidden/>
          </w:rPr>
          <w:fldChar w:fldCharType="begin"/>
        </w:r>
        <w:r>
          <w:rPr>
            <w:noProof/>
            <w:webHidden/>
          </w:rPr>
          <w:instrText xml:space="preserve"> PAGEREF _Toc45032422 \h </w:instrText>
        </w:r>
        <w:r>
          <w:rPr>
            <w:noProof/>
            <w:webHidden/>
          </w:rPr>
        </w:r>
        <w:r>
          <w:rPr>
            <w:noProof/>
            <w:webHidden/>
          </w:rPr>
          <w:fldChar w:fldCharType="separate"/>
        </w:r>
        <w:r>
          <w:rPr>
            <w:noProof/>
            <w:webHidden/>
          </w:rPr>
          <w:t>47</w:t>
        </w:r>
        <w:r>
          <w:rPr>
            <w:noProof/>
            <w:webHidden/>
          </w:rPr>
          <w:fldChar w:fldCharType="end"/>
        </w:r>
      </w:hyperlink>
    </w:p>
    <w:p w14:paraId="3455452B" w14:textId="3151CE3B" w:rsidR="00A37F2D" w:rsidRDefault="00A37F2D">
      <w:pPr>
        <w:pStyle w:val="TOC1"/>
        <w:rPr>
          <w:rFonts w:asciiTheme="minorHAnsi" w:eastAsiaTheme="minorEastAsia" w:hAnsiTheme="minorHAnsi" w:cstheme="minorBidi"/>
          <w:noProof/>
          <w:szCs w:val="22"/>
          <w:lang w:val="en-CH" w:eastAsia="en-CH"/>
        </w:rPr>
      </w:pPr>
      <w:hyperlink w:anchor="_Toc45032423" w:history="1">
        <w:r w:rsidRPr="00994A0E">
          <w:rPr>
            <w:rStyle w:val="Hyperlink"/>
            <w:noProof/>
            <w:highlight w:val="yellow"/>
          </w:rPr>
          <w:t>8</w:t>
        </w:r>
        <w:r>
          <w:rPr>
            <w:rFonts w:asciiTheme="minorHAnsi" w:eastAsiaTheme="minorEastAsia" w:hAnsiTheme="minorHAnsi" w:cstheme="minorBidi"/>
            <w:noProof/>
            <w:szCs w:val="22"/>
            <w:lang w:val="en-CH" w:eastAsia="en-CH"/>
          </w:rPr>
          <w:tab/>
        </w:r>
        <w:r w:rsidRPr="00994A0E">
          <w:rPr>
            <w:rStyle w:val="Hyperlink"/>
            <w:noProof/>
            <w:highlight w:val="yellow"/>
          </w:rPr>
          <w:t>Learnings &amp; Discussion</w:t>
        </w:r>
        <w:r>
          <w:rPr>
            <w:noProof/>
            <w:webHidden/>
          </w:rPr>
          <w:tab/>
        </w:r>
        <w:r>
          <w:rPr>
            <w:noProof/>
            <w:webHidden/>
          </w:rPr>
          <w:fldChar w:fldCharType="begin"/>
        </w:r>
        <w:r>
          <w:rPr>
            <w:noProof/>
            <w:webHidden/>
          </w:rPr>
          <w:instrText xml:space="preserve"> PAGEREF _Toc45032423 \h </w:instrText>
        </w:r>
        <w:r>
          <w:rPr>
            <w:noProof/>
            <w:webHidden/>
          </w:rPr>
        </w:r>
        <w:r>
          <w:rPr>
            <w:noProof/>
            <w:webHidden/>
          </w:rPr>
          <w:fldChar w:fldCharType="separate"/>
        </w:r>
        <w:r>
          <w:rPr>
            <w:noProof/>
            <w:webHidden/>
          </w:rPr>
          <w:t>48</w:t>
        </w:r>
        <w:r>
          <w:rPr>
            <w:noProof/>
            <w:webHidden/>
          </w:rPr>
          <w:fldChar w:fldCharType="end"/>
        </w:r>
      </w:hyperlink>
    </w:p>
    <w:p w14:paraId="464B4CCD" w14:textId="6D6BE09E"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24" w:history="1">
        <w:r w:rsidRPr="00994A0E">
          <w:rPr>
            <w:rStyle w:val="Hyperlink"/>
            <w:noProof/>
          </w:rPr>
          <w:t>8.1</w:t>
        </w:r>
        <w:r>
          <w:rPr>
            <w:rFonts w:asciiTheme="minorHAnsi" w:eastAsiaTheme="minorEastAsia" w:hAnsiTheme="minorHAnsi" w:cstheme="minorBidi"/>
            <w:noProof/>
            <w:szCs w:val="22"/>
            <w:lang w:val="en-CH" w:eastAsia="en-CH"/>
          </w:rPr>
          <w:tab/>
        </w:r>
        <w:r w:rsidRPr="00994A0E">
          <w:rPr>
            <w:rStyle w:val="Hyperlink"/>
            <w:noProof/>
          </w:rPr>
          <w:t>xxxx</w:t>
        </w:r>
        <w:r>
          <w:rPr>
            <w:noProof/>
            <w:webHidden/>
          </w:rPr>
          <w:tab/>
        </w:r>
        <w:r>
          <w:rPr>
            <w:noProof/>
            <w:webHidden/>
          </w:rPr>
          <w:fldChar w:fldCharType="begin"/>
        </w:r>
        <w:r>
          <w:rPr>
            <w:noProof/>
            <w:webHidden/>
          </w:rPr>
          <w:instrText xml:space="preserve"> PAGEREF _Toc45032424 \h </w:instrText>
        </w:r>
        <w:r>
          <w:rPr>
            <w:noProof/>
            <w:webHidden/>
          </w:rPr>
        </w:r>
        <w:r>
          <w:rPr>
            <w:noProof/>
            <w:webHidden/>
          </w:rPr>
          <w:fldChar w:fldCharType="separate"/>
        </w:r>
        <w:r>
          <w:rPr>
            <w:noProof/>
            <w:webHidden/>
          </w:rPr>
          <w:t>48</w:t>
        </w:r>
        <w:r>
          <w:rPr>
            <w:noProof/>
            <w:webHidden/>
          </w:rPr>
          <w:fldChar w:fldCharType="end"/>
        </w:r>
      </w:hyperlink>
    </w:p>
    <w:p w14:paraId="51CE2791" w14:textId="25664A40"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25" w:history="1">
        <w:r w:rsidRPr="00994A0E">
          <w:rPr>
            <w:rStyle w:val="Hyperlink"/>
            <w:noProof/>
          </w:rPr>
          <w:t>8.2</w:t>
        </w:r>
        <w:r>
          <w:rPr>
            <w:rFonts w:asciiTheme="minorHAnsi" w:eastAsiaTheme="minorEastAsia" w:hAnsiTheme="minorHAnsi" w:cstheme="minorBidi"/>
            <w:noProof/>
            <w:szCs w:val="22"/>
            <w:lang w:val="en-CH" w:eastAsia="en-CH"/>
          </w:rPr>
          <w:tab/>
        </w:r>
        <w:r w:rsidRPr="00994A0E">
          <w:rPr>
            <w:rStyle w:val="Hyperlink"/>
            <w:noProof/>
          </w:rPr>
          <w:t>xxxx</w:t>
        </w:r>
        <w:r>
          <w:rPr>
            <w:noProof/>
            <w:webHidden/>
          </w:rPr>
          <w:tab/>
        </w:r>
        <w:r>
          <w:rPr>
            <w:noProof/>
            <w:webHidden/>
          </w:rPr>
          <w:fldChar w:fldCharType="begin"/>
        </w:r>
        <w:r>
          <w:rPr>
            <w:noProof/>
            <w:webHidden/>
          </w:rPr>
          <w:instrText xml:space="preserve"> PAGEREF _Toc45032425 \h </w:instrText>
        </w:r>
        <w:r>
          <w:rPr>
            <w:noProof/>
            <w:webHidden/>
          </w:rPr>
        </w:r>
        <w:r>
          <w:rPr>
            <w:noProof/>
            <w:webHidden/>
          </w:rPr>
          <w:fldChar w:fldCharType="separate"/>
        </w:r>
        <w:r>
          <w:rPr>
            <w:noProof/>
            <w:webHidden/>
          </w:rPr>
          <w:t>48</w:t>
        </w:r>
        <w:r>
          <w:rPr>
            <w:noProof/>
            <w:webHidden/>
          </w:rPr>
          <w:fldChar w:fldCharType="end"/>
        </w:r>
      </w:hyperlink>
    </w:p>
    <w:p w14:paraId="6CD0D05F" w14:textId="1AAC911C" w:rsidR="00A37F2D" w:rsidRDefault="00A37F2D">
      <w:pPr>
        <w:pStyle w:val="TOC1"/>
        <w:rPr>
          <w:rFonts w:asciiTheme="minorHAnsi" w:eastAsiaTheme="minorEastAsia" w:hAnsiTheme="minorHAnsi" w:cstheme="minorBidi"/>
          <w:noProof/>
          <w:szCs w:val="22"/>
          <w:lang w:val="en-CH" w:eastAsia="en-CH"/>
        </w:rPr>
      </w:pPr>
      <w:hyperlink w:anchor="_Toc45032426" w:history="1">
        <w:r w:rsidRPr="00994A0E">
          <w:rPr>
            <w:rStyle w:val="Hyperlink"/>
            <w:noProof/>
            <w:lang w:val="en-GB"/>
          </w:rPr>
          <w:t>9</w:t>
        </w:r>
        <w:r>
          <w:rPr>
            <w:rFonts w:asciiTheme="minorHAnsi" w:eastAsiaTheme="minorEastAsia" w:hAnsiTheme="minorHAnsi" w:cstheme="minorBidi"/>
            <w:noProof/>
            <w:szCs w:val="22"/>
            <w:lang w:val="en-CH" w:eastAsia="en-CH"/>
          </w:rPr>
          <w:tab/>
        </w:r>
        <w:r w:rsidRPr="00994A0E">
          <w:rPr>
            <w:rStyle w:val="Hyperlink"/>
            <w:noProof/>
            <w:lang w:val="en-GB"/>
          </w:rPr>
          <w:t>Outlook</w:t>
        </w:r>
        <w:r>
          <w:rPr>
            <w:noProof/>
            <w:webHidden/>
          </w:rPr>
          <w:tab/>
        </w:r>
        <w:r>
          <w:rPr>
            <w:noProof/>
            <w:webHidden/>
          </w:rPr>
          <w:fldChar w:fldCharType="begin"/>
        </w:r>
        <w:r>
          <w:rPr>
            <w:noProof/>
            <w:webHidden/>
          </w:rPr>
          <w:instrText xml:space="preserve"> PAGEREF _Toc45032426 \h </w:instrText>
        </w:r>
        <w:r>
          <w:rPr>
            <w:noProof/>
            <w:webHidden/>
          </w:rPr>
        </w:r>
        <w:r>
          <w:rPr>
            <w:noProof/>
            <w:webHidden/>
          </w:rPr>
          <w:fldChar w:fldCharType="separate"/>
        </w:r>
        <w:r>
          <w:rPr>
            <w:noProof/>
            <w:webHidden/>
          </w:rPr>
          <w:t>49</w:t>
        </w:r>
        <w:r>
          <w:rPr>
            <w:noProof/>
            <w:webHidden/>
          </w:rPr>
          <w:fldChar w:fldCharType="end"/>
        </w:r>
      </w:hyperlink>
    </w:p>
    <w:p w14:paraId="21D6BF87" w14:textId="4D1F4D98"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27" w:history="1">
        <w:r w:rsidRPr="00994A0E">
          <w:rPr>
            <w:rStyle w:val="Hyperlink"/>
            <w:noProof/>
            <w:lang w:val="en-GB"/>
          </w:rPr>
          <w:t>9.1</w:t>
        </w:r>
        <w:r>
          <w:rPr>
            <w:rFonts w:asciiTheme="minorHAnsi" w:eastAsiaTheme="minorEastAsia" w:hAnsiTheme="minorHAnsi" w:cstheme="minorBidi"/>
            <w:noProof/>
            <w:szCs w:val="22"/>
            <w:lang w:val="en-CH" w:eastAsia="en-CH"/>
          </w:rPr>
          <w:tab/>
        </w:r>
        <w:r w:rsidRPr="00994A0E">
          <w:rPr>
            <w:rStyle w:val="Hyperlink"/>
            <w:noProof/>
            <w:lang w:val="en-GB"/>
          </w:rPr>
          <w:t>General</w:t>
        </w:r>
        <w:r>
          <w:rPr>
            <w:noProof/>
            <w:webHidden/>
          </w:rPr>
          <w:tab/>
        </w:r>
        <w:r>
          <w:rPr>
            <w:noProof/>
            <w:webHidden/>
          </w:rPr>
          <w:fldChar w:fldCharType="begin"/>
        </w:r>
        <w:r>
          <w:rPr>
            <w:noProof/>
            <w:webHidden/>
          </w:rPr>
          <w:instrText xml:space="preserve"> PAGEREF _Toc45032427 \h </w:instrText>
        </w:r>
        <w:r>
          <w:rPr>
            <w:noProof/>
            <w:webHidden/>
          </w:rPr>
        </w:r>
        <w:r>
          <w:rPr>
            <w:noProof/>
            <w:webHidden/>
          </w:rPr>
          <w:fldChar w:fldCharType="separate"/>
        </w:r>
        <w:r>
          <w:rPr>
            <w:noProof/>
            <w:webHidden/>
          </w:rPr>
          <w:t>49</w:t>
        </w:r>
        <w:r>
          <w:rPr>
            <w:noProof/>
            <w:webHidden/>
          </w:rPr>
          <w:fldChar w:fldCharType="end"/>
        </w:r>
      </w:hyperlink>
    </w:p>
    <w:p w14:paraId="467E70FD" w14:textId="5BBE0628" w:rsidR="00A37F2D" w:rsidRDefault="00A37F2D">
      <w:pPr>
        <w:pStyle w:val="TOC2"/>
        <w:tabs>
          <w:tab w:val="left" w:pos="1134"/>
        </w:tabs>
        <w:rPr>
          <w:rFonts w:asciiTheme="minorHAnsi" w:eastAsiaTheme="minorEastAsia" w:hAnsiTheme="minorHAnsi" w:cstheme="minorBidi"/>
          <w:noProof/>
          <w:szCs w:val="22"/>
          <w:lang w:val="en-CH" w:eastAsia="en-CH"/>
        </w:rPr>
      </w:pPr>
      <w:hyperlink w:anchor="_Toc45032428" w:history="1">
        <w:r w:rsidRPr="00994A0E">
          <w:rPr>
            <w:rStyle w:val="Hyperlink"/>
            <w:noProof/>
            <w:lang w:val="en-GB"/>
          </w:rPr>
          <w:t>9.2</w:t>
        </w:r>
        <w:r>
          <w:rPr>
            <w:rFonts w:asciiTheme="minorHAnsi" w:eastAsiaTheme="minorEastAsia" w:hAnsiTheme="minorHAnsi" w:cstheme="minorBidi"/>
            <w:noProof/>
            <w:szCs w:val="22"/>
            <w:lang w:val="en-CH" w:eastAsia="en-CH"/>
          </w:rPr>
          <w:tab/>
        </w:r>
        <w:r w:rsidRPr="00994A0E">
          <w:rPr>
            <w:rStyle w:val="Hyperlink"/>
            <w:noProof/>
            <w:lang w:val="en-GB"/>
          </w:rPr>
          <w:t>Specific Topics</w:t>
        </w:r>
        <w:r>
          <w:rPr>
            <w:noProof/>
            <w:webHidden/>
          </w:rPr>
          <w:tab/>
        </w:r>
        <w:r>
          <w:rPr>
            <w:noProof/>
            <w:webHidden/>
          </w:rPr>
          <w:fldChar w:fldCharType="begin"/>
        </w:r>
        <w:r>
          <w:rPr>
            <w:noProof/>
            <w:webHidden/>
          </w:rPr>
          <w:instrText xml:space="preserve"> PAGEREF _Toc45032428 \h </w:instrText>
        </w:r>
        <w:r>
          <w:rPr>
            <w:noProof/>
            <w:webHidden/>
          </w:rPr>
        </w:r>
        <w:r>
          <w:rPr>
            <w:noProof/>
            <w:webHidden/>
          </w:rPr>
          <w:fldChar w:fldCharType="separate"/>
        </w:r>
        <w:r>
          <w:rPr>
            <w:noProof/>
            <w:webHidden/>
          </w:rPr>
          <w:t>49</w:t>
        </w:r>
        <w:r>
          <w:rPr>
            <w:noProof/>
            <w:webHidden/>
          </w:rPr>
          <w:fldChar w:fldCharType="end"/>
        </w:r>
      </w:hyperlink>
    </w:p>
    <w:p w14:paraId="7BC176AB" w14:textId="3CA50A03"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29" w:history="1">
        <w:r w:rsidRPr="00994A0E">
          <w:rPr>
            <w:rStyle w:val="Hyperlink"/>
            <w:noProof/>
            <w:lang w:val="en-GB"/>
          </w:rPr>
          <w:t>9.2.1</w:t>
        </w:r>
        <w:r>
          <w:rPr>
            <w:rFonts w:asciiTheme="minorHAnsi" w:eastAsiaTheme="minorEastAsia" w:hAnsiTheme="minorHAnsi" w:cstheme="minorBidi"/>
            <w:noProof/>
            <w:szCs w:val="22"/>
            <w:lang w:val="en-CH" w:eastAsia="en-CH"/>
          </w:rPr>
          <w:tab/>
        </w:r>
        <w:r w:rsidRPr="00994A0E">
          <w:rPr>
            <w:rStyle w:val="Hyperlink"/>
            <w:noProof/>
            <w:lang w:val="en-GB"/>
          </w:rPr>
          <w:t>PQs</w:t>
        </w:r>
        <w:r>
          <w:rPr>
            <w:noProof/>
            <w:webHidden/>
          </w:rPr>
          <w:tab/>
        </w:r>
        <w:r>
          <w:rPr>
            <w:noProof/>
            <w:webHidden/>
          </w:rPr>
          <w:fldChar w:fldCharType="begin"/>
        </w:r>
        <w:r>
          <w:rPr>
            <w:noProof/>
            <w:webHidden/>
          </w:rPr>
          <w:instrText xml:space="preserve"> PAGEREF _Toc45032429 \h </w:instrText>
        </w:r>
        <w:r>
          <w:rPr>
            <w:noProof/>
            <w:webHidden/>
          </w:rPr>
        </w:r>
        <w:r>
          <w:rPr>
            <w:noProof/>
            <w:webHidden/>
          </w:rPr>
          <w:fldChar w:fldCharType="separate"/>
        </w:r>
        <w:r>
          <w:rPr>
            <w:noProof/>
            <w:webHidden/>
          </w:rPr>
          <w:t>49</w:t>
        </w:r>
        <w:r>
          <w:rPr>
            <w:noProof/>
            <w:webHidden/>
          </w:rPr>
          <w:fldChar w:fldCharType="end"/>
        </w:r>
      </w:hyperlink>
    </w:p>
    <w:p w14:paraId="47F27961" w14:textId="35E658DA"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30" w:history="1">
        <w:r w:rsidRPr="00994A0E">
          <w:rPr>
            <w:rStyle w:val="Hyperlink"/>
            <w:noProof/>
          </w:rPr>
          <w:t>9.2.2</w:t>
        </w:r>
        <w:r>
          <w:rPr>
            <w:rFonts w:asciiTheme="minorHAnsi" w:eastAsiaTheme="minorEastAsia" w:hAnsiTheme="minorHAnsi" w:cstheme="minorBidi"/>
            <w:noProof/>
            <w:szCs w:val="22"/>
            <w:lang w:val="en-CH" w:eastAsia="en-CH"/>
          </w:rPr>
          <w:tab/>
        </w:r>
        <w:r w:rsidRPr="00994A0E">
          <w:rPr>
            <w:rStyle w:val="Hyperlink"/>
            <w:noProof/>
          </w:rPr>
          <w:t>IQs</w:t>
        </w:r>
        <w:r>
          <w:rPr>
            <w:noProof/>
            <w:webHidden/>
          </w:rPr>
          <w:tab/>
        </w:r>
        <w:r>
          <w:rPr>
            <w:noProof/>
            <w:webHidden/>
          </w:rPr>
          <w:fldChar w:fldCharType="begin"/>
        </w:r>
        <w:r>
          <w:rPr>
            <w:noProof/>
            <w:webHidden/>
          </w:rPr>
          <w:instrText xml:space="preserve"> PAGEREF _Toc45032430 \h </w:instrText>
        </w:r>
        <w:r>
          <w:rPr>
            <w:noProof/>
            <w:webHidden/>
          </w:rPr>
        </w:r>
        <w:r>
          <w:rPr>
            <w:noProof/>
            <w:webHidden/>
          </w:rPr>
          <w:fldChar w:fldCharType="separate"/>
        </w:r>
        <w:r>
          <w:rPr>
            <w:noProof/>
            <w:webHidden/>
          </w:rPr>
          <w:t>49</w:t>
        </w:r>
        <w:r>
          <w:rPr>
            <w:noProof/>
            <w:webHidden/>
          </w:rPr>
          <w:fldChar w:fldCharType="end"/>
        </w:r>
      </w:hyperlink>
    </w:p>
    <w:p w14:paraId="3C27506F" w14:textId="7DD0D86D"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31" w:history="1">
        <w:r w:rsidRPr="00994A0E">
          <w:rPr>
            <w:rStyle w:val="Hyperlink"/>
            <w:noProof/>
            <w:lang w:val="en-GB"/>
          </w:rPr>
          <w:t>9.2.3</w:t>
        </w:r>
        <w:r>
          <w:rPr>
            <w:rFonts w:asciiTheme="minorHAnsi" w:eastAsiaTheme="minorEastAsia" w:hAnsiTheme="minorHAnsi" w:cstheme="minorBidi"/>
            <w:noProof/>
            <w:szCs w:val="22"/>
            <w:lang w:val="en-CH" w:eastAsia="en-CH"/>
          </w:rPr>
          <w:tab/>
        </w:r>
        <w:r w:rsidRPr="00994A0E">
          <w:rPr>
            <w:rStyle w:val="Hyperlink"/>
            <w:noProof/>
            <w:lang w:val="en-GB"/>
          </w:rPr>
          <w:t>Category 4 Software</w:t>
        </w:r>
        <w:r>
          <w:rPr>
            <w:noProof/>
            <w:webHidden/>
          </w:rPr>
          <w:tab/>
        </w:r>
        <w:r>
          <w:rPr>
            <w:noProof/>
            <w:webHidden/>
          </w:rPr>
          <w:fldChar w:fldCharType="begin"/>
        </w:r>
        <w:r>
          <w:rPr>
            <w:noProof/>
            <w:webHidden/>
          </w:rPr>
          <w:instrText xml:space="preserve"> PAGEREF _Toc45032431 \h </w:instrText>
        </w:r>
        <w:r>
          <w:rPr>
            <w:noProof/>
            <w:webHidden/>
          </w:rPr>
        </w:r>
        <w:r>
          <w:rPr>
            <w:noProof/>
            <w:webHidden/>
          </w:rPr>
          <w:fldChar w:fldCharType="separate"/>
        </w:r>
        <w:r>
          <w:rPr>
            <w:noProof/>
            <w:webHidden/>
          </w:rPr>
          <w:t>49</w:t>
        </w:r>
        <w:r>
          <w:rPr>
            <w:noProof/>
            <w:webHidden/>
          </w:rPr>
          <w:fldChar w:fldCharType="end"/>
        </w:r>
      </w:hyperlink>
    </w:p>
    <w:p w14:paraId="4B459621" w14:textId="554B4EAF"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32" w:history="1">
        <w:r w:rsidRPr="00994A0E">
          <w:rPr>
            <w:rStyle w:val="Hyperlink"/>
            <w:noProof/>
          </w:rPr>
          <w:t>9.2.4</w:t>
        </w:r>
        <w:r>
          <w:rPr>
            <w:rFonts w:asciiTheme="minorHAnsi" w:eastAsiaTheme="minorEastAsia" w:hAnsiTheme="minorHAnsi" w:cstheme="minorBidi"/>
            <w:noProof/>
            <w:szCs w:val="22"/>
            <w:lang w:val="en-CH" w:eastAsia="en-CH"/>
          </w:rPr>
          <w:tab/>
        </w:r>
        <w:r w:rsidRPr="00994A0E">
          <w:rPr>
            <w:rStyle w:val="Hyperlink"/>
            <w:noProof/>
          </w:rPr>
          <w:t>Agility</w:t>
        </w:r>
        <w:r>
          <w:rPr>
            <w:noProof/>
            <w:webHidden/>
          </w:rPr>
          <w:tab/>
        </w:r>
        <w:r>
          <w:rPr>
            <w:noProof/>
            <w:webHidden/>
          </w:rPr>
          <w:fldChar w:fldCharType="begin"/>
        </w:r>
        <w:r>
          <w:rPr>
            <w:noProof/>
            <w:webHidden/>
          </w:rPr>
          <w:instrText xml:space="preserve"> PAGEREF _Toc45032432 \h </w:instrText>
        </w:r>
        <w:r>
          <w:rPr>
            <w:noProof/>
            <w:webHidden/>
          </w:rPr>
        </w:r>
        <w:r>
          <w:rPr>
            <w:noProof/>
            <w:webHidden/>
          </w:rPr>
          <w:fldChar w:fldCharType="separate"/>
        </w:r>
        <w:r>
          <w:rPr>
            <w:noProof/>
            <w:webHidden/>
          </w:rPr>
          <w:t>50</w:t>
        </w:r>
        <w:r>
          <w:rPr>
            <w:noProof/>
            <w:webHidden/>
          </w:rPr>
          <w:fldChar w:fldCharType="end"/>
        </w:r>
      </w:hyperlink>
    </w:p>
    <w:p w14:paraId="479D47BB" w14:textId="72C14AC3"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33" w:history="1">
        <w:r w:rsidRPr="00994A0E">
          <w:rPr>
            <w:rStyle w:val="Hyperlink"/>
            <w:noProof/>
            <w:lang w:val="en-GB"/>
          </w:rPr>
          <w:t>9.2.5</w:t>
        </w:r>
        <w:r>
          <w:rPr>
            <w:rFonts w:asciiTheme="minorHAnsi" w:eastAsiaTheme="minorEastAsia" w:hAnsiTheme="minorHAnsi" w:cstheme="minorBidi"/>
            <w:noProof/>
            <w:szCs w:val="22"/>
            <w:lang w:val="en-CH" w:eastAsia="en-CH"/>
          </w:rPr>
          <w:tab/>
        </w:r>
        <w:r w:rsidRPr="00994A0E">
          <w:rPr>
            <w:rStyle w:val="Hyperlink"/>
            <w:noProof/>
            <w:lang w:val="en-GB"/>
          </w:rPr>
          <w:t>DevOps</w:t>
        </w:r>
        <w:r>
          <w:rPr>
            <w:noProof/>
            <w:webHidden/>
          </w:rPr>
          <w:tab/>
        </w:r>
        <w:r>
          <w:rPr>
            <w:noProof/>
            <w:webHidden/>
          </w:rPr>
          <w:fldChar w:fldCharType="begin"/>
        </w:r>
        <w:r>
          <w:rPr>
            <w:noProof/>
            <w:webHidden/>
          </w:rPr>
          <w:instrText xml:space="preserve"> PAGEREF _Toc45032433 \h </w:instrText>
        </w:r>
        <w:r>
          <w:rPr>
            <w:noProof/>
            <w:webHidden/>
          </w:rPr>
        </w:r>
        <w:r>
          <w:rPr>
            <w:noProof/>
            <w:webHidden/>
          </w:rPr>
          <w:fldChar w:fldCharType="separate"/>
        </w:r>
        <w:r>
          <w:rPr>
            <w:noProof/>
            <w:webHidden/>
          </w:rPr>
          <w:t>50</w:t>
        </w:r>
        <w:r>
          <w:rPr>
            <w:noProof/>
            <w:webHidden/>
          </w:rPr>
          <w:fldChar w:fldCharType="end"/>
        </w:r>
      </w:hyperlink>
    </w:p>
    <w:p w14:paraId="77D59F4E" w14:textId="2BA8AF3A" w:rsidR="00A37F2D" w:rsidRDefault="00A37F2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032434" w:history="1">
        <w:r w:rsidRPr="00994A0E">
          <w:rPr>
            <w:rStyle w:val="Hyperlink"/>
            <w:noProof/>
          </w:rPr>
          <w:t>9.2.6</w:t>
        </w:r>
        <w:r>
          <w:rPr>
            <w:rFonts w:asciiTheme="minorHAnsi" w:eastAsiaTheme="minorEastAsia" w:hAnsiTheme="minorHAnsi" w:cstheme="minorBidi"/>
            <w:noProof/>
            <w:szCs w:val="22"/>
            <w:lang w:val="en-CH" w:eastAsia="en-CH"/>
          </w:rPr>
          <w:tab/>
        </w:r>
        <w:r w:rsidRPr="00994A0E">
          <w:rPr>
            <w:rStyle w:val="Hyperlink"/>
            <w:noProof/>
          </w:rPr>
          <w:t>Device Integration</w:t>
        </w:r>
        <w:r>
          <w:rPr>
            <w:noProof/>
            <w:webHidden/>
          </w:rPr>
          <w:tab/>
        </w:r>
        <w:r>
          <w:rPr>
            <w:noProof/>
            <w:webHidden/>
          </w:rPr>
          <w:fldChar w:fldCharType="begin"/>
        </w:r>
        <w:r>
          <w:rPr>
            <w:noProof/>
            <w:webHidden/>
          </w:rPr>
          <w:instrText xml:space="preserve"> PAGEREF _Toc45032434 \h </w:instrText>
        </w:r>
        <w:r>
          <w:rPr>
            <w:noProof/>
            <w:webHidden/>
          </w:rPr>
        </w:r>
        <w:r>
          <w:rPr>
            <w:noProof/>
            <w:webHidden/>
          </w:rPr>
          <w:fldChar w:fldCharType="separate"/>
        </w:r>
        <w:r>
          <w:rPr>
            <w:noProof/>
            <w:webHidden/>
          </w:rPr>
          <w:t>50</w:t>
        </w:r>
        <w:r>
          <w:rPr>
            <w:noProof/>
            <w:webHidden/>
          </w:rPr>
          <w:fldChar w:fldCharType="end"/>
        </w:r>
      </w:hyperlink>
    </w:p>
    <w:p w14:paraId="594D7363" w14:textId="6AE8192C" w:rsidR="00A37F2D" w:rsidRDefault="00A37F2D">
      <w:pPr>
        <w:pStyle w:val="TOC1"/>
        <w:rPr>
          <w:rFonts w:asciiTheme="minorHAnsi" w:eastAsiaTheme="minorEastAsia" w:hAnsiTheme="minorHAnsi" w:cstheme="minorBidi"/>
          <w:noProof/>
          <w:szCs w:val="22"/>
          <w:lang w:val="en-CH" w:eastAsia="en-CH"/>
        </w:rPr>
      </w:pPr>
      <w:hyperlink w:anchor="_Toc45032435" w:history="1">
        <w:r w:rsidRPr="00994A0E">
          <w:rPr>
            <w:rStyle w:val="Hyperlink"/>
            <w:noProof/>
            <w:lang w:val="en-GB"/>
          </w:rPr>
          <w:t>10</w:t>
        </w:r>
        <w:r>
          <w:rPr>
            <w:rFonts w:asciiTheme="minorHAnsi" w:eastAsiaTheme="minorEastAsia" w:hAnsiTheme="minorHAnsi" w:cstheme="minorBidi"/>
            <w:noProof/>
            <w:szCs w:val="22"/>
            <w:lang w:val="en-CH" w:eastAsia="en-CH"/>
          </w:rPr>
          <w:tab/>
        </w:r>
        <w:r w:rsidRPr="00994A0E">
          <w:rPr>
            <w:rStyle w:val="Hyperlink"/>
            <w:noProof/>
            <w:lang w:val="en-GB"/>
          </w:rPr>
          <w:t>Formatting</w:t>
        </w:r>
        <w:r>
          <w:rPr>
            <w:noProof/>
            <w:webHidden/>
          </w:rPr>
          <w:tab/>
        </w:r>
        <w:r>
          <w:rPr>
            <w:noProof/>
            <w:webHidden/>
          </w:rPr>
          <w:fldChar w:fldCharType="begin"/>
        </w:r>
        <w:r>
          <w:rPr>
            <w:noProof/>
            <w:webHidden/>
          </w:rPr>
          <w:instrText xml:space="preserve"> PAGEREF _Toc45032435 \h </w:instrText>
        </w:r>
        <w:r>
          <w:rPr>
            <w:noProof/>
            <w:webHidden/>
          </w:rPr>
        </w:r>
        <w:r>
          <w:rPr>
            <w:noProof/>
            <w:webHidden/>
          </w:rPr>
          <w:fldChar w:fldCharType="separate"/>
        </w:r>
        <w:r>
          <w:rPr>
            <w:noProof/>
            <w:webHidden/>
          </w:rPr>
          <w:t>52</w:t>
        </w:r>
        <w:r>
          <w:rPr>
            <w:noProof/>
            <w:webHidden/>
          </w:rPr>
          <w:fldChar w:fldCharType="end"/>
        </w:r>
      </w:hyperlink>
    </w:p>
    <w:p w14:paraId="0B508724" w14:textId="6A48A6C9" w:rsidR="00A37F2D" w:rsidRDefault="00A37F2D">
      <w:pPr>
        <w:pStyle w:val="TOC2"/>
        <w:tabs>
          <w:tab w:val="left" w:pos="1871"/>
        </w:tabs>
        <w:rPr>
          <w:rFonts w:asciiTheme="minorHAnsi" w:eastAsiaTheme="minorEastAsia" w:hAnsiTheme="minorHAnsi" w:cstheme="minorBidi"/>
          <w:noProof/>
          <w:szCs w:val="22"/>
          <w:lang w:val="en-CH" w:eastAsia="en-CH"/>
        </w:rPr>
      </w:pPr>
      <w:hyperlink w:anchor="_Toc45032436" w:history="1">
        <w:r w:rsidRPr="00994A0E">
          <w:rPr>
            <w:rStyle w:val="Hyperlink"/>
            <w:noProof/>
            <w:lang w:val="en-GB"/>
          </w:rPr>
          <w:t>10.1</w:t>
        </w:r>
        <w:r>
          <w:rPr>
            <w:rFonts w:asciiTheme="minorHAnsi" w:eastAsiaTheme="minorEastAsia" w:hAnsiTheme="minorHAnsi" w:cstheme="minorBidi"/>
            <w:noProof/>
            <w:szCs w:val="22"/>
            <w:lang w:val="en-CH" w:eastAsia="en-CH"/>
          </w:rPr>
          <w:tab/>
        </w:r>
        <w:r w:rsidRPr="00994A0E">
          <w:rPr>
            <w:rStyle w:val="Hyperlink"/>
            <w:noProof/>
            <w:lang w:val="en-GB"/>
          </w:rPr>
          <w:t>Quotes</w:t>
        </w:r>
        <w:r>
          <w:rPr>
            <w:noProof/>
            <w:webHidden/>
          </w:rPr>
          <w:tab/>
        </w:r>
        <w:r>
          <w:rPr>
            <w:noProof/>
            <w:webHidden/>
          </w:rPr>
          <w:fldChar w:fldCharType="begin"/>
        </w:r>
        <w:r>
          <w:rPr>
            <w:noProof/>
            <w:webHidden/>
          </w:rPr>
          <w:instrText xml:space="preserve"> PAGEREF _Toc45032436 \h </w:instrText>
        </w:r>
        <w:r>
          <w:rPr>
            <w:noProof/>
            <w:webHidden/>
          </w:rPr>
        </w:r>
        <w:r>
          <w:rPr>
            <w:noProof/>
            <w:webHidden/>
          </w:rPr>
          <w:fldChar w:fldCharType="separate"/>
        </w:r>
        <w:r>
          <w:rPr>
            <w:noProof/>
            <w:webHidden/>
          </w:rPr>
          <w:t>52</w:t>
        </w:r>
        <w:r>
          <w:rPr>
            <w:noProof/>
            <w:webHidden/>
          </w:rPr>
          <w:fldChar w:fldCharType="end"/>
        </w:r>
      </w:hyperlink>
    </w:p>
    <w:p w14:paraId="2B5D3251" w14:textId="4B6C46F2" w:rsidR="00A37F2D" w:rsidRDefault="00A37F2D">
      <w:pPr>
        <w:pStyle w:val="TOC2"/>
        <w:tabs>
          <w:tab w:val="left" w:pos="1871"/>
        </w:tabs>
        <w:rPr>
          <w:rFonts w:asciiTheme="minorHAnsi" w:eastAsiaTheme="minorEastAsia" w:hAnsiTheme="minorHAnsi" w:cstheme="minorBidi"/>
          <w:noProof/>
          <w:szCs w:val="22"/>
          <w:lang w:val="en-CH" w:eastAsia="en-CH"/>
        </w:rPr>
      </w:pPr>
      <w:hyperlink w:anchor="_Toc45032437" w:history="1">
        <w:r w:rsidRPr="00994A0E">
          <w:rPr>
            <w:rStyle w:val="Hyperlink"/>
            <w:noProof/>
            <w:lang w:val="en-GB"/>
          </w:rPr>
          <w:t>10.2</w:t>
        </w:r>
        <w:r>
          <w:rPr>
            <w:rFonts w:asciiTheme="minorHAnsi" w:eastAsiaTheme="minorEastAsia" w:hAnsiTheme="minorHAnsi" w:cstheme="minorBidi"/>
            <w:noProof/>
            <w:szCs w:val="22"/>
            <w:lang w:val="en-CH" w:eastAsia="en-CH"/>
          </w:rPr>
          <w:tab/>
        </w:r>
        <w:r w:rsidRPr="00994A0E">
          <w:rPr>
            <w:rStyle w:val="Hyperlink"/>
            <w:noProof/>
            <w:lang w:val="en-GB"/>
          </w:rPr>
          <w:t>Enumerations</w:t>
        </w:r>
        <w:r>
          <w:rPr>
            <w:noProof/>
            <w:webHidden/>
          </w:rPr>
          <w:tab/>
        </w:r>
        <w:r>
          <w:rPr>
            <w:noProof/>
            <w:webHidden/>
          </w:rPr>
          <w:fldChar w:fldCharType="begin"/>
        </w:r>
        <w:r>
          <w:rPr>
            <w:noProof/>
            <w:webHidden/>
          </w:rPr>
          <w:instrText xml:space="preserve"> PAGEREF _Toc45032437 \h </w:instrText>
        </w:r>
        <w:r>
          <w:rPr>
            <w:noProof/>
            <w:webHidden/>
          </w:rPr>
        </w:r>
        <w:r>
          <w:rPr>
            <w:noProof/>
            <w:webHidden/>
          </w:rPr>
          <w:fldChar w:fldCharType="separate"/>
        </w:r>
        <w:r>
          <w:rPr>
            <w:noProof/>
            <w:webHidden/>
          </w:rPr>
          <w:t>52</w:t>
        </w:r>
        <w:r>
          <w:rPr>
            <w:noProof/>
            <w:webHidden/>
          </w:rPr>
          <w:fldChar w:fldCharType="end"/>
        </w:r>
      </w:hyperlink>
    </w:p>
    <w:p w14:paraId="316016C8" w14:textId="4CEC0D86" w:rsidR="00A37F2D" w:rsidRDefault="00A37F2D">
      <w:pPr>
        <w:pStyle w:val="TOC2"/>
        <w:tabs>
          <w:tab w:val="left" w:pos="1871"/>
        </w:tabs>
        <w:rPr>
          <w:rFonts w:asciiTheme="minorHAnsi" w:eastAsiaTheme="minorEastAsia" w:hAnsiTheme="minorHAnsi" w:cstheme="minorBidi"/>
          <w:noProof/>
          <w:szCs w:val="22"/>
          <w:lang w:val="en-CH" w:eastAsia="en-CH"/>
        </w:rPr>
      </w:pPr>
      <w:hyperlink w:anchor="_Toc45032438" w:history="1">
        <w:r w:rsidRPr="00994A0E">
          <w:rPr>
            <w:rStyle w:val="Hyperlink"/>
            <w:noProof/>
            <w:lang w:val="en-GB"/>
          </w:rPr>
          <w:t>10.3</w:t>
        </w:r>
        <w:r>
          <w:rPr>
            <w:rFonts w:asciiTheme="minorHAnsi" w:eastAsiaTheme="minorEastAsia" w:hAnsiTheme="minorHAnsi" w:cstheme="minorBidi"/>
            <w:noProof/>
            <w:szCs w:val="22"/>
            <w:lang w:val="en-CH" w:eastAsia="en-CH"/>
          </w:rPr>
          <w:tab/>
        </w:r>
        <w:r w:rsidRPr="00994A0E">
          <w:rPr>
            <w:rStyle w:val="Hyperlink"/>
            <w:noProof/>
            <w:lang w:val="en-GB"/>
          </w:rPr>
          <w:t>Footnotes</w:t>
        </w:r>
        <w:r>
          <w:rPr>
            <w:noProof/>
            <w:webHidden/>
          </w:rPr>
          <w:tab/>
        </w:r>
        <w:r>
          <w:rPr>
            <w:noProof/>
            <w:webHidden/>
          </w:rPr>
          <w:fldChar w:fldCharType="begin"/>
        </w:r>
        <w:r>
          <w:rPr>
            <w:noProof/>
            <w:webHidden/>
          </w:rPr>
          <w:instrText xml:space="preserve"> PAGEREF _Toc45032438 \h </w:instrText>
        </w:r>
        <w:r>
          <w:rPr>
            <w:noProof/>
            <w:webHidden/>
          </w:rPr>
        </w:r>
        <w:r>
          <w:rPr>
            <w:noProof/>
            <w:webHidden/>
          </w:rPr>
          <w:fldChar w:fldCharType="separate"/>
        </w:r>
        <w:r>
          <w:rPr>
            <w:noProof/>
            <w:webHidden/>
          </w:rPr>
          <w:t>52</w:t>
        </w:r>
        <w:r>
          <w:rPr>
            <w:noProof/>
            <w:webHidden/>
          </w:rPr>
          <w:fldChar w:fldCharType="end"/>
        </w:r>
      </w:hyperlink>
    </w:p>
    <w:p w14:paraId="4E56C9D3" w14:textId="7C64340F" w:rsidR="00A37F2D" w:rsidRDefault="00A37F2D">
      <w:pPr>
        <w:pStyle w:val="TOC2"/>
        <w:tabs>
          <w:tab w:val="left" w:pos="1871"/>
        </w:tabs>
        <w:rPr>
          <w:rFonts w:asciiTheme="minorHAnsi" w:eastAsiaTheme="minorEastAsia" w:hAnsiTheme="minorHAnsi" w:cstheme="minorBidi"/>
          <w:noProof/>
          <w:szCs w:val="22"/>
          <w:lang w:val="en-CH" w:eastAsia="en-CH"/>
        </w:rPr>
      </w:pPr>
      <w:hyperlink w:anchor="_Toc45032439" w:history="1">
        <w:r w:rsidRPr="00994A0E">
          <w:rPr>
            <w:rStyle w:val="Hyperlink"/>
            <w:noProof/>
            <w:lang w:val="en-GB"/>
          </w:rPr>
          <w:t>10.4</w:t>
        </w:r>
        <w:r>
          <w:rPr>
            <w:rFonts w:asciiTheme="minorHAnsi" w:eastAsiaTheme="minorEastAsia" w:hAnsiTheme="minorHAnsi" w:cstheme="minorBidi"/>
            <w:noProof/>
            <w:szCs w:val="22"/>
            <w:lang w:val="en-CH" w:eastAsia="en-CH"/>
          </w:rPr>
          <w:tab/>
        </w:r>
        <w:r w:rsidRPr="00994A0E">
          <w:rPr>
            <w:rStyle w:val="Hyperlink"/>
            <w:noProof/>
            <w:lang w:val="en-GB"/>
          </w:rPr>
          <w:t>Figures</w:t>
        </w:r>
        <w:r>
          <w:rPr>
            <w:noProof/>
            <w:webHidden/>
          </w:rPr>
          <w:tab/>
        </w:r>
        <w:r>
          <w:rPr>
            <w:noProof/>
            <w:webHidden/>
          </w:rPr>
          <w:fldChar w:fldCharType="begin"/>
        </w:r>
        <w:r>
          <w:rPr>
            <w:noProof/>
            <w:webHidden/>
          </w:rPr>
          <w:instrText xml:space="preserve"> PAGEREF _Toc45032439 \h </w:instrText>
        </w:r>
        <w:r>
          <w:rPr>
            <w:noProof/>
            <w:webHidden/>
          </w:rPr>
        </w:r>
        <w:r>
          <w:rPr>
            <w:noProof/>
            <w:webHidden/>
          </w:rPr>
          <w:fldChar w:fldCharType="separate"/>
        </w:r>
        <w:r>
          <w:rPr>
            <w:noProof/>
            <w:webHidden/>
          </w:rPr>
          <w:t>52</w:t>
        </w:r>
        <w:r>
          <w:rPr>
            <w:noProof/>
            <w:webHidden/>
          </w:rPr>
          <w:fldChar w:fldCharType="end"/>
        </w:r>
      </w:hyperlink>
    </w:p>
    <w:p w14:paraId="72899551" w14:textId="7D6965B2" w:rsidR="00A37F2D" w:rsidRDefault="00A37F2D">
      <w:pPr>
        <w:pStyle w:val="TOC2"/>
        <w:tabs>
          <w:tab w:val="left" w:pos="1871"/>
        </w:tabs>
        <w:rPr>
          <w:rFonts w:asciiTheme="minorHAnsi" w:eastAsiaTheme="minorEastAsia" w:hAnsiTheme="minorHAnsi" w:cstheme="minorBidi"/>
          <w:noProof/>
          <w:szCs w:val="22"/>
          <w:lang w:val="en-CH" w:eastAsia="en-CH"/>
        </w:rPr>
      </w:pPr>
      <w:hyperlink w:anchor="_Toc45032440" w:history="1">
        <w:r w:rsidRPr="00994A0E">
          <w:rPr>
            <w:rStyle w:val="Hyperlink"/>
            <w:noProof/>
            <w:lang w:val="en-GB"/>
          </w:rPr>
          <w:t>10.5</w:t>
        </w:r>
        <w:r>
          <w:rPr>
            <w:rFonts w:asciiTheme="minorHAnsi" w:eastAsiaTheme="minorEastAsia" w:hAnsiTheme="minorHAnsi" w:cstheme="minorBidi"/>
            <w:noProof/>
            <w:szCs w:val="22"/>
            <w:lang w:val="en-CH" w:eastAsia="en-CH"/>
          </w:rPr>
          <w:tab/>
        </w:r>
        <w:r w:rsidRPr="00994A0E">
          <w:rPr>
            <w:rStyle w:val="Hyperlink"/>
            <w:noProof/>
            <w:lang w:val="en-GB"/>
          </w:rPr>
          <w:t>Tables</w:t>
        </w:r>
        <w:r>
          <w:rPr>
            <w:noProof/>
            <w:webHidden/>
          </w:rPr>
          <w:tab/>
        </w:r>
        <w:r>
          <w:rPr>
            <w:noProof/>
            <w:webHidden/>
          </w:rPr>
          <w:fldChar w:fldCharType="begin"/>
        </w:r>
        <w:r>
          <w:rPr>
            <w:noProof/>
            <w:webHidden/>
          </w:rPr>
          <w:instrText xml:space="preserve"> PAGEREF _Toc45032440 \h </w:instrText>
        </w:r>
        <w:r>
          <w:rPr>
            <w:noProof/>
            <w:webHidden/>
          </w:rPr>
        </w:r>
        <w:r>
          <w:rPr>
            <w:noProof/>
            <w:webHidden/>
          </w:rPr>
          <w:fldChar w:fldCharType="separate"/>
        </w:r>
        <w:r>
          <w:rPr>
            <w:noProof/>
            <w:webHidden/>
          </w:rPr>
          <w:t>53</w:t>
        </w:r>
        <w:r>
          <w:rPr>
            <w:noProof/>
            <w:webHidden/>
          </w:rPr>
          <w:fldChar w:fldCharType="end"/>
        </w:r>
      </w:hyperlink>
    </w:p>
    <w:p w14:paraId="23323352" w14:textId="471652E2" w:rsidR="00A37F2D" w:rsidRDefault="00A37F2D">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032441" w:history="1">
        <w:r w:rsidRPr="00994A0E">
          <w:rPr>
            <w:rStyle w:val="Hyperlink"/>
            <w:noProof/>
          </w:rPr>
          <w:t>10.5.1</w:t>
        </w:r>
        <w:r>
          <w:rPr>
            <w:rFonts w:asciiTheme="minorHAnsi" w:eastAsiaTheme="minorEastAsia" w:hAnsiTheme="minorHAnsi" w:cstheme="minorBidi"/>
            <w:noProof/>
            <w:szCs w:val="22"/>
            <w:lang w:val="en-CH" w:eastAsia="en-CH"/>
          </w:rPr>
          <w:tab/>
        </w:r>
        <w:r w:rsidRPr="00994A0E">
          <w:rPr>
            <w:rStyle w:val="Hyperlink"/>
            <w:noProof/>
          </w:rPr>
          <w:t>Tables as illustration</w:t>
        </w:r>
        <w:r>
          <w:rPr>
            <w:noProof/>
            <w:webHidden/>
          </w:rPr>
          <w:tab/>
        </w:r>
        <w:r>
          <w:rPr>
            <w:noProof/>
            <w:webHidden/>
          </w:rPr>
          <w:fldChar w:fldCharType="begin"/>
        </w:r>
        <w:r>
          <w:rPr>
            <w:noProof/>
            <w:webHidden/>
          </w:rPr>
          <w:instrText xml:space="preserve"> PAGEREF _Toc45032441 \h </w:instrText>
        </w:r>
        <w:r>
          <w:rPr>
            <w:noProof/>
            <w:webHidden/>
          </w:rPr>
        </w:r>
        <w:r>
          <w:rPr>
            <w:noProof/>
            <w:webHidden/>
          </w:rPr>
          <w:fldChar w:fldCharType="separate"/>
        </w:r>
        <w:r>
          <w:rPr>
            <w:noProof/>
            <w:webHidden/>
          </w:rPr>
          <w:t>53</w:t>
        </w:r>
        <w:r>
          <w:rPr>
            <w:noProof/>
            <w:webHidden/>
          </w:rPr>
          <w:fldChar w:fldCharType="end"/>
        </w:r>
      </w:hyperlink>
    </w:p>
    <w:p w14:paraId="57E7A409" w14:textId="02CB602F" w:rsidR="00A37F2D" w:rsidRDefault="00A37F2D">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032442" w:history="1">
        <w:r w:rsidRPr="00994A0E">
          <w:rPr>
            <w:rStyle w:val="Hyperlink"/>
            <w:noProof/>
          </w:rPr>
          <w:t>10.5.2</w:t>
        </w:r>
        <w:r>
          <w:rPr>
            <w:rFonts w:asciiTheme="minorHAnsi" w:eastAsiaTheme="minorEastAsia" w:hAnsiTheme="minorHAnsi" w:cstheme="minorBidi"/>
            <w:noProof/>
            <w:szCs w:val="22"/>
            <w:lang w:val="en-CH" w:eastAsia="en-CH"/>
          </w:rPr>
          <w:tab/>
        </w:r>
        <w:r w:rsidRPr="00994A0E">
          <w:rPr>
            <w:rStyle w:val="Hyperlink"/>
            <w:noProof/>
          </w:rPr>
          <w:t>Word tables</w:t>
        </w:r>
        <w:r>
          <w:rPr>
            <w:noProof/>
            <w:webHidden/>
          </w:rPr>
          <w:tab/>
        </w:r>
        <w:r>
          <w:rPr>
            <w:noProof/>
            <w:webHidden/>
          </w:rPr>
          <w:fldChar w:fldCharType="begin"/>
        </w:r>
        <w:r>
          <w:rPr>
            <w:noProof/>
            <w:webHidden/>
          </w:rPr>
          <w:instrText xml:space="preserve"> PAGEREF _Toc45032442 \h </w:instrText>
        </w:r>
        <w:r>
          <w:rPr>
            <w:noProof/>
            <w:webHidden/>
          </w:rPr>
        </w:r>
        <w:r>
          <w:rPr>
            <w:noProof/>
            <w:webHidden/>
          </w:rPr>
          <w:fldChar w:fldCharType="separate"/>
        </w:r>
        <w:r>
          <w:rPr>
            <w:noProof/>
            <w:webHidden/>
          </w:rPr>
          <w:t>53</w:t>
        </w:r>
        <w:r>
          <w:rPr>
            <w:noProof/>
            <w:webHidden/>
          </w:rPr>
          <w:fldChar w:fldCharType="end"/>
        </w:r>
      </w:hyperlink>
    </w:p>
    <w:p w14:paraId="6C8CBF8A" w14:textId="4CA4A49B" w:rsidR="00A37F2D" w:rsidRDefault="00A37F2D">
      <w:pPr>
        <w:pStyle w:val="TOC2"/>
        <w:tabs>
          <w:tab w:val="left" w:pos="1871"/>
        </w:tabs>
        <w:rPr>
          <w:rFonts w:asciiTheme="minorHAnsi" w:eastAsiaTheme="minorEastAsia" w:hAnsiTheme="minorHAnsi" w:cstheme="minorBidi"/>
          <w:noProof/>
          <w:szCs w:val="22"/>
          <w:lang w:val="en-CH" w:eastAsia="en-CH"/>
        </w:rPr>
      </w:pPr>
      <w:hyperlink w:anchor="_Toc45032443" w:history="1">
        <w:r w:rsidRPr="00994A0E">
          <w:rPr>
            <w:rStyle w:val="Hyperlink"/>
            <w:noProof/>
            <w:lang w:val="en-GB"/>
          </w:rPr>
          <w:t>10.6</w:t>
        </w:r>
        <w:r>
          <w:rPr>
            <w:rFonts w:asciiTheme="minorHAnsi" w:eastAsiaTheme="minorEastAsia" w:hAnsiTheme="minorHAnsi" w:cstheme="minorBidi"/>
            <w:noProof/>
            <w:szCs w:val="22"/>
            <w:lang w:val="en-CH" w:eastAsia="en-CH"/>
          </w:rPr>
          <w:tab/>
        </w:r>
        <w:r w:rsidRPr="00994A0E">
          <w:rPr>
            <w:rStyle w:val="Hyperlink"/>
            <w:noProof/>
            <w:lang w:val="en-GB"/>
          </w:rPr>
          <w:t>Changing the font</w:t>
        </w:r>
        <w:r>
          <w:rPr>
            <w:noProof/>
            <w:webHidden/>
          </w:rPr>
          <w:tab/>
        </w:r>
        <w:r>
          <w:rPr>
            <w:noProof/>
            <w:webHidden/>
          </w:rPr>
          <w:fldChar w:fldCharType="begin"/>
        </w:r>
        <w:r>
          <w:rPr>
            <w:noProof/>
            <w:webHidden/>
          </w:rPr>
          <w:instrText xml:space="preserve"> PAGEREF _Toc45032443 \h </w:instrText>
        </w:r>
        <w:r>
          <w:rPr>
            <w:noProof/>
            <w:webHidden/>
          </w:rPr>
        </w:r>
        <w:r>
          <w:rPr>
            <w:noProof/>
            <w:webHidden/>
          </w:rPr>
          <w:fldChar w:fldCharType="separate"/>
        </w:r>
        <w:r>
          <w:rPr>
            <w:noProof/>
            <w:webHidden/>
          </w:rPr>
          <w:t>54</w:t>
        </w:r>
        <w:r>
          <w:rPr>
            <w:noProof/>
            <w:webHidden/>
          </w:rPr>
          <w:fldChar w:fldCharType="end"/>
        </w:r>
      </w:hyperlink>
    </w:p>
    <w:p w14:paraId="6E9CFBE7" w14:textId="0025D344" w:rsidR="00A37F2D" w:rsidRDefault="00A37F2D">
      <w:pPr>
        <w:pStyle w:val="TOC1"/>
        <w:rPr>
          <w:rFonts w:asciiTheme="minorHAnsi" w:eastAsiaTheme="minorEastAsia" w:hAnsiTheme="minorHAnsi" w:cstheme="minorBidi"/>
          <w:noProof/>
          <w:szCs w:val="22"/>
          <w:lang w:val="en-CH" w:eastAsia="en-CH"/>
        </w:rPr>
      </w:pPr>
      <w:hyperlink w:anchor="_Toc45032444" w:history="1">
        <w:r w:rsidRPr="00994A0E">
          <w:rPr>
            <w:rStyle w:val="Hyperlink"/>
            <w:noProof/>
            <w:lang w:val="en-GB"/>
          </w:rPr>
          <w:t>References</w:t>
        </w:r>
        <w:r>
          <w:rPr>
            <w:noProof/>
            <w:webHidden/>
          </w:rPr>
          <w:tab/>
        </w:r>
        <w:r>
          <w:rPr>
            <w:noProof/>
            <w:webHidden/>
          </w:rPr>
          <w:fldChar w:fldCharType="begin"/>
        </w:r>
        <w:r>
          <w:rPr>
            <w:noProof/>
            <w:webHidden/>
          </w:rPr>
          <w:instrText xml:space="preserve"> PAGEREF _Toc45032444 \h </w:instrText>
        </w:r>
        <w:r>
          <w:rPr>
            <w:noProof/>
            <w:webHidden/>
          </w:rPr>
        </w:r>
        <w:r>
          <w:rPr>
            <w:noProof/>
            <w:webHidden/>
          </w:rPr>
          <w:fldChar w:fldCharType="separate"/>
        </w:r>
        <w:r>
          <w:rPr>
            <w:noProof/>
            <w:webHidden/>
          </w:rPr>
          <w:t>55</w:t>
        </w:r>
        <w:r>
          <w:rPr>
            <w:noProof/>
            <w:webHidden/>
          </w:rPr>
          <w:fldChar w:fldCharType="end"/>
        </w:r>
      </w:hyperlink>
    </w:p>
    <w:p w14:paraId="1778C6FB" w14:textId="6C994D6F" w:rsidR="00A37F2D" w:rsidRDefault="00A37F2D">
      <w:pPr>
        <w:pStyle w:val="TOC1"/>
        <w:rPr>
          <w:rFonts w:asciiTheme="minorHAnsi" w:eastAsiaTheme="minorEastAsia" w:hAnsiTheme="minorHAnsi" w:cstheme="minorBidi"/>
          <w:noProof/>
          <w:szCs w:val="22"/>
          <w:lang w:val="en-CH" w:eastAsia="en-CH"/>
        </w:rPr>
      </w:pPr>
      <w:hyperlink w:anchor="_Toc45032445" w:history="1">
        <w:r w:rsidRPr="00994A0E">
          <w:rPr>
            <w:rStyle w:val="Hyperlink"/>
            <w:noProof/>
            <w:lang w:val="en-GB"/>
          </w:rPr>
          <w:t>List of Figures</w:t>
        </w:r>
        <w:r>
          <w:rPr>
            <w:noProof/>
            <w:webHidden/>
          </w:rPr>
          <w:tab/>
        </w:r>
        <w:r>
          <w:rPr>
            <w:noProof/>
            <w:webHidden/>
          </w:rPr>
          <w:fldChar w:fldCharType="begin"/>
        </w:r>
        <w:r>
          <w:rPr>
            <w:noProof/>
            <w:webHidden/>
          </w:rPr>
          <w:instrText xml:space="preserve"> PAGEREF _Toc45032445 \h </w:instrText>
        </w:r>
        <w:r>
          <w:rPr>
            <w:noProof/>
            <w:webHidden/>
          </w:rPr>
        </w:r>
        <w:r>
          <w:rPr>
            <w:noProof/>
            <w:webHidden/>
          </w:rPr>
          <w:fldChar w:fldCharType="separate"/>
        </w:r>
        <w:r>
          <w:rPr>
            <w:noProof/>
            <w:webHidden/>
          </w:rPr>
          <w:t>57</w:t>
        </w:r>
        <w:r>
          <w:rPr>
            <w:noProof/>
            <w:webHidden/>
          </w:rPr>
          <w:fldChar w:fldCharType="end"/>
        </w:r>
      </w:hyperlink>
    </w:p>
    <w:p w14:paraId="0F763A9E" w14:textId="26964A29" w:rsidR="00A37F2D" w:rsidRDefault="00A37F2D">
      <w:pPr>
        <w:pStyle w:val="TOC1"/>
        <w:rPr>
          <w:rFonts w:asciiTheme="minorHAnsi" w:eastAsiaTheme="minorEastAsia" w:hAnsiTheme="minorHAnsi" w:cstheme="minorBidi"/>
          <w:noProof/>
          <w:szCs w:val="22"/>
          <w:lang w:val="en-CH" w:eastAsia="en-CH"/>
        </w:rPr>
      </w:pPr>
      <w:hyperlink w:anchor="_Toc45032446" w:history="1">
        <w:r w:rsidRPr="00994A0E">
          <w:rPr>
            <w:rStyle w:val="Hyperlink"/>
            <w:noProof/>
            <w:lang w:val="en-GB"/>
          </w:rPr>
          <w:t>List of Tables</w:t>
        </w:r>
        <w:r>
          <w:rPr>
            <w:noProof/>
            <w:webHidden/>
          </w:rPr>
          <w:tab/>
        </w:r>
        <w:r>
          <w:rPr>
            <w:noProof/>
            <w:webHidden/>
          </w:rPr>
          <w:fldChar w:fldCharType="begin"/>
        </w:r>
        <w:r>
          <w:rPr>
            <w:noProof/>
            <w:webHidden/>
          </w:rPr>
          <w:instrText xml:space="preserve"> PAGEREF _Toc45032446 \h </w:instrText>
        </w:r>
        <w:r>
          <w:rPr>
            <w:noProof/>
            <w:webHidden/>
          </w:rPr>
        </w:r>
        <w:r>
          <w:rPr>
            <w:noProof/>
            <w:webHidden/>
          </w:rPr>
          <w:fldChar w:fldCharType="separate"/>
        </w:r>
        <w:r>
          <w:rPr>
            <w:noProof/>
            <w:webHidden/>
          </w:rPr>
          <w:t>58</w:t>
        </w:r>
        <w:r>
          <w:rPr>
            <w:noProof/>
            <w:webHidden/>
          </w:rPr>
          <w:fldChar w:fldCharType="end"/>
        </w:r>
      </w:hyperlink>
    </w:p>
    <w:p w14:paraId="45B3720D" w14:textId="4383C197" w:rsidR="00A37F2D" w:rsidRDefault="00A37F2D">
      <w:pPr>
        <w:pStyle w:val="TOC1"/>
        <w:rPr>
          <w:rFonts w:asciiTheme="minorHAnsi" w:eastAsiaTheme="minorEastAsia" w:hAnsiTheme="minorHAnsi" w:cstheme="minorBidi"/>
          <w:noProof/>
          <w:szCs w:val="22"/>
          <w:lang w:val="en-CH" w:eastAsia="en-CH"/>
        </w:rPr>
      </w:pPr>
      <w:hyperlink w:anchor="_Toc45032447" w:history="1">
        <w:r w:rsidRPr="00994A0E">
          <w:rPr>
            <w:rStyle w:val="Hyperlink"/>
            <w:noProof/>
            <w:lang w:val="en-GB"/>
          </w:rPr>
          <w:t>List of Abbreviations</w:t>
        </w:r>
        <w:r>
          <w:rPr>
            <w:noProof/>
            <w:webHidden/>
          </w:rPr>
          <w:tab/>
        </w:r>
        <w:r>
          <w:rPr>
            <w:noProof/>
            <w:webHidden/>
          </w:rPr>
          <w:fldChar w:fldCharType="begin"/>
        </w:r>
        <w:r>
          <w:rPr>
            <w:noProof/>
            <w:webHidden/>
          </w:rPr>
          <w:instrText xml:space="preserve"> PAGEREF _Toc45032447 \h </w:instrText>
        </w:r>
        <w:r>
          <w:rPr>
            <w:noProof/>
            <w:webHidden/>
          </w:rPr>
        </w:r>
        <w:r>
          <w:rPr>
            <w:noProof/>
            <w:webHidden/>
          </w:rPr>
          <w:fldChar w:fldCharType="separate"/>
        </w:r>
        <w:r>
          <w:rPr>
            <w:noProof/>
            <w:webHidden/>
          </w:rPr>
          <w:t>59</w:t>
        </w:r>
        <w:r>
          <w:rPr>
            <w:noProof/>
            <w:webHidden/>
          </w:rPr>
          <w:fldChar w:fldCharType="end"/>
        </w:r>
      </w:hyperlink>
    </w:p>
    <w:p w14:paraId="102B2E79" w14:textId="7974B89D" w:rsidR="00A37F2D" w:rsidRDefault="00A37F2D">
      <w:pPr>
        <w:pStyle w:val="TOC1"/>
        <w:rPr>
          <w:rFonts w:asciiTheme="minorHAnsi" w:eastAsiaTheme="minorEastAsia" w:hAnsiTheme="minorHAnsi" w:cstheme="minorBidi"/>
          <w:noProof/>
          <w:szCs w:val="22"/>
          <w:lang w:val="en-CH" w:eastAsia="en-CH"/>
        </w:rPr>
      </w:pPr>
      <w:hyperlink w:anchor="_Toc45032448" w:history="1">
        <w:r w:rsidRPr="00994A0E">
          <w:rPr>
            <w:rStyle w:val="Hyperlink"/>
            <w:noProof/>
            <w:lang w:val="en-GB"/>
          </w:rPr>
          <w:t>Appendix</w:t>
        </w:r>
        <w:r>
          <w:rPr>
            <w:noProof/>
            <w:webHidden/>
          </w:rPr>
          <w:tab/>
        </w:r>
        <w:r>
          <w:rPr>
            <w:noProof/>
            <w:webHidden/>
          </w:rPr>
          <w:fldChar w:fldCharType="begin"/>
        </w:r>
        <w:r>
          <w:rPr>
            <w:noProof/>
            <w:webHidden/>
          </w:rPr>
          <w:instrText xml:space="preserve"> PAGEREF _Toc45032448 \h </w:instrText>
        </w:r>
        <w:r>
          <w:rPr>
            <w:noProof/>
            <w:webHidden/>
          </w:rPr>
        </w:r>
        <w:r>
          <w:rPr>
            <w:noProof/>
            <w:webHidden/>
          </w:rPr>
          <w:fldChar w:fldCharType="separate"/>
        </w:r>
        <w:r>
          <w:rPr>
            <w:noProof/>
            <w:webHidden/>
          </w:rPr>
          <w:t>60</w:t>
        </w:r>
        <w:r>
          <w:rPr>
            <w:noProof/>
            <w:webHidden/>
          </w:rPr>
          <w:fldChar w:fldCharType="end"/>
        </w:r>
      </w:hyperlink>
    </w:p>
    <w:p w14:paraId="025BB412" w14:textId="1704925E" w:rsidR="00A3418E" w:rsidRPr="00DF0033" w:rsidRDefault="00104CD9" w:rsidP="00F7330E">
      <w:pPr>
        <w:pStyle w:val="BodyText"/>
        <w:rPr>
          <w:lang w:val="en-GB"/>
        </w:rPr>
      </w:pPr>
      <w:r w:rsidRPr="00DF0033">
        <w:rPr>
          <w:lang w:val="en-GB"/>
        </w:rPr>
        <w:fldChar w:fldCharType="end"/>
      </w:r>
    </w:p>
    <w:p w14:paraId="1317D243" w14:textId="77777777" w:rsidR="00F7330E" w:rsidRPr="00DF0033" w:rsidRDefault="00F7330E" w:rsidP="005500E7">
      <w:pPr>
        <w:rPr>
          <w:lang w:val="en-GB"/>
        </w:rPr>
      </w:pPr>
    </w:p>
    <w:p w14:paraId="13E9FEE8" w14:textId="77777777" w:rsidR="00F7330E" w:rsidRPr="00DF0033" w:rsidRDefault="00F7330E" w:rsidP="005500E7">
      <w:pPr>
        <w:rPr>
          <w:lang w:val="en-GB"/>
        </w:rPr>
        <w:sectPr w:rsidR="00F7330E" w:rsidRPr="00DF0033" w:rsidSect="003D6050">
          <w:pgSz w:w="11907" w:h="16840" w:code="9"/>
          <w:pgMar w:top="1701" w:right="851" w:bottom="1588" w:left="1418" w:header="680" w:footer="1021" w:gutter="0"/>
          <w:pgNumType w:fmt="upperRoman"/>
          <w:cols w:space="708"/>
          <w:docGrid w:linePitch="360"/>
        </w:sectPr>
      </w:pPr>
    </w:p>
    <w:p w14:paraId="12E4B4FE" w14:textId="77777777" w:rsidR="00975D4A" w:rsidRDefault="00AA5AD5" w:rsidP="00975D4A">
      <w:pPr>
        <w:pStyle w:val="Heading1"/>
        <w:rPr>
          <w:lang w:val="en-GB"/>
        </w:rPr>
      </w:pPr>
      <w:bookmarkStart w:id="5" w:name="_Toc45032338"/>
      <w:r>
        <w:rPr>
          <w:lang w:val="en-GB"/>
        </w:rPr>
        <w:lastRenderedPageBreak/>
        <w:t>Introduction</w:t>
      </w:r>
      <w:bookmarkEnd w:id="5"/>
    </w:p>
    <w:p w14:paraId="03155EFE" w14:textId="77777777" w:rsidR="00417554" w:rsidRPr="00DF0033" w:rsidRDefault="00DD54C3" w:rsidP="00417554">
      <w:pPr>
        <w:pStyle w:val="Heading2"/>
        <w:rPr>
          <w:lang w:val="en-GB"/>
        </w:rPr>
      </w:pPr>
      <w:bookmarkStart w:id="6" w:name="_Toc45032339"/>
      <w:r>
        <w:rPr>
          <w:lang w:val="en-GB"/>
        </w:rPr>
        <w:t>Initial Situation</w:t>
      </w:r>
      <w:bookmarkEnd w:id="6"/>
    </w:p>
    <w:p w14:paraId="16FEB40E" w14:textId="22865ABB" w:rsidR="00E82B98" w:rsidRDefault="003C321B" w:rsidP="00E82B98">
      <w:pPr>
        <w:rPr>
          <w:lang w:val="en-GB" w:eastAsia="de-DE"/>
        </w:rPr>
      </w:pPr>
      <w:r w:rsidRPr="00584467">
        <w:rPr>
          <w:lang w:val="en-GB" w:eastAsia="de-DE"/>
        </w:rPr>
        <w:t>To ensure patient safety, software that directly or indirectly influences product quality must be</w:t>
      </w:r>
      <w:r w:rsidR="00C36BD3" w:rsidRPr="00584467">
        <w:rPr>
          <w:lang w:val="en-GB" w:eastAsia="de-DE"/>
        </w:rPr>
        <w:t xml:space="preserve"> </w:t>
      </w:r>
      <w:r w:rsidRPr="00584467">
        <w:rPr>
          <w:lang w:val="en-GB" w:eastAsia="de-DE"/>
        </w:rPr>
        <w:t>validated</w:t>
      </w:r>
      <w:r w:rsidR="0060678C">
        <w:rPr>
          <w:lang w:val="en-GB" w:eastAsia="de-DE"/>
        </w:rPr>
        <w:t xml:space="preserve"> according to Good Automated Manufacturing</w:t>
      </w:r>
      <w:r w:rsidR="00F27CAE">
        <w:rPr>
          <w:lang w:val="en-GB" w:eastAsia="de-DE"/>
        </w:rPr>
        <w:t xml:space="preserve"> Practices</w:t>
      </w:r>
      <w:r w:rsidR="0060678C">
        <w:rPr>
          <w:lang w:val="en-GB" w:eastAsia="de-DE"/>
        </w:rPr>
        <w:t xml:space="preserve"> (GAMP)</w:t>
      </w:r>
      <w:r w:rsidR="00881A03">
        <w:rPr>
          <w:lang w:val="en-GB" w:eastAsia="de-DE"/>
        </w:rPr>
        <w:t xml:space="preserve"> </w:t>
      </w:r>
      <w:r w:rsidR="00881A03" w:rsidRPr="00881A03">
        <w:rPr>
          <w:lang w:val="en-GB" w:eastAsia="de-DE"/>
        </w:rPr>
        <w:t>(</w:t>
      </w:r>
      <w:r w:rsidR="004958F2">
        <w:rPr>
          <w:lang w:val="en-GB" w:eastAsia="de-DE"/>
        </w:rPr>
        <w:t xml:space="preserve">Wikipedia, 2018; </w:t>
      </w:r>
      <w:r w:rsidR="00881A03" w:rsidRPr="00881A03">
        <w:rPr>
          <w:lang w:val="en-GB" w:eastAsia="de-DE"/>
        </w:rPr>
        <w:t>International Society for Pharmaceutical</w:t>
      </w:r>
      <w:r w:rsidR="00F27CAE">
        <w:rPr>
          <w:lang w:val="en-GB" w:eastAsia="de-DE"/>
        </w:rPr>
        <w:t xml:space="preserve"> Engineering ISPE, 2008, pp. 14, 15 and 27</w:t>
      </w:r>
      <w:r w:rsidR="00881A03" w:rsidRPr="00881A03">
        <w:rPr>
          <w:lang w:val="en-GB" w:eastAsia="de-DE"/>
        </w:rPr>
        <w:t>)</w:t>
      </w:r>
      <w:r w:rsidRPr="00584467">
        <w:rPr>
          <w:lang w:val="en-GB" w:eastAsia="de-DE"/>
        </w:rPr>
        <w:t xml:space="preserve">. This means that </w:t>
      </w:r>
      <w:r w:rsidR="00B16AE9">
        <w:rPr>
          <w:lang w:val="en-GB" w:eastAsia="de-DE"/>
        </w:rPr>
        <w:t xml:space="preserve">a </w:t>
      </w:r>
      <w:r w:rsidRPr="00584467">
        <w:rPr>
          <w:lang w:val="en-GB" w:eastAsia="de-DE"/>
        </w:rPr>
        <w:t>formal</w:t>
      </w:r>
      <w:r w:rsidR="00B16AE9">
        <w:rPr>
          <w:lang w:val="en-GB" w:eastAsia="de-DE"/>
        </w:rPr>
        <w:t xml:space="preserve"> and </w:t>
      </w:r>
      <w:r w:rsidR="004958F2">
        <w:rPr>
          <w:lang w:val="en-GB" w:eastAsia="de-DE"/>
        </w:rPr>
        <w:t>objective</w:t>
      </w:r>
      <w:r w:rsidRPr="00584467">
        <w:rPr>
          <w:lang w:val="en-GB" w:eastAsia="de-DE"/>
        </w:rPr>
        <w:t xml:space="preserve"> proof must be provided that the software is compliant and</w:t>
      </w:r>
      <w:r w:rsidR="00C36BD3" w:rsidRPr="00584467">
        <w:rPr>
          <w:lang w:val="en-GB" w:eastAsia="de-DE"/>
        </w:rPr>
        <w:t xml:space="preserve"> </w:t>
      </w:r>
      <w:r w:rsidRPr="00584467">
        <w:rPr>
          <w:lang w:val="en-GB" w:eastAsia="de-DE"/>
        </w:rPr>
        <w:t>that its intended use is achieved</w:t>
      </w:r>
      <w:r w:rsidR="00881A03">
        <w:rPr>
          <w:lang w:val="en-GB" w:eastAsia="de-DE"/>
        </w:rPr>
        <w:t xml:space="preserve"> </w:t>
      </w:r>
      <w:r w:rsidR="00CD6264" w:rsidRPr="00CD6264">
        <w:rPr>
          <w:lang w:val="en-GB" w:eastAsia="de-DE"/>
        </w:rPr>
        <w:t>(</w:t>
      </w:r>
      <w:r w:rsidR="004958F2" w:rsidRPr="002A12F2">
        <w:rPr>
          <w:lang w:val="en-GB" w:eastAsia="de-DE"/>
        </w:rPr>
        <w:t>International Society for Pharmaceutic</w:t>
      </w:r>
      <w:r w:rsidR="004958F2">
        <w:rPr>
          <w:lang w:val="en-GB" w:eastAsia="de-DE"/>
        </w:rPr>
        <w:t xml:space="preserve">al Engineering ISPE, 2008, p. 14; </w:t>
      </w:r>
      <w:r w:rsidR="004958F2" w:rsidRPr="00CD6264">
        <w:rPr>
          <w:lang w:val="en-GB" w:eastAsia="de-DE"/>
        </w:rPr>
        <w:t>Johner, 2017</w:t>
      </w:r>
      <w:r w:rsidR="00CD6264" w:rsidRPr="00CD6264">
        <w:rPr>
          <w:lang w:val="en-GB" w:eastAsia="de-DE"/>
        </w:rPr>
        <w:t>)</w:t>
      </w:r>
      <w:r w:rsidRPr="00584467">
        <w:rPr>
          <w:lang w:val="en-GB" w:eastAsia="de-DE"/>
        </w:rPr>
        <w:t>.</w:t>
      </w:r>
      <w:r w:rsidR="00B873F9">
        <w:rPr>
          <w:lang w:val="en-GB" w:eastAsia="de-DE"/>
        </w:rPr>
        <w:t xml:space="preserve"> </w:t>
      </w:r>
      <w:r w:rsidR="006F7C11">
        <w:rPr>
          <w:lang w:val="en-GB" w:eastAsia="de-DE"/>
        </w:rPr>
        <w:t xml:space="preserve">In support of this validation process, </w:t>
      </w:r>
      <w:r w:rsidR="00B873F9" w:rsidRPr="00B873F9">
        <w:rPr>
          <w:lang w:val="en-GB" w:eastAsia="de-DE"/>
        </w:rPr>
        <w:t>GAM</w:t>
      </w:r>
      <w:r w:rsidR="00B873F9">
        <w:rPr>
          <w:lang w:val="en-GB" w:eastAsia="de-DE"/>
        </w:rPr>
        <w:t>P5 is a g</w:t>
      </w:r>
      <w:r w:rsidR="00AB1C1A" w:rsidRPr="00B873F9">
        <w:rPr>
          <w:lang w:val="en-GB" w:eastAsia="de-DE"/>
        </w:rPr>
        <w:t xml:space="preserve">uide on how to achieve </w:t>
      </w:r>
      <w:r w:rsidR="00285075">
        <w:rPr>
          <w:lang w:val="en-GB" w:eastAsia="de-DE"/>
        </w:rPr>
        <w:t>c</w:t>
      </w:r>
      <w:r w:rsidR="002B7E81" w:rsidRPr="00B873F9">
        <w:rPr>
          <w:lang w:val="en-GB" w:eastAsia="de-DE"/>
        </w:rPr>
        <w:t>omputerised</w:t>
      </w:r>
      <w:r w:rsidR="00AB1C1A" w:rsidRPr="00B873F9">
        <w:rPr>
          <w:lang w:val="en-GB" w:eastAsia="de-DE"/>
        </w:rPr>
        <w:t xml:space="preserve"> </w:t>
      </w:r>
      <w:r w:rsidR="00285075">
        <w:rPr>
          <w:lang w:val="en-GB" w:eastAsia="de-DE"/>
        </w:rPr>
        <w:t>s</w:t>
      </w:r>
      <w:r w:rsidR="00AB1C1A" w:rsidRPr="00B873F9">
        <w:rPr>
          <w:lang w:val="en-GB" w:eastAsia="de-DE"/>
        </w:rPr>
        <w:t xml:space="preserve">ystem </w:t>
      </w:r>
      <w:r w:rsidR="00285075">
        <w:rPr>
          <w:lang w:val="en-GB" w:eastAsia="de-DE"/>
        </w:rPr>
        <w:t>v</w:t>
      </w:r>
      <w:r w:rsidR="00AB1C1A" w:rsidRPr="00B873F9">
        <w:rPr>
          <w:lang w:val="en-GB" w:eastAsia="de-DE"/>
        </w:rPr>
        <w:t>alidation (CSV)</w:t>
      </w:r>
      <w:r w:rsidR="00B873F9">
        <w:rPr>
          <w:lang w:val="en-GB" w:eastAsia="de-DE"/>
        </w:rPr>
        <w:t xml:space="preserve"> </w:t>
      </w:r>
      <w:r w:rsidR="00B873F9" w:rsidRPr="002A12F2">
        <w:rPr>
          <w:lang w:val="en-GB" w:eastAsia="de-DE"/>
        </w:rPr>
        <w:t>(International Society for Pharmaceutic</w:t>
      </w:r>
      <w:r w:rsidR="00E82B98">
        <w:rPr>
          <w:lang w:val="en-GB" w:eastAsia="de-DE"/>
        </w:rPr>
        <w:t>al Engineering ISPE, 2008, p. 14</w:t>
      </w:r>
      <w:r w:rsidR="00B873F9" w:rsidRPr="002A12F2">
        <w:rPr>
          <w:lang w:val="en-GB" w:eastAsia="de-DE"/>
        </w:rPr>
        <w:t>)</w:t>
      </w:r>
      <w:r w:rsidR="00716742">
        <w:rPr>
          <w:lang w:val="en-GB" w:eastAsia="de-DE"/>
        </w:rPr>
        <w:t>.</w:t>
      </w:r>
    </w:p>
    <w:p w14:paraId="0AE2B56A" w14:textId="77777777" w:rsidR="00C63EB6" w:rsidRDefault="004A6226" w:rsidP="00DD73C6">
      <w:pPr>
        <w:jc w:val="left"/>
        <w:rPr>
          <w:lang w:val="en-GB" w:eastAsia="de-DE"/>
        </w:rPr>
      </w:pPr>
      <w:r>
        <w:rPr>
          <w:lang w:val="en-GB" w:eastAsia="de-DE"/>
        </w:rPr>
        <w:t>According to GAMP</w:t>
      </w:r>
      <w:r w:rsidR="00FB465A">
        <w:rPr>
          <w:lang w:val="en-GB" w:eastAsia="de-DE"/>
        </w:rPr>
        <w:t>5</w:t>
      </w:r>
      <w:r w:rsidR="00285075">
        <w:rPr>
          <w:lang w:val="en-GB" w:eastAsia="de-DE"/>
        </w:rPr>
        <w:t>,</w:t>
      </w:r>
      <w:r w:rsidR="00FB465A">
        <w:rPr>
          <w:lang w:val="en-GB" w:eastAsia="de-DE"/>
        </w:rPr>
        <w:t xml:space="preserve"> </w:t>
      </w:r>
      <w:r w:rsidR="006F7C11">
        <w:rPr>
          <w:lang w:val="en-GB" w:eastAsia="de-DE"/>
        </w:rPr>
        <w:t xml:space="preserve">software </w:t>
      </w:r>
      <w:r w:rsidR="00FB465A">
        <w:rPr>
          <w:lang w:val="en-GB" w:eastAsia="de-DE"/>
        </w:rPr>
        <w:t>validation includes</w:t>
      </w:r>
      <w:r w:rsidR="00F77032" w:rsidRPr="00AD7A73">
        <w:rPr>
          <w:lang w:val="en-GB" w:eastAsia="de-DE"/>
          <w:rPrChange w:id="7" w:author="Mathias Fuchs" w:date="2020-07-01T16:45:00Z">
            <w:rPr>
              <w:lang w:eastAsia="de-DE"/>
            </w:rPr>
          </w:rPrChange>
        </w:rPr>
        <w:t xml:space="preserve"> among others,</w:t>
      </w:r>
      <w:r w:rsidR="00FB465A">
        <w:rPr>
          <w:lang w:val="en-GB" w:eastAsia="de-DE"/>
        </w:rPr>
        <w:t xml:space="preserve"> the verification </w:t>
      </w:r>
      <w:r w:rsidR="00430155" w:rsidRPr="00AD7A73">
        <w:rPr>
          <w:lang w:val="en-GB" w:eastAsia="de-DE"/>
          <w:rPrChange w:id="8" w:author="Mathias Fuchs" w:date="2020-07-01T16:45:00Z">
            <w:rPr>
              <w:lang w:eastAsia="de-DE"/>
            </w:rPr>
          </w:rPrChange>
        </w:rPr>
        <w:t>it the</w:t>
      </w:r>
      <w:r w:rsidR="00FB465A">
        <w:rPr>
          <w:lang w:val="en-GB" w:eastAsia="de-DE"/>
        </w:rPr>
        <w:t xml:space="preserve"> user requirements and functional specifications</w:t>
      </w:r>
      <w:r w:rsidR="00430155" w:rsidRPr="00AD7A73">
        <w:rPr>
          <w:lang w:val="en-GB" w:eastAsia="de-DE"/>
          <w:rPrChange w:id="9" w:author="Mathias Fuchs" w:date="2020-07-01T16:45:00Z">
            <w:rPr>
              <w:lang w:eastAsia="de-DE"/>
            </w:rPr>
          </w:rPrChange>
        </w:rPr>
        <w:t xml:space="preserve"> have been met in the software to be introduced</w:t>
      </w:r>
      <w:r w:rsidR="00FB465A" w:rsidRPr="006F7C11">
        <w:rPr>
          <w:lang w:val="en-GB" w:eastAsia="de-DE"/>
        </w:rPr>
        <w:t xml:space="preserve"> (International Society for Pharmaceutical Engineering ISPE, 2008, p. 38)</w:t>
      </w:r>
      <w:r w:rsidR="006F7C11" w:rsidRPr="006F7C11">
        <w:rPr>
          <w:lang w:val="en-GB" w:eastAsia="de-DE"/>
        </w:rPr>
        <w:t xml:space="preserve">. </w:t>
      </w:r>
    </w:p>
    <w:p w14:paraId="3CD10587" w14:textId="0FFBACC7" w:rsidR="00FB465A" w:rsidRDefault="006F7C11" w:rsidP="00DD73C6">
      <w:pPr>
        <w:jc w:val="left"/>
        <w:rPr>
          <w:lang w:val="en-GB" w:eastAsia="de-DE"/>
        </w:rPr>
      </w:pPr>
      <w:r>
        <w:rPr>
          <w:lang w:val="en-GB" w:eastAsia="de-DE"/>
        </w:rPr>
        <w:t>Until today the wega CSV specialists team experience</w:t>
      </w:r>
      <w:r w:rsidR="00285075">
        <w:rPr>
          <w:lang w:val="en-GB" w:eastAsia="de-DE"/>
        </w:rPr>
        <w:t>d</w:t>
      </w:r>
      <w:r>
        <w:rPr>
          <w:lang w:val="en-GB" w:eastAsia="de-DE"/>
        </w:rPr>
        <w:t xml:space="preserve"> that</w:t>
      </w:r>
      <w:r w:rsidR="00F73352" w:rsidRPr="00AD7A73">
        <w:rPr>
          <w:lang w:val="en-GB" w:eastAsia="de-DE"/>
          <w:rPrChange w:id="10" w:author="Mathias Fuchs" w:date="2020-07-01T16:45:00Z">
            <w:rPr>
              <w:lang w:eastAsia="de-DE"/>
            </w:rPr>
          </w:rPrChange>
        </w:rPr>
        <w:t xml:space="preserve"> the so called</w:t>
      </w:r>
      <w:r>
        <w:rPr>
          <w:lang w:val="en-GB" w:eastAsia="de-DE"/>
        </w:rPr>
        <w:t xml:space="preserve"> PQs</w:t>
      </w:r>
      <w:r w:rsidR="00F73352" w:rsidRPr="00AD7A73">
        <w:rPr>
          <w:lang w:val="en-GB" w:eastAsia="de-DE"/>
          <w:rPrChange w:id="11" w:author="Mathias Fuchs" w:date="2020-07-01T16:45:00Z">
            <w:rPr>
              <w:lang w:eastAsia="de-DE"/>
            </w:rPr>
          </w:rPrChange>
        </w:rPr>
        <w:t xml:space="preserve"> (for verification of the user requirements)</w:t>
      </w:r>
      <w:r>
        <w:rPr>
          <w:lang w:val="en-GB" w:eastAsia="de-DE"/>
        </w:rPr>
        <w:t xml:space="preserve"> and OQs</w:t>
      </w:r>
      <w:r w:rsidR="00F73352" w:rsidRPr="00AD7A73">
        <w:rPr>
          <w:lang w:val="en-GB" w:eastAsia="de-DE"/>
          <w:rPrChange w:id="12" w:author="Mathias Fuchs" w:date="2020-07-01T16:45:00Z">
            <w:rPr>
              <w:lang w:eastAsia="de-DE"/>
            </w:rPr>
          </w:rPrChange>
        </w:rPr>
        <w:t xml:space="preserve"> (for verification of the functional specifications)</w:t>
      </w:r>
      <w:r>
        <w:rPr>
          <w:lang w:val="en-GB" w:eastAsia="de-DE"/>
        </w:rPr>
        <w:t xml:space="preserve"> are often performed manually</w:t>
      </w:r>
      <w:r w:rsidR="00AF4C28">
        <w:rPr>
          <w:lang w:val="en-GB" w:eastAsia="de-DE"/>
        </w:rPr>
        <w:t xml:space="preserve">, </w:t>
      </w:r>
      <w:commentRangeStart w:id="13"/>
      <w:r w:rsidR="00AF4C28">
        <w:rPr>
          <w:lang w:val="en-GB" w:eastAsia="de-DE"/>
        </w:rPr>
        <w:t xml:space="preserve">even though test tools like </w:t>
      </w:r>
      <w:commentRangeEnd w:id="13"/>
      <w:r w:rsidR="009C3AE7">
        <w:rPr>
          <w:rStyle w:val="CommentReference"/>
        </w:rPr>
        <w:commentReference w:id="13"/>
      </w:r>
      <w:r w:rsidR="00AF4C28">
        <w:rPr>
          <w:lang w:val="en-GB" w:eastAsia="de-DE"/>
        </w:rPr>
        <w:t>hp alm</w:t>
      </w:r>
      <w:r w:rsidR="00417AA1" w:rsidRPr="00417AA1">
        <w:rPr>
          <w:lang w:val="en-GB"/>
        </w:rPr>
        <w:t xml:space="preserve"> </w:t>
      </w:r>
      <w:r w:rsidR="00417AA1" w:rsidRPr="00417AA1">
        <w:rPr>
          <w:lang w:val="en-GB" w:eastAsia="de-DE"/>
        </w:rPr>
        <w:t>(Guru99, 2020a)</w:t>
      </w:r>
      <w:r w:rsidR="00AF4C28">
        <w:rPr>
          <w:lang w:val="en-GB" w:eastAsia="de-DE"/>
        </w:rPr>
        <w:t xml:space="preserve"> are supporting testing documentations in regulated companies</w:t>
      </w:r>
      <w:r>
        <w:rPr>
          <w:lang w:val="en-GB" w:eastAsia="de-DE"/>
        </w:rPr>
        <w:t xml:space="preserve"> (</w:t>
      </w:r>
      <w:r w:rsidR="003C3088" w:rsidRPr="00C77BFA">
        <w:rPr>
          <w:lang w:val="en-GB" w:eastAsia="de-DE"/>
        </w:rPr>
        <w:t>Evelyne Daniel, personal communication, December 19, 2019</w:t>
      </w:r>
      <w:r w:rsidR="00A377A5" w:rsidRPr="00C77BFA">
        <w:rPr>
          <w:lang w:val="en-GB" w:eastAsia="de-DE"/>
        </w:rPr>
        <w:t xml:space="preserve"> and April 1, 2020</w:t>
      </w:r>
      <w:r w:rsidR="003C3088">
        <w:rPr>
          <w:lang w:val="en-GB" w:eastAsia="de-DE"/>
        </w:rPr>
        <w:t>)</w:t>
      </w:r>
      <w:r w:rsidR="00DC4F61">
        <w:rPr>
          <w:lang w:val="en-GB" w:eastAsia="de-DE"/>
        </w:rPr>
        <w:t>.</w:t>
      </w:r>
    </w:p>
    <w:p w14:paraId="2B8C6024" w14:textId="55FC5797" w:rsidR="00430155" w:rsidRDefault="00F73352" w:rsidP="00430155">
      <w:pPr>
        <w:rPr>
          <w:lang w:val="en-GB" w:eastAsia="de-DE"/>
        </w:rPr>
      </w:pPr>
      <w:r w:rsidRPr="00AD7A73">
        <w:rPr>
          <w:lang w:val="en-GB" w:eastAsia="de-DE"/>
          <w:rPrChange w:id="14" w:author="Mathias Fuchs" w:date="2020-07-01T16:45:00Z">
            <w:rPr>
              <w:lang w:eastAsia="de-DE"/>
            </w:rPr>
          </w:rPrChange>
        </w:rPr>
        <w:t xml:space="preserve">From another perspective, </w:t>
      </w:r>
      <w:r w:rsidR="00430155">
        <w:rPr>
          <w:lang w:val="en-GB" w:eastAsia="de-DE"/>
        </w:rPr>
        <w:t xml:space="preserve">Jae Burnett </w:t>
      </w:r>
      <w:r w:rsidR="00C63EB6" w:rsidRPr="00AD7A73">
        <w:rPr>
          <w:lang w:val="en-GB" w:eastAsia="de-DE"/>
          <w:rPrChange w:id="15" w:author="Mathias Fuchs" w:date="2020-07-01T16:45:00Z">
            <w:rPr>
              <w:lang w:eastAsia="de-DE"/>
            </w:rPr>
          </w:rPrChange>
        </w:rPr>
        <w:t xml:space="preserve">suggests </w:t>
      </w:r>
      <w:r w:rsidR="00C63EB6">
        <w:rPr>
          <w:lang w:val="en-GB" w:eastAsia="de-DE"/>
        </w:rPr>
        <w:t>the usage of test automation tools for validated pharmaceutical environments</w:t>
      </w:r>
      <w:r w:rsidR="00430155">
        <w:rPr>
          <w:lang w:val="en-GB" w:eastAsia="de-DE"/>
        </w:rPr>
        <w:t xml:space="preserve"> in her paper ‘Practical Use of Automated Tool in Computer System Compliance’</w:t>
      </w:r>
      <w:r w:rsidR="00C63EB6" w:rsidRPr="00AD7A73">
        <w:rPr>
          <w:lang w:val="en-GB" w:eastAsia="de-DE"/>
          <w:rPrChange w:id="16" w:author="Mathias Fuchs" w:date="2020-07-01T16:45:00Z">
            <w:rPr>
              <w:lang w:eastAsia="de-DE"/>
            </w:rPr>
          </w:rPrChange>
        </w:rPr>
        <w:t>:</w:t>
      </w:r>
      <w:r w:rsidR="00430155">
        <w:rPr>
          <w:lang w:val="en-GB" w:eastAsia="de-DE"/>
        </w:rPr>
        <w:t xml:space="preserve"> </w:t>
      </w:r>
      <w:r w:rsidR="00C63EB6" w:rsidRPr="00AD7A73">
        <w:rPr>
          <w:lang w:val="en-GB" w:eastAsia="de-DE"/>
          <w:rPrChange w:id="17" w:author="Mathias Fuchs" w:date="2020-07-01T16:45:00Z">
            <w:rPr>
              <w:lang w:eastAsia="de-DE"/>
            </w:rPr>
          </w:rPrChange>
        </w:rPr>
        <w:t>L</w:t>
      </w:r>
      <w:r w:rsidR="00430155" w:rsidRPr="00464B2E">
        <w:rPr>
          <w:lang w:val="en-GB" w:eastAsia="de-DE"/>
        </w:rPr>
        <w:t xml:space="preserve">ife science companies should consider automated testing </w:t>
      </w:r>
      <w:r w:rsidR="00430155">
        <w:rPr>
          <w:lang w:val="en-GB" w:eastAsia="de-DE"/>
        </w:rPr>
        <w:t xml:space="preserve">as an </w:t>
      </w:r>
      <w:r w:rsidR="00430155" w:rsidRPr="00464B2E">
        <w:rPr>
          <w:lang w:val="en-GB" w:eastAsia="de-DE"/>
        </w:rPr>
        <w:t>opportunity that could add significant value to the comp</w:t>
      </w:r>
      <w:r w:rsidR="00430155">
        <w:rPr>
          <w:lang w:val="en-GB" w:eastAsia="de-DE"/>
        </w:rPr>
        <w:t>uter system compliance process (</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56F603C5" w14:textId="7A260F58" w:rsidR="00430155" w:rsidRPr="00F73352" w:rsidRDefault="00F73352" w:rsidP="00F73352">
      <w:pPr>
        <w:rPr>
          <w:lang w:val="en-GB" w:eastAsia="de-DE"/>
        </w:rPr>
      </w:pPr>
      <w:r w:rsidRPr="00AD7A73">
        <w:rPr>
          <w:lang w:val="en-GB" w:eastAsia="de-DE"/>
          <w:rPrChange w:id="18" w:author="Mathias Fuchs" w:date="2020-07-01T16:45:00Z">
            <w:rPr>
              <w:lang w:eastAsia="de-DE"/>
            </w:rPr>
          </w:rPrChange>
        </w:rPr>
        <w:t>But she also mentions</w:t>
      </w:r>
      <w:r w:rsidR="00430155">
        <w:rPr>
          <w:lang w:val="en-GB" w:eastAsia="de-DE"/>
        </w:rPr>
        <w:t>, that a full test automation might not always be possible, as it might be difficult to integrate the formal approval and the control of test cases into the test automation system</w:t>
      </w:r>
      <w:r w:rsidRPr="00AD7A73">
        <w:rPr>
          <w:lang w:val="en-GB" w:eastAsia="de-DE"/>
          <w:rPrChange w:id="19" w:author="Mathias Fuchs" w:date="2020-07-01T16:45:00Z">
            <w:rPr>
              <w:lang w:eastAsia="de-DE"/>
            </w:rPr>
          </w:rPrChange>
        </w:rPr>
        <w:t xml:space="preserve"> </w:t>
      </w:r>
      <w:r w:rsidR="00430155">
        <w:rPr>
          <w:lang w:val="en-GB" w:eastAsia="de-DE"/>
        </w:rPr>
        <w:t>(</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3E93DCFC" w14:textId="5B03E948" w:rsidR="00BB6B36" w:rsidRDefault="002F706E" w:rsidP="00BB6B36">
      <w:pPr>
        <w:pStyle w:val="Heading2"/>
        <w:rPr>
          <w:lang w:val="en-GB"/>
        </w:rPr>
      </w:pPr>
      <w:bookmarkStart w:id="20" w:name="_Toc45032340"/>
      <w:r>
        <w:rPr>
          <w:lang w:val="en-GB"/>
        </w:rPr>
        <w:t xml:space="preserve">BDD </w:t>
      </w:r>
      <w:r w:rsidR="00BB6B36">
        <w:rPr>
          <w:lang w:val="en-GB"/>
        </w:rPr>
        <w:t>High Level Test Automatio</w:t>
      </w:r>
      <w:r w:rsidR="00F73352">
        <w:t>n</w:t>
      </w:r>
      <w:bookmarkEnd w:id="20"/>
    </w:p>
    <w:p w14:paraId="58037757" w14:textId="24EE952D" w:rsidR="00E82B98" w:rsidRDefault="00E82B98" w:rsidP="00770B10">
      <w:pPr>
        <w:rPr>
          <w:lang w:val="en-GB" w:eastAsia="de-DE"/>
        </w:rPr>
      </w:pPr>
      <w:r>
        <w:rPr>
          <w:lang w:val="en-GB" w:eastAsia="de-DE"/>
        </w:rPr>
        <w:t>OQs ar</w:t>
      </w:r>
      <w:r w:rsidR="00B80D67">
        <w:rPr>
          <w:lang w:val="en-GB" w:eastAsia="de-DE"/>
        </w:rPr>
        <w:t xml:space="preserve">e considered as </w:t>
      </w:r>
      <w:r w:rsidR="00EA324A">
        <w:rPr>
          <w:lang w:val="en-GB" w:eastAsia="de-DE"/>
        </w:rPr>
        <w:t>high-level</w:t>
      </w:r>
      <w:r w:rsidR="00B80D67">
        <w:rPr>
          <w:lang w:val="en-GB" w:eastAsia="de-DE"/>
        </w:rPr>
        <w:t xml:space="preserve"> </w:t>
      </w:r>
      <w:r w:rsidR="00FC21AA">
        <w:rPr>
          <w:lang w:val="en-GB" w:eastAsia="de-DE"/>
        </w:rPr>
        <w:t>testing</w:t>
      </w:r>
      <w:r>
        <w:rPr>
          <w:lang w:val="en-GB" w:eastAsia="de-DE"/>
        </w:rPr>
        <w:t xml:space="preserve"> as they verify </w:t>
      </w:r>
      <w:r w:rsidR="00030F0D">
        <w:rPr>
          <w:lang w:val="en-GB" w:eastAsia="de-DE"/>
        </w:rPr>
        <w:t>that</w:t>
      </w:r>
      <w:r>
        <w:rPr>
          <w:lang w:val="en-GB" w:eastAsia="de-DE"/>
        </w:rPr>
        <w:t xml:space="preserve"> the functional specification</w:t>
      </w:r>
      <w:r w:rsidR="00030F0D">
        <w:rPr>
          <w:lang w:val="en-GB" w:eastAsia="de-DE"/>
        </w:rPr>
        <w:t>s</w:t>
      </w:r>
      <w:r>
        <w:rPr>
          <w:lang w:val="en-GB" w:eastAsia="de-DE"/>
        </w:rPr>
        <w:t xml:space="preserve"> </w:t>
      </w:r>
      <w:r w:rsidR="00B80D67">
        <w:rPr>
          <w:lang w:val="en-GB" w:eastAsia="de-DE"/>
        </w:rPr>
        <w:t xml:space="preserve">are </w:t>
      </w:r>
      <w:r>
        <w:rPr>
          <w:lang w:val="en-GB" w:eastAsia="de-DE"/>
        </w:rPr>
        <w:t xml:space="preserve">fulfilled </w:t>
      </w:r>
      <w:r w:rsidRPr="002A12F2">
        <w:rPr>
          <w:lang w:val="en-GB" w:eastAsia="de-DE"/>
        </w:rPr>
        <w:t>(International Society for Pharmaceutic</w:t>
      </w:r>
      <w:r>
        <w:rPr>
          <w:lang w:val="en-GB" w:eastAsia="de-DE"/>
        </w:rPr>
        <w:t>al Engineering ISPE, 2008, p. 38</w:t>
      </w:r>
      <w:r w:rsidRPr="002A12F2">
        <w:rPr>
          <w:lang w:val="en-GB" w:eastAsia="de-DE"/>
        </w:rPr>
        <w:t>)</w:t>
      </w:r>
      <w:r>
        <w:rPr>
          <w:lang w:val="en-GB" w:eastAsia="de-DE"/>
        </w:rPr>
        <w:t>.</w:t>
      </w:r>
      <w:r w:rsidR="004F7619">
        <w:rPr>
          <w:lang w:val="en-GB" w:eastAsia="de-DE"/>
        </w:rPr>
        <w:t xml:space="preserve"> </w:t>
      </w:r>
    </w:p>
    <w:p w14:paraId="608990D3" w14:textId="274181AE" w:rsidR="00C36BD3" w:rsidRPr="00186BA5" w:rsidRDefault="00C36BD3" w:rsidP="00186BA5">
      <w:pPr>
        <w:rPr>
          <w:lang w:val="en-GB" w:eastAsia="de-DE"/>
        </w:rPr>
      </w:pPr>
      <w:r w:rsidRPr="00186BA5">
        <w:rPr>
          <w:lang w:val="en-GB" w:eastAsia="de-DE"/>
        </w:rPr>
        <w:t xml:space="preserve">Behaviour </w:t>
      </w:r>
      <w:r w:rsidR="00FC21AA">
        <w:rPr>
          <w:lang w:val="en-GB" w:eastAsia="de-DE"/>
        </w:rPr>
        <w:t>d</w:t>
      </w:r>
      <w:r w:rsidRPr="00186BA5">
        <w:rPr>
          <w:lang w:val="en-GB" w:eastAsia="de-DE"/>
        </w:rPr>
        <w:t xml:space="preserve">riven </w:t>
      </w:r>
      <w:r w:rsidR="00FC21AA">
        <w:rPr>
          <w:lang w:val="en-GB" w:eastAsia="de-DE"/>
        </w:rPr>
        <w:t>d</w:t>
      </w:r>
      <w:r w:rsidRPr="00186BA5">
        <w:rPr>
          <w:lang w:val="en-GB" w:eastAsia="de-DE"/>
        </w:rPr>
        <w:t>evelopment</w:t>
      </w:r>
      <w:r w:rsidR="00A56A29" w:rsidRPr="00186BA5">
        <w:rPr>
          <w:lang w:val="en-GB" w:eastAsia="de-DE"/>
        </w:rPr>
        <w:t xml:space="preserve"> (BDD)</w:t>
      </w:r>
      <w:r w:rsidR="008E53C0">
        <w:rPr>
          <w:lang w:val="en-GB" w:eastAsia="de-DE"/>
        </w:rPr>
        <w:t xml:space="preserve">, on the other side, </w:t>
      </w:r>
      <w:r w:rsidRPr="00186BA5">
        <w:rPr>
          <w:lang w:val="en-GB" w:eastAsia="de-DE"/>
        </w:rPr>
        <w:t>is a software development approach that includes to</w:t>
      </w:r>
      <w:r w:rsidR="00F751F7">
        <w:rPr>
          <w:lang w:val="en-GB" w:eastAsia="de-DE"/>
        </w:rPr>
        <w:t>ols for high level test automation</w:t>
      </w:r>
      <w:r w:rsidR="00F11423">
        <w:rPr>
          <w:lang w:val="en-GB" w:eastAsia="de-DE"/>
        </w:rPr>
        <w:t xml:space="preserve"> (</w:t>
      </w:r>
      <w:r w:rsidR="00F11423" w:rsidRPr="00F11423">
        <w:rPr>
          <w:lang w:val="en-GB" w:eastAsia="de-DE"/>
        </w:rPr>
        <w:t>Smart, 2015</w:t>
      </w:r>
      <w:r w:rsidR="000A0E5E">
        <w:rPr>
          <w:lang w:val="en-GB" w:eastAsia="de-DE"/>
        </w:rPr>
        <w:t>, p.25</w:t>
      </w:r>
      <w:r w:rsidR="00F11423">
        <w:rPr>
          <w:lang w:val="en-GB" w:eastAsia="de-DE"/>
        </w:rPr>
        <w:t>)</w:t>
      </w:r>
      <w:r w:rsidRPr="00186BA5">
        <w:rPr>
          <w:lang w:val="en-GB" w:eastAsia="de-DE"/>
        </w:rPr>
        <w:t>.</w:t>
      </w:r>
      <w:r w:rsidR="00F751F7">
        <w:rPr>
          <w:lang w:val="en-GB" w:eastAsia="de-DE"/>
        </w:rPr>
        <w:t xml:space="preserve"> One of such</w:t>
      </w:r>
      <w:r w:rsidR="00EA324A" w:rsidRPr="00AD7A73">
        <w:rPr>
          <w:lang w:val="en-GB" w:eastAsia="de-DE"/>
          <w:rPrChange w:id="21" w:author="Mathias Fuchs" w:date="2020-07-01T16:45:00Z">
            <w:rPr>
              <w:lang w:eastAsia="de-DE"/>
            </w:rPr>
          </w:rPrChange>
        </w:rPr>
        <w:t xml:space="preserve"> a</w:t>
      </w:r>
      <w:r w:rsidR="00F751F7">
        <w:rPr>
          <w:lang w:val="en-GB" w:eastAsia="de-DE"/>
        </w:rPr>
        <w:t xml:space="preserve"> </w:t>
      </w:r>
      <w:r w:rsidR="00186BA5" w:rsidRPr="00186BA5">
        <w:rPr>
          <w:lang w:val="en-GB" w:eastAsia="de-DE"/>
        </w:rPr>
        <w:t>tool is Cucumber</w:t>
      </w:r>
      <w:r w:rsidR="00313D93">
        <w:rPr>
          <w:lang w:val="en-GB" w:eastAsia="de-DE"/>
        </w:rPr>
        <w:t xml:space="preserve"> (</w:t>
      </w:r>
      <w:r w:rsidR="00313D93" w:rsidRPr="00F11423">
        <w:rPr>
          <w:lang w:val="en-GB" w:eastAsia="de-DE"/>
        </w:rPr>
        <w:t>Smart, 2015</w:t>
      </w:r>
      <w:r w:rsidR="00313D93">
        <w:rPr>
          <w:lang w:val="en-GB" w:eastAsia="de-DE"/>
        </w:rPr>
        <w:t>, p.25)</w:t>
      </w:r>
      <w:r w:rsidR="00186BA5" w:rsidRPr="00186BA5">
        <w:rPr>
          <w:lang w:val="en-GB" w:eastAsia="de-DE"/>
        </w:rPr>
        <w:t xml:space="preserve">. </w:t>
      </w:r>
      <w:commentRangeStart w:id="22"/>
      <w:r w:rsidR="00186BA5" w:rsidRPr="00186BA5">
        <w:rPr>
          <w:lang w:val="en-GB" w:eastAsia="de-DE"/>
        </w:rPr>
        <w:t xml:space="preserve">As the test automation script is based on a </w:t>
      </w:r>
      <w:r w:rsidR="002B7E81" w:rsidRPr="00186BA5">
        <w:rPr>
          <w:lang w:val="en-GB" w:eastAsia="de-DE"/>
        </w:rPr>
        <w:t>formalised</w:t>
      </w:r>
      <w:r w:rsidR="00186BA5" w:rsidRPr="00186BA5">
        <w:rPr>
          <w:lang w:val="en-GB" w:eastAsia="de-DE"/>
        </w:rPr>
        <w:t xml:space="preserve"> natural language, that is human and machin</w:t>
      </w:r>
      <w:r w:rsidR="00186BA5">
        <w:rPr>
          <w:lang w:val="en-GB" w:eastAsia="de-DE"/>
        </w:rPr>
        <w:t xml:space="preserve">e readable, it </w:t>
      </w:r>
      <w:r w:rsidR="00030F0D">
        <w:rPr>
          <w:lang w:val="en-GB" w:eastAsia="de-DE"/>
        </w:rPr>
        <w:t>has the potential to be</w:t>
      </w:r>
      <w:r w:rsidR="00186BA5">
        <w:rPr>
          <w:lang w:val="en-GB" w:eastAsia="de-DE"/>
        </w:rPr>
        <w:t xml:space="preserve"> a </w:t>
      </w:r>
      <w:r w:rsidR="002B7E81">
        <w:rPr>
          <w:lang w:val="en-GB" w:eastAsia="de-DE"/>
        </w:rPr>
        <w:t>powerful</w:t>
      </w:r>
      <w:r w:rsidR="00186BA5">
        <w:rPr>
          <w:lang w:val="en-GB" w:eastAsia="de-DE"/>
        </w:rPr>
        <w:t xml:space="preserve"> asset in the sense of a hybrid </w:t>
      </w:r>
      <w:r w:rsidR="002B7E81">
        <w:rPr>
          <w:lang w:val="en-GB" w:eastAsia="de-DE"/>
        </w:rPr>
        <w:lastRenderedPageBreak/>
        <w:t>approach</w:t>
      </w:r>
      <w:r w:rsidR="00186BA5">
        <w:rPr>
          <w:lang w:val="en-GB" w:eastAsia="de-DE"/>
        </w:rPr>
        <w:t xml:space="preserve"> between automation and manual </w:t>
      </w:r>
      <w:r w:rsidR="002B7E81">
        <w:rPr>
          <w:lang w:val="en-GB" w:eastAsia="de-DE"/>
        </w:rPr>
        <w:t>processes</w:t>
      </w:r>
      <w:r w:rsidR="00186BA5">
        <w:rPr>
          <w:lang w:val="en-GB" w:eastAsia="de-DE"/>
        </w:rPr>
        <w:t xml:space="preserve"> (</w:t>
      </w:r>
      <w:r w:rsidR="00AF32A5">
        <w:rPr>
          <w:lang w:val="en-GB" w:eastAsia="de-DE"/>
        </w:rPr>
        <w:t>Burnett,</w:t>
      </w:r>
      <w:r w:rsidR="00AF32A5" w:rsidRPr="00770B10">
        <w:rPr>
          <w:lang w:val="en-GB" w:eastAsia="de-DE"/>
        </w:rPr>
        <w:t xml:space="preserve"> </w:t>
      </w:r>
      <w:r w:rsidR="00186BA5" w:rsidRPr="00770B10">
        <w:rPr>
          <w:lang w:val="en-GB" w:eastAsia="de-DE"/>
        </w:rPr>
        <w:t>2009, p. 7</w:t>
      </w:r>
      <w:r w:rsidR="00186BA5">
        <w:rPr>
          <w:lang w:val="en-GB" w:eastAsia="de-DE"/>
        </w:rPr>
        <w:t>5</w:t>
      </w:r>
      <w:r w:rsidR="00F241E4">
        <w:rPr>
          <w:lang w:val="en-GB" w:eastAsia="de-DE"/>
        </w:rPr>
        <w:t xml:space="preserve">; </w:t>
      </w:r>
      <w:r w:rsidR="00F241E4" w:rsidRPr="00313D93">
        <w:rPr>
          <w:lang w:val="en-GB" w:eastAsia="de-DE"/>
        </w:rPr>
        <w:t xml:space="preserve">Nagy &amp; Rose, 2018, </w:t>
      </w:r>
      <w:r w:rsidR="00F241E4">
        <w:rPr>
          <w:lang w:val="en-GB" w:eastAsia="de-DE"/>
        </w:rPr>
        <w:t>chapter 4.6</w:t>
      </w:r>
      <w:r w:rsidR="00186BA5" w:rsidRPr="00770B10">
        <w:rPr>
          <w:lang w:val="en-GB" w:eastAsia="de-DE"/>
        </w:rPr>
        <w:t>)</w:t>
      </w:r>
      <w:r w:rsidR="00186BA5">
        <w:rPr>
          <w:lang w:val="en-GB" w:eastAsia="de-DE"/>
        </w:rPr>
        <w:t>.</w:t>
      </w:r>
      <w:commentRangeEnd w:id="22"/>
      <w:r w:rsidR="00F73352">
        <w:rPr>
          <w:rStyle w:val="CommentReference"/>
        </w:rPr>
        <w:commentReference w:id="22"/>
      </w:r>
    </w:p>
    <w:p w14:paraId="76656E0F" w14:textId="5A9A0067" w:rsidR="00AB6448" w:rsidRDefault="00CC1D44" w:rsidP="00AB6448">
      <w:pPr>
        <w:rPr>
          <w:lang w:val="en-GB" w:eastAsia="de-DE"/>
        </w:rPr>
      </w:pPr>
      <w:commentRangeStart w:id="23"/>
      <w:r>
        <w:rPr>
          <w:lang w:val="en-GB" w:eastAsia="de-DE"/>
        </w:rPr>
        <w:t>In the same</w:t>
      </w:r>
      <w:r w:rsidR="00186BA5">
        <w:rPr>
          <w:lang w:val="en-GB" w:eastAsia="de-DE"/>
        </w:rPr>
        <w:t xml:space="preserve"> sense</w:t>
      </w:r>
      <w:r w:rsidR="00A56A29" w:rsidRPr="00186BA5">
        <w:rPr>
          <w:lang w:val="en-GB" w:eastAsia="de-DE"/>
        </w:rPr>
        <w:t>, G</w:t>
      </w:r>
      <w:r w:rsidR="006D609D" w:rsidRPr="006D609D">
        <w:rPr>
          <w:rFonts w:cs="Arial"/>
          <w:bCs/>
          <w:color w:val="14171A"/>
          <w:szCs w:val="22"/>
          <w:shd w:val="clear" w:color="auto" w:fill="FFFFFF"/>
          <w:lang w:val="en-GB"/>
        </w:rPr>
        <w:t>á</w:t>
      </w:r>
      <w:r w:rsidR="00A56A29" w:rsidRPr="00186BA5">
        <w:rPr>
          <w:lang w:val="en-GB" w:eastAsia="de-DE"/>
        </w:rPr>
        <w:t>sp</w:t>
      </w:r>
      <w:r w:rsidR="006D609D" w:rsidRPr="006D609D">
        <w:rPr>
          <w:rFonts w:cs="Arial"/>
          <w:bCs/>
          <w:color w:val="14171A"/>
          <w:szCs w:val="22"/>
          <w:shd w:val="clear" w:color="auto" w:fill="FFFFFF"/>
          <w:lang w:val="en-GB"/>
        </w:rPr>
        <w:t>á</w:t>
      </w:r>
      <w:r w:rsidR="00A56A29" w:rsidRPr="00186BA5">
        <w:rPr>
          <w:lang w:val="en-GB" w:eastAsia="de-DE"/>
        </w:rPr>
        <w:t>r Nagy and Seb Rose</w:t>
      </w:r>
      <w:r w:rsidR="00C36BD3" w:rsidRPr="00186BA5">
        <w:rPr>
          <w:lang w:val="en-GB" w:eastAsia="de-DE"/>
        </w:rPr>
        <w:t xml:space="preserve"> state in their book ‘Discovery: Explore</w:t>
      </w:r>
      <w:r w:rsidR="00A56A29" w:rsidRPr="00186BA5">
        <w:rPr>
          <w:lang w:val="en-GB" w:eastAsia="de-DE"/>
        </w:rPr>
        <w:t xml:space="preserve"> behaviour using examples’ that BDD is well suited for software development in regulated are</w:t>
      </w:r>
      <w:r w:rsidR="00583E15" w:rsidRPr="00186BA5">
        <w:rPr>
          <w:lang w:val="en-GB" w:eastAsia="de-DE"/>
        </w:rPr>
        <w:t>a</w:t>
      </w:r>
      <w:r w:rsidR="00A56A29" w:rsidRPr="00186BA5">
        <w:rPr>
          <w:lang w:val="en-GB" w:eastAsia="de-DE"/>
        </w:rPr>
        <w:t>s and refer thereby also to the U.S. Food and Drug Administration (FDA)</w:t>
      </w:r>
      <w:r w:rsidR="00313D93">
        <w:rPr>
          <w:lang w:val="en-GB" w:eastAsia="de-DE"/>
        </w:rPr>
        <w:t xml:space="preserve"> </w:t>
      </w:r>
      <w:r w:rsidR="00313D93" w:rsidRPr="00313D93">
        <w:rPr>
          <w:lang w:val="en-GB" w:eastAsia="de-DE"/>
        </w:rPr>
        <w:t xml:space="preserve">(Nagy &amp; Rose, 2018, </w:t>
      </w:r>
      <w:r w:rsidR="00313D93">
        <w:rPr>
          <w:lang w:val="en-GB" w:eastAsia="de-DE"/>
        </w:rPr>
        <w:t>chapter 4.6</w:t>
      </w:r>
      <w:r w:rsidR="00313D93" w:rsidRPr="00313D93">
        <w:rPr>
          <w:lang w:val="en-GB" w:eastAsia="de-DE"/>
        </w:rPr>
        <w:t>)</w:t>
      </w:r>
      <w:r w:rsidR="00A56A29" w:rsidRPr="00186BA5">
        <w:rPr>
          <w:lang w:val="en-GB" w:eastAsia="de-DE"/>
        </w:rPr>
        <w:t>.</w:t>
      </w:r>
      <w:commentRangeEnd w:id="23"/>
      <w:r w:rsidR="00120DC0">
        <w:rPr>
          <w:rStyle w:val="CommentReference"/>
        </w:rPr>
        <w:commentReference w:id="23"/>
      </w:r>
    </w:p>
    <w:p w14:paraId="34F08F12" w14:textId="31B33946" w:rsidR="005D14D1" w:rsidRPr="001D2147" w:rsidRDefault="005D14D1" w:rsidP="009C718D">
      <w:pPr>
        <w:pStyle w:val="ListParagraph"/>
        <w:numPr>
          <w:ilvl w:val="0"/>
          <w:numId w:val="7"/>
        </w:numPr>
        <w:rPr>
          <w:rPrChange w:id="24" w:author="Mathias Fuchs" w:date="2020-06-30T15:44:00Z">
            <w:rPr>
              <w:lang w:val="en-GB"/>
            </w:rPr>
          </w:rPrChange>
        </w:rPr>
      </w:pPr>
      <w:r w:rsidRPr="001D2147">
        <w:rPr>
          <w:rPrChange w:id="25" w:author="Mathias Fuchs" w:date="2020-06-30T15:44:00Z">
            <w:rPr>
              <w:lang w:val="en-GB"/>
            </w:rPr>
          </w:rPrChange>
        </w:rPr>
        <w:t>Tools</w:t>
      </w:r>
      <w:r w:rsidR="00A26A8C" w:rsidRPr="001D2147">
        <w:rPr>
          <w:rPrChange w:id="26" w:author="Mathias Fuchs" w:date="2020-06-30T15:44:00Z">
            <w:rPr>
              <w:lang w:val="en-GB"/>
            </w:rPr>
          </w:rPrChange>
        </w:rPr>
        <w:t xml:space="preserve"> </w:t>
      </w:r>
      <w:r w:rsidR="00A26A8C" w:rsidRPr="009E4043">
        <w:rPr>
          <w:rFonts w:ascii="Wingdings" w:eastAsia="Wingdings" w:hAnsi="Wingdings" w:cs="Wingdings"/>
          <w:lang w:val="en-GB"/>
        </w:rPr>
        <w:t></w:t>
      </w:r>
      <w:r w:rsidR="00A26A8C" w:rsidRPr="001D2147">
        <w:rPr>
          <w:rPrChange w:id="27" w:author="Mathias Fuchs" w:date="2020-06-30T15:44:00Z">
            <w:rPr>
              <w:lang w:val="en-GB"/>
            </w:rPr>
          </w:rPrChange>
        </w:rPr>
        <w:t xml:space="preserve"> einfügen, dass cucumber und Gherkin typische BDD automation tools sind und durch Tools wie Selenium und Scenarioo für die speziell für das automatisierte Testen der UI entwickelt sind, </w:t>
      </w:r>
      <w:r w:rsidRPr="001D2147">
        <w:rPr>
          <w:rPrChange w:id="28" w:author="Mathias Fuchs" w:date="2020-06-30T15:44:00Z">
            <w:rPr>
              <w:lang w:val="en-GB"/>
            </w:rPr>
          </w:rPrChange>
        </w:rPr>
        <w:t>Cucumber/Gherkin which allow to automate the test cases using an automation script (gherkin feature file) (SmartBear Software, 2020).</w:t>
      </w:r>
    </w:p>
    <w:p w14:paraId="0BAD6D79" w14:textId="77777777" w:rsidR="005D14D1" w:rsidRPr="00C207F9" w:rsidRDefault="005D14D1" w:rsidP="009C718D">
      <w:pPr>
        <w:pStyle w:val="ListParagraph"/>
        <w:numPr>
          <w:ilvl w:val="0"/>
          <w:numId w:val="7"/>
        </w:numPr>
        <w:rPr>
          <w:lang w:val="en-GB"/>
        </w:rPr>
      </w:pPr>
      <w:r>
        <w:rPr>
          <w:lang w:val="en-GB"/>
        </w:rPr>
        <w:t xml:space="preserve">Selenium which simulates the user interaction with the web application and will be controlled by cucumber and the gherkin feature file </w:t>
      </w:r>
      <w:r w:rsidRPr="00003F56">
        <w:rPr>
          <w:lang w:val="en-GB"/>
        </w:rPr>
        <w:t>(Selenium, n.d</w:t>
      </w:r>
      <w:r>
        <w:rPr>
          <w:lang w:val="en-GB"/>
        </w:rPr>
        <w:t>; Jain &amp; Sawant, 2018</w:t>
      </w:r>
      <w:r w:rsidRPr="00003F56">
        <w:rPr>
          <w:lang w:val="en-GB"/>
        </w:rPr>
        <w:t>)</w:t>
      </w:r>
      <w:r>
        <w:rPr>
          <w:lang w:val="en-GB"/>
        </w:rPr>
        <w:t>.</w:t>
      </w:r>
    </w:p>
    <w:p w14:paraId="174D7CD2" w14:textId="393A5301" w:rsidR="005D14D1" w:rsidRDefault="005D14D1" w:rsidP="009C718D">
      <w:pPr>
        <w:pStyle w:val="ListParagraph"/>
        <w:numPr>
          <w:ilvl w:val="0"/>
          <w:numId w:val="7"/>
        </w:numPr>
        <w:rPr>
          <w:lang w:val="en-GB"/>
        </w:rPr>
      </w:pPr>
      <w:r>
        <w:rPr>
          <w:lang w:val="en-GB"/>
        </w:rPr>
        <w:t xml:space="preserve">Scenarioo that is used to display test reports with screenshots </w:t>
      </w:r>
      <w:r w:rsidRPr="00003F56">
        <w:rPr>
          <w:lang w:val="en-GB"/>
        </w:rPr>
        <w:t>(Scenarioo, n.d.)</w:t>
      </w:r>
      <w:r>
        <w:rPr>
          <w:lang w:val="en-GB"/>
        </w:rPr>
        <w:t>.</w:t>
      </w:r>
    </w:p>
    <w:p w14:paraId="0D8F1A78" w14:textId="77777777" w:rsidR="00F73352" w:rsidRDefault="00F73352" w:rsidP="00F73352">
      <w:pPr>
        <w:pStyle w:val="ListParagraph"/>
        <w:rPr>
          <w:lang w:val="en-GB"/>
        </w:rPr>
      </w:pPr>
    </w:p>
    <w:p w14:paraId="41D519CF" w14:textId="27A505A3" w:rsidR="00F73352" w:rsidRDefault="00F73352" w:rsidP="00F73352">
      <w:pPr>
        <w:pStyle w:val="Heading2"/>
        <w:rPr>
          <w:lang w:val="en-GB"/>
        </w:rPr>
      </w:pPr>
      <w:bookmarkStart w:id="29" w:name="_Toc45032341"/>
      <w:r>
        <w:rPr>
          <w:lang w:val="en-GB"/>
        </w:rPr>
        <w:t>Automated Testing</w:t>
      </w:r>
      <w:r>
        <w:t xml:space="preserve"> for OQ</w:t>
      </w:r>
      <w:bookmarkEnd w:id="29"/>
    </w:p>
    <w:p w14:paraId="274BE966" w14:textId="1718C7A8" w:rsidR="00F73352" w:rsidRDefault="00F73352" w:rsidP="00F73352">
      <w:pPr>
        <w:rPr>
          <w:lang w:val="en-GB" w:eastAsia="de-DE"/>
        </w:rPr>
      </w:pPr>
      <w:r>
        <w:rPr>
          <w:lang w:val="en-GB" w:eastAsia="de-DE"/>
        </w:rPr>
        <w:t>As described in several blogs, manual testing has the disadvantages that it is prone to mistakes and errors while performing the tests and that it is time consuming for human testers and therefore it generates high costs (Guru99b, 2020; Hoogenraad, 2017). This is especially true, when the same tests have to be performed several times (Guru99b, 2020). On the other hand, and in contrast to automated testing, manual testing allows to evaluate aspects like user friendliness and positive customer experience (Guru99b, 2020). Therefore</w:t>
      </w:r>
      <w:r w:rsidR="00EA324A" w:rsidRPr="00AD7A73">
        <w:rPr>
          <w:lang w:val="en-GB" w:eastAsia="de-DE"/>
          <w:rPrChange w:id="30" w:author="Mathias Fuchs" w:date="2020-07-01T16:45:00Z">
            <w:rPr>
              <w:lang w:eastAsia="de-DE"/>
            </w:rPr>
          </w:rPrChange>
        </w:rPr>
        <w:t>,</w:t>
      </w:r>
      <w:r>
        <w:rPr>
          <w:lang w:val="en-GB" w:eastAsia="de-DE"/>
        </w:rPr>
        <w:t xml:space="preserve"> this project will focus its investigations on test automation for OQs as testing on functional level does not include evaluations on usability aspects (</w:t>
      </w:r>
      <w:r w:rsidRPr="00426B65">
        <w:rPr>
          <w:lang w:val="en-GB" w:eastAsia="de-DE"/>
        </w:rPr>
        <w:t>Qualitest, n.d.</w:t>
      </w:r>
      <w:r>
        <w:rPr>
          <w:lang w:val="en-GB" w:eastAsia="de-DE"/>
        </w:rPr>
        <w:t>).</w:t>
      </w:r>
    </w:p>
    <w:p w14:paraId="4FA6DCEB" w14:textId="23A47482" w:rsidR="005D14D1" w:rsidRPr="00AB6448" w:rsidRDefault="00F73352" w:rsidP="00AB6448">
      <w:pPr>
        <w:rPr>
          <w:lang w:val="en-GB" w:eastAsia="de-DE"/>
        </w:rPr>
      </w:pPr>
      <w:commentRangeStart w:id="31"/>
      <w:r>
        <w:rPr>
          <w:lang w:val="en-GB" w:eastAsia="de-DE"/>
        </w:rPr>
        <w:t xml:space="preserve">In conclusion, OQs are interesting to investigate in respect of test automation, as they are so far mainly performed manually and have therefore a good potential of optimisation in respect of reliability and cost effectiveness. And in contrary to PQs there is no need to consider aspects of user friendliness and positive customer experience, for which automated testing is not suitable. </w:t>
      </w:r>
      <w:commentRangeEnd w:id="31"/>
      <w:r>
        <w:rPr>
          <w:rStyle w:val="CommentReference"/>
        </w:rPr>
        <w:commentReference w:id="31"/>
      </w:r>
    </w:p>
    <w:p w14:paraId="013B242C" w14:textId="53A31C98" w:rsidR="0003724F" w:rsidRDefault="00C77D60" w:rsidP="0003724F">
      <w:pPr>
        <w:pStyle w:val="Heading2"/>
        <w:rPr>
          <w:lang w:val="en-GB"/>
        </w:rPr>
      </w:pPr>
      <w:bookmarkStart w:id="32" w:name="_Toc45032342"/>
      <w:r>
        <w:rPr>
          <w:lang w:val="en-GB"/>
        </w:rPr>
        <w:t>Hypothesis and Research Questions</w:t>
      </w:r>
      <w:bookmarkEnd w:id="32"/>
    </w:p>
    <w:p w14:paraId="5BB16866" w14:textId="261F8CFC" w:rsidR="002F706E" w:rsidRDefault="00AF793A" w:rsidP="00975D4A">
      <w:pPr>
        <w:rPr>
          <w:lang w:val="en-GB" w:eastAsia="de-DE"/>
        </w:rPr>
      </w:pPr>
      <w:r>
        <w:rPr>
          <w:lang w:val="en-GB" w:eastAsia="de-DE"/>
        </w:rPr>
        <w:t>This project</w:t>
      </w:r>
      <w:r w:rsidR="002F706E">
        <w:rPr>
          <w:lang w:val="en-GB" w:eastAsia="de-DE"/>
        </w:rPr>
        <w:t xml:space="preserve"> will be </w:t>
      </w:r>
      <w:r>
        <w:rPr>
          <w:lang w:val="en-GB" w:eastAsia="de-DE"/>
        </w:rPr>
        <w:t>led</w:t>
      </w:r>
      <w:r w:rsidR="002F706E">
        <w:rPr>
          <w:lang w:val="en-GB" w:eastAsia="de-DE"/>
        </w:rPr>
        <w:t xml:space="preserve"> by following hypothesis: BDD with its </w:t>
      </w:r>
      <w:r>
        <w:rPr>
          <w:lang w:val="en-GB" w:eastAsia="de-DE"/>
        </w:rPr>
        <w:t>activities</w:t>
      </w:r>
      <w:r w:rsidR="002F706E">
        <w:rPr>
          <w:lang w:val="en-GB" w:eastAsia="de-DE"/>
        </w:rPr>
        <w:t xml:space="preserve"> from us</w:t>
      </w:r>
      <w:r>
        <w:rPr>
          <w:lang w:val="en-GB" w:eastAsia="de-DE"/>
        </w:rPr>
        <w:t xml:space="preserve">er stories to executable specifications (formulation) and automation is a practicable approach in respect of technical </w:t>
      </w:r>
      <w:r w:rsidR="00B9462B">
        <w:rPr>
          <w:lang w:val="en-GB" w:eastAsia="de-DE"/>
        </w:rPr>
        <w:t>feasibility</w:t>
      </w:r>
      <w:r>
        <w:rPr>
          <w:lang w:val="en-GB" w:eastAsia="de-DE"/>
        </w:rPr>
        <w:t>, takin</w:t>
      </w:r>
      <w:r w:rsidR="006D44E0">
        <w:rPr>
          <w:lang w:val="en-GB" w:eastAsia="de-DE"/>
        </w:rPr>
        <w:t>g into account Cucumber/Gherkin</w:t>
      </w:r>
      <w:r>
        <w:rPr>
          <w:lang w:val="en-GB" w:eastAsia="de-DE"/>
        </w:rPr>
        <w:t xml:space="preserve">, Selenium and Scenarioo, and validation requirements according to GAMP5 for OQ </w:t>
      </w:r>
      <w:r w:rsidR="00C77BFA">
        <w:rPr>
          <w:lang w:val="en-GB" w:eastAsia="de-DE"/>
        </w:rPr>
        <w:t>t</w:t>
      </w:r>
      <w:r>
        <w:rPr>
          <w:lang w:val="en-GB" w:eastAsia="de-DE"/>
        </w:rPr>
        <w:t xml:space="preserve">est </w:t>
      </w:r>
      <w:r w:rsidR="00C77BFA">
        <w:rPr>
          <w:lang w:val="en-GB" w:eastAsia="de-DE"/>
        </w:rPr>
        <w:t>a</w:t>
      </w:r>
      <w:r>
        <w:rPr>
          <w:lang w:val="en-GB" w:eastAsia="de-DE"/>
        </w:rPr>
        <w:t>utomation in highly regulated environments of the pharmaceutical industry.</w:t>
      </w:r>
    </w:p>
    <w:p w14:paraId="5A454467" w14:textId="56309987" w:rsidR="00034064" w:rsidRDefault="00034064" w:rsidP="00975D4A">
      <w:pPr>
        <w:rPr>
          <w:lang w:val="en-GB" w:eastAsia="de-DE"/>
        </w:rPr>
      </w:pPr>
      <w:r>
        <w:rPr>
          <w:lang w:val="en-GB" w:eastAsia="de-DE"/>
        </w:rPr>
        <w:lastRenderedPageBreak/>
        <w:t xml:space="preserve">To evaluate the </w:t>
      </w:r>
      <w:r w:rsidR="006061C7">
        <w:rPr>
          <w:lang w:val="en-GB" w:eastAsia="de-DE"/>
        </w:rPr>
        <w:t>above-mentioned</w:t>
      </w:r>
      <w:r>
        <w:rPr>
          <w:lang w:val="en-GB" w:eastAsia="de-DE"/>
        </w:rPr>
        <w:t xml:space="preserve"> hypothesis, the project should find answers to following questions:</w:t>
      </w:r>
    </w:p>
    <w:p w14:paraId="50998333" w14:textId="71673790" w:rsidR="00034064" w:rsidRDefault="00034064" w:rsidP="009C718D">
      <w:pPr>
        <w:pStyle w:val="ListParagraph"/>
        <w:numPr>
          <w:ilvl w:val="0"/>
          <w:numId w:val="7"/>
        </w:numPr>
        <w:rPr>
          <w:lang w:val="en-GB" w:eastAsia="de-DE"/>
        </w:rPr>
      </w:pPr>
      <w:r>
        <w:rPr>
          <w:lang w:val="en-GB" w:eastAsia="de-DE"/>
        </w:rPr>
        <w:t xml:space="preserve">Do the </w:t>
      </w:r>
      <w:r w:rsidR="004804DE">
        <w:rPr>
          <w:lang w:val="en-GB" w:eastAsia="de-DE"/>
        </w:rPr>
        <w:t xml:space="preserve">artefacts out of </w:t>
      </w:r>
      <w:r>
        <w:rPr>
          <w:lang w:val="en-GB" w:eastAsia="de-DE"/>
        </w:rPr>
        <w:t xml:space="preserve">the BDD process satisfy </w:t>
      </w:r>
      <w:r w:rsidR="00F72343">
        <w:rPr>
          <w:lang w:val="en-GB" w:eastAsia="de-DE"/>
        </w:rPr>
        <w:t>the GAMP5 requirements in respect of OQs?</w:t>
      </w:r>
    </w:p>
    <w:p w14:paraId="0302DAFC" w14:textId="7F28671D" w:rsidR="00034064" w:rsidRDefault="00034064" w:rsidP="009C718D">
      <w:pPr>
        <w:pStyle w:val="ListParagraph"/>
        <w:numPr>
          <w:ilvl w:val="0"/>
          <w:numId w:val="7"/>
        </w:numPr>
        <w:rPr>
          <w:lang w:val="en-GB" w:eastAsia="de-DE"/>
        </w:rPr>
      </w:pPr>
      <w:r>
        <w:rPr>
          <w:lang w:val="en-GB" w:eastAsia="de-DE"/>
        </w:rPr>
        <w:t xml:space="preserve">Can automation tools like Cucumber/Gherkin, Selenium and Scenarioo (see chapter </w:t>
      </w:r>
      <w:r>
        <w:rPr>
          <w:lang w:val="en-GB" w:eastAsia="de-DE"/>
        </w:rPr>
        <w:fldChar w:fldCharType="begin"/>
      </w:r>
      <w:r>
        <w:rPr>
          <w:lang w:val="en-GB" w:eastAsia="de-DE"/>
        </w:rPr>
        <w:instrText xml:space="preserve"> REF _Ref36822358 \r \h </w:instrText>
      </w:r>
      <w:r>
        <w:rPr>
          <w:lang w:val="en-GB" w:eastAsia="de-DE"/>
        </w:rPr>
      </w:r>
      <w:r>
        <w:rPr>
          <w:lang w:val="en-GB" w:eastAsia="de-DE"/>
        </w:rPr>
        <w:fldChar w:fldCharType="separate"/>
      </w:r>
      <w:r>
        <w:rPr>
          <w:lang w:val="en-GB" w:eastAsia="de-DE"/>
        </w:rPr>
        <w:t>2.2.1</w:t>
      </w:r>
      <w:r>
        <w:rPr>
          <w:lang w:val="en-GB" w:eastAsia="de-DE"/>
        </w:rPr>
        <w:fldChar w:fldCharType="end"/>
      </w:r>
      <w:r>
        <w:rPr>
          <w:lang w:val="en-GB" w:eastAsia="de-DE"/>
        </w:rPr>
        <w:t>) be used</w:t>
      </w:r>
      <w:r w:rsidR="00470C52">
        <w:rPr>
          <w:lang w:val="en-GB" w:eastAsia="de-DE"/>
        </w:rPr>
        <w:t xml:space="preserve"> together</w:t>
      </w:r>
      <w:r>
        <w:rPr>
          <w:lang w:val="en-GB" w:eastAsia="de-DE"/>
        </w:rPr>
        <w:t xml:space="preserve"> in validated environment</w:t>
      </w:r>
      <w:r w:rsidR="00F72343">
        <w:rPr>
          <w:lang w:val="en-GB" w:eastAsia="de-DE"/>
        </w:rPr>
        <w:t>s</w:t>
      </w:r>
      <w:r>
        <w:rPr>
          <w:lang w:val="en-GB" w:eastAsia="de-DE"/>
        </w:rPr>
        <w:t>?</w:t>
      </w:r>
    </w:p>
    <w:p w14:paraId="65B1B885" w14:textId="509A0236" w:rsidR="00F72343" w:rsidRDefault="004804DE" w:rsidP="009C718D">
      <w:pPr>
        <w:pStyle w:val="ListParagraph"/>
        <w:numPr>
          <w:ilvl w:val="0"/>
          <w:numId w:val="7"/>
        </w:numPr>
        <w:rPr>
          <w:lang w:val="en-GB" w:eastAsia="de-DE"/>
        </w:rPr>
      </w:pPr>
      <w:r>
        <w:rPr>
          <w:lang w:val="en-GB" w:eastAsia="de-DE"/>
        </w:rPr>
        <w:t xml:space="preserve">How can the </w:t>
      </w:r>
      <w:commentRangeStart w:id="33"/>
      <w:r>
        <w:rPr>
          <w:lang w:val="en-GB" w:eastAsia="de-DE"/>
        </w:rPr>
        <w:t xml:space="preserve">test suite </w:t>
      </w:r>
      <w:commentRangeEnd w:id="33"/>
      <w:r w:rsidR="00C930C0">
        <w:rPr>
          <w:rStyle w:val="CommentReference"/>
        </w:rPr>
        <w:commentReference w:id="33"/>
      </w:r>
      <w:r>
        <w:rPr>
          <w:lang w:val="en-GB" w:eastAsia="de-DE"/>
        </w:rPr>
        <w:t>be adapted to the evolution of the application</w:t>
      </w:r>
      <w:r w:rsidR="00B9462B">
        <w:rPr>
          <w:lang w:val="en-GB" w:eastAsia="de-DE"/>
        </w:rPr>
        <w:t>?</w:t>
      </w:r>
    </w:p>
    <w:p w14:paraId="6E00A912" w14:textId="131B7B3A" w:rsidR="00F72343" w:rsidRPr="00034064" w:rsidRDefault="00F72343" w:rsidP="009C718D">
      <w:pPr>
        <w:pStyle w:val="ListParagraph"/>
        <w:numPr>
          <w:ilvl w:val="0"/>
          <w:numId w:val="7"/>
        </w:numPr>
        <w:rPr>
          <w:lang w:val="en-GB" w:eastAsia="de-DE"/>
        </w:rPr>
      </w:pPr>
      <w:r>
        <w:rPr>
          <w:lang w:val="en-GB" w:eastAsia="de-DE"/>
        </w:rPr>
        <w:t xml:space="preserve">How could be dealt with </w:t>
      </w:r>
      <w:r w:rsidR="004804DE">
        <w:rPr>
          <w:lang w:val="en-GB" w:eastAsia="de-DE"/>
        </w:rPr>
        <w:t>new versions</w:t>
      </w:r>
      <w:r>
        <w:rPr>
          <w:lang w:val="en-GB" w:eastAsia="de-DE"/>
        </w:rPr>
        <w:t xml:space="preserve"> of the automation tools in terms of</w:t>
      </w:r>
      <w:r w:rsidR="00B9462B">
        <w:rPr>
          <w:lang w:val="en-GB" w:eastAsia="de-DE"/>
        </w:rPr>
        <w:t xml:space="preserve"> validation?</w:t>
      </w:r>
    </w:p>
    <w:p w14:paraId="4BCFFD55" w14:textId="535A568A" w:rsidR="00DD54C3" w:rsidRDefault="00DD54C3" w:rsidP="00DD54C3">
      <w:pPr>
        <w:pStyle w:val="Heading2"/>
        <w:rPr>
          <w:lang w:val="en-GB"/>
        </w:rPr>
      </w:pPr>
      <w:bookmarkStart w:id="34" w:name="_Toc45032343"/>
      <w:r>
        <w:rPr>
          <w:lang w:val="en-GB"/>
        </w:rPr>
        <w:t>Scope</w:t>
      </w:r>
      <w:bookmarkEnd w:id="34"/>
    </w:p>
    <w:p w14:paraId="4BB6C6B9" w14:textId="1FBB8DC5" w:rsidR="00490511" w:rsidRPr="00490511" w:rsidRDefault="00490511" w:rsidP="00490511">
      <w:pPr>
        <w:rPr>
          <w:lang w:val="en-GB" w:eastAsia="de-DE"/>
        </w:rPr>
      </w:pPr>
      <w:r w:rsidRPr="00490511">
        <w:rPr>
          <w:highlight w:val="yellow"/>
          <w:lang w:val="en-GB" w:eastAsia="de-DE"/>
        </w:rPr>
        <w:t>TODO Introduction</w:t>
      </w:r>
      <w:r>
        <w:rPr>
          <w:highlight w:val="yellow"/>
          <w:lang w:val="en-GB" w:eastAsia="de-DE"/>
        </w:rPr>
        <w:t xml:space="preserve"> (de)</w:t>
      </w:r>
    </w:p>
    <w:p w14:paraId="178F1EDB" w14:textId="61B197B5" w:rsidR="00DD54C3" w:rsidRDefault="00DD54C3" w:rsidP="00DD54C3">
      <w:pPr>
        <w:pStyle w:val="Heading3"/>
        <w:rPr>
          <w:lang w:val="en-GB"/>
        </w:rPr>
      </w:pPr>
      <w:bookmarkStart w:id="35" w:name="_Toc45032344"/>
      <w:r>
        <w:rPr>
          <w:lang w:val="en-GB"/>
        </w:rPr>
        <w:t>In Scope</w:t>
      </w:r>
      <w:bookmarkEnd w:id="35"/>
    </w:p>
    <w:p w14:paraId="7515D530" w14:textId="4263AA84" w:rsidR="00490511" w:rsidRPr="00490511" w:rsidRDefault="00490511" w:rsidP="00490511">
      <w:pPr>
        <w:rPr>
          <w:lang w:val="en-GB" w:eastAsia="de-DE"/>
        </w:rPr>
      </w:pPr>
      <w:r w:rsidRPr="00490511">
        <w:rPr>
          <w:highlight w:val="yellow"/>
          <w:lang w:val="en-GB" w:eastAsia="de-DE"/>
        </w:rPr>
        <w:t xml:space="preserve">TODO </w:t>
      </w:r>
      <w:r>
        <w:rPr>
          <w:highlight w:val="yellow"/>
          <w:lang w:val="en-GB" w:eastAsia="de-DE"/>
        </w:rPr>
        <w:t>Einleitung(de)</w:t>
      </w:r>
    </w:p>
    <w:p w14:paraId="093D1B22" w14:textId="30D8FC82" w:rsidR="00840B5D" w:rsidRDefault="00840B5D" w:rsidP="009C718D">
      <w:pPr>
        <w:pStyle w:val="ListParagraph"/>
        <w:numPr>
          <w:ilvl w:val="0"/>
          <w:numId w:val="9"/>
        </w:numPr>
        <w:rPr>
          <w:lang w:val="en-GB" w:eastAsia="de-DE"/>
        </w:rPr>
      </w:pPr>
      <w:r w:rsidRPr="00840B5D">
        <w:rPr>
          <w:lang w:val="en-GB" w:eastAsia="de-DE"/>
        </w:rPr>
        <w:t>Evaluation of a test automation for OQs based on BDD for a category 5 software (custom</w:t>
      </w:r>
      <w:r>
        <w:rPr>
          <w:lang w:val="en-GB" w:eastAsia="de-DE"/>
        </w:rPr>
        <w:t xml:space="preserve"> </w:t>
      </w:r>
      <w:r w:rsidRPr="00840B5D">
        <w:rPr>
          <w:lang w:val="en-GB" w:eastAsia="de-DE"/>
        </w:rPr>
        <w:t>application) according to GAMP5</w:t>
      </w:r>
      <w:r w:rsidR="002022A8">
        <w:rPr>
          <w:lang w:val="en-GB" w:eastAsia="de-DE"/>
        </w:rPr>
        <w:t>.</w:t>
      </w:r>
    </w:p>
    <w:p w14:paraId="1C01F32C" w14:textId="3BD9AA67" w:rsidR="00AD0243" w:rsidRPr="00840B5D" w:rsidRDefault="00AD0243" w:rsidP="009C718D">
      <w:pPr>
        <w:pStyle w:val="ListParagraph"/>
        <w:numPr>
          <w:ilvl w:val="0"/>
          <w:numId w:val="9"/>
        </w:numPr>
        <w:rPr>
          <w:lang w:val="en-GB" w:eastAsia="de-DE"/>
        </w:rPr>
      </w:pPr>
      <w:r>
        <w:rPr>
          <w:lang w:val="en-GB" w:eastAsia="de-DE"/>
        </w:rPr>
        <w:t>Proposal for a Validation Procedure for Cucumber/Gherkin, S</w:t>
      </w:r>
      <w:r w:rsidR="00B54BCB">
        <w:rPr>
          <w:lang w:val="en-GB" w:eastAsia="de-DE"/>
        </w:rPr>
        <w:t>c</w:t>
      </w:r>
      <w:r>
        <w:rPr>
          <w:lang w:val="en-GB" w:eastAsia="de-DE"/>
        </w:rPr>
        <w:t>enarioo and Selenium and their interaction.</w:t>
      </w:r>
    </w:p>
    <w:p w14:paraId="0A3D4444" w14:textId="0F5BDFCC" w:rsidR="00840B5D" w:rsidRPr="00840B5D" w:rsidRDefault="00840B5D" w:rsidP="009C718D">
      <w:pPr>
        <w:pStyle w:val="ListParagraph"/>
        <w:numPr>
          <w:ilvl w:val="0"/>
          <w:numId w:val="9"/>
        </w:numPr>
        <w:rPr>
          <w:lang w:val="en-GB" w:eastAsia="de-DE"/>
        </w:rPr>
      </w:pPr>
      <w:r w:rsidRPr="00840B5D">
        <w:rPr>
          <w:lang w:val="en-GB" w:eastAsia="de-DE"/>
        </w:rPr>
        <w:t>Implementation of a prototype for the evaluation and illustration of a test automation for</w:t>
      </w:r>
      <w:r>
        <w:rPr>
          <w:lang w:val="en-GB" w:eastAsia="de-DE"/>
        </w:rPr>
        <w:t xml:space="preserve"> </w:t>
      </w:r>
      <w:r w:rsidRPr="00840B5D">
        <w:rPr>
          <w:lang w:val="en-GB" w:eastAsia="de-DE"/>
        </w:rPr>
        <w:t>different functionalities. The test automation is based on the following tools: Cucumber,</w:t>
      </w:r>
      <w:r>
        <w:rPr>
          <w:lang w:val="en-GB" w:eastAsia="de-DE"/>
        </w:rPr>
        <w:t xml:space="preserve"> </w:t>
      </w:r>
      <w:r w:rsidRPr="00840B5D">
        <w:rPr>
          <w:lang w:val="en-GB" w:eastAsia="de-DE"/>
        </w:rPr>
        <w:t>Selenium, Scenarioo</w:t>
      </w:r>
      <w:r w:rsidR="002022A8">
        <w:rPr>
          <w:lang w:val="en-GB" w:eastAsia="de-DE"/>
        </w:rPr>
        <w:t>.</w:t>
      </w:r>
    </w:p>
    <w:p w14:paraId="2892D8B4" w14:textId="52A53D0C" w:rsidR="00840B5D" w:rsidRPr="00840B5D" w:rsidRDefault="00840B5D" w:rsidP="009C718D">
      <w:pPr>
        <w:pStyle w:val="ListParagraph"/>
        <w:numPr>
          <w:ilvl w:val="0"/>
          <w:numId w:val="9"/>
        </w:numPr>
        <w:rPr>
          <w:lang w:val="en-GB" w:eastAsia="de-DE"/>
        </w:rPr>
      </w:pPr>
      <w:r w:rsidRPr="00840B5D">
        <w:rPr>
          <w:lang w:val="en-GB" w:eastAsia="de-DE"/>
        </w:rPr>
        <w:t>Are to be included: User Requirements, Specification/Test Management, Risk Management,</w:t>
      </w:r>
      <w:r>
        <w:rPr>
          <w:lang w:val="en-GB" w:eastAsia="de-DE"/>
        </w:rPr>
        <w:t xml:space="preserve"> </w:t>
      </w:r>
      <w:r w:rsidRPr="00840B5D">
        <w:rPr>
          <w:lang w:val="en-GB" w:eastAsia="de-DE"/>
        </w:rPr>
        <w:t>Traceability, the validation process with regard to the OQs for a Category 5 product according</w:t>
      </w:r>
      <w:r>
        <w:rPr>
          <w:lang w:val="en-GB" w:eastAsia="de-DE"/>
        </w:rPr>
        <w:t xml:space="preserve"> </w:t>
      </w:r>
      <w:r w:rsidRPr="00840B5D">
        <w:rPr>
          <w:lang w:val="en-GB" w:eastAsia="de-DE"/>
        </w:rPr>
        <w:t>to GAMP5</w:t>
      </w:r>
      <w:r w:rsidR="002022A8">
        <w:rPr>
          <w:lang w:val="en-GB" w:eastAsia="de-DE"/>
        </w:rPr>
        <w:t>.</w:t>
      </w:r>
    </w:p>
    <w:p w14:paraId="689F6304" w14:textId="2823C815" w:rsidR="00DD54C3" w:rsidRPr="00840B5D" w:rsidRDefault="00840B5D" w:rsidP="009C718D">
      <w:pPr>
        <w:pStyle w:val="ListParagraph"/>
        <w:numPr>
          <w:ilvl w:val="0"/>
          <w:numId w:val="9"/>
        </w:numPr>
        <w:rPr>
          <w:lang w:val="en-GB" w:eastAsia="de-DE"/>
        </w:rPr>
      </w:pPr>
      <w:r w:rsidRPr="00840B5D">
        <w:rPr>
          <w:lang w:val="en-GB" w:eastAsia="de-DE"/>
        </w:rPr>
        <w:t xml:space="preserve">If possible, outlooks on related topics (PQs, category 4 software, </w:t>
      </w:r>
      <w:r>
        <w:rPr>
          <w:lang w:val="en-GB" w:eastAsia="de-DE"/>
        </w:rPr>
        <w:t>DevOps</w:t>
      </w:r>
      <w:r w:rsidRPr="00840B5D">
        <w:rPr>
          <w:lang w:val="en-GB" w:eastAsia="de-DE"/>
        </w:rPr>
        <w:t>), based</w:t>
      </w:r>
      <w:r>
        <w:rPr>
          <w:lang w:val="en-GB" w:eastAsia="de-DE"/>
        </w:rPr>
        <w:t xml:space="preserve"> </w:t>
      </w:r>
      <w:r w:rsidRPr="00840B5D">
        <w:rPr>
          <w:lang w:val="en-GB" w:eastAsia="de-DE"/>
        </w:rPr>
        <w:t>on the findings obtained</w:t>
      </w:r>
      <w:r w:rsidR="002022A8">
        <w:rPr>
          <w:lang w:val="en-GB" w:eastAsia="de-DE"/>
        </w:rPr>
        <w:t>.</w:t>
      </w:r>
    </w:p>
    <w:p w14:paraId="45A677C7" w14:textId="1C850254" w:rsidR="00DD54C3" w:rsidRDefault="00DD54C3" w:rsidP="00DD54C3">
      <w:pPr>
        <w:pStyle w:val="Heading3"/>
        <w:rPr>
          <w:lang w:val="en-GB"/>
        </w:rPr>
      </w:pPr>
      <w:bookmarkStart w:id="36" w:name="_Toc45032345"/>
      <w:r>
        <w:rPr>
          <w:lang w:val="en-GB"/>
        </w:rPr>
        <w:t>Out of Scope</w:t>
      </w:r>
      <w:bookmarkEnd w:id="36"/>
    </w:p>
    <w:p w14:paraId="22FC0CFE" w14:textId="77777777" w:rsidR="00490511" w:rsidRPr="00490511" w:rsidRDefault="00490511" w:rsidP="00490511">
      <w:pPr>
        <w:rPr>
          <w:lang w:val="en-GB" w:eastAsia="de-DE"/>
        </w:rPr>
      </w:pPr>
      <w:r w:rsidRPr="00490511">
        <w:rPr>
          <w:highlight w:val="yellow"/>
          <w:lang w:val="en-GB" w:eastAsia="de-DE"/>
        </w:rPr>
        <w:t xml:space="preserve">TODO </w:t>
      </w:r>
      <w:r>
        <w:rPr>
          <w:highlight w:val="yellow"/>
          <w:lang w:val="en-GB" w:eastAsia="de-DE"/>
        </w:rPr>
        <w:t>Einleitung(de)</w:t>
      </w:r>
    </w:p>
    <w:p w14:paraId="16B86063" w14:textId="418DDB65" w:rsidR="00AD0243" w:rsidRPr="00AD0243" w:rsidRDefault="00AD0243" w:rsidP="009C718D">
      <w:pPr>
        <w:pStyle w:val="ListParagraph"/>
        <w:numPr>
          <w:ilvl w:val="0"/>
          <w:numId w:val="10"/>
        </w:numPr>
        <w:rPr>
          <w:lang w:val="en-GB"/>
        </w:rPr>
      </w:pPr>
      <w:r w:rsidRPr="00AD0243">
        <w:rPr>
          <w:lang w:val="en-GB"/>
        </w:rPr>
        <w:t>Validation activities according to GAMP5 outside of OQs (e.g. process validation, IQs, PQs,</w:t>
      </w:r>
      <w:r>
        <w:rPr>
          <w:lang w:val="en-GB"/>
        </w:rPr>
        <w:t xml:space="preserve"> </w:t>
      </w:r>
      <w:r w:rsidRPr="00AD0243">
        <w:rPr>
          <w:lang w:val="en-GB"/>
        </w:rPr>
        <w:t>design reviews, used infrastructure ...).</w:t>
      </w:r>
    </w:p>
    <w:p w14:paraId="205FC27E" w14:textId="36DB741B" w:rsidR="00AD0243" w:rsidRPr="00AD0243" w:rsidRDefault="00AD0243" w:rsidP="009C718D">
      <w:pPr>
        <w:pStyle w:val="ListParagraph"/>
        <w:numPr>
          <w:ilvl w:val="0"/>
          <w:numId w:val="10"/>
        </w:numPr>
        <w:rPr>
          <w:lang w:val="en-GB"/>
        </w:rPr>
      </w:pPr>
      <w:r w:rsidRPr="00AD0243">
        <w:rPr>
          <w:lang w:val="en-GB"/>
        </w:rPr>
        <w:t xml:space="preserve">BDD activities that are outside the chain </w:t>
      </w:r>
      <w:r>
        <w:rPr>
          <w:lang w:val="en-GB"/>
        </w:rPr>
        <w:t>from user stories to high-level test automation</w:t>
      </w:r>
      <w:r w:rsidRPr="00AD0243">
        <w:rPr>
          <w:lang w:val="en-GB"/>
        </w:rPr>
        <w:t xml:space="preserve"> (e.g. the implementation technique TDD, Unit/Module Testing).</w:t>
      </w:r>
    </w:p>
    <w:p w14:paraId="14B51ADE" w14:textId="77777777" w:rsidR="00AD0243" w:rsidRPr="00AD0243" w:rsidRDefault="00AD0243" w:rsidP="009C718D">
      <w:pPr>
        <w:pStyle w:val="ListParagraph"/>
        <w:numPr>
          <w:ilvl w:val="0"/>
          <w:numId w:val="10"/>
        </w:numPr>
        <w:rPr>
          <w:lang w:val="en-GB"/>
        </w:rPr>
      </w:pPr>
      <w:r w:rsidRPr="00AD0243">
        <w:rPr>
          <w:lang w:val="en-GB"/>
        </w:rPr>
        <w:t>Tool evaluations for implementation (e.g. Selenium vs. Cypress) are not part of this work.</w:t>
      </w:r>
    </w:p>
    <w:p w14:paraId="42951748" w14:textId="28B45F56" w:rsidR="00AD0243" w:rsidRPr="00AD0243" w:rsidRDefault="00AD0243" w:rsidP="009C718D">
      <w:pPr>
        <w:pStyle w:val="ListParagraph"/>
        <w:numPr>
          <w:ilvl w:val="0"/>
          <w:numId w:val="10"/>
        </w:numPr>
        <w:rPr>
          <w:lang w:val="en-GB"/>
        </w:rPr>
      </w:pPr>
      <w:r w:rsidRPr="00AD0243">
        <w:rPr>
          <w:lang w:val="en-GB"/>
        </w:rPr>
        <w:lastRenderedPageBreak/>
        <w:t>Risk evaluation regarding the implementation of the prototype: exemplary risks are</w:t>
      </w:r>
      <w:r>
        <w:rPr>
          <w:lang w:val="en-GB"/>
        </w:rPr>
        <w:t xml:space="preserve"> </w:t>
      </w:r>
      <w:r w:rsidRPr="00AD0243">
        <w:rPr>
          <w:lang w:val="en-GB"/>
        </w:rPr>
        <w:t>considered, but without claiming that the risk evaluation was carried out correctly and</w:t>
      </w:r>
      <w:r>
        <w:rPr>
          <w:lang w:val="en-GB"/>
        </w:rPr>
        <w:t xml:space="preserve"> </w:t>
      </w:r>
      <w:r w:rsidRPr="00AD0243">
        <w:rPr>
          <w:lang w:val="en-GB"/>
        </w:rPr>
        <w:t>completely from a practical point of view.</w:t>
      </w:r>
    </w:p>
    <w:p w14:paraId="650F98AB" w14:textId="11F667A7" w:rsidR="00AB6448" w:rsidRPr="000C1AFA" w:rsidRDefault="00AD0243" w:rsidP="009C718D">
      <w:pPr>
        <w:pStyle w:val="ListParagraph"/>
        <w:numPr>
          <w:ilvl w:val="0"/>
          <w:numId w:val="10"/>
        </w:numPr>
        <w:rPr>
          <w:lang w:val="en-GB"/>
        </w:rPr>
      </w:pPr>
      <w:r w:rsidRPr="00AD0243">
        <w:rPr>
          <w:lang w:val="en-GB"/>
        </w:rPr>
        <w:t>Compliance of the prototype: if possible, an exemplary compliance requirement that is</w:t>
      </w:r>
      <w:r>
        <w:rPr>
          <w:lang w:val="en-GB"/>
        </w:rPr>
        <w:t xml:space="preserve"> </w:t>
      </w:r>
      <w:r w:rsidRPr="00AD0243">
        <w:rPr>
          <w:lang w:val="en-GB"/>
        </w:rPr>
        <w:t>technically easy to implement will be considered. However, the prototype will not be</w:t>
      </w:r>
      <w:r>
        <w:rPr>
          <w:lang w:val="en-GB"/>
        </w:rPr>
        <w:t xml:space="preserve"> </w:t>
      </w:r>
      <w:r w:rsidRPr="00AD0243">
        <w:rPr>
          <w:lang w:val="en-GB"/>
        </w:rPr>
        <w:t>compliant</w:t>
      </w:r>
      <w:r w:rsidR="00004D83">
        <w:rPr>
          <w:lang w:val="en-GB"/>
        </w:rPr>
        <w:t xml:space="preserve"> to regulations like </w:t>
      </w:r>
      <w:r w:rsidR="00004D83" w:rsidRPr="00004D83">
        <w:rPr>
          <w:lang w:val="en-GB"/>
        </w:rPr>
        <w:t>FDA 21 CFR part 11 or EU GMP Annex 11</w:t>
      </w:r>
      <w:r w:rsidRPr="00AD0243">
        <w:rPr>
          <w:lang w:val="en-GB"/>
        </w:rPr>
        <w:t>.</w:t>
      </w:r>
    </w:p>
    <w:p w14:paraId="306ED515" w14:textId="77777777" w:rsidR="0080660B" w:rsidRDefault="00D863A6" w:rsidP="00D863A6">
      <w:pPr>
        <w:pStyle w:val="Heading2"/>
        <w:rPr>
          <w:lang w:val="en-GB"/>
        </w:rPr>
      </w:pPr>
      <w:bookmarkStart w:id="37" w:name="_Toc45032346"/>
      <w:r>
        <w:rPr>
          <w:lang w:val="en-GB"/>
        </w:rPr>
        <w:t>Approach</w:t>
      </w:r>
      <w:bookmarkEnd w:id="37"/>
    </w:p>
    <w:p w14:paraId="0591500C" w14:textId="77777777" w:rsidR="00425912" w:rsidRPr="00425912" w:rsidRDefault="00425912" w:rsidP="00425912">
      <w:pPr>
        <w:rPr>
          <w:lang w:val="en-GB"/>
        </w:rPr>
      </w:pPr>
      <w:r w:rsidRPr="00425912">
        <w:rPr>
          <w:lang w:val="en-GB"/>
        </w:rPr>
        <w:t xml:space="preserve">The starting point for the BDD part is the book "Discovery - Explore behaviour using examples" by Gaspar Nagy and Seb Rose (ISBN 978-1983591259). In chapter 4.6 the authors state that BDD leads to improved efficiency in software development for regulated environments. </w:t>
      </w:r>
    </w:p>
    <w:p w14:paraId="32B89575" w14:textId="7D5C8D94" w:rsidR="00425912" w:rsidRPr="00425912" w:rsidRDefault="00425912" w:rsidP="00425912">
      <w:pPr>
        <w:rPr>
          <w:lang w:val="en-GB"/>
        </w:rPr>
      </w:pPr>
      <w:r w:rsidRPr="00425912">
        <w:rPr>
          <w:lang w:val="en-GB"/>
        </w:rPr>
        <w:t xml:space="preserve">The CSV part of the project is based on the </w:t>
      </w:r>
      <w:r w:rsidR="00EA324A" w:rsidRPr="00425912">
        <w:rPr>
          <w:lang w:val="en-GB"/>
        </w:rPr>
        <w:t>widely used</w:t>
      </w:r>
      <w:r w:rsidRPr="00425912">
        <w:rPr>
          <w:lang w:val="en-GB"/>
        </w:rPr>
        <w:t xml:space="preserve"> CSV standard GAMP5. </w:t>
      </w:r>
    </w:p>
    <w:p w14:paraId="26F14B91" w14:textId="2BB45B6C" w:rsidR="0080660B" w:rsidRDefault="00425912" w:rsidP="00425912">
      <w:pPr>
        <w:rPr>
          <w:lang w:val="en-GB"/>
        </w:rPr>
      </w:pPr>
      <w:r w:rsidRPr="00425912">
        <w:rPr>
          <w:lang w:val="en-GB"/>
        </w:rPr>
        <w:t xml:space="preserve">The BDD approach and the </w:t>
      </w:r>
      <w:r w:rsidRPr="00A9631A">
        <w:rPr>
          <w:lang w:val="en-GB"/>
        </w:rPr>
        <w:t xml:space="preserve">GAMP5 methodology are analysed to develop a combined </w:t>
      </w:r>
      <w:r w:rsidR="00A9631A" w:rsidRPr="00A9631A">
        <w:rPr>
          <w:lang w:val="en-GB"/>
        </w:rPr>
        <w:t>process</w:t>
      </w:r>
      <w:r w:rsidRPr="00A9631A">
        <w:rPr>
          <w:lang w:val="en-GB"/>
        </w:rPr>
        <w:t xml:space="preserve">. This </w:t>
      </w:r>
      <w:r w:rsidR="00725769">
        <w:rPr>
          <w:lang w:val="en-GB"/>
        </w:rPr>
        <w:t>process</w:t>
      </w:r>
      <w:r w:rsidRPr="00A9631A">
        <w:rPr>
          <w:lang w:val="en-GB"/>
        </w:rPr>
        <w:t xml:space="preserve"> is then presented in an appropriate form (e.g. BPMN) so that it can be evaluated by a wega CSV specialist. The </w:t>
      </w:r>
      <w:r w:rsidR="00725769">
        <w:rPr>
          <w:lang w:val="en-GB"/>
        </w:rPr>
        <w:t>process</w:t>
      </w:r>
      <w:r w:rsidRPr="00A9631A">
        <w:rPr>
          <w:lang w:val="en-GB"/>
        </w:rPr>
        <w:t xml:space="preserve"> will be </w:t>
      </w:r>
      <w:r w:rsidR="00725769">
        <w:rPr>
          <w:lang w:val="en-GB"/>
        </w:rPr>
        <w:t xml:space="preserve">regularly reviewed by a wega CSV specialist while being </w:t>
      </w:r>
      <w:r w:rsidRPr="00A9631A">
        <w:rPr>
          <w:lang w:val="en-GB"/>
        </w:rPr>
        <w:t xml:space="preserve">developed </w:t>
      </w:r>
      <w:r w:rsidR="00725769">
        <w:rPr>
          <w:lang w:val="en-GB"/>
        </w:rPr>
        <w:t xml:space="preserve">to </w:t>
      </w:r>
      <w:r w:rsidR="00EE7CB0">
        <w:rPr>
          <w:lang w:val="en-GB"/>
        </w:rPr>
        <w:t>assure its conformity with GAMP</w:t>
      </w:r>
      <w:r w:rsidR="00725769">
        <w:rPr>
          <w:lang w:val="en-GB"/>
        </w:rPr>
        <w:t>5</w:t>
      </w:r>
      <w:r w:rsidRPr="00A9631A">
        <w:rPr>
          <w:lang w:val="en-GB"/>
        </w:rPr>
        <w:t>. Based on th</w:t>
      </w:r>
      <w:r w:rsidR="00B035BC" w:rsidRPr="00A9631A">
        <w:rPr>
          <w:lang w:val="en-GB"/>
        </w:rPr>
        <w:t xml:space="preserve">e developed </w:t>
      </w:r>
      <w:r w:rsidR="00725769">
        <w:rPr>
          <w:lang w:val="en-GB"/>
        </w:rPr>
        <w:t>process</w:t>
      </w:r>
      <w:r w:rsidRPr="00A9631A">
        <w:rPr>
          <w:lang w:val="en-GB"/>
        </w:rPr>
        <w:t xml:space="preserve"> a prototype will be implemented as proof of concept. Few exemplary user requirements are defined as a basis for its implementation. As the final input regarding the suitability of the developed model, the prototype is audited by a wega CSV specialist. Thi</w:t>
      </w:r>
      <w:r w:rsidR="00A9631A" w:rsidRPr="00A9631A">
        <w:rPr>
          <w:lang w:val="en-GB"/>
        </w:rPr>
        <w:t>s then forms the basis for the ‘Learnings &amp; Discussion’ and the ‘Outlook’</w:t>
      </w:r>
      <w:r w:rsidRPr="00A9631A">
        <w:rPr>
          <w:lang w:val="en-GB"/>
        </w:rPr>
        <w:t>.</w:t>
      </w:r>
    </w:p>
    <w:p w14:paraId="20E2F432" w14:textId="2F36A36B" w:rsidR="00A9631A" w:rsidRDefault="00A9631A" w:rsidP="00425912">
      <w:pPr>
        <w:rPr>
          <w:lang w:val="en-GB"/>
        </w:rPr>
      </w:pPr>
      <w:r>
        <w:rPr>
          <w:lang w:val="en-GB"/>
        </w:rPr>
        <w:t xml:space="preserve">In </w:t>
      </w:r>
      <w:r w:rsidR="00897869">
        <w:rPr>
          <w:lang w:val="en-GB"/>
        </w:rPr>
        <w:t>summary following activities are planned in two different streams as shown in the figures</w:t>
      </w:r>
      <w:r w:rsidR="001400A1">
        <w:rPr>
          <w:lang w:val="en-GB"/>
        </w:rPr>
        <w:t xml:space="preserve"> 1 &amp; 2</w:t>
      </w:r>
      <w:r>
        <w:rPr>
          <w:lang w:val="en-GB"/>
        </w:rPr>
        <w:t>:</w:t>
      </w:r>
    </w:p>
    <w:p w14:paraId="3DBEEBD2" w14:textId="13E638ED" w:rsidR="00A9631A" w:rsidRDefault="00A9631A" w:rsidP="009C718D">
      <w:pPr>
        <w:pStyle w:val="ListParagraph"/>
        <w:numPr>
          <w:ilvl w:val="0"/>
          <w:numId w:val="11"/>
        </w:numPr>
        <w:rPr>
          <w:lang w:val="en-GB"/>
        </w:rPr>
      </w:pPr>
      <w:r>
        <w:rPr>
          <w:lang w:val="en-GB"/>
        </w:rPr>
        <w:t>Develop</w:t>
      </w:r>
      <w:r w:rsidR="00F72343">
        <w:rPr>
          <w:lang w:val="en-GB"/>
        </w:rPr>
        <w:t>ment of</w:t>
      </w:r>
      <w:r>
        <w:rPr>
          <w:lang w:val="en-GB"/>
        </w:rPr>
        <w:t xml:space="preserve"> a combined process between BDD and GAMP5 in respect to OQs</w:t>
      </w:r>
    </w:p>
    <w:p w14:paraId="2C9EEFE5" w14:textId="02228A1C" w:rsidR="00A9631A" w:rsidRDefault="00A9631A" w:rsidP="009C718D">
      <w:pPr>
        <w:pStyle w:val="ListParagraph"/>
        <w:numPr>
          <w:ilvl w:val="0"/>
          <w:numId w:val="11"/>
        </w:numPr>
        <w:rPr>
          <w:lang w:val="en-GB"/>
        </w:rPr>
      </w:pPr>
      <w:r>
        <w:rPr>
          <w:lang w:val="en-GB"/>
        </w:rPr>
        <w:t>Based on point 1 to implement</w:t>
      </w:r>
      <w:r w:rsidR="00F72343">
        <w:rPr>
          <w:lang w:val="en-GB"/>
        </w:rPr>
        <w:t>ation of</w:t>
      </w:r>
      <w:r>
        <w:rPr>
          <w:lang w:val="en-GB"/>
        </w:rPr>
        <w:t xml:space="preserve"> a prototype</w:t>
      </w:r>
    </w:p>
    <w:p w14:paraId="2BB84B9D" w14:textId="3EFBAADD" w:rsidR="00A9631A" w:rsidRDefault="00A9631A" w:rsidP="009C718D">
      <w:pPr>
        <w:pStyle w:val="ListParagraph"/>
        <w:numPr>
          <w:ilvl w:val="0"/>
          <w:numId w:val="11"/>
        </w:numPr>
        <w:rPr>
          <w:lang w:val="en-GB"/>
        </w:rPr>
      </w:pPr>
      <w:r>
        <w:rPr>
          <w:lang w:val="en-GB"/>
        </w:rPr>
        <w:t xml:space="preserve">Audit of </w:t>
      </w:r>
      <w:r w:rsidR="00CC3CFD">
        <w:rPr>
          <w:lang w:val="en-GB"/>
        </w:rPr>
        <w:t xml:space="preserve">the </w:t>
      </w:r>
      <w:r>
        <w:rPr>
          <w:lang w:val="en-GB"/>
        </w:rPr>
        <w:t>prototype by wega</w:t>
      </w:r>
    </w:p>
    <w:p w14:paraId="3E18ED29" w14:textId="77777777" w:rsidR="005C72B9" w:rsidRDefault="00A9631A" w:rsidP="009C718D">
      <w:pPr>
        <w:pStyle w:val="ListParagraph"/>
        <w:numPr>
          <w:ilvl w:val="0"/>
          <w:numId w:val="11"/>
        </w:numPr>
        <w:rPr>
          <w:lang w:val="en-GB"/>
        </w:rPr>
      </w:pPr>
      <w:r>
        <w:rPr>
          <w:lang w:val="en-GB"/>
        </w:rPr>
        <w:t xml:space="preserve">Analysis of </w:t>
      </w:r>
      <w:r w:rsidR="00CC3CFD">
        <w:rPr>
          <w:lang w:val="en-GB"/>
        </w:rPr>
        <w:t xml:space="preserve">the </w:t>
      </w:r>
      <w:r w:rsidR="00F72343">
        <w:rPr>
          <w:lang w:val="en-GB"/>
        </w:rPr>
        <w:t>a</w:t>
      </w:r>
      <w:r>
        <w:rPr>
          <w:lang w:val="en-GB"/>
        </w:rPr>
        <w:t xml:space="preserve">udit results including </w:t>
      </w:r>
      <w:r w:rsidR="00755E37">
        <w:rPr>
          <w:lang w:val="en-GB"/>
        </w:rPr>
        <w:t>l</w:t>
      </w:r>
      <w:r>
        <w:rPr>
          <w:lang w:val="en-GB"/>
        </w:rPr>
        <w:t>earnings</w:t>
      </w:r>
      <w:r w:rsidR="00F72343">
        <w:rPr>
          <w:lang w:val="en-GB"/>
        </w:rPr>
        <w:t>,</w:t>
      </w:r>
      <w:r>
        <w:rPr>
          <w:lang w:val="en-GB"/>
        </w:rPr>
        <w:t xml:space="preserve"> </w:t>
      </w:r>
      <w:r w:rsidR="00755E37">
        <w:rPr>
          <w:lang w:val="en-GB"/>
        </w:rPr>
        <w:t>a</w:t>
      </w:r>
      <w:r>
        <w:rPr>
          <w:lang w:val="en-GB"/>
        </w:rPr>
        <w:t xml:space="preserve"> </w:t>
      </w:r>
      <w:r w:rsidR="00755E37">
        <w:rPr>
          <w:lang w:val="en-GB"/>
        </w:rPr>
        <w:t>discussion</w:t>
      </w:r>
      <w:r>
        <w:rPr>
          <w:lang w:val="en-GB"/>
        </w:rPr>
        <w:t xml:space="preserve"> and an outlook</w:t>
      </w:r>
      <w:r w:rsidR="005C72B9" w:rsidRPr="005C72B9">
        <w:rPr>
          <w:lang w:val="en-GB"/>
        </w:rPr>
        <w:t xml:space="preserve"> </w:t>
      </w:r>
    </w:p>
    <w:p w14:paraId="5EEB546F" w14:textId="673DC5EE" w:rsidR="00470C52" w:rsidRDefault="005C72B9" w:rsidP="009C718D">
      <w:pPr>
        <w:pStyle w:val="ListParagraph"/>
        <w:numPr>
          <w:ilvl w:val="0"/>
          <w:numId w:val="11"/>
        </w:numPr>
        <w:jc w:val="left"/>
        <w:rPr>
          <w:lang w:val="en-GB"/>
        </w:rPr>
      </w:pPr>
      <w:r>
        <w:rPr>
          <w:lang w:val="en-GB"/>
        </w:rPr>
        <w:t xml:space="preserve">Analysis of what is needed to be done in order to use </w:t>
      </w:r>
      <w:r w:rsidR="00E0005A">
        <w:rPr>
          <w:lang w:val="en-GB"/>
        </w:rPr>
        <w:t>Cucumber/Gherkin, Scenarioo and Selenium</w:t>
      </w:r>
      <w:r>
        <w:rPr>
          <w:lang w:val="en-GB"/>
        </w:rPr>
        <w:t xml:space="preserve"> in a validated environment including following a</w:t>
      </w:r>
      <w:r w:rsidR="00470C52">
        <w:rPr>
          <w:lang w:val="en-GB"/>
        </w:rPr>
        <w:t>spects</w:t>
      </w:r>
    </w:p>
    <w:p w14:paraId="3006E8CF" w14:textId="77777777" w:rsidR="00470C52" w:rsidRDefault="00470C52" w:rsidP="009C718D">
      <w:pPr>
        <w:pStyle w:val="ListParagraph"/>
        <w:numPr>
          <w:ilvl w:val="1"/>
          <w:numId w:val="12"/>
        </w:numPr>
        <w:jc w:val="left"/>
        <w:rPr>
          <w:lang w:val="en-GB"/>
        </w:rPr>
      </w:pPr>
      <w:r>
        <w:rPr>
          <w:lang w:val="en-GB"/>
        </w:rPr>
        <w:t>single tools</w:t>
      </w:r>
    </w:p>
    <w:p w14:paraId="7D1EB815" w14:textId="77777777" w:rsidR="00470C52" w:rsidRDefault="005C72B9" w:rsidP="009C718D">
      <w:pPr>
        <w:pStyle w:val="ListParagraph"/>
        <w:numPr>
          <w:ilvl w:val="1"/>
          <w:numId w:val="12"/>
        </w:numPr>
        <w:jc w:val="left"/>
        <w:rPr>
          <w:lang w:val="en-GB"/>
        </w:rPr>
      </w:pPr>
      <w:r>
        <w:rPr>
          <w:lang w:val="en-GB"/>
        </w:rPr>
        <w:t xml:space="preserve">combination of the </w:t>
      </w:r>
      <w:r w:rsidR="00470C52">
        <w:rPr>
          <w:lang w:val="en-GB"/>
        </w:rPr>
        <w:t>tools</w:t>
      </w:r>
    </w:p>
    <w:p w14:paraId="5893EB28" w14:textId="734D7FB0" w:rsidR="00A9631A" w:rsidRDefault="005C72B9" w:rsidP="009C718D">
      <w:pPr>
        <w:pStyle w:val="ListParagraph"/>
        <w:numPr>
          <w:ilvl w:val="1"/>
          <w:numId w:val="12"/>
        </w:numPr>
        <w:jc w:val="left"/>
        <w:rPr>
          <w:lang w:val="en-GB"/>
        </w:rPr>
      </w:pPr>
      <w:r>
        <w:rPr>
          <w:lang w:val="en-GB"/>
        </w:rPr>
        <w:t>updates of the tools</w:t>
      </w:r>
    </w:p>
    <w:p w14:paraId="21CE4CE5" w14:textId="434AAF77" w:rsidR="000A357F" w:rsidRDefault="000A357F" w:rsidP="000A357F">
      <w:pPr>
        <w:keepNext/>
        <w:jc w:val="left"/>
        <w:rPr>
          <w:lang w:val="en-GB"/>
        </w:rPr>
      </w:pPr>
    </w:p>
    <w:p w14:paraId="7A3C2023" w14:textId="0533BDD8" w:rsidR="00C56E2B" w:rsidRPr="00470C52" w:rsidRDefault="00C56E2B" w:rsidP="000A357F">
      <w:pPr>
        <w:keepNext/>
        <w:jc w:val="left"/>
        <w:rPr>
          <w:lang w:val="en-GB"/>
        </w:rPr>
      </w:pPr>
      <w:r>
        <w:rPr>
          <w:noProof/>
          <w:lang w:eastAsia="de-CH"/>
        </w:rPr>
        <w:drawing>
          <wp:inline distT="0" distB="0" distL="0" distR="0" wp14:anchorId="5A5112F3" wp14:editId="4A9D0774">
            <wp:extent cx="5537200" cy="7747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7200" cy="774700"/>
                    </a:xfrm>
                    <a:prstGeom prst="rect">
                      <a:avLst/>
                    </a:prstGeom>
                    <a:noFill/>
                    <a:ln>
                      <a:noFill/>
                    </a:ln>
                  </pic:spPr>
                </pic:pic>
              </a:graphicData>
            </a:graphic>
          </wp:inline>
        </w:drawing>
      </w:r>
    </w:p>
    <w:p w14:paraId="259C034A" w14:textId="3A6E961C" w:rsidR="00897869" w:rsidRPr="000A357F" w:rsidRDefault="000A357F" w:rsidP="000A357F">
      <w:pPr>
        <w:pStyle w:val="Caption"/>
        <w:jc w:val="left"/>
        <w:rPr>
          <w:lang w:val="en-GB"/>
        </w:rPr>
      </w:pPr>
      <w:bookmarkStart w:id="38" w:name="_Toc36826148"/>
      <w:r w:rsidRPr="000A357F">
        <w:rPr>
          <w:lang w:val="en-GB"/>
        </w:rPr>
        <w:t xml:space="preserve">Figure </w:t>
      </w:r>
      <w:r>
        <w:fldChar w:fldCharType="begin"/>
      </w:r>
      <w:r w:rsidRPr="000A357F">
        <w:rPr>
          <w:lang w:val="en-GB"/>
        </w:rPr>
        <w:instrText xml:space="preserve"> SEQ Figure \* ARABIC </w:instrText>
      </w:r>
      <w:r>
        <w:fldChar w:fldCharType="separate"/>
      </w:r>
      <w:r w:rsidR="00AE1743">
        <w:rPr>
          <w:noProof/>
          <w:lang w:val="en-GB"/>
        </w:rPr>
        <w:t>1</w:t>
      </w:r>
      <w:r>
        <w:fldChar w:fldCharType="end"/>
      </w:r>
      <w:r w:rsidRPr="000A357F">
        <w:rPr>
          <w:lang w:val="en-GB"/>
        </w:rPr>
        <w:t xml:space="preserve"> Process to investigate OQ test automation</w:t>
      </w:r>
      <w:bookmarkEnd w:id="38"/>
    </w:p>
    <w:p w14:paraId="51809B1C" w14:textId="77777777" w:rsidR="000B6303" w:rsidRDefault="000B6303" w:rsidP="00897869">
      <w:pPr>
        <w:jc w:val="left"/>
        <w:rPr>
          <w:lang w:val="en-GB"/>
        </w:rPr>
      </w:pPr>
    </w:p>
    <w:p w14:paraId="5DC00EB7" w14:textId="76FDB05F" w:rsidR="00AE1743" w:rsidRPr="00470C52" w:rsidRDefault="00CB371E" w:rsidP="00AE1743">
      <w:pPr>
        <w:keepNext/>
        <w:jc w:val="left"/>
        <w:rPr>
          <w:lang w:val="en-GB"/>
        </w:rPr>
      </w:pPr>
      <w:r>
        <w:rPr>
          <w:noProof/>
          <w:lang w:eastAsia="de-CH"/>
        </w:rPr>
        <w:drawing>
          <wp:inline distT="0" distB="0" distL="0" distR="0" wp14:anchorId="65590B2B" wp14:editId="68B15B05">
            <wp:extent cx="4203700" cy="7747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700" cy="774700"/>
                    </a:xfrm>
                    <a:prstGeom prst="rect">
                      <a:avLst/>
                    </a:prstGeom>
                    <a:noFill/>
                    <a:ln>
                      <a:noFill/>
                    </a:ln>
                  </pic:spPr>
                </pic:pic>
              </a:graphicData>
            </a:graphic>
          </wp:inline>
        </w:drawing>
      </w:r>
    </w:p>
    <w:p w14:paraId="4DCB7071" w14:textId="66A28931" w:rsidR="000B6303" w:rsidRPr="00AD7A73" w:rsidRDefault="00AE1743" w:rsidP="00AE1743">
      <w:pPr>
        <w:pStyle w:val="Caption"/>
        <w:jc w:val="left"/>
        <w:rPr>
          <w:lang w:val="en-GB"/>
          <w:rPrChange w:id="39" w:author="Mathias Fuchs" w:date="2020-07-01T16:45:00Z">
            <w:rPr/>
          </w:rPrChange>
        </w:rPr>
      </w:pPr>
      <w:bookmarkStart w:id="40" w:name="_Toc36826149"/>
      <w:r w:rsidRPr="00AE1743">
        <w:rPr>
          <w:lang w:val="en-GB"/>
        </w:rPr>
        <w:t xml:space="preserve">Figure </w:t>
      </w:r>
      <w:r>
        <w:fldChar w:fldCharType="begin"/>
      </w:r>
      <w:r w:rsidRPr="00AE1743">
        <w:rPr>
          <w:lang w:val="en-GB"/>
        </w:rPr>
        <w:instrText xml:space="preserve"> SEQ Figure \* ARABIC </w:instrText>
      </w:r>
      <w:r>
        <w:fldChar w:fldCharType="separate"/>
      </w:r>
      <w:r w:rsidRPr="00AE1743">
        <w:rPr>
          <w:noProof/>
          <w:lang w:val="en-GB"/>
        </w:rPr>
        <w:t>2</w:t>
      </w:r>
      <w:r>
        <w:fldChar w:fldCharType="end"/>
      </w:r>
      <w:r w:rsidRPr="00AE1743">
        <w:rPr>
          <w:lang w:val="en-GB"/>
        </w:rPr>
        <w:t xml:space="preserve"> </w:t>
      </w:r>
      <w:bookmarkEnd w:id="40"/>
      <w:r w:rsidR="00AF1F53" w:rsidRPr="00AF1F53">
        <w:rPr>
          <w:lang w:val="en-GB"/>
        </w:rPr>
        <w:t>Analysis of the applicability of</w:t>
      </w:r>
      <w:r w:rsidR="00AF1F53" w:rsidRPr="00AD7A73">
        <w:rPr>
          <w:lang w:val="en-GB"/>
          <w:rPrChange w:id="41" w:author="Mathias Fuchs" w:date="2020-07-01T16:45:00Z">
            <w:rPr/>
          </w:rPrChange>
        </w:rPr>
        <w:t xml:space="preserve"> the foreseen</w:t>
      </w:r>
      <w:r w:rsidR="00AF1F53" w:rsidRPr="00AF1F53">
        <w:rPr>
          <w:lang w:val="en-GB"/>
        </w:rPr>
        <w:t xml:space="preserve"> automation tools in regulated environments</w:t>
      </w:r>
      <w:r w:rsidR="00AF1F53" w:rsidRPr="00AD7A73">
        <w:rPr>
          <w:lang w:val="en-GB"/>
          <w:rPrChange w:id="42" w:author="Mathias Fuchs" w:date="2020-07-01T16:45:00Z">
            <w:rPr/>
          </w:rPrChange>
        </w:rPr>
        <w:t xml:space="preserve"> </w:t>
      </w:r>
    </w:p>
    <w:p w14:paraId="5E46502F" w14:textId="77777777" w:rsidR="00897869" w:rsidRDefault="00897869" w:rsidP="00897869">
      <w:pPr>
        <w:jc w:val="left"/>
        <w:rPr>
          <w:lang w:val="en-GB"/>
        </w:rPr>
      </w:pPr>
    </w:p>
    <w:p w14:paraId="605EE58C" w14:textId="13150E2C" w:rsidR="007C490B" w:rsidRDefault="007C490B" w:rsidP="007C490B">
      <w:pPr>
        <w:rPr>
          <w:lang w:val="en-GB"/>
        </w:rPr>
      </w:pPr>
    </w:p>
    <w:p w14:paraId="5E477EEC" w14:textId="77777777" w:rsidR="005C72B9" w:rsidRDefault="005C72B9" w:rsidP="007C490B">
      <w:pPr>
        <w:rPr>
          <w:lang w:val="en-GB"/>
        </w:rPr>
      </w:pPr>
    </w:p>
    <w:p w14:paraId="34F07655" w14:textId="77777777" w:rsidR="005C72B9" w:rsidRDefault="005C72B9" w:rsidP="007C490B">
      <w:pPr>
        <w:rPr>
          <w:lang w:val="en-GB"/>
        </w:rPr>
      </w:pPr>
    </w:p>
    <w:p w14:paraId="07F859F9" w14:textId="77777777" w:rsidR="005C72B9" w:rsidRDefault="005C72B9" w:rsidP="007C490B">
      <w:pPr>
        <w:rPr>
          <w:lang w:val="en-GB"/>
        </w:rPr>
      </w:pPr>
    </w:p>
    <w:p w14:paraId="5DA056AF" w14:textId="77777777" w:rsidR="005C72B9" w:rsidRDefault="005C72B9" w:rsidP="007C490B">
      <w:pPr>
        <w:rPr>
          <w:lang w:val="en-GB"/>
        </w:rPr>
      </w:pPr>
    </w:p>
    <w:p w14:paraId="6B2A5E60" w14:textId="77777777" w:rsidR="005C72B9" w:rsidRDefault="005C72B9" w:rsidP="007C490B">
      <w:pPr>
        <w:rPr>
          <w:lang w:val="en-GB"/>
        </w:rPr>
      </w:pPr>
    </w:p>
    <w:p w14:paraId="2ECE5B07" w14:textId="3D2E5169" w:rsidR="007C490B" w:rsidRDefault="007C490B" w:rsidP="007C490B">
      <w:pPr>
        <w:rPr>
          <w:lang w:val="en-GB"/>
        </w:rPr>
      </w:pPr>
    </w:p>
    <w:p w14:paraId="0BAD96BB" w14:textId="15FE6824" w:rsidR="007C490B" w:rsidRPr="007C490B" w:rsidRDefault="007C490B" w:rsidP="007C490B">
      <w:pPr>
        <w:rPr>
          <w:lang w:val="en-GB"/>
        </w:rPr>
      </w:pPr>
    </w:p>
    <w:p w14:paraId="11ECB15A" w14:textId="0A6D2F57" w:rsidR="0080660B" w:rsidRDefault="00AA5AD5" w:rsidP="0080660B">
      <w:pPr>
        <w:pStyle w:val="Heading1"/>
        <w:rPr>
          <w:lang w:val="en-GB"/>
        </w:rPr>
      </w:pPr>
      <w:bookmarkStart w:id="43" w:name="_Toc45032347"/>
      <w:r>
        <w:rPr>
          <w:lang w:val="en-GB"/>
        </w:rPr>
        <w:lastRenderedPageBreak/>
        <w:t>Materials &amp; Methods</w:t>
      </w:r>
      <w:bookmarkEnd w:id="43"/>
    </w:p>
    <w:p w14:paraId="19BDD148" w14:textId="0E0C7C2C" w:rsidR="00490511" w:rsidRPr="00490511" w:rsidRDefault="00490511" w:rsidP="00490511">
      <w:pPr>
        <w:rPr>
          <w:lang w:eastAsia="de-DE"/>
        </w:rPr>
      </w:pPr>
      <w:r w:rsidRPr="00490511">
        <w:rPr>
          <w:highlight w:val="yellow"/>
          <w:lang w:eastAsia="de-DE"/>
        </w:rPr>
        <w:t>TODO: kurz vor Mgmt summary</w:t>
      </w:r>
    </w:p>
    <w:p w14:paraId="36FE755F" w14:textId="77777777" w:rsidR="0080660B" w:rsidRPr="001B3A9F" w:rsidRDefault="00AA5AD5" w:rsidP="0080660B">
      <w:pPr>
        <w:pStyle w:val="Heading2"/>
        <w:rPr>
          <w:lang w:val="en-GB"/>
        </w:rPr>
      </w:pPr>
      <w:bookmarkStart w:id="44" w:name="_Toc45032348"/>
      <w:r>
        <w:rPr>
          <w:lang w:val="en-GB"/>
        </w:rPr>
        <w:t>Analysis</w:t>
      </w:r>
      <w:bookmarkEnd w:id="44"/>
    </w:p>
    <w:p w14:paraId="689B83D5" w14:textId="004AB0FD" w:rsidR="009C3AE7" w:rsidRDefault="009C3AE7" w:rsidP="0080660B">
      <w:r>
        <w:t>GAMP5-Analyses</w:t>
      </w:r>
    </w:p>
    <w:p w14:paraId="4C7486B8" w14:textId="62712F48" w:rsidR="009C3AE7" w:rsidRDefault="009C3AE7" w:rsidP="0080660B">
      <w:r>
        <w:t>BDD</w:t>
      </w:r>
    </w:p>
    <w:p w14:paraId="2B2FB93F" w14:textId="2F7CB6C9" w:rsidR="00A26A8C" w:rsidRDefault="00A26A8C" w:rsidP="0080660B">
      <w:r>
        <w:t>Analyse über die validierungsmöglichkeiten des Prototypen für die automatische OQ durchführung</w:t>
      </w:r>
    </w:p>
    <w:p w14:paraId="7B901962" w14:textId="77777777" w:rsidR="00A55E56" w:rsidRDefault="00A55E56" w:rsidP="00A55E56">
      <w:pPr>
        <w:jc w:val="left"/>
        <w:rPr>
          <w:lang w:val="en-GB"/>
        </w:rPr>
      </w:pPr>
      <w:r>
        <w:rPr>
          <w:lang w:val="en-GB"/>
        </w:rPr>
        <w:t>Tool Evaluation for Cucumber/Gherkin, Scenarioo and Selenium: An a</w:t>
      </w:r>
      <w:r w:rsidRPr="00266E6C">
        <w:rPr>
          <w:lang w:val="en-GB"/>
        </w:rPr>
        <w:t>nalysis</w:t>
      </w:r>
      <w:r>
        <w:rPr>
          <w:lang w:val="en-GB"/>
        </w:rPr>
        <w:t xml:space="preserve"> will be performed on </w:t>
      </w:r>
      <w:r w:rsidRPr="00266E6C">
        <w:rPr>
          <w:lang w:val="en-GB"/>
        </w:rPr>
        <w:t xml:space="preserve">what is needed in order to </w:t>
      </w:r>
      <w:r>
        <w:rPr>
          <w:lang w:val="en-GB"/>
        </w:rPr>
        <w:t xml:space="preserve">be able to </w:t>
      </w:r>
      <w:r w:rsidRPr="00266E6C">
        <w:rPr>
          <w:lang w:val="en-GB"/>
        </w:rPr>
        <w:t>use these tools in a validated environment.</w:t>
      </w:r>
    </w:p>
    <w:p w14:paraId="5E7CFA02" w14:textId="77777777" w:rsidR="00A55E56" w:rsidRPr="00A55E56" w:rsidRDefault="00A55E56" w:rsidP="0080660B">
      <w:pPr>
        <w:rPr>
          <w:lang w:val="en-GB"/>
        </w:rPr>
      </w:pPr>
    </w:p>
    <w:p w14:paraId="5AE9A0B7" w14:textId="056E03FC" w:rsidR="0080660B" w:rsidRPr="00AD7A73" w:rsidRDefault="00807BB0" w:rsidP="0080660B">
      <w:pPr>
        <w:rPr>
          <w:lang w:val="en-GB"/>
          <w:rPrChange w:id="45" w:author="Mathias Fuchs" w:date="2020-07-01T16:45:00Z">
            <w:rPr/>
          </w:rPrChange>
        </w:rPr>
      </w:pPr>
      <w:r>
        <w:rPr>
          <w:lang w:val="en-GB"/>
        </w:rPr>
        <w:t>Literature search</w:t>
      </w:r>
      <w:r w:rsidR="00C34D71" w:rsidRPr="00AD7A73">
        <w:rPr>
          <w:lang w:val="en-GB"/>
          <w:rPrChange w:id="46" w:author="Mathias Fuchs" w:date="2020-07-01T16:45:00Z">
            <w:rPr/>
          </w:rPrChange>
        </w:rPr>
        <w:t xml:space="preserve">: Semantic scholar, google, google scholar, swissuniversities databases </w:t>
      </w:r>
    </w:p>
    <w:p w14:paraId="2E75C2E3" w14:textId="18BD94BF" w:rsidR="00C34D71" w:rsidRPr="00C5050E" w:rsidRDefault="00C34D71" w:rsidP="0080660B">
      <w:pPr>
        <w:rPr>
          <w:color w:val="0000FF"/>
          <w:u w:val="single"/>
          <w:lang w:val="en-GB"/>
        </w:rPr>
      </w:pPr>
      <w:r>
        <w:rPr>
          <w:lang w:val="en-GB"/>
        </w:rPr>
        <w:t xml:space="preserve">BPMN: </w:t>
      </w:r>
      <w:r w:rsidR="001D2147">
        <w:fldChar w:fldCharType="begin"/>
      </w:r>
      <w:r w:rsidR="001D2147" w:rsidRPr="001D2147">
        <w:rPr>
          <w:lang w:val="en-GB"/>
          <w:rPrChange w:id="47" w:author="Mathias Fuchs" w:date="2020-06-30T15:44:00Z">
            <w:rPr/>
          </w:rPrChange>
        </w:rPr>
        <w:instrText xml:space="preserve"> HYPERLINK "http://www.bpmn.org/" </w:instrText>
      </w:r>
      <w:r w:rsidR="001D2147">
        <w:fldChar w:fldCharType="separate"/>
      </w:r>
      <w:r w:rsidRPr="00D21891">
        <w:rPr>
          <w:rStyle w:val="Hyperlink"/>
          <w:lang w:val="en-GB"/>
        </w:rPr>
        <w:t>http://www.bpmn.org/</w:t>
      </w:r>
      <w:r w:rsidR="001D2147">
        <w:rPr>
          <w:rStyle w:val="Hyperlink"/>
          <w:lang w:val="en-GB"/>
        </w:rPr>
        <w:fldChar w:fldCharType="end"/>
      </w:r>
    </w:p>
    <w:p w14:paraId="75624CAD" w14:textId="3C0030CA" w:rsidR="00C34D71" w:rsidRPr="00AD7A73" w:rsidRDefault="00C34D71" w:rsidP="0080660B">
      <w:pPr>
        <w:rPr>
          <w:lang w:val="en-GB"/>
          <w:rPrChange w:id="48" w:author="Mathias Fuchs" w:date="2020-07-01T16:45:00Z">
            <w:rPr/>
          </w:rPrChange>
        </w:rPr>
      </w:pPr>
      <w:r w:rsidRPr="00AD7A73">
        <w:rPr>
          <w:lang w:val="en-GB"/>
          <w:rPrChange w:id="49" w:author="Mathias Fuchs" w:date="2020-07-01T16:45:00Z">
            <w:rPr/>
          </w:rPrChange>
        </w:rPr>
        <w:t>Draw io desktop app</w:t>
      </w:r>
      <w:r w:rsidR="009A7181" w:rsidRPr="00AD7A73">
        <w:rPr>
          <w:lang w:val="en-GB"/>
          <w:rPrChange w:id="50" w:author="Mathias Fuchs" w:date="2020-07-01T16:45:00Z">
            <w:rPr/>
          </w:rPrChange>
        </w:rPr>
        <w:t xml:space="preserve"> from draw.io</w:t>
      </w:r>
    </w:p>
    <w:p w14:paraId="2E6CA9B5" w14:textId="77777777" w:rsidR="00AA5AD5" w:rsidRPr="00DF0033" w:rsidRDefault="00AA5AD5" w:rsidP="00AA5AD5">
      <w:pPr>
        <w:pStyle w:val="Heading2"/>
        <w:rPr>
          <w:lang w:val="en-GB"/>
        </w:rPr>
      </w:pPr>
      <w:bookmarkStart w:id="51" w:name="_Toc45032349"/>
      <w:r>
        <w:rPr>
          <w:lang w:val="en-GB"/>
        </w:rPr>
        <w:t>Prototyping</w:t>
      </w:r>
      <w:bookmarkEnd w:id="51"/>
    </w:p>
    <w:p w14:paraId="19B73E4D" w14:textId="44AB9426" w:rsidR="0089318F" w:rsidRDefault="0089318F" w:rsidP="0089318F">
      <w:pPr>
        <w:pStyle w:val="Heading3"/>
        <w:rPr>
          <w:lang w:val="en-GB"/>
        </w:rPr>
      </w:pPr>
      <w:bookmarkStart w:id="52" w:name="_Ref36822358"/>
      <w:bookmarkStart w:id="53" w:name="_Toc45032350"/>
      <w:commentRangeStart w:id="54"/>
      <w:r>
        <w:rPr>
          <w:lang w:val="en-GB"/>
        </w:rPr>
        <w:t xml:space="preserve">Tools </w:t>
      </w:r>
      <w:r w:rsidR="00C207F9">
        <w:rPr>
          <w:lang w:val="en-GB"/>
        </w:rPr>
        <w:t>Included in</w:t>
      </w:r>
      <w:r>
        <w:rPr>
          <w:lang w:val="en-GB"/>
        </w:rPr>
        <w:t xml:space="preserve"> the Evaluation</w:t>
      </w:r>
      <w:bookmarkEnd w:id="52"/>
      <w:commentRangeEnd w:id="54"/>
      <w:r w:rsidR="00C2313B">
        <w:rPr>
          <w:rStyle w:val="CommentReference"/>
          <w:b w:val="0"/>
          <w:i w:val="0"/>
          <w:kern w:val="0"/>
          <w:lang w:eastAsia="en-US"/>
        </w:rPr>
        <w:commentReference w:id="54"/>
      </w:r>
      <w:r w:rsidR="003F31AF" w:rsidRPr="00AD7A73">
        <w:rPr>
          <w:lang w:val="en-GB"/>
          <w:rPrChange w:id="55"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56" w:author="Mathias Fuchs" w:date="2020-07-01T16:45:00Z">
            <w:rPr/>
          </w:rPrChange>
        </w:rPr>
        <w:t xml:space="preserve"> zu löschen</w:t>
      </w:r>
      <w:bookmarkEnd w:id="53"/>
    </w:p>
    <w:p w14:paraId="25DDD6A2" w14:textId="18A56F16" w:rsidR="0089318F" w:rsidRDefault="0089318F" w:rsidP="009C718D">
      <w:pPr>
        <w:pStyle w:val="ListParagraph"/>
        <w:numPr>
          <w:ilvl w:val="0"/>
          <w:numId w:val="7"/>
        </w:numPr>
        <w:rPr>
          <w:lang w:val="en-GB"/>
        </w:rPr>
      </w:pPr>
      <w:r>
        <w:rPr>
          <w:lang w:val="en-GB"/>
        </w:rPr>
        <w:t>Cucumber/Gherkin</w:t>
      </w:r>
      <w:r w:rsidR="00003F56">
        <w:rPr>
          <w:lang w:val="en-GB"/>
        </w:rPr>
        <w:t xml:space="preserve"> which allow</w:t>
      </w:r>
      <w:r w:rsidR="00C207F9">
        <w:rPr>
          <w:lang w:val="en-GB"/>
        </w:rPr>
        <w:t xml:space="preserve"> to automate the test cases using an automation script (</w:t>
      </w:r>
      <w:r w:rsidR="00003F56">
        <w:rPr>
          <w:lang w:val="en-GB"/>
        </w:rPr>
        <w:t xml:space="preserve">gherkin </w:t>
      </w:r>
      <w:r w:rsidR="00C207F9">
        <w:rPr>
          <w:lang w:val="en-GB"/>
        </w:rPr>
        <w:t>feature file)</w:t>
      </w:r>
      <w:r w:rsidR="00003F56" w:rsidRPr="00003F56">
        <w:rPr>
          <w:lang w:val="en-GB"/>
        </w:rPr>
        <w:t xml:space="preserve"> (SmartBear Software, 2020)</w:t>
      </w:r>
      <w:r w:rsidR="00003F56">
        <w:rPr>
          <w:lang w:val="en-GB"/>
        </w:rPr>
        <w:t>.</w:t>
      </w:r>
    </w:p>
    <w:p w14:paraId="4A7FC357" w14:textId="2E6D4E12" w:rsidR="0089318F" w:rsidRPr="00C207F9" w:rsidRDefault="00C207F9" w:rsidP="009C718D">
      <w:pPr>
        <w:pStyle w:val="ListParagraph"/>
        <w:numPr>
          <w:ilvl w:val="0"/>
          <w:numId w:val="7"/>
        </w:numPr>
        <w:rPr>
          <w:lang w:val="en-GB"/>
        </w:rPr>
      </w:pPr>
      <w:r>
        <w:rPr>
          <w:lang w:val="en-GB"/>
        </w:rPr>
        <w:t xml:space="preserve">Selenium which simulates the user interaction with the web application and will be controlled by </w:t>
      </w:r>
      <w:r w:rsidR="00306D1D">
        <w:rPr>
          <w:lang w:val="en-GB"/>
        </w:rPr>
        <w:t>cucumber and the</w:t>
      </w:r>
      <w:r>
        <w:rPr>
          <w:lang w:val="en-GB"/>
        </w:rPr>
        <w:t xml:space="preserve"> gherkin feature file</w:t>
      </w:r>
      <w:r w:rsidR="00003F56">
        <w:rPr>
          <w:lang w:val="en-GB"/>
        </w:rPr>
        <w:t xml:space="preserve"> </w:t>
      </w:r>
      <w:r w:rsidR="00003F56" w:rsidRPr="00003F56">
        <w:rPr>
          <w:lang w:val="en-GB"/>
        </w:rPr>
        <w:t>(Selenium, n.d</w:t>
      </w:r>
      <w:r w:rsidR="003F21F9">
        <w:rPr>
          <w:lang w:val="en-GB"/>
        </w:rPr>
        <w:t xml:space="preserve">; </w:t>
      </w:r>
      <w:r w:rsidR="000D3E5F">
        <w:rPr>
          <w:lang w:val="en-GB"/>
        </w:rPr>
        <w:t>Jain &amp; Sawant, 2018</w:t>
      </w:r>
      <w:r w:rsidR="00003F56" w:rsidRPr="00003F56">
        <w:rPr>
          <w:lang w:val="en-GB"/>
        </w:rPr>
        <w:t>)</w:t>
      </w:r>
      <w:r>
        <w:rPr>
          <w:lang w:val="en-GB"/>
        </w:rPr>
        <w:t>.</w:t>
      </w:r>
    </w:p>
    <w:p w14:paraId="2275CD2E" w14:textId="3DF8CC2D" w:rsidR="0089318F" w:rsidRDefault="0089318F" w:rsidP="009C718D">
      <w:pPr>
        <w:pStyle w:val="ListParagraph"/>
        <w:numPr>
          <w:ilvl w:val="0"/>
          <w:numId w:val="7"/>
        </w:numPr>
        <w:rPr>
          <w:lang w:val="en-GB"/>
        </w:rPr>
      </w:pPr>
      <w:r>
        <w:rPr>
          <w:lang w:val="en-GB"/>
        </w:rPr>
        <w:t>S</w:t>
      </w:r>
      <w:r w:rsidR="00C207F9">
        <w:rPr>
          <w:lang w:val="en-GB"/>
        </w:rPr>
        <w:t xml:space="preserve">cenarioo that is used to </w:t>
      </w:r>
      <w:r w:rsidR="00306D1D">
        <w:rPr>
          <w:lang w:val="en-GB"/>
        </w:rPr>
        <w:t xml:space="preserve">display </w:t>
      </w:r>
      <w:r w:rsidR="00C207F9">
        <w:rPr>
          <w:lang w:val="en-GB"/>
        </w:rPr>
        <w:t>test reports</w:t>
      </w:r>
      <w:r w:rsidR="00A73A87">
        <w:rPr>
          <w:lang w:val="en-GB"/>
        </w:rPr>
        <w:t xml:space="preserve"> with screen</w:t>
      </w:r>
      <w:r w:rsidR="00C207F9">
        <w:rPr>
          <w:lang w:val="en-GB"/>
        </w:rPr>
        <w:t>shots</w:t>
      </w:r>
      <w:r w:rsidR="00003F56">
        <w:rPr>
          <w:lang w:val="en-GB"/>
        </w:rPr>
        <w:t xml:space="preserve"> </w:t>
      </w:r>
      <w:r w:rsidR="00003F56" w:rsidRPr="00003F56">
        <w:rPr>
          <w:lang w:val="en-GB"/>
        </w:rPr>
        <w:t>(Scenarioo, n.d.)</w:t>
      </w:r>
      <w:r w:rsidR="00C207F9">
        <w:rPr>
          <w:lang w:val="en-GB"/>
        </w:rPr>
        <w:t>.</w:t>
      </w:r>
    </w:p>
    <w:p w14:paraId="1C4D18C2" w14:textId="26DD2B8C" w:rsidR="0089318F" w:rsidRDefault="0089318F" w:rsidP="0089318F">
      <w:pPr>
        <w:pStyle w:val="Heading3"/>
        <w:rPr>
          <w:lang w:val="en-GB"/>
        </w:rPr>
      </w:pPr>
      <w:bookmarkStart w:id="57" w:name="_Toc45032351"/>
      <w:r>
        <w:rPr>
          <w:lang w:val="en-GB"/>
        </w:rPr>
        <w:t>Tools</w:t>
      </w:r>
      <w:r w:rsidR="00DE0A4E">
        <w:rPr>
          <w:lang w:val="en-GB"/>
        </w:rPr>
        <w:t xml:space="preserve"> Used</w:t>
      </w:r>
      <w:r>
        <w:rPr>
          <w:lang w:val="en-GB"/>
        </w:rPr>
        <w:t xml:space="preserve"> </w:t>
      </w:r>
      <w:r w:rsidR="00DE0A4E">
        <w:rPr>
          <w:lang w:val="en-GB"/>
        </w:rPr>
        <w:t>O</w:t>
      </w:r>
      <w:r>
        <w:rPr>
          <w:lang w:val="en-GB"/>
        </w:rPr>
        <w:t>utside the Evaluation</w:t>
      </w:r>
      <w:r w:rsidR="00DE0A4E">
        <w:rPr>
          <w:lang w:val="en-GB"/>
        </w:rPr>
        <w:t xml:space="preserve"> Part</w:t>
      </w:r>
      <w:r w:rsidR="003F31AF" w:rsidRPr="00AD7A73">
        <w:rPr>
          <w:lang w:val="en-GB"/>
          <w:rPrChange w:id="58"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59" w:author="Mathias Fuchs" w:date="2020-07-01T16:45:00Z">
            <w:rPr/>
          </w:rPrChange>
        </w:rPr>
        <w:t xml:space="preserve"> zu löschen</w:t>
      </w:r>
      <w:bookmarkEnd w:id="57"/>
    </w:p>
    <w:p w14:paraId="54BB830C" w14:textId="0244219B" w:rsidR="0089318F" w:rsidRDefault="003274DA" w:rsidP="0089318F">
      <w:pPr>
        <w:rPr>
          <w:lang w:val="en-GB" w:eastAsia="de-DE"/>
        </w:rPr>
      </w:pPr>
      <w:r w:rsidRPr="003274DA">
        <w:rPr>
          <w:lang w:val="en-GB" w:eastAsia="de-DE"/>
        </w:rPr>
        <w:t>The use of the following tools is anticipated but might be subject to changes. These tools will support the work but are not relevant for the evaluation itself.</w:t>
      </w:r>
    </w:p>
    <w:p w14:paraId="389F4285" w14:textId="77777777" w:rsidR="00DE0A4E" w:rsidRPr="00DE0A4E" w:rsidRDefault="00DE0A4E" w:rsidP="009C718D">
      <w:pPr>
        <w:pStyle w:val="ListParagraph"/>
        <w:numPr>
          <w:ilvl w:val="0"/>
          <w:numId w:val="7"/>
        </w:numPr>
        <w:rPr>
          <w:lang w:val="fr-CH" w:eastAsia="de-DE"/>
        </w:rPr>
      </w:pPr>
      <w:r w:rsidRPr="00DE0A4E">
        <w:rPr>
          <w:lang w:val="fr-CH" w:eastAsia="de-DE"/>
        </w:rPr>
        <w:t xml:space="preserve">Front end: vue CLI </w:t>
      </w:r>
      <w:r w:rsidRPr="00DE0A4E">
        <w:rPr>
          <w:rFonts w:ascii="Wingdings" w:eastAsia="Wingdings" w:hAnsi="Wingdings" w:cs="Wingdings"/>
          <w:lang w:val="en-GB" w:eastAsia="de-DE"/>
        </w:rPr>
        <w:t></w:t>
      </w:r>
      <w:r w:rsidRPr="00DE0A4E">
        <w:rPr>
          <w:lang w:val="fr-CH" w:eastAsia="de-DE"/>
        </w:rPr>
        <w:t xml:space="preserve"> </w:t>
      </w:r>
      <w:r w:rsidR="00AD7A73">
        <w:fldChar w:fldCharType="begin"/>
      </w:r>
      <w:r w:rsidR="00AD7A73" w:rsidRPr="00AD7A73">
        <w:rPr>
          <w:lang w:val="fr-CH"/>
          <w:rPrChange w:id="60" w:author="Mathias Fuchs" w:date="2020-07-01T16:45:00Z">
            <w:rPr/>
          </w:rPrChange>
        </w:rPr>
        <w:instrText xml:space="preserve"> HYPERLINK "https://cli.vuejs.org/" </w:instrText>
      </w:r>
      <w:r w:rsidR="00AD7A73">
        <w:fldChar w:fldCharType="separate"/>
      </w:r>
      <w:r w:rsidRPr="00DE0A4E">
        <w:rPr>
          <w:rStyle w:val="Hyperlink"/>
          <w:lang w:val="fr-CH"/>
        </w:rPr>
        <w:t>https://cli.vuejs.org/</w:t>
      </w:r>
      <w:r w:rsidR="00AD7A73">
        <w:rPr>
          <w:rStyle w:val="Hyperlink"/>
          <w:lang w:val="fr-CH"/>
        </w:rPr>
        <w:fldChar w:fldCharType="end"/>
      </w:r>
    </w:p>
    <w:p w14:paraId="50C7B604" w14:textId="77777777" w:rsidR="00DE0A4E" w:rsidRPr="00DE0A4E" w:rsidRDefault="00DE0A4E" w:rsidP="009C718D">
      <w:pPr>
        <w:pStyle w:val="ListParagraph"/>
        <w:numPr>
          <w:ilvl w:val="0"/>
          <w:numId w:val="7"/>
        </w:numPr>
        <w:rPr>
          <w:lang w:val="en-GB" w:eastAsia="de-DE"/>
        </w:rPr>
      </w:pPr>
      <w:r>
        <w:rPr>
          <w:lang w:val="en-GB" w:eastAsia="de-DE"/>
        </w:rPr>
        <w:t xml:space="preserve">Back end: Spring </w:t>
      </w:r>
      <w:r w:rsidRPr="00DE0A4E">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61" w:author="Mathias Fuchs" w:date="2020-06-30T15:44:00Z">
            <w:rPr/>
          </w:rPrChange>
        </w:rPr>
        <w:instrText xml:space="preserve"> HYPERLINK "https://spring.io/" </w:instrText>
      </w:r>
      <w:r w:rsidR="001D2147">
        <w:fldChar w:fldCharType="separate"/>
      </w:r>
      <w:r w:rsidRPr="00DE0A4E">
        <w:rPr>
          <w:rStyle w:val="Hyperlink"/>
          <w:lang w:val="en-GB"/>
        </w:rPr>
        <w:t>https://spring.io/</w:t>
      </w:r>
      <w:r w:rsidR="001D2147">
        <w:rPr>
          <w:rStyle w:val="Hyperlink"/>
          <w:lang w:val="en-GB"/>
        </w:rPr>
        <w:fldChar w:fldCharType="end"/>
      </w:r>
      <w:r>
        <w:rPr>
          <w:lang w:val="en-GB"/>
        </w:rPr>
        <w:t xml:space="preserve"> </w:t>
      </w:r>
    </w:p>
    <w:p w14:paraId="189E9F28" w14:textId="77777777" w:rsidR="00DE0A4E" w:rsidRPr="00C613A5" w:rsidRDefault="00DE0A4E" w:rsidP="009C718D">
      <w:pPr>
        <w:pStyle w:val="ListParagraph"/>
        <w:numPr>
          <w:ilvl w:val="0"/>
          <w:numId w:val="7"/>
        </w:numPr>
        <w:rPr>
          <w:lang w:val="fr-CH" w:eastAsia="de-DE"/>
        </w:rPr>
      </w:pPr>
      <w:r w:rsidRPr="00DE0A4E">
        <w:rPr>
          <w:lang w:val="fr-CH"/>
        </w:rPr>
        <w:t xml:space="preserve">Database: PostgreSQL </w:t>
      </w:r>
      <w:r>
        <w:rPr>
          <w:rFonts w:ascii="Wingdings" w:eastAsia="Wingdings" w:hAnsi="Wingdings" w:cs="Wingdings"/>
        </w:rPr>
        <w:t></w:t>
      </w:r>
      <w:r w:rsidRPr="00DE0A4E">
        <w:rPr>
          <w:lang w:val="fr-CH"/>
        </w:rPr>
        <w:t xml:space="preserve"> </w:t>
      </w:r>
      <w:r w:rsidR="00AD7A73">
        <w:fldChar w:fldCharType="begin"/>
      </w:r>
      <w:r w:rsidR="00AD7A73" w:rsidRPr="00AD7A73">
        <w:rPr>
          <w:lang w:val="fr-CH"/>
          <w:rPrChange w:id="62" w:author="Mathias Fuchs" w:date="2020-07-01T16:45:00Z">
            <w:rPr/>
          </w:rPrChange>
        </w:rPr>
        <w:instrText xml:space="preserve"> HYPERLINK "https://www.postgresql.org/" </w:instrText>
      </w:r>
      <w:r w:rsidR="00AD7A73">
        <w:fldChar w:fldCharType="separate"/>
      </w:r>
      <w:r w:rsidRPr="00DE0A4E">
        <w:rPr>
          <w:rStyle w:val="Hyperlink"/>
          <w:lang w:val="fr-CH"/>
        </w:rPr>
        <w:t>https://www.postgresql.org/</w:t>
      </w:r>
      <w:r w:rsidR="00AD7A73">
        <w:rPr>
          <w:rStyle w:val="Hyperlink"/>
          <w:lang w:val="fr-CH"/>
        </w:rPr>
        <w:fldChar w:fldCharType="end"/>
      </w:r>
    </w:p>
    <w:p w14:paraId="184C83FF" w14:textId="4179E365" w:rsidR="00C613A5" w:rsidRDefault="00C613A5" w:rsidP="009C718D">
      <w:pPr>
        <w:pStyle w:val="ListParagraph"/>
        <w:numPr>
          <w:ilvl w:val="0"/>
          <w:numId w:val="7"/>
        </w:numPr>
        <w:jc w:val="left"/>
        <w:rPr>
          <w:lang w:val="en-GB" w:eastAsia="de-DE"/>
        </w:rPr>
      </w:pPr>
      <w:r w:rsidRPr="00C613A5">
        <w:rPr>
          <w:lang w:val="en-GB"/>
        </w:rPr>
        <w:t>Others:</w:t>
      </w:r>
      <w:r w:rsidRPr="00C613A5">
        <w:rPr>
          <w:lang w:val="en-GB"/>
        </w:rPr>
        <w:br/>
        <w:t xml:space="preserve">Maven </w:t>
      </w:r>
      <w:r>
        <w:rPr>
          <w:rFonts w:ascii="Wingdings" w:eastAsia="Wingdings" w:hAnsi="Wingdings" w:cs="Wingdings"/>
        </w:rPr>
        <w:t></w:t>
      </w:r>
      <w:r w:rsidRPr="00C613A5">
        <w:rPr>
          <w:lang w:val="en-GB"/>
        </w:rPr>
        <w:t xml:space="preserve"> </w:t>
      </w:r>
      <w:r w:rsidR="001D2147">
        <w:fldChar w:fldCharType="begin"/>
      </w:r>
      <w:r w:rsidR="001D2147" w:rsidRPr="001D2147">
        <w:rPr>
          <w:lang w:val="en-GB"/>
          <w:rPrChange w:id="63" w:author="Mathias Fuchs" w:date="2020-06-30T15:44:00Z">
            <w:rPr/>
          </w:rPrChange>
        </w:rPr>
        <w:instrText xml:space="preserve"> HYPERLINK "https://maven.apache.org/guides/introduction/introduction-to-repositories.html" </w:instrText>
      </w:r>
      <w:r w:rsidR="001D2147">
        <w:fldChar w:fldCharType="separate"/>
      </w:r>
      <w:r w:rsidRPr="00C613A5">
        <w:rPr>
          <w:rStyle w:val="Hyperlink"/>
          <w:lang w:val="en-GB"/>
        </w:rPr>
        <w:t>https://maven.apache.org/</w:t>
      </w:r>
      <w:r w:rsidR="001D2147">
        <w:rPr>
          <w:rStyle w:val="Hyperlink"/>
          <w:lang w:val="en-GB"/>
        </w:rPr>
        <w:fldChar w:fldCharType="end"/>
      </w:r>
      <w:r w:rsidRPr="00C613A5">
        <w:rPr>
          <w:lang w:val="en-GB"/>
        </w:rPr>
        <w:t xml:space="preserve"> </w:t>
      </w:r>
      <w:r w:rsidRPr="00C613A5">
        <w:rPr>
          <w:lang w:val="en-GB"/>
        </w:rPr>
        <w:br/>
      </w:r>
      <w:r>
        <w:rPr>
          <w:lang w:val="en-GB" w:eastAsia="de-DE"/>
        </w:rPr>
        <w:t xml:space="preserve">GitHub </w:t>
      </w:r>
      <w:r w:rsidRPr="00C613A5">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64" w:author="Mathias Fuchs" w:date="2020-06-30T15:44:00Z">
            <w:rPr/>
          </w:rPrChange>
        </w:rPr>
        <w:instrText xml:space="preserve"> HYPERLINK "https://github.com/" </w:instrText>
      </w:r>
      <w:r w:rsidR="001D2147">
        <w:fldChar w:fldCharType="separate"/>
      </w:r>
      <w:r w:rsidRPr="00C613A5">
        <w:rPr>
          <w:rStyle w:val="Hyperlink"/>
          <w:lang w:val="en-GB"/>
        </w:rPr>
        <w:t>https://github.com/</w:t>
      </w:r>
      <w:r w:rsidR="001D2147">
        <w:rPr>
          <w:rStyle w:val="Hyperlink"/>
          <w:lang w:val="en-GB"/>
        </w:rPr>
        <w:fldChar w:fldCharType="end"/>
      </w:r>
      <w:r w:rsidRPr="00C613A5">
        <w:rPr>
          <w:lang w:val="en-GB"/>
        </w:rPr>
        <w:t xml:space="preserve"> </w:t>
      </w:r>
    </w:p>
    <w:p w14:paraId="7C156F1B" w14:textId="1A55053D" w:rsidR="003F31AF" w:rsidRPr="003F31AF" w:rsidRDefault="003F31AF" w:rsidP="003F31AF">
      <w:pPr>
        <w:pStyle w:val="Heading3"/>
      </w:pPr>
      <w:bookmarkStart w:id="65" w:name="_Toc45032352"/>
      <w:r>
        <w:lastRenderedPageBreak/>
        <w:t>Rational and Set-up</w:t>
      </w:r>
      <w:bookmarkEnd w:id="65"/>
      <w:r>
        <w:t xml:space="preserve"> </w:t>
      </w:r>
    </w:p>
    <w:p w14:paraId="63D4F207" w14:textId="260FB597" w:rsidR="00490511" w:rsidRPr="00490511" w:rsidRDefault="00490511" w:rsidP="003F31AF">
      <w:pPr>
        <w:jc w:val="left"/>
        <w:rPr>
          <w:highlight w:val="yellow"/>
          <w:lang w:eastAsia="de-DE"/>
        </w:rPr>
      </w:pPr>
      <w:r w:rsidRPr="00490511">
        <w:rPr>
          <w:highlight w:val="yellow"/>
          <w:lang w:eastAsia="de-DE"/>
        </w:rPr>
        <w:t>TODO: überlegen, ob es diesen Punkt braucht?</w:t>
      </w:r>
    </w:p>
    <w:p w14:paraId="2E230802" w14:textId="6B8837E3" w:rsidR="003F31AF" w:rsidRPr="00AD7A73" w:rsidRDefault="003F31AF" w:rsidP="003F31AF">
      <w:pPr>
        <w:jc w:val="left"/>
        <w:rPr>
          <w:lang w:val="en-GB" w:eastAsia="de-DE"/>
          <w:rPrChange w:id="66" w:author="Mathias Fuchs" w:date="2020-07-01T16:45:00Z">
            <w:rPr>
              <w:lang w:eastAsia="de-DE"/>
            </w:rPr>
          </w:rPrChange>
        </w:rPr>
      </w:pPr>
      <w:r w:rsidRPr="00490511">
        <w:rPr>
          <w:highlight w:val="yellow"/>
          <w:lang w:val="en-GB" w:eastAsia="de-DE"/>
          <w:rPrChange w:id="67" w:author="Mathias Fuchs" w:date="2020-07-01T16:45:00Z">
            <w:rPr>
              <w:lang w:eastAsia="de-DE"/>
            </w:rPr>
          </w:rPrChange>
        </w:rPr>
        <w:t xml:space="preserve">The prototype will </w:t>
      </w:r>
      <w:r w:rsidR="009C3AE7" w:rsidRPr="00490511">
        <w:rPr>
          <w:highlight w:val="yellow"/>
          <w:lang w:val="en-GB" w:eastAsia="de-DE"/>
          <w:rPrChange w:id="68" w:author="Mathias Fuchs" w:date="2020-07-01T16:45:00Z">
            <w:rPr>
              <w:lang w:eastAsia="de-DE"/>
            </w:rPr>
          </w:rPrChange>
        </w:rPr>
        <w:t xml:space="preserve">consist on two independent applications. </w:t>
      </w:r>
      <w:r w:rsidR="00A26A8C" w:rsidRPr="00490511">
        <w:rPr>
          <w:highlight w:val="yellow"/>
          <w:lang w:val="en-GB" w:eastAsia="de-DE"/>
          <w:rPrChange w:id="69" w:author="Mathias Fuchs" w:date="2020-07-01T16:45:00Z">
            <w:rPr>
              <w:lang w:eastAsia="de-DE"/>
            </w:rPr>
          </w:rPrChange>
        </w:rPr>
        <w:t>A Business Application and a application to automatically perform OQ over the business application.</w:t>
      </w:r>
      <w:r w:rsidR="00A26A8C" w:rsidRPr="00AD7A73">
        <w:rPr>
          <w:lang w:val="en-GB" w:eastAsia="de-DE"/>
          <w:rPrChange w:id="70" w:author="Mathias Fuchs" w:date="2020-07-01T16:45:00Z">
            <w:rPr>
              <w:lang w:eastAsia="de-DE"/>
            </w:rPr>
          </w:rPrChange>
        </w:rPr>
        <w:t xml:space="preserve"> </w:t>
      </w:r>
    </w:p>
    <w:p w14:paraId="0E1D21E3" w14:textId="6DB27C63" w:rsidR="009127A3" w:rsidRDefault="009127A3" w:rsidP="00E0005A">
      <w:pPr>
        <w:pStyle w:val="Heading3"/>
        <w:rPr>
          <w:lang w:val="en-GB"/>
        </w:rPr>
      </w:pPr>
      <w:bookmarkStart w:id="71" w:name="_Toc45032353"/>
      <w:r>
        <w:rPr>
          <w:lang w:val="en-GB"/>
        </w:rPr>
        <w:t>Used tools</w:t>
      </w:r>
      <w:bookmarkEnd w:id="71"/>
    </w:p>
    <w:p w14:paraId="735AE4B6" w14:textId="7B74877C" w:rsidR="00490511" w:rsidRPr="00490511" w:rsidRDefault="00490511" w:rsidP="00490511">
      <w:pPr>
        <w:rPr>
          <w:lang w:val="en-GB" w:eastAsia="de-DE"/>
        </w:rPr>
      </w:pPr>
      <w:r w:rsidRPr="00490511">
        <w:rPr>
          <w:highlight w:val="yellow"/>
          <w:lang w:val="en-GB" w:eastAsia="de-DE"/>
        </w:rPr>
        <w:t>TODO:</w:t>
      </w:r>
      <w:r>
        <w:rPr>
          <w:highlight w:val="yellow"/>
          <w:lang w:val="en-GB" w:eastAsia="de-DE"/>
        </w:rPr>
        <w:t xml:space="preserve"> 15.07.</w:t>
      </w:r>
    </w:p>
    <w:p w14:paraId="58BF5760" w14:textId="77777777" w:rsidR="001D1236" w:rsidRDefault="001D1236" w:rsidP="001D1236">
      <w:pPr>
        <w:pStyle w:val="Heading4"/>
        <w:rPr>
          <w:lang w:val="en-GB"/>
        </w:rPr>
      </w:pPr>
      <w:bookmarkStart w:id="72" w:name="_Toc45032354"/>
      <w:commentRangeStart w:id="73"/>
      <w:r>
        <w:rPr>
          <w:lang w:val="en-GB"/>
        </w:rPr>
        <w:t>General Set-Up</w:t>
      </w:r>
      <w:commentRangeEnd w:id="73"/>
      <w:r>
        <w:rPr>
          <w:rStyle w:val="CommentReference"/>
          <w:b w:val="0"/>
          <w:i w:val="0"/>
          <w:kern w:val="0"/>
          <w:lang w:eastAsia="en-US"/>
        </w:rPr>
        <w:commentReference w:id="73"/>
      </w:r>
      <w:bookmarkEnd w:id="72"/>
    </w:p>
    <w:p w14:paraId="3F87EE7E" w14:textId="77777777" w:rsidR="001D1236" w:rsidRPr="00AD7A73" w:rsidRDefault="001D1236" w:rsidP="001D1236">
      <w:pPr>
        <w:rPr>
          <w:lang w:val="en-GB" w:eastAsia="de-DE"/>
          <w:rPrChange w:id="74" w:author="Mathias Fuchs" w:date="2020-07-01T16:45:00Z">
            <w:rPr>
              <w:lang w:eastAsia="de-DE"/>
            </w:rPr>
          </w:rPrChange>
        </w:rPr>
      </w:pPr>
      <w:r w:rsidRPr="00AD7A73">
        <w:rPr>
          <w:lang w:val="en-GB" w:eastAsia="de-DE"/>
          <w:rPrChange w:id="75" w:author="Mathias Fuchs" w:date="2020-07-01T16:45:00Z">
            <w:rPr>
              <w:lang w:eastAsia="de-DE"/>
            </w:rPr>
          </w:rPrChange>
        </w:rPr>
        <w:t>The prototype was developed in two Maven (</w:t>
      </w:r>
      <w:r w:rsidRPr="00AD7A73">
        <w:rPr>
          <w:highlight w:val="yellow"/>
          <w:lang w:val="en-GB" w:eastAsia="de-DE"/>
          <w:rPrChange w:id="76" w:author="Mathias Fuchs" w:date="2020-07-01T16:45:00Z">
            <w:rPr>
              <w:highlight w:val="yellow"/>
              <w:lang w:eastAsia="de-DE"/>
            </w:rPr>
          </w:rPrChange>
        </w:rPr>
        <w:t>reference</w:t>
      </w:r>
      <w:r w:rsidRPr="00AD7A73">
        <w:rPr>
          <w:lang w:val="en-GB" w:eastAsia="de-DE"/>
          <w:rPrChange w:id="77" w:author="Mathias Fuchs" w:date="2020-07-01T16:45:00Z">
            <w:rPr>
              <w:lang w:eastAsia="de-DE"/>
            </w:rPr>
          </w:rPrChange>
        </w:rPr>
        <w:t>) projects: one for the JBA and one for the OQ Test App. Both projects were maintained and are available in a GitHub repository (</w:t>
      </w:r>
      <w:r w:rsidRPr="00AD7A73">
        <w:rPr>
          <w:highlight w:val="yellow"/>
          <w:lang w:val="en-GB" w:eastAsia="de-DE"/>
          <w:rPrChange w:id="78" w:author="Mathias Fuchs" w:date="2020-07-01T16:45:00Z">
            <w:rPr>
              <w:highlight w:val="yellow"/>
              <w:lang w:eastAsia="de-DE"/>
            </w:rPr>
          </w:rPrChange>
        </w:rPr>
        <w:t>link</w:t>
      </w:r>
      <w:r w:rsidRPr="00AD7A73">
        <w:rPr>
          <w:lang w:val="en-GB" w:eastAsia="de-DE"/>
          <w:rPrChange w:id="79" w:author="Mathias Fuchs" w:date="2020-07-01T16:45:00Z">
            <w:rPr>
              <w:lang w:eastAsia="de-DE"/>
            </w:rPr>
          </w:rPrChange>
        </w:rPr>
        <w:t>). The used libraries and technologies were integrated as described in the pom files of the projects and additionally for the front end in the json file ‘package’(</w:t>
      </w:r>
      <w:r w:rsidRPr="00AD7A73">
        <w:rPr>
          <w:highlight w:val="yellow"/>
          <w:lang w:val="en-GB" w:eastAsia="de-DE"/>
          <w:rPrChange w:id="80" w:author="Mathias Fuchs" w:date="2020-07-01T16:45:00Z">
            <w:rPr>
              <w:highlight w:val="yellow"/>
              <w:lang w:eastAsia="de-DE"/>
            </w:rPr>
          </w:rPrChange>
        </w:rPr>
        <w:t>see attachment</w:t>
      </w:r>
      <w:r w:rsidRPr="00AD7A73">
        <w:rPr>
          <w:lang w:val="en-GB" w:eastAsia="de-DE"/>
          <w:rPrChange w:id="81" w:author="Mathias Fuchs" w:date="2020-07-01T16:45:00Z">
            <w:rPr>
              <w:lang w:eastAsia="de-DE"/>
            </w:rPr>
          </w:rPrChange>
        </w:rPr>
        <w:t>...). These pom and json files were all kindly provided by Andreas Hosbach and slightly adapted to the present projects. Additional files provided by Andreas Hosbach are the babel.config.js, the postcess.config.js and the vue.config.js file which he provided together with his help to set up the technology stack and the project back-bone, on which these two Apps were build on. The code developed in the course of this project is found in the src folders. Following online resources were used for their development, next to the books referenced in the text:</w:t>
      </w:r>
    </w:p>
    <w:p w14:paraId="5CD531D6" w14:textId="77777777" w:rsidR="001D1236" w:rsidRPr="00AD7A73" w:rsidRDefault="001D2147" w:rsidP="001D1236">
      <w:pPr>
        <w:rPr>
          <w:lang w:val="en-GB" w:eastAsia="de-DE"/>
          <w:rPrChange w:id="82" w:author="Mathias Fuchs" w:date="2020-07-01T16:46:00Z">
            <w:rPr>
              <w:lang w:eastAsia="de-DE"/>
            </w:rPr>
          </w:rPrChange>
        </w:rPr>
      </w:pPr>
      <w:r>
        <w:fldChar w:fldCharType="begin"/>
      </w:r>
      <w:r w:rsidRPr="00AD7A73">
        <w:rPr>
          <w:lang w:val="en-GB"/>
          <w:rPrChange w:id="83" w:author="Mathias Fuchs" w:date="2020-07-01T16:46:00Z">
            <w:rPr/>
          </w:rPrChange>
        </w:rPr>
        <w:instrText xml:space="preserve"> HYPERLINK "https://stackoverflow.com/" </w:instrText>
      </w:r>
      <w:r>
        <w:fldChar w:fldCharType="separate"/>
      </w:r>
      <w:r w:rsidR="001D1236" w:rsidRPr="00AD7A73">
        <w:rPr>
          <w:rStyle w:val="Hyperlink"/>
          <w:lang w:val="en-GB"/>
          <w:rPrChange w:id="84" w:author="Mathias Fuchs" w:date="2020-07-01T16:46:00Z">
            <w:rPr>
              <w:rStyle w:val="Hyperlink"/>
            </w:rPr>
          </w:rPrChange>
        </w:rPr>
        <w:t>https://stackoverflow.com/</w:t>
      </w:r>
      <w:r>
        <w:rPr>
          <w:rStyle w:val="Hyperlink"/>
        </w:rPr>
        <w:fldChar w:fldCharType="end"/>
      </w:r>
    </w:p>
    <w:p w14:paraId="79E5C551" w14:textId="4B576FB9" w:rsidR="001D1236" w:rsidRPr="00AD7A73" w:rsidRDefault="001D2147" w:rsidP="001D1236">
      <w:pPr>
        <w:rPr>
          <w:rStyle w:val="Hyperlink"/>
          <w:lang w:val="en-GB"/>
          <w:rPrChange w:id="85" w:author="Mathias Fuchs" w:date="2020-07-01T16:46:00Z">
            <w:rPr>
              <w:rStyle w:val="Hyperlink"/>
            </w:rPr>
          </w:rPrChange>
        </w:rPr>
      </w:pPr>
      <w:r>
        <w:fldChar w:fldCharType="begin"/>
      </w:r>
      <w:r w:rsidRPr="00AD7A73">
        <w:rPr>
          <w:lang w:val="en-GB"/>
          <w:rPrChange w:id="86" w:author="Mathias Fuchs" w:date="2020-07-01T16:46:00Z">
            <w:rPr/>
          </w:rPrChange>
        </w:rPr>
        <w:instrText xml:space="preserve"> HYPERLINK "https://www.guru99.com/" </w:instrText>
      </w:r>
      <w:r>
        <w:fldChar w:fldCharType="separate"/>
      </w:r>
      <w:r w:rsidR="001D1236" w:rsidRPr="00AD7A73">
        <w:rPr>
          <w:rStyle w:val="Hyperlink"/>
          <w:lang w:val="en-GB"/>
          <w:rPrChange w:id="87" w:author="Mathias Fuchs" w:date="2020-07-01T16:46:00Z">
            <w:rPr>
              <w:rStyle w:val="Hyperlink"/>
            </w:rPr>
          </w:rPrChange>
        </w:rPr>
        <w:t>https://www.guru99.com/</w:t>
      </w:r>
      <w:r>
        <w:rPr>
          <w:rStyle w:val="Hyperlink"/>
        </w:rPr>
        <w:fldChar w:fldCharType="end"/>
      </w:r>
    </w:p>
    <w:p w14:paraId="7465FAF3" w14:textId="544B3004" w:rsidR="00CC67F7" w:rsidRPr="00722A27" w:rsidRDefault="00722A27" w:rsidP="001D1236">
      <w:pPr>
        <w:rPr>
          <w:lang w:val="en-GB"/>
          <w:rPrChange w:id="88" w:author="Mathias Fuchs" w:date="2020-07-02T12:56:00Z">
            <w:rPr/>
          </w:rPrChange>
        </w:rPr>
      </w:pPr>
      <w:r>
        <w:fldChar w:fldCharType="begin"/>
      </w:r>
      <w:r w:rsidRPr="00722A27">
        <w:rPr>
          <w:lang w:val="en-GB"/>
          <w:rPrChange w:id="89" w:author="Mathias Fuchs" w:date="2020-07-02T12:56:00Z">
            <w:rPr/>
          </w:rPrChange>
        </w:rPr>
        <w:instrText xml:space="preserve"> HYPERLINK "https://www.tutorialspoint.com/index.htm" </w:instrText>
      </w:r>
      <w:r>
        <w:fldChar w:fldCharType="separate"/>
      </w:r>
      <w:r w:rsidR="00CC67F7" w:rsidRPr="00722A27">
        <w:rPr>
          <w:rStyle w:val="Hyperlink"/>
          <w:lang w:val="en-GB"/>
          <w:rPrChange w:id="90" w:author="Mathias Fuchs" w:date="2020-07-02T12:56:00Z">
            <w:rPr>
              <w:rStyle w:val="Hyperlink"/>
            </w:rPr>
          </w:rPrChange>
        </w:rPr>
        <w:t>https://www.tutorialspoint.com/index.htm</w:t>
      </w:r>
      <w:r>
        <w:rPr>
          <w:rStyle w:val="Hyperlink"/>
        </w:rPr>
        <w:fldChar w:fldCharType="end"/>
      </w:r>
      <w:r w:rsidR="00CC67F7" w:rsidRPr="00722A27">
        <w:rPr>
          <w:lang w:val="en-GB"/>
          <w:rPrChange w:id="91" w:author="Mathias Fuchs" w:date="2020-07-02T12:56:00Z">
            <w:rPr/>
          </w:rPrChange>
        </w:rPr>
        <w:t xml:space="preserve"> </w:t>
      </w:r>
    </w:p>
    <w:p w14:paraId="637DECCE" w14:textId="1105089C" w:rsidR="00A57361" w:rsidRPr="00722A27" w:rsidRDefault="00722A27" w:rsidP="001D1236">
      <w:pPr>
        <w:rPr>
          <w:lang w:val="en-GB"/>
          <w:rPrChange w:id="92" w:author="Mathias Fuchs" w:date="2020-07-02T12:56:00Z">
            <w:rPr/>
          </w:rPrChange>
        </w:rPr>
      </w:pPr>
      <w:r>
        <w:fldChar w:fldCharType="begin"/>
      </w:r>
      <w:r w:rsidRPr="00722A27">
        <w:rPr>
          <w:lang w:val="en-GB"/>
          <w:rPrChange w:id="93" w:author="Mathias Fuchs" w:date="2020-07-02T12:56:00Z">
            <w:rPr/>
          </w:rPrChange>
        </w:rPr>
        <w:instrText xml:space="preserve"> HYPERLINK "https://www.tutorialspoint.com/selenium/index.htm" </w:instrText>
      </w:r>
      <w:r>
        <w:fldChar w:fldCharType="separate"/>
      </w:r>
      <w:r w:rsidR="00A57361" w:rsidRPr="00722A27">
        <w:rPr>
          <w:rStyle w:val="Hyperlink"/>
          <w:lang w:val="en-GB"/>
          <w:rPrChange w:id="94" w:author="Mathias Fuchs" w:date="2020-07-02T12:56:00Z">
            <w:rPr>
              <w:rStyle w:val="Hyperlink"/>
            </w:rPr>
          </w:rPrChange>
        </w:rPr>
        <w:t>https://www.tutorialspoint.com/selenium/index.htm</w:t>
      </w:r>
      <w:r>
        <w:rPr>
          <w:rStyle w:val="Hyperlink"/>
        </w:rPr>
        <w:fldChar w:fldCharType="end"/>
      </w:r>
      <w:r w:rsidR="00A57361" w:rsidRPr="00722A27">
        <w:rPr>
          <w:lang w:val="en-GB"/>
          <w:rPrChange w:id="95" w:author="Mathias Fuchs" w:date="2020-07-02T12:56:00Z">
            <w:rPr/>
          </w:rPrChange>
        </w:rPr>
        <w:t xml:space="preserve"> </w:t>
      </w:r>
    </w:p>
    <w:p w14:paraId="7ECFA7D0" w14:textId="260C4585" w:rsidR="001D1236" w:rsidRPr="00722A27" w:rsidRDefault="00722A27" w:rsidP="001D1236">
      <w:pPr>
        <w:rPr>
          <w:rStyle w:val="Hyperlink"/>
          <w:lang w:val="en-GB"/>
          <w:rPrChange w:id="96" w:author="Mathias Fuchs" w:date="2020-07-02T12:56:00Z">
            <w:rPr>
              <w:rStyle w:val="Hyperlink"/>
            </w:rPr>
          </w:rPrChange>
        </w:rPr>
      </w:pPr>
      <w:r>
        <w:fldChar w:fldCharType="begin"/>
      </w:r>
      <w:r w:rsidRPr="00722A27">
        <w:rPr>
          <w:lang w:val="en-GB"/>
          <w:rPrChange w:id="97" w:author="Mathias Fuchs" w:date="2020-07-02T12:56:00Z">
            <w:rPr/>
          </w:rPrChange>
        </w:rPr>
        <w:instrText xml:space="preserve"> HYPERLINK "https://cucumber.io/docs/cucumber/" </w:instrText>
      </w:r>
      <w:r>
        <w:fldChar w:fldCharType="separate"/>
      </w:r>
      <w:r w:rsidR="001D1236" w:rsidRPr="00722A27">
        <w:rPr>
          <w:rStyle w:val="Hyperlink"/>
          <w:lang w:val="en-GB"/>
          <w:rPrChange w:id="98" w:author="Mathias Fuchs" w:date="2020-07-02T12:56:00Z">
            <w:rPr>
              <w:rStyle w:val="Hyperlink"/>
            </w:rPr>
          </w:rPrChange>
        </w:rPr>
        <w:t>https://cucumber.io/docs/cucumber/</w:t>
      </w:r>
      <w:r>
        <w:rPr>
          <w:rStyle w:val="Hyperlink"/>
        </w:rPr>
        <w:fldChar w:fldCharType="end"/>
      </w:r>
    </w:p>
    <w:p w14:paraId="3FD3B56A" w14:textId="2EFDB454" w:rsidR="0018080A" w:rsidRPr="00722A27" w:rsidRDefault="00722A27" w:rsidP="001D1236">
      <w:pPr>
        <w:rPr>
          <w:lang w:val="en-GB"/>
          <w:rPrChange w:id="99" w:author="Mathias Fuchs" w:date="2020-07-02T12:56:00Z">
            <w:rPr/>
          </w:rPrChange>
        </w:rPr>
      </w:pPr>
      <w:r>
        <w:fldChar w:fldCharType="begin"/>
      </w:r>
      <w:r w:rsidRPr="00722A27">
        <w:rPr>
          <w:lang w:val="en-GB"/>
          <w:rPrChange w:id="100" w:author="Mathias Fuchs" w:date="2020-07-02T12:56:00Z">
            <w:rPr/>
          </w:rPrChange>
        </w:rPr>
        <w:instrText xml:space="preserve"> HYPERLINK "https://www.tutorialspoint.com/cucumber/index.htm" </w:instrText>
      </w:r>
      <w:r>
        <w:fldChar w:fldCharType="separate"/>
      </w:r>
      <w:r w:rsidR="0018080A" w:rsidRPr="00722A27">
        <w:rPr>
          <w:rStyle w:val="Hyperlink"/>
          <w:lang w:val="en-GB"/>
          <w:rPrChange w:id="101" w:author="Mathias Fuchs" w:date="2020-07-02T12:56:00Z">
            <w:rPr>
              <w:rStyle w:val="Hyperlink"/>
            </w:rPr>
          </w:rPrChange>
        </w:rPr>
        <w:t>https://www.tutorialspoint.com/cucumber/index.htm</w:t>
      </w:r>
      <w:r>
        <w:rPr>
          <w:rStyle w:val="Hyperlink"/>
        </w:rPr>
        <w:fldChar w:fldCharType="end"/>
      </w:r>
      <w:r w:rsidR="0018080A" w:rsidRPr="00722A27">
        <w:rPr>
          <w:lang w:val="en-GB"/>
          <w:rPrChange w:id="102" w:author="Mathias Fuchs" w:date="2020-07-02T12:56:00Z">
            <w:rPr/>
          </w:rPrChange>
        </w:rPr>
        <w:t xml:space="preserve"> </w:t>
      </w:r>
    </w:p>
    <w:p w14:paraId="7F65CC45" w14:textId="77777777" w:rsidR="001D1236" w:rsidRPr="00722A27" w:rsidRDefault="00722A27" w:rsidP="001D1236">
      <w:pPr>
        <w:rPr>
          <w:lang w:val="en-GB"/>
          <w:rPrChange w:id="103" w:author="Mathias Fuchs" w:date="2020-07-02T12:56:00Z">
            <w:rPr/>
          </w:rPrChange>
        </w:rPr>
      </w:pPr>
      <w:r>
        <w:fldChar w:fldCharType="begin"/>
      </w:r>
      <w:r w:rsidRPr="00722A27">
        <w:rPr>
          <w:lang w:val="en-GB"/>
          <w:rPrChange w:id="104" w:author="Mathias Fuchs" w:date="2020-07-02T12:56:00Z">
            <w:rPr/>
          </w:rPrChange>
        </w:rPr>
        <w:instrText xml:space="preserve"> HYPERLINK "https://cucumber.io/docs/gherkin/" </w:instrText>
      </w:r>
      <w:r>
        <w:fldChar w:fldCharType="separate"/>
      </w:r>
      <w:r w:rsidR="001D1236" w:rsidRPr="00722A27">
        <w:rPr>
          <w:rStyle w:val="Hyperlink"/>
          <w:lang w:val="en-GB"/>
          <w:rPrChange w:id="105" w:author="Mathias Fuchs" w:date="2020-07-02T12:56:00Z">
            <w:rPr>
              <w:rStyle w:val="Hyperlink"/>
            </w:rPr>
          </w:rPrChange>
        </w:rPr>
        <w:t>https://cucumber.io/docs/gherkin/</w:t>
      </w:r>
      <w:r>
        <w:rPr>
          <w:rStyle w:val="Hyperlink"/>
        </w:rPr>
        <w:fldChar w:fldCharType="end"/>
      </w:r>
    </w:p>
    <w:p w14:paraId="7F5A810D" w14:textId="77777777" w:rsidR="001D1236" w:rsidRPr="00722A27" w:rsidRDefault="00722A27" w:rsidP="001D1236">
      <w:pPr>
        <w:rPr>
          <w:lang w:val="en-GB"/>
          <w:rPrChange w:id="106" w:author="Mathias Fuchs" w:date="2020-07-02T12:56:00Z">
            <w:rPr/>
          </w:rPrChange>
        </w:rPr>
      </w:pPr>
      <w:r>
        <w:fldChar w:fldCharType="begin"/>
      </w:r>
      <w:r w:rsidRPr="00722A27">
        <w:rPr>
          <w:lang w:val="en-GB"/>
          <w:rPrChange w:id="107" w:author="Mathias Fuchs" w:date="2020-07-02T12:56:00Z">
            <w:rPr/>
          </w:rPrChange>
        </w:rPr>
        <w:instrText xml:space="preserve"> HYPERLINK "https://www.javatpoint.com/spring-boot-tutorial" </w:instrText>
      </w:r>
      <w:r>
        <w:fldChar w:fldCharType="separate"/>
      </w:r>
      <w:r w:rsidR="001D1236" w:rsidRPr="00722A27">
        <w:rPr>
          <w:rStyle w:val="Hyperlink"/>
          <w:lang w:val="en-GB"/>
          <w:rPrChange w:id="108" w:author="Mathias Fuchs" w:date="2020-07-02T12:56:00Z">
            <w:rPr>
              <w:rStyle w:val="Hyperlink"/>
            </w:rPr>
          </w:rPrChange>
        </w:rPr>
        <w:t>https://www.javatpoint.com/spring-boot-tutorial</w:t>
      </w:r>
      <w:r>
        <w:rPr>
          <w:rStyle w:val="Hyperlink"/>
        </w:rPr>
        <w:fldChar w:fldCharType="end"/>
      </w:r>
    </w:p>
    <w:p w14:paraId="4E15D804" w14:textId="77777777" w:rsidR="001D1236" w:rsidRPr="00722A27" w:rsidRDefault="00722A27" w:rsidP="001D1236">
      <w:pPr>
        <w:rPr>
          <w:lang w:val="en-GB"/>
          <w:rPrChange w:id="109" w:author="Mathias Fuchs" w:date="2020-07-02T12:56:00Z">
            <w:rPr/>
          </w:rPrChange>
        </w:rPr>
      </w:pPr>
      <w:r>
        <w:fldChar w:fldCharType="begin"/>
      </w:r>
      <w:r w:rsidRPr="00722A27">
        <w:rPr>
          <w:lang w:val="en-GB"/>
          <w:rPrChange w:id="110" w:author="Mathias Fuchs" w:date="2020-07-02T12:56:00Z">
            <w:rPr/>
          </w:rPrChange>
        </w:rPr>
        <w:instrText xml:space="preserve"> HYPERLINK "https://www.javatpoint.com/selenium-tutorial" </w:instrText>
      </w:r>
      <w:r>
        <w:fldChar w:fldCharType="separate"/>
      </w:r>
      <w:r w:rsidR="001D1236" w:rsidRPr="00722A27">
        <w:rPr>
          <w:rStyle w:val="Hyperlink"/>
          <w:lang w:val="en-GB"/>
          <w:rPrChange w:id="111" w:author="Mathias Fuchs" w:date="2020-07-02T12:56:00Z">
            <w:rPr>
              <w:rStyle w:val="Hyperlink"/>
            </w:rPr>
          </w:rPrChange>
        </w:rPr>
        <w:t>https://www.javatpoint.com/selenium-tutorial</w:t>
      </w:r>
      <w:r>
        <w:rPr>
          <w:rStyle w:val="Hyperlink"/>
        </w:rPr>
        <w:fldChar w:fldCharType="end"/>
      </w:r>
    </w:p>
    <w:p w14:paraId="370CFAE1" w14:textId="77777777" w:rsidR="001D1236" w:rsidRPr="00722A27" w:rsidRDefault="00722A27" w:rsidP="001D1236">
      <w:pPr>
        <w:rPr>
          <w:lang w:val="en-GB"/>
          <w:rPrChange w:id="112" w:author="Mathias Fuchs" w:date="2020-07-02T12:56:00Z">
            <w:rPr/>
          </w:rPrChange>
        </w:rPr>
      </w:pPr>
      <w:r>
        <w:fldChar w:fldCharType="begin"/>
      </w:r>
      <w:r w:rsidRPr="00722A27">
        <w:rPr>
          <w:lang w:val="en-GB"/>
          <w:rPrChange w:id="113" w:author="Mathias Fuchs" w:date="2020-07-02T12:56:00Z">
            <w:rPr/>
          </w:rPrChange>
        </w:rPr>
        <w:instrText xml:space="preserve"> HYPERLINK "https://www.javatpoint.com/java-tutorial" </w:instrText>
      </w:r>
      <w:r>
        <w:fldChar w:fldCharType="separate"/>
      </w:r>
      <w:r w:rsidR="001D1236" w:rsidRPr="00722A27">
        <w:rPr>
          <w:rStyle w:val="Hyperlink"/>
          <w:lang w:val="en-GB"/>
          <w:rPrChange w:id="114" w:author="Mathias Fuchs" w:date="2020-07-02T12:56:00Z">
            <w:rPr>
              <w:rStyle w:val="Hyperlink"/>
            </w:rPr>
          </w:rPrChange>
        </w:rPr>
        <w:t>https://www.javatpoint.com/java-tutorial</w:t>
      </w:r>
      <w:r>
        <w:rPr>
          <w:rStyle w:val="Hyperlink"/>
        </w:rPr>
        <w:fldChar w:fldCharType="end"/>
      </w:r>
    </w:p>
    <w:p w14:paraId="08015306" w14:textId="77777777" w:rsidR="001D1236" w:rsidRPr="00722A27" w:rsidRDefault="00722A27" w:rsidP="001D1236">
      <w:pPr>
        <w:rPr>
          <w:lang w:val="en-GB"/>
          <w:rPrChange w:id="115" w:author="Mathias Fuchs" w:date="2020-07-02T12:56:00Z">
            <w:rPr/>
          </w:rPrChange>
        </w:rPr>
      </w:pPr>
      <w:r>
        <w:fldChar w:fldCharType="begin"/>
      </w:r>
      <w:r w:rsidRPr="00722A27">
        <w:rPr>
          <w:lang w:val="en-GB"/>
          <w:rPrChange w:id="116" w:author="Mathias Fuchs" w:date="2020-07-02T12:56:00Z">
            <w:rPr/>
          </w:rPrChange>
        </w:rPr>
        <w:instrText xml:space="preserve"> HYPERLINK "https://vueschool.io/courses?filter=free-courses" </w:instrText>
      </w:r>
      <w:r>
        <w:fldChar w:fldCharType="separate"/>
      </w:r>
      <w:r w:rsidR="001D1236" w:rsidRPr="00722A27">
        <w:rPr>
          <w:rStyle w:val="Hyperlink"/>
          <w:lang w:val="en-GB"/>
          <w:rPrChange w:id="117" w:author="Mathias Fuchs" w:date="2020-07-02T12:56:00Z">
            <w:rPr>
              <w:rStyle w:val="Hyperlink"/>
            </w:rPr>
          </w:rPrChange>
        </w:rPr>
        <w:t>https://vueschool.io/courses?filter=free-courses</w:t>
      </w:r>
      <w:r>
        <w:rPr>
          <w:rStyle w:val="Hyperlink"/>
        </w:rPr>
        <w:fldChar w:fldCharType="end"/>
      </w:r>
    </w:p>
    <w:p w14:paraId="35DAB305" w14:textId="77777777" w:rsidR="001D1236" w:rsidRPr="00722A27" w:rsidRDefault="00722A27" w:rsidP="001D1236">
      <w:pPr>
        <w:rPr>
          <w:lang w:val="en-GB"/>
          <w:rPrChange w:id="118" w:author="Mathias Fuchs" w:date="2020-07-02T12:56:00Z">
            <w:rPr/>
          </w:rPrChange>
        </w:rPr>
      </w:pPr>
      <w:r>
        <w:fldChar w:fldCharType="begin"/>
      </w:r>
      <w:r w:rsidRPr="00722A27">
        <w:rPr>
          <w:lang w:val="en-GB"/>
          <w:rPrChange w:id="119" w:author="Mathias Fuchs" w:date="2020-07-02T12:56:00Z">
            <w:rPr/>
          </w:rPrChange>
        </w:rPr>
        <w:instrText xml:space="preserve"> HYPERLINK "https://vuejs.org/" </w:instrText>
      </w:r>
      <w:r>
        <w:fldChar w:fldCharType="separate"/>
      </w:r>
      <w:r w:rsidR="001D1236" w:rsidRPr="00722A27">
        <w:rPr>
          <w:rStyle w:val="Hyperlink"/>
          <w:lang w:val="en-GB"/>
          <w:rPrChange w:id="120" w:author="Mathias Fuchs" w:date="2020-07-02T12:56:00Z">
            <w:rPr>
              <w:rStyle w:val="Hyperlink"/>
            </w:rPr>
          </w:rPrChange>
        </w:rPr>
        <w:t>https://vuejs.org/</w:t>
      </w:r>
      <w:r>
        <w:rPr>
          <w:rStyle w:val="Hyperlink"/>
        </w:rPr>
        <w:fldChar w:fldCharType="end"/>
      </w:r>
    </w:p>
    <w:p w14:paraId="2212963E" w14:textId="77777777" w:rsidR="001D1236" w:rsidRPr="00722A27" w:rsidRDefault="00722A27" w:rsidP="001D1236">
      <w:pPr>
        <w:rPr>
          <w:lang w:val="en-GB"/>
          <w:rPrChange w:id="121" w:author="Mathias Fuchs" w:date="2020-07-02T12:56:00Z">
            <w:rPr/>
          </w:rPrChange>
        </w:rPr>
      </w:pPr>
      <w:r>
        <w:lastRenderedPageBreak/>
        <w:fldChar w:fldCharType="begin"/>
      </w:r>
      <w:r w:rsidRPr="00722A27">
        <w:rPr>
          <w:lang w:val="en-GB"/>
          <w:rPrChange w:id="122" w:author="Mathias Fuchs" w:date="2020-07-02T12:56:00Z">
            <w:rPr/>
          </w:rPrChange>
        </w:rPr>
        <w:instrText xml:space="preserve"> HYPERLINK "https://bootstrap-vue.org/" </w:instrText>
      </w:r>
      <w:r>
        <w:fldChar w:fldCharType="separate"/>
      </w:r>
      <w:r w:rsidR="001D1236" w:rsidRPr="00722A27">
        <w:rPr>
          <w:rStyle w:val="Hyperlink"/>
          <w:lang w:val="en-GB"/>
          <w:rPrChange w:id="123" w:author="Mathias Fuchs" w:date="2020-07-02T12:56:00Z">
            <w:rPr>
              <w:rStyle w:val="Hyperlink"/>
            </w:rPr>
          </w:rPrChange>
        </w:rPr>
        <w:t>https://bootstrap-vue.org/</w:t>
      </w:r>
      <w:r>
        <w:rPr>
          <w:rStyle w:val="Hyperlink"/>
        </w:rPr>
        <w:fldChar w:fldCharType="end"/>
      </w:r>
    </w:p>
    <w:p w14:paraId="3E1A90AE" w14:textId="77777777" w:rsidR="001D1236" w:rsidRPr="00722A27" w:rsidRDefault="001D2147" w:rsidP="001D1236">
      <w:pPr>
        <w:rPr>
          <w:lang w:val="en-GB"/>
          <w:rPrChange w:id="124" w:author="Mathias Fuchs" w:date="2020-07-02T12:56:00Z">
            <w:rPr/>
          </w:rPrChange>
        </w:rPr>
      </w:pPr>
      <w:r>
        <w:fldChar w:fldCharType="begin"/>
      </w:r>
      <w:r w:rsidRPr="001D2147">
        <w:rPr>
          <w:lang w:val="en-GB"/>
          <w:rPrChange w:id="125" w:author="Mathias Fuchs" w:date="2020-06-30T15:44:00Z">
            <w:rPr/>
          </w:rPrChange>
        </w:rPr>
        <w:instrText xml:space="preserve"> HYPERLINK "https://commonmark.org/help/" </w:instrText>
      </w:r>
      <w:r>
        <w:fldChar w:fldCharType="separate"/>
      </w:r>
      <w:r w:rsidR="001D1236" w:rsidRPr="00722A27">
        <w:rPr>
          <w:rStyle w:val="Hyperlink"/>
          <w:lang w:val="en-GB"/>
          <w:rPrChange w:id="126" w:author="Mathias Fuchs" w:date="2020-07-02T12:56:00Z">
            <w:rPr>
              <w:rStyle w:val="Hyperlink"/>
            </w:rPr>
          </w:rPrChange>
        </w:rPr>
        <w:t>https://commonmark.org/help/</w:t>
      </w:r>
      <w:r>
        <w:rPr>
          <w:rStyle w:val="Hyperlink"/>
        </w:rPr>
        <w:fldChar w:fldCharType="end"/>
      </w:r>
    </w:p>
    <w:p w14:paraId="6E93F9F9" w14:textId="70AE85E3" w:rsidR="00915DC3" w:rsidRPr="00AD7A73" w:rsidRDefault="00902202" w:rsidP="00915DC3">
      <w:pPr>
        <w:rPr>
          <w:lang w:val="en-GB"/>
          <w:rPrChange w:id="127" w:author="Mathias Fuchs" w:date="2020-07-01T16:45:00Z">
            <w:rPr/>
          </w:rPrChange>
        </w:rPr>
      </w:pPr>
      <w:r w:rsidRPr="00AD7A73">
        <w:rPr>
          <w:lang w:val="en-GB"/>
          <w:rPrChange w:id="128" w:author="Mathias Fuchs" w:date="2020-07-01T16:45:00Z">
            <w:rPr/>
          </w:rPrChange>
        </w:rPr>
        <w:t>Scenarioo 5.0.2 was deployed as war file with two configuration in respect of the connection to java.exe and the folder with the test results (</w:t>
      </w:r>
      <w:r w:rsidR="001D2147">
        <w:fldChar w:fldCharType="begin"/>
      </w:r>
      <w:r w:rsidR="001D2147" w:rsidRPr="001D2147">
        <w:rPr>
          <w:lang w:val="en-GB"/>
          <w:rPrChange w:id="129" w:author="Mathias Fuchs" w:date="2020-06-30T15:44:00Z">
            <w:rPr/>
          </w:rPrChange>
        </w:rPr>
        <w:instrText xml:space="preserve"> HYPERLINK "http://scenarioo.org/docs/master/tutorial/Scenarioo-Viewer-Web-Application-Setup.html" </w:instrText>
      </w:r>
      <w:r w:rsidR="001D2147">
        <w:fldChar w:fldCharType="separate"/>
      </w:r>
      <w:r w:rsidRPr="001D2147">
        <w:rPr>
          <w:rStyle w:val="Hyperlink"/>
          <w:lang w:val="en-GB"/>
          <w:rPrChange w:id="130" w:author="Mathias Fuchs" w:date="2020-06-30T15:44:00Z">
            <w:rPr>
              <w:rStyle w:val="Hyperlink"/>
            </w:rPr>
          </w:rPrChange>
        </w:rPr>
        <w:t>http://scenarioo.org/docs/master/tutorial/Scenarioo-Viewer-Web-Application-Setup.html</w:t>
      </w:r>
      <w:r w:rsidR="001D2147">
        <w:rPr>
          <w:rStyle w:val="Hyperlink"/>
        </w:rPr>
        <w:fldChar w:fldCharType="end"/>
      </w:r>
      <w:r w:rsidRPr="00AD7A73">
        <w:rPr>
          <w:lang w:val="en-GB"/>
          <w:rPrChange w:id="131" w:author="Mathias Fuchs" w:date="2020-07-01T16:45:00Z">
            <w:rPr/>
          </w:rPrChange>
        </w:rPr>
        <w:t xml:space="preserve"> - 29.6.20)</w:t>
      </w:r>
    </w:p>
    <w:p w14:paraId="49B2F459" w14:textId="77777777" w:rsidR="00915DC3" w:rsidRPr="00AD7A73" w:rsidRDefault="00915DC3" w:rsidP="00915DC3">
      <w:pPr>
        <w:rPr>
          <w:lang w:val="en-GB"/>
          <w:rPrChange w:id="132" w:author="Mathias Fuchs" w:date="2020-07-01T16:45:00Z">
            <w:rPr/>
          </w:rPrChange>
        </w:rPr>
      </w:pPr>
    </w:p>
    <w:p w14:paraId="075D6F44" w14:textId="3DE9B434" w:rsidR="00915DC3" w:rsidRPr="00AD7A73" w:rsidRDefault="00915DC3" w:rsidP="00915DC3">
      <w:pPr>
        <w:rPr>
          <w:lang w:val="en-GB"/>
          <w:rPrChange w:id="133" w:author="Mathias Fuchs" w:date="2020-07-01T16:45:00Z">
            <w:rPr/>
          </w:rPrChange>
        </w:rPr>
      </w:pPr>
      <w:r w:rsidRPr="00AD7A73">
        <w:rPr>
          <w:lang w:val="en-GB"/>
          <w:rPrChange w:id="134" w:author="Mathias Fuchs" w:date="2020-07-01T16:45:00Z">
            <w:rPr/>
          </w:rPrChange>
        </w:rPr>
        <w:t>C4 model for software architecture (</w:t>
      </w:r>
      <w:r w:rsidR="00AD7A73">
        <w:fldChar w:fldCharType="begin"/>
      </w:r>
      <w:r w:rsidR="00AD7A73" w:rsidRPr="00AD7A73">
        <w:rPr>
          <w:lang w:val="en-GB"/>
          <w:rPrChange w:id="135" w:author="Mathias Fuchs" w:date="2020-07-01T16:45:00Z">
            <w:rPr/>
          </w:rPrChange>
        </w:rPr>
        <w:instrText xml:space="preserve"> HYPERLINK "https://c4model.com/" </w:instrText>
      </w:r>
      <w:r w:rsidR="00AD7A73">
        <w:fldChar w:fldCharType="separate"/>
      </w:r>
      <w:r w:rsidRPr="00AD7A73">
        <w:rPr>
          <w:rStyle w:val="Hyperlink"/>
          <w:lang w:val="en-GB"/>
          <w:rPrChange w:id="136" w:author="Mathias Fuchs" w:date="2020-07-01T16:45:00Z">
            <w:rPr>
              <w:rStyle w:val="Hyperlink"/>
            </w:rPr>
          </w:rPrChange>
        </w:rPr>
        <w:t>https://c4model.com/</w:t>
      </w:r>
      <w:r w:rsidR="00AD7A73">
        <w:rPr>
          <w:rStyle w:val="Hyperlink"/>
        </w:rPr>
        <w:fldChar w:fldCharType="end"/>
      </w:r>
      <w:r w:rsidRPr="00AD7A73">
        <w:rPr>
          <w:lang w:val="en-GB"/>
          <w:rPrChange w:id="137" w:author="Mathias Fuchs" w:date="2020-07-01T16:45:00Z">
            <w:rPr/>
          </w:rPrChange>
        </w:rPr>
        <w:t>).</w:t>
      </w:r>
    </w:p>
    <w:p w14:paraId="7FD81F8F" w14:textId="77777777" w:rsidR="001D1236" w:rsidRDefault="001D1236" w:rsidP="00B92560">
      <w:pPr>
        <w:rPr>
          <w:lang w:val="en-GB" w:eastAsia="de-DE"/>
        </w:rPr>
      </w:pPr>
    </w:p>
    <w:p w14:paraId="2530E342" w14:textId="77777777" w:rsidR="001D1236" w:rsidRDefault="001D1236" w:rsidP="00B92560">
      <w:pPr>
        <w:rPr>
          <w:lang w:val="en-GB" w:eastAsia="de-DE"/>
        </w:rPr>
      </w:pPr>
    </w:p>
    <w:p w14:paraId="798D3212" w14:textId="77777777" w:rsidR="001D1236" w:rsidRDefault="001D1236" w:rsidP="00B92560">
      <w:pPr>
        <w:rPr>
          <w:lang w:val="en-GB" w:eastAsia="de-DE"/>
        </w:rPr>
      </w:pPr>
    </w:p>
    <w:p w14:paraId="1D772407" w14:textId="5F8B2EBF" w:rsidR="00B92560" w:rsidRPr="00AD7A73" w:rsidRDefault="00B92560" w:rsidP="00B92560">
      <w:pPr>
        <w:rPr>
          <w:lang w:val="en-GB" w:eastAsia="de-DE"/>
          <w:rPrChange w:id="138" w:author="Mathias Fuchs" w:date="2020-07-01T16:45:00Z">
            <w:rPr>
              <w:lang w:eastAsia="de-DE"/>
            </w:rPr>
          </w:rPrChange>
        </w:rPr>
      </w:pPr>
      <w:r>
        <w:rPr>
          <w:lang w:val="en-GB" w:eastAsia="de-DE"/>
        </w:rPr>
        <w:t>Code is based on Code written by Andreas Hosbach (</w:t>
      </w:r>
      <w:r w:rsidRPr="00AD7A73">
        <w:rPr>
          <w:lang w:val="en-GB" w:eastAsia="de-DE"/>
          <w:rPrChange w:id="139" w:author="Mathias Fuchs" w:date="2020-07-01T16:45:00Z">
            <w:rPr>
              <w:lang w:eastAsia="de-DE"/>
            </w:rPr>
          </w:rPrChange>
        </w:rPr>
        <w:t>200406 -</w:t>
      </w:r>
      <w:r w:rsidR="001D2147">
        <w:fldChar w:fldCharType="begin"/>
      </w:r>
      <w:r w:rsidR="001D2147" w:rsidRPr="001D2147">
        <w:rPr>
          <w:lang w:val="en-GB"/>
          <w:rPrChange w:id="140" w:author="Mathias Fuchs" w:date="2020-06-30T15:44:00Z">
            <w:rPr/>
          </w:rPrChange>
        </w:rPr>
        <w:instrText xml:space="preserve"> HYPERLINK "https://github.com/andreashosbach/cucumber-reporter" </w:instrText>
      </w:r>
      <w:r w:rsidR="001D2147">
        <w:fldChar w:fldCharType="separate"/>
      </w:r>
      <w:r w:rsidRPr="00924F49">
        <w:rPr>
          <w:rStyle w:val="Hyperlink"/>
          <w:lang w:val="en-GB" w:eastAsia="de-DE"/>
        </w:rPr>
        <w:t>https://github.com/andreashosbach/cucumber-reporter</w:t>
      </w:r>
      <w:r w:rsidR="001D2147">
        <w:rPr>
          <w:rStyle w:val="Hyperlink"/>
          <w:lang w:val="en-GB" w:eastAsia="de-DE"/>
        </w:rPr>
        <w:fldChar w:fldCharType="end"/>
      </w:r>
      <w:r>
        <w:rPr>
          <w:lang w:val="en-GB" w:eastAsia="de-DE"/>
        </w:rPr>
        <w:t xml:space="preserve"> )</w:t>
      </w:r>
    </w:p>
    <w:p w14:paraId="20635BA5" w14:textId="77777777" w:rsidR="003F31AF" w:rsidRPr="00AD7A73" w:rsidRDefault="003F31AF" w:rsidP="009127A3">
      <w:pPr>
        <w:jc w:val="left"/>
        <w:rPr>
          <w:lang w:val="en-GB" w:eastAsia="de-DE"/>
          <w:rPrChange w:id="141" w:author="Mathias Fuchs" w:date="2020-07-01T16:45:00Z">
            <w:rPr>
              <w:lang w:eastAsia="de-DE"/>
            </w:rPr>
          </w:rPrChange>
        </w:rPr>
      </w:pPr>
    </w:p>
    <w:p w14:paraId="3598C993" w14:textId="77777777" w:rsidR="003F31AF" w:rsidRDefault="003F31AF" w:rsidP="009127A3">
      <w:pPr>
        <w:jc w:val="left"/>
        <w:rPr>
          <w:lang w:val="en-GB" w:eastAsia="de-DE"/>
        </w:rPr>
      </w:pPr>
    </w:p>
    <w:p w14:paraId="2A215F21" w14:textId="1EBF8D34" w:rsidR="009127A3" w:rsidRDefault="009127A3" w:rsidP="009127A3">
      <w:pPr>
        <w:jc w:val="left"/>
        <w:rPr>
          <w:lang w:val="en-GB" w:eastAsia="de-DE"/>
        </w:rPr>
      </w:pPr>
      <w:r w:rsidRPr="00490511">
        <w:rPr>
          <w:highlight w:val="yellow"/>
          <w:lang w:val="en-GB" w:eastAsia="de-DE"/>
        </w:rPr>
        <w:t>OQ TEST APP</w:t>
      </w:r>
    </w:p>
    <w:p w14:paraId="135DF0C1" w14:textId="6C0D280E" w:rsidR="00AB1896" w:rsidRDefault="009127A3" w:rsidP="009C718D">
      <w:pPr>
        <w:pStyle w:val="ListParagraph"/>
        <w:numPr>
          <w:ilvl w:val="0"/>
          <w:numId w:val="13"/>
        </w:numPr>
        <w:jc w:val="left"/>
        <w:rPr>
          <w:lang w:val="en-GB" w:eastAsia="de-DE"/>
        </w:rPr>
      </w:pPr>
      <w:r w:rsidRPr="009127A3">
        <w:rPr>
          <w:lang w:val="en-GB" w:eastAsia="de-DE"/>
        </w:rPr>
        <w:t xml:space="preserve">AdoptOpenJDK </w:t>
      </w:r>
      <w:r>
        <w:rPr>
          <w:lang w:val="en-GB" w:eastAsia="de-DE"/>
        </w:rPr>
        <w:t xml:space="preserve">14 with HotSpot as JVM (200406 - </w:t>
      </w:r>
      <w:r w:rsidR="001D2147">
        <w:fldChar w:fldCharType="begin"/>
      </w:r>
      <w:r w:rsidR="001D2147" w:rsidRPr="001D2147">
        <w:rPr>
          <w:lang w:val="en-GB"/>
          <w:rPrChange w:id="142" w:author="Mathias Fuchs" w:date="2020-06-30T15:44:00Z">
            <w:rPr/>
          </w:rPrChange>
        </w:rPr>
        <w:instrText xml:space="preserve"> HYPERLINK "https://adoptopenjdk.net/index.html?variant=openjdk14&amp;jvmVariant=hotspot" </w:instrText>
      </w:r>
      <w:r w:rsidR="001D2147">
        <w:fldChar w:fldCharType="separate"/>
      </w:r>
      <w:r w:rsidRPr="004C7CF5">
        <w:rPr>
          <w:rStyle w:val="Hyperlink"/>
          <w:lang w:val="en-GB" w:eastAsia="de-DE"/>
        </w:rPr>
        <w:t>https://adoptopenjdk.net/index.html?variant=openjdk14&amp;jvmVariant=hotspot</w:t>
      </w:r>
      <w:r w:rsidR="001D2147">
        <w:rPr>
          <w:rStyle w:val="Hyperlink"/>
          <w:lang w:val="en-GB" w:eastAsia="de-DE"/>
        </w:rPr>
        <w:fldChar w:fldCharType="end"/>
      </w:r>
      <w:r>
        <w:rPr>
          <w:lang w:val="en-GB" w:eastAsia="de-DE"/>
        </w:rPr>
        <w:t xml:space="preserve">) was chosen as it is an open-source version of the Java Standard Edition platform (200406 - </w:t>
      </w:r>
      <w:r w:rsidR="001D2147">
        <w:fldChar w:fldCharType="begin"/>
      </w:r>
      <w:r w:rsidR="001D2147" w:rsidRPr="001D2147">
        <w:rPr>
          <w:lang w:val="en-GB"/>
          <w:rPrChange w:id="143" w:author="Mathias Fuchs" w:date="2020-06-30T15:44:00Z">
            <w:rPr/>
          </w:rPrChange>
        </w:rPr>
        <w:instrText xml:space="preserve"> HYPERLINK "https://en.wikipedia.org/wiki/OpenJDK" </w:instrText>
      </w:r>
      <w:r w:rsidR="001D2147">
        <w:fldChar w:fldCharType="separate"/>
      </w:r>
      <w:r w:rsidRPr="004C7CF5">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r w:rsidRPr="009127A3">
        <w:rPr>
          <w:lang w:val="en-GB" w:eastAsia="de-DE"/>
        </w:rPr>
        <w:t xml:space="preserve">There are different Open JDK distributors on the market (200406 - </w:t>
      </w:r>
      <w:r w:rsidR="001D2147">
        <w:fldChar w:fldCharType="begin"/>
      </w:r>
      <w:r w:rsidR="001D2147" w:rsidRPr="001D2147">
        <w:rPr>
          <w:lang w:val="en-GB"/>
          <w:rPrChange w:id="144" w:author="Mathias Fuchs" w:date="2020-06-30T15:44:00Z">
            <w:rPr/>
          </w:rPrChange>
        </w:rPr>
        <w:instrText xml:space="preserve"> HYPERLINK "https://en.wikipedia.org/wiki/OpenJDK" </w:instrText>
      </w:r>
      <w:r w:rsidR="001D2147">
        <w:fldChar w:fldCharType="separate"/>
      </w:r>
      <w:r w:rsidRPr="009127A3">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r w:rsidR="00C1450B">
        <w:rPr>
          <w:lang w:val="en-GB" w:eastAsia="de-DE"/>
        </w:rPr>
        <w:t xml:space="preserve">AdoptOpenJDK was chosen as it is recommended by stackoverflow when no specific environmental or license requirement are needed and the most standard DK build would therefore be appropriate (200406 - </w:t>
      </w:r>
      <w:r w:rsidR="001D2147">
        <w:fldChar w:fldCharType="begin"/>
      </w:r>
      <w:r w:rsidR="001D2147" w:rsidRPr="001D2147">
        <w:rPr>
          <w:lang w:val="en-GB"/>
          <w:rPrChange w:id="145" w:author="Mathias Fuchs" w:date="2020-06-30T15:44:00Z">
            <w:rPr/>
          </w:rPrChange>
        </w:rPr>
        <w:instrText xml:space="preserve"> HYPERLINK "https://stackoverflow.com/questions/52431764/difference-between-openjdk-and-adoptopenjdk" </w:instrText>
      </w:r>
      <w:r w:rsidR="001D2147">
        <w:fldChar w:fldCharType="separate"/>
      </w:r>
      <w:r w:rsidR="00C1450B" w:rsidRPr="004C7CF5">
        <w:rPr>
          <w:rStyle w:val="Hyperlink"/>
          <w:lang w:val="en-GB" w:eastAsia="de-DE"/>
        </w:rPr>
        <w:t>https://stackoverflow.com/questions/52431764/difference-between-openjdk-and-adoptopenjdk</w:t>
      </w:r>
      <w:r w:rsidR="001D2147">
        <w:rPr>
          <w:rStyle w:val="Hyperlink"/>
          <w:lang w:val="en-GB" w:eastAsia="de-DE"/>
        </w:rPr>
        <w:fldChar w:fldCharType="end"/>
      </w:r>
      <w:r w:rsidR="00C1450B" w:rsidRPr="00D62001">
        <w:rPr>
          <w:lang w:val="en-GB" w:eastAsia="de-DE"/>
        </w:rPr>
        <w:t>) .</w:t>
      </w:r>
    </w:p>
    <w:p w14:paraId="6011883F" w14:textId="78A0A031" w:rsidR="00AB1896" w:rsidRPr="00E0005A" w:rsidRDefault="00AB1896" w:rsidP="009C718D">
      <w:pPr>
        <w:pStyle w:val="ListParagraph"/>
        <w:numPr>
          <w:ilvl w:val="0"/>
          <w:numId w:val="13"/>
        </w:numPr>
        <w:jc w:val="left"/>
        <w:rPr>
          <w:lang w:val="en-GB" w:eastAsia="de-DE"/>
        </w:rPr>
      </w:pPr>
      <w:r>
        <w:rPr>
          <w:lang w:val="en-GB" w:eastAsia="de-DE"/>
        </w:rPr>
        <w:t>Inte</w:t>
      </w:r>
      <w:r w:rsidR="0091058A">
        <w:rPr>
          <w:lang w:val="en-GB" w:eastAsia="de-DE"/>
        </w:rPr>
        <w:t>l</w:t>
      </w:r>
      <w:r>
        <w:rPr>
          <w:lang w:val="en-GB" w:eastAsia="de-DE"/>
        </w:rPr>
        <w:t>liJ</w:t>
      </w:r>
      <w:r w:rsidR="0091058A">
        <w:rPr>
          <w:lang w:val="en-GB" w:eastAsia="de-DE"/>
        </w:rPr>
        <w:t xml:space="preserve"> IDEA</w:t>
      </w:r>
      <w:r>
        <w:rPr>
          <w:lang w:val="en-GB" w:eastAsia="de-DE"/>
        </w:rPr>
        <w:t xml:space="preserve"> </w:t>
      </w:r>
      <w:r w:rsidR="0091058A">
        <w:rPr>
          <w:lang w:val="en-GB" w:eastAsia="de-DE"/>
        </w:rPr>
        <w:t>2019.</w:t>
      </w:r>
      <w:r w:rsidR="00463080">
        <w:rPr>
          <w:lang w:val="en-GB" w:eastAsia="de-DE"/>
        </w:rPr>
        <w:t>2</w:t>
      </w:r>
      <w:r w:rsidR="009F7F74" w:rsidRPr="00AD7A73">
        <w:rPr>
          <w:lang w:val="en-GB" w:eastAsia="de-DE"/>
          <w:rPrChange w:id="146" w:author="Mathias Fuchs" w:date="2020-07-01T16:45:00Z">
            <w:rPr>
              <w:lang w:eastAsia="de-DE"/>
            </w:rPr>
          </w:rPrChange>
        </w:rPr>
        <w:t>.4 Community Edition</w:t>
      </w:r>
      <w:r w:rsidR="00E0005A">
        <w:rPr>
          <w:lang w:val="en-GB" w:eastAsia="de-DE"/>
        </w:rPr>
        <w:t xml:space="preserve"> was used </w:t>
      </w:r>
      <w:r w:rsidRPr="00E0005A">
        <w:rPr>
          <w:lang w:val="en-GB" w:eastAsia="de-DE"/>
        </w:rPr>
        <w:t>as development environment:</w:t>
      </w:r>
      <w:r w:rsidR="002C7633" w:rsidRPr="00E0005A">
        <w:rPr>
          <w:lang w:val="en-GB" w:eastAsia="de-DE"/>
        </w:rPr>
        <w:t xml:space="preserve"> 200406 -</w:t>
      </w:r>
      <w:r w:rsidRPr="00E0005A">
        <w:rPr>
          <w:lang w:val="en-GB" w:eastAsia="de-DE"/>
        </w:rPr>
        <w:t xml:space="preserve"> </w:t>
      </w:r>
      <w:r w:rsidR="001D2147">
        <w:fldChar w:fldCharType="begin"/>
      </w:r>
      <w:r w:rsidR="001D2147" w:rsidRPr="001D2147">
        <w:rPr>
          <w:lang w:val="en-GB"/>
          <w:rPrChange w:id="147" w:author="Mathias Fuchs" w:date="2020-06-30T15:44:00Z">
            <w:rPr/>
          </w:rPrChange>
        </w:rPr>
        <w:instrText xml:space="preserve"> HYPERLINK "https://www.jetbrains.com/idea/" </w:instrText>
      </w:r>
      <w:r w:rsidR="001D2147">
        <w:fldChar w:fldCharType="separate"/>
      </w:r>
      <w:r w:rsidR="002C7633" w:rsidRPr="00E0005A">
        <w:rPr>
          <w:rStyle w:val="Hyperlink"/>
          <w:lang w:val="en-GB" w:eastAsia="de-DE"/>
        </w:rPr>
        <w:t>https://www.jetbrains.com/idea/</w:t>
      </w:r>
      <w:r w:rsidR="001D2147">
        <w:rPr>
          <w:rStyle w:val="Hyperlink"/>
          <w:lang w:val="en-GB" w:eastAsia="de-DE"/>
        </w:rPr>
        <w:fldChar w:fldCharType="end"/>
      </w:r>
      <w:r w:rsidR="002C7633" w:rsidRPr="00E0005A">
        <w:rPr>
          <w:lang w:val="en-GB" w:eastAsia="de-DE"/>
        </w:rPr>
        <w:t xml:space="preserve"> </w:t>
      </w:r>
    </w:p>
    <w:p w14:paraId="2341E3DB" w14:textId="600A28BB" w:rsidR="00E0005A" w:rsidRDefault="00AB1896" w:rsidP="009C718D">
      <w:pPr>
        <w:pStyle w:val="ListParagraph"/>
        <w:numPr>
          <w:ilvl w:val="0"/>
          <w:numId w:val="13"/>
        </w:numPr>
        <w:jc w:val="left"/>
        <w:rPr>
          <w:lang w:val="en-GB" w:eastAsia="de-DE"/>
        </w:rPr>
      </w:pPr>
      <w:r>
        <w:rPr>
          <w:lang w:val="en-GB" w:eastAsia="de-DE"/>
        </w:rPr>
        <w:t>Maven</w:t>
      </w:r>
      <w:r w:rsidR="00661E99" w:rsidRPr="00AD7A73">
        <w:rPr>
          <w:lang w:val="en-GB" w:eastAsia="de-DE"/>
          <w:rPrChange w:id="148" w:author="Mathias Fuchs" w:date="2020-07-01T16:45:00Z">
            <w:rPr>
              <w:lang w:eastAsia="de-DE"/>
            </w:rPr>
          </w:rPrChange>
        </w:rPr>
        <w:t xml:space="preserve"> version 3.6.1</w:t>
      </w:r>
      <w:r w:rsidR="00E0005A">
        <w:rPr>
          <w:lang w:val="en-GB" w:eastAsia="de-DE"/>
        </w:rPr>
        <w:t xml:space="preserve"> was used</w:t>
      </w:r>
      <w:r>
        <w:rPr>
          <w:lang w:val="en-GB" w:eastAsia="de-DE"/>
        </w:rPr>
        <w:t xml:space="preserve"> to allow dependency </w:t>
      </w:r>
      <w:r w:rsidR="00E0005A">
        <w:rPr>
          <w:lang w:val="en-GB" w:eastAsia="de-DE"/>
        </w:rPr>
        <w:t>management</w:t>
      </w:r>
      <w:r>
        <w:rPr>
          <w:lang w:val="en-GB" w:eastAsia="de-DE"/>
        </w:rPr>
        <w:t>: for description see</w:t>
      </w:r>
      <w:r w:rsidR="00661E99" w:rsidRPr="00AD7A73">
        <w:rPr>
          <w:lang w:val="en-GB" w:eastAsia="de-DE"/>
          <w:rPrChange w:id="149" w:author="Mathias Fuchs" w:date="2020-07-01T16:45:00Z">
            <w:rPr>
              <w:lang w:eastAsia="de-DE"/>
            </w:rPr>
          </w:rPrChange>
        </w:rPr>
        <w:t xml:space="preserve"> also</w:t>
      </w:r>
      <w:r>
        <w:rPr>
          <w:lang w:val="en-GB" w:eastAsia="de-DE"/>
        </w:rPr>
        <w:t xml:space="preserve"> the oq-test-app POM on </w:t>
      </w:r>
      <w:r w:rsidR="001D2147">
        <w:fldChar w:fldCharType="begin"/>
      </w:r>
      <w:r w:rsidR="001D2147" w:rsidRPr="001D2147">
        <w:rPr>
          <w:lang w:val="en-GB"/>
          <w:rPrChange w:id="150" w:author="Mathias Fuchs" w:date="2020-06-30T15:44:00Z">
            <w:rPr/>
          </w:rPrChange>
        </w:rPr>
        <w:instrText xml:space="preserve"> HYPERLINK "https://github.com/sableu/BDD4OQ" </w:instrText>
      </w:r>
      <w:r w:rsidR="001D2147">
        <w:fldChar w:fldCharType="separate"/>
      </w:r>
      <w:r w:rsidR="00E0005A"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0C97A82" w14:textId="7B26FE11" w:rsidR="0031452D" w:rsidRDefault="0031452D" w:rsidP="009C718D">
      <w:pPr>
        <w:pStyle w:val="ListParagraph"/>
        <w:numPr>
          <w:ilvl w:val="0"/>
          <w:numId w:val="13"/>
        </w:numPr>
        <w:jc w:val="left"/>
        <w:rPr>
          <w:lang w:val="en-GB" w:eastAsia="de-DE"/>
        </w:rPr>
      </w:pPr>
      <w:r w:rsidRPr="00AD7A73">
        <w:rPr>
          <w:lang w:val="en-GB" w:eastAsia="de-DE"/>
          <w:rPrChange w:id="151" w:author="Mathias Fuchs" w:date="2020-07-01T16:45:00Z">
            <w:rPr>
              <w:lang w:eastAsia="de-DE"/>
            </w:rPr>
          </w:rPrChange>
        </w:rPr>
        <w:t xml:space="preserve">JUnit Jupiter is used as testing framework on the Java Virtual Machine (JVM). It is used in the version </w:t>
      </w:r>
      <w:r>
        <w:rPr>
          <w:lang w:val="en-GB" w:eastAsia="de-DE"/>
        </w:rPr>
        <w:t xml:space="preserve">as described in the oq-test-app POM on </w:t>
      </w:r>
      <w:r w:rsidR="001D2147">
        <w:fldChar w:fldCharType="begin"/>
      </w:r>
      <w:r w:rsidR="001D2147" w:rsidRPr="001D2147">
        <w:rPr>
          <w:lang w:val="en-GB"/>
          <w:rPrChange w:id="152"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r w:rsidRPr="00AD7A73">
        <w:rPr>
          <w:lang w:val="en-GB" w:eastAsia="de-DE"/>
          <w:rPrChange w:id="153" w:author="Mathias Fuchs" w:date="2020-07-01T16:45:00Z">
            <w:rPr>
              <w:lang w:eastAsia="de-DE"/>
            </w:rPr>
          </w:rPrChange>
        </w:rPr>
        <w:t xml:space="preserve"> </w:t>
      </w:r>
    </w:p>
    <w:p w14:paraId="3BF8F22A" w14:textId="18F57A71" w:rsidR="00E0005A" w:rsidRDefault="00E0005A" w:rsidP="009C718D">
      <w:pPr>
        <w:pStyle w:val="ListParagraph"/>
        <w:numPr>
          <w:ilvl w:val="0"/>
          <w:numId w:val="13"/>
        </w:numPr>
        <w:jc w:val="left"/>
        <w:rPr>
          <w:lang w:val="en-GB" w:eastAsia="de-DE"/>
        </w:rPr>
      </w:pPr>
      <w:r>
        <w:rPr>
          <w:lang w:val="en-GB" w:eastAsia="de-DE"/>
        </w:rPr>
        <w:lastRenderedPageBreak/>
        <w:t>Cucumber/Gherkin</w:t>
      </w:r>
      <w:r w:rsidR="00D21105" w:rsidRPr="00AD7A73">
        <w:rPr>
          <w:lang w:val="en-GB" w:eastAsia="de-DE"/>
          <w:rPrChange w:id="154" w:author="Mathias Fuchs" w:date="2020-07-01T16:45:00Z">
            <w:rPr>
              <w:lang w:eastAsia="de-DE"/>
            </w:rPr>
          </w:rPrChange>
        </w:rPr>
        <w:t xml:space="preserve"> and</w:t>
      </w:r>
      <w:r>
        <w:rPr>
          <w:lang w:val="en-GB" w:eastAsia="de-DE"/>
        </w:rPr>
        <w:t xml:space="preserve"> Selenium</w:t>
      </w:r>
      <w:r w:rsidR="00C63B61" w:rsidRPr="00AD7A73">
        <w:rPr>
          <w:lang w:val="en-GB" w:eastAsia="de-DE"/>
          <w:rPrChange w:id="155" w:author="Mathias Fuchs" w:date="2020-07-01T16:45:00Z">
            <w:rPr>
              <w:lang w:eastAsia="de-DE"/>
            </w:rPr>
          </w:rPrChange>
        </w:rPr>
        <w:t xml:space="preserve"> (200415 - </w:t>
      </w:r>
      <w:r w:rsidR="001D2147">
        <w:fldChar w:fldCharType="begin"/>
      </w:r>
      <w:r w:rsidR="001D2147" w:rsidRPr="001D2147">
        <w:rPr>
          <w:lang w:val="en-GB"/>
          <w:rPrChange w:id="156" w:author="Mathias Fuchs" w:date="2020-06-30T15:44:00Z">
            <w:rPr/>
          </w:rPrChange>
        </w:rPr>
        <w:instrText xml:space="preserve"> HYPERLINK "https://mvnrepository.com/artifact/org.seleniumhq.selenium/selenium-java" </w:instrText>
      </w:r>
      <w:r w:rsidR="001D2147">
        <w:fldChar w:fldCharType="separate"/>
      </w:r>
      <w:r w:rsidR="00C63B61" w:rsidRPr="001D2147">
        <w:rPr>
          <w:rStyle w:val="Hyperlink"/>
          <w:lang w:val="en-GB"/>
          <w:rPrChange w:id="157" w:author="Mathias Fuchs" w:date="2020-06-30T15:44:00Z">
            <w:rPr>
              <w:rStyle w:val="Hyperlink"/>
            </w:rPr>
          </w:rPrChange>
        </w:rPr>
        <w:t>https://mvnrepository.com/artifact/org.seleniumhq.selenium/selenium-java</w:t>
      </w:r>
      <w:r w:rsidR="001D2147">
        <w:rPr>
          <w:rStyle w:val="Hyperlink"/>
        </w:rPr>
        <w:fldChar w:fldCharType="end"/>
      </w:r>
      <w:r w:rsidR="00C63B61" w:rsidRPr="00AD7A73">
        <w:rPr>
          <w:lang w:val="en-GB"/>
          <w:rPrChange w:id="158" w:author="Mathias Fuchs" w:date="2020-07-01T16:45:00Z">
            <w:rPr/>
          </w:rPrChange>
        </w:rPr>
        <w:t>)</w:t>
      </w:r>
      <w:r w:rsidR="00042A42" w:rsidRPr="00AD7A73">
        <w:rPr>
          <w:lang w:val="en-GB" w:eastAsia="de-DE"/>
          <w:rPrChange w:id="159" w:author="Mathias Fuchs" w:date="2020-07-01T16:45:00Z">
            <w:rPr>
              <w:lang w:eastAsia="de-DE"/>
            </w:rPr>
          </w:rPrChange>
        </w:rPr>
        <w:t xml:space="preserve"> </w:t>
      </w:r>
      <w:r>
        <w:rPr>
          <w:lang w:val="en-GB" w:eastAsia="de-DE"/>
        </w:rPr>
        <w:t>were</w:t>
      </w:r>
      <w:r w:rsidR="00D21105" w:rsidRPr="00AD7A73">
        <w:rPr>
          <w:lang w:val="en-GB" w:eastAsia="de-DE"/>
          <w:rPrChange w:id="160" w:author="Mathias Fuchs" w:date="2020-07-01T16:45:00Z">
            <w:rPr>
              <w:lang w:eastAsia="de-DE"/>
            </w:rPr>
          </w:rPrChange>
        </w:rPr>
        <w:t xml:space="preserve"> imported via the maven pom file and were</w:t>
      </w:r>
      <w:r>
        <w:rPr>
          <w:lang w:val="en-GB" w:eastAsia="de-DE"/>
        </w:rPr>
        <w:t xml:space="preserve"> used in the versions as described in the oq-test-app POM on </w:t>
      </w:r>
      <w:r w:rsidR="001D2147">
        <w:fldChar w:fldCharType="begin"/>
      </w:r>
      <w:r w:rsidR="001D2147" w:rsidRPr="001D2147">
        <w:rPr>
          <w:lang w:val="en-GB"/>
          <w:rPrChange w:id="161"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2298664" w14:textId="286E50F8" w:rsidR="00C63B61" w:rsidRPr="00C63B61" w:rsidRDefault="00C63B61" w:rsidP="009C718D">
      <w:pPr>
        <w:pStyle w:val="ListParagraph"/>
        <w:numPr>
          <w:ilvl w:val="0"/>
          <w:numId w:val="13"/>
        </w:numPr>
        <w:jc w:val="left"/>
        <w:rPr>
          <w:lang w:val="en-GB" w:eastAsia="de-DE"/>
        </w:rPr>
      </w:pPr>
      <w:r w:rsidRPr="00AD7A73">
        <w:rPr>
          <w:lang w:val="en-GB"/>
          <w:rPrChange w:id="162" w:author="Mathias Fuchs" w:date="2020-07-01T16:45:00Z">
            <w:rPr/>
          </w:rPrChange>
        </w:rPr>
        <w:t xml:space="preserve">The Cucumber-Scenarioo-plugin version 0.1.0 was downloaded from (200406 </w:t>
      </w:r>
      <w:r>
        <w:rPr>
          <w:lang w:val="en-GB" w:eastAsia="de-DE"/>
        </w:rPr>
        <w:t>(</w:t>
      </w:r>
      <w:r w:rsidR="001D2147">
        <w:fldChar w:fldCharType="begin"/>
      </w:r>
      <w:r w:rsidR="001D2147" w:rsidRPr="001D2147">
        <w:rPr>
          <w:lang w:val="en-GB"/>
          <w:rPrChange w:id="163" w:author="Mathias Fuchs" w:date="2020-06-30T15:44:00Z">
            <w:rPr/>
          </w:rPrChange>
        </w:rPr>
        <w:instrText xml:space="preserve"> HYPERLINK "https://github.com/andreashosbach/cucumber-reporter" </w:instrText>
      </w:r>
      <w:r w:rsidR="001D2147">
        <w:fldChar w:fldCharType="separate"/>
      </w:r>
      <w:r w:rsidRPr="004C7CF5">
        <w:rPr>
          <w:rStyle w:val="Hyperlink"/>
          <w:lang w:val="en-GB" w:eastAsia="de-DE"/>
        </w:rPr>
        <w:t>https://github.com/andreashosbach/cucumber-reporter</w:t>
      </w:r>
      <w:r w:rsidR="001D2147">
        <w:rPr>
          <w:rStyle w:val="Hyperlink"/>
          <w:lang w:val="en-GB" w:eastAsia="de-DE"/>
        </w:rPr>
        <w:fldChar w:fldCharType="end"/>
      </w:r>
      <w:r w:rsidRPr="00AD7A73">
        <w:rPr>
          <w:rStyle w:val="Hyperlink"/>
          <w:lang w:val="en-GB" w:eastAsia="de-DE"/>
          <w:rPrChange w:id="164" w:author="Mathias Fuchs" w:date="2020-07-01T16:45:00Z">
            <w:rPr>
              <w:rStyle w:val="Hyperlink"/>
              <w:lang w:eastAsia="de-DE"/>
            </w:rPr>
          </w:rPrChange>
        </w:rPr>
        <w:t>)</w:t>
      </w:r>
      <w:r w:rsidRPr="00AD7A73">
        <w:rPr>
          <w:lang w:val="en-GB"/>
          <w:rPrChange w:id="165" w:author="Mathias Fuchs" w:date="2020-07-01T16:45:00Z">
            <w:rPr/>
          </w:rPrChange>
        </w:rPr>
        <w:t xml:space="preserve"> , installed in the local maven repository by creating a maven build as described (200408 - </w:t>
      </w:r>
      <w:r w:rsidR="001D2147">
        <w:fldChar w:fldCharType="begin"/>
      </w:r>
      <w:r w:rsidR="001D2147" w:rsidRPr="001D2147">
        <w:rPr>
          <w:lang w:val="en-GB"/>
          <w:rPrChange w:id="166" w:author="Mathias Fuchs" w:date="2020-06-30T15:44:00Z">
            <w:rPr/>
          </w:rPrChange>
        </w:rPr>
        <w:instrText xml:space="preserve"> HYPERLINK "https://maven.apache.org/guides/getting-started/index.html" </w:instrText>
      </w:r>
      <w:r w:rsidR="001D2147">
        <w:fldChar w:fldCharType="separate"/>
      </w:r>
      <w:r w:rsidRPr="007C5FF6">
        <w:rPr>
          <w:rStyle w:val="Hyperlink"/>
          <w:lang w:val="en-GB"/>
        </w:rPr>
        <w:t>https://maven.apache.org/guides/getting-started/index.html</w:t>
      </w:r>
      <w:r w:rsidR="001D2147">
        <w:rPr>
          <w:rStyle w:val="Hyperlink"/>
          <w:lang w:val="en-GB"/>
        </w:rPr>
        <w:fldChar w:fldCharType="end"/>
      </w:r>
      <w:r w:rsidRPr="00AD7A73">
        <w:rPr>
          <w:lang w:val="en-GB"/>
          <w:rPrChange w:id="167" w:author="Mathias Fuchs" w:date="2020-07-01T16:45:00Z">
            <w:rPr/>
          </w:rPrChange>
        </w:rPr>
        <w:t xml:space="preserve">) and integrated as maven dependency as described in the oq-test-app POM on </w:t>
      </w:r>
      <w:r w:rsidR="001D2147">
        <w:fldChar w:fldCharType="begin"/>
      </w:r>
      <w:r w:rsidR="001D2147" w:rsidRPr="001D2147">
        <w:rPr>
          <w:lang w:val="en-GB"/>
          <w:rPrChange w:id="168"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4DFCD139" w14:textId="7F68662F" w:rsidR="00C63B61" w:rsidRPr="00C63B61" w:rsidRDefault="00D21105" w:rsidP="009C718D">
      <w:pPr>
        <w:pStyle w:val="ListParagraph"/>
        <w:numPr>
          <w:ilvl w:val="0"/>
          <w:numId w:val="13"/>
        </w:numPr>
        <w:jc w:val="left"/>
        <w:rPr>
          <w:lang w:val="en-GB" w:eastAsia="de-DE"/>
        </w:rPr>
      </w:pPr>
      <w:r>
        <w:rPr>
          <w:lang w:val="en-GB" w:eastAsia="de-DE"/>
        </w:rPr>
        <w:t>Scenarioo</w:t>
      </w:r>
      <w:r w:rsidR="009F7F74" w:rsidRPr="00AD7A73">
        <w:rPr>
          <w:lang w:val="en-GB" w:eastAsia="de-DE"/>
          <w:rPrChange w:id="169" w:author="Mathias Fuchs" w:date="2020-07-01T16:45:00Z">
            <w:rPr>
              <w:lang w:eastAsia="de-DE"/>
            </w:rPr>
          </w:rPrChange>
        </w:rPr>
        <w:t xml:space="preserve"> release 5.0.2 was setup and used in the standalone application version as described in (200408 - </w:t>
      </w:r>
      <w:r w:rsidR="001D2147">
        <w:fldChar w:fldCharType="begin"/>
      </w:r>
      <w:r w:rsidR="001D2147" w:rsidRPr="001D2147">
        <w:rPr>
          <w:lang w:val="en-GB"/>
          <w:rPrChange w:id="170" w:author="Mathias Fuchs" w:date="2020-06-30T15:44:00Z">
            <w:rPr/>
          </w:rPrChange>
        </w:rPr>
        <w:instrText xml:space="preserve"> HYPERLINK "http://scenarioo.org/docs/master/tutorial/Scenarioo-Viewer-Web-Application-Setup.html" \l "setup-1---running-as-standalone-application" </w:instrText>
      </w:r>
      <w:r w:rsidR="001D2147">
        <w:fldChar w:fldCharType="separate"/>
      </w:r>
      <w:r w:rsidR="009F7F74" w:rsidRPr="001D2147">
        <w:rPr>
          <w:rStyle w:val="Hyperlink"/>
          <w:lang w:val="en-GB"/>
          <w:rPrChange w:id="171" w:author="Mathias Fuchs" w:date="2020-06-30T15:44:00Z">
            <w:rPr>
              <w:rStyle w:val="Hyperlink"/>
            </w:rPr>
          </w:rPrChange>
        </w:rPr>
        <w:t>http://scenarioo.org/docs/master/tutorial/Scenarioo-Viewer-Web-Application-Setup.html#setup-1---running-as-standalone-application</w:t>
      </w:r>
      <w:r w:rsidR="001D2147">
        <w:rPr>
          <w:rStyle w:val="Hyperlink"/>
        </w:rPr>
        <w:fldChar w:fldCharType="end"/>
      </w:r>
      <w:r w:rsidR="009F7F74" w:rsidRPr="00AD7A73">
        <w:rPr>
          <w:lang w:val="en-GB"/>
          <w:rPrChange w:id="172" w:author="Mathias Fuchs" w:date="2020-07-01T16:45:00Z">
            <w:rPr/>
          </w:rPrChange>
        </w:rPr>
        <w:t>)</w:t>
      </w:r>
    </w:p>
    <w:p w14:paraId="2AD71631" w14:textId="435044FC" w:rsidR="00B11637" w:rsidRPr="00B11637" w:rsidRDefault="00B11637" w:rsidP="009C718D">
      <w:pPr>
        <w:pStyle w:val="ListParagraph"/>
        <w:numPr>
          <w:ilvl w:val="0"/>
          <w:numId w:val="13"/>
        </w:numPr>
        <w:jc w:val="left"/>
        <w:rPr>
          <w:lang w:val="en-GB" w:eastAsia="de-DE"/>
        </w:rPr>
      </w:pPr>
      <w:r>
        <w:rPr>
          <w:lang w:eastAsia="de-DE"/>
        </w:rPr>
        <w:t xml:space="preserve">Chrome Browser </w:t>
      </w:r>
      <w:r w:rsidR="00C63B61">
        <w:rPr>
          <w:lang w:eastAsia="de-DE"/>
        </w:rPr>
        <w:t>v</w:t>
      </w:r>
      <w:r w:rsidRPr="00B11637">
        <w:rPr>
          <w:lang w:eastAsia="de-DE"/>
        </w:rPr>
        <w:t>ersion 80.0</w:t>
      </w:r>
    </w:p>
    <w:p w14:paraId="08C08C5A" w14:textId="5A5639FF" w:rsidR="009127A3" w:rsidRPr="00D62001" w:rsidRDefault="00B11637" w:rsidP="009C718D">
      <w:pPr>
        <w:pStyle w:val="ListParagraph"/>
        <w:numPr>
          <w:ilvl w:val="0"/>
          <w:numId w:val="13"/>
        </w:numPr>
        <w:jc w:val="left"/>
        <w:rPr>
          <w:lang w:val="en-GB" w:eastAsia="de-DE"/>
        </w:rPr>
      </w:pPr>
      <w:r w:rsidRPr="00AD7A73">
        <w:rPr>
          <w:lang w:val="en-GB" w:eastAsia="de-DE"/>
          <w:rPrChange w:id="173" w:author="Mathias Fuchs" w:date="2020-07-01T16:45:00Z">
            <w:rPr>
              <w:lang w:eastAsia="de-DE"/>
            </w:rPr>
          </w:rPrChange>
        </w:rPr>
        <w:t xml:space="preserve">Chrome Driver </w:t>
      </w:r>
      <w:r w:rsidR="00C63B61" w:rsidRPr="00AD7A73">
        <w:rPr>
          <w:lang w:val="en-GB" w:eastAsia="de-DE"/>
          <w:rPrChange w:id="174" w:author="Mathias Fuchs" w:date="2020-07-01T16:45:00Z">
            <w:rPr>
              <w:lang w:eastAsia="de-DE"/>
            </w:rPr>
          </w:rPrChange>
        </w:rPr>
        <w:t>v</w:t>
      </w:r>
      <w:r w:rsidRPr="00AD7A73">
        <w:rPr>
          <w:lang w:val="en-GB" w:eastAsia="de-DE"/>
          <w:rPrChange w:id="175" w:author="Mathias Fuchs" w:date="2020-07-01T16:45:00Z">
            <w:rPr>
              <w:lang w:eastAsia="de-DE"/>
            </w:rPr>
          </w:rPrChange>
        </w:rPr>
        <w:t xml:space="preserve">ersion 80.0 downloaded from (200406 - </w:t>
      </w:r>
      <w:r w:rsidR="001D2147">
        <w:fldChar w:fldCharType="begin"/>
      </w:r>
      <w:r w:rsidR="001D2147" w:rsidRPr="001D2147">
        <w:rPr>
          <w:lang w:val="en-GB"/>
          <w:rPrChange w:id="176" w:author="Mathias Fuchs" w:date="2020-06-30T15:44:00Z">
            <w:rPr/>
          </w:rPrChange>
        </w:rPr>
        <w:instrText xml:space="preserve"> HYPERLINK "https://chromedriver.chromium.org/downloads" </w:instrText>
      </w:r>
      <w:r w:rsidR="001D2147">
        <w:fldChar w:fldCharType="separate"/>
      </w:r>
      <w:r w:rsidRPr="00B11637">
        <w:rPr>
          <w:rStyle w:val="Hyperlink"/>
          <w:lang w:val="en-GB"/>
        </w:rPr>
        <w:t>https://chromedriver.chromium.org/downloads</w:t>
      </w:r>
      <w:r w:rsidR="001D2147">
        <w:rPr>
          <w:rStyle w:val="Hyperlink"/>
          <w:lang w:val="en-GB"/>
        </w:rPr>
        <w:fldChar w:fldCharType="end"/>
      </w:r>
      <w:r w:rsidRPr="00AD7A73">
        <w:rPr>
          <w:lang w:val="en-GB"/>
          <w:rPrChange w:id="177" w:author="Mathias Fuchs" w:date="2020-07-01T16:45:00Z">
            <w:rPr/>
          </w:rPrChange>
        </w:rPr>
        <w:t xml:space="preserve">) to allow automated testing by Selenium (200406 - </w:t>
      </w:r>
      <w:r w:rsidR="001D2147">
        <w:fldChar w:fldCharType="begin"/>
      </w:r>
      <w:r w:rsidR="001D2147" w:rsidRPr="001D2147">
        <w:rPr>
          <w:lang w:val="en-GB"/>
          <w:rPrChange w:id="178" w:author="Mathias Fuchs" w:date="2020-06-30T15:44:00Z">
            <w:rPr/>
          </w:rPrChange>
        </w:rPr>
        <w:instrText xml:space="preserve"> HYPERLINK "https://chromedriver.chromium.org/" </w:instrText>
      </w:r>
      <w:r w:rsidR="001D2147">
        <w:fldChar w:fldCharType="separate"/>
      </w:r>
      <w:r w:rsidRPr="00B11637">
        <w:rPr>
          <w:rStyle w:val="Hyperlink"/>
          <w:lang w:val="en-GB"/>
        </w:rPr>
        <w:t>https://chromedriver.chromium.org/</w:t>
      </w:r>
      <w:r w:rsidR="001D2147">
        <w:rPr>
          <w:rStyle w:val="Hyperlink"/>
          <w:lang w:val="en-GB"/>
        </w:rPr>
        <w:fldChar w:fldCharType="end"/>
      </w:r>
      <w:r w:rsidRPr="00AD7A73">
        <w:rPr>
          <w:lang w:val="en-GB"/>
          <w:rPrChange w:id="179" w:author="Mathias Fuchs" w:date="2020-07-01T16:45:00Z">
            <w:rPr/>
          </w:rPrChange>
        </w:rPr>
        <w:t>)</w:t>
      </w:r>
      <w:r w:rsidR="00C1450B" w:rsidRPr="00D62001">
        <w:rPr>
          <w:lang w:val="en-GB" w:eastAsia="de-DE"/>
        </w:rPr>
        <w:br/>
      </w:r>
    </w:p>
    <w:p w14:paraId="7CA536A2" w14:textId="77777777" w:rsidR="009127A3" w:rsidRPr="009127A3" w:rsidRDefault="009127A3" w:rsidP="009127A3">
      <w:pPr>
        <w:jc w:val="left"/>
        <w:rPr>
          <w:lang w:val="en-GB" w:eastAsia="de-DE"/>
        </w:rPr>
      </w:pPr>
    </w:p>
    <w:p w14:paraId="4A708588" w14:textId="22C44ACF" w:rsidR="0089318F" w:rsidRDefault="00900276" w:rsidP="00900276">
      <w:pPr>
        <w:pStyle w:val="Heading3"/>
        <w:rPr>
          <w:lang w:val="en-GB"/>
        </w:rPr>
      </w:pPr>
      <w:bookmarkStart w:id="180" w:name="_Toc45032355"/>
      <w:r>
        <w:rPr>
          <w:lang w:val="en-GB"/>
        </w:rPr>
        <w:t>Method</w:t>
      </w:r>
      <w:bookmarkEnd w:id="180"/>
    </w:p>
    <w:p w14:paraId="76409D9C" w14:textId="0F7ED90E" w:rsidR="00900276" w:rsidRPr="00C613A5" w:rsidRDefault="00900276" w:rsidP="0089318F">
      <w:pPr>
        <w:rPr>
          <w:lang w:val="en-GB" w:eastAsia="de-DE"/>
        </w:rPr>
      </w:pPr>
      <w:r>
        <w:rPr>
          <w:lang w:val="en-GB" w:eastAsia="de-DE"/>
        </w:rPr>
        <w:t xml:space="preserve">Incremental Software Engineering Approach in order to evaluate the question, what implication </w:t>
      </w:r>
      <w:r w:rsidR="005C6EA4">
        <w:rPr>
          <w:lang w:val="en-GB" w:eastAsia="de-DE"/>
        </w:rPr>
        <w:t>the extension of the application with new functionalities</w:t>
      </w:r>
      <w:r w:rsidR="002C7B1A">
        <w:rPr>
          <w:lang w:val="en-GB" w:eastAsia="de-DE"/>
        </w:rPr>
        <w:t xml:space="preserve"> on the test suite (</w:t>
      </w:r>
      <w:r>
        <w:rPr>
          <w:lang w:val="en-GB" w:eastAsia="de-DE"/>
        </w:rPr>
        <w:t xml:space="preserve">see chapter </w:t>
      </w:r>
      <w:r>
        <w:rPr>
          <w:lang w:val="en-GB" w:eastAsia="de-DE"/>
        </w:rPr>
        <w:fldChar w:fldCharType="begin"/>
      </w:r>
      <w:r>
        <w:rPr>
          <w:lang w:val="en-GB" w:eastAsia="de-DE"/>
        </w:rPr>
        <w:instrText xml:space="preserve"> REF _Ref36378212 \r \h </w:instrText>
      </w:r>
      <w:r>
        <w:rPr>
          <w:lang w:val="en-GB" w:eastAsia="de-DE"/>
        </w:rPr>
      </w:r>
      <w:r>
        <w:rPr>
          <w:lang w:val="en-GB" w:eastAsia="de-DE"/>
        </w:rPr>
        <w:fldChar w:fldCharType="separate"/>
      </w:r>
      <w:r>
        <w:rPr>
          <w:lang w:val="en-GB" w:eastAsia="de-DE"/>
        </w:rPr>
        <w:t>6.6</w:t>
      </w:r>
      <w:r>
        <w:rPr>
          <w:lang w:val="en-GB" w:eastAsia="de-DE"/>
        </w:rPr>
        <w:fldChar w:fldCharType="end"/>
      </w:r>
      <w:r w:rsidR="002C7B1A">
        <w:rPr>
          <w:lang w:val="en-GB" w:eastAsia="de-DE"/>
        </w:rPr>
        <w:t>).</w:t>
      </w:r>
    </w:p>
    <w:p w14:paraId="59BF9F93" w14:textId="16908CAA" w:rsidR="001B3A9F" w:rsidRDefault="00A55E56" w:rsidP="001B3A9F">
      <w:pPr>
        <w:pStyle w:val="Heading2"/>
        <w:rPr>
          <w:lang w:val="en-GB"/>
        </w:rPr>
      </w:pPr>
      <w:bookmarkStart w:id="181" w:name="_Toc45032356"/>
      <w:r>
        <w:t>Audit of the P</w:t>
      </w:r>
      <w:r w:rsidR="00894A91">
        <w:t>r</w:t>
      </w:r>
      <w:r>
        <w:t>ototype</w:t>
      </w:r>
      <w:bookmarkEnd w:id="181"/>
    </w:p>
    <w:p w14:paraId="6BE9494F" w14:textId="5607CDEB" w:rsidR="00FF5549" w:rsidRPr="0045062B" w:rsidRDefault="0080351C" w:rsidP="0045062B">
      <w:pPr>
        <w:rPr>
          <w:lang w:val="en-GB"/>
        </w:rPr>
      </w:pPr>
      <w:r>
        <w:rPr>
          <w:lang w:val="en-GB"/>
        </w:rPr>
        <w:t>The a</w:t>
      </w:r>
      <w:r w:rsidR="00801C24">
        <w:rPr>
          <w:lang w:val="en-GB"/>
        </w:rPr>
        <w:t xml:space="preserve">udit </w:t>
      </w:r>
      <w:r w:rsidR="00FF5549">
        <w:rPr>
          <w:lang w:val="en-GB"/>
        </w:rPr>
        <w:t xml:space="preserve">will be </w:t>
      </w:r>
      <w:r w:rsidR="001C1351">
        <w:rPr>
          <w:lang w:val="en-GB"/>
        </w:rPr>
        <w:t>done by wega</w:t>
      </w:r>
      <w:r w:rsidR="006E3FC9">
        <w:rPr>
          <w:lang w:val="en-GB"/>
        </w:rPr>
        <w:t xml:space="preserve">. </w:t>
      </w:r>
      <w:r w:rsidR="006E3FC9" w:rsidRPr="00307238">
        <w:rPr>
          <w:lang w:val="en-GB"/>
        </w:rPr>
        <w:t xml:space="preserve">The </w:t>
      </w:r>
      <w:r w:rsidRPr="00307238">
        <w:rPr>
          <w:lang w:val="en-GB"/>
        </w:rPr>
        <w:t>g</w:t>
      </w:r>
      <w:r w:rsidR="006E3FC9" w:rsidRPr="00307238">
        <w:rPr>
          <w:lang w:val="en-GB"/>
        </w:rPr>
        <w:t xml:space="preserve">oal of the </w:t>
      </w:r>
      <w:r w:rsidR="004C6772" w:rsidRPr="00307238">
        <w:rPr>
          <w:lang w:val="en-GB"/>
        </w:rPr>
        <w:t>a</w:t>
      </w:r>
      <w:r w:rsidRPr="00307238">
        <w:rPr>
          <w:lang w:val="en-GB"/>
        </w:rPr>
        <w:t>udit</w:t>
      </w:r>
      <w:r w:rsidR="006E3FC9" w:rsidRPr="00307238">
        <w:rPr>
          <w:lang w:val="en-GB"/>
        </w:rPr>
        <w:t xml:space="preserve"> is to evaluate the documents</w:t>
      </w:r>
      <w:r w:rsidR="00F05893" w:rsidRPr="00307238">
        <w:rPr>
          <w:lang w:val="en-GB"/>
        </w:rPr>
        <w:t xml:space="preserve"> and the prototype itself</w:t>
      </w:r>
      <w:r w:rsidR="006E3FC9" w:rsidRPr="00307238">
        <w:rPr>
          <w:lang w:val="en-GB"/>
        </w:rPr>
        <w:t xml:space="preserve"> </w:t>
      </w:r>
      <w:r w:rsidR="00307238" w:rsidRPr="00307238">
        <w:rPr>
          <w:lang w:val="en-GB"/>
        </w:rPr>
        <w:t>that were created within the scope of this project,</w:t>
      </w:r>
      <w:r w:rsidR="006E3FC9" w:rsidRPr="00307238">
        <w:rPr>
          <w:lang w:val="en-GB"/>
        </w:rPr>
        <w:t xml:space="preserve"> in </w:t>
      </w:r>
      <w:r w:rsidR="00307238" w:rsidRPr="00307238">
        <w:rPr>
          <w:lang w:val="en-GB"/>
        </w:rPr>
        <w:t>respect to</w:t>
      </w:r>
      <w:r w:rsidR="006E3FC9" w:rsidRPr="00307238">
        <w:rPr>
          <w:lang w:val="en-GB"/>
        </w:rPr>
        <w:t xml:space="preserve"> the </w:t>
      </w:r>
      <w:r w:rsidR="00307238" w:rsidRPr="00307238">
        <w:rPr>
          <w:lang w:val="en-GB"/>
        </w:rPr>
        <w:t>GAMP</w:t>
      </w:r>
      <w:r w:rsidR="006E3FC9" w:rsidRPr="00307238">
        <w:rPr>
          <w:lang w:val="en-GB"/>
        </w:rPr>
        <w:t xml:space="preserve">5 requirements </w:t>
      </w:r>
      <w:r w:rsidR="00307238" w:rsidRPr="00307238">
        <w:rPr>
          <w:lang w:val="en-GB"/>
        </w:rPr>
        <w:t>for</w:t>
      </w:r>
      <w:r w:rsidR="006E3FC9" w:rsidRPr="00307238">
        <w:rPr>
          <w:lang w:val="en-GB"/>
        </w:rPr>
        <w:t xml:space="preserve"> OQs </w:t>
      </w:r>
      <w:r w:rsidR="00307238" w:rsidRPr="00307238">
        <w:rPr>
          <w:lang w:val="en-GB"/>
        </w:rPr>
        <w:t>of</w:t>
      </w:r>
      <w:r w:rsidR="006E3FC9" w:rsidRPr="00307238">
        <w:rPr>
          <w:lang w:val="en-GB"/>
        </w:rPr>
        <w:t xml:space="preserve"> a category 5 software.</w:t>
      </w:r>
      <w:r w:rsidR="0045062B" w:rsidRPr="00307238">
        <w:rPr>
          <w:lang w:val="en-GB"/>
        </w:rPr>
        <w:t xml:space="preserve"> </w:t>
      </w:r>
      <w:r w:rsidR="006E3FC9" w:rsidRPr="00307238">
        <w:rPr>
          <w:lang w:val="en-GB"/>
        </w:rPr>
        <w:t xml:space="preserve">The </w:t>
      </w:r>
      <w:r w:rsidR="004C6772" w:rsidRPr="00307238">
        <w:rPr>
          <w:lang w:val="en-GB"/>
        </w:rPr>
        <w:t>audit report</w:t>
      </w:r>
      <w:r w:rsidR="00FF5549" w:rsidRPr="00307238">
        <w:rPr>
          <w:lang w:val="en-GB"/>
        </w:rPr>
        <w:t xml:space="preserve"> </w:t>
      </w:r>
      <w:r w:rsidR="00DB266B" w:rsidRPr="00307238">
        <w:rPr>
          <w:lang w:val="en-GB"/>
        </w:rPr>
        <w:t>is</w:t>
      </w:r>
      <w:r w:rsidR="007B5C96" w:rsidRPr="00307238">
        <w:rPr>
          <w:lang w:val="en-GB"/>
        </w:rPr>
        <w:t xml:space="preserve"> attached</w:t>
      </w:r>
      <w:r w:rsidR="00FF5549" w:rsidRPr="00307238">
        <w:rPr>
          <w:lang w:val="en-GB"/>
        </w:rPr>
        <w:t xml:space="preserve"> </w:t>
      </w:r>
      <w:r w:rsidR="00DB266B" w:rsidRPr="00307238">
        <w:rPr>
          <w:lang w:val="en-GB"/>
        </w:rPr>
        <w:t>to</w:t>
      </w:r>
      <w:r w:rsidR="00FF5549" w:rsidRPr="00307238">
        <w:rPr>
          <w:lang w:val="en-GB"/>
        </w:rPr>
        <w:t xml:space="preserve"> this document.</w:t>
      </w:r>
    </w:p>
    <w:p w14:paraId="6FAE50F6" w14:textId="77777777" w:rsidR="002E01D8" w:rsidRDefault="002E01D8" w:rsidP="00417554">
      <w:pPr>
        <w:rPr>
          <w:lang w:val="en-GB"/>
        </w:rPr>
      </w:pPr>
    </w:p>
    <w:p w14:paraId="0D64D18D" w14:textId="77777777" w:rsidR="002E01D8" w:rsidRDefault="002E01D8" w:rsidP="00417554">
      <w:pPr>
        <w:rPr>
          <w:lang w:val="en-GB"/>
        </w:rPr>
      </w:pPr>
    </w:p>
    <w:p w14:paraId="6FC7BC27" w14:textId="0B41753C" w:rsidR="0080660B" w:rsidRDefault="00AA5AD5" w:rsidP="0080660B">
      <w:pPr>
        <w:pStyle w:val="Heading1"/>
        <w:rPr>
          <w:lang w:val="en-GB"/>
        </w:rPr>
      </w:pPr>
      <w:bookmarkStart w:id="182" w:name="_Toc45032357"/>
      <w:r>
        <w:rPr>
          <w:lang w:val="en-GB"/>
        </w:rPr>
        <w:lastRenderedPageBreak/>
        <w:t>Computerised System Validation according to GAMP5</w:t>
      </w:r>
      <w:bookmarkEnd w:id="182"/>
    </w:p>
    <w:p w14:paraId="38A464A5" w14:textId="13F8B4D2" w:rsidR="00E75B39" w:rsidRPr="00960B3A" w:rsidRDefault="003D0B18" w:rsidP="0080660B">
      <w:pPr>
        <w:pStyle w:val="Heading2"/>
        <w:rPr>
          <w:lang w:val="en-GB"/>
        </w:rPr>
      </w:pPr>
      <w:bookmarkStart w:id="183" w:name="_Toc45032358"/>
      <w:r w:rsidRPr="003D0B18">
        <w:rPr>
          <w:lang w:val="en-GB"/>
        </w:rPr>
        <w:t>GAMP5</w:t>
      </w:r>
      <w:r w:rsidR="00374AE8">
        <w:rPr>
          <w:lang w:val="en-GB"/>
        </w:rPr>
        <w:t>: An Overview</w:t>
      </w:r>
      <w:bookmarkEnd w:id="183"/>
    </w:p>
    <w:p w14:paraId="59D57C5E" w14:textId="07D9F803" w:rsidR="00927FD5" w:rsidRDefault="00927FD5" w:rsidP="00927FD5">
      <w:pPr>
        <w:pStyle w:val="Heading3"/>
        <w:rPr>
          <w:lang w:val="en-GB"/>
        </w:rPr>
      </w:pPr>
      <w:bookmarkStart w:id="184" w:name="_Toc45032359"/>
      <w:r>
        <w:rPr>
          <w:lang w:val="en-GB"/>
        </w:rPr>
        <w:t>GAMP5</w:t>
      </w:r>
      <w:r w:rsidR="001F6493">
        <w:t xml:space="preserve"> and Computerised System Validation</w:t>
      </w:r>
      <w:bookmarkEnd w:id="184"/>
    </w:p>
    <w:p w14:paraId="6E10F77D" w14:textId="0A1E8808" w:rsidR="00927FD5" w:rsidRPr="00AD7A73" w:rsidRDefault="0037665B" w:rsidP="0080660B">
      <w:pPr>
        <w:rPr>
          <w:lang w:val="en-GB"/>
          <w:rPrChange w:id="185" w:author="Mathias Fuchs" w:date="2020-07-01T16:45:00Z">
            <w:rPr/>
          </w:rPrChange>
        </w:rPr>
      </w:pPr>
      <w:r w:rsidRPr="00AD7A73">
        <w:rPr>
          <w:lang w:val="en-GB"/>
          <w:rPrChange w:id="186" w:author="Mathias Fuchs" w:date="2020-07-01T16:45:00Z">
            <w:rPr/>
          </w:rPrChange>
        </w:rPr>
        <w:t>GAMP5 is a worldwide used industry guidance on computerised system validation in the pharmaceutical industry (</w:t>
      </w:r>
      <w:r w:rsidR="001D2147">
        <w:fldChar w:fldCharType="begin"/>
      </w:r>
      <w:r w:rsidR="001D2147" w:rsidRPr="001D2147">
        <w:rPr>
          <w:lang w:val="en-GB"/>
          <w:rPrChange w:id="187" w:author="Mathias Fuchs" w:date="2020-06-30T15:44:00Z">
            <w:rPr/>
          </w:rPrChange>
        </w:rPr>
        <w:instrText xml:space="preserve"> HYPERLINK "https://ispe.org/pharmaceutical-engineering/may-june-2018/gamp-5-ten-years%20200621" </w:instrText>
      </w:r>
      <w:r w:rsidR="001D2147">
        <w:fldChar w:fldCharType="separate"/>
      </w:r>
      <w:r w:rsidRPr="0037665B">
        <w:rPr>
          <w:rStyle w:val="Hyperlink"/>
          <w:lang w:val="en-GB"/>
        </w:rPr>
        <w:t>https://ispe.org/pharmaceutical-engineering/may-june-2018/gamp-5-ten-years</w:t>
      </w:r>
      <w:r w:rsidRPr="00AD7A73">
        <w:rPr>
          <w:rStyle w:val="Hyperlink"/>
          <w:lang w:val="en-GB"/>
          <w:rPrChange w:id="188" w:author="Mathias Fuchs" w:date="2020-07-01T16:45:00Z">
            <w:rPr>
              <w:rStyle w:val="Hyperlink"/>
            </w:rPr>
          </w:rPrChange>
        </w:rPr>
        <w:t xml:space="preserve"> 200621</w:t>
      </w:r>
      <w:r w:rsidR="001D2147">
        <w:rPr>
          <w:rStyle w:val="Hyperlink"/>
        </w:rPr>
        <w:fldChar w:fldCharType="end"/>
      </w:r>
      <w:r w:rsidR="00685AC1" w:rsidRPr="00AD7A73">
        <w:rPr>
          <w:rStyle w:val="Hyperlink"/>
          <w:color w:val="000000" w:themeColor="text1"/>
          <w:u w:val="none"/>
          <w:lang w:val="en-GB"/>
          <w:rPrChange w:id="189" w:author="Mathias Fuchs" w:date="2020-07-01T16:45:00Z">
            <w:rPr>
              <w:rStyle w:val="Hyperlink"/>
              <w:color w:val="000000" w:themeColor="text1"/>
              <w:u w:val="none"/>
            </w:rPr>
          </w:rPrChange>
        </w:rPr>
        <w:t xml:space="preserve">  Wochenende vom 20.6.</w:t>
      </w:r>
      <w:r w:rsidRPr="00AD7A73">
        <w:rPr>
          <w:lang w:val="en-GB"/>
          <w:rPrChange w:id="190" w:author="Mathias Fuchs" w:date="2020-07-01T16:45:00Z">
            <w:rPr/>
          </w:rPrChange>
        </w:rPr>
        <w:t>). It has been developed by an international group of experts from the International Society of Pharmaceutical Engineering, ISPE (</w:t>
      </w:r>
      <w:r w:rsidR="001D2147">
        <w:fldChar w:fldCharType="begin"/>
      </w:r>
      <w:r w:rsidR="001D2147" w:rsidRPr="001D2147">
        <w:rPr>
          <w:lang w:val="en-GB"/>
          <w:rPrChange w:id="191" w:author="Mathias Fuchs" w:date="2020-06-30T15:44:00Z">
            <w:rPr/>
          </w:rPrChange>
        </w:rPr>
        <w:instrText xml:space="preserve"> HYPERLINK "https://ispe.org/pharmaceutical-engineering/may-june-2018/gamp-5-ten-years%20200621" </w:instrText>
      </w:r>
      <w:r w:rsidR="001D2147">
        <w:fldChar w:fldCharType="separate"/>
      </w:r>
      <w:r w:rsidR="00452E05" w:rsidRPr="00AD7A73">
        <w:rPr>
          <w:rStyle w:val="Hyperlink"/>
          <w:lang w:val="en-GB"/>
          <w:rPrChange w:id="192" w:author="Mathias Fuchs" w:date="2020-07-01T16:45:00Z">
            <w:rPr>
              <w:rStyle w:val="Hyperlink"/>
            </w:rPr>
          </w:rPrChange>
        </w:rPr>
        <w:t>https://ispe.org/pharmaceutical-engineering/may-june-2018/gamp-5-ten-years 200621</w:t>
      </w:r>
      <w:r w:rsidR="001D2147">
        <w:rPr>
          <w:rStyle w:val="Hyperlink"/>
        </w:rPr>
        <w:fldChar w:fldCharType="end"/>
      </w:r>
      <w:r w:rsidR="00685AC1" w:rsidRPr="00AD7A73">
        <w:rPr>
          <w:lang w:val="en-GB"/>
          <w:rPrChange w:id="193" w:author="Mathias Fuchs" w:date="2020-07-01T16:45:00Z">
            <w:rPr/>
          </w:rPrChange>
        </w:rPr>
        <w:t xml:space="preserve"> </w:t>
      </w:r>
      <w:r w:rsidR="00685AC1" w:rsidRPr="00AD7A73">
        <w:rPr>
          <w:rStyle w:val="Hyperlink"/>
          <w:color w:val="000000" w:themeColor="text1"/>
          <w:u w:val="none"/>
          <w:lang w:val="en-GB"/>
          <w:rPrChange w:id="194" w:author="Mathias Fuchs" w:date="2020-07-01T16:45:00Z">
            <w:rPr>
              <w:rStyle w:val="Hyperlink"/>
              <w:color w:val="000000" w:themeColor="text1"/>
              <w:u w:val="none"/>
            </w:rPr>
          </w:rPrChange>
        </w:rPr>
        <w:t>Wochenende vom 20.6.</w:t>
      </w:r>
      <w:r w:rsidRPr="00AD7A73">
        <w:rPr>
          <w:lang w:val="en-GB"/>
          <w:rPrChange w:id="195" w:author="Mathias Fuchs" w:date="2020-07-01T16:45:00Z">
            <w:rPr/>
          </w:rPrChange>
        </w:rPr>
        <w:t>).</w:t>
      </w:r>
    </w:p>
    <w:p w14:paraId="3F3C2669" w14:textId="6EF309D3" w:rsidR="0037665B" w:rsidRPr="00AD7A73" w:rsidRDefault="0037665B" w:rsidP="0080660B">
      <w:pPr>
        <w:rPr>
          <w:lang w:val="en-GB"/>
          <w:rPrChange w:id="196" w:author="Mathias Fuchs" w:date="2020-07-01T16:45:00Z">
            <w:rPr/>
          </w:rPrChange>
        </w:rPr>
      </w:pPr>
      <w:r w:rsidRPr="00AD7A73">
        <w:rPr>
          <w:lang w:val="en-GB"/>
          <w:rPrChange w:id="197" w:author="Mathias Fuchs" w:date="2020-07-01T16:45:00Z">
            <w:rPr/>
          </w:rPrChange>
        </w:rPr>
        <w:t xml:space="preserve">The goal of the </w:t>
      </w:r>
      <w:r w:rsidR="00AE7020" w:rsidRPr="00AD7A73">
        <w:rPr>
          <w:lang w:val="en-GB"/>
          <w:rPrChange w:id="198" w:author="Mathias Fuchs" w:date="2020-07-01T16:45:00Z">
            <w:rPr/>
          </w:rPrChange>
        </w:rPr>
        <w:t>guideline</w:t>
      </w:r>
      <w:r w:rsidR="001F6493" w:rsidRPr="00AD7A73">
        <w:rPr>
          <w:lang w:val="en-GB"/>
          <w:rPrChange w:id="199" w:author="Mathias Fuchs" w:date="2020-07-01T16:45:00Z">
            <w:rPr/>
          </w:rPrChange>
        </w:rPr>
        <w:t xml:space="preserve"> is to provide assistance in achieving Good Automation Practice (GAMP) by ensuring that computerised systems are fit for their intended use and compliant (GAMP5, p1</w:t>
      </w:r>
      <w:r w:rsidR="001416C5" w:rsidRPr="00AD7A73">
        <w:rPr>
          <w:lang w:val="en-GB"/>
          <w:rPrChange w:id="200" w:author="Mathias Fuchs" w:date="2020-07-01T16:45:00Z">
            <w:rPr/>
          </w:rPrChange>
        </w:rPr>
        <w:t>1</w:t>
      </w:r>
      <w:r w:rsidR="001F6493" w:rsidRPr="00AD7A73">
        <w:rPr>
          <w:lang w:val="en-GB"/>
          <w:rPrChange w:id="201" w:author="Mathias Fuchs" w:date="2020-07-01T16:45:00Z">
            <w:rPr/>
          </w:rPrChange>
        </w:rPr>
        <w:t>)</w:t>
      </w:r>
      <w:r w:rsidR="00E25B57" w:rsidRPr="00AD7A73">
        <w:rPr>
          <w:lang w:val="en-GB"/>
          <w:rPrChange w:id="202" w:author="Mathias Fuchs" w:date="2020-07-01T16:45:00Z">
            <w:rPr/>
          </w:rPrChange>
        </w:rPr>
        <w:t>. The process to achieve this goal and to provide the corresponding proof in a documented form is called ‘Computerised System Validation’</w:t>
      </w:r>
      <w:r w:rsidR="00661F38" w:rsidRPr="00AD7A73">
        <w:rPr>
          <w:lang w:val="en-GB"/>
          <w:rPrChange w:id="203" w:author="Mathias Fuchs" w:date="2020-07-01T16:45:00Z">
            <w:rPr/>
          </w:rPrChange>
        </w:rPr>
        <w:t>, CSV</w:t>
      </w:r>
      <w:r w:rsidR="00E25B57" w:rsidRPr="00AD7A73">
        <w:rPr>
          <w:lang w:val="en-GB"/>
          <w:rPrChange w:id="204" w:author="Mathias Fuchs" w:date="2020-07-01T16:45:00Z">
            <w:rPr/>
          </w:rPrChange>
        </w:rPr>
        <w:t xml:space="preserve"> </w:t>
      </w:r>
      <w:r w:rsidR="002A52BB" w:rsidRPr="00AD7A73">
        <w:rPr>
          <w:lang w:val="en-GB"/>
          <w:rPrChange w:id="205" w:author="Mathias Fuchs" w:date="2020-07-01T16:45:00Z">
            <w:rPr/>
          </w:rPrChange>
        </w:rPr>
        <w:t>(Johner Institut).</w:t>
      </w:r>
    </w:p>
    <w:p w14:paraId="65765E3A" w14:textId="568F2CE4" w:rsidR="00927FD5" w:rsidRDefault="00927FD5" w:rsidP="00927FD5">
      <w:pPr>
        <w:pStyle w:val="Heading3"/>
        <w:rPr>
          <w:lang w:val="en-GB"/>
        </w:rPr>
      </w:pPr>
      <w:bookmarkStart w:id="206" w:name="_Toc45032360"/>
      <w:r>
        <w:rPr>
          <w:lang w:val="en-GB"/>
        </w:rPr>
        <w:t>Key Concepts</w:t>
      </w:r>
      <w:bookmarkEnd w:id="206"/>
    </w:p>
    <w:p w14:paraId="0909C31F" w14:textId="0E79EFE8" w:rsidR="00927FD5" w:rsidRPr="00AD7A73" w:rsidRDefault="002A52BB" w:rsidP="0080660B">
      <w:pPr>
        <w:rPr>
          <w:lang w:val="en-GB"/>
          <w:rPrChange w:id="207" w:author="Mathias Fuchs" w:date="2020-07-01T16:45:00Z">
            <w:rPr/>
          </w:rPrChange>
        </w:rPr>
      </w:pPr>
      <w:r w:rsidRPr="00AD7A73">
        <w:rPr>
          <w:lang w:val="en-GB"/>
          <w:rPrChange w:id="208" w:author="Mathias Fuchs" w:date="2020-07-01T16:45:00Z">
            <w:rPr/>
          </w:rPrChange>
        </w:rPr>
        <w:t>GAMP5 is based on 5 key concepts</w:t>
      </w:r>
      <w:r w:rsidR="00D03F64" w:rsidRPr="00AD7A73">
        <w:rPr>
          <w:lang w:val="en-GB"/>
          <w:rPrChange w:id="209" w:author="Mathias Fuchs" w:date="2020-07-01T16:45:00Z">
            <w:rPr/>
          </w:rPrChange>
        </w:rPr>
        <w:t xml:space="preserve"> (GAMP5, p</w:t>
      </w:r>
      <w:r w:rsidR="001416C5" w:rsidRPr="00AD7A73">
        <w:rPr>
          <w:lang w:val="en-GB"/>
          <w:rPrChange w:id="210" w:author="Mathias Fuchs" w:date="2020-07-01T16:45:00Z">
            <w:rPr/>
          </w:rPrChange>
        </w:rPr>
        <w:t>19)</w:t>
      </w:r>
      <w:r w:rsidR="00CC2CE0" w:rsidRPr="00AD7A73">
        <w:rPr>
          <w:lang w:val="en-GB"/>
          <w:rPrChange w:id="211" w:author="Mathias Fuchs" w:date="2020-07-01T16:45:00Z">
            <w:rPr/>
          </w:rPrChange>
        </w:rPr>
        <w:t xml:space="preserve"> that will be described in the following</w:t>
      </w:r>
      <w:r w:rsidRPr="00AD7A73">
        <w:rPr>
          <w:lang w:val="en-GB"/>
          <w:rPrChange w:id="212" w:author="Mathias Fuchs" w:date="2020-07-01T16:45:00Z">
            <w:rPr/>
          </w:rPrChange>
        </w:rPr>
        <w:t>:</w:t>
      </w:r>
    </w:p>
    <w:p w14:paraId="3B75D772" w14:textId="61CEDE61" w:rsidR="002A52BB" w:rsidRPr="00AD7A73" w:rsidRDefault="002A52BB" w:rsidP="009C718D">
      <w:pPr>
        <w:pStyle w:val="ListParagraph"/>
        <w:numPr>
          <w:ilvl w:val="0"/>
          <w:numId w:val="16"/>
        </w:numPr>
        <w:rPr>
          <w:lang w:val="en-GB"/>
          <w:rPrChange w:id="213" w:author="Mathias Fuchs" w:date="2020-07-01T16:45:00Z">
            <w:rPr/>
          </w:rPrChange>
        </w:rPr>
      </w:pPr>
      <w:r w:rsidRPr="00AD7A73">
        <w:rPr>
          <w:lang w:val="en-GB"/>
          <w:rPrChange w:id="214" w:author="Mathias Fuchs" w:date="2020-07-01T16:45:00Z">
            <w:rPr/>
          </w:rPrChange>
        </w:rPr>
        <w:t xml:space="preserve">Understanding of the product and the process: To ensure fitness for intended use it is fundamental to understand the product and the process to allow </w:t>
      </w:r>
      <w:r w:rsidR="00D03F64" w:rsidRPr="00AD7A73">
        <w:rPr>
          <w:lang w:val="en-GB"/>
          <w:rPrChange w:id="215" w:author="Mathias Fuchs" w:date="2020-07-01T16:45:00Z">
            <w:rPr/>
          </w:rPrChange>
        </w:rPr>
        <w:t>the correct definition of</w:t>
      </w:r>
      <w:r w:rsidRPr="00AD7A73">
        <w:rPr>
          <w:lang w:val="en-GB"/>
          <w:rPrChange w:id="216" w:author="Mathias Fuchs" w:date="2020-07-01T16:45:00Z">
            <w:rPr/>
          </w:rPrChange>
        </w:rPr>
        <w:t xml:space="preserve"> the requirements for the system</w:t>
      </w:r>
      <w:r w:rsidR="001416C5" w:rsidRPr="00AD7A73">
        <w:rPr>
          <w:lang w:val="en-GB"/>
          <w:rPrChange w:id="217" w:author="Mathias Fuchs" w:date="2020-07-01T16:45:00Z">
            <w:rPr/>
          </w:rPrChange>
        </w:rPr>
        <w:t xml:space="preserve"> (p.19)</w:t>
      </w:r>
      <w:r w:rsidRPr="00AD7A73">
        <w:rPr>
          <w:lang w:val="en-GB"/>
          <w:rPrChange w:id="218" w:author="Mathias Fuchs" w:date="2020-07-01T16:45:00Z">
            <w:rPr/>
          </w:rPrChange>
        </w:rPr>
        <w:t>.</w:t>
      </w:r>
    </w:p>
    <w:p w14:paraId="1803366B" w14:textId="77777777" w:rsidR="00EE3D76" w:rsidRPr="00AD7A73" w:rsidRDefault="002A52BB" w:rsidP="009C718D">
      <w:pPr>
        <w:pStyle w:val="ListParagraph"/>
        <w:numPr>
          <w:ilvl w:val="0"/>
          <w:numId w:val="16"/>
        </w:numPr>
        <w:rPr>
          <w:lang w:val="en-GB"/>
          <w:rPrChange w:id="219" w:author="Mathias Fuchs" w:date="2020-07-01T16:45:00Z">
            <w:rPr/>
          </w:rPrChange>
        </w:rPr>
      </w:pPr>
      <w:r w:rsidRPr="00AD7A73">
        <w:rPr>
          <w:lang w:val="en-GB"/>
          <w:rPrChange w:id="220" w:author="Mathias Fuchs" w:date="2020-07-01T16:45:00Z">
            <w:rPr/>
          </w:rPrChange>
        </w:rPr>
        <w:t>Consideration of the whole l</w:t>
      </w:r>
      <w:r w:rsidR="00D03F64" w:rsidRPr="00AD7A73">
        <w:rPr>
          <w:lang w:val="en-GB"/>
          <w:rPrChange w:id="221" w:author="Mathias Fuchs" w:date="2020-07-01T16:45:00Z">
            <w:rPr/>
          </w:rPrChange>
        </w:rPr>
        <w:t>ife</w:t>
      </w:r>
      <w:r w:rsidRPr="00AD7A73">
        <w:rPr>
          <w:lang w:val="en-GB"/>
          <w:rPrChange w:id="222" w:author="Mathias Fuchs" w:date="2020-07-01T16:45:00Z">
            <w:rPr/>
          </w:rPrChange>
        </w:rPr>
        <w:t xml:space="preserve"> cycle</w:t>
      </w:r>
      <w:r w:rsidR="00D03F64" w:rsidRPr="00AD7A73">
        <w:rPr>
          <w:lang w:val="en-GB"/>
          <w:rPrChange w:id="223" w:author="Mathias Fuchs" w:date="2020-07-01T16:45:00Z">
            <w:rPr/>
          </w:rPrChange>
        </w:rPr>
        <w:t>: In order to guarantee the fitness for intended use and to assure that compliance is maintained at any time, the whole life cycle of the system has to be taken into</w:t>
      </w:r>
      <w:r w:rsidR="001416C5" w:rsidRPr="00AD7A73">
        <w:rPr>
          <w:lang w:val="en-GB"/>
          <w:rPrChange w:id="224" w:author="Mathias Fuchs" w:date="2020-07-01T16:45:00Z">
            <w:rPr/>
          </w:rPrChange>
        </w:rPr>
        <w:t xml:space="preserve"> account. GAMP5 distinguishes between the concept-, the project, the operation- and the retirement phase (GAMP5, p.19 in Verbindung mit p26).</w:t>
      </w:r>
      <w:r w:rsidR="00D03F64" w:rsidRPr="00AD7A73">
        <w:rPr>
          <w:lang w:val="en-GB"/>
          <w:rPrChange w:id="225" w:author="Mathias Fuchs" w:date="2020-07-01T16:45:00Z">
            <w:rPr/>
          </w:rPrChange>
        </w:rPr>
        <w:t xml:space="preserve"> </w:t>
      </w:r>
    </w:p>
    <w:p w14:paraId="3C92836D" w14:textId="113DEB3B" w:rsidR="002A52BB" w:rsidRPr="00AD7A73" w:rsidRDefault="00EE3D76" w:rsidP="009C718D">
      <w:pPr>
        <w:pStyle w:val="ListParagraph"/>
        <w:numPr>
          <w:ilvl w:val="0"/>
          <w:numId w:val="16"/>
        </w:numPr>
        <w:rPr>
          <w:lang w:val="en-GB"/>
          <w:rPrChange w:id="226" w:author="Mathias Fuchs" w:date="2020-07-01T16:45:00Z">
            <w:rPr/>
          </w:rPrChange>
        </w:rPr>
      </w:pPr>
      <w:r w:rsidRPr="00AD7A73">
        <w:rPr>
          <w:lang w:val="en-GB"/>
          <w:rPrChange w:id="227" w:author="Mathias Fuchs" w:date="2020-07-01T16:45:00Z">
            <w:rPr/>
          </w:rPrChange>
        </w:rPr>
        <w:t>Scalable activities over the whole life cycle: Depending on factors like the impact, the novelty or the complexity of the system, csv activities should be scaled accordingly (p.20).</w:t>
      </w:r>
    </w:p>
    <w:p w14:paraId="2332EA0E" w14:textId="0F5A0210" w:rsidR="001416C5" w:rsidRPr="00AD7A73" w:rsidRDefault="001416C5" w:rsidP="009C718D">
      <w:pPr>
        <w:pStyle w:val="ListParagraph"/>
        <w:numPr>
          <w:ilvl w:val="0"/>
          <w:numId w:val="16"/>
        </w:numPr>
        <w:rPr>
          <w:lang w:val="en-GB"/>
          <w:rPrChange w:id="228" w:author="Mathias Fuchs" w:date="2020-07-01T16:45:00Z">
            <w:rPr/>
          </w:rPrChange>
        </w:rPr>
      </w:pPr>
      <w:r w:rsidRPr="00AD7A73">
        <w:rPr>
          <w:lang w:val="en-GB"/>
          <w:rPrChange w:id="229" w:author="Mathias Fuchs" w:date="2020-07-01T16:45:00Z">
            <w:rPr/>
          </w:rPrChange>
        </w:rPr>
        <w:t xml:space="preserve">Science Based Quality Risk Management: </w:t>
      </w:r>
      <w:r w:rsidR="00EE3D76" w:rsidRPr="00AD7A73">
        <w:rPr>
          <w:lang w:val="en-GB"/>
          <w:rPrChange w:id="230" w:author="Mathias Fuchs" w:date="2020-07-01T16:45:00Z">
            <w:rPr/>
          </w:rPrChange>
        </w:rPr>
        <w:t xml:space="preserve">The quality risk management is ensured through a systematic process to determine the critical aspects of the computerised system. The risks </w:t>
      </w:r>
      <w:r w:rsidR="00880ABA" w:rsidRPr="00AD7A73">
        <w:rPr>
          <w:lang w:val="en-GB"/>
          <w:rPrChange w:id="231" w:author="Mathias Fuchs" w:date="2020-07-01T16:45:00Z">
            <w:rPr/>
          </w:rPrChange>
        </w:rPr>
        <w:t>need</w:t>
      </w:r>
      <w:r w:rsidR="00EE3D76" w:rsidRPr="00AD7A73">
        <w:rPr>
          <w:lang w:val="en-GB"/>
          <w:rPrChange w:id="232" w:author="Mathias Fuchs" w:date="2020-07-01T16:45:00Z">
            <w:rPr/>
          </w:rPrChange>
        </w:rPr>
        <w:t xml:space="preserve"> to be managed, controlled and reduced to an acceptable level</w:t>
      </w:r>
      <w:r w:rsidR="00880ABA" w:rsidRPr="00AD7A73">
        <w:rPr>
          <w:lang w:val="en-GB"/>
          <w:rPrChange w:id="233" w:author="Mathias Fuchs" w:date="2020-07-01T16:45:00Z">
            <w:rPr/>
          </w:rPrChange>
        </w:rPr>
        <w:t xml:space="preserve"> (p.20)</w:t>
      </w:r>
      <w:r w:rsidR="001C6256" w:rsidRPr="00AD7A73">
        <w:rPr>
          <w:lang w:val="en-GB"/>
          <w:rPrChange w:id="234" w:author="Mathias Fuchs" w:date="2020-07-01T16:45:00Z">
            <w:rPr/>
          </w:rPrChange>
        </w:rPr>
        <w:t xml:space="preserve">. </w:t>
      </w:r>
    </w:p>
    <w:p w14:paraId="1E4F4F59" w14:textId="4CECA072" w:rsidR="00880ABA" w:rsidRPr="00AD7A73" w:rsidRDefault="00880ABA" w:rsidP="009C718D">
      <w:pPr>
        <w:pStyle w:val="ListParagraph"/>
        <w:numPr>
          <w:ilvl w:val="0"/>
          <w:numId w:val="16"/>
        </w:numPr>
        <w:rPr>
          <w:lang w:val="en-GB"/>
          <w:rPrChange w:id="235" w:author="Mathias Fuchs" w:date="2020-07-01T16:45:00Z">
            <w:rPr/>
          </w:rPrChange>
        </w:rPr>
      </w:pPr>
      <w:r w:rsidRPr="00AD7A73">
        <w:rPr>
          <w:lang w:val="en-GB"/>
          <w:rPrChange w:id="236" w:author="Mathias Fuchs" w:date="2020-07-01T16:45:00Z">
            <w:rPr/>
          </w:rPrChange>
        </w:rPr>
        <w:t>Leveraging Supplier Involvement</w:t>
      </w:r>
      <w:r w:rsidR="00661F38" w:rsidRPr="00AD7A73">
        <w:rPr>
          <w:lang w:val="en-GB"/>
          <w:rPrChange w:id="237" w:author="Mathias Fuchs" w:date="2020-07-01T16:45:00Z">
            <w:rPr/>
          </w:rPrChange>
        </w:rPr>
        <w:t xml:space="preserve">: Suppliers of computerised systems have knowledge, experience and documentation about their products. The purchaser (called regulated company in GAMP5) should </w:t>
      </w:r>
      <w:r w:rsidR="009F5F71" w:rsidRPr="00AD7A73">
        <w:rPr>
          <w:lang w:val="en-GB"/>
          <w:rPrChange w:id="238" w:author="Mathias Fuchs" w:date="2020-07-01T16:45:00Z">
            <w:rPr/>
          </w:rPrChange>
        </w:rPr>
        <w:t>make use of</w:t>
      </w:r>
      <w:r w:rsidR="00661F38" w:rsidRPr="00AD7A73">
        <w:rPr>
          <w:lang w:val="en-GB"/>
          <w:rPrChange w:id="239" w:author="Mathias Fuchs" w:date="2020-07-01T16:45:00Z">
            <w:rPr/>
          </w:rPrChange>
        </w:rPr>
        <w:t xml:space="preserve"> it to reduce his csv efforts to a minimal level</w:t>
      </w:r>
      <w:r w:rsidR="009F5F71" w:rsidRPr="00AD7A73">
        <w:rPr>
          <w:lang w:val="en-GB"/>
          <w:rPrChange w:id="240" w:author="Mathias Fuchs" w:date="2020-07-01T16:45:00Z">
            <w:rPr/>
          </w:rPrChange>
        </w:rPr>
        <w:t xml:space="preserve"> (p.21)</w:t>
      </w:r>
      <w:r w:rsidR="00661F38" w:rsidRPr="00AD7A73">
        <w:rPr>
          <w:lang w:val="en-GB"/>
          <w:rPrChange w:id="241" w:author="Mathias Fuchs" w:date="2020-07-01T16:45:00Z">
            <w:rPr/>
          </w:rPrChange>
        </w:rPr>
        <w:t>.</w:t>
      </w:r>
    </w:p>
    <w:p w14:paraId="5747C446" w14:textId="77777777" w:rsidR="00927FD5" w:rsidRDefault="00927FD5" w:rsidP="0080660B">
      <w:pPr>
        <w:rPr>
          <w:lang w:val="en-GB"/>
        </w:rPr>
      </w:pPr>
    </w:p>
    <w:p w14:paraId="77418FC3" w14:textId="0B809C39" w:rsidR="00927FD5" w:rsidRDefault="007771F3" w:rsidP="00927FD5">
      <w:pPr>
        <w:pStyle w:val="Heading3"/>
        <w:rPr>
          <w:lang w:val="en-GB"/>
        </w:rPr>
      </w:pPr>
      <w:bookmarkStart w:id="242" w:name="_Toc45032361"/>
      <w:r>
        <w:lastRenderedPageBreak/>
        <w:t>Software</w:t>
      </w:r>
      <w:r w:rsidR="00927FD5">
        <w:rPr>
          <w:lang w:val="en-GB"/>
        </w:rPr>
        <w:t xml:space="preserve"> Categories</w:t>
      </w:r>
      <w:bookmarkEnd w:id="242"/>
    </w:p>
    <w:p w14:paraId="6187D577" w14:textId="6A503B74" w:rsidR="001C6256" w:rsidRPr="00AD7A73" w:rsidRDefault="005F734A" w:rsidP="0080660B">
      <w:pPr>
        <w:rPr>
          <w:lang w:val="en-GB"/>
          <w:rPrChange w:id="243" w:author="Mathias Fuchs" w:date="2020-07-01T16:45:00Z">
            <w:rPr/>
          </w:rPrChange>
        </w:rPr>
      </w:pPr>
      <w:r w:rsidRPr="00AD7A73">
        <w:rPr>
          <w:lang w:val="en-GB"/>
          <w:rPrChange w:id="244" w:author="Mathias Fuchs" w:date="2020-07-01T16:45:00Z">
            <w:rPr/>
          </w:rPrChange>
        </w:rPr>
        <w:t xml:space="preserve">As seen in the chapter before, risk management and </w:t>
      </w:r>
      <w:r w:rsidR="007771F3" w:rsidRPr="00AD7A73">
        <w:rPr>
          <w:lang w:val="en-GB"/>
          <w:rPrChange w:id="245" w:author="Mathias Fuchs" w:date="2020-07-01T16:45:00Z">
            <w:rPr/>
          </w:rPrChange>
        </w:rPr>
        <w:t>scalable</w:t>
      </w:r>
      <w:r w:rsidRPr="00AD7A73">
        <w:rPr>
          <w:lang w:val="en-GB"/>
          <w:rPrChange w:id="246" w:author="Mathias Fuchs" w:date="2020-07-01T16:45:00Z">
            <w:rPr/>
          </w:rPrChange>
        </w:rPr>
        <w:t xml:space="preserve"> life cycle activities are important concepts in GAMP5. </w:t>
      </w:r>
      <w:r w:rsidR="001C6256" w:rsidRPr="00AD7A73">
        <w:rPr>
          <w:lang w:val="en-GB"/>
          <w:rPrChange w:id="247" w:author="Mathias Fuchs" w:date="2020-07-01T16:45:00Z">
            <w:rPr/>
          </w:rPrChange>
        </w:rPr>
        <w:t>Both concepts</w:t>
      </w:r>
      <w:r w:rsidRPr="00AD7A73">
        <w:rPr>
          <w:lang w:val="en-GB"/>
          <w:rPrChange w:id="248" w:author="Mathias Fuchs" w:date="2020-07-01T16:45:00Z">
            <w:rPr/>
          </w:rPrChange>
        </w:rPr>
        <w:t xml:space="preserve"> are reflected in the GAMP5 categorisation of </w:t>
      </w:r>
      <w:r w:rsidR="007771F3" w:rsidRPr="00AD7A73">
        <w:rPr>
          <w:lang w:val="en-GB"/>
          <w:rPrChange w:id="249" w:author="Mathias Fuchs" w:date="2020-07-01T16:45:00Z">
            <w:rPr/>
          </w:rPrChange>
        </w:rPr>
        <w:t xml:space="preserve">software </w:t>
      </w:r>
      <w:r w:rsidRPr="00AD7A73">
        <w:rPr>
          <w:lang w:val="en-GB"/>
          <w:rPrChange w:id="250" w:author="Mathias Fuchs" w:date="2020-07-01T16:45:00Z">
            <w:rPr/>
          </w:rPrChange>
        </w:rPr>
        <w:t>products</w:t>
      </w:r>
      <w:r w:rsidR="007771F3" w:rsidRPr="00AD7A73">
        <w:rPr>
          <w:lang w:val="en-GB"/>
          <w:rPrChange w:id="251" w:author="Mathias Fuchs" w:date="2020-07-01T16:45:00Z">
            <w:rPr/>
          </w:rPrChange>
        </w:rPr>
        <w:t xml:space="preserve"> (GAMP5, Appendix M4</w:t>
      </w:r>
      <w:r w:rsidR="00525835" w:rsidRPr="00AD7A73">
        <w:rPr>
          <w:lang w:val="en-GB"/>
          <w:rPrChange w:id="252" w:author="Mathias Fuchs" w:date="2020-07-01T16:45:00Z">
            <w:rPr/>
          </w:rPrChange>
        </w:rPr>
        <w:t>, p127. – p 131</w:t>
      </w:r>
      <w:r w:rsidR="007771F3" w:rsidRPr="00AD7A73">
        <w:rPr>
          <w:lang w:val="en-GB"/>
          <w:rPrChange w:id="253" w:author="Mathias Fuchs" w:date="2020-07-01T16:45:00Z">
            <w:rPr/>
          </w:rPrChange>
        </w:rPr>
        <w:t>)</w:t>
      </w:r>
      <w:r w:rsidRPr="00AD7A73">
        <w:rPr>
          <w:lang w:val="en-GB"/>
          <w:rPrChange w:id="254" w:author="Mathias Fuchs" w:date="2020-07-01T16:45:00Z">
            <w:rPr/>
          </w:rPrChange>
        </w:rPr>
        <w:t>.</w:t>
      </w:r>
      <w:r w:rsidR="001C6256" w:rsidRPr="00AD7A73">
        <w:rPr>
          <w:lang w:val="en-GB"/>
          <w:rPrChange w:id="255" w:author="Mathias Fuchs" w:date="2020-07-01T16:45:00Z">
            <w:rPr/>
          </w:rPrChange>
        </w:rPr>
        <w:t xml:space="preserve"> </w:t>
      </w:r>
    </w:p>
    <w:p w14:paraId="4D664E0F" w14:textId="705CB6B8" w:rsidR="001C6256" w:rsidRPr="00AD7A73" w:rsidRDefault="001C6256" w:rsidP="0080660B">
      <w:pPr>
        <w:rPr>
          <w:lang w:val="en-GB"/>
          <w:rPrChange w:id="256" w:author="Mathias Fuchs" w:date="2020-07-01T16:45:00Z">
            <w:rPr/>
          </w:rPrChange>
        </w:rPr>
      </w:pPr>
      <w:r w:rsidRPr="00AD7A73">
        <w:rPr>
          <w:lang w:val="en-GB"/>
          <w:rPrChange w:id="257" w:author="Mathias Fuchs" w:date="2020-07-01T16:45:00Z">
            <w:rPr/>
          </w:rPrChange>
        </w:rPr>
        <w:t>GAMP5 distinguishes between following</w:t>
      </w:r>
      <w:r w:rsidR="008666A7" w:rsidRPr="00AD7A73">
        <w:rPr>
          <w:lang w:val="en-GB"/>
          <w:rPrChange w:id="258" w:author="Mathias Fuchs" w:date="2020-07-01T16:45:00Z">
            <w:rPr/>
          </w:rPrChange>
        </w:rPr>
        <w:t xml:space="preserve"> four</w:t>
      </w:r>
      <w:r w:rsidRPr="00AD7A73">
        <w:rPr>
          <w:lang w:val="en-GB"/>
          <w:rPrChange w:id="259" w:author="Mathias Fuchs" w:date="2020-07-01T16:45:00Z">
            <w:rPr/>
          </w:rPrChange>
        </w:rPr>
        <w:t xml:space="preserve"> categories</w:t>
      </w:r>
      <w:r w:rsidR="00525835" w:rsidRPr="00AD7A73">
        <w:rPr>
          <w:lang w:val="en-GB"/>
          <w:rPrChange w:id="260" w:author="Mathias Fuchs" w:date="2020-07-01T16:45:00Z">
            <w:rPr/>
          </w:rPrChange>
        </w:rPr>
        <w:t xml:space="preserve">, </w:t>
      </w:r>
      <w:r w:rsidR="008666A7" w:rsidRPr="00AD7A73">
        <w:rPr>
          <w:lang w:val="en-GB"/>
          <w:rPrChange w:id="261" w:author="Mathias Fuchs" w:date="2020-07-01T16:45:00Z">
            <w:rPr/>
          </w:rPrChange>
        </w:rPr>
        <w:t xml:space="preserve">omitting category </w:t>
      </w:r>
      <w:r w:rsidR="00525835" w:rsidRPr="00AD7A73">
        <w:rPr>
          <w:lang w:val="en-GB"/>
          <w:rPrChange w:id="262" w:author="Mathias Fuchs" w:date="2020-07-01T16:45:00Z">
            <w:rPr/>
          </w:rPrChange>
        </w:rPr>
        <w:t>2(p. 128 – p. 130</w:t>
      </w:r>
      <w:r w:rsidR="0024490E" w:rsidRPr="00AD7A73">
        <w:rPr>
          <w:lang w:val="en-GB"/>
          <w:rPrChange w:id="263" w:author="Mathias Fuchs" w:date="2020-07-01T16:45:00Z">
            <w:rPr/>
          </w:rPrChange>
        </w:rPr>
        <w:t>)</w:t>
      </w:r>
      <w:r w:rsidR="00525835" w:rsidRPr="00AD7A73">
        <w:rPr>
          <w:lang w:val="en-GB"/>
          <w:rPrChange w:id="264" w:author="Mathias Fuchs" w:date="2020-07-01T16:45:00Z">
            <w:rPr/>
          </w:rPrChange>
        </w:rPr>
        <w:t xml:space="preserve"> </w:t>
      </w:r>
      <w:r w:rsidRPr="00AD7A73">
        <w:rPr>
          <w:lang w:val="en-GB"/>
          <w:rPrChange w:id="265" w:author="Mathias Fuchs" w:date="2020-07-01T16:45:00Z">
            <w:rPr/>
          </w:rPrChange>
        </w:rPr>
        <w:t>:</w:t>
      </w:r>
    </w:p>
    <w:p w14:paraId="4026EC3A" w14:textId="7A6D08CC" w:rsidR="001C6256" w:rsidRDefault="001C6256" w:rsidP="009C718D">
      <w:pPr>
        <w:pStyle w:val="ListParagraph"/>
        <w:numPr>
          <w:ilvl w:val="0"/>
          <w:numId w:val="17"/>
        </w:numPr>
      </w:pPr>
      <w:r>
        <w:t>Infrastructure (Category 1)</w:t>
      </w:r>
    </w:p>
    <w:p w14:paraId="43F7676E" w14:textId="4093D9E9" w:rsidR="001C6256" w:rsidRDefault="001C6256" w:rsidP="009C718D">
      <w:pPr>
        <w:pStyle w:val="ListParagraph"/>
        <w:numPr>
          <w:ilvl w:val="0"/>
          <w:numId w:val="17"/>
        </w:numPr>
      </w:pPr>
      <w:r>
        <w:t xml:space="preserve">Non-Configured Software (Category </w:t>
      </w:r>
      <w:r w:rsidR="00525835">
        <w:t>3</w:t>
      </w:r>
      <w:r>
        <w:t>)</w:t>
      </w:r>
    </w:p>
    <w:p w14:paraId="53795D04" w14:textId="66127F40" w:rsidR="008666A7" w:rsidRDefault="008666A7" w:rsidP="009C718D">
      <w:pPr>
        <w:pStyle w:val="ListParagraph"/>
        <w:numPr>
          <w:ilvl w:val="0"/>
          <w:numId w:val="17"/>
        </w:numPr>
      </w:pPr>
      <w:r>
        <w:t>Configured Software (Category 4)</w:t>
      </w:r>
    </w:p>
    <w:p w14:paraId="6EA8A445" w14:textId="592A3D37" w:rsidR="008666A7" w:rsidRPr="001C6256" w:rsidRDefault="008666A7" w:rsidP="009C718D">
      <w:pPr>
        <w:pStyle w:val="ListParagraph"/>
        <w:numPr>
          <w:ilvl w:val="0"/>
          <w:numId w:val="17"/>
        </w:numPr>
      </w:pPr>
      <w:r>
        <w:t>Custom Software (Category 5)</w:t>
      </w:r>
    </w:p>
    <w:p w14:paraId="13CC9E6B" w14:textId="64849A6D" w:rsidR="00927FD5" w:rsidRPr="00AD7A73" w:rsidRDefault="00525835" w:rsidP="0080660B">
      <w:pPr>
        <w:rPr>
          <w:lang w:val="en-GB"/>
          <w:rPrChange w:id="266" w:author="Mathias Fuchs" w:date="2020-07-01T16:45:00Z">
            <w:rPr/>
          </w:rPrChange>
        </w:rPr>
      </w:pPr>
      <w:r w:rsidRPr="00AD7A73">
        <w:rPr>
          <w:lang w:val="en-GB"/>
          <w:rPrChange w:id="267" w:author="Mathias Fuchs" w:date="2020-07-01T16:45:00Z">
            <w:rPr/>
          </w:rPrChange>
        </w:rPr>
        <w:t>From Category 1 to 5 the risk usually increases due to higher complexity and less user experience (p.127), thereby increasing the required csv activities (GAMP p.130 und 131).</w:t>
      </w:r>
    </w:p>
    <w:p w14:paraId="2B0A67DB" w14:textId="386E86F7" w:rsidR="00927FD5" w:rsidRDefault="001F44D2" w:rsidP="00927FD5">
      <w:pPr>
        <w:pStyle w:val="Heading3"/>
        <w:rPr>
          <w:lang w:val="en-GB"/>
        </w:rPr>
      </w:pPr>
      <w:bookmarkStart w:id="268" w:name="_Toc45032362"/>
      <w:r w:rsidRPr="00AD7A73">
        <w:rPr>
          <w:lang w:val="en-GB"/>
          <w:rPrChange w:id="269" w:author="Mathias Fuchs" w:date="2020-07-01T16:45:00Z">
            <w:rPr/>
          </w:rPrChange>
        </w:rPr>
        <w:t>The Life Cycle Project Phase</w:t>
      </w:r>
      <w:r w:rsidR="00415971" w:rsidRPr="00AD7A73">
        <w:rPr>
          <w:lang w:val="en-GB"/>
          <w:rPrChange w:id="270" w:author="Mathias Fuchs" w:date="2020-07-01T16:45:00Z">
            <w:rPr/>
          </w:rPrChange>
        </w:rPr>
        <w:t xml:space="preserve"> and</w:t>
      </w:r>
      <w:r w:rsidRPr="00AD7A73">
        <w:rPr>
          <w:lang w:val="en-GB"/>
          <w:rPrChange w:id="271" w:author="Mathias Fuchs" w:date="2020-07-01T16:45:00Z">
            <w:rPr/>
          </w:rPrChange>
        </w:rPr>
        <w:t xml:space="preserve"> its</w:t>
      </w:r>
      <w:r w:rsidR="00415971" w:rsidRPr="00AD7A73">
        <w:rPr>
          <w:lang w:val="en-GB"/>
          <w:rPrChange w:id="272" w:author="Mathias Fuchs" w:date="2020-07-01T16:45:00Z">
            <w:rPr/>
          </w:rPrChange>
        </w:rPr>
        <w:t xml:space="preserve"> </w:t>
      </w:r>
      <w:r w:rsidR="00470D2F" w:rsidRPr="00AD7A73">
        <w:rPr>
          <w:lang w:val="en-GB"/>
          <w:rPrChange w:id="273" w:author="Mathias Fuchs" w:date="2020-07-01T16:45:00Z">
            <w:rPr/>
          </w:rPrChange>
        </w:rPr>
        <w:t>Verification Activities</w:t>
      </w:r>
      <w:bookmarkEnd w:id="268"/>
      <w:r w:rsidR="00927FD5">
        <w:rPr>
          <w:lang w:val="en-GB"/>
        </w:rPr>
        <w:t xml:space="preserve"> </w:t>
      </w:r>
    </w:p>
    <w:p w14:paraId="21A0FA1E" w14:textId="232BE74A" w:rsidR="00BF4B1E" w:rsidRPr="00AD7A73" w:rsidRDefault="00470D2F" w:rsidP="0080660B">
      <w:pPr>
        <w:rPr>
          <w:lang w:val="en-GB"/>
          <w:rPrChange w:id="274" w:author="Mathias Fuchs" w:date="2020-07-01T16:45:00Z">
            <w:rPr/>
          </w:rPrChange>
        </w:rPr>
      </w:pPr>
      <w:r w:rsidRPr="00AD7A73">
        <w:rPr>
          <w:lang w:val="en-GB"/>
          <w:rPrChange w:id="275" w:author="Mathias Fuchs" w:date="2020-07-01T16:45:00Z">
            <w:rPr/>
          </w:rPrChange>
        </w:rPr>
        <w:t>The most interesting life cycle phase to investigate in respect of verification activities</w:t>
      </w:r>
      <w:r w:rsidR="00EE1F44" w:rsidRPr="00AD7A73">
        <w:rPr>
          <w:lang w:val="en-GB"/>
          <w:rPrChange w:id="276" w:author="Mathias Fuchs" w:date="2020-07-01T16:45:00Z">
            <w:rPr/>
          </w:rPrChange>
        </w:rPr>
        <w:t xml:space="preserve"> and test automation</w:t>
      </w:r>
      <w:r w:rsidR="00BA0CCC" w:rsidRPr="00AD7A73">
        <w:rPr>
          <w:lang w:val="en-GB"/>
          <w:rPrChange w:id="277" w:author="Mathias Fuchs" w:date="2020-07-01T16:45:00Z">
            <w:rPr/>
          </w:rPrChange>
        </w:rPr>
        <w:t xml:space="preserve"> using BDD</w:t>
      </w:r>
      <w:r w:rsidRPr="00AD7A73">
        <w:rPr>
          <w:lang w:val="en-GB"/>
          <w:rPrChange w:id="278" w:author="Mathias Fuchs" w:date="2020-07-01T16:45:00Z">
            <w:rPr/>
          </w:rPrChange>
        </w:rPr>
        <w:t xml:space="preserve"> is the project phase</w:t>
      </w:r>
      <w:r w:rsidR="00BA0CCC" w:rsidRPr="00AD7A73">
        <w:rPr>
          <w:lang w:val="en-GB"/>
          <w:rPrChange w:id="279" w:author="Mathias Fuchs" w:date="2020-07-01T16:45:00Z">
            <w:rPr/>
          </w:rPrChange>
        </w:rPr>
        <w:t xml:space="preserve"> as BDD is a software development approach (Discovery p. 55) and because </w:t>
      </w:r>
      <w:r w:rsidR="00D4644D" w:rsidRPr="00AD7A73">
        <w:rPr>
          <w:lang w:val="en-GB"/>
          <w:rPrChange w:id="280" w:author="Mathias Fuchs" w:date="2020-07-01T16:45:00Z">
            <w:rPr/>
          </w:rPrChange>
        </w:rPr>
        <w:t>this phase</w:t>
      </w:r>
      <w:r w:rsidR="004B3B00" w:rsidRPr="00AD7A73">
        <w:rPr>
          <w:lang w:val="en-GB"/>
          <w:rPrChange w:id="281" w:author="Mathias Fuchs" w:date="2020-07-01T16:45:00Z">
            <w:rPr/>
          </w:rPrChange>
        </w:rPr>
        <w:t xml:space="preserve"> </w:t>
      </w:r>
      <w:commentRangeStart w:id="282"/>
      <w:r w:rsidR="004B3B00" w:rsidRPr="00AD7A73">
        <w:rPr>
          <w:lang w:val="en-GB"/>
          <w:rPrChange w:id="283" w:author="Mathias Fuchs" w:date="2020-07-01T16:45:00Z">
            <w:rPr/>
          </w:rPrChange>
        </w:rPr>
        <w:t>consist</w:t>
      </w:r>
      <w:r w:rsidR="00EE1F44" w:rsidRPr="00AD7A73">
        <w:rPr>
          <w:lang w:val="en-GB"/>
          <w:rPrChange w:id="284" w:author="Mathias Fuchs" w:date="2020-07-01T16:45:00Z">
            <w:rPr/>
          </w:rPrChange>
        </w:rPr>
        <w:t xml:space="preserve"> </w:t>
      </w:r>
      <w:r w:rsidR="004B3B00" w:rsidRPr="00AD7A73">
        <w:rPr>
          <w:lang w:val="en-GB"/>
          <w:rPrChange w:id="285" w:author="Mathias Fuchs" w:date="2020-07-01T16:45:00Z">
            <w:rPr/>
          </w:rPrChange>
        </w:rPr>
        <w:t>on</w:t>
      </w:r>
      <w:r w:rsidR="00142340" w:rsidRPr="00AD7A73">
        <w:rPr>
          <w:lang w:val="en-GB"/>
          <w:rPrChange w:id="286" w:author="Mathias Fuchs" w:date="2020-07-01T16:45:00Z">
            <w:rPr/>
          </w:rPrChange>
        </w:rPr>
        <w:t xml:space="preserve"> </w:t>
      </w:r>
      <w:r w:rsidR="00EE1F44" w:rsidRPr="00AD7A73">
        <w:rPr>
          <w:lang w:val="en-GB"/>
          <w:rPrChange w:id="287" w:author="Mathias Fuchs" w:date="2020-07-01T16:45:00Z">
            <w:rPr/>
          </w:rPrChange>
        </w:rPr>
        <w:t xml:space="preserve">four </w:t>
      </w:r>
      <w:r w:rsidR="00D4644D" w:rsidRPr="00AD7A73">
        <w:rPr>
          <w:lang w:val="en-GB"/>
          <w:rPrChange w:id="288" w:author="Mathias Fuchs" w:date="2020-07-01T16:45:00Z">
            <w:rPr/>
          </w:rPrChange>
        </w:rPr>
        <w:t>stages</w:t>
      </w:r>
      <w:r w:rsidR="00EE1F44" w:rsidRPr="00AD7A73">
        <w:rPr>
          <w:lang w:val="en-GB"/>
          <w:rPrChange w:id="289" w:author="Mathias Fuchs" w:date="2020-07-01T16:45:00Z">
            <w:rPr/>
          </w:rPrChange>
        </w:rPr>
        <w:t xml:space="preserve"> with one of them entirely </w:t>
      </w:r>
      <w:commentRangeEnd w:id="282"/>
      <w:r w:rsidR="00EA324A">
        <w:rPr>
          <w:rStyle w:val="CommentReference"/>
        </w:rPr>
        <w:commentReference w:id="282"/>
      </w:r>
      <w:r w:rsidR="00EE1F44" w:rsidRPr="00AD7A73">
        <w:rPr>
          <w:lang w:val="en-GB"/>
          <w:rPrChange w:id="290" w:author="Mathias Fuchs" w:date="2020-07-01T16:45:00Z">
            <w:rPr/>
          </w:rPrChange>
        </w:rPr>
        <w:t xml:space="preserve">dedicated to verification </w:t>
      </w:r>
      <w:r w:rsidR="00D4644D" w:rsidRPr="00AD7A73">
        <w:rPr>
          <w:lang w:val="en-GB"/>
          <w:rPrChange w:id="291" w:author="Mathias Fuchs" w:date="2020-07-01T16:45:00Z">
            <w:rPr/>
          </w:rPrChange>
        </w:rPr>
        <w:t xml:space="preserve">as shown in the following </w:t>
      </w:r>
      <w:r w:rsidR="00EE1F44" w:rsidRPr="00AD7A73">
        <w:rPr>
          <w:lang w:val="en-GB"/>
          <w:rPrChange w:id="292" w:author="Mathias Fuchs" w:date="2020-07-01T16:45:00Z">
            <w:rPr/>
          </w:rPrChange>
        </w:rPr>
        <w:t>(p.29)</w:t>
      </w:r>
      <w:r w:rsidR="004B3B00" w:rsidRPr="00AD7A73">
        <w:rPr>
          <w:lang w:val="en-GB"/>
          <w:rPrChange w:id="293" w:author="Mathias Fuchs" w:date="2020-07-01T16:45:00Z">
            <w:rPr/>
          </w:rPrChange>
        </w:rPr>
        <w:t>:</w:t>
      </w:r>
    </w:p>
    <w:p w14:paraId="201AB139" w14:textId="697FD3FF" w:rsidR="004B3B00" w:rsidRDefault="004B3B00" w:rsidP="009C718D">
      <w:pPr>
        <w:pStyle w:val="ListParagraph"/>
        <w:numPr>
          <w:ilvl w:val="0"/>
          <w:numId w:val="18"/>
        </w:numPr>
      </w:pPr>
      <w:r>
        <w:t>Planning</w:t>
      </w:r>
    </w:p>
    <w:p w14:paraId="5D9B3EFE" w14:textId="6A3DB435" w:rsidR="004B3B00" w:rsidRDefault="00BA0CCC" w:rsidP="009C718D">
      <w:pPr>
        <w:pStyle w:val="ListParagraph"/>
        <w:numPr>
          <w:ilvl w:val="0"/>
          <w:numId w:val="18"/>
        </w:numPr>
      </w:pPr>
      <w:r>
        <w:t>Specification, Configuration, and Coding</w:t>
      </w:r>
    </w:p>
    <w:p w14:paraId="7BD3C0A9" w14:textId="6848E06E" w:rsidR="004B3B00" w:rsidRDefault="004B3B00" w:rsidP="009C718D">
      <w:pPr>
        <w:pStyle w:val="ListParagraph"/>
        <w:numPr>
          <w:ilvl w:val="0"/>
          <w:numId w:val="18"/>
        </w:numPr>
      </w:pPr>
      <w:r>
        <w:t>Verification</w:t>
      </w:r>
    </w:p>
    <w:p w14:paraId="4ED6C6A9" w14:textId="62DC2F6A" w:rsidR="004B3B00" w:rsidRPr="004B3B00" w:rsidRDefault="004B3B00" w:rsidP="009C718D">
      <w:pPr>
        <w:pStyle w:val="ListParagraph"/>
        <w:numPr>
          <w:ilvl w:val="0"/>
          <w:numId w:val="18"/>
        </w:numPr>
      </w:pPr>
      <w:r>
        <w:t>Reporting and Release</w:t>
      </w:r>
    </w:p>
    <w:p w14:paraId="44BF5CE8" w14:textId="752D9736" w:rsidR="00BF4B1E" w:rsidRPr="00AD7A73" w:rsidRDefault="00EE1F44" w:rsidP="0080660B">
      <w:pPr>
        <w:rPr>
          <w:lang w:val="en-GB"/>
          <w:rPrChange w:id="294" w:author="Mathias Fuchs" w:date="2020-07-01T16:45:00Z">
            <w:rPr/>
          </w:rPrChange>
        </w:rPr>
      </w:pPr>
      <w:r w:rsidRPr="00AD7A73">
        <w:rPr>
          <w:lang w:val="en-GB"/>
          <w:rPrChange w:id="295" w:author="Mathias Fuchs" w:date="2020-07-01T16:45:00Z">
            <w:rPr/>
          </w:rPrChange>
        </w:rPr>
        <w:t xml:space="preserve">These four </w:t>
      </w:r>
      <w:r w:rsidR="00BA0CCC" w:rsidRPr="00AD7A73">
        <w:rPr>
          <w:lang w:val="en-GB"/>
          <w:rPrChange w:id="296" w:author="Mathias Fuchs" w:date="2020-07-01T16:45:00Z">
            <w:rPr/>
          </w:rPrChange>
        </w:rPr>
        <w:t>stages</w:t>
      </w:r>
      <w:r w:rsidR="00FA792F" w:rsidRPr="00AD7A73">
        <w:rPr>
          <w:lang w:val="en-GB"/>
          <w:rPrChange w:id="297" w:author="Mathias Fuchs" w:date="2020-07-01T16:45:00Z">
            <w:rPr/>
          </w:rPrChange>
        </w:rPr>
        <w:t xml:space="preserve"> are</w:t>
      </w:r>
      <w:r w:rsidRPr="00AD7A73">
        <w:rPr>
          <w:lang w:val="en-GB"/>
          <w:rPrChange w:id="298" w:author="Mathias Fuchs" w:date="2020-07-01T16:45:00Z">
            <w:rPr/>
          </w:rPrChange>
        </w:rPr>
        <w:t xml:space="preserve"> foreseen for all software</w:t>
      </w:r>
      <w:r w:rsidR="00FA792F" w:rsidRPr="00AD7A73">
        <w:rPr>
          <w:lang w:val="en-GB"/>
          <w:rPrChange w:id="299" w:author="Mathias Fuchs" w:date="2020-07-01T16:45:00Z">
            <w:rPr/>
          </w:rPrChange>
        </w:rPr>
        <w:t xml:space="preserve"> </w:t>
      </w:r>
      <w:r w:rsidRPr="00AD7A73">
        <w:rPr>
          <w:lang w:val="en-GB"/>
          <w:rPrChange w:id="300" w:author="Mathias Fuchs" w:date="2020-07-01T16:45:00Z">
            <w:rPr/>
          </w:rPrChange>
        </w:rPr>
        <w:t>types</w:t>
      </w:r>
      <w:r w:rsidR="00FA792F" w:rsidRPr="00AD7A73">
        <w:rPr>
          <w:lang w:val="en-GB"/>
          <w:rPrChange w:id="301" w:author="Mathias Fuchs" w:date="2020-07-01T16:45:00Z">
            <w:rPr/>
          </w:rPrChange>
        </w:rPr>
        <w:t xml:space="preserve">, but </w:t>
      </w:r>
      <w:r w:rsidRPr="00AD7A73">
        <w:rPr>
          <w:lang w:val="en-GB"/>
          <w:rPrChange w:id="302" w:author="Mathias Fuchs" w:date="2020-07-01T16:45:00Z">
            <w:rPr/>
          </w:rPrChange>
        </w:rPr>
        <w:t>the</w:t>
      </w:r>
      <w:r w:rsidR="00142340" w:rsidRPr="00AD7A73">
        <w:rPr>
          <w:lang w:val="en-GB"/>
          <w:rPrChange w:id="303" w:author="Mathias Fuchs" w:date="2020-07-01T16:45:00Z">
            <w:rPr/>
          </w:rPrChange>
        </w:rPr>
        <w:t xml:space="preserve"> extend</w:t>
      </w:r>
      <w:r w:rsidRPr="00AD7A73">
        <w:rPr>
          <w:lang w:val="en-GB"/>
          <w:rPrChange w:id="304" w:author="Mathias Fuchs" w:date="2020-07-01T16:45:00Z">
            <w:rPr/>
          </w:rPrChange>
        </w:rPr>
        <w:t xml:space="preserve"> of each step</w:t>
      </w:r>
      <w:r w:rsidR="00142340" w:rsidRPr="00AD7A73">
        <w:rPr>
          <w:lang w:val="en-GB"/>
          <w:rPrChange w:id="305" w:author="Mathias Fuchs" w:date="2020-07-01T16:45:00Z">
            <w:rPr/>
          </w:rPrChange>
        </w:rPr>
        <w:t xml:space="preserve"> varies depending on the</w:t>
      </w:r>
      <w:r w:rsidRPr="00AD7A73">
        <w:rPr>
          <w:lang w:val="en-GB"/>
          <w:rPrChange w:id="306" w:author="Mathias Fuchs" w:date="2020-07-01T16:45:00Z">
            <w:rPr/>
          </w:rPrChange>
        </w:rPr>
        <w:t>ir</w:t>
      </w:r>
      <w:r w:rsidR="00142340" w:rsidRPr="00AD7A73">
        <w:rPr>
          <w:lang w:val="en-GB"/>
          <w:rPrChange w:id="307" w:author="Mathias Fuchs" w:date="2020-07-01T16:45:00Z">
            <w:rPr/>
          </w:rPrChange>
        </w:rPr>
        <w:t xml:space="preserve"> category</w:t>
      </w:r>
      <w:r w:rsidR="00FA792F" w:rsidRPr="00AD7A73">
        <w:rPr>
          <w:lang w:val="en-GB"/>
          <w:rPrChange w:id="308" w:author="Mathias Fuchs" w:date="2020-07-01T16:45:00Z">
            <w:rPr/>
          </w:rPrChange>
        </w:rPr>
        <w:t xml:space="preserve"> (p.29 -  </w:t>
      </w:r>
      <w:r w:rsidR="00142340" w:rsidRPr="00AD7A73">
        <w:rPr>
          <w:lang w:val="en-GB"/>
          <w:rPrChange w:id="309" w:author="Mathias Fuchs" w:date="2020-07-01T16:45:00Z">
            <w:rPr/>
          </w:rPrChange>
        </w:rPr>
        <w:t xml:space="preserve">37). For example the verification step of a category 3 software consists </w:t>
      </w:r>
      <w:r w:rsidRPr="00AD7A73">
        <w:rPr>
          <w:lang w:val="en-GB"/>
          <w:rPrChange w:id="310" w:author="Mathias Fuchs" w:date="2020-07-01T16:45:00Z">
            <w:rPr/>
          </w:rPrChange>
        </w:rPr>
        <w:t xml:space="preserve">only </w:t>
      </w:r>
      <w:r w:rsidR="00142340" w:rsidRPr="00AD7A73">
        <w:rPr>
          <w:lang w:val="en-GB"/>
          <w:rPrChange w:id="311" w:author="Mathias Fuchs" w:date="2020-07-01T16:45:00Z">
            <w:rPr/>
          </w:rPrChange>
        </w:rPr>
        <w:t xml:space="preserve">of requirements testing (p.34), whereas for a category 5 software it includes module testing, integration testing, functional testing (corresponding to the OQ, as described in chapter </w:t>
      </w:r>
      <w:r w:rsidR="00142340" w:rsidRPr="00AD7A73">
        <w:rPr>
          <w:highlight w:val="yellow"/>
          <w:lang w:val="en-GB"/>
          <w:rPrChange w:id="312" w:author="Mathias Fuchs" w:date="2020-07-01T16:45:00Z">
            <w:rPr>
              <w:highlight w:val="yellow"/>
            </w:rPr>
          </w:rPrChange>
        </w:rPr>
        <w:t>3.3</w:t>
      </w:r>
      <w:r w:rsidR="00142340" w:rsidRPr="00AD7A73">
        <w:rPr>
          <w:lang w:val="en-GB"/>
          <w:rPrChange w:id="313" w:author="Mathias Fuchs" w:date="2020-07-01T16:45:00Z">
            <w:rPr/>
          </w:rPrChange>
        </w:rPr>
        <w:t xml:space="preserve"> ) and requirements testing.</w:t>
      </w:r>
    </w:p>
    <w:p w14:paraId="394DE024" w14:textId="6654D7E6" w:rsidR="00142340" w:rsidRPr="00AD7A73" w:rsidRDefault="00142340" w:rsidP="0080660B">
      <w:pPr>
        <w:rPr>
          <w:lang w:val="en-GB"/>
          <w:rPrChange w:id="314" w:author="Mathias Fuchs" w:date="2020-07-01T16:45:00Z">
            <w:rPr/>
          </w:rPrChange>
        </w:rPr>
      </w:pPr>
      <w:r w:rsidRPr="00AD7A73">
        <w:rPr>
          <w:lang w:val="en-GB"/>
          <w:rPrChange w:id="315" w:author="Mathias Fuchs" w:date="2020-07-01T16:45:00Z">
            <w:rPr/>
          </w:rPrChange>
        </w:rPr>
        <w:t>Since we want to investigate the automation of OQ, we will focus in the following</w:t>
      </w:r>
      <w:r w:rsidR="007A6059" w:rsidRPr="00AD7A73">
        <w:rPr>
          <w:lang w:val="en-GB"/>
          <w:rPrChange w:id="316" w:author="Mathias Fuchs" w:date="2020-07-01T16:45:00Z">
            <w:rPr/>
          </w:rPrChange>
        </w:rPr>
        <w:t xml:space="preserve"> </w:t>
      </w:r>
      <w:r w:rsidRPr="00AD7A73">
        <w:rPr>
          <w:lang w:val="en-GB"/>
          <w:rPrChange w:id="317" w:author="Mathias Fuchs" w:date="2020-07-01T16:45:00Z">
            <w:rPr/>
          </w:rPrChange>
        </w:rPr>
        <w:t>on a category 5 software.</w:t>
      </w:r>
    </w:p>
    <w:p w14:paraId="5FEB8079" w14:textId="102F5C70" w:rsidR="00BA0CCC" w:rsidRPr="00AD7A73" w:rsidRDefault="00E85376" w:rsidP="0080660B">
      <w:pPr>
        <w:rPr>
          <w:lang w:val="en-GB"/>
          <w:rPrChange w:id="318" w:author="Mathias Fuchs" w:date="2020-07-01T16:45:00Z">
            <w:rPr/>
          </w:rPrChange>
        </w:rPr>
      </w:pPr>
      <w:r w:rsidRPr="00AD7A73">
        <w:rPr>
          <w:lang w:val="en-GB"/>
          <w:rPrChange w:id="319" w:author="Mathias Fuchs" w:date="2020-07-01T16:45:00Z">
            <w:rPr/>
          </w:rPrChange>
        </w:rPr>
        <w:t xml:space="preserve">Next to verification activities in the project phase, </w:t>
      </w:r>
      <w:r w:rsidR="0055645A" w:rsidRPr="00AD7A73">
        <w:rPr>
          <w:lang w:val="en-GB"/>
          <w:rPrChange w:id="320" w:author="Mathias Fuchs" w:date="2020-07-01T16:45:00Z">
            <w:rPr/>
          </w:rPrChange>
        </w:rPr>
        <w:t>verification activities are also needed in the</w:t>
      </w:r>
      <w:r w:rsidRPr="00AD7A73">
        <w:rPr>
          <w:lang w:val="en-GB"/>
          <w:rPrChange w:id="321" w:author="Mathias Fuchs" w:date="2020-07-01T16:45:00Z">
            <w:rPr/>
          </w:rPrChange>
        </w:rPr>
        <w:t xml:space="preserve"> operation phase </w:t>
      </w:r>
      <w:r w:rsidR="0055645A" w:rsidRPr="00AD7A73">
        <w:rPr>
          <w:lang w:val="en-GB"/>
          <w:rPrChange w:id="322" w:author="Mathias Fuchs" w:date="2020-07-01T16:45:00Z">
            <w:rPr/>
          </w:rPrChange>
        </w:rPr>
        <w:t>while</w:t>
      </w:r>
      <w:r w:rsidRPr="00AD7A73">
        <w:rPr>
          <w:lang w:val="en-GB"/>
          <w:rPrChange w:id="323" w:author="Mathias Fuchs" w:date="2020-07-01T16:45:00Z">
            <w:rPr/>
          </w:rPrChange>
        </w:rPr>
        <w:t xml:space="preserve"> implement</w:t>
      </w:r>
      <w:r w:rsidR="0055645A" w:rsidRPr="00AD7A73">
        <w:rPr>
          <w:lang w:val="en-GB"/>
          <w:rPrChange w:id="324" w:author="Mathias Fuchs" w:date="2020-07-01T16:45:00Z">
            <w:rPr/>
          </w:rPrChange>
        </w:rPr>
        <w:t>ing</w:t>
      </w:r>
      <w:r w:rsidRPr="00AD7A73">
        <w:rPr>
          <w:lang w:val="en-GB"/>
          <w:rPrChange w:id="325" w:author="Mathias Fuchs" w:date="2020-07-01T16:45:00Z">
            <w:rPr/>
          </w:rPrChange>
        </w:rPr>
        <w:t xml:space="preserve"> changes in the software</w:t>
      </w:r>
      <w:r w:rsidR="0055645A" w:rsidRPr="00AD7A73">
        <w:rPr>
          <w:lang w:val="en-GB"/>
          <w:rPrChange w:id="326" w:author="Mathias Fuchs" w:date="2020-07-01T16:45:00Z">
            <w:rPr/>
          </w:rPrChange>
        </w:rPr>
        <w:t xml:space="preserve"> (GAMP5, figure 4.1 page 30)</w:t>
      </w:r>
      <w:r w:rsidRPr="00AD7A73">
        <w:rPr>
          <w:lang w:val="en-GB"/>
          <w:rPrChange w:id="327" w:author="Mathias Fuchs" w:date="2020-07-01T16:45:00Z">
            <w:rPr/>
          </w:rPrChange>
        </w:rPr>
        <w:t xml:space="preserve">. </w:t>
      </w:r>
      <w:r w:rsidR="001F44D2" w:rsidRPr="00AD7A73">
        <w:rPr>
          <w:lang w:val="en-GB"/>
          <w:rPrChange w:id="328" w:author="Mathias Fuchs" w:date="2020-07-01T16:45:00Z">
            <w:rPr/>
          </w:rPrChange>
        </w:rPr>
        <w:t xml:space="preserve">But </w:t>
      </w:r>
      <w:r w:rsidRPr="00AD7A73">
        <w:rPr>
          <w:lang w:val="en-GB"/>
          <w:rPrChange w:id="329" w:author="Mathias Fuchs" w:date="2020-07-01T16:45:00Z">
            <w:rPr/>
          </w:rPrChange>
        </w:rPr>
        <w:t>GAMP5 states</w:t>
      </w:r>
      <w:r w:rsidR="0055645A" w:rsidRPr="00AD7A73">
        <w:rPr>
          <w:lang w:val="en-GB"/>
          <w:rPrChange w:id="330" w:author="Mathias Fuchs" w:date="2020-07-01T16:45:00Z">
            <w:rPr/>
          </w:rPrChange>
        </w:rPr>
        <w:t xml:space="preserve"> in this respect</w:t>
      </w:r>
      <w:r w:rsidRPr="00AD7A73">
        <w:rPr>
          <w:lang w:val="en-GB"/>
          <w:rPrChange w:id="331" w:author="Mathias Fuchs" w:date="2020-07-01T16:45:00Z">
            <w:rPr/>
          </w:rPrChange>
        </w:rPr>
        <w:t xml:space="preserve"> that</w:t>
      </w:r>
      <w:r w:rsidR="0055645A" w:rsidRPr="00AD7A73">
        <w:rPr>
          <w:lang w:val="en-GB"/>
          <w:rPrChange w:id="332" w:author="Mathias Fuchs" w:date="2020-07-01T16:45:00Z">
            <w:rPr/>
          </w:rPrChange>
        </w:rPr>
        <w:t xml:space="preserve"> as well the verification stage as also</w:t>
      </w:r>
      <w:r w:rsidRPr="00AD7A73">
        <w:rPr>
          <w:lang w:val="en-GB"/>
          <w:rPrChange w:id="333" w:author="Mathias Fuchs" w:date="2020-07-01T16:45:00Z">
            <w:rPr/>
          </w:rPrChange>
        </w:rPr>
        <w:t xml:space="preserve"> </w:t>
      </w:r>
      <w:r w:rsidR="0055645A" w:rsidRPr="00AD7A73">
        <w:rPr>
          <w:lang w:val="en-GB"/>
          <w:rPrChange w:id="334" w:author="Mathias Fuchs" w:date="2020-07-01T16:45:00Z">
            <w:rPr/>
          </w:rPrChange>
        </w:rPr>
        <w:t>the other three</w:t>
      </w:r>
      <w:r w:rsidR="00BA0CCC" w:rsidRPr="00AD7A73">
        <w:rPr>
          <w:lang w:val="en-GB"/>
          <w:rPrChange w:id="335" w:author="Mathias Fuchs" w:date="2020-07-01T16:45:00Z">
            <w:rPr/>
          </w:rPrChange>
        </w:rPr>
        <w:t xml:space="preserve"> stages</w:t>
      </w:r>
      <w:r w:rsidR="0055645A" w:rsidRPr="00AD7A73">
        <w:rPr>
          <w:lang w:val="en-GB"/>
          <w:rPrChange w:id="336" w:author="Mathias Fuchs" w:date="2020-07-01T16:45:00Z">
            <w:rPr/>
          </w:rPrChange>
        </w:rPr>
        <w:t xml:space="preserve"> of the project phase</w:t>
      </w:r>
      <w:r w:rsidR="00BA0CCC" w:rsidRPr="00AD7A73">
        <w:rPr>
          <w:lang w:val="en-GB"/>
          <w:rPrChange w:id="337" w:author="Mathias Fuchs" w:date="2020-07-01T16:45:00Z">
            <w:rPr/>
          </w:rPrChange>
        </w:rPr>
        <w:t xml:space="preserve"> are equally applicable</w:t>
      </w:r>
      <w:r w:rsidRPr="00AD7A73">
        <w:rPr>
          <w:lang w:val="en-GB"/>
          <w:rPrChange w:id="338" w:author="Mathias Fuchs" w:date="2020-07-01T16:45:00Z">
            <w:rPr/>
          </w:rPrChange>
        </w:rPr>
        <w:t xml:space="preserve"> </w:t>
      </w:r>
      <w:r w:rsidR="0055645A" w:rsidRPr="00AD7A73">
        <w:rPr>
          <w:lang w:val="en-GB"/>
          <w:rPrChange w:id="339" w:author="Mathias Fuchs" w:date="2020-07-01T16:45:00Z">
            <w:rPr/>
          </w:rPrChange>
        </w:rPr>
        <w:t>for the</w:t>
      </w:r>
      <w:r w:rsidRPr="00AD7A73">
        <w:rPr>
          <w:lang w:val="en-GB"/>
          <w:rPrChange w:id="340" w:author="Mathias Fuchs" w:date="2020-07-01T16:45:00Z">
            <w:rPr/>
          </w:rPrChange>
        </w:rPr>
        <w:t xml:space="preserve"> subsequent changes during operation</w:t>
      </w:r>
      <w:r w:rsidR="0055645A" w:rsidRPr="00AD7A73">
        <w:rPr>
          <w:lang w:val="en-GB"/>
          <w:rPrChange w:id="341" w:author="Mathias Fuchs" w:date="2020-07-01T16:45:00Z">
            <w:rPr/>
          </w:rPrChange>
        </w:rPr>
        <w:t xml:space="preserve"> (p.29)</w:t>
      </w:r>
      <w:r w:rsidRPr="00AD7A73">
        <w:rPr>
          <w:lang w:val="en-GB"/>
          <w:rPrChange w:id="342" w:author="Mathias Fuchs" w:date="2020-07-01T16:45:00Z">
            <w:rPr/>
          </w:rPrChange>
        </w:rPr>
        <w:t>.</w:t>
      </w:r>
    </w:p>
    <w:p w14:paraId="22CC3FFD" w14:textId="77777777" w:rsidR="00BF4B1E" w:rsidRDefault="00BF4B1E" w:rsidP="00BF4B1E">
      <w:pPr>
        <w:pStyle w:val="Heading3"/>
        <w:rPr>
          <w:lang w:val="en-GB"/>
        </w:rPr>
      </w:pPr>
      <w:bookmarkStart w:id="343" w:name="_Toc45032363"/>
      <w:commentRangeStart w:id="344"/>
      <w:r>
        <w:rPr>
          <w:lang w:val="en-GB"/>
        </w:rPr>
        <w:lastRenderedPageBreak/>
        <w:t>Automated Testing</w:t>
      </w:r>
      <w:commentRangeEnd w:id="344"/>
      <w:r w:rsidR="00224116">
        <w:rPr>
          <w:rStyle w:val="CommentReference"/>
          <w:b w:val="0"/>
          <w:i w:val="0"/>
          <w:kern w:val="0"/>
          <w:lang w:eastAsia="en-US"/>
        </w:rPr>
        <w:commentReference w:id="344"/>
      </w:r>
      <w:bookmarkEnd w:id="343"/>
      <w:r>
        <w:rPr>
          <w:lang w:val="en-GB"/>
        </w:rPr>
        <w:t xml:space="preserve"> </w:t>
      </w:r>
    </w:p>
    <w:p w14:paraId="7F9631CD" w14:textId="34394899" w:rsidR="00BF4B1E" w:rsidRPr="00AD7A73" w:rsidRDefault="002C128E" w:rsidP="0080660B">
      <w:pPr>
        <w:rPr>
          <w:lang w:val="en-GB"/>
          <w:rPrChange w:id="345" w:author="Mathias Fuchs" w:date="2020-07-01T16:45:00Z">
            <w:rPr/>
          </w:rPrChange>
        </w:rPr>
      </w:pPr>
      <w:r w:rsidRPr="00AD7A73">
        <w:rPr>
          <w:lang w:val="en-GB"/>
          <w:rPrChange w:id="346" w:author="Mathias Fuchs" w:date="2020-07-01T16:45:00Z">
            <w:rPr/>
          </w:rPrChange>
        </w:rPr>
        <w:t xml:space="preserve">GAMP5 has a chapter specifically dedicated to automated testing (GAMP5 pp207). </w:t>
      </w:r>
      <w:commentRangeStart w:id="347"/>
      <w:r w:rsidRPr="00AD7A73">
        <w:rPr>
          <w:lang w:val="en-GB"/>
          <w:rPrChange w:id="348" w:author="Mathias Fuchs" w:date="2020-07-01T16:45:00Z">
            <w:rPr/>
          </w:rPrChange>
        </w:rPr>
        <w:t xml:space="preserve">It is stated, that </w:t>
      </w:r>
      <w:commentRangeEnd w:id="347"/>
      <w:r w:rsidR="004F12E3">
        <w:rPr>
          <w:rStyle w:val="CommentReference"/>
        </w:rPr>
        <w:commentReference w:id="347"/>
      </w:r>
      <w:r w:rsidRPr="00AD7A73">
        <w:rPr>
          <w:lang w:val="en-GB"/>
          <w:rPrChange w:id="349" w:author="Mathias Fuchs" w:date="2020-07-01T16:45:00Z">
            <w:rPr/>
          </w:rPrChange>
        </w:rPr>
        <w:t xml:space="preserve">automated testing offers a good possibility to improve efficiency and effectiveness of test execution </w:t>
      </w:r>
      <w:commentRangeStart w:id="350"/>
      <w:r w:rsidRPr="00AD7A73">
        <w:rPr>
          <w:lang w:val="en-GB"/>
          <w:rPrChange w:id="351" w:author="Mathias Fuchs" w:date="2020-07-01T16:45:00Z">
            <w:rPr/>
          </w:rPrChange>
        </w:rPr>
        <w:t xml:space="preserve">especially in respect of test coverage </w:t>
      </w:r>
      <w:commentRangeEnd w:id="350"/>
      <w:r>
        <w:rPr>
          <w:rStyle w:val="CommentReference"/>
        </w:rPr>
        <w:commentReference w:id="350"/>
      </w:r>
      <w:r w:rsidRPr="00AD7A73">
        <w:rPr>
          <w:lang w:val="en-GB"/>
          <w:rPrChange w:id="352" w:author="Mathias Fuchs" w:date="2020-07-01T16:45:00Z">
            <w:rPr/>
          </w:rPrChange>
        </w:rPr>
        <w:t>for regression testing (p207).</w:t>
      </w:r>
      <w:r w:rsidR="004F12E3" w:rsidRPr="00AD7A73">
        <w:rPr>
          <w:lang w:val="en-GB"/>
          <w:rPrChange w:id="353" w:author="Mathias Fuchs" w:date="2020-07-01T16:45:00Z">
            <w:rPr/>
          </w:rPrChange>
        </w:rPr>
        <w:t xml:space="preserve"> But it also states some rules that should be respected when using test automation tools. </w:t>
      </w:r>
      <w:r w:rsidR="00036811" w:rsidRPr="00AD7A73">
        <w:rPr>
          <w:lang w:val="en-GB"/>
          <w:rPrChange w:id="354" w:author="Mathias Fuchs" w:date="2020-07-01T16:45:00Z">
            <w:rPr/>
          </w:rPrChange>
        </w:rPr>
        <w:t xml:space="preserve">With regard to the </w:t>
      </w:r>
      <w:commentRangeStart w:id="355"/>
      <w:r w:rsidR="00036811" w:rsidRPr="00AD7A73">
        <w:rPr>
          <w:lang w:val="en-GB"/>
          <w:rPrChange w:id="356" w:author="Mathias Fuchs" w:date="2020-07-01T16:45:00Z">
            <w:rPr/>
          </w:rPrChange>
        </w:rPr>
        <w:t xml:space="preserve">research questions </w:t>
      </w:r>
      <w:commentRangeEnd w:id="355"/>
      <w:r w:rsidR="00036811">
        <w:rPr>
          <w:rStyle w:val="CommentReference"/>
        </w:rPr>
        <w:commentReference w:id="355"/>
      </w:r>
      <w:r w:rsidR="00036811" w:rsidRPr="00AD7A73">
        <w:rPr>
          <w:lang w:val="en-GB"/>
          <w:rPrChange w:id="357" w:author="Mathias Fuchs" w:date="2020-07-01T16:45:00Z">
            <w:rPr/>
          </w:rPrChange>
        </w:rPr>
        <w:t>of this thesis, the following points should be emphasized</w:t>
      </w:r>
      <w:r w:rsidR="004F12E3" w:rsidRPr="00AD7A73">
        <w:rPr>
          <w:lang w:val="en-GB"/>
          <w:rPrChange w:id="358" w:author="Mathias Fuchs" w:date="2020-07-01T16:45:00Z">
            <w:rPr/>
          </w:rPrChange>
        </w:rPr>
        <w:t>:</w:t>
      </w:r>
    </w:p>
    <w:p w14:paraId="73E2667F" w14:textId="38FD029E" w:rsidR="004F12E3" w:rsidRPr="00AD7A73" w:rsidRDefault="004F12E3" w:rsidP="009C718D">
      <w:pPr>
        <w:pStyle w:val="ListParagraph"/>
        <w:numPr>
          <w:ilvl w:val="0"/>
          <w:numId w:val="19"/>
        </w:numPr>
        <w:rPr>
          <w:lang w:val="en-GB"/>
          <w:rPrChange w:id="359" w:author="Mathias Fuchs" w:date="2020-07-01T16:45:00Z">
            <w:rPr/>
          </w:rPrChange>
        </w:rPr>
      </w:pPr>
      <w:r w:rsidRPr="00AD7A73">
        <w:rPr>
          <w:lang w:val="en-GB"/>
          <w:rPrChange w:id="360" w:author="Mathias Fuchs" w:date="2020-07-01T16:45:00Z">
            <w:rPr/>
          </w:rPrChange>
        </w:rPr>
        <w:t>The tools need to be validated (appropriate specification and risk based verification)</w:t>
      </w:r>
      <w:r w:rsidR="00B6550F" w:rsidRPr="00AD7A73">
        <w:rPr>
          <w:lang w:val="en-GB"/>
          <w:rPrChange w:id="361" w:author="Mathias Fuchs" w:date="2020-07-01T16:45:00Z">
            <w:rPr/>
          </w:rPrChange>
        </w:rPr>
        <w:t>, whereas GAMP5 normally considers established test tools as a category 1 software (p207)</w:t>
      </w:r>
    </w:p>
    <w:p w14:paraId="1E33792A" w14:textId="3E8D8174" w:rsidR="00B6550F" w:rsidRPr="00AD7A73" w:rsidRDefault="00B6550F" w:rsidP="009C718D">
      <w:pPr>
        <w:pStyle w:val="ListParagraph"/>
        <w:numPr>
          <w:ilvl w:val="0"/>
          <w:numId w:val="19"/>
        </w:numPr>
        <w:rPr>
          <w:lang w:val="en-GB"/>
          <w:rPrChange w:id="362" w:author="Mathias Fuchs" w:date="2020-07-01T16:45:00Z">
            <w:rPr/>
          </w:rPrChange>
        </w:rPr>
      </w:pPr>
      <w:r w:rsidRPr="00AD7A73">
        <w:rPr>
          <w:lang w:val="en-GB"/>
          <w:rPrChange w:id="363" w:author="Mathias Fuchs" w:date="2020-07-01T16:45:00Z">
            <w:rPr/>
          </w:rPrChange>
        </w:rPr>
        <w:t>The use of test automation tools should be defined in the test strategy and utilised in accordance with its intended use</w:t>
      </w:r>
      <w:r w:rsidR="009D3C94" w:rsidRPr="00AD7A73">
        <w:rPr>
          <w:lang w:val="en-GB"/>
          <w:rPrChange w:id="364" w:author="Mathias Fuchs" w:date="2020-07-01T16:45:00Z">
            <w:rPr/>
          </w:rPrChange>
        </w:rPr>
        <w:t xml:space="preserve"> (207)</w:t>
      </w:r>
      <w:r w:rsidRPr="00AD7A73">
        <w:rPr>
          <w:lang w:val="en-GB"/>
          <w:rPrChange w:id="365" w:author="Mathias Fuchs" w:date="2020-07-01T16:45:00Z">
            <w:rPr/>
          </w:rPrChange>
        </w:rPr>
        <w:t>.</w:t>
      </w:r>
    </w:p>
    <w:p w14:paraId="4A70CF67" w14:textId="325C79F3" w:rsidR="00B6550F" w:rsidRPr="004F12E3" w:rsidRDefault="00472F83" w:rsidP="009C718D">
      <w:pPr>
        <w:pStyle w:val="ListParagraph"/>
        <w:numPr>
          <w:ilvl w:val="0"/>
          <w:numId w:val="19"/>
        </w:numPr>
      </w:pPr>
      <w:r w:rsidRPr="00AD7A73">
        <w:rPr>
          <w:lang w:val="en-GB"/>
          <w:rPrChange w:id="366" w:author="Mathias Fuchs" w:date="2020-07-01T16:45:00Z">
            <w:rPr/>
          </w:rPrChange>
        </w:rPr>
        <w:t>The m</w:t>
      </w:r>
      <w:r w:rsidR="00B6550F" w:rsidRPr="00AD7A73">
        <w:rPr>
          <w:lang w:val="en-GB"/>
          <w:rPrChange w:id="367" w:author="Mathias Fuchs" w:date="2020-07-01T16:45:00Z">
            <w:rPr/>
          </w:rPrChange>
        </w:rPr>
        <w:t xml:space="preserve">aintenance of test documentation </w:t>
      </w:r>
      <w:r w:rsidRPr="00AD7A73">
        <w:rPr>
          <w:lang w:val="en-GB"/>
          <w:rPrChange w:id="368" w:author="Mathias Fuchs" w:date="2020-07-01T16:45:00Z">
            <w:rPr/>
          </w:rPrChange>
        </w:rPr>
        <w:t>have to</w:t>
      </w:r>
      <w:r w:rsidR="00414A01" w:rsidRPr="00AD7A73">
        <w:rPr>
          <w:lang w:val="en-GB"/>
          <w:rPrChange w:id="369" w:author="Mathias Fuchs" w:date="2020-07-01T16:45:00Z">
            <w:rPr/>
          </w:rPrChange>
        </w:rPr>
        <w:t xml:space="preserve"> conform </w:t>
      </w:r>
      <w:r w:rsidR="00031135" w:rsidRPr="00AD7A73">
        <w:rPr>
          <w:lang w:val="en-GB"/>
          <w:rPrChange w:id="370" w:author="Mathias Fuchs" w:date="2020-07-01T16:45:00Z">
            <w:rPr/>
          </w:rPrChange>
        </w:rPr>
        <w:t xml:space="preserve">at least </w:t>
      </w:r>
      <w:r w:rsidR="00414A01" w:rsidRPr="00AD7A73">
        <w:rPr>
          <w:lang w:val="en-GB"/>
          <w:rPrChange w:id="371" w:author="Mathias Fuchs" w:date="2020-07-01T16:45:00Z">
            <w:rPr/>
          </w:rPrChange>
        </w:rPr>
        <w:t>to the</w:t>
      </w:r>
      <w:r w:rsidR="00031135" w:rsidRPr="00AD7A73">
        <w:rPr>
          <w:lang w:val="en-GB"/>
          <w:rPrChange w:id="372" w:author="Mathias Fuchs" w:date="2020-07-01T16:45:00Z">
            <w:rPr/>
          </w:rPrChange>
        </w:rPr>
        <w:t xml:space="preserve"> standard </w:t>
      </w:r>
      <w:r w:rsidR="00414A01" w:rsidRPr="00AD7A73">
        <w:rPr>
          <w:lang w:val="en-GB"/>
          <w:rPrChange w:id="373" w:author="Mathias Fuchs" w:date="2020-07-01T16:45:00Z">
            <w:rPr/>
          </w:rPrChange>
        </w:rPr>
        <w:t>f</w:t>
      </w:r>
      <w:r w:rsidR="00031135" w:rsidRPr="00AD7A73">
        <w:rPr>
          <w:lang w:val="en-GB"/>
          <w:rPrChange w:id="374" w:author="Mathias Fuchs" w:date="2020-07-01T16:45:00Z">
            <w:rPr/>
          </w:rPrChange>
        </w:rPr>
        <w:t>or paper based testing</w:t>
      </w:r>
      <w:r w:rsidR="00414A01" w:rsidRPr="00AD7A73">
        <w:rPr>
          <w:lang w:val="en-GB"/>
          <w:rPrChange w:id="375" w:author="Mathias Fuchs" w:date="2020-07-01T16:45:00Z">
            <w:rPr/>
          </w:rPrChange>
        </w:rPr>
        <w:t xml:space="preserve"> (207, 208): To control automated test scripts, a documented procedure must be created and applied (208). </w:t>
      </w:r>
      <w:r w:rsidR="00B7241E" w:rsidRPr="00AD7A73">
        <w:rPr>
          <w:lang w:val="en-GB"/>
          <w:rPrChange w:id="376" w:author="Mathias Fuchs" w:date="2020-07-01T16:45:00Z">
            <w:rPr/>
          </w:rPrChange>
        </w:rPr>
        <w:t>The test results are normally available as logs generated by test automation. These should not only containt the acutal test results, but must also contain information such as an ID, date and time of test execution, the connection to the corresponding test script, the identity of the tester and the name of the test environment. They should furthermore be available for reviews and audits in a state that prevents the documents from being editable.</w:t>
      </w:r>
      <w:r w:rsidRPr="00AD7A73">
        <w:rPr>
          <w:lang w:val="en-GB"/>
          <w:rPrChange w:id="377" w:author="Mathias Fuchs" w:date="2020-07-01T16:45:00Z">
            <w:rPr/>
          </w:rPrChange>
        </w:rPr>
        <w:t xml:space="preserve"> The QA needs to agree on the handling of the test result documentation. </w:t>
      </w:r>
      <w:r w:rsidRPr="008F08F7">
        <w:rPr>
          <w:lang w:val="en-GB"/>
        </w:rPr>
        <w:t xml:space="preserve">This should be done while developing the test strategy. </w:t>
      </w:r>
      <w:r>
        <w:t>(208)</w:t>
      </w:r>
    </w:p>
    <w:p w14:paraId="4001751E" w14:textId="409E9191" w:rsidR="00BF4B1E" w:rsidRDefault="00BF4B1E" w:rsidP="0080660B">
      <w:pPr>
        <w:rPr>
          <w:lang w:val="en-GB"/>
        </w:rPr>
      </w:pPr>
    </w:p>
    <w:p w14:paraId="1E43457D" w14:textId="542D9C53" w:rsidR="00AC4914" w:rsidRPr="00AD7A73" w:rsidRDefault="00AC4914" w:rsidP="00AC4914">
      <w:pPr>
        <w:pStyle w:val="Heading2"/>
        <w:rPr>
          <w:lang w:val="en-GB"/>
          <w:rPrChange w:id="378" w:author="Mathias Fuchs" w:date="2020-07-01T16:45:00Z">
            <w:rPr/>
          </w:rPrChange>
        </w:rPr>
      </w:pPr>
      <w:bookmarkStart w:id="379" w:name="_Toc45032364"/>
      <w:r w:rsidRPr="00AD7A73">
        <w:rPr>
          <w:lang w:val="en-GB"/>
          <w:rPrChange w:id="380" w:author="Mathias Fuchs" w:date="2020-07-01T16:45:00Z">
            <w:rPr/>
          </w:rPrChange>
        </w:rPr>
        <w:t>Verification</w:t>
      </w:r>
      <w:r w:rsidR="006B5ECE" w:rsidRPr="00AD7A73">
        <w:rPr>
          <w:lang w:val="en-GB"/>
          <w:rPrChange w:id="381" w:author="Mathias Fuchs" w:date="2020-07-01T16:45:00Z">
            <w:rPr/>
          </w:rPrChange>
        </w:rPr>
        <w:t xml:space="preserve"> for Custom Applications</w:t>
      </w:r>
      <w:r w:rsidRPr="00AD7A73">
        <w:rPr>
          <w:lang w:val="en-GB"/>
          <w:rPrChange w:id="382" w:author="Mathias Fuchs" w:date="2020-07-01T16:45:00Z">
            <w:rPr/>
          </w:rPrChange>
        </w:rPr>
        <w:t xml:space="preserve"> According to GAMP5</w:t>
      </w:r>
      <w:bookmarkEnd w:id="379"/>
    </w:p>
    <w:p w14:paraId="3005F528" w14:textId="7A54F8B9" w:rsidR="00AC4914" w:rsidRPr="00AD7A73" w:rsidRDefault="00F84D09" w:rsidP="00AC4914">
      <w:pPr>
        <w:rPr>
          <w:lang w:val="en-GB" w:eastAsia="de-DE"/>
          <w:rPrChange w:id="383" w:author="Mathias Fuchs" w:date="2020-07-01T16:45:00Z">
            <w:rPr>
              <w:lang w:eastAsia="de-DE"/>
            </w:rPr>
          </w:rPrChange>
        </w:rPr>
      </w:pPr>
      <w:r w:rsidRPr="00AD7A73">
        <w:rPr>
          <w:lang w:val="en-GB" w:eastAsia="de-DE"/>
          <w:rPrChange w:id="384" w:author="Mathias Fuchs" w:date="2020-07-01T16:45:00Z">
            <w:rPr>
              <w:lang w:eastAsia="de-DE"/>
            </w:rPr>
          </w:rPrChange>
        </w:rPr>
        <w:t>V</w:t>
      </w:r>
      <w:r w:rsidR="004A3E5A" w:rsidRPr="00AD7A73">
        <w:rPr>
          <w:lang w:val="en-GB" w:eastAsia="de-DE"/>
          <w:rPrChange w:id="385" w:author="Mathias Fuchs" w:date="2020-07-01T16:45:00Z">
            <w:rPr>
              <w:lang w:eastAsia="de-DE"/>
            </w:rPr>
          </w:rPrChange>
        </w:rPr>
        <w:t>erification activities</w:t>
      </w:r>
      <w:r w:rsidR="008245D9" w:rsidRPr="00AD7A73">
        <w:rPr>
          <w:lang w:val="en-GB" w:eastAsia="de-DE"/>
          <w:rPrChange w:id="386" w:author="Mathias Fuchs" w:date="2020-07-01T16:45:00Z">
            <w:rPr>
              <w:lang w:eastAsia="de-DE"/>
            </w:rPr>
          </w:rPrChange>
        </w:rPr>
        <w:t xml:space="preserve"> for the implementation of a custom application</w:t>
      </w:r>
      <w:r w:rsidR="004A3E5A" w:rsidRPr="00AD7A73">
        <w:rPr>
          <w:lang w:val="en-GB" w:eastAsia="de-DE"/>
          <w:rPrChange w:id="387" w:author="Mathias Fuchs" w:date="2020-07-01T16:45:00Z">
            <w:rPr>
              <w:lang w:eastAsia="de-DE"/>
            </w:rPr>
          </w:rPrChange>
        </w:rPr>
        <w:t xml:space="preserve"> </w:t>
      </w:r>
      <w:r w:rsidRPr="00AD7A73">
        <w:rPr>
          <w:lang w:val="en-GB" w:eastAsia="de-DE"/>
          <w:rPrChange w:id="388" w:author="Mathias Fuchs" w:date="2020-07-01T16:45:00Z">
            <w:rPr>
              <w:lang w:eastAsia="de-DE"/>
            </w:rPr>
          </w:rPrChange>
        </w:rPr>
        <w:t>are about demonstrating</w:t>
      </w:r>
      <w:r w:rsidR="004A3E5A" w:rsidRPr="00AD7A73">
        <w:rPr>
          <w:lang w:val="en-GB" w:eastAsia="de-DE"/>
          <w:rPrChange w:id="389" w:author="Mathias Fuchs" w:date="2020-07-01T16:45:00Z">
            <w:rPr>
              <w:lang w:eastAsia="de-DE"/>
            </w:rPr>
          </w:rPrChange>
        </w:rPr>
        <w:t xml:space="preserve"> that the </w:t>
      </w:r>
      <w:r w:rsidR="008245D9" w:rsidRPr="00AD7A73">
        <w:rPr>
          <w:lang w:val="en-GB" w:eastAsia="de-DE"/>
          <w:rPrChange w:id="390" w:author="Mathias Fuchs" w:date="2020-07-01T16:45:00Z">
            <w:rPr>
              <w:lang w:eastAsia="de-DE"/>
            </w:rPr>
          </w:rPrChange>
        </w:rPr>
        <w:t>software</w:t>
      </w:r>
      <w:r w:rsidR="004A3E5A" w:rsidRPr="00AD7A73">
        <w:rPr>
          <w:lang w:val="en-GB" w:eastAsia="de-DE"/>
          <w:rPrChange w:id="391" w:author="Mathias Fuchs" w:date="2020-07-01T16:45:00Z">
            <w:rPr>
              <w:lang w:eastAsia="de-DE"/>
            </w:rPr>
          </w:rPrChange>
        </w:rPr>
        <w:t xml:space="preserve"> is compliant and fit for intended use </w:t>
      </w:r>
      <w:r w:rsidRPr="00AD7A73">
        <w:rPr>
          <w:lang w:val="en-GB" w:eastAsia="de-DE"/>
          <w:rPrChange w:id="392" w:author="Mathias Fuchs" w:date="2020-07-01T16:45:00Z">
            <w:rPr>
              <w:lang w:eastAsia="de-DE"/>
            </w:rPr>
          </w:rPrChange>
        </w:rPr>
        <w:t>by confirming that specifications have been fulfilled (</w:t>
      </w:r>
      <w:r w:rsidRPr="00AD7A73">
        <w:rPr>
          <w:highlight w:val="yellow"/>
          <w:lang w:val="en-GB" w:eastAsia="de-DE"/>
          <w:rPrChange w:id="393" w:author="Mathias Fuchs" w:date="2020-07-01T16:45:00Z">
            <w:rPr>
              <w:highlight w:val="yellow"/>
              <w:lang w:eastAsia="de-DE"/>
            </w:rPr>
          </w:rPrChange>
        </w:rPr>
        <w:t>GAMP5 pp. 31 and 37</w:t>
      </w:r>
      <w:r w:rsidRPr="00AD7A73">
        <w:rPr>
          <w:lang w:val="en-GB" w:eastAsia="de-DE"/>
          <w:rPrChange w:id="394" w:author="Mathias Fuchs" w:date="2020-07-01T16:45:00Z">
            <w:rPr>
              <w:lang w:eastAsia="de-DE"/>
            </w:rPr>
          </w:rPrChange>
        </w:rPr>
        <w:t xml:space="preserve">). GAMP5 foresees, that after </w:t>
      </w:r>
      <w:r w:rsidR="008245D9" w:rsidRPr="00AD7A73">
        <w:rPr>
          <w:lang w:val="en-GB" w:eastAsia="de-DE"/>
          <w:rPrChange w:id="395" w:author="Mathias Fuchs" w:date="2020-07-01T16:45:00Z">
            <w:rPr>
              <w:lang w:eastAsia="de-DE"/>
            </w:rPr>
          </w:rPrChange>
        </w:rPr>
        <w:t>the</w:t>
      </w:r>
      <w:r w:rsidRPr="00AD7A73">
        <w:rPr>
          <w:lang w:val="en-GB" w:eastAsia="de-DE"/>
          <w:rPrChange w:id="396" w:author="Mathias Fuchs" w:date="2020-07-01T16:45:00Z">
            <w:rPr>
              <w:lang w:eastAsia="de-DE"/>
            </w:rPr>
          </w:rPrChange>
        </w:rPr>
        <w:t xml:space="preserve"> application has been built</w:t>
      </w:r>
      <w:r w:rsidR="000010B7" w:rsidRPr="00AD7A73">
        <w:rPr>
          <w:lang w:val="en-GB" w:eastAsia="de-DE"/>
          <w:rPrChange w:id="397" w:author="Mathias Fuchs" w:date="2020-07-01T16:45:00Z">
            <w:rPr>
              <w:lang w:eastAsia="de-DE"/>
            </w:rPr>
          </w:rPrChange>
        </w:rPr>
        <w:t>, a</w:t>
      </w:r>
      <w:r w:rsidR="008245D9" w:rsidRPr="00AD7A73">
        <w:rPr>
          <w:lang w:val="en-GB" w:eastAsia="de-DE"/>
          <w:rPrChange w:id="398" w:author="Mathias Fuchs" w:date="2020-07-01T16:45:00Z">
            <w:rPr>
              <w:lang w:eastAsia="de-DE"/>
            </w:rPr>
          </w:rPrChange>
        </w:rPr>
        <w:t>n</w:t>
      </w:r>
      <w:r w:rsidR="000010B7" w:rsidRPr="00AD7A73">
        <w:rPr>
          <w:lang w:val="en-GB" w:eastAsia="de-DE"/>
          <w:rPrChange w:id="399" w:author="Mathias Fuchs" w:date="2020-07-01T16:45:00Z">
            <w:rPr>
              <w:lang w:eastAsia="de-DE"/>
            </w:rPr>
          </w:rPrChange>
        </w:rPr>
        <w:t xml:space="preserve"> installation qualification</w:t>
      </w:r>
      <w:r w:rsidR="00724B56" w:rsidRPr="00AD7A73">
        <w:rPr>
          <w:lang w:val="en-GB" w:eastAsia="de-DE"/>
          <w:rPrChange w:id="400" w:author="Mathias Fuchs" w:date="2020-07-01T16:45:00Z">
            <w:rPr>
              <w:lang w:eastAsia="de-DE"/>
            </w:rPr>
          </w:rPrChange>
        </w:rPr>
        <w:t xml:space="preserve"> (IQ)</w:t>
      </w:r>
      <w:r w:rsidR="000010B7" w:rsidRPr="00AD7A73">
        <w:rPr>
          <w:lang w:val="en-GB" w:eastAsia="de-DE"/>
          <w:rPrChange w:id="401" w:author="Mathias Fuchs" w:date="2020-07-01T16:45:00Z">
            <w:rPr>
              <w:lang w:eastAsia="de-DE"/>
            </w:rPr>
          </w:rPrChange>
        </w:rPr>
        <w:t>, an operational qualification</w:t>
      </w:r>
      <w:r w:rsidR="00724B56" w:rsidRPr="00AD7A73">
        <w:rPr>
          <w:lang w:val="en-GB" w:eastAsia="de-DE"/>
          <w:rPrChange w:id="402" w:author="Mathias Fuchs" w:date="2020-07-01T16:45:00Z">
            <w:rPr>
              <w:lang w:eastAsia="de-DE"/>
            </w:rPr>
          </w:rPrChange>
        </w:rPr>
        <w:t xml:space="preserve"> (OQ)</w:t>
      </w:r>
      <w:r w:rsidR="000010B7" w:rsidRPr="00AD7A73">
        <w:rPr>
          <w:lang w:val="en-GB" w:eastAsia="de-DE"/>
          <w:rPrChange w:id="403" w:author="Mathias Fuchs" w:date="2020-07-01T16:45:00Z">
            <w:rPr>
              <w:lang w:eastAsia="de-DE"/>
            </w:rPr>
          </w:rPrChange>
        </w:rPr>
        <w:t xml:space="preserve"> and</w:t>
      </w:r>
      <w:r w:rsidR="00724B56" w:rsidRPr="00AD7A73">
        <w:rPr>
          <w:lang w:val="en-GB" w:eastAsia="de-DE"/>
          <w:rPrChange w:id="404" w:author="Mathias Fuchs" w:date="2020-07-01T16:45:00Z">
            <w:rPr>
              <w:lang w:eastAsia="de-DE"/>
            </w:rPr>
          </w:rPrChange>
        </w:rPr>
        <w:t xml:space="preserve"> a</w:t>
      </w:r>
      <w:r w:rsidR="000010B7" w:rsidRPr="00AD7A73">
        <w:rPr>
          <w:lang w:val="en-GB" w:eastAsia="de-DE"/>
          <w:rPrChange w:id="405" w:author="Mathias Fuchs" w:date="2020-07-01T16:45:00Z">
            <w:rPr>
              <w:lang w:eastAsia="de-DE"/>
            </w:rPr>
          </w:rPrChange>
        </w:rPr>
        <w:t xml:space="preserve"> performance qualification</w:t>
      </w:r>
      <w:r w:rsidR="00724B56" w:rsidRPr="00AD7A73">
        <w:rPr>
          <w:lang w:val="en-GB" w:eastAsia="de-DE"/>
          <w:rPrChange w:id="406" w:author="Mathias Fuchs" w:date="2020-07-01T16:45:00Z">
            <w:rPr>
              <w:lang w:eastAsia="de-DE"/>
            </w:rPr>
          </w:rPrChange>
        </w:rPr>
        <w:t xml:space="preserve"> (PQ) </w:t>
      </w:r>
      <w:r w:rsidR="000B38D7" w:rsidRPr="00AD7A73">
        <w:rPr>
          <w:lang w:val="en-GB" w:eastAsia="de-DE"/>
          <w:rPrChange w:id="407" w:author="Mathias Fuchs" w:date="2020-07-01T16:45:00Z">
            <w:rPr>
              <w:lang w:eastAsia="de-DE"/>
            </w:rPr>
          </w:rPrChange>
        </w:rPr>
        <w:t>is</w:t>
      </w:r>
      <w:r w:rsidR="00724B56" w:rsidRPr="00AD7A73">
        <w:rPr>
          <w:lang w:val="en-GB" w:eastAsia="de-DE"/>
          <w:rPrChange w:id="408" w:author="Mathias Fuchs" w:date="2020-07-01T16:45:00Z">
            <w:rPr>
              <w:lang w:eastAsia="de-DE"/>
            </w:rPr>
          </w:rPrChange>
        </w:rPr>
        <w:t xml:space="preserve"> achieved by testing activities (</w:t>
      </w:r>
      <w:r w:rsidR="00724B56" w:rsidRPr="00AD7A73">
        <w:rPr>
          <w:highlight w:val="yellow"/>
          <w:lang w:val="en-GB" w:eastAsia="de-DE"/>
          <w:rPrChange w:id="409" w:author="Mathias Fuchs" w:date="2020-07-01T16:45:00Z">
            <w:rPr>
              <w:highlight w:val="yellow"/>
              <w:lang w:eastAsia="de-DE"/>
            </w:rPr>
          </w:rPrChange>
        </w:rPr>
        <w:t>GAMP5 p 38</w:t>
      </w:r>
      <w:r w:rsidR="00724B56" w:rsidRPr="00AD7A73">
        <w:rPr>
          <w:lang w:val="en-GB" w:eastAsia="de-DE"/>
          <w:rPrChange w:id="410" w:author="Mathias Fuchs" w:date="2020-07-01T16:45:00Z">
            <w:rPr>
              <w:lang w:eastAsia="de-DE"/>
            </w:rPr>
          </w:rPrChange>
        </w:rPr>
        <w:t>).</w:t>
      </w:r>
      <w:r w:rsidR="008245D9" w:rsidRPr="00AD7A73">
        <w:rPr>
          <w:lang w:val="en-GB" w:eastAsia="de-DE"/>
          <w:rPrChange w:id="411" w:author="Mathias Fuchs" w:date="2020-07-01T16:45:00Z">
            <w:rPr>
              <w:lang w:eastAsia="de-DE"/>
            </w:rPr>
          </w:rPrChange>
        </w:rPr>
        <w:t xml:space="preserve"> In this sense a test strategy, also called testplan</w:t>
      </w:r>
      <w:r w:rsidR="00662821" w:rsidRPr="00AD7A73">
        <w:rPr>
          <w:lang w:val="en-GB" w:eastAsia="de-DE"/>
          <w:rPrChange w:id="412" w:author="Mathias Fuchs" w:date="2020-07-01T16:45:00Z">
            <w:rPr>
              <w:lang w:eastAsia="de-DE"/>
            </w:rPr>
          </w:rPrChange>
        </w:rPr>
        <w:t>,</w:t>
      </w:r>
      <w:r w:rsidR="008245D9" w:rsidRPr="00AD7A73">
        <w:rPr>
          <w:lang w:val="en-GB" w:eastAsia="de-DE"/>
          <w:rPrChange w:id="413" w:author="Mathias Fuchs" w:date="2020-07-01T16:45:00Z">
            <w:rPr>
              <w:lang w:eastAsia="de-DE"/>
            </w:rPr>
          </w:rPrChange>
        </w:rPr>
        <w:t xml:space="preserve"> should define and document among others, how IQ, OQ and PQ should be applied for the specific software, based on company procedures that were established to define the general framework for testing (</w:t>
      </w:r>
      <w:r w:rsidR="008245D9" w:rsidRPr="00AD7A73">
        <w:rPr>
          <w:highlight w:val="yellow"/>
          <w:lang w:val="en-GB" w:eastAsia="de-DE"/>
          <w:rPrChange w:id="414" w:author="Mathias Fuchs" w:date="2020-07-01T16:45:00Z">
            <w:rPr>
              <w:highlight w:val="yellow"/>
              <w:lang w:eastAsia="de-DE"/>
            </w:rPr>
          </w:rPrChange>
        </w:rPr>
        <w:t>GAMP5 pp. 196 and 201</w:t>
      </w:r>
      <w:r w:rsidR="008245D9" w:rsidRPr="00AD7A73">
        <w:rPr>
          <w:lang w:val="en-GB" w:eastAsia="de-DE"/>
          <w:rPrChange w:id="415" w:author="Mathias Fuchs" w:date="2020-07-01T16:45:00Z">
            <w:rPr>
              <w:lang w:eastAsia="de-DE"/>
            </w:rPr>
          </w:rPrChange>
        </w:rPr>
        <w:t>).</w:t>
      </w:r>
      <w:r w:rsidR="00D32583" w:rsidRPr="00AD7A73">
        <w:rPr>
          <w:lang w:val="en-GB" w:eastAsia="de-DE"/>
          <w:rPrChange w:id="416" w:author="Mathias Fuchs" w:date="2020-07-01T16:45:00Z">
            <w:rPr>
              <w:lang w:eastAsia="de-DE"/>
            </w:rPr>
          </w:rPrChange>
        </w:rPr>
        <w:t xml:space="preserve"> On </w:t>
      </w:r>
      <w:r w:rsidR="00D32583" w:rsidRPr="00AD7A73">
        <w:rPr>
          <w:highlight w:val="yellow"/>
          <w:lang w:val="en-GB" w:eastAsia="de-DE"/>
          <w:rPrChange w:id="417" w:author="Mathias Fuchs" w:date="2020-07-01T16:45:00Z">
            <w:rPr>
              <w:highlight w:val="yellow"/>
              <w:lang w:eastAsia="de-DE"/>
            </w:rPr>
          </w:rPrChange>
        </w:rPr>
        <w:t>p.196</w:t>
      </w:r>
      <w:r w:rsidR="00D32583" w:rsidRPr="00AD7A73">
        <w:rPr>
          <w:lang w:val="en-GB" w:eastAsia="de-DE"/>
          <w:rPrChange w:id="418" w:author="Mathias Fuchs" w:date="2020-07-01T16:45:00Z">
            <w:rPr>
              <w:lang w:eastAsia="de-DE"/>
            </w:rPr>
          </w:rPrChange>
        </w:rPr>
        <w:t>, GAMP5 foresees, that the testplan is written by the test manager</w:t>
      </w:r>
      <w:r w:rsidR="00AD6F8C" w:rsidRPr="00AD7A73">
        <w:rPr>
          <w:lang w:val="en-GB" w:eastAsia="de-DE"/>
          <w:rPrChange w:id="419" w:author="Mathias Fuchs" w:date="2020-07-01T16:45:00Z">
            <w:rPr>
              <w:lang w:eastAsia="de-DE"/>
            </w:rPr>
          </w:rPrChange>
        </w:rPr>
        <w:t>, whereas for the approval the Quality Unit is suggested (</w:t>
      </w:r>
      <w:r w:rsidR="00AD6F8C" w:rsidRPr="00AD7A73">
        <w:rPr>
          <w:highlight w:val="yellow"/>
          <w:lang w:val="en-GB" w:eastAsia="de-DE"/>
          <w:rPrChange w:id="420" w:author="Mathias Fuchs" w:date="2020-07-01T16:45:00Z">
            <w:rPr>
              <w:highlight w:val="yellow"/>
              <w:lang w:eastAsia="de-DE"/>
            </w:rPr>
          </w:rPrChange>
        </w:rPr>
        <w:t>p.59</w:t>
      </w:r>
      <w:r w:rsidR="00AD6F8C" w:rsidRPr="00AD7A73">
        <w:rPr>
          <w:lang w:val="en-GB" w:eastAsia="de-DE"/>
          <w:rPrChange w:id="421" w:author="Mathias Fuchs" w:date="2020-07-01T16:45:00Z">
            <w:rPr>
              <w:lang w:eastAsia="de-DE"/>
            </w:rPr>
          </w:rPrChange>
        </w:rPr>
        <w:t>)</w:t>
      </w:r>
      <w:r w:rsidR="00D32583" w:rsidRPr="00AD7A73">
        <w:rPr>
          <w:lang w:val="en-GB" w:eastAsia="de-DE"/>
          <w:rPrChange w:id="422" w:author="Mathias Fuchs" w:date="2020-07-01T16:45:00Z">
            <w:rPr>
              <w:lang w:eastAsia="de-DE"/>
            </w:rPr>
          </w:rPrChange>
        </w:rPr>
        <w:t>.</w:t>
      </w:r>
    </w:p>
    <w:p w14:paraId="115AF2DD" w14:textId="72977408" w:rsidR="00A8541A" w:rsidRPr="00AD7A73" w:rsidRDefault="008245D9" w:rsidP="00AC4914">
      <w:pPr>
        <w:rPr>
          <w:lang w:val="en-GB"/>
          <w:rPrChange w:id="423" w:author="Mathias Fuchs" w:date="2020-07-01T16:45:00Z">
            <w:rPr/>
          </w:rPrChange>
        </w:rPr>
      </w:pPr>
      <w:r w:rsidRPr="00AD7A73">
        <w:rPr>
          <w:lang w:val="en-GB" w:eastAsia="de-DE"/>
          <w:rPrChange w:id="424" w:author="Mathias Fuchs" w:date="2020-07-01T16:45:00Z">
            <w:rPr>
              <w:lang w:eastAsia="de-DE"/>
            </w:rPr>
          </w:rPrChange>
        </w:rPr>
        <w:t>The figure below shows</w:t>
      </w:r>
      <w:r w:rsidR="00A8541A" w:rsidRPr="00AD7A73">
        <w:rPr>
          <w:lang w:val="en-GB" w:eastAsia="de-DE"/>
          <w:rPrChange w:id="425" w:author="Mathias Fuchs" w:date="2020-07-01T16:45:00Z">
            <w:rPr>
              <w:lang w:eastAsia="de-DE"/>
            </w:rPr>
          </w:rPrChange>
        </w:rPr>
        <w:t xml:space="preserve"> in an abstract form how specifications are related to the different testing </w:t>
      </w:r>
      <w:r w:rsidR="00662821" w:rsidRPr="00AD7A73">
        <w:rPr>
          <w:lang w:val="en-GB" w:eastAsia="de-DE"/>
          <w:rPrChange w:id="426" w:author="Mathias Fuchs" w:date="2020-07-01T16:45:00Z">
            <w:rPr>
              <w:lang w:eastAsia="de-DE"/>
            </w:rPr>
          </w:rPrChange>
        </w:rPr>
        <w:t>activities</w:t>
      </w:r>
      <w:r w:rsidR="00A8541A" w:rsidRPr="00AD7A73">
        <w:rPr>
          <w:lang w:val="en-GB" w:eastAsia="de-DE"/>
          <w:rPrChange w:id="427" w:author="Mathias Fuchs" w:date="2020-07-01T16:45:00Z">
            <w:rPr>
              <w:lang w:eastAsia="de-DE"/>
            </w:rPr>
          </w:rPrChange>
        </w:rPr>
        <w:t xml:space="preserve"> (</w:t>
      </w:r>
      <w:r w:rsidR="00AC4DA9" w:rsidRPr="00AD7A73">
        <w:rPr>
          <w:lang w:val="en-GB" w:eastAsia="de-DE"/>
          <w:rPrChange w:id="428" w:author="Mathias Fuchs" w:date="2020-07-01T16:45:00Z">
            <w:rPr>
              <w:lang w:eastAsia="de-DE"/>
            </w:rPr>
          </w:rPrChange>
        </w:rPr>
        <w:t xml:space="preserve">GAMP5, p. 36; </w:t>
      </w:r>
      <w:r w:rsidR="00A8541A" w:rsidRPr="00AD7A73">
        <w:rPr>
          <w:lang w:val="en-GB"/>
          <w:rPrChange w:id="429" w:author="Mathias Fuchs" w:date="2020-07-01T16:45:00Z">
            <w:rPr/>
          </w:rPrChange>
        </w:rPr>
        <w:t xml:space="preserve">200417 - </w:t>
      </w:r>
      <w:r w:rsidR="001D2147">
        <w:fldChar w:fldCharType="begin"/>
      </w:r>
      <w:r w:rsidR="001D2147" w:rsidRPr="001D2147">
        <w:rPr>
          <w:lang w:val="en-GB"/>
          <w:rPrChange w:id="430" w:author="Mathias Fuchs" w:date="2020-06-30T15:44:00Z">
            <w:rPr/>
          </w:rPrChange>
        </w:rPr>
        <w:instrText xml:space="preserve"> HYPERLINK "https://www.softwaretestinghelp.com/iq-oq-pq-software-validation/" </w:instrText>
      </w:r>
      <w:r w:rsidR="001D2147">
        <w:fldChar w:fldCharType="separate"/>
      </w:r>
      <w:r w:rsidR="00A8541A" w:rsidRPr="00AD7A73">
        <w:rPr>
          <w:rStyle w:val="Hyperlink"/>
          <w:lang w:val="en-GB"/>
          <w:rPrChange w:id="431" w:author="Mathias Fuchs" w:date="2020-07-01T16:45:00Z">
            <w:rPr>
              <w:rStyle w:val="Hyperlink"/>
            </w:rPr>
          </w:rPrChange>
        </w:rPr>
        <w:t>https://www.softwaretestinghelp.com/iq-oq-pq-software-valida</w:t>
      </w:r>
      <w:r w:rsidR="00A8541A" w:rsidRPr="00AD7A73">
        <w:rPr>
          <w:rStyle w:val="Hyperlink"/>
          <w:lang w:val="en-GB"/>
          <w:rPrChange w:id="432" w:author="Mathias Fuchs" w:date="2020-07-01T16:45:00Z">
            <w:rPr>
              <w:rStyle w:val="Hyperlink"/>
            </w:rPr>
          </w:rPrChange>
        </w:rPr>
        <w:lastRenderedPageBreak/>
        <w:t>tion/</w:t>
      </w:r>
      <w:r w:rsidR="001D2147">
        <w:rPr>
          <w:rStyle w:val="Hyperlink"/>
        </w:rPr>
        <w:fldChar w:fldCharType="end"/>
      </w:r>
      <w:r w:rsidR="00A8541A" w:rsidRPr="00AD7A73">
        <w:rPr>
          <w:lang w:val="en-GB" w:eastAsia="de-DE"/>
          <w:rPrChange w:id="433" w:author="Mathias Fuchs" w:date="2020-07-01T16:45:00Z">
            <w:rPr>
              <w:lang w:eastAsia="de-DE"/>
            </w:rPr>
          </w:rPrChange>
        </w:rPr>
        <w:t xml:space="preserve"> ;</w:t>
      </w:r>
      <w:r w:rsidR="00A8541A" w:rsidRPr="00AD7A73">
        <w:rPr>
          <w:lang w:val="en-GB"/>
          <w:rPrChange w:id="434" w:author="Mathias Fuchs" w:date="2020-07-01T16:45:00Z">
            <w:rPr/>
          </w:rPrChange>
        </w:rPr>
        <w:t xml:space="preserve"> 200419 - </w:t>
      </w:r>
      <w:r w:rsidR="001D2147">
        <w:fldChar w:fldCharType="begin"/>
      </w:r>
      <w:r w:rsidR="001D2147" w:rsidRPr="001D2147">
        <w:rPr>
          <w:lang w:val="en-GB"/>
          <w:rPrChange w:id="435" w:author="Mathias Fuchs" w:date="2020-06-30T15:44:00Z">
            <w:rPr/>
          </w:rPrChange>
        </w:rPr>
        <w:instrText xml:space="preserve"> HYPERLINK "https://www.blazesystems.com/blaze-iq-oq-pq.html" </w:instrText>
      </w:r>
      <w:r w:rsidR="001D2147">
        <w:fldChar w:fldCharType="separate"/>
      </w:r>
      <w:r w:rsidR="00A8541A" w:rsidRPr="00AD7A73">
        <w:rPr>
          <w:rStyle w:val="Hyperlink"/>
          <w:lang w:val="en-GB"/>
          <w:rPrChange w:id="436" w:author="Mathias Fuchs" w:date="2020-07-01T16:45:00Z">
            <w:rPr>
              <w:rStyle w:val="Hyperlink"/>
            </w:rPr>
          </w:rPrChange>
        </w:rPr>
        <w:t>https://www.blazesystems.com/blaze-iq-oq-pq.html</w:t>
      </w:r>
      <w:r w:rsidR="001D2147">
        <w:rPr>
          <w:rStyle w:val="Hyperlink"/>
        </w:rPr>
        <w:fldChar w:fldCharType="end"/>
      </w:r>
      <w:r w:rsidR="00A8541A" w:rsidRPr="00AD7A73">
        <w:rPr>
          <w:lang w:val="en-GB"/>
          <w:rPrChange w:id="437" w:author="Mathias Fuchs" w:date="2020-07-01T16:45:00Z">
            <w:rPr/>
          </w:rPrChange>
        </w:rPr>
        <w:t xml:space="preserve"> ; 200419 - </w:t>
      </w:r>
      <w:r w:rsidR="001D2147">
        <w:fldChar w:fldCharType="begin"/>
      </w:r>
      <w:r w:rsidR="001D2147" w:rsidRPr="001D2147">
        <w:rPr>
          <w:lang w:val="en-GB"/>
          <w:rPrChange w:id="438" w:author="Mathias Fuchs" w:date="2020-06-30T15:44:00Z">
            <w:rPr/>
          </w:rPrChange>
        </w:rPr>
        <w:instrText xml:space="preserve"> HYPERLINK "https://www.ciprecision.com/validation-services/" </w:instrText>
      </w:r>
      <w:r w:rsidR="001D2147">
        <w:fldChar w:fldCharType="separate"/>
      </w:r>
      <w:r w:rsidR="00A8541A" w:rsidRPr="00AD7A73">
        <w:rPr>
          <w:rStyle w:val="Hyperlink"/>
          <w:lang w:val="en-GB"/>
          <w:rPrChange w:id="439" w:author="Mathias Fuchs" w:date="2020-07-01T16:45:00Z">
            <w:rPr>
              <w:rStyle w:val="Hyperlink"/>
            </w:rPr>
          </w:rPrChange>
        </w:rPr>
        <w:t>https://www.ciprecision.com/validation-services/</w:t>
      </w:r>
      <w:r w:rsidR="001D2147">
        <w:rPr>
          <w:rStyle w:val="Hyperlink"/>
        </w:rPr>
        <w:fldChar w:fldCharType="end"/>
      </w:r>
      <w:r w:rsidR="00EF09E1" w:rsidRPr="00AD7A73">
        <w:rPr>
          <w:lang w:val="en-GB"/>
          <w:rPrChange w:id="440" w:author="Mathias Fuchs" w:date="2020-07-01T16:45:00Z">
            <w:rPr/>
          </w:rPrChange>
        </w:rPr>
        <w:t xml:space="preserve">; 200427 – auch heruntergeladen - </w:t>
      </w:r>
      <w:r w:rsidR="001D2147">
        <w:fldChar w:fldCharType="begin"/>
      </w:r>
      <w:r w:rsidR="001D2147" w:rsidRPr="001D2147">
        <w:rPr>
          <w:lang w:val="en-GB"/>
          <w:rPrChange w:id="441" w:author="Mathias Fuchs" w:date="2020-06-30T15:44:00Z">
            <w:rPr/>
          </w:rPrChange>
        </w:rPr>
        <w:instrText xml:space="preserve"> HYPERLINK "https://onlinelibrary.wiley.com/doi/pdf/10.1002/qaj.426" </w:instrText>
      </w:r>
      <w:r w:rsidR="001D2147">
        <w:fldChar w:fldCharType="separate"/>
      </w:r>
      <w:r w:rsidR="00EF09E1" w:rsidRPr="001D2147">
        <w:rPr>
          <w:rStyle w:val="Hyperlink"/>
          <w:lang w:val="en-GB"/>
          <w:rPrChange w:id="442" w:author="Mathias Fuchs" w:date="2020-06-30T15:44:00Z">
            <w:rPr>
              <w:rStyle w:val="Hyperlink"/>
            </w:rPr>
          </w:rPrChange>
        </w:rPr>
        <w:t>https://onlinelibrary.wiley.com/doi/pdf/10.1002/qaj.426</w:t>
      </w:r>
      <w:r w:rsidR="001D2147">
        <w:rPr>
          <w:rStyle w:val="Hyperlink"/>
        </w:rPr>
        <w:fldChar w:fldCharType="end"/>
      </w:r>
      <w:r w:rsidR="00EF09E1" w:rsidRPr="00AD7A73">
        <w:rPr>
          <w:lang w:val="en-GB"/>
          <w:rPrChange w:id="443" w:author="Mathias Fuchs" w:date="2020-07-01T16:45:00Z">
            <w:rPr/>
          </w:rPrChange>
        </w:rPr>
        <w:t xml:space="preserve"> )</w:t>
      </w:r>
      <w:r w:rsidR="00662821" w:rsidRPr="00AD7A73">
        <w:rPr>
          <w:lang w:val="en-GB"/>
          <w:rPrChange w:id="444" w:author="Mathias Fuchs" w:date="2020-07-01T16:45:00Z">
            <w:rPr/>
          </w:rPrChange>
        </w:rPr>
        <w:t>:</w:t>
      </w:r>
    </w:p>
    <w:p w14:paraId="4EB8775E" w14:textId="15C82020" w:rsidR="00B313E3" w:rsidRPr="00AD7A73" w:rsidRDefault="00B313E3" w:rsidP="00AC4914">
      <w:pPr>
        <w:rPr>
          <w:lang w:val="en-GB"/>
          <w:rPrChange w:id="445" w:author="Mathias Fuchs" w:date="2020-07-01T16:45:00Z">
            <w:rPr/>
          </w:rPrChange>
        </w:rPr>
      </w:pPr>
    </w:p>
    <w:p w14:paraId="39853056" w14:textId="02462A32" w:rsidR="00B313E3" w:rsidRDefault="00790DEE" w:rsidP="00AC4914">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1BD52448" w14:textId="77777777" w:rsidR="006B5ECE" w:rsidRDefault="006B5ECE" w:rsidP="00AC4914"/>
    <w:p w14:paraId="53B847AD" w14:textId="0468D794" w:rsidR="00AC4914" w:rsidRDefault="00AC4914" w:rsidP="00AC4914"/>
    <w:p w14:paraId="796B8DBD" w14:textId="452307A1" w:rsidR="00AC4914" w:rsidRDefault="00AC4914" w:rsidP="00AC4914"/>
    <w:p w14:paraId="741B2506" w14:textId="7071CC4A" w:rsidR="00AC4914" w:rsidRPr="00AD7A73" w:rsidRDefault="0097180E" w:rsidP="00AC4914">
      <w:pPr>
        <w:rPr>
          <w:lang w:val="en-GB"/>
          <w:rPrChange w:id="446" w:author="Mathias Fuchs" w:date="2020-07-01T16:45:00Z">
            <w:rPr/>
          </w:rPrChange>
        </w:rPr>
      </w:pPr>
      <w:r w:rsidRPr="00AD7A73">
        <w:rPr>
          <w:lang w:val="en-GB"/>
          <w:rPrChange w:id="447" w:author="Mathias Fuchs" w:date="2020-07-01T16:45:00Z">
            <w:rPr/>
          </w:rPrChange>
        </w:rPr>
        <w:t>I</w:t>
      </w:r>
      <w:r w:rsidR="005564D9" w:rsidRPr="00AD7A73">
        <w:rPr>
          <w:lang w:val="en-GB"/>
          <w:rPrChange w:id="448" w:author="Mathias Fuchs" w:date="2020-07-01T16:45:00Z">
            <w:rPr/>
          </w:rPrChange>
        </w:rPr>
        <w:t xml:space="preserve">n view of OQ automation, </w:t>
      </w:r>
      <w:r w:rsidR="00790DEE" w:rsidRPr="00AD7A73">
        <w:rPr>
          <w:lang w:val="en-GB"/>
          <w:rPrChange w:id="449" w:author="Mathias Fuchs" w:date="2020-07-01T16:45:00Z">
            <w:rPr/>
          </w:rPrChange>
        </w:rPr>
        <w:t>it</w:t>
      </w:r>
      <w:r w:rsidRPr="00AD7A73">
        <w:rPr>
          <w:lang w:val="en-GB"/>
          <w:rPrChange w:id="450" w:author="Mathias Fuchs" w:date="2020-07-01T16:45:00Z">
            <w:rPr/>
          </w:rPrChange>
        </w:rPr>
        <w:t xml:space="preserve"> has to be noted, </w:t>
      </w:r>
      <w:r w:rsidR="005564D9" w:rsidRPr="00AD7A73">
        <w:rPr>
          <w:lang w:val="en-GB"/>
          <w:rPrChange w:id="451" w:author="Mathias Fuchs" w:date="2020-07-01T16:45:00Z">
            <w:rPr/>
          </w:rPrChange>
        </w:rPr>
        <w:t xml:space="preserve">that the OQ </w:t>
      </w:r>
      <w:r w:rsidRPr="00AD7A73">
        <w:rPr>
          <w:lang w:val="en-GB"/>
          <w:rPrChange w:id="452" w:author="Mathias Fuchs" w:date="2020-07-01T16:45:00Z">
            <w:rPr/>
          </w:rPrChange>
        </w:rPr>
        <w:t>is</w:t>
      </w:r>
      <w:r w:rsidR="005564D9" w:rsidRPr="00AD7A73">
        <w:rPr>
          <w:lang w:val="en-GB"/>
          <w:rPrChange w:id="453" w:author="Mathias Fuchs" w:date="2020-07-01T16:45:00Z">
            <w:rPr/>
          </w:rPrChange>
        </w:rPr>
        <w:t xml:space="preserve"> performed on the fully built and installed software. In order to respect this process, that OQ </w:t>
      </w:r>
      <w:r w:rsidRPr="00AD7A73">
        <w:rPr>
          <w:lang w:val="en-GB"/>
          <w:rPrChange w:id="454" w:author="Mathias Fuchs" w:date="2020-07-01T16:45:00Z">
            <w:rPr/>
          </w:rPrChange>
        </w:rPr>
        <w:t>is</w:t>
      </w:r>
      <w:r w:rsidR="005564D9" w:rsidRPr="00AD7A73">
        <w:rPr>
          <w:lang w:val="en-GB"/>
          <w:rPrChange w:id="455" w:author="Mathias Fuchs" w:date="2020-07-01T16:45:00Z">
            <w:rPr/>
          </w:rPrChange>
        </w:rPr>
        <w:t xml:space="preserve"> performed after installation, it will not be possible to use automation tools that perform testings during the build process, as for example unit testing using Junit (</w:t>
      </w:r>
      <w:r w:rsidR="005564D9" w:rsidRPr="00AD7A73">
        <w:rPr>
          <w:highlight w:val="green"/>
          <w:lang w:val="en-GB"/>
          <w:rPrChange w:id="456" w:author="Mathias Fuchs" w:date="2020-07-01T16:45:00Z">
            <w:rPr>
              <w:highlight w:val="green"/>
            </w:rPr>
          </w:rPrChange>
        </w:rPr>
        <w:t>look for reference</w:t>
      </w:r>
      <w:r w:rsidR="005564D9" w:rsidRPr="00AD7A73">
        <w:rPr>
          <w:lang w:val="en-GB"/>
          <w:rPrChange w:id="457" w:author="Mathias Fuchs" w:date="2020-07-01T16:45:00Z">
            <w:rPr/>
          </w:rPrChange>
        </w:rPr>
        <w:t xml:space="preserve">). </w:t>
      </w:r>
      <w:r w:rsidRPr="00AD7A73">
        <w:rPr>
          <w:lang w:val="en-GB"/>
          <w:rPrChange w:id="458" w:author="Mathias Fuchs" w:date="2020-07-01T16:45:00Z">
            <w:rPr/>
          </w:rPrChange>
        </w:rPr>
        <w:t>Therefore,</w:t>
      </w:r>
      <w:r w:rsidR="005564D9" w:rsidRPr="00AD7A73">
        <w:rPr>
          <w:lang w:val="en-GB"/>
          <w:rPrChange w:id="459" w:author="Mathias Fuchs" w:date="2020-07-01T16:45:00Z">
            <w:rPr/>
          </w:rPrChange>
        </w:rPr>
        <w:t xml:space="preserve"> an OQ Test App will be needed, that </w:t>
      </w:r>
      <w:r w:rsidR="00AC4DA9" w:rsidRPr="00AD7A73">
        <w:rPr>
          <w:lang w:val="en-GB"/>
          <w:rPrChange w:id="460" w:author="Mathias Fuchs" w:date="2020-07-01T16:45:00Z">
            <w:rPr/>
          </w:rPrChange>
        </w:rPr>
        <w:t>uses</w:t>
      </w:r>
      <w:r w:rsidR="005564D9" w:rsidRPr="00AD7A73">
        <w:rPr>
          <w:lang w:val="en-GB"/>
          <w:rPrChange w:id="461" w:author="Mathias Fuchs" w:date="2020-07-01T16:45:00Z">
            <w:rPr/>
          </w:rPrChange>
        </w:rPr>
        <w:t xml:space="preserve"> the interfaces of the</w:t>
      </w:r>
      <w:r w:rsidR="00AC4DA9" w:rsidRPr="00AD7A73">
        <w:rPr>
          <w:lang w:val="en-GB"/>
          <w:rPrChange w:id="462" w:author="Mathias Fuchs" w:date="2020-07-01T16:45:00Z">
            <w:rPr/>
          </w:rPrChange>
        </w:rPr>
        <w:t xml:space="preserve"> deployed</w:t>
      </w:r>
      <w:r w:rsidR="005564D9" w:rsidRPr="00AD7A73">
        <w:rPr>
          <w:lang w:val="en-GB"/>
          <w:rPrChange w:id="463" w:author="Mathias Fuchs" w:date="2020-07-01T16:45:00Z">
            <w:rPr/>
          </w:rPrChange>
        </w:rPr>
        <w:t xml:space="preserve"> application.</w:t>
      </w:r>
    </w:p>
    <w:p w14:paraId="111C6FDD" w14:textId="58CD71EA" w:rsidR="005E09F2" w:rsidRPr="00AD7A73" w:rsidRDefault="005E09F2" w:rsidP="00AC4914">
      <w:pPr>
        <w:rPr>
          <w:lang w:val="en-GB"/>
          <w:rPrChange w:id="464" w:author="Mathias Fuchs" w:date="2020-07-01T16:45:00Z">
            <w:rPr/>
          </w:rPrChange>
        </w:rPr>
      </w:pPr>
      <w:r w:rsidRPr="00AD7A73">
        <w:rPr>
          <w:lang w:val="en-GB"/>
          <w:rPrChange w:id="465" w:author="Mathias Fuchs" w:date="2020-07-01T16:45:00Z">
            <w:rPr/>
          </w:rPrChange>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D7A73">
        <w:rPr>
          <w:lang w:val="en-GB"/>
          <w:rPrChange w:id="466" w:author="Mathias Fuchs" w:date="2020-07-01T16:45:00Z">
            <w:rPr/>
          </w:rPrChange>
        </w:rPr>
        <w:t xml:space="preserve"> (</w:t>
      </w:r>
      <w:r w:rsidR="00996166" w:rsidRPr="00AD7A73">
        <w:rPr>
          <w:highlight w:val="yellow"/>
          <w:lang w:val="en-GB"/>
          <w:rPrChange w:id="467" w:author="Mathias Fuchs" w:date="2020-07-01T16:45:00Z">
            <w:rPr>
              <w:highlight w:val="yellow"/>
            </w:rPr>
          </w:rPrChange>
        </w:rPr>
        <w:t>GAMP5, pp. 134-137</w:t>
      </w:r>
      <w:r w:rsidR="00996166" w:rsidRPr="00AD7A73">
        <w:rPr>
          <w:lang w:val="en-GB"/>
          <w:rPrChange w:id="468" w:author="Mathias Fuchs" w:date="2020-07-01T16:45:00Z">
            <w:rPr/>
          </w:rPrChange>
        </w:rPr>
        <w:t>)</w:t>
      </w:r>
      <w:r w:rsidRPr="00AD7A73">
        <w:rPr>
          <w:lang w:val="en-GB"/>
          <w:rPrChange w:id="469" w:author="Mathias Fuchs" w:date="2020-07-01T16:45:00Z">
            <w:rPr/>
          </w:rPrChange>
        </w:rPr>
        <w:t>.</w:t>
      </w:r>
    </w:p>
    <w:p w14:paraId="5C980F3A" w14:textId="58B9695A" w:rsidR="00790DEE" w:rsidRPr="00AD7A73" w:rsidRDefault="00790DEE" w:rsidP="00AC4914">
      <w:pPr>
        <w:rPr>
          <w:lang w:val="en-GB"/>
          <w:rPrChange w:id="470" w:author="Mathias Fuchs" w:date="2020-07-01T16:45:00Z">
            <w:rPr/>
          </w:rPrChange>
        </w:rPr>
      </w:pPr>
      <w:r w:rsidRPr="00AD7A73">
        <w:rPr>
          <w:lang w:val="en-GB"/>
          <w:rPrChange w:id="471" w:author="Mathias Fuchs" w:date="2020-07-01T16:45:00Z">
            <w:rPr/>
          </w:rPrChange>
        </w:rPr>
        <w:t>In a similar way than traceability, a</w:t>
      </w:r>
      <w:r w:rsidR="00097BFD" w:rsidRPr="00AD7A73">
        <w:rPr>
          <w:lang w:val="en-GB"/>
          <w:rPrChange w:id="472" w:author="Mathias Fuchs" w:date="2020-07-01T16:45:00Z">
            <w:rPr/>
          </w:rPrChange>
        </w:rPr>
        <w:t>lso</w:t>
      </w:r>
      <w:r w:rsidRPr="00AD7A73">
        <w:rPr>
          <w:lang w:val="en-GB"/>
          <w:rPrChange w:id="473" w:author="Mathias Fuchs" w:date="2020-07-01T16:45:00Z">
            <w:rPr/>
          </w:rPrChange>
        </w:rPr>
        <w:t xml:space="preserve"> functional risk assessment (FRA) is</w:t>
      </w:r>
      <w:r w:rsidR="00287849" w:rsidRPr="00AD7A73">
        <w:rPr>
          <w:lang w:val="en-GB"/>
          <w:rPrChange w:id="474" w:author="Mathias Fuchs" w:date="2020-07-01T16:45:00Z">
            <w:rPr/>
          </w:rPrChange>
        </w:rPr>
        <w:t xml:space="preserve"> based or has an impact</w:t>
      </w:r>
      <w:r w:rsidRPr="00AD7A73">
        <w:rPr>
          <w:lang w:val="en-GB"/>
          <w:rPrChange w:id="475" w:author="Mathias Fuchs" w:date="2020-07-01T16:45:00Z">
            <w:rPr/>
          </w:rPrChange>
        </w:rPr>
        <w:t xml:space="preserve"> </w:t>
      </w:r>
      <w:r w:rsidR="00287849" w:rsidRPr="00AD7A73">
        <w:rPr>
          <w:lang w:val="en-GB"/>
          <w:rPrChange w:id="476" w:author="Mathias Fuchs" w:date="2020-07-01T16:45:00Z">
            <w:rPr/>
          </w:rPrChange>
        </w:rPr>
        <w:t>on the</w:t>
      </w:r>
      <w:r w:rsidRPr="00AD7A73">
        <w:rPr>
          <w:lang w:val="en-GB"/>
          <w:rPrChange w:id="477" w:author="Mathias Fuchs" w:date="2020-07-01T16:45:00Z">
            <w:rPr/>
          </w:rPrChange>
        </w:rPr>
        <w:t xml:space="preserve"> </w:t>
      </w:r>
      <w:r w:rsidR="00287849" w:rsidRPr="00AD7A73">
        <w:rPr>
          <w:lang w:val="en-GB"/>
          <w:rPrChange w:id="478" w:author="Mathias Fuchs" w:date="2020-07-01T16:45:00Z">
            <w:rPr/>
          </w:rPrChange>
        </w:rPr>
        <w:t>whole</w:t>
      </w:r>
      <w:r w:rsidRPr="00AD7A73">
        <w:rPr>
          <w:lang w:val="en-GB"/>
          <w:rPrChange w:id="479" w:author="Mathias Fuchs" w:date="2020-07-01T16:45:00Z">
            <w:rPr/>
          </w:rPrChange>
        </w:rPr>
        <w:t xml:space="preserve"> software verification process (</w:t>
      </w:r>
      <w:r w:rsidR="00287849" w:rsidRPr="00AD7A73">
        <w:rPr>
          <w:highlight w:val="yellow"/>
          <w:lang w:val="en-GB"/>
          <w:rPrChange w:id="480" w:author="Mathias Fuchs" w:date="2020-07-01T16:45:00Z">
            <w:rPr>
              <w:highlight w:val="yellow"/>
            </w:rPr>
          </w:rPrChange>
        </w:rPr>
        <w:t>GAMP5 Page 51</w:t>
      </w:r>
      <w:r w:rsidRPr="00AD7A73">
        <w:rPr>
          <w:lang w:val="en-GB"/>
          <w:rPrChange w:id="481" w:author="Mathias Fuchs" w:date="2020-07-01T16:45:00Z">
            <w:rPr/>
          </w:rPrChange>
        </w:rPr>
        <w:t xml:space="preserve">). </w:t>
      </w:r>
    </w:p>
    <w:p w14:paraId="15B5D74D" w14:textId="452FA4D8" w:rsidR="00E75B39" w:rsidRPr="00DF0033" w:rsidRDefault="00093B16" w:rsidP="00E75B39">
      <w:pPr>
        <w:pStyle w:val="Heading2"/>
        <w:rPr>
          <w:lang w:val="en-GB"/>
        </w:rPr>
      </w:pPr>
      <w:bookmarkStart w:id="482" w:name="_Toc45032365"/>
      <w:r w:rsidRPr="00AD7A73">
        <w:rPr>
          <w:lang w:val="en-GB"/>
          <w:rPrChange w:id="483" w:author="Mathias Fuchs" w:date="2020-07-01T16:45:00Z">
            <w:rPr/>
          </w:rPrChange>
        </w:rPr>
        <w:lastRenderedPageBreak/>
        <w:t xml:space="preserve">The </w:t>
      </w:r>
      <w:r w:rsidR="00E75B39">
        <w:rPr>
          <w:lang w:val="en-GB"/>
        </w:rPr>
        <w:t>OQ</w:t>
      </w:r>
      <w:r w:rsidR="0001506E" w:rsidRPr="00AD7A73">
        <w:rPr>
          <w:lang w:val="en-GB"/>
          <w:rPrChange w:id="484" w:author="Mathias Fuchs" w:date="2020-07-01T16:45:00Z">
            <w:rPr/>
          </w:rPrChange>
        </w:rPr>
        <w:t xml:space="preserve"> Process</w:t>
      </w:r>
      <w:r w:rsidR="00E75B39">
        <w:rPr>
          <w:lang w:val="en-GB"/>
        </w:rPr>
        <w:t xml:space="preserve"> According to GAMP5</w:t>
      </w:r>
      <w:bookmarkEnd w:id="482"/>
    </w:p>
    <w:p w14:paraId="07B4E41D" w14:textId="389C443A" w:rsidR="009F0860" w:rsidRPr="00AD7A73" w:rsidRDefault="00900853" w:rsidP="00417554">
      <w:pPr>
        <w:rPr>
          <w:lang w:val="en-GB"/>
          <w:rPrChange w:id="485" w:author="Mathias Fuchs" w:date="2020-07-01T16:45:00Z">
            <w:rPr/>
          </w:rPrChange>
        </w:rPr>
      </w:pPr>
      <w:r w:rsidRPr="00AD7A73">
        <w:rPr>
          <w:lang w:val="en-GB"/>
          <w:rPrChange w:id="486" w:author="Mathias Fuchs" w:date="2020-07-01T16:45:00Z">
            <w:rPr/>
          </w:rPrChange>
        </w:rPr>
        <w:t>GAMP5 defines OQ</w:t>
      </w:r>
      <w:r w:rsidR="00655196" w:rsidRPr="00AD7A73">
        <w:rPr>
          <w:lang w:val="en-GB"/>
          <w:rPrChange w:id="487" w:author="Mathias Fuchs" w:date="2020-07-01T16:45:00Z">
            <w:rPr/>
          </w:rPrChange>
        </w:rPr>
        <w:t>s</w:t>
      </w:r>
      <w:r w:rsidRPr="00AD7A73">
        <w:rPr>
          <w:lang w:val="en-GB"/>
          <w:rPrChange w:id="488" w:author="Mathias Fuchs" w:date="2020-07-01T16:45:00Z">
            <w:rPr/>
          </w:rPrChange>
        </w:rPr>
        <w:t xml:space="preserve"> the following way: “Operational Qualification (OQ)” </w:t>
      </w:r>
      <w:commentRangeStart w:id="489"/>
      <w:r w:rsidRPr="00AD7A73">
        <w:rPr>
          <w:lang w:val="en-GB"/>
          <w:rPrChange w:id="490" w:author="Mathias Fuchs" w:date="2020-07-01T16:45:00Z">
            <w:rPr/>
          </w:rPrChange>
        </w:rPr>
        <w:t xml:space="preserve">[...is a...] </w:t>
      </w:r>
      <w:commentRangeEnd w:id="489"/>
      <w:r>
        <w:rPr>
          <w:rStyle w:val="CommentReference"/>
        </w:rPr>
        <w:commentReference w:id="489"/>
      </w:r>
      <w:r w:rsidRPr="00AD7A73">
        <w:rPr>
          <w:lang w:val="en-GB"/>
          <w:rPrChange w:id="491" w:author="Mathias Fuchs" w:date="2020-07-01T16:45:00Z">
            <w:rPr/>
          </w:rPrChange>
        </w:rPr>
        <w:t xml:space="preserve">“documented verification that a system operates according to written and pre-approved specifications throughout specified operating ranges </w:t>
      </w:r>
      <w:r w:rsidRPr="00AD7A73">
        <w:rPr>
          <w:highlight w:val="yellow"/>
          <w:lang w:val="en-GB"/>
          <w:rPrChange w:id="492" w:author="Mathias Fuchs" w:date="2020-07-01T16:45:00Z">
            <w:rPr>
              <w:highlight w:val="yellow"/>
            </w:rPr>
          </w:rPrChange>
        </w:rPr>
        <w:t>(GAMP5 p. 38)</w:t>
      </w:r>
      <w:r w:rsidRPr="00AD7A73">
        <w:rPr>
          <w:lang w:val="en-GB"/>
          <w:rPrChange w:id="493" w:author="Mathias Fuchs" w:date="2020-07-01T16:45:00Z">
            <w:rPr/>
          </w:rPrChange>
        </w:rPr>
        <w:t xml:space="preserve">. </w:t>
      </w:r>
      <w:r w:rsidR="00655196" w:rsidRPr="00AD7A73">
        <w:rPr>
          <w:lang w:val="en-GB"/>
          <w:rPrChange w:id="494" w:author="Mathias Fuchs" w:date="2020-07-01T16:45:00Z">
            <w:rPr/>
          </w:rPrChange>
        </w:rPr>
        <w:t>Whereas</w:t>
      </w:r>
      <w:r w:rsidR="00FF64F3" w:rsidRPr="00AD7A73">
        <w:rPr>
          <w:lang w:val="en-GB"/>
          <w:rPrChange w:id="495" w:author="Mathias Fuchs" w:date="2020-07-01T16:45:00Z">
            <w:rPr/>
          </w:rPrChange>
        </w:rPr>
        <w:t xml:space="preserve"> GAMP5</w:t>
      </w:r>
      <w:r w:rsidR="00655196" w:rsidRPr="00AD7A73">
        <w:rPr>
          <w:lang w:val="en-GB"/>
          <w:rPrChange w:id="496" w:author="Mathias Fuchs" w:date="2020-07-01T16:45:00Z">
            <w:rPr/>
          </w:rPrChange>
        </w:rPr>
        <w:t xml:space="preserve"> foresees following verification activity: “Testing or other verification of the system against specifications to demonstrate correct operation of functionality that support the specific business process </w:t>
      </w:r>
      <w:r w:rsidR="00FC0096" w:rsidRPr="00AD7A73">
        <w:rPr>
          <w:lang w:val="en-GB"/>
          <w:rPrChange w:id="497" w:author="Mathias Fuchs" w:date="2020-07-01T16:45:00Z">
            <w:rPr/>
          </w:rPrChange>
        </w:rPr>
        <w:t>through</w:t>
      </w:r>
      <w:r w:rsidR="00C26752" w:rsidRPr="00AD7A73">
        <w:rPr>
          <w:lang w:val="en-GB"/>
          <w:rPrChange w:id="498" w:author="Mathias Fuchs" w:date="2020-07-01T16:45:00Z">
            <w:rPr/>
          </w:rPrChange>
        </w:rPr>
        <w:t>out</w:t>
      </w:r>
      <w:r w:rsidR="00655196" w:rsidRPr="00AD7A73">
        <w:rPr>
          <w:lang w:val="en-GB"/>
          <w:rPrChange w:id="499" w:author="Mathias Fuchs" w:date="2020-07-01T16:45:00Z">
            <w:rPr/>
          </w:rPrChange>
        </w:rPr>
        <w:t xml:space="preserve"> all specifies operating ranges” </w:t>
      </w:r>
      <w:r w:rsidR="00655196" w:rsidRPr="00AD7A73">
        <w:rPr>
          <w:highlight w:val="yellow"/>
          <w:lang w:val="en-GB"/>
          <w:rPrChange w:id="500" w:author="Mathias Fuchs" w:date="2020-07-01T16:45:00Z">
            <w:rPr>
              <w:highlight w:val="yellow"/>
            </w:rPr>
          </w:rPrChange>
        </w:rPr>
        <w:t>(GAMP5 p. 38)</w:t>
      </w:r>
      <w:r w:rsidR="00655196" w:rsidRPr="00AD7A73">
        <w:rPr>
          <w:lang w:val="en-GB"/>
          <w:rPrChange w:id="501" w:author="Mathias Fuchs" w:date="2020-07-01T16:45:00Z">
            <w:rPr/>
          </w:rPrChange>
        </w:rPr>
        <w:t>.</w:t>
      </w:r>
      <w:r w:rsidR="00FF64F3" w:rsidRPr="00AD7A73">
        <w:rPr>
          <w:lang w:val="en-GB"/>
          <w:rPrChange w:id="502" w:author="Mathias Fuchs" w:date="2020-07-01T16:45:00Z">
            <w:rPr/>
          </w:rPrChange>
        </w:rPr>
        <w:t xml:space="preserve"> </w:t>
      </w:r>
      <w:r w:rsidR="006E3EC2" w:rsidRPr="00AD7A73">
        <w:rPr>
          <w:lang w:val="en-GB"/>
          <w:rPrChange w:id="503" w:author="Mathias Fuchs" w:date="2020-07-01T16:45:00Z">
            <w:rPr/>
          </w:rPrChange>
        </w:rPr>
        <w:t xml:space="preserve">In </w:t>
      </w:r>
      <w:r w:rsidR="006E3EC2" w:rsidRPr="00AD7A73">
        <w:rPr>
          <w:highlight w:val="yellow"/>
          <w:lang w:val="en-GB"/>
          <w:rPrChange w:id="504" w:author="Mathias Fuchs" w:date="2020-07-01T16:45:00Z">
            <w:rPr>
              <w:highlight w:val="yellow"/>
            </w:rPr>
          </w:rPrChange>
        </w:rPr>
        <w:t xml:space="preserve">the </w:t>
      </w:r>
      <w:r w:rsidR="00C26752" w:rsidRPr="00AD7A73">
        <w:rPr>
          <w:highlight w:val="yellow"/>
          <w:lang w:val="en-GB"/>
          <w:rPrChange w:id="505" w:author="Mathias Fuchs" w:date="2020-07-01T16:45:00Z">
            <w:rPr>
              <w:highlight w:val="yellow"/>
            </w:rPr>
          </w:rPrChange>
        </w:rPr>
        <w:t xml:space="preserve">GAMP5 </w:t>
      </w:r>
      <w:r w:rsidR="006E3EC2" w:rsidRPr="00AD7A73">
        <w:rPr>
          <w:highlight w:val="yellow"/>
          <w:lang w:val="en-GB"/>
          <w:rPrChange w:id="506" w:author="Mathias Fuchs" w:date="2020-07-01T16:45:00Z">
            <w:rPr>
              <w:highlight w:val="yellow"/>
            </w:rPr>
          </w:rPrChange>
        </w:rPr>
        <w:t>appendix D5 p. 21</w:t>
      </w:r>
      <w:r w:rsidR="00866A5E" w:rsidRPr="00AD7A73">
        <w:rPr>
          <w:lang w:val="en-GB"/>
          <w:rPrChange w:id="507" w:author="Mathias Fuchs" w:date="2020-07-01T16:45:00Z">
            <w:rPr/>
          </w:rPrChange>
        </w:rPr>
        <w:t>2 for custom applications,</w:t>
      </w:r>
      <w:r w:rsidR="006E3EC2" w:rsidRPr="00AD7A73">
        <w:rPr>
          <w:lang w:val="en-GB"/>
          <w:rPrChange w:id="508" w:author="Mathias Fuchs" w:date="2020-07-01T16:45:00Z">
            <w:rPr/>
          </w:rPrChange>
        </w:rPr>
        <w:t xml:space="preserve"> this is </w:t>
      </w:r>
      <w:r w:rsidR="00FC0096" w:rsidRPr="00AD7A73">
        <w:rPr>
          <w:lang w:val="en-GB"/>
          <w:rPrChange w:id="509" w:author="Mathias Fuchs" w:date="2020-07-01T16:45:00Z">
            <w:rPr/>
          </w:rPrChange>
        </w:rPr>
        <w:t>explicitly</w:t>
      </w:r>
      <w:r w:rsidR="006E3EC2" w:rsidRPr="00AD7A73">
        <w:rPr>
          <w:lang w:val="en-GB"/>
          <w:rPrChange w:id="510" w:author="Mathias Fuchs" w:date="2020-07-01T16:45:00Z">
            <w:rPr/>
          </w:rPrChange>
        </w:rPr>
        <w:t xml:space="preserve"> linked to functional testing, </w:t>
      </w:r>
      <w:r w:rsidR="00431045" w:rsidRPr="00AD7A73">
        <w:rPr>
          <w:lang w:val="en-GB"/>
          <w:rPrChange w:id="511" w:author="Mathias Fuchs" w:date="2020-07-01T16:45:00Z">
            <w:rPr/>
          </w:rPrChange>
        </w:rPr>
        <w:t>as it states</w:t>
      </w:r>
      <w:r w:rsidR="006E3EC2" w:rsidRPr="00AD7A73">
        <w:rPr>
          <w:lang w:val="en-GB"/>
          <w:rPrChange w:id="512" w:author="Mathias Fuchs" w:date="2020-07-01T16:45:00Z">
            <w:rPr/>
          </w:rPrChange>
        </w:rPr>
        <w:t xml:space="preserve"> that these testing</w:t>
      </w:r>
      <w:r w:rsidR="00C26752" w:rsidRPr="00AD7A73">
        <w:rPr>
          <w:lang w:val="en-GB"/>
          <w:rPrChange w:id="513" w:author="Mathias Fuchs" w:date="2020-07-01T16:45:00Z">
            <w:rPr/>
          </w:rPrChange>
        </w:rPr>
        <w:t>s</w:t>
      </w:r>
      <w:r w:rsidR="006E3EC2" w:rsidRPr="00AD7A73">
        <w:rPr>
          <w:lang w:val="en-GB"/>
          <w:rPrChange w:id="514" w:author="Mathias Fuchs" w:date="2020-07-01T16:45:00Z">
            <w:rPr/>
          </w:rPrChange>
        </w:rPr>
        <w:t xml:space="preserve"> should focus on </w:t>
      </w:r>
      <w:r w:rsidR="00CD7AE1" w:rsidRPr="00AD7A73">
        <w:rPr>
          <w:lang w:val="en-GB"/>
          <w:rPrChange w:id="515" w:author="Mathias Fuchs" w:date="2020-07-01T16:45:00Z">
            <w:rPr/>
          </w:rPrChange>
        </w:rPr>
        <w:t>f</w:t>
      </w:r>
      <w:r w:rsidR="006E3EC2" w:rsidRPr="00AD7A73">
        <w:rPr>
          <w:lang w:val="en-GB"/>
          <w:rPrChange w:id="516" w:author="Mathias Fuchs" w:date="2020-07-01T16:45:00Z">
            <w:rPr/>
          </w:rPrChange>
        </w:rPr>
        <w:t xml:space="preserve">unctionality that supports the specific </w:t>
      </w:r>
      <w:r w:rsidR="00CD7AE1" w:rsidRPr="00AD7A73">
        <w:rPr>
          <w:lang w:val="en-GB"/>
          <w:rPrChange w:id="517" w:author="Mathias Fuchs" w:date="2020-07-01T16:45:00Z">
            <w:rPr/>
          </w:rPrChange>
        </w:rPr>
        <w:t>b</w:t>
      </w:r>
      <w:r w:rsidR="006E3EC2" w:rsidRPr="00AD7A73">
        <w:rPr>
          <w:lang w:val="en-GB"/>
          <w:rPrChange w:id="518" w:author="Mathias Fuchs" w:date="2020-07-01T16:45:00Z">
            <w:rPr/>
          </w:rPrChange>
        </w:rPr>
        <w:t xml:space="preserve">usiness process based on risk </w:t>
      </w:r>
      <w:r w:rsidR="00C26752" w:rsidRPr="00AD7A73">
        <w:rPr>
          <w:lang w:val="en-GB"/>
          <w:rPrChange w:id="519" w:author="Mathias Fuchs" w:date="2020-07-01T16:45:00Z">
            <w:rPr/>
          </w:rPrChange>
        </w:rPr>
        <w:t>and supplier</w:t>
      </w:r>
      <w:r w:rsidR="006E3EC2" w:rsidRPr="00AD7A73">
        <w:rPr>
          <w:lang w:val="en-GB"/>
          <w:rPrChange w:id="520" w:author="Mathias Fuchs" w:date="2020-07-01T16:45:00Z">
            <w:rPr/>
          </w:rPrChange>
        </w:rPr>
        <w:t xml:space="preserve"> assessment</w:t>
      </w:r>
      <w:r w:rsidR="00431045" w:rsidRPr="00AD7A73">
        <w:rPr>
          <w:lang w:val="en-GB"/>
          <w:rPrChange w:id="521" w:author="Mathias Fuchs" w:date="2020-07-01T16:45:00Z">
            <w:rPr/>
          </w:rPrChange>
        </w:rPr>
        <w:t xml:space="preserve"> which exactly corresponds to the wording used to describe OQs as seen before</w:t>
      </w:r>
      <w:r w:rsidR="006E3EC2" w:rsidRPr="00AD7A73">
        <w:rPr>
          <w:lang w:val="en-GB"/>
          <w:rPrChange w:id="522" w:author="Mathias Fuchs" w:date="2020-07-01T16:45:00Z">
            <w:rPr/>
          </w:rPrChange>
        </w:rPr>
        <w:t>.</w:t>
      </w:r>
    </w:p>
    <w:p w14:paraId="22AE64B6" w14:textId="2739C7DF" w:rsidR="004434F6" w:rsidRPr="004434F6" w:rsidRDefault="000D74CE" w:rsidP="00417554">
      <w:pPr>
        <w:pStyle w:val="Heading3"/>
        <w:rPr>
          <w:lang w:val="en-GB"/>
        </w:rPr>
      </w:pPr>
      <w:bookmarkStart w:id="523" w:name="_Toc45032366"/>
      <w:r>
        <w:t>The Main Process</w:t>
      </w:r>
      <w:bookmarkEnd w:id="523"/>
    </w:p>
    <w:p w14:paraId="623D25EF" w14:textId="178CADEC" w:rsidR="00843A3F" w:rsidRPr="00AD7A73" w:rsidRDefault="004434F6" w:rsidP="00417554">
      <w:pPr>
        <w:rPr>
          <w:lang w:val="en-GB"/>
          <w:rPrChange w:id="524" w:author="Mathias Fuchs" w:date="2020-07-01T16:45:00Z">
            <w:rPr/>
          </w:rPrChange>
        </w:rPr>
      </w:pPr>
      <w:r w:rsidRPr="00AD7A73">
        <w:rPr>
          <w:lang w:val="en-GB"/>
          <w:rPrChange w:id="525" w:author="Mathias Fuchs" w:date="2020-07-01T16:45:00Z">
            <w:rPr/>
          </w:rPrChange>
        </w:rPr>
        <w:t xml:space="preserve">Writing OQs </w:t>
      </w:r>
      <w:r w:rsidR="00A461E2" w:rsidRPr="00AD7A73">
        <w:rPr>
          <w:lang w:val="en-GB"/>
          <w:rPrChange w:id="526" w:author="Mathias Fuchs" w:date="2020-07-01T16:45:00Z">
            <w:rPr/>
          </w:rPrChange>
        </w:rPr>
        <w:t xml:space="preserve">may </w:t>
      </w:r>
      <w:r w:rsidRPr="00AD7A73">
        <w:rPr>
          <w:lang w:val="en-GB"/>
          <w:rPrChange w:id="527" w:author="Mathias Fuchs" w:date="2020-07-01T16:45:00Z">
            <w:rPr/>
          </w:rPrChange>
        </w:rPr>
        <w:t>start in parallel with the development of the functional specifications</w:t>
      </w:r>
      <w:r w:rsidR="00FE506B" w:rsidRPr="00AD7A73">
        <w:rPr>
          <w:lang w:val="en-GB"/>
          <w:rPrChange w:id="528" w:author="Mathias Fuchs" w:date="2020-07-01T16:45:00Z">
            <w:rPr/>
          </w:rPrChange>
        </w:rPr>
        <w:t xml:space="preserve"> by the supplier</w:t>
      </w:r>
      <w:r w:rsidR="00A00624" w:rsidRPr="00AD7A73">
        <w:rPr>
          <w:lang w:val="en-GB"/>
          <w:rPrChange w:id="529" w:author="Mathias Fuchs" w:date="2020-07-01T16:45:00Z">
            <w:rPr/>
          </w:rPrChange>
        </w:rPr>
        <w:t xml:space="preserve"> (</w:t>
      </w:r>
      <w:commentRangeStart w:id="530"/>
      <w:r w:rsidR="00A00624" w:rsidRPr="00AD7A73">
        <w:rPr>
          <w:lang w:val="en-GB"/>
          <w:rPrChange w:id="531" w:author="Mathias Fuchs" w:date="2020-07-01T16:45:00Z">
            <w:rPr/>
          </w:rPrChange>
        </w:rPr>
        <w:t xml:space="preserve">e.g. the IT unit of the company </w:t>
      </w:r>
      <w:r w:rsidR="00A00624" w:rsidRPr="00AD7A73">
        <w:rPr>
          <w:highlight w:val="green"/>
          <w:lang w:val="en-GB"/>
          <w:rPrChange w:id="532" w:author="Mathias Fuchs" w:date="2020-07-01T16:45:00Z">
            <w:rPr>
              <w:highlight w:val="green"/>
            </w:rPr>
          </w:rPrChange>
        </w:rPr>
        <w:t>(</w:t>
      </w:r>
      <w:r w:rsidR="00A00624" w:rsidRPr="00A00624">
        <w:rPr>
          <w:rFonts w:ascii="Wingdings" w:eastAsia="Wingdings" w:hAnsi="Wingdings" w:cs="Wingdings"/>
          <w:highlight w:val="green"/>
        </w:rPr>
        <w:t></w:t>
      </w:r>
      <w:r w:rsidR="00A00624" w:rsidRPr="00AD7A73">
        <w:rPr>
          <w:highlight w:val="green"/>
          <w:lang w:val="en-GB"/>
          <w:rPrChange w:id="533" w:author="Mathias Fuchs" w:date="2020-07-01T16:45:00Z">
            <w:rPr>
              <w:highlight w:val="green"/>
            </w:rPr>
          </w:rPrChange>
        </w:rPr>
        <w:t xml:space="preserve"> check for reference</w:t>
      </w:r>
      <w:commentRangeEnd w:id="530"/>
      <w:r w:rsidR="00A461E2">
        <w:rPr>
          <w:rStyle w:val="CommentReference"/>
        </w:rPr>
        <w:commentReference w:id="530"/>
      </w:r>
      <w:r w:rsidR="00A00624" w:rsidRPr="00AD7A73">
        <w:rPr>
          <w:lang w:val="en-GB"/>
          <w:rPrChange w:id="534" w:author="Mathias Fuchs" w:date="2020-07-01T16:45:00Z">
            <w:rPr/>
          </w:rPrChange>
        </w:rPr>
        <w:t>)</w:t>
      </w:r>
      <w:r w:rsidR="00D76A03" w:rsidRPr="00AD7A73">
        <w:rPr>
          <w:lang w:val="en-GB"/>
          <w:rPrChange w:id="535" w:author="Mathias Fuchs" w:date="2020-07-01T16:45:00Z">
            <w:rPr/>
          </w:rPrChange>
        </w:rPr>
        <w:t xml:space="preserve">, </w:t>
      </w:r>
      <w:r w:rsidR="006834F0" w:rsidRPr="00AD7A73">
        <w:rPr>
          <w:lang w:val="en-GB"/>
          <w:rPrChange w:id="536" w:author="Mathias Fuchs" w:date="2020-07-01T16:45:00Z">
            <w:rPr/>
          </w:rPrChange>
        </w:rPr>
        <w:t xml:space="preserve">by </w:t>
      </w:r>
      <w:r w:rsidR="00A9349E" w:rsidRPr="00AD7A73">
        <w:rPr>
          <w:lang w:val="en-GB"/>
          <w:rPrChange w:id="537" w:author="Mathias Fuchs" w:date="2020-07-01T16:45:00Z">
            <w:rPr/>
          </w:rPrChange>
        </w:rPr>
        <w:t>elaborating</w:t>
      </w:r>
      <w:r w:rsidR="006834F0" w:rsidRPr="00AD7A73">
        <w:rPr>
          <w:lang w:val="en-GB"/>
          <w:rPrChange w:id="538" w:author="Mathias Fuchs" w:date="2020-07-01T16:45:00Z">
            <w:rPr/>
          </w:rPrChange>
        </w:rPr>
        <w:t xml:space="preserve"> the corresponding</w:t>
      </w:r>
      <w:r w:rsidR="00D76A03" w:rsidRPr="00AD7A73">
        <w:rPr>
          <w:lang w:val="en-GB"/>
          <w:rPrChange w:id="539" w:author="Mathias Fuchs" w:date="2020-07-01T16:45:00Z">
            <w:rPr/>
          </w:rPrChange>
        </w:rPr>
        <w:t xml:space="preserve"> test specifications </w:t>
      </w:r>
      <w:r w:rsidR="00D76A03" w:rsidRPr="00AD7A73">
        <w:rPr>
          <w:highlight w:val="yellow"/>
          <w:lang w:val="en-GB"/>
          <w:rPrChange w:id="540" w:author="Mathias Fuchs" w:date="2020-07-01T16:45:00Z">
            <w:rPr>
              <w:highlight w:val="yellow"/>
            </w:rPr>
          </w:rPrChange>
        </w:rPr>
        <w:t>(GAMP5 p199</w:t>
      </w:r>
      <w:r w:rsidR="00FE506B" w:rsidRPr="00AD7A73">
        <w:rPr>
          <w:highlight w:val="yellow"/>
          <w:lang w:val="en-GB"/>
          <w:rPrChange w:id="541" w:author="Mathias Fuchs" w:date="2020-07-01T16:45:00Z">
            <w:rPr>
              <w:highlight w:val="yellow"/>
            </w:rPr>
          </w:rPrChange>
        </w:rPr>
        <w:t xml:space="preserve"> in combination with p175</w:t>
      </w:r>
      <w:r w:rsidR="00D76A03" w:rsidRPr="00AD7A73">
        <w:rPr>
          <w:highlight w:val="yellow"/>
          <w:lang w:val="en-GB"/>
          <w:rPrChange w:id="542" w:author="Mathias Fuchs" w:date="2020-07-01T16:45:00Z">
            <w:rPr>
              <w:highlight w:val="yellow"/>
            </w:rPr>
          </w:rPrChange>
        </w:rPr>
        <w:t>)</w:t>
      </w:r>
      <w:r w:rsidR="00D76A03" w:rsidRPr="00AD7A73">
        <w:rPr>
          <w:lang w:val="en-GB"/>
          <w:rPrChange w:id="543" w:author="Mathias Fuchs" w:date="2020-07-01T16:45:00Z">
            <w:rPr/>
          </w:rPrChange>
        </w:rPr>
        <w:t>.</w:t>
      </w:r>
      <w:r w:rsidR="0039214D" w:rsidRPr="00AD7A73">
        <w:rPr>
          <w:lang w:val="en-GB"/>
          <w:rPrChange w:id="544" w:author="Mathias Fuchs" w:date="2020-07-01T16:45:00Z">
            <w:rPr/>
          </w:rPrChange>
        </w:rPr>
        <w:t xml:space="preserve"> </w:t>
      </w:r>
      <w:r w:rsidR="00D76A03" w:rsidRPr="00AD7A73">
        <w:rPr>
          <w:lang w:val="en-GB"/>
          <w:rPrChange w:id="545" w:author="Mathias Fuchs" w:date="2020-07-01T16:45:00Z">
            <w:rPr/>
          </w:rPrChange>
        </w:rPr>
        <w:t xml:space="preserve">GAMP5 does not mention which role is foreseen </w:t>
      </w:r>
      <w:r w:rsidR="00A461E2" w:rsidRPr="00AD7A73">
        <w:rPr>
          <w:lang w:val="en-GB"/>
          <w:rPrChange w:id="546" w:author="Mathias Fuchs" w:date="2020-07-01T16:45:00Z">
            <w:rPr/>
          </w:rPrChange>
        </w:rPr>
        <w:t>to write the test specifications</w:t>
      </w:r>
      <w:r w:rsidR="006834F0" w:rsidRPr="00AD7A73">
        <w:rPr>
          <w:lang w:val="en-GB"/>
          <w:rPrChange w:id="547" w:author="Mathias Fuchs" w:date="2020-07-01T16:45:00Z">
            <w:rPr/>
          </w:rPrChange>
        </w:rPr>
        <w:t>.</w:t>
      </w:r>
      <w:r w:rsidR="00843A3F" w:rsidRPr="00AD7A73">
        <w:rPr>
          <w:lang w:val="en-GB"/>
          <w:rPrChange w:id="548" w:author="Mathias Fuchs" w:date="2020-07-01T16:45:00Z">
            <w:rPr/>
          </w:rPrChange>
        </w:rPr>
        <w:t xml:space="preserve"> The test</w:t>
      </w:r>
      <w:r w:rsidR="006B6A02" w:rsidRPr="00AD7A73">
        <w:rPr>
          <w:lang w:val="en-GB"/>
          <w:rPrChange w:id="549" w:author="Mathias Fuchs" w:date="2020-07-01T16:45:00Z">
            <w:rPr/>
          </w:rPrChange>
        </w:rPr>
        <w:t xml:space="preserve"> specifications describe the overall purpose and a description of a set of test scripts</w:t>
      </w:r>
      <w:r w:rsidR="00536B14" w:rsidRPr="00AD7A73">
        <w:rPr>
          <w:lang w:val="en-GB"/>
          <w:rPrChange w:id="550" w:author="Mathias Fuchs" w:date="2020-07-01T16:45:00Z">
            <w:rPr/>
          </w:rPrChange>
        </w:rPr>
        <w:t xml:space="preserve"> </w:t>
      </w:r>
      <w:r w:rsidR="00536B14" w:rsidRPr="00AD7A73">
        <w:rPr>
          <w:highlight w:val="yellow"/>
          <w:lang w:val="en-GB"/>
          <w:rPrChange w:id="551" w:author="Mathias Fuchs" w:date="2020-07-01T16:45:00Z">
            <w:rPr>
              <w:highlight w:val="yellow"/>
            </w:rPr>
          </w:rPrChange>
        </w:rPr>
        <w:t>(GAMP5 p198)</w:t>
      </w:r>
      <w:r w:rsidR="006B6A02" w:rsidRPr="00AD7A73">
        <w:rPr>
          <w:lang w:val="en-GB"/>
          <w:rPrChange w:id="552" w:author="Mathias Fuchs" w:date="2020-07-01T16:45:00Z">
            <w:rPr/>
          </w:rPrChange>
        </w:rPr>
        <w:t xml:space="preserve">. For </w:t>
      </w:r>
      <w:r w:rsidR="00536B14" w:rsidRPr="00AD7A73">
        <w:rPr>
          <w:lang w:val="en-GB"/>
          <w:rPrChange w:id="553" w:author="Mathias Fuchs" w:date="2020-07-01T16:45:00Z">
            <w:rPr/>
          </w:rPrChange>
        </w:rPr>
        <w:t>example,</w:t>
      </w:r>
      <w:r w:rsidR="006B6A02" w:rsidRPr="00AD7A73">
        <w:rPr>
          <w:lang w:val="en-GB"/>
          <w:rPrChange w:id="554" w:author="Mathias Fuchs" w:date="2020-07-01T16:45:00Z">
            <w:rPr/>
          </w:rPrChange>
        </w:rPr>
        <w:t xml:space="preserve"> it defines which resources are needed, including tools for automated testing, the version of software under test, the test scripts to be carried out, </w:t>
      </w:r>
      <w:r w:rsidR="00536B14" w:rsidRPr="00AD7A73">
        <w:rPr>
          <w:lang w:val="en-GB"/>
          <w:rPrChange w:id="555" w:author="Mathias Fuchs" w:date="2020-07-01T16:45:00Z">
            <w:rPr/>
          </w:rPrChange>
        </w:rPr>
        <w:t>methods, prerequisites, required reviews and approvals</w:t>
      </w:r>
      <w:r w:rsidR="00ED5BC1" w:rsidRPr="00AD7A73">
        <w:rPr>
          <w:lang w:val="en-GB"/>
          <w:rPrChange w:id="556" w:author="Mathias Fuchs" w:date="2020-07-01T16:45:00Z">
            <w:rPr/>
          </w:rPrChange>
        </w:rPr>
        <w:t xml:space="preserve">, etc. </w:t>
      </w:r>
      <w:r w:rsidR="00536B14" w:rsidRPr="00AD7A73">
        <w:rPr>
          <w:highlight w:val="yellow"/>
          <w:lang w:val="en-GB"/>
          <w:rPrChange w:id="557" w:author="Mathias Fuchs" w:date="2020-07-01T16:45:00Z">
            <w:rPr>
              <w:highlight w:val="yellow"/>
            </w:rPr>
          </w:rPrChange>
        </w:rPr>
        <w:t>(GAMP5 p199)</w:t>
      </w:r>
      <w:r w:rsidR="00536B14" w:rsidRPr="00AD7A73">
        <w:rPr>
          <w:lang w:val="en-GB"/>
          <w:rPrChange w:id="558" w:author="Mathias Fuchs" w:date="2020-07-01T16:45:00Z">
            <w:rPr/>
          </w:rPrChange>
        </w:rPr>
        <w:t xml:space="preserve">. In addition, GAMP5 requires some metadata about the test specification document </w:t>
      </w:r>
      <w:r w:rsidR="00536B14" w:rsidRPr="00AD7A73">
        <w:rPr>
          <w:highlight w:val="yellow"/>
          <w:lang w:val="en-GB"/>
          <w:rPrChange w:id="559" w:author="Mathias Fuchs" w:date="2020-07-01T16:45:00Z">
            <w:rPr>
              <w:highlight w:val="yellow"/>
            </w:rPr>
          </w:rPrChange>
        </w:rPr>
        <w:t>(GAMP5 p199)</w:t>
      </w:r>
      <w:r w:rsidR="00536B14" w:rsidRPr="00AD7A73">
        <w:rPr>
          <w:lang w:val="en-GB"/>
          <w:rPrChange w:id="560" w:author="Mathias Fuchs" w:date="2020-07-01T16:45:00Z">
            <w:rPr/>
          </w:rPrChange>
        </w:rPr>
        <w:t>.</w:t>
      </w:r>
    </w:p>
    <w:p w14:paraId="6E2A618C" w14:textId="50F34086" w:rsidR="00A74BA3" w:rsidRPr="00AD7A73" w:rsidRDefault="004F0397" w:rsidP="00417554">
      <w:pPr>
        <w:rPr>
          <w:lang w:val="en-GB"/>
          <w:rPrChange w:id="561" w:author="Mathias Fuchs" w:date="2020-07-01T16:45:00Z">
            <w:rPr/>
          </w:rPrChange>
        </w:rPr>
      </w:pPr>
      <w:r w:rsidRPr="00AD7A73">
        <w:rPr>
          <w:lang w:val="en-GB"/>
          <w:rPrChange w:id="562" w:author="Mathias Fuchs" w:date="2020-07-01T16:45:00Z">
            <w:rPr/>
          </w:rPrChange>
        </w:rPr>
        <w:t xml:space="preserve">Based on the test specification, the test analyst is responsible for developing test scripts that describe the tests to be performed in such a way that the testers can execute them consistently </w:t>
      </w:r>
      <w:r w:rsidRPr="00AD7A73">
        <w:rPr>
          <w:highlight w:val="yellow"/>
          <w:lang w:val="en-GB"/>
          <w:rPrChange w:id="563" w:author="Mathias Fuchs" w:date="2020-07-01T16:45:00Z">
            <w:rPr>
              <w:highlight w:val="yellow"/>
            </w:rPr>
          </w:rPrChange>
        </w:rPr>
        <w:t>(GAMP5 p199)</w:t>
      </w:r>
      <w:r w:rsidRPr="00AD7A73">
        <w:rPr>
          <w:lang w:val="en-GB"/>
          <w:rPrChange w:id="564" w:author="Mathias Fuchs" w:date="2020-07-01T16:45:00Z">
            <w:rPr/>
          </w:rPrChange>
        </w:rPr>
        <w:t xml:space="preserve">. </w:t>
      </w:r>
      <w:r w:rsidR="008601B3" w:rsidRPr="00AD7A73">
        <w:rPr>
          <w:lang w:val="en-GB"/>
          <w:rPrChange w:id="565" w:author="Mathias Fuchs" w:date="2020-07-01T16:45:00Z">
            <w:rPr/>
          </w:rPrChange>
        </w:rPr>
        <w:t>Next to some metadata</w:t>
      </w:r>
      <w:r w:rsidR="00A461E2" w:rsidRPr="00AD7A73">
        <w:rPr>
          <w:lang w:val="en-GB"/>
          <w:rPrChange w:id="566" w:author="Mathias Fuchs" w:date="2020-07-01T16:45:00Z">
            <w:rPr/>
          </w:rPrChange>
        </w:rPr>
        <w:t xml:space="preserve"> like unique test reference and cross references to control specifications</w:t>
      </w:r>
      <w:r w:rsidR="008601B3" w:rsidRPr="00AD7A73">
        <w:rPr>
          <w:lang w:val="en-GB"/>
          <w:rPrChange w:id="567" w:author="Mathias Fuchs" w:date="2020-07-01T16:45:00Z">
            <w:rPr/>
          </w:rPrChange>
        </w:rPr>
        <w:t xml:space="preserve">, test scripts consist </w:t>
      </w:r>
      <w:r w:rsidR="00A461E2" w:rsidRPr="00AD7A73">
        <w:rPr>
          <w:lang w:val="en-GB"/>
          <w:rPrChange w:id="568" w:author="Mathias Fuchs" w:date="2020-07-01T16:45:00Z">
            <w:rPr/>
          </w:rPrChange>
        </w:rPr>
        <w:t>also</w:t>
      </w:r>
      <w:r w:rsidR="008601B3" w:rsidRPr="00AD7A73">
        <w:rPr>
          <w:lang w:val="en-GB"/>
          <w:rPrChange w:id="569" w:author="Mathias Fuchs" w:date="2020-07-01T16:45:00Z">
            <w:rPr/>
          </w:rPrChange>
        </w:rPr>
        <w:t xml:space="preserve"> of a title, a test description, the test objective, prerequisites, test steps, acceptance criteria and instructions about data to be recorded </w:t>
      </w:r>
      <w:r w:rsidR="008601B3" w:rsidRPr="00AD7A73">
        <w:rPr>
          <w:highlight w:val="yellow"/>
          <w:lang w:val="en-GB"/>
          <w:rPrChange w:id="570" w:author="Mathias Fuchs" w:date="2020-07-01T16:45:00Z">
            <w:rPr>
              <w:highlight w:val="yellow"/>
            </w:rPr>
          </w:rPrChange>
        </w:rPr>
        <w:t>(GAMP5 p199 f.)</w:t>
      </w:r>
      <w:r w:rsidR="008601B3" w:rsidRPr="00AD7A73">
        <w:rPr>
          <w:lang w:val="en-GB"/>
          <w:rPrChange w:id="571" w:author="Mathias Fuchs" w:date="2020-07-01T16:45:00Z">
            <w:rPr/>
          </w:rPrChange>
        </w:rPr>
        <w:t>.</w:t>
      </w:r>
    </w:p>
    <w:p w14:paraId="6F5C6DA7" w14:textId="1E1BE470" w:rsidR="00A74BA3" w:rsidRPr="00AD7A73" w:rsidRDefault="00A74BA3" w:rsidP="00417554">
      <w:pPr>
        <w:rPr>
          <w:lang w:val="en-GB"/>
          <w:rPrChange w:id="572" w:author="Mathias Fuchs" w:date="2020-07-01T16:45:00Z">
            <w:rPr/>
          </w:rPrChange>
        </w:rPr>
      </w:pPr>
      <w:r w:rsidRPr="00AD7A73">
        <w:rPr>
          <w:lang w:val="en-GB"/>
          <w:rPrChange w:id="573" w:author="Mathias Fuchs" w:date="2020-07-01T16:45:00Z">
            <w:rPr/>
          </w:rPrChange>
        </w:rPr>
        <w:t>GAMP5 foresees</w:t>
      </w:r>
      <w:r w:rsidR="001B3EA3" w:rsidRPr="00AD7A73">
        <w:rPr>
          <w:lang w:val="en-GB"/>
          <w:rPrChange w:id="574" w:author="Mathias Fuchs" w:date="2020-07-01T16:45:00Z">
            <w:rPr/>
          </w:rPrChange>
        </w:rPr>
        <w:t xml:space="preserve">, that the test specifications and the test scripts can be recorded in a single document </w:t>
      </w:r>
      <w:r w:rsidR="001B3EA3" w:rsidRPr="00AD7A73">
        <w:rPr>
          <w:highlight w:val="yellow"/>
          <w:lang w:val="en-GB"/>
          <w:rPrChange w:id="575" w:author="Mathias Fuchs" w:date="2020-07-01T16:45:00Z">
            <w:rPr>
              <w:highlight w:val="yellow"/>
            </w:rPr>
          </w:rPrChange>
        </w:rPr>
        <w:t>(GAMP5 p 200</w:t>
      </w:r>
      <w:r w:rsidR="001B3EA3" w:rsidRPr="00AD7A73">
        <w:rPr>
          <w:lang w:val="en-GB"/>
          <w:rPrChange w:id="576" w:author="Mathias Fuchs" w:date="2020-07-01T16:45:00Z">
            <w:rPr/>
          </w:rPrChange>
        </w:rPr>
        <w:t>)</w:t>
      </w:r>
      <w:r w:rsidR="00FA14F2" w:rsidRPr="00AD7A73">
        <w:rPr>
          <w:lang w:val="en-GB"/>
          <w:rPrChange w:id="577" w:author="Mathias Fuchs" w:date="2020-07-01T16:45:00Z">
            <w:rPr/>
          </w:rPrChange>
        </w:rPr>
        <w:t>.</w:t>
      </w:r>
      <w:r w:rsidR="00A9349E" w:rsidRPr="00AD7A73">
        <w:rPr>
          <w:lang w:val="en-GB"/>
          <w:rPrChange w:id="578" w:author="Mathias Fuchs" w:date="2020-07-01T16:45:00Z">
            <w:rPr/>
          </w:rPrChange>
        </w:rPr>
        <w:t xml:space="preserve"> </w:t>
      </w:r>
      <w:r w:rsidR="00FA14F2" w:rsidRPr="00AD7A73">
        <w:rPr>
          <w:lang w:val="en-GB"/>
          <w:rPrChange w:id="579" w:author="Mathias Fuchs" w:date="2020-07-01T16:45:00Z">
            <w:rPr/>
          </w:rPrChange>
        </w:rPr>
        <w:t xml:space="preserve">From this statement it </w:t>
      </w:r>
      <w:r w:rsidR="00D32583" w:rsidRPr="00AD7A73">
        <w:rPr>
          <w:lang w:val="en-GB"/>
          <w:rPrChange w:id="580" w:author="Mathias Fuchs" w:date="2020-07-01T16:45:00Z">
            <w:rPr/>
          </w:rPrChange>
        </w:rPr>
        <w:t>could</w:t>
      </w:r>
      <w:r w:rsidR="00FA14F2" w:rsidRPr="00AD7A73">
        <w:rPr>
          <w:lang w:val="en-GB"/>
          <w:rPrChange w:id="581" w:author="Mathias Fuchs" w:date="2020-07-01T16:45:00Z">
            <w:rPr/>
          </w:rPrChange>
        </w:rPr>
        <w:t xml:space="preserve"> be deduced</w:t>
      </w:r>
      <w:r w:rsidR="00252D86" w:rsidRPr="00AD7A73">
        <w:rPr>
          <w:lang w:val="en-GB"/>
          <w:rPrChange w:id="582" w:author="Mathias Fuchs" w:date="2020-07-01T16:45:00Z">
            <w:rPr/>
          </w:rPrChange>
        </w:rPr>
        <w:t>,</w:t>
      </w:r>
      <w:r w:rsidR="00A9349E" w:rsidRPr="00AD7A73">
        <w:rPr>
          <w:lang w:val="en-GB"/>
          <w:rPrChange w:id="583" w:author="Mathias Fuchs" w:date="2020-07-01T16:45:00Z">
            <w:rPr/>
          </w:rPrChange>
        </w:rPr>
        <w:t xml:space="preserve"> that the test analyst is not only responsible</w:t>
      </w:r>
      <w:r w:rsidR="00FA14F2" w:rsidRPr="00AD7A73">
        <w:rPr>
          <w:lang w:val="en-GB"/>
          <w:rPrChange w:id="584" w:author="Mathias Fuchs" w:date="2020-07-01T16:45:00Z">
            <w:rPr/>
          </w:rPrChange>
        </w:rPr>
        <w:t xml:space="preserve"> for the test script elaboration, but </w:t>
      </w:r>
      <w:r w:rsidR="00A461E2" w:rsidRPr="00AD7A73">
        <w:rPr>
          <w:lang w:val="en-GB"/>
          <w:rPrChange w:id="585" w:author="Mathias Fuchs" w:date="2020-07-01T16:45:00Z">
            <w:rPr/>
          </w:rPrChange>
        </w:rPr>
        <w:t>could</w:t>
      </w:r>
      <w:r w:rsidR="00D32583" w:rsidRPr="00AD7A73">
        <w:rPr>
          <w:lang w:val="en-GB"/>
          <w:rPrChange w:id="586" w:author="Mathias Fuchs" w:date="2020-07-01T16:45:00Z">
            <w:rPr/>
          </w:rPrChange>
        </w:rPr>
        <w:t xml:space="preserve"> also</w:t>
      </w:r>
      <w:r w:rsidR="00A461E2" w:rsidRPr="00AD7A73">
        <w:rPr>
          <w:lang w:val="en-GB"/>
          <w:rPrChange w:id="587" w:author="Mathias Fuchs" w:date="2020-07-01T16:45:00Z">
            <w:rPr/>
          </w:rPrChange>
        </w:rPr>
        <w:t xml:space="preserve"> be assigned by the test manager to</w:t>
      </w:r>
      <w:r w:rsidR="00D32583" w:rsidRPr="00AD7A73">
        <w:rPr>
          <w:lang w:val="en-GB"/>
          <w:rPrChange w:id="588" w:author="Mathias Fuchs" w:date="2020-07-01T16:45:00Z">
            <w:rPr/>
          </w:rPrChange>
        </w:rPr>
        <w:t xml:space="preserve"> </w:t>
      </w:r>
      <w:r w:rsidR="00A461E2" w:rsidRPr="00AD7A73">
        <w:rPr>
          <w:lang w:val="en-GB"/>
          <w:rPrChange w:id="589" w:author="Mathias Fuchs" w:date="2020-07-01T16:45:00Z">
            <w:rPr/>
          </w:rPrChange>
        </w:rPr>
        <w:t xml:space="preserve">write </w:t>
      </w:r>
      <w:r w:rsidR="00FA14F2" w:rsidRPr="00AD7A73">
        <w:rPr>
          <w:lang w:val="en-GB"/>
          <w:rPrChange w:id="590" w:author="Mathias Fuchs" w:date="2020-07-01T16:45:00Z">
            <w:rPr/>
          </w:rPrChange>
        </w:rPr>
        <w:t>the test specifications</w:t>
      </w:r>
      <w:r w:rsidR="00D32583" w:rsidRPr="00AD7A73">
        <w:rPr>
          <w:lang w:val="en-GB"/>
          <w:rPrChange w:id="591" w:author="Mathias Fuchs" w:date="2020-07-01T16:45:00Z">
            <w:rPr/>
          </w:rPrChange>
        </w:rPr>
        <w:t>, if it is not the test manager him- or herself who will do it (</w:t>
      </w:r>
      <w:r w:rsidR="00D32583" w:rsidRPr="00AD7A73">
        <w:rPr>
          <w:highlight w:val="yellow"/>
          <w:lang w:val="en-GB"/>
          <w:rPrChange w:id="592" w:author="Mathias Fuchs" w:date="2020-07-01T16:45:00Z">
            <w:rPr>
              <w:highlight w:val="yellow"/>
            </w:rPr>
          </w:rPrChange>
        </w:rPr>
        <w:t>GAMP5 p 196</w:t>
      </w:r>
      <w:r w:rsidR="00D32583" w:rsidRPr="00AD7A73">
        <w:rPr>
          <w:lang w:val="en-GB"/>
          <w:rPrChange w:id="593" w:author="Mathias Fuchs" w:date="2020-07-01T16:45:00Z">
            <w:rPr/>
          </w:rPrChange>
        </w:rPr>
        <w:t>).</w:t>
      </w:r>
    </w:p>
    <w:p w14:paraId="3F136D17" w14:textId="0E3D0323" w:rsidR="004434F6" w:rsidRPr="00AD7A73" w:rsidRDefault="00ED5BC1" w:rsidP="00417554">
      <w:pPr>
        <w:rPr>
          <w:lang w:val="en-GB"/>
          <w:rPrChange w:id="594" w:author="Mathias Fuchs" w:date="2020-07-01T16:45:00Z">
            <w:rPr/>
          </w:rPrChange>
        </w:rPr>
      </w:pPr>
      <w:r w:rsidRPr="00AD7A73">
        <w:rPr>
          <w:lang w:val="en-GB"/>
          <w:rPrChange w:id="595" w:author="Mathias Fuchs" w:date="2020-07-01T16:45:00Z">
            <w:rPr/>
          </w:rPrChange>
        </w:rPr>
        <w:t>As already mentioned, the test scripts are executed by the testers (</w:t>
      </w:r>
      <w:r w:rsidRPr="00AD7A73">
        <w:rPr>
          <w:highlight w:val="yellow"/>
          <w:lang w:val="en-GB"/>
          <w:rPrChange w:id="596" w:author="Mathias Fuchs" w:date="2020-07-01T16:45:00Z">
            <w:rPr>
              <w:highlight w:val="yellow"/>
            </w:rPr>
          </w:rPrChange>
        </w:rPr>
        <w:t>GAMP5 p 196</w:t>
      </w:r>
      <w:r w:rsidRPr="00AD7A73">
        <w:rPr>
          <w:lang w:val="en-GB"/>
          <w:rPrChange w:id="597" w:author="Mathias Fuchs" w:date="2020-07-01T16:45:00Z">
            <w:rPr/>
          </w:rPrChange>
        </w:rPr>
        <w:t>). As a result of the</w:t>
      </w:r>
      <w:r w:rsidR="00A74BA3" w:rsidRPr="00AD7A73">
        <w:rPr>
          <w:lang w:val="en-GB"/>
          <w:rPrChange w:id="598" w:author="Mathias Fuchs" w:date="2020-07-01T16:45:00Z">
            <w:rPr/>
          </w:rPrChange>
        </w:rPr>
        <w:t>ir</w:t>
      </w:r>
      <w:r w:rsidRPr="00AD7A73">
        <w:rPr>
          <w:lang w:val="en-GB"/>
          <w:rPrChange w:id="599" w:author="Mathias Fuchs" w:date="2020-07-01T16:45:00Z">
            <w:rPr/>
          </w:rPrChange>
        </w:rPr>
        <w:t xml:space="preserve"> testing, they have</w:t>
      </w:r>
      <w:r w:rsidR="00A74BA3" w:rsidRPr="00AD7A73">
        <w:rPr>
          <w:lang w:val="en-GB"/>
          <w:rPrChange w:id="600" w:author="Mathias Fuchs" w:date="2020-07-01T16:45:00Z">
            <w:rPr/>
          </w:rPrChange>
        </w:rPr>
        <w:t xml:space="preserve"> to deliver records that are reviewable. The records contain the result of the single tests</w:t>
      </w:r>
      <w:r w:rsidR="00A9349E" w:rsidRPr="00AD7A73">
        <w:rPr>
          <w:lang w:val="en-GB"/>
          <w:rPrChange w:id="601" w:author="Mathias Fuchs" w:date="2020-07-01T16:45:00Z">
            <w:rPr/>
          </w:rPrChange>
        </w:rPr>
        <w:t xml:space="preserve"> (passed/failed)</w:t>
      </w:r>
      <w:r w:rsidR="00A74BA3" w:rsidRPr="00AD7A73">
        <w:rPr>
          <w:lang w:val="en-GB"/>
          <w:rPrChange w:id="602" w:author="Mathias Fuchs" w:date="2020-07-01T16:45:00Z">
            <w:rPr/>
          </w:rPrChange>
        </w:rPr>
        <w:t xml:space="preserve"> including needed descriptions and supporting documentations as defined in the test scripts for example screen shots </w:t>
      </w:r>
      <w:r w:rsidR="00A74BA3" w:rsidRPr="00AD7A73">
        <w:rPr>
          <w:highlight w:val="yellow"/>
          <w:lang w:val="en-GB"/>
          <w:rPrChange w:id="603" w:author="Mathias Fuchs" w:date="2020-07-01T16:45:00Z">
            <w:rPr>
              <w:highlight w:val="yellow"/>
            </w:rPr>
          </w:rPrChange>
        </w:rPr>
        <w:t>(GAMP5 p 200)</w:t>
      </w:r>
      <w:r w:rsidR="00A74BA3" w:rsidRPr="00AD7A73">
        <w:rPr>
          <w:lang w:val="en-GB"/>
          <w:rPrChange w:id="604" w:author="Mathias Fuchs" w:date="2020-07-01T16:45:00Z">
            <w:rPr/>
          </w:rPrChange>
        </w:rPr>
        <w:t>.</w:t>
      </w:r>
    </w:p>
    <w:p w14:paraId="06362F00" w14:textId="2D76B2C2" w:rsidR="00C75947" w:rsidRPr="00AD7A73" w:rsidRDefault="00A74BA3" w:rsidP="00417554">
      <w:pPr>
        <w:rPr>
          <w:lang w:val="en-GB"/>
          <w:rPrChange w:id="605" w:author="Mathias Fuchs" w:date="2020-07-01T16:45:00Z">
            <w:rPr/>
          </w:rPrChange>
        </w:rPr>
      </w:pPr>
      <w:r w:rsidRPr="00AD7A73">
        <w:rPr>
          <w:lang w:val="en-GB"/>
          <w:rPrChange w:id="606" w:author="Mathias Fuchs" w:date="2020-07-01T16:45:00Z">
            <w:rPr/>
          </w:rPrChange>
        </w:rPr>
        <w:lastRenderedPageBreak/>
        <w:t>Subsequent to the execution of the tests, the test results will be reviewed by the test reviewer</w:t>
      </w:r>
      <w:r w:rsidR="00B43E16" w:rsidRPr="00AD7A73">
        <w:rPr>
          <w:lang w:val="en-GB"/>
          <w:rPrChange w:id="607" w:author="Mathias Fuchs" w:date="2020-07-01T16:45:00Z">
            <w:rPr/>
          </w:rPrChange>
        </w:rPr>
        <w:t>, which should not be the same person as the tester</w:t>
      </w:r>
      <w:r w:rsidR="00880712" w:rsidRPr="00AD7A73">
        <w:rPr>
          <w:lang w:val="en-GB"/>
          <w:rPrChange w:id="608" w:author="Mathias Fuchs" w:date="2020-07-01T16:45:00Z">
            <w:rPr/>
          </w:rPrChange>
        </w:rPr>
        <w:t>.</w:t>
      </w:r>
      <w:r w:rsidRPr="00AD7A73">
        <w:rPr>
          <w:lang w:val="en-GB"/>
          <w:rPrChange w:id="609" w:author="Mathias Fuchs" w:date="2020-07-01T16:45:00Z">
            <w:rPr/>
          </w:rPrChange>
        </w:rPr>
        <w:t xml:space="preserve"> </w:t>
      </w:r>
      <w:r w:rsidR="00C75947" w:rsidRPr="00AD7A73">
        <w:rPr>
          <w:lang w:val="en-GB"/>
          <w:rPrChange w:id="610" w:author="Mathias Fuchs" w:date="2020-07-01T16:45:00Z">
            <w:rPr/>
          </w:rPrChange>
        </w:rPr>
        <w:t xml:space="preserve">Based on </w:t>
      </w:r>
      <w:commentRangeStart w:id="611"/>
      <w:r w:rsidR="00C75947" w:rsidRPr="00AD7A73">
        <w:rPr>
          <w:lang w:val="en-GB"/>
          <w:rPrChange w:id="612" w:author="Mathias Fuchs" w:date="2020-07-01T16:45:00Z">
            <w:rPr/>
          </w:rPrChange>
        </w:rPr>
        <w:t>this review a</w:t>
      </w:r>
      <w:r w:rsidRPr="00AD7A73">
        <w:rPr>
          <w:lang w:val="en-GB"/>
          <w:rPrChange w:id="613" w:author="Mathias Fuchs" w:date="2020-07-01T16:45:00Z">
            <w:rPr/>
          </w:rPrChange>
        </w:rPr>
        <w:t xml:space="preserve"> test report</w:t>
      </w:r>
      <w:r w:rsidR="00C75947" w:rsidRPr="00AD7A73">
        <w:rPr>
          <w:lang w:val="en-GB"/>
          <w:rPrChange w:id="614" w:author="Mathias Fuchs" w:date="2020-07-01T16:45:00Z">
            <w:rPr/>
          </w:rPrChange>
        </w:rPr>
        <w:t xml:space="preserve"> </w:t>
      </w:r>
      <w:commentRangeEnd w:id="611"/>
      <w:r w:rsidR="00345301">
        <w:rPr>
          <w:rStyle w:val="CommentReference"/>
        </w:rPr>
        <w:commentReference w:id="611"/>
      </w:r>
      <w:r w:rsidR="00C75947" w:rsidRPr="00AD7A73">
        <w:rPr>
          <w:lang w:val="en-GB"/>
          <w:rPrChange w:id="615" w:author="Mathias Fuchs" w:date="2020-07-01T16:45:00Z">
            <w:rPr/>
          </w:rPrChange>
        </w:rPr>
        <w:t>will be delivered by the test reviewer</w:t>
      </w:r>
      <w:r w:rsidR="00A9349E" w:rsidRPr="00AD7A73">
        <w:rPr>
          <w:lang w:val="en-GB"/>
          <w:rPrChange w:id="616" w:author="Mathias Fuchs" w:date="2020-07-01T16:45:00Z">
            <w:rPr/>
          </w:rPrChange>
        </w:rPr>
        <w:t xml:space="preserve"> </w:t>
      </w:r>
      <w:r w:rsidR="00A9349E" w:rsidRPr="00AD7A73">
        <w:rPr>
          <w:highlight w:val="yellow"/>
          <w:lang w:val="en-GB"/>
          <w:rPrChange w:id="617" w:author="Mathias Fuchs" w:date="2020-07-01T16:45:00Z">
            <w:rPr>
              <w:highlight w:val="yellow"/>
            </w:rPr>
          </w:rPrChange>
        </w:rPr>
        <w:t>(GAMP5 p. 196 and p. 200)</w:t>
      </w:r>
      <w:r w:rsidRPr="00AD7A73">
        <w:rPr>
          <w:lang w:val="en-GB"/>
          <w:rPrChange w:id="618" w:author="Mathias Fuchs" w:date="2020-07-01T16:45:00Z">
            <w:rPr/>
          </w:rPrChange>
        </w:rPr>
        <w:t xml:space="preserve">. </w:t>
      </w:r>
      <w:r w:rsidR="00FA14F2" w:rsidRPr="00AD7A73">
        <w:rPr>
          <w:lang w:val="en-GB"/>
          <w:rPrChange w:id="619" w:author="Mathias Fuchs" w:date="2020-07-01T16:45:00Z">
            <w:rPr/>
          </w:rPrChange>
        </w:rPr>
        <w:t>A test report</w:t>
      </w:r>
      <w:r w:rsidR="00042171" w:rsidRPr="00AD7A73">
        <w:rPr>
          <w:lang w:val="en-GB"/>
          <w:rPrChange w:id="620" w:author="Mathias Fuchs" w:date="2020-07-01T16:45:00Z">
            <w:rPr/>
          </w:rPrChange>
        </w:rPr>
        <w:t xml:space="preserve"> includes again some metadata like who executed and who reviewed the testings, and </w:t>
      </w:r>
      <w:r w:rsidR="00C75B1B" w:rsidRPr="00AD7A73">
        <w:rPr>
          <w:lang w:val="en-GB"/>
          <w:rPrChange w:id="621" w:author="Mathias Fuchs" w:date="2020-07-01T16:45:00Z">
            <w:rPr/>
          </w:rPrChange>
        </w:rPr>
        <w:t>information</w:t>
      </w:r>
      <w:r w:rsidR="00042171" w:rsidRPr="00AD7A73">
        <w:rPr>
          <w:lang w:val="en-GB"/>
          <w:rPrChange w:id="622" w:author="Mathias Fuchs" w:date="2020-07-01T16:45:00Z">
            <w:rPr/>
          </w:rPrChange>
        </w:rPr>
        <w:t xml:space="preserve"> about the</w:t>
      </w:r>
      <w:r w:rsidR="00C75B1B" w:rsidRPr="00AD7A73">
        <w:rPr>
          <w:lang w:val="en-GB"/>
          <w:rPrChange w:id="623" w:author="Mathias Fuchs" w:date="2020-07-01T16:45:00Z">
            <w:rPr/>
          </w:rPrChange>
        </w:rPr>
        <w:t xml:space="preserve"> effected</w:t>
      </w:r>
      <w:r w:rsidR="00042171" w:rsidRPr="00AD7A73">
        <w:rPr>
          <w:lang w:val="en-GB"/>
          <w:rPrChange w:id="624" w:author="Mathias Fuchs" w:date="2020-07-01T16:45:00Z">
            <w:rPr/>
          </w:rPrChange>
        </w:rPr>
        <w:t xml:space="preserve"> testings like a summary of the test results, a summary of test failures and conclusions </w:t>
      </w:r>
      <w:r w:rsidR="00042171" w:rsidRPr="00AD7A73">
        <w:rPr>
          <w:highlight w:val="yellow"/>
          <w:lang w:val="en-GB"/>
          <w:rPrChange w:id="625" w:author="Mathias Fuchs" w:date="2020-07-01T16:45:00Z">
            <w:rPr>
              <w:highlight w:val="yellow"/>
            </w:rPr>
          </w:rPrChange>
        </w:rPr>
        <w:t>(GAMP5 p 200)</w:t>
      </w:r>
      <w:r w:rsidR="00042171" w:rsidRPr="00AD7A73">
        <w:rPr>
          <w:lang w:val="en-GB"/>
          <w:rPrChange w:id="626" w:author="Mathias Fuchs" w:date="2020-07-01T16:45:00Z">
            <w:rPr/>
          </w:rPrChange>
        </w:rPr>
        <w:t>.</w:t>
      </w:r>
    </w:p>
    <w:p w14:paraId="1BF9333F" w14:textId="27543D52" w:rsidR="00C75947" w:rsidRPr="00AD7A73" w:rsidRDefault="00C75947" w:rsidP="00417554">
      <w:pPr>
        <w:rPr>
          <w:lang w:val="en-GB"/>
          <w:rPrChange w:id="627" w:author="Mathias Fuchs" w:date="2020-07-01T16:45:00Z">
            <w:rPr/>
          </w:rPrChange>
        </w:rPr>
      </w:pPr>
      <w:r w:rsidRPr="00AD7A73">
        <w:rPr>
          <w:highlight w:val="green"/>
          <w:lang w:val="en-GB"/>
          <w:rPrChange w:id="628" w:author="Mathias Fuchs" w:date="2020-07-01T16:45:00Z">
            <w:rPr>
              <w:highlight w:val="green"/>
            </w:rPr>
          </w:rPrChange>
        </w:rPr>
        <w:t xml:space="preserve">A Figure </w:t>
      </w:r>
      <w:r w:rsidR="00CE1A99" w:rsidRPr="00AD7A73">
        <w:rPr>
          <w:highlight w:val="green"/>
          <w:lang w:val="en-GB"/>
          <w:rPrChange w:id="629" w:author="Mathias Fuchs" w:date="2020-07-01T16:45:00Z">
            <w:rPr>
              <w:highlight w:val="green"/>
            </w:rPr>
          </w:rPrChange>
        </w:rPr>
        <w:t>that</w:t>
      </w:r>
      <w:r w:rsidRPr="00AD7A73">
        <w:rPr>
          <w:highlight w:val="green"/>
          <w:lang w:val="en-GB"/>
          <w:rPrChange w:id="630" w:author="Mathias Fuchs" w:date="2020-07-01T16:45:00Z">
            <w:rPr>
              <w:highlight w:val="green"/>
            </w:rPr>
          </w:rPrChange>
        </w:rPr>
        <w:t xml:space="preserve"> shows </w:t>
      </w:r>
      <w:r w:rsidR="00CE1A99" w:rsidRPr="00AD7A73">
        <w:rPr>
          <w:highlight w:val="green"/>
          <w:lang w:val="en-GB"/>
          <w:rPrChange w:id="631" w:author="Mathias Fuchs" w:date="2020-07-01T16:45:00Z">
            <w:rPr>
              <w:highlight w:val="green"/>
            </w:rPr>
          </w:rPrChange>
        </w:rPr>
        <w:t>which documents</w:t>
      </w:r>
      <w:r w:rsidRPr="00AD7A73">
        <w:rPr>
          <w:highlight w:val="green"/>
          <w:lang w:val="en-GB"/>
          <w:rPrChange w:id="632" w:author="Mathias Fuchs" w:date="2020-07-01T16:45:00Z">
            <w:rPr>
              <w:highlight w:val="green"/>
            </w:rPr>
          </w:rPrChange>
        </w:rPr>
        <w:t xml:space="preserve"> are produced by whom during this process</w:t>
      </w:r>
    </w:p>
    <w:p w14:paraId="74E1CBAB" w14:textId="72E047C5" w:rsidR="00E75B39" w:rsidRDefault="00E75B39" w:rsidP="005101E5">
      <w:pPr>
        <w:pStyle w:val="Heading3"/>
        <w:rPr>
          <w:lang w:val="en-GB"/>
        </w:rPr>
      </w:pPr>
      <w:bookmarkStart w:id="633" w:name="_Toc45032367"/>
      <w:r>
        <w:rPr>
          <w:lang w:val="en-GB"/>
        </w:rPr>
        <w:t xml:space="preserve">Incorporating the </w:t>
      </w:r>
      <w:r w:rsidR="005E22E7">
        <w:t xml:space="preserve">Quality </w:t>
      </w:r>
      <w:r>
        <w:rPr>
          <w:lang w:val="en-GB"/>
        </w:rPr>
        <w:t>Risk Assessment</w:t>
      </w:r>
      <w:bookmarkEnd w:id="633"/>
    </w:p>
    <w:p w14:paraId="674B59A5" w14:textId="54E217C2" w:rsidR="004B7A6E" w:rsidRPr="00AD7A73" w:rsidRDefault="00F27BF0" w:rsidP="00D661F7">
      <w:pPr>
        <w:rPr>
          <w:lang w:val="en-GB" w:eastAsia="de-DE"/>
          <w:rPrChange w:id="634" w:author="Mathias Fuchs" w:date="2020-07-01T16:45:00Z">
            <w:rPr>
              <w:lang w:eastAsia="de-DE"/>
            </w:rPr>
          </w:rPrChange>
        </w:rPr>
      </w:pPr>
      <w:r w:rsidRPr="00AD7A73">
        <w:rPr>
          <w:lang w:val="en-GB" w:eastAsia="de-DE"/>
          <w:rPrChange w:id="635" w:author="Mathias Fuchs" w:date="2020-07-01T16:45:00Z">
            <w:rPr>
              <w:lang w:eastAsia="de-DE"/>
            </w:rPr>
          </w:rPrChange>
        </w:rPr>
        <w:t xml:space="preserve">Quality risk management is one of the five key concepts in GAMP5 </w:t>
      </w:r>
      <w:r w:rsidRPr="00AD7A73">
        <w:rPr>
          <w:highlight w:val="yellow"/>
          <w:lang w:val="en-GB" w:eastAsia="de-DE"/>
          <w:rPrChange w:id="636" w:author="Mathias Fuchs" w:date="2020-07-01T16:45:00Z">
            <w:rPr>
              <w:highlight w:val="yellow"/>
              <w:lang w:eastAsia="de-DE"/>
            </w:rPr>
          </w:rPrChange>
        </w:rPr>
        <w:t>(GAMP5 p.20)</w:t>
      </w:r>
      <w:r w:rsidRPr="00AD7A73">
        <w:rPr>
          <w:lang w:val="en-GB" w:eastAsia="de-DE"/>
          <w:rPrChange w:id="637" w:author="Mathias Fuchs" w:date="2020-07-01T16:45:00Z">
            <w:rPr>
              <w:lang w:eastAsia="de-DE"/>
            </w:rPr>
          </w:rPrChange>
        </w:rPr>
        <w:t>. It is an iterative process that covers the entire life cycle of a computerised system (</w:t>
      </w:r>
      <w:r w:rsidRPr="00AD7A73">
        <w:rPr>
          <w:highlight w:val="yellow"/>
          <w:lang w:val="en-GB" w:eastAsia="de-DE"/>
          <w:rPrChange w:id="638" w:author="Mathias Fuchs" w:date="2020-07-01T16:45:00Z">
            <w:rPr>
              <w:highlight w:val="yellow"/>
              <w:lang w:eastAsia="de-DE"/>
            </w:rPr>
          </w:rPrChange>
        </w:rPr>
        <w:t>p.47 GAMP5</w:t>
      </w:r>
      <w:r w:rsidRPr="00AD7A73">
        <w:rPr>
          <w:lang w:val="en-GB" w:eastAsia="de-DE"/>
          <w:rPrChange w:id="639" w:author="Mathias Fuchs" w:date="2020-07-01T16:45:00Z">
            <w:rPr>
              <w:lang w:eastAsia="de-DE"/>
            </w:rPr>
          </w:rPrChange>
        </w:rPr>
        <w:t xml:space="preserve">). In this sense, it has also an important role to play in the above described OQ process for which it is considered to be a supporting process </w:t>
      </w:r>
      <w:r w:rsidR="00395802" w:rsidRPr="00AD7A73">
        <w:rPr>
          <w:lang w:val="en-GB" w:eastAsia="de-DE"/>
          <w:rPrChange w:id="640" w:author="Mathias Fuchs" w:date="2020-07-01T16:45:00Z">
            <w:rPr>
              <w:lang w:eastAsia="de-DE"/>
            </w:rPr>
          </w:rPrChange>
        </w:rPr>
        <w:t>(</w:t>
      </w:r>
      <w:r w:rsidR="00395802" w:rsidRPr="00AD7A73">
        <w:rPr>
          <w:highlight w:val="yellow"/>
          <w:lang w:val="en-GB" w:eastAsia="de-DE"/>
          <w:rPrChange w:id="641" w:author="Mathias Fuchs" w:date="2020-07-01T16:45:00Z">
            <w:rPr>
              <w:highlight w:val="yellow"/>
              <w:lang w:eastAsia="de-DE"/>
            </w:rPr>
          </w:rPrChange>
        </w:rPr>
        <w:t>GAMP5 p32</w:t>
      </w:r>
      <w:r w:rsidR="00395802" w:rsidRPr="00AD7A73">
        <w:rPr>
          <w:lang w:val="en-GB" w:eastAsia="de-DE"/>
          <w:rPrChange w:id="642" w:author="Mathias Fuchs" w:date="2020-07-01T16:45:00Z">
            <w:rPr>
              <w:lang w:eastAsia="de-DE"/>
            </w:rPr>
          </w:rPrChange>
        </w:rPr>
        <w:t>).</w:t>
      </w:r>
      <w:r w:rsidRPr="00AD7A73">
        <w:rPr>
          <w:lang w:val="en-GB" w:eastAsia="de-DE"/>
          <w:rPrChange w:id="643" w:author="Mathias Fuchs" w:date="2020-07-01T16:45:00Z">
            <w:rPr>
              <w:lang w:eastAsia="de-DE"/>
            </w:rPr>
          </w:rPrChange>
        </w:rPr>
        <w:t xml:space="preserve"> </w:t>
      </w:r>
      <w:r w:rsidR="005E22E7" w:rsidRPr="00AD7A73">
        <w:rPr>
          <w:lang w:val="en-GB" w:eastAsia="de-DE"/>
          <w:rPrChange w:id="644" w:author="Mathias Fuchs" w:date="2020-07-01T16:45:00Z">
            <w:rPr>
              <w:lang w:eastAsia="de-DE"/>
            </w:rPr>
          </w:rPrChange>
        </w:rPr>
        <w:t xml:space="preserve">The goal of this concept is to focus validation efforts on critical points of the computerised system </w:t>
      </w:r>
      <w:r w:rsidR="005E22E7" w:rsidRPr="00AD7A73">
        <w:rPr>
          <w:highlight w:val="yellow"/>
          <w:lang w:val="en-GB" w:eastAsia="de-DE"/>
          <w:rPrChange w:id="645" w:author="Mathias Fuchs" w:date="2020-07-01T16:45:00Z">
            <w:rPr>
              <w:highlight w:val="yellow"/>
              <w:lang w:eastAsia="de-DE"/>
            </w:rPr>
          </w:rPrChange>
        </w:rPr>
        <w:t>(GAMP5 p.20)</w:t>
      </w:r>
      <w:r w:rsidR="005E22E7" w:rsidRPr="00AD7A73">
        <w:rPr>
          <w:lang w:val="en-GB" w:eastAsia="de-DE"/>
          <w:rPrChange w:id="646" w:author="Mathias Fuchs" w:date="2020-07-01T16:45:00Z">
            <w:rPr>
              <w:lang w:eastAsia="de-DE"/>
            </w:rPr>
          </w:rPrChange>
        </w:rPr>
        <w:t xml:space="preserve">. The </w:t>
      </w:r>
      <w:r w:rsidR="004B7A6E" w:rsidRPr="00AD7A73">
        <w:rPr>
          <w:lang w:val="en-GB" w:eastAsia="de-DE"/>
          <w:rPrChange w:id="647" w:author="Mathias Fuchs" w:date="2020-07-01T16:45:00Z">
            <w:rPr>
              <w:lang w:eastAsia="de-DE"/>
            </w:rPr>
          </w:rPrChange>
        </w:rPr>
        <w:t>q</w:t>
      </w:r>
      <w:r w:rsidR="005E22E7" w:rsidRPr="00AD7A73">
        <w:rPr>
          <w:lang w:val="en-GB" w:eastAsia="de-DE"/>
          <w:rPrChange w:id="648" w:author="Mathias Fuchs" w:date="2020-07-01T16:45:00Z">
            <w:rPr>
              <w:lang w:eastAsia="de-DE"/>
            </w:rPr>
          </w:rPrChange>
        </w:rPr>
        <w:t xml:space="preserve">uality </w:t>
      </w:r>
      <w:r w:rsidR="004B7A6E" w:rsidRPr="00AD7A73">
        <w:rPr>
          <w:lang w:val="en-GB" w:eastAsia="de-DE"/>
          <w:rPrChange w:id="649" w:author="Mathias Fuchs" w:date="2020-07-01T16:45:00Z">
            <w:rPr>
              <w:lang w:eastAsia="de-DE"/>
            </w:rPr>
          </w:rPrChange>
        </w:rPr>
        <w:t>r</w:t>
      </w:r>
      <w:r w:rsidR="005E22E7" w:rsidRPr="00AD7A73">
        <w:rPr>
          <w:lang w:val="en-GB" w:eastAsia="de-DE"/>
          <w:rPrChange w:id="650" w:author="Mathias Fuchs" w:date="2020-07-01T16:45:00Z">
            <w:rPr>
              <w:lang w:eastAsia="de-DE"/>
            </w:rPr>
          </w:rPrChange>
        </w:rPr>
        <w:t xml:space="preserve">isk </w:t>
      </w:r>
      <w:r w:rsidR="004B7A6E" w:rsidRPr="00AD7A73">
        <w:rPr>
          <w:lang w:val="en-GB" w:eastAsia="de-DE"/>
          <w:rPrChange w:id="651" w:author="Mathias Fuchs" w:date="2020-07-01T16:45:00Z">
            <w:rPr>
              <w:lang w:eastAsia="de-DE"/>
            </w:rPr>
          </w:rPrChange>
        </w:rPr>
        <w:t>m</w:t>
      </w:r>
      <w:r w:rsidR="005E22E7" w:rsidRPr="00AD7A73">
        <w:rPr>
          <w:lang w:val="en-GB" w:eastAsia="de-DE"/>
          <w:rPrChange w:id="652" w:author="Mathias Fuchs" w:date="2020-07-01T16:45:00Z">
            <w:rPr>
              <w:lang w:eastAsia="de-DE"/>
            </w:rPr>
          </w:rPrChange>
        </w:rPr>
        <w:t xml:space="preserve">anagement </w:t>
      </w:r>
      <w:r w:rsidR="004B7A6E" w:rsidRPr="00AD7A73">
        <w:rPr>
          <w:lang w:val="en-GB" w:eastAsia="de-DE"/>
          <w:rPrChange w:id="653" w:author="Mathias Fuchs" w:date="2020-07-01T16:45:00Z">
            <w:rPr>
              <w:lang w:eastAsia="de-DE"/>
            </w:rPr>
          </w:rPrChange>
        </w:rPr>
        <w:t>p</w:t>
      </w:r>
      <w:r w:rsidR="005E22E7" w:rsidRPr="00AD7A73">
        <w:rPr>
          <w:lang w:val="en-GB" w:eastAsia="de-DE"/>
          <w:rPrChange w:id="654" w:author="Mathias Fuchs" w:date="2020-07-01T16:45:00Z">
            <w:rPr>
              <w:lang w:eastAsia="de-DE"/>
            </w:rPr>
          </w:rPrChange>
        </w:rPr>
        <w:t>rocess includes</w:t>
      </w:r>
      <w:r w:rsidR="00BD1FDF" w:rsidRPr="00AD7A73">
        <w:rPr>
          <w:lang w:val="en-GB" w:eastAsia="de-DE"/>
          <w:rPrChange w:id="655" w:author="Mathias Fuchs" w:date="2020-07-01T16:45:00Z">
            <w:rPr>
              <w:lang w:eastAsia="de-DE"/>
            </w:rPr>
          </w:rPrChange>
        </w:rPr>
        <w:t xml:space="preserve"> </w:t>
      </w:r>
      <w:r w:rsidR="005E22E7" w:rsidRPr="00AD7A73">
        <w:rPr>
          <w:lang w:val="en-GB" w:eastAsia="de-DE"/>
          <w:rPrChange w:id="656" w:author="Mathias Fuchs" w:date="2020-07-01T16:45:00Z">
            <w:rPr>
              <w:lang w:eastAsia="de-DE"/>
            </w:rPr>
          </w:rPrChange>
        </w:rPr>
        <w:t xml:space="preserve">the identification of functions with impact on patient safety, product quality and data integrity </w:t>
      </w:r>
      <w:r w:rsidRPr="00AD7A73">
        <w:rPr>
          <w:lang w:val="en-GB" w:eastAsia="de-DE"/>
          <w:rPrChange w:id="657" w:author="Mathias Fuchs" w:date="2020-07-01T16:45:00Z">
            <w:rPr>
              <w:lang w:eastAsia="de-DE"/>
            </w:rPr>
          </w:rPrChange>
        </w:rPr>
        <w:t xml:space="preserve">based on an initial risk assessment to determine system impact </w:t>
      </w:r>
      <w:r w:rsidR="005E22E7" w:rsidRPr="00AD7A73">
        <w:rPr>
          <w:lang w:val="en-GB" w:eastAsia="de-DE"/>
          <w:rPrChange w:id="658" w:author="Mathias Fuchs" w:date="2020-07-01T16:45:00Z">
            <w:rPr>
              <w:lang w:eastAsia="de-DE"/>
            </w:rPr>
          </w:rPrChange>
        </w:rPr>
        <w:t>(</w:t>
      </w:r>
      <w:r w:rsidR="005E22E7" w:rsidRPr="00AD7A73">
        <w:rPr>
          <w:highlight w:val="yellow"/>
          <w:lang w:val="en-GB" w:eastAsia="de-DE"/>
          <w:rPrChange w:id="659" w:author="Mathias Fuchs" w:date="2020-07-01T16:45:00Z">
            <w:rPr>
              <w:highlight w:val="yellow"/>
              <w:lang w:eastAsia="de-DE"/>
            </w:rPr>
          </w:rPrChange>
        </w:rPr>
        <w:t>GAMP5 p.</w:t>
      </w:r>
      <w:r w:rsidRPr="00AD7A73">
        <w:rPr>
          <w:lang w:val="en-GB" w:eastAsia="de-DE"/>
          <w:rPrChange w:id="660" w:author="Mathias Fuchs" w:date="2020-07-01T16:45:00Z">
            <w:rPr>
              <w:lang w:eastAsia="de-DE"/>
            </w:rPr>
          </w:rPrChange>
        </w:rPr>
        <w:t>107</w:t>
      </w:r>
      <w:r w:rsidR="005E22E7" w:rsidRPr="00AD7A73">
        <w:rPr>
          <w:lang w:val="en-GB" w:eastAsia="de-DE"/>
          <w:rPrChange w:id="661" w:author="Mathias Fuchs" w:date="2020-07-01T16:45:00Z">
            <w:rPr>
              <w:lang w:eastAsia="de-DE"/>
            </w:rPr>
          </w:rPrChange>
        </w:rPr>
        <w:t>)</w:t>
      </w:r>
      <w:r w:rsidR="00943067" w:rsidRPr="00AD7A73">
        <w:rPr>
          <w:lang w:val="en-GB" w:eastAsia="de-DE"/>
          <w:rPrChange w:id="662" w:author="Mathias Fuchs" w:date="2020-07-01T16:45:00Z">
            <w:rPr>
              <w:lang w:eastAsia="de-DE"/>
            </w:rPr>
          </w:rPrChange>
        </w:rPr>
        <w:t>. To do this, lies in the</w:t>
      </w:r>
      <w:r w:rsidR="0071176C" w:rsidRPr="00AD7A73">
        <w:rPr>
          <w:lang w:val="en-GB" w:eastAsia="de-DE"/>
          <w:rPrChange w:id="663" w:author="Mathias Fuchs" w:date="2020-07-01T16:45:00Z">
            <w:rPr>
              <w:lang w:eastAsia="de-DE"/>
            </w:rPr>
          </w:rPrChange>
        </w:rPr>
        <w:t xml:space="preserve"> </w:t>
      </w:r>
      <w:r w:rsidR="00943067" w:rsidRPr="00AD7A73">
        <w:rPr>
          <w:lang w:val="en-GB" w:eastAsia="de-DE"/>
          <w:rPrChange w:id="664" w:author="Mathias Fuchs" w:date="2020-07-01T16:45:00Z">
            <w:rPr>
              <w:lang w:eastAsia="de-DE"/>
            </w:rPr>
          </w:rPrChange>
        </w:rPr>
        <w:t>responsibility of a</w:t>
      </w:r>
      <w:r w:rsidR="00B267BC" w:rsidRPr="00AD7A73">
        <w:rPr>
          <w:lang w:val="en-GB" w:eastAsia="de-DE"/>
          <w:rPrChange w:id="665" w:author="Mathias Fuchs" w:date="2020-07-01T16:45:00Z">
            <w:rPr>
              <w:lang w:eastAsia="de-DE"/>
            </w:rPr>
          </w:rPrChange>
        </w:rPr>
        <w:t xml:space="preserve"> team </w:t>
      </w:r>
      <w:r w:rsidR="00943067" w:rsidRPr="00AD7A73">
        <w:rPr>
          <w:lang w:val="en-GB" w:eastAsia="de-DE"/>
          <w:rPrChange w:id="666" w:author="Mathias Fuchs" w:date="2020-07-01T16:45:00Z">
            <w:rPr>
              <w:lang w:eastAsia="de-DE"/>
            </w:rPr>
          </w:rPrChange>
        </w:rPr>
        <w:t xml:space="preserve">consisting </w:t>
      </w:r>
      <w:r w:rsidR="00B267BC" w:rsidRPr="00AD7A73">
        <w:rPr>
          <w:lang w:val="en-GB" w:eastAsia="de-DE"/>
          <w:rPrChange w:id="667" w:author="Mathias Fuchs" w:date="2020-07-01T16:45:00Z">
            <w:rPr>
              <w:lang w:eastAsia="de-DE"/>
            </w:rPr>
          </w:rPrChange>
        </w:rPr>
        <w:t>of subject matter experts and key users (</w:t>
      </w:r>
      <w:r w:rsidR="00B267BC" w:rsidRPr="00AD7A73">
        <w:rPr>
          <w:highlight w:val="yellow"/>
          <w:lang w:val="en-GB" w:eastAsia="de-DE"/>
          <w:rPrChange w:id="668" w:author="Mathias Fuchs" w:date="2020-07-01T16:45:00Z">
            <w:rPr>
              <w:highlight w:val="yellow"/>
              <w:lang w:eastAsia="de-DE"/>
            </w:rPr>
          </w:rPrChange>
        </w:rPr>
        <w:t>p106</w:t>
      </w:r>
      <w:r w:rsidR="00B267BC" w:rsidRPr="00AD7A73">
        <w:rPr>
          <w:lang w:val="en-GB" w:eastAsia="de-DE"/>
          <w:rPrChange w:id="669" w:author="Mathias Fuchs" w:date="2020-07-01T16:45:00Z">
            <w:rPr>
              <w:lang w:eastAsia="de-DE"/>
            </w:rPr>
          </w:rPrChange>
        </w:rPr>
        <w:t>)</w:t>
      </w:r>
      <w:r w:rsidR="009031C8" w:rsidRPr="00AD7A73">
        <w:rPr>
          <w:lang w:val="en-GB" w:eastAsia="de-DE"/>
          <w:rPrChange w:id="670" w:author="Mathias Fuchs" w:date="2020-07-01T16:45:00Z">
            <w:rPr>
              <w:lang w:eastAsia="de-DE"/>
            </w:rPr>
          </w:rPrChange>
        </w:rPr>
        <w:t>, or if regulatory compliance is concerned,</w:t>
      </w:r>
      <w:r w:rsidR="00C72C8C" w:rsidRPr="00AD7A73">
        <w:rPr>
          <w:lang w:val="en-GB" w:eastAsia="de-DE"/>
          <w:rPrChange w:id="671" w:author="Mathias Fuchs" w:date="2020-07-01T16:45:00Z">
            <w:rPr>
              <w:lang w:eastAsia="de-DE"/>
            </w:rPr>
          </w:rPrChange>
        </w:rPr>
        <w:t xml:space="preserve"> it is</w:t>
      </w:r>
      <w:r w:rsidR="009031C8" w:rsidRPr="00AD7A73">
        <w:rPr>
          <w:lang w:val="en-GB" w:eastAsia="de-DE"/>
          <w:rPrChange w:id="672" w:author="Mathias Fuchs" w:date="2020-07-01T16:45:00Z">
            <w:rPr>
              <w:lang w:eastAsia="de-DE"/>
            </w:rPr>
          </w:rPrChange>
        </w:rPr>
        <w:t xml:space="preserve"> the quality unit (</w:t>
      </w:r>
      <w:r w:rsidR="009031C8" w:rsidRPr="00AD7A73">
        <w:rPr>
          <w:highlight w:val="yellow"/>
          <w:lang w:val="en-GB" w:eastAsia="de-DE"/>
          <w:rPrChange w:id="673" w:author="Mathias Fuchs" w:date="2020-07-01T16:45:00Z">
            <w:rPr>
              <w:highlight w:val="yellow"/>
              <w:lang w:eastAsia="de-DE"/>
            </w:rPr>
          </w:rPrChange>
        </w:rPr>
        <w:t>p106</w:t>
      </w:r>
      <w:r w:rsidR="009031C8" w:rsidRPr="00AD7A73">
        <w:rPr>
          <w:lang w:val="en-GB" w:eastAsia="de-DE"/>
          <w:rPrChange w:id="674" w:author="Mathias Fuchs" w:date="2020-07-01T16:45:00Z">
            <w:rPr>
              <w:lang w:eastAsia="de-DE"/>
            </w:rPr>
          </w:rPrChange>
        </w:rPr>
        <w:t>)</w:t>
      </w:r>
      <w:r w:rsidR="00B267BC" w:rsidRPr="00AD7A73">
        <w:rPr>
          <w:lang w:val="en-GB" w:eastAsia="de-DE"/>
          <w:rPrChange w:id="675" w:author="Mathias Fuchs" w:date="2020-07-01T16:45:00Z">
            <w:rPr>
              <w:lang w:eastAsia="de-DE"/>
            </w:rPr>
          </w:rPrChange>
        </w:rPr>
        <w:t xml:space="preserve">. </w:t>
      </w:r>
      <w:r w:rsidR="009031C8" w:rsidRPr="00AD7A73">
        <w:rPr>
          <w:lang w:val="en-GB" w:eastAsia="de-DE"/>
          <w:rPrChange w:id="676" w:author="Mathias Fuchs" w:date="2020-07-01T16:45:00Z">
            <w:rPr>
              <w:lang w:eastAsia="de-DE"/>
            </w:rPr>
          </w:rPrChange>
        </w:rPr>
        <w:t xml:space="preserve">For </w:t>
      </w:r>
      <w:r w:rsidR="00943067" w:rsidRPr="00AD7A73">
        <w:rPr>
          <w:lang w:val="en-GB" w:eastAsia="de-DE"/>
          <w:rPrChange w:id="677" w:author="Mathias Fuchs" w:date="2020-07-01T16:45:00Z">
            <w:rPr>
              <w:lang w:eastAsia="de-DE"/>
            </w:rPr>
          </w:rPrChange>
        </w:rPr>
        <w:t>a</w:t>
      </w:r>
      <w:r w:rsidR="004B7A6E" w:rsidRPr="00AD7A73">
        <w:rPr>
          <w:lang w:val="en-GB" w:eastAsia="de-DE"/>
          <w:rPrChange w:id="678" w:author="Mathias Fuchs" w:date="2020-07-01T16:45:00Z">
            <w:rPr>
              <w:lang w:eastAsia="de-DE"/>
            </w:rPr>
          </w:rPrChange>
        </w:rPr>
        <w:t xml:space="preserve"> next step</w:t>
      </w:r>
      <w:r w:rsidR="009031C8" w:rsidRPr="00AD7A73">
        <w:rPr>
          <w:lang w:val="en-GB" w:eastAsia="de-DE"/>
          <w:rPrChange w:id="679" w:author="Mathias Fuchs" w:date="2020-07-01T16:45:00Z">
            <w:rPr>
              <w:lang w:eastAsia="de-DE"/>
            </w:rPr>
          </w:rPrChange>
        </w:rPr>
        <w:t xml:space="preserve">, </w:t>
      </w:r>
      <w:r w:rsidR="00943067" w:rsidRPr="00AD7A73">
        <w:rPr>
          <w:lang w:val="en-GB" w:eastAsia="de-DE"/>
          <w:rPrChange w:id="680" w:author="Mathias Fuchs" w:date="2020-07-01T16:45:00Z">
            <w:rPr>
              <w:lang w:eastAsia="de-DE"/>
            </w:rPr>
          </w:rPrChange>
        </w:rPr>
        <w:t>this</w:t>
      </w:r>
      <w:r w:rsidR="009031C8" w:rsidRPr="00AD7A73">
        <w:rPr>
          <w:lang w:val="en-GB" w:eastAsia="de-DE"/>
          <w:rPrChange w:id="681" w:author="Mathias Fuchs" w:date="2020-07-01T16:45:00Z">
            <w:rPr>
              <w:lang w:eastAsia="de-DE"/>
            </w:rPr>
          </w:rPrChange>
        </w:rPr>
        <w:t xml:space="preserve"> team</w:t>
      </w:r>
      <w:r w:rsidR="004B7A6E" w:rsidRPr="00AD7A73">
        <w:rPr>
          <w:lang w:val="en-GB" w:eastAsia="de-DE"/>
          <w:rPrChange w:id="682" w:author="Mathias Fuchs" w:date="2020-07-01T16:45:00Z">
            <w:rPr>
              <w:lang w:eastAsia="de-DE"/>
            </w:rPr>
          </w:rPrChange>
        </w:rPr>
        <w:t xml:space="preserve"> perform</w:t>
      </w:r>
      <w:r w:rsidR="00943067" w:rsidRPr="00AD7A73">
        <w:rPr>
          <w:lang w:val="en-GB" w:eastAsia="de-DE"/>
          <w:rPrChange w:id="683" w:author="Mathias Fuchs" w:date="2020-07-01T16:45:00Z">
            <w:rPr>
              <w:lang w:eastAsia="de-DE"/>
            </w:rPr>
          </w:rPrChange>
        </w:rPr>
        <w:t>s</w:t>
      </w:r>
      <w:r w:rsidR="004B7A6E" w:rsidRPr="00AD7A73">
        <w:rPr>
          <w:lang w:val="en-GB" w:eastAsia="de-DE"/>
          <w:rPrChange w:id="684" w:author="Mathias Fuchs" w:date="2020-07-01T16:45:00Z">
            <w:rPr>
              <w:lang w:eastAsia="de-DE"/>
            </w:rPr>
          </w:rPrChange>
        </w:rPr>
        <w:t xml:space="preserve"> a functional risk assessment</w:t>
      </w:r>
      <w:r w:rsidR="009031C8" w:rsidRPr="00AD7A73">
        <w:rPr>
          <w:lang w:val="en-GB" w:eastAsia="de-DE"/>
          <w:rPrChange w:id="685" w:author="Mathias Fuchs" w:date="2020-07-01T16:45:00Z">
            <w:rPr>
              <w:lang w:eastAsia="de-DE"/>
            </w:rPr>
          </w:rPrChange>
        </w:rPr>
        <w:t xml:space="preserve"> </w:t>
      </w:r>
      <w:r w:rsidR="004B7A6E" w:rsidRPr="00AD7A73">
        <w:rPr>
          <w:lang w:val="en-GB" w:eastAsia="de-DE"/>
          <w:rPrChange w:id="686" w:author="Mathias Fuchs" w:date="2020-07-01T16:45:00Z">
            <w:rPr>
              <w:lang w:eastAsia="de-DE"/>
            </w:rPr>
          </w:rPrChange>
        </w:rPr>
        <w:t>and identify controls</w:t>
      </w:r>
      <w:r w:rsidR="00BD1FDF" w:rsidRPr="00AD7A73">
        <w:rPr>
          <w:lang w:val="en-GB" w:eastAsia="de-DE"/>
          <w:rPrChange w:id="687" w:author="Mathias Fuchs" w:date="2020-07-01T16:45:00Z">
            <w:rPr>
              <w:lang w:eastAsia="de-DE"/>
            </w:rPr>
          </w:rPrChange>
        </w:rPr>
        <w:t>,</w:t>
      </w:r>
      <w:r w:rsidR="009031C8" w:rsidRPr="00AD7A73">
        <w:rPr>
          <w:lang w:val="en-GB" w:eastAsia="de-DE"/>
          <w:rPrChange w:id="688" w:author="Mathias Fuchs" w:date="2020-07-01T16:45:00Z">
            <w:rPr>
              <w:lang w:eastAsia="de-DE"/>
            </w:rPr>
          </w:rPrChange>
        </w:rPr>
        <w:t xml:space="preserve"> based on</w:t>
      </w:r>
      <w:r w:rsidR="00BD1FDF" w:rsidRPr="00AD7A73">
        <w:rPr>
          <w:lang w:val="en-GB" w:eastAsia="de-DE"/>
          <w:rPrChange w:id="689" w:author="Mathias Fuchs" w:date="2020-07-01T16:45:00Z">
            <w:rPr>
              <w:lang w:eastAsia="de-DE"/>
            </w:rPr>
          </w:rPrChange>
        </w:rPr>
        <w:t xml:space="preserve"> the advice</w:t>
      </w:r>
      <w:r w:rsidR="009031C8" w:rsidRPr="00AD7A73">
        <w:rPr>
          <w:lang w:val="en-GB" w:eastAsia="de-DE"/>
          <w:rPrChange w:id="690" w:author="Mathias Fuchs" w:date="2020-07-01T16:45:00Z">
            <w:rPr>
              <w:lang w:eastAsia="de-DE"/>
            </w:rPr>
          </w:rPrChange>
        </w:rPr>
        <w:t xml:space="preserve"> of the supplier</w:t>
      </w:r>
      <w:r w:rsidR="00BD1FDF" w:rsidRPr="00AD7A73">
        <w:rPr>
          <w:lang w:val="en-GB" w:eastAsia="de-DE"/>
          <w:rPrChange w:id="691" w:author="Mathias Fuchs" w:date="2020-07-01T16:45:00Z">
            <w:rPr>
              <w:lang w:eastAsia="de-DE"/>
            </w:rPr>
          </w:rPrChange>
        </w:rPr>
        <w:t>,</w:t>
      </w:r>
      <w:r w:rsidR="004B7A6E" w:rsidRPr="00AD7A73">
        <w:rPr>
          <w:lang w:val="en-GB" w:eastAsia="de-DE"/>
          <w:rPrChange w:id="692" w:author="Mathias Fuchs" w:date="2020-07-01T16:45:00Z">
            <w:rPr>
              <w:lang w:eastAsia="de-DE"/>
            </w:rPr>
          </w:rPrChange>
        </w:rPr>
        <w:t xml:space="preserve"> to eliminate or at least mitigate the risk to an acceptable level </w:t>
      </w:r>
      <w:r w:rsidR="004B7A6E" w:rsidRPr="00AD7A73">
        <w:rPr>
          <w:highlight w:val="yellow"/>
          <w:lang w:val="en-GB" w:eastAsia="de-DE"/>
          <w:rPrChange w:id="693" w:author="Mathias Fuchs" w:date="2020-07-01T16:45:00Z">
            <w:rPr>
              <w:highlight w:val="yellow"/>
              <w:lang w:eastAsia="de-DE"/>
            </w:rPr>
          </w:rPrChange>
        </w:rPr>
        <w:t>(p48 in combination with 50</w:t>
      </w:r>
      <w:r w:rsidR="00BD1FDF" w:rsidRPr="00AD7A73">
        <w:rPr>
          <w:highlight w:val="yellow"/>
          <w:lang w:val="en-GB" w:eastAsia="de-DE"/>
          <w:rPrChange w:id="694" w:author="Mathias Fuchs" w:date="2020-07-01T16:45:00Z">
            <w:rPr>
              <w:highlight w:val="yellow"/>
              <w:lang w:eastAsia="de-DE"/>
            </w:rPr>
          </w:rPrChange>
        </w:rPr>
        <w:t xml:space="preserve"> and 106</w:t>
      </w:r>
      <w:r w:rsidR="004B7A6E" w:rsidRPr="00AD7A73">
        <w:rPr>
          <w:lang w:val="en-GB" w:eastAsia="de-DE"/>
          <w:rPrChange w:id="695" w:author="Mathias Fuchs" w:date="2020-07-01T16:45:00Z">
            <w:rPr>
              <w:lang w:eastAsia="de-DE"/>
            </w:rPr>
          </w:rPrChange>
        </w:rPr>
        <w:t xml:space="preserve">). </w:t>
      </w:r>
      <w:r w:rsidR="0019223F" w:rsidRPr="00AD7A73">
        <w:rPr>
          <w:lang w:val="en-GB" w:eastAsia="de-DE"/>
          <w:rPrChange w:id="696" w:author="Mathias Fuchs" w:date="2020-07-01T16:45:00Z">
            <w:rPr>
              <w:lang w:eastAsia="de-DE"/>
            </w:rPr>
          </w:rPrChange>
        </w:rPr>
        <w:t>Appropriate controls</w:t>
      </w:r>
      <w:r w:rsidR="00C911C4" w:rsidRPr="00AD7A73">
        <w:rPr>
          <w:lang w:val="en-GB" w:eastAsia="de-DE"/>
          <w:rPrChange w:id="697" w:author="Mathias Fuchs" w:date="2020-07-01T16:45:00Z">
            <w:rPr>
              <w:lang w:eastAsia="de-DE"/>
            </w:rPr>
          </w:rPrChange>
        </w:rPr>
        <w:t>, i.e. quality critical requirements (</w:t>
      </w:r>
      <w:r w:rsidR="00C911C4" w:rsidRPr="00AD7A73">
        <w:rPr>
          <w:highlight w:val="yellow"/>
          <w:lang w:val="en-GB" w:eastAsia="de-DE"/>
          <w:rPrChange w:id="698" w:author="Mathias Fuchs" w:date="2020-07-01T16:45:00Z">
            <w:rPr>
              <w:highlight w:val="yellow"/>
              <w:lang w:eastAsia="de-DE"/>
            </w:rPr>
          </w:rPrChange>
        </w:rPr>
        <w:t>p. 164</w:t>
      </w:r>
      <w:r w:rsidR="00C911C4" w:rsidRPr="00AD7A73">
        <w:rPr>
          <w:lang w:val="en-GB" w:eastAsia="de-DE"/>
          <w:rPrChange w:id="699" w:author="Mathias Fuchs" w:date="2020-07-01T16:45:00Z">
            <w:rPr>
              <w:lang w:eastAsia="de-DE"/>
            </w:rPr>
          </w:rPrChange>
        </w:rPr>
        <w:t>),</w:t>
      </w:r>
      <w:r w:rsidR="0019223F" w:rsidRPr="00AD7A73">
        <w:rPr>
          <w:lang w:val="en-GB" w:eastAsia="de-DE"/>
          <w:rPrChange w:id="700" w:author="Mathias Fuchs" w:date="2020-07-01T16:45:00Z">
            <w:rPr>
              <w:lang w:eastAsia="de-DE"/>
            </w:rPr>
          </w:rPrChange>
        </w:rPr>
        <w:t xml:space="preserve"> need then to be implemented</w:t>
      </w:r>
      <w:r w:rsidR="006A4B50" w:rsidRPr="00AD7A73">
        <w:rPr>
          <w:lang w:val="en-GB" w:eastAsia="de-DE"/>
          <w:rPrChange w:id="701" w:author="Mathias Fuchs" w:date="2020-07-01T16:45:00Z">
            <w:rPr>
              <w:lang w:eastAsia="de-DE"/>
            </w:rPr>
          </w:rPrChange>
        </w:rPr>
        <w:t xml:space="preserve"> </w:t>
      </w:r>
      <w:r w:rsidR="006A4B50" w:rsidRPr="00AD7A73">
        <w:rPr>
          <w:highlight w:val="yellow"/>
          <w:lang w:val="en-GB" w:eastAsia="de-DE"/>
          <w:rPrChange w:id="702" w:author="Mathias Fuchs" w:date="2020-07-01T16:45:00Z">
            <w:rPr>
              <w:highlight w:val="yellow"/>
              <w:lang w:eastAsia="de-DE"/>
            </w:rPr>
          </w:rPrChange>
        </w:rPr>
        <w:t>GAMP p.50</w:t>
      </w:r>
      <w:r w:rsidR="00C72C8C" w:rsidRPr="00AD7A73">
        <w:rPr>
          <w:lang w:val="en-GB" w:eastAsia="de-DE"/>
          <w:rPrChange w:id="703" w:author="Mathias Fuchs" w:date="2020-07-01T16:45:00Z">
            <w:rPr>
              <w:lang w:eastAsia="de-DE"/>
            </w:rPr>
          </w:rPrChange>
        </w:rPr>
        <w:t>,</w:t>
      </w:r>
      <w:r w:rsidR="00BD1FDF" w:rsidRPr="00AD7A73">
        <w:rPr>
          <w:lang w:val="en-GB" w:eastAsia="de-DE"/>
          <w:rPrChange w:id="704" w:author="Mathias Fuchs" w:date="2020-07-01T16:45:00Z">
            <w:rPr>
              <w:lang w:eastAsia="de-DE"/>
            </w:rPr>
          </w:rPrChange>
        </w:rPr>
        <w:t xml:space="preserve"> e.g. by the supplier</w:t>
      </w:r>
      <w:r w:rsidR="00C72C8C" w:rsidRPr="00AD7A73">
        <w:rPr>
          <w:lang w:val="en-GB" w:eastAsia="de-DE"/>
          <w:rPrChange w:id="705" w:author="Mathias Fuchs" w:date="2020-07-01T16:45:00Z">
            <w:rPr>
              <w:lang w:eastAsia="de-DE"/>
            </w:rPr>
          </w:rPrChange>
        </w:rPr>
        <w:t xml:space="preserve"> for additional software functionalities (</w:t>
      </w:r>
      <w:r w:rsidR="006A4B50" w:rsidRPr="00AD7A73">
        <w:rPr>
          <w:highlight w:val="yellow"/>
          <w:lang w:val="en-GB" w:eastAsia="de-DE"/>
          <w:rPrChange w:id="706" w:author="Mathias Fuchs" w:date="2020-07-01T16:45:00Z">
            <w:rPr>
              <w:highlight w:val="yellow"/>
              <w:lang w:eastAsia="de-DE"/>
            </w:rPr>
          </w:rPrChange>
        </w:rPr>
        <w:t>p19</w:t>
      </w:r>
      <w:r w:rsidR="00C72C8C" w:rsidRPr="00AD7A73">
        <w:rPr>
          <w:lang w:val="en-GB" w:eastAsia="de-DE"/>
          <w:rPrChange w:id="707" w:author="Mathias Fuchs" w:date="2020-07-01T16:45:00Z">
            <w:rPr>
              <w:lang w:eastAsia="de-DE"/>
            </w:rPr>
          </w:rPrChange>
        </w:rPr>
        <w:t>)</w:t>
      </w:r>
      <w:r w:rsidR="0019223F" w:rsidRPr="00AD7A73">
        <w:rPr>
          <w:lang w:val="en-GB" w:eastAsia="de-DE"/>
          <w:rPrChange w:id="708" w:author="Mathias Fuchs" w:date="2020-07-01T16:45:00Z">
            <w:rPr>
              <w:lang w:eastAsia="de-DE"/>
            </w:rPr>
          </w:rPrChange>
        </w:rPr>
        <w:t xml:space="preserve"> and verified (</w:t>
      </w:r>
      <w:r w:rsidR="0019223F" w:rsidRPr="00AD7A73">
        <w:rPr>
          <w:highlight w:val="yellow"/>
          <w:lang w:val="en-GB" w:eastAsia="de-DE"/>
          <w:rPrChange w:id="709" w:author="Mathias Fuchs" w:date="2020-07-01T16:45:00Z">
            <w:rPr>
              <w:highlight w:val="yellow"/>
              <w:lang w:eastAsia="de-DE"/>
            </w:rPr>
          </w:rPrChange>
        </w:rPr>
        <w:t>GAMP p.50</w:t>
      </w:r>
      <w:r w:rsidR="0019223F" w:rsidRPr="00AD7A73">
        <w:rPr>
          <w:lang w:val="en-GB" w:eastAsia="de-DE"/>
          <w:rPrChange w:id="710" w:author="Mathias Fuchs" w:date="2020-07-01T16:45:00Z">
            <w:rPr>
              <w:lang w:eastAsia="de-DE"/>
            </w:rPr>
          </w:rPrChange>
        </w:rPr>
        <w:t>)</w:t>
      </w:r>
      <w:r w:rsidR="00BD1FDF" w:rsidRPr="00AD7A73">
        <w:rPr>
          <w:lang w:val="en-GB" w:eastAsia="de-DE"/>
          <w:rPrChange w:id="711" w:author="Mathias Fuchs" w:date="2020-07-01T16:45:00Z">
            <w:rPr>
              <w:lang w:eastAsia="de-DE"/>
            </w:rPr>
          </w:rPrChange>
        </w:rPr>
        <w:t xml:space="preserve"> e.g. in the OQ process </w:t>
      </w:r>
      <w:r w:rsidR="00BD1FDF" w:rsidRPr="00AD7A73">
        <w:rPr>
          <w:highlight w:val="yellow"/>
          <w:lang w:val="en-GB" w:eastAsia="de-DE"/>
          <w:rPrChange w:id="712" w:author="Mathias Fuchs" w:date="2020-07-01T16:45:00Z">
            <w:rPr>
              <w:highlight w:val="yellow"/>
              <w:lang w:eastAsia="de-DE"/>
            </w:rPr>
          </w:rPrChange>
        </w:rPr>
        <w:t>(p.38</w:t>
      </w:r>
      <w:r w:rsidR="00BD1FDF" w:rsidRPr="00AD7A73">
        <w:rPr>
          <w:lang w:val="en-GB" w:eastAsia="de-DE"/>
          <w:rPrChange w:id="713" w:author="Mathias Fuchs" w:date="2020-07-01T16:45:00Z">
            <w:rPr>
              <w:lang w:eastAsia="de-DE"/>
            </w:rPr>
          </w:rPrChange>
        </w:rPr>
        <w:t>)</w:t>
      </w:r>
      <w:r w:rsidR="0019223F" w:rsidRPr="00AD7A73">
        <w:rPr>
          <w:lang w:val="en-GB" w:eastAsia="de-DE"/>
          <w:rPrChange w:id="714" w:author="Mathias Fuchs" w:date="2020-07-01T16:45:00Z">
            <w:rPr>
              <w:lang w:eastAsia="de-DE"/>
            </w:rPr>
          </w:rPrChange>
        </w:rPr>
        <w:t>.</w:t>
      </w:r>
      <w:r w:rsidR="009031C8" w:rsidRPr="00AD7A73">
        <w:rPr>
          <w:lang w:val="en-GB" w:eastAsia="de-DE"/>
          <w:rPrChange w:id="715" w:author="Mathias Fuchs" w:date="2020-07-01T16:45:00Z">
            <w:rPr>
              <w:lang w:eastAsia="de-DE"/>
            </w:rPr>
          </w:rPrChange>
        </w:rPr>
        <w:t xml:space="preserve"> </w:t>
      </w:r>
    </w:p>
    <w:p w14:paraId="358E04F8" w14:textId="287E4968" w:rsidR="00E75B39" w:rsidRPr="00AD7A73" w:rsidRDefault="0071176C" w:rsidP="00417554">
      <w:pPr>
        <w:rPr>
          <w:lang w:val="en-GB" w:eastAsia="de-DE"/>
          <w:rPrChange w:id="716" w:author="Mathias Fuchs" w:date="2020-07-01T16:45:00Z">
            <w:rPr>
              <w:lang w:eastAsia="de-DE"/>
            </w:rPr>
          </w:rPrChange>
        </w:rPr>
      </w:pPr>
      <w:r w:rsidRPr="00AD7A73">
        <w:rPr>
          <w:lang w:val="en-GB" w:eastAsia="de-DE"/>
          <w:rPrChange w:id="717" w:author="Mathias Fuchs" w:date="2020-07-01T16:45:00Z">
            <w:rPr>
              <w:lang w:eastAsia="de-DE"/>
            </w:rPr>
          </w:rPrChange>
        </w:rPr>
        <w:t>As the goal of OQ is the documented verification of software functionalities (</w:t>
      </w:r>
      <w:r w:rsidRPr="00AD7A73">
        <w:rPr>
          <w:highlight w:val="yellow"/>
          <w:lang w:val="en-GB" w:eastAsia="de-DE"/>
          <w:rPrChange w:id="718" w:author="Mathias Fuchs" w:date="2020-07-01T16:45:00Z">
            <w:rPr>
              <w:highlight w:val="yellow"/>
              <w:lang w:eastAsia="de-DE"/>
            </w:rPr>
          </w:rPrChange>
        </w:rPr>
        <w:t>GAMP p.38 in combination with p212</w:t>
      </w:r>
      <w:r w:rsidRPr="00AD7A73">
        <w:rPr>
          <w:lang w:val="en-GB" w:eastAsia="de-DE"/>
          <w:rPrChange w:id="719" w:author="Mathias Fuchs" w:date="2020-07-01T16:45:00Z">
            <w:rPr>
              <w:lang w:eastAsia="de-DE"/>
            </w:rPr>
          </w:rPrChange>
        </w:rPr>
        <w:t>),</w:t>
      </w:r>
      <w:r w:rsidR="004B7A6E" w:rsidRPr="00AD7A73">
        <w:rPr>
          <w:lang w:val="en-GB" w:eastAsia="de-DE"/>
          <w:rPrChange w:id="720" w:author="Mathias Fuchs" w:date="2020-07-01T16:45:00Z">
            <w:rPr>
              <w:lang w:eastAsia="de-DE"/>
            </w:rPr>
          </w:rPrChange>
        </w:rPr>
        <w:t xml:space="preserve"> it is important to take the identified risks</w:t>
      </w:r>
      <w:r w:rsidR="00FF767B" w:rsidRPr="00AD7A73">
        <w:rPr>
          <w:lang w:val="en-GB" w:eastAsia="de-DE"/>
          <w:rPrChange w:id="721" w:author="Mathias Fuchs" w:date="2020-07-01T16:45:00Z">
            <w:rPr>
              <w:lang w:eastAsia="de-DE"/>
            </w:rPr>
          </w:rPrChange>
        </w:rPr>
        <w:t>, their risk level</w:t>
      </w:r>
      <w:r w:rsidR="009A679B" w:rsidRPr="00AD7A73">
        <w:rPr>
          <w:lang w:val="en-GB" w:eastAsia="de-DE"/>
          <w:rPrChange w:id="722" w:author="Mathias Fuchs" w:date="2020-07-01T16:45:00Z">
            <w:rPr>
              <w:lang w:eastAsia="de-DE"/>
            </w:rPr>
          </w:rPrChange>
        </w:rPr>
        <w:t xml:space="preserve"> and the defined control measures</w:t>
      </w:r>
      <w:r w:rsidR="004B7A6E" w:rsidRPr="00AD7A73">
        <w:rPr>
          <w:lang w:val="en-GB" w:eastAsia="de-DE"/>
          <w:rPrChange w:id="723" w:author="Mathias Fuchs" w:date="2020-07-01T16:45:00Z">
            <w:rPr>
              <w:lang w:eastAsia="de-DE"/>
            </w:rPr>
          </w:rPrChange>
        </w:rPr>
        <w:t xml:space="preserve"> in respect </w:t>
      </w:r>
      <w:r w:rsidR="009A679B" w:rsidRPr="00AD7A73">
        <w:rPr>
          <w:lang w:val="en-GB" w:eastAsia="de-DE"/>
          <w:rPrChange w:id="724" w:author="Mathias Fuchs" w:date="2020-07-01T16:45:00Z">
            <w:rPr>
              <w:lang w:eastAsia="de-DE"/>
            </w:rPr>
          </w:rPrChange>
        </w:rPr>
        <w:t>to</w:t>
      </w:r>
      <w:r w:rsidR="004B7A6E" w:rsidRPr="00AD7A73">
        <w:rPr>
          <w:lang w:val="en-GB" w:eastAsia="de-DE"/>
          <w:rPrChange w:id="725" w:author="Mathias Fuchs" w:date="2020-07-01T16:45:00Z">
            <w:rPr>
              <w:lang w:eastAsia="de-DE"/>
            </w:rPr>
          </w:rPrChange>
        </w:rPr>
        <w:t xml:space="preserve"> software functionalities into account</w:t>
      </w:r>
      <w:r w:rsidR="00943067" w:rsidRPr="00AD7A73">
        <w:rPr>
          <w:lang w:val="en-GB" w:eastAsia="de-DE"/>
          <w:rPrChange w:id="726" w:author="Mathias Fuchs" w:date="2020-07-01T16:45:00Z">
            <w:rPr>
              <w:lang w:eastAsia="de-DE"/>
            </w:rPr>
          </w:rPrChange>
        </w:rPr>
        <w:t xml:space="preserve"> (</w:t>
      </w:r>
      <w:r w:rsidR="00943067" w:rsidRPr="00AD7A73">
        <w:rPr>
          <w:highlight w:val="yellow"/>
          <w:lang w:val="en-GB" w:eastAsia="de-DE"/>
          <w:rPrChange w:id="727" w:author="Mathias Fuchs" w:date="2020-07-01T16:45:00Z">
            <w:rPr>
              <w:highlight w:val="yellow"/>
              <w:lang w:eastAsia="de-DE"/>
            </w:rPr>
          </w:rPrChange>
        </w:rPr>
        <w:t>GAMP p.50</w:t>
      </w:r>
      <w:r w:rsidR="00943067" w:rsidRPr="00AD7A73">
        <w:rPr>
          <w:lang w:val="en-GB" w:eastAsia="de-DE"/>
          <w:rPrChange w:id="728" w:author="Mathias Fuchs" w:date="2020-07-01T16:45:00Z">
            <w:rPr>
              <w:lang w:eastAsia="de-DE"/>
            </w:rPr>
          </w:rPrChange>
        </w:rPr>
        <w:t>).</w:t>
      </w:r>
      <w:r w:rsidR="004B7A6E" w:rsidRPr="00AD7A73">
        <w:rPr>
          <w:lang w:val="en-GB" w:eastAsia="de-DE"/>
          <w:rPrChange w:id="729" w:author="Mathias Fuchs" w:date="2020-07-01T16:45:00Z">
            <w:rPr>
              <w:lang w:eastAsia="de-DE"/>
            </w:rPr>
          </w:rPrChange>
        </w:rPr>
        <w:t xml:space="preserve"> </w:t>
      </w:r>
      <w:r w:rsidR="00943067" w:rsidRPr="00AD7A73">
        <w:rPr>
          <w:lang w:val="en-GB" w:eastAsia="de-DE"/>
          <w:rPrChange w:id="730" w:author="Mathias Fuchs" w:date="2020-07-01T16:45:00Z">
            <w:rPr>
              <w:lang w:eastAsia="de-DE"/>
            </w:rPr>
          </w:rPrChange>
        </w:rPr>
        <w:t>T</w:t>
      </w:r>
      <w:r w:rsidR="009A679B" w:rsidRPr="00AD7A73">
        <w:rPr>
          <w:lang w:val="en-GB" w:eastAsia="de-DE"/>
          <w:rPrChange w:id="731" w:author="Mathias Fuchs" w:date="2020-07-01T16:45:00Z">
            <w:rPr>
              <w:lang w:eastAsia="de-DE"/>
            </w:rPr>
          </w:rPrChange>
        </w:rPr>
        <w:t>he specific level of</w:t>
      </w:r>
      <w:r w:rsidR="00FF767B" w:rsidRPr="00AD7A73">
        <w:rPr>
          <w:lang w:val="en-GB" w:eastAsia="de-DE"/>
          <w:rPrChange w:id="732" w:author="Mathias Fuchs" w:date="2020-07-01T16:45:00Z">
            <w:rPr>
              <w:lang w:eastAsia="de-DE"/>
            </w:rPr>
          </w:rPrChange>
        </w:rPr>
        <w:t xml:space="preserve"> test efforts should than be determined according to the risk level and the system impact (</w:t>
      </w:r>
      <w:r w:rsidR="00FF767B" w:rsidRPr="00AD7A73">
        <w:rPr>
          <w:highlight w:val="yellow"/>
          <w:lang w:val="en-GB" w:eastAsia="de-DE"/>
          <w:rPrChange w:id="733" w:author="Mathias Fuchs" w:date="2020-07-01T16:45:00Z">
            <w:rPr>
              <w:highlight w:val="yellow"/>
              <w:lang w:eastAsia="de-DE"/>
            </w:rPr>
          </w:rPrChange>
        </w:rPr>
        <w:t>GAMP p.50</w:t>
      </w:r>
      <w:r w:rsidR="00FF767B" w:rsidRPr="00AD7A73">
        <w:rPr>
          <w:lang w:val="en-GB" w:eastAsia="de-DE"/>
          <w:rPrChange w:id="734" w:author="Mathias Fuchs" w:date="2020-07-01T16:45:00Z">
            <w:rPr>
              <w:lang w:eastAsia="de-DE"/>
            </w:rPr>
          </w:rPrChange>
        </w:rPr>
        <w:t>)</w:t>
      </w:r>
      <w:r w:rsidR="009031C8" w:rsidRPr="00AD7A73">
        <w:rPr>
          <w:lang w:val="en-GB" w:eastAsia="de-DE"/>
          <w:rPrChange w:id="735" w:author="Mathias Fuchs" w:date="2020-07-01T16:45:00Z">
            <w:rPr>
              <w:lang w:eastAsia="de-DE"/>
            </w:rPr>
          </w:rPrChange>
        </w:rPr>
        <w:t xml:space="preserve"> and the controls themselves might be subject to the OQs (</w:t>
      </w:r>
      <w:r w:rsidR="009031C8" w:rsidRPr="00AD7A73">
        <w:rPr>
          <w:highlight w:val="yellow"/>
          <w:lang w:val="en-GB" w:eastAsia="de-DE"/>
          <w:rPrChange w:id="736" w:author="Mathias Fuchs" w:date="2020-07-01T16:45:00Z">
            <w:rPr>
              <w:highlight w:val="yellow"/>
              <w:lang w:eastAsia="de-DE"/>
            </w:rPr>
          </w:rPrChange>
        </w:rPr>
        <w:t>GAMP5, p38</w:t>
      </w:r>
      <w:r w:rsidR="009031C8" w:rsidRPr="00AD7A73">
        <w:rPr>
          <w:lang w:val="en-GB" w:eastAsia="de-DE"/>
          <w:rPrChange w:id="737" w:author="Mathias Fuchs" w:date="2020-07-01T16:45:00Z">
            <w:rPr>
              <w:lang w:eastAsia="de-DE"/>
            </w:rPr>
          </w:rPrChange>
        </w:rPr>
        <w:t>).</w:t>
      </w:r>
      <w:r w:rsidR="00D06805" w:rsidRPr="00AD7A73">
        <w:rPr>
          <w:lang w:val="en-GB" w:eastAsia="de-DE"/>
          <w:rPrChange w:id="738" w:author="Mathias Fuchs" w:date="2020-07-01T16:45:00Z">
            <w:rPr>
              <w:lang w:eastAsia="de-DE"/>
            </w:rPr>
          </w:rPrChange>
        </w:rPr>
        <w:t xml:space="preserve"> </w:t>
      </w:r>
      <w:r w:rsidR="00BD1FDF" w:rsidRPr="00AD7A73">
        <w:rPr>
          <w:lang w:val="en-GB" w:eastAsia="de-DE"/>
          <w:rPrChange w:id="739" w:author="Mathias Fuchs" w:date="2020-07-01T16:45:00Z">
            <w:rPr>
              <w:lang w:eastAsia="de-DE"/>
            </w:rPr>
          </w:rPrChange>
        </w:rPr>
        <w:t>The risk assessment documentation needs finally be app</w:t>
      </w:r>
      <w:r w:rsidR="00BA5559" w:rsidRPr="00AD7A73">
        <w:rPr>
          <w:lang w:val="en-GB" w:eastAsia="de-DE"/>
          <w:rPrChange w:id="740" w:author="Mathias Fuchs" w:date="2020-07-01T16:45:00Z">
            <w:rPr>
              <w:lang w:eastAsia="de-DE"/>
            </w:rPr>
          </w:rPrChange>
        </w:rPr>
        <w:t>r</w:t>
      </w:r>
      <w:r w:rsidR="00BD1FDF" w:rsidRPr="00AD7A73">
        <w:rPr>
          <w:lang w:val="en-GB" w:eastAsia="de-DE"/>
          <w:rPrChange w:id="741" w:author="Mathias Fuchs" w:date="2020-07-01T16:45:00Z">
            <w:rPr>
              <w:lang w:eastAsia="de-DE"/>
            </w:rPr>
          </w:rPrChange>
        </w:rPr>
        <w:t>oved by the system owner and/or the quality unit (</w:t>
      </w:r>
      <w:r w:rsidR="00BD1FDF" w:rsidRPr="00AD7A73">
        <w:rPr>
          <w:highlight w:val="yellow"/>
          <w:lang w:val="en-GB" w:eastAsia="de-DE"/>
          <w:rPrChange w:id="742" w:author="Mathias Fuchs" w:date="2020-07-01T16:45:00Z">
            <w:rPr>
              <w:highlight w:val="yellow"/>
              <w:lang w:eastAsia="de-DE"/>
            </w:rPr>
          </w:rPrChange>
        </w:rPr>
        <w:t>p106</w:t>
      </w:r>
      <w:r w:rsidR="00BD1FDF" w:rsidRPr="00AD7A73">
        <w:rPr>
          <w:lang w:val="en-GB" w:eastAsia="de-DE"/>
          <w:rPrChange w:id="743" w:author="Mathias Fuchs" w:date="2020-07-01T16:45:00Z">
            <w:rPr>
              <w:lang w:eastAsia="de-DE"/>
            </w:rPr>
          </w:rPrChange>
        </w:rPr>
        <w:t>)</w:t>
      </w:r>
    </w:p>
    <w:p w14:paraId="24617A7B" w14:textId="77777777" w:rsidR="00E75B39" w:rsidRDefault="00120F69" w:rsidP="005101E5">
      <w:pPr>
        <w:pStyle w:val="Heading3"/>
        <w:rPr>
          <w:lang w:val="en-GB"/>
        </w:rPr>
      </w:pPr>
      <w:bookmarkStart w:id="744" w:name="_Toc45032368"/>
      <w:r>
        <w:rPr>
          <w:lang w:val="en-GB"/>
        </w:rPr>
        <w:t>Specification- and Test Management</w:t>
      </w:r>
      <w:bookmarkEnd w:id="744"/>
    </w:p>
    <w:p w14:paraId="62EDC9C7" w14:textId="481E58D5" w:rsidR="00492866" w:rsidRPr="00492866" w:rsidRDefault="00492866" w:rsidP="00492866">
      <w:r w:rsidRPr="00AD7A73">
        <w:rPr>
          <w:lang w:val="en-GB"/>
          <w:rPrChange w:id="745" w:author="Mathias Fuchs" w:date="2020-07-01T16:45:00Z">
            <w:rPr/>
          </w:rPrChange>
        </w:rPr>
        <w:t xml:space="preserve">Next to the </w:t>
      </w:r>
      <w:r w:rsidR="00823FF3" w:rsidRPr="00AD7A73">
        <w:rPr>
          <w:lang w:val="en-GB"/>
          <w:rPrChange w:id="746" w:author="Mathias Fuchs" w:date="2020-07-01T16:45:00Z">
            <w:rPr/>
          </w:rPrChange>
        </w:rPr>
        <w:t>quality</w:t>
      </w:r>
      <w:r w:rsidRPr="00AD7A73">
        <w:rPr>
          <w:lang w:val="en-GB"/>
          <w:rPrChange w:id="747" w:author="Mathias Fuchs" w:date="2020-07-01T16:45:00Z">
            <w:rPr/>
          </w:rPrChange>
        </w:rPr>
        <w:t xml:space="preserve"> </w:t>
      </w:r>
      <w:r w:rsidR="00823FF3" w:rsidRPr="00AD7A73">
        <w:rPr>
          <w:lang w:val="en-GB"/>
          <w:rPrChange w:id="748" w:author="Mathias Fuchs" w:date="2020-07-01T16:45:00Z">
            <w:rPr/>
          </w:rPrChange>
        </w:rPr>
        <w:t>risk</w:t>
      </w:r>
      <w:r w:rsidRPr="00AD7A73">
        <w:rPr>
          <w:lang w:val="en-GB"/>
          <w:rPrChange w:id="749" w:author="Mathias Fuchs" w:date="2020-07-01T16:45:00Z">
            <w:rPr/>
          </w:rPrChange>
        </w:rPr>
        <w:t xml:space="preserve"> </w:t>
      </w:r>
      <w:r w:rsidR="00823FF3" w:rsidRPr="00AD7A73">
        <w:rPr>
          <w:lang w:val="en-GB"/>
          <w:rPrChange w:id="750" w:author="Mathias Fuchs" w:date="2020-07-01T16:45:00Z">
            <w:rPr/>
          </w:rPrChange>
        </w:rPr>
        <w:t>assessment</w:t>
      </w:r>
      <w:r w:rsidRPr="00AD7A73">
        <w:rPr>
          <w:lang w:val="en-GB"/>
          <w:rPrChange w:id="751" w:author="Mathias Fuchs" w:date="2020-07-01T16:45:00Z">
            <w:rPr/>
          </w:rPrChange>
        </w:rPr>
        <w:t>, there are other supporting processes to be considered in respect to OQs for a custom application</w:t>
      </w:r>
      <w:r w:rsidR="005017F1" w:rsidRPr="00AD7A73">
        <w:rPr>
          <w:lang w:val="en-GB"/>
          <w:rPrChange w:id="752" w:author="Mathias Fuchs" w:date="2020-07-01T16:45:00Z">
            <w:rPr/>
          </w:rPrChange>
        </w:rPr>
        <w:t xml:space="preserve"> (</w:t>
      </w:r>
      <w:r w:rsidR="005017F1" w:rsidRPr="00AD7A73">
        <w:rPr>
          <w:highlight w:val="yellow"/>
          <w:lang w:val="en-GB"/>
          <w:rPrChange w:id="753" w:author="Mathias Fuchs" w:date="2020-07-01T16:45:00Z">
            <w:rPr>
              <w:highlight w:val="yellow"/>
            </w:rPr>
          </w:rPrChange>
        </w:rPr>
        <w:t>p32)</w:t>
      </w:r>
      <w:r w:rsidRPr="00AD7A73">
        <w:rPr>
          <w:lang w:val="en-GB"/>
          <w:rPrChange w:id="754" w:author="Mathias Fuchs" w:date="2020-07-01T16:45:00Z">
            <w:rPr/>
          </w:rPrChange>
        </w:rPr>
        <w:t xml:space="preserve">. </w:t>
      </w:r>
      <w:r>
        <w:t>They include</w:t>
      </w:r>
      <w:r w:rsidR="00033853">
        <w:t>:</w:t>
      </w:r>
      <w:r>
        <w:t xml:space="preserve"> </w:t>
      </w:r>
    </w:p>
    <w:p w14:paraId="29BF7193" w14:textId="32BB67F0" w:rsidR="005017F1" w:rsidRPr="00AD7A73" w:rsidRDefault="00E124AC" w:rsidP="009C718D">
      <w:pPr>
        <w:pStyle w:val="ListParagraph"/>
        <w:numPr>
          <w:ilvl w:val="0"/>
          <w:numId w:val="14"/>
        </w:numPr>
        <w:jc w:val="left"/>
        <w:rPr>
          <w:lang w:val="en-GB"/>
          <w:rPrChange w:id="755" w:author="Mathias Fuchs" w:date="2020-07-01T16:45:00Z">
            <w:rPr/>
          </w:rPrChange>
        </w:rPr>
      </w:pPr>
      <w:r w:rsidRPr="00AD7A73">
        <w:rPr>
          <w:lang w:val="en-GB"/>
          <w:rPrChange w:id="756" w:author="Mathias Fuchs" w:date="2020-07-01T16:45:00Z">
            <w:rPr/>
          </w:rPrChange>
        </w:rPr>
        <w:lastRenderedPageBreak/>
        <w:t>Change management</w:t>
      </w:r>
      <w:r w:rsidR="00A14878" w:rsidRPr="00AD7A73">
        <w:rPr>
          <w:lang w:val="en-GB"/>
          <w:rPrChange w:id="757" w:author="Mathias Fuchs" w:date="2020-07-01T16:45:00Z">
            <w:rPr/>
          </w:rPrChange>
        </w:rPr>
        <w:t xml:space="preserve"> process</w:t>
      </w:r>
      <w:commentRangeStart w:id="758"/>
      <w:r w:rsidR="00361CFD">
        <w:rPr>
          <w:rStyle w:val="FootnoteReference"/>
        </w:rPr>
        <w:footnoteReference w:id="1"/>
      </w:r>
      <w:commentRangeEnd w:id="758"/>
      <w:r w:rsidR="00361CFD">
        <w:rPr>
          <w:rStyle w:val="CommentReference"/>
        </w:rPr>
        <w:commentReference w:id="758"/>
      </w:r>
      <w:r w:rsidRPr="00AD7A73">
        <w:rPr>
          <w:lang w:val="en-GB"/>
          <w:rPrChange w:id="761" w:author="Mathias Fuchs" w:date="2020-07-01T16:45:00Z">
            <w:rPr/>
          </w:rPrChange>
        </w:rPr>
        <w:t xml:space="preserve">: </w:t>
      </w:r>
      <w:r w:rsidR="005017F1" w:rsidRPr="00AD7A73">
        <w:rPr>
          <w:lang w:val="en-GB"/>
          <w:rPrChange w:id="762" w:author="Mathias Fuchs" w:date="2020-07-01T16:45:00Z">
            <w:rPr/>
          </w:rPrChange>
        </w:rPr>
        <w:t xml:space="preserve">“Change management procedures also should be established. The point at which change management is introduced should be defined. Appropriate change processes should be applied to both project and operational phases.” </w:t>
      </w:r>
      <w:r w:rsidR="00EC33EB" w:rsidRPr="00AD7A73">
        <w:rPr>
          <w:lang w:val="en-GB"/>
          <w:rPrChange w:id="763" w:author="Mathias Fuchs" w:date="2020-07-01T16:45:00Z">
            <w:rPr/>
          </w:rPrChange>
        </w:rPr>
        <w:t>(</w:t>
      </w:r>
      <w:r w:rsidR="005017F1" w:rsidRPr="00AD7A73">
        <w:rPr>
          <w:highlight w:val="yellow"/>
          <w:lang w:val="en-GB"/>
          <w:rPrChange w:id="764" w:author="Mathias Fuchs" w:date="2020-07-01T16:45:00Z">
            <w:rPr>
              <w:highlight w:val="yellow"/>
            </w:rPr>
          </w:rPrChange>
        </w:rPr>
        <w:t>p.32</w:t>
      </w:r>
      <w:r w:rsidR="00EC33EB" w:rsidRPr="00AD7A73">
        <w:rPr>
          <w:lang w:val="en-GB"/>
          <w:rPrChange w:id="765" w:author="Mathias Fuchs" w:date="2020-07-01T16:45:00Z">
            <w:rPr/>
          </w:rPrChange>
        </w:rPr>
        <w:t>)</w:t>
      </w:r>
      <w:r w:rsidR="00500BA4" w:rsidRPr="00AD7A73">
        <w:rPr>
          <w:lang w:val="en-GB"/>
          <w:rPrChange w:id="766" w:author="Mathias Fuchs" w:date="2020-07-01T16:45:00Z">
            <w:rPr/>
          </w:rPrChange>
        </w:rPr>
        <w:t>.</w:t>
      </w:r>
      <w:r w:rsidR="00EC33EB" w:rsidRPr="00AD7A73">
        <w:rPr>
          <w:lang w:val="en-GB"/>
          <w:rPrChange w:id="767" w:author="Mathias Fuchs" w:date="2020-07-01T16:45:00Z">
            <w:rPr/>
          </w:rPrChange>
        </w:rPr>
        <w:t xml:space="preserve"> W</w:t>
      </w:r>
      <w:r w:rsidR="00A13503" w:rsidRPr="00AD7A73">
        <w:rPr>
          <w:lang w:val="en-GB"/>
          <w:rPrChange w:id="768" w:author="Mathias Fuchs" w:date="2020-07-01T16:45:00Z">
            <w:rPr/>
          </w:rPrChange>
        </w:rPr>
        <w:t xml:space="preserve">hile performing OQ no </w:t>
      </w:r>
      <w:r w:rsidR="00D53FCB" w:rsidRPr="00AD7A73">
        <w:rPr>
          <w:lang w:val="en-GB"/>
          <w:rPrChange w:id="769" w:author="Mathias Fuchs" w:date="2020-07-01T16:45:00Z">
            <w:rPr/>
          </w:rPrChange>
        </w:rPr>
        <w:t>change of the software is expected, as it is done on the version for which in a previous step the IQ were performed and approved</w:t>
      </w:r>
      <w:r w:rsidR="00EC33EB" w:rsidRPr="00AD7A73">
        <w:rPr>
          <w:lang w:val="en-GB"/>
          <w:rPrChange w:id="770" w:author="Mathias Fuchs" w:date="2020-07-01T16:45:00Z">
            <w:rPr/>
          </w:rPrChange>
        </w:rPr>
        <w:t xml:space="preserve"> (</w:t>
      </w:r>
      <w:r w:rsidR="00EC33EB" w:rsidRPr="00AD7A73">
        <w:rPr>
          <w:highlight w:val="yellow"/>
          <w:lang w:val="en-GB"/>
          <w:rPrChange w:id="771" w:author="Mathias Fuchs" w:date="2020-07-01T16:45:00Z">
            <w:rPr>
              <w:highlight w:val="yellow"/>
            </w:rPr>
          </w:rPrChange>
        </w:rPr>
        <w:t>p.209</w:t>
      </w:r>
      <w:r w:rsidR="00EC33EB" w:rsidRPr="00AD7A73">
        <w:rPr>
          <w:lang w:val="en-GB"/>
          <w:rPrChange w:id="772" w:author="Mathias Fuchs" w:date="2020-07-01T16:45:00Z">
            <w:rPr/>
          </w:rPrChange>
        </w:rPr>
        <w:t>)</w:t>
      </w:r>
      <w:r w:rsidR="00D53FCB" w:rsidRPr="00AD7A73">
        <w:rPr>
          <w:lang w:val="en-GB"/>
          <w:rPrChange w:id="773" w:author="Mathias Fuchs" w:date="2020-07-01T16:45:00Z">
            <w:rPr/>
          </w:rPrChange>
        </w:rPr>
        <w:t xml:space="preserve">. Therefore, the change management process will </w:t>
      </w:r>
      <w:r w:rsidR="00500BA4" w:rsidRPr="00AD7A73">
        <w:rPr>
          <w:lang w:val="en-GB"/>
          <w:rPrChange w:id="774" w:author="Mathias Fuchs" w:date="2020-07-01T16:45:00Z">
            <w:rPr/>
          </w:rPrChange>
        </w:rPr>
        <w:t>only be considered in the sense, that the tester has to state on which version the OQ is performed</w:t>
      </w:r>
      <w:r w:rsidR="00D53FCB" w:rsidRPr="00AD7A73">
        <w:rPr>
          <w:lang w:val="en-GB"/>
          <w:rPrChange w:id="775" w:author="Mathias Fuchs" w:date="2020-07-01T16:45:00Z">
            <w:rPr/>
          </w:rPrChange>
        </w:rPr>
        <w:t>.</w:t>
      </w:r>
      <w:r w:rsidR="00500BA4" w:rsidRPr="00AD7A73">
        <w:rPr>
          <w:lang w:val="en-GB"/>
          <w:rPrChange w:id="776" w:author="Mathias Fuchs" w:date="2020-07-01T16:45:00Z">
            <w:rPr/>
          </w:rPrChange>
        </w:rPr>
        <w:t xml:space="preserve"> </w:t>
      </w:r>
      <w:r w:rsidR="002D64DE" w:rsidRPr="00AD7A73">
        <w:rPr>
          <w:lang w:val="en-GB"/>
          <w:rPrChange w:id="777" w:author="Mathias Fuchs" w:date="2020-07-01T16:45:00Z">
            <w:rPr/>
          </w:rPrChange>
        </w:rPr>
        <w:br/>
      </w:r>
      <w:r w:rsidR="00361CFD" w:rsidRPr="00AD7A73">
        <w:rPr>
          <w:lang w:val="en-GB"/>
          <w:rPrChange w:id="778" w:author="Mathias Fuchs" w:date="2020-07-01T16:45:00Z">
            <w:rPr/>
          </w:rPrChange>
        </w:rPr>
        <w:t xml:space="preserve">An OQ Result might be, that the software under test did not pass this qualification. </w:t>
      </w:r>
      <w:r w:rsidR="002D64DE" w:rsidRPr="00AD7A73">
        <w:rPr>
          <w:lang w:val="en-GB"/>
          <w:rPrChange w:id="779" w:author="Mathias Fuchs" w:date="2020-07-01T16:45:00Z">
            <w:rPr/>
          </w:rPrChange>
        </w:rPr>
        <w:t>Normally, that</w:t>
      </w:r>
      <w:r w:rsidR="00361CFD" w:rsidRPr="00AD7A73">
        <w:rPr>
          <w:lang w:val="en-GB"/>
          <w:rPrChange w:id="780" w:author="Mathias Fuchs" w:date="2020-07-01T16:45:00Z">
            <w:rPr/>
          </w:rPrChange>
        </w:rPr>
        <w:t xml:space="preserve"> will </w:t>
      </w:r>
      <w:r w:rsidR="002D64DE" w:rsidRPr="00AD7A73">
        <w:rPr>
          <w:lang w:val="en-GB"/>
          <w:rPrChange w:id="781" w:author="Mathias Fuchs" w:date="2020-07-01T16:45:00Z">
            <w:rPr/>
          </w:rPrChange>
        </w:rPr>
        <w:t>r</w:t>
      </w:r>
      <w:r w:rsidR="00361CFD" w:rsidRPr="00AD7A73">
        <w:rPr>
          <w:lang w:val="en-GB"/>
          <w:rPrChange w:id="782" w:author="Mathias Fuchs" w:date="2020-07-01T16:45:00Z">
            <w:rPr/>
          </w:rPrChange>
        </w:rPr>
        <w:t>esult in a new version of the software, as a fix will have to be introduced. This new version will again be submitted to an IQ and an OQ, during which the</w:t>
      </w:r>
      <w:r w:rsidR="002D64DE" w:rsidRPr="00AD7A73">
        <w:rPr>
          <w:lang w:val="en-GB"/>
          <w:rPrChange w:id="783" w:author="Mathias Fuchs" w:date="2020-07-01T16:45:00Z">
            <w:rPr/>
          </w:rPrChange>
        </w:rPr>
        <w:t xml:space="preserve"> approved</w:t>
      </w:r>
      <w:r w:rsidR="00361CFD" w:rsidRPr="00AD7A73">
        <w:rPr>
          <w:lang w:val="en-GB"/>
          <w:rPrChange w:id="784" w:author="Mathias Fuchs" w:date="2020-07-01T16:45:00Z">
            <w:rPr/>
          </w:rPrChange>
        </w:rPr>
        <w:t xml:space="preserve"> tests will be re-run by documenting the new software version</w:t>
      </w:r>
      <w:r w:rsidR="00074483" w:rsidRPr="00AD7A73">
        <w:rPr>
          <w:lang w:val="en-GB"/>
          <w:rPrChange w:id="785" w:author="Mathias Fuchs" w:date="2020-07-01T16:45:00Z">
            <w:rPr/>
          </w:rPrChange>
        </w:rPr>
        <w:t xml:space="preserve"> </w:t>
      </w:r>
      <w:r w:rsidR="00074483" w:rsidRPr="00AD7A73">
        <w:rPr>
          <w:highlight w:val="green"/>
          <w:lang w:val="en-GB"/>
          <w:rPrChange w:id="786" w:author="Mathias Fuchs" w:date="2020-07-01T16:45:00Z">
            <w:rPr>
              <w:highlight w:val="green"/>
            </w:rPr>
          </w:rPrChange>
        </w:rPr>
        <w:t>(fig chapter 3.2</w:t>
      </w:r>
      <w:r w:rsidR="00074483" w:rsidRPr="00AD7A73">
        <w:rPr>
          <w:lang w:val="en-GB"/>
          <w:rPrChange w:id="787" w:author="Mathias Fuchs" w:date="2020-07-01T16:45:00Z">
            <w:rPr/>
          </w:rPrChange>
        </w:rPr>
        <w:t>.).</w:t>
      </w:r>
      <w:r w:rsidR="00361CFD" w:rsidRPr="00AD7A73">
        <w:rPr>
          <w:lang w:val="en-GB"/>
          <w:rPrChange w:id="788" w:author="Mathias Fuchs" w:date="2020-07-01T16:45:00Z">
            <w:rPr/>
          </w:rPrChange>
        </w:rPr>
        <w:t xml:space="preserve">. </w:t>
      </w:r>
    </w:p>
    <w:p w14:paraId="04C42264" w14:textId="48A8DFDC" w:rsidR="00492866" w:rsidRPr="00AD7A73" w:rsidRDefault="005017F1" w:rsidP="009C718D">
      <w:pPr>
        <w:pStyle w:val="ListParagraph"/>
        <w:numPr>
          <w:ilvl w:val="0"/>
          <w:numId w:val="14"/>
        </w:numPr>
        <w:rPr>
          <w:lang w:val="en-GB"/>
          <w:rPrChange w:id="789" w:author="Mathias Fuchs" w:date="2020-07-01T16:45:00Z">
            <w:rPr/>
          </w:rPrChange>
        </w:rPr>
      </w:pPr>
      <w:r w:rsidRPr="00AD7A73">
        <w:rPr>
          <w:lang w:val="en-GB"/>
          <w:rPrChange w:id="790" w:author="Mathias Fuchs" w:date="2020-07-01T16:45:00Z">
            <w:rPr/>
          </w:rPrChange>
        </w:rPr>
        <w:t>Configuration management: “Appropriate configuration management processes should be established such that a computerized system and all its constituent components can be identified and defined at any point” (</w:t>
      </w:r>
      <w:r w:rsidRPr="00AD7A73">
        <w:rPr>
          <w:highlight w:val="yellow"/>
          <w:lang w:val="en-GB"/>
          <w:rPrChange w:id="791" w:author="Mathias Fuchs" w:date="2020-07-01T16:45:00Z">
            <w:rPr>
              <w:highlight w:val="yellow"/>
            </w:rPr>
          </w:rPrChange>
        </w:rPr>
        <w:t>p.32</w:t>
      </w:r>
      <w:r w:rsidRPr="00AD7A73">
        <w:rPr>
          <w:lang w:val="en-GB"/>
          <w:rPrChange w:id="792" w:author="Mathias Fuchs" w:date="2020-07-01T16:45:00Z">
            <w:rPr/>
          </w:rPrChange>
        </w:rPr>
        <w:t>)</w:t>
      </w:r>
      <w:r w:rsidR="00D53FCB" w:rsidRPr="00AD7A73">
        <w:rPr>
          <w:lang w:val="en-GB"/>
          <w:rPrChange w:id="793" w:author="Mathias Fuchs" w:date="2020-07-01T16:45:00Z">
            <w:rPr/>
          </w:rPrChange>
        </w:rPr>
        <w:t>. Bringing this back to the level of the OQ process, it has</w:t>
      </w:r>
      <w:r w:rsidR="00413411" w:rsidRPr="00AD7A73">
        <w:rPr>
          <w:lang w:val="en-GB"/>
          <w:rPrChange w:id="794" w:author="Mathias Fuchs" w:date="2020-07-01T16:45:00Z">
            <w:rPr/>
          </w:rPrChange>
        </w:rPr>
        <w:t xml:space="preserve"> to</w:t>
      </w:r>
      <w:r w:rsidR="00D53FCB" w:rsidRPr="00AD7A73">
        <w:rPr>
          <w:lang w:val="en-GB"/>
          <w:rPrChange w:id="795" w:author="Mathias Fuchs" w:date="2020-07-01T16:45:00Z">
            <w:rPr/>
          </w:rPrChange>
        </w:rPr>
        <w:t xml:space="preserve"> be clearly stated on</w:t>
      </w:r>
      <w:r w:rsidR="00EC33EB" w:rsidRPr="00AD7A73">
        <w:rPr>
          <w:lang w:val="en-GB"/>
          <w:rPrChange w:id="796" w:author="Mathias Fuchs" w:date="2020-07-01T16:45:00Z">
            <w:rPr/>
          </w:rPrChange>
        </w:rPr>
        <w:t xml:space="preserve"> which version of the software the OQ is performed</w:t>
      </w:r>
      <w:r w:rsidR="009A5A0C" w:rsidRPr="00AD7A73">
        <w:rPr>
          <w:lang w:val="en-GB"/>
          <w:rPrChange w:id="797" w:author="Mathias Fuchs" w:date="2020-07-01T16:45:00Z">
            <w:rPr/>
          </w:rPrChange>
        </w:rPr>
        <w:t>, i.e. the same version as the preceding IQs (</w:t>
      </w:r>
      <w:r w:rsidR="009A5A0C" w:rsidRPr="00AD7A73">
        <w:rPr>
          <w:highlight w:val="yellow"/>
          <w:lang w:val="en-GB"/>
          <w:rPrChange w:id="798" w:author="Mathias Fuchs" w:date="2020-07-01T16:45:00Z">
            <w:rPr>
              <w:highlight w:val="yellow"/>
            </w:rPr>
          </w:rPrChange>
        </w:rPr>
        <w:t>p.209</w:t>
      </w:r>
      <w:r w:rsidR="009A5A0C" w:rsidRPr="00AD7A73">
        <w:rPr>
          <w:lang w:val="en-GB"/>
          <w:rPrChange w:id="799" w:author="Mathias Fuchs" w:date="2020-07-01T16:45:00Z">
            <w:rPr/>
          </w:rPrChange>
        </w:rPr>
        <w:t>)</w:t>
      </w:r>
      <w:r w:rsidR="00EC33EB" w:rsidRPr="00AD7A73">
        <w:rPr>
          <w:lang w:val="en-GB"/>
          <w:rPrChange w:id="800" w:author="Mathias Fuchs" w:date="2020-07-01T16:45:00Z">
            <w:rPr/>
          </w:rPrChange>
        </w:rPr>
        <w:t>.</w:t>
      </w:r>
      <w:r w:rsidR="00D53FCB" w:rsidRPr="00AD7A73">
        <w:rPr>
          <w:lang w:val="en-GB"/>
          <w:rPrChange w:id="801" w:author="Mathias Fuchs" w:date="2020-07-01T16:45:00Z">
            <w:rPr/>
          </w:rPrChange>
        </w:rPr>
        <w:t xml:space="preserve"> </w:t>
      </w:r>
    </w:p>
    <w:p w14:paraId="1FF1088C" w14:textId="38B53183" w:rsidR="00CE6F27" w:rsidRPr="00AD7A73" w:rsidRDefault="00CE6F27" w:rsidP="009C718D">
      <w:pPr>
        <w:pStyle w:val="ListParagraph"/>
        <w:numPr>
          <w:ilvl w:val="0"/>
          <w:numId w:val="14"/>
        </w:numPr>
        <w:rPr>
          <w:lang w:val="en-GB"/>
          <w:rPrChange w:id="802" w:author="Mathias Fuchs" w:date="2020-07-01T16:45:00Z">
            <w:rPr/>
          </w:rPrChange>
        </w:rPr>
      </w:pPr>
      <w:r w:rsidRPr="00AD7A73">
        <w:rPr>
          <w:lang w:val="en-GB"/>
          <w:rPrChange w:id="803" w:author="Mathias Fuchs" w:date="2020-07-01T16:45:00Z">
            <w:rPr/>
          </w:rPrChange>
        </w:rPr>
        <w:t xml:space="preserve">Traceability is the process to ensure that requirements are covered and traced to the corresponding functional specifications and design components, which then </w:t>
      </w:r>
      <w:r w:rsidR="006A30CF" w:rsidRPr="00AD7A73">
        <w:rPr>
          <w:lang w:val="en-GB"/>
          <w:rPrChange w:id="804" w:author="Mathias Fuchs" w:date="2020-07-01T16:45:00Z">
            <w:rPr/>
          </w:rPrChange>
        </w:rPr>
        <w:t>must</w:t>
      </w:r>
      <w:r w:rsidRPr="00AD7A73">
        <w:rPr>
          <w:lang w:val="en-GB"/>
          <w:rPrChange w:id="805" w:author="Mathias Fuchs" w:date="2020-07-01T16:45:00Z">
            <w:rPr/>
          </w:rPrChange>
        </w:rPr>
        <w:t xml:space="preserve"> be linked further to the appropriate verification</w:t>
      </w:r>
      <w:r w:rsidR="00404EF4" w:rsidRPr="00AD7A73">
        <w:rPr>
          <w:lang w:val="en-GB"/>
          <w:rPrChange w:id="806" w:author="Mathias Fuchs" w:date="2020-07-01T16:45:00Z">
            <w:rPr/>
          </w:rPrChange>
        </w:rPr>
        <w:t xml:space="preserve"> (</w:t>
      </w:r>
      <w:r w:rsidR="00404EF4" w:rsidRPr="00AD7A73">
        <w:rPr>
          <w:highlight w:val="yellow"/>
          <w:lang w:val="en-GB"/>
          <w:rPrChange w:id="807" w:author="Mathias Fuchs" w:date="2020-07-01T16:45:00Z">
            <w:rPr>
              <w:highlight w:val="yellow"/>
            </w:rPr>
          </w:rPrChange>
        </w:rPr>
        <w:t>p.33</w:t>
      </w:r>
      <w:r w:rsidR="00D36441" w:rsidRPr="00AD7A73">
        <w:rPr>
          <w:highlight w:val="yellow"/>
          <w:lang w:val="en-GB"/>
          <w:rPrChange w:id="808" w:author="Mathias Fuchs" w:date="2020-07-01T16:45:00Z">
            <w:rPr>
              <w:highlight w:val="yellow"/>
            </w:rPr>
          </w:rPrChange>
        </w:rPr>
        <w:t>; p.134ff</w:t>
      </w:r>
      <w:r w:rsidR="00404EF4" w:rsidRPr="00AD7A73">
        <w:rPr>
          <w:lang w:val="en-GB"/>
          <w:rPrChange w:id="809" w:author="Mathias Fuchs" w:date="2020-07-01T16:45:00Z">
            <w:rPr/>
          </w:rPrChange>
        </w:rPr>
        <w:t>)</w:t>
      </w:r>
      <w:r w:rsidRPr="00AD7A73">
        <w:rPr>
          <w:lang w:val="en-GB"/>
          <w:rPrChange w:id="810" w:author="Mathias Fuchs" w:date="2020-07-01T16:45:00Z">
            <w:rPr/>
          </w:rPrChange>
        </w:rPr>
        <w:t>. This means for the OQ process, that each OQ test script needs to be traced back to the underlying functional specification, which on its turn needs to have a link to the</w:t>
      </w:r>
      <w:r w:rsidR="00C911C4" w:rsidRPr="00AD7A73">
        <w:rPr>
          <w:lang w:val="en-GB"/>
          <w:rPrChange w:id="811" w:author="Mathias Fuchs" w:date="2020-07-01T16:45:00Z">
            <w:rPr/>
          </w:rPrChange>
        </w:rPr>
        <w:t xml:space="preserve"> requirements from which it is derived. </w:t>
      </w:r>
    </w:p>
    <w:p w14:paraId="41DF7EF5" w14:textId="5C23ECB0" w:rsidR="00EB04B2" w:rsidRPr="00AD7A73" w:rsidRDefault="00EB04B2" w:rsidP="009C718D">
      <w:pPr>
        <w:pStyle w:val="ListParagraph"/>
        <w:numPr>
          <w:ilvl w:val="0"/>
          <w:numId w:val="14"/>
        </w:numPr>
        <w:rPr>
          <w:lang w:val="en-GB"/>
          <w:rPrChange w:id="812" w:author="Mathias Fuchs" w:date="2020-07-01T16:45:00Z">
            <w:rPr/>
          </w:rPrChange>
        </w:rPr>
      </w:pPr>
      <w:commentRangeStart w:id="813"/>
      <w:r w:rsidRPr="00AD7A73">
        <w:rPr>
          <w:lang w:val="en-GB"/>
          <w:rPrChange w:id="814" w:author="Mathias Fuchs" w:date="2020-07-01T16:45:00Z">
            <w:rPr/>
          </w:rPrChange>
        </w:rPr>
        <w:t>Document managemen</w:t>
      </w:r>
      <w:commentRangeEnd w:id="813"/>
      <w:r w:rsidR="007B0DEC" w:rsidRPr="008734EA">
        <w:rPr>
          <w:rStyle w:val="CommentReference"/>
        </w:rPr>
        <w:commentReference w:id="813"/>
      </w:r>
      <w:r w:rsidRPr="00AD7A73">
        <w:rPr>
          <w:lang w:val="en-GB"/>
          <w:rPrChange w:id="815" w:author="Mathias Fuchs" w:date="2020-07-01T16:45:00Z">
            <w:rPr/>
          </w:rPrChange>
        </w:rPr>
        <w:t>t</w:t>
      </w:r>
      <w:r w:rsidR="007B0DEC" w:rsidRPr="00AD7A73">
        <w:rPr>
          <w:lang w:val="en-GB"/>
          <w:rPrChange w:id="816" w:author="Mathias Fuchs" w:date="2020-07-01T16:45:00Z">
            <w:rPr/>
          </w:rPrChange>
        </w:rPr>
        <w:t xml:space="preserve"> process</w:t>
      </w:r>
      <w:r w:rsidR="00F11551" w:rsidRPr="00AD7A73">
        <w:rPr>
          <w:lang w:val="en-GB"/>
          <w:rPrChange w:id="817" w:author="Mathias Fuchs" w:date="2020-07-01T16:45:00Z">
            <w:rPr/>
          </w:rPrChange>
        </w:rPr>
        <w:t xml:space="preserve">: </w:t>
      </w:r>
      <w:r w:rsidR="00404EF4" w:rsidRPr="00AD7A73">
        <w:rPr>
          <w:lang w:val="en-GB"/>
          <w:rPrChange w:id="818" w:author="Mathias Fuchs" w:date="2020-07-01T16:45:00Z">
            <w:rPr/>
          </w:rPrChange>
        </w:rPr>
        <w:t>“Management of documentation includes preparation, review, approval, issue, change, withdrawal, and storage”. (</w:t>
      </w:r>
      <w:r w:rsidR="00404EF4" w:rsidRPr="00AD7A73">
        <w:rPr>
          <w:highlight w:val="yellow"/>
          <w:lang w:val="en-GB"/>
          <w:rPrChange w:id="819" w:author="Mathias Fuchs" w:date="2020-07-01T16:45:00Z">
            <w:rPr>
              <w:highlight w:val="yellow"/>
            </w:rPr>
          </w:rPrChange>
        </w:rPr>
        <w:t>p. 33</w:t>
      </w:r>
      <w:r w:rsidR="00404EF4" w:rsidRPr="00AD7A73">
        <w:rPr>
          <w:lang w:val="en-GB"/>
          <w:rPrChange w:id="820" w:author="Mathias Fuchs" w:date="2020-07-01T16:45:00Z">
            <w:rPr/>
          </w:rPrChange>
        </w:rPr>
        <w:t>)</w:t>
      </w:r>
      <w:r w:rsidR="008734EA" w:rsidRPr="00AD7A73">
        <w:rPr>
          <w:lang w:val="en-GB"/>
          <w:rPrChange w:id="821" w:author="Mathias Fuchs" w:date="2020-07-01T16:45:00Z">
            <w:rPr/>
          </w:rPrChange>
        </w:rPr>
        <w:t>. The process described by GAMP5 (p. 153ff.) can be adapted in order to fit to the complexity of the project (</w:t>
      </w:r>
      <w:r w:rsidR="008734EA" w:rsidRPr="00AD7A73">
        <w:rPr>
          <w:highlight w:val="yellow"/>
          <w:lang w:val="en-GB"/>
          <w:rPrChange w:id="822" w:author="Mathias Fuchs" w:date="2020-07-01T16:45:00Z">
            <w:rPr>
              <w:highlight w:val="yellow"/>
            </w:rPr>
          </w:rPrChange>
        </w:rPr>
        <w:t>p. 153</w:t>
      </w:r>
      <w:r w:rsidR="008734EA" w:rsidRPr="00AD7A73">
        <w:rPr>
          <w:lang w:val="en-GB"/>
          <w:rPrChange w:id="823" w:author="Mathias Fuchs" w:date="2020-07-01T16:45:00Z">
            <w:rPr/>
          </w:rPrChange>
        </w:rPr>
        <w:t>). In respect of the OQ process following points were identified to be the most important</w:t>
      </w:r>
      <w:r w:rsidR="00313789" w:rsidRPr="00AD7A73">
        <w:rPr>
          <w:lang w:val="en-GB"/>
          <w:rPrChange w:id="824" w:author="Mathias Fuchs" w:date="2020-07-01T16:45:00Z">
            <w:rPr/>
          </w:rPrChange>
        </w:rPr>
        <w:t xml:space="preserve"> ones</w:t>
      </w:r>
      <w:r w:rsidR="008734EA" w:rsidRPr="00AD7A73">
        <w:rPr>
          <w:lang w:val="en-GB"/>
          <w:rPrChange w:id="825" w:author="Mathias Fuchs" w:date="2020-07-01T16:45:00Z">
            <w:rPr/>
          </w:rPrChange>
        </w:rPr>
        <w:t>:</w:t>
      </w:r>
    </w:p>
    <w:p w14:paraId="2474380C" w14:textId="75DA66E9" w:rsidR="008734EA" w:rsidRPr="00AD7A73" w:rsidRDefault="008734EA" w:rsidP="009C718D">
      <w:pPr>
        <w:pStyle w:val="ListParagraph"/>
        <w:numPr>
          <w:ilvl w:val="0"/>
          <w:numId w:val="15"/>
        </w:numPr>
        <w:rPr>
          <w:lang w:val="en-GB"/>
          <w:rPrChange w:id="826" w:author="Mathias Fuchs" w:date="2020-07-01T16:45:00Z">
            <w:rPr/>
          </w:rPrChange>
        </w:rPr>
      </w:pPr>
      <w:r w:rsidRPr="00AD7A73">
        <w:rPr>
          <w:lang w:val="en-GB"/>
          <w:rPrChange w:id="827" w:author="Mathias Fuchs" w:date="2020-07-01T16:45:00Z">
            <w:rPr/>
          </w:rPrChange>
        </w:rPr>
        <w:t xml:space="preserve"> The author is normally responsible for the document prior to its review</w:t>
      </w:r>
      <w:r w:rsidR="00B62555" w:rsidRPr="00AD7A73">
        <w:rPr>
          <w:lang w:val="en-GB"/>
          <w:rPrChange w:id="828" w:author="Mathias Fuchs" w:date="2020-07-01T16:45:00Z">
            <w:rPr/>
          </w:rPrChange>
        </w:rPr>
        <w:t xml:space="preserve"> and the document, which normally should be subject to version control, is in the status ‘draft’ </w:t>
      </w:r>
      <w:r w:rsidR="00B62555" w:rsidRPr="00AD7A73">
        <w:rPr>
          <w:highlight w:val="yellow"/>
          <w:lang w:val="en-GB"/>
          <w:rPrChange w:id="829" w:author="Mathias Fuchs" w:date="2020-07-01T16:45:00Z">
            <w:rPr>
              <w:highlight w:val="yellow"/>
            </w:rPr>
          </w:rPrChange>
        </w:rPr>
        <w:t>(p154</w:t>
      </w:r>
      <w:r w:rsidR="00B62555" w:rsidRPr="00AD7A73">
        <w:rPr>
          <w:lang w:val="en-GB"/>
          <w:rPrChange w:id="830" w:author="Mathias Fuchs" w:date="2020-07-01T16:45:00Z">
            <w:rPr/>
          </w:rPrChange>
        </w:rPr>
        <w:t>).</w:t>
      </w:r>
    </w:p>
    <w:p w14:paraId="6723AC86" w14:textId="75949CC1" w:rsidR="00B62555" w:rsidRPr="00AD7A73" w:rsidRDefault="00B62555" w:rsidP="009C718D">
      <w:pPr>
        <w:pStyle w:val="ListParagraph"/>
        <w:numPr>
          <w:ilvl w:val="0"/>
          <w:numId w:val="15"/>
        </w:numPr>
        <w:rPr>
          <w:lang w:val="en-GB"/>
          <w:rPrChange w:id="831" w:author="Mathias Fuchs" w:date="2020-07-01T16:45:00Z">
            <w:rPr/>
          </w:rPrChange>
        </w:rPr>
      </w:pPr>
      <w:r w:rsidRPr="00AD7A73">
        <w:rPr>
          <w:lang w:val="en-GB"/>
          <w:rPrChange w:id="832" w:author="Mathias Fuchs" w:date="2020-07-01T16:45:00Z">
            <w:rPr/>
          </w:rPrChange>
        </w:rPr>
        <w:t>The draft is then review</w:t>
      </w:r>
      <w:r w:rsidR="00112C82" w:rsidRPr="00AD7A73">
        <w:rPr>
          <w:lang w:val="en-GB"/>
          <w:rPrChange w:id="833" w:author="Mathias Fuchs" w:date="2020-07-01T16:45:00Z">
            <w:rPr/>
          </w:rPrChange>
        </w:rPr>
        <w:t>e</w:t>
      </w:r>
      <w:r w:rsidRPr="00AD7A73">
        <w:rPr>
          <w:lang w:val="en-GB"/>
          <w:rPrChange w:id="834" w:author="Mathias Fuchs" w:date="2020-07-01T16:45:00Z">
            <w:rPr/>
          </w:rPrChange>
        </w:rPr>
        <w:t>d ideally by a</w:t>
      </w:r>
      <w:r w:rsidR="00112C82" w:rsidRPr="00AD7A73">
        <w:rPr>
          <w:lang w:val="en-GB"/>
          <w:rPrChange w:id="835" w:author="Mathias Fuchs" w:date="2020-07-01T16:45:00Z">
            <w:rPr/>
          </w:rPrChange>
        </w:rPr>
        <w:t>n independent</w:t>
      </w:r>
      <w:r w:rsidRPr="00AD7A73">
        <w:rPr>
          <w:lang w:val="en-GB"/>
          <w:rPrChange w:id="836" w:author="Mathias Fuchs" w:date="2020-07-01T16:45:00Z">
            <w:rPr/>
          </w:rPrChange>
        </w:rPr>
        <w:t xml:space="preserve"> </w:t>
      </w:r>
      <w:r w:rsidR="002D64DE" w:rsidRPr="00AD7A73">
        <w:rPr>
          <w:lang w:val="en-GB"/>
          <w:rPrChange w:id="837" w:author="Mathias Fuchs" w:date="2020-07-01T16:45:00Z">
            <w:rPr/>
          </w:rPrChange>
        </w:rPr>
        <w:t>Subject Matter Expert (</w:t>
      </w:r>
      <w:r w:rsidRPr="00AD7A73">
        <w:rPr>
          <w:lang w:val="en-GB"/>
          <w:rPrChange w:id="838" w:author="Mathias Fuchs" w:date="2020-07-01T16:45:00Z">
            <w:rPr/>
          </w:rPrChange>
        </w:rPr>
        <w:t>SME</w:t>
      </w:r>
      <w:r w:rsidR="002D64DE" w:rsidRPr="00AD7A73">
        <w:rPr>
          <w:lang w:val="en-GB"/>
          <w:rPrChange w:id="839" w:author="Mathias Fuchs" w:date="2020-07-01T16:45:00Z">
            <w:rPr/>
          </w:rPrChange>
        </w:rPr>
        <w:t>)</w:t>
      </w:r>
      <w:r w:rsidR="00112C82" w:rsidRPr="00AD7A73">
        <w:rPr>
          <w:lang w:val="en-GB"/>
          <w:rPrChange w:id="840" w:author="Mathias Fuchs" w:date="2020-07-01T16:45:00Z">
            <w:rPr/>
          </w:rPrChange>
        </w:rPr>
        <w:t xml:space="preserve"> </w:t>
      </w:r>
      <w:r w:rsidR="00020FC1" w:rsidRPr="00AD7A73">
        <w:rPr>
          <w:lang w:val="en-GB"/>
          <w:rPrChange w:id="841" w:author="Mathias Fuchs" w:date="2020-07-01T16:45:00Z">
            <w:rPr/>
          </w:rPrChange>
        </w:rPr>
        <w:t xml:space="preserve">for the specific field </w:t>
      </w:r>
      <w:r w:rsidR="00112C82" w:rsidRPr="00AD7A73">
        <w:rPr>
          <w:lang w:val="en-GB"/>
          <w:rPrChange w:id="842" w:author="Mathias Fuchs" w:date="2020-07-01T16:45:00Z">
            <w:rPr/>
          </w:rPrChange>
        </w:rPr>
        <w:t xml:space="preserve">and the subsequent actions should be resolved prior to approval and issue </w:t>
      </w:r>
      <w:r w:rsidR="00112C82" w:rsidRPr="00AD7A73">
        <w:rPr>
          <w:highlight w:val="yellow"/>
          <w:lang w:val="en-GB"/>
          <w:rPrChange w:id="843" w:author="Mathias Fuchs" w:date="2020-07-01T16:45:00Z">
            <w:rPr>
              <w:highlight w:val="yellow"/>
            </w:rPr>
          </w:rPrChange>
        </w:rPr>
        <w:t>(p.154</w:t>
      </w:r>
      <w:r w:rsidR="00020FC1" w:rsidRPr="00AD7A73">
        <w:rPr>
          <w:highlight w:val="yellow"/>
          <w:lang w:val="en-GB"/>
          <w:rPrChange w:id="844" w:author="Mathias Fuchs" w:date="2020-07-01T16:45:00Z">
            <w:rPr>
              <w:highlight w:val="yellow"/>
            </w:rPr>
          </w:rPrChange>
        </w:rPr>
        <w:t>; p60</w:t>
      </w:r>
      <w:r w:rsidR="00112C82" w:rsidRPr="00AD7A73">
        <w:rPr>
          <w:highlight w:val="yellow"/>
          <w:lang w:val="en-GB"/>
          <w:rPrChange w:id="845" w:author="Mathias Fuchs" w:date="2020-07-01T16:45:00Z">
            <w:rPr>
              <w:highlight w:val="yellow"/>
            </w:rPr>
          </w:rPrChange>
        </w:rPr>
        <w:t>)</w:t>
      </w:r>
      <w:r w:rsidR="00112C82" w:rsidRPr="00AD7A73">
        <w:rPr>
          <w:lang w:val="en-GB"/>
          <w:rPrChange w:id="846" w:author="Mathias Fuchs" w:date="2020-07-01T16:45:00Z">
            <w:rPr/>
          </w:rPrChange>
        </w:rPr>
        <w:t>.</w:t>
      </w:r>
    </w:p>
    <w:p w14:paraId="592B7BC6" w14:textId="2FD90257" w:rsidR="00112C82" w:rsidRPr="00AD7A73" w:rsidRDefault="00112C82" w:rsidP="009C718D">
      <w:pPr>
        <w:pStyle w:val="ListParagraph"/>
        <w:numPr>
          <w:ilvl w:val="0"/>
          <w:numId w:val="15"/>
        </w:numPr>
        <w:rPr>
          <w:lang w:val="en-GB"/>
          <w:rPrChange w:id="847" w:author="Mathias Fuchs" w:date="2020-07-01T16:45:00Z">
            <w:rPr/>
          </w:rPrChange>
        </w:rPr>
      </w:pPr>
      <w:r w:rsidRPr="00AD7A73">
        <w:rPr>
          <w:lang w:val="en-GB"/>
          <w:rPrChange w:id="848" w:author="Mathias Fuchs" w:date="2020-07-01T16:45:00Z">
            <w:rPr/>
          </w:rPrChange>
        </w:rPr>
        <w:t>The approval of a documents consists of a signature, a comment about the approval reason and a date (</w:t>
      </w:r>
      <w:r w:rsidRPr="00AD7A73">
        <w:rPr>
          <w:highlight w:val="yellow"/>
          <w:lang w:val="en-GB"/>
          <w:rPrChange w:id="849" w:author="Mathias Fuchs" w:date="2020-07-01T16:45:00Z">
            <w:rPr>
              <w:highlight w:val="yellow"/>
            </w:rPr>
          </w:rPrChange>
        </w:rPr>
        <w:t>p. 154</w:t>
      </w:r>
      <w:r w:rsidRPr="00AD7A73">
        <w:rPr>
          <w:lang w:val="en-GB"/>
          <w:rPrChange w:id="850" w:author="Mathias Fuchs" w:date="2020-07-01T16:45:00Z">
            <w:rPr/>
          </w:rPrChange>
        </w:rPr>
        <w:t>). The document index and - history should be updated and the new status set, i.e. from ‘draft’ to ‘approved’ (</w:t>
      </w:r>
      <w:r w:rsidRPr="00AD7A73">
        <w:rPr>
          <w:highlight w:val="yellow"/>
          <w:lang w:val="en-GB"/>
          <w:rPrChange w:id="851" w:author="Mathias Fuchs" w:date="2020-07-01T16:45:00Z">
            <w:rPr>
              <w:highlight w:val="yellow"/>
            </w:rPr>
          </w:rPrChange>
        </w:rPr>
        <w:t>p.154</w:t>
      </w:r>
      <w:r w:rsidRPr="00AD7A73">
        <w:rPr>
          <w:lang w:val="en-GB"/>
          <w:rPrChange w:id="852" w:author="Mathias Fuchs" w:date="2020-07-01T16:45:00Z">
            <w:rPr/>
          </w:rPrChange>
        </w:rPr>
        <w:t xml:space="preserve">). </w:t>
      </w:r>
      <w:r w:rsidR="00877A4C" w:rsidRPr="00AD7A73">
        <w:rPr>
          <w:lang w:val="en-GB"/>
          <w:rPrChange w:id="853" w:author="Mathias Fuchs" w:date="2020-07-01T16:45:00Z">
            <w:rPr/>
          </w:rPrChange>
        </w:rPr>
        <w:t xml:space="preserve">According to the role description </w:t>
      </w:r>
      <w:r w:rsidR="00020FC1" w:rsidRPr="00AD7A73">
        <w:rPr>
          <w:highlight w:val="yellow"/>
          <w:lang w:val="en-GB"/>
          <w:rPrChange w:id="854" w:author="Mathias Fuchs" w:date="2020-07-01T16:45:00Z">
            <w:rPr>
              <w:highlight w:val="yellow"/>
            </w:rPr>
          </w:rPrChange>
        </w:rPr>
        <w:t>of</w:t>
      </w:r>
      <w:r w:rsidR="007C2CB5" w:rsidRPr="00AD7A73">
        <w:rPr>
          <w:highlight w:val="yellow"/>
          <w:lang w:val="en-GB"/>
          <w:rPrChange w:id="855" w:author="Mathias Fuchs" w:date="2020-07-01T16:45:00Z">
            <w:rPr>
              <w:highlight w:val="yellow"/>
            </w:rPr>
          </w:rPrChange>
        </w:rPr>
        <w:t xml:space="preserve"> </w:t>
      </w:r>
      <w:r w:rsidR="007C2CB5" w:rsidRPr="00AD7A73">
        <w:rPr>
          <w:highlight w:val="yellow"/>
          <w:lang w:val="en-GB"/>
          <w:rPrChange w:id="856" w:author="Mathias Fuchs" w:date="2020-07-01T16:45:00Z">
            <w:rPr>
              <w:highlight w:val="yellow"/>
            </w:rPr>
          </w:rPrChange>
        </w:rPr>
        <w:lastRenderedPageBreak/>
        <w:t>GAMP5</w:t>
      </w:r>
      <w:r w:rsidR="00877A4C" w:rsidRPr="00AD7A73">
        <w:rPr>
          <w:lang w:val="en-GB"/>
          <w:rPrChange w:id="857" w:author="Mathias Fuchs" w:date="2020-07-01T16:45:00Z">
            <w:rPr/>
          </w:rPrChange>
        </w:rPr>
        <w:t>, this could be</w:t>
      </w:r>
      <w:r w:rsidR="009C30B4" w:rsidRPr="00AD7A73">
        <w:rPr>
          <w:lang w:val="en-GB"/>
          <w:rPrChange w:id="858" w:author="Mathias Fuchs" w:date="2020-07-01T16:45:00Z">
            <w:rPr/>
          </w:rPrChange>
        </w:rPr>
        <w:t xml:space="preserve"> </w:t>
      </w:r>
      <w:r w:rsidR="001C6BAD" w:rsidRPr="00AD7A73">
        <w:rPr>
          <w:lang w:val="en-GB"/>
          <w:rPrChange w:id="859" w:author="Mathias Fuchs" w:date="2020-07-01T16:45:00Z">
            <w:rPr/>
          </w:rPrChange>
        </w:rPr>
        <w:t xml:space="preserve">the </w:t>
      </w:r>
      <w:r w:rsidR="00020FC1" w:rsidRPr="00AD7A73">
        <w:rPr>
          <w:lang w:val="en-GB"/>
          <w:rPrChange w:id="860" w:author="Mathias Fuchs" w:date="2020-07-01T16:45:00Z">
            <w:rPr/>
          </w:rPrChange>
        </w:rPr>
        <w:t>Process Owner</w:t>
      </w:r>
      <w:r w:rsidR="00877A4C" w:rsidRPr="00AD7A73">
        <w:rPr>
          <w:lang w:val="en-GB"/>
          <w:rPrChange w:id="861" w:author="Mathias Fuchs" w:date="2020-07-01T16:45:00Z">
            <w:rPr/>
          </w:rPrChange>
        </w:rPr>
        <w:t xml:space="preserve"> </w:t>
      </w:r>
      <w:r w:rsidR="0079148A" w:rsidRPr="00AD7A73">
        <w:rPr>
          <w:lang w:val="en-GB"/>
          <w:rPrChange w:id="862" w:author="Mathias Fuchs" w:date="2020-07-01T16:45:00Z">
            <w:rPr/>
          </w:rPrChange>
        </w:rPr>
        <w:t xml:space="preserve">in respect </w:t>
      </w:r>
      <w:r w:rsidR="00F02854" w:rsidRPr="00AD7A73">
        <w:rPr>
          <w:lang w:val="en-GB"/>
          <w:rPrChange w:id="863" w:author="Mathias Fuchs" w:date="2020-07-01T16:45:00Z">
            <w:rPr/>
          </w:rPrChange>
        </w:rPr>
        <w:t>to</w:t>
      </w:r>
      <w:r w:rsidR="0079148A" w:rsidRPr="00AD7A73">
        <w:rPr>
          <w:lang w:val="en-GB"/>
          <w:rPrChange w:id="864" w:author="Mathias Fuchs" w:date="2020-07-01T16:45:00Z">
            <w:rPr/>
          </w:rPrChange>
        </w:rPr>
        <w:t xml:space="preserve"> the test specifications and the test scripts</w:t>
      </w:r>
      <w:r w:rsidR="001C6BAD" w:rsidRPr="00AD7A73">
        <w:rPr>
          <w:lang w:val="en-GB"/>
          <w:rPrChange w:id="865" w:author="Mathias Fuchs" w:date="2020-07-01T16:45:00Z">
            <w:rPr/>
          </w:rPrChange>
        </w:rPr>
        <w:t>, as she/he is responsible for the system</w:t>
      </w:r>
      <w:r w:rsidR="00020FC1" w:rsidRPr="00AD7A73">
        <w:rPr>
          <w:lang w:val="en-GB"/>
          <w:rPrChange w:id="866" w:author="Mathias Fuchs" w:date="2020-07-01T16:45:00Z">
            <w:rPr/>
          </w:rPrChange>
        </w:rPr>
        <w:t xml:space="preserve"> (fitness for intended use and compliance)</w:t>
      </w:r>
      <w:r w:rsidR="0079148A" w:rsidRPr="00AD7A73">
        <w:rPr>
          <w:lang w:val="en-GB"/>
          <w:rPrChange w:id="867" w:author="Mathias Fuchs" w:date="2020-07-01T16:45:00Z">
            <w:rPr/>
          </w:rPrChange>
        </w:rPr>
        <w:t xml:space="preserve"> and the qua</w:t>
      </w:r>
      <w:r w:rsidR="00F02854" w:rsidRPr="00AD7A73">
        <w:rPr>
          <w:lang w:val="en-GB"/>
          <w:rPrChange w:id="868" w:author="Mathias Fuchs" w:date="2020-07-01T16:45:00Z">
            <w:rPr/>
          </w:rPrChange>
        </w:rPr>
        <w:t>lity unit in respect to the test report</w:t>
      </w:r>
      <w:r w:rsidR="00020FC1" w:rsidRPr="00AD7A73">
        <w:rPr>
          <w:lang w:val="en-GB"/>
          <w:rPrChange w:id="869" w:author="Mathias Fuchs" w:date="2020-07-01T16:45:00Z">
            <w:rPr/>
          </w:rPrChange>
        </w:rPr>
        <w:t xml:space="preserve"> </w:t>
      </w:r>
      <w:r w:rsidR="00020FC1" w:rsidRPr="00AD7A73">
        <w:rPr>
          <w:highlight w:val="yellow"/>
          <w:lang w:val="en-GB"/>
          <w:rPrChange w:id="870" w:author="Mathias Fuchs" w:date="2020-07-01T16:45:00Z">
            <w:rPr>
              <w:highlight w:val="yellow"/>
            </w:rPr>
          </w:rPrChange>
        </w:rPr>
        <w:t>(p.58;</w:t>
      </w:r>
      <w:r w:rsidR="00020FC1" w:rsidRPr="00AD7A73">
        <w:rPr>
          <w:lang w:val="en-GB"/>
          <w:rPrChange w:id="871" w:author="Mathias Fuchs" w:date="2020-07-01T16:45:00Z">
            <w:rPr/>
          </w:rPrChange>
        </w:rPr>
        <w:t xml:space="preserve"> </w:t>
      </w:r>
      <w:r w:rsidR="00020FC1" w:rsidRPr="00AD7A73">
        <w:rPr>
          <w:highlight w:val="yellow"/>
          <w:lang w:val="en-GB"/>
          <w:rPrChange w:id="872" w:author="Mathias Fuchs" w:date="2020-07-01T16:45:00Z">
            <w:rPr>
              <w:highlight w:val="yellow"/>
            </w:rPr>
          </w:rPrChange>
        </w:rPr>
        <w:t>p. 196</w:t>
      </w:r>
      <w:r w:rsidR="00020FC1" w:rsidRPr="00AD7A73">
        <w:rPr>
          <w:lang w:val="en-GB"/>
          <w:rPrChange w:id="873" w:author="Mathias Fuchs" w:date="2020-07-01T16:45:00Z">
            <w:rPr/>
          </w:rPrChange>
        </w:rPr>
        <w:t>)</w:t>
      </w:r>
      <w:r w:rsidR="00F02854" w:rsidRPr="00AD7A73">
        <w:rPr>
          <w:lang w:val="en-GB"/>
          <w:rPrChange w:id="874" w:author="Mathias Fuchs" w:date="2020-07-01T16:45:00Z">
            <w:rPr/>
          </w:rPrChange>
        </w:rPr>
        <w:t>.</w:t>
      </w:r>
    </w:p>
    <w:p w14:paraId="460FBD50" w14:textId="77130477" w:rsidR="00313789" w:rsidRPr="00AD7A73" w:rsidRDefault="00313789" w:rsidP="009C718D">
      <w:pPr>
        <w:pStyle w:val="ListParagraph"/>
        <w:numPr>
          <w:ilvl w:val="0"/>
          <w:numId w:val="15"/>
        </w:numPr>
        <w:rPr>
          <w:lang w:val="en-GB"/>
          <w:rPrChange w:id="875" w:author="Mathias Fuchs" w:date="2020-07-01T16:45:00Z">
            <w:rPr/>
          </w:rPrChange>
        </w:rPr>
      </w:pPr>
      <w:r w:rsidRPr="00AD7A73">
        <w:rPr>
          <w:lang w:val="en-GB"/>
          <w:rPrChange w:id="876" w:author="Mathias Fuchs" w:date="2020-07-01T16:45:00Z">
            <w:rPr/>
          </w:rPrChange>
        </w:rPr>
        <w:t>The approved document is being issued by updating the document index (</w:t>
      </w:r>
      <w:r w:rsidRPr="00AD7A73">
        <w:rPr>
          <w:highlight w:val="yellow"/>
          <w:lang w:val="en-GB"/>
          <w:rPrChange w:id="877" w:author="Mathias Fuchs" w:date="2020-07-01T16:45:00Z">
            <w:rPr>
              <w:highlight w:val="yellow"/>
            </w:rPr>
          </w:rPrChange>
        </w:rPr>
        <w:t>p. 154</w:t>
      </w:r>
      <w:r w:rsidRPr="00AD7A73">
        <w:rPr>
          <w:lang w:val="en-GB"/>
          <w:rPrChange w:id="878" w:author="Mathias Fuchs" w:date="2020-07-01T16:45:00Z">
            <w:rPr/>
          </w:rPrChange>
        </w:rPr>
        <w:t>).</w:t>
      </w:r>
      <w:r w:rsidR="009C30B4" w:rsidRPr="00AD7A73">
        <w:rPr>
          <w:lang w:val="en-GB"/>
          <w:rPrChange w:id="879" w:author="Mathias Fuchs" w:date="2020-07-01T16:45:00Z">
            <w:rPr/>
          </w:rPrChange>
        </w:rPr>
        <w:t xml:space="preserve"> This could mean in respect to the OQ process, that the approved test </w:t>
      </w:r>
      <w:r w:rsidR="005E573C" w:rsidRPr="00AD7A73">
        <w:rPr>
          <w:lang w:val="en-GB"/>
          <w:rPrChange w:id="880" w:author="Mathias Fuchs" w:date="2020-07-01T16:45:00Z">
            <w:rPr/>
          </w:rPrChange>
        </w:rPr>
        <w:t>scripts</w:t>
      </w:r>
      <w:r w:rsidR="009C30B4" w:rsidRPr="00AD7A73">
        <w:rPr>
          <w:lang w:val="en-GB"/>
          <w:rPrChange w:id="881" w:author="Mathias Fuchs" w:date="2020-07-01T16:45:00Z">
            <w:rPr/>
          </w:rPrChange>
        </w:rPr>
        <w:t xml:space="preserve"> are handed over to the tester.</w:t>
      </w:r>
    </w:p>
    <w:p w14:paraId="7F4C5F5E" w14:textId="7482059F" w:rsidR="00313789" w:rsidRPr="00AD7A73" w:rsidRDefault="00313789" w:rsidP="009C718D">
      <w:pPr>
        <w:pStyle w:val="ListParagraph"/>
        <w:numPr>
          <w:ilvl w:val="0"/>
          <w:numId w:val="15"/>
        </w:numPr>
        <w:rPr>
          <w:lang w:val="en-GB"/>
          <w:rPrChange w:id="882" w:author="Mathias Fuchs" w:date="2020-07-01T16:45:00Z">
            <w:rPr/>
          </w:rPrChange>
        </w:rPr>
      </w:pPr>
      <w:r w:rsidRPr="00AD7A73">
        <w:rPr>
          <w:lang w:val="en-GB"/>
          <w:rPrChange w:id="883" w:author="Mathias Fuchs" w:date="2020-07-01T16:45:00Z">
            <w:rPr/>
          </w:rPrChange>
        </w:rPr>
        <w:t xml:space="preserve">Document </w:t>
      </w:r>
      <w:r w:rsidR="001E73F1" w:rsidRPr="00AD7A73">
        <w:rPr>
          <w:lang w:val="en-GB"/>
          <w:rPrChange w:id="884" w:author="Mathias Fuchs" w:date="2020-07-01T16:45:00Z">
            <w:rPr/>
          </w:rPrChange>
        </w:rPr>
        <w:t>c</w:t>
      </w:r>
      <w:r w:rsidRPr="00AD7A73">
        <w:rPr>
          <w:lang w:val="en-GB"/>
          <w:rPrChange w:id="885" w:author="Mathias Fuchs" w:date="2020-07-01T16:45:00Z">
            <w:rPr/>
          </w:rPrChange>
        </w:rPr>
        <w:t>hanges</w:t>
      </w:r>
      <w:r w:rsidR="00140B5A" w:rsidRPr="00AD7A73">
        <w:rPr>
          <w:lang w:val="en-GB"/>
          <w:rPrChange w:id="886" w:author="Mathias Fuchs" w:date="2020-07-01T16:45:00Z">
            <w:rPr/>
          </w:rPrChange>
        </w:rPr>
        <w:t xml:space="preserve"> needs to by controlled</w:t>
      </w:r>
      <w:r w:rsidR="00D104A5" w:rsidRPr="00AD7A73">
        <w:rPr>
          <w:lang w:val="en-GB"/>
          <w:rPrChange w:id="887" w:author="Mathias Fuchs" w:date="2020-07-01T16:45:00Z">
            <w:rPr/>
          </w:rPrChange>
        </w:rPr>
        <w:t xml:space="preserve"> by, e.g.,</w:t>
      </w:r>
      <w:r w:rsidR="00140B5A" w:rsidRPr="00AD7A73">
        <w:rPr>
          <w:lang w:val="en-GB"/>
          <w:rPrChange w:id="888" w:author="Mathias Fuchs" w:date="2020-07-01T16:45:00Z">
            <w:rPr/>
          </w:rPrChange>
        </w:rPr>
        <w:t xml:space="preserve"> </w:t>
      </w:r>
      <w:r w:rsidR="00D104A5" w:rsidRPr="00AD7A73">
        <w:rPr>
          <w:lang w:val="en-GB"/>
          <w:rPrChange w:id="889" w:author="Mathias Fuchs" w:date="2020-07-01T16:45:00Z">
            <w:rPr/>
          </w:rPrChange>
        </w:rPr>
        <w:t xml:space="preserve">updating the document index and -history and </w:t>
      </w:r>
      <w:r w:rsidR="00140B5A" w:rsidRPr="00AD7A73">
        <w:rPr>
          <w:lang w:val="en-GB"/>
          <w:rPrChange w:id="890" w:author="Mathias Fuchs" w:date="2020-07-01T16:45:00Z">
            <w:rPr/>
          </w:rPrChange>
        </w:rPr>
        <w:t xml:space="preserve">by </w:t>
      </w:r>
      <w:r w:rsidR="00D104A5" w:rsidRPr="00AD7A73">
        <w:rPr>
          <w:lang w:val="en-GB"/>
          <w:rPrChange w:id="891" w:author="Mathias Fuchs" w:date="2020-07-01T16:45:00Z">
            <w:rPr/>
          </w:rPrChange>
        </w:rPr>
        <w:t>setting</w:t>
      </w:r>
      <w:r w:rsidR="00140B5A" w:rsidRPr="00AD7A73">
        <w:rPr>
          <w:lang w:val="en-GB"/>
          <w:rPrChange w:id="892" w:author="Mathias Fuchs" w:date="2020-07-01T16:45:00Z">
            <w:rPr/>
          </w:rPrChange>
        </w:rPr>
        <w:t xml:space="preserve"> the status</w:t>
      </w:r>
      <w:r w:rsidR="00D104A5" w:rsidRPr="00AD7A73">
        <w:rPr>
          <w:lang w:val="en-GB"/>
          <w:rPrChange w:id="893" w:author="Mathias Fuchs" w:date="2020-07-01T16:45:00Z">
            <w:rPr/>
          </w:rPrChange>
        </w:rPr>
        <w:t xml:space="preserve"> back</w:t>
      </w:r>
      <w:r w:rsidR="00140B5A" w:rsidRPr="00AD7A73">
        <w:rPr>
          <w:lang w:val="en-GB"/>
          <w:rPrChange w:id="894" w:author="Mathias Fuchs" w:date="2020-07-01T16:45:00Z">
            <w:rPr/>
          </w:rPrChange>
        </w:rPr>
        <w:t xml:space="preserve"> to </w:t>
      </w:r>
      <w:r w:rsidR="00D104A5" w:rsidRPr="00AD7A73">
        <w:rPr>
          <w:lang w:val="en-GB"/>
          <w:rPrChange w:id="895" w:author="Mathias Fuchs" w:date="2020-07-01T16:45:00Z">
            <w:rPr/>
          </w:rPrChange>
        </w:rPr>
        <w:t>‘draft’, thereby and in consequence repeating the document approval process as described before (</w:t>
      </w:r>
      <w:r w:rsidR="00D104A5" w:rsidRPr="00AD7A73">
        <w:rPr>
          <w:highlight w:val="yellow"/>
          <w:lang w:val="en-GB"/>
          <w:rPrChange w:id="896" w:author="Mathias Fuchs" w:date="2020-07-01T16:45:00Z">
            <w:rPr>
              <w:highlight w:val="yellow"/>
            </w:rPr>
          </w:rPrChange>
        </w:rPr>
        <w:t>p. 155</w:t>
      </w:r>
      <w:r w:rsidR="00D104A5" w:rsidRPr="00AD7A73">
        <w:rPr>
          <w:lang w:val="en-GB"/>
          <w:rPrChange w:id="897" w:author="Mathias Fuchs" w:date="2020-07-01T16:45:00Z">
            <w:rPr/>
          </w:rPrChange>
        </w:rPr>
        <w:t xml:space="preserve">). </w:t>
      </w:r>
      <w:r w:rsidR="006A2AC9" w:rsidRPr="00AD7A73">
        <w:rPr>
          <w:lang w:val="en-GB"/>
          <w:rPrChange w:id="898" w:author="Mathias Fuchs" w:date="2020-07-01T16:45:00Z">
            <w:rPr/>
          </w:rPrChange>
        </w:rPr>
        <w:t>In respect to the OQ, it might be a result of a test execution, that there are test script errors and therefore the concerned test scripts will be reset to ‘draft’ and corrected before being again approved</w:t>
      </w:r>
      <w:r w:rsidR="009C30B4" w:rsidRPr="00AD7A73">
        <w:rPr>
          <w:lang w:val="en-GB"/>
          <w:rPrChange w:id="899" w:author="Mathias Fuchs" w:date="2020-07-01T16:45:00Z">
            <w:rPr/>
          </w:rPrChange>
        </w:rPr>
        <w:t>.</w:t>
      </w:r>
    </w:p>
    <w:p w14:paraId="3C84052D" w14:textId="76987BEE" w:rsidR="005810EF" w:rsidRPr="00AD7A73" w:rsidRDefault="009C30B4" w:rsidP="009C718D">
      <w:pPr>
        <w:pStyle w:val="ListParagraph"/>
        <w:numPr>
          <w:ilvl w:val="0"/>
          <w:numId w:val="15"/>
        </w:numPr>
        <w:rPr>
          <w:lang w:val="en-GB"/>
          <w:rPrChange w:id="900" w:author="Mathias Fuchs" w:date="2020-07-01T16:45:00Z">
            <w:rPr/>
          </w:rPrChange>
        </w:rPr>
      </w:pPr>
      <w:r w:rsidRPr="00AD7A73">
        <w:rPr>
          <w:lang w:val="en-GB"/>
          <w:rPrChange w:id="901" w:author="Mathias Fuchs" w:date="2020-07-01T16:45:00Z">
            <w:rPr/>
          </w:rPrChange>
        </w:rPr>
        <w:t>D</w:t>
      </w:r>
      <w:r w:rsidR="005810EF" w:rsidRPr="00AD7A73">
        <w:rPr>
          <w:lang w:val="en-GB"/>
          <w:rPrChange w:id="902" w:author="Mathias Fuchs" w:date="2020-07-01T16:45:00Z">
            <w:rPr/>
          </w:rPrChange>
        </w:rPr>
        <w:t>ocument withdrawal can be done by updating the document index, -history and status and information of any controlled copy holders (</w:t>
      </w:r>
      <w:r w:rsidR="005810EF" w:rsidRPr="00AD7A73">
        <w:rPr>
          <w:highlight w:val="yellow"/>
          <w:lang w:val="en-GB"/>
          <w:rPrChange w:id="903" w:author="Mathias Fuchs" w:date="2020-07-01T16:45:00Z">
            <w:rPr>
              <w:highlight w:val="yellow"/>
            </w:rPr>
          </w:rPrChange>
        </w:rPr>
        <w:t>p.155</w:t>
      </w:r>
      <w:r w:rsidR="005810EF" w:rsidRPr="00AD7A73">
        <w:rPr>
          <w:lang w:val="en-GB"/>
          <w:rPrChange w:id="904" w:author="Mathias Fuchs" w:date="2020-07-01T16:45:00Z">
            <w:rPr/>
          </w:rPrChange>
        </w:rPr>
        <w:t>)</w:t>
      </w:r>
    </w:p>
    <w:p w14:paraId="49E4FC5D" w14:textId="5A2176C7" w:rsidR="008D4281" w:rsidRPr="00AD7A73" w:rsidRDefault="00BE3416" w:rsidP="009C718D">
      <w:pPr>
        <w:pStyle w:val="ListParagraph"/>
        <w:numPr>
          <w:ilvl w:val="0"/>
          <w:numId w:val="15"/>
        </w:numPr>
        <w:rPr>
          <w:lang w:val="en-GB"/>
          <w:rPrChange w:id="905" w:author="Mathias Fuchs" w:date="2020-07-01T16:45:00Z">
            <w:rPr/>
          </w:rPrChange>
        </w:rPr>
      </w:pPr>
      <w:r w:rsidRPr="00AD7A73">
        <w:rPr>
          <w:lang w:val="en-GB"/>
          <w:rPrChange w:id="906" w:author="Mathias Fuchs" w:date="2020-07-01T16:45:00Z">
            <w:rPr/>
          </w:rPrChange>
        </w:rPr>
        <w:t xml:space="preserve">In respect of </w:t>
      </w:r>
      <w:commentRangeStart w:id="907"/>
      <w:r w:rsidRPr="00AD7A73">
        <w:rPr>
          <w:lang w:val="en-GB"/>
          <w:rPrChange w:id="908" w:author="Mathias Fuchs" w:date="2020-07-01T16:45:00Z">
            <w:rPr/>
          </w:rPrChange>
        </w:rPr>
        <w:t>document records and storage GAMP5 states th</w:t>
      </w:r>
      <w:r w:rsidR="001D201F" w:rsidRPr="00AD7A73">
        <w:rPr>
          <w:lang w:val="en-GB"/>
          <w:rPrChange w:id="909" w:author="Mathias Fuchs" w:date="2020-07-01T16:45:00Z">
            <w:rPr/>
          </w:rPrChange>
        </w:rPr>
        <w:t xml:space="preserve">at they should be stored in a safe and secure way according to a defined </w:t>
      </w:r>
      <w:commentRangeEnd w:id="907"/>
      <w:r w:rsidR="001D201F">
        <w:rPr>
          <w:rStyle w:val="CommentReference"/>
        </w:rPr>
        <w:commentReference w:id="907"/>
      </w:r>
      <w:r w:rsidR="001D201F" w:rsidRPr="00AD7A73">
        <w:rPr>
          <w:lang w:val="en-GB"/>
          <w:rPrChange w:id="910" w:author="Mathias Fuchs" w:date="2020-07-01T16:45:00Z">
            <w:rPr/>
          </w:rPrChange>
        </w:rPr>
        <w:t xml:space="preserve">process </w:t>
      </w:r>
      <w:r w:rsidR="001D201F" w:rsidRPr="00AD7A73">
        <w:rPr>
          <w:highlight w:val="yellow"/>
          <w:lang w:val="en-GB"/>
          <w:rPrChange w:id="911" w:author="Mathias Fuchs" w:date="2020-07-01T16:45:00Z">
            <w:rPr>
              <w:highlight w:val="yellow"/>
            </w:rPr>
          </w:rPrChange>
        </w:rPr>
        <w:t>(p.155</w:t>
      </w:r>
      <w:r w:rsidR="001D201F" w:rsidRPr="00AD7A73">
        <w:rPr>
          <w:lang w:val="en-GB"/>
          <w:rPrChange w:id="912" w:author="Mathias Fuchs" w:date="2020-07-01T16:45:00Z">
            <w:rPr/>
          </w:rPrChange>
        </w:rPr>
        <w:t>)</w:t>
      </w:r>
      <w:r w:rsidR="009A3D50" w:rsidRPr="00AD7A73">
        <w:rPr>
          <w:lang w:val="en-GB"/>
          <w:rPrChange w:id="913" w:author="Mathias Fuchs" w:date="2020-07-01T16:45:00Z">
            <w:rPr/>
          </w:rPrChange>
        </w:rPr>
        <w:t>.</w:t>
      </w:r>
    </w:p>
    <w:p w14:paraId="2086BC79" w14:textId="16E4FAF9" w:rsidR="00E75B39" w:rsidRDefault="00276B49" w:rsidP="002454EB">
      <w:pPr>
        <w:pStyle w:val="Heading3"/>
      </w:pPr>
      <w:bookmarkStart w:id="914" w:name="_Toc45032369"/>
      <w:r>
        <w:t>Exe</w:t>
      </w:r>
      <w:r w:rsidR="002454EB">
        <w:t>mplary OQ Process</w:t>
      </w:r>
      <w:bookmarkEnd w:id="914"/>
    </w:p>
    <w:p w14:paraId="6AEEFBE6" w14:textId="7D774563" w:rsidR="00934E19" w:rsidRPr="00AD7A73" w:rsidRDefault="008E6690" w:rsidP="00417554">
      <w:pPr>
        <w:rPr>
          <w:lang w:val="en-GB"/>
          <w:rPrChange w:id="915" w:author="Mathias Fuchs" w:date="2020-07-01T16:45:00Z">
            <w:rPr/>
          </w:rPrChange>
        </w:rPr>
      </w:pPr>
      <w:r w:rsidRPr="00AD7A73">
        <w:rPr>
          <w:lang w:val="en-GB"/>
          <w:rPrChange w:id="916" w:author="Mathias Fuchs" w:date="2020-07-01T16:45:00Z">
            <w:rPr/>
          </w:rPrChange>
        </w:rPr>
        <w:t xml:space="preserve">Based on the descriptions on the earlier chapters, an exemplary process was developed, </w:t>
      </w:r>
      <w:r w:rsidR="00934E19" w:rsidRPr="00AD7A73">
        <w:rPr>
          <w:lang w:val="en-GB"/>
          <w:rPrChange w:id="917" w:author="Mathias Fuchs" w:date="2020-07-01T16:45:00Z">
            <w:rPr/>
          </w:rPrChange>
        </w:rPr>
        <w:t xml:space="preserve">which highlights the most important tasks, roles and documents in respect to the OQ process. </w:t>
      </w:r>
      <w:r w:rsidR="005A1B71" w:rsidRPr="00AD7A73">
        <w:rPr>
          <w:noProof/>
          <w:lang w:val="en-GB"/>
          <w:rPrChange w:id="918" w:author="Mathias Fuchs" w:date="2020-07-01T16:45:00Z">
            <w:rPr>
              <w:noProof/>
            </w:rPr>
          </w:rPrChange>
        </w:rPr>
        <w:t>In view of the BDD process, the link to the Functional Specification Process is also taken into account.</w:t>
      </w:r>
    </w:p>
    <w:p w14:paraId="331F58EA" w14:textId="1B881A18" w:rsidR="0072053E" w:rsidRPr="004A143B" w:rsidRDefault="0072053E" w:rsidP="000F7B45">
      <w:pPr>
        <w:jc w:val="left"/>
        <w:rPr>
          <w:noProof/>
          <w:lang w:val="sv-SE"/>
        </w:rPr>
      </w:pPr>
    </w:p>
    <w:p w14:paraId="4F5DBAD2" w14:textId="6F0CC10A" w:rsidR="00E015EE" w:rsidRDefault="00E015EE" w:rsidP="000F7B45">
      <w:pPr>
        <w:jc w:val="left"/>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024C9DCA" w14:textId="48968AED" w:rsidR="0072053E" w:rsidRDefault="0072053E" w:rsidP="000F7B45">
      <w:pPr>
        <w:jc w:val="left"/>
      </w:pPr>
    </w:p>
    <w:p w14:paraId="20C8225D" w14:textId="78D9E432" w:rsidR="008E6690" w:rsidRDefault="008E6690" w:rsidP="000F7B45">
      <w:pPr>
        <w:jc w:val="left"/>
      </w:pPr>
    </w:p>
    <w:p w14:paraId="46D366C0" w14:textId="77777777" w:rsidR="008E6690" w:rsidRDefault="008E6690" w:rsidP="00417554"/>
    <w:p w14:paraId="6BF93EBA" w14:textId="323180CE" w:rsidR="0080660B" w:rsidRDefault="00AA5AD5" w:rsidP="0080660B">
      <w:pPr>
        <w:pStyle w:val="Heading1"/>
        <w:rPr>
          <w:lang w:val="en-GB"/>
        </w:rPr>
      </w:pPr>
      <w:bookmarkStart w:id="919" w:name="_Toc45032370"/>
      <w:r>
        <w:rPr>
          <w:lang w:val="en-GB"/>
        </w:rPr>
        <w:lastRenderedPageBreak/>
        <w:t>Behaviour Driven Development</w:t>
      </w:r>
      <w:bookmarkEnd w:id="919"/>
    </w:p>
    <w:p w14:paraId="30272CD6" w14:textId="26BE2189" w:rsidR="00490511" w:rsidRPr="00490511" w:rsidRDefault="00490511" w:rsidP="00490511">
      <w:pPr>
        <w:rPr>
          <w:lang w:eastAsia="de-DE"/>
        </w:rPr>
      </w:pPr>
      <w:r w:rsidRPr="00490511">
        <w:rPr>
          <w:highlight w:val="yellow"/>
          <w:lang w:eastAsia="de-DE"/>
        </w:rPr>
        <w:t xml:space="preserve">TODO: </w:t>
      </w:r>
      <w:r>
        <w:rPr>
          <w:highlight w:val="yellow"/>
          <w:lang w:eastAsia="de-DE"/>
        </w:rPr>
        <w:t xml:space="preserve">Gesamt Kap. 4 </w:t>
      </w:r>
      <w:r w:rsidRPr="00490511">
        <w:rPr>
          <w:highlight w:val="yellow"/>
          <w:lang w:eastAsia="de-DE"/>
        </w:rPr>
        <w:t>SL Zusammenfassung BDD High level</w:t>
      </w:r>
      <w:r>
        <w:rPr>
          <w:highlight w:val="yellow"/>
          <w:lang w:eastAsia="de-DE"/>
        </w:rPr>
        <w:t xml:space="preserve"> 06. - 07.07.</w:t>
      </w:r>
    </w:p>
    <w:p w14:paraId="53E85E6E" w14:textId="77777777" w:rsidR="00CE3DD0" w:rsidRPr="009E5C21" w:rsidRDefault="00CE3DD0" w:rsidP="00903C87">
      <w:pPr>
        <w:jc w:val="left"/>
        <w:rPr>
          <w:highlight w:val="yellow"/>
          <w:lang w:val="en-GB" w:eastAsia="de-DE"/>
        </w:rPr>
      </w:pPr>
      <w:r w:rsidRPr="009E5C21">
        <w:rPr>
          <w:highlight w:val="yellow"/>
          <w:lang w:val="en-GB" w:eastAsia="de-DE"/>
        </w:rPr>
        <w:t>Literatur</w:t>
      </w:r>
      <w:r w:rsidR="000074C5" w:rsidRPr="009E5C21">
        <w:rPr>
          <w:highlight w:val="yellow"/>
          <w:lang w:val="en-GB" w:eastAsia="de-DE"/>
        </w:rPr>
        <w:t>e</w:t>
      </w:r>
      <w:r w:rsidRPr="009E5C21">
        <w:rPr>
          <w:highlight w:val="yellow"/>
          <w:lang w:val="en-GB" w:eastAsia="de-DE"/>
        </w:rPr>
        <w:t>:</w:t>
      </w:r>
    </w:p>
    <w:p w14:paraId="147B7B5A"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The BDD Books: Discovery – Explore behaviour using examples </w:t>
      </w:r>
      <w:r w:rsidRPr="009E5C21">
        <w:rPr>
          <w:highlight w:val="yellow"/>
          <w:lang w:val="en-GB" w:eastAsia="de-DE"/>
        </w:rPr>
        <w:br/>
        <w:t>G</w:t>
      </w:r>
      <w:r w:rsidRPr="009E5C21">
        <w:rPr>
          <w:rStyle w:val="css-901oao"/>
          <w:highlight w:val="yellow"/>
          <w:lang w:val="en-GB"/>
        </w:rPr>
        <w:t>á</w:t>
      </w:r>
      <w:r w:rsidRPr="009E5C21">
        <w:rPr>
          <w:highlight w:val="yellow"/>
          <w:lang w:val="en-GB" w:eastAsia="de-DE"/>
        </w:rPr>
        <w:t>sp</w:t>
      </w:r>
      <w:r w:rsidRPr="009E5C21">
        <w:rPr>
          <w:rStyle w:val="css-901oao"/>
          <w:highlight w:val="yellow"/>
          <w:lang w:val="en-GB"/>
        </w:rPr>
        <w:t>á</w:t>
      </w:r>
      <w:r w:rsidRPr="009E5C21">
        <w:rPr>
          <w:highlight w:val="yellow"/>
          <w:lang w:val="en-GB" w:eastAsia="de-DE"/>
        </w:rPr>
        <w:t xml:space="preserve">r Nagy and Seb Rose </w:t>
      </w:r>
      <w:r w:rsidRPr="009E5C21">
        <w:rPr>
          <w:highlight w:val="yellow"/>
          <w:lang w:val="en-GB" w:eastAsia="de-DE"/>
        </w:rPr>
        <w:br/>
        <w:t>ISBN: 978-1983591259</w:t>
      </w:r>
    </w:p>
    <w:p w14:paraId="6037F9EB"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BDD in Action – Behavior-Driven Development for the </w:t>
      </w:r>
      <w:r w:rsidR="000074C5" w:rsidRPr="009E5C21">
        <w:rPr>
          <w:highlight w:val="yellow"/>
          <w:lang w:val="en-GB" w:eastAsia="de-DE"/>
        </w:rPr>
        <w:t>w</w:t>
      </w:r>
      <w:r w:rsidRPr="009E5C21">
        <w:rPr>
          <w:highlight w:val="yellow"/>
          <w:lang w:val="en-GB" w:eastAsia="de-DE"/>
        </w:rPr>
        <w:t>hole software lifecycle</w:t>
      </w:r>
      <w:r w:rsidRPr="009E5C21">
        <w:rPr>
          <w:highlight w:val="yellow"/>
          <w:lang w:val="en-GB" w:eastAsia="de-DE"/>
        </w:rPr>
        <w:br/>
        <w:t>John Ferguson Smart</w:t>
      </w:r>
      <w:r w:rsidRPr="009E5C21">
        <w:rPr>
          <w:highlight w:val="yellow"/>
          <w:lang w:val="en-GB" w:eastAsia="de-DE"/>
        </w:rPr>
        <w:br/>
        <w:t>ISBN: 9781617291654</w:t>
      </w:r>
    </w:p>
    <w:p w14:paraId="5E7B9E7C" w14:textId="77777777" w:rsidR="00CE3DD0"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Writing Great Specifications – Using Specification by Example and Gherkin</w:t>
      </w:r>
      <w:r w:rsidR="00CE168B" w:rsidRPr="009E5C21">
        <w:rPr>
          <w:highlight w:val="yellow"/>
          <w:lang w:val="en-GB" w:eastAsia="de-DE"/>
        </w:rPr>
        <w:br/>
        <w:t>Kamil Nicieja</w:t>
      </w:r>
      <w:r w:rsidR="00CE168B" w:rsidRPr="009E5C21">
        <w:rPr>
          <w:highlight w:val="yellow"/>
          <w:lang w:val="en-GB" w:eastAsia="de-DE"/>
        </w:rPr>
        <w:br/>
        <w:t>ISBN: 9781617294105</w:t>
      </w:r>
    </w:p>
    <w:p w14:paraId="3E3F0A06" w14:textId="57E206EC" w:rsidR="00AB6448" w:rsidRPr="008F08F7" w:rsidRDefault="008F08F7" w:rsidP="00AB6448">
      <w:pPr>
        <w:jc w:val="left"/>
        <w:rPr>
          <w:lang w:val="en-CH" w:eastAsia="de-DE"/>
        </w:rPr>
      </w:pPr>
      <w:r w:rsidRPr="008F08F7">
        <w:rPr>
          <w:lang w:val="en-GB" w:eastAsia="de-DE"/>
        </w:rPr>
        <w:t>Behaviour Driven Development (BDD) ist ein Software-Engineering-Ansatz, der</w:t>
      </w:r>
      <w:r>
        <w:rPr>
          <w:lang w:val="en-CH" w:eastAsia="de-DE"/>
        </w:rPr>
        <w:t xml:space="preserve"> von Dan North</w:t>
      </w:r>
      <w:r w:rsidRPr="008F08F7">
        <w:rPr>
          <w:lang w:val="en-GB" w:eastAsia="de-DE"/>
        </w:rPr>
        <w:t xml:space="preserve"> </w:t>
      </w:r>
      <w:r>
        <w:rPr>
          <w:lang w:val="en-CH" w:eastAsia="de-DE"/>
        </w:rPr>
        <w:t>aus dem Test Driven Development</w:t>
      </w:r>
      <w:r w:rsidR="00230729">
        <w:rPr>
          <w:lang w:val="en-CH" w:eastAsia="de-DE"/>
        </w:rPr>
        <w:t xml:space="preserve"> (TDD)</w:t>
      </w:r>
      <w:r w:rsidRPr="008F08F7">
        <w:rPr>
          <w:lang w:val="en-GB" w:eastAsia="de-DE"/>
        </w:rPr>
        <w:t xml:space="preserve"> </w:t>
      </w:r>
      <w:r>
        <w:rPr>
          <w:lang w:val="en-CH" w:eastAsia="de-DE"/>
        </w:rPr>
        <w:t>heraus entwickelt wurde</w:t>
      </w:r>
      <w:r w:rsidR="00F7696C">
        <w:rPr>
          <w:lang w:val="en-CH" w:eastAsia="de-DE"/>
        </w:rPr>
        <w:t xml:space="preserve"> (</w:t>
      </w:r>
      <w:hyperlink r:id="rId26" w:history="1">
        <w:r w:rsidR="00F7696C">
          <w:rPr>
            <w:rStyle w:val="Hyperlink"/>
          </w:rPr>
          <w:t>https://dannorth.net/introducing-bdd/</w:t>
        </w:r>
      </w:hyperlink>
      <w:r w:rsidR="00F7696C">
        <w:rPr>
          <w:lang w:val="en-CH"/>
        </w:rPr>
        <w:t xml:space="preserve"> - 6.7.20</w:t>
      </w:r>
      <w:r w:rsidR="00F7696C">
        <w:rPr>
          <w:lang w:val="en-CH" w:eastAsia="de-DE"/>
        </w:rPr>
        <w:t>)</w:t>
      </w:r>
      <w:r w:rsidRPr="008F08F7">
        <w:rPr>
          <w:lang w:val="en-GB" w:eastAsia="de-DE"/>
        </w:rPr>
        <w:t>.</w:t>
      </w:r>
      <w:r>
        <w:rPr>
          <w:lang w:val="en-CH" w:eastAsia="de-DE"/>
        </w:rPr>
        <w:t xml:space="preserve"> BDD legt den Fokus auf ein Nutzer zentriertes Verhalten des zu implementierenden Systems</w:t>
      </w:r>
      <w:r w:rsidR="00F7696C">
        <w:rPr>
          <w:lang w:val="en-CH" w:eastAsia="de-DE"/>
        </w:rPr>
        <w:t xml:space="preserve"> (</w:t>
      </w:r>
      <w:hyperlink r:id="rId27" w:history="1">
        <w:r w:rsidR="00F7696C">
          <w:rPr>
            <w:rStyle w:val="Hyperlink"/>
          </w:rPr>
          <w:t>https://dannorth.net/introducing-bdd/</w:t>
        </w:r>
      </w:hyperlink>
      <w:r w:rsidR="00F7696C">
        <w:rPr>
          <w:lang w:val="en-CH"/>
        </w:rPr>
        <w:t xml:space="preserve"> - 6.7.20</w:t>
      </w:r>
      <w:r w:rsidR="00F7696C">
        <w:rPr>
          <w:lang w:val="en-CH" w:eastAsia="de-DE"/>
        </w:rPr>
        <w:t>)</w:t>
      </w:r>
      <w:r>
        <w:rPr>
          <w:lang w:val="en-CH" w:eastAsia="de-DE"/>
        </w:rPr>
        <w:t>.</w:t>
      </w:r>
      <w:r w:rsidRPr="008F08F7">
        <w:rPr>
          <w:lang w:val="en-GB" w:eastAsia="de-DE"/>
        </w:rPr>
        <w:t xml:space="preserve"> </w:t>
      </w:r>
      <w:r>
        <w:rPr>
          <w:lang w:val="en-CH" w:eastAsia="de-DE"/>
        </w:rPr>
        <w:t>Um das zu erreichen, werden die Nutzeranforderungen in Form von Test</w:t>
      </w:r>
      <w:r w:rsidR="00EC36AA">
        <w:rPr>
          <w:lang w:val="en-CH" w:eastAsia="de-DE"/>
        </w:rPr>
        <w:t>s</w:t>
      </w:r>
      <w:r w:rsidR="000A14CE">
        <w:rPr>
          <w:lang w:val="en-CH" w:eastAsia="de-DE"/>
        </w:rPr>
        <w:t>o</w:t>
      </w:r>
      <w:r>
        <w:rPr>
          <w:lang w:val="en-CH" w:eastAsia="de-DE"/>
        </w:rPr>
        <w:t xml:space="preserve"> geschrieben, welche für das Business verständlich sind </w:t>
      </w:r>
      <w:r w:rsidR="00230729">
        <w:rPr>
          <w:lang w:val="en-CH" w:eastAsia="de-DE"/>
        </w:rPr>
        <w:t>und gleichzeitig</w:t>
      </w:r>
      <w:r>
        <w:rPr>
          <w:lang w:val="en-CH" w:eastAsia="de-DE"/>
        </w:rPr>
        <w:t xml:space="preserve"> von den Entwicklern als automatieserte Tests verwendet werden können </w:t>
      </w:r>
      <w:r w:rsidR="00230729">
        <w:rPr>
          <w:lang w:val="en-CH" w:eastAsia="de-DE"/>
        </w:rPr>
        <w:t>um</w:t>
      </w:r>
      <w:r>
        <w:rPr>
          <w:lang w:val="en-CH" w:eastAsia="de-DE"/>
        </w:rPr>
        <w:t xml:space="preserve"> die </w:t>
      </w:r>
      <w:r w:rsidR="00230729">
        <w:rPr>
          <w:lang w:val="en-CH" w:eastAsia="de-DE"/>
        </w:rPr>
        <w:t>Implementation des Systems im Sinne von TDD voran zu treiben</w:t>
      </w:r>
      <w:r w:rsidR="00F7696C">
        <w:rPr>
          <w:lang w:val="en-CH" w:eastAsia="de-DE"/>
        </w:rPr>
        <w:t xml:space="preserve"> (</w:t>
      </w:r>
      <w:hyperlink r:id="rId28" w:history="1">
        <w:r w:rsidR="00F7696C">
          <w:rPr>
            <w:rStyle w:val="Hyperlink"/>
          </w:rPr>
          <w:t>https://dannorth.net/introducing-bdd/</w:t>
        </w:r>
      </w:hyperlink>
      <w:r w:rsidR="00F7696C">
        <w:rPr>
          <w:lang w:val="en-CH"/>
        </w:rPr>
        <w:t xml:space="preserve"> - 6.7.20</w:t>
      </w:r>
      <w:r w:rsidR="00F7696C">
        <w:rPr>
          <w:lang w:val="en-CH" w:eastAsia="de-DE"/>
        </w:rPr>
        <w:t>)</w:t>
      </w:r>
      <w:r w:rsidR="00230729">
        <w:rPr>
          <w:lang w:val="en-CH" w:eastAsia="de-DE"/>
        </w:rPr>
        <w:t>. Damit soll erreicht werden, dass die Kommunikation zwischen Business</w:t>
      </w:r>
      <w:r w:rsidR="001A60CF">
        <w:rPr>
          <w:lang w:val="en-CH" w:eastAsia="de-DE"/>
        </w:rPr>
        <w:t>, Testern</w:t>
      </w:r>
      <w:r w:rsidR="00230729">
        <w:rPr>
          <w:lang w:val="en-CH" w:eastAsia="de-DE"/>
        </w:rPr>
        <w:t xml:space="preserve"> und den Entwicklern verbessert wird und Missverständnisse </w:t>
      </w:r>
      <w:r w:rsidR="0031335C">
        <w:rPr>
          <w:lang w:val="en-CH" w:eastAsia="de-DE"/>
        </w:rPr>
        <w:t>möglichst schnell</w:t>
      </w:r>
      <w:r w:rsidR="00230729">
        <w:rPr>
          <w:lang w:val="en-CH" w:eastAsia="de-DE"/>
        </w:rPr>
        <w:t xml:space="preserve"> ausgeräumt werden können</w:t>
      </w:r>
      <w:r w:rsidR="00F7696C">
        <w:rPr>
          <w:lang w:val="en-CH" w:eastAsia="de-DE"/>
        </w:rPr>
        <w:t xml:space="preserve"> (</w:t>
      </w:r>
      <w:hyperlink r:id="rId29" w:history="1">
        <w:r w:rsidR="00F7696C">
          <w:rPr>
            <w:rStyle w:val="Hyperlink"/>
          </w:rPr>
          <w:t>https://dannorth.net/introducing-bdd/</w:t>
        </w:r>
      </w:hyperlink>
      <w:r w:rsidR="00F7696C">
        <w:rPr>
          <w:lang w:val="en-CH"/>
        </w:rPr>
        <w:t xml:space="preserve"> - 6.7.20</w:t>
      </w:r>
      <w:r w:rsidR="00F7696C">
        <w:rPr>
          <w:lang w:val="en-CH" w:eastAsia="de-DE"/>
        </w:rPr>
        <w:t>)</w:t>
      </w:r>
      <w:r w:rsidR="00230729">
        <w:rPr>
          <w:lang w:val="en-CH" w:eastAsia="de-DE"/>
        </w:rPr>
        <w:t xml:space="preserve">. </w:t>
      </w:r>
      <w:r w:rsidR="001A60CF">
        <w:rPr>
          <w:lang w:val="en-CH" w:eastAsia="de-DE"/>
        </w:rPr>
        <w:t>Eine weitere wichtige Massnahme, welche BDD vorsieht um ein gutes gegenseitiges Verständnis zu fördern, ist dass die</w:t>
      </w:r>
      <w:r w:rsidR="009E0729">
        <w:rPr>
          <w:lang w:val="en-CH" w:eastAsia="de-DE"/>
        </w:rPr>
        <w:t xml:space="preserve"> Nutzeranforderungen/</w:t>
      </w:r>
      <w:r w:rsidR="001A60CF">
        <w:rPr>
          <w:lang w:val="en-CH" w:eastAsia="de-DE"/>
        </w:rPr>
        <w:t xml:space="preserve">Tests auf konkreten Beispielen beruhen und auch </w:t>
      </w:r>
      <w:r w:rsidR="0031335C">
        <w:rPr>
          <w:lang w:val="en-CH" w:eastAsia="de-DE"/>
        </w:rPr>
        <w:t>in diesem Sinne geschrieben werden</w:t>
      </w:r>
      <w:r w:rsidR="00F7696C">
        <w:rPr>
          <w:lang w:val="en-CH" w:eastAsia="de-DE"/>
        </w:rPr>
        <w:t xml:space="preserve"> (</w:t>
      </w:r>
      <w:hyperlink r:id="rId30" w:history="1">
        <w:r w:rsidR="00F7696C">
          <w:rPr>
            <w:rStyle w:val="Hyperlink"/>
          </w:rPr>
          <w:t>https://dannorth.net/introducing-bdd/</w:t>
        </w:r>
      </w:hyperlink>
      <w:r w:rsidR="00F7696C">
        <w:rPr>
          <w:lang w:val="en-CH"/>
        </w:rPr>
        <w:t xml:space="preserve"> - 6.7.20</w:t>
      </w:r>
      <w:r w:rsidR="00F7696C">
        <w:rPr>
          <w:lang w:val="en-CH" w:eastAsia="de-DE"/>
        </w:rPr>
        <w:t>)</w:t>
      </w:r>
      <w:r w:rsidR="0031335C">
        <w:rPr>
          <w:lang w:val="en-CH" w:eastAsia="de-DE"/>
        </w:rPr>
        <w:t>.</w:t>
      </w:r>
    </w:p>
    <w:p w14:paraId="477BED63" w14:textId="77777777" w:rsidR="0080660B" w:rsidRPr="00DF0033" w:rsidRDefault="003D0B18" w:rsidP="0080660B">
      <w:pPr>
        <w:pStyle w:val="Heading2"/>
        <w:rPr>
          <w:lang w:val="en-GB"/>
        </w:rPr>
      </w:pPr>
      <w:bookmarkStart w:id="920" w:name="_Toc45032371"/>
      <w:r>
        <w:rPr>
          <w:lang w:val="en-GB"/>
        </w:rPr>
        <w:t xml:space="preserve">BDD </w:t>
      </w:r>
      <w:r w:rsidR="009564BC">
        <w:rPr>
          <w:lang w:val="en-GB"/>
        </w:rPr>
        <w:t>a suitable Software Engineering Approach for Highly Regulated Environment</w:t>
      </w:r>
      <w:r w:rsidR="00BA3410">
        <w:rPr>
          <w:lang w:val="en-GB"/>
        </w:rPr>
        <w:t>s</w:t>
      </w:r>
      <w:bookmarkEnd w:id="920"/>
    </w:p>
    <w:p w14:paraId="400CD78E" w14:textId="3E739679" w:rsidR="009E0729" w:rsidRDefault="009E0729" w:rsidP="0080660B">
      <w:pPr>
        <w:rPr>
          <w:lang w:val="en-CH" w:eastAsia="de-DE"/>
        </w:rPr>
      </w:pPr>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 Nagy and Seb Rose</w:t>
      </w:r>
      <w:r>
        <w:rPr>
          <w:lang w:val="en-CH" w:eastAsia="de-DE"/>
        </w:rPr>
        <w:t xml:space="preserve"> sehen i</w:t>
      </w:r>
      <w:r w:rsidR="004C56B7">
        <w:rPr>
          <w:lang w:val="en-CH" w:eastAsia="de-DE"/>
        </w:rPr>
        <w:t>m</w:t>
      </w:r>
      <w:r>
        <w:rPr>
          <w:lang w:val="en-CH" w:eastAsia="de-DE"/>
        </w:rPr>
        <w:t xml:space="preserve"> BDD grosses Potential für regulierte Bereiche, wie die der pharmazeutischen Industrie </w:t>
      </w:r>
      <w:r w:rsidR="004C56B7" w:rsidRPr="004C56B7">
        <w:rPr>
          <w:lang w:val="en-CH" w:eastAsia="de-DE"/>
        </w:rPr>
        <w:t xml:space="preserve">(Nagy &amp; Rose, 2018, pp. </w:t>
      </w:r>
      <w:r w:rsidR="004C56B7">
        <w:rPr>
          <w:lang w:val="en-CH" w:eastAsia="de-DE"/>
        </w:rPr>
        <w:t>72</w:t>
      </w:r>
      <w:r w:rsidR="004C56B7" w:rsidRPr="004C56B7">
        <w:rPr>
          <w:lang w:val="en-CH" w:eastAsia="de-DE"/>
        </w:rPr>
        <w:t>–</w:t>
      </w:r>
      <w:r w:rsidR="004C56B7">
        <w:rPr>
          <w:lang w:val="en-CH" w:eastAsia="de-DE"/>
        </w:rPr>
        <w:t>74</w:t>
      </w:r>
      <w:r w:rsidR="004C56B7" w:rsidRPr="004C56B7">
        <w:rPr>
          <w:lang w:val="en-CH" w:eastAsia="de-DE"/>
        </w:rPr>
        <w:t>)</w:t>
      </w:r>
      <w:r w:rsidR="004C56B7">
        <w:rPr>
          <w:lang w:val="en-CH" w:eastAsia="de-DE"/>
        </w:rPr>
        <w:t>.</w:t>
      </w:r>
    </w:p>
    <w:p w14:paraId="1950A462" w14:textId="12F85A4B" w:rsidR="004C56B7" w:rsidRDefault="004C56B7" w:rsidP="0080660B">
      <w:pPr>
        <w:rPr>
          <w:lang w:val="en-CH" w:eastAsia="de-DE"/>
        </w:rPr>
      </w:pPr>
      <w:r>
        <w:rPr>
          <w:lang w:val="en-CH" w:eastAsia="de-DE"/>
        </w:rPr>
        <w:t xml:space="preserve">Gemäss den beiden Autoren bringt BDD Vorteile insbesondere in Bezug auf folgende erhöhte Anforderungen </w:t>
      </w:r>
      <w:r w:rsidR="0086319B">
        <w:rPr>
          <w:lang w:val="en-CH" w:eastAsia="de-DE"/>
        </w:rPr>
        <w:t>in den</w:t>
      </w:r>
      <w:r>
        <w:rPr>
          <w:lang w:val="en-CH" w:eastAsia="de-DE"/>
        </w:rPr>
        <w:t xml:space="preserve"> regulierten Bereichen </w:t>
      </w:r>
      <w:r w:rsidRPr="004C56B7">
        <w:rPr>
          <w:lang w:val="en-CH" w:eastAsia="de-DE"/>
        </w:rPr>
        <w:t xml:space="preserve">(Nagy &amp; Rose, 2018, p. </w:t>
      </w:r>
      <w:r>
        <w:rPr>
          <w:lang w:val="en-CH" w:eastAsia="de-DE"/>
        </w:rPr>
        <w:t>72</w:t>
      </w:r>
      <w:r w:rsidRPr="004C56B7">
        <w:rPr>
          <w:lang w:val="en-CH" w:eastAsia="de-DE"/>
        </w:rPr>
        <w:t>)</w:t>
      </w:r>
      <w:r>
        <w:rPr>
          <w:lang w:val="en-CH" w:eastAsia="de-DE"/>
        </w:rPr>
        <w:t>:</w:t>
      </w:r>
    </w:p>
    <w:p w14:paraId="5C8FF378" w14:textId="77777777" w:rsidR="004C56B7" w:rsidRDefault="004C56B7" w:rsidP="00C47E9E">
      <w:pPr>
        <w:pStyle w:val="ListParagraph"/>
        <w:numPr>
          <w:ilvl w:val="0"/>
          <w:numId w:val="27"/>
        </w:numPr>
        <w:rPr>
          <w:lang w:val="en-CH" w:eastAsia="de-DE"/>
        </w:rPr>
      </w:pPr>
      <w:r>
        <w:rPr>
          <w:lang w:val="en-CH" w:eastAsia="de-DE"/>
        </w:rPr>
        <w:t>Vollständigkeit und Korrektheit der Spezifikationen</w:t>
      </w:r>
    </w:p>
    <w:p w14:paraId="4ED712F6" w14:textId="77777777" w:rsidR="004C56B7" w:rsidRDefault="004C56B7" w:rsidP="00C47E9E">
      <w:pPr>
        <w:pStyle w:val="ListParagraph"/>
        <w:numPr>
          <w:ilvl w:val="0"/>
          <w:numId w:val="27"/>
        </w:numPr>
        <w:rPr>
          <w:lang w:val="en-CH" w:eastAsia="de-DE"/>
        </w:rPr>
      </w:pPr>
      <w:r>
        <w:rPr>
          <w:lang w:val="en-CH" w:eastAsia="de-DE"/>
        </w:rPr>
        <w:lastRenderedPageBreak/>
        <w:t>Teststrategie und Testabdeckung</w:t>
      </w:r>
    </w:p>
    <w:p w14:paraId="736069AF" w14:textId="54720C71" w:rsidR="004C56B7" w:rsidRPr="004C56B7" w:rsidRDefault="004C56B7" w:rsidP="00C47E9E">
      <w:pPr>
        <w:pStyle w:val="ListParagraph"/>
        <w:numPr>
          <w:ilvl w:val="0"/>
          <w:numId w:val="27"/>
        </w:numPr>
        <w:rPr>
          <w:lang w:val="en-CH" w:eastAsia="de-DE"/>
        </w:rPr>
      </w:pPr>
      <w:r>
        <w:rPr>
          <w:lang w:val="en-CH" w:eastAsia="de-DE"/>
        </w:rPr>
        <w:t>Der erforderliche Nachweis dass die Tests in Bezug auf eine klar definierte Version der Applikation durchgeführt wurden.</w:t>
      </w:r>
      <w:r w:rsidRPr="004C56B7">
        <w:rPr>
          <w:lang w:val="en-CH" w:eastAsia="de-DE"/>
        </w:rPr>
        <w:t xml:space="preserve"> </w:t>
      </w:r>
    </w:p>
    <w:p w14:paraId="01670A61" w14:textId="4B35C6DD" w:rsidR="009E0729" w:rsidRDefault="001C3456" w:rsidP="0080660B">
      <w:pPr>
        <w:rPr>
          <w:lang w:val="en-CH" w:eastAsia="de-DE"/>
        </w:rPr>
      </w:pPr>
      <w:r>
        <w:rPr>
          <w:lang w:val="en-CH" w:eastAsia="de-DE"/>
        </w:rPr>
        <w:t>Insbesondere folgende</w:t>
      </w:r>
      <w:r w:rsidR="004841F3">
        <w:rPr>
          <w:lang w:val="en-CH" w:eastAsia="de-DE"/>
        </w:rPr>
        <w:t xml:space="preserve"> Charakteristika</w:t>
      </w:r>
      <w:r w:rsidR="00B15A62">
        <w:rPr>
          <w:lang w:val="en-CH" w:eastAsia="de-DE"/>
        </w:rPr>
        <w:t xml:space="preserve"> wie von </w:t>
      </w:r>
      <w:r w:rsidR="00B15A62">
        <w:rPr>
          <w:lang w:val="en-GB" w:eastAsia="de-DE"/>
        </w:rPr>
        <w:t>G</w:t>
      </w:r>
      <w:r w:rsidR="00B15A62" w:rsidRPr="00903C87">
        <w:rPr>
          <w:rStyle w:val="css-901oao"/>
          <w:lang w:val="en-GB"/>
        </w:rPr>
        <w:t>á</w:t>
      </w:r>
      <w:r w:rsidR="00B15A62">
        <w:rPr>
          <w:lang w:val="en-GB" w:eastAsia="de-DE"/>
        </w:rPr>
        <w:t>sp</w:t>
      </w:r>
      <w:r w:rsidR="00B15A62" w:rsidRPr="00903C87">
        <w:rPr>
          <w:rStyle w:val="css-901oao"/>
          <w:lang w:val="en-GB"/>
        </w:rPr>
        <w:t>á</w:t>
      </w:r>
      <w:r w:rsidR="00B15A62">
        <w:rPr>
          <w:lang w:val="en-GB" w:eastAsia="de-DE"/>
        </w:rPr>
        <w:t>r Nagy and Seb Rose</w:t>
      </w:r>
      <w:r w:rsidR="00B15A62">
        <w:rPr>
          <w:lang w:val="en-CH" w:eastAsia="de-DE"/>
        </w:rPr>
        <w:t xml:space="preserve"> aufgelistet</w:t>
      </w:r>
      <w:r w:rsidR="004841F3">
        <w:rPr>
          <w:lang w:val="en-CH" w:eastAsia="de-DE"/>
        </w:rPr>
        <w:t xml:space="preserve">, </w:t>
      </w:r>
      <w:r>
        <w:rPr>
          <w:lang w:val="en-CH" w:eastAsia="de-DE"/>
        </w:rPr>
        <w:t>machen</w:t>
      </w:r>
      <w:r w:rsidR="004841F3">
        <w:rPr>
          <w:lang w:val="en-CH" w:eastAsia="de-DE"/>
        </w:rPr>
        <w:t xml:space="preserve"> BDD für den regulierten Bereich interessant</w:t>
      </w:r>
      <w:r>
        <w:rPr>
          <w:lang w:val="en-CH" w:eastAsia="de-DE"/>
        </w:rPr>
        <w:t xml:space="preserve"> </w:t>
      </w:r>
      <w:r w:rsidRPr="004C56B7">
        <w:rPr>
          <w:lang w:val="en-CH" w:eastAsia="de-DE"/>
        </w:rPr>
        <w:t xml:space="preserve">(Nagy &amp; Rose, 2018, pp. </w:t>
      </w:r>
      <w:r>
        <w:rPr>
          <w:lang w:val="en-CH" w:eastAsia="de-DE"/>
        </w:rPr>
        <w:t>72</w:t>
      </w:r>
      <w:r w:rsidRPr="004C56B7">
        <w:rPr>
          <w:lang w:val="en-CH" w:eastAsia="de-DE"/>
        </w:rPr>
        <w:t>–</w:t>
      </w:r>
      <w:r>
        <w:rPr>
          <w:lang w:val="en-CH" w:eastAsia="de-DE"/>
        </w:rPr>
        <w:t>73</w:t>
      </w:r>
      <w:r w:rsidRPr="004C56B7">
        <w:rPr>
          <w:lang w:val="en-CH" w:eastAsia="de-DE"/>
        </w:rPr>
        <w:t>)</w:t>
      </w:r>
      <w:r w:rsidR="004841F3">
        <w:rPr>
          <w:lang w:val="en-CH" w:eastAsia="de-DE"/>
        </w:rPr>
        <w:t>:</w:t>
      </w:r>
    </w:p>
    <w:p w14:paraId="34406A9A" w14:textId="5FE730C3" w:rsidR="004841F3" w:rsidRDefault="00F93B30" w:rsidP="00E96F0F">
      <w:pPr>
        <w:pStyle w:val="ListParagraph"/>
        <w:numPr>
          <w:ilvl w:val="0"/>
          <w:numId w:val="28"/>
        </w:numPr>
        <w:rPr>
          <w:lang w:val="en-CH" w:eastAsia="de-DE"/>
        </w:rPr>
      </w:pPr>
      <w:r w:rsidRPr="00F93B30">
        <w:rPr>
          <w:lang w:val="en-CH" w:eastAsia="de-DE"/>
        </w:rPr>
        <w:t xml:space="preserve">Die Spezifikationen/Tests werden in Form von illustrative Beispielen erarbeitet, sodass die Konsistenz und das gemeinsame Verständnis innerhalb </w:t>
      </w:r>
      <w:r w:rsidR="009D7FF9">
        <w:rPr>
          <w:lang w:val="en-CH" w:eastAsia="de-DE"/>
        </w:rPr>
        <w:t>der Stakeholders</w:t>
      </w:r>
      <w:r w:rsidRPr="00F93B30">
        <w:rPr>
          <w:lang w:val="en-CH" w:eastAsia="de-DE"/>
        </w:rPr>
        <w:t xml:space="preserve"> ermöglicht wird.</w:t>
      </w:r>
    </w:p>
    <w:p w14:paraId="55C2C4AC" w14:textId="484510AC" w:rsidR="009D7FF9" w:rsidRDefault="009D7FF9" w:rsidP="00E96F0F">
      <w:pPr>
        <w:pStyle w:val="ListParagraph"/>
        <w:numPr>
          <w:ilvl w:val="0"/>
          <w:numId w:val="28"/>
        </w:numPr>
        <w:rPr>
          <w:lang w:val="en-CH" w:eastAsia="de-DE"/>
        </w:rPr>
      </w:pPr>
      <w:r>
        <w:rPr>
          <w:lang w:val="en-CH" w:eastAsia="de-DE"/>
        </w:rPr>
        <w:t>Die Testfälle können beliebig erweitert werden um die benötigte Testabdeckung zu erreichen.</w:t>
      </w:r>
    </w:p>
    <w:p w14:paraId="26CF746B" w14:textId="1FA7CA33" w:rsidR="009D7FF9" w:rsidRDefault="009D7FF9" w:rsidP="00E96F0F">
      <w:pPr>
        <w:pStyle w:val="ListParagraph"/>
        <w:numPr>
          <w:ilvl w:val="0"/>
          <w:numId w:val="28"/>
        </w:numPr>
        <w:rPr>
          <w:lang w:val="en-CH" w:eastAsia="de-DE"/>
        </w:rPr>
      </w:pPr>
      <w:r>
        <w:rPr>
          <w:lang w:val="en-CH" w:eastAsia="de-DE"/>
        </w:rPr>
        <w:t>Die Spezifikationen und die automatisierbaren Testscipts sind in den Scenarios zusammengeführt und für das Business in einer verständlichen Sprache gehalten.</w:t>
      </w:r>
    </w:p>
    <w:p w14:paraId="1E2C6AD7" w14:textId="7724BE95" w:rsidR="009D7FF9" w:rsidRDefault="009D7FF9" w:rsidP="00E96F0F">
      <w:pPr>
        <w:pStyle w:val="ListParagraph"/>
        <w:numPr>
          <w:ilvl w:val="0"/>
          <w:numId w:val="28"/>
        </w:numPr>
        <w:rPr>
          <w:lang w:val="en-CH" w:eastAsia="de-DE"/>
        </w:rPr>
      </w:pPr>
      <w:r>
        <w:rPr>
          <w:lang w:val="en-CH" w:eastAsia="de-DE"/>
        </w:rPr>
        <w:t xml:space="preserve">Dadurch, dass in den Scenarios die Spezifikationen auch gleichzeitig die Testscripts darstellen, wird die Konsistenz erhöht und die </w:t>
      </w:r>
      <w:r w:rsidR="009E5C21">
        <w:rPr>
          <w:lang w:val="en-CH" w:eastAsia="de-DE"/>
        </w:rPr>
        <w:t>N</w:t>
      </w:r>
      <w:r>
        <w:rPr>
          <w:lang w:val="en-CH" w:eastAsia="de-DE"/>
        </w:rPr>
        <w:t>achvollziebarkeit zwischen Testscript und Spezifikation ist inherent gegeben.</w:t>
      </w:r>
    </w:p>
    <w:p w14:paraId="1C9D81EF" w14:textId="0304D07C" w:rsidR="009D7FF9" w:rsidRDefault="009D7FF9" w:rsidP="00E96F0F">
      <w:pPr>
        <w:pStyle w:val="ListParagraph"/>
        <w:numPr>
          <w:ilvl w:val="0"/>
          <w:numId w:val="28"/>
        </w:numPr>
        <w:rPr>
          <w:lang w:val="en-CH" w:eastAsia="de-DE"/>
        </w:rPr>
      </w:pPr>
      <w:r>
        <w:rPr>
          <w:lang w:val="en-CH" w:eastAsia="de-DE"/>
        </w:rPr>
        <w:t xml:space="preserve">Die Scenarios werden parallel zu der entwickelnden Applikation versioniert </w:t>
      </w:r>
    </w:p>
    <w:p w14:paraId="6C4721DC" w14:textId="4F580A44" w:rsidR="00E96F0F" w:rsidRDefault="009D7FF9" w:rsidP="00E96F0F">
      <w:pPr>
        <w:pStyle w:val="ListParagraph"/>
        <w:numPr>
          <w:ilvl w:val="0"/>
          <w:numId w:val="28"/>
        </w:numPr>
        <w:rPr>
          <w:lang w:val="en-CH" w:eastAsia="de-DE"/>
        </w:rPr>
      </w:pPr>
      <w:r>
        <w:rPr>
          <w:lang w:val="en-CH" w:eastAsia="de-DE"/>
        </w:rPr>
        <w:t>BDD Tools führen die Scenarios direct als automatisierte Tests aus und generieren einen Report zu den Testresultaten</w:t>
      </w:r>
      <w:r w:rsidR="00E96F0F">
        <w:rPr>
          <w:lang w:val="en-CH" w:eastAsia="de-DE"/>
        </w:rPr>
        <w:t>, wobei dieser Report</w:t>
      </w:r>
    </w:p>
    <w:p w14:paraId="1FA9403B" w14:textId="77777777" w:rsidR="00E96F0F" w:rsidRDefault="00E96F0F" w:rsidP="00E96F0F">
      <w:pPr>
        <w:pStyle w:val="ListParagraph"/>
        <w:numPr>
          <w:ilvl w:val="0"/>
          <w:numId w:val="29"/>
        </w:numPr>
        <w:rPr>
          <w:lang w:val="en-CH" w:eastAsia="de-DE"/>
        </w:rPr>
      </w:pPr>
      <w:r w:rsidRPr="00E96F0F">
        <w:rPr>
          <w:lang w:val="en-CH" w:eastAsia="de-DE"/>
        </w:rPr>
        <w:t xml:space="preserve">das erwartete Verhalten der Applikation dokumentiert, </w:t>
      </w:r>
    </w:p>
    <w:p w14:paraId="2F522AA3" w14:textId="5BCE219A" w:rsidR="009D7FF9" w:rsidRDefault="00E96F0F" w:rsidP="00E96F0F">
      <w:pPr>
        <w:pStyle w:val="ListParagraph"/>
        <w:numPr>
          <w:ilvl w:val="0"/>
          <w:numId w:val="29"/>
        </w:numPr>
        <w:rPr>
          <w:lang w:val="en-CH" w:eastAsia="de-DE"/>
        </w:rPr>
      </w:pPr>
      <w:r w:rsidRPr="00E96F0F">
        <w:rPr>
          <w:lang w:val="en-CH" w:eastAsia="de-DE"/>
        </w:rPr>
        <w:t xml:space="preserve">die </w:t>
      </w:r>
      <w:r>
        <w:rPr>
          <w:lang w:val="en-CH" w:eastAsia="de-DE"/>
        </w:rPr>
        <w:t>T</w:t>
      </w:r>
      <w:r w:rsidRPr="00E96F0F">
        <w:rPr>
          <w:lang w:val="en-CH" w:eastAsia="de-DE"/>
        </w:rPr>
        <w:t>ests beschreibt, welche zur Überprüfung der Applikation ausgeführt wurden</w:t>
      </w:r>
    </w:p>
    <w:p w14:paraId="6A5C2116" w14:textId="59821873" w:rsidR="009D7FF9" w:rsidRPr="0099596B" w:rsidRDefault="00E7649B" w:rsidP="009D7FF9">
      <w:pPr>
        <w:pStyle w:val="ListParagraph"/>
        <w:numPr>
          <w:ilvl w:val="0"/>
          <w:numId w:val="29"/>
        </w:numPr>
        <w:rPr>
          <w:lang w:val="en-CH" w:eastAsia="de-DE"/>
        </w:rPr>
      </w:pPr>
      <w:r>
        <w:rPr>
          <w:lang w:val="en-CH" w:eastAsia="de-DE"/>
        </w:rPr>
        <w:t>den Testnachweis in Bezug zu einer gegebenen Version der Applikation erbringt.</w:t>
      </w:r>
    </w:p>
    <w:p w14:paraId="631C0FDB" w14:textId="075D95F6" w:rsidR="009D7FF9" w:rsidRPr="009D7FF9" w:rsidRDefault="007532EE" w:rsidP="009D7FF9">
      <w:pPr>
        <w:rPr>
          <w:lang w:val="en-CH" w:eastAsia="de-DE"/>
        </w:rPr>
      </w:pPr>
      <w:r>
        <w:rPr>
          <w:lang w:val="en-CH" w:eastAsia="de-DE"/>
        </w:rPr>
        <w:t xml:space="preserve">Aus obenstehende Aussagen leiten </w:t>
      </w:r>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 Nagy and Seb Rose</w:t>
      </w:r>
      <w:r>
        <w:rPr>
          <w:lang w:val="en-CH" w:eastAsia="de-DE"/>
        </w:rPr>
        <w:t xml:space="preserve"> folgende </w:t>
      </w:r>
      <w:r w:rsidR="003061D1">
        <w:rPr>
          <w:lang w:val="en-CH" w:eastAsia="de-DE"/>
        </w:rPr>
        <w:t>Schlussfolgerungen</w:t>
      </w:r>
      <w:r>
        <w:rPr>
          <w:lang w:val="en-CH" w:eastAsia="de-DE"/>
        </w:rPr>
        <w:t xml:space="preserve"> ab:” These</w:t>
      </w:r>
      <w:r w:rsidRPr="007532EE">
        <w:rPr>
          <w:lang w:val="en-CH" w:eastAsia="de-DE"/>
        </w:rPr>
        <w:t xml:space="preserv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w:t>
      </w:r>
      <w:r>
        <w:rPr>
          <w:lang w:val="en-CH" w:eastAsia="de-DE"/>
        </w:rPr>
        <w:t xml:space="preserve">” </w:t>
      </w:r>
      <w:r w:rsidRPr="004C56B7">
        <w:rPr>
          <w:lang w:val="en-CH" w:eastAsia="de-DE"/>
        </w:rPr>
        <w:t xml:space="preserve">(Nagy &amp; Rose, 2018, p. </w:t>
      </w:r>
      <w:r>
        <w:rPr>
          <w:lang w:val="en-CH" w:eastAsia="de-DE"/>
        </w:rPr>
        <w:t>73</w:t>
      </w:r>
      <w:r w:rsidRPr="004C56B7">
        <w:rPr>
          <w:lang w:val="en-CH" w:eastAsia="de-DE"/>
        </w:rPr>
        <w:t>)</w:t>
      </w:r>
      <w:r>
        <w:rPr>
          <w:lang w:val="en-CH" w:eastAsia="de-DE"/>
        </w:rPr>
        <w:t>.</w:t>
      </w:r>
    </w:p>
    <w:p w14:paraId="02888C5B" w14:textId="77777777" w:rsidR="009564BC" w:rsidRPr="009564BC" w:rsidRDefault="009564BC" w:rsidP="009564BC">
      <w:pPr>
        <w:pStyle w:val="Heading2"/>
        <w:rPr>
          <w:lang w:val="en-GB"/>
        </w:rPr>
      </w:pPr>
      <w:bookmarkStart w:id="921" w:name="_Toc45032372"/>
      <w:r w:rsidRPr="009564BC">
        <w:rPr>
          <w:lang w:val="en-GB"/>
        </w:rPr>
        <w:t>The Approach</w:t>
      </w:r>
      <w:r w:rsidR="00404AE6">
        <w:rPr>
          <w:lang w:val="en-GB"/>
        </w:rPr>
        <w:t>:</w:t>
      </w:r>
      <w:r w:rsidRPr="009564BC">
        <w:rPr>
          <w:lang w:val="en-GB"/>
        </w:rPr>
        <w:t xml:space="preserve"> An Overview</w:t>
      </w:r>
      <w:bookmarkEnd w:id="921"/>
    </w:p>
    <w:p w14:paraId="0DDF08AC" w14:textId="0FBD82BC" w:rsidR="00B455D1" w:rsidRDefault="004B7B70" w:rsidP="0080660B">
      <w:pPr>
        <w:rPr>
          <w:lang w:val="en-CH"/>
        </w:rPr>
      </w:pPr>
      <w:r>
        <w:rPr>
          <w:lang w:val="en-CH"/>
        </w:rPr>
        <w:t>BDD basiert auf der agilen Vorgehensweise und beinhaltet drei</w:t>
      </w:r>
      <w:r w:rsidR="006A6DD6">
        <w:rPr>
          <w:lang w:val="en-CH"/>
        </w:rPr>
        <w:t xml:space="preserve"> zentrale</w:t>
      </w:r>
      <w:r>
        <w:rPr>
          <w:lang w:val="en-CH"/>
        </w:rPr>
        <w:t xml:space="preserve"> Praktiken: Discovery, Formulation und Automation </w:t>
      </w:r>
      <w:r w:rsidRPr="004C56B7">
        <w:rPr>
          <w:lang w:val="en-CH" w:eastAsia="de-DE"/>
        </w:rPr>
        <w:t xml:space="preserve">(Nagy &amp; Rose, 2018, p. </w:t>
      </w:r>
      <w:r>
        <w:rPr>
          <w:lang w:val="en-CH" w:eastAsia="de-DE"/>
        </w:rPr>
        <w:t>20</w:t>
      </w:r>
      <w:r w:rsidRPr="004C56B7">
        <w:rPr>
          <w:lang w:val="en-CH" w:eastAsia="de-DE"/>
        </w:rPr>
        <w:t>)</w:t>
      </w:r>
      <w:r>
        <w:rPr>
          <w:lang w:val="en-CH"/>
        </w:rPr>
        <w:t xml:space="preserve">. </w:t>
      </w:r>
    </w:p>
    <w:p w14:paraId="5F4F33EC" w14:textId="1F98770C" w:rsidR="004B7B70" w:rsidRPr="00676A88" w:rsidRDefault="004B7B70" w:rsidP="0080660B">
      <w:pPr>
        <w:rPr>
          <w:lang w:val="en-CH" w:eastAsia="de-DE"/>
        </w:rPr>
      </w:pPr>
      <w:r>
        <w:rPr>
          <w:lang w:val="en-CH"/>
        </w:rPr>
        <w:t>Das Ziel des ersten Schrittes ‘Discovery’ ist es, die Benutzeranforderungen an das zu entwickelnde System in seiner Ganzheit zu erfassen</w:t>
      </w:r>
      <w:r w:rsidR="003F7598">
        <w:rPr>
          <w:lang w:val="en-CH"/>
        </w:rPr>
        <w:t xml:space="preserve"> </w:t>
      </w:r>
      <w:r w:rsidR="003F7598" w:rsidRPr="004C56B7">
        <w:rPr>
          <w:lang w:val="en-CH" w:eastAsia="de-DE"/>
        </w:rPr>
        <w:t xml:space="preserve">(Nagy &amp; Rose, 2018, p. </w:t>
      </w:r>
      <w:r w:rsidR="003F7598">
        <w:rPr>
          <w:lang w:val="en-CH" w:eastAsia="de-DE"/>
        </w:rPr>
        <w:t>20</w:t>
      </w:r>
      <w:r w:rsidR="003F7598" w:rsidRPr="004C56B7">
        <w:rPr>
          <w:lang w:val="en-CH" w:eastAsia="de-DE"/>
        </w:rPr>
        <w:t>)</w:t>
      </w:r>
      <w:r>
        <w:rPr>
          <w:lang w:val="en-CH"/>
        </w:rPr>
        <w:t>.</w:t>
      </w:r>
      <w:r w:rsidR="003F72FD">
        <w:rPr>
          <w:lang w:val="en-CH"/>
        </w:rPr>
        <w:t xml:space="preserve"> </w:t>
      </w:r>
      <w:r w:rsidR="00676A88">
        <w:rPr>
          <w:lang w:val="en-CH"/>
        </w:rPr>
        <w:t xml:space="preserve">Dazu werden Beispiele erfasst, welche eine Benutzeranforderunge illustrieren und Business Regeln definiert, die implementiert sein </w:t>
      </w:r>
      <w:r w:rsidR="00676A88">
        <w:rPr>
          <w:lang w:val="en-CH"/>
        </w:rPr>
        <w:lastRenderedPageBreak/>
        <w:t xml:space="preserve">müssen, damit die Benutzeranforderung als vollständig umgesetzt angesehen werden kann (Akzeptanzkriterien) </w:t>
      </w:r>
      <w:r w:rsidR="00680032" w:rsidRPr="004C56B7">
        <w:rPr>
          <w:lang w:val="en-CH" w:eastAsia="de-DE"/>
        </w:rPr>
        <w:t xml:space="preserve">(Nagy &amp; Rose, 2018, p. </w:t>
      </w:r>
      <w:r w:rsidR="00680032">
        <w:rPr>
          <w:lang w:val="en-CH" w:eastAsia="de-DE"/>
        </w:rPr>
        <w:t xml:space="preserve">20 and pp. </w:t>
      </w:r>
      <w:r w:rsidR="00701A2C">
        <w:rPr>
          <w:lang w:val="en-CH" w:eastAsia="de-DE"/>
        </w:rPr>
        <w:t>36-39</w:t>
      </w:r>
      <w:r w:rsidR="00680032" w:rsidRPr="004C56B7">
        <w:rPr>
          <w:lang w:val="en-CH" w:eastAsia="de-DE"/>
        </w:rPr>
        <w:t>)</w:t>
      </w:r>
    </w:p>
    <w:p w14:paraId="6F1DF4F8" w14:textId="318DBC9B" w:rsidR="00E60475" w:rsidRPr="00DC5BD9" w:rsidRDefault="00E60475" w:rsidP="0080660B">
      <w:pPr>
        <w:rPr>
          <w:lang w:val="en-CH" w:eastAsia="de-DE"/>
        </w:rPr>
      </w:pPr>
      <w:r>
        <w:rPr>
          <w:lang w:val="en-CH" w:eastAsia="de-DE"/>
        </w:rPr>
        <w:t>Im zweiten Schritt ‘Formulation’ werden die aus dem ersten Schritt erarbeiteten Beispiele in Form von Scenarios in einer ‘Given’-‘When’-‘Then’ Struktur dokumentiert</w:t>
      </w:r>
      <w:r w:rsidR="00676A88">
        <w:rPr>
          <w:lang w:val="en-CH" w:eastAsia="de-DE"/>
        </w:rPr>
        <w:t xml:space="preserve"> und auf einem so genannten Feature File festgehalten</w:t>
      </w:r>
      <w:r>
        <w:rPr>
          <w:lang w:val="en-CH" w:eastAsia="de-DE"/>
        </w:rPr>
        <w:t xml:space="preserve"> (</w:t>
      </w:r>
      <w:r w:rsidRPr="004C56B7">
        <w:rPr>
          <w:lang w:val="en-CH" w:eastAsia="de-DE"/>
        </w:rPr>
        <w:t xml:space="preserve">Nagy &amp; Rose, 2018, p. </w:t>
      </w:r>
      <w:r w:rsidR="00B82D8C">
        <w:rPr>
          <w:lang w:val="en-CH" w:eastAsia="de-DE"/>
        </w:rPr>
        <w:t>20</w:t>
      </w:r>
      <w:r>
        <w:rPr>
          <w:lang w:val="en-CH" w:eastAsia="de-DE"/>
        </w:rPr>
        <w:t xml:space="preserve"> and p. 56).</w:t>
      </w:r>
    </w:p>
    <w:p w14:paraId="362FEA2A" w14:textId="69E3F46D" w:rsidR="00E60475" w:rsidRDefault="00E60475" w:rsidP="0080660B">
      <w:pPr>
        <w:rPr>
          <w:lang w:val="en-CH" w:eastAsia="de-DE"/>
        </w:rPr>
      </w:pPr>
      <w:r>
        <w:rPr>
          <w:lang w:val="en-CH" w:eastAsia="de-DE"/>
        </w:rPr>
        <w:t xml:space="preserve">Diese strukturierten Scenarios </w:t>
      </w:r>
      <w:r w:rsidR="00B82D8C">
        <w:rPr>
          <w:lang w:val="en-CH" w:eastAsia="de-DE"/>
        </w:rPr>
        <w:t xml:space="preserve">können dann im dritten Schritt ‘Automation’ soweit automatisiert werden, dass die entsprechende Benutzeranforderungen von einer Maschine verifiziert werden </w:t>
      </w:r>
      <w:r w:rsidR="00676A88">
        <w:rPr>
          <w:lang w:val="en-CH" w:eastAsia="de-DE"/>
        </w:rPr>
        <w:t>können</w:t>
      </w:r>
      <w:r w:rsidR="00B82D8C">
        <w:rPr>
          <w:lang w:val="en-CH" w:eastAsia="de-DE"/>
        </w:rPr>
        <w:t xml:space="preserve"> (</w:t>
      </w:r>
      <w:r w:rsidR="00B82D8C" w:rsidRPr="004C56B7">
        <w:rPr>
          <w:lang w:val="en-CH" w:eastAsia="de-DE"/>
        </w:rPr>
        <w:t xml:space="preserve">Nagy &amp; Rose, 2018, p. </w:t>
      </w:r>
      <w:r w:rsidR="00B82D8C">
        <w:rPr>
          <w:lang w:val="en-CH" w:eastAsia="de-DE"/>
        </w:rPr>
        <w:t>20).</w:t>
      </w:r>
    </w:p>
    <w:p w14:paraId="00874DB9" w14:textId="04722317" w:rsidR="00686439" w:rsidRDefault="00686439" w:rsidP="0080660B">
      <w:pPr>
        <w:rPr>
          <w:lang w:val="en-CH" w:eastAsia="de-DE"/>
        </w:rPr>
      </w:pPr>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 Nagy and Seb Rose</w:t>
      </w:r>
      <w:r>
        <w:rPr>
          <w:lang w:val="en-CH" w:eastAsia="de-DE"/>
        </w:rPr>
        <w:t xml:space="preserve"> illustrieren diese drei P</w:t>
      </w:r>
      <w:r w:rsidR="00A71BC7">
        <w:rPr>
          <w:lang w:val="en-CH" w:eastAsia="de-DE"/>
        </w:rPr>
        <w:t>r</w:t>
      </w:r>
      <w:r>
        <w:rPr>
          <w:lang w:val="en-CH" w:eastAsia="de-DE"/>
        </w:rPr>
        <w:t xml:space="preserve">aktiken und deren Zusammenspiel in folgender </w:t>
      </w:r>
      <w:r w:rsidR="00CA7CC9">
        <w:rPr>
          <w:lang w:val="en-CH" w:eastAsia="de-DE"/>
        </w:rPr>
        <w:t>Abbildung</w:t>
      </w:r>
      <w:r>
        <w:rPr>
          <w:lang w:val="en-CH" w:eastAsia="de-DE"/>
        </w:rPr>
        <w:t>:</w:t>
      </w:r>
    </w:p>
    <w:p w14:paraId="1D5EE56F" w14:textId="11A1A3DE" w:rsidR="00686439" w:rsidRDefault="00512BA9" w:rsidP="0080660B">
      <w:pPr>
        <w:rPr>
          <w:lang w:val="en-CH" w:eastAsia="de-DE"/>
        </w:rPr>
      </w:pPr>
      <w:r>
        <w:rPr>
          <w:noProof/>
        </w:rPr>
        <w:drawing>
          <wp:inline distT="0" distB="0" distL="0" distR="0" wp14:anchorId="1B12BF71" wp14:editId="5124AF49">
            <wp:extent cx="5981700" cy="2994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r:link="rId32" cstate="print">
                      <a:extLst>
                        <a:ext uri="{28A0092B-C50C-407E-A947-70E740481C1C}">
                          <a14:useLocalDpi xmlns:a14="http://schemas.microsoft.com/office/drawing/2010/main" val="0"/>
                        </a:ext>
                      </a:extLst>
                    </a:blip>
                    <a:srcRect l="1348" t="29050" r="4753" b="8286"/>
                    <a:stretch/>
                  </pic:blipFill>
                  <pic:spPr bwMode="auto">
                    <a:xfrm>
                      <a:off x="0" y="0"/>
                      <a:ext cx="6019492" cy="3013072"/>
                    </a:xfrm>
                    <a:prstGeom prst="rect">
                      <a:avLst/>
                    </a:prstGeom>
                    <a:noFill/>
                    <a:ln>
                      <a:noFill/>
                    </a:ln>
                    <a:extLst>
                      <a:ext uri="{53640926-AAD7-44D8-BBD7-CCE9431645EC}">
                        <a14:shadowObscured xmlns:a14="http://schemas.microsoft.com/office/drawing/2010/main"/>
                      </a:ext>
                    </a:extLst>
                  </pic:spPr>
                </pic:pic>
              </a:graphicData>
            </a:graphic>
          </wp:inline>
        </w:drawing>
      </w:r>
    </w:p>
    <w:p w14:paraId="17A19124" w14:textId="5FDF3B6C" w:rsidR="00B82D8C" w:rsidRDefault="00686439" w:rsidP="0080660B">
      <w:pPr>
        <w:rPr>
          <w:lang w:val="en-CH" w:eastAsia="de-DE"/>
        </w:rPr>
      </w:pPr>
      <w:r>
        <w:rPr>
          <w:lang w:val="en-CH" w:eastAsia="de-DE"/>
        </w:rPr>
        <w:t>Fig xyz: High level BDD approach (</w:t>
      </w:r>
      <w:r w:rsidRPr="004C56B7">
        <w:rPr>
          <w:lang w:val="en-CH" w:eastAsia="de-DE"/>
        </w:rPr>
        <w:t xml:space="preserve">Nagy &amp; Rose, 2018, p. </w:t>
      </w:r>
      <w:r>
        <w:rPr>
          <w:lang w:val="en-CH" w:eastAsia="de-DE"/>
        </w:rPr>
        <w:t>56)</w:t>
      </w:r>
      <w:r w:rsidR="00E43DEF">
        <w:rPr>
          <w:lang w:val="en-CH" w:eastAsia="de-DE"/>
        </w:rPr>
        <w:t>.</w:t>
      </w:r>
    </w:p>
    <w:p w14:paraId="04E5B286" w14:textId="77777777" w:rsidR="00676A88" w:rsidRDefault="00676A88" w:rsidP="0080660B">
      <w:pPr>
        <w:rPr>
          <w:lang w:val="en-CH" w:eastAsia="de-DE"/>
        </w:rPr>
      </w:pPr>
    </w:p>
    <w:p w14:paraId="0C54B264" w14:textId="77777777" w:rsidR="00676A88" w:rsidRDefault="00676A88" w:rsidP="0080660B">
      <w:pPr>
        <w:rPr>
          <w:lang w:val="en-CH" w:eastAsia="de-DE"/>
        </w:rPr>
      </w:pPr>
    </w:p>
    <w:p w14:paraId="14910056" w14:textId="77777777" w:rsidR="00676A88" w:rsidRDefault="00676A88" w:rsidP="0080660B">
      <w:pPr>
        <w:rPr>
          <w:lang w:val="en-CH" w:eastAsia="de-DE"/>
        </w:rPr>
      </w:pPr>
    </w:p>
    <w:p w14:paraId="660B48A5" w14:textId="77777777" w:rsidR="00676A88" w:rsidRDefault="00676A88" w:rsidP="0080660B">
      <w:pPr>
        <w:rPr>
          <w:lang w:val="en-CH" w:eastAsia="de-DE"/>
        </w:rPr>
      </w:pPr>
    </w:p>
    <w:p w14:paraId="3A80ACF8" w14:textId="77777777" w:rsidR="00676A88" w:rsidRDefault="00676A88" w:rsidP="0080660B">
      <w:pPr>
        <w:rPr>
          <w:lang w:val="en-CH" w:eastAsia="de-DE"/>
        </w:rPr>
      </w:pPr>
    </w:p>
    <w:p w14:paraId="1AABFF4F" w14:textId="77777777" w:rsidR="00676A88" w:rsidRDefault="00676A88" w:rsidP="0080660B">
      <w:pPr>
        <w:rPr>
          <w:lang w:val="en-CH" w:eastAsia="de-DE"/>
        </w:rPr>
      </w:pPr>
    </w:p>
    <w:p w14:paraId="442CB001" w14:textId="77777777" w:rsidR="00676A88" w:rsidRDefault="00676A88" w:rsidP="0080660B">
      <w:pPr>
        <w:rPr>
          <w:lang w:val="en-CH" w:eastAsia="de-DE"/>
        </w:rPr>
      </w:pPr>
    </w:p>
    <w:p w14:paraId="2DF3B946" w14:textId="27EA8DE4" w:rsidR="00E60475" w:rsidRPr="004B7B70" w:rsidRDefault="00E60475" w:rsidP="0080660B">
      <w:pPr>
        <w:rPr>
          <w:lang w:val="en-CH"/>
        </w:rPr>
      </w:pPr>
      <w:r>
        <w:rPr>
          <w:lang w:val="en-CH" w:eastAsia="de-DE"/>
        </w:rPr>
        <w:lastRenderedPageBreak/>
        <w:t>Auf diesen drei Praktiken</w:t>
      </w:r>
      <w:r w:rsidR="00676A88">
        <w:rPr>
          <w:lang w:val="en-CH" w:eastAsia="de-DE"/>
        </w:rPr>
        <w:t xml:space="preserve"> bauen</w:t>
      </w:r>
      <w:r w:rsidR="006A6DD6">
        <w:rPr>
          <w:lang w:val="en-CH" w:eastAsia="de-DE"/>
        </w:rPr>
        <w:t xml:space="preserve"> dann</w:t>
      </w:r>
      <w:r>
        <w:rPr>
          <w:lang w:val="en-CH" w:eastAsia="de-DE"/>
        </w:rPr>
        <w:t xml:space="preserve"> </w:t>
      </w:r>
      <w:r w:rsidR="002316E8">
        <w:rPr>
          <w:lang w:val="en-GB" w:eastAsia="de-DE"/>
        </w:rPr>
        <w:t>G</w:t>
      </w:r>
      <w:r w:rsidR="002316E8" w:rsidRPr="00903C87">
        <w:rPr>
          <w:rStyle w:val="css-901oao"/>
          <w:lang w:val="en-GB"/>
        </w:rPr>
        <w:t>á</w:t>
      </w:r>
      <w:r w:rsidR="002316E8">
        <w:rPr>
          <w:lang w:val="en-GB" w:eastAsia="de-DE"/>
        </w:rPr>
        <w:t>sp</w:t>
      </w:r>
      <w:r w:rsidR="002316E8" w:rsidRPr="00903C87">
        <w:rPr>
          <w:rStyle w:val="css-901oao"/>
          <w:lang w:val="en-GB"/>
        </w:rPr>
        <w:t>á</w:t>
      </w:r>
      <w:r w:rsidR="002316E8">
        <w:rPr>
          <w:lang w:val="en-GB" w:eastAsia="de-DE"/>
        </w:rPr>
        <w:t>r Nagy and Seb Rose</w:t>
      </w:r>
      <w:r w:rsidR="00676A88">
        <w:rPr>
          <w:lang w:val="en-CH" w:eastAsia="de-DE"/>
        </w:rPr>
        <w:t xml:space="preserve"> einen</w:t>
      </w:r>
      <w:r w:rsidR="00A71BC7">
        <w:rPr>
          <w:lang w:val="en-CH" w:eastAsia="de-DE"/>
        </w:rPr>
        <w:t xml:space="preserve"> detailliert</w:t>
      </w:r>
      <w:r w:rsidR="00701A2C">
        <w:rPr>
          <w:lang w:val="en-CH" w:eastAsia="de-DE"/>
        </w:rPr>
        <w:t>en</w:t>
      </w:r>
      <w:r>
        <w:rPr>
          <w:lang w:val="en-CH" w:eastAsia="de-DE"/>
        </w:rPr>
        <w:t xml:space="preserve"> BDD Prozess auf</w:t>
      </w:r>
      <w:r w:rsidR="00701A2C">
        <w:rPr>
          <w:lang w:val="en-CH" w:eastAsia="de-DE"/>
        </w:rPr>
        <w:t>,</w:t>
      </w:r>
      <w:r>
        <w:rPr>
          <w:lang w:val="en-CH" w:eastAsia="de-DE"/>
        </w:rPr>
        <w:t xml:space="preserve"> </w:t>
      </w:r>
      <w:r w:rsidR="00676A88">
        <w:rPr>
          <w:lang w:val="en-CH" w:eastAsia="de-DE"/>
        </w:rPr>
        <w:t>der</w:t>
      </w:r>
      <w:r>
        <w:rPr>
          <w:lang w:val="en-CH" w:eastAsia="de-DE"/>
        </w:rPr>
        <w:t xml:space="preserve"> in der Figure x zusammengefasst</w:t>
      </w:r>
      <w:r w:rsidR="00676A88">
        <w:rPr>
          <w:lang w:val="en-CH" w:eastAsia="de-DE"/>
        </w:rPr>
        <w:t xml:space="preserve"> dargestellt ist</w:t>
      </w:r>
      <w:r>
        <w:rPr>
          <w:lang w:val="en-CH" w:eastAsia="de-DE"/>
        </w:rPr>
        <w:t xml:space="preserve"> (</w:t>
      </w:r>
      <w:r w:rsidRPr="004C56B7">
        <w:rPr>
          <w:lang w:val="en-CH" w:eastAsia="de-DE"/>
        </w:rPr>
        <w:t>Nagy &amp; Rose, 2018, p</w:t>
      </w:r>
      <w:r w:rsidR="00B82D8C">
        <w:rPr>
          <w:lang w:val="en-CH" w:eastAsia="de-DE"/>
        </w:rPr>
        <w:t>p</w:t>
      </w:r>
      <w:r w:rsidRPr="004C56B7">
        <w:rPr>
          <w:lang w:val="en-CH" w:eastAsia="de-DE"/>
        </w:rPr>
        <w:t xml:space="preserve">. </w:t>
      </w:r>
      <w:r w:rsidR="00B82D8C">
        <w:rPr>
          <w:lang w:val="en-CH" w:eastAsia="de-DE"/>
        </w:rPr>
        <w:t>5</w:t>
      </w:r>
      <w:r w:rsidR="00A71BC7">
        <w:rPr>
          <w:lang w:val="en-CH" w:eastAsia="de-DE"/>
        </w:rPr>
        <w:t>6</w:t>
      </w:r>
      <w:r w:rsidR="00B82D8C">
        <w:rPr>
          <w:lang w:val="en-CH" w:eastAsia="de-DE"/>
        </w:rPr>
        <w:t>-61</w:t>
      </w:r>
      <w:r>
        <w:rPr>
          <w:lang w:val="en-CH" w:eastAsia="de-DE"/>
        </w:rPr>
        <w:t>):</w:t>
      </w:r>
    </w:p>
    <w:p w14:paraId="0197FD32" w14:textId="6CC3DC30" w:rsidR="004B7B70" w:rsidRDefault="004B7B70" w:rsidP="0080660B">
      <w:pPr>
        <w:rPr>
          <w:lang w:val="en-GB"/>
        </w:rPr>
      </w:pPr>
      <w:r>
        <w:rPr>
          <w:noProof/>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672FEBB2" w14:textId="0F796982" w:rsidR="004B7B70" w:rsidRPr="001C42B6" w:rsidRDefault="00B82D8C" w:rsidP="0080660B">
      <w:pPr>
        <w:rPr>
          <w:lang w:val="en-CH"/>
        </w:rPr>
      </w:pPr>
      <w:r>
        <w:rPr>
          <w:lang w:val="en-CH"/>
        </w:rPr>
        <w:t xml:space="preserve">Fig. X: BDD Process according to </w:t>
      </w:r>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 Nagy and Seb Rose</w:t>
      </w:r>
      <w:r>
        <w:rPr>
          <w:lang w:val="en-CH" w:eastAsia="de-DE"/>
        </w:rPr>
        <w:t>.</w:t>
      </w:r>
    </w:p>
    <w:p w14:paraId="67536468" w14:textId="0CB8FE2F" w:rsidR="004B7B70" w:rsidRPr="00EC298A" w:rsidRDefault="00EC298A" w:rsidP="00EC298A">
      <w:pPr>
        <w:pStyle w:val="Heading2"/>
        <w:rPr>
          <w:lang w:val="en-CH"/>
        </w:rPr>
      </w:pPr>
      <w:bookmarkStart w:id="922" w:name="_Toc45032373"/>
      <w:r>
        <w:rPr>
          <w:lang w:val="en-CH"/>
        </w:rPr>
        <w:t>Benutzeranforderungen als Regeln und mit Hilfe von Beispielen definieren</w:t>
      </w:r>
      <w:bookmarkEnd w:id="922"/>
    </w:p>
    <w:p w14:paraId="4228EF36" w14:textId="44E09BD4" w:rsidR="00701A2C" w:rsidRPr="00701A2C" w:rsidRDefault="00701A2C" w:rsidP="00EC298A">
      <w:pPr>
        <w:rPr>
          <w:lang w:val="en-CH"/>
        </w:rPr>
      </w:pPr>
      <w:r>
        <w:rPr>
          <w:lang w:val="en-CH"/>
        </w:rPr>
        <w:t>Wie obenstehend beschrieben, werden die Benutzeranforderungen</w:t>
      </w:r>
      <w:r w:rsidR="006A6DD6">
        <w:rPr>
          <w:lang w:val="en-CH"/>
        </w:rPr>
        <w:t xml:space="preserve"> in einem ersten Schritt</w:t>
      </w:r>
      <w:r>
        <w:rPr>
          <w:lang w:val="en-CH"/>
        </w:rPr>
        <w:t xml:space="preserve"> untersucht und besprochen um diese in ihrer vollen Bedeutung zu verstehen.</w:t>
      </w:r>
    </w:p>
    <w:p w14:paraId="32793125" w14:textId="53CEDE09" w:rsidR="00EC298A" w:rsidRDefault="00EC298A" w:rsidP="00EC298A">
      <w:pPr>
        <w:rPr>
          <w:lang w:val="en-CH" w:eastAsia="de-DE"/>
        </w:rPr>
      </w:pPr>
      <w:r>
        <w:rPr>
          <w:lang w:val="en-CH"/>
        </w:rPr>
        <w:lastRenderedPageBreak/>
        <w:t>Dies geschieht im Rahmen des ‘Three Amigos’ Meetings</w:t>
      </w:r>
      <w:r>
        <w:rPr>
          <w:rStyle w:val="FootnoteReference"/>
          <w:lang w:val="en-CH"/>
        </w:rPr>
        <w:footnoteReference w:id="2"/>
      </w:r>
      <w:r>
        <w:rPr>
          <w:lang w:val="en-CH"/>
        </w:rPr>
        <w:t xml:space="preserve"> welches verschiedene Perspektiven zusammenbringt um möglichst vollumfänglich alle Aspekte einer Benutzeranforderung zu erfassen </w:t>
      </w:r>
      <w:r w:rsidRPr="004C56B7">
        <w:rPr>
          <w:lang w:val="en-CH" w:eastAsia="de-DE"/>
        </w:rPr>
        <w:t xml:space="preserve">(Nagy &amp; Rose, 2018, p. </w:t>
      </w:r>
      <w:r>
        <w:rPr>
          <w:lang w:val="en-CH" w:eastAsia="de-DE"/>
        </w:rPr>
        <w:t>26 and pp. 40-42</w:t>
      </w:r>
      <w:r w:rsidRPr="004C56B7">
        <w:rPr>
          <w:lang w:val="en-CH" w:eastAsia="de-DE"/>
        </w:rPr>
        <w:t>)</w:t>
      </w:r>
      <w:r>
        <w:rPr>
          <w:lang w:val="en-CH" w:eastAsia="de-DE"/>
        </w:rPr>
        <w:t>. Die verschiedenen Perspektiven des Three Amigos Meeting beziehen sich auf ‘Business’, ‘Testing’ und ‘Development’ (</w:t>
      </w:r>
      <w:r w:rsidRPr="004C56B7">
        <w:rPr>
          <w:lang w:val="en-CH" w:eastAsia="de-DE"/>
        </w:rPr>
        <w:t xml:space="preserve">Nagy &amp; Rose, 2018, p. </w:t>
      </w:r>
      <w:r>
        <w:rPr>
          <w:lang w:val="en-CH" w:eastAsia="de-DE"/>
        </w:rPr>
        <w:t xml:space="preserve">41; </w:t>
      </w:r>
      <w:hyperlink r:id="rId34"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rPr>
          <w:lang w:val="en-CH"/>
        </w:rPr>
        <w:t xml:space="preserve"> - 6.7.20)</w:t>
      </w:r>
      <w:r>
        <w:rPr>
          <w:lang w:val="en-CH" w:eastAsia="de-DE"/>
        </w:rPr>
        <w:t>.  Die Business Perspektive kümmert sich um die Frage welches Problem gelöst werden soll (</w:t>
      </w:r>
      <w:hyperlink r:id="rId35"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rPr>
          <w:lang w:val="en-CH"/>
        </w:rPr>
        <w:t xml:space="preserve"> - 6.7.20)</w:t>
      </w:r>
      <w:r>
        <w:rPr>
          <w:lang w:val="en-CH" w:eastAsia="de-DE"/>
        </w:rPr>
        <w:t>. Die Perspektive ‘Testing’ bringt Aspekte wie Qualität, Qualitätssicherung und Risikobetrachtungen in die Diskussion mit ein, wohingegen sich die Perspektive ‘Development’ die Frage stellt wie eine geeignete Lösung zum anstehenden Problem gebaut werden könnte (</w:t>
      </w:r>
      <w:hyperlink r:id="rId36"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rPr>
          <w:lang w:val="en-CH"/>
        </w:rPr>
        <w:t xml:space="preserve"> - 6.7.20)</w:t>
      </w:r>
      <w:r>
        <w:rPr>
          <w:lang w:val="en-CH" w:eastAsia="de-DE"/>
        </w:rPr>
        <w:t>. Sind alle Perspektiven vertreten, wird die Benutzeranforderung mit Hilfe der Methode ‘Example Mapping’ erörter (</w:t>
      </w:r>
      <w:r w:rsidRPr="004C56B7">
        <w:rPr>
          <w:lang w:val="en-CH" w:eastAsia="de-DE"/>
        </w:rPr>
        <w:t xml:space="preserve">Nagy &amp; Rose, 2018, p. </w:t>
      </w:r>
      <w:r>
        <w:rPr>
          <w:lang w:val="en-CH" w:eastAsia="de-DE"/>
        </w:rPr>
        <w:t xml:space="preserve">26; </w:t>
      </w:r>
      <w:hyperlink r:id="rId37" w:history="1">
        <w:r>
          <w:rPr>
            <w:rStyle w:val="Hyperlink"/>
          </w:rPr>
          <w:t>https://cucumber.io/blog/bdd/example-mapping-introduction/</w:t>
        </w:r>
      </w:hyperlink>
      <w:r>
        <w:rPr>
          <w:lang w:val="en-CH" w:eastAsia="de-DE"/>
        </w:rPr>
        <w:t xml:space="preserve"> – 6.7.20). Als Resultat des Three Amigos Meeting und dem Example Mapping liegen verschiedene Beispiele vor, welche die Benutzeranforderungen und die dahinterliegenden Regeln illustrieren (</w:t>
      </w:r>
      <w:r w:rsidRPr="004C56B7">
        <w:rPr>
          <w:lang w:val="en-CH" w:eastAsia="de-DE"/>
        </w:rPr>
        <w:t xml:space="preserve">Nagy &amp; Rose, 2018, p. </w:t>
      </w:r>
      <w:r>
        <w:rPr>
          <w:lang w:val="en-CH" w:eastAsia="de-DE"/>
        </w:rPr>
        <w:t>35).</w:t>
      </w:r>
    </w:p>
    <w:p w14:paraId="7F00D178" w14:textId="131089CA" w:rsidR="00680032" w:rsidRPr="00E44FC6" w:rsidRDefault="002316E8" w:rsidP="00EC298A">
      <w:pPr>
        <w:rPr>
          <w:lang w:val="en-CH" w:eastAsia="de-DE"/>
        </w:rPr>
      </w:pPr>
      <w:r>
        <w:rPr>
          <w:noProof/>
        </w:rPr>
        <w:drawing>
          <wp:anchor distT="0" distB="0" distL="114300" distR="114300" simplePos="0" relativeHeight="251658240" behindDoc="0" locked="0" layoutInCell="1" allowOverlap="1" wp14:anchorId="6D90A138" wp14:editId="66EA1C79">
            <wp:simplePos x="901700" y="1079500"/>
            <wp:positionH relativeFrom="margin">
              <wp:align>left</wp:align>
            </wp:positionH>
            <wp:positionV relativeFrom="paragraph">
              <wp:align>top</wp:align>
            </wp:positionV>
            <wp:extent cx="5327650" cy="4007485"/>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r:link="rId39" cstate="print">
                      <a:extLst>
                        <a:ext uri="{28A0092B-C50C-407E-A947-70E740481C1C}">
                          <a14:useLocalDpi xmlns:a14="http://schemas.microsoft.com/office/drawing/2010/main" val="0"/>
                        </a:ext>
                      </a:extLst>
                    </a:blip>
                    <a:srcRect l="4047" t="1660" r="3819" b="5935"/>
                    <a:stretch/>
                  </pic:blipFill>
                  <pic:spPr bwMode="auto">
                    <a:xfrm>
                      <a:off x="0" y="0"/>
                      <a:ext cx="5341629" cy="401847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CH" w:eastAsia="de-DE"/>
        </w:rPr>
        <w:br w:type="textWrapping" w:clear="all"/>
        <w:t xml:space="preserve">Fig. X: Example Map from </w:t>
      </w:r>
      <w:r w:rsidR="001C42B6">
        <w:rPr>
          <w:lang w:val="en-GB" w:eastAsia="de-DE"/>
        </w:rPr>
        <w:t>G</w:t>
      </w:r>
      <w:r w:rsidR="001C42B6" w:rsidRPr="00903C87">
        <w:rPr>
          <w:rStyle w:val="css-901oao"/>
          <w:lang w:val="en-GB"/>
        </w:rPr>
        <w:t>á</w:t>
      </w:r>
      <w:r w:rsidR="001C42B6">
        <w:rPr>
          <w:lang w:val="en-GB" w:eastAsia="de-DE"/>
        </w:rPr>
        <w:t>sp</w:t>
      </w:r>
      <w:r w:rsidR="001C42B6" w:rsidRPr="00903C87">
        <w:rPr>
          <w:rStyle w:val="css-901oao"/>
          <w:lang w:val="en-GB"/>
        </w:rPr>
        <w:t>á</w:t>
      </w:r>
      <w:r w:rsidR="001C42B6">
        <w:rPr>
          <w:lang w:val="en-GB" w:eastAsia="de-DE"/>
        </w:rPr>
        <w:t>r Nagy and Seb Rose</w:t>
      </w:r>
      <w:r w:rsidR="001C42B6">
        <w:rPr>
          <w:lang w:val="en-CH" w:eastAsia="de-DE"/>
        </w:rPr>
        <w:t xml:space="preserve"> (</w:t>
      </w:r>
      <w:r w:rsidR="001C42B6" w:rsidRPr="004C56B7">
        <w:rPr>
          <w:lang w:val="en-CH" w:eastAsia="de-DE"/>
        </w:rPr>
        <w:t xml:space="preserve">Nagy &amp; Rose, 2018, p. </w:t>
      </w:r>
      <w:r w:rsidR="001C42B6">
        <w:rPr>
          <w:lang w:val="en-CH" w:eastAsia="de-DE"/>
        </w:rPr>
        <w:t>35)</w:t>
      </w:r>
    </w:p>
    <w:p w14:paraId="1C678AB0" w14:textId="77777777" w:rsidR="00B0680A" w:rsidRPr="00903C87" w:rsidRDefault="00B0680A" w:rsidP="00B0680A">
      <w:pPr>
        <w:pStyle w:val="Heading2"/>
        <w:rPr>
          <w:lang w:val="en-GB"/>
        </w:rPr>
      </w:pPr>
      <w:bookmarkStart w:id="923" w:name="_Toc45032374"/>
      <w:r>
        <w:rPr>
          <w:lang w:val="en-GB"/>
        </w:rPr>
        <w:lastRenderedPageBreak/>
        <w:t>Writing Executable Specifications with Gherkin</w:t>
      </w:r>
      <w:bookmarkEnd w:id="923"/>
    </w:p>
    <w:p w14:paraId="4B404C91" w14:textId="29258ED0" w:rsidR="00B0680A" w:rsidRDefault="00E91DEB" w:rsidP="00407E18">
      <w:pPr>
        <w:rPr>
          <w:lang w:val="en-CH" w:eastAsia="de-DE"/>
        </w:rPr>
      </w:pPr>
      <w:r>
        <w:rPr>
          <w:lang w:val="en-CH" w:eastAsia="de-DE"/>
        </w:rPr>
        <w:t xml:space="preserve">Wie </w:t>
      </w:r>
      <w:r w:rsidR="00E44FC6">
        <w:rPr>
          <w:lang w:val="en-CH" w:eastAsia="de-DE"/>
        </w:rPr>
        <w:t>obenstehend</w:t>
      </w:r>
      <w:r>
        <w:rPr>
          <w:lang w:val="en-CH" w:eastAsia="de-DE"/>
        </w:rPr>
        <w:t xml:space="preserve"> beschrieben, werden die Benutzeranforderungen über Beispiele spezifiziert. Diese Beispiele werden anschliessend im Schritt ‘Formulation’ in einer strukturierten Form dokumentiert. In diesem Kapitel wird näher auf</w:t>
      </w:r>
      <w:r w:rsidR="00EC298A">
        <w:rPr>
          <w:lang w:val="en-CH" w:eastAsia="de-DE"/>
        </w:rPr>
        <w:t xml:space="preserve"> </w:t>
      </w:r>
      <w:r>
        <w:rPr>
          <w:lang w:val="en-CH" w:eastAsia="de-DE"/>
        </w:rPr>
        <w:t>diesen Schritt</w:t>
      </w:r>
      <w:r w:rsidR="00E44FC6">
        <w:rPr>
          <w:lang w:val="en-CH" w:eastAsia="de-DE"/>
        </w:rPr>
        <w:t xml:space="preserve"> ‘Formulation’</w:t>
      </w:r>
      <w:r>
        <w:rPr>
          <w:lang w:val="en-CH" w:eastAsia="de-DE"/>
        </w:rPr>
        <w:t xml:space="preserve"> eingegangen, da </w:t>
      </w:r>
      <w:r w:rsidR="00480645">
        <w:rPr>
          <w:lang w:val="en-CH" w:eastAsia="de-DE"/>
        </w:rPr>
        <w:t xml:space="preserve">daraus ein Dokument entsteht, welches </w:t>
      </w:r>
      <w:r w:rsidR="00EC298A">
        <w:rPr>
          <w:lang w:val="en-CH" w:eastAsia="de-DE"/>
        </w:rPr>
        <w:t>im OQ Prozess</w:t>
      </w:r>
      <w:r w:rsidR="00480645">
        <w:rPr>
          <w:lang w:val="en-CH" w:eastAsia="de-DE"/>
        </w:rPr>
        <w:t xml:space="preserve"> nach GAMP5 Eingang finden muss.</w:t>
      </w:r>
    </w:p>
    <w:p w14:paraId="2E1D9051" w14:textId="21BEED2A" w:rsidR="00EC298A" w:rsidRDefault="006A6DD6" w:rsidP="00407E18">
      <w:pPr>
        <w:rPr>
          <w:lang w:val="en-CH" w:eastAsia="de-DE"/>
        </w:rPr>
      </w:pPr>
      <w:r>
        <w:rPr>
          <w:lang w:val="en-CH" w:eastAsia="de-DE"/>
        </w:rPr>
        <w:t xml:space="preserve">Um die Beispiele zu formulieren, wird eine eigens dazu entwickelte Sprache namens Gherkin verwendet </w:t>
      </w:r>
      <w:r w:rsidR="00242D6B">
        <w:rPr>
          <w:lang w:val="en-CH" w:eastAsia="de-DE"/>
        </w:rPr>
        <w:t>(</w:t>
      </w:r>
      <w:r w:rsidR="00242D6B" w:rsidRPr="004C56B7">
        <w:rPr>
          <w:lang w:val="en-CH" w:eastAsia="de-DE"/>
        </w:rPr>
        <w:t xml:space="preserve">Nagy &amp; Rose, 2018, p. </w:t>
      </w:r>
      <w:r w:rsidR="00242D6B">
        <w:rPr>
          <w:lang w:val="en-CH" w:eastAsia="de-DE"/>
        </w:rPr>
        <w:t>20</w:t>
      </w:r>
      <w:r w:rsidRPr="00DB2919">
        <w:rPr>
          <w:lang w:val="en-CH" w:eastAsia="de-DE"/>
        </w:rPr>
        <w:t>)</w:t>
      </w:r>
    </w:p>
    <w:p w14:paraId="5773B659" w14:textId="4544FE6A" w:rsidR="00087E6A" w:rsidRDefault="00DB2919" w:rsidP="00407E18">
      <w:pPr>
        <w:rPr>
          <w:lang w:val="en-CH" w:eastAsia="de-DE"/>
        </w:rPr>
      </w:pPr>
      <w:r>
        <w:rPr>
          <w:lang w:val="en-CH" w:eastAsia="de-DE"/>
        </w:rPr>
        <w:t xml:space="preserve">Gherkin ist eine formalisierte Sprache, die es erlaubt die Benutzeranforderungen präzise zu umschreiben und gleichzeitig die Akzeptanztests zu </w:t>
      </w:r>
      <w:r w:rsidRPr="00DB2919">
        <w:rPr>
          <w:lang w:val="en-CH" w:eastAsia="de-DE"/>
        </w:rPr>
        <w:t>definieren (Nicieja, 2018</w:t>
      </w:r>
      <w:r>
        <w:rPr>
          <w:lang w:val="en-CH" w:eastAsia="de-DE"/>
        </w:rPr>
        <w:t>, pp.11-12</w:t>
      </w:r>
      <w:r w:rsidRPr="00DB2919">
        <w:rPr>
          <w:lang w:val="en-CH" w:eastAsia="de-DE"/>
        </w:rPr>
        <w:t>).</w:t>
      </w:r>
      <w:r>
        <w:rPr>
          <w:lang w:val="en-CH" w:eastAsia="de-DE"/>
        </w:rPr>
        <w:t xml:space="preserve"> Diese Sprache kann auch von nicht technischen Personen verstanden werden und baut auf dem domänspezifischen Vokabular des Business auf </w:t>
      </w:r>
      <w:r w:rsidRPr="00DB2919">
        <w:rPr>
          <w:lang w:val="en-CH" w:eastAsia="de-DE"/>
        </w:rPr>
        <w:t>(Nicieja, 2018</w:t>
      </w:r>
      <w:r>
        <w:rPr>
          <w:lang w:val="en-CH" w:eastAsia="de-DE"/>
        </w:rPr>
        <w:t>, p.11</w:t>
      </w:r>
      <w:r w:rsidRPr="00DB2919">
        <w:rPr>
          <w:lang w:val="en-CH" w:eastAsia="de-DE"/>
        </w:rPr>
        <w:t>)</w:t>
      </w:r>
      <w:r w:rsidR="00F43CE2">
        <w:rPr>
          <w:lang w:val="en-CH" w:eastAsia="de-DE"/>
        </w:rPr>
        <w:t>.</w:t>
      </w:r>
    </w:p>
    <w:p w14:paraId="5415C663" w14:textId="171A955D" w:rsidR="00BE5CD8" w:rsidRDefault="00BE5CD8" w:rsidP="00BE5CD8">
      <w:pPr>
        <w:pStyle w:val="Heading3"/>
        <w:rPr>
          <w:lang w:val="en-CH"/>
        </w:rPr>
      </w:pPr>
      <w:bookmarkStart w:id="924" w:name="_Toc45032375"/>
      <w:r>
        <w:rPr>
          <w:lang w:val="en-CH"/>
        </w:rPr>
        <w:t>Das Scenario</w:t>
      </w:r>
      <w:bookmarkEnd w:id="924"/>
    </w:p>
    <w:p w14:paraId="02E1068C" w14:textId="0E20678A" w:rsidR="00F43CE2" w:rsidRPr="00DC5BD9" w:rsidRDefault="00F43CE2" w:rsidP="00407E18">
      <w:pPr>
        <w:rPr>
          <w:lang w:val="en-CH" w:eastAsia="de-DE"/>
        </w:rPr>
      </w:pPr>
      <w:r>
        <w:rPr>
          <w:lang w:val="en-CH" w:eastAsia="de-DE"/>
        </w:rPr>
        <w:t>Ausgehend von den im Three Amigos Meeting</w:t>
      </w:r>
      <w:r w:rsidR="00EC298A">
        <w:rPr>
          <w:lang w:val="en-CH" w:eastAsia="de-DE"/>
        </w:rPr>
        <w:t xml:space="preserve"> erfassten Beispiele</w:t>
      </w:r>
      <w:r w:rsidR="00DC5BD9">
        <w:rPr>
          <w:lang w:val="en-CH" w:eastAsia="de-DE"/>
        </w:rPr>
        <w:t xml:space="preserve"> werden diese in form eines Scenarios dokumentiert, welche eine ‘Given’-‘When’-‘Then’ Struktur aufweist (</w:t>
      </w:r>
      <w:r w:rsidR="00DC5BD9" w:rsidRPr="004C56B7">
        <w:rPr>
          <w:lang w:val="en-CH" w:eastAsia="de-DE"/>
        </w:rPr>
        <w:t xml:space="preserve">Nagy &amp; Rose, 2018, p. </w:t>
      </w:r>
      <w:r w:rsidR="00DC5BD9">
        <w:rPr>
          <w:lang w:val="en-CH" w:eastAsia="de-DE"/>
        </w:rPr>
        <w:t xml:space="preserve">20 and p. 56; </w:t>
      </w:r>
      <w:r w:rsidR="00DC5BD9" w:rsidRPr="00DB2919">
        <w:rPr>
          <w:lang w:val="en-CH" w:eastAsia="de-DE"/>
        </w:rPr>
        <w:t>Nicieja, 2018</w:t>
      </w:r>
      <w:r w:rsidR="00DC5BD9">
        <w:rPr>
          <w:lang w:val="en-CH" w:eastAsia="de-DE"/>
        </w:rPr>
        <w:t>, p.40). Im ‘Given’-Teil des Scenario wird der Context definiert und damit die Prerequisites festgelegt</w:t>
      </w:r>
      <w:r w:rsidR="00BE5CD8">
        <w:rPr>
          <w:lang w:val="en-CH" w:eastAsia="de-DE"/>
        </w:rPr>
        <w:t xml:space="preserve"> </w:t>
      </w:r>
      <w:r w:rsidR="00BE5CD8" w:rsidRPr="00DB2919">
        <w:rPr>
          <w:lang w:val="en-CH" w:eastAsia="de-DE"/>
        </w:rPr>
        <w:t>(Nicieja, 2018</w:t>
      </w:r>
      <w:r w:rsidR="00BE5CD8">
        <w:rPr>
          <w:lang w:val="en-CH" w:eastAsia="de-DE"/>
        </w:rPr>
        <w:t>, p.40</w:t>
      </w:r>
      <w:r w:rsidR="00BE5CD8" w:rsidRPr="00DB2919">
        <w:rPr>
          <w:lang w:val="en-CH" w:eastAsia="de-DE"/>
        </w:rPr>
        <w:t>)</w:t>
      </w:r>
      <w:r w:rsidR="00DC5BD9">
        <w:rPr>
          <w:lang w:val="en-CH" w:eastAsia="de-DE"/>
        </w:rPr>
        <w:t xml:space="preserve">. Im </w:t>
      </w:r>
      <w:r w:rsidR="00BE5CD8">
        <w:rPr>
          <w:lang w:val="en-CH" w:eastAsia="de-DE"/>
        </w:rPr>
        <w:t>‘</w:t>
      </w:r>
      <w:r w:rsidR="00DC5BD9">
        <w:rPr>
          <w:lang w:val="en-CH" w:eastAsia="de-DE"/>
        </w:rPr>
        <w:t>When</w:t>
      </w:r>
      <w:r w:rsidR="00BE5CD8">
        <w:rPr>
          <w:lang w:val="en-CH" w:eastAsia="de-DE"/>
        </w:rPr>
        <w:t>’</w:t>
      </w:r>
      <w:r w:rsidR="00DC5BD9">
        <w:rPr>
          <w:lang w:val="en-CH" w:eastAsia="de-DE"/>
        </w:rPr>
        <w:t>-Teil</w:t>
      </w:r>
      <w:r w:rsidR="00BE5CD8">
        <w:rPr>
          <w:lang w:val="en-CH" w:eastAsia="de-DE"/>
        </w:rPr>
        <w:t xml:space="preserve"> wird ein Event beschrieben, das im System ausgeführt werden soll und der ‘Then’-Teil beinhaltet das erwartete Resultat </w:t>
      </w:r>
      <w:r w:rsidR="00BE5CD8" w:rsidRPr="00DB2919">
        <w:rPr>
          <w:lang w:val="en-CH" w:eastAsia="de-DE"/>
        </w:rPr>
        <w:t>(Nicieja, 2018</w:t>
      </w:r>
      <w:r w:rsidR="00BE5CD8">
        <w:rPr>
          <w:lang w:val="en-CH" w:eastAsia="de-DE"/>
        </w:rPr>
        <w:t>, p.40</w:t>
      </w:r>
      <w:r w:rsidR="00BE5CD8" w:rsidRPr="00DB2919">
        <w:rPr>
          <w:lang w:val="en-CH" w:eastAsia="de-DE"/>
        </w:rPr>
        <w:t>)</w:t>
      </w:r>
      <w:r w:rsidR="00BE5CD8">
        <w:rPr>
          <w:lang w:val="en-CH" w:eastAsia="de-DE"/>
        </w:rPr>
        <w:t>.</w:t>
      </w:r>
    </w:p>
    <w:p w14:paraId="540943A2" w14:textId="4FEEEF24" w:rsidR="00F43CE2" w:rsidRPr="00CA7CC9" w:rsidRDefault="00DC5BD9" w:rsidP="00407E18">
      <w:pPr>
        <w:rPr>
          <w:lang w:val="en-CH" w:eastAsia="de-DE"/>
        </w:rPr>
      </w:pPr>
      <w:r>
        <w:rPr>
          <w:lang w:val="en-CH" w:eastAsia="de-DE"/>
        </w:rPr>
        <w:t xml:space="preserve">Kamil </w:t>
      </w:r>
      <w:r w:rsidR="008F0E7A">
        <w:rPr>
          <w:lang w:val="en-CH"/>
        </w:rPr>
        <w:t>Nicieja fasst das</w:t>
      </w:r>
      <w:r>
        <w:rPr>
          <w:lang w:val="en-CH" w:eastAsia="de-DE"/>
        </w:rPr>
        <w:t xml:space="preserve"> das folgendermassen </w:t>
      </w:r>
      <w:r w:rsidR="008F0E7A">
        <w:rPr>
          <w:lang w:val="en-CH" w:eastAsia="de-DE"/>
        </w:rPr>
        <w:t>zusammen</w:t>
      </w:r>
      <w:r>
        <w:rPr>
          <w:lang w:val="en-CH" w:eastAsia="de-DE"/>
        </w:rPr>
        <w:t>:</w:t>
      </w:r>
    </w:p>
    <w:p w14:paraId="7CC62D37" w14:textId="083B356D" w:rsidR="00B0680A" w:rsidRDefault="00DC5BD9" w:rsidP="0080660B">
      <w:pPr>
        <w:rPr>
          <w:lang w:val="en-GB"/>
        </w:rPr>
      </w:pPr>
      <w:r>
        <w:rPr>
          <w:noProof/>
        </w:rPr>
        <w:drawing>
          <wp:inline distT="0" distB="0" distL="0" distR="0" wp14:anchorId="24A1D760" wp14:editId="60AE9F3C">
            <wp:extent cx="6120130" cy="833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833120"/>
                    </a:xfrm>
                    <a:prstGeom prst="rect">
                      <a:avLst/>
                    </a:prstGeom>
                  </pic:spPr>
                </pic:pic>
              </a:graphicData>
            </a:graphic>
          </wp:inline>
        </w:drawing>
      </w:r>
    </w:p>
    <w:p w14:paraId="627D510A" w14:textId="1D88A676" w:rsidR="008F0E7A" w:rsidRDefault="008F0E7A" w:rsidP="0080660B">
      <w:pPr>
        <w:rPr>
          <w:lang w:val="en-CH" w:eastAsia="de-DE"/>
        </w:rPr>
      </w:pPr>
      <w:r>
        <w:rPr>
          <w:lang w:val="en-CH"/>
        </w:rPr>
        <w:t xml:space="preserve">Fig. Xyz: Example of a Scenario with the Given-When-Then structure from Kamil Nicieja </w:t>
      </w:r>
      <w:r w:rsidRPr="00DB2919">
        <w:rPr>
          <w:lang w:val="en-CH" w:eastAsia="de-DE"/>
        </w:rPr>
        <w:t>(</w:t>
      </w:r>
      <w:r w:rsidRPr="008F0E7A">
        <w:rPr>
          <w:highlight w:val="yellow"/>
          <w:lang w:val="en-CH" w:eastAsia="de-DE"/>
        </w:rPr>
        <w:t>Nicieja, 2018, p.43</w:t>
      </w:r>
      <w:r w:rsidRPr="00DB2919">
        <w:rPr>
          <w:lang w:val="en-CH" w:eastAsia="de-DE"/>
        </w:rPr>
        <w:t>)</w:t>
      </w:r>
      <w:r w:rsidR="00BE5CD8">
        <w:rPr>
          <w:lang w:val="en-CH" w:eastAsia="de-DE"/>
        </w:rPr>
        <w:t>.</w:t>
      </w:r>
    </w:p>
    <w:p w14:paraId="1E66C27A" w14:textId="3681F9ED" w:rsidR="00BE5CD8" w:rsidRDefault="00BE5CD8" w:rsidP="0080660B">
      <w:pPr>
        <w:rPr>
          <w:lang w:val="en-CH" w:eastAsia="de-DE"/>
        </w:rPr>
      </w:pPr>
      <w:r>
        <w:rPr>
          <w:lang w:val="en-CH" w:eastAsia="de-DE"/>
        </w:rPr>
        <w:t>When einer dieser drei Teile aus mehreren Teilaspekten besteht, kann dies über das Schlüsselwort ‘And’ entsprechend ergänzt werden</w:t>
      </w:r>
      <w:r w:rsidR="00127A7A">
        <w:rPr>
          <w:lang w:val="en-CH" w:eastAsia="de-DE"/>
        </w:rPr>
        <w:t xml:space="preserve"> </w:t>
      </w:r>
      <w:r w:rsidR="00127A7A" w:rsidRPr="00DB2919">
        <w:rPr>
          <w:lang w:val="en-CH" w:eastAsia="de-DE"/>
        </w:rPr>
        <w:t>(Nicieja, 2018</w:t>
      </w:r>
      <w:r w:rsidR="00127A7A">
        <w:rPr>
          <w:lang w:val="en-CH" w:eastAsia="de-DE"/>
        </w:rPr>
        <w:t>, p.44 and p53</w:t>
      </w:r>
      <w:r w:rsidR="00127A7A" w:rsidRPr="00DB2919">
        <w:rPr>
          <w:lang w:val="en-CH" w:eastAsia="de-DE"/>
        </w:rPr>
        <w:t>)</w:t>
      </w:r>
      <w:r>
        <w:rPr>
          <w:lang w:val="en-CH" w:eastAsia="de-DE"/>
        </w:rPr>
        <w:t>:</w:t>
      </w:r>
    </w:p>
    <w:p w14:paraId="2635E662" w14:textId="4F9C6936" w:rsidR="00BE5CD8" w:rsidRDefault="00127A7A" w:rsidP="0080660B">
      <w:pPr>
        <w:rPr>
          <w:lang w:val="en-CH" w:eastAsia="de-DE"/>
        </w:rPr>
      </w:pPr>
      <w:r>
        <w:rPr>
          <w:noProof/>
        </w:rPr>
        <w:drawing>
          <wp:inline distT="0" distB="0" distL="0" distR="0" wp14:anchorId="5757AE0E" wp14:editId="44362932">
            <wp:extent cx="5727700" cy="845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2927" cy="855295"/>
                    </a:xfrm>
                    <a:prstGeom prst="rect">
                      <a:avLst/>
                    </a:prstGeom>
                  </pic:spPr>
                </pic:pic>
              </a:graphicData>
            </a:graphic>
          </wp:inline>
        </w:drawing>
      </w:r>
    </w:p>
    <w:p w14:paraId="3E7D1269" w14:textId="1E73E708" w:rsidR="00127A7A" w:rsidRDefault="00127A7A" w:rsidP="0080660B">
      <w:pPr>
        <w:rPr>
          <w:lang w:val="en-CH" w:eastAsia="de-DE"/>
        </w:rPr>
      </w:pPr>
      <w:r>
        <w:rPr>
          <w:lang w:val="en-CH"/>
        </w:rPr>
        <w:t xml:space="preserve">Fig. Xyz: Example of a Scenario with the ‘And’ keyword from Kamil Nicieja </w:t>
      </w:r>
      <w:r w:rsidRPr="00DB2919">
        <w:rPr>
          <w:lang w:val="en-CH" w:eastAsia="de-DE"/>
        </w:rPr>
        <w:t>(</w:t>
      </w:r>
      <w:r w:rsidRPr="008F0E7A">
        <w:rPr>
          <w:highlight w:val="yellow"/>
          <w:lang w:val="en-CH" w:eastAsia="de-DE"/>
        </w:rPr>
        <w:t>Nicieja, 2018, p.</w:t>
      </w:r>
      <w:r>
        <w:rPr>
          <w:highlight w:val="yellow"/>
          <w:lang w:val="en-CH" w:eastAsia="de-DE"/>
        </w:rPr>
        <w:t>5</w:t>
      </w:r>
      <w:r w:rsidRPr="008F0E7A">
        <w:rPr>
          <w:highlight w:val="yellow"/>
          <w:lang w:val="en-CH" w:eastAsia="de-DE"/>
        </w:rPr>
        <w:t>3</w:t>
      </w:r>
      <w:r w:rsidRPr="00DB2919">
        <w:rPr>
          <w:lang w:val="en-CH" w:eastAsia="de-DE"/>
        </w:rPr>
        <w:t>)</w:t>
      </w:r>
      <w:r>
        <w:rPr>
          <w:lang w:val="en-CH" w:eastAsia="de-DE"/>
        </w:rPr>
        <w:t>.</w:t>
      </w:r>
    </w:p>
    <w:p w14:paraId="61A96D97" w14:textId="64F22E5C" w:rsidR="004166EA" w:rsidRDefault="005269BB" w:rsidP="0080660B">
      <w:pPr>
        <w:rPr>
          <w:lang w:val="en-CH" w:eastAsia="de-DE"/>
        </w:rPr>
      </w:pPr>
      <w:r>
        <w:rPr>
          <w:lang w:val="en-CH" w:eastAsia="de-DE"/>
        </w:rPr>
        <w:lastRenderedPageBreak/>
        <w:t xml:space="preserve">Jedes dieser Given-When-Then Statements wird als ‘Step’ </w:t>
      </w:r>
      <w:r w:rsidR="004166EA">
        <w:rPr>
          <w:lang w:val="en-CH" w:eastAsia="de-DE"/>
        </w:rPr>
        <w:t xml:space="preserve">bezeichnet </w:t>
      </w:r>
      <w:r w:rsidR="004166EA" w:rsidRPr="00DB2919">
        <w:rPr>
          <w:lang w:val="en-CH" w:eastAsia="de-DE"/>
        </w:rPr>
        <w:t>(Nicieja, 2018</w:t>
      </w:r>
      <w:r w:rsidR="004166EA">
        <w:rPr>
          <w:lang w:val="en-CH" w:eastAsia="de-DE"/>
        </w:rPr>
        <w:t>, p.44</w:t>
      </w:r>
      <w:r w:rsidR="004166EA" w:rsidRPr="00DB2919">
        <w:rPr>
          <w:lang w:val="en-CH" w:eastAsia="de-DE"/>
        </w:rPr>
        <w:t>)</w:t>
      </w:r>
      <w:r w:rsidR="004166EA">
        <w:rPr>
          <w:lang w:val="en-CH" w:eastAsia="de-DE"/>
        </w:rPr>
        <w:t>:</w:t>
      </w:r>
    </w:p>
    <w:p w14:paraId="54134967" w14:textId="642C2909" w:rsidR="004166EA" w:rsidRDefault="00094731" w:rsidP="0080660B">
      <w:pPr>
        <w:rPr>
          <w:lang w:val="en-CH" w:eastAsia="de-DE"/>
        </w:rPr>
      </w:pPr>
      <w:r>
        <w:rPr>
          <w:noProof/>
        </w:rPr>
        <w:drawing>
          <wp:inline distT="0" distB="0" distL="0" distR="0" wp14:anchorId="0D2F309D" wp14:editId="61F22121">
            <wp:extent cx="5156200" cy="190562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73647" cy="1912070"/>
                    </a:xfrm>
                    <a:prstGeom prst="rect">
                      <a:avLst/>
                    </a:prstGeom>
                  </pic:spPr>
                </pic:pic>
              </a:graphicData>
            </a:graphic>
          </wp:inline>
        </w:drawing>
      </w:r>
    </w:p>
    <w:p w14:paraId="5F72EE87" w14:textId="76979C32" w:rsidR="005269BB" w:rsidRPr="005269BB" w:rsidRDefault="004166EA" w:rsidP="0080660B">
      <w:pPr>
        <w:rPr>
          <w:lang w:val="en-CH" w:eastAsia="de-DE"/>
        </w:rPr>
      </w:pPr>
      <w:r>
        <w:rPr>
          <w:lang w:val="en-CH" w:eastAsia="de-DE"/>
        </w:rPr>
        <w:t xml:space="preserve"> </w:t>
      </w:r>
      <w:r w:rsidR="00094731">
        <w:rPr>
          <w:lang w:val="en-CH"/>
        </w:rPr>
        <w:t xml:space="preserve">Fig. Xyz: Example of a keyword and a step from Kamil Nicieja </w:t>
      </w:r>
      <w:r w:rsidR="00094731" w:rsidRPr="00DB2919">
        <w:rPr>
          <w:lang w:val="en-CH" w:eastAsia="de-DE"/>
        </w:rPr>
        <w:t>(</w:t>
      </w:r>
      <w:r w:rsidR="00094731" w:rsidRPr="008F0E7A">
        <w:rPr>
          <w:highlight w:val="yellow"/>
          <w:lang w:val="en-CH" w:eastAsia="de-DE"/>
        </w:rPr>
        <w:t>Nicieja, 2018, p.</w:t>
      </w:r>
      <w:r w:rsidR="00094731">
        <w:rPr>
          <w:lang w:val="en-CH" w:eastAsia="de-DE"/>
        </w:rPr>
        <w:t>44</w:t>
      </w:r>
      <w:r w:rsidR="00094731" w:rsidRPr="00DB2919">
        <w:rPr>
          <w:lang w:val="en-CH" w:eastAsia="de-DE"/>
        </w:rPr>
        <w:t>)</w:t>
      </w:r>
      <w:r w:rsidR="00094731">
        <w:rPr>
          <w:lang w:val="en-CH" w:eastAsia="de-DE"/>
        </w:rPr>
        <w:t>.</w:t>
      </w:r>
    </w:p>
    <w:p w14:paraId="560CD910" w14:textId="7D9A79A6" w:rsidR="00BE5CD8" w:rsidRDefault="00BE5CD8" w:rsidP="00BE5CD8">
      <w:pPr>
        <w:pStyle w:val="Heading3"/>
        <w:rPr>
          <w:lang w:val="en-CH"/>
        </w:rPr>
      </w:pPr>
      <w:bookmarkStart w:id="925" w:name="_Toc45032376"/>
      <w:r>
        <w:rPr>
          <w:lang w:val="en-CH"/>
        </w:rPr>
        <w:t>Scenario outline</w:t>
      </w:r>
      <w:bookmarkEnd w:id="925"/>
    </w:p>
    <w:p w14:paraId="2A39D3C9" w14:textId="02B82876" w:rsidR="00BE5CD8" w:rsidRDefault="0007603A" w:rsidP="00BE5CD8">
      <w:pPr>
        <w:rPr>
          <w:lang w:val="en-CH" w:eastAsia="de-DE"/>
        </w:rPr>
      </w:pPr>
      <w:r>
        <w:rPr>
          <w:lang w:val="en-CH" w:eastAsia="de-DE"/>
        </w:rPr>
        <w:t xml:space="preserve">Neben Scenarios erlaubt es Gherkin auch Scenario outlines zu schreiben </w:t>
      </w:r>
      <w:r w:rsidRPr="00DB2919">
        <w:rPr>
          <w:lang w:val="en-CH" w:eastAsia="de-DE"/>
        </w:rPr>
        <w:t>(Nicieja, 2018</w:t>
      </w:r>
      <w:r>
        <w:rPr>
          <w:lang w:val="en-CH" w:eastAsia="de-DE"/>
        </w:rPr>
        <w:t>, p.81</w:t>
      </w:r>
      <w:r w:rsidRPr="00DB2919">
        <w:rPr>
          <w:lang w:val="en-CH" w:eastAsia="de-DE"/>
        </w:rPr>
        <w:t>)</w:t>
      </w:r>
      <w:r>
        <w:rPr>
          <w:lang w:val="en-CH" w:eastAsia="de-DE"/>
        </w:rPr>
        <w:t>.</w:t>
      </w:r>
      <w:r w:rsidR="009B50DE">
        <w:rPr>
          <w:lang w:val="en-CH" w:eastAsia="de-DE"/>
        </w:rPr>
        <w:t xml:space="preserve"> Sie ermöglichen es ähnliche Scenarien zusammenzufassen und auf Basis einer gleichen ‘Given’-‘When’-‘Then’ Vorlage auszuführen </w:t>
      </w:r>
      <w:r w:rsidR="009B50DE" w:rsidRPr="00DB2919">
        <w:rPr>
          <w:lang w:val="en-CH" w:eastAsia="de-DE"/>
        </w:rPr>
        <w:t>(Nicieja, 2018</w:t>
      </w:r>
      <w:r w:rsidR="009B50DE">
        <w:rPr>
          <w:lang w:val="en-CH" w:eastAsia="de-DE"/>
        </w:rPr>
        <w:t>, p.81</w:t>
      </w:r>
      <w:r w:rsidR="009B50DE" w:rsidRPr="00DB2919">
        <w:rPr>
          <w:lang w:val="en-CH" w:eastAsia="de-DE"/>
        </w:rPr>
        <w:t>)</w:t>
      </w:r>
      <w:r w:rsidR="009B50DE">
        <w:rPr>
          <w:lang w:val="en-CH" w:eastAsia="de-DE"/>
        </w:rPr>
        <w:t xml:space="preserve">. Die Unterschiede zwischen den zusammengefassten Szenarien werden über eine Parametrisierung abgebildet </w:t>
      </w:r>
      <w:r w:rsidR="009B50DE" w:rsidRPr="00DB2919">
        <w:rPr>
          <w:lang w:val="en-CH" w:eastAsia="de-DE"/>
        </w:rPr>
        <w:t>(Nicieja, 2018</w:t>
      </w:r>
      <w:r w:rsidR="009B50DE">
        <w:rPr>
          <w:lang w:val="en-CH" w:eastAsia="de-DE"/>
        </w:rPr>
        <w:t>, pp.85-86</w:t>
      </w:r>
      <w:r w:rsidR="009B50DE" w:rsidRPr="00DB2919">
        <w:rPr>
          <w:lang w:val="en-CH" w:eastAsia="de-DE"/>
        </w:rPr>
        <w:t>)</w:t>
      </w:r>
      <w:r w:rsidR="009B50DE">
        <w:rPr>
          <w:lang w:val="en-CH" w:eastAsia="de-DE"/>
        </w:rPr>
        <w:t>.</w:t>
      </w:r>
      <w:r w:rsidR="00D45B04">
        <w:rPr>
          <w:lang w:val="en-CH" w:eastAsia="de-DE"/>
        </w:rPr>
        <w:t xml:space="preserve"> </w:t>
      </w:r>
    </w:p>
    <w:p w14:paraId="3AF45C80" w14:textId="4F4F4B43" w:rsidR="009B50DE" w:rsidRDefault="009B50DE" w:rsidP="00BE5CD8">
      <w:pPr>
        <w:rPr>
          <w:lang w:val="en-CH" w:eastAsia="de-DE"/>
        </w:rPr>
      </w:pPr>
      <w:r>
        <w:rPr>
          <w:lang w:val="en-CH" w:eastAsia="de-DE"/>
        </w:rPr>
        <w:t>Dies sieht dann folgendermassen aus:</w:t>
      </w:r>
    </w:p>
    <w:p w14:paraId="255D9CA4" w14:textId="377F2A33" w:rsidR="005A7AB9" w:rsidRDefault="009B50DE" w:rsidP="00BE5CD8">
      <w:pPr>
        <w:rPr>
          <w:lang w:val="en-CH" w:eastAsia="de-DE"/>
        </w:rPr>
      </w:pPr>
      <w:r>
        <w:rPr>
          <w:noProof/>
        </w:rPr>
        <w:drawing>
          <wp:inline distT="0" distB="0" distL="0" distR="0" wp14:anchorId="2482B13C" wp14:editId="73E37C99">
            <wp:extent cx="5137150" cy="202170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0866" cy="2031040"/>
                    </a:xfrm>
                    <a:prstGeom prst="rect">
                      <a:avLst/>
                    </a:prstGeom>
                  </pic:spPr>
                </pic:pic>
              </a:graphicData>
            </a:graphic>
          </wp:inline>
        </w:drawing>
      </w:r>
    </w:p>
    <w:p w14:paraId="0249D578" w14:textId="6DF4EF96" w:rsidR="009B50DE" w:rsidRDefault="00D45B04" w:rsidP="00BE5CD8">
      <w:pPr>
        <w:rPr>
          <w:lang w:val="en-CH" w:eastAsia="de-DE"/>
        </w:rPr>
      </w:pPr>
      <w:r>
        <w:rPr>
          <w:lang w:val="en-CH"/>
        </w:rPr>
        <w:t xml:space="preserve">Fig. Xyz: Example of a Scenario outline from Kamil Nicieja </w:t>
      </w:r>
      <w:r w:rsidRPr="00DB2919">
        <w:rPr>
          <w:lang w:val="en-CH" w:eastAsia="de-DE"/>
        </w:rPr>
        <w:t>(</w:t>
      </w:r>
      <w:r w:rsidRPr="008F0E7A">
        <w:rPr>
          <w:highlight w:val="yellow"/>
          <w:lang w:val="en-CH" w:eastAsia="de-DE"/>
        </w:rPr>
        <w:t>Nicieja, 2018, p.</w:t>
      </w:r>
      <w:r>
        <w:rPr>
          <w:lang w:val="en-CH" w:eastAsia="de-DE"/>
        </w:rPr>
        <w:t>86</w:t>
      </w:r>
      <w:r w:rsidRPr="00DB2919">
        <w:rPr>
          <w:lang w:val="en-CH" w:eastAsia="de-DE"/>
        </w:rPr>
        <w:t>)</w:t>
      </w:r>
      <w:r>
        <w:rPr>
          <w:lang w:val="en-CH" w:eastAsia="de-DE"/>
        </w:rPr>
        <w:t>.</w:t>
      </w:r>
    </w:p>
    <w:p w14:paraId="592236FC" w14:textId="3380CC1C" w:rsidR="005A7AB9" w:rsidRDefault="005A7AB9" w:rsidP="005A7AB9">
      <w:pPr>
        <w:pStyle w:val="Heading3"/>
        <w:rPr>
          <w:lang w:val="en-CH"/>
        </w:rPr>
      </w:pPr>
      <w:bookmarkStart w:id="926" w:name="_Toc45032377"/>
      <w:r>
        <w:rPr>
          <w:lang w:val="en-CH"/>
        </w:rPr>
        <w:t>Feature File</w:t>
      </w:r>
      <w:bookmarkEnd w:id="926"/>
    </w:p>
    <w:p w14:paraId="63FDFFF3" w14:textId="50336FC5" w:rsidR="00616D77" w:rsidRDefault="00816919" w:rsidP="00BE5CD8">
      <w:pPr>
        <w:rPr>
          <w:lang w:val="en-CH" w:eastAsia="de-DE"/>
        </w:rPr>
      </w:pPr>
      <w:r>
        <w:rPr>
          <w:lang w:val="en-CH" w:eastAsia="de-DE"/>
        </w:rPr>
        <w:t xml:space="preserve">Zusammengehörige Scenarien werden in einem </w:t>
      </w:r>
      <w:r w:rsidR="00616D77">
        <w:rPr>
          <w:lang w:val="en-CH" w:eastAsia="de-DE"/>
        </w:rPr>
        <w:t>Dokument</w:t>
      </w:r>
      <w:r>
        <w:rPr>
          <w:lang w:val="en-CH" w:eastAsia="de-DE"/>
        </w:rPr>
        <w:t xml:space="preserve"> </w:t>
      </w:r>
      <w:r w:rsidR="00616D77">
        <w:rPr>
          <w:lang w:val="en-CH" w:eastAsia="de-DE"/>
        </w:rPr>
        <w:t>aufgeschrieben</w:t>
      </w:r>
      <w:r>
        <w:rPr>
          <w:lang w:val="en-CH" w:eastAsia="de-DE"/>
        </w:rPr>
        <w:t>, welches die Extension .feature erhält</w:t>
      </w:r>
      <w:r w:rsidR="00616D77">
        <w:rPr>
          <w:lang w:val="en-CH" w:eastAsia="de-DE"/>
        </w:rPr>
        <w:t xml:space="preserve"> und entsprechend auch feature file genannt wird</w:t>
      </w:r>
      <w:r>
        <w:rPr>
          <w:lang w:val="en-CH" w:eastAsia="de-DE"/>
        </w:rPr>
        <w:t xml:space="preserve"> </w:t>
      </w:r>
      <w:r w:rsidRPr="00DB2919">
        <w:rPr>
          <w:lang w:val="en-CH" w:eastAsia="de-DE"/>
        </w:rPr>
        <w:t>(Nicieja, 2018</w:t>
      </w:r>
      <w:r>
        <w:rPr>
          <w:lang w:val="en-CH" w:eastAsia="de-DE"/>
        </w:rPr>
        <w:t>, p.34</w:t>
      </w:r>
      <w:r w:rsidRPr="00DB2919">
        <w:rPr>
          <w:lang w:val="en-CH" w:eastAsia="de-DE"/>
        </w:rPr>
        <w:t>)</w:t>
      </w:r>
      <w:r>
        <w:rPr>
          <w:lang w:val="en-CH" w:eastAsia="de-DE"/>
        </w:rPr>
        <w:t xml:space="preserve">. </w:t>
      </w:r>
      <w:r w:rsidR="00616D77">
        <w:rPr>
          <w:lang w:val="en-CH" w:eastAsia="de-DE"/>
        </w:rPr>
        <w:t xml:space="preserve">Ein feature file enthält alle Scenarien die eine spezifische Funktionalität der zu bauenden Applikation beschreibt </w:t>
      </w:r>
      <w:r w:rsidR="00616D77" w:rsidRPr="00DB2919">
        <w:rPr>
          <w:lang w:val="en-CH" w:eastAsia="de-DE"/>
        </w:rPr>
        <w:t>(Nicieja, 2018</w:t>
      </w:r>
      <w:r w:rsidR="00616D77">
        <w:rPr>
          <w:lang w:val="en-CH" w:eastAsia="de-DE"/>
        </w:rPr>
        <w:t>, p.34</w:t>
      </w:r>
      <w:r w:rsidR="00616D77" w:rsidRPr="00DB2919">
        <w:rPr>
          <w:lang w:val="en-CH" w:eastAsia="de-DE"/>
        </w:rPr>
        <w:t>)</w:t>
      </w:r>
      <w:r w:rsidR="00616D77">
        <w:rPr>
          <w:lang w:val="en-CH" w:eastAsia="de-DE"/>
        </w:rPr>
        <w:t>. Jedes Feature File startet mit dem Wort ‘Feature’ und einem</w:t>
      </w:r>
      <w:r w:rsidR="000D453E">
        <w:rPr>
          <w:lang w:val="en-CH" w:eastAsia="de-DE"/>
        </w:rPr>
        <w:t xml:space="preserve"> eindeutigen</w:t>
      </w:r>
      <w:r w:rsidR="00616D77">
        <w:rPr>
          <w:lang w:val="en-CH" w:eastAsia="de-DE"/>
        </w:rPr>
        <w:t xml:space="preserve"> Namen, der die entsprechende Funktionalität beschreibt</w:t>
      </w:r>
      <w:r w:rsidR="000D453E">
        <w:rPr>
          <w:lang w:val="en-CH" w:eastAsia="de-DE"/>
        </w:rPr>
        <w:t xml:space="preserve"> </w:t>
      </w:r>
      <w:r w:rsidR="000D453E" w:rsidRPr="00DB2919">
        <w:rPr>
          <w:lang w:val="en-CH" w:eastAsia="de-DE"/>
        </w:rPr>
        <w:t>(Nicieja, 2018</w:t>
      </w:r>
      <w:r w:rsidR="000D453E">
        <w:rPr>
          <w:lang w:val="en-CH" w:eastAsia="de-DE"/>
        </w:rPr>
        <w:t>, p.34 and pp. 38-39</w:t>
      </w:r>
      <w:r w:rsidR="000D453E" w:rsidRPr="00DB2919">
        <w:rPr>
          <w:lang w:val="en-CH" w:eastAsia="de-DE"/>
        </w:rPr>
        <w:t>)</w:t>
      </w:r>
      <w:r w:rsidR="00616D77">
        <w:rPr>
          <w:lang w:val="en-CH" w:eastAsia="de-DE"/>
        </w:rPr>
        <w:t>.</w:t>
      </w:r>
    </w:p>
    <w:p w14:paraId="1984E49C" w14:textId="446EFD43" w:rsidR="00616D77" w:rsidRDefault="00616D77" w:rsidP="00BE5CD8">
      <w:pPr>
        <w:rPr>
          <w:lang w:val="en-CH" w:eastAsia="de-DE"/>
        </w:rPr>
      </w:pPr>
      <w:r>
        <w:rPr>
          <w:noProof/>
        </w:rPr>
        <w:lastRenderedPageBreak/>
        <w:drawing>
          <wp:inline distT="0" distB="0" distL="0" distR="0" wp14:anchorId="2091404E" wp14:editId="3CCE7DD8">
            <wp:extent cx="5232400" cy="229263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4178" cy="2302178"/>
                    </a:xfrm>
                    <a:prstGeom prst="rect">
                      <a:avLst/>
                    </a:prstGeom>
                  </pic:spPr>
                </pic:pic>
              </a:graphicData>
            </a:graphic>
          </wp:inline>
        </w:drawing>
      </w:r>
    </w:p>
    <w:p w14:paraId="70F6DE09" w14:textId="6480A853" w:rsidR="00616D77" w:rsidRDefault="000D453E" w:rsidP="00BE5CD8">
      <w:pPr>
        <w:rPr>
          <w:lang w:val="en-CH" w:eastAsia="de-DE"/>
        </w:rPr>
      </w:pPr>
      <w:r>
        <w:rPr>
          <w:lang w:val="en-CH"/>
        </w:rPr>
        <w:t>Abb</w:t>
      </w:r>
      <w:r w:rsidR="00616D77">
        <w:rPr>
          <w:lang w:val="en-CH"/>
        </w:rPr>
        <w:t xml:space="preserve">. Xyz: Example of a </w:t>
      </w:r>
      <w:r>
        <w:rPr>
          <w:lang w:val="en-CH"/>
        </w:rPr>
        <w:t>feature file</w:t>
      </w:r>
      <w:r w:rsidR="00616D77">
        <w:rPr>
          <w:lang w:val="en-CH"/>
        </w:rPr>
        <w:t xml:space="preserve"> from Kamil Nicieja </w:t>
      </w:r>
      <w:r w:rsidR="00616D77" w:rsidRPr="00DB2919">
        <w:rPr>
          <w:lang w:val="en-CH" w:eastAsia="de-DE"/>
        </w:rPr>
        <w:t>(</w:t>
      </w:r>
      <w:r w:rsidR="00616D77" w:rsidRPr="008F0E7A">
        <w:rPr>
          <w:highlight w:val="yellow"/>
          <w:lang w:val="en-CH" w:eastAsia="de-DE"/>
        </w:rPr>
        <w:t>Nicieja, 2018, p.</w:t>
      </w:r>
      <w:r>
        <w:rPr>
          <w:lang w:val="en-CH" w:eastAsia="de-DE"/>
        </w:rPr>
        <w:t>34</w:t>
      </w:r>
      <w:r w:rsidR="00616D77" w:rsidRPr="00DB2919">
        <w:rPr>
          <w:lang w:val="en-CH" w:eastAsia="de-DE"/>
        </w:rPr>
        <w:t>)</w:t>
      </w:r>
      <w:r w:rsidR="00616D77">
        <w:rPr>
          <w:lang w:val="en-CH" w:eastAsia="de-DE"/>
        </w:rPr>
        <w:t>.</w:t>
      </w:r>
    </w:p>
    <w:p w14:paraId="0E03CF7E" w14:textId="7F293738" w:rsidR="005A7AB9" w:rsidRDefault="00616D77" w:rsidP="00BE5CD8">
      <w:pPr>
        <w:rPr>
          <w:lang w:val="en-CH" w:eastAsia="de-DE"/>
        </w:rPr>
      </w:pPr>
      <w:r>
        <w:rPr>
          <w:lang w:val="en-CH" w:eastAsia="de-DE"/>
        </w:rPr>
        <w:t>Alle feature files zusammengenommen und somit alle ausführbaren</w:t>
      </w:r>
      <w:r w:rsidR="000D453E">
        <w:rPr>
          <w:lang w:val="en-CH" w:eastAsia="de-DE"/>
        </w:rPr>
        <w:t xml:space="preserve"> Gherkin</w:t>
      </w:r>
      <w:r>
        <w:rPr>
          <w:lang w:val="en-CH" w:eastAsia="de-DE"/>
        </w:rPr>
        <w:t xml:space="preserve"> Tests einer Applikation </w:t>
      </w:r>
      <w:r w:rsidR="000D453E">
        <w:rPr>
          <w:lang w:val="en-CH" w:eastAsia="de-DE"/>
        </w:rPr>
        <w:t>werden</w:t>
      </w:r>
      <w:r>
        <w:rPr>
          <w:lang w:val="en-CH" w:eastAsia="de-DE"/>
        </w:rPr>
        <w:t xml:space="preserve"> ‘Specification suite’ genannt </w:t>
      </w:r>
      <w:r w:rsidRPr="00DB2919">
        <w:rPr>
          <w:lang w:val="en-CH" w:eastAsia="de-DE"/>
        </w:rPr>
        <w:t>(Nicieja, 2018</w:t>
      </w:r>
      <w:r>
        <w:rPr>
          <w:lang w:val="en-CH" w:eastAsia="de-DE"/>
        </w:rPr>
        <w:t>, p.34</w:t>
      </w:r>
      <w:r w:rsidRPr="00DB2919">
        <w:rPr>
          <w:lang w:val="en-CH" w:eastAsia="de-DE"/>
        </w:rPr>
        <w:t>)</w:t>
      </w:r>
      <w:r>
        <w:rPr>
          <w:lang w:val="en-CH" w:eastAsia="de-DE"/>
        </w:rPr>
        <w:t>.</w:t>
      </w:r>
    </w:p>
    <w:p w14:paraId="6B07882F" w14:textId="680FA982" w:rsidR="005A7AB9" w:rsidRDefault="005A7AB9" w:rsidP="005A7AB9">
      <w:pPr>
        <w:pStyle w:val="Heading3"/>
        <w:rPr>
          <w:lang w:val="en-CH"/>
        </w:rPr>
      </w:pPr>
      <w:bookmarkStart w:id="927" w:name="_Toc45032378"/>
      <w:r>
        <w:rPr>
          <w:lang w:val="en-CH"/>
        </w:rPr>
        <w:t>Specification brief and Scenario brief</w:t>
      </w:r>
      <w:bookmarkEnd w:id="927"/>
    </w:p>
    <w:p w14:paraId="04255A9A" w14:textId="6CD0F8E1" w:rsidR="005A7AB9" w:rsidRDefault="000D453E" w:rsidP="00BE5CD8">
      <w:pPr>
        <w:rPr>
          <w:lang w:val="en-CH" w:eastAsia="de-DE"/>
        </w:rPr>
      </w:pPr>
      <w:r>
        <w:rPr>
          <w:lang w:val="en-CH" w:eastAsia="de-DE"/>
        </w:rPr>
        <w:t>Um wichtige Information</w:t>
      </w:r>
      <w:r w:rsidR="00235475">
        <w:rPr>
          <w:lang w:val="en-CH" w:eastAsia="de-DE"/>
        </w:rPr>
        <w:t>en</w:t>
      </w:r>
      <w:r w:rsidR="002A3348">
        <w:rPr>
          <w:lang w:val="en-CH" w:eastAsia="de-DE"/>
        </w:rPr>
        <w:t xml:space="preserve"> (wie zum Beispiel Ziel, betroffene Stakeholders, etc)</w:t>
      </w:r>
      <w:r>
        <w:rPr>
          <w:lang w:val="en-CH" w:eastAsia="de-DE"/>
        </w:rPr>
        <w:t xml:space="preserve"> zur Spezification in einem feature file festhalten zu können, kann gleich unterhalb der ersten Zeile eines feature</w:t>
      </w:r>
      <w:r w:rsidR="00EC4FA6">
        <w:rPr>
          <w:lang w:val="en-CH" w:eastAsia="de-DE"/>
        </w:rPr>
        <w:t>s</w:t>
      </w:r>
      <w:r>
        <w:rPr>
          <w:lang w:val="en-CH" w:eastAsia="de-DE"/>
        </w:rPr>
        <w:t xml:space="preserve"> ein Freitext eingegeben werden </w:t>
      </w:r>
      <w:r w:rsidRPr="00DB2919">
        <w:rPr>
          <w:lang w:val="en-CH" w:eastAsia="de-DE"/>
        </w:rPr>
        <w:t>(Nicieja, 2018</w:t>
      </w:r>
      <w:r>
        <w:rPr>
          <w:lang w:val="en-CH" w:eastAsia="de-DE"/>
        </w:rPr>
        <w:t>, pp.38-39</w:t>
      </w:r>
      <w:r w:rsidRPr="00DB2919">
        <w:rPr>
          <w:lang w:val="en-CH" w:eastAsia="de-DE"/>
        </w:rPr>
        <w:t>)</w:t>
      </w:r>
      <w:r w:rsidR="002A3348">
        <w:rPr>
          <w:lang w:val="en-CH" w:eastAsia="de-DE"/>
        </w:rPr>
        <w:t xml:space="preserve">. Dieses Textfeld wird ‘Specification brief’ genannt </w:t>
      </w:r>
      <w:r w:rsidR="002A3348" w:rsidRPr="00DB2919">
        <w:rPr>
          <w:lang w:val="en-CH" w:eastAsia="de-DE"/>
        </w:rPr>
        <w:t>(Nicieja, 2018</w:t>
      </w:r>
      <w:r w:rsidR="002A3348">
        <w:rPr>
          <w:lang w:val="en-CH" w:eastAsia="de-DE"/>
        </w:rPr>
        <w:t>, p.38</w:t>
      </w:r>
      <w:r w:rsidR="002A3348" w:rsidRPr="00DB2919">
        <w:rPr>
          <w:lang w:val="en-CH" w:eastAsia="de-DE"/>
        </w:rPr>
        <w:t>)</w:t>
      </w:r>
      <w:r w:rsidR="002A3348">
        <w:rPr>
          <w:lang w:val="en-CH" w:eastAsia="de-DE"/>
        </w:rPr>
        <w:t>.</w:t>
      </w:r>
    </w:p>
    <w:p w14:paraId="54CFA8EC" w14:textId="0B109C79" w:rsidR="005A7AB9" w:rsidRDefault="002A3348" w:rsidP="00BE5CD8">
      <w:pPr>
        <w:rPr>
          <w:lang w:val="en-CH" w:eastAsia="de-DE"/>
        </w:rPr>
      </w:pPr>
      <w:r>
        <w:rPr>
          <w:noProof/>
        </w:rPr>
        <w:drawing>
          <wp:inline distT="0" distB="0" distL="0" distR="0" wp14:anchorId="174F94FE" wp14:editId="3C4D008C">
            <wp:extent cx="6120130" cy="14535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453515"/>
                    </a:xfrm>
                    <a:prstGeom prst="rect">
                      <a:avLst/>
                    </a:prstGeom>
                  </pic:spPr>
                </pic:pic>
              </a:graphicData>
            </a:graphic>
          </wp:inline>
        </w:drawing>
      </w:r>
    </w:p>
    <w:p w14:paraId="4C7560DA" w14:textId="23F1659A" w:rsidR="002A3348" w:rsidRDefault="002A3348" w:rsidP="00BE5CD8">
      <w:pPr>
        <w:rPr>
          <w:lang w:val="en-CH" w:eastAsia="de-DE"/>
        </w:rPr>
      </w:pPr>
      <w:r>
        <w:rPr>
          <w:lang w:val="en-CH"/>
        </w:rPr>
        <w:t xml:space="preserve">Fig. Xyz: Example of a </w:t>
      </w:r>
      <w:r w:rsidR="00D12119">
        <w:rPr>
          <w:lang w:val="en-CH"/>
        </w:rPr>
        <w:t>Specification brief</w:t>
      </w:r>
      <w:r>
        <w:rPr>
          <w:lang w:val="en-CH"/>
        </w:rPr>
        <w:t xml:space="preserve"> from Kamil Nicieja </w:t>
      </w:r>
      <w:r w:rsidRPr="00DB2919">
        <w:rPr>
          <w:lang w:val="en-CH" w:eastAsia="de-DE"/>
        </w:rPr>
        <w:t>(</w:t>
      </w:r>
      <w:r w:rsidRPr="008F0E7A">
        <w:rPr>
          <w:highlight w:val="yellow"/>
          <w:lang w:val="en-CH" w:eastAsia="de-DE"/>
        </w:rPr>
        <w:t>Nicieja, 2018, p.</w:t>
      </w:r>
      <w:r w:rsidR="00D12119">
        <w:rPr>
          <w:lang w:val="en-CH" w:eastAsia="de-DE"/>
        </w:rPr>
        <w:t>39</w:t>
      </w:r>
      <w:r w:rsidRPr="00DB2919">
        <w:rPr>
          <w:lang w:val="en-CH" w:eastAsia="de-DE"/>
        </w:rPr>
        <w:t>)</w:t>
      </w:r>
      <w:r>
        <w:rPr>
          <w:lang w:val="en-CH" w:eastAsia="de-DE"/>
        </w:rPr>
        <w:t>.</w:t>
      </w:r>
    </w:p>
    <w:p w14:paraId="007B383D" w14:textId="257630A3" w:rsidR="005A7AB9" w:rsidRDefault="002A3348" w:rsidP="00BE5CD8">
      <w:pPr>
        <w:rPr>
          <w:lang w:val="en-CH" w:eastAsia="de-DE"/>
        </w:rPr>
      </w:pPr>
      <w:r>
        <w:rPr>
          <w:lang w:val="en-CH" w:eastAsia="de-DE"/>
        </w:rPr>
        <w:t>Im gleichen Sinn</w:t>
      </w:r>
      <w:r w:rsidR="00EC4FA6">
        <w:rPr>
          <w:lang w:val="en-CH" w:eastAsia="de-DE"/>
        </w:rPr>
        <w:t>e</w:t>
      </w:r>
      <w:r>
        <w:rPr>
          <w:lang w:val="en-CH" w:eastAsia="de-DE"/>
        </w:rPr>
        <w:t xml:space="preserve"> ist auch</w:t>
      </w:r>
      <w:r w:rsidR="00EC4FA6">
        <w:rPr>
          <w:lang w:val="en-CH" w:eastAsia="de-DE"/>
        </w:rPr>
        <w:t xml:space="preserve"> ein</w:t>
      </w:r>
      <w:r>
        <w:rPr>
          <w:lang w:val="en-CH" w:eastAsia="de-DE"/>
        </w:rPr>
        <w:t xml:space="preserve"> Scenario brief vorgesehen, das erlaubt Informationen zu einzelnen Scenarien festzuhalten (</w:t>
      </w:r>
      <w:r w:rsidRPr="002A3348">
        <w:rPr>
          <w:highlight w:val="yellow"/>
          <w:lang w:val="en-CH" w:eastAsia="de-DE"/>
        </w:rPr>
        <w:t>siehe dazu auch obenstehende Abb. Xyz</w:t>
      </w:r>
      <w:r>
        <w:rPr>
          <w:lang w:val="en-CH" w:eastAsia="de-DE"/>
        </w:rPr>
        <w:t xml:space="preserve">) </w:t>
      </w:r>
      <w:r w:rsidRPr="00DB2919">
        <w:rPr>
          <w:lang w:val="en-CH" w:eastAsia="de-DE"/>
        </w:rPr>
        <w:t>(Nicieja, 2018</w:t>
      </w:r>
      <w:r>
        <w:rPr>
          <w:lang w:val="en-CH" w:eastAsia="de-DE"/>
        </w:rPr>
        <w:t>, p.40</w:t>
      </w:r>
      <w:r w:rsidRPr="00DB2919">
        <w:rPr>
          <w:lang w:val="en-CH" w:eastAsia="de-DE"/>
        </w:rPr>
        <w:t>)</w:t>
      </w:r>
      <w:r>
        <w:rPr>
          <w:lang w:val="en-CH" w:eastAsia="de-DE"/>
        </w:rPr>
        <w:t>.</w:t>
      </w:r>
    </w:p>
    <w:p w14:paraId="49009901" w14:textId="6BD6DD74" w:rsidR="001F2C67" w:rsidRDefault="001F2C67" w:rsidP="001F2C67">
      <w:pPr>
        <w:pStyle w:val="Heading3"/>
        <w:rPr>
          <w:lang w:val="en-CH"/>
        </w:rPr>
      </w:pPr>
      <w:bookmarkStart w:id="928" w:name="_Toc45032379"/>
      <w:r>
        <w:rPr>
          <w:lang w:val="en-CH"/>
        </w:rPr>
        <w:t>Zusammenfassung</w:t>
      </w:r>
      <w:bookmarkEnd w:id="928"/>
    </w:p>
    <w:p w14:paraId="655F2522" w14:textId="2AB85274" w:rsidR="001F2C67" w:rsidRPr="00BE5CD8" w:rsidRDefault="001F2C67" w:rsidP="00BE5CD8">
      <w:pPr>
        <w:rPr>
          <w:lang w:val="en-CH" w:eastAsia="de-DE"/>
        </w:rPr>
      </w:pPr>
      <w:r>
        <w:rPr>
          <w:lang w:val="en-CH" w:eastAsia="de-DE"/>
        </w:rPr>
        <w:t xml:space="preserve">In den vorangehenden Kapitel wurden einige wichtige Aspekte von Gherkin kurz beschrieben. Wie gesehen, erlaubt es eine sehr konkrete Beschreibung einer Funktionalität in einer formalen Sprache, die jedoch auch ohne spezielle Gherkin-Kentnisse verstanden werden kann. Hervorzuheben ist </w:t>
      </w:r>
      <w:r>
        <w:rPr>
          <w:lang w:val="en-CH" w:eastAsia="de-DE"/>
        </w:rPr>
        <w:lastRenderedPageBreak/>
        <w:t xml:space="preserve">zudem, dass trotz der formalen Sprache, sehr viele Möglichkeit gegeben sind diese files an gegebene Voraussetzungen anzupassen, sei es im Rahmen der Verwendung von business spezifischen Ausdrücken und Fachwörten, </w:t>
      </w:r>
      <w:r w:rsidR="0076257E">
        <w:rPr>
          <w:lang w:val="en-CH" w:eastAsia="de-DE"/>
        </w:rPr>
        <w:t xml:space="preserve">oder </w:t>
      </w:r>
      <w:r>
        <w:rPr>
          <w:lang w:val="en-CH" w:eastAsia="de-DE"/>
        </w:rPr>
        <w:t xml:space="preserve">sei es </w:t>
      </w:r>
      <w:r w:rsidR="0076257E">
        <w:rPr>
          <w:lang w:val="en-CH" w:eastAsia="de-DE"/>
        </w:rPr>
        <w:t xml:space="preserve">bezüglich den Möglicheiten </w:t>
      </w:r>
      <w:r>
        <w:rPr>
          <w:lang w:val="en-CH" w:eastAsia="de-DE"/>
        </w:rPr>
        <w:t xml:space="preserve">zusätzlichen Informationen im Specification brief bzw. In den Scenario brief </w:t>
      </w:r>
      <w:r w:rsidR="0076257E">
        <w:rPr>
          <w:lang w:val="en-CH" w:eastAsia="de-DE"/>
        </w:rPr>
        <w:t>A</w:t>
      </w:r>
      <w:r>
        <w:rPr>
          <w:lang w:val="en-CH" w:eastAsia="de-DE"/>
        </w:rPr>
        <w:t>bschnitten</w:t>
      </w:r>
      <w:r w:rsidR="0076257E">
        <w:rPr>
          <w:lang w:val="en-CH" w:eastAsia="de-DE"/>
        </w:rPr>
        <w:t xml:space="preserve"> fest zu halten</w:t>
      </w:r>
      <w:r>
        <w:rPr>
          <w:lang w:val="en-CH" w:eastAsia="de-DE"/>
        </w:rPr>
        <w:t>.</w:t>
      </w:r>
    </w:p>
    <w:p w14:paraId="59C18F50" w14:textId="634B9592" w:rsidR="007D4521" w:rsidRDefault="00A81E8C" w:rsidP="007D4521">
      <w:pPr>
        <w:pStyle w:val="Heading2"/>
        <w:rPr>
          <w:lang w:val="en-GB"/>
        </w:rPr>
      </w:pPr>
      <w:bookmarkStart w:id="929" w:name="_Toc45032380"/>
      <w:r>
        <w:t xml:space="preserve">Test </w:t>
      </w:r>
      <w:r w:rsidR="007D4521">
        <w:rPr>
          <w:lang w:val="en-GB"/>
        </w:rPr>
        <w:t>Automation</w:t>
      </w:r>
      <w:bookmarkEnd w:id="929"/>
      <w:r>
        <w:t xml:space="preserve"> </w:t>
      </w:r>
    </w:p>
    <w:p w14:paraId="68DFE210" w14:textId="5C3AD395" w:rsidR="00E8704E" w:rsidRPr="00E8704E" w:rsidRDefault="00E8704E" w:rsidP="006F0210">
      <w:pPr>
        <w:jc w:val="left"/>
        <w:rPr>
          <w:lang w:val="en-CH"/>
        </w:rPr>
      </w:pPr>
      <w:r>
        <w:rPr>
          <w:lang w:val="en-CH"/>
        </w:rPr>
        <w:t>Der nächste Schritt nach der Erstellung der feature files, ist deren automation. Dafür werden entsprechende tools benötigt:</w:t>
      </w:r>
    </w:p>
    <w:p w14:paraId="12A9C3DF" w14:textId="6F62E39E" w:rsidR="00712DE0" w:rsidRDefault="00712DE0" w:rsidP="006F0210">
      <w:pPr>
        <w:jc w:val="left"/>
        <w:rPr>
          <w:lang w:val="en-CH"/>
        </w:rPr>
      </w:pPr>
      <w:r>
        <w:rPr>
          <w:lang w:val="en-CH"/>
        </w:rPr>
        <w:t xml:space="preserve">There are a lot of different </w:t>
      </w:r>
      <w:r w:rsidR="004A70D1">
        <w:rPr>
          <w:lang w:val="en-CH"/>
        </w:rPr>
        <w:t>t</w:t>
      </w:r>
      <w:r>
        <w:rPr>
          <w:lang w:val="en-CH"/>
        </w:rPr>
        <w:t>ools that support BDD</w:t>
      </w:r>
      <w:r w:rsidR="00E8704E">
        <w:rPr>
          <w:lang w:val="en-CH"/>
        </w:rPr>
        <w:t xml:space="preserve"> with its test automation part</w:t>
      </w:r>
      <w:r>
        <w:rPr>
          <w:lang w:val="en-CH"/>
        </w:rPr>
        <w:t xml:space="preserve"> in various ways (</w:t>
      </w:r>
      <w:hyperlink r:id="rId46" w:history="1">
        <w:r w:rsidRPr="00712DE0">
          <w:rPr>
            <w:rStyle w:val="Hyperlink"/>
            <w:lang w:val="en-GB"/>
          </w:rPr>
          <w:t>https://www.softwaretestinghelp.com/behavior-driven-development-bdd-tools/</w:t>
        </w:r>
      </w:hyperlink>
      <w:r>
        <w:rPr>
          <w:lang w:val="en-CH"/>
        </w:rPr>
        <w:t xml:space="preserve"> - updated June 30, 2020- viewed 7.7.-20; </w:t>
      </w:r>
      <w:hyperlink r:id="rId47" w:history="1">
        <w:r w:rsidR="001C7ADC" w:rsidRPr="00FE0235">
          <w:rPr>
            <w:rStyle w:val="Hyperlink"/>
            <w:lang w:val="en-GB"/>
          </w:rPr>
          <w:t>https://opensource.com/article/19/2/behavior-driven-development-tools</w:t>
        </w:r>
        <w:r w:rsidR="001C7ADC" w:rsidRPr="00FE0235">
          <w:rPr>
            <w:rStyle w:val="Hyperlink"/>
            <w:lang w:val="en-CH"/>
          </w:rPr>
          <w:t xml:space="preserve"> </w:t>
        </w:r>
      </w:hyperlink>
      <w:r w:rsidR="001C7ADC">
        <w:rPr>
          <w:lang w:val="en-CH"/>
        </w:rPr>
        <w:t xml:space="preserve"> - from 28.2.19 - viewed 7.7.20</w:t>
      </w:r>
      <w:r>
        <w:rPr>
          <w:lang w:val="en-CH"/>
        </w:rPr>
        <w:t>)</w:t>
      </w:r>
      <w:r w:rsidR="001C7ADC">
        <w:rPr>
          <w:lang w:val="en-CH"/>
        </w:rPr>
        <w:t>. One of the most widely used BDD Automation Tool is Cucumber Open, and as additionally it is open source and freely available, this tool was chosen for this project</w:t>
      </w:r>
      <w:r>
        <w:rPr>
          <w:lang w:val="en-CH"/>
        </w:rPr>
        <w:t xml:space="preserve"> </w:t>
      </w:r>
      <w:r w:rsidR="001C7ADC">
        <w:rPr>
          <w:lang w:val="en-CH"/>
        </w:rPr>
        <w:t>(</w:t>
      </w:r>
      <w:hyperlink r:id="rId48" w:history="1">
        <w:r w:rsidR="001C7ADC" w:rsidRPr="00FE0235">
          <w:rPr>
            <w:rStyle w:val="Hyperlink"/>
            <w:lang w:val="en-GB"/>
          </w:rPr>
          <w:t>https://opensource.com/article/19/2/behavior-driven-development-tools</w:t>
        </w:r>
        <w:r w:rsidR="001C7ADC">
          <w:rPr>
            <w:rStyle w:val="Hyperlink"/>
            <w:lang w:val="en-CH"/>
          </w:rPr>
          <w:t xml:space="preserve"> </w:t>
        </w:r>
      </w:hyperlink>
      <w:r w:rsidR="001C7ADC">
        <w:rPr>
          <w:lang w:val="en-CH"/>
        </w:rPr>
        <w:t xml:space="preserve"> - from 28.2.19 - viewed 7.7.20; </w:t>
      </w:r>
      <w:hyperlink r:id="rId49" w:history="1">
        <w:r w:rsidR="001C7ADC" w:rsidRPr="001C7ADC">
          <w:rPr>
            <w:rStyle w:val="Hyperlink"/>
            <w:lang w:val="en-CH"/>
          </w:rPr>
          <w:t>https://cucumber.io/</w:t>
        </w:r>
      </w:hyperlink>
      <w:r w:rsidR="001C7ADC">
        <w:rPr>
          <w:lang w:val="en-CH"/>
        </w:rPr>
        <w:t xml:space="preserve"> - viewed 7.7.20)</w:t>
      </w:r>
      <w:r w:rsidR="00210FBF">
        <w:rPr>
          <w:lang w:val="en-CH"/>
        </w:rPr>
        <w:t>.</w:t>
      </w:r>
    </w:p>
    <w:p w14:paraId="622E2B1F" w14:textId="397D02F1" w:rsidR="004A70D1" w:rsidRDefault="00210FBF" w:rsidP="006F0210">
      <w:pPr>
        <w:jc w:val="left"/>
        <w:rPr>
          <w:lang w:val="en-CH"/>
        </w:rPr>
      </w:pPr>
      <w:r>
        <w:rPr>
          <w:lang w:val="en-CH"/>
        </w:rPr>
        <w:t>Cucumber works with Java and many other platforms, it allows test automation based on</w:t>
      </w:r>
      <w:r w:rsidR="00D24EBA">
        <w:rPr>
          <w:lang w:val="en-CH"/>
        </w:rPr>
        <w:t xml:space="preserve"> Gherkin,</w:t>
      </w:r>
      <w:r>
        <w:rPr>
          <w:lang w:val="en-CH"/>
        </w:rPr>
        <w:t xml:space="preserve"> the</w:t>
      </w:r>
      <w:r w:rsidR="004A70D1">
        <w:rPr>
          <w:lang w:val="en-CH"/>
        </w:rPr>
        <w:t xml:space="preserve"> established</w:t>
      </w:r>
      <w:r>
        <w:rPr>
          <w:lang w:val="en-CH"/>
        </w:rPr>
        <w:t xml:space="preserve"> Junit Test automation Framework and the use of the</w:t>
      </w:r>
      <w:r w:rsidR="00C8199B">
        <w:rPr>
          <w:lang w:val="en-CH"/>
        </w:rPr>
        <w:t xml:space="preserve"> popular</w:t>
      </w:r>
      <w:r>
        <w:rPr>
          <w:lang w:val="en-CH"/>
        </w:rPr>
        <w:t xml:space="preserve"> Selenium Framework for GUI Testing (</w:t>
      </w:r>
      <w:hyperlink r:id="rId50" w:history="1">
        <w:r w:rsidRPr="00210FBF">
          <w:rPr>
            <w:rStyle w:val="Hyperlink"/>
            <w:lang w:val="en-CH"/>
          </w:rPr>
          <w:t>https://cucumber.io/tools/cucumber-open/</w:t>
        </w:r>
      </w:hyperlink>
      <w:r>
        <w:rPr>
          <w:lang w:val="en-CH"/>
        </w:rPr>
        <w:t xml:space="preserve"> - viewed 7.7.20; </w:t>
      </w:r>
      <w:r>
        <w:fldChar w:fldCharType="begin"/>
      </w:r>
      <w:r w:rsidRPr="00722A27">
        <w:rPr>
          <w:lang w:val="en-GB"/>
          <w:rPrChange w:id="930" w:author="Mathias Fuchs" w:date="2020-07-02T12:57:00Z">
            <w:rPr/>
          </w:rPrChange>
        </w:rPr>
        <w:instrText xml:space="preserve"> HYPERLINK "https://www.tutorialspoint.com/cucumber/cucumber_junit_runner.htm" </w:instrText>
      </w:r>
      <w:r>
        <w:fldChar w:fldCharType="separate"/>
      </w:r>
      <w:r w:rsidRPr="00722A27">
        <w:rPr>
          <w:rStyle w:val="Hyperlink"/>
          <w:lang w:val="en-GB" w:eastAsia="de-DE"/>
        </w:rPr>
        <w:t>https://www.tutorialspoint.com/cucumber/cucumber_junit_runner.htm</w:t>
      </w:r>
      <w:r>
        <w:rPr>
          <w:rStyle w:val="Hyperlink"/>
          <w:lang w:val="en-GB" w:eastAsia="de-DE"/>
        </w:rPr>
        <w:fldChar w:fldCharType="end"/>
      </w:r>
      <w:r>
        <w:rPr>
          <w:rStyle w:val="Hyperlink"/>
          <w:lang w:val="en-CH" w:eastAsia="de-DE"/>
        </w:rPr>
        <w:t xml:space="preserve"> </w:t>
      </w:r>
      <w:r>
        <w:rPr>
          <w:lang w:val="en-CH"/>
        </w:rPr>
        <w:t>- siehe bei der Architektur</w:t>
      </w:r>
      <w:r w:rsidR="00D24EBA">
        <w:rPr>
          <w:lang w:val="en-CH"/>
        </w:rPr>
        <w:t xml:space="preserve">; </w:t>
      </w:r>
      <w:r w:rsidR="00D24EBA">
        <w:fldChar w:fldCharType="begin"/>
      </w:r>
      <w:r w:rsidR="00D24EBA" w:rsidRPr="00722A27">
        <w:rPr>
          <w:lang w:val="en-GB"/>
          <w:rPrChange w:id="931" w:author="Mathias Fuchs" w:date="2020-07-02T12:57:00Z">
            <w:rPr/>
          </w:rPrChange>
        </w:rPr>
        <w:instrText xml:space="preserve"> HYPERLINK "https://www.tutorialspoint.com/cucumber/cucumber_gherkins.htm" </w:instrText>
      </w:r>
      <w:r w:rsidR="00D24EBA">
        <w:fldChar w:fldCharType="separate"/>
      </w:r>
      <w:r w:rsidR="00D24EBA" w:rsidRPr="00722A27">
        <w:rPr>
          <w:rStyle w:val="Hyperlink"/>
          <w:lang w:val="en-GB" w:eastAsia="de-DE"/>
          <w:rPrChange w:id="932" w:author="Mathias Fuchs" w:date="2020-07-02T12:57:00Z">
            <w:rPr>
              <w:rStyle w:val="Hyperlink"/>
              <w:lang w:eastAsia="de-DE"/>
            </w:rPr>
          </w:rPrChange>
        </w:rPr>
        <w:t>https://www.tutorialspoint.com/cucumber/cucumber_gherkins.htm</w:t>
      </w:r>
      <w:r w:rsidR="00D24EBA">
        <w:rPr>
          <w:rStyle w:val="Hyperlink"/>
          <w:lang w:eastAsia="de-DE"/>
        </w:rPr>
        <w:fldChar w:fldCharType="end"/>
      </w:r>
      <w:r w:rsidR="00D24EBA">
        <w:rPr>
          <w:rStyle w:val="Hyperlink"/>
          <w:lang w:val="en-CH" w:eastAsia="de-DE"/>
        </w:rPr>
        <w:t xml:space="preserve"> </w:t>
      </w:r>
      <w:r w:rsidR="00D24EBA">
        <w:rPr>
          <w:lang w:val="en-CH"/>
        </w:rPr>
        <w:t>- siehe bei der Architektur</w:t>
      </w:r>
      <w:r w:rsidR="00C8199B">
        <w:rPr>
          <w:lang w:val="en-CH"/>
        </w:rPr>
        <w:t xml:space="preserve">; </w:t>
      </w:r>
      <w:hyperlink r:id="rId51" w:history="1">
        <w:r w:rsidR="00C8199B" w:rsidRPr="00FE0235">
          <w:rPr>
            <w:rStyle w:val="Hyperlink"/>
            <w:lang w:val="en-CH"/>
          </w:rPr>
          <w:t>https://dzone.com/articles/10-best-open-source-test-automation-frameworks-for - viewed 7.7.20</w:t>
        </w:r>
      </w:hyperlink>
      <w:r w:rsidR="00C8199B">
        <w:rPr>
          <w:lang w:val="en-CH"/>
        </w:rPr>
        <w:t xml:space="preserve">; </w:t>
      </w:r>
      <w:hyperlink r:id="rId52" w:history="1">
        <w:r w:rsidR="00C8199B" w:rsidRPr="00C8199B">
          <w:rPr>
            <w:rStyle w:val="Hyperlink"/>
            <w:lang w:val="en-CH"/>
          </w:rPr>
          <w:t>https://blog.testproject.io/2019/02/26/junit-5/</w:t>
        </w:r>
      </w:hyperlink>
      <w:r>
        <w:rPr>
          <w:lang w:val="en-CH"/>
        </w:rPr>
        <w:t xml:space="preserve">). </w:t>
      </w:r>
      <w:r w:rsidR="004A70D1">
        <w:rPr>
          <w:lang w:val="en-CH"/>
        </w:rPr>
        <w:t xml:space="preserve">As just described before, these tools are all recognised, widely used and established, which makes them </w:t>
      </w:r>
      <w:r w:rsidR="000140DA">
        <w:rPr>
          <w:lang w:val="en-CH"/>
        </w:rPr>
        <w:t>also</w:t>
      </w:r>
      <w:r w:rsidR="004A70D1">
        <w:rPr>
          <w:lang w:val="en-CH"/>
        </w:rPr>
        <w:t xml:space="preserve"> quite advantageous in the sense as the</w:t>
      </w:r>
      <w:r w:rsidR="00235475">
        <w:rPr>
          <w:lang w:val="en-CH"/>
        </w:rPr>
        <w:t>y</w:t>
      </w:r>
      <w:r w:rsidR="004A70D1">
        <w:rPr>
          <w:lang w:val="en-CH"/>
        </w:rPr>
        <w:t xml:space="preserve"> could be considered as GAMP5 categ</w:t>
      </w:r>
      <w:r w:rsidR="005269BB">
        <w:rPr>
          <w:lang w:val="en-CH"/>
        </w:rPr>
        <w:t>or</w:t>
      </w:r>
      <w:r w:rsidR="004A70D1">
        <w:rPr>
          <w:lang w:val="en-CH"/>
        </w:rPr>
        <w:t>y 1 testing tool</w:t>
      </w:r>
      <w:r w:rsidR="00235475">
        <w:rPr>
          <w:lang w:val="en-CH"/>
        </w:rPr>
        <w:t>s</w:t>
      </w:r>
      <w:r w:rsidR="004A70D1">
        <w:rPr>
          <w:lang w:val="en-CH"/>
        </w:rPr>
        <w:t xml:space="preserve"> (</w:t>
      </w:r>
      <w:r w:rsidR="004A70D1" w:rsidRPr="004A70D1">
        <w:rPr>
          <w:highlight w:val="yellow"/>
          <w:lang w:val="en-CH"/>
        </w:rPr>
        <w:t>compare page ....).</w:t>
      </w:r>
      <w:r w:rsidR="004A70D1">
        <w:rPr>
          <w:lang w:val="en-CH"/>
        </w:rPr>
        <w:t xml:space="preserve"> </w:t>
      </w:r>
    </w:p>
    <w:p w14:paraId="4CA6CD4E" w14:textId="0BE6AE3F" w:rsidR="00712DE0" w:rsidRPr="00332CE3" w:rsidRDefault="00E8704E" w:rsidP="006F0210">
      <w:pPr>
        <w:jc w:val="left"/>
        <w:rPr>
          <w:lang w:val="en-CH"/>
        </w:rPr>
      </w:pPr>
      <w:bookmarkStart w:id="933" w:name="_GoBack"/>
      <w:bookmarkEnd w:id="933"/>
      <w:r>
        <w:rPr>
          <w:lang w:val="en-CH"/>
        </w:rPr>
        <w:t>Cucumber</w:t>
      </w:r>
      <w:r w:rsidR="00210FBF">
        <w:rPr>
          <w:lang w:val="en-CH"/>
        </w:rPr>
        <w:t xml:space="preserve"> is also quite flexible in the generation of reports as different formats can be used</w:t>
      </w:r>
      <w:r w:rsidR="00C8199B">
        <w:rPr>
          <w:lang w:val="en-CH"/>
        </w:rPr>
        <w:t xml:space="preserve"> (</w:t>
      </w:r>
      <w:hyperlink r:id="rId53" w:history="1">
        <w:r w:rsidR="00C8199B" w:rsidRPr="00FE0235">
          <w:rPr>
            <w:rStyle w:val="Hyperlink"/>
          </w:rPr>
          <w:t>https://cucumber.io/docs/cucumber/reporting/</w:t>
        </w:r>
      </w:hyperlink>
      <w:r w:rsidR="00C8199B">
        <w:rPr>
          <w:lang w:val="en-CH"/>
        </w:rPr>
        <w:t xml:space="preserve"> - viewed 7.7.20). This has the advantage, that with the help of the cucumber-scenarioo plugin (</w:t>
      </w:r>
      <w:hyperlink r:id="rId54" w:history="1">
        <w:r w:rsidR="00C8199B" w:rsidRPr="00C8199B">
          <w:rPr>
            <w:rStyle w:val="Hyperlink"/>
            <w:lang w:val="en-CH"/>
          </w:rPr>
          <w:t>https://github.com/andreashosbach/cucumber-reporter</w:t>
        </w:r>
      </w:hyperlink>
      <w:r w:rsidR="00C8199B">
        <w:rPr>
          <w:lang w:val="en-CH"/>
        </w:rPr>
        <w:t xml:space="preserve">), the cucumber test reports can be viewed in Scenarioo, which </w:t>
      </w:r>
      <w:r w:rsidR="000C5E2A">
        <w:rPr>
          <w:lang w:val="en-CH"/>
        </w:rPr>
        <w:t>allows automated documentation of UI tests (</w:t>
      </w:r>
      <w:hyperlink r:id="rId55" w:history="1">
        <w:r w:rsidR="000C5E2A" w:rsidRPr="00D24EBA">
          <w:rPr>
            <w:rStyle w:val="Hyperlink"/>
            <w:lang w:val="en-CH"/>
          </w:rPr>
          <w:t>http://scenarioo.org/</w:t>
        </w:r>
      </w:hyperlink>
      <w:r w:rsidR="000C5E2A">
        <w:rPr>
          <w:lang w:val="en-CH"/>
        </w:rPr>
        <w:t>)</w:t>
      </w:r>
      <w:r w:rsidR="00C8199B">
        <w:rPr>
          <w:lang w:val="en-CH"/>
        </w:rPr>
        <w:t xml:space="preserve"> </w:t>
      </w:r>
      <w:r w:rsidR="000C5E2A">
        <w:rPr>
          <w:lang w:val="en-CH"/>
        </w:rPr>
        <w:t>.</w:t>
      </w:r>
    </w:p>
    <w:p w14:paraId="427E747D" w14:textId="658E47D5" w:rsidR="00A81E8C" w:rsidRPr="00C90D7B" w:rsidRDefault="00E8704E" w:rsidP="007D4521">
      <w:pPr>
        <w:rPr>
          <w:lang w:val="en-CH" w:eastAsia="de-DE"/>
        </w:rPr>
      </w:pPr>
      <w:r>
        <w:rPr>
          <w:lang w:val="en-CH"/>
        </w:rPr>
        <w:t xml:space="preserve">Bei Cucumber handelt es sich um eine </w:t>
      </w:r>
      <w:r w:rsidR="00332CE3">
        <w:rPr>
          <w:lang w:val="en-CH"/>
        </w:rPr>
        <w:t xml:space="preserve">test execution engine die test code ausführt </w:t>
      </w:r>
      <w:r w:rsidR="00041ED6">
        <w:rPr>
          <w:lang w:val="en-CH"/>
        </w:rPr>
        <w:t>der sich in einer Art Container befindet, welcher</w:t>
      </w:r>
      <w:r w:rsidR="00332CE3">
        <w:rPr>
          <w:lang w:val="en-CH"/>
        </w:rPr>
        <w:t xml:space="preserve"> step definition (</w:t>
      </w:r>
      <w:r w:rsidR="00E63A39">
        <w:rPr>
          <w:lang w:val="en-CH"/>
        </w:rPr>
        <w:t>S</w:t>
      </w:r>
      <w:r w:rsidR="00332CE3">
        <w:rPr>
          <w:lang w:val="en-CH"/>
        </w:rPr>
        <w:t xml:space="preserve">tepDefs) genannt </w:t>
      </w:r>
      <w:r w:rsidR="00C90D7B">
        <w:rPr>
          <w:lang w:val="en-CH"/>
        </w:rPr>
        <w:t>wird</w:t>
      </w:r>
      <w:r w:rsidR="00332CE3">
        <w:rPr>
          <w:lang w:val="en-CH"/>
        </w:rPr>
        <w:t xml:space="preserve"> </w:t>
      </w:r>
      <w:r w:rsidR="00332CE3" w:rsidRPr="00DB2919">
        <w:rPr>
          <w:lang w:val="en-CH" w:eastAsia="de-DE"/>
        </w:rPr>
        <w:t>(Nicieja, 2018</w:t>
      </w:r>
      <w:r w:rsidR="00332CE3">
        <w:rPr>
          <w:lang w:val="en-CH" w:eastAsia="de-DE"/>
        </w:rPr>
        <w:t>, p.47</w:t>
      </w:r>
      <w:r w:rsidR="00332CE3" w:rsidRPr="00DB2919">
        <w:rPr>
          <w:lang w:val="en-CH" w:eastAsia="de-DE"/>
        </w:rPr>
        <w:t>)</w:t>
      </w:r>
      <w:r w:rsidR="00041ED6">
        <w:rPr>
          <w:lang w:val="en-CH" w:eastAsia="de-DE"/>
        </w:rPr>
        <w:t xml:space="preserve">. Für jeden Gherkin step wird entsprechend ein step definition container erstellt </w:t>
      </w:r>
      <w:r w:rsidR="00F94F14">
        <w:rPr>
          <w:lang w:val="en-CH" w:eastAsia="de-DE"/>
        </w:rPr>
        <w:t xml:space="preserve"> mit dem auszuführenden test code </w:t>
      </w:r>
      <w:r w:rsidR="00F94F14" w:rsidRPr="00DB2919">
        <w:rPr>
          <w:lang w:val="en-CH" w:eastAsia="de-DE"/>
        </w:rPr>
        <w:t>(Nicieja, 2018</w:t>
      </w:r>
      <w:r w:rsidR="00F94F14">
        <w:rPr>
          <w:lang w:val="en-CH" w:eastAsia="de-DE"/>
        </w:rPr>
        <w:t>, p.47</w:t>
      </w:r>
      <w:r w:rsidR="00F94F14" w:rsidRPr="00DB2919">
        <w:rPr>
          <w:lang w:val="en-CH" w:eastAsia="de-DE"/>
        </w:rPr>
        <w:t>)</w:t>
      </w:r>
      <w:r w:rsidR="00F94F14">
        <w:rPr>
          <w:lang w:val="en-CH" w:eastAsia="de-DE"/>
        </w:rPr>
        <w:t xml:space="preserve">. Diese step definitions agieren als glue code zwischen den gherkin </w:t>
      </w:r>
      <w:r w:rsidR="00F94F14">
        <w:rPr>
          <w:lang w:val="en-CH" w:eastAsia="de-DE"/>
        </w:rPr>
        <w:lastRenderedPageBreak/>
        <w:t xml:space="preserve">steps und der eigentlichen test automation </w:t>
      </w:r>
      <w:r w:rsidR="00C90D7B">
        <w:rPr>
          <w:lang w:val="en-CH" w:eastAsia="de-DE"/>
        </w:rPr>
        <w:t>(</w:t>
      </w:r>
      <w:hyperlink r:id="rId56" w:history="1">
        <w:r w:rsidR="00C90D7B">
          <w:rPr>
            <w:rStyle w:val="Hyperlink"/>
          </w:rPr>
          <w:t>https://www.coveros.com/exploring-glue-code-with-cucumber-jvm/</w:t>
        </w:r>
      </w:hyperlink>
      <w:r w:rsidR="00C90D7B">
        <w:rPr>
          <w:lang w:val="en-CH"/>
        </w:rPr>
        <w:t xml:space="preserve"> - 14.4.14, viewed 7.7.20).</w:t>
      </w:r>
    </w:p>
    <w:p w14:paraId="0CDAC98C" w14:textId="68531969" w:rsidR="008E5F20" w:rsidRDefault="008E5F20" w:rsidP="007D4521">
      <w:pPr>
        <w:rPr>
          <w:lang w:val="en-CH" w:eastAsia="de-DE"/>
        </w:rPr>
      </w:pPr>
    </w:p>
    <w:p w14:paraId="5702B120" w14:textId="6AF52326" w:rsidR="008E5F20" w:rsidRDefault="008E5F20" w:rsidP="007D4521">
      <w:pPr>
        <w:rPr>
          <w:lang w:val="en-CH" w:eastAsia="de-DE"/>
        </w:rPr>
      </w:pPr>
    </w:p>
    <w:p w14:paraId="595246D7" w14:textId="29D06612" w:rsidR="008E5F20" w:rsidRDefault="008E5F20" w:rsidP="007D4521">
      <w:pPr>
        <w:rPr>
          <w:lang w:val="en-CH" w:eastAsia="de-DE"/>
        </w:rPr>
      </w:pPr>
    </w:p>
    <w:p w14:paraId="3AE88746" w14:textId="364323CA" w:rsidR="008E5F20" w:rsidRDefault="008E5F20" w:rsidP="007D4521">
      <w:pPr>
        <w:rPr>
          <w:lang w:val="en-CH" w:eastAsia="de-DE"/>
        </w:rPr>
      </w:pPr>
    </w:p>
    <w:p w14:paraId="48C0D7CC" w14:textId="77777777" w:rsidR="008E5F20" w:rsidRPr="00E8704E" w:rsidRDefault="008E5F20" w:rsidP="007D4521">
      <w:pPr>
        <w:rPr>
          <w:lang w:val="en-CH" w:eastAsia="de-DE"/>
        </w:rPr>
      </w:pPr>
    </w:p>
    <w:p w14:paraId="7F3AAF78" w14:textId="23C1DD98" w:rsidR="006726B6" w:rsidRDefault="00093194" w:rsidP="006726B6">
      <w:pPr>
        <w:pStyle w:val="Heading1"/>
        <w:rPr>
          <w:lang w:val="en-GB"/>
        </w:rPr>
      </w:pPr>
      <w:bookmarkStart w:id="934" w:name="_Toc45032381"/>
      <w:r>
        <w:rPr>
          <w:lang w:val="en-GB"/>
        </w:rPr>
        <w:lastRenderedPageBreak/>
        <w:t xml:space="preserve">OQs </w:t>
      </w:r>
      <w:r w:rsidR="00CF5E52">
        <w:rPr>
          <w:lang w:val="en-GB"/>
        </w:rPr>
        <w:t>using</w:t>
      </w:r>
      <w:r>
        <w:rPr>
          <w:lang w:val="en-GB"/>
        </w:rPr>
        <w:t xml:space="preserve"> BDD</w:t>
      </w:r>
      <w:bookmarkEnd w:id="934"/>
    </w:p>
    <w:p w14:paraId="5F5ED095" w14:textId="6D713F61" w:rsidR="00490511" w:rsidRPr="00490511" w:rsidRDefault="00490511" w:rsidP="00490511">
      <w:pPr>
        <w:rPr>
          <w:lang w:val="en-GB" w:eastAsia="de-DE"/>
        </w:rPr>
      </w:pPr>
      <w:r w:rsidRPr="00490511">
        <w:rPr>
          <w:highlight w:val="yellow"/>
          <w:lang w:val="en-GB" w:eastAsia="de-DE"/>
        </w:rPr>
        <w:t xml:space="preserve">TODO: SL Zusammenschreiben </w:t>
      </w:r>
      <w:r>
        <w:rPr>
          <w:highlight w:val="yellow"/>
          <w:lang w:val="en-GB" w:eastAsia="de-DE"/>
        </w:rPr>
        <w:t>(nach 4)</w:t>
      </w:r>
    </w:p>
    <w:p w14:paraId="55DE51E9" w14:textId="380B3084" w:rsidR="006726B6" w:rsidRPr="00DF0033" w:rsidRDefault="002456BC" w:rsidP="006726B6">
      <w:pPr>
        <w:pStyle w:val="Heading2"/>
        <w:rPr>
          <w:lang w:val="en-GB"/>
        </w:rPr>
      </w:pPr>
      <w:bookmarkStart w:id="935" w:name="_Toc45032382"/>
      <w:r>
        <w:t>The Combined Process</w:t>
      </w:r>
      <w:bookmarkEnd w:id="935"/>
    </w:p>
    <w:p w14:paraId="394836E0" w14:textId="77777777" w:rsidR="002456BC" w:rsidRPr="00AD7A73" w:rsidRDefault="002456BC" w:rsidP="002456BC">
      <w:pPr>
        <w:rPr>
          <w:lang w:val="en-GB" w:eastAsia="de-DE"/>
          <w:rPrChange w:id="936" w:author="Mathias Fuchs" w:date="2020-07-01T16:45:00Z">
            <w:rPr>
              <w:lang w:eastAsia="de-DE"/>
            </w:rPr>
          </w:rPrChange>
        </w:rPr>
      </w:pPr>
      <w:r w:rsidRPr="00AD7A73">
        <w:rPr>
          <w:lang w:val="en-GB" w:eastAsia="de-DE"/>
          <w:rPrChange w:id="937" w:author="Mathias Fuchs" w:date="2020-07-01T16:45:00Z">
            <w:rPr>
              <w:lang w:eastAsia="de-DE"/>
            </w:rPr>
          </w:rPrChange>
        </w:rPr>
        <w:t>It was tried to define an exemplary process independent of the software development process (agile, waterfall, etc.). It could be all defined at the beginning of the project like in a waterfall or one could go through this process in several itarations, coming closer to an agile approach.</w:t>
      </w:r>
    </w:p>
    <w:p w14:paraId="226DF07E" w14:textId="77777777" w:rsidR="002456BC" w:rsidRPr="00AD7A73" w:rsidRDefault="002456BC" w:rsidP="002456BC">
      <w:pPr>
        <w:rPr>
          <w:lang w:val="en-GB" w:eastAsia="de-DE"/>
          <w:rPrChange w:id="938" w:author="Mathias Fuchs" w:date="2020-07-01T16:45:00Z">
            <w:rPr>
              <w:lang w:eastAsia="de-DE"/>
            </w:rPr>
          </w:rPrChange>
        </w:rPr>
      </w:pPr>
    </w:p>
    <w:p w14:paraId="6EAFD655" w14:textId="77777777" w:rsidR="002456BC" w:rsidRPr="00AD7A73" w:rsidRDefault="002456BC" w:rsidP="002456BC">
      <w:pPr>
        <w:rPr>
          <w:lang w:val="en-GB" w:eastAsia="de-DE"/>
          <w:rPrChange w:id="939" w:author="Mathias Fuchs" w:date="2020-07-01T16:45:00Z">
            <w:rPr>
              <w:lang w:eastAsia="de-DE"/>
            </w:rPr>
          </w:rPrChange>
        </w:rPr>
      </w:pPr>
      <w:r w:rsidRPr="00AD7A73">
        <w:rPr>
          <w:lang w:val="en-GB" w:eastAsia="de-DE"/>
          <w:rPrChange w:id="940" w:author="Mathias Fuchs" w:date="2020-07-01T16:45:00Z">
            <w:rPr>
              <w:lang w:eastAsia="de-DE"/>
            </w:rPr>
          </w:rPrChange>
        </w:rPr>
        <w:t>Formulation Team: Should consist on persons that do well know the practicle side of the Requirements (User, Regulatory and Quality Critical requirement, a tester, but not the persons having the tester role, as they should be independent, and one or several representatioves of the IT Unit).</w:t>
      </w:r>
    </w:p>
    <w:p w14:paraId="4CF93741" w14:textId="77777777" w:rsidR="006726B6" w:rsidRDefault="006726B6" w:rsidP="006726B6">
      <w:pPr>
        <w:rPr>
          <w:lang w:val="en-GB" w:eastAsia="de-DE"/>
        </w:rPr>
      </w:pPr>
    </w:p>
    <w:p w14:paraId="41B6CCD1" w14:textId="77777777" w:rsidR="006726B6" w:rsidRDefault="006726B6" w:rsidP="006726B6">
      <w:pPr>
        <w:rPr>
          <w:lang w:val="en-GB"/>
        </w:rPr>
      </w:pPr>
    </w:p>
    <w:p w14:paraId="056FF49A" w14:textId="6D22DE48" w:rsidR="00086BE6" w:rsidRDefault="006A088F" w:rsidP="002456BC">
      <w:pPr>
        <w:pStyle w:val="Heading2"/>
      </w:pPr>
      <w:bookmarkStart w:id="941" w:name="_Toc45032383"/>
      <w:r>
        <w:t>Discussion</w:t>
      </w:r>
      <w:r w:rsidR="001D0749">
        <w:t xml:space="preserve"> and Conclusions</w:t>
      </w:r>
      <w:bookmarkEnd w:id="941"/>
    </w:p>
    <w:p w14:paraId="4A0E8717" w14:textId="3461A5AD" w:rsidR="002456BC" w:rsidRPr="00AD7A73" w:rsidRDefault="002456BC" w:rsidP="006726B6">
      <w:pPr>
        <w:rPr>
          <w:lang w:val="en-GB"/>
          <w:rPrChange w:id="942" w:author="Mathias Fuchs" w:date="2020-07-01T16:45:00Z">
            <w:rPr/>
          </w:rPrChange>
        </w:rPr>
      </w:pPr>
      <w:r w:rsidRPr="00AD7A73">
        <w:rPr>
          <w:lang w:val="en-GB"/>
          <w:rPrChange w:id="943" w:author="Mathias Fuchs" w:date="2020-07-01T16:45:00Z">
            <w:rPr/>
          </w:rPrChange>
        </w:rPr>
        <w:t>In principle it is possible to define an OQ process according to GAMP5. It does not need to be</w:t>
      </w:r>
      <w:r w:rsidR="00DE5639" w:rsidRPr="00AD7A73">
        <w:rPr>
          <w:lang w:val="en-GB"/>
          <w:rPrChange w:id="944" w:author="Mathias Fuchs" w:date="2020-07-01T16:45:00Z">
            <w:rPr/>
          </w:rPrChange>
        </w:rPr>
        <w:t xml:space="preserve"> exactly the way as was shown before, but with this process we have a poof of concept, that using BDD could be done in a way that is compatible with GAMP5</w:t>
      </w:r>
    </w:p>
    <w:p w14:paraId="211D9CDD" w14:textId="08179AE9" w:rsidR="00695E6C" w:rsidRPr="00AD7A73" w:rsidRDefault="00695E6C" w:rsidP="006726B6">
      <w:pPr>
        <w:rPr>
          <w:lang w:val="en-GB"/>
          <w:rPrChange w:id="945" w:author="Mathias Fuchs" w:date="2020-07-01T16:45:00Z">
            <w:rPr/>
          </w:rPrChange>
        </w:rPr>
      </w:pPr>
    </w:p>
    <w:p w14:paraId="0C9EA135" w14:textId="7A1CA749" w:rsidR="00695E6C" w:rsidRDefault="00695E6C" w:rsidP="006726B6">
      <w:r>
        <w:t>Viel vernetzter, prozess der functional specifications entfällt, traceability sehr gut garantiert, aufwertung des Testers der auch eine Qualitätssicherungsfunktion übernimmt, die manuelle ausführung des</w:t>
      </w:r>
      <w:r w:rsidR="00846809">
        <w:t xml:space="preserve"> tests (stupide Arbeit entfällt)</w:t>
      </w:r>
    </w:p>
    <w:p w14:paraId="70AE3EF4" w14:textId="384A99DA" w:rsidR="00695E6C" w:rsidRDefault="00695E6C" w:rsidP="006726B6">
      <w:r>
        <w:t xml:space="preserve">Ob Prozes weniger Aufwand bringt ist fraglich, aber stupide Arbeit entfällt und wird statt dessen hoffentlich in bessere Kontrolle und Qualität investiert </w:t>
      </w:r>
      <w:r w:rsidRPr="00695E6C">
        <w:rPr>
          <w:rFonts w:ascii="Wingdings" w:eastAsia="Wingdings" w:hAnsi="Wingdings" w:cs="Wingdings"/>
        </w:rPr>
        <w:t></w:t>
      </w:r>
      <w:r>
        <w:t xml:space="preserve"> zum Beispiel überienstimmng der Feature Files und der Glue Files </w:t>
      </w:r>
      <w:r w:rsidRPr="00695E6C">
        <w:rPr>
          <w:rFonts w:ascii="Wingdings" w:eastAsia="Wingdings" w:hAnsi="Wingdings" w:cs="Wingdings"/>
        </w:rPr>
        <w:t></w:t>
      </w:r>
      <w:r>
        <w:t xml:space="preserve"> Quality check.</w:t>
      </w:r>
    </w:p>
    <w:p w14:paraId="20FD1431" w14:textId="27FC6708" w:rsidR="00846809" w:rsidRDefault="00846809" w:rsidP="006726B6"/>
    <w:p w14:paraId="19095F79" w14:textId="20C4A417" w:rsidR="00846809" w:rsidRDefault="00846809" w:rsidP="006726B6">
      <w:r>
        <w:t>Es lohnt sich ein prototype zu bauen um ein besseres Gefühl zu erhalten, auch wenn der Prototyp nur bedingt nach diesem PRozess entwickelt werden kann, da es kein Team hat.</w:t>
      </w:r>
    </w:p>
    <w:p w14:paraId="3D21028B" w14:textId="13E22DA4" w:rsidR="00B311AC" w:rsidRPr="00AD7A73" w:rsidRDefault="00B311AC" w:rsidP="006726B6">
      <w:pPr>
        <w:rPr>
          <w:lang w:val="en-GB"/>
          <w:rPrChange w:id="946" w:author="Mathias Fuchs" w:date="2020-07-01T16:45:00Z">
            <w:rPr/>
          </w:rPrChange>
        </w:rPr>
      </w:pPr>
      <w:r w:rsidRPr="00AD7A73">
        <w:rPr>
          <w:lang w:val="en-GB"/>
          <w:rPrChange w:id="947" w:author="Mathias Fuchs" w:date="2020-07-01T16:45:00Z">
            <w:rPr/>
          </w:rPrChange>
        </w:rPr>
        <w:t>The BDD Elements of interests in respect of test automation could be neatly integrated in the OQ Process</w:t>
      </w:r>
    </w:p>
    <w:p w14:paraId="018B87EC" w14:textId="77777777" w:rsidR="00B311AC" w:rsidRPr="00AD7A73" w:rsidRDefault="00B311AC" w:rsidP="006726B6">
      <w:pPr>
        <w:rPr>
          <w:lang w:val="en-GB"/>
          <w:rPrChange w:id="948" w:author="Mathias Fuchs" w:date="2020-07-01T16:45:00Z">
            <w:rPr/>
          </w:rPrChange>
        </w:rPr>
      </w:pPr>
    </w:p>
    <w:p w14:paraId="32D7CA9E" w14:textId="56E54E52" w:rsidR="00B311AC" w:rsidRPr="00AD7A73" w:rsidRDefault="00B311AC" w:rsidP="006A088F">
      <w:pPr>
        <w:pStyle w:val="Heading3"/>
        <w:rPr>
          <w:lang w:val="en-GB"/>
          <w:rPrChange w:id="949" w:author="Mathias Fuchs" w:date="2020-07-01T16:45:00Z">
            <w:rPr/>
          </w:rPrChange>
        </w:rPr>
      </w:pPr>
      <w:bookmarkStart w:id="950" w:name="_Toc45032384"/>
      <w:r w:rsidRPr="00AD7A73">
        <w:rPr>
          <w:lang w:val="en-GB"/>
          <w:rPrChange w:id="951" w:author="Mathias Fuchs" w:date="2020-07-01T16:45:00Z">
            <w:rPr/>
          </w:rPrChange>
        </w:rPr>
        <w:lastRenderedPageBreak/>
        <w:t>Functional Specification is (partially) fused with the OQ process</w:t>
      </w:r>
      <w:bookmarkEnd w:id="950"/>
    </w:p>
    <w:p w14:paraId="346D556F" w14:textId="19692F21" w:rsidR="00B311AC" w:rsidRPr="00AD7A73" w:rsidRDefault="00B311AC" w:rsidP="009C718D">
      <w:pPr>
        <w:pStyle w:val="ListParagraph"/>
        <w:numPr>
          <w:ilvl w:val="0"/>
          <w:numId w:val="8"/>
        </w:numPr>
        <w:rPr>
          <w:lang w:val="en-GB"/>
          <w:rPrChange w:id="952" w:author="Mathias Fuchs" w:date="2020-07-01T16:45:00Z">
            <w:rPr/>
          </w:rPrChange>
        </w:rPr>
      </w:pPr>
      <w:r w:rsidRPr="00AD7A73">
        <w:rPr>
          <w:lang w:val="en-GB"/>
          <w:rPrChange w:id="953" w:author="Mathias Fuchs" w:date="2020-07-01T16:45:00Z">
            <w:rPr/>
          </w:rPrChange>
        </w:rPr>
        <w:t>Describe the most important elements of the FS-Process to show that fusion is not entgegen einer GAMP5 Anforderungen</w:t>
      </w:r>
      <w:r w:rsidRPr="00AD7A73">
        <w:rPr>
          <w:lang w:val="en-GB"/>
          <w:rPrChange w:id="954" w:author="Mathias Fuchs" w:date="2020-07-01T16:45:00Z">
            <w:rPr/>
          </w:rPrChange>
        </w:rPr>
        <w:br/>
      </w:r>
      <w:r w:rsidRPr="00B311AC">
        <w:rPr>
          <w:rFonts w:ascii="Wingdings" w:eastAsia="Wingdings" w:hAnsi="Wingdings" w:cs="Wingdings"/>
        </w:rPr>
        <w:t></w:t>
      </w:r>
      <w:r w:rsidRPr="00AD7A73">
        <w:rPr>
          <w:lang w:val="en-GB"/>
          <w:rPrChange w:id="955" w:author="Mathias Fuchs" w:date="2020-07-01T16:45:00Z">
            <w:rPr/>
          </w:rPrChange>
        </w:rPr>
        <w:t xml:space="preserve"> Testable ist gut</w:t>
      </w:r>
      <w:r w:rsidRPr="00AD7A73">
        <w:rPr>
          <w:lang w:val="en-GB"/>
          <w:rPrChange w:id="956" w:author="Mathias Fuchs" w:date="2020-07-01T16:45:00Z">
            <w:rPr/>
          </w:rPrChange>
        </w:rPr>
        <w:br/>
      </w:r>
      <w:r w:rsidRPr="00B311AC">
        <w:rPr>
          <w:rFonts w:ascii="Wingdings" w:eastAsia="Wingdings" w:hAnsi="Wingdings" w:cs="Wingdings"/>
        </w:rPr>
        <w:t></w:t>
      </w:r>
      <w:r w:rsidRPr="00AD7A73">
        <w:rPr>
          <w:lang w:val="en-GB"/>
          <w:rPrChange w:id="957" w:author="Mathias Fuchs" w:date="2020-07-01T16:45:00Z">
            <w:rPr/>
          </w:rPrChange>
        </w:rPr>
        <w:t xml:space="preserve"> Rollen gehen auf</w:t>
      </w:r>
      <w:r w:rsidRPr="00AD7A73">
        <w:rPr>
          <w:lang w:val="en-GB"/>
          <w:rPrChange w:id="958" w:author="Mathias Fuchs" w:date="2020-07-01T16:45:00Z">
            <w:rPr/>
          </w:rPrChange>
        </w:rPr>
        <w:br/>
      </w:r>
      <w:r w:rsidRPr="00B311AC">
        <w:rPr>
          <w:rFonts w:ascii="Wingdings" w:eastAsia="Wingdings" w:hAnsi="Wingdings" w:cs="Wingdings"/>
        </w:rPr>
        <w:t></w:t>
      </w:r>
      <w:r w:rsidRPr="00AD7A73">
        <w:rPr>
          <w:lang w:val="en-GB"/>
          <w:rPrChange w:id="959" w:author="Mathias Fuchs" w:date="2020-07-01T16:45:00Z">
            <w:rPr/>
          </w:rPrChange>
        </w:rPr>
        <w:t xml:space="preserve"> Traceability ist gewährleistet</w:t>
      </w:r>
    </w:p>
    <w:p w14:paraId="7341D323" w14:textId="3CED5871" w:rsidR="00B311AC" w:rsidRDefault="00B311AC" w:rsidP="009C718D">
      <w:pPr>
        <w:pStyle w:val="ListParagraph"/>
        <w:numPr>
          <w:ilvl w:val="0"/>
          <w:numId w:val="8"/>
        </w:numPr>
      </w:pPr>
      <w:r>
        <w:t xml:space="preserve">Zu Überdenken: FS Dokument beinhaltet auch Schnittstellen Beschreibungen und Design Constraints </w:t>
      </w:r>
      <w:r w:rsidRPr="00B311AC">
        <w:rPr>
          <w:rFonts w:ascii="Wingdings" w:eastAsia="Wingdings" w:hAnsi="Wingdings" w:cs="Wingdings"/>
        </w:rPr>
        <w:t></w:t>
      </w:r>
      <w:r>
        <w:t xml:space="preserve"> es gilt zu überlegen ob der eigentliche Teil der Functional Specification vom den beiden anderen Punkten getrennt werden soll</w:t>
      </w:r>
    </w:p>
    <w:p w14:paraId="7866B81F" w14:textId="06286BE4" w:rsidR="00B311AC" w:rsidRDefault="00B311AC" w:rsidP="009C718D">
      <w:pPr>
        <w:pStyle w:val="ListParagraph"/>
        <w:numPr>
          <w:ilvl w:val="0"/>
          <w:numId w:val="8"/>
        </w:numPr>
      </w:pPr>
      <w:r>
        <w:t xml:space="preserve">Functional testing aber auch testing der Facilities </w:t>
      </w:r>
      <w:r w:rsidRPr="00B311AC">
        <w:rPr>
          <w:rFonts w:ascii="Wingdings" w:eastAsia="Wingdings" w:hAnsi="Wingdings" w:cs="Wingdings"/>
        </w:rPr>
        <w:t></w:t>
      </w:r>
      <w:r>
        <w:t xml:space="preserve"> könnten das auch Geräte sein (z.B. automated store?) </w:t>
      </w:r>
      <w:r w:rsidRPr="00B311AC">
        <w:rPr>
          <w:rFonts w:ascii="Wingdings" w:eastAsia="Wingdings" w:hAnsi="Wingdings" w:cs="Wingdings"/>
        </w:rPr>
        <w:t></w:t>
      </w:r>
      <w:r>
        <w:t xml:space="preserve"> hier ist es out of Scope, aber im Outlook abhandeln, wie mit Geräteintegration umgegangen werden könnte.</w:t>
      </w:r>
    </w:p>
    <w:p w14:paraId="752FA6FB" w14:textId="3E9D27C9" w:rsidR="00B311AC" w:rsidRDefault="00B311AC" w:rsidP="00B311AC"/>
    <w:p w14:paraId="2E0C2D73" w14:textId="23AB681E" w:rsidR="00B311AC" w:rsidRDefault="00B311AC" w:rsidP="006A088F">
      <w:pPr>
        <w:pStyle w:val="Heading3"/>
      </w:pPr>
      <w:bookmarkStart w:id="960" w:name="_Toc45032385"/>
      <w:r>
        <w:t>New Elements are Required</w:t>
      </w:r>
      <w:bookmarkEnd w:id="960"/>
    </w:p>
    <w:p w14:paraId="01C5FFFF" w14:textId="6DFABE83" w:rsidR="00B311AC" w:rsidRDefault="00B311AC" w:rsidP="009C718D">
      <w:pPr>
        <w:pStyle w:val="ListParagraph"/>
        <w:numPr>
          <w:ilvl w:val="0"/>
          <w:numId w:val="8"/>
        </w:numPr>
      </w:pPr>
      <w:r>
        <w:t>Tester Role is different</w:t>
      </w:r>
    </w:p>
    <w:p w14:paraId="476B98BB" w14:textId="2E2B6CBA" w:rsidR="00B311AC" w:rsidRDefault="00B311AC" w:rsidP="009C718D">
      <w:pPr>
        <w:pStyle w:val="ListParagraph"/>
        <w:numPr>
          <w:ilvl w:val="0"/>
          <w:numId w:val="8"/>
        </w:numPr>
      </w:pPr>
      <w:r>
        <w:t>Implication on Test Specifications</w:t>
      </w:r>
    </w:p>
    <w:p w14:paraId="52F6EFCA" w14:textId="4603FF3F" w:rsidR="00B311AC" w:rsidRDefault="00B311AC" w:rsidP="00B311AC"/>
    <w:p w14:paraId="46F047E5" w14:textId="0B02EDDE" w:rsidR="00932FCB" w:rsidRDefault="00932FCB" w:rsidP="00B311AC"/>
    <w:p w14:paraId="0A6C10AE" w14:textId="0140B016" w:rsidR="00932FCB" w:rsidRDefault="00932FCB" w:rsidP="00B311AC"/>
    <w:p w14:paraId="29AFFD7B" w14:textId="04127AFA" w:rsidR="00932FCB" w:rsidRDefault="00932FCB" w:rsidP="00B311AC"/>
    <w:p w14:paraId="540477F3" w14:textId="3EB8DD53" w:rsidR="00932FCB" w:rsidRDefault="00932FCB" w:rsidP="00B311AC"/>
    <w:p w14:paraId="550F9158" w14:textId="77777777" w:rsidR="00932FCB" w:rsidRPr="00932FCB" w:rsidRDefault="00932FCB" w:rsidP="00B311AC"/>
    <w:p w14:paraId="65D61840" w14:textId="2658DD85" w:rsidR="00B311AC" w:rsidRPr="00AD7A73" w:rsidRDefault="00B311AC" w:rsidP="006A088F">
      <w:pPr>
        <w:pStyle w:val="Heading3"/>
        <w:rPr>
          <w:lang w:val="en-GB"/>
          <w:rPrChange w:id="961" w:author="Mathias Fuchs" w:date="2020-07-01T16:45:00Z">
            <w:rPr/>
          </w:rPrChange>
        </w:rPr>
      </w:pPr>
      <w:bookmarkStart w:id="962" w:name="_Toc45032386"/>
      <w:r w:rsidRPr="00AD7A73">
        <w:rPr>
          <w:lang w:val="en-GB"/>
          <w:rPrChange w:id="963" w:author="Mathias Fuchs" w:date="2020-07-01T16:45:00Z">
            <w:rPr/>
          </w:rPrChange>
        </w:rPr>
        <w:lastRenderedPageBreak/>
        <w:t>Changes in the Documentation Set-Up</w:t>
      </w:r>
      <w:bookmarkEnd w:id="962"/>
    </w:p>
    <w:p w14:paraId="3A36F189" w14:textId="593E4CDF" w:rsidR="00B311AC" w:rsidRDefault="00F8490B" w:rsidP="00B311AC">
      <w:r>
        <w:rPr>
          <w:noProof/>
          <w:lang w:eastAsia="de-CH"/>
        </w:rPr>
        <w:drawing>
          <wp:inline distT="0" distB="0" distL="0" distR="0" wp14:anchorId="745DC8F8" wp14:editId="29771A72">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1B1E7B82" w14:textId="377A7824" w:rsidR="00B311AC" w:rsidRPr="00B311AC" w:rsidRDefault="00B311AC" w:rsidP="00B311AC">
      <w:r>
        <w:t>Good news for Traceability</w:t>
      </w:r>
    </w:p>
    <w:p w14:paraId="33076940" w14:textId="42391669" w:rsidR="00086BE6" w:rsidRDefault="00086BE6" w:rsidP="006726B6">
      <w:pPr>
        <w:rPr>
          <w:lang w:val="en-GB"/>
        </w:rPr>
      </w:pPr>
    </w:p>
    <w:p w14:paraId="231D94CF" w14:textId="40E29ACC" w:rsidR="006A088F" w:rsidRDefault="006A088F" w:rsidP="006726B6">
      <w:pPr>
        <w:rPr>
          <w:lang w:val="en-GB"/>
        </w:rPr>
      </w:pPr>
    </w:p>
    <w:p w14:paraId="50595688" w14:textId="4617E546" w:rsidR="006A088F" w:rsidRDefault="006A088F" w:rsidP="006726B6">
      <w:pPr>
        <w:rPr>
          <w:lang w:val="en-GB"/>
        </w:rPr>
      </w:pPr>
    </w:p>
    <w:p w14:paraId="5783AFE9" w14:textId="10DCB869" w:rsidR="006A088F" w:rsidRDefault="006A088F" w:rsidP="006A088F">
      <w:pPr>
        <w:pStyle w:val="Heading3"/>
      </w:pPr>
      <w:bookmarkStart w:id="964" w:name="_Toc45032387"/>
      <w:r>
        <w:t>Final Conclusions Part 1</w:t>
      </w:r>
      <w:bookmarkEnd w:id="964"/>
    </w:p>
    <w:p w14:paraId="45CD7DB3" w14:textId="775C169D" w:rsidR="006A088F" w:rsidRDefault="006A088F" w:rsidP="006726B6"/>
    <w:p w14:paraId="22DC7607" w14:textId="5F10374B" w:rsidR="006A088F" w:rsidRDefault="006A088F" w:rsidP="006726B6">
      <w:r>
        <w:t>Es konnte nichts gefunden wrden, was dem Einsatz von BDD automation tools entgegensprechen würden. Im Gegenteil, einige Punkte lassen vermuten, dass es einfacher wird über die automation hinaus</w:t>
      </w:r>
    </w:p>
    <w:p w14:paraId="0C261E74" w14:textId="29B1DCD8" w:rsidR="006A088F" w:rsidRDefault="006A088F" w:rsidP="009C718D">
      <w:pPr>
        <w:pStyle w:val="ListParagraph"/>
        <w:numPr>
          <w:ilvl w:val="0"/>
          <w:numId w:val="8"/>
        </w:numPr>
      </w:pPr>
      <w:r>
        <w:t>Traceability</w:t>
      </w:r>
    </w:p>
    <w:p w14:paraId="27720EE1" w14:textId="0386389C" w:rsidR="006A088F" w:rsidRDefault="006A088F" w:rsidP="009C718D">
      <w:pPr>
        <w:pStyle w:val="ListParagraph"/>
        <w:numPr>
          <w:ilvl w:val="0"/>
          <w:numId w:val="8"/>
        </w:numPr>
      </w:pPr>
      <w:r>
        <w:t>Less redundancy durch zusammenlegung vo FS und OQ Prozess</w:t>
      </w:r>
    </w:p>
    <w:p w14:paraId="4F3674FD" w14:textId="27A1DCC2" w:rsidR="006A088F" w:rsidRDefault="006A088F" w:rsidP="009C718D">
      <w:pPr>
        <w:pStyle w:val="ListParagraph"/>
        <w:numPr>
          <w:ilvl w:val="0"/>
          <w:numId w:val="8"/>
        </w:numPr>
      </w:pPr>
      <w:r>
        <w:t>Aufwertung tester mit zusätzlichem Qualitätscheck.</w:t>
      </w:r>
    </w:p>
    <w:p w14:paraId="079EBE3F" w14:textId="1B44129C" w:rsidR="000719C6" w:rsidRDefault="000719C6" w:rsidP="000719C6"/>
    <w:p w14:paraId="1D8AB12F" w14:textId="54411580" w:rsidR="000719C6" w:rsidRPr="000719C6" w:rsidRDefault="000719C6" w:rsidP="000719C6">
      <w:pPr>
        <w:pStyle w:val="Heading3"/>
      </w:pPr>
      <w:bookmarkStart w:id="965" w:name="_Toc45032388"/>
      <w:r>
        <w:t>Questions araising from part 1</w:t>
      </w:r>
      <w:bookmarkEnd w:id="965"/>
    </w:p>
    <w:p w14:paraId="133A5F2D" w14:textId="480F8D71" w:rsidR="006A088F" w:rsidRDefault="006A088F" w:rsidP="009C718D">
      <w:pPr>
        <w:pStyle w:val="ListParagraph"/>
        <w:numPr>
          <w:ilvl w:val="0"/>
          <w:numId w:val="8"/>
        </w:numPr>
      </w:pPr>
      <w:r>
        <w:t>Zu überprüfen: wenn software nach BDD entwickelt wird, basierend auf den Tests, was hat das für einen Einfluss auf den OQ Prozess?</w:t>
      </w:r>
    </w:p>
    <w:p w14:paraId="16B4576A" w14:textId="1BD1B835" w:rsidR="000719C6" w:rsidRDefault="000719C6" w:rsidP="009C718D">
      <w:pPr>
        <w:pStyle w:val="ListParagraph"/>
        <w:numPr>
          <w:ilvl w:val="0"/>
          <w:numId w:val="8"/>
        </w:numPr>
      </w:pPr>
      <w:r>
        <w:t xml:space="preserve">Document approval und versionierung </w:t>
      </w:r>
      <w:r w:rsidRPr="000719C6">
        <w:rPr>
          <w:rFonts w:ascii="Wingdings" w:eastAsia="Wingdings" w:hAnsi="Wingdings" w:cs="Wingdings"/>
        </w:rPr>
        <w:t></w:t>
      </w:r>
      <w:r>
        <w:t xml:space="preserve"> wie geht man damit um</w:t>
      </w:r>
    </w:p>
    <w:p w14:paraId="6586DB1F" w14:textId="608CC963" w:rsidR="000719C6" w:rsidRDefault="000719C6" w:rsidP="000719C6">
      <w:pPr>
        <w:pStyle w:val="ListParagraph"/>
      </w:pPr>
    </w:p>
    <w:p w14:paraId="1416D061" w14:textId="4A44E4EA" w:rsidR="008C686D" w:rsidRDefault="008C686D" w:rsidP="000719C6">
      <w:pPr>
        <w:pStyle w:val="ListParagraph"/>
      </w:pPr>
    </w:p>
    <w:p w14:paraId="500ED061" w14:textId="682CCD49" w:rsidR="008C686D" w:rsidRDefault="008C686D" w:rsidP="000719C6">
      <w:pPr>
        <w:pStyle w:val="ListParagraph"/>
      </w:pPr>
    </w:p>
    <w:p w14:paraId="19CC4935" w14:textId="29F4257C" w:rsidR="008C686D" w:rsidRPr="008C686D" w:rsidRDefault="008C686D" w:rsidP="008C686D"/>
    <w:p w14:paraId="164EDE9D" w14:textId="6ABEFB55" w:rsidR="008C686D" w:rsidRPr="008C686D" w:rsidRDefault="008C686D" w:rsidP="008C686D"/>
    <w:p w14:paraId="3BBCE4F7" w14:textId="58A89F96" w:rsidR="008C686D" w:rsidRPr="008C686D" w:rsidRDefault="008C686D" w:rsidP="008C686D"/>
    <w:p w14:paraId="57FF1EBF" w14:textId="714B7CBF" w:rsidR="008C686D" w:rsidRPr="008C686D" w:rsidRDefault="008C686D" w:rsidP="008C686D"/>
    <w:p w14:paraId="77FD92C9" w14:textId="55F51C55" w:rsidR="008C686D" w:rsidRPr="008C686D" w:rsidRDefault="008C686D" w:rsidP="008C686D"/>
    <w:p w14:paraId="374CD7B3" w14:textId="19FBBA4F" w:rsidR="008C686D" w:rsidRPr="008C686D" w:rsidRDefault="008C686D" w:rsidP="008C686D"/>
    <w:p w14:paraId="692718BA" w14:textId="1BEC81F9" w:rsidR="008C686D" w:rsidRPr="008C686D" w:rsidRDefault="008C686D" w:rsidP="008C686D"/>
    <w:p w14:paraId="5B42DE3C" w14:textId="2F548727" w:rsidR="008C686D" w:rsidRPr="008C686D" w:rsidRDefault="008C686D" w:rsidP="008C686D"/>
    <w:p w14:paraId="58D1B776" w14:textId="007810F9" w:rsidR="008C686D" w:rsidRDefault="008C686D" w:rsidP="008C686D"/>
    <w:p w14:paraId="192FD18A" w14:textId="2BDB4CF8" w:rsidR="008C686D" w:rsidRPr="008C686D" w:rsidRDefault="008C686D" w:rsidP="008C686D">
      <w:pPr>
        <w:tabs>
          <w:tab w:val="clear" w:pos="851"/>
          <w:tab w:val="left" w:pos="3317"/>
        </w:tabs>
      </w:pPr>
      <w:r>
        <w:tab/>
      </w:r>
    </w:p>
    <w:p w14:paraId="3E5D83A8" w14:textId="78A186D0" w:rsidR="006726B6" w:rsidRDefault="000074C5" w:rsidP="006726B6">
      <w:pPr>
        <w:pStyle w:val="Heading1"/>
        <w:rPr>
          <w:lang w:val="en-GB"/>
        </w:rPr>
      </w:pPr>
      <w:bookmarkStart w:id="966" w:name="_Toc45032389"/>
      <w:r>
        <w:rPr>
          <w:lang w:val="en-GB"/>
        </w:rPr>
        <w:lastRenderedPageBreak/>
        <w:t>Prototyping</w:t>
      </w:r>
      <w:bookmarkEnd w:id="966"/>
    </w:p>
    <w:p w14:paraId="67BDDB30" w14:textId="71B8DFA9" w:rsidR="0070134F" w:rsidRPr="00AD7A73" w:rsidRDefault="000830BD" w:rsidP="0070134F">
      <w:pPr>
        <w:rPr>
          <w:lang w:val="en-GB" w:eastAsia="de-DE"/>
          <w:rPrChange w:id="967" w:author="Mathias Fuchs" w:date="2020-07-01T16:45:00Z">
            <w:rPr>
              <w:lang w:eastAsia="de-DE"/>
            </w:rPr>
          </w:rPrChange>
        </w:rPr>
      </w:pPr>
      <w:r w:rsidRPr="00AD7A73">
        <w:rPr>
          <w:lang w:val="en-GB" w:eastAsia="de-DE"/>
          <w:rPrChange w:id="968" w:author="Mathias Fuchs" w:date="2020-07-01T16:45:00Z">
            <w:rPr>
              <w:lang w:eastAsia="de-DE"/>
            </w:rPr>
          </w:rPrChange>
        </w:rPr>
        <w:t xml:space="preserve">Based on the findings as described in the previous chapters, a prototype was created to provide a proof of concept, or to highlight the GAMP5 requirements for which OQ automation </w:t>
      </w:r>
      <w:r w:rsidR="00B82D41" w:rsidRPr="00AD7A73">
        <w:rPr>
          <w:lang w:val="en-GB" w:eastAsia="de-DE"/>
          <w:rPrChange w:id="969" w:author="Mathias Fuchs" w:date="2020-07-01T16:45:00Z">
            <w:rPr>
              <w:lang w:eastAsia="de-DE"/>
            </w:rPr>
          </w:rPrChange>
        </w:rPr>
        <w:t>might</w:t>
      </w:r>
      <w:r w:rsidRPr="00AD7A73">
        <w:rPr>
          <w:lang w:val="en-GB" w:eastAsia="de-DE"/>
          <w:rPrChange w:id="970" w:author="Mathias Fuchs" w:date="2020-07-01T16:45:00Z">
            <w:rPr>
              <w:lang w:eastAsia="de-DE"/>
            </w:rPr>
          </w:rPrChange>
        </w:rPr>
        <w:t xml:space="preserve"> fail.</w:t>
      </w:r>
    </w:p>
    <w:p w14:paraId="32A574A7" w14:textId="2F1B42D6" w:rsidR="000830BD" w:rsidRPr="00AD7A73" w:rsidRDefault="000830BD" w:rsidP="0070134F">
      <w:pPr>
        <w:rPr>
          <w:lang w:val="en-GB" w:eastAsia="de-DE"/>
          <w:rPrChange w:id="971" w:author="Mathias Fuchs" w:date="2020-07-01T16:45:00Z">
            <w:rPr>
              <w:lang w:eastAsia="de-DE"/>
            </w:rPr>
          </w:rPrChange>
        </w:rPr>
      </w:pPr>
      <w:r w:rsidRPr="00AD7A73">
        <w:rPr>
          <w:lang w:val="en-GB" w:eastAsia="de-DE"/>
          <w:rPrChange w:id="972" w:author="Mathias Fuchs" w:date="2020-07-01T16:45:00Z">
            <w:rPr>
              <w:lang w:eastAsia="de-DE"/>
            </w:rPr>
          </w:rPrChange>
        </w:rPr>
        <w:t xml:space="preserve">Explicitly excluded from prototyping is the creation of SOPs and a test plan. Where necessary for the understanding, aspects normally found in SOPs </w:t>
      </w:r>
      <w:r w:rsidR="00B82D41" w:rsidRPr="00AD7A73">
        <w:rPr>
          <w:lang w:val="en-GB" w:eastAsia="de-DE"/>
          <w:rPrChange w:id="973" w:author="Mathias Fuchs" w:date="2020-07-01T16:45:00Z">
            <w:rPr>
              <w:lang w:eastAsia="de-DE"/>
            </w:rPr>
          </w:rPrChange>
        </w:rPr>
        <w:t>or</w:t>
      </w:r>
      <w:r w:rsidR="005A65B6" w:rsidRPr="00AD7A73">
        <w:rPr>
          <w:lang w:val="en-GB" w:eastAsia="de-DE"/>
          <w:rPrChange w:id="974" w:author="Mathias Fuchs" w:date="2020-07-01T16:45:00Z">
            <w:rPr>
              <w:lang w:eastAsia="de-DE"/>
            </w:rPr>
          </w:rPrChange>
        </w:rPr>
        <w:t xml:space="preserve"> in</w:t>
      </w:r>
      <w:r w:rsidRPr="00AD7A73">
        <w:rPr>
          <w:lang w:val="en-GB" w:eastAsia="de-DE"/>
          <w:rPrChange w:id="975" w:author="Mathias Fuchs" w:date="2020-07-01T16:45:00Z">
            <w:rPr>
              <w:lang w:eastAsia="de-DE"/>
            </w:rPr>
          </w:rPrChange>
        </w:rPr>
        <w:t xml:space="preserve"> the test plan was introduced in the test specification</w:t>
      </w:r>
      <w:r w:rsidR="00B82D41" w:rsidRPr="00AD7A73">
        <w:rPr>
          <w:lang w:val="en-GB" w:eastAsia="de-DE"/>
          <w:rPrChange w:id="976" w:author="Mathias Fuchs" w:date="2020-07-01T16:45:00Z">
            <w:rPr>
              <w:lang w:eastAsia="de-DE"/>
            </w:rPr>
          </w:rPrChange>
        </w:rPr>
        <w:t xml:space="preserve"> or are found in this thesis</w:t>
      </w:r>
      <w:r w:rsidRPr="00AD7A73">
        <w:rPr>
          <w:lang w:val="en-GB" w:eastAsia="de-DE"/>
          <w:rPrChange w:id="977" w:author="Mathias Fuchs" w:date="2020-07-01T16:45:00Z">
            <w:rPr>
              <w:lang w:eastAsia="de-DE"/>
            </w:rPr>
          </w:rPrChange>
        </w:rPr>
        <w:t xml:space="preserve">. </w:t>
      </w:r>
    </w:p>
    <w:p w14:paraId="721CA956" w14:textId="571067EF" w:rsidR="000830BD" w:rsidRPr="00AD7A73" w:rsidRDefault="000830BD" w:rsidP="0070134F">
      <w:pPr>
        <w:rPr>
          <w:lang w:val="en-GB" w:eastAsia="de-DE"/>
          <w:rPrChange w:id="978" w:author="Mathias Fuchs" w:date="2020-07-01T16:45:00Z">
            <w:rPr>
              <w:lang w:eastAsia="de-DE"/>
            </w:rPr>
          </w:rPrChange>
        </w:rPr>
      </w:pPr>
      <w:r w:rsidRPr="00AD7A73">
        <w:rPr>
          <w:lang w:val="en-GB" w:eastAsia="de-DE"/>
          <w:rPrChange w:id="979" w:author="Mathias Fuchs" w:date="2020-07-01T16:45:00Z">
            <w:rPr>
              <w:lang w:eastAsia="de-DE"/>
            </w:rPr>
          </w:rPrChange>
        </w:rPr>
        <w:t xml:space="preserve">Further excluded was the validation of the test automation tools. </w:t>
      </w:r>
      <w:r w:rsidR="00B82D41" w:rsidRPr="00AD7A73">
        <w:rPr>
          <w:lang w:val="en-GB" w:eastAsia="de-DE"/>
          <w:rPrChange w:id="980" w:author="Mathias Fuchs" w:date="2020-07-01T16:45:00Z">
            <w:rPr>
              <w:lang w:eastAsia="de-DE"/>
            </w:rPr>
          </w:rPrChange>
        </w:rPr>
        <w:t>Nevertheless, some thoughts about the validation of the tools will be described</w:t>
      </w:r>
      <w:r w:rsidR="002629A0" w:rsidRPr="00AD7A73">
        <w:rPr>
          <w:lang w:val="en-GB" w:eastAsia="de-DE"/>
          <w:rPrChange w:id="981" w:author="Mathias Fuchs" w:date="2020-07-01T16:45:00Z">
            <w:rPr>
              <w:lang w:eastAsia="de-DE"/>
            </w:rPr>
          </w:rPrChange>
        </w:rPr>
        <w:t xml:space="preserve"> as foreseen according to the research question in the introduction </w:t>
      </w:r>
      <w:r w:rsidR="002629A0" w:rsidRPr="00AD7A73">
        <w:rPr>
          <w:highlight w:val="yellow"/>
          <w:lang w:val="en-GB" w:eastAsia="de-DE"/>
          <w:rPrChange w:id="982" w:author="Mathias Fuchs" w:date="2020-07-01T16:45:00Z">
            <w:rPr>
              <w:highlight w:val="yellow"/>
              <w:lang w:eastAsia="de-DE"/>
            </w:rPr>
          </w:rPrChange>
        </w:rPr>
        <w:t>(</w:t>
      </w:r>
      <w:r w:rsidR="002629A0" w:rsidRPr="009516AD">
        <w:rPr>
          <w:rFonts w:ascii="Wingdings" w:eastAsia="Wingdings" w:hAnsi="Wingdings" w:cs="Wingdings"/>
          <w:highlight w:val="yellow"/>
          <w:lang w:eastAsia="de-DE"/>
        </w:rPr>
        <w:t></w:t>
      </w:r>
      <w:r w:rsidR="002629A0" w:rsidRPr="00AD7A73">
        <w:rPr>
          <w:highlight w:val="yellow"/>
          <w:lang w:val="en-GB" w:eastAsia="de-DE"/>
          <w:rPrChange w:id="983" w:author="Mathias Fuchs" w:date="2020-07-01T16:45:00Z">
            <w:rPr>
              <w:highlight w:val="yellow"/>
              <w:lang w:eastAsia="de-DE"/>
            </w:rPr>
          </w:rPrChange>
        </w:rPr>
        <w:t xml:space="preserve"> link auf Kapitel</w:t>
      </w:r>
      <w:r w:rsidR="002629A0" w:rsidRPr="00AD7A73">
        <w:rPr>
          <w:lang w:val="en-GB" w:eastAsia="de-DE"/>
          <w:rPrChange w:id="984" w:author="Mathias Fuchs" w:date="2020-07-01T16:45:00Z">
            <w:rPr>
              <w:lang w:eastAsia="de-DE"/>
            </w:rPr>
          </w:rPrChange>
        </w:rPr>
        <w:t>)</w:t>
      </w:r>
      <w:r w:rsidR="00B82D41" w:rsidRPr="00AD7A73">
        <w:rPr>
          <w:lang w:val="en-GB" w:eastAsia="de-DE"/>
          <w:rPrChange w:id="985" w:author="Mathias Fuchs" w:date="2020-07-01T16:45:00Z">
            <w:rPr>
              <w:lang w:eastAsia="de-DE"/>
            </w:rPr>
          </w:rPrChange>
        </w:rPr>
        <w:t>.</w:t>
      </w:r>
    </w:p>
    <w:p w14:paraId="4C86C807" w14:textId="2D114BDE" w:rsidR="00B82D41" w:rsidRPr="00AD7A73" w:rsidRDefault="00B82D41" w:rsidP="0070134F">
      <w:pPr>
        <w:rPr>
          <w:lang w:val="en-GB" w:eastAsia="de-DE"/>
          <w:rPrChange w:id="986" w:author="Mathias Fuchs" w:date="2020-07-01T16:45:00Z">
            <w:rPr>
              <w:lang w:eastAsia="de-DE"/>
            </w:rPr>
          </w:rPrChange>
        </w:rPr>
      </w:pPr>
      <w:r w:rsidRPr="00AD7A73">
        <w:rPr>
          <w:lang w:val="en-GB" w:eastAsia="de-DE"/>
          <w:rPrChange w:id="987" w:author="Mathias Fuchs" w:date="2020-07-01T16:45:00Z">
            <w:rPr>
              <w:lang w:eastAsia="de-DE"/>
            </w:rPr>
          </w:rPrChange>
        </w:rPr>
        <w:t>The prototype is based on</w:t>
      </w:r>
      <w:ins w:id="988" w:author="Mathias Fuchs" w:date="2020-06-30T15:44:00Z">
        <w:r w:rsidR="001D2147" w:rsidRPr="001D2147">
          <w:rPr>
            <w:lang w:val="en-GB" w:eastAsia="de-DE"/>
            <w:rPrChange w:id="989" w:author="Mathias Fuchs" w:date="2020-06-30T15:44:00Z">
              <w:rPr>
                <w:lang w:eastAsia="de-DE"/>
              </w:rPr>
            </w:rPrChange>
          </w:rPr>
          <w:t xml:space="preserve"> </w:t>
        </w:r>
        <w:r w:rsidR="001D2147">
          <w:rPr>
            <w:lang w:val="en-GB" w:eastAsia="de-DE"/>
          </w:rPr>
          <w:t>example use cases</w:t>
        </w:r>
      </w:ins>
      <w:r w:rsidRPr="00AD7A73">
        <w:rPr>
          <w:lang w:val="en-GB" w:eastAsia="de-DE"/>
          <w:rPrChange w:id="990" w:author="Mathias Fuchs" w:date="2020-07-01T16:45:00Z">
            <w:rPr>
              <w:lang w:eastAsia="de-DE"/>
            </w:rPr>
          </w:rPrChange>
        </w:rPr>
        <w:t xml:space="preserve"> </w:t>
      </w:r>
      <w:del w:id="991" w:author="Mathias Fuchs" w:date="2020-06-30T15:44:00Z">
        <w:r w:rsidRPr="00AD7A73" w:rsidDel="001D2147">
          <w:rPr>
            <w:lang w:val="en-GB" w:eastAsia="de-DE"/>
            <w:rPrChange w:id="992" w:author="Mathias Fuchs" w:date="2020-07-01T16:45:00Z">
              <w:rPr>
                <w:lang w:eastAsia="de-DE"/>
              </w:rPr>
            </w:rPrChange>
          </w:rPr>
          <w:delText xml:space="preserve">a fictive situation </w:delText>
        </w:r>
      </w:del>
      <w:ins w:id="993" w:author="Mathias Fuchs" w:date="2020-06-30T15:44:00Z">
        <w:r w:rsidR="001D2147" w:rsidRPr="001D2147">
          <w:rPr>
            <w:lang w:val="en-GB" w:eastAsia="de-DE"/>
            <w:rPrChange w:id="994" w:author="Mathias Fuchs" w:date="2020-06-30T15:44:00Z">
              <w:rPr>
                <w:lang w:eastAsia="de-DE"/>
              </w:rPr>
            </w:rPrChange>
          </w:rPr>
          <w:t xml:space="preserve"> </w:t>
        </w:r>
      </w:ins>
      <w:del w:id="995" w:author="Mathias Fuchs" w:date="2020-06-30T15:44:00Z">
        <w:r w:rsidRPr="00AD7A73" w:rsidDel="001D2147">
          <w:rPr>
            <w:lang w:val="en-GB" w:eastAsia="de-DE"/>
            <w:rPrChange w:id="996" w:author="Mathias Fuchs" w:date="2020-07-01T16:45:00Z">
              <w:rPr>
                <w:lang w:eastAsia="de-DE"/>
              </w:rPr>
            </w:rPrChange>
          </w:rPr>
          <w:delText>with fictive players</w:delText>
        </w:r>
      </w:del>
      <w:ins w:id="997" w:author="Mathias Fuchs" w:date="2020-06-30T15:44:00Z">
        <w:r w:rsidR="001D2147" w:rsidRPr="001D2147">
          <w:rPr>
            <w:lang w:val="en-GB" w:eastAsia="de-DE"/>
            <w:rPrChange w:id="998" w:author="Mathias Fuchs" w:date="2020-06-30T15:45:00Z">
              <w:rPr>
                <w:lang w:eastAsia="de-DE"/>
              </w:rPr>
            </w:rPrChange>
          </w:rPr>
          <w:t xml:space="preserve">and </w:t>
        </w:r>
      </w:ins>
      <w:ins w:id="999" w:author="Mathias Fuchs" w:date="2020-07-01T17:08:00Z">
        <w:r w:rsidR="00CF7193" w:rsidRPr="00CF7193">
          <w:rPr>
            <w:lang w:val="en-GB" w:eastAsia="de-DE"/>
          </w:rPr>
          <w:t>exemplary</w:t>
        </w:r>
      </w:ins>
      <w:ins w:id="1000" w:author="Mathias Fuchs" w:date="2020-06-30T15:44:00Z">
        <w:r w:rsidR="001D2147" w:rsidRPr="001D2147">
          <w:rPr>
            <w:lang w:val="en-GB" w:eastAsia="de-DE"/>
            <w:rPrChange w:id="1001" w:author="Mathias Fuchs" w:date="2020-06-30T15:45:00Z">
              <w:rPr>
                <w:lang w:eastAsia="de-DE"/>
              </w:rPr>
            </w:rPrChange>
          </w:rPr>
          <w:t xml:space="preserve"> personas</w:t>
        </w:r>
      </w:ins>
      <w:r w:rsidRPr="00AD7A73">
        <w:rPr>
          <w:lang w:val="en-GB" w:eastAsia="de-DE"/>
          <w:rPrChange w:id="1002" w:author="Mathias Fuchs" w:date="2020-07-01T16:45:00Z">
            <w:rPr>
              <w:lang w:eastAsia="de-DE"/>
            </w:rPr>
          </w:rPrChange>
        </w:rPr>
        <w:t xml:space="preserve"> </w:t>
      </w:r>
      <w:del w:id="1003" w:author="Mathias Fuchs" w:date="2020-06-30T15:45:00Z">
        <w:r w:rsidRPr="00AD7A73" w:rsidDel="001D2147">
          <w:rPr>
            <w:lang w:val="en-GB" w:eastAsia="de-DE"/>
            <w:rPrChange w:id="1004" w:author="Mathias Fuchs" w:date="2020-07-01T16:45:00Z">
              <w:rPr>
                <w:lang w:eastAsia="de-DE"/>
              </w:rPr>
            </w:rPrChange>
          </w:rPr>
          <w:delText xml:space="preserve">(even if real names were used) </w:delText>
        </w:r>
      </w:del>
      <w:r w:rsidR="00F50F4B" w:rsidRPr="00AD7A73">
        <w:rPr>
          <w:lang w:val="en-GB" w:eastAsia="de-DE"/>
          <w:rPrChange w:id="1005" w:author="Mathias Fuchs" w:date="2020-07-01T16:45:00Z">
            <w:rPr>
              <w:lang w:eastAsia="de-DE"/>
            </w:rPr>
          </w:rPrChange>
        </w:rPr>
        <w:t>e</w:t>
      </w:r>
      <w:r w:rsidRPr="00AD7A73">
        <w:rPr>
          <w:lang w:val="en-GB" w:eastAsia="de-DE"/>
          <w:rPrChange w:id="1006" w:author="Mathias Fuchs" w:date="2020-07-01T16:45:00Z">
            <w:rPr>
              <w:lang w:eastAsia="de-DE"/>
            </w:rPr>
          </w:rPrChange>
        </w:rPr>
        <w:t xml:space="preserve">ven though a scenario was used, that could be part of a </w:t>
      </w:r>
      <w:r w:rsidR="005A65B6" w:rsidRPr="00AD7A73">
        <w:rPr>
          <w:lang w:val="en-GB" w:eastAsia="de-DE"/>
          <w:rPrChange w:id="1007" w:author="Mathias Fuchs" w:date="2020-07-01T16:45:00Z">
            <w:rPr>
              <w:lang w:eastAsia="de-DE"/>
            </w:rPr>
          </w:rPrChange>
        </w:rPr>
        <w:t>clinical trial</w:t>
      </w:r>
      <w:r w:rsidRPr="00AD7A73">
        <w:rPr>
          <w:lang w:val="en-GB" w:eastAsia="de-DE"/>
          <w:rPrChange w:id="1008" w:author="Mathias Fuchs" w:date="2020-07-01T16:45:00Z">
            <w:rPr>
              <w:lang w:eastAsia="de-DE"/>
            </w:rPr>
          </w:rPrChange>
        </w:rPr>
        <w:t xml:space="preserve"> scenario especially in respect to the business requirements. </w:t>
      </w:r>
    </w:p>
    <w:p w14:paraId="7960DB41" w14:textId="0D5D28DA" w:rsidR="00B82D41" w:rsidRPr="00AD7A73" w:rsidRDefault="00AD7A73" w:rsidP="0070134F">
      <w:pPr>
        <w:rPr>
          <w:lang w:val="en-GB" w:eastAsia="de-DE"/>
          <w:rPrChange w:id="1009" w:author="Mathias Fuchs" w:date="2020-07-01T16:45:00Z">
            <w:rPr>
              <w:lang w:eastAsia="de-DE"/>
            </w:rPr>
          </w:rPrChange>
        </w:rPr>
      </w:pPr>
      <w:ins w:id="1010" w:author="Mathias Fuchs" w:date="2020-07-01T16:46:00Z">
        <w:r>
          <w:rPr>
            <w:lang w:val="en-GB" w:eastAsia="de-DE"/>
          </w:rPr>
          <w:t xml:space="preserve">To better demonstrate the approach </w:t>
        </w:r>
      </w:ins>
      <w:del w:id="1011" w:author="Mathias Fuchs" w:date="2020-07-01T16:46:00Z">
        <w:r w:rsidR="00B82D41" w:rsidRPr="00AD7A73" w:rsidDel="00AD7A73">
          <w:rPr>
            <w:lang w:val="en-GB" w:eastAsia="de-DE"/>
            <w:rPrChange w:id="1012" w:author="Mathias Fuchs" w:date="2020-07-01T16:45:00Z">
              <w:rPr>
                <w:lang w:eastAsia="de-DE"/>
              </w:rPr>
            </w:rPrChange>
          </w:rPr>
          <w:delText xml:space="preserve">The </w:delText>
        </w:r>
      </w:del>
      <w:ins w:id="1013" w:author="Mathias Fuchs" w:date="2020-07-01T16:46:00Z">
        <w:r>
          <w:rPr>
            <w:lang w:val="en-GB" w:eastAsia="de-DE"/>
          </w:rPr>
          <w:t>a</w:t>
        </w:r>
        <w:r w:rsidRPr="00AD7A73">
          <w:rPr>
            <w:lang w:val="en-GB" w:eastAsia="de-DE"/>
            <w:rPrChange w:id="1014" w:author="Mathias Fuchs" w:date="2020-07-01T16:45:00Z">
              <w:rPr>
                <w:lang w:eastAsia="de-DE"/>
              </w:rPr>
            </w:rPrChange>
          </w:rPr>
          <w:t xml:space="preserve"> </w:t>
        </w:r>
      </w:ins>
      <w:r w:rsidR="00B82D41" w:rsidRPr="00AD7A73">
        <w:rPr>
          <w:lang w:val="en-GB" w:eastAsia="de-DE"/>
          <w:rPrChange w:id="1015" w:author="Mathias Fuchs" w:date="2020-07-01T16:45:00Z">
            <w:rPr>
              <w:lang w:eastAsia="de-DE"/>
            </w:rPr>
          </w:rPrChange>
        </w:rPr>
        <w:t xml:space="preserve">business app (JBA) was </w:t>
      </w:r>
      <w:del w:id="1016" w:author="Mathias Fuchs" w:date="2020-07-01T16:46:00Z">
        <w:r w:rsidR="00B82D41" w:rsidRPr="00AD7A73" w:rsidDel="00AD7A73">
          <w:rPr>
            <w:lang w:val="en-GB" w:eastAsia="de-DE"/>
            <w:rPrChange w:id="1017" w:author="Mathias Fuchs" w:date="2020-07-01T16:45:00Z">
              <w:rPr>
                <w:lang w:eastAsia="de-DE"/>
              </w:rPr>
            </w:rPrChange>
          </w:rPr>
          <w:delText xml:space="preserve">only </w:delText>
        </w:r>
      </w:del>
      <w:r w:rsidR="00B82D41" w:rsidRPr="00AD7A73">
        <w:rPr>
          <w:lang w:val="en-GB" w:eastAsia="de-DE"/>
          <w:rPrChange w:id="1018" w:author="Mathias Fuchs" w:date="2020-07-01T16:45:00Z">
            <w:rPr>
              <w:lang w:eastAsia="de-DE"/>
            </w:rPr>
          </w:rPrChange>
        </w:rPr>
        <w:t>implemented</w:t>
      </w:r>
      <w:ins w:id="1019" w:author="Mathias Fuchs" w:date="2020-07-01T16:46:00Z">
        <w:r>
          <w:rPr>
            <w:lang w:val="en-GB" w:eastAsia="de-DE"/>
          </w:rPr>
          <w:t xml:space="preserve">. </w:t>
        </w:r>
      </w:ins>
      <w:ins w:id="1020" w:author="Mathias Fuchs" w:date="2020-07-01T16:47:00Z">
        <w:r>
          <w:rPr>
            <w:lang w:val="en-GB" w:eastAsia="de-DE"/>
          </w:rPr>
          <w:t>The JBA App implements a minimum set of features without claiming any commercial or productive usage.</w:t>
        </w:r>
      </w:ins>
      <w:del w:id="1021" w:author="Mathias Fuchs" w:date="2020-07-01T16:49:00Z">
        <w:r w:rsidR="00B82D41" w:rsidRPr="00AD7A73" w:rsidDel="00AD7A73">
          <w:rPr>
            <w:lang w:val="en-GB" w:eastAsia="de-DE"/>
            <w:rPrChange w:id="1022" w:author="Mathias Fuchs" w:date="2020-07-01T16:45:00Z">
              <w:rPr>
                <w:lang w:eastAsia="de-DE"/>
              </w:rPr>
            </w:rPrChange>
          </w:rPr>
          <w:delText xml:space="preserve"> to the point to show how a specific GAMP5 requirement could be fulfilled. </w:delText>
        </w:r>
        <w:r w:rsidR="004E54F9" w:rsidRPr="00AD7A73" w:rsidDel="00AD7A73">
          <w:rPr>
            <w:lang w:val="en-GB" w:eastAsia="de-DE"/>
            <w:rPrChange w:id="1023" w:author="Mathias Fuchs" w:date="2020-07-01T16:45:00Z">
              <w:rPr>
                <w:lang w:eastAsia="de-DE"/>
              </w:rPr>
            </w:rPrChange>
          </w:rPr>
          <w:delText>There is no functionality that would be ready to be used in a real situation.</w:delText>
        </w:r>
      </w:del>
    </w:p>
    <w:p w14:paraId="775414D1" w14:textId="6FAF97B3" w:rsidR="000A179F" w:rsidRPr="00AD7A73" w:rsidRDefault="000A179F" w:rsidP="0070134F">
      <w:pPr>
        <w:rPr>
          <w:lang w:val="en-GB" w:eastAsia="de-DE"/>
          <w:rPrChange w:id="1024" w:author="Mathias Fuchs" w:date="2020-07-01T16:45:00Z">
            <w:rPr>
              <w:lang w:eastAsia="de-DE"/>
            </w:rPr>
          </w:rPrChange>
        </w:rPr>
      </w:pPr>
    </w:p>
    <w:p w14:paraId="3E5B9EF2" w14:textId="2E7D2666" w:rsidR="000A179F" w:rsidRPr="00071C8A" w:rsidRDefault="000A179F" w:rsidP="0070134F">
      <w:pPr>
        <w:rPr>
          <w:highlight w:val="yellow"/>
          <w:lang w:eastAsia="de-DE"/>
        </w:rPr>
      </w:pPr>
      <w:r w:rsidRPr="00071C8A">
        <w:rPr>
          <w:highlight w:val="yellow"/>
          <w:lang w:eastAsia="de-DE"/>
        </w:rPr>
        <w:t>Coding guideline : Parallel versionierung</w:t>
      </w:r>
    </w:p>
    <w:p w14:paraId="1236F398" w14:textId="0E53FF49" w:rsidR="000A179F" w:rsidRPr="00071C8A" w:rsidRDefault="000A179F" w:rsidP="0070134F">
      <w:pPr>
        <w:rPr>
          <w:highlight w:val="yellow"/>
          <w:lang w:eastAsia="de-DE"/>
        </w:rPr>
      </w:pPr>
      <w:r w:rsidRPr="00071C8A">
        <w:rPr>
          <w:highlight w:val="yellow"/>
          <w:lang w:eastAsia="de-DE"/>
        </w:rPr>
        <w:t>Elektronisches Dokuemntenmanagement</w:t>
      </w:r>
    </w:p>
    <w:p w14:paraId="47754FC3" w14:textId="5E63BC24" w:rsidR="000A179F" w:rsidRPr="00071C8A" w:rsidRDefault="000A179F" w:rsidP="0070134F">
      <w:pPr>
        <w:rPr>
          <w:highlight w:val="yellow"/>
          <w:lang w:eastAsia="de-DE"/>
        </w:rPr>
      </w:pPr>
      <w:r w:rsidRPr="00071C8A">
        <w:rPr>
          <w:highlight w:val="yellow"/>
          <w:lang w:eastAsia="de-DE"/>
        </w:rPr>
        <w:t>Signaturen out of scope</w:t>
      </w:r>
    </w:p>
    <w:p w14:paraId="1FA8E5AF" w14:textId="77777777" w:rsidR="00A669A4" w:rsidRPr="00071C8A" w:rsidRDefault="000A179F" w:rsidP="0070134F">
      <w:pPr>
        <w:rPr>
          <w:highlight w:val="yellow"/>
          <w:lang w:eastAsia="de-DE"/>
        </w:rPr>
      </w:pPr>
      <w:r w:rsidRPr="00071C8A">
        <w:rPr>
          <w:highlight w:val="yellow"/>
          <w:lang w:eastAsia="de-DE"/>
        </w:rPr>
        <w:t xml:space="preserve">Ziel des Audits ist sicher zu stellen, das die OQ  einer App automatisch durchgeführt werden. </w:t>
      </w:r>
    </w:p>
    <w:p w14:paraId="3335A571" w14:textId="43F3078B" w:rsidR="000A179F" w:rsidRPr="00AD7A73" w:rsidRDefault="00A669A4" w:rsidP="0070134F">
      <w:pPr>
        <w:rPr>
          <w:lang w:val="en-GB" w:eastAsia="de-DE"/>
          <w:rPrChange w:id="1025" w:author="Mathias Fuchs" w:date="2020-07-01T16:45:00Z">
            <w:rPr>
              <w:lang w:eastAsia="de-DE"/>
            </w:rPr>
          </w:rPrChange>
        </w:rPr>
      </w:pPr>
      <w:r w:rsidRPr="00AD7A73">
        <w:rPr>
          <w:highlight w:val="yellow"/>
          <w:lang w:val="en-GB" w:eastAsia="de-DE"/>
          <w:rPrChange w:id="1026" w:author="Mathias Fuchs" w:date="2020-07-01T16:45:00Z">
            <w:rPr>
              <w:highlight w:val="yellow"/>
              <w:lang w:eastAsia="de-DE"/>
            </w:rPr>
          </w:rPrChange>
        </w:rPr>
        <w:t>Aufzunehmen: Kompare Funktion</w:t>
      </w:r>
      <w:r w:rsidR="00CA34AF" w:rsidRPr="00AD7A73">
        <w:rPr>
          <w:highlight w:val="yellow"/>
          <w:lang w:val="en-GB" w:eastAsia="de-DE"/>
          <w:rPrChange w:id="1027" w:author="Mathias Fuchs" w:date="2020-07-01T16:45:00Z">
            <w:rPr>
              <w:highlight w:val="yellow"/>
              <w:lang w:eastAsia="de-DE"/>
            </w:rPr>
          </w:rPrChange>
        </w:rPr>
        <w:t xml:space="preserve"> in der Diskussion </w:t>
      </w:r>
      <w:r w:rsidR="00CA34AF" w:rsidRPr="00071C8A">
        <w:rPr>
          <w:rFonts w:ascii="Wingdings" w:eastAsia="Wingdings" w:hAnsi="Wingdings" w:cs="Wingdings"/>
          <w:highlight w:val="yellow"/>
          <w:lang w:eastAsia="de-DE"/>
        </w:rPr>
        <w:t></w:t>
      </w:r>
      <w:r w:rsidR="00CA34AF" w:rsidRPr="00AD7A73">
        <w:rPr>
          <w:highlight w:val="yellow"/>
          <w:lang w:val="en-GB" w:eastAsia="de-DE"/>
          <w:rPrChange w:id="1028" w:author="Mathias Fuchs" w:date="2020-07-01T16:45:00Z">
            <w:rPr>
              <w:highlight w:val="yellow"/>
              <w:lang w:eastAsia="de-DE"/>
            </w:rPr>
          </w:rPrChange>
        </w:rPr>
        <w:t xml:space="preserve"> What turned out during the audit was the compare function, which is an interesting tool for the QA (review by exception)</w:t>
      </w:r>
    </w:p>
    <w:p w14:paraId="260B08F1" w14:textId="2457E333" w:rsidR="0070134F" w:rsidRDefault="00EE7577" w:rsidP="0070134F">
      <w:pPr>
        <w:pStyle w:val="Heading2"/>
        <w:rPr>
          <w:lang w:val="en-GB"/>
        </w:rPr>
      </w:pPr>
      <w:bookmarkStart w:id="1029" w:name="_Toc45032390"/>
      <w:r>
        <w:t xml:space="preserve">System Context and </w:t>
      </w:r>
      <w:r w:rsidR="0070134F">
        <w:rPr>
          <w:lang w:val="en-GB"/>
        </w:rPr>
        <w:t>Application Design</w:t>
      </w:r>
      <w:bookmarkEnd w:id="1029"/>
    </w:p>
    <w:p w14:paraId="30F70AA5" w14:textId="38757714" w:rsidR="00FA56AA" w:rsidRPr="00AD7A73" w:rsidRDefault="006C18FD" w:rsidP="0070134F">
      <w:pPr>
        <w:rPr>
          <w:lang w:val="en-GB" w:eastAsia="de-DE"/>
          <w:rPrChange w:id="1030" w:author="Mathias Fuchs" w:date="2020-07-01T16:45:00Z">
            <w:rPr>
              <w:lang w:eastAsia="de-DE"/>
            </w:rPr>
          </w:rPrChange>
        </w:rPr>
      </w:pPr>
      <w:r w:rsidRPr="00AD7A73">
        <w:rPr>
          <w:lang w:val="en-GB" w:eastAsia="de-DE"/>
          <w:rPrChange w:id="1031" w:author="Mathias Fuchs" w:date="2020-07-01T16:45:00Z">
            <w:rPr>
              <w:lang w:eastAsia="de-DE"/>
            </w:rPr>
          </w:rPrChange>
        </w:rPr>
        <w:t xml:space="preserve">The </w:t>
      </w:r>
      <w:ins w:id="1032" w:author="Mathias Fuchs" w:date="2020-07-02T13:04:00Z">
        <w:r w:rsidR="00722A27">
          <w:rPr>
            <w:lang w:val="en-GB" w:eastAsia="de-DE"/>
          </w:rPr>
          <w:t xml:space="preserve">complete </w:t>
        </w:r>
      </w:ins>
      <w:r w:rsidRPr="00AD7A73">
        <w:rPr>
          <w:lang w:val="en-GB" w:eastAsia="de-DE"/>
          <w:rPrChange w:id="1033" w:author="Mathias Fuchs" w:date="2020-07-01T16:45:00Z">
            <w:rPr>
              <w:lang w:eastAsia="de-DE"/>
            </w:rPr>
          </w:rPrChange>
        </w:rPr>
        <w:t>prototype</w:t>
      </w:r>
      <w:ins w:id="1034" w:author="Mathias Fuchs" w:date="2020-07-02T13:04:00Z">
        <w:r w:rsidR="00722A27">
          <w:rPr>
            <w:lang w:val="en-GB" w:eastAsia="de-DE"/>
          </w:rPr>
          <w:t xml:space="preserve"> system</w:t>
        </w:r>
      </w:ins>
      <w:r w:rsidRPr="00AD7A73">
        <w:rPr>
          <w:lang w:val="en-GB" w:eastAsia="de-DE"/>
          <w:rPrChange w:id="1035" w:author="Mathias Fuchs" w:date="2020-07-01T16:45:00Z">
            <w:rPr>
              <w:lang w:eastAsia="de-DE"/>
            </w:rPr>
          </w:rPrChange>
        </w:rPr>
        <w:t xml:space="preserve"> consists of three independent applications</w:t>
      </w:r>
      <w:r w:rsidR="00FA56AA" w:rsidRPr="00AD7A73">
        <w:rPr>
          <w:lang w:val="en-GB" w:eastAsia="de-DE"/>
          <w:rPrChange w:id="1036" w:author="Mathias Fuchs" w:date="2020-07-01T16:45:00Z">
            <w:rPr>
              <w:lang w:eastAsia="de-DE"/>
            </w:rPr>
          </w:rPrChange>
        </w:rPr>
        <w:t xml:space="preserve"> as shown </w:t>
      </w:r>
      <w:r w:rsidR="00FA56AA" w:rsidRPr="00AD7A73">
        <w:rPr>
          <w:highlight w:val="yellow"/>
          <w:lang w:val="en-GB" w:eastAsia="de-DE"/>
          <w:rPrChange w:id="1037" w:author="Mathias Fuchs" w:date="2020-07-01T16:45:00Z">
            <w:rPr>
              <w:highlight w:val="yellow"/>
              <w:lang w:eastAsia="de-DE"/>
            </w:rPr>
          </w:rPrChange>
        </w:rPr>
        <w:t>in Fig.</w:t>
      </w:r>
      <w:r w:rsidR="00FA56AA" w:rsidRPr="00AD7A73">
        <w:rPr>
          <w:lang w:val="en-GB" w:eastAsia="de-DE"/>
          <w:rPrChange w:id="1038" w:author="Mathias Fuchs" w:date="2020-07-01T16:45:00Z">
            <w:rPr>
              <w:lang w:eastAsia="de-DE"/>
            </w:rPr>
          </w:rPrChange>
        </w:rPr>
        <w:t xml:space="preserve">  . </w:t>
      </w:r>
    </w:p>
    <w:p w14:paraId="29E91281" w14:textId="10B4AB0C" w:rsidR="00FA56AA" w:rsidRPr="00AD7A73" w:rsidRDefault="00EE68C7" w:rsidP="0070134F">
      <w:pPr>
        <w:rPr>
          <w:lang w:val="en-GB" w:eastAsia="de-DE"/>
          <w:rPrChange w:id="1039" w:author="Mathias Fuchs" w:date="2020-07-01T16:45:00Z">
            <w:rPr>
              <w:lang w:eastAsia="de-DE"/>
            </w:rPr>
          </w:rPrChange>
        </w:rPr>
      </w:pPr>
      <w:r w:rsidRPr="00AD7A73">
        <w:rPr>
          <w:lang w:val="en-GB" w:eastAsia="de-DE"/>
          <w:rPrChange w:id="1040" w:author="Mathias Fuchs" w:date="2020-07-01T16:45:00Z">
            <w:rPr>
              <w:lang w:eastAsia="de-DE"/>
            </w:rPr>
          </w:rPrChange>
        </w:rPr>
        <w:t>These</w:t>
      </w:r>
      <w:r w:rsidR="00FA56AA" w:rsidRPr="00AD7A73">
        <w:rPr>
          <w:lang w:val="en-GB" w:eastAsia="de-DE"/>
          <w:rPrChange w:id="1041" w:author="Mathias Fuchs" w:date="2020-07-01T16:45:00Z">
            <w:rPr>
              <w:lang w:eastAsia="de-DE"/>
            </w:rPr>
          </w:rPrChange>
        </w:rPr>
        <w:t xml:space="preserve"> three application</w:t>
      </w:r>
      <w:r w:rsidR="0099089A" w:rsidRPr="00AD7A73">
        <w:rPr>
          <w:lang w:val="en-GB" w:eastAsia="de-DE"/>
          <w:rPrChange w:id="1042" w:author="Mathias Fuchs" w:date="2020-07-01T16:45:00Z">
            <w:rPr>
              <w:lang w:eastAsia="de-DE"/>
            </w:rPr>
          </w:rPrChange>
        </w:rPr>
        <w:t>s</w:t>
      </w:r>
      <w:r w:rsidR="00FA56AA" w:rsidRPr="00AD7A73">
        <w:rPr>
          <w:lang w:val="en-GB" w:eastAsia="de-DE"/>
          <w:rPrChange w:id="1043" w:author="Mathias Fuchs" w:date="2020-07-01T16:45:00Z">
            <w:rPr>
              <w:lang w:eastAsia="de-DE"/>
            </w:rPr>
          </w:rPrChange>
        </w:rPr>
        <w:t xml:space="preserve"> </w:t>
      </w:r>
      <w:del w:id="1044" w:author="Mathias Fuchs" w:date="2020-07-01T16:49:00Z">
        <w:r w:rsidRPr="00AD7A73" w:rsidDel="00AD7A73">
          <w:rPr>
            <w:lang w:val="en-GB" w:eastAsia="de-DE"/>
            <w:rPrChange w:id="1045" w:author="Mathias Fuchs" w:date="2020-07-01T16:45:00Z">
              <w:rPr>
                <w:lang w:eastAsia="de-DE"/>
              </w:rPr>
            </w:rPrChange>
          </w:rPr>
          <w:delText>could</w:delText>
        </w:r>
        <w:r w:rsidR="00FA56AA" w:rsidRPr="00AD7A73" w:rsidDel="00AD7A73">
          <w:rPr>
            <w:lang w:val="en-GB" w:eastAsia="de-DE"/>
            <w:rPrChange w:id="1046" w:author="Mathias Fuchs" w:date="2020-07-01T16:45:00Z">
              <w:rPr>
                <w:lang w:eastAsia="de-DE"/>
              </w:rPr>
            </w:rPrChange>
          </w:rPr>
          <w:delText xml:space="preserve"> be</w:delText>
        </w:r>
      </w:del>
      <w:ins w:id="1047" w:author="Mathias Fuchs" w:date="2020-07-01T16:49:00Z">
        <w:r w:rsidR="00AD7A73">
          <w:rPr>
            <w:lang w:val="en-GB" w:eastAsia="de-DE"/>
          </w:rPr>
          <w:t>are</w:t>
        </w:r>
      </w:ins>
      <w:r w:rsidR="00FA56AA" w:rsidRPr="00AD7A73">
        <w:rPr>
          <w:lang w:val="en-GB" w:eastAsia="de-DE"/>
          <w:rPrChange w:id="1048" w:author="Mathias Fuchs" w:date="2020-07-01T16:45:00Z">
            <w:rPr>
              <w:lang w:eastAsia="de-DE"/>
            </w:rPr>
          </w:rPrChange>
        </w:rPr>
        <w:t xml:space="preserve"> described as follows:</w:t>
      </w:r>
    </w:p>
    <w:p w14:paraId="6C0E2E78" w14:textId="762DDA54" w:rsidR="006C18FD" w:rsidRPr="00AD7A73" w:rsidRDefault="006C18FD" w:rsidP="009C718D">
      <w:pPr>
        <w:pStyle w:val="ListParagraph"/>
        <w:numPr>
          <w:ilvl w:val="0"/>
          <w:numId w:val="20"/>
        </w:numPr>
        <w:rPr>
          <w:lang w:val="en-GB" w:eastAsia="de-DE"/>
          <w:rPrChange w:id="1049" w:author="Mathias Fuchs" w:date="2020-07-01T16:43:00Z">
            <w:rPr>
              <w:lang w:eastAsia="de-DE"/>
            </w:rPr>
          </w:rPrChange>
        </w:rPr>
      </w:pPr>
      <w:r w:rsidRPr="00AD7A73">
        <w:rPr>
          <w:lang w:val="en-GB" w:eastAsia="de-DE"/>
          <w:rPrChange w:id="1050" w:author="Mathias Fuchs" w:date="2020-07-01T16:43:00Z">
            <w:rPr>
              <w:lang w:eastAsia="de-DE"/>
            </w:rPr>
          </w:rPrChange>
        </w:rPr>
        <w:t xml:space="preserve">The </w:t>
      </w:r>
      <w:r w:rsidRPr="00AD7A73">
        <w:rPr>
          <w:b/>
          <w:lang w:val="en-GB" w:eastAsia="de-DE"/>
          <w:rPrChange w:id="1051" w:author="Mathias Fuchs" w:date="2020-07-01T16:50:00Z">
            <w:rPr>
              <w:lang w:eastAsia="de-DE"/>
            </w:rPr>
          </w:rPrChange>
        </w:rPr>
        <w:t>Java Business Application (JBA)</w:t>
      </w:r>
      <w:r w:rsidR="007F4304" w:rsidRPr="00AD7A73">
        <w:rPr>
          <w:lang w:val="en-GB" w:eastAsia="de-DE"/>
          <w:rPrChange w:id="1052" w:author="Mathias Fuchs" w:date="2020-07-01T16:43:00Z">
            <w:rPr>
              <w:lang w:eastAsia="de-DE"/>
            </w:rPr>
          </w:rPrChange>
        </w:rPr>
        <w:t xml:space="preserve"> was </w:t>
      </w:r>
      <w:r w:rsidR="00EE68C7" w:rsidRPr="00AD7A73">
        <w:rPr>
          <w:lang w:val="en-GB" w:eastAsia="de-DE"/>
          <w:rPrChange w:id="1053" w:author="Mathias Fuchs" w:date="2020-07-01T16:43:00Z">
            <w:rPr>
              <w:lang w:eastAsia="de-DE"/>
            </w:rPr>
          </w:rPrChange>
        </w:rPr>
        <w:t>implemented</w:t>
      </w:r>
      <w:r w:rsidR="007F4304" w:rsidRPr="00AD7A73">
        <w:rPr>
          <w:lang w:val="en-GB" w:eastAsia="de-DE"/>
          <w:rPrChange w:id="1054" w:author="Mathias Fuchs" w:date="2020-07-01T16:43:00Z">
            <w:rPr>
              <w:lang w:eastAsia="de-DE"/>
            </w:rPr>
          </w:rPrChange>
        </w:rPr>
        <w:t xml:space="preserve"> as </w:t>
      </w:r>
      <w:del w:id="1055" w:author="Mathias Fuchs" w:date="2020-06-30T15:48:00Z">
        <w:r w:rsidR="007F4304" w:rsidRPr="00AD7A73" w:rsidDel="001D2147">
          <w:rPr>
            <w:lang w:val="en-GB" w:eastAsia="de-DE"/>
            <w:rPrChange w:id="1056" w:author="Mathias Fuchs" w:date="2020-07-01T16:43:00Z">
              <w:rPr>
                <w:lang w:eastAsia="de-DE"/>
              </w:rPr>
            </w:rPrChange>
          </w:rPr>
          <w:delText xml:space="preserve">representation of </w:delText>
        </w:r>
      </w:del>
      <w:r w:rsidR="007F4304" w:rsidRPr="00AD7A73">
        <w:rPr>
          <w:lang w:val="en-GB" w:eastAsia="de-DE"/>
          <w:rPrChange w:id="1057" w:author="Mathias Fuchs" w:date="2020-07-01T16:43:00Z">
            <w:rPr>
              <w:lang w:eastAsia="de-DE"/>
            </w:rPr>
          </w:rPrChange>
        </w:rPr>
        <w:t>web-</w:t>
      </w:r>
      <w:del w:id="1058" w:author="Mathias Fuchs" w:date="2020-06-30T15:48:00Z">
        <w:r w:rsidR="007F4304" w:rsidRPr="00AD7A73" w:rsidDel="001D2147">
          <w:rPr>
            <w:lang w:val="en-GB" w:eastAsia="de-DE"/>
            <w:rPrChange w:id="1059" w:author="Mathias Fuchs" w:date="2020-07-01T16:43:00Z">
              <w:rPr>
                <w:lang w:eastAsia="de-DE"/>
              </w:rPr>
            </w:rPrChange>
          </w:rPr>
          <w:delText>based business</w:delText>
        </w:r>
      </w:del>
      <w:r w:rsidR="007F4304" w:rsidRPr="00AD7A73">
        <w:rPr>
          <w:lang w:val="en-GB" w:eastAsia="de-DE"/>
          <w:rPrChange w:id="1060" w:author="Mathias Fuchs" w:date="2020-07-01T16:43:00Z">
            <w:rPr>
              <w:lang w:eastAsia="de-DE"/>
            </w:rPr>
          </w:rPrChange>
        </w:rPr>
        <w:t xml:space="preserve"> application to</w:t>
      </w:r>
      <w:ins w:id="1061" w:author="Mathias Fuchs" w:date="2020-06-30T15:49:00Z">
        <w:r w:rsidR="001D2147" w:rsidRPr="001D2147">
          <w:rPr>
            <w:lang w:val="en-GB" w:eastAsia="de-DE"/>
            <w:rPrChange w:id="1062" w:author="Mathias Fuchs" w:date="2020-06-30T15:49:00Z">
              <w:rPr>
                <w:lang w:eastAsia="de-DE"/>
              </w:rPr>
            </w:rPrChange>
          </w:rPr>
          <w:t xml:space="preserve"> </w:t>
        </w:r>
      </w:ins>
      <w:ins w:id="1063" w:author="Mathias Fuchs" w:date="2020-07-01T16:51:00Z">
        <w:r w:rsidR="00AD7A73">
          <w:rPr>
            <w:lang w:val="en-GB" w:eastAsia="de-DE"/>
          </w:rPr>
          <w:t xml:space="preserve">simulate </w:t>
        </w:r>
      </w:ins>
      <w:ins w:id="1064" w:author="Mathias Fuchs" w:date="2020-06-30T15:49:00Z">
        <w:r w:rsidR="001D2147" w:rsidRPr="001D2147">
          <w:rPr>
            <w:lang w:val="en-GB" w:eastAsia="de-DE"/>
            <w:rPrChange w:id="1065" w:author="Mathias Fuchs" w:date="2020-06-30T15:49:00Z">
              <w:rPr>
                <w:lang w:eastAsia="de-DE"/>
              </w:rPr>
            </w:rPrChange>
          </w:rPr>
          <w:t>basic</w:t>
        </w:r>
      </w:ins>
      <w:r w:rsidR="007F4304" w:rsidRPr="00AD7A73">
        <w:rPr>
          <w:lang w:val="en-GB" w:eastAsia="de-DE"/>
          <w:rPrChange w:id="1066" w:author="Mathias Fuchs" w:date="2020-07-01T16:43:00Z">
            <w:rPr>
              <w:lang w:eastAsia="de-DE"/>
            </w:rPr>
          </w:rPrChange>
        </w:rPr>
        <w:t xml:space="preserve"> </w:t>
      </w:r>
      <w:del w:id="1067" w:author="Mathias Fuchs" w:date="2020-07-01T16:51:00Z">
        <w:r w:rsidR="007F4304" w:rsidRPr="00AD7A73" w:rsidDel="00AD7A73">
          <w:rPr>
            <w:lang w:val="en-GB" w:eastAsia="de-DE"/>
            <w:rPrChange w:id="1068" w:author="Mathias Fuchs" w:date="2020-07-01T16:43:00Z">
              <w:rPr>
                <w:lang w:eastAsia="de-DE"/>
              </w:rPr>
            </w:rPrChange>
          </w:rPr>
          <w:delText xml:space="preserve">support </w:delText>
        </w:r>
      </w:del>
      <w:ins w:id="1069" w:author="Mathias Fuchs" w:date="2020-07-01T16:51:00Z">
        <w:r w:rsidR="00AD7A73">
          <w:rPr>
            <w:lang w:val="en-GB" w:eastAsia="de-DE"/>
          </w:rPr>
          <w:t>functionality of</w:t>
        </w:r>
        <w:r w:rsidR="00AD7A73" w:rsidRPr="00AD7A73">
          <w:rPr>
            <w:lang w:val="en-GB" w:eastAsia="de-DE"/>
            <w:rPrChange w:id="1070" w:author="Mathias Fuchs" w:date="2020-07-01T16:43:00Z">
              <w:rPr>
                <w:lang w:eastAsia="de-DE"/>
              </w:rPr>
            </w:rPrChange>
          </w:rPr>
          <w:t xml:space="preserve"> </w:t>
        </w:r>
      </w:ins>
      <w:del w:id="1071" w:author="Mathias Fuchs" w:date="2020-07-01T16:51:00Z">
        <w:r w:rsidR="007F4304" w:rsidRPr="00AD7A73" w:rsidDel="00AD7A73">
          <w:rPr>
            <w:lang w:val="en-GB" w:eastAsia="de-DE"/>
            <w:rPrChange w:id="1072" w:author="Mathias Fuchs" w:date="2020-07-01T16:43:00Z">
              <w:rPr>
                <w:lang w:eastAsia="de-DE"/>
              </w:rPr>
            </w:rPrChange>
          </w:rPr>
          <w:delText xml:space="preserve">the </w:delText>
        </w:r>
      </w:del>
      <w:ins w:id="1073" w:author="Mathias Fuchs" w:date="2020-07-01T16:51:00Z">
        <w:r w:rsidR="00AD7A73">
          <w:rPr>
            <w:lang w:val="en-GB" w:eastAsia="de-DE"/>
          </w:rPr>
          <w:t>a</w:t>
        </w:r>
        <w:r w:rsidR="00AD7A73" w:rsidRPr="00AD7A73">
          <w:rPr>
            <w:lang w:val="en-GB" w:eastAsia="de-DE"/>
            <w:rPrChange w:id="1074" w:author="Mathias Fuchs" w:date="2020-07-01T16:43:00Z">
              <w:rPr>
                <w:lang w:eastAsia="de-DE"/>
              </w:rPr>
            </w:rPrChange>
          </w:rPr>
          <w:t xml:space="preserve"> </w:t>
        </w:r>
      </w:ins>
      <w:del w:id="1075" w:author="Mathias Fuchs" w:date="2020-07-01T16:52:00Z">
        <w:r w:rsidR="007F4304" w:rsidRPr="00AD7A73" w:rsidDel="00AD7A73">
          <w:rPr>
            <w:lang w:val="en-GB" w:eastAsia="de-DE"/>
            <w:rPrChange w:id="1076" w:author="Mathias Fuchs" w:date="2020-07-01T16:43:00Z">
              <w:rPr>
                <w:lang w:eastAsia="de-DE"/>
              </w:rPr>
            </w:rPrChange>
          </w:rPr>
          <w:delText xml:space="preserve">management of a </w:delText>
        </w:r>
      </w:del>
      <w:del w:id="1077" w:author="Mathias Fuchs" w:date="2020-06-30T15:49:00Z">
        <w:r w:rsidR="007F4304" w:rsidRPr="00AD7A73" w:rsidDel="001D2147">
          <w:rPr>
            <w:lang w:val="en-GB" w:eastAsia="de-DE"/>
            <w:rPrChange w:id="1078" w:author="Mathias Fuchs" w:date="2020-07-01T16:43:00Z">
              <w:rPr>
                <w:lang w:eastAsia="de-DE"/>
              </w:rPr>
            </w:rPrChange>
          </w:rPr>
          <w:delText xml:space="preserve">fictive </w:delText>
        </w:r>
      </w:del>
      <w:r w:rsidR="007F4304" w:rsidRPr="00AD7A73">
        <w:rPr>
          <w:lang w:val="en-GB" w:eastAsia="de-DE"/>
          <w:rPrChange w:id="1079" w:author="Mathias Fuchs" w:date="2020-07-01T16:43:00Z">
            <w:rPr>
              <w:lang w:eastAsia="de-DE"/>
            </w:rPr>
          </w:rPrChange>
        </w:rPr>
        <w:t>clinical trial</w:t>
      </w:r>
      <w:ins w:id="1080" w:author="Mathias Fuchs" w:date="2020-07-01T16:52:00Z">
        <w:r w:rsidR="00AD7A73">
          <w:rPr>
            <w:lang w:val="en-GB" w:eastAsia="de-DE"/>
          </w:rPr>
          <w:t xml:space="preserve"> management tool</w:t>
        </w:r>
      </w:ins>
      <w:r w:rsidR="007F4304" w:rsidRPr="00AD7A73">
        <w:rPr>
          <w:lang w:val="en-GB" w:eastAsia="de-DE"/>
          <w:rPrChange w:id="1081" w:author="Mathias Fuchs" w:date="2020-07-01T16:43:00Z">
            <w:rPr>
              <w:lang w:eastAsia="de-DE"/>
            </w:rPr>
          </w:rPrChange>
        </w:rPr>
        <w:t xml:space="preserve">. </w:t>
      </w:r>
      <w:del w:id="1082" w:author="Mathias Fuchs" w:date="2020-06-30T15:49:00Z">
        <w:r w:rsidR="007F4304" w:rsidRPr="00AD7A73" w:rsidDel="001D2147">
          <w:rPr>
            <w:lang w:val="en-GB" w:eastAsia="de-DE"/>
            <w:rPrChange w:id="1083" w:author="Mathias Fuchs" w:date="2020-07-01T16:43:00Z">
              <w:rPr>
                <w:lang w:eastAsia="de-DE"/>
              </w:rPr>
            </w:rPrChange>
          </w:rPr>
          <w:delText xml:space="preserve">From the business point of view, this </w:delText>
        </w:r>
      </w:del>
      <w:ins w:id="1084" w:author="Mathias Fuchs" w:date="2020-07-01T16:52:00Z">
        <w:r w:rsidR="00AD7A73">
          <w:rPr>
            <w:lang w:val="en-GB" w:eastAsia="de-DE"/>
          </w:rPr>
          <w:t>JBA represents</w:t>
        </w:r>
      </w:ins>
      <w:ins w:id="1085" w:author="Mathias Fuchs" w:date="2020-06-30T15:49:00Z">
        <w:r w:rsidR="001D2147" w:rsidRPr="00AD7A73">
          <w:rPr>
            <w:lang w:val="en-GB" w:eastAsia="de-DE"/>
            <w:rPrChange w:id="1086" w:author="Mathias Fuchs" w:date="2020-07-01T16:43:00Z">
              <w:rPr>
                <w:lang w:eastAsia="de-DE"/>
              </w:rPr>
            </w:rPrChange>
          </w:rPr>
          <w:t xml:space="preserve"> </w:t>
        </w:r>
      </w:ins>
      <w:del w:id="1087" w:author="Mathias Fuchs" w:date="2020-07-02T13:10:00Z">
        <w:r w:rsidR="007F4304" w:rsidRPr="00AD7A73" w:rsidDel="00722A27">
          <w:rPr>
            <w:lang w:val="en-GB" w:eastAsia="de-DE"/>
            <w:rPrChange w:id="1088" w:author="Mathias Fuchs" w:date="2020-07-01T16:43:00Z">
              <w:rPr>
                <w:lang w:eastAsia="de-DE"/>
              </w:rPr>
            </w:rPrChange>
          </w:rPr>
          <w:delText xml:space="preserve">is </w:delText>
        </w:r>
      </w:del>
      <w:r w:rsidR="007F4304" w:rsidRPr="00AD7A73">
        <w:rPr>
          <w:lang w:val="en-GB" w:eastAsia="de-DE"/>
          <w:rPrChange w:id="1089" w:author="Mathias Fuchs" w:date="2020-07-01T16:43:00Z">
            <w:rPr>
              <w:lang w:eastAsia="de-DE"/>
            </w:rPr>
          </w:rPrChange>
        </w:rPr>
        <w:t xml:space="preserve">the </w:t>
      </w:r>
      <w:del w:id="1090" w:author="Mathias Fuchs" w:date="2020-06-30T15:47:00Z">
        <w:r w:rsidR="007F4304" w:rsidRPr="00AD7A73" w:rsidDel="001D2147">
          <w:rPr>
            <w:lang w:val="en-GB" w:eastAsia="de-DE"/>
            <w:rPrChange w:id="1091" w:author="Mathias Fuchs" w:date="2020-07-01T16:43:00Z">
              <w:rPr>
                <w:lang w:eastAsia="de-DE"/>
              </w:rPr>
            </w:rPrChange>
          </w:rPr>
          <w:delText xml:space="preserve">app of interest </w:delText>
        </w:r>
      </w:del>
      <w:ins w:id="1092" w:author="Mathias Fuchs" w:date="2020-06-30T15:47:00Z">
        <w:r w:rsidR="001D2147" w:rsidRPr="001D2147">
          <w:rPr>
            <w:lang w:val="en-GB" w:eastAsia="de-DE"/>
            <w:rPrChange w:id="1093" w:author="Mathias Fuchs" w:date="2020-06-30T15:47:00Z">
              <w:rPr>
                <w:lang w:eastAsia="de-DE"/>
              </w:rPr>
            </w:rPrChange>
          </w:rPr>
          <w:t xml:space="preserve"> business application </w:t>
        </w:r>
      </w:ins>
      <w:r w:rsidR="007F4304" w:rsidRPr="00AD7A73">
        <w:rPr>
          <w:lang w:val="en-GB" w:eastAsia="de-DE"/>
          <w:rPrChange w:id="1094" w:author="Mathias Fuchs" w:date="2020-07-01T16:43:00Z">
            <w:rPr>
              <w:lang w:eastAsia="de-DE"/>
            </w:rPr>
          </w:rPrChange>
        </w:rPr>
        <w:t>that needs to be validated.</w:t>
      </w:r>
    </w:p>
    <w:p w14:paraId="1B0A4C30" w14:textId="194AD9D5" w:rsidR="007F4304" w:rsidRPr="00AD7A73" w:rsidRDefault="007F4304" w:rsidP="009C718D">
      <w:pPr>
        <w:pStyle w:val="ListParagraph"/>
        <w:numPr>
          <w:ilvl w:val="0"/>
          <w:numId w:val="20"/>
        </w:numPr>
        <w:rPr>
          <w:lang w:val="en-GB" w:eastAsia="de-DE"/>
          <w:rPrChange w:id="1095" w:author="Mathias Fuchs" w:date="2020-07-01T16:45:00Z">
            <w:rPr>
              <w:lang w:eastAsia="de-DE"/>
            </w:rPr>
          </w:rPrChange>
        </w:rPr>
      </w:pPr>
      <w:r w:rsidRPr="00AD7A73">
        <w:rPr>
          <w:lang w:val="en-GB" w:eastAsia="de-DE"/>
          <w:rPrChange w:id="1096" w:author="Mathias Fuchs" w:date="2020-07-01T16:45:00Z">
            <w:rPr>
              <w:lang w:eastAsia="de-DE"/>
            </w:rPr>
          </w:rPrChange>
        </w:rPr>
        <w:lastRenderedPageBreak/>
        <w:t xml:space="preserve">The </w:t>
      </w:r>
      <w:r w:rsidRPr="00014EE9">
        <w:rPr>
          <w:b/>
          <w:lang w:val="en-GB" w:eastAsia="de-DE"/>
          <w:rPrChange w:id="1097" w:author="Mathias Fuchs" w:date="2020-07-01T16:53:00Z">
            <w:rPr>
              <w:lang w:eastAsia="de-DE"/>
            </w:rPr>
          </w:rPrChange>
        </w:rPr>
        <w:t>OQ Test App</w:t>
      </w:r>
      <w:r w:rsidRPr="00AD7A73">
        <w:rPr>
          <w:lang w:val="en-GB" w:eastAsia="de-DE"/>
          <w:rPrChange w:id="1098" w:author="Mathias Fuchs" w:date="2020-07-01T16:45:00Z">
            <w:rPr>
              <w:lang w:eastAsia="de-DE"/>
            </w:rPr>
          </w:rPrChange>
        </w:rPr>
        <w:t xml:space="preserve"> was </w:t>
      </w:r>
      <w:r w:rsidR="00EE68C7" w:rsidRPr="00AD7A73">
        <w:rPr>
          <w:lang w:val="en-GB" w:eastAsia="de-DE"/>
          <w:rPrChange w:id="1099" w:author="Mathias Fuchs" w:date="2020-07-01T16:45:00Z">
            <w:rPr>
              <w:lang w:eastAsia="de-DE"/>
            </w:rPr>
          </w:rPrChange>
        </w:rPr>
        <w:t>implemented</w:t>
      </w:r>
      <w:r w:rsidRPr="00AD7A73">
        <w:rPr>
          <w:lang w:val="en-GB" w:eastAsia="de-DE"/>
          <w:rPrChange w:id="1100" w:author="Mathias Fuchs" w:date="2020-07-01T16:45:00Z">
            <w:rPr>
              <w:lang w:eastAsia="de-DE"/>
            </w:rPr>
          </w:rPrChange>
        </w:rPr>
        <w:t xml:space="preserve"> </w:t>
      </w:r>
      <w:del w:id="1101" w:author="Mathias Fuchs" w:date="2020-07-02T13:10:00Z">
        <w:r w:rsidRPr="00AD7A73" w:rsidDel="00722A27">
          <w:rPr>
            <w:lang w:val="en-GB" w:eastAsia="de-DE"/>
            <w:rPrChange w:id="1102" w:author="Mathias Fuchs" w:date="2020-07-01T16:45:00Z">
              <w:rPr>
                <w:lang w:eastAsia="de-DE"/>
              </w:rPr>
            </w:rPrChange>
          </w:rPr>
          <w:delText xml:space="preserve">as a prototype </w:delText>
        </w:r>
      </w:del>
      <w:r w:rsidRPr="00AD7A73">
        <w:rPr>
          <w:lang w:val="en-GB" w:eastAsia="de-DE"/>
          <w:rPrChange w:id="1103" w:author="Mathias Fuchs" w:date="2020-07-01T16:45:00Z">
            <w:rPr>
              <w:lang w:eastAsia="de-DE"/>
            </w:rPr>
          </w:rPrChange>
        </w:rPr>
        <w:t xml:space="preserve">to perform automated OQs on the JBA based on the feature files and the glue code. It generates the testresults </w:t>
      </w:r>
      <w:r w:rsidR="000D1B54" w:rsidRPr="00AD7A73">
        <w:rPr>
          <w:lang w:val="en-GB" w:eastAsia="de-DE"/>
          <w:rPrChange w:id="1104" w:author="Mathias Fuchs" w:date="2020-07-01T16:45:00Z">
            <w:rPr>
              <w:lang w:eastAsia="de-DE"/>
            </w:rPr>
          </w:rPrChange>
        </w:rPr>
        <w:t xml:space="preserve">in </w:t>
      </w:r>
      <w:commentRangeStart w:id="1105"/>
      <w:r w:rsidR="000D1B54" w:rsidRPr="00AD7A73">
        <w:rPr>
          <w:lang w:val="en-GB" w:eastAsia="de-DE"/>
          <w:rPrChange w:id="1106" w:author="Mathias Fuchs" w:date="2020-07-01T16:45:00Z">
            <w:rPr>
              <w:lang w:eastAsia="de-DE"/>
            </w:rPr>
          </w:rPrChange>
        </w:rPr>
        <w:t xml:space="preserve">a format, </w:t>
      </w:r>
      <w:commentRangeEnd w:id="1105"/>
      <w:r w:rsidR="00722A27">
        <w:rPr>
          <w:rStyle w:val="CommentReference"/>
        </w:rPr>
        <w:commentReference w:id="1105"/>
      </w:r>
      <w:r w:rsidR="000D1B54" w:rsidRPr="00AD7A73">
        <w:rPr>
          <w:lang w:val="en-GB" w:eastAsia="de-DE"/>
          <w:rPrChange w:id="1107" w:author="Mathias Fuchs" w:date="2020-07-01T16:45:00Z">
            <w:rPr>
              <w:lang w:eastAsia="de-DE"/>
            </w:rPr>
          </w:rPrChange>
        </w:rPr>
        <w:t xml:space="preserve">that allows to be displayed in </w:t>
      </w:r>
      <w:r w:rsidR="000D1B54" w:rsidRPr="00014EE9">
        <w:rPr>
          <w:b/>
          <w:lang w:val="en-GB" w:eastAsia="de-DE"/>
          <w:rPrChange w:id="1108" w:author="Mathias Fuchs" w:date="2020-07-01T16:53:00Z">
            <w:rPr>
              <w:lang w:eastAsia="de-DE"/>
            </w:rPr>
          </w:rPrChange>
        </w:rPr>
        <w:t>Scenarioo</w:t>
      </w:r>
      <w:r w:rsidR="000D1B54" w:rsidRPr="00AD7A73">
        <w:rPr>
          <w:lang w:val="en-GB" w:eastAsia="de-DE"/>
          <w:rPrChange w:id="1109" w:author="Mathias Fuchs" w:date="2020-07-01T16:45:00Z">
            <w:rPr>
              <w:lang w:eastAsia="de-DE"/>
            </w:rPr>
          </w:rPrChange>
        </w:rPr>
        <w:t>.</w:t>
      </w:r>
    </w:p>
    <w:p w14:paraId="09593F4E" w14:textId="24DE036D" w:rsidR="0070134F" w:rsidRPr="00AD7A73" w:rsidRDefault="000D1B54" w:rsidP="009C718D">
      <w:pPr>
        <w:pStyle w:val="ListParagraph"/>
        <w:numPr>
          <w:ilvl w:val="0"/>
          <w:numId w:val="20"/>
        </w:numPr>
        <w:rPr>
          <w:lang w:val="en-GB" w:eastAsia="de-DE"/>
          <w:rPrChange w:id="1110" w:author="Mathias Fuchs" w:date="2020-07-01T16:45:00Z">
            <w:rPr>
              <w:lang w:eastAsia="de-DE"/>
            </w:rPr>
          </w:rPrChange>
        </w:rPr>
      </w:pPr>
      <w:r w:rsidRPr="00014EE9">
        <w:rPr>
          <w:b/>
          <w:lang w:val="en-GB" w:eastAsia="de-DE"/>
          <w:rPrChange w:id="1111" w:author="Mathias Fuchs" w:date="2020-07-01T16:53:00Z">
            <w:rPr>
              <w:lang w:eastAsia="de-DE"/>
            </w:rPr>
          </w:rPrChange>
        </w:rPr>
        <w:t>Scenarioo</w:t>
      </w:r>
      <w:r w:rsidRPr="00AD7A73">
        <w:rPr>
          <w:lang w:val="en-GB" w:eastAsia="de-DE"/>
          <w:rPrChange w:id="1112" w:author="Mathias Fuchs" w:date="2020-07-01T16:43:00Z">
            <w:rPr>
              <w:lang w:eastAsia="de-DE"/>
            </w:rPr>
          </w:rPrChange>
        </w:rPr>
        <w:t xml:space="preserve"> is an open source software available</w:t>
      </w:r>
      <w:r w:rsidR="00FA56AA" w:rsidRPr="00AD7A73">
        <w:rPr>
          <w:lang w:val="en-GB" w:eastAsia="de-DE"/>
          <w:rPrChange w:id="1113" w:author="Mathias Fuchs" w:date="2020-07-01T16:43:00Z">
            <w:rPr>
              <w:lang w:eastAsia="de-DE"/>
            </w:rPr>
          </w:rPrChange>
        </w:rPr>
        <w:t xml:space="preserve"> and documented</w:t>
      </w:r>
      <w:r w:rsidRPr="00AD7A73">
        <w:rPr>
          <w:lang w:val="en-GB" w:eastAsia="de-DE"/>
          <w:rPrChange w:id="1114" w:author="Mathias Fuchs" w:date="2020-07-01T16:43:00Z">
            <w:rPr>
              <w:lang w:eastAsia="de-DE"/>
            </w:rPr>
          </w:rPrChange>
        </w:rPr>
        <w:t xml:space="preserve"> on </w:t>
      </w:r>
      <w:r w:rsidR="001D2147">
        <w:fldChar w:fldCharType="begin"/>
      </w:r>
      <w:r w:rsidR="001D2147" w:rsidRPr="001D2147">
        <w:rPr>
          <w:lang w:val="en-GB"/>
          <w:rPrChange w:id="1115" w:author="Mathias Fuchs" w:date="2020-06-30T15:44:00Z">
            <w:rPr/>
          </w:rPrChange>
        </w:rPr>
        <w:instrText xml:space="preserve"> HYPERLINK "http://scenarioo.org/" </w:instrText>
      </w:r>
      <w:r w:rsidR="001D2147">
        <w:fldChar w:fldCharType="separate"/>
      </w:r>
      <w:r w:rsidR="006349DE" w:rsidRPr="001D2147">
        <w:rPr>
          <w:rStyle w:val="Hyperlink"/>
          <w:lang w:val="en-GB"/>
          <w:rPrChange w:id="1116" w:author="Mathias Fuchs" w:date="2020-06-30T15:44:00Z">
            <w:rPr>
              <w:rStyle w:val="Hyperlink"/>
            </w:rPr>
          </w:rPrChange>
        </w:rPr>
        <w:t>http://scenarioo.org/</w:t>
      </w:r>
      <w:r w:rsidR="001D2147">
        <w:rPr>
          <w:rStyle w:val="Hyperlink"/>
        </w:rPr>
        <w:fldChar w:fldCharType="end"/>
      </w:r>
      <w:r w:rsidR="00FA56AA" w:rsidRPr="00AD7A73">
        <w:rPr>
          <w:lang w:val="en-GB"/>
          <w:rPrChange w:id="1117" w:author="Mathias Fuchs" w:date="2020-07-01T16:43:00Z">
            <w:rPr/>
          </w:rPrChange>
        </w:rPr>
        <w:t xml:space="preserve">. </w:t>
      </w:r>
      <w:del w:id="1118" w:author="Mathias Fuchs" w:date="2020-07-01T16:53:00Z">
        <w:r w:rsidR="00FA56AA" w:rsidRPr="00AD7A73" w:rsidDel="00014EE9">
          <w:rPr>
            <w:lang w:val="en-GB"/>
            <w:rPrChange w:id="1119" w:author="Mathias Fuchs" w:date="2020-07-01T16:45:00Z">
              <w:rPr/>
            </w:rPrChange>
          </w:rPr>
          <w:delText xml:space="preserve">The software </w:delText>
        </w:r>
      </w:del>
      <w:ins w:id="1120" w:author="Mathias Fuchs" w:date="2020-07-01T16:53:00Z">
        <w:r w:rsidR="00014EE9" w:rsidRPr="00406D84">
          <w:rPr>
            <w:b/>
            <w:lang w:val="en-GB" w:eastAsia="de-DE"/>
          </w:rPr>
          <w:t>Scenarioo</w:t>
        </w:r>
        <w:r w:rsidR="00014EE9" w:rsidRPr="00406D84">
          <w:rPr>
            <w:lang w:val="en-GB" w:eastAsia="de-DE"/>
          </w:rPr>
          <w:t xml:space="preserve"> </w:t>
        </w:r>
      </w:ins>
      <w:del w:id="1121" w:author="Mathias Fuchs" w:date="2020-07-01T16:53:00Z">
        <w:r w:rsidR="00FA56AA" w:rsidRPr="00AD7A73" w:rsidDel="00014EE9">
          <w:rPr>
            <w:lang w:val="en-GB"/>
            <w:rPrChange w:id="1122" w:author="Mathias Fuchs" w:date="2020-07-01T16:45:00Z">
              <w:rPr/>
            </w:rPrChange>
          </w:rPr>
          <w:delText xml:space="preserve">was </w:delText>
        </w:r>
      </w:del>
      <w:ins w:id="1123" w:author="Mathias Fuchs" w:date="2020-07-01T16:53:00Z">
        <w:r w:rsidR="00014EE9">
          <w:rPr>
            <w:lang w:val="en-GB"/>
          </w:rPr>
          <w:t>is</w:t>
        </w:r>
        <w:r w:rsidR="00014EE9" w:rsidRPr="00AD7A73">
          <w:rPr>
            <w:lang w:val="en-GB"/>
            <w:rPrChange w:id="1124" w:author="Mathias Fuchs" w:date="2020-07-01T16:45:00Z">
              <w:rPr/>
            </w:rPrChange>
          </w:rPr>
          <w:t xml:space="preserve"> </w:t>
        </w:r>
      </w:ins>
      <w:r w:rsidR="00FA56AA" w:rsidRPr="00AD7A73">
        <w:rPr>
          <w:lang w:val="en-GB"/>
          <w:rPrChange w:id="1125" w:author="Mathias Fuchs" w:date="2020-07-01T16:45:00Z">
            <w:rPr/>
          </w:rPrChange>
        </w:rPr>
        <w:t xml:space="preserve">designed </w:t>
      </w:r>
      <w:del w:id="1126" w:author="Mathias Fuchs" w:date="2020-07-01T16:54:00Z">
        <w:r w:rsidR="00FA56AA" w:rsidRPr="00AD7A73" w:rsidDel="00014EE9">
          <w:rPr>
            <w:lang w:val="en-GB"/>
            <w:rPrChange w:id="1127" w:author="Mathias Fuchs" w:date="2020-07-01T16:45:00Z">
              <w:rPr/>
            </w:rPrChange>
          </w:rPr>
          <w:delText xml:space="preserve">for </w:delText>
        </w:r>
      </w:del>
      <w:ins w:id="1128" w:author="Mathias Fuchs" w:date="2020-07-01T16:54:00Z">
        <w:r w:rsidR="00014EE9">
          <w:rPr>
            <w:lang w:val="en-GB"/>
          </w:rPr>
          <w:t>to support</w:t>
        </w:r>
        <w:r w:rsidR="00014EE9" w:rsidRPr="00AD7A73">
          <w:rPr>
            <w:lang w:val="en-GB"/>
            <w:rPrChange w:id="1129" w:author="Mathias Fuchs" w:date="2020-07-01T16:45:00Z">
              <w:rPr/>
            </w:rPrChange>
          </w:rPr>
          <w:t xml:space="preserve"> </w:t>
        </w:r>
      </w:ins>
      <w:r w:rsidR="00FA56AA" w:rsidRPr="00AD7A73">
        <w:rPr>
          <w:lang w:val="en-GB"/>
          <w:rPrChange w:id="1130" w:author="Mathias Fuchs" w:date="2020-07-01T16:45:00Z">
            <w:rPr/>
          </w:rPrChange>
        </w:rPr>
        <w:t xml:space="preserve">automated documentation of user interface tests. As it is not specifically </w:t>
      </w:r>
      <w:del w:id="1131" w:author="Mathias Fuchs" w:date="2020-07-01T16:54:00Z">
        <w:r w:rsidR="00FA56AA" w:rsidRPr="00AD7A73" w:rsidDel="00014EE9">
          <w:rPr>
            <w:lang w:val="en-GB"/>
            <w:rPrChange w:id="1132" w:author="Mathias Fuchs" w:date="2020-07-01T16:45:00Z">
              <w:rPr/>
            </w:rPrChange>
          </w:rPr>
          <w:delText xml:space="preserve">foreseen </w:delText>
        </w:r>
      </w:del>
      <w:ins w:id="1133" w:author="Mathias Fuchs" w:date="2020-07-01T16:54:00Z">
        <w:r w:rsidR="00014EE9">
          <w:rPr>
            <w:lang w:val="en-GB"/>
          </w:rPr>
          <w:t>designed</w:t>
        </w:r>
        <w:r w:rsidR="00014EE9" w:rsidRPr="00AD7A73">
          <w:rPr>
            <w:lang w:val="en-GB"/>
            <w:rPrChange w:id="1134" w:author="Mathias Fuchs" w:date="2020-07-01T16:45:00Z">
              <w:rPr/>
            </w:rPrChange>
          </w:rPr>
          <w:t xml:space="preserve"> </w:t>
        </w:r>
      </w:ins>
      <w:r w:rsidR="00FA56AA" w:rsidRPr="00AD7A73">
        <w:rPr>
          <w:lang w:val="en-GB"/>
          <w:rPrChange w:id="1135" w:author="Mathias Fuchs" w:date="2020-07-01T16:45:00Z">
            <w:rPr/>
          </w:rPrChange>
        </w:rPr>
        <w:t>for the</w:t>
      </w:r>
      <w:ins w:id="1136" w:author="Mathias Fuchs" w:date="2020-07-01T16:54:00Z">
        <w:r w:rsidR="00014EE9">
          <w:rPr>
            <w:lang w:val="en-GB"/>
          </w:rPr>
          <w:t xml:space="preserve"> usage </w:t>
        </w:r>
      </w:ins>
      <w:ins w:id="1137" w:author="Mathias Fuchs" w:date="2020-07-01T16:55:00Z">
        <w:r w:rsidR="00014EE9">
          <w:rPr>
            <w:lang w:val="en-GB"/>
          </w:rPr>
          <w:t>i</w:t>
        </w:r>
      </w:ins>
      <w:ins w:id="1138" w:author="Mathias Fuchs" w:date="2020-07-01T16:54:00Z">
        <w:r w:rsidR="00014EE9">
          <w:rPr>
            <w:lang w:val="en-GB"/>
          </w:rPr>
          <w:t xml:space="preserve">n a </w:t>
        </w:r>
      </w:ins>
      <w:r w:rsidR="00FA56AA" w:rsidRPr="00AD7A73">
        <w:rPr>
          <w:lang w:val="en-GB"/>
          <w:rPrChange w:id="1139" w:author="Mathias Fuchs" w:date="2020-07-01T16:45:00Z">
            <w:rPr/>
          </w:rPrChange>
        </w:rPr>
        <w:t xml:space="preserve"> regulated environment </w:t>
      </w:r>
      <w:ins w:id="1140" w:author="Mathias Fuchs" w:date="2020-07-01T16:55:00Z">
        <w:r w:rsidR="00014EE9">
          <w:rPr>
            <w:lang w:val="en-GB"/>
          </w:rPr>
          <w:t xml:space="preserve">– e.g. </w:t>
        </w:r>
      </w:ins>
      <w:del w:id="1141" w:author="Mathias Fuchs" w:date="2020-07-01T16:55:00Z">
        <w:r w:rsidR="00FA56AA" w:rsidRPr="00AD7A73" w:rsidDel="00014EE9">
          <w:rPr>
            <w:lang w:val="en-GB"/>
            <w:rPrChange w:id="1142" w:author="Mathias Fuchs" w:date="2020-07-01T16:45:00Z">
              <w:rPr/>
            </w:rPrChange>
          </w:rPr>
          <w:delText xml:space="preserve">of </w:delText>
        </w:r>
      </w:del>
      <w:ins w:id="1143" w:author="Mathias Fuchs" w:date="2020-07-01T16:55:00Z">
        <w:r w:rsidR="00014EE9">
          <w:rPr>
            <w:lang w:val="en-GB"/>
          </w:rPr>
          <w:t>in</w:t>
        </w:r>
        <w:r w:rsidR="00014EE9" w:rsidRPr="00AD7A73">
          <w:rPr>
            <w:lang w:val="en-GB"/>
            <w:rPrChange w:id="1144" w:author="Mathias Fuchs" w:date="2020-07-01T16:45:00Z">
              <w:rPr/>
            </w:rPrChange>
          </w:rPr>
          <w:t xml:space="preserve"> </w:t>
        </w:r>
      </w:ins>
      <w:r w:rsidR="00FA56AA" w:rsidRPr="00AD7A73">
        <w:rPr>
          <w:lang w:val="en-GB"/>
          <w:rPrChange w:id="1145" w:author="Mathias Fuchs" w:date="2020-07-01T16:45:00Z">
            <w:rPr/>
          </w:rPrChange>
        </w:rPr>
        <w:t>the pharmaceutical industry</w:t>
      </w:r>
      <w:ins w:id="1146" w:author="Mathias Fuchs" w:date="2020-07-01T16:55:00Z">
        <w:r w:rsidR="00014EE9">
          <w:rPr>
            <w:lang w:val="en-GB"/>
          </w:rPr>
          <w:t xml:space="preserve"> - </w:t>
        </w:r>
      </w:ins>
      <w:r w:rsidR="00FA56AA" w:rsidRPr="00AD7A73">
        <w:rPr>
          <w:lang w:val="en-GB"/>
          <w:rPrChange w:id="1147" w:author="Mathias Fuchs" w:date="2020-07-01T16:45:00Z">
            <w:rPr/>
          </w:rPrChange>
        </w:rPr>
        <w:t>, it is not</w:t>
      </w:r>
      <w:ins w:id="1148" w:author="Mathias Fuchs" w:date="2020-07-01T16:55:00Z">
        <w:r w:rsidR="00014EE9">
          <w:rPr>
            <w:lang w:val="en-GB"/>
          </w:rPr>
          <w:t xml:space="preserve"> yet</w:t>
        </w:r>
      </w:ins>
      <w:r w:rsidR="00FA56AA" w:rsidRPr="00AD7A73">
        <w:rPr>
          <w:lang w:val="en-GB"/>
          <w:rPrChange w:id="1149" w:author="Mathias Fuchs" w:date="2020-07-01T16:45:00Z">
            <w:rPr/>
          </w:rPrChange>
        </w:rPr>
        <w:t xml:space="preserve"> validated</w:t>
      </w:r>
      <w:del w:id="1150" w:author="Mathias Fuchs" w:date="2020-07-01T16:55:00Z">
        <w:r w:rsidR="00FA56AA" w:rsidRPr="00AD7A73" w:rsidDel="00014EE9">
          <w:rPr>
            <w:lang w:val="en-GB"/>
            <w:rPrChange w:id="1151" w:author="Mathias Fuchs" w:date="2020-07-01T16:45:00Z">
              <w:rPr/>
            </w:rPrChange>
          </w:rPr>
          <w:delText xml:space="preserve"> yet</w:delText>
        </w:r>
      </w:del>
      <w:r w:rsidR="00FA56AA" w:rsidRPr="00AD7A73">
        <w:rPr>
          <w:lang w:val="en-GB"/>
          <w:rPrChange w:id="1152" w:author="Mathias Fuchs" w:date="2020-07-01T16:45:00Z">
            <w:rPr/>
          </w:rPrChange>
        </w:rPr>
        <w:t>.</w:t>
      </w:r>
    </w:p>
    <w:p w14:paraId="11B83934" w14:textId="40D46CBB" w:rsidR="0070134F" w:rsidRDefault="004A143B" w:rsidP="0070134F">
      <w:pPr>
        <w:rPr>
          <w:lang w:val="en-GB" w:eastAsia="de-DE"/>
        </w:rPr>
      </w:pPr>
      <w:r>
        <w:rPr>
          <w:noProof/>
          <w:lang w:eastAsia="de-CH"/>
        </w:rPr>
        <w:drawing>
          <wp:inline distT="0" distB="0" distL="0" distR="0" wp14:anchorId="792795EA" wp14:editId="2A801AD1">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12E45E98" w14:textId="3B6919A4" w:rsidR="0070134F" w:rsidRPr="00AD7A73" w:rsidRDefault="0099089A" w:rsidP="0070134F">
      <w:pPr>
        <w:rPr>
          <w:lang w:val="en-GB" w:eastAsia="de-DE"/>
          <w:rPrChange w:id="1153" w:author="Mathias Fuchs" w:date="2020-07-01T16:45:00Z">
            <w:rPr>
              <w:lang w:eastAsia="de-DE"/>
            </w:rPr>
          </w:rPrChange>
        </w:rPr>
      </w:pPr>
      <w:r w:rsidRPr="00AD7A73">
        <w:rPr>
          <w:lang w:val="en-GB" w:eastAsia="de-DE"/>
          <w:rPrChange w:id="1154" w:author="Mathias Fuchs" w:date="2020-07-01T16:45:00Z">
            <w:rPr>
              <w:lang w:eastAsia="de-DE"/>
            </w:rPr>
          </w:rPrChange>
        </w:rPr>
        <w:t>System context</w:t>
      </w:r>
      <w:r w:rsidR="006C18FD" w:rsidRPr="00AD7A73">
        <w:rPr>
          <w:lang w:val="en-GB" w:eastAsia="de-DE"/>
          <w:rPrChange w:id="1155" w:author="Mathias Fuchs" w:date="2020-07-01T16:45:00Z">
            <w:rPr>
              <w:lang w:eastAsia="de-DE"/>
            </w:rPr>
          </w:rPrChange>
        </w:rPr>
        <w:t xml:space="preserve"> of the Prototype Design according to the C4 model</w:t>
      </w:r>
    </w:p>
    <w:p w14:paraId="4A0974DB" w14:textId="67D4CBF3" w:rsidR="009B41BD" w:rsidRPr="00AD7A73" w:rsidRDefault="009B41BD" w:rsidP="0070134F">
      <w:pPr>
        <w:rPr>
          <w:lang w:val="en-GB" w:eastAsia="de-DE"/>
          <w:rPrChange w:id="1156" w:author="Mathias Fuchs" w:date="2020-07-01T16:45:00Z">
            <w:rPr>
              <w:lang w:eastAsia="de-DE"/>
            </w:rPr>
          </w:rPrChange>
        </w:rPr>
      </w:pPr>
    </w:p>
    <w:p w14:paraId="69A113AC" w14:textId="637CAAFD" w:rsidR="009B41BD" w:rsidRPr="00AD7A73" w:rsidRDefault="009B41BD" w:rsidP="0070134F">
      <w:pPr>
        <w:rPr>
          <w:lang w:val="en-GB" w:eastAsia="de-DE"/>
          <w:rPrChange w:id="1157" w:author="Mathias Fuchs" w:date="2020-07-01T16:45:00Z">
            <w:rPr>
              <w:lang w:eastAsia="de-DE"/>
            </w:rPr>
          </w:rPrChange>
        </w:rPr>
      </w:pPr>
    </w:p>
    <w:p w14:paraId="40B88F44" w14:textId="035CF800" w:rsidR="009B41BD" w:rsidRPr="00AD7A73" w:rsidRDefault="009B41BD" w:rsidP="0070134F">
      <w:pPr>
        <w:rPr>
          <w:lang w:val="en-GB" w:eastAsia="de-DE"/>
          <w:rPrChange w:id="1158" w:author="Mathias Fuchs" w:date="2020-07-01T16:45:00Z">
            <w:rPr>
              <w:lang w:eastAsia="de-DE"/>
            </w:rPr>
          </w:rPrChange>
        </w:rPr>
      </w:pPr>
    </w:p>
    <w:p w14:paraId="20A2D8BE" w14:textId="2261A21B" w:rsidR="009B41BD" w:rsidRPr="00AD7A73" w:rsidRDefault="009B41BD" w:rsidP="0070134F">
      <w:pPr>
        <w:rPr>
          <w:lang w:val="en-GB" w:eastAsia="de-DE"/>
          <w:rPrChange w:id="1159" w:author="Mathias Fuchs" w:date="2020-07-01T16:45:00Z">
            <w:rPr>
              <w:lang w:eastAsia="de-DE"/>
            </w:rPr>
          </w:rPrChange>
        </w:rPr>
      </w:pPr>
    </w:p>
    <w:p w14:paraId="16949850" w14:textId="5DA3F8DF" w:rsidR="009B41BD" w:rsidRPr="00AD7A73" w:rsidRDefault="009B41BD" w:rsidP="0070134F">
      <w:pPr>
        <w:rPr>
          <w:lang w:val="en-GB" w:eastAsia="de-DE"/>
          <w:rPrChange w:id="1160" w:author="Mathias Fuchs" w:date="2020-07-01T16:45:00Z">
            <w:rPr>
              <w:lang w:eastAsia="de-DE"/>
            </w:rPr>
          </w:rPrChange>
        </w:rPr>
      </w:pPr>
    </w:p>
    <w:p w14:paraId="768F6B9C" w14:textId="77202F63" w:rsidR="009B41BD" w:rsidRPr="00AD7A73" w:rsidRDefault="009B41BD" w:rsidP="0070134F">
      <w:pPr>
        <w:rPr>
          <w:lang w:val="en-GB" w:eastAsia="de-DE"/>
          <w:rPrChange w:id="1161" w:author="Mathias Fuchs" w:date="2020-07-01T16:45:00Z">
            <w:rPr>
              <w:lang w:eastAsia="de-DE"/>
            </w:rPr>
          </w:rPrChange>
        </w:rPr>
      </w:pPr>
    </w:p>
    <w:p w14:paraId="2BE6933E" w14:textId="47AB7077" w:rsidR="009B41BD" w:rsidRPr="00AD7A73" w:rsidRDefault="009B41BD" w:rsidP="0070134F">
      <w:pPr>
        <w:rPr>
          <w:lang w:val="en-GB" w:eastAsia="de-DE"/>
          <w:rPrChange w:id="1162" w:author="Mathias Fuchs" w:date="2020-07-01T16:45:00Z">
            <w:rPr>
              <w:lang w:eastAsia="de-DE"/>
            </w:rPr>
          </w:rPrChange>
        </w:rPr>
      </w:pPr>
    </w:p>
    <w:p w14:paraId="17064EE3" w14:textId="77777777" w:rsidR="009B41BD" w:rsidRPr="00AD7A73" w:rsidRDefault="009B41BD" w:rsidP="0070134F">
      <w:pPr>
        <w:rPr>
          <w:lang w:val="en-GB" w:eastAsia="de-DE"/>
          <w:rPrChange w:id="1163" w:author="Mathias Fuchs" w:date="2020-07-01T16:45:00Z">
            <w:rPr>
              <w:lang w:eastAsia="de-DE"/>
            </w:rPr>
          </w:rPrChange>
        </w:rPr>
      </w:pPr>
    </w:p>
    <w:p w14:paraId="07653A60" w14:textId="3EF3A9F8" w:rsidR="002E5082" w:rsidRPr="002E5082" w:rsidRDefault="00EE7577" w:rsidP="002E5082">
      <w:pPr>
        <w:pStyle w:val="Heading2"/>
      </w:pPr>
      <w:bookmarkStart w:id="1164" w:name="_Toc45032391"/>
      <w:r>
        <w:lastRenderedPageBreak/>
        <w:t>Architecture of</w:t>
      </w:r>
      <w:r w:rsidR="00EE68C7">
        <w:t xml:space="preserve"> the</w:t>
      </w:r>
      <w:r w:rsidR="0099089A">
        <w:t xml:space="preserve"> </w:t>
      </w:r>
      <w:del w:id="1165" w:author="Mathias Fuchs" w:date="2020-06-30T15:51:00Z">
        <w:r w:rsidR="0099089A" w:rsidDel="001D2147">
          <w:delText>implemented</w:delText>
        </w:r>
        <w:r w:rsidR="00EE68C7" w:rsidDel="001D2147">
          <w:delText xml:space="preserve"> </w:delText>
        </w:r>
        <w:r w:rsidR="0099089A" w:rsidDel="001D2147">
          <w:delText>P</w:delText>
        </w:r>
        <w:r w:rsidR="00EE68C7" w:rsidDel="001D2147">
          <w:delText xml:space="preserve">rototypical </w:delText>
        </w:r>
      </w:del>
      <w:ins w:id="1166" w:author="Mathias Fuchs" w:date="2020-06-30T15:51:00Z">
        <w:r w:rsidR="001D2147">
          <w:t>Prototyp</w:t>
        </w:r>
        <w:r w:rsidR="001D2147" w:rsidRPr="001D2147">
          <w:rPr>
            <w:lang w:val="en-GB"/>
            <w:rPrChange w:id="1167" w:author="Mathias Fuchs" w:date="2020-06-30T15:51:00Z">
              <w:rPr/>
            </w:rPrChange>
          </w:rPr>
          <w:t>e</w:t>
        </w:r>
        <w:r w:rsidR="001D2147">
          <w:t xml:space="preserve"> </w:t>
        </w:r>
      </w:ins>
      <w:r w:rsidR="00EE68C7">
        <w:t>Apps</w:t>
      </w:r>
      <w:bookmarkEnd w:id="1164"/>
    </w:p>
    <w:p w14:paraId="12B3EED7" w14:textId="6DDCBA95" w:rsidR="003627DC" w:rsidRDefault="003627DC" w:rsidP="003627DC">
      <w:pPr>
        <w:pStyle w:val="Heading3"/>
        <w:rPr>
          <w:lang w:val="en-GB"/>
        </w:rPr>
      </w:pPr>
      <w:bookmarkStart w:id="1168" w:name="_Toc45032392"/>
      <w:commentRangeStart w:id="1169"/>
      <w:r>
        <w:rPr>
          <w:lang w:val="en-GB"/>
        </w:rPr>
        <w:t>OQ Test App</w:t>
      </w:r>
      <w:commentRangeEnd w:id="1169"/>
      <w:r w:rsidR="003C1E95">
        <w:rPr>
          <w:rStyle w:val="CommentReference"/>
          <w:b w:val="0"/>
          <w:i w:val="0"/>
          <w:kern w:val="0"/>
          <w:lang w:eastAsia="en-US"/>
        </w:rPr>
        <w:commentReference w:id="1169"/>
      </w:r>
      <w:bookmarkEnd w:id="1168"/>
    </w:p>
    <w:p w14:paraId="7EF6C945" w14:textId="73A58BE8" w:rsidR="00A84561" w:rsidRPr="00AD7A73" w:rsidRDefault="00EE7577" w:rsidP="006726B6">
      <w:pPr>
        <w:rPr>
          <w:lang w:val="en-GB" w:eastAsia="de-DE"/>
          <w:rPrChange w:id="1170" w:author="Mathias Fuchs" w:date="2020-07-01T16:43:00Z">
            <w:rPr>
              <w:lang w:eastAsia="de-DE"/>
            </w:rPr>
          </w:rPrChange>
        </w:rPr>
      </w:pPr>
      <w:r w:rsidRPr="00AD7A73">
        <w:rPr>
          <w:lang w:val="en-GB" w:eastAsia="de-DE"/>
          <w:rPrChange w:id="1171" w:author="Mathias Fuchs" w:date="2020-07-01T16:43:00Z">
            <w:rPr>
              <w:lang w:eastAsia="de-DE"/>
            </w:rPr>
          </w:rPrChange>
        </w:rPr>
        <w:t xml:space="preserve">The OQ Test App </w:t>
      </w:r>
      <w:del w:id="1172" w:author="Mathias Fuchs" w:date="2020-07-02T13:15:00Z">
        <w:r w:rsidRPr="00AD7A73" w:rsidDel="00E05B61">
          <w:rPr>
            <w:lang w:val="en-GB" w:eastAsia="de-DE"/>
            <w:rPrChange w:id="1173" w:author="Mathias Fuchs" w:date="2020-07-01T16:43:00Z">
              <w:rPr>
                <w:lang w:eastAsia="de-DE"/>
              </w:rPr>
            </w:rPrChange>
          </w:rPr>
          <w:delText xml:space="preserve">was designed to </w:delText>
        </w:r>
      </w:del>
      <w:r w:rsidRPr="00AD7A73">
        <w:rPr>
          <w:lang w:val="en-GB" w:eastAsia="de-DE"/>
          <w:rPrChange w:id="1174" w:author="Mathias Fuchs" w:date="2020-07-01T16:43:00Z">
            <w:rPr>
              <w:lang w:eastAsia="de-DE"/>
            </w:rPr>
          </w:rPrChange>
        </w:rPr>
        <w:t>perform</w:t>
      </w:r>
      <w:ins w:id="1175" w:author="Mathias Fuchs" w:date="2020-07-02T13:15:00Z">
        <w:r w:rsidR="00E05B61">
          <w:rPr>
            <w:lang w:val="en-GB" w:eastAsia="de-DE"/>
          </w:rPr>
          <w:t>s</w:t>
        </w:r>
      </w:ins>
      <w:r w:rsidRPr="00AD7A73">
        <w:rPr>
          <w:lang w:val="en-GB" w:eastAsia="de-DE"/>
          <w:rPrChange w:id="1176" w:author="Mathias Fuchs" w:date="2020-07-01T16:43:00Z">
            <w:rPr>
              <w:lang w:eastAsia="de-DE"/>
            </w:rPr>
          </w:rPrChange>
        </w:rPr>
        <w:t xml:space="preserve"> the OQ of the JBA. It is based on the </w:t>
      </w:r>
      <w:commentRangeStart w:id="1177"/>
      <w:r w:rsidRPr="00AD7A73">
        <w:rPr>
          <w:lang w:val="en-GB" w:eastAsia="de-DE"/>
          <w:rPrChange w:id="1178" w:author="Mathias Fuchs" w:date="2020-07-01T16:43:00Z">
            <w:rPr>
              <w:lang w:eastAsia="de-DE"/>
            </w:rPr>
          </w:rPrChange>
        </w:rPr>
        <w:t xml:space="preserve">JUnit Jupiter </w:t>
      </w:r>
      <w:r w:rsidR="002629A0" w:rsidRPr="00AD7A73">
        <w:rPr>
          <w:lang w:val="en-GB" w:eastAsia="de-DE"/>
          <w:rPrChange w:id="1179" w:author="Mathias Fuchs" w:date="2020-07-01T16:43:00Z">
            <w:rPr>
              <w:lang w:eastAsia="de-DE"/>
            </w:rPr>
          </w:rPrChange>
        </w:rPr>
        <w:t>t</w:t>
      </w:r>
      <w:r w:rsidRPr="00AD7A73">
        <w:rPr>
          <w:lang w:val="en-GB" w:eastAsia="de-DE"/>
          <w:rPrChange w:id="1180" w:author="Mathias Fuchs" w:date="2020-07-01T16:43:00Z">
            <w:rPr>
              <w:lang w:eastAsia="de-DE"/>
            </w:rPr>
          </w:rPrChange>
        </w:rPr>
        <w:t xml:space="preserve">est </w:t>
      </w:r>
      <w:r w:rsidR="002629A0" w:rsidRPr="00AD7A73">
        <w:rPr>
          <w:lang w:val="en-GB" w:eastAsia="de-DE"/>
          <w:rPrChange w:id="1181" w:author="Mathias Fuchs" w:date="2020-07-01T16:43:00Z">
            <w:rPr>
              <w:lang w:eastAsia="de-DE"/>
            </w:rPr>
          </w:rPrChange>
        </w:rPr>
        <w:t>f</w:t>
      </w:r>
      <w:r w:rsidRPr="00AD7A73">
        <w:rPr>
          <w:lang w:val="en-GB" w:eastAsia="de-DE"/>
          <w:rPrChange w:id="1182" w:author="Mathias Fuchs" w:date="2020-07-01T16:43:00Z">
            <w:rPr>
              <w:lang w:eastAsia="de-DE"/>
            </w:rPr>
          </w:rPrChange>
        </w:rPr>
        <w:t>ramework</w:t>
      </w:r>
      <w:r w:rsidR="002629A0" w:rsidRPr="00AD7A73">
        <w:rPr>
          <w:lang w:val="en-GB" w:eastAsia="de-DE"/>
          <w:rPrChange w:id="1183" w:author="Mathias Fuchs" w:date="2020-07-01T16:43:00Z">
            <w:rPr>
              <w:lang w:eastAsia="de-DE"/>
            </w:rPr>
          </w:rPrChange>
        </w:rPr>
        <w:t xml:space="preserve"> with</w:t>
      </w:r>
      <w:r w:rsidRPr="00AD7A73">
        <w:rPr>
          <w:lang w:val="en-GB" w:eastAsia="de-DE"/>
          <w:rPrChange w:id="1184" w:author="Mathias Fuchs" w:date="2020-07-01T16:43:00Z">
            <w:rPr>
              <w:lang w:eastAsia="de-DE"/>
            </w:rPr>
          </w:rPrChange>
        </w:rPr>
        <w:t xml:space="preserve"> the cucumber test runner </w:t>
      </w:r>
      <w:commentRangeEnd w:id="1177"/>
      <w:r w:rsidR="00E05B61">
        <w:rPr>
          <w:rStyle w:val="CommentReference"/>
        </w:rPr>
        <w:commentReference w:id="1177"/>
      </w:r>
      <w:r w:rsidRPr="00AD7A73">
        <w:rPr>
          <w:lang w:val="en-GB" w:eastAsia="de-DE"/>
          <w:rPrChange w:id="1185" w:author="Mathias Fuchs" w:date="2020-07-01T16:43:00Z">
            <w:rPr>
              <w:lang w:eastAsia="de-DE"/>
            </w:rPr>
          </w:rPrChange>
        </w:rPr>
        <w:t xml:space="preserve">to </w:t>
      </w:r>
      <w:r w:rsidR="002629A0" w:rsidRPr="00AD7A73">
        <w:rPr>
          <w:lang w:val="en-GB" w:eastAsia="de-DE"/>
          <w:rPrChange w:id="1186" w:author="Mathias Fuchs" w:date="2020-07-01T16:43:00Z">
            <w:rPr>
              <w:lang w:eastAsia="de-DE"/>
            </w:rPr>
          </w:rPrChange>
        </w:rPr>
        <w:t xml:space="preserve">perform the automated test. The architectural design </w:t>
      </w:r>
      <w:del w:id="1187" w:author="Mathias Fuchs" w:date="2020-07-01T16:57:00Z">
        <w:r w:rsidR="002629A0" w:rsidRPr="00AD7A73" w:rsidDel="00014EE9">
          <w:rPr>
            <w:lang w:val="en-GB" w:eastAsia="de-DE"/>
            <w:rPrChange w:id="1188" w:author="Mathias Fuchs" w:date="2020-07-01T16:43:00Z">
              <w:rPr>
                <w:lang w:eastAsia="de-DE"/>
              </w:rPr>
            </w:rPrChange>
          </w:rPr>
          <w:delText>was developed</w:delText>
        </w:r>
      </w:del>
      <w:ins w:id="1189" w:author="Mathias Fuchs" w:date="2020-07-01T16:57:00Z">
        <w:r w:rsidR="00014EE9">
          <w:rPr>
            <w:lang w:val="en-GB" w:eastAsia="de-DE"/>
          </w:rPr>
          <w:t>is</w:t>
        </w:r>
      </w:ins>
      <w:r w:rsidR="005978DE" w:rsidRPr="00AD7A73">
        <w:rPr>
          <w:lang w:val="en-GB" w:eastAsia="de-DE"/>
          <w:rPrChange w:id="1190" w:author="Mathias Fuchs" w:date="2020-07-01T16:43:00Z">
            <w:rPr>
              <w:lang w:eastAsia="de-DE"/>
            </w:rPr>
          </w:rPrChange>
        </w:rPr>
        <w:t xml:space="preserve"> based on the C4 model (</w:t>
      </w:r>
      <w:r w:rsidR="001D2147">
        <w:fldChar w:fldCharType="begin"/>
      </w:r>
      <w:r w:rsidR="001D2147" w:rsidRPr="001D2147">
        <w:rPr>
          <w:lang w:val="en-GB"/>
          <w:rPrChange w:id="1191" w:author="Mathias Fuchs" w:date="2020-06-30T15:44:00Z">
            <w:rPr/>
          </w:rPrChange>
        </w:rPr>
        <w:instrText xml:space="preserve"> HYPERLINK "https://c4model.com/" </w:instrText>
      </w:r>
      <w:r w:rsidR="001D2147">
        <w:fldChar w:fldCharType="separate"/>
      </w:r>
      <w:r w:rsidR="005978DE" w:rsidRPr="00AD7A73">
        <w:rPr>
          <w:rStyle w:val="Hyperlink"/>
          <w:lang w:val="en-GB"/>
          <w:rPrChange w:id="1192" w:author="Mathias Fuchs" w:date="2020-07-01T16:43:00Z">
            <w:rPr>
              <w:rStyle w:val="Hyperlink"/>
            </w:rPr>
          </w:rPrChange>
        </w:rPr>
        <w:t>https://c4model.com/</w:t>
      </w:r>
      <w:r w:rsidR="001D2147">
        <w:rPr>
          <w:rStyle w:val="Hyperlink"/>
        </w:rPr>
        <w:fldChar w:fldCharType="end"/>
      </w:r>
      <w:r w:rsidR="007E1013" w:rsidRPr="00AD7A73">
        <w:rPr>
          <w:lang w:val="en-GB"/>
          <w:rPrChange w:id="1193" w:author="Mathias Fuchs" w:date="2020-07-01T16:43:00Z">
            <w:rPr/>
          </w:rPrChange>
        </w:rPr>
        <w:t xml:space="preserve"> - 27.6.20</w:t>
      </w:r>
      <w:r w:rsidR="005978DE" w:rsidRPr="00AD7A73">
        <w:rPr>
          <w:lang w:val="en-GB" w:eastAsia="de-DE"/>
          <w:rPrChange w:id="1194" w:author="Mathias Fuchs" w:date="2020-07-01T16:43:00Z">
            <w:rPr>
              <w:lang w:eastAsia="de-DE"/>
            </w:rPr>
          </w:rPrChange>
        </w:rPr>
        <w:t>)</w:t>
      </w:r>
      <w:r w:rsidR="00883D51" w:rsidRPr="00AD7A73">
        <w:rPr>
          <w:lang w:val="en-GB" w:eastAsia="de-DE"/>
          <w:rPrChange w:id="1195" w:author="Mathias Fuchs" w:date="2020-07-01T16:43:00Z">
            <w:rPr>
              <w:lang w:eastAsia="de-DE"/>
            </w:rPr>
          </w:rPrChange>
        </w:rPr>
        <w:t xml:space="preserve"> and is </w:t>
      </w:r>
      <w:del w:id="1196" w:author="Mathias Fuchs" w:date="2020-07-01T16:57:00Z">
        <w:r w:rsidR="00883D51" w:rsidRPr="00AD7A73" w:rsidDel="00014EE9">
          <w:rPr>
            <w:lang w:val="en-GB" w:eastAsia="de-DE"/>
            <w:rPrChange w:id="1197" w:author="Mathias Fuchs" w:date="2020-07-01T16:43:00Z">
              <w:rPr>
                <w:lang w:eastAsia="de-DE"/>
              </w:rPr>
            </w:rPrChange>
          </w:rPr>
          <w:delText xml:space="preserve">shown </w:delText>
        </w:r>
      </w:del>
      <w:ins w:id="1198" w:author="Mathias Fuchs" w:date="2020-07-01T16:57:00Z">
        <w:r w:rsidR="00014EE9">
          <w:rPr>
            <w:lang w:val="en-GB" w:eastAsia="de-DE"/>
          </w:rPr>
          <w:t>de</w:t>
        </w:r>
      </w:ins>
      <w:r w:rsidR="007357F2">
        <w:rPr>
          <w:lang w:val="en-GB" w:eastAsia="de-DE"/>
        </w:rPr>
        <w:t>s</w:t>
      </w:r>
      <w:ins w:id="1199" w:author="Mathias Fuchs" w:date="2020-07-01T16:57:00Z">
        <w:r w:rsidR="00014EE9">
          <w:rPr>
            <w:lang w:val="en-GB" w:eastAsia="de-DE"/>
          </w:rPr>
          <w:t>cribed in more detail</w:t>
        </w:r>
        <w:r w:rsidR="00014EE9" w:rsidRPr="00AD7A73">
          <w:rPr>
            <w:lang w:val="en-GB" w:eastAsia="de-DE"/>
            <w:rPrChange w:id="1200" w:author="Mathias Fuchs" w:date="2020-07-01T16:43:00Z">
              <w:rPr>
                <w:lang w:eastAsia="de-DE"/>
              </w:rPr>
            </w:rPrChange>
          </w:rPr>
          <w:t xml:space="preserve"> </w:t>
        </w:r>
      </w:ins>
      <w:r w:rsidR="00883D51" w:rsidRPr="00AD7A73">
        <w:rPr>
          <w:lang w:val="en-GB" w:eastAsia="de-DE"/>
          <w:rPrChange w:id="1201" w:author="Mathias Fuchs" w:date="2020-07-01T16:43:00Z">
            <w:rPr>
              <w:lang w:eastAsia="de-DE"/>
            </w:rPr>
          </w:rPrChange>
        </w:rPr>
        <w:t>in the two following chapters.</w:t>
      </w:r>
    </w:p>
    <w:p w14:paraId="558A1CC5" w14:textId="19C06A41" w:rsidR="00A7351C" w:rsidRPr="00E05B61" w:rsidRDefault="00E05B61" w:rsidP="004D0440">
      <w:pPr>
        <w:pStyle w:val="Heading4"/>
        <w:rPr>
          <w:lang w:val="en-GB"/>
          <w:rPrChange w:id="1202" w:author="Mathias Fuchs" w:date="2020-07-02T13:19:00Z">
            <w:rPr/>
          </w:rPrChange>
        </w:rPr>
      </w:pPr>
      <w:bookmarkStart w:id="1203" w:name="_Toc45032393"/>
      <w:ins w:id="1204" w:author="Mathias Fuchs" w:date="2020-07-02T13:17:00Z">
        <w:r w:rsidRPr="00E05B61">
          <w:rPr>
            <w:lang w:val="en-GB"/>
            <w:rPrChange w:id="1205" w:author="Mathias Fuchs" w:date="2020-07-02T13:19:00Z">
              <w:rPr/>
            </w:rPrChange>
          </w:rPr>
          <w:t>High Level (</w:t>
        </w:r>
      </w:ins>
      <w:r w:rsidR="00EF7184" w:rsidRPr="00E05B61">
        <w:rPr>
          <w:lang w:val="en-GB"/>
          <w:rPrChange w:id="1206" w:author="Mathias Fuchs" w:date="2020-07-02T13:19:00Z">
            <w:rPr/>
          </w:rPrChange>
        </w:rPr>
        <w:t>C4 Model</w:t>
      </w:r>
      <w:ins w:id="1207" w:author="Mathias Fuchs" w:date="2020-07-02T13:17:00Z">
        <w:r w:rsidRPr="00E05B61">
          <w:rPr>
            <w:lang w:val="en-GB"/>
            <w:rPrChange w:id="1208" w:author="Mathias Fuchs" w:date="2020-07-02T13:19:00Z">
              <w:rPr/>
            </w:rPrChange>
          </w:rPr>
          <w:t>)</w:t>
        </w:r>
      </w:ins>
      <w:r w:rsidR="00EF7184" w:rsidRPr="00E05B61">
        <w:rPr>
          <w:lang w:val="en-GB"/>
          <w:rPrChange w:id="1209" w:author="Mathias Fuchs" w:date="2020-07-02T13:19:00Z">
            <w:rPr/>
          </w:rPrChange>
        </w:rPr>
        <w:t xml:space="preserve"> </w:t>
      </w:r>
      <w:r w:rsidR="002E5082" w:rsidRPr="00E05B61">
        <w:rPr>
          <w:lang w:val="en-GB"/>
          <w:rPrChange w:id="1210" w:author="Mathias Fuchs" w:date="2020-07-02T13:19:00Z">
            <w:rPr/>
          </w:rPrChange>
        </w:rPr>
        <w:t>Container Diagram</w:t>
      </w:r>
      <w:bookmarkEnd w:id="1203"/>
      <w:r w:rsidR="002E5082" w:rsidRPr="00E05B61">
        <w:rPr>
          <w:lang w:val="en-GB"/>
          <w:rPrChange w:id="1211" w:author="Mathias Fuchs" w:date="2020-07-02T13:19:00Z">
            <w:rPr/>
          </w:rPrChange>
        </w:rPr>
        <w:t xml:space="preserve"> </w:t>
      </w:r>
    </w:p>
    <w:p w14:paraId="502B4C00" w14:textId="5CAE755F" w:rsidR="002E5082" w:rsidRPr="00AD7A73" w:rsidRDefault="00A84561" w:rsidP="006726B6">
      <w:pPr>
        <w:rPr>
          <w:lang w:val="en-GB" w:eastAsia="de-DE"/>
          <w:rPrChange w:id="1212" w:author="Mathias Fuchs" w:date="2020-07-01T16:45:00Z">
            <w:rPr>
              <w:lang w:eastAsia="de-DE"/>
            </w:rPr>
          </w:rPrChange>
        </w:rPr>
      </w:pPr>
      <w:r w:rsidRPr="00AD7A73">
        <w:rPr>
          <w:lang w:val="en-GB" w:eastAsia="de-DE"/>
          <w:rPrChange w:id="1213" w:author="Mathias Fuchs" w:date="2020-07-01T16:45:00Z">
            <w:rPr>
              <w:lang w:eastAsia="de-DE"/>
            </w:rPr>
          </w:rPrChange>
        </w:rPr>
        <w:t xml:space="preserve">When the tester runs the OQ Test App, the JBA will be tested in an automated way by making use of the </w:t>
      </w:r>
      <w:r w:rsidR="00906998" w:rsidRPr="00AD7A73">
        <w:rPr>
          <w:lang w:val="en-GB" w:eastAsia="de-DE"/>
          <w:rPrChange w:id="1214" w:author="Mathias Fuchs" w:date="2020-07-01T16:45:00Z">
            <w:rPr>
              <w:lang w:eastAsia="de-DE"/>
            </w:rPr>
          </w:rPrChange>
        </w:rPr>
        <w:t>web driver</w:t>
      </w:r>
      <w:r w:rsidR="00161F2A" w:rsidRPr="00AD7A73">
        <w:rPr>
          <w:lang w:val="en-GB" w:eastAsia="de-DE"/>
          <w:rPrChange w:id="1215" w:author="Mathias Fuchs" w:date="2020-07-01T16:45:00Z">
            <w:rPr>
              <w:lang w:eastAsia="de-DE"/>
            </w:rPr>
          </w:rPrChange>
        </w:rPr>
        <w:t xml:space="preserve"> ChromeDriver</w:t>
      </w:r>
      <w:r w:rsidR="00906998" w:rsidRPr="00AD7A73">
        <w:rPr>
          <w:lang w:val="en-GB" w:eastAsia="de-DE"/>
          <w:rPrChange w:id="1216" w:author="Mathias Fuchs" w:date="2020-07-01T16:45:00Z">
            <w:rPr>
              <w:lang w:eastAsia="de-DE"/>
            </w:rPr>
          </w:rPrChange>
        </w:rPr>
        <w:t>, which</w:t>
      </w:r>
      <w:r w:rsidR="00161F2A" w:rsidRPr="00AD7A73">
        <w:rPr>
          <w:lang w:val="en-GB" w:eastAsia="de-DE"/>
          <w:rPrChange w:id="1217" w:author="Mathias Fuchs" w:date="2020-07-01T16:45:00Z">
            <w:rPr>
              <w:lang w:eastAsia="de-DE"/>
            </w:rPr>
          </w:rPrChange>
        </w:rPr>
        <w:t xml:space="preserve"> therefore</w:t>
      </w:r>
      <w:r w:rsidR="00906998" w:rsidRPr="00AD7A73">
        <w:rPr>
          <w:lang w:val="en-GB" w:eastAsia="de-DE"/>
          <w:rPrChange w:id="1218" w:author="Mathias Fuchs" w:date="2020-07-01T16:45:00Z">
            <w:rPr>
              <w:lang w:eastAsia="de-DE"/>
            </w:rPr>
          </w:rPrChange>
        </w:rPr>
        <w:t xml:space="preserve"> needs to be installe</w:t>
      </w:r>
      <w:r w:rsidR="00161F2A" w:rsidRPr="00AD7A73">
        <w:rPr>
          <w:lang w:val="en-GB" w:eastAsia="de-DE"/>
          <w:rPrChange w:id="1219" w:author="Mathias Fuchs" w:date="2020-07-01T16:45:00Z">
            <w:rPr>
              <w:lang w:eastAsia="de-DE"/>
            </w:rPr>
          </w:rPrChange>
        </w:rPr>
        <w:t>d.</w:t>
      </w:r>
    </w:p>
    <w:p w14:paraId="6483FD35" w14:textId="63898D96" w:rsidR="001A138C" w:rsidRDefault="00902214" w:rsidP="006726B6">
      <w:pPr>
        <w:rPr>
          <w:lang w:eastAsia="de-DE"/>
        </w:rPr>
      </w:pPr>
      <w:commentRangeStart w:id="1220"/>
      <w:r>
        <w:rPr>
          <w:noProof/>
          <w:lang w:eastAsia="de-CH"/>
        </w:rPr>
        <w:drawing>
          <wp:inline distT="0" distB="0" distL="0" distR="0" wp14:anchorId="1411058E" wp14:editId="554BABFD">
            <wp:extent cx="6120130" cy="3967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3967480"/>
                    </a:xfrm>
                    <a:prstGeom prst="rect">
                      <a:avLst/>
                    </a:prstGeom>
                    <a:noFill/>
                    <a:ln>
                      <a:noFill/>
                    </a:ln>
                  </pic:spPr>
                </pic:pic>
              </a:graphicData>
            </a:graphic>
          </wp:inline>
        </w:drawing>
      </w:r>
      <w:commentRangeEnd w:id="1220"/>
      <w:r w:rsidR="00E05B61">
        <w:rPr>
          <w:rStyle w:val="CommentReference"/>
        </w:rPr>
        <w:commentReference w:id="1220"/>
      </w:r>
    </w:p>
    <w:p w14:paraId="2BD6C41A" w14:textId="4F1DF277" w:rsidR="001A138C" w:rsidRDefault="001A138C" w:rsidP="006726B6">
      <w:pPr>
        <w:rPr>
          <w:lang w:eastAsia="de-DE"/>
        </w:rPr>
      </w:pPr>
    </w:p>
    <w:p w14:paraId="582CAEB3" w14:textId="08EC53BD" w:rsidR="00E05B61" w:rsidRDefault="00E05B61" w:rsidP="006726B6">
      <w:pPr>
        <w:rPr>
          <w:ins w:id="1221" w:author="Mathias Fuchs" w:date="2020-07-02T13:21:00Z"/>
          <w:lang w:val="en-GB" w:eastAsia="de-DE"/>
        </w:rPr>
      </w:pPr>
      <w:ins w:id="1222" w:author="Mathias Fuchs" w:date="2020-07-02T13:21:00Z">
        <w:r>
          <w:rPr>
            <w:lang w:val="en-GB" w:eastAsia="de-DE"/>
          </w:rPr>
          <w:t xml:space="preserve"> </w:t>
        </w:r>
      </w:ins>
    </w:p>
    <w:p w14:paraId="4AEB9B8B" w14:textId="1FC809CD" w:rsidR="00906998" w:rsidRPr="00AD7A73" w:rsidRDefault="00906998" w:rsidP="006726B6">
      <w:pPr>
        <w:rPr>
          <w:lang w:val="en-GB" w:eastAsia="de-DE"/>
          <w:rPrChange w:id="1223" w:author="Mathias Fuchs" w:date="2020-07-01T16:43:00Z">
            <w:rPr>
              <w:lang w:eastAsia="de-DE"/>
            </w:rPr>
          </w:rPrChange>
        </w:rPr>
      </w:pPr>
      <w:r w:rsidRPr="00AD7A73">
        <w:rPr>
          <w:lang w:val="en-GB" w:eastAsia="de-DE"/>
          <w:rPrChange w:id="1224" w:author="Mathias Fuchs" w:date="2020-07-01T16:43:00Z">
            <w:rPr>
              <w:lang w:eastAsia="de-DE"/>
            </w:rPr>
          </w:rPrChange>
        </w:rPr>
        <w:t xml:space="preserve">In order to make it work, the web driver corresponding to the respective chrome version needs to be </w:t>
      </w:r>
      <w:commentRangeStart w:id="1225"/>
      <w:r w:rsidRPr="00AD7A73">
        <w:rPr>
          <w:lang w:val="en-GB" w:eastAsia="de-DE"/>
          <w:rPrChange w:id="1226" w:author="Mathias Fuchs" w:date="2020-07-01T16:43:00Z">
            <w:rPr>
              <w:lang w:eastAsia="de-DE"/>
            </w:rPr>
          </w:rPrChange>
        </w:rPr>
        <w:t>installed</w:t>
      </w:r>
      <w:commentRangeEnd w:id="1225"/>
      <w:r w:rsidR="00E05B61">
        <w:rPr>
          <w:rStyle w:val="CommentReference"/>
        </w:rPr>
        <w:commentReference w:id="1225"/>
      </w:r>
      <w:r w:rsidRPr="00AD7A73">
        <w:rPr>
          <w:lang w:val="en-GB" w:eastAsia="de-DE"/>
          <w:rPrChange w:id="1227" w:author="Mathias Fuchs" w:date="2020-07-01T16:43:00Z">
            <w:rPr>
              <w:lang w:eastAsia="de-DE"/>
            </w:rPr>
          </w:rPrChange>
        </w:rPr>
        <w:t xml:space="preserve"> and referenced to in the OQ Test App. For the prototype chrome version 83 and chromeDriver version 83.0 were used (</w:t>
      </w:r>
      <w:r w:rsidR="001D2147">
        <w:fldChar w:fldCharType="begin"/>
      </w:r>
      <w:r w:rsidR="001D2147" w:rsidRPr="001D2147">
        <w:rPr>
          <w:lang w:val="en-GB"/>
          <w:rPrChange w:id="1228" w:author="Mathias Fuchs" w:date="2020-06-30T15:44:00Z">
            <w:rPr/>
          </w:rPrChange>
        </w:rPr>
        <w:instrText xml:space="preserve"> HYPERLINK "https://chromedriver.chromium.org/downloads" </w:instrText>
      </w:r>
      <w:r w:rsidR="001D2147">
        <w:fldChar w:fldCharType="separate"/>
      </w:r>
      <w:r w:rsidRPr="001D2147">
        <w:rPr>
          <w:rStyle w:val="Hyperlink"/>
          <w:lang w:val="en-GB"/>
          <w:rPrChange w:id="1229" w:author="Mathias Fuchs" w:date="2020-06-30T15:44:00Z">
            <w:rPr>
              <w:rStyle w:val="Hyperlink"/>
            </w:rPr>
          </w:rPrChange>
        </w:rPr>
        <w:t>https://chromedriver.chromium.org/downloads</w:t>
      </w:r>
      <w:r w:rsidR="001D2147">
        <w:rPr>
          <w:rStyle w:val="Hyperlink"/>
        </w:rPr>
        <w:fldChar w:fldCharType="end"/>
      </w:r>
      <w:r w:rsidRPr="00AD7A73">
        <w:rPr>
          <w:lang w:val="en-GB" w:eastAsia="de-DE"/>
          <w:rPrChange w:id="1230" w:author="Mathias Fuchs" w:date="2020-07-01T16:43:00Z">
            <w:rPr>
              <w:lang w:eastAsia="de-DE"/>
            </w:rPr>
          </w:rPrChange>
        </w:rPr>
        <w:t>)</w:t>
      </w:r>
    </w:p>
    <w:p w14:paraId="5E53AC66" w14:textId="77777777" w:rsidR="00906998" w:rsidRPr="00AD7A73" w:rsidRDefault="00906998" w:rsidP="006726B6">
      <w:pPr>
        <w:rPr>
          <w:lang w:val="en-GB" w:eastAsia="de-DE"/>
          <w:rPrChange w:id="1231" w:author="Mathias Fuchs" w:date="2020-07-01T16:43:00Z">
            <w:rPr>
              <w:lang w:eastAsia="de-DE"/>
            </w:rPr>
          </w:rPrChange>
        </w:rPr>
      </w:pPr>
    </w:p>
    <w:p w14:paraId="0F687A77" w14:textId="4F88FDB4" w:rsidR="002E5082" w:rsidRPr="00AD7A73" w:rsidRDefault="00287DB5" w:rsidP="006726B6">
      <w:pPr>
        <w:rPr>
          <w:lang w:val="en-GB" w:eastAsia="de-DE"/>
          <w:rPrChange w:id="1232" w:author="Mathias Fuchs" w:date="2020-07-01T16:43:00Z">
            <w:rPr>
              <w:lang w:eastAsia="de-DE"/>
            </w:rPr>
          </w:rPrChange>
        </w:rPr>
      </w:pPr>
      <w:r w:rsidRPr="00AD7A73">
        <w:rPr>
          <w:lang w:val="en-GB" w:eastAsia="de-DE"/>
          <w:rPrChange w:id="1233" w:author="Mathias Fuchs" w:date="2020-07-01T16:43:00Z">
            <w:rPr>
              <w:lang w:eastAsia="de-DE"/>
            </w:rPr>
          </w:rPrChange>
        </w:rPr>
        <w:lastRenderedPageBreak/>
        <w:t xml:space="preserve">Reference for communication between chromedriver and chrome: </w:t>
      </w:r>
      <w:r w:rsidR="001D2147">
        <w:fldChar w:fldCharType="begin"/>
      </w:r>
      <w:r w:rsidR="001D2147" w:rsidRPr="001D2147">
        <w:rPr>
          <w:lang w:val="en-GB"/>
          <w:rPrChange w:id="1234" w:author="Mathias Fuchs" w:date="2020-06-30T15:44:00Z">
            <w:rPr/>
          </w:rPrChange>
        </w:rPr>
        <w:instrText xml:space="preserve"> HYPERLINK "https://groups.google.com/forum/" \l "!msg/chromedriver-users/xVMy5OGLcl8/2JljtZ1FAAAJ" </w:instrText>
      </w:r>
      <w:r w:rsidR="001D2147">
        <w:fldChar w:fldCharType="separate"/>
      </w:r>
      <w:r w:rsidRPr="001D2147">
        <w:rPr>
          <w:rStyle w:val="Hyperlink"/>
          <w:lang w:val="en-GB"/>
          <w:rPrChange w:id="1235" w:author="Mathias Fuchs" w:date="2020-06-30T15:44:00Z">
            <w:rPr>
              <w:rStyle w:val="Hyperlink"/>
            </w:rPr>
          </w:rPrChange>
        </w:rPr>
        <w:t>https://groups.google.com/forum/#!msg/chromedriver-users/xVMy5OGLcl8/2JljtZ1FAAAJ</w:t>
      </w:r>
      <w:r w:rsidR="001D2147">
        <w:rPr>
          <w:rStyle w:val="Hyperlink"/>
        </w:rPr>
        <w:fldChar w:fldCharType="end"/>
      </w:r>
      <w:r w:rsidRPr="00AD7A73">
        <w:rPr>
          <w:lang w:val="en-GB"/>
          <w:rPrChange w:id="1236" w:author="Mathias Fuchs" w:date="2020-07-01T16:43:00Z">
            <w:rPr/>
          </w:rPrChange>
        </w:rPr>
        <w:t xml:space="preserve">  viewed the 27.6.2020</w:t>
      </w:r>
    </w:p>
    <w:p w14:paraId="3D10945E" w14:textId="59FB113B" w:rsidR="002E5082" w:rsidRPr="002E5082" w:rsidRDefault="00EF7184" w:rsidP="004D0440">
      <w:pPr>
        <w:pStyle w:val="Heading4"/>
      </w:pPr>
      <w:bookmarkStart w:id="1237" w:name="_Toc45032394"/>
      <w:del w:id="1238" w:author="Mathias Fuchs" w:date="2020-07-02T13:24:00Z">
        <w:r w:rsidDel="00E05B61">
          <w:delText xml:space="preserve">C4 Model </w:delText>
        </w:r>
      </w:del>
      <w:r w:rsidR="002E5082">
        <w:t>Component Diagram</w:t>
      </w:r>
      <w:bookmarkEnd w:id="1237"/>
    </w:p>
    <w:p w14:paraId="4AB663EC" w14:textId="04EED68A" w:rsidR="00A7351C" w:rsidRPr="00AD7A73" w:rsidRDefault="002E5F2B" w:rsidP="006726B6">
      <w:pPr>
        <w:rPr>
          <w:lang w:val="en-GB" w:eastAsia="de-DE"/>
          <w:rPrChange w:id="1239" w:author="Mathias Fuchs" w:date="2020-07-01T16:45:00Z">
            <w:rPr>
              <w:lang w:eastAsia="de-DE"/>
            </w:rPr>
          </w:rPrChange>
        </w:rPr>
      </w:pPr>
      <w:del w:id="1240" w:author="Mathias Fuchs" w:date="2020-06-30T15:55:00Z">
        <w:r w:rsidRPr="00AD7A73" w:rsidDel="00C025D5">
          <w:rPr>
            <w:lang w:val="en-GB" w:eastAsia="de-DE"/>
            <w:rPrChange w:id="1241" w:author="Mathias Fuchs" w:date="2020-07-01T16:45:00Z">
              <w:rPr>
                <w:lang w:eastAsia="de-DE"/>
              </w:rPr>
            </w:rPrChange>
          </w:rPr>
          <w:delText xml:space="preserve">When we zoom into the OQ Test App Container, as shown in the figure above, we can get of view of the components on which the OQ Test App is build. </w:delText>
        </w:r>
      </w:del>
      <w:r w:rsidRPr="00AD7A73">
        <w:rPr>
          <w:lang w:val="en-GB" w:eastAsia="de-DE"/>
          <w:rPrChange w:id="1242" w:author="Mathias Fuchs" w:date="2020-07-01T16:45:00Z">
            <w:rPr>
              <w:lang w:eastAsia="de-DE"/>
            </w:rPr>
          </w:rPrChange>
        </w:rPr>
        <w:t>The components</w:t>
      </w:r>
      <w:ins w:id="1243" w:author="Mathias Fuchs" w:date="2020-06-30T15:55:00Z">
        <w:r w:rsidR="00C025D5" w:rsidRPr="00C025D5">
          <w:rPr>
            <w:lang w:val="en-GB" w:eastAsia="de-DE"/>
            <w:rPrChange w:id="1244" w:author="Mathias Fuchs" w:date="2020-06-30T15:55:00Z">
              <w:rPr>
                <w:lang w:eastAsia="de-DE"/>
              </w:rPr>
            </w:rPrChange>
          </w:rPr>
          <w:t xml:space="preserve"> of</w:t>
        </w:r>
        <w:r w:rsidR="00C025D5">
          <w:rPr>
            <w:lang w:val="en-GB" w:eastAsia="de-DE"/>
          </w:rPr>
          <w:t xml:space="preserve"> </w:t>
        </w:r>
        <w:r w:rsidR="00C025D5" w:rsidRPr="00C025D5">
          <w:rPr>
            <w:lang w:val="en-GB" w:eastAsia="de-DE"/>
            <w:rPrChange w:id="1245" w:author="Mathias Fuchs" w:date="2020-06-30T15:55:00Z">
              <w:rPr>
                <w:lang w:eastAsia="de-DE"/>
              </w:rPr>
            </w:rPrChange>
          </w:rPr>
          <w:t xml:space="preserve">the </w:t>
        </w:r>
        <w:r w:rsidR="00C025D5" w:rsidRPr="00AD7A73">
          <w:rPr>
            <w:lang w:val="en-GB" w:eastAsia="de-DE"/>
            <w:rPrChange w:id="1246" w:author="Mathias Fuchs" w:date="2020-07-01T16:45:00Z">
              <w:rPr>
                <w:lang w:eastAsia="de-DE"/>
              </w:rPr>
            </w:rPrChange>
          </w:rPr>
          <w:t>OQ Test App Container</w:t>
        </w:r>
      </w:ins>
      <w:r w:rsidRPr="00AD7A73">
        <w:rPr>
          <w:lang w:val="en-GB" w:eastAsia="de-DE"/>
          <w:rPrChange w:id="1247" w:author="Mathias Fuchs" w:date="2020-07-01T16:45:00Z">
            <w:rPr>
              <w:lang w:eastAsia="de-DE"/>
            </w:rPr>
          </w:rPrChange>
        </w:rPr>
        <w:t xml:space="preserve"> are shown and described in following figure:</w:t>
      </w:r>
    </w:p>
    <w:p w14:paraId="3A937429" w14:textId="5E56B516" w:rsidR="00AF0514" w:rsidRPr="00B1376E" w:rsidRDefault="00902214" w:rsidP="006726B6">
      <w:pPr>
        <w:rPr>
          <w:lang w:eastAsia="de-DE"/>
        </w:rPr>
      </w:pPr>
      <w:r>
        <w:rPr>
          <w:noProof/>
          <w:lang w:eastAsia="de-CH"/>
        </w:rPr>
        <w:drawing>
          <wp:inline distT="0" distB="0" distL="0" distR="0" wp14:anchorId="1B9F4A81" wp14:editId="1232FE3D">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2B0D70C2" w14:textId="5CAEF3BC" w:rsidR="00AF0514" w:rsidRDefault="00AF0514" w:rsidP="006726B6">
      <w:pPr>
        <w:rPr>
          <w:lang w:val="en-GB" w:eastAsia="de-DE"/>
        </w:rPr>
      </w:pPr>
    </w:p>
    <w:p w14:paraId="3EC9596D" w14:textId="291B768A" w:rsidR="00AF0514" w:rsidRDefault="00AF0514" w:rsidP="006726B6">
      <w:pPr>
        <w:rPr>
          <w:lang w:val="en-GB" w:eastAsia="de-DE"/>
        </w:rPr>
      </w:pPr>
    </w:p>
    <w:p w14:paraId="1D9F55CA" w14:textId="5BFEAC06" w:rsidR="00AF0514" w:rsidRPr="00722A27" w:rsidRDefault="0077268D" w:rsidP="006726B6">
      <w:pPr>
        <w:rPr>
          <w:lang w:val="en-GB" w:eastAsia="de-DE"/>
          <w:rPrChange w:id="1248" w:author="Mathias Fuchs" w:date="2020-07-02T12:57:00Z">
            <w:rPr>
              <w:lang w:eastAsia="de-DE"/>
            </w:rPr>
          </w:rPrChange>
        </w:rPr>
      </w:pPr>
      <w:del w:id="1249" w:author="Mathias Fuchs" w:date="2020-06-30T15:56:00Z">
        <w:r w:rsidRPr="00722A27" w:rsidDel="00C025D5">
          <w:rPr>
            <w:lang w:val="en-GB" w:eastAsia="de-DE"/>
            <w:rPrChange w:id="1250" w:author="Mathias Fuchs" w:date="2020-07-02T12:57:00Z">
              <w:rPr>
                <w:lang w:eastAsia="de-DE"/>
              </w:rPr>
            </w:rPrChange>
          </w:rPr>
          <w:lastRenderedPageBreak/>
          <w:delText>The description in the diagram was based on following references</w:delText>
        </w:r>
        <w:r w:rsidR="002E5F2B" w:rsidRPr="00722A27" w:rsidDel="00C025D5">
          <w:rPr>
            <w:lang w:val="en-GB" w:eastAsia="de-DE"/>
            <w:rPrChange w:id="1251" w:author="Mathias Fuchs" w:date="2020-07-02T12:57:00Z">
              <w:rPr>
                <w:lang w:eastAsia="de-DE"/>
              </w:rPr>
            </w:rPrChange>
          </w:rPr>
          <w:delText xml:space="preserve"> </w:delText>
        </w:r>
      </w:del>
      <w:ins w:id="1252" w:author="Mathias Fuchs" w:date="2020-06-30T15:56:00Z">
        <w:r w:rsidR="00C025D5" w:rsidRPr="00722A27">
          <w:rPr>
            <w:lang w:val="en-GB" w:eastAsia="de-DE"/>
            <w:rPrChange w:id="1253" w:author="Mathias Fuchs" w:date="2020-07-02T12:57:00Z">
              <w:rPr>
                <w:lang w:eastAsia="de-DE"/>
              </w:rPr>
            </w:rPrChange>
          </w:rPr>
          <w:t xml:space="preserve">References </w:t>
        </w:r>
      </w:ins>
      <w:r w:rsidR="002E5F2B" w:rsidRPr="00722A27">
        <w:rPr>
          <w:lang w:val="en-GB" w:eastAsia="de-DE"/>
          <w:rPrChange w:id="1254" w:author="Mathias Fuchs" w:date="2020-07-02T12:57:00Z">
            <w:rPr>
              <w:lang w:eastAsia="de-DE"/>
            </w:rPr>
          </w:rPrChange>
        </w:rPr>
        <w:t>(viewed the 28.6.2020)</w:t>
      </w:r>
      <w:r w:rsidRPr="00722A27">
        <w:rPr>
          <w:lang w:val="en-GB" w:eastAsia="de-DE"/>
          <w:rPrChange w:id="1255" w:author="Mathias Fuchs" w:date="2020-07-02T12:57:00Z">
            <w:rPr>
              <w:lang w:eastAsia="de-DE"/>
            </w:rPr>
          </w:rPrChange>
        </w:rPr>
        <w:t>:</w:t>
      </w:r>
    </w:p>
    <w:commentRangeStart w:id="1256"/>
    <w:p w14:paraId="6D680647" w14:textId="161E732D" w:rsidR="00AF0514" w:rsidRPr="00722A27" w:rsidRDefault="001D2147" w:rsidP="006726B6">
      <w:pPr>
        <w:rPr>
          <w:lang w:val="en-GB" w:eastAsia="de-DE"/>
        </w:rPr>
      </w:pPr>
      <w:r>
        <w:fldChar w:fldCharType="begin"/>
      </w:r>
      <w:r w:rsidRPr="00722A27">
        <w:rPr>
          <w:lang w:val="en-GB"/>
          <w:rPrChange w:id="1257" w:author="Mathias Fuchs" w:date="2020-07-02T12:57:00Z">
            <w:rPr/>
          </w:rPrChange>
        </w:rPr>
        <w:instrText xml:space="preserve"> HYPERLINK "http://www.automationtestinghub.com/cucumber-test-runner-class-junit/" </w:instrText>
      </w:r>
      <w:r>
        <w:fldChar w:fldCharType="separate"/>
      </w:r>
      <w:r w:rsidR="0077268D" w:rsidRPr="00722A27">
        <w:rPr>
          <w:rStyle w:val="Hyperlink"/>
          <w:lang w:val="en-GB" w:eastAsia="de-DE"/>
        </w:rPr>
        <w:t>http://www.automationtestinghub.com/cucumber-test-runner-class-junit/</w:t>
      </w:r>
      <w:r>
        <w:rPr>
          <w:rStyle w:val="Hyperlink"/>
          <w:lang w:val="en-GB" w:eastAsia="de-DE"/>
        </w:rPr>
        <w:fldChar w:fldCharType="end"/>
      </w:r>
    </w:p>
    <w:p w14:paraId="765EA97E" w14:textId="5E9325DD" w:rsidR="0077268D" w:rsidRPr="00722A27" w:rsidRDefault="001D2147" w:rsidP="006726B6">
      <w:pPr>
        <w:rPr>
          <w:lang w:val="en-GB" w:eastAsia="de-DE"/>
          <w:rPrChange w:id="1258" w:author="Mathias Fuchs" w:date="2020-07-02T12:57:00Z">
            <w:rPr>
              <w:lang w:eastAsia="de-DE"/>
            </w:rPr>
          </w:rPrChange>
        </w:rPr>
      </w:pPr>
      <w:r>
        <w:fldChar w:fldCharType="begin"/>
      </w:r>
      <w:r w:rsidRPr="00722A27">
        <w:rPr>
          <w:lang w:val="en-GB"/>
          <w:rPrChange w:id="1259" w:author="Mathias Fuchs" w:date="2020-07-02T12:57:00Z">
            <w:rPr/>
          </w:rPrChange>
        </w:rPr>
        <w:instrText xml:space="preserve"> HYPERLINK "https://www.tutorialspoint.com/cucumber/cucumber_junit_runner.htm" </w:instrText>
      </w:r>
      <w:r>
        <w:fldChar w:fldCharType="separate"/>
      </w:r>
      <w:r w:rsidR="0077268D" w:rsidRPr="00722A27">
        <w:rPr>
          <w:rStyle w:val="Hyperlink"/>
          <w:lang w:val="en-GB" w:eastAsia="de-DE"/>
        </w:rPr>
        <w:t>https://www.tutorialspoint.com/cucumber/cucumber_junit_runner.htm</w:t>
      </w:r>
      <w:r>
        <w:rPr>
          <w:rStyle w:val="Hyperlink"/>
          <w:lang w:val="en-GB" w:eastAsia="de-DE"/>
        </w:rPr>
        <w:fldChar w:fldCharType="end"/>
      </w:r>
      <w:r w:rsidR="0077268D" w:rsidRPr="00722A27">
        <w:rPr>
          <w:lang w:val="en-GB" w:eastAsia="de-DE"/>
          <w:rPrChange w:id="1260" w:author="Mathias Fuchs" w:date="2020-07-02T12:57:00Z">
            <w:rPr>
              <w:lang w:eastAsia="de-DE"/>
            </w:rPr>
          </w:rPrChange>
        </w:rPr>
        <w:t xml:space="preserve"> </w:t>
      </w:r>
    </w:p>
    <w:p w14:paraId="4E20843F" w14:textId="2D815AD5" w:rsidR="0077268D" w:rsidRPr="00722A27" w:rsidRDefault="00722A27" w:rsidP="006726B6">
      <w:pPr>
        <w:rPr>
          <w:lang w:val="en-GB" w:eastAsia="de-DE"/>
          <w:rPrChange w:id="1261" w:author="Mathias Fuchs" w:date="2020-07-02T12:57:00Z">
            <w:rPr>
              <w:lang w:eastAsia="de-DE"/>
            </w:rPr>
          </w:rPrChange>
        </w:rPr>
      </w:pPr>
      <w:r>
        <w:fldChar w:fldCharType="begin"/>
      </w:r>
      <w:r w:rsidRPr="00722A27">
        <w:rPr>
          <w:lang w:val="en-GB"/>
          <w:rPrChange w:id="1262" w:author="Mathias Fuchs" w:date="2020-07-02T12:57:00Z">
            <w:rPr/>
          </w:rPrChange>
        </w:rPr>
        <w:instrText xml:space="preserve"> HYPERLINK "https://www.coveros.com/exploring-glue-code-with-cucumber-jvm/" </w:instrText>
      </w:r>
      <w:r>
        <w:fldChar w:fldCharType="separate"/>
      </w:r>
      <w:r w:rsidR="009474B0" w:rsidRPr="00722A27">
        <w:rPr>
          <w:rStyle w:val="Hyperlink"/>
          <w:lang w:val="en-GB" w:eastAsia="de-DE"/>
          <w:rPrChange w:id="1263" w:author="Mathias Fuchs" w:date="2020-07-02T12:57:00Z">
            <w:rPr>
              <w:rStyle w:val="Hyperlink"/>
              <w:lang w:eastAsia="de-DE"/>
            </w:rPr>
          </w:rPrChange>
        </w:rPr>
        <w:t>https://www.coveros.com/exploring-glue-code-with-cucumber-jvm/</w:t>
      </w:r>
      <w:r>
        <w:rPr>
          <w:rStyle w:val="Hyperlink"/>
          <w:lang w:eastAsia="de-DE"/>
        </w:rPr>
        <w:fldChar w:fldCharType="end"/>
      </w:r>
    </w:p>
    <w:p w14:paraId="5686677B" w14:textId="61CE443D" w:rsidR="00A57361" w:rsidRPr="00722A27" w:rsidRDefault="00722A27" w:rsidP="006726B6">
      <w:pPr>
        <w:rPr>
          <w:lang w:val="en-GB" w:eastAsia="de-DE"/>
          <w:rPrChange w:id="1264" w:author="Mathias Fuchs" w:date="2020-07-02T12:57:00Z">
            <w:rPr>
              <w:lang w:eastAsia="de-DE"/>
            </w:rPr>
          </w:rPrChange>
        </w:rPr>
      </w:pPr>
      <w:r>
        <w:fldChar w:fldCharType="begin"/>
      </w:r>
      <w:r w:rsidRPr="00722A27">
        <w:rPr>
          <w:lang w:val="en-GB"/>
          <w:rPrChange w:id="1265" w:author="Mathias Fuchs" w:date="2020-07-02T12:57:00Z">
            <w:rPr/>
          </w:rPrChange>
        </w:rPr>
        <w:instrText xml:space="preserve"> HYPERLINK "https://www.tutorialspoint.com/cucumber/cucumber_gherkins.htm" </w:instrText>
      </w:r>
      <w:r>
        <w:fldChar w:fldCharType="separate"/>
      </w:r>
      <w:r w:rsidR="00A57361" w:rsidRPr="00722A27">
        <w:rPr>
          <w:rStyle w:val="Hyperlink"/>
          <w:lang w:val="en-GB" w:eastAsia="de-DE"/>
          <w:rPrChange w:id="1266" w:author="Mathias Fuchs" w:date="2020-07-02T12:57:00Z">
            <w:rPr>
              <w:rStyle w:val="Hyperlink"/>
              <w:lang w:eastAsia="de-DE"/>
            </w:rPr>
          </w:rPrChange>
        </w:rPr>
        <w:t>https://www.tutorialspoint.com/cucumber/cucumber_gherkins.htm</w:t>
      </w:r>
      <w:r>
        <w:rPr>
          <w:rStyle w:val="Hyperlink"/>
          <w:lang w:eastAsia="de-DE"/>
        </w:rPr>
        <w:fldChar w:fldCharType="end"/>
      </w:r>
      <w:r w:rsidR="00A57361" w:rsidRPr="00722A27">
        <w:rPr>
          <w:lang w:val="en-GB" w:eastAsia="de-DE"/>
          <w:rPrChange w:id="1267" w:author="Mathias Fuchs" w:date="2020-07-02T12:57:00Z">
            <w:rPr>
              <w:lang w:eastAsia="de-DE"/>
            </w:rPr>
          </w:rPrChange>
        </w:rPr>
        <w:t xml:space="preserve"> </w:t>
      </w:r>
    </w:p>
    <w:p w14:paraId="411CC6FB" w14:textId="06B5C818" w:rsidR="00A57361" w:rsidRPr="00722A27" w:rsidRDefault="00722A27" w:rsidP="006726B6">
      <w:pPr>
        <w:rPr>
          <w:lang w:val="en-GB" w:eastAsia="de-DE"/>
          <w:rPrChange w:id="1268" w:author="Mathias Fuchs" w:date="2020-07-02T12:57:00Z">
            <w:rPr>
              <w:lang w:eastAsia="de-DE"/>
            </w:rPr>
          </w:rPrChange>
        </w:rPr>
      </w:pPr>
      <w:r>
        <w:fldChar w:fldCharType="begin"/>
      </w:r>
      <w:r w:rsidRPr="00722A27">
        <w:rPr>
          <w:lang w:val="en-GB"/>
          <w:rPrChange w:id="1269" w:author="Mathias Fuchs" w:date="2020-07-02T12:57:00Z">
            <w:rPr/>
          </w:rPrChange>
        </w:rPr>
        <w:instrText xml:space="preserve"> HYPERLINK "https://www.tutorialspoint.com/selenium/selenium_webdriver.htm" </w:instrText>
      </w:r>
      <w:r>
        <w:fldChar w:fldCharType="separate"/>
      </w:r>
      <w:r w:rsidR="002E5F2B" w:rsidRPr="00722A27">
        <w:rPr>
          <w:rStyle w:val="Hyperlink"/>
          <w:lang w:val="en-GB" w:eastAsia="de-DE"/>
          <w:rPrChange w:id="1270" w:author="Mathias Fuchs" w:date="2020-07-02T12:57:00Z">
            <w:rPr>
              <w:rStyle w:val="Hyperlink"/>
              <w:lang w:eastAsia="de-DE"/>
            </w:rPr>
          </w:rPrChange>
        </w:rPr>
        <w:t>https://www.tutorialspoint.com/selenium/selenium_webdriver.htm</w:t>
      </w:r>
      <w:r>
        <w:rPr>
          <w:rStyle w:val="Hyperlink"/>
          <w:lang w:eastAsia="de-DE"/>
        </w:rPr>
        <w:fldChar w:fldCharType="end"/>
      </w:r>
      <w:r w:rsidR="002E5F2B" w:rsidRPr="00722A27">
        <w:rPr>
          <w:lang w:val="en-GB" w:eastAsia="de-DE"/>
          <w:rPrChange w:id="1271" w:author="Mathias Fuchs" w:date="2020-07-02T12:57:00Z">
            <w:rPr>
              <w:lang w:eastAsia="de-DE"/>
            </w:rPr>
          </w:rPrChange>
        </w:rPr>
        <w:t xml:space="preserve"> </w:t>
      </w:r>
    </w:p>
    <w:commentRangeStart w:id="1272"/>
    <w:p w14:paraId="1DCED9CC" w14:textId="2565AF95" w:rsidR="009474B0" w:rsidRPr="00722A27" w:rsidRDefault="00722A27" w:rsidP="006726B6">
      <w:pPr>
        <w:rPr>
          <w:lang w:val="en-GB" w:eastAsia="de-DE"/>
          <w:rPrChange w:id="1273" w:author="Mathias Fuchs" w:date="2020-07-02T12:57:00Z">
            <w:rPr>
              <w:lang w:eastAsia="de-DE"/>
            </w:rPr>
          </w:rPrChange>
        </w:rPr>
      </w:pPr>
      <w:r>
        <w:fldChar w:fldCharType="begin"/>
      </w:r>
      <w:r w:rsidRPr="00722A27">
        <w:rPr>
          <w:lang w:val="en-GB"/>
          <w:rPrChange w:id="1274" w:author="Mathias Fuchs" w:date="2020-07-02T12:57:00Z">
            <w:rPr/>
          </w:rPrChange>
        </w:rPr>
        <w:instrText xml:space="preserve"> HYPERLINK "https://github.com/andreashosbach/cucumber-reporter" </w:instrText>
      </w:r>
      <w:r>
        <w:fldChar w:fldCharType="separate"/>
      </w:r>
      <w:r w:rsidR="009474B0" w:rsidRPr="00722A27">
        <w:rPr>
          <w:rStyle w:val="Hyperlink"/>
          <w:lang w:val="en-GB"/>
          <w:rPrChange w:id="1275" w:author="Mathias Fuchs" w:date="2020-07-02T12:57:00Z">
            <w:rPr>
              <w:rStyle w:val="Hyperlink"/>
            </w:rPr>
          </w:rPrChange>
        </w:rPr>
        <w:t>https://github.com/andreashosbach/cucumber-reporter</w:t>
      </w:r>
      <w:r>
        <w:rPr>
          <w:rStyle w:val="Hyperlink"/>
        </w:rPr>
        <w:fldChar w:fldCharType="end"/>
      </w:r>
      <w:commentRangeEnd w:id="1256"/>
      <w:r w:rsidR="00A01D3C">
        <w:rPr>
          <w:rStyle w:val="CommentReference"/>
        </w:rPr>
        <w:commentReference w:id="1256"/>
      </w:r>
      <w:commentRangeEnd w:id="1272"/>
      <w:r w:rsidR="007357F2">
        <w:rPr>
          <w:rStyle w:val="CommentReference"/>
        </w:rPr>
        <w:commentReference w:id="1272"/>
      </w:r>
    </w:p>
    <w:p w14:paraId="023B2C4F" w14:textId="50CCC3A5" w:rsidR="00A7351C" w:rsidRDefault="00EF125B" w:rsidP="00A7351C">
      <w:pPr>
        <w:pStyle w:val="Heading3"/>
      </w:pPr>
      <w:bookmarkStart w:id="1276" w:name="_Toc45032395"/>
      <w:commentRangeStart w:id="1277"/>
      <w:r>
        <w:t xml:space="preserve">The </w:t>
      </w:r>
      <w:r w:rsidR="00A7351C">
        <w:t>J</w:t>
      </w:r>
      <w:r>
        <w:t>ava Business Application</w:t>
      </w:r>
      <w:commentRangeEnd w:id="1277"/>
      <w:r w:rsidR="003C1E95">
        <w:rPr>
          <w:rStyle w:val="CommentReference"/>
          <w:b w:val="0"/>
          <w:i w:val="0"/>
          <w:kern w:val="0"/>
          <w:lang w:eastAsia="en-US"/>
        </w:rPr>
        <w:commentReference w:id="1277"/>
      </w:r>
      <w:bookmarkEnd w:id="1276"/>
    </w:p>
    <w:p w14:paraId="3FD76BB9" w14:textId="484959F6" w:rsidR="00820A66" w:rsidRPr="00AD7A73" w:rsidRDefault="00B1376E" w:rsidP="00820A66">
      <w:pPr>
        <w:rPr>
          <w:lang w:val="en-GB" w:eastAsia="de-DE"/>
          <w:rPrChange w:id="1278" w:author="Mathias Fuchs" w:date="2020-07-01T16:45:00Z">
            <w:rPr>
              <w:lang w:eastAsia="de-DE"/>
            </w:rPr>
          </w:rPrChange>
        </w:rPr>
      </w:pPr>
      <w:r w:rsidRPr="00AD7A73">
        <w:rPr>
          <w:lang w:val="en-GB" w:eastAsia="de-DE"/>
          <w:rPrChange w:id="1279" w:author="Mathias Fuchs" w:date="2020-07-01T16:45:00Z">
            <w:rPr>
              <w:lang w:eastAsia="de-DE"/>
            </w:rPr>
          </w:rPrChange>
        </w:rPr>
        <w:t xml:space="preserve">The Java Business App (JBA) was designed as web-application on which the automated OQ should be performed. It represents a custom application for a </w:t>
      </w:r>
      <w:del w:id="1280" w:author="Mathias Fuchs" w:date="2020-06-30T15:57:00Z">
        <w:r w:rsidRPr="00AD7A73" w:rsidDel="00C025D5">
          <w:rPr>
            <w:lang w:val="en-GB" w:eastAsia="de-DE"/>
            <w:rPrChange w:id="1281" w:author="Mathias Fuchs" w:date="2020-07-01T16:45:00Z">
              <w:rPr>
                <w:lang w:eastAsia="de-DE"/>
              </w:rPr>
            </w:rPrChange>
          </w:rPr>
          <w:delText xml:space="preserve">fictive </w:delText>
        </w:r>
      </w:del>
      <w:ins w:id="1282" w:author="Mathias Fuchs" w:date="2020-06-30T15:57:00Z">
        <w:r w:rsidR="00C025D5" w:rsidRPr="00C025D5">
          <w:rPr>
            <w:lang w:val="en-GB" w:eastAsia="de-DE"/>
            <w:rPrChange w:id="1283" w:author="Mathias Fuchs" w:date="2020-06-30T15:57:00Z">
              <w:rPr>
                <w:lang w:eastAsia="de-DE"/>
              </w:rPr>
            </w:rPrChange>
          </w:rPr>
          <w:t xml:space="preserve">basic </w:t>
        </w:r>
      </w:ins>
      <w:r w:rsidRPr="00AD7A73">
        <w:rPr>
          <w:lang w:val="en-GB" w:eastAsia="de-DE"/>
          <w:rPrChange w:id="1284" w:author="Mathias Fuchs" w:date="2020-07-01T16:45:00Z">
            <w:rPr>
              <w:lang w:eastAsia="de-DE"/>
            </w:rPr>
          </w:rPrChange>
        </w:rPr>
        <w:t>clinical trial</w:t>
      </w:r>
      <w:ins w:id="1285" w:author="Mathias Fuchs" w:date="2020-06-30T15:57:00Z">
        <w:r w:rsidR="00C025D5" w:rsidRPr="00C025D5">
          <w:rPr>
            <w:lang w:val="en-GB" w:eastAsia="de-DE"/>
            <w:rPrChange w:id="1286" w:author="Mathias Fuchs" w:date="2020-06-30T15:58:00Z">
              <w:rPr>
                <w:lang w:eastAsia="de-DE"/>
              </w:rPr>
            </w:rPrChange>
          </w:rPr>
          <w:t xml:space="preserve"> management system</w:t>
        </w:r>
      </w:ins>
      <w:r w:rsidRPr="00AD7A73">
        <w:rPr>
          <w:lang w:val="en-GB" w:eastAsia="de-DE"/>
          <w:rPrChange w:id="1287" w:author="Mathias Fuchs" w:date="2020-07-01T16:45:00Z">
            <w:rPr>
              <w:lang w:eastAsia="de-DE"/>
            </w:rPr>
          </w:rPrChange>
        </w:rPr>
        <w:t xml:space="preserve"> in which the weight of the registered participant needs to be measures before starting the test treatment (baseline weight measurement).</w:t>
      </w:r>
      <w:ins w:id="1288" w:author="Mathias Fuchs" w:date="2020-07-02T13:29:00Z">
        <w:r w:rsidR="00A01D3C">
          <w:rPr>
            <w:lang w:val="en-GB" w:eastAsia="de-DE"/>
          </w:rPr>
          <w:t xml:space="preserve"> Generally the business requirements of the JBA are not relevant to investigate BDD suitability for OQ Automation in GxP.</w:t>
        </w:r>
      </w:ins>
      <w:r w:rsidRPr="00AD7A73">
        <w:rPr>
          <w:lang w:val="en-GB" w:eastAsia="de-DE"/>
          <w:rPrChange w:id="1289" w:author="Mathias Fuchs" w:date="2020-07-01T16:45:00Z">
            <w:rPr>
              <w:lang w:eastAsia="de-DE"/>
            </w:rPr>
          </w:rPrChange>
        </w:rPr>
        <w:t xml:space="preserve"> It includes </w:t>
      </w:r>
      <w:del w:id="1290" w:author="Mathias Fuchs" w:date="2020-06-30T15:58:00Z">
        <w:r w:rsidRPr="00AD7A73" w:rsidDel="00C025D5">
          <w:rPr>
            <w:lang w:val="en-GB" w:eastAsia="de-DE"/>
            <w:rPrChange w:id="1291" w:author="Mathias Fuchs" w:date="2020-07-01T16:45:00Z">
              <w:rPr>
                <w:lang w:eastAsia="de-DE"/>
              </w:rPr>
            </w:rPrChange>
          </w:rPr>
          <w:delText xml:space="preserve">one </w:delText>
        </w:r>
      </w:del>
      <w:ins w:id="1292" w:author="Mathias Fuchs" w:date="2020-06-30T15:58:00Z">
        <w:r w:rsidR="00C025D5" w:rsidRPr="00C025D5">
          <w:rPr>
            <w:lang w:val="en-GB" w:eastAsia="de-DE"/>
            <w:rPrChange w:id="1293" w:author="Mathias Fuchs" w:date="2020-06-30T15:58:00Z">
              <w:rPr>
                <w:lang w:eastAsia="de-DE"/>
              </w:rPr>
            </w:rPrChange>
          </w:rPr>
          <w:t xml:space="preserve">a </w:t>
        </w:r>
      </w:ins>
      <w:del w:id="1294" w:author="Mathias Fuchs" w:date="2020-06-30T15:58:00Z">
        <w:r w:rsidRPr="00AD7A73" w:rsidDel="00C025D5">
          <w:rPr>
            <w:lang w:val="en-GB" w:eastAsia="de-DE"/>
            <w:rPrChange w:id="1295" w:author="Mathias Fuchs" w:date="2020-07-01T16:45:00Z">
              <w:rPr>
                <w:lang w:eastAsia="de-DE"/>
              </w:rPr>
            </w:rPrChange>
          </w:rPr>
          <w:delText xml:space="preserve">functionality </w:delText>
        </w:r>
      </w:del>
      <w:ins w:id="1296" w:author="Mathias Fuchs" w:date="2020-06-30T15:58:00Z">
        <w:r w:rsidR="00C025D5" w:rsidRPr="00C025D5">
          <w:rPr>
            <w:lang w:val="en-GB" w:eastAsia="de-DE"/>
            <w:rPrChange w:id="1297" w:author="Mathias Fuchs" w:date="2020-06-30T15:58:00Z">
              <w:rPr>
                <w:lang w:eastAsia="de-DE"/>
              </w:rPr>
            </w:rPrChange>
          </w:rPr>
          <w:t xml:space="preserve">feature </w:t>
        </w:r>
      </w:ins>
      <w:r w:rsidRPr="00AD7A73">
        <w:rPr>
          <w:lang w:val="en-GB" w:eastAsia="de-DE"/>
          <w:rPrChange w:id="1298" w:author="Mathias Fuchs" w:date="2020-07-01T16:45:00Z">
            <w:rPr>
              <w:lang w:eastAsia="de-DE"/>
            </w:rPr>
          </w:rPrChange>
        </w:rPr>
        <w:t>to demonstrate how to deal with risks</w:t>
      </w:r>
      <w:r w:rsidR="001A4F13" w:rsidRPr="00AD7A73">
        <w:rPr>
          <w:lang w:val="en-GB" w:eastAsia="de-DE"/>
          <w:rPrChange w:id="1299" w:author="Mathias Fuchs" w:date="2020-07-01T16:45:00Z">
            <w:rPr>
              <w:lang w:eastAsia="de-DE"/>
            </w:rPr>
          </w:rPrChange>
        </w:rPr>
        <w:t xml:space="preserve"> (registration of the baseline weight measurement)</w:t>
      </w:r>
      <w:r w:rsidRPr="00AD7A73">
        <w:rPr>
          <w:lang w:val="en-GB" w:eastAsia="de-DE"/>
          <w:rPrChange w:id="1300" w:author="Mathias Fuchs" w:date="2020-07-01T16:45:00Z">
            <w:rPr>
              <w:lang w:eastAsia="de-DE"/>
            </w:rPr>
          </w:rPrChange>
        </w:rPr>
        <w:t xml:space="preserve"> and </w:t>
      </w:r>
      <w:ins w:id="1301" w:author="Mathias Fuchs" w:date="2020-06-30T15:58:00Z">
        <w:r w:rsidR="00C025D5" w:rsidRPr="00C025D5">
          <w:rPr>
            <w:lang w:val="en-GB" w:eastAsia="de-DE"/>
            <w:rPrChange w:id="1302" w:author="Mathias Fuchs" w:date="2020-06-30T15:58:00Z">
              <w:rPr>
                <w:lang w:eastAsia="de-DE"/>
              </w:rPr>
            </w:rPrChange>
          </w:rPr>
          <w:t xml:space="preserve">another </w:t>
        </w:r>
      </w:ins>
      <w:del w:id="1303" w:author="Mathias Fuchs" w:date="2020-06-30T15:58:00Z">
        <w:r w:rsidRPr="00AD7A73" w:rsidDel="00C025D5">
          <w:rPr>
            <w:lang w:val="en-GB" w:eastAsia="de-DE"/>
            <w:rPrChange w:id="1304" w:author="Mathias Fuchs" w:date="2020-07-01T16:45:00Z">
              <w:rPr>
                <w:lang w:eastAsia="de-DE"/>
              </w:rPr>
            </w:rPrChange>
          </w:rPr>
          <w:delText>one functionality</w:delText>
        </w:r>
      </w:del>
      <w:ins w:id="1305" w:author="Mathias Fuchs" w:date="2020-06-30T15:58:00Z">
        <w:r w:rsidR="00C025D5" w:rsidRPr="00C025D5">
          <w:rPr>
            <w:lang w:val="en-GB" w:eastAsia="de-DE"/>
            <w:rPrChange w:id="1306" w:author="Mathias Fuchs" w:date="2020-06-30T15:59:00Z">
              <w:rPr>
                <w:lang w:eastAsia="de-DE"/>
              </w:rPr>
            </w:rPrChange>
          </w:rPr>
          <w:t>feature</w:t>
        </w:r>
      </w:ins>
      <w:r w:rsidRPr="00AD7A73">
        <w:rPr>
          <w:lang w:val="en-GB" w:eastAsia="de-DE"/>
          <w:rPrChange w:id="1307" w:author="Mathias Fuchs" w:date="2020-07-01T16:45:00Z">
            <w:rPr>
              <w:lang w:eastAsia="de-DE"/>
            </w:rPr>
          </w:rPrChange>
        </w:rPr>
        <w:t xml:space="preserve"> to demonstrate how to deal with</w:t>
      </w:r>
      <w:r w:rsidR="001A4F13" w:rsidRPr="00AD7A73">
        <w:rPr>
          <w:lang w:val="en-GB" w:eastAsia="de-DE"/>
          <w:rPrChange w:id="1308" w:author="Mathias Fuchs" w:date="2020-07-01T16:45:00Z">
            <w:rPr>
              <w:lang w:eastAsia="de-DE"/>
            </w:rPr>
          </w:rPrChange>
        </w:rPr>
        <w:t xml:space="preserve"> functionalities needed in order to be compliant (consent). Additionally, all implemented functionalities serve to test the overall GAMP5 OQ requirements for automated testing.</w:t>
      </w:r>
    </w:p>
    <w:p w14:paraId="7F6F34A1" w14:textId="448C2712" w:rsidR="00820A66" w:rsidRDefault="007E1D76" w:rsidP="00820A66">
      <w:pPr>
        <w:rPr>
          <w:lang w:eastAsia="de-DE"/>
        </w:rPr>
      </w:pPr>
      <w:r>
        <w:rPr>
          <w:noProof/>
          <w:lang w:eastAsia="de-CH"/>
        </w:rPr>
        <w:lastRenderedPageBreak/>
        <w:drawing>
          <wp:inline distT="0" distB="0" distL="0" distR="0" wp14:anchorId="41354BC9" wp14:editId="599C3332">
            <wp:extent cx="3488295" cy="38138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91307" cy="3817151"/>
                    </a:xfrm>
                    <a:prstGeom prst="rect">
                      <a:avLst/>
                    </a:prstGeom>
                    <a:noFill/>
                    <a:ln>
                      <a:noFill/>
                    </a:ln>
                  </pic:spPr>
                </pic:pic>
              </a:graphicData>
            </a:graphic>
          </wp:inline>
        </w:drawing>
      </w:r>
    </w:p>
    <w:p w14:paraId="003BF820" w14:textId="6142C620" w:rsidR="00820A66" w:rsidRPr="00AD7A73" w:rsidRDefault="000B3050" w:rsidP="00820A66">
      <w:pPr>
        <w:rPr>
          <w:lang w:val="en-GB" w:eastAsia="de-DE"/>
          <w:rPrChange w:id="1309" w:author="Mathias Fuchs" w:date="2020-07-01T16:45:00Z">
            <w:rPr>
              <w:lang w:eastAsia="de-DE"/>
            </w:rPr>
          </w:rPrChange>
        </w:rPr>
      </w:pPr>
      <w:r w:rsidRPr="00AD7A73">
        <w:rPr>
          <w:lang w:val="en-GB" w:eastAsia="de-DE"/>
          <w:rPrChange w:id="1310" w:author="Mathias Fuchs" w:date="2020-07-01T16:45:00Z">
            <w:rPr>
              <w:lang w:eastAsia="de-DE"/>
            </w:rPr>
          </w:rPrChange>
        </w:rPr>
        <w:t xml:space="preserve">Fig:  Container Diagram </w:t>
      </w:r>
      <w:del w:id="1311" w:author="Mathias Fuchs" w:date="2020-07-02T13:28:00Z">
        <w:r w:rsidRPr="00AD7A73" w:rsidDel="00A01D3C">
          <w:rPr>
            <w:lang w:val="en-GB" w:eastAsia="de-DE"/>
            <w:rPrChange w:id="1312" w:author="Mathias Fuchs" w:date="2020-07-01T16:45:00Z">
              <w:rPr>
                <w:lang w:eastAsia="de-DE"/>
              </w:rPr>
            </w:rPrChange>
          </w:rPr>
          <w:delText xml:space="preserve">according to the C4 model </w:delText>
        </w:r>
      </w:del>
      <w:r w:rsidRPr="00AD7A73">
        <w:rPr>
          <w:lang w:val="en-GB" w:eastAsia="de-DE"/>
          <w:rPrChange w:id="1313" w:author="Mathias Fuchs" w:date="2020-07-01T16:45:00Z">
            <w:rPr>
              <w:lang w:eastAsia="de-DE"/>
            </w:rPr>
          </w:rPrChange>
        </w:rPr>
        <w:t>of JBA</w:t>
      </w:r>
    </w:p>
    <w:p w14:paraId="391AAE64" w14:textId="57ECF123" w:rsidR="003627DC" w:rsidRDefault="003627DC" w:rsidP="00A7351C">
      <w:pPr>
        <w:pStyle w:val="Heading4"/>
        <w:rPr>
          <w:lang w:val="en-GB"/>
        </w:rPr>
      </w:pPr>
      <w:bookmarkStart w:id="1314" w:name="_Toc45032396"/>
      <w:commentRangeStart w:id="1315"/>
      <w:r>
        <w:rPr>
          <w:lang w:val="en-GB"/>
        </w:rPr>
        <w:t>JBA Frontend</w:t>
      </w:r>
      <w:commentRangeEnd w:id="1315"/>
      <w:r w:rsidR="003C1E95">
        <w:rPr>
          <w:rStyle w:val="CommentReference"/>
          <w:b w:val="0"/>
          <w:i w:val="0"/>
          <w:kern w:val="0"/>
          <w:lang w:eastAsia="en-US"/>
        </w:rPr>
        <w:commentReference w:id="1315"/>
      </w:r>
      <w:bookmarkEnd w:id="1314"/>
    </w:p>
    <w:p w14:paraId="0A27E12D" w14:textId="6F32F492" w:rsidR="00A7351C" w:rsidRDefault="001B69A5" w:rsidP="00A7351C">
      <w:pPr>
        <w:rPr>
          <w:ins w:id="1316" w:author="Mathias Fuchs" w:date="2020-07-02T13:32:00Z"/>
          <w:lang w:val="en-GB" w:eastAsia="de-DE"/>
        </w:rPr>
      </w:pPr>
      <w:r w:rsidRPr="00AD7A73">
        <w:rPr>
          <w:lang w:val="en-GB" w:eastAsia="de-DE"/>
          <w:rPrChange w:id="1317" w:author="Mathias Fuchs" w:date="2020-07-01T16:43:00Z">
            <w:rPr>
              <w:lang w:eastAsia="de-DE"/>
            </w:rPr>
          </w:rPrChange>
        </w:rPr>
        <w:t xml:space="preserve">The JBA Frontend was designed as a </w:t>
      </w:r>
      <w:commentRangeStart w:id="1318"/>
      <w:r w:rsidRPr="00AD7A73">
        <w:rPr>
          <w:lang w:val="en-GB" w:eastAsia="de-DE"/>
          <w:rPrChange w:id="1319" w:author="Mathias Fuchs" w:date="2020-07-01T16:43:00Z">
            <w:rPr>
              <w:lang w:eastAsia="de-DE"/>
            </w:rPr>
          </w:rPrChange>
        </w:rPr>
        <w:t xml:space="preserve">vue.js </w:t>
      </w:r>
      <w:commentRangeEnd w:id="1318"/>
      <w:r w:rsidR="003C1E95">
        <w:rPr>
          <w:rStyle w:val="CommentReference"/>
        </w:rPr>
        <w:commentReference w:id="1318"/>
      </w:r>
      <w:r w:rsidRPr="00AD7A73">
        <w:rPr>
          <w:lang w:val="en-GB" w:eastAsia="de-DE"/>
          <w:rPrChange w:id="1320" w:author="Mathias Fuchs" w:date="2020-07-01T16:43:00Z">
            <w:rPr>
              <w:lang w:eastAsia="de-DE"/>
            </w:rPr>
          </w:rPrChange>
        </w:rPr>
        <w:t>single page application (</w:t>
      </w:r>
      <w:r w:rsidR="001D2147">
        <w:fldChar w:fldCharType="begin"/>
      </w:r>
      <w:r w:rsidR="001D2147" w:rsidRPr="001D2147">
        <w:rPr>
          <w:lang w:val="en-GB"/>
          <w:rPrChange w:id="1321" w:author="Mathias Fuchs" w:date="2020-06-30T15:44:00Z">
            <w:rPr/>
          </w:rPrChange>
        </w:rPr>
        <w:instrText xml:space="preserve"> HYPERLINK "https://vuejs.org/" </w:instrText>
      </w:r>
      <w:r w:rsidR="001D2147">
        <w:fldChar w:fldCharType="separate"/>
      </w:r>
      <w:r w:rsidRPr="00AD7A73">
        <w:rPr>
          <w:rStyle w:val="Hyperlink"/>
          <w:lang w:val="en-GB" w:eastAsia="de-DE"/>
          <w:rPrChange w:id="1322" w:author="Mathias Fuchs" w:date="2020-07-01T16:43:00Z">
            <w:rPr>
              <w:rStyle w:val="Hyperlink"/>
              <w:lang w:eastAsia="de-DE"/>
            </w:rPr>
          </w:rPrChange>
        </w:rPr>
        <w:t>https://vuejs.org/</w:t>
      </w:r>
      <w:r w:rsidR="001D2147">
        <w:rPr>
          <w:rStyle w:val="Hyperlink"/>
          <w:lang w:eastAsia="de-DE"/>
        </w:rPr>
        <w:fldChar w:fldCharType="end"/>
      </w:r>
      <w:r w:rsidRPr="00AD7A73">
        <w:rPr>
          <w:lang w:val="en-GB" w:eastAsia="de-DE"/>
          <w:rPrChange w:id="1323" w:author="Mathias Fuchs" w:date="2020-07-01T16:43:00Z">
            <w:rPr>
              <w:lang w:eastAsia="de-DE"/>
            </w:rPr>
          </w:rPrChange>
        </w:rPr>
        <w:t xml:space="preserve"> - 28.6.20). In addition the user interface </w:t>
      </w:r>
      <w:del w:id="1324" w:author="Mathias Fuchs" w:date="2020-06-30T16:00:00Z">
        <w:r w:rsidRPr="00AD7A73" w:rsidDel="00C025D5">
          <w:rPr>
            <w:lang w:val="en-GB" w:eastAsia="de-DE"/>
            <w:rPrChange w:id="1325" w:author="Mathias Fuchs" w:date="2020-07-01T16:43:00Z">
              <w:rPr>
                <w:lang w:eastAsia="de-DE"/>
              </w:rPr>
            </w:rPrChange>
          </w:rPr>
          <w:delText xml:space="preserve">styling was </w:delText>
        </w:r>
      </w:del>
      <w:ins w:id="1326" w:author="Mathias Fuchs" w:date="2020-06-30T16:00:00Z">
        <w:r w:rsidR="00C025D5" w:rsidRPr="00C025D5">
          <w:rPr>
            <w:lang w:val="en-GB" w:eastAsia="de-DE"/>
            <w:rPrChange w:id="1327" w:author="Mathias Fuchs" w:date="2020-06-30T16:00:00Z">
              <w:rPr>
                <w:lang w:eastAsia="de-DE"/>
              </w:rPr>
            </w:rPrChange>
          </w:rPr>
          <w:t>is</w:t>
        </w:r>
        <w:r w:rsidR="00C025D5" w:rsidRPr="00AD7A73">
          <w:rPr>
            <w:lang w:val="en-GB" w:eastAsia="de-DE"/>
            <w:rPrChange w:id="1328" w:author="Mathias Fuchs" w:date="2020-07-01T16:43:00Z">
              <w:rPr>
                <w:lang w:eastAsia="de-DE"/>
              </w:rPr>
            </w:rPrChange>
          </w:rPr>
          <w:t xml:space="preserve"> </w:t>
        </w:r>
      </w:ins>
      <w:r w:rsidRPr="00AD7A73">
        <w:rPr>
          <w:lang w:val="en-GB" w:eastAsia="de-DE"/>
          <w:rPrChange w:id="1329" w:author="Mathias Fuchs" w:date="2020-07-01T16:43:00Z">
            <w:rPr>
              <w:lang w:eastAsia="de-DE"/>
            </w:rPr>
          </w:rPrChange>
        </w:rPr>
        <w:t>based on the BootstrapVue components (</w:t>
      </w:r>
      <w:r w:rsidR="001D2147">
        <w:fldChar w:fldCharType="begin"/>
      </w:r>
      <w:r w:rsidR="001D2147" w:rsidRPr="001D2147">
        <w:rPr>
          <w:lang w:val="en-GB"/>
          <w:rPrChange w:id="1330" w:author="Mathias Fuchs" w:date="2020-06-30T15:44:00Z">
            <w:rPr/>
          </w:rPrChange>
        </w:rPr>
        <w:instrText xml:space="preserve"> HYPERLINK "https://bootstrap-vue.org/docs/components" </w:instrText>
      </w:r>
      <w:r w:rsidR="001D2147">
        <w:fldChar w:fldCharType="separate"/>
      </w:r>
      <w:r w:rsidRPr="00AD7A73">
        <w:rPr>
          <w:rStyle w:val="Hyperlink"/>
          <w:lang w:val="en-GB" w:eastAsia="de-DE"/>
          <w:rPrChange w:id="1331" w:author="Mathias Fuchs" w:date="2020-07-01T16:43:00Z">
            <w:rPr>
              <w:rStyle w:val="Hyperlink"/>
              <w:lang w:eastAsia="de-DE"/>
            </w:rPr>
          </w:rPrChange>
        </w:rPr>
        <w:t>https://bootstrap-vue.org/docs/components</w:t>
      </w:r>
      <w:r w:rsidR="001D2147">
        <w:rPr>
          <w:rStyle w:val="Hyperlink"/>
          <w:lang w:eastAsia="de-DE"/>
        </w:rPr>
        <w:fldChar w:fldCharType="end"/>
      </w:r>
      <w:r w:rsidRPr="00AD7A73">
        <w:rPr>
          <w:lang w:val="en-GB" w:eastAsia="de-DE"/>
          <w:rPrChange w:id="1332" w:author="Mathias Fuchs" w:date="2020-07-01T16:43:00Z">
            <w:rPr>
              <w:lang w:eastAsia="de-DE"/>
            </w:rPr>
          </w:rPrChange>
        </w:rPr>
        <w:t xml:space="preserve">  - 28.6.20).</w:t>
      </w:r>
    </w:p>
    <w:p w14:paraId="1C1418A9" w14:textId="47449888" w:rsidR="00A01D3C" w:rsidRDefault="00A01D3C" w:rsidP="00A7351C">
      <w:pPr>
        <w:rPr>
          <w:ins w:id="1333" w:author="Mathias Fuchs" w:date="2020-07-02T13:32:00Z"/>
          <w:lang w:val="en-GB" w:eastAsia="de-DE"/>
        </w:rPr>
      </w:pPr>
      <w:ins w:id="1334" w:author="Mathias Fuchs" w:date="2020-07-02T13:32:00Z">
        <w:r>
          <w:rPr>
            <w:lang w:val="en-GB" w:eastAsia="de-DE"/>
          </w:rPr>
          <w:t xml:space="preserve">The frontend module serves implements the user interface and is basically a data entry screen for the following data: </w:t>
        </w:r>
      </w:ins>
      <w:r w:rsidR="003C1E95" w:rsidRPr="003C1E95">
        <w:rPr>
          <w:highlight w:val="yellow"/>
          <w:lang w:val="en-GB" w:eastAsia="de-DE"/>
        </w:rPr>
        <w:t>TODO</w:t>
      </w:r>
    </w:p>
    <w:p w14:paraId="3EC2523F" w14:textId="6AA1D78F" w:rsidR="003627DC" w:rsidRDefault="003627DC" w:rsidP="00A7351C">
      <w:pPr>
        <w:pStyle w:val="Heading4"/>
        <w:rPr>
          <w:lang w:val="en-GB"/>
        </w:rPr>
      </w:pPr>
      <w:bookmarkStart w:id="1335" w:name="_Toc45032397"/>
      <w:commentRangeStart w:id="1336"/>
      <w:commentRangeStart w:id="1337"/>
      <w:r>
        <w:rPr>
          <w:lang w:val="en-GB"/>
        </w:rPr>
        <w:t>JBA Backend</w:t>
      </w:r>
      <w:commentRangeEnd w:id="1336"/>
      <w:r w:rsidR="00AE564C">
        <w:rPr>
          <w:rStyle w:val="CommentReference"/>
          <w:b w:val="0"/>
          <w:i w:val="0"/>
          <w:kern w:val="0"/>
          <w:lang w:eastAsia="en-US"/>
        </w:rPr>
        <w:commentReference w:id="1336"/>
      </w:r>
      <w:commentRangeEnd w:id="1337"/>
      <w:r w:rsidR="003C1E95">
        <w:rPr>
          <w:rStyle w:val="CommentReference"/>
          <w:b w:val="0"/>
          <w:i w:val="0"/>
          <w:kern w:val="0"/>
          <w:lang w:eastAsia="en-US"/>
        </w:rPr>
        <w:commentReference w:id="1337"/>
      </w:r>
      <w:bookmarkEnd w:id="1335"/>
    </w:p>
    <w:p w14:paraId="63EFC04F" w14:textId="47F6CC97" w:rsidR="003627DC" w:rsidRDefault="002B73A0" w:rsidP="006726B6">
      <w:pPr>
        <w:rPr>
          <w:ins w:id="1338" w:author="Mathias Fuchs" w:date="2020-07-02T13:34:00Z"/>
          <w:lang w:val="en-GB" w:eastAsia="de-DE"/>
        </w:rPr>
      </w:pPr>
      <w:r w:rsidRPr="00AD7A73">
        <w:rPr>
          <w:lang w:val="en-GB" w:eastAsia="de-DE"/>
          <w:rPrChange w:id="1339" w:author="Mathias Fuchs" w:date="2020-07-01T16:43:00Z">
            <w:rPr>
              <w:lang w:eastAsia="de-DE"/>
            </w:rPr>
          </w:rPrChange>
        </w:rPr>
        <w:t xml:space="preserve">For </w:t>
      </w:r>
      <w:del w:id="1340" w:author="Mathias Fuchs" w:date="2020-06-30T16:00:00Z">
        <w:r w:rsidRPr="00AD7A73" w:rsidDel="00C025D5">
          <w:rPr>
            <w:lang w:val="en-GB" w:eastAsia="de-DE"/>
            <w:rPrChange w:id="1341" w:author="Mathias Fuchs" w:date="2020-07-01T16:43:00Z">
              <w:rPr>
                <w:lang w:eastAsia="de-DE"/>
              </w:rPr>
            </w:rPrChange>
          </w:rPr>
          <w:delText xml:space="preserve">building </w:delText>
        </w:r>
      </w:del>
      <w:r w:rsidRPr="00AD7A73">
        <w:rPr>
          <w:lang w:val="en-GB" w:eastAsia="de-DE"/>
          <w:rPrChange w:id="1342" w:author="Mathias Fuchs" w:date="2020-07-01T16:43:00Z">
            <w:rPr>
              <w:lang w:eastAsia="de-DE"/>
            </w:rPr>
          </w:rPrChange>
        </w:rPr>
        <w:t xml:space="preserve">the backend, spring boot </w:t>
      </w:r>
      <w:del w:id="1343" w:author="Mathias Fuchs" w:date="2020-06-30T16:00:00Z">
        <w:r w:rsidRPr="00AD7A73" w:rsidDel="00C025D5">
          <w:rPr>
            <w:lang w:val="en-GB" w:eastAsia="de-DE"/>
            <w:rPrChange w:id="1344" w:author="Mathias Fuchs" w:date="2020-07-01T16:43:00Z">
              <w:rPr>
                <w:lang w:eastAsia="de-DE"/>
              </w:rPr>
            </w:rPrChange>
          </w:rPr>
          <w:delText xml:space="preserve">was </w:delText>
        </w:r>
      </w:del>
      <w:ins w:id="1345" w:author="Mathias Fuchs" w:date="2020-06-30T16:00:00Z">
        <w:r w:rsidR="00C025D5" w:rsidRPr="00C025D5">
          <w:rPr>
            <w:lang w:val="en-GB" w:eastAsia="de-DE"/>
            <w:rPrChange w:id="1346" w:author="Mathias Fuchs" w:date="2020-06-30T16:01:00Z">
              <w:rPr>
                <w:lang w:eastAsia="de-DE"/>
              </w:rPr>
            </w:rPrChange>
          </w:rPr>
          <w:t>is</w:t>
        </w:r>
        <w:r w:rsidR="00C025D5" w:rsidRPr="00AD7A73">
          <w:rPr>
            <w:lang w:val="en-GB" w:eastAsia="de-DE"/>
            <w:rPrChange w:id="1347" w:author="Mathias Fuchs" w:date="2020-07-01T16:43:00Z">
              <w:rPr>
                <w:lang w:eastAsia="de-DE"/>
              </w:rPr>
            </w:rPrChange>
          </w:rPr>
          <w:t xml:space="preserve"> </w:t>
        </w:r>
      </w:ins>
      <w:r w:rsidRPr="00AD7A73">
        <w:rPr>
          <w:lang w:val="en-GB" w:eastAsia="de-DE"/>
          <w:rPrChange w:id="1348" w:author="Mathias Fuchs" w:date="2020-07-01T16:43:00Z">
            <w:rPr>
              <w:lang w:eastAsia="de-DE"/>
            </w:rPr>
          </w:rPrChange>
        </w:rPr>
        <w:t>used as it is designed to create stand-alone Spring based applications that provide</w:t>
      </w:r>
      <w:del w:id="1349" w:author="Mathias Fuchs" w:date="2020-06-30T16:01:00Z">
        <w:r w:rsidRPr="00AD7A73" w:rsidDel="00C025D5">
          <w:rPr>
            <w:lang w:val="en-GB" w:eastAsia="de-DE"/>
            <w:rPrChange w:id="1350" w:author="Mathias Fuchs" w:date="2020-07-01T16:43:00Z">
              <w:rPr>
                <w:lang w:eastAsia="de-DE"/>
              </w:rPr>
            </w:rPrChange>
          </w:rPr>
          <w:delText>d</w:delText>
        </w:r>
      </w:del>
      <w:r w:rsidRPr="00AD7A73">
        <w:rPr>
          <w:lang w:val="en-GB" w:eastAsia="de-DE"/>
          <w:rPrChange w:id="1351" w:author="Mathias Fuchs" w:date="2020-07-01T16:43:00Z">
            <w:rPr>
              <w:lang w:eastAsia="de-DE"/>
            </w:rPr>
          </w:rPrChange>
        </w:rPr>
        <w:t xml:space="preserve"> </w:t>
      </w:r>
      <w:del w:id="1352" w:author="Mathias Fuchs" w:date="2020-06-30T16:01:00Z">
        <w:r w:rsidRPr="00AD7A73" w:rsidDel="00C025D5">
          <w:rPr>
            <w:lang w:val="en-GB" w:eastAsia="de-DE"/>
            <w:rPrChange w:id="1353" w:author="Mathias Fuchs" w:date="2020-07-01T16:43:00Z">
              <w:rPr>
                <w:lang w:eastAsia="de-DE"/>
              </w:rPr>
            </w:rPrChange>
          </w:rPr>
          <w:delText xml:space="preserve">in </w:delText>
        </w:r>
      </w:del>
      <w:r w:rsidRPr="00AD7A73">
        <w:rPr>
          <w:lang w:val="en-GB" w:eastAsia="de-DE"/>
          <w:rPrChange w:id="1354" w:author="Mathias Fuchs" w:date="2020-07-01T16:43:00Z">
            <w:rPr>
              <w:lang w:eastAsia="de-DE"/>
            </w:rPr>
          </w:rPrChange>
        </w:rPr>
        <w:t xml:space="preserve">an embedded </w:t>
      </w:r>
      <w:del w:id="1355" w:author="Mathias Fuchs" w:date="2020-06-30T16:01:00Z">
        <w:r w:rsidRPr="00AD7A73" w:rsidDel="00C025D5">
          <w:rPr>
            <w:lang w:val="en-GB" w:eastAsia="de-DE"/>
            <w:rPrChange w:id="1356" w:author="Mathias Fuchs" w:date="2020-07-01T16:43:00Z">
              <w:rPr>
                <w:lang w:eastAsia="de-DE"/>
              </w:rPr>
            </w:rPrChange>
          </w:rPr>
          <w:delText xml:space="preserve">way the </w:delText>
        </w:r>
      </w:del>
      <w:r w:rsidRPr="00AD7A73">
        <w:rPr>
          <w:lang w:val="en-GB" w:eastAsia="de-DE"/>
          <w:rPrChange w:id="1357" w:author="Mathias Fuchs" w:date="2020-07-01T16:43:00Z">
            <w:rPr>
              <w:lang w:eastAsia="de-DE"/>
            </w:rPr>
          </w:rPrChange>
        </w:rPr>
        <w:t xml:space="preserve">Apache Tomcat HTTP web server environment ( </w:t>
      </w:r>
      <w:r w:rsidR="001D2147">
        <w:fldChar w:fldCharType="begin"/>
      </w:r>
      <w:r w:rsidR="001D2147" w:rsidRPr="001D2147">
        <w:rPr>
          <w:lang w:val="en-GB"/>
          <w:rPrChange w:id="1358" w:author="Mathias Fuchs" w:date="2020-06-30T15:44:00Z">
            <w:rPr/>
          </w:rPrChange>
        </w:rPr>
        <w:instrText xml:space="preserve"> HYPERLINK "https://spring.io/projects/spring-boot" </w:instrText>
      </w:r>
      <w:r w:rsidR="001D2147">
        <w:fldChar w:fldCharType="separate"/>
      </w:r>
      <w:r w:rsidRPr="002B73A0">
        <w:rPr>
          <w:rStyle w:val="Hyperlink"/>
          <w:lang w:val="en-GB"/>
        </w:rPr>
        <w:t>https://spring.io/projects/spring-boot</w:t>
      </w:r>
      <w:r w:rsidR="001D2147">
        <w:rPr>
          <w:rStyle w:val="Hyperlink"/>
          <w:lang w:val="en-GB"/>
        </w:rPr>
        <w:fldChar w:fldCharType="end"/>
      </w:r>
      <w:r w:rsidRPr="00AD7A73">
        <w:rPr>
          <w:lang w:val="en-GB" w:eastAsia="de-DE"/>
          <w:rPrChange w:id="1359" w:author="Mathias Fuchs" w:date="2020-07-01T16:43:00Z">
            <w:rPr>
              <w:lang w:eastAsia="de-DE"/>
            </w:rPr>
          </w:rPrChange>
        </w:rPr>
        <w:t xml:space="preserve">   - 28.6.20). </w:t>
      </w:r>
    </w:p>
    <w:p w14:paraId="62139AD0" w14:textId="622C87F6" w:rsidR="00A01D3C" w:rsidRDefault="00A01D3C" w:rsidP="006726B6">
      <w:pPr>
        <w:rPr>
          <w:ins w:id="1360" w:author="Mathias Fuchs" w:date="2020-07-02T13:36:00Z"/>
          <w:lang w:val="en-GB" w:eastAsia="de-DE"/>
        </w:rPr>
      </w:pPr>
      <w:ins w:id="1361" w:author="Mathias Fuchs" w:date="2020-07-02T13:34:00Z">
        <w:r>
          <w:rPr>
            <w:lang w:val="en-GB" w:eastAsia="de-DE"/>
          </w:rPr>
          <w:t xml:space="preserve">The backend module serves as </w:t>
        </w:r>
        <w:r w:rsidR="00AE564C">
          <w:rPr>
            <w:lang w:val="en-GB" w:eastAsia="de-DE"/>
          </w:rPr>
          <w:t>business Logic Layer in this basic 3-tier architecture (View, Business Logic, Database)</w:t>
        </w:r>
      </w:ins>
    </w:p>
    <w:p w14:paraId="7359D8A5" w14:textId="3749A4D8" w:rsidR="003627DC" w:rsidRDefault="00AE564C" w:rsidP="003C1E95">
      <w:pPr>
        <w:rPr>
          <w:lang w:val="en-GB"/>
        </w:rPr>
      </w:pPr>
      <w:ins w:id="1362" w:author="Mathias Fuchs" w:date="2020-07-02T13:36:00Z">
        <w:r w:rsidRPr="003C1E95">
          <w:rPr>
            <w:highlight w:val="yellow"/>
            <w:lang w:val="en-GB" w:eastAsia="de-DE"/>
          </w:rPr>
          <w:t xml:space="preserve">MF: </w:t>
        </w:r>
      </w:ins>
      <w:commentRangeStart w:id="1363"/>
      <w:r w:rsidR="003627DC" w:rsidRPr="003C1E95">
        <w:rPr>
          <w:highlight w:val="yellow"/>
          <w:lang w:val="en-GB"/>
        </w:rPr>
        <w:t>Database</w:t>
      </w:r>
      <w:commentRangeEnd w:id="1363"/>
      <w:r w:rsidR="003C1E95" w:rsidRPr="003C1E95">
        <w:rPr>
          <w:rStyle w:val="CommentReference"/>
          <w:highlight w:val="yellow"/>
        </w:rPr>
        <w:commentReference w:id="1363"/>
      </w:r>
    </w:p>
    <w:p w14:paraId="3F39B6A7" w14:textId="320AD7EE" w:rsidR="002E5082" w:rsidRDefault="002B73A0" w:rsidP="006726B6">
      <w:pPr>
        <w:rPr>
          <w:ins w:id="1364" w:author="Mathias Fuchs" w:date="2020-07-01T17:25:00Z"/>
          <w:lang w:val="en-GB" w:eastAsia="de-DE"/>
        </w:rPr>
      </w:pPr>
      <w:commentRangeStart w:id="1365"/>
      <w:r w:rsidRPr="00AD7A73">
        <w:rPr>
          <w:lang w:val="en-GB" w:eastAsia="de-DE"/>
          <w:rPrChange w:id="1366" w:author="Mathias Fuchs" w:date="2020-07-01T16:43:00Z">
            <w:rPr>
              <w:lang w:eastAsia="de-DE"/>
            </w:rPr>
          </w:rPrChange>
        </w:rPr>
        <w:lastRenderedPageBreak/>
        <w:t xml:space="preserve">As a database, the H2 Java SQL in-memory database was used </w:t>
      </w:r>
      <w:commentRangeEnd w:id="1365"/>
      <w:r w:rsidR="00AE564C">
        <w:rPr>
          <w:rStyle w:val="CommentReference"/>
        </w:rPr>
        <w:commentReference w:id="1365"/>
      </w:r>
      <w:r w:rsidRPr="00AD7A73">
        <w:rPr>
          <w:lang w:val="en-GB" w:eastAsia="de-DE"/>
          <w:rPrChange w:id="1367" w:author="Mathias Fuchs" w:date="2020-07-01T16:43:00Z">
            <w:rPr>
              <w:lang w:eastAsia="de-DE"/>
            </w:rPr>
          </w:rPrChange>
        </w:rPr>
        <w:t>(</w:t>
      </w:r>
      <w:r w:rsidR="00AD7A73">
        <w:fldChar w:fldCharType="begin"/>
      </w:r>
      <w:r w:rsidR="00AD7A73" w:rsidRPr="00AD7A73">
        <w:rPr>
          <w:lang w:val="en-GB"/>
          <w:rPrChange w:id="1368" w:author="Mathias Fuchs" w:date="2020-07-01T16:43:00Z">
            <w:rPr/>
          </w:rPrChange>
        </w:rPr>
        <w:instrText xml:space="preserve"> HYPERLINK "https://spring.io/projects/spring-boot" </w:instrText>
      </w:r>
      <w:r w:rsidR="00AD7A73">
        <w:fldChar w:fldCharType="separate"/>
      </w:r>
      <w:r w:rsidRPr="00D715CA">
        <w:rPr>
          <w:rStyle w:val="Hyperlink"/>
          <w:lang w:val="en-GB"/>
        </w:rPr>
        <w:t>https://spring.io/projects/spring-boot</w:t>
      </w:r>
      <w:r w:rsidR="00AD7A73">
        <w:rPr>
          <w:rStyle w:val="Hyperlink"/>
          <w:lang w:val="en-GB"/>
        </w:rPr>
        <w:fldChar w:fldCharType="end"/>
      </w:r>
      <w:r w:rsidRPr="00AD7A73">
        <w:rPr>
          <w:lang w:val="en-GB"/>
          <w:rPrChange w:id="1369" w:author="Mathias Fuchs" w:date="2020-07-01T16:43:00Z">
            <w:rPr/>
          </w:rPrChange>
        </w:rPr>
        <w:t xml:space="preserve"> - 28.6.20</w:t>
      </w:r>
      <w:r w:rsidR="00182621" w:rsidRPr="00AD7A73">
        <w:rPr>
          <w:lang w:val="en-GB"/>
          <w:rPrChange w:id="1370" w:author="Mathias Fuchs" w:date="2020-07-01T16:43:00Z">
            <w:rPr/>
          </w:rPrChange>
        </w:rPr>
        <w:t xml:space="preserve">) </w:t>
      </w:r>
      <w:r w:rsidRPr="00AD7A73">
        <w:rPr>
          <w:lang w:val="en-GB" w:eastAsia="de-DE"/>
          <w:rPrChange w:id="1371" w:author="Mathias Fuchs" w:date="2020-07-01T16:43:00Z">
            <w:rPr>
              <w:lang w:eastAsia="de-DE"/>
            </w:rPr>
          </w:rPrChange>
        </w:rPr>
        <w:t xml:space="preserve">. </w:t>
      </w:r>
      <w:r w:rsidR="00182621" w:rsidRPr="00AD7A73">
        <w:rPr>
          <w:lang w:val="en-GB" w:eastAsia="de-DE"/>
          <w:rPrChange w:id="1372" w:author="Mathias Fuchs" w:date="2020-07-01T16:43:00Z">
            <w:rPr>
              <w:lang w:eastAsia="de-DE"/>
            </w:rPr>
          </w:rPrChange>
        </w:rPr>
        <w:t xml:space="preserve">It is a relational database management system </w:t>
      </w:r>
      <w:del w:id="1373" w:author="Mathias Fuchs" w:date="2020-06-30T16:02:00Z">
        <w:r w:rsidR="00182621" w:rsidRPr="00AD7A73" w:rsidDel="00C025D5">
          <w:rPr>
            <w:lang w:val="en-GB" w:eastAsia="de-DE"/>
            <w:rPrChange w:id="1374" w:author="Mathias Fuchs" w:date="2020-07-01T16:43:00Z">
              <w:rPr>
                <w:lang w:eastAsia="de-DE"/>
              </w:rPr>
            </w:rPrChange>
          </w:rPr>
          <w:delText xml:space="preserve">that can be </w:delText>
        </w:r>
      </w:del>
      <w:r w:rsidR="00182621" w:rsidRPr="00AD7A73">
        <w:rPr>
          <w:lang w:val="en-GB" w:eastAsia="de-DE"/>
          <w:rPrChange w:id="1375" w:author="Mathias Fuchs" w:date="2020-07-01T16:43:00Z">
            <w:rPr>
              <w:lang w:eastAsia="de-DE"/>
            </w:rPr>
          </w:rPrChange>
        </w:rPr>
        <w:t>embedded in Java applications (</w:t>
      </w:r>
      <w:r w:rsidR="001D2147">
        <w:fldChar w:fldCharType="begin"/>
      </w:r>
      <w:r w:rsidR="001D2147" w:rsidRPr="001D2147">
        <w:rPr>
          <w:lang w:val="en-GB"/>
          <w:rPrChange w:id="1376" w:author="Mathias Fuchs" w:date="2020-06-30T15:44:00Z">
            <w:rPr/>
          </w:rPrChange>
        </w:rPr>
        <w:instrText xml:space="preserve"> HYPERLINK "https://en.wikipedia.org/wiki/H2_(DBMS)" </w:instrText>
      </w:r>
      <w:r w:rsidR="001D2147">
        <w:fldChar w:fldCharType="separate"/>
      </w:r>
      <w:r w:rsidR="00182621" w:rsidRPr="00AD7A73">
        <w:rPr>
          <w:rStyle w:val="Hyperlink"/>
          <w:lang w:val="en-GB"/>
          <w:rPrChange w:id="1377" w:author="Mathias Fuchs" w:date="2020-07-01T16:43:00Z">
            <w:rPr>
              <w:rStyle w:val="Hyperlink"/>
            </w:rPr>
          </w:rPrChange>
        </w:rPr>
        <w:t>https://en.wikipedia.org/wiki/H2_(DBMS)</w:t>
      </w:r>
      <w:r w:rsidR="001D2147">
        <w:rPr>
          <w:rStyle w:val="Hyperlink"/>
        </w:rPr>
        <w:fldChar w:fldCharType="end"/>
      </w:r>
      <w:r w:rsidR="00182621" w:rsidRPr="00AD7A73">
        <w:rPr>
          <w:lang w:val="en-GB" w:eastAsia="de-DE"/>
          <w:rPrChange w:id="1378" w:author="Mathias Fuchs" w:date="2020-07-01T16:43:00Z">
            <w:rPr>
              <w:lang w:eastAsia="de-DE"/>
            </w:rPr>
          </w:rPrChange>
        </w:rPr>
        <w:t xml:space="preserve">  - 28.6.20)</w:t>
      </w:r>
      <w:r w:rsidR="007B74CA" w:rsidRPr="00AD7A73">
        <w:rPr>
          <w:lang w:val="en-GB" w:eastAsia="de-DE"/>
          <w:rPrChange w:id="1379" w:author="Mathias Fuchs" w:date="2020-07-01T16:43:00Z">
            <w:rPr>
              <w:lang w:eastAsia="de-DE"/>
            </w:rPr>
          </w:rPrChange>
        </w:rPr>
        <w:t>.</w:t>
      </w:r>
    </w:p>
    <w:p w14:paraId="650A8C57" w14:textId="59B9C0FE" w:rsidR="00E3582D" w:rsidRDefault="00E3582D" w:rsidP="006726B6">
      <w:pPr>
        <w:rPr>
          <w:ins w:id="1380" w:author="Mathias Fuchs" w:date="2020-07-01T17:25:00Z"/>
          <w:lang w:val="en-GB" w:eastAsia="de-DE"/>
        </w:rPr>
      </w:pPr>
    </w:p>
    <w:p w14:paraId="462DC1DD" w14:textId="460FE02F" w:rsidR="00E3582D" w:rsidRDefault="00E3582D">
      <w:pPr>
        <w:pStyle w:val="Heading3"/>
        <w:rPr>
          <w:ins w:id="1381" w:author="Mathias Fuchs" w:date="2020-07-01T17:25:00Z"/>
          <w:lang w:val="en-GB"/>
        </w:rPr>
        <w:pPrChange w:id="1382" w:author="Mathias Fuchs" w:date="2020-07-01T17:25:00Z">
          <w:pPr/>
        </w:pPrChange>
      </w:pPr>
      <w:bookmarkStart w:id="1383" w:name="_Toc45032398"/>
      <w:ins w:id="1384" w:author="Mathias Fuchs" w:date="2020-07-01T17:25:00Z">
        <w:r>
          <w:rPr>
            <w:lang w:val="en-GB"/>
          </w:rPr>
          <w:t>Scenarioo</w:t>
        </w:r>
        <w:bookmarkEnd w:id="1383"/>
      </w:ins>
    </w:p>
    <w:p w14:paraId="590909F7" w14:textId="011BE5C8" w:rsidR="00E3582D" w:rsidRDefault="00E3582D" w:rsidP="006726B6">
      <w:pPr>
        <w:rPr>
          <w:ins w:id="1385" w:author="Mathias Fuchs" w:date="2020-07-01T17:25:00Z"/>
          <w:lang w:eastAsia="de-DE"/>
        </w:rPr>
      </w:pPr>
      <w:ins w:id="1386" w:author="Mathias Fuchs" w:date="2020-07-01T17:25:00Z">
        <w:r w:rsidRPr="003C1E95">
          <w:rPr>
            <w:highlight w:val="yellow"/>
            <w:lang w:eastAsia="de-DE"/>
            <w:rPrChange w:id="1387" w:author="Mathias Fuchs" w:date="2020-07-01T17:25:00Z">
              <w:rPr>
                <w:lang w:val="en-GB" w:eastAsia="de-DE"/>
              </w:rPr>
            </w:rPrChange>
          </w:rPr>
          <w:t xml:space="preserve">TODO (Link auf web </w:t>
        </w:r>
        <w:r w:rsidR="00225107" w:rsidRPr="003C1E95">
          <w:rPr>
            <w:highlight w:val="yellow"/>
            <w:lang w:eastAsia="de-DE"/>
            <w:rPrChange w:id="1388" w:author="Mathias Fuchs" w:date="2020-07-01T17:25:00Z">
              <w:rPr>
                <w:lang w:val="en-GB" w:eastAsia="de-DE"/>
              </w:rPr>
            </w:rPrChange>
          </w:rPr>
          <w:t>doku bzw copy paste der doku</w:t>
        </w:r>
        <w:r w:rsidRPr="003C1E95">
          <w:rPr>
            <w:highlight w:val="yellow"/>
            <w:lang w:eastAsia="de-DE"/>
            <w:rPrChange w:id="1389" w:author="Mathias Fuchs" w:date="2020-07-01T17:25:00Z">
              <w:rPr>
                <w:lang w:val="en-GB" w:eastAsia="de-DE"/>
              </w:rPr>
            </w:rPrChange>
          </w:rPr>
          <w:t>)</w:t>
        </w:r>
      </w:ins>
    </w:p>
    <w:p w14:paraId="264AD02C" w14:textId="1A753667" w:rsidR="00225107" w:rsidRPr="00225107" w:rsidRDefault="00225107" w:rsidP="006726B6">
      <w:pPr>
        <w:rPr>
          <w:lang w:eastAsia="de-DE"/>
        </w:rPr>
      </w:pPr>
      <w:ins w:id="1390" w:author="Mathias Fuchs" w:date="2020-07-01T17:25:00Z">
        <w:r w:rsidRPr="003C1E95">
          <w:rPr>
            <w:highlight w:val="yellow"/>
            <w:lang w:eastAsia="de-DE"/>
          </w:rPr>
          <w:t>Ziel: Kurzer Beschrieb, dann hat man alle drei Komponenten  des Pr</w:t>
        </w:r>
      </w:ins>
      <w:ins w:id="1391" w:author="Mathias Fuchs" w:date="2020-07-01T17:26:00Z">
        <w:r w:rsidRPr="003C1E95">
          <w:rPr>
            <w:highlight w:val="yellow"/>
            <w:lang w:eastAsia="de-DE"/>
          </w:rPr>
          <w:t>ototype systems zusammen (JBA, OQ Test &amp; Scenarioo</w:t>
        </w:r>
        <w:r>
          <w:rPr>
            <w:lang w:eastAsia="de-DE"/>
          </w:rPr>
          <w:t>)</w:t>
        </w:r>
      </w:ins>
    </w:p>
    <w:p w14:paraId="0D628404" w14:textId="456BDF0B" w:rsidR="000D1B54" w:rsidRDefault="00AF1F53" w:rsidP="000D1B54">
      <w:pPr>
        <w:pStyle w:val="Heading2"/>
        <w:rPr>
          <w:lang w:val="en-GB"/>
        </w:rPr>
      </w:pPr>
      <w:bookmarkStart w:id="1392" w:name="_Toc45032399"/>
      <w:commentRangeStart w:id="1393"/>
      <w:del w:id="1394" w:author="Mathias Fuchs" w:date="2020-07-01T17:30:00Z">
        <w:r w:rsidRPr="00AD7A73" w:rsidDel="00225107">
          <w:rPr>
            <w:lang w:val="en-GB"/>
            <w:rPrChange w:id="1395" w:author="Mathias Fuchs" w:date="2020-07-01T16:45:00Z">
              <w:rPr/>
            </w:rPrChange>
          </w:rPr>
          <w:delText>Analysis of the a</w:delText>
        </w:r>
      </w:del>
      <w:del w:id="1396" w:author="Mathias Fuchs" w:date="2020-07-01T17:39:00Z">
        <w:r w:rsidRPr="00AD7A73" w:rsidDel="00392F9B">
          <w:rPr>
            <w:lang w:val="en-GB"/>
            <w:rPrChange w:id="1397" w:author="Mathias Fuchs" w:date="2020-07-01T16:45:00Z">
              <w:rPr/>
            </w:rPrChange>
          </w:rPr>
          <w:delText xml:space="preserve">pplicability of </w:delText>
        </w:r>
      </w:del>
      <w:del w:id="1398" w:author="Mathias Fuchs" w:date="2020-07-01T17:28:00Z">
        <w:r w:rsidRPr="00AD7A73" w:rsidDel="00225107">
          <w:rPr>
            <w:lang w:val="en-GB"/>
            <w:rPrChange w:id="1399" w:author="Mathias Fuchs" w:date="2020-07-01T16:45:00Z">
              <w:rPr/>
            </w:rPrChange>
          </w:rPr>
          <w:delText xml:space="preserve">automation tools </w:delText>
        </w:r>
      </w:del>
      <w:del w:id="1400" w:author="Mathias Fuchs" w:date="2020-07-01T17:39:00Z">
        <w:r w:rsidRPr="00AD7A73" w:rsidDel="00392F9B">
          <w:rPr>
            <w:lang w:val="en-GB"/>
            <w:rPrChange w:id="1401" w:author="Mathias Fuchs" w:date="2020-07-01T16:45:00Z">
              <w:rPr/>
            </w:rPrChange>
          </w:rPr>
          <w:delText>in regulated environments</w:delText>
        </w:r>
      </w:del>
      <w:del w:id="1402" w:author="Mathias Fuchs" w:date="2020-07-01T17:27:00Z">
        <w:r w:rsidRPr="00AD7A73" w:rsidDel="00225107">
          <w:rPr>
            <w:lang w:val="en-GB"/>
            <w:rPrChange w:id="1403" w:author="Mathias Fuchs" w:date="2020-07-01T16:45:00Z">
              <w:rPr/>
            </w:rPrChange>
          </w:rPr>
          <w:delText xml:space="preserve"> </w:delText>
        </w:r>
        <w:r w:rsidR="00602594" w:rsidRPr="00AD7A73" w:rsidDel="00225107">
          <w:rPr>
            <w:lang w:val="en-GB"/>
            <w:rPrChange w:id="1404" w:author="Mathias Fuchs" w:date="2020-07-01T16:45:00Z">
              <w:rPr/>
            </w:rPrChange>
          </w:rPr>
          <w:delText>in respect of validation</w:delText>
        </w:r>
      </w:del>
      <w:ins w:id="1405" w:author="Mathias Fuchs" w:date="2020-07-01T17:39:00Z">
        <w:r w:rsidR="00392F9B">
          <w:rPr>
            <w:lang w:val="en-GB"/>
          </w:rPr>
          <w:t>Suitability of the selected automation toolset</w:t>
        </w:r>
      </w:ins>
      <w:del w:id="1406" w:author="Mathias Fuchs" w:date="2020-07-01T17:39:00Z">
        <w:r w:rsidR="00602594" w:rsidRPr="00AD7A73" w:rsidDel="00392F9B">
          <w:rPr>
            <w:lang w:val="en-GB"/>
            <w:rPrChange w:id="1407" w:author="Mathias Fuchs" w:date="2020-07-01T16:45:00Z">
              <w:rPr/>
            </w:rPrChange>
          </w:rPr>
          <w:delText>.</w:delText>
        </w:r>
      </w:del>
      <w:commentRangeEnd w:id="1393"/>
      <w:r w:rsidR="001A6E39">
        <w:rPr>
          <w:rStyle w:val="CommentReference"/>
          <w:b w:val="0"/>
          <w:kern w:val="0"/>
          <w:lang w:eastAsia="en-US"/>
        </w:rPr>
        <w:commentReference w:id="1393"/>
      </w:r>
      <w:bookmarkEnd w:id="1392"/>
    </w:p>
    <w:p w14:paraId="5213B8CB" w14:textId="6F101423" w:rsidR="00392F9B" w:rsidRDefault="00392F9B" w:rsidP="000D1B54">
      <w:pPr>
        <w:rPr>
          <w:ins w:id="1408" w:author="Mathias Fuchs" w:date="2020-07-02T13:45:00Z"/>
        </w:rPr>
      </w:pPr>
      <w:ins w:id="1409" w:author="Mathias Fuchs" w:date="2020-07-01T17:40:00Z">
        <w:r w:rsidRPr="003C1E95">
          <w:rPr>
            <w:highlight w:val="yellow"/>
          </w:rPr>
          <w:t xml:space="preserve">TODO: </w:t>
        </w:r>
        <w:r w:rsidRPr="003C1E95">
          <w:rPr>
            <w:highlight w:val="yellow"/>
            <w:rPrChange w:id="1410" w:author="Mathias Fuchs" w:date="2020-07-01T17:40:00Z">
              <w:rPr>
                <w:lang w:val="en-GB"/>
              </w:rPr>
            </w:rPrChange>
          </w:rPr>
          <w:t xml:space="preserve">Introtext automation müssen validiert werden. </w:t>
        </w:r>
        <w:r w:rsidRPr="003C1E95">
          <w:rPr>
            <w:highlight w:val="yellow"/>
          </w:rPr>
          <w:t>Beschrieb ist es möglich diese tools zu validieren</w:t>
        </w:r>
        <w:r>
          <w:t xml:space="preserve">. </w:t>
        </w:r>
      </w:ins>
    </w:p>
    <w:p w14:paraId="56E17DBF" w14:textId="7EFF2722" w:rsidR="00A53F6D" w:rsidRPr="00A53F6D" w:rsidRDefault="00A53F6D" w:rsidP="000D1B54">
      <w:pPr>
        <w:rPr>
          <w:ins w:id="1411" w:author="Mathias Fuchs" w:date="2020-07-02T13:39:00Z"/>
          <w:lang w:val="en-GB"/>
          <w:rPrChange w:id="1412" w:author="Mathias Fuchs" w:date="2020-07-02T13:46:00Z">
            <w:rPr>
              <w:ins w:id="1413" w:author="Mathias Fuchs" w:date="2020-07-02T13:39:00Z"/>
            </w:rPr>
          </w:rPrChange>
        </w:rPr>
      </w:pPr>
      <w:ins w:id="1414" w:author="Mathias Fuchs" w:date="2020-07-02T13:45:00Z">
        <w:r w:rsidRPr="00A53F6D">
          <w:rPr>
            <w:lang w:val="en-GB"/>
            <w:rPrChange w:id="1415" w:author="Mathias Fuchs" w:date="2020-07-02T13:46:00Z">
              <w:rPr/>
            </w:rPrChange>
          </w:rPr>
          <w:t xml:space="preserve">To validate a Computer System that </w:t>
        </w:r>
      </w:ins>
      <w:r w:rsidR="003C1E95" w:rsidRPr="00A53F6D">
        <w:rPr>
          <w:lang w:val="en-GB"/>
        </w:rPr>
        <w:t>consist</w:t>
      </w:r>
      <w:r w:rsidR="003C1E95">
        <w:rPr>
          <w:lang w:val="en-GB"/>
        </w:rPr>
        <w:t>s</w:t>
      </w:r>
      <w:ins w:id="1416" w:author="Mathias Fuchs" w:date="2020-07-02T13:45:00Z">
        <w:r w:rsidRPr="00A53F6D">
          <w:rPr>
            <w:lang w:val="en-GB"/>
            <w:rPrChange w:id="1417" w:author="Mathias Fuchs" w:date="2020-07-02T13:46:00Z">
              <w:rPr/>
            </w:rPrChange>
          </w:rPr>
          <w:t xml:space="preserve"> of multiple </w:t>
        </w:r>
      </w:ins>
      <w:r w:rsidR="003C1E95" w:rsidRPr="00A53F6D">
        <w:rPr>
          <w:lang w:val="en-GB"/>
        </w:rPr>
        <w:t>components</w:t>
      </w:r>
      <w:ins w:id="1418" w:author="Mathias Fuchs" w:date="2020-07-02T13:45:00Z">
        <w:r w:rsidRPr="00A53F6D">
          <w:rPr>
            <w:lang w:val="en-GB"/>
            <w:rPrChange w:id="1419" w:author="Mathias Fuchs" w:date="2020-07-02T13:46:00Z">
              <w:rPr/>
            </w:rPrChange>
          </w:rPr>
          <w:t xml:space="preserve"> or software applications </w:t>
        </w:r>
      </w:ins>
      <w:ins w:id="1420" w:author="Mathias Fuchs" w:date="2020-07-02T13:46:00Z">
        <w:r>
          <w:rPr>
            <w:lang w:val="en-GB"/>
          </w:rPr>
          <w:t>each of the components of these system</w:t>
        </w:r>
      </w:ins>
      <w:r w:rsidR="003C1E95">
        <w:rPr>
          <w:lang w:val="en-GB"/>
        </w:rPr>
        <w:t>s</w:t>
      </w:r>
      <w:ins w:id="1421" w:author="Mathias Fuchs" w:date="2020-07-02T13:46:00Z">
        <w:r>
          <w:rPr>
            <w:lang w:val="en-GB"/>
          </w:rPr>
          <w:t xml:space="preserve"> must be validated. </w:t>
        </w:r>
      </w:ins>
    </w:p>
    <w:p w14:paraId="2F05B318" w14:textId="095AB727" w:rsidR="00AE564C" w:rsidRDefault="00AE564C" w:rsidP="000D1B54">
      <w:pPr>
        <w:rPr>
          <w:ins w:id="1422" w:author="Mathias Fuchs" w:date="2020-07-02T13:47:00Z"/>
          <w:lang w:val="en-GB"/>
        </w:rPr>
      </w:pPr>
      <w:ins w:id="1423" w:author="Mathias Fuchs" w:date="2020-07-02T13:41:00Z">
        <w:r>
          <w:rPr>
            <w:lang w:val="en-GB"/>
          </w:rPr>
          <w:t xml:space="preserve">A critical </w:t>
        </w:r>
      </w:ins>
      <w:ins w:id="1424" w:author="Mathias Fuchs" w:date="2020-07-02T13:40:00Z">
        <w:r>
          <w:rPr>
            <w:lang w:val="en-GB"/>
          </w:rPr>
          <w:t>question</w:t>
        </w:r>
      </w:ins>
      <w:ins w:id="1425" w:author="Mathias Fuchs" w:date="2020-07-02T13:42:00Z">
        <w:r>
          <w:rPr>
            <w:lang w:val="en-GB"/>
          </w:rPr>
          <w:t xml:space="preserve"> with the approach and toolset described above is if the used components (open source tools, libraries,</w:t>
        </w:r>
      </w:ins>
      <w:ins w:id="1426" w:author="Mathias Fuchs" w:date="2020-07-02T13:43:00Z">
        <w:r>
          <w:rPr>
            <w:lang w:val="en-GB"/>
          </w:rPr>
          <w:t>…</w:t>
        </w:r>
      </w:ins>
      <w:ins w:id="1427" w:author="Mathias Fuchs" w:date="2020-07-02T13:42:00Z">
        <w:r>
          <w:rPr>
            <w:lang w:val="en-GB"/>
          </w:rPr>
          <w:t>)</w:t>
        </w:r>
      </w:ins>
      <w:ins w:id="1428" w:author="Mathias Fuchs" w:date="2020-07-02T13:43:00Z">
        <w:r>
          <w:rPr>
            <w:lang w:val="en-GB"/>
          </w:rPr>
          <w:t xml:space="preserve"> that </w:t>
        </w:r>
      </w:ins>
      <w:ins w:id="1429" w:author="Mathias Fuchs" w:date="2020-07-02T13:44:00Z">
        <w:r>
          <w:rPr>
            <w:lang w:val="en-GB"/>
          </w:rPr>
          <w:t>provide</w:t>
        </w:r>
      </w:ins>
      <w:ins w:id="1430" w:author="Mathias Fuchs" w:date="2020-07-02T13:43:00Z">
        <w:r>
          <w:rPr>
            <w:lang w:val="en-GB"/>
          </w:rPr>
          <w:t xml:space="preserve"> the test automation</w:t>
        </w:r>
      </w:ins>
      <w:ins w:id="1431" w:author="Mathias Fuchs" w:date="2020-07-02T13:44:00Z">
        <w:r>
          <w:rPr>
            <w:lang w:val="en-GB"/>
          </w:rPr>
          <w:t xml:space="preserve"> functionality are suitable and ready to be used in GxP</w:t>
        </w:r>
      </w:ins>
      <w:ins w:id="1432" w:author="Mathias Fuchs" w:date="2020-07-02T13:43:00Z">
        <w:r w:rsidR="00A53F6D">
          <w:rPr>
            <w:lang w:val="en-GB"/>
          </w:rPr>
          <w:t xml:space="preserve">. </w:t>
        </w:r>
      </w:ins>
      <w:ins w:id="1433" w:author="Mathias Fuchs" w:date="2020-07-02T13:47:00Z">
        <w:r w:rsidR="00A53F6D">
          <w:rPr>
            <w:lang w:val="en-GB"/>
          </w:rPr>
          <w:t>S</w:t>
        </w:r>
      </w:ins>
      <w:ins w:id="1434" w:author="Mathias Fuchs" w:date="2020-07-02T13:48:00Z">
        <w:r w:rsidR="00A53F6D">
          <w:rPr>
            <w:lang w:val="en-GB"/>
          </w:rPr>
          <w:t>uitability of the selected automation toolset (</w:t>
        </w:r>
        <w:r w:rsidR="00A53F6D">
          <w:rPr>
            <w:lang w:val="en-GB" w:eastAsia="de-DE"/>
          </w:rPr>
          <w:t xml:space="preserve">Cucumber/Gherkin, Selenium and Scenarioo) </w:t>
        </w:r>
      </w:ins>
      <w:ins w:id="1435" w:author="Mathias Fuchs" w:date="2020-07-02T13:49:00Z">
        <w:r w:rsidR="00A53F6D">
          <w:rPr>
            <w:lang w:val="en-GB" w:eastAsia="de-DE"/>
          </w:rPr>
          <w:t>is</w:t>
        </w:r>
      </w:ins>
      <w:ins w:id="1436" w:author="Mathias Fuchs" w:date="2020-07-02T13:48:00Z">
        <w:r w:rsidR="00A53F6D">
          <w:rPr>
            <w:lang w:val="en-GB" w:eastAsia="de-DE"/>
          </w:rPr>
          <w:t xml:space="preserve"> therefore on</w:t>
        </w:r>
      </w:ins>
      <w:ins w:id="1437" w:author="Mathias Fuchs" w:date="2020-07-02T13:49:00Z">
        <w:r w:rsidR="00A53F6D">
          <w:rPr>
            <w:lang w:val="en-GB" w:eastAsia="de-DE"/>
          </w:rPr>
          <w:t>e</w:t>
        </w:r>
      </w:ins>
      <w:ins w:id="1438" w:author="Mathias Fuchs" w:date="2020-07-02T13:48:00Z">
        <w:r w:rsidR="00A53F6D">
          <w:rPr>
            <w:lang w:val="en-GB" w:eastAsia="de-DE"/>
          </w:rPr>
          <w:t xml:space="preserve"> of the cen</w:t>
        </w:r>
      </w:ins>
      <w:ins w:id="1439" w:author="Mathias Fuchs" w:date="2020-07-02T13:49:00Z">
        <w:r w:rsidR="00A53F6D">
          <w:rPr>
            <w:lang w:val="en-GB" w:eastAsia="de-DE"/>
          </w:rPr>
          <w:t xml:space="preserve">tral topics of this work and </w:t>
        </w:r>
      </w:ins>
      <w:ins w:id="1440" w:author="Mathias Fuchs" w:date="2020-07-02T14:06:00Z">
        <w:r w:rsidR="007C543A">
          <w:rPr>
            <w:lang w:val="en-GB" w:eastAsia="de-DE"/>
          </w:rPr>
          <w:t xml:space="preserve">will be </w:t>
        </w:r>
      </w:ins>
      <w:ins w:id="1441" w:author="Mathias Fuchs" w:date="2020-07-02T14:07:00Z">
        <w:r w:rsidR="007C543A">
          <w:rPr>
            <w:lang w:val="en-GB" w:eastAsia="de-DE"/>
          </w:rPr>
          <w:t>discussed</w:t>
        </w:r>
      </w:ins>
      <w:ins w:id="1442" w:author="Mathias Fuchs" w:date="2020-07-02T14:06:00Z">
        <w:r w:rsidR="007C543A">
          <w:rPr>
            <w:lang w:val="en-GB" w:eastAsia="de-DE"/>
          </w:rPr>
          <w:t xml:space="preserve"> in the following </w:t>
        </w:r>
      </w:ins>
      <w:ins w:id="1443" w:author="Mathias Fuchs" w:date="2020-07-02T14:07:00Z">
        <w:r w:rsidR="007C543A">
          <w:rPr>
            <w:lang w:val="en-GB" w:eastAsia="de-DE"/>
          </w:rPr>
          <w:t>chapters:</w:t>
        </w:r>
      </w:ins>
    </w:p>
    <w:p w14:paraId="2AC768A0" w14:textId="6BE443B0" w:rsidR="00AE564C" w:rsidRPr="00AE564C" w:rsidRDefault="00AE564C" w:rsidP="000D1B54">
      <w:pPr>
        <w:rPr>
          <w:ins w:id="1444" w:author="Mathias Fuchs" w:date="2020-07-01T17:39:00Z"/>
          <w:lang w:val="en-GB"/>
        </w:rPr>
      </w:pPr>
      <w:ins w:id="1445" w:author="Mathias Fuchs" w:date="2020-07-02T13:39:00Z">
        <w:r w:rsidRPr="00AE564C">
          <w:rPr>
            <w:lang w:val="en-GB"/>
            <w:rPrChange w:id="1446" w:author="Mathias Fuchs" w:date="2020-07-02T13:40:00Z">
              <w:rPr/>
            </w:rPrChange>
          </w:rPr>
          <w:t xml:space="preserve"> </w:t>
        </w:r>
      </w:ins>
    </w:p>
    <w:p w14:paraId="791B8143" w14:textId="11B7C52B" w:rsidR="00225107" w:rsidRDefault="00EC4F7B" w:rsidP="000D1B54">
      <w:pPr>
        <w:rPr>
          <w:ins w:id="1447" w:author="Mathias Fuchs" w:date="2020-07-01T17:32:00Z"/>
          <w:lang w:val="en-GB"/>
        </w:rPr>
      </w:pPr>
      <w:commentRangeStart w:id="1448"/>
      <w:commentRangeStart w:id="1449"/>
      <w:r w:rsidRPr="00AD7A73">
        <w:rPr>
          <w:lang w:val="en-GB"/>
          <w:rPrChange w:id="1450" w:author="Mathias Fuchs" w:date="2020-07-01T16:45:00Z">
            <w:rPr/>
          </w:rPrChange>
        </w:rPr>
        <w:t xml:space="preserve">In order to analyse the </w:t>
      </w:r>
      <w:ins w:id="1451" w:author="Mathias Fuchs" w:date="2020-07-01T17:32:00Z">
        <w:r w:rsidR="00225107">
          <w:rPr>
            <w:lang w:val="en-GB"/>
          </w:rPr>
          <w:t>“</w:t>
        </w:r>
      </w:ins>
      <w:r w:rsidRPr="00AD7A73">
        <w:rPr>
          <w:lang w:val="en-GB"/>
          <w:rPrChange w:id="1452" w:author="Mathias Fuchs" w:date="2020-07-01T16:45:00Z">
            <w:rPr/>
          </w:rPrChange>
        </w:rPr>
        <w:t>research questions</w:t>
      </w:r>
      <w:ins w:id="1453" w:author="Mathias Fuchs" w:date="2020-07-01T17:32:00Z">
        <w:r w:rsidR="00225107">
          <w:rPr>
            <w:lang w:val="en-GB"/>
          </w:rPr>
          <w:t>”:</w:t>
        </w:r>
      </w:ins>
    </w:p>
    <w:p w14:paraId="367D0EE0" w14:textId="77777777" w:rsidR="00225107" w:rsidRDefault="00225107" w:rsidP="00225107">
      <w:pPr>
        <w:pStyle w:val="ListParagraph"/>
        <w:numPr>
          <w:ilvl w:val="0"/>
          <w:numId w:val="7"/>
        </w:numPr>
        <w:rPr>
          <w:ins w:id="1454" w:author="Mathias Fuchs" w:date="2020-07-01T17:32:00Z"/>
          <w:lang w:val="en-GB" w:eastAsia="de-DE"/>
        </w:rPr>
      </w:pPr>
      <w:ins w:id="1455" w:author="Mathias Fuchs" w:date="2020-07-01T17:32:00Z">
        <w:r>
          <w:rPr>
            <w:lang w:val="en-GB" w:eastAsia="de-DE"/>
          </w:rPr>
          <w:t>Do the artefacts out of the BDD process satisfy the GAMP5 requirements in respect of OQs?</w:t>
        </w:r>
      </w:ins>
    </w:p>
    <w:p w14:paraId="76B08016" w14:textId="77777777" w:rsidR="00225107" w:rsidRDefault="00225107" w:rsidP="00225107">
      <w:pPr>
        <w:pStyle w:val="ListParagraph"/>
        <w:numPr>
          <w:ilvl w:val="0"/>
          <w:numId w:val="7"/>
        </w:numPr>
        <w:rPr>
          <w:ins w:id="1456" w:author="Mathias Fuchs" w:date="2020-07-01T17:32:00Z"/>
          <w:lang w:val="en-GB" w:eastAsia="de-DE"/>
        </w:rPr>
      </w:pPr>
      <w:ins w:id="1457" w:author="Mathias Fuchs" w:date="2020-07-01T17:32:00Z">
        <w:r>
          <w:rPr>
            <w:lang w:val="en-GB" w:eastAsia="de-DE"/>
          </w:rPr>
          <w:t xml:space="preserve">Can automation tools like Cucumber/Gherkin, Selenium and Scenarioo (see chapter </w:t>
        </w:r>
        <w:r>
          <w:rPr>
            <w:lang w:val="en-GB" w:eastAsia="de-DE"/>
          </w:rPr>
          <w:fldChar w:fldCharType="begin"/>
        </w:r>
        <w:r>
          <w:rPr>
            <w:lang w:val="en-GB" w:eastAsia="de-DE"/>
          </w:rPr>
          <w:instrText xml:space="preserve"> REF _Ref36822358 \r \h </w:instrText>
        </w:r>
      </w:ins>
      <w:r>
        <w:rPr>
          <w:lang w:val="en-GB" w:eastAsia="de-DE"/>
        </w:rPr>
      </w:r>
      <w:ins w:id="1458" w:author="Mathias Fuchs" w:date="2020-07-01T17:32:00Z">
        <w:r>
          <w:rPr>
            <w:lang w:val="en-GB" w:eastAsia="de-DE"/>
          </w:rPr>
          <w:fldChar w:fldCharType="separate"/>
        </w:r>
        <w:r>
          <w:rPr>
            <w:lang w:val="en-GB" w:eastAsia="de-DE"/>
          </w:rPr>
          <w:t>2.2.1</w:t>
        </w:r>
        <w:r>
          <w:rPr>
            <w:lang w:val="en-GB" w:eastAsia="de-DE"/>
          </w:rPr>
          <w:fldChar w:fldCharType="end"/>
        </w:r>
        <w:r>
          <w:rPr>
            <w:lang w:val="en-GB" w:eastAsia="de-DE"/>
          </w:rPr>
          <w:t>) be used together in validated environments?</w:t>
        </w:r>
      </w:ins>
    </w:p>
    <w:p w14:paraId="6C2ECE97" w14:textId="77777777" w:rsidR="00225107" w:rsidRDefault="00225107" w:rsidP="00225107">
      <w:pPr>
        <w:pStyle w:val="ListParagraph"/>
        <w:numPr>
          <w:ilvl w:val="0"/>
          <w:numId w:val="7"/>
        </w:numPr>
        <w:rPr>
          <w:ins w:id="1459" w:author="Mathias Fuchs" w:date="2020-07-01T17:32:00Z"/>
          <w:lang w:val="en-GB" w:eastAsia="de-DE"/>
        </w:rPr>
      </w:pPr>
      <w:ins w:id="1460" w:author="Mathias Fuchs" w:date="2020-07-01T17:32:00Z">
        <w:r>
          <w:rPr>
            <w:lang w:val="en-GB" w:eastAsia="de-DE"/>
          </w:rPr>
          <w:t xml:space="preserve">How can the </w:t>
        </w:r>
        <w:commentRangeStart w:id="1461"/>
        <w:r>
          <w:rPr>
            <w:lang w:val="en-GB" w:eastAsia="de-DE"/>
          </w:rPr>
          <w:t xml:space="preserve">test suite </w:t>
        </w:r>
        <w:commentRangeEnd w:id="1461"/>
        <w:r>
          <w:rPr>
            <w:rStyle w:val="CommentReference"/>
          </w:rPr>
          <w:commentReference w:id="1461"/>
        </w:r>
        <w:r>
          <w:rPr>
            <w:lang w:val="en-GB" w:eastAsia="de-DE"/>
          </w:rPr>
          <w:t>be adapted to the evolution of the application?</w:t>
        </w:r>
      </w:ins>
    </w:p>
    <w:p w14:paraId="105E9268" w14:textId="205BEB14" w:rsidR="00AF1F53" w:rsidRPr="00AD7A73" w:rsidRDefault="00225107" w:rsidP="00225107">
      <w:pPr>
        <w:rPr>
          <w:lang w:val="en-GB"/>
          <w:rPrChange w:id="1462" w:author="Mathias Fuchs" w:date="2020-07-01T16:45:00Z">
            <w:rPr/>
          </w:rPrChange>
        </w:rPr>
      </w:pPr>
      <w:ins w:id="1463" w:author="Mathias Fuchs" w:date="2020-07-01T17:32:00Z">
        <w:r>
          <w:rPr>
            <w:lang w:val="en-GB" w:eastAsia="de-DE"/>
          </w:rPr>
          <w:t>How could be dealt with new versions of the automation tools in terms of validation?</w:t>
        </w:r>
      </w:ins>
      <w:r w:rsidR="00EC4F7B" w:rsidRPr="00AD7A73">
        <w:rPr>
          <w:lang w:val="en-GB"/>
          <w:rPrChange w:id="1464" w:author="Mathias Fuchs" w:date="2020-07-01T16:45:00Z">
            <w:rPr/>
          </w:rPrChange>
        </w:rPr>
        <w:t xml:space="preserve"> as defined in the introduction</w:t>
      </w:r>
      <w:r w:rsidR="00A409E5" w:rsidRPr="00AD7A73">
        <w:rPr>
          <w:lang w:val="en-GB"/>
          <w:rPrChange w:id="1465" w:author="Mathias Fuchs" w:date="2020-07-01T16:45:00Z">
            <w:rPr/>
          </w:rPrChange>
        </w:rPr>
        <w:t>, following approach was defined in chapter 16:”</w:t>
      </w:r>
      <w:ins w:id="1466" w:author="Mathias Fuchs" w:date="2020-07-01T17:33:00Z">
        <w:r>
          <w:rPr>
            <w:lang w:val="en-GB"/>
          </w:rPr>
          <w:t xml:space="preserve"> (Bitte genau nochmals aufführen, was der Approach war) Keine doppel verweise. </w:t>
        </w:r>
      </w:ins>
      <w:ins w:id="1467" w:author="Mathias Fuchs" w:date="2020-07-01T17:34:00Z">
        <w:r>
          <w:rPr>
            <w:lang w:val="en-GB"/>
          </w:rPr>
          <w:t xml:space="preserve">Der Leser kann nicht ständig springen.  </w:t>
        </w:r>
      </w:ins>
    </w:p>
    <w:p w14:paraId="277C7400" w14:textId="4ECFF283" w:rsidR="00A409E5" w:rsidRDefault="00A409E5" w:rsidP="009C718D">
      <w:pPr>
        <w:pStyle w:val="ListParagraph"/>
        <w:numPr>
          <w:ilvl w:val="0"/>
          <w:numId w:val="11"/>
        </w:numPr>
        <w:jc w:val="left"/>
        <w:rPr>
          <w:lang w:val="en-GB"/>
        </w:rPr>
      </w:pPr>
      <w:commentRangeStart w:id="1468"/>
      <w:r>
        <w:rPr>
          <w:lang w:val="en-GB"/>
        </w:rPr>
        <w:lastRenderedPageBreak/>
        <w:t xml:space="preserve">Analysis of </w:t>
      </w:r>
      <w:del w:id="1469" w:author="Mathias Fuchs" w:date="2020-06-30T16:03:00Z">
        <w:r w:rsidDel="00C025D5">
          <w:rPr>
            <w:lang w:val="en-GB"/>
          </w:rPr>
          <w:delText>what is needed to be done in order</w:delText>
        </w:r>
      </w:del>
      <w:ins w:id="1470" w:author="Mathias Fuchs" w:date="2020-06-30T16:03:00Z">
        <w:r w:rsidR="00C025D5">
          <w:rPr>
            <w:lang w:val="en-GB"/>
          </w:rPr>
          <w:t>prerequisites</w:t>
        </w:r>
      </w:ins>
      <w:r>
        <w:rPr>
          <w:lang w:val="en-GB"/>
        </w:rPr>
        <w:t xml:space="preserve"> to use Cucumber/Gherkin, Scenarioo and Selenium in a validated environment including following aspects</w:t>
      </w:r>
    </w:p>
    <w:p w14:paraId="6C7AF119" w14:textId="77777777" w:rsidR="00A409E5" w:rsidRDefault="00A409E5" w:rsidP="009C718D">
      <w:pPr>
        <w:pStyle w:val="ListParagraph"/>
        <w:numPr>
          <w:ilvl w:val="1"/>
          <w:numId w:val="12"/>
        </w:numPr>
        <w:jc w:val="left"/>
        <w:rPr>
          <w:lang w:val="en-GB"/>
        </w:rPr>
      </w:pPr>
      <w:r>
        <w:rPr>
          <w:lang w:val="en-GB"/>
        </w:rPr>
        <w:t>single tools</w:t>
      </w:r>
    </w:p>
    <w:p w14:paraId="438048C3" w14:textId="77777777" w:rsidR="00A409E5" w:rsidRDefault="00A409E5" w:rsidP="009C718D">
      <w:pPr>
        <w:pStyle w:val="ListParagraph"/>
        <w:numPr>
          <w:ilvl w:val="1"/>
          <w:numId w:val="12"/>
        </w:numPr>
        <w:jc w:val="left"/>
        <w:rPr>
          <w:lang w:val="en-GB"/>
        </w:rPr>
      </w:pPr>
      <w:r>
        <w:rPr>
          <w:lang w:val="en-GB"/>
        </w:rPr>
        <w:t>combination of the tools</w:t>
      </w:r>
    </w:p>
    <w:p w14:paraId="2B744445" w14:textId="3AE70B4B" w:rsidR="00A409E5" w:rsidRDefault="00A409E5" w:rsidP="009C718D">
      <w:pPr>
        <w:pStyle w:val="ListParagraph"/>
        <w:numPr>
          <w:ilvl w:val="1"/>
          <w:numId w:val="12"/>
        </w:numPr>
        <w:jc w:val="left"/>
        <w:rPr>
          <w:lang w:val="en-GB"/>
        </w:rPr>
      </w:pPr>
      <w:r>
        <w:rPr>
          <w:lang w:val="en-GB"/>
        </w:rPr>
        <w:t>updates of the tools</w:t>
      </w:r>
      <w:r>
        <w:t>”</w:t>
      </w:r>
      <w:commentRangeEnd w:id="1468"/>
      <w:r w:rsidR="00400FA6">
        <w:rPr>
          <w:rStyle w:val="CommentReference"/>
        </w:rPr>
        <w:commentReference w:id="1468"/>
      </w:r>
    </w:p>
    <w:p w14:paraId="3F7A90F4" w14:textId="45ACF3DA" w:rsidR="00AF1F53" w:rsidRPr="00AD7A73" w:rsidRDefault="00C25D8F" w:rsidP="000D1B54">
      <w:pPr>
        <w:rPr>
          <w:lang w:val="en-GB"/>
          <w:rPrChange w:id="1471" w:author="Mathias Fuchs" w:date="2020-07-01T16:45:00Z">
            <w:rPr/>
          </w:rPrChange>
        </w:rPr>
      </w:pPr>
      <w:r w:rsidRPr="00AD7A73">
        <w:rPr>
          <w:lang w:val="en-GB"/>
          <w:rPrChange w:id="1472" w:author="Mathias Fuchs" w:date="2020-07-01T16:45:00Z">
            <w:rPr/>
          </w:rPrChange>
        </w:rPr>
        <w:t>This will be done</w:t>
      </w:r>
      <w:r w:rsidR="00A409E5" w:rsidRPr="00AD7A73">
        <w:rPr>
          <w:lang w:val="en-GB"/>
          <w:rPrChange w:id="1473" w:author="Mathias Fuchs" w:date="2020-07-01T16:45:00Z">
            <w:rPr/>
          </w:rPrChange>
        </w:rPr>
        <w:t xml:space="preserve"> in order </w:t>
      </w:r>
      <w:r w:rsidRPr="00AD7A73">
        <w:rPr>
          <w:lang w:val="en-GB"/>
          <w:rPrChange w:id="1474" w:author="Mathias Fuchs" w:date="2020-07-01T16:45:00Z">
            <w:rPr/>
          </w:rPrChange>
        </w:rPr>
        <w:t>to</w:t>
      </w:r>
      <w:r w:rsidR="00A409E5" w:rsidRPr="00AD7A73">
        <w:rPr>
          <w:lang w:val="en-GB"/>
          <w:rPrChange w:id="1475" w:author="Mathias Fuchs" w:date="2020-07-01T16:45:00Z">
            <w:rPr/>
          </w:rPrChange>
        </w:rPr>
        <w:t xml:space="preserve"> respond to the research questions as defined in chapter</w:t>
      </w:r>
      <w:r w:rsidR="00A409E5" w:rsidRPr="00AD7A73">
        <w:rPr>
          <w:highlight w:val="yellow"/>
          <w:lang w:val="en-GB"/>
          <w:rPrChange w:id="1476" w:author="Mathias Fuchs" w:date="2020-07-01T16:45:00Z">
            <w:rPr>
              <w:highlight w:val="yellow"/>
            </w:rPr>
          </w:rPrChange>
        </w:rPr>
        <w:t>....(links to introduce)</w:t>
      </w:r>
      <w:r w:rsidR="00A409E5" w:rsidRPr="00AD7A73">
        <w:rPr>
          <w:lang w:val="en-GB"/>
          <w:rPrChange w:id="1477" w:author="Mathias Fuchs" w:date="2020-07-01T16:45:00Z">
            <w:rPr/>
          </w:rPrChange>
        </w:rPr>
        <w:t xml:space="preserve"> . Based on the defined architecture in the chapter 6.2, this analysis can now be done.</w:t>
      </w:r>
      <w:commentRangeEnd w:id="1448"/>
      <w:r>
        <w:rPr>
          <w:rStyle w:val="CommentReference"/>
        </w:rPr>
        <w:commentReference w:id="1448"/>
      </w:r>
      <w:commentRangeEnd w:id="1449"/>
      <w:r w:rsidR="00C025D5">
        <w:rPr>
          <w:rStyle w:val="CommentReference"/>
        </w:rPr>
        <w:commentReference w:id="1449"/>
      </w:r>
    </w:p>
    <w:p w14:paraId="27B258BA" w14:textId="14B9EE42" w:rsidR="000D1B54" w:rsidDel="00D536E1" w:rsidRDefault="000D1B54" w:rsidP="000D1B54">
      <w:pPr>
        <w:pStyle w:val="Heading3"/>
        <w:rPr>
          <w:del w:id="1478" w:author="Mathias Fuchs" w:date="2020-07-01T17:47:00Z"/>
        </w:rPr>
      </w:pPr>
      <w:bookmarkStart w:id="1479" w:name="_Toc45032400"/>
      <w:del w:id="1480" w:author="Mathias Fuchs" w:date="2020-07-01T17:47:00Z">
        <w:r w:rsidDel="00D536E1">
          <w:delText>Requirements</w:delText>
        </w:r>
        <w:bookmarkEnd w:id="1479"/>
      </w:del>
    </w:p>
    <w:p w14:paraId="0037818E" w14:textId="435A13FF" w:rsidR="000D1B54" w:rsidRPr="00AD7A73" w:rsidRDefault="000D1B54" w:rsidP="000D1B54">
      <w:pPr>
        <w:rPr>
          <w:lang w:val="en-GB" w:eastAsia="de-DE"/>
          <w:rPrChange w:id="1481" w:author="Mathias Fuchs" w:date="2020-07-01T16:45:00Z">
            <w:rPr>
              <w:lang w:eastAsia="de-DE"/>
            </w:rPr>
          </w:rPrChange>
        </w:rPr>
      </w:pPr>
      <w:r w:rsidRPr="00AD7A73">
        <w:rPr>
          <w:lang w:val="en-GB" w:eastAsia="de-DE"/>
          <w:rPrChange w:id="1482" w:author="Mathias Fuchs" w:date="2020-07-01T16:45:00Z">
            <w:rPr>
              <w:lang w:eastAsia="de-DE"/>
            </w:rPr>
          </w:rPrChange>
        </w:rPr>
        <w:t xml:space="preserve">As for any </w:t>
      </w:r>
      <w:del w:id="1483" w:author="Mathias Fuchs" w:date="2020-07-01T17:45:00Z">
        <w:r w:rsidRPr="00AD7A73" w:rsidDel="00392F9B">
          <w:rPr>
            <w:lang w:val="en-GB" w:eastAsia="de-DE"/>
            <w:rPrChange w:id="1484" w:author="Mathias Fuchs" w:date="2020-07-01T16:45:00Z">
              <w:rPr>
                <w:lang w:eastAsia="de-DE"/>
              </w:rPr>
            </w:rPrChange>
          </w:rPr>
          <w:delText xml:space="preserve">tool </w:delText>
        </w:r>
      </w:del>
      <w:ins w:id="1485" w:author="Mathias Fuchs" w:date="2020-07-01T17:45:00Z">
        <w:r w:rsidR="00392F9B">
          <w:rPr>
            <w:lang w:val="en-GB" w:eastAsia="de-DE"/>
          </w:rPr>
          <w:t>system</w:t>
        </w:r>
        <w:r w:rsidR="00392F9B" w:rsidRPr="00AD7A73">
          <w:rPr>
            <w:lang w:val="en-GB" w:eastAsia="de-DE"/>
            <w:rPrChange w:id="1486" w:author="Mathias Fuchs" w:date="2020-07-01T16:45:00Z">
              <w:rPr>
                <w:lang w:eastAsia="de-DE"/>
              </w:rPr>
            </w:rPrChange>
          </w:rPr>
          <w:t xml:space="preserve"> </w:t>
        </w:r>
      </w:ins>
      <w:r w:rsidRPr="00AD7A73">
        <w:rPr>
          <w:lang w:val="en-GB" w:eastAsia="de-DE"/>
          <w:rPrChange w:id="1487" w:author="Mathias Fuchs" w:date="2020-07-01T16:45:00Z">
            <w:rPr>
              <w:lang w:eastAsia="de-DE"/>
            </w:rPr>
          </w:rPrChange>
        </w:rPr>
        <w:t xml:space="preserve">in the regulated environment of the pharmaceutical industry, </w:t>
      </w:r>
      <w:r w:rsidR="008C686D" w:rsidRPr="00AD7A73">
        <w:rPr>
          <w:lang w:val="en-GB" w:eastAsia="de-DE"/>
          <w:rPrChange w:id="1488" w:author="Mathias Fuchs" w:date="2020-07-01T16:45:00Z">
            <w:rPr>
              <w:lang w:eastAsia="de-DE"/>
            </w:rPr>
          </w:rPrChange>
        </w:rPr>
        <w:t>the</w:t>
      </w:r>
      <w:ins w:id="1489" w:author="Mathias Fuchs" w:date="2020-07-01T17:45:00Z">
        <w:r w:rsidR="00392F9B">
          <w:rPr>
            <w:lang w:val="en-GB" w:eastAsia="de-DE"/>
          </w:rPr>
          <w:t xml:space="preserve"> test automation component consisting of </w:t>
        </w:r>
      </w:ins>
      <w:r w:rsidR="008C686D" w:rsidRPr="00AD7A73">
        <w:rPr>
          <w:lang w:val="en-GB" w:eastAsia="de-DE"/>
          <w:rPrChange w:id="1490" w:author="Mathias Fuchs" w:date="2020-07-01T16:45:00Z">
            <w:rPr>
              <w:lang w:eastAsia="de-DE"/>
            </w:rPr>
          </w:rPrChange>
        </w:rPr>
        <w:t xml:space="preserve"> OQ Test App</w:t>
      </w:r>
      <w:ins w:id="1491" w:author="Mathias Fuchs" w:date="2020-07-01T17:45:00Z">
        <w:r w:rsidR="00392F9B">
          <w:rPr>
            <w:lang w:val="en-GB" w:eastAsia="de-DE"/>
          </w:rPr>
          <w:t xml:space="preserve"> and Scenarioo</w:t>
        </w:r>
      </w:ins>
      <w:r w:rsidR="008C686D" w:rsidRPr="00AD7A73">
        <w:rPr>
          <w:lang w:val="en-GB" w:eastAsia="de-DE"/>
          <w:rPrChange w:id="1492" w:author="Mathias Fuchs" w:date="2020-07-01T16:45:00Z">
            <w:rPr>
              <w:lang w:eastAsia="de-DE"/>
            </w:rPr>
          </w:rPrChange>
        </w:rPr>
        <w:t xml:space="preserve"> </w:t>
      </w:r>
      <w:del w:id="1493" w:author="Mathias Fuchs" w:date="2020-07-01T17:45:00Z">
        <w:r w:rsidR="008C686D" w:rsidRPr="00AD7A73" w:rsidDel="00392F9B">
          <w:rPr>
            <w:lang w:val="en-GB" w:eastAsia="de-DE"/>
            <w:rPrChange w:id="1494" w:author="Mathias Fuchs" w:date="2020-07-01T16:45:00Z">
              <w:rPr>
                <w:lang w:eastAsia="de-DE"/>
              </w:rPr>
            </w:rPrChange>
          </w:rPr>
          <w:delText xml:space="preserve">with its </w:delText>
        </w:r>
        <w:r w:rsidR="00187F47" w:rsidRPr="00AD7A73" w:rsidDel="00392F9B">
          <w:rPr>
            <w:lang w:val="en-GB" w:eastAsia="de-DE"/>
            <w:rPrChange w:id="1495" w:author="Mathias Fuchs" w:date="2020-07-01T16:45:00Z">
              <w:rPr>
                <w:lang w:eastAsia="de-DE"/>
              </w:rPr>
            </w:rPrChange>
          </w:rPr>
          <w:delText>components</w:delText>
        </w:r>
        <w:r w:rsidRPr="00AD7A73" w:rsidDel="00392F9B">
          <w:rPr>
            <w:lang w:val="en-GB" w:eastAsia="de-DE"/>
            <w:rPrChange w:id="1496" w:author="Mathias Fuchs" w:date="2020-07-01T16:45:00Z">
              <w:rPr>
                <w:lang w:eastAsia="de-DE"/>
              </w:rPr>
            </w:rPrChange>
          </w:rPr>
          <w:delText xml:space="preserve"> </w:delText>
        </w:r>
      </w:del>
      <w:r w:rsidRPr="00AD7A73">
        <w:rPr>
          <w:lang w:val="en-GB" w:eastAsia="de-DE"/>
          <w:rPrChange w:id="1497" w:author="Mathias Fuchs" w:date="2020-07-01T16:45:00Z">
            <w:rPr>
              <w:lang w:eastAsia="de-DE"/>
            </w:rPr>
          </w:rPrChange>
        </w:rPr>
        <w:t>needs to be validated</w:t>
      </w:r>
      <w:r w:rsidR="008C686D" w:rsidRPr="00AD7A73">
        <w:rPr>
          <w:lang w:val="en-GB" w:eastAsia="de-DE"/>
          <w:rPrChange w:id="1498" w:author="Mathias Fuchs" w:date="2020-07-01T16:45:00Z">
            <w:rPr>
              <w:lang w:eastAsia="de-DE"/>
            </w:rPr>
          </w:rPrChange>
        </w:rPr>
        <w:t xml:space="preserve"> </w:t>
      </w:r>
      <w:r w:rsidR="00187F47" w:rsidRPr="00AD7A73">
        <w:rPr>
          <w:highlight w:val="yellow"/>
          <w:lang w:val="en-GB" w:eastAsia="de-DE"/>
          <w:rPrChange w:id="1499" w:author="Mathias Fuchs" w:date="2020-07-01T16:45:00Z">
            <w:rPr>
              <w:highlight w:val="yellow"/>
              <w:lang w:eastAsia="de-DE"/>
            </w:rPr>
          </w:rPrChange>
        </w:rPr>
        <w:t>(compare</w:t>
      </w:r>
      <w:r w:rsidR="00EC4F7B" w:rsidRPr="00AD7A73">
        <w:rPr>
          <w:highlight w:val="yellow"/>
          <w:lang w:val="en-GB" w:eastAsia="de-DE"/>
          <w:rPrChange w:id="1500" w:author="Mathias Fuchs" w:date="2020-07-01T16:45:00Z">
            <w:rPr>
              <w:highlight w:val="yellow"/>
              <w:lang w:eastAsia="de-DE"/>
            </w:rPr>
          </w:rPrChange>
        </w:rPr>
        <w:t xml:space="preserve"> chapter 1.1</w:t>
      </w:r>
      <w:r w:rsidR="00187F47" w:rsidRPr="00AD7A73">
        <w:rPr>
          <w:highlight w:val="yellow"/>
          <w:lang w:val="en-GB" w:eastAsia="de-DE"/>
          <w:rPrChange w:id="1501" w:author="Mathias Fuchs" w:date="2020-07-01T16:45:00Z">
            <w:rPr>
              <w:highlight w:val="yellow"/>
              <w:lang w:eastAsia="de-DE"/>
            </w:rPr>
          </w:rPrChange>
        </w:rPr>
        <w:t xml:space="preserve"> first paragraph)</w:t>
      </w:r>
      <w:r w:rsidR="00EC4F7B" w:rsidRPr="00AD7A73">
        <w:rPr>
          <w:highlight w:val="yellow"/>
          <w:lang w:val="en-GB" w:eastAsia="de-DE"/>
          <w:rPrChange w:id="1502" w:author="Mathias Fuchs" w:date="2020-07-01T16:45:00Z">
            <w:rPr>
              <w:highlight w:val="yellow"/>
              <w:lang w:eastAsia="de-DE"/>
            </w:rPr>
          </w:rPrChange>
        </w:rPr>
        <w:t xml:space="preserve"> (</w:t>
      </w:r>
      <w:r w:rsidR="00EC4F7B" w:rsidRPr="00187F47">
        <w:rPr>
          <w:rFonts w:ascii="Wingdings" w:eastAsia="Wingdings" w:hAnsi="Wingdings" w:cs="Wingdings"/>
          <w:highlight w:val="yellow"/>
          <w:lang w:eastAsia="de-DE"/>
        </w:rPr>
        <w:t></w:t>
      </w:r>
      <w:r w:rsidR="00EC4F7B" w:rsidRPr="00AD7A73">
        <w:rPr>
          <w:highlight w:val="yellow"/>
          <w:lang w:val="en-GB" w:eastAsia="de-DE"/>
          <w:rPrChange w:id="1503" w:author="Mathias Fuchs" w:date="2020-07-01T16:45:00Z">
            <w:rPr>
              <w:highlight w:val="yellow"/>
              <w:lang w:eastAsia="de-DE"/>
            </w:rPr>
          </w:rPrChange>
        </w:rPr>
        <w:t xml:space="preserve"> Link einfügen</w:t>
      </w:r>
      <w:r w:rsidR="00EC4F7B" w:rsidRPr="00AD7A73">
        <w:rPr>
          <w:lang w:val="en-GB" w:eastAsia="de-DE"/>
          <w:rPrChange w:id="1504" w:author="Mathias Fuchs" w:date="2020-07-01T16:45:00Z">
            <w:rPr>
              <w:lang w:eastAsia="de-DE"/>
            </w:rPr>
          </w:rPrChange>
        </w:rPr>
        <w:t>)</w:t>
      </w:r>
      <w:r w:rsidRPr="00AD7A73">
        <w:rPr>
          <w:lang w:val="en-GB" w:eastAsia="de-DE"/>
          <w:rPrChange w:id="1505" w:author="Mathias Fuchs" w:date="2020-07-01T16:45:00Z">
            <w:rPr>
              <w:lang w:eastAsia="de-DE"/>
            </w:rPr>
          </w:rPrChange>
        </w:rPr>
        <w:t xml:space="preserve">. </w:t>
      </w:r>
      <w:r w:rsidR="00514CA6" w:rsidRPr="00AD7A73">
        <w:rPr>
          <w:lang w:val="en-GB" w:eastAsia="de-DE"/>
          <w:rPrChange w:id="1506" w:author="Mathias Fuchs" w:date="2020-07-01T16:45:00Z">
            <w:rPr>
              <w:lang w:eastAsia="de-DE"/>
            </w:rPr>
          </w:rPrChange>
        </w:rPr>
        <w:t>The OQ Test App is part of the infrastructure of the test environment for the business applications submitted to an OQ. In consequence this means that the productive environment of the OQ Test App is the test environment of the JBA</w:t>
      </w:r>
      <w:ins w:id="1507" w:author="Mathias Fuchs" w:date="2020-06-30T16:05:00Z">
        <w:r w:rsidR="00FF2596" w:rsidRPr="00FF2596">
          <w:rPr>
            <w:lang w:val="en-GB" w:eastAsia="de-DE"/>
            <w:rPrChange w:id="1508" w:author="Mathias Fuchs" w:date="2020-06-30T16:05:00Z">
              <w:rPr>
                <w:lang w:eastAsia="de-DE"/>
              </w:rPr>
            </w:rPrChange>
          </w:rPr>
          <w:t>.</w:t>
        </w:r>
      </w:ins>
      <w:r w:rsidR="00220E99" w:rsidRPr="00AD7A73">
        <w:rPr>
          <w:lang w:val="en-GB" w:eastAsia="de-DE"/>
          <w:rPrChange w:id="1509" w:author="Mathias Fuchs" w:date="2020-07-01T16:45:00Z">
            <w:rPr>
              <w:lang w:eastAsia="de-DE"/>
            </w:rPr>
          </w:rPrChange>
        </w:rPr>
        <w:t xml:space="preserve"> </w:t>
      </w:r>
      <w:del w:id="1510" w:author="Mathias Fuchs" w:date="2020-06-30T16:05:00Z">
        <w:r w:rsidR="00220E99" w:rsidRPr="00AD7A73" w:rsidDel="00FF2596">
          <w:rPr>
            <w:lang w:val="en-GB" w:eastAsia="de-DE"/>
            <w:rPrChange w:id="1511" w:author="Mathias Fuchs" w:date="2020-07-01T16:45:00Z">
              <w:rPr>
                <w:lang w:eastAsia="de-DE"/>
              </w:rPr>
            </w:rPrChange>
          </w:rPr>
          <w:delText>and before being</w:delText>
        </w:r>
      </w:del>
      <w:ins w:id="1512" w:author="Mathias Fuchs" w:date="2020-06-30T16:05:00Z">
        <w:r w:rsidR="00FF2596" w:rsidRPr="00FF2596">
          <w:rPr>
            <w:lang w:val="en-GB" w:eastAsia="de-DE"/>
            <w:rPrChange w:id="1513" w:author="Mathias Fuchs" w:date="2020-06-30T16:05:00Z">
              <w:rPr>
                <w:lang w:eastAsia="de-DE"/>
              </w:rPr>
            </w:rPrChange>
          </w:rPr>
          <w:t>P</w:t>
        </w:r>
        <w:r w:rsidR="00FF2596">
          <w:rPr>
            <w:lang w:val="en-GB" w:eastAsia="de-DE"/>
          </w:rPr>
          <w:t>rior to</w:t>
        </w:r>
      </w:ins>
      <w:r w:rsidR="00220E99" w:rsidRPr="00AD7A73">
        <w:rPr>
          <w:lang w:val="en-GB" w:eastAsia="de-DE"/>
          <w:rPrChange w:id="1514" w:author="Mathias Fuchs" w:date="2020-07-01T16:45:00Z">
            <w:rPr>
              <w:lang w:eastAsia="de-DE"/>
            </w:rPr>
          </w:rPrChange>
        </w:rPr>
        <w:t xml:space="preserve"> productive</w:t>
      </w:r>
      <w:del w:id="1515" w:author="Mathias Fuchs" w:date="2020-06-30T16:05:00Z">
        <w:r w:rsidR="00220E99" w:rsidRPr="00AD7A73" w:rsidDel="00FF2596">
          <w:rPr>
            <w:lang w:val="en-GB" w:eastAsia="de-DE"/>
            <w:rPrChange w:id="1516" w:author="Mathias Fuchs" w:date="2020-07-01T16:45:00Z">
              <w:rPr>
                <w:lang w:eastAsia="de-DE"/>
              </w:rPr>
            </w:rPrChange>
          </w:rPr>
          <w:delText>ly</w:delText>
        </w:r>
      </w:del>
      <w:r w:rsidR="00220E99" w:rsidRPr="00AD7A73">
        <w:rPr>
          <w:lang w:val="en-GB" w:eastAsia="de-DE"/>
          <w:rPrChange w:id="1517" w:author="Mathias Fuchs" w:date="2020-07-01T16:45:00Z">
            <w:rPr>
              <w:lang w:eastAsia="de-DE"/>
            </w:rPr>
          </w:rPrChange>
        </w:rPr>
        <w:t xml:space="preserve"> </w:t>
      </w:r>
      <w:del w:id="1518" w:author="Mathias Fuchs" w:date="2020-06-30T16:05:00Z">
        <w:r w:rsidR="00220E99" w:rsidRPr="00AD7A73" w:rsidDel="00FF2596">
          <w:rPr>
            <w:lang w:val="en-GB" w:eastAsia="de-DE"/>
            <w:rPrChange w:id="1519" w:author="Mathias Fuchs" w:date="2020-07-01T16:45:00Z">
              <w:rPr>
                <w:lang w:eastAsia="de-DE"/>
              </w:rPr>
            </w:rPrChange>
          </w:rPr>
          <w:delText xml:space="preserve">used </w:delText>
        </w:r>
      </w:del>
      <w:ins w:id="1520" w:author="Mathias Fuchs" w:date="2020-06-30T16:05:00Z">
        <w:r w:rsidR="00FF2596" w:rsidRPr="00AD7A73">
          <w:rPr>
            <w:lang w:val="en-GB" w:eastAsia="de-DE"/>
            <w:rPrChange w:id="1521" w:author="Mathias Fuchs" w:date="2020-07-01T16:45:00Z">
              <w:rPr>
                <w:lang w:eastAsia="de-DE"/>
              </w:rPr>
            </w:rPrChange>
          </w:rPr>
          <w:t>us</w:t>
        </w:r>
        <w:r w:rsidR="00FF2596" w:rsidRPr="00FF2596">
          <w:rPr>
            <w:lang w:val="en-GB" w:eastAsia="de-DE"/>
            <w:rPrChange w:id="1522" w:author="Mathias Fuchs" w:date="2020-06-30T16:06:00Z">
              <w:rPr>
                <w:lang w:eastAsia="de-DE"/>
              </w:rPr>
            </w:rPrChange>
          </w:rPr>
          <w:t>age</w:t>
        </w:r>
        <w:r w:rsidR="00FF2596" w:rsidRPr="00AD7A73">
          <w:rPr>
            <w:lang w:val="en-GB" w:eastAsia="de-DE"/>
            <w:rPrChange w:id="1523" w:author="Mathias Fuchs" w:date="2020-07-01T16:45:00Z">
              <w:rPr>
                <w:lang w:eastAsia="de-DE"/>
              </w:rPr>
            </w:rPrChange>
          </w:rPr>
          <w:t xml:space="preserve"> </w:t>
        </w:r>
      </w:ins>
      <w:del w:id="1524" w:author="Mathias Fuchs" w:date="2020-06-30T16:06:00Z">
        <w:r w:rsidR="00220E99" w:rsidRPr="00AD7A73" w:rsidDel="00FF2596">
          <w:rPr>
            <w:lang w:val="en-GB" w:eastAsia="de-DE"/>
            <w:rPrChange w:id="1525" w:author="Mathias Fuchs" w:date="2020-07-01T16:45:00Z">
              <w:rPr>
                <w:lang w:eastAsia="de-DE"/>
              </w:rPr>
            </w:rPrChange>
          </w:rPr>
          <w:delText>in that environment</w:delText>
        </w:r>
      </w:del>
      <w:ins w:id="1526" w:author="Mathias Fuchs" w:date="2020-06-30T16:06:00Z">
        <w:r w:rsidR="00FF2596" w:rsidRPr="00FF2596">
          <w:rPr>
            <w:lang w:val="en-GB" w:eastAsia="de-DE"/>
            <w:rPrChange w:id="1527" w:author="Mathias Fuchs" w:date="2020-06-30T16:06:00Z">
              <w:rPr>
                <w:lang w:eastAsia="de-DE"/>
              </w:rPr>
            </w:rPrChange>
          </w:rPr>
          <w:t>of OQ Test APP</w:t>
        </w:r>
      </w:ins>
      <w:r w:rsidR="00220E99" w:rsidRPr="00AD7A73">
        <w:rPr>
          <w:lang w:val="en-GB" w:eastAsia="de-DE"/>
          <w:rPrChange w:id="1528" w:author="Mathias Fuchs" w:date="2020-07-01T16:45:00Z">
            <w:rPr>
              <w:lang w:eastAsia="de-DE"/>
            </w:rPr>
          </w:rPrChange>
        </w:rPr>
        <w:t>, verification activities needs to be performed dependent on the category</w:t>
      </w:r>
      <w:ins w:id="1529" w:author="Mathias Fuchs" w:date="2020-06-30T16:07:00Z">
        <w:r w:rsidR="00FF2596" w:rsidRPr="00FF2596">
          <w:rPr>
            <w:lang w:val="en-GB" w:eastAsia="de-DE"/>
            <w:rPrChange w:id="1530" w:author="Mathias Fuchs" w:date="2020-06-30T16:07:00Z">
              <w:rPr>
                <w:lang w:eastAsia="de-DE"/>
              </w:rPr>
            </w:rPrChange>
          </w:rPr>
          <w:t>,</w:t>
        </w:r>
      </w:ins>
      <w:r w:rsidR="0040017E" w:rsidRPr="00AD7A73">
        <w:rPr>
          <w:lang w:val="en-GB" w:eastAsia="de-DE"/>
          <w:rPrChange w:id="1531" w:author="Mathias Fuchs" w:date="2020-07-01T16:45:00Z">
            <w:rPr>
              <w:lang w:eastAsia="de-DE"/>
            </w:rPr>
          </w:rPrChange>
        </w:rPr>
        <w:t xml:space="preserve"> </w:t>
      </w:r>
      <w:del w:id="1532" w:author="Mathias Fuchs" w:date="2020-06-30T16:07:00Z">
        <w:r w:rsidR="0040017E" w:rsidRPr="00AD7A73" w:rsidDel="00FF2596">
          <w:rPr>
            <w:lang w:val="en-GB" w:eastAsia="de-DE"/>
            <w:rPrChange w:id="1533" w:author="Mathias Fuchs" w:date="2020-07-01T16:45:00Z">
              <w:rPr>
                <w:lang w:eastAsia="de-DE"/>
              </w:rPr>
            </w:rPrChange>
          </w:rPr>
          <w:delText xml:space="preserve">and </w:delText>
        </w:r>
      </w:del>
      <w:r w:rsidR="0040017E" w:rsidRPr="00AD7A73">
        <w:rPr>
          <w:lang w:val="en-GB" w:eastAsia="de-DE"/>
          <w:rPrChange w:id="1534" w:author="Mathias Fuchs" w:date="2020-07-01T16:45:00Z">
            <w:rPr>
              <w:lang w:eastAsia="de-DE"/>
            </w:rPr>
          </w:rPrChange>
        </w:rPr>
        <w:t>taking into account</w:t>
      </w:r>
      <w:r w:rsidR="00220E99" w:rsidRPr="00AD7A73">
        <w:rPr>
          <w:lang w:val="en-GB" w:eastAsia="de-DE"/>
          <w:rPrChange w:id="1535" w:author="Mathias Fuchs" w:date="2020-07-01T16:45:00Z">
            <w:rPr>
              <w:lang w:eastAsia="de-DE"/>
            </w:rPr>
          </w:rPrChange>
        </w:rPr>
        <w:t xml:space="preserve"> the </w:t>
      </w:r>
      <w:r w:rsidR="0040017E" w:rsidRPr="00AD7A73">
        <w:rPr>
          <w:lang w:val="en-GB" w:eastAsia="de-DE"/>
          <w:rPrChange w:id="1536" w:author="Mathias Fuchs" w:date="2020-07-01T16:45:00Z">
            <w:rPr>
              <w:lang w:eastAsia="de-DE"/>
            </w:rPr>
          </w:rPrChange>
        </w:rPr>
        <w:t xml:space="preserve">risk, the complexity and the novelty </w:t>
      </w:r>
      <w:r w:rsidR="004C3E7A" w:rsidRPr="00AD7A73">
        <w:rPr>
          <w:lang w:val="en-GB" w:eastAsia="de-DE"/>
          <w:rPrChange w:id="1537" w:author="Mathias Fuchs" w:date="2020-07-01T16:45:00Z">
            <w:rPr>
              <w:lang w:eastAsia="de-DE"/>
            </w:rPr>
          </w:rPrChange>
        </w:rPr>
        <w:t>of the software</w:t>
      </w:r>
      <w:r w:rsidR="00220E99" w:rsidRPr="00AD7A73">
        <w:rPr>
          <w:lang w:val="en-GB" w:eastAsia="de-DE"/>
          <w:rPrChange w:id="1538" w:author="Mathias Fuchs" w:date="2020-07-01T16:45:00Z">
            <w:rPr>
              <w:lang w:eastAsia="de-DE"/>
            </w:rPr>
          </w:rPrChange>
        </w:rPr>
        <w:t xml:space="preserve"> (GAMP5 p.33-p.</w:t>
      </w:r>
      <w:r w:rsidR="0040017E" w:rsidRPr="00AD7A73">
        <w:rPr>
          <w:lang w:val="en-GB" w:eastAsia="de-DE"/>
          <w:rPrChange w:id="1539" w:author="Mathias Fuchs" w:date="2020-07-01T16:45:00Z">
            <w:rPr>
              <w:lang w:eastAsia="de-DE"/>
            </w:rPr>
          </w:rPrChange>
        </w:rPr>
        <w:t xml:space="preserve">37; </w:t>
      </w:r>
      <w:r w:rsidR="004C3E7A" w:rsidRPr="00AD7A73">
        <w:rPr>
          <w:lang w:val="en-GB" w:eastAsia="de-DE"/>
          <w:rPrChange w:id="1540" w:author="Mathias Fuchs" w:date="2020-07-01T16:45:00Z">
            <w:rPr>
              <w:lang w:eastAsia="de-DE"/>
            </w:rPr>
          </w:rPrChange>
        </w:rPr>
        <w:t>p.</w:t>
      </w:r>
      <w:r w:rsidR="0040017E" w:rsidRPr="00AD7A73">
        <w:rPr>
          <w:lang w:val="en-GB" w:eastAsia="de-DE"/>
          <w:rPrChange w:id="1541" w:author="Mathias Fuchs" w:date="2020-07-01T16:45:00Z">
            <w:rPr>
              <w:lang w:eastAsia="de-DE"/>
            </w:rPr>
          </w:rPrChange>
        </w:rPr>
        <w:t>32</w:t>
      </w:r>
      <w:r w:rsidR="004C3E7A" w:rsidRPr="00AD7A73">
        <w:rPr>
          <w:lang w:val="en-GB" w:eastAsia="de-DE"/>
          <w:rPrChange w:id="1542" w:author="Mathias Fuchs" w:date="2020-07-01T16:45:00Z">
            <w:rPr>
              <w:lang w:eastAsia="de-DE"/>
            </w:rPr>
          </w:rPrChange>
        </w:rPr>
        <w:t>)</w:t>
      </w:r>
      <w:r w:rsidR="00220E99" w:rsidRPr="00AD7A73">
        <w:rPr>
          <w:lang w:val="en-GB" w:eastAsia="de-DE"/>
          <w:rPrChange w:id="1543" w:author="Mathias Fuchs" w:date="2020-07-01T16:45:00Z">
            <w:rPr>
              <w:lang w:eastAsia="de-DE"/>
            </w:rPr>
          </w:rPrChange>
        </w:rPr>
        <w:t>.</w:t>
      </w:r>
    </w:p>
    <w:p w14:paraId="0217DDED" w14:textId="29C6B268" w:rsidR="000D1B54" w:rsidRPr="00D536E1" w:rsidRDefault="00D536E1" w:rsidP="000D1B54">
      <w:pPr>
        <w:pStyle w:val="Heading3"/>
        <w:rPr>
          <w:lang w:val="en-GB"/>
          <w:rPrChange w:id="1544" w:author="Mathias Fuchs" w:date="2020-07-01T17:49:00Z">
            <w:rPr/>
          </w:rPrChange>
        </w:rPr>
      </w:pPr>
      <w:bookmarkStart w:id="1545" w:name="_Toc45032401"/>
      <w:ins w:id="1546" w:author="Mathias Fuchs" w:date="2020-07-01T17:48:00Z">
        <w:r w:rsidRPr="00D536E1">
          <w:rPr>
            <w:lang w:val="en-GB"/>
            <w:rPrChange w:id="1547" w:author="Mathias Fuchs" w:date="2020-07-01T17:49:00Z">
              <w:rPr/>
            </w:rPrChange>
          </w:rPr>
          <w:t xml:space="preserve">System </w:t>
        </w:r>
      </w:ins>
      <w:r w:rsidR="000D1B54" w:rsidRPr="00D536E1">
        <w:rPr>
          <w:lang w:val="en-GB"/>
          <w:rPrChange w:id="1548" w:author="Mathias Fuchs" w:date="2020-07-01T17:49:00Z">
            <w:rPr/>
          </w:rPrChange>
        </w:rPr>
        <w:t>Risk-Assessment</w:t>
      </w:r>
      <w:ins w:id="1549" w:author="Mathias Fuchs" w:date="2020-07-01T17:48:00Z">
        <w:r w:rsidRPr="00D536E1">
          <w:rPr>
            <w:lang w:val="en-GB"/>
            <w:rPrChange w:id="1550" w:author="Mathias Fuchs" w:date="2020-07-01T17:49:00Z">
              <w:rPr/>
            </w:rPrChange>
          </w:rPr>
          <w:t xml:space="preserve"> for the automation tool set (OQ Test App &amp; S</w:t>
        </w:r>
      </w:ins>
      <w:r w:rsidR="00F86D9B">
        <w:rPr>
          <w:lang w:val="en-GB"/>
        </w:rPr>
        <w:t>c</w:t>
      </w:r>
      <w:ins w:id="1551" w:author="Mathias Fuchs" w:date="2020-07-01T17:48:00Z">
        <w:r w:rsidRPr="00D536E1">
          <w:rPr>
            <w:lang w:val="en-GB"/>
            <w:rPrChange w:id="1552" w:author="Mathias Fuchs" w:date="2020-07-01T17:49:00Z">
              <w:rPr/>
            </w:rPrChange>
          </w:rPr>
          <w:t>enarioo)</w:t>
        </w:r>
      </w:ins>
      <w:bookmarkEnd w:id="1545"/>
    </w:p>
    <w:p w14:paraId="23962B10" w14:textId="254BF1D2" w:rsidR="000D1B54" w:rsidRPr="00AD7A73" w:rsidRDefault="007C543A" w:rsidP="000D1B54">
      <w:pPr>
        <w:rPr>
          <w:lang w:val="en-GB"/>
          <w:rPrChange w:id="1553" w:author="Mathias Fuchs" w:date="2020-07-01T16:45:00Z">
            <w:rPr/>
          </w:rPrChange>
        </w:rPr>
      </w:pPr>
      <w:ins w:id="1554" w:author="Mathias Fuchs" w:date="2020-07-02T14:09:00Z">
        <w:r>
          <w:rPr>
            <w:lang w:val="en-GB"/>
          </w:rPr>
          <w:t xml:space="preserve">GAMP defines </w:t>
        </w:r>
      </w:ins>
      <w:commentRangeStart w:id="1555"/>
      <w:r w:rsidR="000D1B54" w:rsidRPr="00AD7A73">
        <w:rPr>
          <w:lang w:val="en-GB"/>
          <w:rPrChange w:id="1556" w:author="Mathias Fuchs" w:date="2020-07-01T16:45:00Z">
            <w:rPr/>
          </w:rPrChange>
        </w:rPr>
        <w:t>Validation</w:t>
      </w:r>
      <w:ins w:id="1557" w:author="Mathias Fuchs" w:date="2020-07-02T14:09:00Z">
        <w:r>
          <w:rPr>
            <w:lang w:val="en-GB"/>
          </w:rPr>
          <w:t xml:space="preserve"> as a </w:t>
        </w:r>
      </w:ins>
      <w:ins w:id="1558" w:author="Mathias Fuchs" w:date="2020-07-02T14:10:00Z">
        <w:r>
          <w:rPr>
            <w:lang w:val="en-GB"/>
          </w:rPr>
          <w:t>“</w:t>
        </w:r>
      </w:ins>
      <w:ins w:id="1559" w:author="Mathias Fuchs" w:date="2020-07-02T14:09:00Z">
        <w:r>
          <w:rPr>
            <w:lang w:val="en-GB"/>
          </w:rPr>
          <w:t>Risc based approach to Compliant GxP Applications</w:t>
        </w:r>
      </w:ins>
      <w:ins w:id="1560" w:author="Mathias Fuchs" w:date="2020-07-02T14:10:00Z">
        <w:r>
          <w:rPr>
            <w:lang w:val="en-GB"/>
          </w:rPr>
          <w:t xml:space="preserve">”. So all testing and validation </w:t>
        </w:r>
      </w:ins>
      <w:del w:id="1561" w:author="Mathias Fuchs" w:date="2020-07-02T14:10:00Z">
        <w:r w:rsidR="000D1B54" w:rsidRPr="00AD7A73" w:rsidDel="007C543A">
          <w:rPr>
            <w:lang w:val="en-GB"/>
            <w:rPrChange w:id="1562" w:author="Mathias Fuchs" w:date="2020-07-01T16:45:00Z">
              <w:rPr/>
            </w:rPrChange>
          </w:rPr>
          <w:delText xml:space="preserve"> </w:delText>
        </w:r>
      </w:del>
      <w:r w:rsidR="000D1B54" w:rsidRPr="00AD7A73">
        <w:rPr>
          <w:lang w:val="en-GB"/>
          <w:rPrChange w:id="1563" w:author="Mathias Fuchs" w:date="2020-07-01T16:45:00Z">
            <w:rPr/>
          </w:rPrChange>
        </w:rPr>
        <w:t xml:space="preserve">activities are based on </w:t>
      </w:r>
      <w:del w:id="1564" w:author="Mathias Fuchs" w:date="2020-07-02T14:10:00Z">
        <w:r w:rsidR="000D1B54" w:rsidRPr="00AD7A73" w:rsidDel="007C543A">
          <w:rPr>
            <w:lang w:val="en-GB"/>
            <w:rPrChange w:id="1565" w:author="Mathias Fuchs" w:date="2020-07-01T16:45:00Z">
              <w:rPr/>
            </w:rPrChange>
          </w:rPr>
          <w:delText xml:space="preserve">the </w:delText>
        </w:r>
      </w:del>
      <w:ins w:id="1566" w:author="Mathias Fuchs" w:date="2020-07-02T14:10:00Z">
        <w:r>
          <w:rPr>
            <w:lang w:val="en-GB"/>
          </w:rPr>
          <w:t xml:space="preserve"> a</w:t>
        </w:r>
      </w:ins>
      <w:ins w:id="1567" w:author="Mathias Fuchs" w:date="2020-07-02T14:11:00Z">
        <w:r>
          <w:rPr>
            <w:lang w:val="en-GB"/>
          </w:rPr>
          <w:t xml:space="preserve"> functional</w:t>
        </w:r>
      </w:ins>
      <w:ins w:id="1568" w:author="Mathias Fuchs" w:date="2020-07-02T14:10:00Z">
        <w:r>
          <w:rPr>
            <w:lang w:val="en-GB"/>
          </w:rPr>
          <w:t xml:space="preserve"> </w:t>
        </w:r>
      </w:ins>
      <w:r w:rsidR="000D1B54" w:rsidRPr="00AD7A73">
        <w:rPr>
          <w:lang w:val="en-GB"/>
          <w:rPrChange w:id="1569" w:author="Mathias Fuchs" w:date="2020-07-01T16:45:00Z">
            <w:rPr/>
          </w:rPrChange>
        </w:rPr>
        <w:t>risk</w:t>
      </w:r>
      <w:ins w:id="1570" w:author="Mathias Fuchs" w:date="2020-07-02T14:10:00Z">
        <w:r>
          <w:rPr>
            <w:lang w:val="en-GB"/>
          </w:rPr>
          <w:t xml:space="preserve"> assessment</w:t>
        </w:r>
      </w:ins>
      <w:ins w:id="1571" w:author="Mathias Fuchs" w:date="2020-07-02T14:11:00Z">
        <w:r>
          <w:rPr>
            <w:lang w:val="en-GB"/>
          </w:rPr>
          <w:t xml:space="preserve"> (FRA). </w:t>
        </w:r>
      </w:ins>
      <w:del w:id="1572" w:author="Mathias Fuchs" w:date="2020-07-02T14:11:00Z">
        <w:r w:rsidR="000D1B54" w:rsidRPr="00AD7A73" w:rsidDel="007C543A">
          <w:rPr>
            <w:lang w:val="en-GB"/>
            <w:rPrChange w:id="1573" w:author="Mathias Fuchs" w:date="2020-07-01T16:45:00Z">
              <w:rPr/>
            </w:rPrChange>
          </w:rPr>
          <w:delText xml:space="preserve"> </w:delText>
        </w:r>
      </w:del>
      <w:del w:id="1574" w:author="Mathias Fuchs" w:date="2020-07-02T14:12:00Z">
        <w:r w:rsidR="000D1B54" w:rsidRPr="00AD7A73" w:rsidDel="007C543A">
          <w:rPr>
            <w:lang w:val="en-GB"/>
            <w:rPrChange w:id="1575" w:author="Mathias Fuchs" w:date="2020-07-01T16:45:00Z">
              <w:rPr/>
            </w:rPrChange>
          </w:rPr>
          <w:delText>due to the usage of the tools in respect of their intended use</w:delText>
        </w:r>
        <w:commentRangeEnd w:id="1555"/>
        <w:r w:rsidR="00FF2596" w:rsidDel="007C543A">
          <w:rPr>
            <w:rStyle w:val="CommentReference"/>
          </w:rPr>
          <w:commentReference w:id="1555"/>
        </w:r>
        <w:r w:rsidR="000D1B54" w:rsidRPr="00AD7A73" w:rsidDel="007C543A">
          <w:rPr>
            <w:lang w:val="en-GB"/>
            <w:rPrChange w:id="1576" w:author="Mathias Fuchs" w:date="2020-07-01T16:45:00Z">
              <w:rPr/>
            </w:rPrChange>
          </w:rPr>
          <w:delText>.</w:delText>
        </w:r>
        <w:r w:rsidR="004C3E7A" w:rsidRPr="00AD7A73" w:rsidDel="007C543A">
          <w:rPr>
            <w:lang w:val="en-GB"/>
            <w:rPrChange w:id="1577" w:author="Mathias Fuchs" w:date="2020-07-01T16:45:00Z">
              <w:rPr/>
            </w:rPrChange>
          </w:rPr>
          <w:delText xml:space="preserve"> </w:delText>
        </w:r>
      </w:del>
      <w:r w:rsidR="000D1B54" w:rsidRPr="00AD7A73">
        <w:rPr>
          <w:lang w:val="en-GB"/>
          <w:rPrChange w:id="1578" w:author="Mathias Fuchs" w:date="2020-07-01T16:45:00Z">
            <w:rPr/>
          </w:rPrChange>
        </w:rPr>
        <w:t>The intended use of the final OQ Test App</w:t>
      </w:r>
      <w:r w:rsidR="002C02E8" w:rsidRPr="00AD7A73">
        <w:rPr>
          <w:lang w:val="en-GB"/>
          <w:rPrChange w:id="1579" w:author="Mathias Fuchs" w:date="2020-07-01T16:45:00Z">
            <w:rPr/>
          </w:rPrChange>
        </w:rPr>
        <w:t>/Scenarioo System</w:t>
      </w:r>
      <w:r w:rsidR="000D1B54" w:rsidRPr="00AD7A73">
        <w:rPr>
          <w:lang w:val="en-GB"/>
          <w:rPrChange w:id="1580" w:author="Mathias Fuchs" w:date="2020-07-01T16:45:00Z">
            <w:rPr/>
          </w:rPrChange>
        </w:rPr>
        <w:t xml:space="preserve"> is the automated</w:t>
      </w:r>
      <w:r w:rsidR="004C3E7A" w:rsidRPr="00AD7A73">
        <w:rPr>
          <w:lang w:val="en-GB"/>
          <w:rPrChange w:id="1581" w:author="Mathias Fuchs" w:date="2020-07-01T16:45:00Z">
            <w:rPr/>
          </w:rPrChange>
        </w:rPr>
        <w:t xml:space="preserve"> OQ</w:t>
      </w:r>
      <w:r w:rsidR="000D1B54" w:rsidRPr="00AD7A73">
        <w:rPr>
          <w:lang w:val="en-GB"/>
          <w:rPrChange w:id="1582" w:author="Mathias Fuchs" w:date="2020-07-01T16:45:00Z">
            <w:rPr/>
          </w:rPrChange>
        </w:rPr>
        <w:t xml:space="preserve"> testing of the business application. </w:t>
      </w:r>
      <w:ins w:id="1583" w:author="Mathias Fuchs" w:date="2020-07-02T14:13:00Z">
        <w:r>
          <w:rPr>
            <w:lang w:val="en-GB"/>
          </w:rPr>
          <w:t xml:space="preserve">The OQ Test App plays an important role within the complete system. </w:t>
        </w:r>
      </w:ins>
      <w:ins w:id="1584" w:author="Mathias Fuchs" w:date="2020-07-02T14:14:00Z">
        <w:r>
          <w:rPr>
            <w:lang w:val="en-GB"/>
          </w:rPr>
          <w:t>The OQ Test app</w:t>
        </w:r>
      </w:ins>
      <w:ins w:id="1585" w:author="Mathias Fuchs" w:date="2020-07-02T14:15:00Z">
        <w:r>
          <w:rPr>
            <w:lang w:val="en-GB"/>
          </w:rPr>
          <w:t xml:space="preserve"> providing test automation functionality</w:t>
        </w:r>
      </w:ins>
      <w:ins w:id="1586" w:author="Mathias Fuchs" w:date="2020-07-02T14:14:00Z">
        <w:r>
          <w:rPr>
            <w:lang w:val="en-GB"/>
          </w:rPr>
          <w:t xml:space="preserve"> </w:t>
        </w:r>
      </w:ins>
      <w:ins w:id="1587" w:author="Mathias Fuchs" w:date="2020-07-02T14:16:00Z">
        <w:r w:rsidR="005F081E">
          <w:rPr>
            <w:lang w:val="en-GB"/>
          </w:rPr>
          <w:t>replaces</w:t>
        </w:r>
      </w:ins>
      <w:ins w:id="1588" w:author="Mathias Fuchs" w:date="2020-07-02T14:14:00Z">
        <w:r>
          <w:rPr>
            <w:lang w:val="en-GB"/>
          </w:rPr>
          <w:t xml:space="preserve"> the </w:t>
        </w:r>
      </w:ins>
      <w:ins w:id="1589" w:author="Mathias Fuchs" w:date="2020-07-02T14:16:00Z">
        <w:r w:rsidR="005F081E">
          <w:rPr>
            <w:lang w:val="en-GB"/>
          </w:rPr>
          <w:t>tasks</w:t>
        </w:r>
      </w:ins>
      <w:ins w:id="1590" w:author="Mathias Fuchs" w:date="2020-07-02T14:15:00Z">
        <w:r>
          <w:rPr>
            <w:lang w:val="en-GB"/>
          </w:rPr>
          <w:t xml:space="preserve"> of a Software Tester</w:t>
        </w:r>
      </w:ins>
      <w:ins w:id="1591" w:author="Mathias Fuchs" w:date="2020-07-02T14:16:00Z">
        <w:r w:rsidR="005F081E">
          <w:rPr>
            <w:lang w:val="en-GB"/>
          </w:rPr>
          <w:t xml:space="preserve"> performing manual OQ Tests</w:t>
        </w:r>
      </w:ins>
      <w:ins w:id="1592" w:author="Mathias Fuchs" w:date="2020-07-02T14:15:00Z">
        <w:r>
          <w:rPr>
            <w:lang w:val="en-GB"/>
          </w:rPr>
          <w:t>.</w:t>
        </w:r>
      </w:ins>
      <w:ins w:id="1593" w:author="Mathias Fuchs" w:date="2020-07-02T14:16:00Z">
        <w:r w:rsidR="005F081E">
          <w:rPr>
            <w:lang w:val="en-GB"/>
          </w:rPr>
          <w:t xml:space="preserve"> </w:t>
        </w:r>
      </w:ins>
    </w:p>
    <w:p w14:paraId="0E772682" w14:textId="6B5361CE" w:rsidR="004C3E7A" w:rsidRPr="00AD7A73" w:rsidRDefault="006F04AB" w:rsidP="000D1B54">
      <w:pPr>
        <w:rPr>
          <w:lang w:val="en-GB"/>
          <w:rPrChange w:id="1594" w:author="Mathias Fuchs" w:date="2020-07-01T16:45:00Z">
            <w:rPr/>
          </w:rPrChange>
        </w:rPr>
      </w:pPr>
      <w:r w:rsidRPr="00AD7A73">
        <w:rPr>
          <w:lang w:val="en-GB"/>
          <w:rPrChange w:id="1595" w:author="Mathias Fuchs" w:date="2020-07-01T16:45:00Z">
            <w:rPr/>
          </w:rPrChange>
        </w:rPr>
        <w:t>Two</w:t>
      </w:r>
      <w:r w:rsidR="004C3E7A" w:rsidRPr="00AD7A73">
        <w:rPr>
          <w:lang w:val="en-GB"/>
          <w:rPrChange w:id="1596" w:author="Mathias Fuchs" w:date="2020-07-01T16:45:00Z">
            <w:rPr/>
          </w:rPrChange>
        </w:rPr>
        <w:t xml:space="preserve"> adverse effects of a mal-functioning OQ Test App</w:t>
      </w:r>
      <w:r w:rsidR="002C02E8" w:rsidRPr="00AD7A73">
        <w:rPr>
          <w:lang w:val="en-GB"/>
          <w:rPrChange w:id="1597" w:author="Mathias Fuchs" w:date="2020-07-01T16:45:00Z">
            <w:rPr/>
          </w:rPrChange>
        </w:rPr>
        <w:t>/Scenarioo System</w:t>
      </w:r>
      <w:r w:rsidR="004C3E7A" w:rsidRPr="00AD7A73">
        <w:rPr>
          <w:lang w:val="en-GB"/>
          <w:rPrChange w:id="1598" w:author="Mathias Fuchs" w:date="2020-07-01T16:45:00Z">
            <w:rPr/>
          </w:rPrChange>
        </w:rPr>
        <w:t xml:space="preserve"> could be identified</w:t>
      </w:r>
      <w:ins w:id="1599" w:author="Mathias Fuchs" w:date="2020-07-02T14:19:00Z">
        <w:r w:rsidR="005F081E">
          <w:rPr>
            <w:lang w:val="en-GB"/>
          </w:rPr>
          <w:t xml:space="preserve"> that </w:t>
        </w:r>
      </w:ins>
      <w:ins w:id="1600" w:author="Mathias Fuchs" w:date="2020-07-02T14:20:00Z">
        <w:r w:rsidR="005F081E">
          <w:rPr>
            <w:lang w:val="en-GB"/>
          </w:rPr>
          <w:t xml:space="preserve">showed high </w:t>
        </w:r>
      </w:ins>
      <w:ins w:id="1601" w:author="Mathias Fuchs" w:date="2020-07-02T14:19:00Z">
        <w:r w:rsidR="005F081E">
          <w:rPr>
            <w:lang w:val="en-GB"/>
          </w:rPr>
          <w:t>riscs</w:t>
        </w:r>
      </w:ins>
      <w:ins w:id="1602" w:author="Mathias Fuchs" w:date="2020-07-02T14:21:00Z">
        <w:r w:rsidR="005F081E">
          <w:rPr>
            <w:lang w:val="en-GB"/>
          </w:rPr>
          <w:t xml:space="preserve"> for the system</w:t>
        </w:r>
      </w:ins>
      <w:r w:rsidR="004C3E7A" w:rsidRPr="00AD7A73">
        <w:rPr>
          <w:lang w:val="en-GB"/>
          <w:rPrChange w:id="1603" w:author="Mathias Fuchs" w:date="2020-07-01T16:45:00Z">
            <w:rPr/>
          </w:rPrChange>
        </w:rPr>
        <w:t xml:space="preserve"> </w:t>
      </w:r>
      <w:del w:id="1604" w:author="Mathias Fuchs" w:date="2020-07-02T14:13:00Z">
        <w:r w:rsidR="004C3E7A" w:rsidRPr="00AD7A73" w:rsidDel="007C543A">
          <w:rPr>
            <w:lang w:val="en-GB"/>
            <w:rPrChange w:id="1605" w:author="Mathias Fuchs" w:date="2020-07-01T16:45:00Z">
              <w:rPr/>
            </w:rPrChange>
          </w:rPr>
          <w:delText>in respect of its intended use</w:delText>
        </w:r>
        <w:r w:rsidR="00330DA8" w:rsidRPr="00AD7A73" w:rsidDel="007C543A">
          <w:rPr>
            <w:lang w:val="en-GB"/>
            <w:rPrChange w:id="1606" w:author="Mathias Fuchs" w:date="2020-07-01T16:45:00Z">
              <w:rPr/>
            </w:rPrChange>
          </w:rPr>
          <w:delText>, meaning a fully tested JBA</w:delText>
        </w:r>
      </w:del>
      <w:del w:id="1607" w:author="Mathias Fuchs" w:date="2020-06-30T16:10:00Z">
        <w:r w:rsidR="00330DA8" w:rsidRPr="00AD7A73" w:rsidDel="00FF2596">
          <w:rPr>
            <w:lang w:val="en-GB"/>
            <w:rPrChange w:id="1608" w:author="Mathias Fuchs" w:date="2020-07-01T16:45:00Z">
              <w:rPr/>
            </w:rPrChange>
          </w:rPr>
          <w:delText xml:space="preserve"> in respect of its functionalities</w:delText>
        </w:r>
      </w:del>
      <w:r w:rsidR="004C3E7A" w:rsidRPr="00AD7A73">
        <w:rPr>
          <w:lang w:val="en-GB"/>
          <w:rPrChange w:id="1609" w:author="Mathias Fuchs" w:date="2020-07-01T16:45:00Z">
            <w:rPr/>
          </w:rPrChange>
        </w:rPr>
        <w:t xml:space="preserve">: </w:t>
      </w:r>
    </w:p>
    <w:p w14:paraId="3CAD4EFC" w14:textId="011A42EC" w:rsidR="004C3E7A" w:rsidRPr="00AD7A73" w:rsidRDefault="004C3E7A" w:rsidP="009C718D">
      <w:pPr>
        <w:pStyle w:val="ListParagraph"/>
        <w:numPr>
          <w:ilvl w:val="0"/>
          <w:numId w:val="21"/>
        </w:numPr>
        <w:rPr>
          <w:lang w:val="en-GB"/>
          <w:rPrChange w:id="1610" w:author="Mathias Fuchs" w:date="2020-07-01T16:45:00Z">
            <w:rPr/>
          </w:rPrChange>
        </w:rPr>
      </w:pPr>
      <w:del w:id="1611" w:author="Mathias Fuchs" w:date="2020-07-02T14:18:00Z">
        <w:r w:rsidRPr="00AD7A73" w:rsidDel="005F081E">
          <w:rPr>
            <w:lang w:val="en-GB"/>
            <w:rPrChange w:id="1612" w:author="Mathias Fuchs" w:date="2020-07-01T16:45:00Z">
              <w:rPr/>
            </w:rPrChange>
          </w:rPr>
          <w:delText>The first effect that could come into play</w:delText>
        </w:r>
        <w:r w:rsidR="006F04AB" w:rsidRPr="00AD7A73" w:rsidDel="005F081E">
          <w:rPr>
            <w:lang w:val="en-GB"/>
            <w:rPrChange w:id="1613" w:author="Mathias Fuchs" w:date="2020-07-01T16:45:00Z">
              <w:rPr/>
            </w:rPrChange>
          </w:rPr>
          <w:delText>,</w:delText>
        </w:r>
        <w:r w:rsidRPr="00AD7A73" w:rsidDel="005F081E">
          <w:rPr>
            <w:lang w:val="en-GB"/>
            <w:rPrChange w:id="1614" w:author="Mathias Fuchs" w:date="2020-07-01T16:45:00Z">
              <w:rPr/>
            </w:rPrChange>
          </w:rPr>
          <w:delText xml:space="preserve"> would be if the</w:delText>
        </w:r>
      </w:del>
      <w:ins w:id="1615" w:author="Mathias Fuchs" w:date="2020-07-02T14:18:00Z">
        <w:r w:rsidR="005F081E">
          <w:rPr>
            <w:lang w:val="en-GB"/>
          </w:rPr>
          <w:t>The</w:t>
        </w:r>
      </w:ins>
      <w:r w:rsidRPr="00AD7A73">
        <w:rPr>
          <w:lang w:val="en-GB"/>
          <w:rPrChange w:id="1616" w:author="Mathias Fuchs" w:date="2020-07-01T16:45:00Z">
            <w:rPr/>
          </w:rPrChange>
        </w:rPr>
        <w:t xml:space="preserve"> </w:t>
      </w:r>
      <w:r w:rsidRPr="005F081E">
        <w:rPr>
          <w:b/>
          <w:lang w:val="en-GB"/>
          <w:rPrChange w:id="1617" w:author="Mathias Fuchs" w:date="2020-07-02T14:22:00Z">
            <w:rPr/>
          </w:rPrChange>
        </w:rPr>
        <w:t xml:space="preserve">OQ Test App </w:t>
      </w:r>
      <w:del w:id="1618" w:author="Mathias Fuchs" w:date="2020-07-02T14:18:00Z">
        <w:r w:rsidRPr="005F081E" w:rsidDel="005F081E">
          <w:rPr>
            <w:b/>
            <w:lang w:val="en-GB"/>
            <w:rPrChange w:id="1619" w:author="Mathias Fuchs" w:date="2020-07-02T14:22:00Z">
              <w:rPr/>
            </w:rPrChange>
          </w:rPr>
          <w:delText xml:space="preserve">would </w:delText>
        </w:r>
      </w:del>
      <w:ins w:id="1620" w:author="Mathias Fuchs" w:date="2020-07-02T14:18:00Z">
        <w:r w:rsidR="005F081E" w:rsidRPr="005F081E">
          <w:rPr>
            <w:b/>
            <w:lang w:val="en-GB"/>
            <w:rPrChange w:id="1621" w:author="Mathias Fuchs" w:date="2020-07-02T14:22:00Z">
              <w:rPr>
                <w:lang w:val="en-GB"/>
              </w:rPr>
            </w:rPrChange>
          </w:rPr>
          <w:t>does</w:t>
        </w:r>
        <w:r w:rsidR="005F081E" w:rsidRPr="005F081E">
          <w:rPr>
            <w:b/>
            <w:lang w:val="en-GB"/>
            <w:rPrChange w:id="1622" w:author="Mathias Fuchs" w:date="2020-07-02T14:22:00Z">
              <w:rPr/>
            </w:rPrChange>
          </w:rPr>
          <w:t xml:space="preserve"> </w:t>
        </w:r>
      </w:ins>
      <w:r w:rsidRPr="005F081E">
        <w:rPr>
          <w:b/>
          <w:lang w:val="en-GB"/>
          <w:rPrChange w:id="1623" w:author="Mathias Fuchs" w:date="2020-07-02T14:22:00Z">
            <w:rPr/>
          </w:rPrChange>
        </w:rPr>
        <w:t>not perform all required functional tests as defined in the test script</w:t>
      </w:r>
      <w:ins w:id="1624" w:author="Mathias Fuchs" w:date="2020-07-02T14:21:00Z">
        <w:r w:rsidR="005F081E" w:rsidRPr="005F081E">
          <w:rPr>
            <w:b/>
            <w:lang w:val="en-GB"/>
            <w:rPrChange w:id="1625" w:author="Mathias Fuchs" w:date="2020-07-02T14:22:00Z">
              <w:rPr>
                <w:lang w:val="en-GB"/>
              </w:rPr>
            </w:rPrChange>
          </w:rPr>
          <w:t>.</w:t>
        </w:r>
        <w:r w:rsidR="005F081E">
          <w:rPr>
            <w:lang w:val="en-GB"/>
          </w:rPr>
          <w:t xml:space="preserve"> </w:t>
        </w:r>
      </w:ins>
      <w:del w:id="1626" w:author="Mathias Fuchs" w:date="2020-07-02T14:21:00Z">
        <w:r w:rsidRPr="00AD7A73" w:rsidDel="005F081E">
          <w:rPr>
            <w:lang w:val="en-GB"/>
            <w:rPrChange w:id="1627" w:author="Mathias Fuchs" w:date="2020-07-01T16:45:00Z">
              <w:rPr/>
            </w:rPrChange>
          </w:rPr>
          <w:delText xml:space="preserve"> and that this would not be</w:delText>
        </w:r>
      </w:del>
      <w:ins w:id="1628" w:author="Mathias Fuchs" w:date="2020-07-02T14:21:00Z">
        <w:r w:rsidR="005F081E">
          <w:rPr>
            <w:lang w:val="en-GB"/>
          </w:rPr>
          <w:t>If this malfunctions is not</w:t>
        </w:r>
      </w:ins>
      <w:r w:rsidRPr="00AD7A73">
        <w:rPr>
          <w:lang w:val="en-GB"/>
          <w:rPrChange w:id="1629" w:author="Mathias Fuchs" w:date="2020-07-01T16:45:00Z">
            <w:rPr/>
          </w:rPrChange>
        </w:rPr>
        <w:t xml:space="preserve"> detected</w:t>
      </w:r>
      <w:del w:id="1630" w:author="Mathias Fuchs" w:date="2020-07-02T14:21:00Z">
        <w:r w:rsidRPr="00AD7A73" w:rsidDel="005F081E">
          <w:rPr>
            <w:lang w:val="en-GB"/>
            <w:rPrChange w:id="1631" w:author="Mathias Fuchs" w:date="2020-07-01T16:45:00Z">
              <w:rPr/>
            </w:rPrChange>
          </w:rPr>
          <w:delText>.</w:delText>
        </w:r>
      </w:del>
      <w:ins w:id="1632" w:author="Mathias Fuchs" w:date="2020-07-02T14:21:00Z">
        <w:r w:rsidR="005F081E">
          <w:rPr>
            <w:lang w:val="en-GB"/>
          </w:rPr>
          <w:t>,</w:t>
        </w:r>
      </w:ins>
      <w:del w:id="1633" w:author="Mathias Fuchs" w:date="2020-07-02T14:21:00Z">
        <w:r w:rsidRPr="00AD7A73" w:rsidDel="005F081E">
          <w:rPr>
            <w:lang w:val="en-GB"/>
            <w:rPrChange w:id="1634" w:author="Mathias Fuchs" w:date="2020-07-01T16:45:00Z">
              <w:rPr/>
            </w:rPrChange>
          </w:rPr>
          <w:delText xml:space="preserve"> T</w:delText>
        </w:r>
      </w:del>
      <w:ins w:id="1635" w:author="Mathias Fuchs" w:date="2020-07-02T14:21:00Z">
        <w:r w:rsidR="005F081E">
          <w:rPr>
            <w:lang w:val="en-GB"/>
          </w:rPr>
          <w:t>t</w:t>
        </w:r>
      </w:ins>
      <w:r w:rsidRPr="00AD7A73">
        <w:rPr>
          <w:lang w:val="en-GB"/>
          <w:rPrChange w:id="1636" w:author="Mathias Fuchs" w:date="2020-07-01T16:45:00Z">
            <w:rPr/>
          </w:rPrChange>
        </w:rPr>
        <w:t xml:space="preserve">he result </w:t>
      </w:r>
      <w:del w:id="1637" w:author="Mathias Fuchs" w:date="2020-06-30T16:10:00Z">
        <w:r w:rsidRPr="00AD7A73" w:rsidDel="00FF2596">
          <w:rPr>
            <w:lang w:val="en-GB"/>
            <w:rPrChange w:id="1638" w:author="Mathias Fuchs" w:date="2020-07-01T16:45:00Z">
              <w:rPr/>
            </w:rPrChange>
          </w:rPr>
          <w:delText>out of that,</w:delText>
        </w:r>
      </w:del>
      <w:r w:rsidRPr="00AD7A73">
        <w:rPr>
          <w:lang w:val="en-GB"/>
          <w:rPrChange w:id="1639" w:author="Mathias Fuchs" w:date="2020-07-01T16:45:00Z">
            <w:rPr/>
          </w:rPrChange>
        </w:rPr>
        <w:t xml:space="preserve"> would be, that the JBA </w:t>
      </w:r>
      <w:del w:id="1640" w:author="Mathias Fuchs" w:date="2020-07-02T14:22:00Z">
        <w:r w:rsidRPr="00AD7A73" w:rsidDel="005F081E">
          <w:rPr>
            <w:lang w:val="en-GB"/>
            <w:rPrChange w:id="1641" w:author="Mathias Fuchs" w:date="2020-07-01T16:45:00Z">
              <w:rPr/>
            </w:rPrChange>
          </w:rPr>
          <w:delText xml:space="preserve">could </w:delText>
        </w:r>
      </w:del>
      <w:ins w:id="1642" w:author="Mathias Fuchs" w:date="2020-07-02T14:22:00Z">
        <w:r w:rsidR="005F081E">
          <w:rPr>
            <w:lang w:val="en-GB"/>
          </w:rPr>
          <w:t>will</w:t>
        </w:r>
        <w:r w:rsidR="005F081E" w:rsidRPr="00AD7A73">
          <w:rPr>
            <w:lang w:val="en-GB"/>
            <w:rPrChange w:id="1643" w:author="Mathias Fuchs" w:date="2020-07-01T16:45:00Z">
              <w:rPr/>
            </w:rPrChange>
          </w:rPr>
          <w:t xml:space="preserve"> </w:t>
        </w:r>
      </w:ins>
      <w:r w:rsidRPr="00AD7A73">
        <w:rPr>
          <w:lang w:val="en-GB"/>
          <w:rPrChange w:id="1644" w:author="Mathias Fuchs" w:date="2020-07-01T16:45:00Z">
            <w:rPr/>
          </w:rPrChange>
        </w:rPr>
        <w:t>be deployed to production with an uncomplete OQ.</w:t>
      </w:r>
      <w:r w:rsidR="006F04AB" w:rsidRPr="00AD7A73">
        <w:rPr>
          <w:lang w:val="en-GB"/>
          <w:rPrChange w:id="1645" w:author="Mathias Fuchs" w:date="2020-07-01T16:45:00Z">
            <w:rPr/>
          </w:rPrChange>
        </w:rPr>
        <w:t xml:space="preserve"> As there is a real probability that this </w:t>
      </w:r>
      <w:r w:rsidR="006F04AB" w:rsidRPr="00AD7A73">
        <w:rPr>
          <w:lang w:val="en-GB"/>
          <w:rPrChange w:id="1646" w:author="Mathias Fuchs" w:date="2020-07-01T16:45:00Z">
            <w:rPr/>
          </w:rPrChange>
        </w:rPr>
        <w:lastRenderedPageBreak/>
        <w:t>could happen</w:t>
      </w:r>
      <w:r w:rsidR="00330DA8" w:rsidRPr="00AD7A73">
        <w:rPr>
          <w:lang w:val="en-GB"/>
          <w:rPrChange w:id="1647" w:author="Mathias Fuchs" w:date="2020-07-01T16:45:00Z">
            <w:rPr/>
          </w:rPrChange>
        </w:rPr>
        <w:t xml:space="preserve"> if the OQ Test App</w:t>
      </w:r>
      <w:r w:rsidR="002C02E8" w:rsidRPr="00AD7A73">
        <w:rPr>
          <w:lang w:val="en-GB"/>
          <w:rPrChange w:id="1648" w:author="Mathias Fuchs" w:date="2020-07-01T16:45:00Z">
            <w:rPr/>
          </w:rPrChange>
        </w:rPr>
        <w:t>/Scenarioo System</w:t>
      </w:r>
      <w:r w:rsidR="00330DA8" w:rsidRPr="00AD7A73">
        <w:rPr>
          <w:lang w:val="en-GB"/>
          <w:rPrChange w:id="1649" w:author="Mathias Fuchs" w:date="2020-07-01T16:45:00Z">
            <w:rPr/>
          </w:rPrChange>
        </w:rPr>
        <w:t xml:space="preserve"> is not working properly</w:t>
      </w:r>
      <w:del w:id="1650" w:author="Mathias Fuchs" w:date="2020-07-02T14:22:00Z">
        <w:r w:rsidR="006F04AB" w:rsidRPr="00AD7A73" w:rsidDel="005F081E">
          <w:rPr>
            <w:lang w:val="en-GB"/>
            <w:rPrChange w:id="1651" w:author="Mathias Fuchs" w:date="2020-07-01T16:45:00Z">
              <w:rPr/>
            </w:rPrChange>
          </w:rPr>
          <w:delText>,</w:delText>
        </w:r>
      </w:del>
      <w:r w:rsidR="006F04AB" w:rsidRPr="00AD7A73">
        <w:rPr>
          <w:lang w:val="en-GB"/>
          <w:rPrChange w:id="1652" w:author="Mathias Fuchs" w:date="2020-07-01T16:45:00Z">
            <w:rPr/>
          </w:rPrChange>
        </w:rPr>
        <w:t xml:space="preserve"> there is indeed a risk that needs to be mitigated.</w:t>
      </w:r>
    </w:p>
    <w:p w14:paraId="050E5D6D" w14:textId="760789B0" w:rsidR="004C3E7A" w:rsidRPr="00AD7A73" w:rsidRDefault="004C3E7A" w:rsidP="009C718D">
      <w:pPr>
        <w:pStyle w:val="ListParagraph"/>
        <w:numPr>
          <w:ilvl w:val="0"/>
          <w:numId w:val="21"/>
        </w:numPr>
        <w:rPr>
          <w:lang w:val="en-GB"/>
          <w:rPrChange w:id="1653" w:author="Mathias Fuchs" w:date="2020-07-01T16:45:00Z">
            <w:rPr/>
          </w:rPrChange>
        </w:rPr>
      </w:pPr>
      <w:r w:rsidRPr="00AD7A73">
        <w:rPr>
          <w:lang w:val="en-GB"/>
          <w:rPrChange w:id="1654" w:author="Mathias Fuchs" w:date="2020-07-01T16:45:00Z">
            <w:rPr/>
          </w:rPrChange>
        </w:rPr>
        <w:t xml:space="preserve">The second </w:t>
      </w:r>
      <w:del w:id="1655" w:author="Mathias Fuchs" w:date="2020-07-02T14:23:00Z">
        <w:r w:rsidRPr="00AD7A73" w:rsidDel="005F081E">
          <w:rPr>
            <w:lang w:val="en-GB"/>
            <w:rPrChange w:id="1656" w:author="Mathias Fuchs" w:date="2020-07-01T16:45:00Z">
              <w:rPr/>
            </w:rPrChange>
          </w:rPr>
          <w:delText xml:space="preserve">situation </w:delText>
        </w:r>
      </w:del>
      <w:ins w:id="1657" w:author="Mathias Fuchs" w:date="2020-07-02T14:23:00Z">
        <w:r w:rsidR="005F081E">
          <w:rPr>
            <w:lang w:val="en-GB"/>
          </w:rPr>
          <w:t>risc</w:t>
        </w:r>
        <w:r w:rsidR="005F081E" w:rsidRPr="00AD7A73">
          <w:rPr>
            <w:lang w:val="en-GB"/>
            <w:rPrChange w:id="1658" w:author="Mathias Fuchs" w:date="2020-07-01T16:45:00Z">
              <w:rPr/>
            </w:rPrChange>
          </w:rPr>
          <w:t xml:space="preserve"> </w:t>
        </w:r>
      </w:ins>
      <w:r w:rsidRPr="00AD7A73">
        <w:rPr>
          <w:lang w:val="en-GB"/>
          <w:rPrChange w:id="1659" w:author="Mathias Fuchs" w:date="2020-07-01T16:45:00Z">
            <w:rPr/>
          </w:rPrChange>
        </w:rPr>
        <w:t xml:space="preserve">that </w:t>
      </w:r>
      <w:del w:id="1660" w:author="Mathias Fuchs" w:date="2020-07-02T14:23:00Z">
        <w:r w:rsidRPr="00AD7A73" w:rsidDel="005F081E">
          <w:rPr>
            <w:lang w:val="en-GB"/>
            <w:rPrChange w:id="1661" w:author="Mathias Fuchs" w:date="2020-07-01T16:45:00Z">
              <w:rPr/>
            </w:rPrChange>
          </w:rPr>
          <w:delText>should be avoided</w:delText>
        </w:r>
      </w:del>
      <w:ins w:id="1662" w:author="Mathias Fuchs" w:date="2020-07-02T14:23:00Z">
        <w:r w:rsidR="005F081E">
          <w:rPr>
            <w:lang w:val="en-GB"/>
          </w:rPr>
          <w:t>has to be mitigated</w:t>
        </w:r>
      </w:ins>
      <w:r w:rsidRPr="00AD7A73">
        <w:rPr>
          <w:lang w:val="en-GB"/>
          <w:rPrChange w:id="1663" w:author="Mathias Fuchs" w:date="2020-07-01T16:45:00Z">
            <w:rPr/>
          </w:rPrChange>
        </w:rPr>
        <w:t xml:space="preserve"> is, that tests that should fail would not be detected</w:t>
      </w:r>
      <w:r w:rsidR="006F04AB" w:rsidRPr="00AD7A73">
        <w:rPr>
          <w:lang w:val="en-GB"/>
          <w:rPrChange w:id="1664" w:author="Mathias Fuchs" w:date="2020-07-01T16:45:00Z">
            <w:rPr/>
          </w:rPrChange>
        </w:rPr>
        <w:t xml:space="preserve"> as </w:t>
      </w:r>
      <w:del w:id="1665" w:author="Mathias Fuchs" w:date="2020-07-02T14:24:00Z">
        <w:r w:rsidR="006F04AB" w:rsidRPr="00AD7A73" w:rsidDel="005F081E">
          <w:rPr>
            <w:lang w:val="en-GB"/>
            <w:rPrChange w:id="1666" w:author="Mathias Fuchs" w:date="2020-07-01T16:45:00Z">
              <w:rPr/>
            </w:rPrChange>
          </w:rPr>
          <w:delText xml:space="preserve">such </w:delText>
        </w:r>
      </w:del>
      <w:ins w:id="1667" w:author="Mathias Fuchs" w:date="2020-07-02T14:24:00Z">
        <w:r w:rsidR="005F081E">
          <w:rPr>
            <w:lang w:val="en-GB"/>
          </w:rPr>
          <w:t>failures.</w:t>
        </w:r>
        <w:r w:rsidR="005F081E" w:rsidRPr="00AD7A73">
          <w:rPr>
            <w:lang w:val="en-GB"/>
            <w:rPrChange w:id="1668" w:author="Mathias Fuchs" w:date="2020-07-01T16:45:00Z">
              <w:rPr/>
            </w:rPrChange>
          </w:rPr>
          <w:t xml:space="preserve"> </w:t>
        </w:r>
      </w:ins>
      <w:del w:id="1669" w:author="Mathias Fuchs" w:date="2020-07-02T14:24:00Z">
        <w:r w:rsidR="006F04AB" w:rsidRPr="00AD7A73" w:rsidDel="005F081E">
          <w:rPr>
            <w:lang w:val="en-GB"/>
            <w:rPrChange w:id="1670" w:author="Mathias Fuchs" w:date="2020-07-01T16:45:00Z">
              <w:rPr/>
            </w:rPrChange>
          </w:rPr>
          <w:delText>and that i</w:delText>
        </w:r>
      </w:del>
      <w:ins w:id="1671" w:author="Mathias Fuchs" w:date="2020-07-02T14:24:00Z">
        <w:r w:rsidR="005F081E">
          <w:rPr>
            <w:lang w:val="en-GB"/>
          </w:rPr>
          <w:t>I</w:t>
        </w:r>
      </w:ins>
      <w:r w:rsidR="006F04AB" w:rsidRPr="00AD7A73">
        <w:rPr>
          <w:lang w:val="en-GB"/>
          <w:rPrChange w:id="1672" w:author="Mathias Fuchs" w:date="2020-07-01T16:45:00Z">
            <w:rPr/>
          </w:rPrChange>
        </w:rPr>
        <w:t xml:space="preserve">n consequence they would be considered to </w:t>
      </w:r>
      <w:r w:rsidR="00D45A02" w:rsidRPr="00AD7A73">
        <w:rPr>
          <w:lang w:val="en-GB"/>
          <w:rPrChange w:id="1673" w:author="Mathias Fuchs" w:date="2020-07-01T16:45:00Z">
            <w:rPr/>
          </w:rPrChange>
        </w:rPr>
        <w:t>have</w:t>
      </w:r>
      <w:r w:rsidR="006F04AB" w:rsidRPr="00AD7A73">
        <w:rPr>
          <w:lang w:val="en-GB"/>
          <w:rPrChange w:id="1674" w:author="Mathias Fuchs" w:date="2020-07-01T16:45:00Z">
            <w:rPr/>
          </w:rPrChange>
        </w:rPr>
        <w:t xml:space="preserve"> passed. </w:t>
      </w:r>
      <w:ins w:id="1675" w:author="Mathias Fuchs" w:date="2020-07-02T14:24:00Z">
        <w:r w:rsidR="005F081E">
          <w:rPr>
            <w:lang w:val="en-GB"/>
          </w:rPr>
          <w:t xml:space="preserve">In this case </w:t>
        </w:r>
      </w:ins>
      <w:del w:id="1676" w:author="Mathias Fuchs" w:date="2020-07-02T14:24:00Z">
        <w:r w:rsidR="006F04AB" w:rsidRPr="00AD7A73" w:rsidDel="005F081E">
          <w:rPr>
            <w:lang w:val="en-GB"/>
            <w:rPrChange w:id="1677" w:author="Mathias Fuchs" w:date="2020-07-01T16:45:00Z">
              <w:rPr/>
            </w:rPrChange>
          </w:rPr>
          <w:delText xml:space="preserve">This would mean that </w:delText>
        </w:r>
      </w:del>
      <w:r w:rsidR="006F04AB" w:rsidRPr="00AD7A73">
        <w:rPr>
          <w:lang w:val="en-GB"/>
          <w:rPrChange w:id="1678" w:author="Mathias Fuchs" w:date="2020-07-01T16:45:00Z">
            <w:rPr/>
          </w:rPrChange>
        </w:rPr>
        <w:t xml:space="preserve">the JBA could be deployed to production with functionalities that </w:t>
      </w:r>
      <w:del w:id="1679" w:author="Mathias Fuchs" w:date="2020-07-02T14:24:00Z">
        <w:r w:rsidR="006F04AB" w:rsidRPr="00AD7A73" w:rsidDel="005F081E">
          <w:rPr>
            <w:lang w:val="en-GB"/>
            <w:rPrChange w:id="1680" w:author="Mathias Fuchs" w:date="2020-07-01T16:45:00Z">
              <w:rPr/>
            </w:rPrChange>
          </w:rPr>
          <w:delText xml:space="preserve">would </w:delText>
        </w:r>
      </w:del>
      <w:ins w:id="1681" w:author="Mathias Fuchs" w:date="2020-07-02T14:24:00Z">
        <w:r w:rsidR="005F081E">
          <w:rPr>
            <w:lang w:val="en-GB"/>
          </w:rPr>
          <w:t xml:space="preserve">do </w:t>
        </w:r>
      </w:ins>
      <w:r w:rsidR="006F04AB" w:rsidRPr="00AD7A73">
        <w:rPr>
          <w:lang w:val="en-GB"/>
          <w:rPrChange w:id="1682" w:author="Mathias Fuchs" w:date="2020-07-01T16:45:00Z">
            <w:rPr/>
          </w:rPrChange>
        </w:rPr>
        <w:t xml:space="preserve">not fulfil the functional specification. </w:t>
      </w:r>
      <w:r w:rsidR="00D45A02" w:rsidRPr="00AD7A73">
        <w:rPr>
          <w:lang w:val="en-GB"/>
          <w:rPrChange w:id="1683" w:author="Mathias Fuchs" w:date="2020-07-01T16:45:00Z">
            <w:rPr/>
          </w:rPrChange>
        </w:rPr>
        <w:t>I</w:t>
      </w:r>
      <w:r w:rsidR="00354A95" w:rsidRPr="00AD7A73">
        <w:rPr>
          <w:lang w:val="en-GB"/>
          <w:rPrChange w:id="1684" w:author="Mathias Fuchs" w:date="2020-07-01T16:45:00Z">
            <w:rPr/>
          </w:rPrChange>
        </w:rPr>
        <w:t>n this situation there is a real probability that this could happen if there is a respective bug in the OQ Test App</w:t>
      </w:r>
      <w:r w:rsidR="002C02E8" w:rsidRPr="00AD7A73">
        <w:rPr>
          <w:lang w:val="en-GB"/>
          <w:rPrChange w:id="1685" w:author="Mathias Fuchs" w:date="2020-07-01T16:45:00Z">
            <w:rPr/>
          </w:rPrChange>
        </w:rPr>
        <w:t>/Scenarioo System</w:t>
      </w:r>
      <w:r w:rsidR="00354A95" w:rsidRPr="00AD7A73">
        <w:rPr>
          <w:lang w:val="en-GB"/>
          <w:rPrChange w:id="1686" w:author="Mathias Fuchs" w:date="2020-07-01T16:45:00Z">
            <w:rPr/>
          </w:rPrChange>
        </w:rPr>
        <w:t>. Therefore, this risk needs to be mitigated to an acceptable level</w:t>
      </w:r>
      <w:r w:rsidR="00D45A02" w:rsidRPr="00AD7A73">
        <w:rPr>
          <w:lang w:val="en-GB"/>
          <w:rPrChange w:id="1687" w:author="Mathias Fuchs" w:date="2020-07-01T16:45:00Z">
            <w:rPr/>
          </w:rPrChange>
        </w:rPr>
        <w:t xml:space="preserve"> also in respect of this adverse effect</w:t>
      </w:r>
      <w:r w:rsidR="00354A95" w:rsidRPr="00AD7A73">
        <w:rPr>
          <w:lang w:val="en-GB"/>
          <w:rPrChange w:id="1688" w:author="Mathias Fuchs" w:date="2020-07-01T16:45:00Z">
            <w:rPr/>
          </w:rPrChange>
        </w:rPr>
        <w:t>.</w:t>
      </w:r>
    </w:p>
    <w:p w14:paraId="11700AE0" w14:textId="6B304394" w:rsidR="00EC4F7B" w:rsidRPr="00AD7A73" w:rsidRDefault="006F04AB" w:rsidP="000D1B54">
      <w:pPr>
        <w:rPr>
          <w:lang w:val="en-GB"/>
          <w:rPrChange w:id="1689" w:author="Mathias Fuchs" w:date="2020-07-01T16:45:00Z">
            <w:rPr/>
          </w:rPrChange>
        </w:rPr>
      </w:pPr>
      <w:commentRangeStart w:id="1690"/>
      <w:r w:rsidRPr="00AD7A73">
        <w:rPr>
          <w:lang w:val="en-GB"/>
          <w:rPrChange w:id="1691" w:author="Mathias Fuchs" w:date="2020-07-01T16:45:00Z">
            <w:rPr/>
          </w:rPrChange>
        </w:rPr>
        <w:t xml:space="preserve">There were more adverse effects detected, but these adverse effects would not result in a risk. Such an adverse effect </w:t>
      </w:r>
      <w:r w:rsidR="00354A95" w:rsidRPr="00AD7A73">
        <w:rPr>
          <w:lang w:val="en-GB"/>
          <w:rPrChange w:id="1692" w:author="Mathias Fuchs" w:date="2020-07-01T16:45:00Z">
            <w:rPr/>
          </w:rPrChange>
        </w:rPr>
        <w:t>was</w:t>
      </w:r>
      <w:r w:rsidRPr="00AD7A73">
        <w:rPr>
          <w:lang w:val="en-GB"/>
          <w:rPrChange w:id="1693" w:author="Mathias Fuchs" w:date="2020-07-01T16:45:00Z">
            <w:rPr/>
          </w:rPrChange>
        </w:rPr>
        <w:t xml:space="preserve"> for example, that a test would fail instead of pass. No risk due to this effect in respect of fitness for intended use could be deduced as the consequence would be a recheck of </w:t>
      </w:r>
      <w:r w:rsidR="00467B4C" w:rsidRPr="00AD7A73">
        <w:rPr>
          <w:lang w:val="en-GB"/>
          <w:rPrChange w:id="1694" w:author="Mathias Fuchs" w:date="2020-07-01T16:45:00Z">
            <w:rPr/>
          </w:rPrChange>
        </w:rPr>
        <w:t>the concerned</w:t>
      </w:r>
      <w:r w:rsidRPr="00AD7A73">
        <w:rPr>
          <w:lang w:val="en-GB"/>
          <w:rPrChange w:id="1695" w:author="Mathias Fuchs" w:date="2020-07-01T16:45:00Z">
            <w:rPr/>
          </w:rPrChange>
        </w:rPr>
        <w:t xml:space="preserve"> functionality</w:t>
      </w:r>
      <w:r w:rsidR="00354A95" w:rsidRPr="00AD7A73">
        <w:rPr>
          <w:lang w:val="en-GB"/>
          <w:rPrChange w:id="1696" w:author="Mathias Fuchs" w:date="2020-07-01T16:45:00Z">
            <w:rPr/>
          </w:rPrChange>
        </w:rPr>
        <w:t xml:space="preserve"> of the JBA</w:t>
      </w:r>
      <w:r w:rsidRPr="00AD7A73">
        <w:rPr>
          <w:lang w:val="en-GB"/>
          <w:rPrChange w:id="1697" w:author="Mathias Fuchs" w:date="2020-07-01T16:45:00Z">
            <w:rPr/>
          </w:rPrChange>
        </w:rPr>
        <w:t xml:space="preserve"> where the outcome would be, that the functionality </w:t>
      </w:r>
      <w:r w:rsidR="00467B4C" w:rsidRPr="00AD7A73">
        <w:rPr>
          <w:lang w:val="en-GB"/>
          <w:rPrChange w:id="1698" w:author="Mathias Fuchs" w:date="2020-07-01T16:45:00Z">
            <w:rPr/>
          </w:rPrChange>
        </w:rPr>
        <w:t>was</w:t>
      </w:r>
      <w:r w:rsidRPr="00AD7A73">
        <w:rPr>
          <w:lang w:val="en-GB"/>
          <w:rPrChange w:id="1699" w:author="Mathias Fuchs" w:date="2020-07-01T16:45:00Z">
            <w:rPr/>
          </w:rPrChange>
        </w:rPr>
        <w:t xml:space="preserve"> fine, but the OQ Test App ha</w:t>
      </w:r>
      <w:r w:rsidR="00354A95" w:rsidRPr="00AD7A73">
        <w:rPr>
          <w:lang w:val="en-GB"/>
          <w:rPrChange w:id="1700" w:author="Mathias Fuchs" w:date="2020-07-01T16:45:00Z">
            <w:rPr/>
          </w:rPrChange>
        </w:rPr>
        <w:t>d</w:t>
      </w:r>
      <w:r w:rsidRPr="00AD7A73">
        <w:rPr>
          <w:lang w:val="en-GB"/>
          <w:rPrChange w:id="1701" w:author="Mathias Fuchs" w:date="2020-07-01T16:45:00Z">
            <w:rPr/>
          </w:rPrChange>
        </w:rPr>
        <w:t xml:space="preserve"> a bug.</w:t>
      </w:r>
      <w:r w:rsidR="00354A95" w:rsidRPr="00AD7A73">
        <w:rPr>
          <w:lang w:val="en-GB"/>
          <w:rPrChange w:id="1702" w:author="Mathias Fuchs" w:date="2020-07-01T16:45:00Z">
            <w:rPr/>
          </w:rPrChange>
        </w:rPr>
        <w:t xml:space="preserve"> </w:t>
      </w:r>
      <w:commentRangeEnd w:id="1690"/>
      <w:r w:rsidR="007C3BFC">
        <w:rPr>
          <w:rStyle w:val="CommentReference"/>
        </w:rPr>
        <w:commentReference w:id="1690"/>
      </w:r>
    </w:p>
    <w:p w14:paraId="39CF6F73" w14:textId="30142B27" w:rsidR="00EC4F7B" w:rsidRPr="00B8345C" w:rsidRDefault="00EC4F7B" w:rsidP="00EC4F7B">
      <w:pPr>
        <w:pStyle w:val="Heading3"/>
        <w:rPr>
          <w:lang w:val="en-GB"/>
          <w:rPrChange w:id="1703" w:author="Mathias Fuchs" w:date="2020-07-02T14:33:00Z">
            <w:rPr/>
          </w:rPrChange>
        </w:rPr>
      </w:pPr>
      <w:bookmarkStart w:id="1704" w:name="_Toc45032402"/>
      <w:r w:rsidRPr="00B8345C">
        <w:rPr>
          <w:lang w:val="en-GB"/>
          <w:rPrChange w:id="1705" w:author="Mathias Fuchs" w:date="2020-07-02T14:33:00Z">
            <w:rPr/>
          </w:rPrChange>
        </w:rPr>
        <w:t>Single Tool Analysis</w:t>
      </w:r>
      <w:ins w:id="1706" w:author="Mathias Fuchs" w:date="2020-07-02T14:33:00Z">
        <w:r w:rsidR="00B8345C" w:rsidRPr="00B8345C">
          <w:rPr>
            <w:lang w:val="en-GB"/>
            <w:rPrChange w:id="1707" w:author="Mathias Fuchs" w:date="2020-07-02T14:33:00Z">
              <w:rPr/>
            </w:rPrChange>
          </w:rPr>
          <w:t xml:space="preserve"> for GxP Suitability</w:t>
        </w:r>
      </w:ins>
      <w:bookmarkEnd w:id="1704"/>
    </w:p>
    <w:p w14:paraId="695C0F0A" w14:textId="10071E54" w:rsidR="00EC4F7B" w:rsidRDefault="005C2476" w:rsidP="005C2476">
      <w:pPr>
        <w:pStyle w:val="Heading4"/>
      </w:pPr>
      <w:bookmarkStart w:id="1708" w:name="_Toc45032403"/>
      <w:r>
        <w:t>Scenarioo</w:t>
      </w:r>
      <w:bookmarkEnd w:id="1708"/>
    </w:p>
    <w:p w14:paraId="4B260E35" w14:textId="684CA0F4" w:rsidR="0071234B" w:rsidRPr="00AD7A73" w:rsidRDefault="0071234B" w:rsidP="000D1B54">
      <w:pPr>
        <w:rPr>
          <w:lang w:val="en-GB"/>
          <w:rPrChange w:id="1709" w:author="Mathias Fuchs" w:date="2020-07-01T16:45:00Z">
            <w:rPr/>
          </w:rPrChange>
        </w:rPr>
      </w:pPr>
      <w:r w:rsidRPr="00AD7A73">
        <w:rPr>
          <w:lang w:val="en-GB"/>
          <w:rPrChange w:id="1710" w:author="Mathias Fuchs" w:date="2020-07-01T16:45:00Z">
            <w:rPr/>
          </w:rPrChange>
        </w:rPr>
        <w:t>In order to validate Scenarioo, following aspects have to be taken into account:</w:t>
      </w:r>
    </w:p>
    <w:p w14:paraId="7E8B54BF" w14:textId="658C7CE7" w:rsidR="00A55D86" w:rsidRPr="00AD7A73" w:rsidRDefault="00B4362F" w:rsidP="000D1B54">
      <w:pPr>
        <w:rPr>
          <w:lang w:val="en-GB"/>
          <w:rPrChange w:id="1711" w:author="Mathias Fuchs" w:date="2020-07-01T16:45:00Z">
            <w:rPr/>
          </w:rPrChange>
        </w:rPr>
      </w:pPr>
      <w:del w:id="1712" w:author="Mathias Fuchs" w:date="2020-07-02T14:34:00Z">
        <w:r w:rsidRPr="00AD7A73" w:rsidDel="00B8345C">
          <w:rPr>
            <w:lang w:val="en-GB"/>
            <w:rPrChange w:id="1713" w:author="Mathias Fuchs" w:date="2020-07-01T16:43:00Z">
              <w:rPr/>
            </w:rPrChange>
          </w:rPr>
          <w:delText xml:space="preserve">The war deployed </w:delText>
        </w:r>
      </w:del>
      <w:r w:rsidR="00261973" w:rsidRPr="00AD7A73">
        <w:rPr>
          <w:lang w:val="en-GB"/>
          <w:rPrChange w:id="1714" w:author="Mathias Fuchs" w:date="2020-07-01T16:43:00Z">
            <w:rPr/>
          </w:rPrChange>
        </w:rPr>
        <w:t>Scenarioo 5.0.2</w:t>
      </w:r>
      <w:ins w:id="1715" w:author="Mathias Fuchs" w:date="2020-07-02T14:34:00Z">
        <w:r w:rsidR="00B8345C">
          <w:rPr>
            <w:lang w:val="en-GB"/>
          </w:rPr>
          <w:t xml:space="preserve"> is </w:t>
        </w:r>
        <w:r w:rsidR="00221A2A">
          <w:rPr>
            <w:lang w:val="en-GB"/>
          </w:rPr>
          <w:t xml:space="preserve">deployed as </w:t>
        </w:r>
      </w:ins>
      <w:ins w:id="1716" w:author="Mathias Fuchs" w:date="2020-07-02T15:00:00Z">
        <w:r w:rsidR="00221A2A">
          <w:rPr>
            <w:lang w:val="en-GB"/>
          </w:rPr>
          <w:t>standard</w:t>
        </w:r>
      </w:ins>
      <w:ins w:id="1717" w:author="Mathias Fuchs" w:date="2020-07-02T14:34:00Z">
        <w:r w:rsidR="00B8345C">
          <w:rPr>
            <w:lang w:val="en-GB"/>
          </w:rPr>
          <w:t xml:space="preserve"> (out of the box) war (web archive) file and</w:t>
        </w:r>
      </w:ins>
      <w:r w:rsidR="00261973" w:rsidRPr="00AD7A73">
        <w:rPr>
          <w:lang w:val="en-GB"/>
          <w:rPrChange w:id="1718" w:author="Mathias Fuchs" w:date="2020-07-01T16:43:00Z">
            <w:rPr/>
          </w:rPrChange>
        </w:rPr>
        <w:t xml:space="preserve"> </w:t>
      </w:r>
      <w:r w:rsidR="0071234B" w:rsidRPr="00AD7A73">
        <w:rPr>
          <w:lang w:val="en-GB"/>
          <w:rPrChange w:id="1719" w:author="Mathias Fuchs" w:date="2020-07-01T16:43:00Z">
            <w:rPr/>
          </w:rPrChange>
        </w:rPr>
        <w:t>could be</w:t>
      </w:r>
      <w:r w:rsidR="00A55D86" w:rsidRPr="00AD7A73">
        <w:rPr>
          <w:lang w:val="en-GB"/>
          <w:rPrChange w:id="1720" w:author="Mathias Fuchs" w:date="2020-07-01T16:43:00Z">
            <w:rPr/>
          </w:rPrChange>
        </w:rPr>
        <w:t xml:space="preserve"> considered </w:t>
      </w:r>
      <w:r w:rsidR="00261973" w:rsidRPr="00AD7A73">
        <w:rPr>
          <w:lang w:val="en-GB"/>
          <w:rPrChange w:id="1721" w:author="Mathias Fuchs" w:date="2020-07-01T16:43:00Z">
            <w:rPr/>
          </w:rPrChange>
        </w:rPr>
        <w:t>as</w:t>
      </w:r>
      <w:r w:rsidR="00935C28" w:rsidRPr="00AD7A73">
        <w:rPr>
          <w:lang w:val="en-GB"/>
          <w:rPrChange w:id="1722" w:author="Mathias Fuchs" w:date="2020-07-01T16:43:00Z">
            <w:rPr/>
          </w:rPrChange>
        </w:rPr>
        <w:t xml:space="preserve"> non</w:t>
      </w:r>
      <w:r w:rsidR="00261973" w:rsidRPr="00AD7A73">
        <w:rPr>
          <w:lang w:val="en-GB"/>
          <w:rPrChange w:id="1723" w:author="Mathias Fuchs" w:date="2020-07-01T16:43:00Z">
            <w:rPr/>
          </w:rPrChange>
        </w:rPr>
        <w:t xml:space="preserve"> configured produc</w:t>
      </w:r>
      <w:r w:rsidR="00A55D86" w:rsidRPr="00AD7A73">
        <w:rPr>
          <w:lang w:val="en-GB"/>
          <w:rPrChange w:id="1724" w:author="Mathias Fuchs" w:date="2020-07-01T16:43:00Z">
            <w:rPr/>
          </w:rPrChange>
        </w:rPr>
        <w:t>t even</w:t>
      </w:r>
      <w:r w:rsidRPr="00AD7A73">
        <w:rPr>
          <w:lang w:val="en-GB"/>
          <w:rPrChange w:id="1725" w:author="Mathias Fuchs" w:date="2020-07-01T16:43:00Z">
            <w:rPr/>
          </w:rPrChange>
        </w:rPr>
        <w:t xml:space="preserve"> though</w:t>
      </w:r>
      <w:r w:rsidR="00A55D86" w:rsidRPr="00AD7A73">
        <w:rPr>
          <w:lang w:val="en-GB"/>
          <w:rPrChange w:id="1726" w:author="Mathias Fuchs" w:date="2020-07-01T16:43:00Z">
            <w:rPr/>
          </w:rPrChange>
        </w:rPr>
        <w:t xml:space="preserve"> minimal </w:t>
      </w:r>
      <w:r w:rsidR="00935C28" w:rsidRPr="00AD7A73">
        <w:rPr>
          <w:lang w:val="en-GB"/>
          <w:rPrChange w:id="1727" w:author="Mathias Fuchs" w:date="2020-07-01T16:43:00Z">
            <w:rPr/>
          </w:rPrChange>
        </w:rPr>
        <w:t xml:space="preserve">installation </w:t>
      </w:r>
      <w:r w:rsidR="00A55D86" w:rsidRPr="00AD7A73">
        <w:rPr>
          <w:lang w:val="en-GB"/>
          <w:rPrChange w:id="1728" w:author="Mathias Fuchs" w:date="2020-07-01T16:43:00Z">
            <w:rPr/>
          </w:rPrChange>
        </w:rPr>
        <w:t xml:space="preserve">configuration </w:t>
      </w:r>
      <w:r w:rsidRPr="00AD7A73">
        <w:rPr>
          <w:lang w:val="en-GB"/>
          <w:rPrChange w:id="1729" w:author="Mathias Fuchs" w:date="2020-07-01T16:43:00Z">
            <w:rPr/>
          </w:rPrChange>
        </w:rPr>
        <w:t>was</w:t>
      </w:r>
      <w:r w:rsidR="00A55D86" w:rsidRPr="00AD7A73">
        <w:rPr>
          <w:lang w:val="en-GB"/>
          <w:rPrChange w:id="1730" w:author="Mathias Fuchs" w:date="2020-07-01T16:43:00Z">
            <w:rPr/>
          </w:rPrChange>
        </w:rPr>
        <w:t xml:space="preserve"> required </w:t>
      </w:r>
      <w:r w:rsidRPr="00AD7A73">
        <w:rPr>
          <w:lang w:val="en-GB"/>
          <w:rPrChange w:id="1731" w:author="Mathias Fuchs" w:date="2020-07-01T16:43:00Z">
            <w:rPr/>
          </w:rPrChange>
        </w:rPr>
        <w:t>to indicate the path to the folder with the test results from the OQ Test App (</w:t>
      </w:r>
      <w:r w:rsidR="001D2147">
        <w:fldChar w:fldCharType="begin"/>
      </w:r>
      <w:r w:rsidR="001D2147" w:rsidRPr="001D2147">
        <w:rPr>
          <w:lang w:val="en-GB"/>
          <w:rPrChange w:id="1732" w:author="Mathias Fuchs" w:date="2020-06-30T15:44:00Z">
            <w:rPr/>
          </w:rPrChange>
        </w:rPr>
        <w:instrText xml:space="preserve"> HYPERLINK "http://scenarioo.org/docs/master/tutorial/Scenarioo-Viewer-Web-Application-Setup.html" </w:instrText>
      </w:r>
      <w:r w:rsidR="001D2147">
        <w:fldChar w:fldCharType="separate"/>
      </w:r>
      <w:r w:rsidRPr="00AD7A73">
        <w:rPr>
          <w:rStyle w:val="Hyperlink"/>
          <w:lang w:val="en-GB"/>
          <w:rPrChange w:id="1733" w:author="Mathias Fuchs" w:date="2020-07-01T16:43:00Z">
            <w:rPr>
              <w:rStyle w:val="Hyperlink"/>
            </w:rPr>
          </w:rPrChange>
        </w:rPr>
        <w:t>http://scenarioo.org/docs/master/tutorial/Scenarioo-Viewer-Web-Application-Setup.html</w:t>
      </w:r>
      <w:r w:rsidR="001D2147">
        <w:rPr>
          <w:rStyle w:val="Hyperlink"/>
        </w:rPr>
        <w:fldChar w:fldCharType="end"/>
      </w:r>
      <w:r w:rsidRPr="00AD7A73">
        <w:rPr>
          <w:lang w:val="en-GB"/>
          <w:rPrChange w:id="1734" w:author="Mathias Fuchs" w:date="2020-07-01T16:43:00Z">
            <w:rPr/>
          </w:rPrChange>
        </w:rPr>
        <w:t xml:space="preserve"> - 29.06.20)</w:t>
      </w:r>
      <w:r w:rsidR="00A55D86" w:rsidRPr="00AD7A73">
        <w:rPr>
          <w:lang w:val="en-GB"/>
          <w:rPrChange w:id="1735" w:author="Mathias Fuchs" w:date="2020-07-01T16:43:00Z">
            <w:rPr/>
          </w:rPrChange>
        </w:rPr>
        <w:t>.</w:t>
      </w:r>
      <w:r w:rsidRPr="00AD7A73">
        <w:rPr>
          <w:lang w:val="en-GB"/>
          <w:rPrChange w:id="1736" w:author="Mathias Fuchs" w:date="2020-07-01T16:43:00Z">
            <w:rPr/>
          </w:rPrChange>
        </w:rPr>
        <w:t xml:space="preserve"> </w:t>
      </w:r>
      <w:r w:rsidR="0071234B" w:rsidRPr="00AD7A73">
        <w:rPr>
          <w:lang w:val="en-GB"/>
          <w:rPrChange w:id="1737" w:author="Mathias Fuchs" w:date="2020-07-01T16:45:00Z">
            <w:rPr/>
          </w:rPrChange>
        </w:rPr>
        <w:t xml:space="preserve">Most importantly, </w:t>
      </w:r>
      <w:del w:id="1738" w:author="Mathias Fuchs" w:date="2020-06-30T16:16:00Z">
        <w:r w:rsidR="0071234B" w:rsidRPr="00AD7A73" w:rsidDel="007C3BFC">
          <w:rPr>
            <w:lang w:val="en-GB"/>
            <w:rPrChange w:id="1739" w:author="Mathias Fuchs" w:date="2020-07-01T16:45:00Z">
              <w:rPr/>
            </w:rPrChange>
          </w:rPr>
          <w:delText>there</w:delText>
        </w:r>
        <w:r w:rsidR="004763BC" w:rsidRPr="00AD7A73" w:rsidDel="007C3BFC">
          <w:rPr>
            <w:lang w:val="en-GB"/>
            <w:rPrChange w:id="1740" w:author="Mathias Fuchs" w:date="2020-07-01T16:45:00Z">
              <w:rPr/>
            </w:rPrChange>
          </w:rPr>
          <w:delText xml:space="preserve"> were </w:delText>
        </w:r>
      </w:del>
      <w:r w:rsidR="004763BC" w:rsidRPr="00AD7A73">
        <w:rPr>
          <w:lang w:val="en-GB"/>
          <w:rPrChange w:id="1741" w:author="Mathias Fuchs" w:date="2020-07-01T16:45:00Z">
            <w:rPr/>
          </w:rPrChange>
        </w:rPr>
        <w:t>no configuration</w:t>
      </w:r>
      <w:ins w:id="1742" w:author="Mathias Fuchs" w:date="2020-06-30T16:16:00Z">
        <w:r w:rsidR="007C3BFC" w:rsidRPr="007C3BFC">
          <w:rPr>
            <w:lang w:val="en-GB"/>
            <w:rPrChange w:id="1743" w:author="Mathias Fuchs" w:date="2020-06-30T16:16:00Z">
              <w:rPr/>
            </w:rPrChange>
          </w:rPr>
          <w:t xml:space="preserve"> is</w:t>
        </w:r>
      </w:ins>
      <w:r w:rsidR="004763BC" w:rsidRPr="00AD7A73">
        <w:rPr>
          <w:lang w:val="en-GB"/>
          <w:rPrChange w:id="1744" w:author="Mathias Fuchs" w:date="2020-07-01T16:45:00Z">
            <w:rPr/>
          </w:rPrChange>
        </w:rPr>
        <w:t xml:space="preserve"> needed </w:t>
      </w:r>
      <w:del w:id="1745" w:author="Mathias Fuchs" w:date="2020-06-30T16:17:00Z">
        <w:r w:rsidR="004763BC" w:rsidRPr="00AD7A73" w:rsidDel="007C3BFC">
          <w:rPr>
            <w:lang w:val="en-GB"/>
            <w:rPrChange w:id="1746" w:author="Mathias Fuchs" w:date="2020-07-01T16:45:00Z">
              <w:rPr/>
            </w:rPrChange>
          </w:rPr>
          <w:delText>in respect of</w:delText>
        </w:r>
      </w:del>
      <w:ins w:id="1747" w:author="Mathias Fuchs" w:date="2020-06-30T16:17:00Z">
        <w:r w:rsidR="007C3BFC" w:rsidRPr="007C3BFC">
          <w:rPr>
            <w:lang w:val="en-GB"/>
            <w:rPrChange w:id="1748" w:author="Mathias Fuchs" w:date="2020-06-30T16:17:00Z">
              <w:rPr/>
            </w:rPrChange>
          </w:rPr>
          <w:t>to ensure</w:t>
        </w:r>
      </w:ins>
      <w:r w:rsidR="004763BC" w:rsidRPr="00AD7A73">
        <w:rPr>
          <w:lang w:val="en-GB"/>
          <w:rPrChange w:id="1749" w:author="Mathias Fuchs" w:date="2020-07-01T16:45:00Z">
            <w:rPr/>
          </w:rPrChange>
        </w:rPr>
        <w:t xml:space="preserve"> functionalities or </w:t>
      </w:r>
      <w:del w:id="1750" w:author="Mathias Fuchs" w:date="2020-06-30T16:17:00Z">
        <w:r w:rsidR="0071234B" w:rsidRPr="00AD7A73" w:rsidDel="007C3BFC">
          <w:rPr>
            <w:lang w:val="en-GB"/>
            <w:rPrChange w:id="1751" w:author="Mathias Fuchs" w:date="2020-07-01T16:45:00Z">
              <w:rPr/>
            </w:rPrChange>
          </w:rPr>
          <w:delText xml:space="preserve">other </w:delText>
        </w:r>
      </w:del>
      <w:r w:rsidR="0071234B" w:rsidRPr="00AD7A73">
        <w:rPr>
          <w:lang w:val="en-GB"/>
          <w:rPrChange w:id="1752" w:author="Mathias Fuchs" w:date="2020-07-01T16:45:00Z">
            <w:rPr/>
          </w:rPrChange>
        </w:rPr>
        <w:t>interfaces</w:t>
      </w:r>
      <w:ins w:id="1753" w:author="Mathias Fuchs" w:date="2020-06-30T16:17:00Z">
        <w:r w:rsidR="007C3BFC" w:rsidRPr="007C3BFC">
          <w:rPr>
            <w:lang w:val="en-GB"/>
            <w:rPrChange w:id="1754" w:author="Mathias Fuchs" w:date="2020-06-30T16:18:00Z">
              <w:rPr/>
            </w:rPrChange>
          </w:rPr>
          <w:t xml:space="preserve"> configurations</w:t>
        </w:r>
      </w:ins>
      <w:r w:rsidR="0071234B" w:rsidRPr="00AD7A73">
        <w:rPr>
          <w:lang w:val="en-GB"/>
          <w:rPrChange w:id="1755" w:author="Mathias Fuchs" w:date="2020-07-01T16:45:00Z">
            <w:rPr/>
          </w:rPrChange>
        </w:rPr>
        <w:t xml:space="preserve"> next to the test result folder</w:t>
      </w:r>
      <w:r w:rsidR="004763BC" w:rsidRPr="00AD7A73">
        <w:rPr>
          <w:lang w:val="en-GB"/>
          <w:rPrChange w:id="1756" w:author="Mathias Fuchs" w:date="2020-07-01T16:45:00Z">
            <w:rPr/>
          </w:rPrChange>
        </w:rPr>
        <w:t>.</w:t>
      </w:r>
      <w:r w:rsidR="0071234B" w:rsidRPr="00AD7A73">
        <w:rPr>
          <w:lang w:val="en-GB"/>
          <w:rPrChange w:id="1757" w:author="Mathias Fuchs" w:date="2020-07-01T16:45:00Z">
            <w:rPr/>
          </w:rPrChange>
        </w:rPr>
        <w:t xml:space="preserve"> Therefore</w:t>
      </w:r>
      <w:r w:rsidR="007154AC" w:rsidRPr="00AD7A73">
        <w:rPr>
          <w:lang w:val="en-GB"/>
          <w:rPrChange w:id="1758" w:author="Mathias Fuchs" w:date="2020-07-01T16:45:00Z">
            <w:rPr/>
          </w:rPrChange>
        </w:rPr>
        <w:t>,</w:t>
      </w:r>
      <w:r w:rsidR="0071234B" w:rsidRPr="00AD7A73">
        <w:rPr>
          <w:lang w:val="en-GB"/>
          <w:rPrChange w:id="1759" w:author="Mathias Fuchs" w:date="2020-07-01T16:45:00Z">
            <w:rPr/>
          </w:rPrChange>
        </w:rPr>
        <w:t xml:space="preserve"> it </w:t>
      </w:r>
      <w:del w:id="1760" w:author="Mathias Fuchs" w:date="2020-06-30T16:18:00Z">
        <w:r w:rsidR="0071234B" w:rsidRPr="00AD7A73" w:rsidDel="007C3BFC">
          <w:rPr>
            <w:lang w:val="en-GB"/>
            <w:rPrChange w:id="1761" w:author="Mathias Fuchs" w:date="2020-07-01T16:45:00Z">
              <w:rPr/>
            </w:rPrChange>
          </w:rPr>
          <w:delText>would be</w:delText>
        </w:r>
      </w:del>
      <w:ins w:id="1762" w:author="Mathias Fuchs" w:date="2020-06-30T16:18:00Z">
        <w:r w:rsidR="007C3BFC" w:rsidRPr="007C3BFC">
          <w:rPr>
            <w:lang w:val="en-GB"/>
            <w:rPrChange w:id="1763" w:author="Mathias Fuchs" w:date="2020-06-30T16:18:00Z">
              <w:rPr/>
            </w:rPrChange>
          </w:rPr>
          <w:t>is</w:t>
        </w:r>
      </w:ins>
      <w:r w:rsidR="0071234B" w:rsidRPr="00AD7A73">
        <w:rPr>
          <w:lang w:val="en-GB"/>
          <w:rPrChange w:id="1764" w:author="Mathias Fuchs" w:date="2020-07-01T16:45:00Z">
            <w:rPr/>
          </w:rPrChange>
        </w:rPr>
        <w:t xml:space="preserve"> regarded </w:t>
      </w:r>
      <w:del w:id="1765" w:author="Mathias Fuchs" w:date="2020-06-30T16:18:00Z">
        <w:r w:rsidR="0071234B" w:rsidRPr="00AD7A73" w:rsidDel="007C3BFC">
          <w:rPr>
            <w:lang w:val="en-GB"/>
            <w:rPrChange w:id="1766" w:author="Mathias Fuchs" w:date="2020-07-01T16:45:00Z">
              <w:rPr/>
            </w:rPrChange>
          </w:rPr>
          <w:delText xml:space="preserve">in principle </w:delText>
        </w:r>
      </w:del>
      <w:r w:rsidR="0071234B" w:rsidRPr="00AD7A73">
        <w:rPr>
          <w:lang w:val="en-GB"/>
          <w:rPrChange w:id="1767" w:author="Mathias Fuchs" w:date="2020-07-01T16:45:00Z">
            <w:rPr/>
          </w:rPrChange>
        </w:rPr>
        <w:t>as a category 3 software according to GAMP5 (</w:t>
      </w:r>
      <w:r w:rsidR="0071234B" w:rsidRPr="00AD7A73">
        <w:rPr>
          <w:highlight w:val="yellow"/>
          <w:lang w:val="en-GB"/>
          <w:rPrChange w:id="1768" w:author="Mathias Fuchs" w:date="2020-07-01T16:45:00Z">
            <w:rPr>
              <w:highlight w:val="yellow"/>
            </w:rPr>
          </w:rPrChange>
        </w:rPr>
        <w:t xml:space="preserve">p. </w:t>
      </w:r>
      <w:r w:rsidR="0077059F" w:rsidRPr="00AD7A73">
        <w:rPr>
          <w:highlight w:val="yellow"/>
          <w:lang w:val="en-GB"/>
          <w:rPrChange w:id="1769" w:author="Mathias Fuchs" w:date="2020-07-01T16:45:00Z">
            <w:rPr>
              <w:highlight w:val="yellow"/>
            </w:rPr>
          </w:rPrChange>
        </w:rPr>
        <w:t>128</w:t>
      </w:r>
      <w:r w:rsidR="00863750" w:rsidRPr="00AD7A73">
        <w:rPr>
          <w:highlight w:val="yellow"/>
          <w:lang w:val="en-GB"/>
          <w:rPrChange w:id="1770" w:author="Mathias Fuchs" w:date="2020-07-01T16:45:00Z">
            <w:rPr>
              <w:highlight w:val="yellow"/>
            </w:rPr>
          </w:rPrChange>
        </w:rPr>
        <w:t>-129</w:t>
      </w:r>
      <w:r w:rsidR="0071234B" w:rsidRPr="00AD7A73">
        <w:rPr>
          <w:highlight w:val="yellow"/>
          <w:lang w:val="en-GB"/>
          <w:rPrChange w:id="1771" w:author="Mathias Fuchs" w:date="2020-07-01T16:45:00Z">
            <w:rPr>
              <w:highlight w:val="yellow"/>
            </w:rPr>
          </w:rPrChange>
        </w:rPr>
        <w:t>)</w:t>
      </w:r>
    </w:p>
    <w:p w14:paraId="5261129D" w14:textId="394D4846" w:rsidR="004763BC" w:rsidRPr="00AD7A73" w:rsidRDefault="00240F4B" w:rsidP="000D1B54">
      <w:pPr>
        <w:rPr>
          <w:lang w:val="en-GB"/>
          <w:rPrChange w:id="1772" w:author="Mathias Fuchs" w:date="2020-07-01T16:45:00Z">
            <w:rPr/>
          </w:rPrChange>
        </w:rPr>
      </w:pPr>
      <w:r w:rsidRPr="00AD7A73">
        <w:rPr>
          <w:lang w:val="en-GB"/>
          <w:rPrChange w:id="1773" w:author="Mathias Fuchs" w:date="2020-07-01T16:45:00Z">
            <w:rPr/>
          </w:rPrChange>
        </w:rPr>
        <w:t>As</w:t>
      </w:r>
      <w:r w:rsidR="00863750" w:rsidRPr="00AD7A73">
        <w:rPr>
          <w:lang w:val="en-GB"/>
          <w:rPrChange w:id="1774" w:author="Mathias Fuchs" w:date="2020-07-01T16:45:00Z">
            <w:rPr/>
          </w:rPrChange>
        </w:rPr>
        <w:t xml:space="preserve"> foreseen for a category 3 software (</w:t>
      </w:r>
      <w:r w:rsidR="00863750" w:rsidRPr="00AD7A73">
        <w:rPr>
          <w:highlight w:val="yellow"/>
          <w:lang w:val="en-GB"/>
          <w:rPrChange w:id="1775" w:author="Mathias Fuchs" w:date="2020-07-01T16:45:00Z">
            <w:rPr>
              <w:highlight w:val="yellow"/>
            </w:rPr>
          </w:rPrChange>
        </w:rPr>
        <w:t>p. 108</w:t>
      </w:r>
      <w:r w:rsidR="00863750" w:rsidRPr="00AD7A73">
        <w:rPr>
          <w:lang w:val="en-GB"/>
          <w:rPrChange w:id="1776" w:author="Mathias Fuchs" w:date="2020-07-01T16:45:00Z">
            <w:rPr/>
          </w:rPrChange>
        </w:rPr>
        <w:t>),</w:t>
      </w:r>
      <w:r w:rsidR="00252F11" w:rsidRPr="00AD7A73">
        <w:rPr>
          <w:lang w:val="en-GB"/>
          <w:rPrChange w:id="1777" w:author="Mathias Fuchs" w:date="2020-07-01T16:45:00Z">
            <w:rPr/>
          </w:rPrChange>
        </w:rPr>
        <w:t xml:space="preserve"> a functional risk assessment b</w:t>
      </w:r>
      <w:r w:rsidR="0071234B" w:rsidRPr="00AD7A73">
        <w:rPr>
          <w:lang w:val="en-GB"/>
          <w:rPrChange w:id="1778" w:author="Mathias Fuchs" w:date="2020-07-01T16:45:00Z">
            <w:rPr/>
          </w:rPrChange>
        </w:rPr>
        <w:t>ased on the</w:t>
      </w:r>
      <w:r w:rsidR="0077059F" w:rsidRPr="00AD7A73">
        <w:rPr>
          <w:lang w:val="en-GB"/>
          <w:rPrChange w:id="1779" w:author="Mathias Fuchs" w:date="2020-07-01T16:45:00Z">
            <w:rPr/>
          </w:rPrChange>
        </w:rPr>
        <w:t xml:space="preserve"> over all</w:t>
      </w:r>
      <w:r w:rsidR="0071234B" w:rsidRPr="00AD7A73">
        <w:rPr>
          <w:lang w:val="en-GB"/>
          <w:rPrChange w:id="1780" w:author="Mathias Fuchs" w:date="2020-07-01T16:45:00Z">
            <w:rPr/>
          </w:rPrChange>
        </w:rPr>
        <w:t xml:space="preserve"> risk assessment </w:t>
      </w:r>
      <w:r w:rsidR="00DF025C" w:rsidRPr="00AD7A73">
        <w:rPr>
          <w:lang w:val="en-GB"/>
          <w:rPrChange w:id="1781" w:author="Mathias Fuchs" w:date="2020-07-01T16:45:00Z">
            <w:rPr/>
          </w:rPrChange>
        </w:rPr>
        <w:t>i</w:t>
      </w:r>
      <w:r w:rsidR="0071234B" w:rsidRPr="00AD7A73">
        <w:rPr>
          <w:lang w:val="en-GB"/>
          <w:rPrChange w:id="1782" w:author="Mathias Fuchs" w:date="2020-07-01T16:45:00Z">
            <w:rPr/>
          </w:rPrChange>
        </w:rPr>
        <w:t xml:space="preserve">n chapter </w:t>
      </w:r>
      <w:r w:rsidR="0071234B" w:rsidRPr="00AD7A73">
        <w:rPr>
          <w:highlight w:val="yellow"/>
          <w:lang w:val="en-GB"/>
          <w:rPrChange w:id="1783" w:author="Mathias Fuchs" w:date="2020-07-01T16:45:00Z">
            <w:rPr>
              <w:highlight w:val="yellow"/>
            </w:rPr>
          </w:rPrChange>
        </w:rPr>
        <w:t>3.6.2</w:t>
      </w:r>
      <w:r w:rsidR="00252F11" w:rsidRPr="00AD7A73">
        <w:rPr>
          <w:lang w:val="en-GB"/>
          <w:rPrChange w:id="1784" w:author="Mathias Fuchs" w:date="2020-07-01T16:45:00Z">
            <w:rPr/>
          </w:rPrChange>
        </w:rPr>
        <w:t xml:space="preserve"> </w:t>
      </w:r>
      <w:r w:rsidR="00DF025C" w:rsidRPr="00AD7A73">
        <w:rPr>
          <w:lang w:val="en-GB"/>
          <w:rPrChange w:id="1785" w:author="Mathias Fuchs" w:date="2020-07-01T16:45:00Z">
            <w:rPr/>
          </w:rPrChange>
        </w:rPr>
        <w:t>(</w:t>
      </w:r>
      <w:r w:rsidR="00DF025C" w:rsidRPr="00AD7A73">
        <w:rPr>
          <w:highlight w:val="yellow"/>
          <w:lang w:val="en-GB"/>
          <w:rPrChange w:id="1786" w:author="Mathias Fuchs" w:date="2020-07-01T16:45:00Z">
            <w:rPr>
              <w:highlight w:val="yellow"/>
            </w:rPr>
          </w:rPrChange>
        </w:rPr>
        <w:t>p</w:t>
      </w:r>
      <w:r w:rsidR="0077059F" w:rsidRPr="00AD7A73">
        <w:rPr>
          <w:highlight w:val="yellow"/>
          <w:lang w:val="en-GB"/>
          <w:rPrChange w:id="1787" w:author="Mathias Fuchs" w:date="2020-07-01T16:45:00Z">
            <w:rPr>
              <w:highlight w:val="yellow"/>
            </w:rPr>
          </w:rPrChange>
        </w:rPr>
        <w:t>50</w:t>
      </w:r>
      <w:r w:rsidR="00DF025C" w:rsidRPr="00AD7A73">
        <w:rPr>
          <w:highlight w:val="yellow"/>
          <w:lang w:val="en-GB"/>
          <w:rPrChange w:id="1788" w:author="Mathias Fuchs" w:date="2020-07-01T16:45:00Z">
            <w:rPr>
              <w:highlight w:val="yellow"/>
            </w:rPr>
          </w:rPrChange>
        </w:rPr>
        <w:t>)</w:t>
      </w:r>
      <w:r w:rsidRPr="00AD7A73">
        <w:rPr>
          <w:lang w:val="en-GB"/>
          <w:rPrChange w:id="1789" w:author="Mathias Fuchs" w:date="2020-07-01T16:45:00Z">
            <w:rPr/>
          </w:rPrChange>
        </w:rPr>
        <w:t xml:space="preserve"> would be needed to be performed for validation of the software.</w:t>
      </w:r>
    </w:p>
    <w:p w14:paraId="11ED1B98" w14:textId="1C5006E0" w:rsidR="00332E4F" w:rsidRDefault="00332E4F" w:rsidP="000D1B54">
      <w:pPr>
        <w:rPr>
          <w:ins w:id="1790" w:author="Mathias Fuchs" w:date="2020-07-02T14:37:00Z"/>
          <w:lang w:val="en-GB"/>
        </w:rPr>
      </w:pPr>
      <w:r w:rsidRPr="00AD7A73">
        <w:rPr>
          <w:lang w:val="en-GB"/>
          <w:rPrChange w:id="1791" w:author="Mathias Fuchs" w:date="2020-07-01T16:45:00Z">
            <w:rPr/>
          </w:rPrChange>
        </w:rPr>
        <w:t xml:space="preserve">And finally </w:t>
      </w:r>
      <w:del w:id="1792" w:author="Mathias Fuchs" w:date="2020-06-30T16:19:00Z">
        <w:r w:rsidRPr="00AD7A73" w:rsidDel="007C3BFC">
          <w:rPr>
            <w:lang w:val="en-GB"/>
            <w:rPrChange w:id="1793" w:author="Mathias Fuchs" w:date="2020-07-01T16:45:00Z">
              <w:rPr/>
            </w:rPrChange>
          </w:rPr>
          <w:delText>in respect of</w:delText>
        </w:r>
      </w:del>
      <w:ins w:id="1794" w:author="Mathias Fuchs" w:date="2020-06-30T16:19:00Z">
        <w:r w:rsidR="007C3BFC" w:rsidRPr="007C3BFC">
          <w:rPr>
            <w:lang w:val="en-GB"/>
            <w:rPrChange w:id="1795" w:author="Mathias Fuchs" w:date="2020-06-30T16:19:00Z">
              <w:rPr/>
            </w:rPrChange>
          </w:rPr>
          <w:t>to</w:t>
        </w:r>
      </w:ins>
      <w:r w:rsidRPr="00AD7A73">
        <w:rPr>
          <w:lang w:val="en-GB"/>
          <w:rPrChange w:id="1796" w:author="Mathias Fuchs" w:date="2020-07-01T16:45:00Z">
            <w:rPr/>
          </w:rPrChange>
        </w:rPr>
        <w:t xml:space="preserve"> </w:t>
      </w:r>
      <w:del w:id="1797" w:author="Mathias Fuchs" w:date="2020-06-30T16:19:00Z">
        <w:r w:rsidRPr="00AD7A73" w:rsidDel="007C3BFC">
          <w:rPr>
            <w:lang w:val="en-GB"/>
            <w:rPrChange w:id="1798" w:author="Mathias Fuchs" w:date="2020-07-01T16:45:00Z">
              <w:rPr/>
            </w:rPrChange>
          </w:rPr>
          <w:delText xml:space="preserve">leveraging </w:delText>
        </w:r>
      </w:del>
      <w:ins w:id="1799" w:author="Mathias Fuchs" w:date="2020-06-30T16:19:00Z">
        <w:r w:rsidR="007C3BFC" w:rsidRPr="00AD7A73">
          <w:rPr>
            <w:lang w:val="en-GB"/>
            <w:rPrChange w:id="1800" w:author="Mathias Fuchs" w:date="2020-07-01T16:45:00Z">
              <w:rPr/>
            </w:rPrChange>
          </w:rPr>
          <w:t>leverag</w:t>
        </w:r>
        <w:r w:rsidR="007C3BFC" w:rsidRPr="007C3BFC">
          <w:rPr>
            <w:lang w:val="en-GB"/>
            <w:rPrChange w:id="1801" w:author="Mathias Fuchs" w:date="2020-06-30T16:20:00Z">
              <w:rPr/>
            </w:rPrChange>
          </w:rPr>
          <w:t>e</w:t>
        </w:r>
        <w:r w:rsidR="007C3BFC" w:rsidRPr="00AD7A73">
          <w:rPr>
            <w:lang w:val="en-GB"/>
            <w:rPrChange w:id="1802" w:author="Mathias Fuchs" w:date="2020-07-01T16:45:00Z">
              <w:rPr/>
            </w:rPrChange>
          </w:rPr>
          <w:t xml:space="preserve"> </w:t>
        </w:r>
      </w:ins>
      <w:r w:rsidRPr="00AD7A73">
        <w:rPr>
          <w:lang w:val="en-GB"/>
          <w:rPrChange w:id="1803" w:author="Mathias Fuchs" w:date="2020-07-01T16:45:00Z">
            <w:rPr/>
          </w:rPrChange>
        </w:rPr>
        <w:t>supplier involvement (</w:t>
      </w:r>
      <w:r w:rsidRPr="00AD7A73">
        <w:rPr>
          <w:highlight w:val="yellow"/>
          <w:lang w:val="en-GB"/>
          <w:rPrChange w:id="1804" w:author="Mathias Fuchs" w:date="2020-07-01T16:45:00Z">
            <w:rPr>
              <w:highlight w:val="yellow"/>
            </w:rPr>
          </w:rPrChange>
        </w:rPr>
        <w:t>p.19</w:t>
      </w:r>
      <w:r w:rsidRPr="00AD7A73">
        <w:rPr>
          <w:lang w:val="en-GB"/>
          <w:rPrChange w:id="1805" w:author="Mathias Fuchs" w:date="2020-07-01T16:45:00Z">
            <w:rPr/>
          </w:rPrChange>
        </w:rPr>
        <w:t>), no indication was found on the scenarioo web page, that scenrioo would have been used so far in</w:t>
      </w:r>
      <w:r w:rsidR="0077059F" w:rsidRPr="00AD7A73">
        <w:rPr>
          <w:lang w:val="en-GB"/>
          <w:rPrChange w:id="1806" w:author="Mathias Fuchs" w:date="2020-07-01T16:45:00Z">
            <w:rPr/>
          </w:rPrChange>
        </w:rPr>
        <w:t xml:space="preserve"> a controlled environment of the pharmaceutical industry (</w:t>
      </w:r>
      <w:r w:rsidR="00AD7A73">
        <w:fldChar w:fldCharType="begin"/>
      </w:r>
      <w:r w:rsidR="00AD7A73" w:rsidRPr="00AD7A73">
        <w:rPr>
          <w:lang w:val="en-GB"/>
          <w:rPrChange w:id="1807" w:author="Mathias Fuchs" w:date="2020-07-01T16:45:00Z">
            <w:rPr/>
          </w:rPrChange>
        </w:rPr>
        <w:instrText xml:space="preserve"> HYPERLINK "http://scenarioo.org/" </w:instrText>
      </w:r>
      <w:r w:rsidR="00AD7A73">
        <w:fldChar w:fldCharType="separate"/>
      </w:r>
      <w:r w:rsidR="0077059F" w:rsidRPr="00AD7A73">
        <w:rPr>
          <w:rStyle w:val="Hyperlink"/>
          <w:lang w:val="en-GB"/>
          <w:rPrChange w:id="1808" w:author="Mathias Fuchs" w:date="2020-07-01T16:45:00Z">
            <w:rPr>
              <w:rStyle w:val="Hyperlink"/>
            </w:rPr>
          </w:rPrChange>
        </w:rPr>
        <w:t>http://scenarioo.org/</w:t>
      </w:r>
      <w:r w:rsidR="00AD7A73">
        <w:rPr>
          <w:rStyle w:val="Hyperlink"/>
        </w:rPr>
        <w:fldChar w:fldCharType="end"/>
      </w:r>
      <w:r w:rsidR="0077059F" w:rsidRPr="00AD7A73">
        <w:rPr>
          <w:lang w:val="en-GB"/>
          <w:rPrChange w:id="1809" w:author="Mathias Fuchs" w:date="2020-07-01T16:45:00Z">
            <w:rPr/>
          </w:rPrChange>
        </w:rPr>
        <w:t xml:space="preserve"> – 29.</w:t>
      </w:r>
      <w:r w:rsidR="00863750" w:rsidRPr="00AD7A73">
        <w:rPr>
          <w:lang w:val="en-GB"/>
          <w:rPrChange w:id="1810" w:author="Mathias Fuchs" w:date="2020-07-01T16:45:00Z">
            <w:rPr/>
          </w:rPrChange>
        </w:rPr>
        <w:t xml:space="preserve"> Even though leverage of supplier involvement </w:t>
      </w:r>
      <w:r w:rsidR="009C11DD" w:rsidRPr="00AD7A73">
        <w:rPr>
          <w:lang w:val="en-GB"/>
          <w:rPrChange w:id="1811" w:author="Mathias Fuchs" w:date="2020-07-01T16:45:00Z">
            <w:rPr/>
          </w:rPrChange>
        </w:rPr>
        <w:t>might</w:t>
      </w:r>
      <w:r w:rsidR="00863750" w:rsidRPr="00AD7A73">
        <w:rPr>
          <w:lang w:val="en-GB"/>
          <w:rPrChange w:id="1812" w:author="Mathias Fuchs" w:date="2020-07-01T16:45:00Z">
            <w:rPr/>
          </w:rPrChange>
        </w:rPr>
        <w:t xml:space="preserve"> still be of some</w:t>
      </w:r>
      <w:r w:rsidR="009C11DD" w:rsidRPr="00AD7A73">
        <w:rPr>
          <w:lang w:val="en-GB"/>
          <w:rPrChange w:id="1813" w:author="Mathias Fuchs" w:date="2020-07-01T16:45:00Z">
            <w:rPr/>
          </w:rPrChange>
        </w:rPr>
        <w:t xml:space="preserve"> value, one has to assume, that the main validation activities would need to be done </w:t>
      </w:r>
      <w:r w:rsidR="001A11ED" w:rsidRPr="00AD7A73">
        <w:rPr>
          <w:lang w:val="en-GB"/>
          <w:rPrChange w:id="1814" w:author="Mathias Fuchs" w:date="2020-07-01T16:45:00Z">
            <w:rPr/>
          </w:rPrChange>
        </w:rPr>
        <w:t xml:space="preserve">by the regulated company. </w:t>
      </w:r>
    </w:p>
    <w:p w14:paraId="452478B2" w14:textId="6A71315E" w:rsidR="00B8345C" w:rsidRPr="00AD7A73" w:rsidRDefault="00B8345C" w:rsidP="000D1B54">
      <w:pPr>
        <w:rPr>
          <w:lang w:val="en-GB"/>
          <w:rPrChange w:id="1815" w:author="Mathias Fuchs" w:date="2020-07-01T16:45:00Z">
            <w:rPr/>
          </w:rPrChange>
        </w:rPr>
      </w:pPr>
      <w:ins w:id="1816" w:author="Mathias Fuchs" w:date="2020-07-02T14:37:00Z">
        <w:r>
          <w:rPr>
            <w:lang w:val="en-GB"/>
          </w:rPr>
          <w:lastRenderedPageBreak/>
          <w:t>Conclusion:</w:t>
        </w:r>
      </w:ins>
    </w:p>
    <w:p w14:paraId="5115ADB9" w14:textId="0B7108A0" w:rsidR="00C34996" w:rsidRPr="00AD7A73" w:rsidRDefault="00C34996" w:rsidP="000D1B54">
      <w:pPr>
        <w:rPr>
          <w:lang w:val="en-GB"/>
          <w:rPrChange w:id="1817" w:author="Mathias Fuchs" w:date="2020-07-01T16:43:00Z">
            <w:rPr/>
          </w:rPrChange>
        </w:rPr>
      </w:pPr>
      <w:del w:id="1818" w:author="Mathias Fuchs" w:date="2020-06-30T16:21:00Z">
        <w:r w:rsidRPr="00AD7A73" w:rsidDel="007C3BFC">
          <w:rPr>
            <w:lang w:val="en-GB"/>
            <w:rPrChange w:id="1819" w:author="Mathias Fuchs" w:date="2020-07-01T16:43:00Z">
              <w:rPr/>
            </w:rPrChange>
          </w:rPr>
          <w:delText>For the moment nothing could be detected</w:delText>
        </w:r>
      </w:del>
      <w:ins w:id="1820" w:author="Mathias Fuchs" w:date="2020-06-30T16:21:00Z">
        <w:r w:rsidR="007C3BFC" w:rsidRPr="007C3BFC">
          <w:rPr>
            <w:lang w:val="en-GB"/>
            <w:rPrChange w:id="1821" w:author="Mathias Fuchs" w:date="2020-06-30T16:22:00Z">
              <w:rPr/>
            </w:rPrChange>
          </w:rPr>
          <w:t>No other reasons could be found</w:t>
        </w:r>
      </w:ins>
      <w:r w:rsidRPr="00AD7A73">
        <w:rPr>
          <w:lang w:val="en-GB"/>
          <w:rPrChange w:id="1822" w:author="Mathias Fuchs" w:date="2020-07-01T16:43:00Z">
            <w:rPr/>
          </w:rPrChange>
        </w:rPr>
        <w:t xml:space="preserve">, that </w:t>
      </w:r>
      <w:del w:id="1823" w:author="Mathias Fuchs" w:date="2020-06-30T16:22:00Z">
        <w:r w:rsidRPr="00AD7A73" w:rsidDel="007C3BFC">
          <w:rPr>
            <w:lang w:val="en-GB"/>
            <w:rPrChange w:id="1824" w:author="Mathias Fuchs" w:date="2020-07-01T16:43:00Z">
              <w:rPr/>
            </w:rPrChange>
          </w:rPr>
          <w:delText xml:space="preserve">would </w:delText>
        </w:r>
      </w:del>
      <w:r w:rsidRPr="00AD7A73">
        <w:rPr>
          <w:lang w:val="en-GB"/>
          <w:rPrChange w:id="1825" w:author="Mathias Fuchs" w:date="2020-07-01T16:43:00Z">
            <w:rPr/>
          </w:rPrChange>
        </w:rPr>
        <w:t>impede the</w:t>
      </w:r>
      <w:ins w:id="1826" w:author="Mathias Fuchs" w:date="2020-06-30T16:22:00Z">
        <w:r w:rsidR="007C3BFC" w:rsidRPr="007C3BFC">
          <w:rPr>
            <w:lang w:val="en-GB"/>
            <w:rPrChange w:id="1827" w:author="Mathias Fuchs" w:date="2020-06-30T16:22:00Z">
              <w:rPr/>
            </w:rPrChange>
          </w:rPr>
          <w:t xml:space="preserve"> potential</w:t>
        </w:r>
      </w:ins>
      <w:r w:rsidRPr="00AD7A73">
        <w:rPr>
          <w:lang w:val="en-GB"/>
          <w:rPrChange w:id="1828" w:author="Mathias Fuchs" w:date="2020-07-01T16:43:00Z">
            <w:rPr/>
          </w:rPrChange>
        </w:rPr>
        <w:t xml:space="preserve"> validation of Scenarioo and therefore its usage in a GxP environment.</w:t>
      </w:r>
    </w:p>
    <w:p w14:paraId="03F29DD2" w14:textId="378D5607" w:rsidR="005C2476" w:rsidRPr="005C2476" w:rsidRDefault="005C2476" w:rsidP="005C2476">
      <w:pPr>
        <w:pStyle w:val="Heading4"/>
      </w:pPr>
      <w:bookmarkStart w:id="1829" w:name="_Toc45032404"/>
      <w:r>
        <w:t>OQ Test App</w:t>
      </w:r>
      <w:bookmarkEnd w:id="1829"/>
    </w:p>
    <w:p w14:paraId="73D47962" w14:textId="429FDF36" w:rsidR="00EC4F7B" w:rsidRPr="00AD7A73" w:rsidRDefault="00841803" w:rsidP="000D1B54">
      <w:pPr>
        <w:rPr>
          <w:lang w:val="en-GB"/>
          <w:rPrChange w:id="1830" w:author="Mathias Fuchs" w:date="2020-07-01T16:45:00Z">
            <w:rPr/>
          </w:rPrChange>
        </w:rPr>
      </w:pPr>
      <w:r w:rsidRPr="00AD7A73">
        <w:rPr>
          <w:lang w:val="en-GB"/>
          <w:rPrChange w:id="1831" w:author="Mathias Fuchs" w:date="2020-07-01T16:45:00Z">
            <w:rPr/>
          </w:rPrChange>
        </w:rPr>
        <w:t>The OQ Test App is a custom application and therefore a category 5 software according to GAMP5</w:t>
      </w:r>
      <w:ins w:id="1832" w:author="Mathias Fuchs" w:date="2020-06-30T16:23:00Z">
        <w:r w:rsidR="00DC11A2" w:rsidRPr="00DC11A2">
          <w:rPr>
            <w:lang w:val="en-GB"/>
            <w:rPrChange w:id="1833" w:author="Mathias Fuchs" w:date="2020-06-30T16:23:00Z">
              <w:rPr/>
            </w:rPrChange>
          </w:rPr>
          <w:t xml:space="preserve">. </w:t>
        </w:r>
      </w:ins>
      <w:del w:id="1834" w:author="Mathias Fuchs" w:date="2020-06-30T16:23:00Z">
        <w:r w:rsidRPr="00AD7A73" w:rsidDel="00DC11A2">
          <w:rPr>
            <w:lang w:val="en-GB"/>
            <w:rPrChange w:id="1835" w:author="Mathias Fuchs" w:date="2020-07-01T16:45:00Z">
              <w:rPr/>
            </w:rPrChange>
          </w:rPr>
          <w:delText xml:space="preserve"> </w:delText>
        </w:r>
      </w:del>
      <w:ins w:id="1836" w:author="Mathias Fuchs" w:date="2020-06-30T16:23:00Z">
        <w:r w:rsidR="00DC11A2" w:rsidRPr="00DC11A2">
          <w:rPr>
            <w:lang w:val="en-GB"/>
            <w:rPrChange w:id="1837" w:author="Mathias Fuchs" w:date="2020-06-30T16:23:00Z">
              <w:rPr/>
            </w:rPrChange>
          </w:rPr>
          <w:t xml:space="preserve">This </w:t>
        </w:r>
      </w:ins>
      <w:del w:id="1838" w:author="Mathias Fuchs" w:date="2020-06-30T16:23:00Z">
        <w:r w:rsidR="00A907BF" w:rsidRPr="00AD7A73" w:rsidDel="00DC11A2">
          <w:rPr>
            <w:lang w:val="en-GB"/>
            <w:rPrChange w:id="1839" w:author="Mathias Fuchs" w:date="2020-07-01T16:45:00Z">
              <w:rPr/>
            </w:rPrChange>
          </w:rPr>
          <w:delText>requirering</w:delText>
        </w:r>
        <w:r w:rsidRPr="00AD7A73" w:rsidDel="00DC11A2">
          <w:rPr>
            <w:lang w:val="en-GB"/>
            <w:rPrChange w:id="1840" w:author="Mathias Fuchs" w:date="2020-07-01T16:45:00Z">
              <w:rPr/>
            </w:rPrChange>
          </w:rPr>
          <w:delText xml:space="preserve"> </w:delText>
        </w:r>
      </w:del>
      <w:ins w:id="1841" w:author="Mathias Fuchs" w:date="2020-06-30T16:23:00Z">
        <w:r w:rsidR="00DC11A2" w:rsidRPr="00AD7A73">
          <w:rPr>
            <w:lang w:val="en-GB"/>
            <w:rPrChange w:id="1842" w:author="Mathias Fuchs" w:date="2020-07-01T16:45:00Z">
              <w:rPr/>
            </w:rPrChange>
          </w:rPr>
          <w:t>require</w:t>
        </w:r>
        <w:r w:rsidR="00DC11A2" w:rsidRPr="00DC11A2">
          <w:rPr>
            <w:lang w:val="en-GB"/>
            <w:rPrChange w:id="1843" w:author="Mathias Fuchs" w:date="2020-06-30T16:23:00Z">
              <w:rPr/>
            </w:rPrChange>
          </w:rPr>
          <w:t>s</w:t>
        </w:r>
        <w:r w:rsidR="00DC11A2" w:rsidRPr="00AD7A73">
          <w:rPr>
            <w:lang w:val="en-GB"/>
            <w:rPrChange w:id="1844" w:author="Mathias Fuchs" w:date="2020-07-01T16:45:00Z">
              <w:rPr/>
            </w:rPrChange>
          </w:rPr>
          <w:t xml:space="preserve"> </w:t>
        </w:r>
      </w:ins>
      <w:r w:rsidRPr="00AD7A73">
        <w:rPr>
          <w:lang w:val="en-GB"/>
          <w:rPrChange w:id="1845" w:author="Mathias Fuchs" w:date="2020-07-01T16:45:00Z">
            <w:rPr/>
          </w:rPrChange>
        </w:rPr>
        <w:t>the highest level of validation efforts (</w:t>
      </w:r>
      <w:r w:rsidRPr="00AD7A73">
        <w:rPr>
          <w:highlight w:val="yellow"/>
          <w:lang w:val="en-GB"/>
          <w:rPrChange w:id="1846" w:author="Mathias Fuchs" w:date="2020-07-01T16:45:00Z">
            <w:rPr>
              <w:highlight w:val="yellow"/>
            </w:rPr>
          </w:rPrChange>
        </w:rPr>
        <w:t>p.129 and 130</w:t>
      </w:r>
      <w:r w:rsidRPr="00AD7A73">
        <w:rPr>
          <w:lang w:val="en-GB"/>
          <w:rPrChange w:id="1847" w:author="Mathias Fuchs" w:date="2020-07-01T16:45:00Z">
            <w:rPr/>
          </w:rPrChange>
        </w:rPr>
        <w:t xml:space="preserve">). What might leverage </w:t>
      </w:r>
      <w:del w:id="1848" w:author="Mathias Fuchs" w:date="2020-06-30T16:23:00Z">
        <w:r w:rsidRPr="00AD7A73" w:rsidDel="00DC11A2">
          <w:rPr>
            <w:lang w:val="en-GB"/>
            <w:rPrChange w:id="1849" w:author="Mathias Fuchs" w:date="2020-07-01T16:45:00Z">
              <w:rPr/>
            </w:rPrChange>
          </w:rPr>
          <w:delText xml:space="preserve">somewhat </w:delText>
        </w:r>
      </w:del>
      <w:r w:rsidRPr="00AD7A73">
        <w:rPr>
          <w:lang w:val="en-GB"/>
          <w:rPrChange w:id="1850" w:author="Mathias Fuchs" w:date="2020-07-01T16:45:00Z">
            <w:rPr/>
          </w:rPrChange>
        </w:rPr>
        <w:t>the</w:t>
      </w:r>
      <w:r w:rsidR="00A907BF" w:rsidRPr="00AD7A73">
        <w:rPr>
          <w:lang w:val="en-GB"/>
          <w:rPrChange w:id="1851" w:author="Mathias Fuchs" w:date="2020-07-01T16:45:00Z">
            <w:rPr/>
          </w:rPrChange>
        </w:rPr>
        <w:t xml:space="preserve">se </w:t>
      </w:r>
      <w:r w:rsidRPr="00AD7A73">
        <w:rPr>
          <w:lang w:val="en-GB"/>
          <w:rPrChange w:id="1852" w:author="Mathias Fuchs" w:date="2020-07-01T16:45:00Z">
            <w:rPr/>
          </w:rPrChange>
        </w:rPr>
        <w:t>efforts is the fact, that</w:t>
      </w:r>
      <w:r w:rsidR="00182295" w:rsidRPr="00AD7A73">
        <w:rPr>
          <w:lang w:val="en-GB"/>
          <w:rPrChange w:id="1853" w:author="Mathias Fuchs" w:date="2020-07-01T16:45:00Z">
            <w:rPr/>
          </w:rPrChange>
        </w:rPr>
        <w:t xml:space="preserve"> at the component level,</w:t>
      </w:r>
      <w:r w:rsidRPr="00AD7A73">
        <w:rPr>
          <w:lang w:val="en-GB"/>
          <w:rPrChange w:id="1854" w:author="Mathias Fuchs" w:date="2020-07-01T16:45:00Z">
            <w:rPr/>
          </w:rPrChange>
        </w:rPr>
        <w:t xml:space="preserve"> </w:t>
      </w:r>
      <w:r w:rsidR="00182295" w:rsidRPr="00AD7A73">
        <w:rPr>
          <w:lang w:val="en-GB"/>
          <w:rPrChange w:id="1855" w:author="Mathias Fuchs" w:date="2020-07-01T16:45:00Z">
            <w:rPr/>
          </w:rPrChange>
        </w:rPr>
        <w:t>the software</w:t>
      </w:r>
      <w:r w:rsidRPr="00AD7A73">
        <w:rPr>
          <w:lang w:val="en-GB"/>
          <w:rPrChange w:id="1856" w:author="Mathias Fuchs" w:date="2020-07-01T16:45:00Z">
            <w:rPr/>
          </w:rPrChange>
        </w:rPr>
        <w:t xml:space="preserve"> is mainly based on </w:t>
      </w:r>
      <w:r w:rsidR="00182295" w:rsidRPr="00AD7A73">
        <w:rPr>
          <w:lang w:val="en-GB"/>
          <w:rPrChange w:id="1857" w:author="Mathias Fuchs" w:date="2020-07-01T16:45:00Z">
            <w:rPr/>
          </w:rPrChange>
        </w:rPr>
        <w:t xml:space="preserve">publicly </w:t>
      </w:r>
      <w:r w:rsidR="00996833" w:rsidRPr="00AD7A73">
        <w:rPr>
          <w:lang w:val="en-GB"/>
          <w:rPrChange w:id="1858" w:author="Mathias Fuchs" w:date="2020-07-01T16:45:00Z">
            <w:rPr/>
          </w:rPrChange>
        </w:rPr>
        <w:t>available</w:t>
      </w:r>
      <w:r w:rsidRPr="00AD7A73">
        <w:rPr>
          <w:lang w:val="en-GB"/>
          <w:rPrChange w:id="1859" w:author="Mathias Fuchs" w:date="2020-07-01T16:45:00Z">
            <w:rPr/>
          </w:rPrChange>
        </w:rPr>
        <w:t xml:space="preserve"> libraries</w:t>
      </w:r>
      <w:r w:rsidR="00182295" w:rsidRPr="00AD7A73">
        <w:rPr>
          <w:lang w:val="en-GB"/>
          <w:rPrChange w:id="1860" w:author="Mathias Fuchs" w:date="2020-07-01T16:45:00Z">
            <w:rPr/>
          </w:rPrChange>
        </w:rPr>
        <w:t xml:space="preserve"> (GAMP5 p 127)</w:t>
      </w:r>
      <w:r w:rsidRPr="00AD7A73">
        <w:rPr>
          <w:lang w:val="en-GB"/>
          <w:rPrChange w:id="1861" w:author="Mathias Fuchs" w:date="2020-07-01T16:45:00Z">
            <w:rPr/>
          </w:rPrChange>
        </w:rPr>
        <w:t xml:space="preserve"> and</w:t>
      </w:r>
      <w:r w:rsidR="00182295" w:rsidRPr="00AD7A73">
        <w:rPr>
          <w:lang w:val="en-GB"/>
          <w:rPrChange w:id="1862" w:author="Mathias Fuchs" w:date="2020-07-01T16:45:00Z">
            <w:rPr/>
          </w:rPrChange>
        </w:rPr>
        <w:t xml:space="preserve"> that it</w:t>
      </w:r>
      <w:r w:rsidRPr="00AD7A73">
        <w:rPr>
          <w:lang w:val="en-GB"/>
          <w:rPrChange w:id="1863" w:author="Mathias Fuchs" w:date="2020-07-01T16:45:00Z">
            <w:rPr/>
          </w:rPrChange>
        </w:rPr>
        <w:t xml:space="preserve"> has</w:t>
      </w:r>
      <w:r w:rsidR="00182295" w:rsidRPr="00AD7A73">
        <w:rPr>
          <w:lang w:val="en-GB"/>
          <w:rPrChange w:id="1864" w:author="Mathias Fuchs" w:date="2020-07-01T16:45:00Z">
            <w:rPr/>
          </w:rPrChange>
        </w:rPr>
        <w:t xml:space="preserve"> in fact</w:t>
      </w:r>
      <w:r w:rsidRPr="00AD7A73">
        <w:rPr>
          <w:lang w:val="en-GB"/>
          <w:rPrChange w:id="1865" w:author="Mathias Fuchs" w:date="2020-07-01T16:45:00Z">
            <w:rPr/>
          </w:rPrChange>
        </w:rPr>
        <w:t xml:space="preserve"> very little own content, </w:t>
      </w:r>
      <w:r w:rsidR="00182295" w:rsidRPr="00AD7A73">
        <w:rPr>
          <w:lang w:val="en-GB"/>
          <w:rPrChange w:id="1866" w:author="Mathias Fuchs" w:date="2020-07-01T16:45:00Z">
            <w:rPr/>
          </w:rPrChange>
        </w:rPr>
        <w:t>that consists</w:t>
      </w:r>
      <w:r w:rsidRPr="00AD7A73">
        <w:rPr>
          <w:lang w:val="en-GB"/>
          <w:rPrChange w:id="1867" w:author="Mathias Fuchs" w:date="2020-07-01T16:45:00Z">
            <w:rPr/>
          </w:rPrChange>
        </w:rPr>
        <w:t xml:space="preserve"> basically on the feature files and the glue code.</w:t>
      </w:r>
    </w:p>
    <w:p w14:paraId="238DA4EB" w14:textId="2A5603FA" w:rsidR="00EC4F7B" w:rsidRPr="00AD7A73" w:rsidRDefault="00996833" w:rsidP="000D1B54">
      <w:pPr>
        <w:rPr>
          <w:lang w:val="en-GB"/>
          <w:rPrChange w:id="1868" w:author="Mathias Fuchs" w:date="2020-07-01T16:45:00Z">
            <w:rPr/>
          </w:rPrChange>
        </w:rPr>
      </w:pPr>
      <w:r w:rsidRPr="00AD7A73">
        <w:rPr>
          <w:lang w:val="en-GB"/>
          <w:rPrChange w:id="1869" w:author="Mathias Fuchs" w:date="2020-07-01T16:45:00Z">
            <w:rPr/>
          </w:rPrChange>
        </w:rPr>
        <w:t>As was shown in the chapter 6.2.1.2 the OQ Test App consists on following components:</w:t>
      </w:r>
    </w:p>
    <w:p w14:paraId="40E35A53" w14:textId="7D439AFF" w:rsidR="00996833" w:rsidRDefault="00996833" w:rsidP="009C718D">
      <w:pPr>
        <w:pStyle w:val="ListParagraph"/>
        <w:numPr>
          <w:ilvl w:val="0"/>
          <w:numId w:val="22"/>
        </w:numPr>
      </w:pPr>
      <w:commentRangeStart w:id="1870"/>
      <w:r>
        <w:t>The JUnit Framework</w:t>
      </w:r>
    </w:p>
    <w:p w14:paraId="259E3175" w14:textId="3F2B08E7" w:rsidR="00996833" w:rsidRDefault="00996833" w:rsidP="009C718D">
      <w:pPr>
        <w:pStyle w:val="ListParagraph"/>
        <w:numPr>
          <w:ilvl w:val="0"/>
          <w:numId w:val="22"/>
        </w:numPr>
      </w:pPr>
      <w:r>
        <w:t>The Cucumber Test Runner</w:t>
      </w:r>
    </w:p>
    <w:p w14:paraId="710159AF" w14:textId="255B2BEE" w:rsidR="00996833" w:rsidRPr="00AD7A73" w:rsidRDefault="00C34996" w:rsidP="009C718D">
      <w:pPr>
        <w:pStyle w:val="ListParagraph"/>
        <w:numPr>
          <w:ilvl w:val="0"/>
          <w:numId w:val="22"/>
        </w:numPr>
        <w:rPr>
          <w:lang w:val="en-GB"/>
          <w:rPrChange w:id="1871" w:author="Mathias Fuchs" w:date="2020-07-01T16:45:00Z">
            <w:rPr/>
          </w:rPrChange>
        </w:rPr>
      </w:pPr>
      <w:r w:rsidRPr="00AD7A73">
        <w:rPr>
          <w:lang w:val="en-GB"/>
          <w:rPrChange w:id="1872" w:author="Mathias Fuchs" w:date="2020-07-01T16:45:00Z">
            <w:rPr/>
          </w:rPrChange>
        </w:rPr>
        <w:t>Gherkin as part of Cucumber to write the feature files</w:t>
      </w:r>
    </w:p>
    <w:p w14:paraId="72B0BBB5" w14:textId="728B3D4C" w:rsidR="00996833" w:rsidRDefault="00C34996" w:rsidP="009C718D">
      <w:pPr>
        <w:pStyle w:val="ListParagraph"/>
        <w:numPr>
          <w:ilvl w:val="0"/>
          <w:numId w:val="22"/>
        </w:numPr>
      </w:pPr>
      <w:r>
        <w:t xml:space="preserve">The </w:t>
      </w:r>
      <w:r w:rsidR="00996833">
        <w:t>Glue Code</w:t>
      </w:r>
    </w:p>
    <w:p w14:paraId="37AF23B8" w14:textId="2D059CAE" w:rsidR="00996833" w:rsidRDefault="00996833" w:rsidP="009C718D">
      <w:pPr>
        <w:pStyle w:val="ListParagraph"/>
        <w:numPr>
          <w:ilvl w:val="0"/>
          <w:numId w:val="22"/>
        </w:numPr>
      </w:pPr>
      <w:r>
        <w:t>Selenium</w:t>
      </w:r>
    </w:p>
    <w:p w14:paraId="49B5E307" w14:textId="28CE7887" w:rsidR="00996833" w:rsidRPr="00C34996" w:rsidRDefault="00996833" w:rsidP="009C718D">
      <w:pPr>
        <w:pStyle w:val="ListParagraph"/>
        <w:numPr>
          <w:ilvl w:val="0"/>
          <w:numId w:val="22"/>
        </w:numPr>
      </w:pPr>
      <w:r>
        <w:t>And the Cucumber Scenarioo Plugin</w:t>
      </w:r>
      <w:commentRangeEnd w:id="1870"/>
      <w:r w:rsidR="00243943">
        <w:rPr>
          <w:rStyle w:val="CommentReference"/>
        </w:rPr>
        <w:commentReference w:id="1870"/>
      </w:r>
    </w:p>
    <w:p w14:paraId="0EC7E11E" w14:textId="221CB8BA" w:rsidR="00996833" w:rsidRPr="00AD7A73" w:rsidRDefault="00AB3A3E" w:rsidP="00996833">
      <w:pPr>
        <w:rPr>
          <w:lang w:val="en-GB"/>
          <w:rPrChange w:id="1873" w:author="Mathias Fuchs" w:date="2020-07-01T16:45:00Z">
            <w:rPr/>
          </w:rPrChange>
        </w:rPr>
      </w:pPr>
      <w:r>
        <w:rPr>
          <w:lang w:val="en-GB"/>
        </w:rPr>
        <w:t xml:space="preserve">According to Gamp 5 (p207) </w:t>
      </w:r>
      <w:r w:rsidR="00996833" w:rsidRPr="00AD7A73">
        <w:rPr>
          <w:lang w:val="en-GB"/>
          <w:rPrChange w:id="1874" w:author="Mathias Fuchs" w:date="2020-07-01T16:43:00Z">
            <w:rPr/>
          </w:rPrChange>
        </w:rPr>
        <w:t>Junit Framework, the Cucumber Test Runner, Gherkin and Selenium are established testing tools (</w:t>
      </w:r>
      <w:r w:rsidR="001D2147">
        <w:fldChar w:fldCharType="begin"/>
      </w:r>
      <w:r w:rsidR="001D2147" w:rsidRPr="001D2147">
        <w:rPr>
          <w:lang w:val="en-GB"/>
          <w:rPrChange w:id="1875" w:author="Mathias Fuchs" w:date="2020-06-30T15:44:00Z">
            <w:rPr/>
          </w:rPrChange>
        </w:rPr>
        <w:instrText xml:space="preserve"> HYPERLINK "https://www.stickyminds.com/article/junit-vs-testng-choosing-framework-unit-testing" \l ":~:text=JUnit%20is%20one%20of%20the,Selenium%20WebDriver%20tests%20in%20Java." </w:instrText>
      </w:r>
      <w:r w:rsidR="001D2147">
        <w:fldChar w:fldCharType="separate"/>
      </w:r>
      <w:r w:rsidR="009834E3" w:rsidRPr="00AD7A73">
        <w:rPr>
          <w:rStyle w:val="Hyperlink"/>
          <w:lang w:val="en-GB"/>
          <w:rPrChange w:id="1876" w:author="Mathias Fuchs" w:date="2020-07-01T16:43:00Z">
            <w:rPr>
              <w:rStyle w:val="Hyperlink"/>
            </w:rPr>
          </w:rPrChange>
        </w:rPr>
        <w:t>https://www.stickyminds.com/article/junit-vs-testng-choosing-framework-unit-testing#:~:text=JUnit%20is%20one%20of%20the,Selenium%20WebDriver%20tests%20in%20Java.</w:t>
      </w:r>
      <w:r w:rsidR="001D2147">
        <w:rPr>
          <w:rStyle w:val="Hyperlink"/>
        </w:rPr>
        <w:fldChar w:fldCharType="end"/>
      </w:r>
      <w:r w:rsidR="009834E3" w:rsidRPr="00AD7A73">
        <w:rPr>
          <w:lang w:val="en-GB"/>
          <w:rPrChange w:id="1877" w:author="Mathias Fuchs" w:date="2020-07-01T16:43:00Z">
            <w:rPr/>
          </w:rPrChange>
        </w:rPr>
        <w:t xml:space="preserve"> </w:t>
      </w:r>
      <w:r w:rsidR="001D2147">
        <w:fldChar w:fldCharType="begin"/>
      </w:r>
      <w:r w:rsidR="001D2147" w:rsidRPr="001D2147">
        <w:rPr>
          <w:lang w:val="en-GB"/>
          <w:rPrChange w:id="1878" w:author="Mathias Fuchs" w:date="2020-06-30T15:44:00Z">
            <w:rPr/>
          </w:rPrChange>
        </w:rPr>
        <w:instrText xml:space="preserve"> HYPERLINK "https://cucumber.io/tools/cucumber-open/" </w:instrText>
      </w:r>
      <w:r w:rsidR="001D2147">
        <w:fldChar w:fldCharType="separate"/>
      </w:r>
      <w:r w:rsidR="009834E3" w:rsidRPr="001D2147">
        <w:rPr>
          <w:rStyle w:val="Hyperlink"/>
          <w:lang w:val="en-GB"/>
          <w:rPrChange w:id="1879" w:author="Mathias Fuchs" w:date="2020-06-30T15:44:00Z">
            <w:rPr>
              <w:rStyle w:val="Hyperlink"/>
            </w:rPr>
          </w:rPrChange>
        </w:rPr>
        <w:t>https://cucumber.io/tools/cucumber-open/</w:t>
      </w:r>
      <w:r w:rsidR="001D2147">
        <w:rPr>
          <w:rStyle w:val="Hyperlink"/>
        </w:rPr>
        <w:fldChar w:fldCharType="end"/>
      </w:r>
      <w:r w:rsidR="009834E3" w:rsidRPr="00AD7A73">
        <w:rPr>
          <w:lang w:val="en-GB"/>
          <w:rPrChange w:id="1880" w:author="Mathias Fuchs" w:date="2020-07-01T16:45:00Z">
            <w:rPr/>
          </w:rPrChange>
        </w:rPr>
        <w:t xml:space="preserve"> </w:t>
      </w:r>
      <w:r w:rsidR="001D2147">
        <w:fldChar w:fldCharType="begin"/>
      </w:r>
      <w:r w:rsidR="001D2147" w:rsidRPr="001D2147">
        <w:rPr>
          <w:lang w:val="en-GB"/>
          <w:rPrChange w:id="1881" w:author="Mathias Fuchs" w:date="2020-06-30T15:44:00Z">
            <w:rPr/>
          </w:rPrChange>
        </w:rPr>
        <w:instrText xml:space="preserve"> HYPERLINK "https://en.wikipedia.org/wiki/Cucumber_(software)" </w:instrText>
      </w:r>
      <w:r w:rsidR="001D2147">
        <w:fldChar w:fldCharType="separate"/>
      </w:r>
      <w:r w:rsidR="009834E3" w:rsidRPr="001D2147">
        <w:rPr>
          <w:rStyle w:val="Hyperlink"/>
          <w:lang w:val="en-GB"/>
          <w:rPrChange w:id="1882" w:author="Mathias Fuchs" w:date="2020-06-30T15:44:00Z">
            <w:rPr>
              <w:rStyle w:val="Hyperlink"/>
            </w:rPr>
          </w:rPrChange>
        </w:rPr>
        <w:t>https://en.wikipedia.org/wiki/Cucumber_(software)</w:t>
      </w:r>
      <w:r w:rsidR="001D2147">
        <w:rPr>
          <w:rStyle w:val="Hyperlink"/>
        </w:rPr>
        <w:fldChar w:fldCharType="end"/>
      </w:r>
      <w:r w:rsidR="00996833" w:rsidRPr="00AD7A73">
        <w:rPr>
          <w:lang w:val="en-GB"/>
          <w:rPrChange w:id="1883" w:author="Mathias Fuchs" w:date="2020-07-01T16:45:00Z">
            <w:rPr/>
          </w:rPrChange>
        </w:rPr>
        <w:t xml:space="preserve"> </w:t>
      </w:r>
      <w:r w:rsidR="009834E3" w:rsidRPr="00AD7A73">
        <w:rPr>
          <w:lang w:val="en-GB"/>
          <w:rPrChange w:id="1884" w:author="Mathias Fuchs" w:date="2020-07-01T16:45:00Z">
            <w:rPr/>
          </w:rPrChange>
        </w:rPr>
        <w:t xml:space="preserve"> </w:t>
      </w:r>
      <w:r w:rsidR="001D2147">
        <w:fldChar w:fldCharType="begin"/>
      </w:r>
      <w:r w:rsidR="001D2147" w:rsidRPr="001D2147">
        <w:rPr>
          <w:lang w:val="en-GB"/>
          <w:rPrChange w:id="1885" w:author="Mathias Fuchs" w:date="2020-06-30T15:44:00Z">
            <w:rPr/>
          </w:rPrChange>
        </w:rPr>
        <w:instrText xml:space="preserve"> HYPERLINK "https://www.browserstack.com/guide/selenium-webdriver-tutorial" </w:instrText>
      </w:r>
      <w:r w:rsidR="001D2147">
        <w:fldChar w:fldCharType="separate"/>
      </w:r>
      <w:r w:rsidR="009834E3" w:rsidRPr="001D2147">
        <w:rPr>
          <w:rStyle w:val="Hyperlink"/>
          <w:lang w:val="en-GB"/>
          <w:rPrChange w:id="1886" w:author="Mathias Fuchs" w:date="2020-06-30T15:44:00Z">
            <w:rPr>
              <w:rStyle w:val="Hyperlink"/>
            </w:rPr>
          </w:rPrChange>
        </w:rPr>
        <w:t>https://www.browserstack.com/guide/selenium-webdriver-tutorial</w:t>
      </w:r>
      <w:r w:rsidR="001D2147">
        <w:rPr>
          <w:rStyle w:val="Hyperlink"/>
        </w:rPr>
        <w:fldChar w:fldCharType="end"/>
      </w:r>
      <w:r w:rsidR="009834E3" w:rsidRPr="00AD7A73">
        <w:rPr>
          <w:lang w:val="en-GB"/>
          <w:rPrChange w:id="1887" w:author="Mathias Fuchs" w:date="2020-07-01T16:45:00Z">
            <w:rPr/>
          </w:rPrChange>
        </w:rPr>
        <w:t xml:space="preserve"> – all viewed the 29.6.20</w:t>
      </w:r>
      <w:r w:rsidR="00996833" w:rsidRPr="00AD7A73">
        <w:rPr>
          <w:lang w:val="en-GB"/>
          <w:rPrChange w:id="1888" w:author="Mathias Fuchs" w:date="2020-07-01T16:45:00Z">
            <w:rPr/>
          </w:rPrChange>
        </w:rPr>
        <w:t xml:space="preserve"> ) and could therefore be considered as </w:t>
      </w:r>
      <w:r w:rsidR="00076E30" w:rsidRPr="00AD7A73">
        <w:rPr>
          <w:lang w:val="en-GB"/>
          <w:rPrChange w:id="1889" w:author="Mathias Fuchs" w:date="2020-07-01T16:45:00Z">
            <w:rPr/>
          </w:rPrChange>
        </w:rPr>
        <w:t>category 1 software</w:t>
      </w:r>
      <w:r w:rsidR="00933EA2">
        <w:rPr>
          <w:rStyle w:val="FootnoteReference"/>
        </w:rPr>
        <w:footnoteReference w:id="3"/>
      </w:r>
      <w:r>
        <w:rPr>
          <w:lang w:val="en-GB"/>
        </w:rPr>
        <w:t xml:space="preserve">. </w:t>
      </w:r>
    </w:p>
    <w:p w14:paraId="119D7613" w14:textId="52B93C52" w:rsidR="00FA3191" w:rsidRPr="00AD7A73" w:rsidRDefault="00FA3191" w:rsidP="00996833">
      <w:pPr>
        <w:rPr>
          <w:lang w:val="en-GB"/>
          <w:rPrChange w:id="1892" w:author="Mathias Fuchs" w:date="2020-07-01T16:45:00Z">
            <w:rPr/>
          </w:rPrChange>
        </w:rPr>
      </w:pPr>
      <w:r w:rsidRPr="00AD7A73">
        <w:rPr>
          <w:lang w:val="en-GB"/>
          <w:rPrChange w:id="1893" w:author="Mathias Fuchs" w:date="2020-07-01T16:45:00Z">
            <w:rPr/>
          </w:rPrChange>
        </w:rPr>
        <w:t>As the Glue Code and the Cucumber Scenarioo Plugin were specifically developed and adapted, respectively, they need to be considered as category</w:t>
      </w:r>
      <w:r w:rsidR="00366D8B" w:rsidRPr="00AD7A73">
        <w:rPr>
          <w:lang w:val="en-GB"/>
          <w:rPrChange w:id="1894" w:author="Mathias Fuchs" w:date="2020-07-01T16:45:00Z">
            <w:rPr/>
          </w:rPrChange>
        </w:rPr>
        <w:t xml:space="preserve"> 5 software (</w:t>
      </w:r>
      <w:r w:rsidR="00366D8B" w:rsidRPr="00AD7A73">
        <w:rPr>
          <w:highlight w:val="yellow"/>
          <w:lang w:val="en-GB"/>
          <w:rPrChange w:id="1895" w:author="Mathias Fuchs" w:date="2020-07-01T16:45:00Z">
            <w:rPr>
              <w:highlight w:val="yellow"/>
            </w:rPr>
          </w:rPrChange>
        </w:rPr>
        <w:t>p.129 and 130</w:t>
      </w:r>
      <w:r w:rsidR="00366D8B" w:rsidRPr="00AD7A73">
        <w:rPr>
          <w:lang w:val="en-GB"/>
          <w:rPrChange w:id="1896" w:author="Mathias Fuchs" w:date="2020-07-01T16:45:00Z">
            <w:rPr/>
          </w:rPrChange>
        </w:rPr>
        <w:t xml:space="preserve">).   </w:t>
      </w:r>
    </w:p>
    <w:p w14:paraId="274C0236" w14:textId="5B50D894" w:rsidR="00C34996" w:rsidRPr="00AD7A73" w:rsidRDefault="00C34996" w:rsidP="00996833">
      <w:pPr>
        <w:rPr>
          <w:lang w:val="en-GB"/>
          <w:rPrChange w:id="1897" w:author="Mathias Fuchs" w:date="2020-07-01T16:45:00Z">
            <w:rPr/>
          </w:rPrChange>
        </w:rPr>
      </w:pPr>
      <w:r w:rsidRPr="00AD7A73">
        <w:rPr>
          <w:lang w:val="en-GB"/>
          <w:rPrChange w:id="1898" w:author="Mathias Fuchs" w:date="2020-07-01T16:45:00Z">
            <w:rPr/>
          </w:rPrChange>
        </w:rPr>
        <w:t>With this in mind</w:t>
      </w:r>
      <w:r w:rsidR="00A907BF" w:rsidRPr="00AD7A73">
        <w:rPr>
          <w:lang w:val="en-GB"/>
          <w:rPrChange w:id="1899" w:author="Mathias Fuchs" w:date="2020-07-01T16:45:00Z">
            <w:rPr/>
          </w:rPrChange>
        </w:rPr>
        <w:t xml:space="preserve"> and taking into account the risks as described in the chapter </w:t>
      </w:r>
      <w:r w:rsidR="00A907BF" w:rsidRPr="00AD7A73">
        <w:rPr>
          <w:highlight w:val="yellow"/>
          <w:lang w:val="en-GB"/>
          <w:rPrChange w:id="1900" w:author="Mathias Fuchs" w:date="2020-07-01T16:45:00Z">
            <w:rPr>
              <w:highlight w:val="yellow"/>
            </w:rPr>
          </w:rPrChange>
        </w:rPr>
        <w:t>6.3.2</w:t>
      </w:r>
      <w:r w:rsidRPr="00AD7A73">
        <w:rPr>
          <w:lang w:val="en-GB"/>
          <w:rPrChange w:id="1901" w:author="Mathias Fuchs" w:date="2020-07-01T16:45:00Z">
            <w:rPr/>
          </w:rPrChange>
        </w:rPr>
        <w:t xml:space="preserve">, nothing could be determined, that would </w:t>
      </w:r>
      <w:r w:rsidR="00A907BF" w:rsidRPr="00AD7A73">
        <w:rPr>
          <w:lang w:val="en-GB"/>
          <w:rPrChange w:id="1902" w:author="Mathias Fuchs" w:date="2020-07-01T16:45:00Z">
            <w:rPr/>
          </w:rPrChange>
        </w:rPr>
        <w:t>make it impossible to</w:t>
      </w:r>
      <w:r w:rsidRPr="00AD7A73">
        <w:rPr>
          <w:lang w:val="en-GB"/>
          <w:rPrChange w:id="1903" w:author="Mathias Fuchs" w:date="2020-07-01T16:45:00Z">
            <w:rPr/>
          </w:rPrChange>
        </w:rPr>
        <w:t xml:space="preserve"> </w:t>
      </w:r>
      <w:r w:rsidR="00A907BF" w:rsidRPr="00AD7A73">
        <w:rPr>
          <w:lang w:val="en-GB"/>
          <w:rPrChange w:id="1904" w:author="Mathias Fuchs" w:date="2020-07-01T16:45:00Z">
            <w:rPr/>
          </w:rPrChange>
        </w:rPr>
        <w:t>validate</w:t>
      </w:r>
      <w:r w:rsidRPr="00AD7A73">
        <w:rPr>
          <w:lang w:val="en-GB"/>
          <w:rPrChange w:id="1905" w:author="Mathias Fuchs" w:date="2020-07-01T16:45:00Z">
            <w:rPr/>
          </w:rPrChange>
        </w:rPr>
        <w:t xml:space="preserve"> the OQ Test App and therefore its usage in a GxP environment.</w:t>
      </w:r>
      <w:r w:rsidR="006976E6" w:rsidRPr="00AD7A73">
        <w:rPr>
          <w:lang w:val="en-GB"/>
          <w:rPrChange w:id="1906" w:author="Mathias Fuchs" w:date="2020-07-01T16:45:00Z">
            <w:rPr/>
          </w:rPrChange>
        </w:rPr>
        <w:t xml:space="preserve"> </w:t>
      </w:r>
      <w:del w:id="1907" w:author="Mathias Fuchs" w:date="2020-07-02T14:38:00Z">
        <w:r w:rsidR="006976E6" w:rsidRPr="00AD7A73" w:rsidDel="00B8345C">
          <w:rPr>
            <w:lang w:val="en-GB"/>
            <w:rPrChange w:id="1908" w:author="Mathias Fuchs" w:date="2020-07-01T16:45:00Z">
              <w:rPr/>
            </w:rPrChange>
          </w:rPr>
          <w:delText xml:space="preserve">But quite some efforts </w:delText>
        </w:r>
        <w:r w:rsidR="00E7141C" w:rsidRPr="00AD7A73" w:rsidDel="00B8345C">
          <w:rPr>
            <w:lang w:val="en-GB"/>
            <w:rPrChange w:id="1909" w:author="Mathias Fuchs" w:date="2020-07-01T16:45:00Z">
              <w:rPr/>
            </w:rPrChange>
          </w:rPr>
          <w:delText>will be required for</w:delText>
        </w:r>
        <w:r w:rsidR="006976E6" w:rsidRPr="00AD7A73" w:rsidDel="00B8345C">
          <w:rPr>
            <w:lang w:val="en-GB"/>
            <w:rPrChange w:id="1910" w:author="Mathias Fuchs" w:date="2020-07-01T16:45:00Z">
              <w:rPr/>
            </w:rPrChange>
          </w:rPr>
          <w:delText xml:space="preserve"> its validation, as it has to be considered as category 5 software as described before.</w:delText>
        </w:r>
      </w:del>
    </w:p>
    <w:p w14:paraId="70C07AD2" w14:textId="4523ED1F" w:rsidR="00EC4F7B" w:rsidRPr="00AD7A73" w:rsidRDefault="00EC4F7B" w:rsidP="00EC4F7B">
      <w:pPr>
        <w:pStyle w:val="Heading3"/>
        <w:rPr>
          <w:lang w:val="en-GB"/>
          <w:rPrChange w:id="1911" w:author="Mathias Fuchs" w:date="2020-07-01T16:45:00Z">
            <w:rPr/>
          </w:rPrChange>
        </w:rPr>
      </w:pPr>
      <w:bookmarkStart w:id="1912" w:name="_Toc45032405"/>
      <w:commentRangeStart w:id="1913"/>
      <w:r w:rsidRPr="00AD7A73">
        <w:rPr>
          <w:lang w:val="en-GB"/>
          <w:rPrChange w:id="1914" w:author="Mathias Fuchs" w:date="2020-07-01T16:45:00Z">
            <w:rPr/>
          </w:rPrChange>
        </w:rPr>
        <w:lastRenderedPageBreak/>
        <w:t>Analysis of the OQ Test App</w:t>
      </w:r>
      <w:r w:rsidR="006C731E" w:rsidRPr="00AD7A73">
        <w:rPr>
          <w:lang w:val="en-GB"/>
          <w:rPrChange w:id="1915" w:author="Mathias Fuchs" w:date="2020-07-01T16:45:00Z">
            <w:rPr/>
          </w:rPrChange>
        </w:rPr>
        <w:t>/Scenarioo System</w:t>
      </w:r>
      <w:commentRangeEnd w:id="1913"/>
      <w:r w:rsidR="00D536E1">
        <w:rPr>
          <w:rStyle w:val="CommentReference"/>
          <w:b w:val="0"/>
          <w:i w:val="0"/>
          <w:kern w:val="0"/>
          <w:lang w:eastAsia="en-US"/>
        </w:rPr>
        <w:commentReference w:id="1913"/>
      </w:r>
      <w:bookmarkEnd w:id="1912"/>
    </w:p>
    <w:p w14:paraId="3D80F977" w14:textId="429BDA06" w:rsidR="00EC4F7B" w:rsidRPr="00AD7A73" w:rsidRDefault="007659C2" w:rsidP="000D1B54">
      <w:pPr>
        <w:rPr>
          <w:lang w:val="en-GB"/>
          <w:rPrChange w:id="1916" w:author="Mathias Fuchs" w:date="2020-07-01T16:45:00Z">
            <w:rPr/>
          </w:rPrChange>
        </w:rPr>
      </w:pPr>
      <w:r w:rsidRPr="00AD7A73">
        <w:rPr>
          <w:lang w:val="en-GB"/>
          <w:rPrChange w:id="1917" w:author="Mathias Fuchs" w:date="2020-07-01T16:45:00Z">
            <w:rPr/>
          </w:rPrChange>
        </w:rPr>
        <w:t>As already described earlier (</w:t>
      </w:r>
      <w:r w:rsidRPr="00AD7A73">
        <w:rPr>
          <w:highlight w:val="yellow"/>
          <w:lang w:val="en-GB"/>
          <w:rPrChange w:id="1918" w:author="Mathias Fuchs" w:date="2020-07-01T16:45:00Z">
            <w:rPr>
              <w:highlight w:val="yellow"/>
            </w:rPr>
          </w:rPrChange>
        </w:rPr>
        <w:t>chapter...</w:t>
      </w:r>
      <w:r w:rsidRPr="00AD7A73">
        <w:rPr>
          <w:lang w:val="en-GB"/>
          <w:rPrChange w:id="1919" w:author="Mathias Fuchs" w:date="2020-07-01T16:45:00Z">
            <w:rPr/>
          </w:rPrChange>
        </w:rPr>
        <w:t xml:space="preserve">.), the OQ Test App generates test results and formats them using the Cucumber Scenarioo Plugin in order that the test results can be visualised in Scenarioo. The most critical point </w:t>
      </w:r>
      <w:del w:id="1920" w:author="Mathias Fuchs" w:date="2020-06-30T16:28:00Z">
        <w:r w:rsidRPr="00AD7A73" w:rsidDel="007726BE">
          <w:rPr>
            <w:lang w:val="en-GB"/>
            <w:rPrChange w:id="1921" w:author="Mathias Fuchs" w:date="2020-07-01T16:45:00Z">
              <w:rPr/>
            </w:rPrChange>
          </w:rPr>
          <w:delText>in respect of</w:delText>
        </w:r>
      </w:del>
      <w:ins w:id="1922" w:author="Mathias Fuchs" w:date="2020-06-30T16:28:00Z">
        <w:r w:rsidR="007726BE" w:rsidRPr="007726BE">
          <w:rPr>
            <w:lang w:val="en-GB"/>
            <w:rPrChange w:id="1923" w:author="Mathias Fuchs" w:date="2020-06-30T16:28:00Z">
              <w:rPr/>
            </w:rPrChange>
          </w:rPr>
          <w:t>during</w:t>
        </w:r>
      </w:ins>
      <w:r w:rsidRPr="00AD7A73">
        <w:rPr>
          <w:lang w:val="en-GB"/>
          <w:rPrChange w:id="1924" w:author="Mathias Fuchs" w:date="2020-07-01T16:45:00Z">
            <w:rPr/>
          </w:rPrChange>
        </w:rPr>
        <w:t xml:space="preserve"> the OQ Test App/Scenarioo integration is </w:t>
      </w:r>
      <w:del w:id="1925" w:author="Mathias Fuchs" w:date="2020-06-30T16:28:00Z">
        <w:r w:rsidRPr="00AD7A73" w:rsidDel="007726BE">
          <w:rPr>
            <w:lang w:val="en-GB"/>
            <w:rPrChange w:id="1926" w:author="Mathias Fuchs" w:date="2020-07-01T16:45:00Z">
              <w:rPr/>
            </w:rPrChange>
          </w:rPr>
          <w:delText xml:space="preserve">therefore </w:delText>
        </w:r>
      </w:del>
      <w:r w:rsidRPr="00AD7A73">
        <w:rPr>
          <w:lang w:val="en-GB"/>
          <w:rPrChange w:id="1927" w:author="Mathias Fuchs" w:date="2020-07-01T16:45:00Z">
            <w:rPr/>
          </w:rPrChange>
        </w:rPr>
        <w:t xml:space="preserve">the correct functioning of the Cucumber Scenarioo Plugin of the OQ Test App. </w:t>
      </w:r>
      <w:r w:rsidR="00DC5899" w:rsidRPr="00AD7A73">
        <w:rPr>
          <w:lang w:val="en-GB"/>
          <w:rPrChange w:id="1928" w:author="Mathias Fuchs" w:date="2020-07-01T16:45:00Z">
            <w:rPr/>
          </w:rPrChange>
        </w:rPr>
        <w:t>With this in mind,</w:t>
      </w:r>
      <w:r w:rsidRPr="00AD7A73">
        <w:rPr>
          <w:lang w:val="en-GB"/>
          <w:rPrChange w:id="1929" w:author="Mathias Fuchs" w:date="2020-07-01T16:45:00Z">
            <w:rPr/>
          </w:rPrChange>
        </w:rPr>
        <w:t xml:space="preserve"> the integration of the OQ Test App/Scenarioo System should be part of the validation of the OQ Test App as described in the chapter before.</w:t>
      </w:r>
    </w:p>
    <w:p w14:paraId="0C12AD60" w14:textId="06392048" w:rsidR="000D1B54" w:rsidRPr="00AD7A73" w:rsidRDefault="00C56E2B" w:rsidP="000D1B54">
      <w:pPr>
        <w:pStyle w:val="Heading3"/>
        <w:rPr>
          <w:lang w:val="en-GB"/>
          <w:rPrChange w:id="1930" w:author="Mathias Fuchs" w:date="2020-07-01T16:45:00Z">
            <w:rPr/>
          </w:rPrChange>
        </w:rPr>
      </w:pPr>
      <w:bookmarkStart w:id="1931" w:name="_Toc45032406"/>
      <w:commentRangeStart w:id="1932"/>
      <w:commentRangeStart w:id="1933"/>
      <w:del w:id="1934" w:author="Mathias Fuchs" w:date="2020-07-02T15:15:00Z">
        <w:r w:rsidRPr="00AD7A73" w:rsidDel="00FA1C96">
          <w:rPr>
            <w:lang w:val="en-GB"/>
            <w:rPrChange w:id="1935" w:author="Mathias Fuchs" w:date="2020-07-01T16:45:00Z">
              <w:rPr/>
            </w:rPrChange>
          </w:rPr>
          <w:delText>Dealing with</w:delText>
        </w:r>
      </w:del>
      <w:ins w:id="1936" w:author="Mathias Fuchs" w:date="2020-07-02T15:15:00Z">
        <w:r w:rsidR="00FA1C96">
          <w:rPr>
            <w:lang w:val="en-GB"/>
          </w:rPr>
          <w:t>OQ Test App Component</w:t>
        </w:r>
      </w:ins>
      <w:r w:rsidRPr="00AD7A73">
        <w:rPr>
          <w:lang w:val="en-GB"/>
          <w:rPrChange w:id="1937" w:author="Mathias Fuchs" w:date="2020-07-01T16:45:00Z">
            <w:rPr/>
          </w:rPrChange>
        </w:rPr>
        <w:t xml:space="preserve"> Updates </w:t>
      </w:r>
      <w:del w:id="1938" w:author="Mathias Fuchs" w:date="2020-07-02T15:15:00Z">
        <w:r w:rsidRPr="00AD7A73" w:rsidDel="00FA1C96">
          <w:rPr>
            <w:lang w:val="en-GB"/>
            <w:rPrChange w:id="1939" w:author="Mathias Fuchs" w:date="2020-07-01T16:45:00Z">
              <w:rPr/>
            </w:rPrChange>
          </w:rPr>
          <w:delText xml:space="preserve">– </w:delText>
        </w:r>
      </w:del>
      <w:ins w:id="1940" w:author="Mathias Fuchs" w:date="2020-07-02T15:15:00Z">
        <w:r w:rsidR="00FA1C96">
          <w:rPr>
            <w:lang w:val="en-GB"/>
          </w:rPr>
          <w:t>&amp;</w:t>
        </w:r>
        <w:r w:rsidR="00FA1C96" w:rsidRPr="00AD7A73">
          <w:rPr>
            <w:lang w:val="en-GB"/>
            <w:rPrChange w:id="1941" w:author="Mathias Fuchs" w:date="2020-07-01T16:45:00Z">
              <w:rPr/>
            </w:rPrChange>
          </w:rPr>
          <w:t xml:space="preserve"> </w:t>
        </w:r>
      </w:ins>
      <w:del w:id="1942" w:author="Mathias Fuchs" w:date="2020-07-02T15:15:00Z">
        <w:r w:rsidRPr="00AD7A73" w:rsidDel="00FA1C96">
          <w:rPr>
            <w:lang w:val="en-GB"/>
            <w:rPrChange w:id="1943" w:author="Mathias Fuchs" w:date="2020-07-01T16:45:00Z">
              <w:rPr/>
            </w:rPrChange>
          </w:rPr>
          <w:delText xml:space="preserve">Pain Point </w:delText>
        </w:r>
      </w:del>
      <w:r w:rsidRPr="00AD7A73">
        <w:rPr>
          <w:lang w:val="en-GB"/>
          <w:rPrChange w:id="1944" w:author="Mathias Fuchs" w:date="2020-07-01T16:45:00Z">
            <w:rPr/>
          </w:rPrChange>
        </w:rPr>
        <w:t>Glue Code</w:t>
      </w:r>
      <w:commentRangeEnd w:id="1932"/>
      <w:r w:rsidR="004119E8">
        <w:rPr>
          <w:rStyle w:val="CommentReference"/>
          <w:b w:val="0"/>
          <w:i w:val="0"/>
          <w:kern w:val="0"/>
          <w:lang w:eastAsia="en-US"/>
        </w:rPr>
        <w:commentReference w:id="1932"/>
      </w:r>
      <w:commentRangeEnd w:id="1933"/>
      <w:r w:rsidR="00BD3315">
        <w:rPr>
          <w:rStyle w:val="CommentReference"/>
          <w:b w:val="0"/>
          <w:i w:val="0"/>
          <w:kern w:val="0"/>
          <w:lang w:eastAsia="en-US"/>
        </w:rPr>
        <w:commentReference w:id="1933"/>
      </w:r>
      <w:bookmarkEnd w:id="1931"/>
    </w:p>
    <w:p w14:paraId="07B5A87B" w14:textId="27F6D8EC" w:rsidR="00C34A08" w:rsidRPr="00AD7A73" w:rsidRDefault="007C3A45" w:rsidP="00AB6448">
      <w:pPr>
        <w:rPr>
          <w:lang w:val="en-GB"/>
          <w:rPrChange w:id="1945" w:author="Mathias Fuchs" w:date="2020-07-01T16:45:00Z">
            <w:rPr/>
          </w:rPrChange>
        </w:rPr>
      </w:pPr>
      <w:r w:rsidRPr="00AD7A73">
        <w:rPr>
          <w:lang w:val="en-GB"/>
          <w:rPrChange w:id="1946" w:author="Mathias Fuchs" w:date="2020-07-01T16:45:00Z">
            <w:rPr/>
          </w:rPrChange>
        </w:rPr>
        <w:t>In principle, any change in the software needs a re-validation of the new software version (</w:t>
      </w:r>
      <w:r w:rsidRPr="00AD7A73">
        <w:rPr>
          <w:highlight w:val="yellow"/>
          <w:lang w:val="en-GB"/>
          <w:rPrChange w:id="1947" w:author="Mathias Fuchs" w:date="2020-07-01T16:45:00Z">
            <w:rPr>
              <w:highlight w:val="yellow"/>
            </w:rPr>
          </w:rPrChange>
        </w:rPr>
        <w:t>GAMP5, Figure 4.1 on page 30</w:t>
      </w:r>
      <w:r w:rsidRPr="00AD7A73">
        <w:rPr>
          <w:lang w:val="en-GB"/>
          <w:rPrChange w:id="1948" w:author="Mathias Fuchs" w:date="2020-07-01T16:45:00Z">
            <w:rPr/>
          </w:rPrChange>
        </w:rPr>
        <w:t xml:space="preserve">). For both </w:t>
      </w:r>
      <w:del w:id="1949" w:author="Mathias Fuchs" w:date="2020-06-30T16:31:00Z">
        <w:r w:rsidRPr="00AD7A73" w:rsidDel="007726BE">
          <w:rPr>
            <w:lang w:val="en-GB"/>
            <w:rPrChange w:id="1950" w:author="Mathias Fuchs" w:date="2020-07-01T16:45:00Z">
              <w:rPr/>
            </w:rPrChange>
          </w:rPr>
          <w:delText>software</w:delText>
        </w:r>
      </w:del>
      <w:ins w:id="1951" w:author="Mathias Fuchs" w:date="2020-06-30T16:31:00Z">
        <w:r w:rsidR="007726BE" w:rsidRPr="007726BE">
          <w:rPr>
            <w:lang w:val="en-GB"/>
            <w:rPrChange w:id="1952" w:author="Mathias Fuchs" w:date="2020-06-30T16:34:00Z">
              <w:rPr/>
            </w:rPrChange>
          </w:rPr>
          <w:t>components</w:t>
        </w:r>
      </w:ins>
      <w:ins w:id="1953" w:author="Mathias Fuchs" w:date="2020-07-02T15:02:00Z">
        <w:r w:rsidR="00243943">
          <w:rPr>
            <w:lang w:val="en-GB"/>
          </w:rPr>
          <w:t xml:space="preserve"> of the test automation component</w:t>
        </w:r>
      </w:ins>
      <w:r w:rsidRPr="00AD7A73">
        <w:rPr>
          <w:lang w:val="en-GB"/>
          <w:rPrChange w:id="1954" w:author="Mathias Fuchs" w:date="2020-07-01T16:45:00Z">
            <w:rPr/>
          </w:rPrChange>
        </w:rPr>
        <w:t>,</w:t>
      </w:r>
      <w:ins w:id="1955" w:author="Mathias Fuchs" w:date="2020-07-02T15:02:00Z">
        <w:r w:rsidR="00243943">
          <w:rPr>
            <w:lang w:val="en-GB"/>
          </w:rPr>
          <w:t>(</w:t>
        </w:r>
      </w:ins>
      <w:del w:id="1956" w:author="Mathias Fuchs" w:date="2020-07-02T15:02:00Z">
        <w:r w:rsidRPr="00AD7A73" w:rsidDel="00243943">
          <w:rPr>
            <w:lang w:val="en-GB"/>
            <w:rPrChange w:id="1957" w:author="Mathias Fuchs" w:date="2020-07-01T16:45:00Z">
              <w:rPr/>
            </w:rPrChange>
          </w:rPr>
          <w:delText xml:space="preserve"> </w:delText>
        </w:r>
      </w:del>
      <w:r w:rsidRPr="00AD7A73">
        <w:rPr>
          <w:lang w:val="en-GB"/>
          <w:rPrChange w:id="1958" w:author="Mathias Fuchs" w:date="2020-07-01T16:45:00Z">
            <w:rPr/>
          </w:rPrChange>
        </w:rPr>
        <w:t>the OQ Test App and Scenarioo</w:t>
      </w:r>
      <w:ins w:id="1959" w:author="Mathias Fuchs" w:date="2020-07-02T15:02:00Z">
        <w:r w:rsidR="00243943">
          <w:rPr>
            <w:lang w:val="en-GB"/>
          </w:rPr>
          <w:t>)</w:t>
        </w:r>
      </w:ins>
      <w:r w:rsidR="0036491B" w:rsidRPr="00AD7A73">
        <w:rPr>
          <w:lang w:val="en-GB"/>
          <w:rPrChange w:id="1960" w:author="Mathias Fuchs" w:date="2020-07-01T16:45:00Z">
            <w:rPr/>
          </w:rPrChange>
        </w:rPr>
        <w:t>,</w:t>
      </w:r>
      <w:r w:rsidRPr="00AD7A73">
        <w:rPr>
          <w:lang w:val="en-GB"/>
          <w:rPrChange w:id="1961" w:author="Mathias Fuchs" w:date="2020-07-01T16:45:00Z">
            <w:rPr/>
          </w:rPrChange>
        </w:rPr>
        <w:t xml:space="preserve"> this can be</w:t>
      </w:r>
      <w:r w:rsidR="00635BB9" w:rsidRPr="00AD7A73">
        <w:rPr>
          <w:lang w:val="en-GB"/>
          <w:rPrChange w:id="1962" w:author="Mathias Fuchs" w:date="2020-07-01T16:45:00Z">
            <w:rPr/>
          </w:rPrChange>
        </w:rPr>
        <w:t xml:space="preserve"> fully</w:t>
      </w:r>
      <w:r w:rsidRPr="00AD7A73">
        <w:rPr>
          <w:lang w:val="en-GB"/>
          <w:rPrChange w:id="1963" w:author="Mathias Fuchs" w:date="2020-07-01T16:45:00Z">
            <w:rPr/>
          </w:rPrChange>
        </w:rPr>
        <w:t xml:space="preserve"> controlled</w:t>
      </w:r>
      <w:r w:rsidR="00635BB9" w:rsidRPr="00AD7A73">
        <w:rPr>
          <w:lang w:val="en-GB"/>
          <w:rPrChange w:id="1964" w:author="Mathias Fuchs" w:date="2020-07-01T16:45:00Z">
            <w:rPr/>
          </w:rPrChange>
        </w:rPr>
        <w:t>:</w:t>
      </w:r>
      <w:r w:rsidRPr="00AD7A73">
        <w:rPr>
          <w:lang w:val="en-GB"/>
          <w:rPrChange w:id="1965" w:author="Mathias Fuchs" w:date="2020-07-01T16:45:00Z">
            <w:rPr/>
          </w:rPrChange>
        </w:rPr>
        <w:t xml:space="preserve"> </w:t>
      </w:r>
      <w:del w:id="1966" w:author="Mathias Fuchs" w:date="2020-07-02T15:03:00Z">
        <w:r w:rsidRPr="00AD7A73" w:rsidDel="00243943">
          <w:rPr>
            <w:lang w:val="en-GB"/>
            <w:rPrChange w:id="1967" w:author="Mathias Fuchs" w:date="2020-07-01T16:45:00Z">
              <w:rPr/>
            </w:rPrChange>
          </w:rPr>
          <w:delText xml:space="preserve">It </w:delText>
        </w:r>
        <w:r w:rsidR="00635BB9" w:rsidRPr="00AD7A73" w:rsidDel="00243943">
          <w:rPr>
            <w:lang w:val="en-GB"/>
            <w:rPrChange w:id="1968" w:author="Mathias Fuchs" w:date="2020-07-01T16:45:00Z">
              <w:rPr/>
            </w:rPrChange>
          </w:rPr>
          <w:delText>depends on</w:delText>
        </w:r>
        <w:r w:rsidRPr="00AD7A73" w:rsidDel="00243943">
          <w:rPr>
            <w:lang w:val="en-GB"/>
            <w:rPrChange w:id="1969" w:author="Mathias Fuchs" w:date="2020-07-01T16:45:00Z">
              <w:rPr/>
            </w:rPrChange>
          </w:rPr>
          <w:delText xml:space="preserve"> the use</w:delText>
        </w:r>
        <w:r w:rsidR="006B7102" w:rsidRPr="00AD7A73" w:rsidDel="00243943">
          <w:rPr>
            <w:lang w:val="en-GB"/>
            <w:rPrChange w:id="1970" w:author="Mathias Fuchs" w:date="2020-07-01T16:45:00Z">
              <w:rPr/>
            </w:rPrChange>
          </w:rPr>
          <w:delText xml:space="preserve">r needs, when </w:delText>
        </w:r>
        <w:r w:rsidR="00635BB9" w:rsidRPr="00AD7A73" w:rsidDel="00243943">
          <w:rPr>
            <w:lang w:val="en-GB"/>
            <w:rPrChange w:id="1971" w:author="Mathias Fuchs" w:date="2020-07-01T16:45:00Z">
              <w:rPr/>
            </w:rPrChange>
          </w:rPr>
          <w:delText>changes in the applications are needed</w:delText>
        </w:r>
        <w:r w:rsidR="006B7102" w:rsidRPr="00AD7A73" w:rsidDel="00243943">
          <w:rPr>
            <w:lang w:val="en-GB"/>
            <w:rPrChange w:id="1972" w:author="Mathias Fuchs" w:date="2020-07-01T16:45:00Z">
              <w:rPr/>
            </w:rPrChange>
          </w:rPr>
          <w:delText xml:space="preserve">, as both </w:delText>
        </w:r>
      </w:del>
      <w:ins w:id="1973" w:author="Mathias Fuchs" w:date="2020-07-02T15:03:00Z">
        <w:r w:rsidR="00243943">
          <w:rPr>
            <w:lang w:val="en-GB"/>
          </w:rPr>
          <w:t>B</w:t>
        </w:r>
        <w:r w:rsidR="00243943" w:rsidRPr="00AD7A73">
          <w:rPr>
            <w:lang w:val="en-GB"/>
            <w:rPrChange w:id="1974" w:author="Mathias Fuchs" w:date="2020-07-01T16:45:00Z">
              <w:rPr/>
            </w:rPrChange>
          </w:rPr>
          <w:t xml:space="preserve">oth </w:t>
        </w:r>
      </w:ins>
      <w:r w:rsidR="006B7102" w:rsidRPr="00AD7A73">
        <w:rPr>
          <w:lang w:val="en-GB"/>
          <w:rPrChange w:id="1975" w:author="Mathias Fuchs" w:date="2020-07-01T16:45:00Z">
            <w:rPr/>
          </w:rPrChange>
        </w:rPr>
        <w:t xml:space="preserve">applications are on premise </w:t>
      </w:r>
      <w:r w:rsidR="00635BB9" w:rsidRPr="00AD7A73">
        <w:rPr>
          <w:lang w:val="en-GB"/>
          <w:rPrChange w:id="1976" w:author="Mathias Fuchs" w:date="2020-07-01T16:45:00Z">
            <w:rPr/>
          </w:rPrChange>
        </w:rPr>
        <w:t>and</w:t>
      </w:r>
      <w:r w:rsidR="006B7102" w:rsidRPr="00AD7A73">
        <w:rPr>
          <w:lang w:val="en-GB"/>
          <w:rPrChange w:id="1977" w:author="Mathias Fuchs" w:date="2020-07-01T16:45:00Z">
            <w:rPr/>
          </w:rPrChange>
        </w:rPr>
        <w:t xml:space="preserve"> in full control of the regulated company. </w:t>
      </w:r>
    </w:p>
    <w:p w14:paraId="4E1100F7" w14:textId="29023031" w:rsidR="00AB6448" w:rsidRPr="00AD7A73" w:rsidRDefault="006B7102" w:rsidP="00AB6448">
      <w:pPr>
        <w:rPr>
          <w:lang w:val="en-GB"/>
          <w:rPrChange w:id="1978" w:author="Mathias Fuchs" w:date="2020-07-01T16:45:00Z">
            <w:rPr/>
          </w:rPrChange>
        </w:rPr>
      </w:pPr>
      <w:r w:rsidRPr="00AD7A73">
        <w:rPr>
          <w:lang w:val="en-GB"/>
          <w:rPrChange w:id="1979" w:author="Mathias Fuchs" w:date="2020-07-01T16:45:00Z">
            <w:rPr/>
          </w:rPrChange>
        </w:rPr>
        <w:t xml:space="preserve">For scenarioo this </w:t>
      </w:r>
      <w:del w:id="1980" w:author="Mathias Fuchs" w:date="2020-06-30T16:34:00Z">
        <w:r w:rsidRPr="00AD7A73" w:rsidDel="00661035">
          <w:rPr>
            <w:lang w:val="en-GB"/>
            <w:rPrChange w:id="1981" w:author="Mathias Fuchs" w:date="2020-07-01T16:45:00Z">
              <w:rPr/>
            </w:rPrChange>
          </w:rPr>
          <w:delText xml:space="preserve">therefore </w:delText>
        </w:r>
      </w:del>
      <w:r w:rsidRPr="00AD7A73">
        <w:rPr>
          <w:lang w:val="en-GB"/>
          <w:rPrChange w:id="1982" w:author="Mathias Fuchs" w:date="2020-07-01T16:45:00Z">
            <w:rPr/>
          </w:rPrChange>
        </w:rPr>
        <w:t>means that the new version can be validated and installed</w:t>
      </w:r>
      <w:ins w:id="1983" w:author="Mathias Fuchs" w:date="2020-06-30T16:35:00Z">
        <w:r w:rsidR="00661035" w:rsidRPr="00661035">
          <w:rPr>
            <w:lang w:val="en-GB"/>
            <w:rPrChange w:id="1984" w:author="Mathias Fuchs" w:date="2020-06-30T16:35:00Z">
              <w:rPr/>
            </w:rPrChange>
          </w:rPr>
          <w:t>.</w:t>
        </w:r>
      </w:ins>
      <w:del w:id="1985" w:author="Mathias Fuchs" w:date="2020-06-30T16:35:00Z">
        <w:r w:rsidRPr="00AD7A73" w:rsidDel="00661035">
          <w:rPr>
            <w:lang w:val="en-GB"/>
            <w:rPrChange w:id="1986" w:author="Mathias Fuchs" w:date="2020-07-01T16:45:00Z">
              <w:rPr/>
            </w:rPrChange>
          </w:rPr>
          <w:delText>,</w:delText>
        </w:r>
      </w:del>
      <w:r w:rsidRPr="00AD7A73">
        <w:rPr>
          <w:lang w:val="en-GB"/>
          <w:rPrChange w:id="1987" w:author="Mathias Fuchs" w:date="2020-07-01T16:45:00Z">
            <w:rPr/>
          </w:rPrChange>
        </w:rPr>
        <w:t xml:space="preserve"> </w:t>
      </w:r>
      <w:del w:id="1988" w:author="Mathias Fuchs" w:date="2020-06-30T16:35:00Z">
        <w:r w:rsidRPr="00AD7A73" w:rsidDel="00661035">
          <w:rPr>
            <w:lang w:val="en-GB"/>
            <w:rPrChange w:id="1989" w:author="Mathias Fuchs" w:date="2020-07-01T16:45:00Z">
              <w:rPr/>
            </w:rPrChange>
          </w:rPr>
          <w:delText xml:space="preserve">when </w:delText>
        </w:r>
      </w:del>
      <w:ins w:id="1990" w:author="Mathias Fuchs" w:date="2020-06-30T16:35:00Z">
        <w:r w:rsidR="00661035" w:rsidRPr="00661035">
          <w:rPr>
            <w:lang w:val="en-GB"/>
            <w:rPrChange w:id="1991" w:author="Mathias Fuchs" w:date="2020-06-30T16:35:00Z">
              <w:rPr/>
            </w:rPrChange>
          </w:rPr>
          <w:t>W</w:t>
        </w:r>
        <w:r w:rsidR="00661035" w:rsidRPr="00AD7A73">
          <w:rPr>
            <w:lang w:val="en-GB"/>
            <w:rPrChange w:id="1992" w:author="Mathias Fuchs" w:date="2020-07-01T16:45:00Z">
              <w:rPr/>
            </w:rPrChange>
          </w:rPr>
          <w:t>hen</w:t>
        </w:r>
        <w:r w:rsidR="00661035" w:rsidRPr="00661035">
          <w:rPr>
            <w:lang w:val="en-GB"/>
            <w:rPrChange w:id="1993" w:author="Mathias Fuchs" w:date="2020-06-30T16:35:00Z">
              <w:rPr/>
            </w:rPrChange>
          </w:rPr>
          <w:t>ever</w:t>
        </w:r>
        <w:r w:rsidR="00661035" w:rsidRPr="00AD7A73">
          <w:rPr>
            <w:lang w:val="en-GB"/>
            <w:rPrChange w:id="1994" w:author="Mathias Fuchs" w:date="2020-07-01T16:45:00Z">
              <w:rPr/>
            </w:rPrChange>
          </w:rPr>
          <w:t xml:space="preserve"> </w:t>
        </w:r>
      </w:ins>
      <w:r w:rsidRPr="00AD7A73">
        <w:rPr>
          <w:lang w:val="en-GB"/>
          <w:rPrChange w:id="1995" w:author="Mathias Fuchs" w:date="2020-07-01T16:45:00Z">
            <w:rPr/>
          </w:rPrChange>
        </w:rPr>
        <w:t xml:space="preserve">new features </w:t>
      </w:r>
      <w:del w:id="1996" w:author="Mathias Fuchs" w:date="2020-06-30T16:36:00Z">
        <w:r w:rsidRPr="00AD7A73" w:rsidDel="00661035">
          <w:rPr>
            <w:lang w:val="en-GB"/>
            <w:rPrChange w:id="1997" w:author="Mathias Fuchs" w:date="2020-07-01T16:45:00Z">
              <w:rPr/>
            </w:rPrChange>
          </w:rPr>
          <w:delText xml:space="preserve">would </w:delText>
        </w:r>
      </w:del>
      <w:r w:rsidRPr="00AD7A73">
        <w:rPr>
          <w:lang w:val="en-GB"/>
          <w:rPrChange w:id="1998" w:author="Mathias Fuchs" w:date="2020-07-01T16:45:00Z">
            <w:rPr/>
          </w:rPrChange>
        </w:rPr>
        <w:t xml:space="preserve">add </w:t>
      </w:r>
      <w:del w:id="1999" w:author="Mathias Fuchs" w:date="2020-06-30T16:35:00Z">
        <w:r w:rsidRPr="00AD7A73" w:rsidDel="00661035">
          <w:rPr>
            <w:lang w:val="en-GB"/>
            <w:rPrChange w:id="2000" w:author="Mathias Fuchs" w:date="2020-07-01T16:45:00Z">
              <w:rPr/>
            </w:rPrChange>
          </w:rPr>
          <w:delText xml:space="preserve">so much </w:delText>
        </w:r>
      </w:del>
      <w:ins w:id="2001" w:author="Mathias Fuchs" w:date="2020-06-30T16:36:00Z">
        <w:r w:rsidR="00661035" w:rsidRPr="00661035">
          <w:rPr>
            <w:lang w:val="en-GB"/>
            <w:rPrChange w:id="2002" w:author="Mathias Fuchs" w:date="2020-06-30T16:36:00Z">
              <w:rPr/>
            </w:rPrChange>
          </w:rPr>
          <w:t xml:space="preserve">significant </w:t>
        </w:r>
      </w:ins>
      <w:r w:rsidRPr="00AD7A73">
        <w:rPr>
          <w:lang w:val="en-GB"/>
          <w:rPrChange w:id="2003" w:author="Mathias Fuchs" w:date="2020-07-01T16:45:00Z">
            <w:rPr/>
          </w:rPrChange>
        </w:rPr>
        <w:t xml:space="preserve">new value to the users that it </w:t>
      </w:r>
      <w:del w:id="2004" w:author="Mathias Fuchs" w:date="2020-06-30T16:35:00Z">
        <w:r w:rsidRPr="00AD7A73" w:rsidDel="00661035">
          <w:rPr>
            <w:lang w:val="en-GB"/>
            <w:rPrChange w:id="2005" w:author="Mathias Fuchs" w:date="2020-07-01T16:45:00Z">
              <w:rPr/>
            </w:rPrChange>
          </w:rPr>
          <w:delText>is worth</w:delText>
        </w:r>
      </w:del>
      <w:ins w:id="2006" w:author="Mathias Fuchs" w:date="2020-06-30T16:35:00Z">
        <w:r w:rsidR="00661035" w:rsidRPr="00661035">
          <w:rPr>
            <w:lang w:val="en-GB"/>
            <w:rPrChange w:id="2007" w:author="Mathias Fuchs" w:date="2020-06-30T16:36:00Z">
              <w:rPr/>
            </w:rPrChange>
          </w:rPr>
          <w:t>justifies</w:t>
        </w:r>
      </w:ins>
      <w:r w:rsidRPr="00AD7A73">
        <w:rPr>
          <w:lang w:val="en-GB"/>
          <w:rPrChange w:id="2008" w:author="Mathias Fuchs" w:date="2020-07-01T16:45:00Z">
            <w:rPr/>
          </w:rPrChange>
        </w:rPr>
        <w:t xml:space="preserve"> the required validation efforts</w:t>
      </w:r>
      <w:ins w:id="2009" w:author="Mathias Fuchs" w:date="2020-06-30T16:36:00Z">
        <w:r w:rsidR="00661035" w:rsidRPr="00661035">
          <w:rPr>
            <w:lang w:val="en-GB"/>
            <w:rPrChange w:id="2010" w:author="Mathias Fuchs" w:date="2020-06-30T16:36:00Z">
              <w:rPr/>
            </w:rPrChange>
          </w:rPr>
          <w:t>.</w:t>
        </w:r>
      </w:ins>
      <w:del w:id="2011" w:author="Mathias Fuchs" w:date="2020-06-30T16:36:00Z">
        <w:r w:rsidR="00635BB9" w:rsidRPr="00AD7A73" w:rsidDel="00661035">
          <w:rPr>
            <w:lang w:val="en-GB"/>
            <w:rPrChange w:id="2012" w:author="Mathias Fuchs" w:date="2020-07-01T16:45:00Z">
              <w:rPr/>
            </w:rPrChange>
          </w:rPr>
          <w:delText xml:space="preserve"> of the new Scenarioo version and possibl</w:delText>
        </w:r>
        <w:r w:rsidR="0036491B" w:rsidRPr="00AD7A73" w:rsidDel="00661035">
          <w:rPr>
            <w:lang w:val="en-GB"/>
            <w:rPrChange w:id="2013" w:author="Mathias Fuchs" w:date="2020-07-01T16:45:00Z">
              <w:rPr/>
            </w:rPrChange>
          </w:rPr>
          <w:delText>y</w:delText>
        </w:r>
        <w:r w:rsidR="00635BB9" w:rsidRPr="00AD7A73" w:rsidDel="00661035">
          <w:rPr>
            <w:lang w:val="en-GB"/>
            <w:rPrChange w:id="2014" w:author="Mathias Fuchs" w:date="2020-07-01T16:45:00Z">
              <w:rPr/>
            </w:rPrChange>
          </w:rPr>
          <w:delText xml:space="preserve"> also the required changes in the cucumber-scenarioo plugin of the OQ Test App</w:delText>
        </w:r>
      </w:del>
      <w:r w:rsidRPr="00AD7A73">
        <w:rPr>
          <w:lang w:val="en-GB"/>
          <w:rPrChange w:id="2015" w:author="Mathias Fuchs" w:date="2020-07-01T16:45:00Z">
            <w:rPr/>
          </w:rPrChange>
        </w:rPr>
        <w:t>.</w:t>
      </w:r>
      <w:ins w:id="2016" w:author="Mathias Fuchs" w:date="2020-07-02T15:04:00Z">
        <w:r w:rsidR="00243943">
          <w:rPr>
            <w:lang w:val="en-GB"/>
          </w:rPr>
          <w:t xml:space="preserve"> </w:t>
        </w:r>
      </w:ins>
    </w:p>
    <w:p w14:paraId="196FFD8A" w14:textId="0C23EAE1" w:rsidR="00C34A08" w:rsidRPr="00AD7A73" w:rsidRDefault="00C34A08" w:rsidP="00AB6448">
      <w:pPr>
        <w:rPr>
          <w:lang w:val="en-GB"/>
          <w:rPrChange w:id="2017" w:author="Mathias Fuchs" w:date="2020-07-01T16:45:00Z">
            <w:rPr/>
          </w:rPrChange>
        </w:rPr>
      </w:pPr>
      <w:r w:rsidRPr="00AD7A73">
        <w:rPr>
          <w:lang w:val="en-GB"/>
          <w:rPrChange w:id="2018" w:author="Mathias Fuchs" w:date="2020-07-01T16:45:00Z">
            <w:rPr/>
          </w:rPrChange>
        </w:rPr>
        <w:t>The situation of the OQ Test App is a bit different compare</w:t>
      </w:r>
      <w:ins w:id="2019" w:author="Mathias Fuchs" w:date="2020-06-30T16:36:00Z">
        <w:r w:rsidR="00661035" w:rsidRPr="00661035">
          <w:rPr>
            <w:lang w:val="en-GB"/>
            <w:rPrChange w:id="2020" w:author="Mathias Fuchs" w:date="2020-06-30T16:36:00Z">
              <w:rPr/>
            </w:rPrChange>
          </w:rPr>
          <w:t>d</w:t>
        </w:r>
      </w:ins>
      <w:r w:rsidRPr="00AD7A73">
        <w:rPr>
          <w:lang w:val="en-GB"/>
          <w:rPrChange w:id="2021" w:author="Mathias Fuchs" w:date="2020-07-01T16:45:00Z">
            <w:rPr/>
          </w:rPrChange>
        </w:rPr>
        <w:t xml:space="preserve"> to the situation for Scenarioo: For each new OQ of the JBA</w:t>
      </w:r>
      <w:r w:rsidR="00B55E3B" w:rsidRPr="00AD7A73">
        <w:rPr>
          <w:lang w:val="en-GB"/>
          <w:rPrChange w:id="2022" w:author="Mathias Fuchs" w:date="2020-07-01T16:45:00Z">
            <w:rPr/>
          </w:rPrChange>
        </w:rPr>
        <w:t>,</w:t>
      </w:r>
      <w:r w:rsidRPr="00AD7A73">
        <w:rPr>
          <w:lang w:val="en-GB"/>
          <w:rPrChange w:id="2023" w:author="Mathias Fuchs" w:date="2020-07-01T16:45:00Z">
            <w:rPr/>
          </w:rPrChange>
        </w:rPr>
        <w:t xml:space="preserve"> changes in the feature files, and more importantly in the glue code, </w:t>
      </w:r>
      <w:r w:rsidR="00B55E3B" w:rsidRPr="00AD7A73">
        <w:rPr>
          <w:lang w:val="en-GB"/>
          <w:rPrChange w:id="2024" w:author="Mathias Fuchs" w:date="2020-07-01T16:45:00Z">
            <w:rPr/>
          </w:rPrChange>
        </w:rPr>
        <w:t>become</w:t>
      </w:r>
      <w:r w:rsidRPr="00AD7A73">
        <w:rPr>
          <w:lang w:val="en-GB"/>
          <w:rPrChange w:id="2025" w:author="Mathias Fuchs" w:date="2020-07-01T16:45:00Z">
            <w:rPr/>
          </w:rPrChange>
        </w:rPr>
        <w:t xml:space="preserve"> necessary</w:t>
      </w:r>
      <w:r w:rsidR="00B55E3B" w:rsidRPr="00AD7A73">
        <w:rPr>
          <w:lang w:val="en-GB"/>
          <w:rPrChange w:id="2026" w:author="Mathias Fuchs" w:date="2020-07-01T16:45:00Z">
            <w:rPr/>
          </w:rPrChange>
        </w:rPr>
        <w:t xml:space="preserve">. This means </w:t>
      </w:r>
      <w:del w:id="2027" w:author="Mathias Fuchs" w:date="2020-06-30T16:37:00Z">
        <w:r w:rsidR="00B55E3B" w:rsidRPr="00AD7A73" w:rsidDel="00661035">
          <w:rPr>
            <w:lang w:val="en-GB"/>
            <w:rPrChange w:id="2028" w:author="Mathias Fuchs" w:date="2020-07-01T16:45:00Z">
              <w:rPr/>
            </w:rPrChange>
          </w:rPr>
          <w:delText xml:space="preserve">in its consequence </w:delText>
        </w:r>
      </w:del>
      <w:r w:rsidR="00B55E3B" w:rsidRPr="00AD7A73">
        <w:rPr>
          <w:lang w:val="en-GB"/>
          <w:rPrChange w:id="2029" w:author="Mathias Fuchs" w:date="2020-07-01T16:45:00Z">
            <w:rPr/>
          </w:rPrChange>
        </w:rPr>
        <w:t>that</w:t>
      </w:r>
      <w:r w:rsidRPr="00AD7A73">
        <w:rPr>
          <w:lang w:val="en-GB"/>
          <w:rPrChange w:id="2030" w:author="Mathias Fuchs" w:date="2020-07-01T16:45:00Z">
            <w:rPr/>
          </w:rPrChange>
        </w:rPr>
        <w:t xml:space="preserve"> </w:t>
      </w:r>
      <w:commentRangeStart w:id="2031"/>
      <w:r w:rsidRPr="00AD7A73">
        <w:rPr>
          <w:lang w:val="en-GB"/>
          <w:rPrChange w:id="2032" w:author="Mathias Fuchs" w:date="2020-07-01T16:45:00Z">
            <w:rPr/>
          </w:rPrChange>
        </w:rPr>
        <w:t xml:space="preserve">for each </w:t>
      </w:r>
      <w:r w:rsidR="00B55E3B" w:rsidRPr="00AD7A73">
        <w:rPr>
          <w:lang w:val="en-GB"/>
          <w:rPrChange w:id="2033" w:author="Mathias Fuchs" w:date="2020-07-01T16:45:00Z">
            <w:rPr/>
          </w:rPrChange>
        </w:rPr>
        <w:t>OQ the OQ Test App would need to be re-validated</w:t>
      </w:r>
      <w:r w:rsidR="00247620" w:rsidRPr="00AD7A73">
        <w:rPr>
          <w:lang w:val="en-GB"/>
          <w:rPrChange w:id="2034" w:author="Mathias Fuchs" w:date="2020-07-01T16:45:00Z">
            <w:rPr/>
          </w:rPrChange>
        </w:rPr>
        <w:t xml:space="preserve"> as the Glue Code is part of the OQ Test App source code</w:t>
      </w:r>
      <w:r w:rsidR="00B55E3B" w:rsidRPr="00AD7A73">
        <w:rPr>
          <w:lang w:val="en-GB"/>
          <w:rPrChange w:id="2035" w:author="Mathias Fuchs" w:date="2020-07-01T16:45:00Z">
            <w:rPr/>
          </w:rPrChange>
        </w:rPr>
        <w:t>.</w:t>
      </w:r>
      <w:commentRangeEnd w:id="2031"/>
      <w:r w:rsidR="00661035">
        <w:rPr>
          <w:rStyle w:val="CommentReference"/>
        </w:rPr>
        <w:commentReference w:id="2031"/>
      </w:r>
      <w:r w:rsidR="00B55E3B" w:rsidRPr="00AD7A73">
        <w:rPr>
          <w:lang w:val="en-GB"/>
          <w:rPrChange w:id="2036" w:author="Mathias Fuchs" w:date="2020-07-01T16:45:00Z">
            <w:rPr/>
          </w:rPrChange>
        </w:rPr>
        <w:t xml:space="preserve"> </w:t>
      </w:r>
      <w:commentRangeStart w:id="2037"/>
      <w:commentRangeStart w:id="2038"/>
      <w:r w:rsidR="00B55E3B" w:rsidRPr="00AD7A73">
        <w:rPr>
          <w:lang w:val="en-GB"/>
          <w:rPrChange w:id="2039" w:author="Mathias Fuchs" w:date="2020-07-01T16:45:00Z">
            <w:rPr/>
          </w:rPrChange>
        </w:rPr>
        <w:t xml:space="preserve">Taking into </w:t>
      </w:r>
      <w:r w:rsidR="00247620" w:rsidRPr="00AD7A73">
        <w:rPr>
          <w:lang w:val="en-GB"/>
          <w:rPrChange w:id="2040" w:author="Mathias Fuchs" w:date="2020-07-01T16:45:00Z">
            <w:rPr/>
          </w:rPrChange>
        </w:rPr>
        <w:t>account</w:t>
      </w:r>
      <w:r w:rsidR="00B55E3B" w:rsidRPr="00AD7A73">
        <w:rPr>
          <w:lang w:val="en-GB"/>
          <w:rPrChange w:id="2041" w:author="Mathias Fuchs" w:date="2020-07-01T16:45:00Z">
            <w:rPr/>
          </w:rPrChange>
        </w:rPr>
        <w:t>, that the OQ Test App is a GAMP5 category 5 software, this would lead to considerable validation efforts</w:t>
      </w:r>
      <w:r w:rsidR="00141C26" w:rsidRPr="00AD7A73">
        <w:rPr>
          <w:lang w:val="en-GB"/>
          <w:rPrChange w:id="2042" w:author="Mathias Fuchs" w:date="2020-07-01T16:45:00Z">
            <w:rPr/>
          </w:rPrChange>
        </w:rPr>
        <w:t xml:space="preserve"> for which it is not sure, that they could be justified by the expected gain of</w:t>
      </w:r>
      <w:r w:rsidR="00247620" w:rsidRPr="00AD7A73">
        <w:rPr>
          <w:lang w:val="en-GB"/>
          <w:rPrChange w:id="2043" w:author="Mathias Fuchs" w:date="2020-07-01T16:45:00Z">
            <w:rPr/>
          </w:rPrChange>
        </w:rPr>
        <w:t xml:space="preserve"> reduced</w:t>
      </w:r>
      <w:r w:rsidR="00141C26" w:rsidRPr="00AD7A73">
        <w:rPr>
          <w:lang w:val="en-GB"/>
          <w:rPrChange w:id="2044" w:author="Mathias Fuchs" w:date="2020-07-01T16:45:00Z">
            <w:rPr/>
          </w:rPrChange>
        </w:rPr>
        <w:t xml:space="preserve"> effort due to the OQ automation.</w:t>
      </w:r>
      <w:r w:rsidR="00B55E3B" w:rsidRPr="00AD7A73">
        <w:rPr>
          <w:lang w:val="en-GB"/>
          <w:rPrChange w:id="2045" w:author="Mathias Fuchs" w:date="2020-07-01T16:45:00Z">
            <w:rPr/>
          </w:rPrChange>
        </w:rPr>
        <w:t xml:space="preserve"> </w:t>
      </w:r>
      <w:commentRangeEnd w:id="2037"/>
      <w:r w:rsidR="00661035">
        <w:rPr>
          <w:rStyle w:val="CommentReference"/>
        </w:rPr>
        <w:commentReference w:id="2037"/>
      </w:r>
      <w:commentRangeEnd w:id="2038"/>
      <w:r w:rsidR="00243943">
        <w:rPr>
          <w:rStyle w:val="CommentReference"/>
        </w:rPr>
        <w:commentReference w:id="2038"/>
      </w:r>
    </w:p>
    <w:p w14:paraId="3843D868" w14:textId="77777777" w:rsidR="00243943" w:rsidRDefault="00E56934" w:rsidP="00AB6448">
      <w:pPr>
        <w:rPr>
          <w:ins w:id="2046" w:author="Mathias Fuchs" w:date="2020-07-02T15:09:00Z"/>
          <w:lang w:val="en-GB"/>
        </w:rPr>
      </w:pPr>
      <w:commentRangeStart w:id="2047"/>
      <w:r w:rsidRPr="00AD7A73">
        <w:rPr>
          <w:lang w:val="en-GB"/>
          <w:rPrChange w:id="2048" w:author="Mathias Fuchs" w:date="2020-07-01T16:45:00Z">
            <w:rPr/>
          </w:rPrChange>
        </w:rPr>
        <w:t xml:space="preserve">A possible solution to that could be to </w:t>
      </w:r>
      <w:r w:rsidR="00632322" w:rsidRPr="00AD7A73">
        <w:rPr>
          <w:lang w:val="en-GB"/>
          <w:rPrChange w:id="2049" w:author="Mathias Fuchs" w:date="2020-07-01T16:45:00Z">
            <w:rPr/>
          </w:rPrChange>
        </w:rPr>
        <w:t>‘</w:t>
      </w:r>
      <w:r w:rsidRPr="00AD7A73">
        <w:rPr>
          <w:lang w:val="en-GB"/>
          <w:rPrChange w:id="2050" w:author="Mathias Fuchs" w:date="2020-07-01T16:45:00Z">
            <w:rPr/>
          </w:rPrChange>
        </w:rPr>
        <w:t>outsource</w:t>
      </w:r>
      <w:r w:rsidR="00632322" w:rsidRPr="00AD7A73">
        <w:rPr>
          <w:lang w:val="en-GB"/>
          <w:rPrChange w:id="2051" w:author="Mathias Fuchs" w:date="2020-07-01T16:45:00Z">
            <w:rPr/>
          </w:rPrChange>
        </w:rPr>
        <w:t>’</w:t>
      </w:r>
      <w:r w:rsidRPr="00AD7A73">
        <w:rPr>
          <w:lang w:val="en-GB"/>
          <w:rPrChange w:id="2052" w:author="Mathias Fuchs" w:date="2020-07-01T16:45:00Z">
            <w:rPr/>
          </w:rPrChange>
        </w:rPr>
        <w:t xml:space="preserve"> the glue code from the rest of the OQ Test App and to concentrate the validation of the OQ Test App on the remaining component, as they are the stable core of the application. </w:t>
      </w:r>
      <w:commentRangeEnd w:id="2047"/>
      <w:r w:rsidR="00661035">
        <w:rPr>
          <w:rStyle w:val="CommentReference"/>
        </w:rPr>
        <w:commentReference w:id="2047"/>
      </w:r>
      <w:r w:rsidRPr="00AD7A73">
        <w:rPr>
          <w:lang w:val="en-GB"/>
          <w:rPrChange w:id="2053" w:author="Mathias Fuchs" w:date="2020-07-01T16:45:00Z">
            <w:rPr/>
          </w:rPrChange>
        </w:rPr>
        <w:t xml:space="preserve">This has </w:t>
      </w:r>
      <w:r w:rsidR="00DA3192" w:rsidRPr="00AD7A73">
        <w:rPr>
          <w:lang w:val="en-GB"/>
          <w:rPrChange w:id="2054" w:author="Mathias Fuchs" w:date="2020-07-01T16:45:00Z">
            <w:rPr/>
          </w:rPrChange>
        </w:rPr>
        <w:t>three</w:t>
      </w:r>
      <w:r w:rsidRPr="00AD7A73">
        <w:rPr>
          <w:lang w:val="en-GB"/>
          <w:rPrChange w:id="2055" w:author="Mathias Fuchs" w:date="2020-07-01T16:45:00Z">
            <w:rPr/>
          </w:rPrChange>
        </w:rPr>
        <w:t xml:space="preserve"> consequences: </w:t>
      </w:r>
    </w:p>
    <w:p w14:paraId="7EBA3C20" w14:textId="77777777" w:rsidR="00243943" w:rsidRDefault="00E56934">
      <w:pPr>
        <w:pStyle w:val="ListParagraph"/>
        <w:numPr>
          <w:ilvl w:val="0"/>
          <w:numId w:val="26"/>
        </w:numPr>
        <w:rPr>
          <w:ins w:id="2056" w:author="Mathias Fuchs" w:date="2020-07-02T15:09:00Z"/>
          <w:lang w:val="en-GB"/>
        </w:rPr>
        <w:pPrChange w:id="2057" w:author="Mathias Fuchs" w:date="2020-07-02T15:09:00Z">
          <w:pPr/>
        </w:pPrChange>
      </w:pPr>
      <w:commentRangeStart w:id="2058"/>
      <w:r w:rsidRPr="00243943">
        <w:rPr>
          <w:lang w:val="en-GB"/>
          <w:rPrChange w:id="2059" w:author="Mathias Fuchs" w:date="2020-07-02T15:09:00Z">
            <w:rPr/>
          </w:rPrChange>
        </w:rPr>
        <w:t xml:space="preserve">The remaining OQ Test App core consists on category 1 components, which are considered to be reliable and the cucumber-scenarioo plugin on which the validation efforts would need to be concentrated on. </w:t>
      </w:r>
    </w:p>
    <w:p w14:paraId="642A9D9D" w14:textId="77777777" w:rsidR="00243943" w:rsidRDefault="00E56934">
      <w:pPr>
        <w:pStyle w:val="ListParagraph"/>
        <w:numPr>
          <w:ilvl w:val="0"/>
          <w:numId w:val="26"/>
        </w:numPr>
        <w:rPr>
          <w:ins w:id="2060" w:author="Mathias Fuchs" w:date="2020-07-02T15:09:00Z"/>
          <w:lang w:val="en-GB"/>
        </w:rPr>
        <w:pPrChange w:id="2061" w:author="Mathias Fuchs" w:date="2020-07-02T15:09:00Z">
          <w:pPr/>
        </w:pPrChange>
      </w:pPr>
      <w:r w:rsidRPr="00243943">
        <w:rPr>
          <w:lang w:val="en-GB"/>
          <w:rPrChange w:id="2062" w:author="Mathias Fuchs" w:date="2020-07-02T15:09:00Z">
            <w:rPr/>
          </w:rPrChange>
        </w:rPr>
        <w:t>The second consequence is that the OQ Test App would need an additional functionality consisting of importing the feature file and the glue code</w:t>
      </w:r>
      <w:r w:rsidR="00DA3192" w:rsidRPr="00243943">
        <w:rPr>
          <w:lang w:val="en-GB"/>
          <w:rPrChange w:id="2063" w:author="Mathias Fuchs" w:date="2020-07-02T15:09:00Z">
            <w:rPr/>
          </w:rPrChange>
        </w:rPr>
        <w:t>,</w:t>
      </w:r>
      <w:r w:rsidRPr="00243943">
        <w:rPr>
          <w:lang w:val="en-GB"/>
          <w:rPrChange w:id="2064" w:author="Mathias Fuchs" w:date="2020-07-02T15:09:00Z">
            <w:rPr/>
          </w:rPrChange>
        </w:rPr>
        <w:t xml:space="preserve"> thereby compiling and integrating the glue code into the OQ Test App. It can be </w:t>
      </w:r>
      <w:r w:rsidR="00DA3192" w:rsidRPr="00243943">
        <w:rPr>
          <w:lang w:val="en-GB"/>
          <w:rPrChange w:id="2065" w:author="Mathias Fuchs" w:date="2020-07-02T15:09:00Z">
            <w:rPr/>
          </w:rPrChange>
        </w:rPr>
        <w:t>assumed</w:t>
      </w:r>
      <w:r w:rsidRPr="00243943">
        <w:rPr>
          <w:lang w:val="en-GB"/>
          <w:rPrChange w:id="2066" w:author="Mathias Fuchs" w:date="2020-07-02T15:09:00Z">
            <w:rPr/>
          </w:rPrChange>
        </w:rPr>
        <w:t xml:space="preserve">, that there is no real risk coming from </w:t>
      </w:r>
      <w:r w:rsidRPr="00243943">
        <w:rPr>
          <w:lang w:val="en-GB"/>
          <w:rPrChange w:id="2067" w:author="Mathias Fuchs" w:date="2020-07-02T15:09:00Z">
            <w:rPr/>
          </w:rPrChange>
        </w:rPr>
        <w:lastRenderedPageBreak/>
        <w:t>this new functionality, as</w:t>
      </w:r>
      <w:r w:rsidR="00DA3192" w:rsidRPr="00243943">
        <w:rPr>
          <w:lang w:val="en-GB"/>
          <w:rPrChange w:id="2068" w:author="Mathias Fuchs" w:date="2020-07-02T15:09:00Z">
            <w:rPr/>
          </w:rPrChange>
        </w:rPr>
        <w:t xml:space="preserve"> in case of a bug, the OQ Test App would rather run into an error state than giving wrong test results.</w:t>
      </w:r>
      <w:r w:rsidR="00591F3C" w:rsidRPr="00243943">
        <w:rPr>
          <w:lang w:val="en-GB"/>
          <w:rPrChange w:id="2069" w:author="Mathias Fuchs" w:date="2020-07-02T15:09:00Z">
            <w:rPr/>
          </w:rPrChange>
        </w:rPr>
        <w:t xml:space="preserve"> </w:t>
      </w:r>
    </w:p>
    <w:p w14:paraId="23015130" w14:textId="1E0FEE03" w:rsidR="00E56934" w:rsidRPr="00243943" w:rsidRDefault="00591F3C">
      <w:pPr>
        <w:pStyle w:val="ListParagraph"/>
        <w:numPr>
          <w:ilvl w:val="0"/>
          <w:numId w:val="26"/>
        </w:numPr>
        <w:rPr>
          <w:lang w:val="en-GB"/>
          <w:rPrChange w:id="2070" w:author="Mathias Fuchs" w:date="2020-07-02T15:09:00Z">
            <w:rPr/>
          </w:rPrChange>
        </w:rPr>
        <w:pPrChange w:id="2071" w:author="Mathias Fuchs" w:date="2020-07-02T15:09:00Z">
          <w:pPr/>
        </w:pPrChange>
      </w:pPr>
      <w:r w:rsidRPr="00243943">
        <w:rPr>
          <w:lang w:val="en-GB"/>
          <w:rPrChange w:id="2072" w:author="Mathias Fuchs" w:date="2020-07-02T15:09:00Z">
            <w:rPr/>
          </w:rPrChange>
        </w:rPr>
        <w:t>The third consequence is, that the correctness of the glue code needs to be verified in a different way than it would be done for software validation as it is not a software but just a file with code.</w:t>
      </w:r>
      <w:commentRangeEnd w:id="2058"/>
      <w:r w:rsidR="00661035">
        <w:rPr>
          <w:rStyle w:val="CommentReference"/>
        </w:rPr>
        <w:commentReference w:id="2058"/>
      </w:r>
    </w:p>
    <w:p w14:paraId="1094D2B9" w14:textId="5846B2D2" w:rsidR="00591F3C" w:rsidRPr="00AD7A73" w:rsidRDefault="00591F3C" w:rsidP="00AB6448">
      <w:pPr>
        <w:rPr>
          <w:lang w:val="en-GB"/>
          <w:rPrChange w:id="2073" w:author="Mathias Fuchs" w:date="2020-07-01T16:45:00Z">
            <w:rPr/>
          </w:rPrChange>
        </w:rPr>
      </w:pPr>
      <w:r w:rsidRPr="00AD7A73">
        <w:rPr>
          <w:lang w:val="en-GB"/>
          <w:rPrChange w:id="2074" w:author="Mathias Fuchs" w:date="2020-07-01T16:43:00Z">
            <w:rPr/>
          </w:rPrChange>
        </w:rPr>
        <w:t xml:space="preserve">For the further course of this project, it will be assumed in respect of the prototype, that the above described validation concept of the OQ Test App core </w:t>
      </w:r>
      <w:del w:id="2075" w:author="Mathias Fuchs" w:date="2020-06-30T16:42:00Z">
        <w:r w:rsidRPr="00AD7A73" w:rsidDel="00661035">
          <w:rPr>
            <w:lang w:val="en-GB"/>
            <w:rPrChange w:id="2076" w:author="Mathias Fuchs" w:date="2020-07-01T16:43:00Z">
              <w:rPr/>
            </w:rPrChange>
          </w:rPr>
          <w:delText xml:space="preserve">would </w:delText>
        </w:r>
      </w:del>
      <w:ins w:id="2077" w:author="Mathias Fuchs" w:date="2020-06-30T16:42:00Z">
        <w:r w:rsidR="00661035" w:rsidRPr="00661035">
          <w:rPr>
            <w:lang w:val="en-GB"/>
            <w:rPrChange w:id="2078" w:author="Mathias Fuchs" w:date="2020-06-30T16:43:00Z">
              <w:rPr/>
            </w:rPrChange>
          </w:rPr>
          <w:t>will</w:t>
        </w:r>
        <w:r w:rsidR="00661035" w:rsidRPr="00AD7A73">
          <w:rPr>
            <w:lang w:val="en-GB"/>
            <w:rPrChange w:id="2079" w:author="Mathias Fuchs" w:date="2020-07-01T16:43:00Z">
              <w:rPr/>
            </w:rPrChange>
          </w:rPr>
          <w:t xml:space="preserve"> </w:t>
        </w:r>
      </w:ins>
      <w:r w:rsidRPr="00AD7A73">
        <w:rPr>
          <w:lang w:val="en-GB"/>
          <w:rPrChange w:id="2080" w:author="Mathias Fuchs" w:date="2020-07-01T16:43:00Z">
            <w:rPr/>
          </w:rPrChange>
        </w:rPr>
        <w:t xml:space="preserve">be followed, even though </w:t>
      </w:r>
      <w:del w:id="2081" w:author="Mathias Fuchs" w:date="2020-06-30T16:43:00Z">
        <w:r w:rsidRPr="00AD7A73" w:rsidDel="00661035">
          <w:rPr>
            <w:lang w:val="en-GB"/>
            <w:rPrChange w:id="2082" w:author="Mathias Fuchs" w:date="2020-07-01T16:43:00Z">
              <w:rPr/>
            </w:rPrChange>
          </w:rPr>
          <w:delText xml:space="preserve">if </w:delText>
        </w:r>
      </w:del>
      <w:r w:rsidRPr="00AD7A73">
        <w:rPr>
          <w:lang w:val="en-GB"/>
          <w:rPrChange w:id="2083" w:author="Mathias Fuchs" w:date="2020-07-01T16:43:00Z">
            <w:rPr/>
          </w:rPrChange>
        </w:rPr>
        <w:t xml:space="preserve">for the prototype the glue code was directly build into the OQ Test App. </w:t>
      </w:r>
      <w:del w:id="2084" w:author="Mathias Fuchs" w:date="2020-06-30T16:43:00Z">
        <w:r w:rsidRPr="00AD7A73" w:rsidDel="00661035">
          <w:rPr>
            <w:lang w:val="en-GB"/>
            <w:rPrChange w:id="2085" w:author="Mathias Fuchs" w:date="2020-07-01T16:43:00Z">
              <w:rPr/>
            </w:rPrChange>
          </w:rPr>
          <w:delText xml:space="preserve">But the </w:delText>
        </w:r>
      </w:del>
      <w:ins w:id="2086" w:author="Mathias Fuchs" w:date="2020-06-30T16:43:00Z">
        <w:r w:rsidR="00661035" w:rsidRPr="00661035">
          <w:rPr>
            <w:lang w:val="en-GB"/>
            <w:rPrChange w:id="2087" w:author="Mathias Fuchs" w:date="2020-06-30T16:44:00Z">
              <w:rPr/>
            </w:rPrChange>
          </w:rPr>
          <w:t>T</w:t>
        </w:r>
        <w:r w:rsidR="00661035" w:rsidRPr="00AD7A73">
          <w:rPr>
            <w:lang w:val="en-GB"/>
            <w:rPrChange w:id="2088" w:author="Mathias Fuchs" w:date="2020-07-01T16:45:00Z">
              <w:rPr/>
            </w:rPrChange>
          </w:rPr>
          <w:t xml:space="preserve">he </w:t>
        </w:r>
      </w:ins>
      <w:r w:rsidRPr="00AD7A73">
        <w:rPr>
          <w:lang w:val="en-GB"/>
          <w:rPrChange w:id="2089" w:author="Mathias Fuchs" w:date="2020-07-01T16:45:00Z">
            <w:rPr/>
          </w:rPrChange>
        </w:rPr>
        <w:t xml:space="preserve">glue code verification process was developed, as if the glue code </w:t>
      </w:r>
      <w:del w:id="2090" w:author="Mathias Fuchs" w:date="2020-06-30T16:44:00Z">
        <w:r w:rsidRPr="00AD7A73" w:rsidDel="00661035">
          <w:rPr>
            <w:lang w:val="en-GB"/>
            <w:rPrChange w:id="2091" w:author="Mathias Fuchs" w:date="2020-07-01T16:45:00Z">
              <w:rPr/>
            </w:rPrChange>
          </w:rPr>
          <w:delText>would need to be</w:delText>
        </w:r>
      </w:del>
      <w:ins w:id="2092" w:author="Mathias Fuchs" w:date="2020-06-30T16:44:00Z">
        <w:r w:rsidR="00661035" w:rsidRPr="00661035">
          <w:rPr>
            <w:lang w:val="en-GB"/>
            <w:rPrChange w:id="2093" w:author="Mathias Fuchs" w:date="2020-06-30T16:44:00Z">
              <w:rPr/>
            </w:rPrChange>
          </w:rPr>
          <w:t>was</w:t>
        </w:r>
      </w:ins>
      <w:r w:rsidRPr="00AD7A73">
        <w:rPr>
          <w:lang w:val="en-GB"/>
          <w:rPrChange w:id="2094" w:author="Mathias Fuchs" w:date="2020-07-01T16:45:00Z">
            <w:rPr/>
          </w:rPrChange>
        </w:rPr>
        <w:t xml:space="preserve"> imported into the validated and deployed OQ Test App core.</w:t>
      </w:r>
    </w:p>
    <w:p w14:paraId="34AAD4FD" w14:textId="0310F9EB" w:rsidR="00591F3C" w:rsidRPr="00AD7A73" w:rsidRDefault="00D90892" w:rsidP="00AB6448">
      <w:pPr>
        <w:rPr>
          <w:lang w:val="en-GB"/>
          <w:rPrChange w:id="2095" w:author="Mathias Fuchs" w:date="2020-07-01T16:45:00Z">
            <w:rPr/>
          </w:rPrChange>
        </w:rPr>
      </w:pPr>
      <w:r w:rsidRPr="00AD7A73">
        <w:rPr>
          <w:lang w:val="en-GB"/>
          <w:rPrChange w:id="2096" w:author="Mathias Fuchs" w:date="2020-07-01T16:45:00Z">
            <w:rPr/>
          </w:rPrChange>
        </w:rPr>
        <w:t>The rationale</w:t>
      </w:r>
      <w:r w:rsidR="00591F3C" w:rsidRPr="00AD7A73">
        <w:rPr>
          <w:lang w:val="en-GB"/>
          <w:rPrChange w:id="2097" w:author="Mathias Fuchs" w:date="2020-07-01T16:45:00Z">
            <w:rPr/>
          </w:rPrChange>
        </w:rPr>
        <w:t xml:space="preserve"> </w:t>
      </w:r>
      <w:r w:rsidRPr="00AD7A73">
        <w:rPr>
          <w:lang w:val="en-GB"/>
          <w:rPrChange w:id="2098" w:author="Mathias Fuchs" w:date="2020-07-01T16:45:00Z">
            <w:rPr/>
          </w:rPrChange>
        </w:rPr>
        <w:t xml:space="preserve">that was </w:t>
      </w:r>
      <w:r w:rsidR="00591F3C" w:rsidRPr="00AD7A73">
        <w:rPr>
          <w:lang w:val="en-GB"/>
          <w:rPrChange w:id="2099" w:author="Mathias Fuchs" w:date="2020-07-01T16:45:00Z">
            <w:rPr/>
          </w:rPrChange>
        </w:rPr>
        <w:t>developed in order to allow the glue code verification</w:t>
      </w:r>
      <w:r w:rsidRPr="00AD7A73">
        <w:rPr>
          <w:lang w:val="en-GB"/>
          <w:rPrChange w:id="2100" w:author="Mathias Fuchs" w:date="2020-07-01T16:45:00Z">
            <w:rPr/>
          </w:rPrChange>
        </w:rPr>
        <w:t xml:space="preserve"> is summarised in </w:t>
      </w:r>
      <w:r w:rsidRPr="00AD7A73">
        <w:rPr>
          <w:highlight w:val="yellow"/>
          <w:lang w:val="en-GB"/>
          <w:rPrChange w:id="2101" w:author="Mathias Fuchs" w:date="2020-07-01T16:45:00Z">
            <w:rPr>
              <w:highlight w:val="yellow"/>
            </w:rPr>
          </w:rPrChange>
        </w:rPr>
        <w:t>figure .....</w:t>
      </w:r>
      <w:r w:rsidRPr="00AD7A73">
        <w:rPr>
          <w:lang w:val="en-GB"/>
          <w:rPrChange w:id="2102" w:author="Mathias Fuchs" w:date="2020-07-01T16:45:00Z">
            <w:rPr/>
          </w:rPrChange>
        </w:rPr>
        <w:t xml:space="preserve"> :</w:t>
      </w:r>
    </w:p>
    <w:p w14:paraId="6F43D620" w14:textId="23A2C591" w:rsidR="00247620" w:rsidRDefault="00F3391E" w:rsidP="00AB6448">
      <w:r>
        <w:rPr>
          <w:noProof/>
          <w:lang w:eastAsia="de-CH"/>
        </w:rPr>
        <w:drawing>
          <wp:inline distT="0" distB="0" distL="0" distR="0" wp14:anchorId="005F2B36" wp14:editId="065A26EA">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6D665A2" w14:textId="4A05D9B5" w:rsidR="00140549" w:rsidRDefault="00140549" w:rsidP="00AB6448"/>
    <w:p w14:paraId="5D7DD722" w14:textId="0CFB11A7" w:rsidR="00140549" w:rsidRDefault="00140549" w:rsidP="00AB6448"/>
    <w:p w14:paraId="07E81646" w14:textId="47037296" w:rsidR="00361D28" w:rsidRPr="00AD7A73" w:rsidRDefault="00CC461D" w:rsidP="006F20AF">
      <w:pPr>
        <w:rPr>
          <w:lang w:val="en-GB"/>
          <w:rPrChange w:id="2103" w:author="Mathias Fuchs" w:date="2020-07-01T16:45:00Z">
            <w:rPr/>
          </w:rPrChange>
        </w:rPr>
      </w:pPr>
      <w:r w:rsidRPr="00AD7A73">
        <w:rPr>
          <w:lang w:val="en-GB"/>
          <w:rPrChange w:id="2104" w:author="Mathias Fuchs" w:date="2020-07-01T16:45:00Z">
            <w:rPr/>
          </w:rPrChange>
        </w:rPr>
        <w:t>The function and the intended use of the glue code is to control the web-client (i.e. the web-browser) of the JBA based on the feature files. Figuratively speaking, the glue code assumes the function of the tester in a manually performed OQ testing.</w:t>
      </w:r>
    </w:p>
    <w:p w14:paraId="42BD96B3" w14:textId="00CD4C91" w:rsidR="006F20AF" w:rsidRPr="00AD7A73" w:rsidRDefault="006F20AF" w:rsidP="006F20AF">
      <w:pPr>
        <w:rPr>
          <w:lang w:val="en-GB"/>
          <w:rPrChange w:id="2105" w:author="Mathias Fuchs" w:date="2020-07-01T16:45:00Z">
            <w:rPr/>
          </w:rPrChange>
        </w:rPr>
      </w:pPr>
      <w:del w:id="2106" w:author="Mathias Fuchs" w:date="2020-06-30T16:44:00Z">
        <w:r w:rsidRPr="00AD7A73" w:rsidDel="00661035">
          <w:rPr>
            <w:lang w:val="en-GB"/>
            <w:rPrChange w:id="2107" w:author="Mathias Fuchs" w:date="2020-07-01T16:43:00Z">
              <w:rPr/>
            </w:rPrChange>
          </w:rPr>
          <w:delText>In order to do so, t</w:delText>
        </w:r>
      </w:del>
      <w:ins w:id="2108" w:author="Mathias Fuchs" w:date="2020-06-30T16:44:00Z">
        <w:r w:rsidR="00661035" w:rsidRPr="006E6D95">
          <w:rPr>
            <w:lang w:val="en-GB"/>
            <w:rPrChange w:id="2109" w:author="Mathias Fuchs" w:date="2020-06-30T16:44:00Z">
              <w:rPr/>
            </w:rPrChange>
          </w:rPr>
          <w:t>T</w:t>
        </w:r>
      </w:ins>
      <w:r w:rsidRPr="00AD7A73">
        <w:rPr>
          <w:lang w:val="en-GB"/>
          <w:rPrChange w:id="2110" w:author="Mathias Fuchs" w:date="2020-07-01T16:43:00Z">
            <w:rPr/>
          </w:rPrChange>
        </w:rPr>
        <w:t xml:space="preserve">he glue code uses methods provided by Selenium which </w:t>
      </w:r>
      <w:del w:id="2111" w:author="Mathias Fuchs" w:date="2020-06-30T16:44:00Z">
        <w:r w:rsidRPr="00AD7A73" w:rsidDel="006E6D95">
          <w:rPr>
            <w:lang w:val="en-GB"/>
            <w:rPrChange w:id="2112" w:author="Mathias Fuchs" w:date="2020-07-01T16:43:00Z">
              <w:rPr/>
            </w:rPrChange>
          </w:rPr>
          <w:delText xml:space="preserve">in turns </w:delText>
        </w:r>
      </w:del>
      <w:r w:rsidRPr="00AD7A73">
        <w:rPr>
          <w:lang w:val="en-GB"/>
          <w:rPrChange w:id="2113" w:author="Mathias Fuchs" w:date="2020-07-01T16:43:00Z">
            <w:rPr/>
          </w:rPrChange>
        </w:rPr>
        <w:t xml:space="preserve">uses the web-driver corresponding to </w:t>
      </w:r>
      <w:commentRangeStart w:id="2114"/>
      <w:r w:rsidRPr="00AD7A73">
        <w:rPr>
          <w:lang w:val="en-GB"/>
          <w:rPrChange w:id="2115" w:author="Mathias Fuchs" w:date="2020-07-01T16:43:00Z">
            <w:rPr/>
          </w:rPrChange>
        </w:rPr>
        <w:t xml:space="preserve">the foreseen web browser. </w:t>
      </w:r>
      <w:r w:rsidRPr="00AD7A73">
        <w:rPr>
          <w:lang w:val="en-GB"/>
          <w:rPrChange w:id="2116" w:author="Mathias Fuchs" w:date="2020-07-01T16:45:00Z">
            <w:rPr/>
          </w:rPrChange>
        </w:rPr>
        <w:t xml:space="preserve">This makes it possible to control the JBA web-client like a tester would do but in an automated way, as for example: </w:t>
      </w:r>
      <w:commentRangeEnd w:id="2114"/>
      <w:r w:rsidR="006E6D95">
        <w:rPr>
          <w:rStyle w:val="CommentReference"/>
        </w:rPr>
        <w:commentReference w:id="2114"/>
      </w:r>
    </w:p>
    <w:p w14:paraId="7E4B35BA" w14:textId="04069F3A" w:rsidR="006F20AF" w:rsidRPr="00AD7A73" w:rsidRDefault="006F20AF" w:rsidP="009C718D">
      <w:pPr>
        <w:pStyle w:val="ListParagraph"/>
        <w:numPr>
          <w:ilvl w:val="0"/>
          <w:numId w:val="23"/>
        </w:numPr>
        <w:rPr>
          <w:lang w:val="en-GB"/>
          <w:rPrChange w:id="2117" w:author="Mathias Fuchs" w:date="2020-07-01T16:45:00Z">
            <w:rPr/>
          </w:rPrChange>
        </w:rPr>
      </w:pPr>
      <w:r w:rsidRPr="00AD7A73">
        <w:rPr>
          <w:lang w:val="en-GB"/>
          <w:rPrChange w:id="2118" w:author="Mathias Fuchs" w:date="2020-07-01T16:45:00Z">
            <w:rPr/>
          </w:rPrChange>
        </w:rPr>
        <w:t>Fields can be filled in with test data provided by the feature file.</w:t>
      </w:r>
    </w:p>
    <w:p w14:paraId="26592592" w14:textId="5974CC4C" w:rsidR="006F20AF" w:rsidRPr="006F20AF" w:rsidRDefault="006F20AF" w:rsidP="009C718D">
      <w:pPr>
        <w:pStyle w:val="ListParagraph"/>
        <w:numPr>
          <w:ilvl w:val="0"/>
          <w:numId w:val="23"/>
        </w:numPr>
      </w:pPr>
      <w:r w:rsidRPr="006F20AF">
        <w:t>Buttons can be clicked</w:t>
      </w:r>
    </w:p>
    <w:p w14:paraId="45031566" w14:textId="07F09638" w:rsidR="006F20AF" w:rsidRPr="00AD7A73" w:rsidRDefault="006F20AF" w:rsidP="009C718D">
      <w:pPr>
        <w:pStyle w:val="ListParagraph"/>
        <w:numPr>
          <w:ilvl w:val="0"/>
          <w:numId w:val="23"/>
        </w:numPr>
        <w:rPr>
          <w:lang w:val="en-GB"/>
          <w:rPrChange w:id="2119" w:author="Mathias Fuchs" w:date="2020-07-01T16:45:00Z">
            <w:rPr/>
          </w:rPrChange>
        </w:rPr>
      </w:pPr>
      <w:r w:rsidRPr="00AD7A73">
        <w:rPr>
          <w:lang w:val="en-GB"/>
          <w:rPrChange w:id="2120" w:author="Mathias Fuchs" w:date="2020-07-01T16:45:00Z">
            <w:rPr/>
          </w:rPrChange>
        </w:rPr>
        <w:t>Contents of a web page can be analysed</w:t>
      </w:r>
    </w:p>
    <w:p w14:paraId="2258CF36" w14:textId="5C3209B1" w:rsidR="006F20AF" w:rsidRPr="006F20AF" w:rsidRDefault="006F20AF" w:rsidP="009C718D">
      <w:pPr>
        <w:pStyle w:val="ListParagraph"/>
        <w:numPr>
          <w:ilvl w:val="0"/>
          <w:numId w:val="23"/>
        </w:numPr>
      </w:pPr>
      <w:r w:rsidRPr="006F20AF">
        <w:t>Screenshots can be taken</w:t>
      </w:r>
    </w:p>
    <w:p w14:paraId="427AC747" w14:textId="5930DEB1" w:rsidR="00AC5628" w:rsidRPr="00AD7A73" w:rsidRDefault="006F20AF" w:rsidP="006F20AF">
      <w:pPr>
        <w:rPr>
          <w:lang w:val="en-GB"/>
          <w:rPrChange w:id="2121" w:author="Mathias Fuchs" w:date="2020-07-01T16:45:00Z">
            <w:rPr/>
          </w:rPrChange>
        </w:rPr>
      </w:pPr>
      <w:r w:rsidRPr="00AD7A73">
        <w:rPr>
          <w:lang w:val="en-GB"/>
          <w:rPrChange w:id="2122" w:author="Mathias Fuchs" w:date="2020-07-01T16:45:00Z">
            <w:rPr/>
          </w:rPrChange>
        </w:rPr>
        <w:lastRenderedPageBreak/>
        <w:t xml:space="preserve">The tester is error prone </w:t>
      </w:r>
      <w:r w:rsidR="00847DC0" w:rsidRPr="00AD7A73">
        <w:rPr>
          <w:lang w:val="en-GB"/>
          <w:rPrChange w:id="2123" w:author="Mathias Fuchs" w:date="2020-07-01T16:45:00Z">
            <w:rPr/>
          </w:rPrChange>
        </w:rPr>
        <w:t>as it has also to be assumed for the not verified glue code</w:t>
      </w:r>
      <w:r w:rsidRPr="00AD7A73">
        <w:rPr>
          <w:lang w:val="en-GB"/>
          <w:rPrChange w:id="2124" w:author="Mathias Fuchs" w:date="2020-07-01T16:45:00Z">
            <w:rPr/>
          </w:rPrChange>
        </w:rPr>
        <w:t>. Therefore, the tester needs to take screenshots and write some descriptions as testing evidence</w:t>
      </w:r>
      <w:ins w:id="2125" w:author="Mathias Fuchs" w:date="2020-07-02T15:11:00Z">
        <w:r w:rsidR="00FA1C96">
          <w:rPr>
            <w:lang w:val="en-GB"/>
          </w:rPr>
          <w:t>.</w:t>
        </w:r>
      </w:ins>
      <w:r w:rsidRPr="00AD7A73">
        <w:rPr>
          <w:lang w:val="en-GB"/>
          <w:rPrChange w:id="2126" w:author="Mathias Fuchs" w:date="2020-07-01T16:45:00Z">
            <w:rPr/>
          </w:rPrChange>
        </w:rPr>
        <w:t xml:space="preserve"> </w:t>
      </w:r>
      <w:del w:id="2127" w:author="Mathias Fuchs" w:date="2020-07-02T15:11:00Z">
        <w:r w:rsidRPr="00AD7A73" w:rsidDel="00FA1C96">
          <w:rPr>
            <w:lang w:val="en-GB"/>
            <w:rPrChange w:id="2128" w:author="Mathias Fuchs" w:date="2020-07-01T16:45:00Z">
              <w:rPr/>
            </w:rPrChange>
          </w:rPr>
          <w:delText>so that d</w:delText>
        </w:r>
      </w:del>
      <w:ins w:id="2129" w:author="Mathias Fuchs" w:date="2020-07-02T15:11:00Z">
        <w:r w:rsidR="00FA1C96">
          <w:rPr>
            <w:lang w:val="en-GB"/>
          </w:rPr>
          <w:t>D</w:t>
        </w:r>
      </w:ins>
      <w:r w:rsidRPr="00AD7A73">
        <w:rPr>
          <w:lang w:val="en-GB"/>
          <w:rPrChange w:id="2130" w:author="Mathias Fuchs" w:date="2020-07-01T16:45:00Z">
            <w:rPr/>
          </w:rPrChange>
        </w:rPr>
        <w:t xml:space="preserve">uring the subsequent test review, the performed tests can be verified. This same method could also be used to verify the correct functioning of the glue code. Therefore, Scenarioo </w:t>
      </w:r>
      <w:r w:rsidR="00847DC0" w:rsidRPr="00AD7A73">
        <w:rPr>
          <w:lang w:val="en-GB"/>
          <w:rPrChange w:id="2131" w:author="Mathias Fuchs" w:date="2020-07-01T16:45:00Z">
            <w:rPr/>
          </w:rPrChange>
        </w:rPr>
        <w:t>has an important role</w:t>
      </w:r>
      <w:r w:rsidRPr="00AD7A73">
        <w:rPr>
          <w:lang w:val="en-GB"/>
          <w:rPrChange w:id="2132" w:author="Mathias Fuchs" w:date="2020-07-01T16:45:00Z">
            <w:rPr/>
          </w:rPrChange>
        </w:rPr>
        <w:t xml:space="preserve"> to display a test description, some data for evidence on the test performance and screen shots. If one could fully rely on the glue code the standard built-in cucumber test report </w:t>
      </w:r>
      <w:r w:rsidR="00847DC0" w:rsidRPr="00AD7A73">
        <w:rPr>
          <w:lang w:val="en-GB"/>
          <w:rPrChange w:id="2133" w:author="Mathias Fuchs" w:date="2020-07-01T16:45:00Z">
            <w:rPr/>
          </w:rPrChange>
        </w:rPr>
        <w:t>c</w:t>
      </w:r>
      <w:r w:rsidRPr="00AD7A73">
        <w:rPr>
          <w:lang w:val="en-GB"/>
          <w:rPrChange w:id="2134" w:author="Mathias Fuchs" w:date="2020-07-01T16:45:00Z">
            <w:rPr/>
          </w:rPrChange>
        </w:rPr>
        <w:t>ould</w:t>
      </w:r>
      <w:r w:rsidR="00847DC0" w:rsidRPr="00AD7A73">
        <w:rPr>
          <w:lang w:val="en-GB"/>
          <w:rPrChange w:id="2135" w:author="Mathias Fuchs" w:date="2020-07-01T16:45:00Z">
            <w:rPr/>
          </w:rPrChange>
        </w:rPr>
        <w:t xml:space="preserve"> </w:t>
      </w:r>
      <w:r w:rsidRPr="00AD7A73">
        <w:rPr>
          <w:lang w:val="en-GB"/>
          <w:rPrChange w:id="2136" w:author="Mathias Fuchs" w:date="2020-07-01T16:45:00Z">
            <w:rPr/>
          </w:rPrChange>
        </w:rPr>
        <w:t xml:space="preserve">be sufficient. </w:t>
      </w:r>
    </w:p>
    <w:p w14:paraId="22224FE8" w14:textId="77777777" w:rsidR="006F20AF" w:rsidRPr="006F20AF" w:rsidRDefault="006F20AF" w:rsidP="006F20AF">
      <w:r w:rsidRPr="00AD7A73">
        <w:rPr>
          <w:lang w:val="en-GB"/>
          <w:rPrChange w:id="2137" w:author="Mathias Fuchs" w:date="2020-07-01T16:45:00Z">
            <w:rPr/>
          </w:rPrChange>
        </w:rPr>
        <w:t xml:space="preserve">This implies, that the screen shots have to be taken in a way, that the correct functioning of the glue code can be checked. </w:t>
      </w:r>
      <w:r w:rsidRPr="006F20AF">
        <w:t>This can be achieved by checking following points:</w:t>
      </w:r>
    </w:p>
    <w:p w14:paraId="2D8AD56D" w14:textId="265497F1" w:rsidR="006F20AF" w:rsidRPr="00AD7A73" w:rsidRDefault="006F20AF" w:rsidP="009C718D">
      <w:pPr>
        <w:pStyle w:val="ListParagraph"/>
        <w:numPr>
          <w:ilvl w:val="0"/>
          <w:numId w:val="24"/>
        </w:numPr>
        <w:rPr>
          <w:lang w:val="en-GB"/>
          <w:rPrChange w:id="2138" w:author="Mathias Fuchs" w:date="2020-07-01T16:45:00Z">
            <w:rPr/>
          </w:rPrChange>
        </w:rPr>
      </w:pPr>
      <w:r w:rsidRPr="00AD7A73">
        <w:rPr>
          <w:lang w:val="en-GB"/>
          <w:rPrChange w:id="2139" w:author="Mathias Fuchs" w:date="2020-07-01T16:45:00Z">
            <w:rPr/>
          </w:rPrChange>
        </w:rPr>
        <w:t>No empty functions in the glue code. This can be checked in two ways:</w:t>
      </w:r>
    </w:p>
    <w:p w14:paraId="1B85ACEF" w14:textId="6C29D70E" w:rsidR="006F20AF" w:rsidRPr="00AD7A73" w:rsidRDefault="006F20AF" w:rsidP="009C718D">
      <w:pPr>
        <w:pStyle w:val="ListParagraph"/>
        <w:numPr>
          <w:ilvl w:val="0"/>
          <w:numId w:val="25"/>
        </w:numPr>
        <w:rPr>
          <w:lang w:val="en-GB"/>
          <w:rPrChange w:id="2140" w:author="Mathias Fuchs" w:date="2020-07-01T16:45:00Z">
            <w:rPr/>
          </w:rPrChange>
        </w:rPr>
      </w:pPr>
      <w:r w:rsidRPr="00AD7A73">
        <w:rPr>
          <w:lang w:val="en-GB"/>
          <w:rPrChange w:id="2141" w:author="Mathias Fuchs" w:date="2020-07-01T16:45:00Z">
            <w:rPr/>
          </w:rPrChange>
        </w:rPr>
        <w:t>In the code review of the tester</w:t>
      </w:r>
    </w:p>
    <w:p w14:paraId="445F5C10" w14:textId="6B6DAA91" w:rsidR="006F20AF" w:rsidRPr="00AD7A73" w:rsidRDefault="006F20AF" w:rsidP="009C718D">
      <w:pPr>
        <w:pStyle w:val="ListParagraph"/>
        <w:numPr>
          <w:ilvl w:val="0"/>
          <w:numId w:val="25"/>
        </w:numPr>
        <w:rPr>
          <w:lang w:val="en-GB"/>
          <w:rPrChange w:id="2142" w:author="Mathias Fuchs" w:date="2020-07-01T16:45:00Z">
            <w:rPr/>
          </w:rPrChange>
        </w:rPr>
      </w:pPr>
      <w:commentRangeStart w:id="2143"/>
      <w:r w:rsidRPr="00AD7A73">
        <w:rPr>
          <w:lang w:val="en-GB"/>
          <w:rPrChange w:id="2144" w:author="Mathias Fuchs" w:date="2020-07-01T16:45:00Z">
            <w:rPr/>
          </w:rPrChange>
        </w:rPr>
        <w:t>By the test reviewer who has to verify, that each step took at least few milliseconds to perform</w:t>
      </w:r>
      <w:commentRangeEnd w:id="2143"/>
      <w:r w:rsidR="006E6D95">
        <w:rPr>
          <w:rStyle w:val="CommentReference"/>
        </w:rPr>
        <w:commentReference w:id="2143"/>
      </w:r>
      <w:r w:rsidRPr="00AD7A73">
        <w:rPr>
          <w:lang w:val="en-GB"/>
          <w:rPrChange w:id="2145" w:author="Mathias Fuchs" w:date="2020-07-01T16:45:00Z">
            <w:rPr/>
          </w:rPrChange>
        </w:rPr>
        <w:t>.</w:t>
      </w:r>
    </w:p>
    <w:p w14:paraId="4F7CB8EE" w14:textId="7476D014" w:rsidR="006F20AF" w:rsidRPr="008F08F7" w:rsidRDefault="006F20AF" w:rsidP="009C718D">
      <w:pPr>
        <w:pStyle w:val="ListParagraph"/>
        <w:numPr>
          <w:ilvl w:val="0"/>
          <w:numId w:val="24"/>
        </w:numPr>
        <w:rPr>
          <w:lang w:val="en-GB"/>
        </w:rPr>
      </w:pPr>
      <w:r w:rsidRPr="00AD7A73">
        <w:rPr>
          <w:lang w:val="en-GB"/>
          <w:rPrChange w:id="2146" w:author="Mathias Fuchs" w:date="2020-07-01T16:45:00Z">
            <w:rPr/>
          </w:rPrChange>
        </w:rPr>
        <w:t xml:space="preserve">The clue code only performs actions on the UI and this in the same way a human tester would do. Selenium is a tool to </w:t>
      </w:r>
      <w:del w:id="2147" w:author="Mathias Fuchs" w:date="2020-07-02T15:13:00Z">
        <w:r w:rsidRPr="00AD7A73" w:rsidDel="00FA1C96">
          <w:rPr>
            <w:lang w:val="en-GB"/>
            <w:rPrChange w:id="2148" w:author="Mathias Fuchs" w:date="2020-07-01T16:45:00Z">
              <w:rPr/>
            </w:rPrChange>
          </w:rPr>
          <w:delText xml:space="preserve">test </w:delText>
        </w:r>
      </w:del>
      <w:ins w:id="2149" w:author="Mathias Fuchs" w:date="2020-07-02T15:13:00Z">
        <w:r w:rsidR="00FA1C96">
          <w:rPr>
            <w:lang w:val="en-GB"/>
          </w:rPr>
          <w:t>automate</w:t>
        </w:r>
        <w:r w:rsidR="00FA1C96" w:rsidRPr="00AD7A73">
          <w:rPr>
            <w:lang w:val="en-GB"/>
            <w:rPrChange w:id="2150" w:author="Mathias Fuchs" w:date="2020-07-01T16:45:00Z">
              <w:rPr/>
            </w:rPrChange>
          </w:rPr>
          <w:t xml:space="preserve"> </w:t>
        </w:r>
      </w:ins>
      <w:del w:id="2151" w:author="Mathias Fuchs" w:date="2020-07-02T15:13:00Z">
        <w:r w:rsidRPr="00AD7A73" w:rsidDel="00FA1C96">
          <w:rPr>
            <w:lang w:val="en-GB"/>
            <w:rPrChange w:id="2152" w:author="Mathias Fuchs" w:date="2020-07-01T16:45:00Z">
              <w:rPr/>
            </w:rPrChange>
          </w:rPr>
          <w:delText xml:space="preserve">UIs </w:delText>
        </w:r>
      </w:del>
      <w:ins w:id="2153" w:author="Mathias Fuchs" w:date="2020-07-02T15:13:00Z">
        <w:r w:rsidR="00FA1C96" w:rsidRPr="00AD7A73">
          <w:rPr>
            <w:lang w:val="en-GB"/>
            <w:rPrChange w:id="2154" w:author="Mathias Fuchs" w:date="2020-07-01T16:45:00Z">
              <w:rPr/>
            </w:rPrChange>
          </w:rPr>
          <w:t>UI</w:t>
        </w:r>
        <w:r w:rsidR="00FA1C96">
          <w:rPr>
            <w:lang w:val="en-GB"/>
          </w:rPr>
          <w:t xml:space="preserve">  testing</w:t>
        </w:r>
      </w:ins>
      <w:del w:id="2155" w:author="Mathias Fuchs" w:date="2020-07-02T15:13:00Z">
        <w:r w:rsidRPr="00AD7A73" w:rsidDel="00FA1C96">
          <w:rPr>
            <w:lang w:val="en-GB"/>
            <w:rPrChange w:id="2156" w:author="Mathias Fuchs" w:date="2020-07-01T16:45:00Z">
              <w:rPr/>
            </w:rPrChange>
          </w:rPr>
          <w:delText>in an automated way</w:delText>
        </w:r>
      </w:del>
      <w:r w:rsidRPr="00AD7A73">
        <w:rPr>
          <w:lang w:val="en-GB"/>
          <w:rPrChange w:id="2157" w:author="Mathias Fuchs" w:date="2020-07-01T16:45:00Z">
            <w:rPr/>
          </w:rPrChange>
        </w:rPr>
        <w:t>. These tests are only meaningful, if Selenium performs only actions a user would do. Therefore, Selenium only supports UI actions users could perform in the same way (</w:t>
      </w:r>
      <w:r w:rsidRPr="00AD7A73">
        <w:rPr>
          <w:highlight w:val="yellow"/>
          <w:lang w:val="en-GB"/>
          <w:rPrChange w:id="2158" w:author="Mathias Fuchs" w:date="2020-07-01T16:45:00Z">
            <w:rPr>
              <w:highlight w:val="yellow"/>
            </w:rPr>
          </w:rPrChange>
        </w:rPr>
        <w:t xml:space="preserve">this could be verified in an OQ of Selenium </w:t>
      </w:r>
      <w:r w:rsidRPr="006F20AF">
        <w:rPr>
          <w:highlight w:val="yellow"/>
        </w:rPr>
        <w:t></w:t>
      </w:r>
      <w:r w:rsidRPr="00AD7A73">
        <w:rPr>
          <w:highlight w:val="yellow"/>
          <w:lang w:val="en-GB"/>
          <w:rPrChange w:id="2159" w:author="Mathias Fuchs" w:date="2020-07-01T16:45:00Z">
            <w:rPr>
              <w:highlight w:val="yellow"/>
            </w:rPr>
          </w:rPrChange>
        </w:rPr>
        <w:t xml:space="preserve"> not done so far</w:t>
      </w:r>
      <w:r w:rsidRPr="00AD7A73">
        <w:rPr>
          <w:lang w:val="en-GB"/>
          <w:rPrChange w:id="2160" w:author="Mathias Fuchs" w:date="2020-07-01T16:45:00Z">
            <w:rPr/>
          </w:rPrChange>
        </w:rPr>
        <w:t xml:space="preserve">). By only using Selenium to perform the UI actions, the human tester </w:t>
      </w:r>
      <w:del w:id="2161" w:author="Mathias Fuchs" w:date="2020-07-02T15:14:00Z">
        <w:r w:rsidRPr="00AD7A73" w:rsidDel="00FA1C96">
          <w:rPr>
            <w:lang w:val="en-GB"/>
            <w:rPrChange w:id="2162" w:author="Mathias Fuchs" w:date="2020-07-01T16:45:00Z">
              <w:rPr/>
            </w:rPrChange>
          </w:rPr>
          <w:delText>can be</w:delText>
        </w:r>
      </w:del>
      <w:ins w:id="2163" w:author="Mathias Fuchs" w:date="2020-07-02T15:14:00Z">
        <w:r w:rsidR="00FA1C96">
          <w:rPr>
            <w:lang w:val="en-GB"/>
          </w:rPr>
          <w:t>is</w:t>
        </w:r>
      </w:ins>
      <w:r w:rsidRPr="00AD7A73">
        <w:rPr>
          <w:lang w:val="en-GB"/>
          <w:rPrChange w:id="2164" w:author="Mathias Fuchs" w:date="2020-07-01T16:45:00Z">
            <w:rPr/>
          </w:rPrChange>
        </w:rPr>
        <w:t xml:space="preserve"> simulated. The tester has to make sure in the code review, that only Selenium functions are used by the glue code in this sense. </w:t>
      </w:r>
      <w:commentRangeStart w:id="2165"/>
      <w:r w:rsidRPr="00AD7A73">
        <w:rPr>
          <w:lang w:val="en-GB"/>
          <w:rPrChange w:id="2166" w:author="Mathias Fuchs" w:date="2020-07-01T16:45:00Z">
            <w:rPr/>
          </w:rPrChange>
        </w:rPr>
        <w:t xml:space="preserve">The tester has to make sure, that the glue code does not make use of any other interface, unless if explicitly specified. For a web application, there is the risk of making directly a rest call. </w:t>
      </w:r>
      <w:r w:rsidRPr="008F08F7">
        <w:rPr>
          <w:lang w:val="en-GB"/>
        </w:rPr>
        <w:t>But this would be easy to identify.</w:t>
      </w:r>
      <w:commentRangeEnd w:id="2165"/>
      <w:r w:rsidR="006E6D95">
        <w:rPr>
          <w:rStyle w:val="CommentReference"/>
        </w:rPr>
        <w:commentReference w:id="2165"/>
      </w:r>
    </w:p>
    <w:p w14:paraId="64C908DB" w14:textId="7B3BCB40" w:rsidR="00140549" w:rsidRPr="008F08F7" w:rsidRDefault="00140549" w:rsidP="00AB6448">
      <w:pPr>
        <w:rPr>
          <w:lang w:val="en-GB"/>
        </w:rPr>
      </w:pPr>
    </w:p>
    <w:p w14:paraId="3FF15BFF" w14:textId="29632852" w:rsidR="00AC5628" w:rsidRPr="008F08F7" w:rsidRDefault="00AC5628" w:rsidP="00AB6448">
      <w:pPr>
        <w:rPr>
          <w:lang w:val="en-GB"/>
        </w:rPr>
      </w:pPr>
    </w:p>
    <w:p w14:paraId="5C0E8DBB" w14:textId="77777777" w:rsidR="00AC5628" w:rsidRPr="008F08F7" w:rsidRDefault="00AC5628" w:rsidP="00AB6448">
      <w:pPr>
        <w:rPr>
          <w:lang w:val="en-GB"/>
        </w:rPr>
      </w:pPr>
    </w:p>
    <w:p w14:paraId="74B046F8" w14:textId="0C702D7E" w:rsidR="00140549" w:rsidRPr="008F08F7" w:rsidRDefault="00140549" w:rsidP="00AB6448">
      <w:pPr>
        <w:rPr>
          <w:lang w:val="en-GB"/>
        </w:rPr>
      </w:pPr>
    </w:p>
    <w:p w14:paraId="468DEBB4" w14:textId="77777777" w:rsidR="00140549" w:rsidRPr="008F08F7" w:rsidRDefault="00140549" w:rsidP="00AB6448">
      <w:pPr>
        <w:rPr>
          <w:lang w:val="en-GB"/>
        </w:rPr>
      </w:pPr>
    </w:p>
    <w:p w14:paraId="54EBBA7F" w14:textId="77777777" w:rsidR="000074C5" w:rsidRDefault="00F62A66" w:rsidP="000074C5">
      <w:pPr>
        <w:pStyle w:val="Heading2"/>
        <w:rPr>
          <w:lang w:val="en-GB"/>
        </w:rPr>
      </w:pPr>
      <w:bookmarkStart w:id="2167" w:name="_Toc45032407"/>
      <w:r>
        <w:rPr>
          <w:lang w:val="en-GB"/>
        </w:rPr>
        <w:t>Specification/</w:t>
      </w:r>
      <w:r w:rsidR="000074C5">
        <w:rPr>
          <w:lang w:val="en-GB"/>
        </w:rPr>
        <w:t>Formulation</w:t>
      </w:r>
      <w:bookmarkEnd w:id="2167"/>
    </w:p>
    <w:p w14:paraId="725E6B35" w14:textId="76D2CF69" w:rsidR="00F62A66" w:rsidRPr="008D351B" w:rsidRDefault="008D351B" w:rsidP="006726B6">
      <w:r w:rsidRPr="008D351B">
        <w:rPr>
          <w:highlight w:val="yellow"/>
        </w:rPr>
        <w:t>TODO: Umsetzung des Prozesses beschreiben</w:t>
      </w:r>
      <w:r w:rsidRPr="008D351B">
        <w:t xml:space="preserve">. </w:t>
      </w:r>
    </w:p>
    <w:p w14:paraId="2B43BEA0" w14:textId="77777777" w:rsidR="00F62A66" w:rsidRPr="008D351B" w:rsidRDefault="00F62A66" w:rsidP="00F62A66">
      <w:pPr>
        <w:pStyle w:val="Heading3"/>
        <w:rPr>
          <w:highlight w:val="yellow"/>
          <w:lang w:val="en-GB"/>
        </w:rPr>
      </w:pPr>
      <w:bookmarkStart w:id="2168" w:name="_Toc45032408"/>
      <w:r w:rsidRPr="008D351B">
        <w:rPr>
          <w:highlight w:val="yellow"/>
          <w:lang w:val="en-GB"/>
        </w:rPr>
        <w:t>From User Stories to Feature Files</w:t>
      </w:r>
      <w:bookmarkEnd w:id="2168"/>
    </w:p>
    <w:p w14:paraId="60F4C907" w14:textId="77777777" w:rsidR="00F62A66" w:rsidRDefault="00F62A66" w:rsidP="006726B6">
      <w:pPr>
        <w:rPr>
          <w:lang w:val="en-GB"/>
        </w:rPr>
      </w:pPr>
    </w:p>
    <w:p w14:paraId="29D107A2" w14:textId="77777777" w:rsidR="000074C5" w:rsidRPr="008D351B" w:rsidRDefault="00F62A66" w:rsidP="00F62A66">
      <w:pPr>
        <w:pStyle w:val="Heading3"/>
        <w:rPr>
          <w:highlight w:val="yellow"/>
          <w:lang w:val="en-GB"/>
        </w:rPr>
      </w:pPr>
      <w:bookmarkStart w:id="2169" w:name="_Toc45032409"/>
      <w:r w:rsidRPr="008D351B">
        <w:rPr>
          <w:highlight w:val="yellow"/>
          <w:lang w:val="en-GB"/>
        </w:rPr>
        <w:lastRenderedPageBreak/>
        <w:t>Risk Assessment</w:t>
      </w:r>
      <w:bookmarkEnd w:id="2169"/>
    </w:p>
    <w:p w14:paraId="531E8F84" w14:textId="2FE62E5F" w:rsidR="00F62A66" w:rsidRPr="00AD7A73" w:rsidRDefault="00430CFF" w:rsidP="006726B6">
      <w:pPr>
        <w:rPr>
          <w:lang w:val="en-GB"/>
          <w:rPrChange w:id="2170" w:author="Mathias Fuchs" w:date="2020-07-01T16:45:00Z">
            <w:rPr/>
          </w:rPrChange>
        </w:rPr>
      </w:pPr>
      <w:r w:rsidRPr="00AD7A73">
        <w:rPr>
          <w:lang w:val="en-GB"/>
          <w:rPrChange w:id="2171" w:author="Mathias Fuchs" w:date="2020-07-01T16:45:00Z">
            <w:rPr/>
          </w:rPrChange>
        </w:rPr>
        <w:t xml:space="preserve">Example Mapping </w:t>
      </w:r>
      <w:r w:rsidRPr="00430CFF">
        <w:rPr>
          <w:rFonts w:ascii="Wingdings" w:eastAsia="Wingdings" w:hAnsi="Wingdings" w:cs="Wingdings"/>
        </w:rPr>
        <w:t></w:t>
      </w:r>
      <w:r w:rsidRPr="00AD7A73">
        <w:rPr>
          <w:lang w:val="en-GB"/>
          <w:rPrChange w:id="2172" w:author="Mathias Fuchs" w:date="2020-07-01T16:45:00Z">
            <w:rPr/>
          </w:rPrChange>
        </w:rPr>
        <w:t xml:space="preserve"> red risk card was added to the one defined theoretically to include this in the three amigos meeting.</w:t>
      </w:r>
    </w:p>
    <w:p w14:paraId="5674A799" w14:textId="77777777" w:rsidR="00F62A66" w:rsidRPr="008D351B" w:rsidRDefault="00F62A66" w:rsidP="00F62A66">
      <w:pPr>
        <w:pStyle w:val="Heading3"/>
        <w:rPr>
          <w:highlight w:val="yellow"/>
          <w:lang w:val="en-GB"/>
        </w:rPr>
      </w:pPr>
      <w:bookmarkStart w:id="2173" w:name="_Toc45032410"/>
      <w:r w:rsidRPr="008D351B">
        <w:rPr>
          <w:highlight w:val="yellow"/>
          <w:lang w:val="en-GB"/>
        </w:rPr>
        <w:t>Compliance</w:t>
      </w:r>
      <w:bookmarkEnd w:id="2173"/>
    </w:p>
    <w:p w14:paraId="544E80F5" w14:textId="4F44D724" w:rsidR="000074C5" w:rsidRPr="00AD7A73" w:rsidRDefault="00430CFF" w:rsidP="006726B6">
      <w:pPr>
        <w:rPr>
          <w:lang w:val="en-GB"/>
          <w:rPrChange w:id="2174" w:author="Mathias Fuchs" w:date="2020-07-01T16:45:00Z">
            <w:rPr/>
          </w:rPrChange>
        </w:rPr>
      </w:pPr>
      <w:r w:rsidRPr="00AD7A73">
        <w:rPr>
          <w:lang w:val="en-GB"/>
          <w:rPrChange w:id="2175" w:author="Mathias Fuchs" w:date="2020-07-01T16:45:00Z">
            <w:rPr/>
          </w:rPrChange>
        </w:rPr>
        <w:t xml:space="preserve">Consent Management as an example </w:t>
      </w:r>
      <w:r w:rsidRPr="00430CFF">
        <w:rPr>
          <w:rFonts w:ascii="Wingdings" w:eastAsia="Wingdings" w:hAnsi="Wingdings" w:cs="Wingdings"/>
        </w:rPr>
        <w:t></w:t>
      </w:r>
      <w:r w:rsidRPr="00AD7A73">
        <w:rPr>
          <w:lang w:val="en-GB"/>
          <w:rPrChange w:id="2176" w:author="Mathias Fuchs" w:date="2020-07-01T16:45:00Z">
            <w:rPr/>
          </w:rPrChange>
        </w:rPr>
        <w:t xml:space="preserve"> Process owner is responsible </w:t>
      </w:r>
      <w:r w:rsidRPr="00430CFF">
        <w:rPr>
          <w:rFonts w:ascii="Wingdings" w:eastAsia="Wingdings" w:hAnsi="Wingdings" w:cs="Wingdings"/>
        </w:rPr>
        <w:t></w:t>
      </w:r>
      <w:r w:rsidRPr="00AD7A73">
        <w:rPr>
          <w:lang w:val="en-GB"/>
          <w:rPrChange w:id="2177" w:author="Mathias Fuchs" w:date="2020-07-01T16:45:00Z">
            <w:rPr/>
          </w:rPrChange>
        </w:rPr>
        <w:t xml:space="preserve"> will chose SME that have the know-how </w:t>
      </w:r>
      <w:r w:rsidRPr="00430CFF">
        <w:rPr>
          <w:rFonts w:ascii="Wingdings" w:eastAsia="Wingdings" w:hAnsi="Wingdings" w:cs="Wingdings"/>
        </w:rPr>
        <w:t></w:t>
      </w:r>
      <w:r w:rsidRPr="00AD7A73">
        <w:rPr>
          <w:lang w:val="en-GB"/>
          <w:rPrChange w:id="2178" w:author="Mathias Fuchs" w:date="2020-07-01T16:45:00Z">
            <w:rPr/>
          </w:rPrChange>
        </w:rPr>
        <w:t xml:space="preserve"> he es the owne who defines the SME </w:t>
      </w:r>
      <w:r w:rsidRPr="00430CFF">
        <w:rPr>
          <w:rFonts w:ascii="Wingdings" w:eastAsia="Wingdings" w:hAnsi="Wingdings" w:cs="Wingdings"/>
        </w:rPr>
        <w:t></w:t>
      </w:r>
      <w:r w:rsidRPr="00AD7A73">
        <w:rPr>
          <w:lang w:val="en-GB"/>
          <w:rPrChange w:id="2179" w:author="Mathias Fuchs" w:date="2020-07-01T16:45:00Z">
            <w:rPr/>
          </w:rPrChange>
        </w:rPr>
        <w:t xml:space="preserve"> see GAMP5 his role description. They will bring it in during the requirements and in the three amigos meeting they will assure, that the right examples will be found and assigned in order that compliance ist umgesetzt.</w:t>
      </w:r>
    </w:p>
    <w:p w14:paraId="62B611D1" w14:textId="77777777" w:rsidR="000074C5" w:rsidRPr="008D351B" w:rsidRDefault="000074C5" w:rsidP="00270BF3">
      <w:pPr>
        <w:pStyle w:val="Heading2"/>
        <w:rPr>
          <w:highlight w:val="yellow"/>
          <w:lang w:val="en-GB"/>
        </w:rPr>
      </w:pPr>
      <w:bookmarkStart w:id="2180" w:name="_Toc45032411"/>
      <w:r w:rsidRPr="008D351B">
        <w:rPr>
          <w:highlight w:val="yellow"/>
          <w:lang w:val="en-GB"/>
        </w:rPr>
        <w:t>Test Automation</w:t>
      </w:r>
      <w:bookmarkEnd w:id="2180"/>
    </w:p>
    <w:p w14:paraId="7DD65E75" w14:textId="77777777" w:rsidR="000074C5" w:rsidRDefault="000074C5" w:rsidP="006726B6">
      <w:pPr>
        <w:rPr>
          <w:lang w:val="en-GB"/>
        </w:rPr>
      </w:pPr>
    </w:p>
    <w:p w14:paraId="23F29F0C" w14:textId="6AA12F90" w:rsidR="00270BF3" w:rsidRPr="008D351B" w:rsidRDefault="00270BF3" w:rsidP="00270BF3">
      <w:pPr>
        <w:pStyle w:val="Heading3"/>
        <w:rPr>
          <w:highlight w:val="yellow"/>
          <w:lang w:val="en-GB"/>
        </w:rPr>
      </w:pPr>
      <w:bookmarkStart w:id="2181" w:name="_Toc45032412"/>
      <w:r w:rsidRPr="008D351B">
        <w:rPr>
          <w:highlight w:val="yellow"/>
          <w:lang w:val="en-GB"/>
        </w:rPr>
        <w:t xml:space="preserve">Glue </w:t>
      </w:r>
      <w:r w:rsidR="00893840" w:rsidRPr="008D351B">
        <w:rPr>
          <w:highlight w:val="yellow"/>
        </w:rPr>
        <w:t>Code</w:t>
      </w:r>
      <w:bookmarkEnd w:id="2181"/>
    </w:p>
    <w:p w14:paraId="02AF82C9" w14:textId="5B044A2F" w:rsidR="00B03420" w:rsidRDefault="008D351B" w:rsidP="006726B6">
      <w:r>
        <w:t>Test report , Erfahrungen mit Glue Code.</w:t>
      </w:r>
    </w:p>
    <w:p w14:paraId="47F0092F" w14:textId="77777777" w:rsidR="00B03420" w:rsidRDefault="00B03420" w:rsidP="006726B6"/>
    <w:p w14:paraId="14F9B838" w14:textId="08981EBE" w:rsidR="00B03420" w:rsidRPr="00AD7A73" w:rsidRDefault="00B03420" w:rsidP="006726B6">
      <w:pPr>
        <w:rPr>
          <w:lang w:val="en-GB"/>
          <w:rPrChange w:id="2182" w:author="Mathias Fuchs" w:date="2020-07-01T16:45:00Z">
            <w:rPr/>
          </w:rPrChange>
        </w:rPr>
      </w:pPr>
      <w:r w:rsidRPr="00AD7A73">
        <w:rPr>
          <w:lang w:val="en-GB"/>
          <w:rPrChange w:id="2183" w:author="Mathias Fuchs" w:date="2020-07-01T16:45:00Z">
            <w:rPr/>
          </w:rPrChange>
        </w:rPr>
        <w:t>Glue code only uses Selenium for testing. ....</w:t>
      </w:r>
    </w:p>
    <w:p w14:paraId="2F20A8DC" w14:textId="77777777" w:rsidR="00B03420" w:rsidRPr="00AD7A73" w:rsidRDefault="00B03420" w:rsidP="006726B6">
      <w:pPr>
        <w:rPr>
          <w:lang w:val="en-GB"/>
          <w:rPrChange w:id="2184" w:author="Mathias Fuchs" w:date="2020-07-01T16:45:00Z">
            <w:rPr/>
          </w:rPrChange>
        </w:rPr>
      </w:pPr>
    </w:p>
    <w:p w14:paraId="3BC3280C" w14:textId="77777777" w:rsidR="00B03420" w:rsidRPr="00AD7A73" w:rsidRDefault="00B03420" w:rsidP="006726B6">
      <w:pPr>
        <w:rPr>
          <w:lang w:val="en-GB"/>
          <w:rPrChange w:id="2185" w:author="Mathias Fuchs" w:date="2020-07-01T16:45:00Z">
            <w:rPr/>
          </w:rPrChange>
        </w:rPr>
      </w:pPr>
    </w:p>
    <w:p w14:paraId="75402706" w14:textId="77777777" w:rsidR="00B03420" w:rsidRPr="00AD7A73" w:rsidRDefault="00B03420" w:rsidP="006726B6">
      <w:pPr>
        <w:rPr>
          <w:lang w:val="en-GB"/>
          <w:rPrChange w:id="2186" w:author="Mathias Fuchs" w:date="2020-07-01T16:45:00Z">
            <w:rPr/>
          </w:rPrChange>
        </w:rPr>
      </w:pPr>
    </w:p>
    <w:p w14:paraId="2DCC629B" w14:textId="48E43132" w:rsidR="00270BF3" w:rsidRPr="00AD7A73" w:rsidRDefault="00B03420" w:rsidP="006726B6">
      <w:pPr>
        <w:rPr>
          <w:lang w:val="en-GB"/>
          <w:rPrChange w:id="2187" w:author="Mathias Fuchs" w:date="2020-07-01T16:45:00Z">
            <w:rPr/>
          </w:rPrChange>
        </w:rPr>
      </w:pPr>
      <w:r w:rsidRPr="00AD7A73">
        <w:rPr>
          <w:lang w:val="en-GB"/>
          <w:rPrChange w:id="2188" w:author="Mathias Fuchs" w:date="2020-07-01T16:45:00Z">
            <w:rPr/>
          </w:rPrChange>
        </w:rPr>
        <w:t xml:space="preserve">Remark: In the Glue Code of the prototype the rest api is called at one point. It is used to clean the database from the data of the preceding step and is not directly part of the testing itself. It has the advantage that it makes eacht scenario completely independent from the other, but it might be an artefact for easier prototyping and in a real project it might be, that it should be defiend in a differen way </w:t>
      </w:r>
      <w:r w:rsidRPr="00B03420">
        <w:rPr>
          <w:rFonts w:ascii="Wingdings" w:eastAsia="Wingdings" w:hAnsi="Wingdings" w:cs="Wingdings"/>
        </w:rPr>
        <w:t></w:t>
      </w:r>
      <w:r w:rsidRPr="00AD7A73">
        <w:rPr>
          <w:lang w:val="en-GB"/>
          <w:rPrChange w:id="2189" w:author="Mathias Fuchs" w:date="2020-07-01T16:45:00Z">
            <w:rPr/>
          </w:rPrChange>
        </w:rPr>
        <w:t xml:space="preserve"> coding guidelines, handling of test data.</w:t>
      </w:r>
    </w:p>
    <w:p w14:paraId="14EFA695" w14:textId="77777777" w:rsidR="00270BF3" w:rsidRPr="008D351B" w:rsidRDefault="00270BF3" w:rsidP="00270BF3">
      <w:pPr>
        <w:pStyle w:val="Heading3"/>
        <w:rPr>
          <w:highlight w:val="yellow"/>
          <w:lang w:val="en-GB"/>
        </w:rPr>
      </w:pPr>
      <w:bookmarkStart w:id="2190" w:name="_Toc45032413"/>
      <w:r w:rsidRPr="008D351B">
        <w:rPr>
          <w:highlight w:val="yellow"/>
          <w:lang w:val="en-GB"/>
        </w:rPr>
        <w:t>Test Report</w:t>
      </w:r>
      <w:r w:rsidR="00905509" w:rsidRPr="008D351B">
        <w:rPr>
          <w:highlight w:val="yellow"/>
          <w:lang w:val="en-GB"/>
        </w:rPr>
        <w:t>s</w:t>
      </w:r>
      <w:bookmarkEnd w:id="2190"/>
    </w:p>
    <w:p w14:paraId="48D6668A" w14:textId="77777777" w:rsidR="000074C5" w:rsidRDefault="000074C5" w:rsidP="006726B6">
      <w:pPr>
        <w:rPr>
          <w:lang w:val="en-GB"/>
        </w:rPr>
      </w:pPr>
    </w:p>
    <w:p w14:paraId="64288FC0" w14:textId="77777777" w:rsidR="000074C5" w:rsidRPr="008D351B" w:rsidRDefault="00270BF3" w:rsidP="00270BF3">
      <w:pPr>
        <w:pStyle w:val="Heading2"/>
        <w:rPr>
          <w:highlight w:val="yellow"/>
          <w:lang w:val="en-GB"/>
        </w:rPr>
      </w:pPr>
      <w:bookmarkStart w:id="2191" w:name="_Toc45032414"/>
      <w:r w:rsidRPr="008D351B">
        <w:rPr>
          <w:highlight w:val="yellow"/>
          <w:lang w:val="en-GB"/>
        </w:rPr>
        <w:t>QA</w:t>
      </w:r>
      <w:r w:rsidR="000074C5" w:rsidRPr="008D351B">
        <w:rPr>
          <w:highlight w:val="yellow"/>
          <w:lang w:val="en-GB"/>
        </w:rPr>
        <w:t xml:space="preserve"> </w:t>
      </w:r>
      <w:r w:rsidRPr="008D351B">
        <w:rPr>
          <w:highlight w:val="yellow"/>
          <w:lang w:val="en-GB"/>
        </w:rPr>
        <w:t>Process</w:t>
      </w:r>
      <w:r w:rsidR="00D76F1B" w:rsidRPr="008D351B">
        <w:rPr>
          <w:highlight w:val="yellow"/>
          <w:lang w:val="en-GB"/>
        </w:rPr>
        <w:t>es</w:t>
      </w:r>
      <w:bookmarkEnd w:id="2191"/>
    </w:p>
    <w:p w14:paraId="031FADDE" w14:textId="77777777" w:rsidR="000074C5" w:rsidRDefault="000074C5" w:rsidP="006726B6">
      <w:pPr>
        <w:rPr>
          <w:lang w:val="en-GB"/>
        </w:rPr>
      </w:pPr>
    </w:p>
    <w:p w14:paraId="715DCD73" w14:textId="77777777" w:rsidR="00D76F1B" w:rsidRDefault="00D76F1B" w:rsidP="00D76F1B">
      <w:pPr>
        <w:pStyle w:val="Heading3"/>
        <w:rPr>
          <w:lang w:val="en-GB"/>
        </w:rPr>
      </w:pPr>
      <w:bookmarkStart w:id="2192" w:name="_Toc45032415"/>
      <w:r>
        <w:rPr>
          <w:lang w:val="en-GB"/>
        </w:rPr>
        <w:lastRenderedPageBreak/>
        <w:t>Specification and Test Management</w:t>
      </w:r>
      <w:bookmarkEnd w:id="2192"/>
    </w:p>
    <w:p w14:paraId="3EC577C9" w14:textId="77777777" w:rsidR="007A69A0" w:rsidRDefault="007A69A0" w:rsidP="007A69A0">
      <w:pPr>
        <w:pStyle w:val="Heading4"/>
        <w:rPr>
          <w:lang w:val="en-GB"/>
        </w:rPr>
      </w:pPr>
      <w:bookmarkStart w:id="2193" w:name="_Toc45032416"/>
      <w:r>
        <w:rPr>
          <w:lang w:val="en-GB"/>
        </w:rPr>
        <w:t>Approval</w:t>
      </w:r>
      <w:bookmarkEnd w:id="2193"/>
    </w:p>
    <w:p w14:paraId="38913C2D" w14:textId="77777777" w:rsidR="007A69A0" w:rsidRPr="00AD7A73" w:rsidRDefault="007A69A0" w:rsidP="007A69A0">
      <w:pPr>
        <w:rPr>
          <w:lang w:val="en-GB"/>
          <w:rPrChange w:id="2194" w:author="Mathias Fuchs" w:date="2020-07-01T16:45:00Z">
            <w:rPr/>
          </w:rPrChange>
        </w:rPr>
      </w:pPr>
      <w:r w:rsidRPr="00AD7A73">
        <w:rPr>
          <w:lang w:val="en-GB"/>
          <w:rPrChange w:id="2195" w:author="Mathias Fuchs" w:date="2020-07-01T16:45:00Z">
            <w:rPr/>
          </w:rPrChange>
        </w:rPr>
        <w:t xml:space="preserve">OQ Documents needs to be approved, this is especially true for feature files. How it turned out, feature files will after injecting them into the implementation process change. Therefore a solution has to be found how it could be done. Feature files are a mixture of the functional specification and the test script. According to GAMP5 the functional specifications needs to be approved before injecting them into the implementation process </w:t>
      </w:r>
      <w:r w:rsidRPr="00741A5A">
        <w:rPr>
          <w:rFonts w:ascii="Wingdings" w:eastAsia="Wingdings" w:hAnsi="Wingdings" w:cs="Wingdings"/>
        </w:rPr>
        <w:t></w:t>
      </w:r>
      <w:r w:rsidRPr="00AD7A73">
        <w:rPr>
          <w:lang w:val="en-GB"/>
          <w:rPrChange w:id="2196" w:author="Mathias Fuchs" w:date="2020-07-01T16:45:00Z">
            <w:rPr/>
          </w:rPrChange>
        </w:rPr>
        <w:t xml:space="preserve"> but this is based on GAMP5 According to Evelyne Daniel, no legal regulation, that has to be followed strictly, whereas GAMP5 is ‘just’ a guide and considered as good practice but which says itself, that it can be changed as far as it is still compliant to regulation. For the testing part, the documents have to be approved, before OQ starts, as this is after implementation, this can be done on the finelised documents either manually or electronically. This should be defined in the Test Plan.</w:t>
      </w:r>
    </w:p>
    <w:p w14:paraId="36BE623D" w14:textId="77777777" w:rsidR="007A69A0" w:rsidRPr="00AD7A73" w:rsidRDefault="007A69A0" w:rsidP="007A69A0">
      <w:pPr>
        <w:rPr>
          <w:lang w:val="en-GB"/>
          <w:rPrChange w:id="2197" w:author="Mathias Fuchs" w:date="2020-07-01T16:45:00Z">
            <w:rPr/>
          </w:rPrChange>
        </w:rPr>
      </w:pPr>
      <w:r w:rsidRPr="00AD7A73">
        <w:rPr>
          <w:lang w:val="en-GB"/>
          <w:rPrChange w:id="2198" w:author="Mathias Fuchs" w:date="2020-07-01T16:45:00Z">
            <w:rPr/>
          </w:rPrChange>
        </w:rPr>
        <w:t>If after creation of the feature files, changes needs to be tracked despite of the above mentioned findings, a easy way could be using Git with its Version control and a Jira Plugin, to allow the business to access the relevant versions in Git, without having to master Git, whisch seems not to be obvious for the business. The Review and Approval by the business could then be managed in Jira.</w:t>
      </w:r>
    </w:p>
    <w:p w14:paraId="369FB0A3" w14:textId="77777777" w:rsidR="00D76F1B" w:rsidRDefault="00D76F1B" w:rsidP="006726B6">
      <w:pPr>
        <w:rPr>
          <w:lang w:val="en-GB"/>
        </w:rPr>
      </w:pPr>
    </w:p>
    <w:p w14:paraId="2748315C" w14:textId="77777777" w:rsidR="00D76F1B" w:rsidRDefault="00D76F1B" w:rsidP="006726B6">
      <w:pPr>
        <w:rPr>
          <w:lang w:val="en-GB"/>
        </w:rPr>
      </w:pPr>
    </w:p>
    <w:p w14:paraId="179A6F97" w14:textId="77777777" w:rsidR="00D76F1B" w:rsidRPr="008D351B" w:rsidRDefault="00D76F1B" w:rsidP="00D76F1B">
      <w:pPr>
        <w:pStyle w:val="Heading3"/>
        <w:rPr>
          <w:highlight w:val="yellow"/>
          <w:lang w:val="en-GB"/>
        </w:rPr>
      </w:pPr>
      <w:bookmarkStart w:id="2199" w:name="_Toc45032417"/>
      <w:r w:rsidRPr="008D351B">
        <w:rPr>
          <w:highlight w:val="yellow"/>
          <w:lang w:val="en-GB"/>
        </w:rPr>
        <w:t>Traceability</w:t>
      </w:r>
      <w:bookmarkEnd w:id="2199"/>
    </w:p>
    <w:p w14:paraId="1AB7AD2E" w14:textId="77777777" w:rsidR="00D76F1B" w:rsidRDefault="00D76F1B" w:rsidP="006726B6">
      <w:pPr>
        <w:rPr>
          <w:lang w:val="en-GB"/>
        </w:rPr>
      </w:pPr>
    </w:p>
    <w:p w14:paraId="137B6F77" w14:textId="77777777" w:rsidR="00D76F1B" w:rsidRDefault="00D76F1B" w:rsidP="006726B6">
      <w:pPr>
        <w:rPr>
          <w:lang w:val="en-GB"/>
        </w:rPr>
      </w:pPr>
    </w:p>
    <w:p w14:paraId="66B8BCE0" w14:textId="5CC974CF" w:rsidR="00D76F1B" w:rsidRPr="008D351B" w:rsidRDefault="007A69A0" w:rsidP="007A69A0">
      <w:pPr>
        <w:pStyle w:val="Heading3"/>
        <w:rPr>
          <w:highlight w:val="yellow"/>
        </w:rPr>
      </w:pPr>
      <w:bookmarkStart w:id="2200" w:name="_Toc45032418"/>
      <w:r w:rsidRPr="008D351B">
        <w:rPr>
          <w:highlight w:val="yellow"/>
        </w:rPr>
        <w:t>Test Review</w:t>
      </w:r>
      <w:bookmarkEnd w:id="2200"/>
    </w:p>
    <w:p w14:paraId="37931C5D" w14:textId="21B3FC98" w:rsidR="007A69A0" w:rsidRDefault="007A69A0" w:rsidP="006726B6"/>
    <w:p w14:paraId="10EE20C6" w14:textId="1A6BFF55" w:rsidR="007A69A0" w:rsidRDefault="007A69A0" w:rsidP="006726B6"/>
    <w:p w14:paraId="3C2F2A95" w14:textId="788173A3" w:rsidR="007A69A0" w:rsidRDefault="007A69A0" w:rsidP="006726B6"/>
    <w:p w14:paraId="193E286E" w14:textId="00A1D350" w:rsidR="007A69A0" w:rsidRDefault="007A69A0" w:rsidP="006726B6"/>
    <w:p w14:paraId="5B346540" w14:textId="77777777" w:rsidR="007A69A0" w:rsidRPr="007A69A0" w:rsidRDefault="007A69A0" w:rsidP="006726B6"/>
    <w:p w14:paraId="5832B8DC" w14:textId="77777777" w:rsidR="000074C5" w:rsidRDefault="000074C5" w:rsidP="006726B6">
      <w:pPr>
        <w:rPr>
          <w:lang w:val="en-GB"/>
        </w:rPr>
      </w:pPr>
    </w:p>
    <w:p w14:paraId="2CEAC7CF" w14:textId="486037AD" w:rsidR="000074C5" w:rsidRDefault="00C36BD3" w:rsidP="005D4F68">
      <w:pPr>
        <w:pStyle w:val="Heading2"/>
        <w:rPr>
          <w:highlight w:val="yellow"/>
          <w:lang w:val="en-GB"/>
        </w:rPr>
      </w:pPr>
      <w:bookmarkStart w:id="2201" w:name="_Ref36378169"/>
      <w:bookmarkStart w:id="2202" w:name="_Ref36378179"/>
      <w:bookmarkStart w:id="2203" w:name="_Ref36378184"/>
      <w:bookmarkStart w:id="2204" w:name="_Ref36378212"/>
      <w:bookmarkStart w:id="2205" w:name="_Toc45032419"/>
      <w:r w:rsidRPr="008D351B">
        <w:rPr>
          <w:highlight w:val="yellow"/>
          <w:lang w:val="en-GB"/>
        </w:rPr>
        <w:lastRenderedPageBreak/>
        <w:t>Implic</w:t>
      </w:r>
      <w:r w:rsidR="00FE1A51" w:rsidRPr="008D351B">
        <w:rPr>
          <w:highlight w:val="yellow"/>
          <w:lang w:val="en-GB"/>
        </w:rPr>
        <w:t>a</w:t>
      </w:r>
      <w:r w:rsidRPr="008D351B">
        <w:rPr>
          <w:highlight w:val="yellow"/>
          <w:lang w:val="en-GB"/>
        </w:rPr>
        <w:t>tions</w:t>
      </w:r>
      <w:r w:rsidR="00A7351C" w:rsidRPr="008D351B">
        <w:rPr>
          <w:highlight w:val="yellow"/>
          <w:lang w:val="en-GB"/>
          <w:rPrChange w:id="2206" w:author="Mathias Fuchs" w:date="2020-07-01T16:45:00Z">
            <w:rPr/>
          </w:rPrChange>
        </w:rPr>
        <w:t xml:space="preserve"> for the automated OQ</w:t>
      </w:r>
      <w:r w:rsidRPr="008D351B">
        <w:rPr>
          <w:highlight w:val="yellow"/>
          <w:lang w:val="en-GB"/>
        </w:rPr>
        <w:t xml:space="preserve"> </w:t>
      </w:r>
      <w:r w:rsidR="00A7351C" w:rsidRPr="008D351B">
        <w:rPr>
          <w:highlight w:val="yellow"/>
          <w:lang w:val="en-GB"/>
          <w:rPrChange w:id="2207" w:author="Mathias Fuchs" w:date="2020-07-01T16:45:00Z">
            <w:rPr/>
          </w:rPrChange>
        </w:rPr>
        <w:t>when</w:t>
      </w:r>
      <w:r w:rsidRPr="008D351B">
        <w:rPr>
          <w:highlight w:val="yellow"/>
          <w:lang w:val="en-GB"/>
        </w:rPr>
        <w:t xml:space="preserve"> adding new </w:t>
      </w:r>
      <w:r w:rsidR="00B13855" w:rsidRPr="008D351B">
        <w:rPr>
          <w:highlight w:val="yellow"/>
          <w:lang w:val="en-GB"/>
        </w:rPr>
        <w:t>functionalities</w:t>
      </w:r>
      <w:bookmarkEnd w:id="2205"/>
      <w:r w:rsidR="00B13855" w:rsidRPr="008D351B">
        <w:rPr>
          <w:highlight w:val="yellow"/>
          <w:lang w:val="en-GB"/>
        </w:rPr>
        <w:t xml:space="preserve"> </w:t>
      </w:r>
      <w:bookmarkEnd w:id="2201"/>
      <w:bookmarkEnd w:id="2202"/>
      <w:bookmarkEnd w:id="2203"/>
      <w:bookmarkEnd w:id="2204"/>
    </w:p>
    <w:p w14:paraId="2E44BD31" w14:textId="77777777" w:rsidR="008D351B" w:rsidRPr="008D351B" w:rsidRDefault="008D351B" w:rsidP="008D351B">
      <w:pPr>
        <w:rPr>
          <w:highlight w:val="yellow"/>
          <w:lang w:val="en-GB" w:eastAsia="de-DE"/>
        </w:rPr>
      </w:pPr>
    </w:p>
    <w:p w14:paraId="46001BA7" w14:textId="77777777" w:rsidR="000074C5" w:rsidRDefault="000074C5" w:rsidP="006726B6">
      <w:pPr>
        <w:rPr>
          <w:lang w:val="en-GB"/>
        </w:rPr>
      </w:pPr>
    </w:p>
    <w:p w14:paraId="0D31AC23" w14:textId="77777777" w:rsidR="000074C5" w:rsidRDefault="000074C5" w:rsidP="006726B6">
      <w:pPr>
        <w:rPr>
          <w:lang w:val="en-GB"/>
        </w:rPr>
      </w:pPr>
    </w:p>
    <w:p w14:paraId="45A585B8" w14:textId="77777777" w:rsidR="000074C5" w:rsidRDefault="000074C5" w:rsidP="006726B6">
      <w:pPr>
        <w:rPr>
          <w:lang w:val="en-GB"/>
        </w:rPr>
      </w:pPr>
    </w:p>
    <w:p w14:paraId="7A07B6DC" w14:textId="77777777" w:rsidR="000074C5" w:rsidRDefault="000074C5" w:rsidP="006726B6">
      <w:pPr>
        <w:rPr>
          <w:lang w:val="en-GB"/>
        </w:rPr>
      </w:pPr>
    </w:p>
    <w:p w14:paraId="14FF2005" w14:textId="77777777" w:rsidR="000074C5" w:rsidRDefault="000074C5" w:rsidP="006726B6">
      <w:pPr>
        <w:rPr>
          <w:lang w:val="en-GB"/>
        </w:rPr>
      </w:pPr>
    </w:p>
    <w:p w14:paraId="1A7C0A4E" w14:textId="77777777" w:rsidR="000074C5" w:rsidRDefault="000074C5" w:rsidP="006726B6">
      <w:pPr>
        <w:rPr>
          <w:lang w:val="en-GB"/>
        </w:rPr>
      </w:pPr>
    </w:p>
    <w:p w14:paraId="23A40570" w14:textId="77777777" w:rsidR="000074C5" w:rsidRDefault="000074C5" w:rsidP="006726B6">
      <w:pPr>
        <w:rPr>
          <w:lang w:val="en-GB"/>
        </w:rPr>
      </w:pPr>
    </w:p>
    <w:p w14:paraId="66716EE1" w14:textId="77777777" w:rsidR="00D21891" w:rsidRDefault="00D21891" w:rsidP="006726B6">
      <w:pPr>
        <w:rPr>
          <w:lang w:val="en-GB"/>
        </w:rPr>
      </w:pPr>
    </w:p>
    <w:p w14:paraId="28B79BBC" w14:textId="77777777" w:rsidR="00D21891" w:rsidRDefault="00D21891" w:rsidP="006726B6">
      <w:pPr>
        <w:rPr>
          <w:lang w:val="en-GB"/>
        </w:rPr>
      </w:pPr>
    </w:p>
    <w:p w14:paraId="26DE47A7" w14:textId="77777777" w:rsidR="00D21891" w:rsidRPr="00DF0033" w:rsidRDefault="00D21891" w:rsidP="006726B6">
      <w:pPr>
        <w:rPr>
          <w:lang w:val="en-GB"/>
        </w:rPr>
      </w:pPr>
    </w:p>
    <w:p w14:paraId="386F88AB" w14:textId="77777777" w:rsidR="00D21891" w:rsidRPr="008D351B" w:rsidRDefault="0006627F" w:rsidP="00D21891">
      <w:pPr>
        <w:pStyle w:val="Heading1"/>
        <w:rPr>
          <w:highlight w:val="yellow"/>
          <w:lang w:val="en-GB"/>
        </w:rPr>
      </w:pPr>
      <w:bookmarkStart w:id="2208" w:name="_Toc45032420"/>
      <w:r w:rsidRPr="008D351B">
        <w:rPr>
          <w:highlight w:val="yellow"/>
          <w:lang w:val="en-GB"/>
        </w:rPr>
        <w:lastRenderedPageBreak/>
        <w:t>Results of the Prototype Audit</w:t>
      </w:r>
      <w:bookmarkEnd w:id="2208"/>
    </w:p>
    <w:p w14:paraId="29DAC809" w14:textId="64134D89" w:rsidR="00D21891" w:rsidRPr="008D351B" w:rsidRDefault="008D351B" w:rsidP="00D21891">
      <w:pPr>
        <w:rPr>
          <w:highlight w:val="yellow"/>
          <w:lang w:val="en-GB" w:eastAsia="de-DE"/>
        </w:rPr>
      </w:pPr>
      <w:r w:rsidRPr="008D351B">
        <w:rPr>
          <w:highlight w:val="yellow"/>
          <w:lang w:val="en-GB" w:eastAsia="de-DE"/>
        </w:rPr>
        <w:t xml:space="preserve">TODO: </w:t>
      </w:r>
    </w:p>
    <w:p w14:paraId="53926C5E" w14:textId="1B320052" w:rsidR="008D351B" w:rsidRPr="008D351B" w:rsidRDefault="008D351B" w:rsidP="00D21891">
      <w:pPr>
        <w:rPr>
          <w:lang w:eastAsia="de-DE"/>
        </w:rPr>
      </w:pPr>
      <w:r w:rsidRPr="008D351B">
        <w:rPr>
          <w:highlight w:val="yellow"/>
          <w:lang w:eastAsia="de-DE"/>
        </w:rPr>
        <w:t xml:space="preserve">ED. </w:t>
      </w:r>
    </w:p>
    <w:p w14:paraId="4938D8C9" w14:textId="77777777" w:rsidR="00D21891" w:rsidRPr="008D351B" w:rsidRDefault="00D21891" w:rsidP="00D21891">
      <w:pPr>
        <w:pStyle w:val="Heading2"/>
      </w:pPr>
      <w:bookmarkStart w:id="2209" w:name="_Toc45032421"/>
      <w:r w:rsidRPr="008D351B">
        <w:t>xxxx</w:t>
      </w:r>
      <w:bookmarkEnd w:id="2209"/>
    </w:p>
    <w:p w14:paraId="24E176DB" w14:textId="77777777" w:rsidR="00D21891" w:rsidRPr="008D351B" w:rsidRDefault="00D21891" w:rsidP="00D21891">
      <w:pPr>
        <w:rPr>
          <w:lang w:eastAsia="de-DE"/>
        </w:rPr>
      </w:pPr>
    </w:p>
    <w:p w14:paraId="78996F3F" w14:textId="77777777" w:rsidR="00D21891" w:rsidRPr="008D351B" w:rsidRDefault="00D21891" w:rsidP="00D21891">
      <w:pPr>
        <w:pStyle w:val="Heading2"/>
      </w:pPr>
      <w:bookmarkStart w:id="2210" w:name="_Toc45032422"/>
      <w:r w:rsidRPr="008D351B">
        <w:t>xxxx</w:t>
      </w:r>
      <w:bookmarkEnd w:id="2210"/>
    </w:p>
    <w:p w14:paraId="314DACDD" w14:textId="77777777" w:rsidR="00D21891" w:rsidRPr="008D351B" w:rsidRDefault="00D21891" w:rsidP="00D21891">
      <w:pPr>
        <w:rPr>
          <w:lang w:eastAsia="de-DE"/>
        </w:rPr>
      </w:pPr>
    </w:p>
    <w:p w14:paraId="0BED6032" w14:textId="77777777" w:rsidR="00D21891" w:rsidRPr="008D351B" w:rsidRDefault="00D21891" w:rsidP="00D21891">
      <w:pPr>
        <w:rPr>
          <w:lang w:eastAsia="de-DE"/>
        </w:rPr>
      </w:pPr>
    </w:p>
    <w:p w14:paraId="2C9023B3" w14:textId="77777777" w:rsidR="00D21891" w:rsidRPr="008D351B" w:rsidRDefault="00D21891" w:rsidP="00D21891">
      <w:pPr>
        <w:rPr>
          <w:lang w:eastAsia="de-DE"/>
        </w:rPr>
      </w:pPr>
    </w:p>
    <w:p w14:paraId="30B65315" w14:textId="77777777" w:rsidR="00D21891" w:rsidRPr="008D351B" w:rsidRDefault="00D21891" w:rsidP="00D21891">
      <w:pPr>
        <w:rPr>
          <w:lang w:eastAsia="de-DE"/>
        </w:rPr>
      </w:pPr>
    </w:p>
    <w:p w14:paraId="5D9E2A4A" w14:textId="25396C0B" w:rsidR="00D21891" w:rsidRPr="008D351B" w:rsidRDefault="00E709E2" w:rsidP="00D21891">
      <w:pPr>
        <w:pStyle w:val="Heading1"/>
        <w:rPr>
          <w:highlight w:val="yellow"/>
        </w:rPr>
      </w:pPr>
      <w:bookmarkStart w:id="2211" w:name="_Toc45032423"/>
      <w:r w:rsidRPr="008D351B">
        <w:rPr>
          <w:highlight w:val="yellow"/>
        </w:rPr>
        <w:lastRenderedPageBreak/>
        <w:t xml:space="preserve">Learnings &amp; </w:t>
      </w:r>
      <w:r w:rsidR="0006627F" w:rsidRPr="008D351B">
        <w:rPr>
          <w:highlight w:val="yellow"/>
        </w:rPr>
        <w:t>Discussion</w:t>
      </w:r>
      <w:bookmarkEnd w:id="2211"/>
    </w:p>
    <w:p w14:paraId="17C934AC" w14:textId="42CAC60A" w:rsidR="00D21891" w:rsidRPr="008D351B" w:rsidRDefault="008D351B" w:rsidP="00D21891">
      <w:pPr>
        <w:rPr>
          <w:lang w:eastAsia="de-DE"/>
        </w:rPr>
      </w:pPr>
      <w:r w:rsidRPr="008D351B">
        <w:rPr>
          <w:highlight w:val="yellow"/>
          <w:lang w:eastAsia="de-DE"/>
        </w:rPr>
        <w:t>TODO (zum Schluss)</w:t>
      </w:r>
    </w:p>
    <w:p w14:paraId="1CF67185" w14:textId="77777777" w:rsidR="00D21891" w:rsidRPr="008D351B" w:rsidRDefault="00D21891" w:rsidP="00D21891">
      <w:pPr>
        <w:pStyle w:val="Heading2"/>
      </w:pPr>
      <w:bookmarkStart w:id="2212" w:name="_Toc45032424"/>
      <w:r w:rsidRPr="008D351B">
        <w:t>xxxx</w:t>
      </w:r>
      <w:bookmarkEnd w:id="2212"/>
    </w:p>
    <w:p w14:paraId="356DB649" w14:textId="77777777" w:rsidR="00D21891" w:rsidRPr="008D351B" w:rsidRDefault="00D21891" w:rsidP="00D21891">
      <w:pPr>
        <w:rPr>
          <w:lang w:eastAsia="de-DE"/>
        </w:rPr>
      </w:pPr>
    </w:p>
    <w:p w14:paraId="4CF6E67C" w14:textId="77777777" w:rsidR="00D21891" w:rsidRPr="008D351B" w:rsidRDefault="00D21891" w:rsidP="00D21891">
      <w:pPr>
        <w:pStyle w:val="Heading2"/>
      </w:pPr>
      <w:bookmarkStart w:id="2213" w:name="_Toc45032425"/>
      <w:r w:rsidRPr="008D351B">
        <w:t>xxxx</w:t>
      </w:r>
      <w:bookmarkEnd w:id="2213"/>
    </w:p>
    <w:p w14:paraId="36F50654" w14:textId="77777777" w:rsidR="00417554" w:rsidRPr="008D351B" w:rsidRDefault="00417554" w:rsidP="00417554">
      <w:pPr>
        <w:rPr>
          <w:lang w:eastAsia="de-DE"/>
        </w:rPr>
      </w:pPr>
    </w:p>
    <w:p w14:paraId="710091D7" w14:textId="77777777" w:rsidR="00D21891" w:rsidRPr="008D351B" w:rsidRDefault="00D21891" w:rsidP="00417554">
      <w:pPr>
        <w:rPr>
          <w:lang w:eastAsia="de-DE"/>
        </w:rPr>
      </w:pPr>
    </w:p>
    <w:p w14:paraId="3DE7D054" w14:textId="1FA80961" w:rsidR="00D21891" w:rsidRDefault="00773084" w:rsidP="00417554">
      <w:pPr>
        <w:rPr>
          <w:lang w:eastAsia="de-DE"/>
        </w:rPr>
      </w:pPr>
      <w:r>
        <w:rPr>
          <w:lang w:eastAsia="de-DE"/>
        </w:rPr>
        <w:t>Coding Guideline fpr JBA: Unterstützen durch BDD Prozess auch in der Entwicklungsphase, Design der Weboberfläche die sowohl benutzerfreundlich ist, wie auch, z.B. durch kontraste, die den Revew Prozess durch den Test Reviewer / QA vereinfachen</w:t>
      </w:r>
    </w:p>
    <w:p w14:paraId="37CC5DCF" w14:textId="3637B00E" w:rsidR="00773084" w:rsidRDefault="00773084" w:rsidP="00417554">
      <w:pPr>
        <w:rPr>
          <w:lang w:eastAsia="de-DE"/>
        </w:rPr>
      </w:pPr>
    </w:p>
    <w:p w14:paraId="1169EB78" w14:textId="09FE03B7" w:rsidR="00773084" w:rsidRPr="00773084" w:rsidRDefault="00773084" w:rsidP="00417554">
      <w:pPr>
        <w:rPr>
          <w:lang w:eastAsia="de-DE"/>
        </w:rPr>
      </w:pPr>
      <w:r>
        <w:rPr>
          <w:lang w:eastAsia="de-DE"/>
        </w:rPr>
        <w:t xml:space="preserve">Compare Funktion: </w:t>
      </w:r>
    </w:p>
    <w:p w14:paraId="012FFDA9" w14:textId="77777777" w:rsidR="00D21891" w:rsidRDefault="00D21891" w:rsidP="00417554">
      <w:pPr>
        <w:rPr>
          <w:lang w:val="en-GB" w:eastAsia="de-DE"/>
        </w:rPr>
      </w:pPr>
    </w:p>
    <w:p w14:paraId="2922F963" w14:textId="77777777" w:rsidR="005B661F" w:rsidRPr="00DF0033" w:rsidRDefault="0006627F" w:rsidP="005B661F">
      <w:pPr>
        <w:pStyle w:val="Heading1"/>
        <w:rPr>
          <w:lang w:val="en-GB"/>
        </w:rPr>
      </w:pPr>
      <w:bookmarkStart w:id="2214" w:name="_Toc45032426"/>
      <w:r>
        <w:rPr>
          <w:lang w:val="en-GB"/>
        </w:rPr>
        <w:lastRenderedPageBreak/>
        <w:t>Outlook</w:t>
      </w:r>
      <w:bookmarkEnd w:id="2214"/>
    </w:p>
    <w:p w14:paraId="3DC61F43" w14:textId="77777777" w:rsidR="005B661F" w:rsidRPr="00DF0033" w:rsidRDefault="005B661F" w:rsidP="005B661F">
      <w:pPr>
        <w:rPr>
          <w:lang w:val="en-GB" w:eastAsia="de-DE"/>
        </w:rPr>
      </w:pPr>
    </w:p>
    <w:p w14:paraId="74AA1994" w14:textId="77777777" w:rsidR="005B661F" w:rsidRPr="00DF0033" w:rsidRDefault="001C2C21" w:rsidP="005B661F">
      <w:pPr>
        <w:pStyle w:val="Heading2"/>
        <w:rPr>
          <w:lang w:val="en-GB"/>
        </w:rPr>
      </w:pPr>
      <w:bookmarkStart w:id="2215" w:name="_Toc45032427"/>
      <w:r>
        <w:rPr>
          <w:lang w:val="en-GB"/>
        </w:rPr>
        <w:t>General</w:t>
      </w:r>
      <w:bookmarkEnd w:id="2215"/>
    </w:p>
    <w:p w14:paraId="3CA428D2" w14:textId="5FA79DCA" w:rsidR="005B661F" w:rsidRDefault="00211ADB" w:rsidP="005B661F">
      <w:pPr>
        <w:rPr>
          <w:lang w:eastAsia="de-DE"/>
        </w:rPr>
      </w:pPr>
      <w:r>
        <w:rPr>
          <w:lang w:eastAsia="de-DE"/>
        </w:rPr>
        <w:t xml:space="preserve">Selenium Testing Vor- Nachteile: Aufwändig wenn sich Oberfläche ändert, OQs können einfach auf verschiedenen Browsern ausgeführt werden </w:t>
      </w:r>
      <w:r w:rsidRPr="00211ADB">
        <w:rPr>
          <w:rFonts w:ascii="Wingdings" w:eastAsia="Wingdings" w:hAnsi="Wingdings" w:cs="Wingdings"/>
          <w:lang w:eastAsia="de-DE"/>
        </w:rPr>
        <w:t></w:t>
      </w:r>
      <w:r>
        <w:rPr>
          <w:lang w:eastAsia="de-DE"/>
        </w:rPr>
        <w:t xml:space="preserve"> Testen der Applikation auf verschiedenen Browsern.</w:t>
      </w:r>
    </w:p>
    <w:p w14:paraId="3C5D33D6" w14:textId="5E9A7055" w:rsidR="00211ADB" w:rsidRDefault="00211ADB" w:rsidP="005B661F">
      <w:pPr>
        <w:rPr>
          <w:lang w:eastAsia="de-DE"/>
        </w:rPr>
      </w:pPr>
    </w:p>
    <w:p w14:paraId="65D453AE" w14:textId="2CAECCEC" w:rsidR="00211ADB" w:rsidRDefault="00211ADB" w:rsidP="005B661F">
      <w:pPr>
        <w:rPr>
          <w:lang w:eastAsia="de-DE"/>
        </w:rPr>
      </w:pPr>
      <w:r>
        <w:rPr>
          <w:lang w:eastAsia="de-DE"/>
        </w:rPr>
        <w:t>Digitization: Prozess möglichst klassisch gehalten, so wie er jetzt, manuell schon ist. Test automation passt sich diesem Prozess an. Denkbar wäre, OQs schon im Build-Prozess</w:t>
      </w:r>
      <w:r w:rsidR="003A5537">
        <w:rPr>
          <w:lang w:eastAsia="de-DE"/>
        </w:rPr>
        <w:t xml:space="preserve"> (inside Testing vs. Outside testing)</w:t>
      </w:r>
      <w:r>
        <w:rPr>
          <w:lang w:eastAsia="de-DE"/>
        </w:rPr>
        <w:t xml:space="preserve"> durchzuführen. Würde aber bedeuten, dass die Reihenfolge IQ </w:t>
      </w:r>
      <w:r w:rsidRPr="00211ADB">
        <w:rPr>
          <w:rFonts w:ascii="Wingdings" w:eastAsia="Wingdings" w:hAnsi="Wingdings" w:cs="Wingdings"/>
          <w:lang w:eastAsia="de-DE"/>
        </w:rPr>
        <w:t></w:t>
      </w:r>
      <w:r>
        <w:rPr>
          <w:lang w:eastAsia="de-DE"/>
        </w:rPr>
        <w:t xml:space="preserve"> OQ nicht mehr stimmen würde und dass die Qualificationen der Auditoren und der QA Menschen sich verschieben müssten </w:t>
      </w:r>
      <w:r w:rsidRPr="00211ADB">
        <w:rPr>
          <w:rFonts w:ascii="Wingdings" w:eastAsia="Wingdings" w:hAnsi="Wingdings" w:cs="Wingdings"/>
          <w:lang w:eastAsia="de-DE"/>
        </w:rPr>
        <w:t></w:t>
      </w:r>
      <w:r>
        <w:rPr>
          <w:lang w:eastAsia="de-DE"/>
        </w:rPr>
        <w:t xml:space="preserve"> Müssten Code lesen und beurteilen können (vgl. Kleines BDD Buch)</w:t>
      </w:r>
    </w:p>
    <w:p w14:paraId="7167CC78" w14:textId="361BFF5F" w:rsidR="00211ADB" w:rsidRDefault="00211ADB" w:rsidP="005B661F">
      <w:pPr>
        <w:rPr>
          <w:lang w:eastAsia="de-DE"/>
        </w:rPr>
      </w:pPr>
    </w:p>
    <w:p w14:paraId="6B20A904" w14:textId="77777777" w:rsidR="00211ADB" w:rsidRPr="00211ADB" w:rsidRDefault="00211ADB" w:rsidP="005B661F">
      <w:pPr>
        <w:rPr>
          <w:lang w:eastAsia="de-DE"/>
        </w:rPr>
      </w:pPr>
    </w:p>
    <w:p w14:paraId="00BEC30E" w14:textId="77777777" w:rsidR="005B661F" w:rsidRPr="009564BC" w:rsidRDefault="001C2C21" w:rsidP="005B661F">
      <w:pPr>
        <w:pStyle w:val="Heading2"/>
        <w:rPr>
          <w:lang w:val="en-GB"/>
        </w:rPr>
      </w:pPr>
      <w:bookmarkStart w:id="2216" w:name="_Toc45032428"/>
      <w:r>
        <w:rPr>
          <w:lang w:val="en-GB"/>
        </w:rPr>
        <w:t>Specific Topics</w:t>
      </w:r>
      <w:bookmarkEnd w:id="2216"/>
    </w:p>
    <w:p w14:paraId="314D9D7E" w14:textId="77777777" w:rsidR="005B661F" w:rsidRDefault="005B661F" w:rsidP="005B661F">
      <w:pPr>
        <w:rPr>
          <w:lang w:val="en-GB" w:eastAsia="de-DE"/>
        </w:rPr>
      </w:pPr>
    </w:p>
    <w:p w14:paraId="099FC777" w14:textId="24C2ED30" w:rsidR="005B661F" w:rsidRDefault="00902C40" w:rsidP="00902C40">
      <w:pPr>
        <w:pStyle w:val="Heading3"/>
        <w:rPr>
          <w:lang w:val="en-GB"/>
        </w:rPr>
      </w:pPr>
      <w:bookmarkStart w:id="2217" w:name="_Toc45032429"/>
      <w:r>
        <w:rPr>
          <w:lang w:val="en-GB"/>
        </w:rPr>
        <w:t>PQs</w:t>
      </w:r>
      <w:bookmarkEnd w:id="2217"/>
    </w:p>
    <w:p w14:paraId="65121271" w14:textId="015A6840" w:rsidR="00AF0D23" w:rsidRDefault="00AF0D23" w:rsidP="00AF0D23">
      <w:pPr>
        <w:rPr>
          <w:lang w:val="en-GB" w:eastAsia="de-DE"/>
        </w:rPr>
      </w:pPr>
    </w:p>
    <w:p w14:paraId="045E01A5" w14:textId="2571D8BB" w:rsidR="00AF0D23" w:rsidRDefault="00AF0D23" w:rsidP="00AF0D23">
      <w:pPr>
        <w:rPr>
          <w:lang w:val="en-GB" w:eastAsia="de-DE"/>
        </w:rPr>
      </w:pPr>
    </w:p>
    <w:p w14:paraId="1B944F57" w14:textId="6CC99FCC" w:rsidR="00AF0D23" w:rsidRDefault="00AF0D23" w:rsidP="00AF0D23">
      <w:pPr>
        <w:pStyle w:val="Heading3"/>
      </w:pPr>
      <w:bookmarkStart w:id="2218" w:name="_Toc45032430"/>
      <w:r>
        <w:t>IQs</w:t>
      </w:r>
      <w:bookmarkEnd w:id="2218"/>
    </w:p>
    <w:p w14:paraId="0E043BD7" w14:textId="1CC54B1D" w:rsidR="00AF0D23" w:rsidRDefault="00AF0D23" w:rsidP="00AF0D23">
      <w:pPr>
        <w:rPr>
          <w:lang w:eastAsia="de-DE"/>
        </w:rPr>
      </w:pPr>
    </w:p>
    <w:p w14:paraId="57DF6BC1" w14:textId="77777777" w:rsidR="00AF0D23" w:rsidRPr="00AF0D23" w:rsidRDefault="00AF0D23" w:rsidP="00AF0D23">
      <w:pPr>
        <w:rPr>
          <w:lang w:eastAsia="de-DE"/>
        </w:rPr>
      </w:pPr>
    </w:p>
    <w:p w14:paraId="46460187" w14:textId="77777777" w:rsidR="00902C40" w:rsidRDefault="00902C40" w:rsidP="005B661F">
      <w:pPr>
        <w:rPr>
          <w:lang w:val="en-GB" w:eastAsia="de-DE"/>
        </w:rPr>
      </w:pPr>
    </w:p>
    <w:p w14:paraId="16317D94" w14:textId="5F6865E1" w:rsidR="00902C40" w:rsidRDefault="00902C40" w:rsidP="00902C40">
      <w:pPr>
        <w:pStyle w:val="Heading3"/>
        <w:rPr>
          <w:lang w:val="en-GB"/>
        </w:rPr>
      </w:pPr>
      <w:bookmarkStart w:id="2219" w:name="_Toc45032431"/>
      <w:r>
        <w:rPr>
          <w:lang w:val="en-GB"/>
        </w:rPr>
        <w:t>Category 4 Software</w:t>
      </w:r>
      <w:bookmarkEnd w:id="2219"/>
    </w:p>
    <w:p w14:paraId="03AB5855" w14:textId="77777777" w:rsidR="00902C40" w:rsidRDefault="00902C40" w:rsidP="005B661F">
      <w:pPr>
        <w:rPr>
          <w:lang w:val="en-GB" w:eastAsia="de-DE"/>
        </w:rPr>
      </w:pPr>
    </w:p>
    <w:p w14:paraId="43196100" w14:textId="0191251C" w:rsidR="00902C40" w:rsidRDefault="00902C40" w:rsidP="005B661F">
      <w:pPr>
        <w:rPr>
          <w:lang w:val="en-GB" w:eastAsia="de-DE"/>
        </w:rPr>
      </w:pPr>
    </w:p>
    <w:p w14:paraId="3849456A" w14:textId="1DA45453" w:rsidR="000719C6" w:rsidRDefault="000719C6" w:rsidP="000719C6">
      <w:pPr>
        <w:pStyle w:val="Heading3"/>
      </w:pPr>
      <w:bookmarkStart w:id="2220" w:name="_Toc45032432"/>
      <w:r>
        <w:lastRenderedPageBreak/>
        <w:t>Agility</w:t>
      </w:r>
      <w:bookmarkEnd w:id="2220"/>
    </w:p>
    <w:p w14:paraId="4443BF61" w14:textId="262BD9D1" w:rsidR="000719C6" w:rsidRDefault="000719C6" w:rsidP="005B661F">
      <w:pPr>
        <w:rPr>
          <w:lang w:eastAsia="de-DE"/>
        </w:rPr>
      </w:pPr>
      <w:r>
        <w:rPr>
          <w:lang w:eastAsia="de-DE"/>
        </w:rPr>
        <w:t>E.v. mit DevOps verbinden</w:t>
      </w:r>
    </w:p>
    <w:p w14:paraId="3CFC9F6D" w14:textId="77777777" w:rsidR="000719C6" w:rsidRPr="000719C6" w:rsidRDefault="000719C6" w:rsidP="005B661F">
      <w:pPr>
        <w:rPr>
          <w:lang w:eastAsia="de-DE"/>
        </w:rPr>
      </w:pPr>
    </w:p>
    <w:p w14:paraId="4164A0B3" w14:textId="77777777" w:rsidR="000719C6" w:rsidRDefault="000719C6" w:rsidP="005B661F">
      <w:pPr>
        <w:rPr>
          <w:lang w:val="en-GB" w:eastAsia="de-DE"/>
        </w:rPr>
      </w:pPr>
    </w:p>
    <w:p w14:paraId="3FAB04EE" w14:textId="1152C557" w:rsidR="00902C40" w:rsidRDefault="00902C40" w:rsidP="00902C40">
      <w:pPr>
        <w:pStyle w:val="Heading3"/>
        <w:rPr>
          <w:lang w:val="en-GB"/>
        </w:rPr>
      </w:pPr>
      <w:bookmarkStart w:id="2221" w:name="_Toc45032433"/>
      <w:r>
        <w:rPr>
          <w:lang w:val="en-GB"/>
        </w:rPr>
        <w:t>DevOps</w:t>
      </w:r>
      <w:bookmarkEnd w:id="2221"/>
    </w:p>
    <w:p w14:paraId="6CB25AD0" w14:textId="427CE553" w:rsidR="00902C40" w:rsidRDefault="00902C40" w:rsidP="005B661F">
      <w:pPr>
        <w:rPr>
          <w:lang w:val="en-GB" w:eastAsia="de-DE"/>
        </w:rPr>
      </w:pPr>
    </w:p>
    <w:p w14:paraId="4C767AFE" w14:textId="785933F1" w:rsidR="000719C6" w:rsidRDefault="000719C6" w:rsidP="005B661F">
      <w:pPr>
        <w:rPr>
          <w:lang w:val="en-GB" w:eastAsia="de-DE"/>
        </w:rPr>
      </w:pPr>
    </w:p>
    <w:p w14:paraId="112AA44F" w14:textId="215634DF" w:rsidR="000719C6" w:rsidRDefault="000719C6" w:rsidP="000719C6">
      <w:pPr>
        <w:pStyle w:val="Heading3"/>
      </w:pPr>
      <w:bookmarkStart w:id="2222" w:name="_Toc45032434"/>
      <w:r>
        <w:t>Device Integration</w:t>
      </w:r>
      <w:bookmarkEnd w:id="2222"/>
    </w:p>
    <w:p w14:paraId="03371719" w14:textId="737DC384" w:rsidR="000719C6" w:rsidRDefault="000719C6" w:rsidP="005B661F">
      <w:pPr>
        <w:rPr>
          <w:lang w:eastAsia="de-DE"/>
        </w:rPr>
      </w:pPr>
    </w:p>
    <w:p w14:paraId="3AC289F4" w14:textId="54332EE1" w:rsidR="000719C6" w:rsidRDefault="000719C6" w:rsidP="005B661F">
      <w:pPr>
        <w:rPr>
          <w:lang w:eastAsia="de-DE"/>
        </w:rPr>
      </w:pPr>
    </w:p>
    <w:p w14:paraId="4A9A5464" w14:textId="77777777" w:rsidR="000719C6" w:rsidRPr="000719C6" w:rsidRDefault="000719C6" w:rsidP="005B661F">
      <w:pPr>
        <w:rPr>
          <w:lang w:eastAsia="de-DE"/>
        </w:rPr>
      </w:pPr>
    </w:p>
    <w:p w14:paraId="4908B113" w14:textId="77777777" w:rsidR="000719C6" w:rsidRDefault="000719C6" w:rsidP="005B661F">
      <w:pPr>
        <w:rPr>
          <w:lang w:val="en-GB" w:eastAsia="de-DE"/>
        </w:rPr>
      </w:pPr>
    </w:p>
    <w:p w14:paraId="674DC9EF" w14:textId="2E48C40C" w:rsidR="000719C6" w:rsidRDefault="000719C6" w:rsidP="005B661F">
      <w:pPr>
        <w:rPr>
          <w:lang w:val="en-GB" w:eastAsia="de-DE"/>
        </w:rPr>
      </w:pPr>
    </w:p>
    <w:p w14:paraId="3895BB41" w14:textId="77777777" w:rsidR="000719C6" w:rsidRDefault="000719C6" w:rsidP="005B661F">
      <w:pPr>
        <w:rPr>
          <w:lang w:val="en-GB" w:eastAsia="de-DE"/>
        </w:rPr>
      </w:pPr>
    </w:p>
    <w:p w14:paraId="2F69641D" w14:textId="77777777" w:rsidR="00902C40" w:rsidRDefault="00902C40" w:rsidP="005B661F">
      <w:pPr>
        <w:rPr>
          <w:lang w:val="en-GB" w:eastAsia="de-DE"/>
        </w:rPr>
      </w:pPr>
    </w:p>
    <w:p w14:paraId="79326747" w14:textId="77777777" w:rsidR="00902C40" w:rsidRDefault="00902C40" w:rsidP="005B661F">
      <w:pPr>
        <w:rPr>
          <w:lang w:val="en-GB" w:eastAsia="de-DE"/>
        </w:rPr>
      </w:pPr>
    </w:p>
    <w:p w14:paraId="1EE906B0" w14:textId="77777777" w:rsidR="00902C40" w:rsidRDefault="00902C40" w:rsidP="005B661F">
      <w:pPr>
        <w:rPr>
          <w:lang w:val="en-GB" w:eastAsia="de-DE"/>
        </w:rPr>
      </w:pPr>
    </w:p>
    <w:p w14:paraId="0F07C387" w14:textId="77777777" w:rsidR="00902C40" w:rsidRDefault="00902C40" w:rsidP="005B661F">
      <w:pPr>
        <w:rPr>
          <w:lang w:val="en-GB" w:eastAsia="de-DE"/>
        </w:rPr>
      </w:pPr>
    </w:p>
    <w:p w14:paraId="37E4C4EC" w14:textId="77777777" w:rsidR="00902C40" w:rsidRDefault="00902C40" w:rsidP="005B661F">
      <w:pPr>
        <w:rPr>
          <w:lang w:val="en-GB" w:eastAsia="de-DE"/>
        </w:rPr>
      </w:pPr>
    </w:p>
    <w:p w14:paraId="5E635205" w14:textId="77777777" w:rsidR="00902C40" w:rsidRDefault="00902C40" w:rsidP="005B661F">
      <w:pPr>
        <w:rPr>
          <w:lang w:val="en-GB" w:eastAsia="de-DE"/>
        </w:rPr>
      </w:pPr>
    </w:p>
    <w:p w14:paraId="234E842D" w14:textId="77777777" w:rsidR="00902C40" w:rsidRDefault="00902C40" w:rsidP="005B661F">
      <w:pPr>
        <w:rPr>
          <w:lang w:val="en-GB" w:eastAsia="de-DE"/>
        </w:rPr>
      </w:pPr>
    </w:p>
    <w:p w14:paraId="51B3D34B" w14:textId="77777777" w:rsidR="005B661F" w:rsidRDefault="005B661F" w:rsidP="005B661F">
      <w:pPr>
        <w:rPr>
          <w:lang w:val="en-GB" w:eastAsia="de-DE"/>
        </w:rPr>
      </w:pPr>
    </w:p>
    <w:p w14:paraId="7ABDC922" w14:textId="77777777" w:rsidR="005B661F" w:rsidRDefault="005B661F" w:rsidP="005B661F">
      <w:pPr>
        <w:rPr>
          <w:lang w:val="en-GB" w:eastAsia="de-DE"/>
        </w:rPr>
      </w:pPr>
    </w:p>
    <w:p w14:paraId="5DDA20A0" w14:textId="77777777" w:rsidR="005B661F" w:rsidRDefault="005B661F" w:rsidP="005B661F">
      <w:pPr>
        <w:rPr>
          <w:lang w:val="en-GB" w:eastAsia="de-DE"/>
        </w:rPr>
      </w:pPr>
    </w:p>
    <w:p w14:paraId="14227CF5" w14:textId="77777777" w:rsidR="005B661F" w:rsidRDefault="005B661F" w:rsidP="005B661F">
      <w:pPr>
        <w:rPr>
          <w:lang w:val="en-GB" w:eastAsia="de-DE"/>
        </w:rPr>
      </w:pPr>
    </w:p>
    <w:p w14:paraId="0A208CE3" w14:textId="77777777" w:rsidR="005B661F" w:rsidRDefault="005B661F" w:rsidP="005B661F">
      <w:pPr>
        <w:rPr>
          <w:lang w:val="en-GB" w:eastAsia="de-DE"/>
        </w:rPr>
      </w:pPr>
    </w:p>
    <w:p w14:paraId="1DC997B0" w14:textId="77777777" w:rsidR="005B661F" w:rsidRDefault="005B661F" w:rsidP="005B661F">
      <w:pPr>
        <w:rPr>
          <w:lang w:val="en-GB" w:eastAsia="de-DE"/>
        </w:rPr>
      </w:pPr>
    </w:p>
    <w:p w14:paraId="59CD0FC1" w14:textId="77777777" w:rsidR="005B661F" w:rsidRDefault="005B661F" w:rsidP="005B661F">
      <w:pPr>
        <w:rPr>
          <w:lang w:val="en-GB" w:eastAsia="de-DE"/>
        </w:rPr>
      </w:pPr>
    </w:p>
    <w:p w14:paraId="2AE250A2" w14:textId="77777777" w:rsidR="00D21891" w:rsidRPr="00DF0033" w:rsidRDefault="00D21891" w:rsidP="00417554">
      <w:pPr>
        <w:rPr>
          <w:lang w:val="en-GB" w:eastAsia="de-DE"/>
        </w:rPr>
      </w:pPr>
    </w:p>
    <w:p w14:paraId="473C1172" w14:textId="77777777" w:rsidR="00417554" w:rsidRPr="00DF0033" w:rsidRDefault="00DF0033" w:rsidP="00417554">
      <w:pPr>
        <w:pStyle w:val="Heading1"/>
        <w:rPr>
          <w:lang w:val="en-GB"/>
        </w:rPr>
      </w:pPr>
      <w:bookmarkStart w:id="2223" w:name="_Toc45032435"/>
      <w:r w:rsidRPr="00DF0033">
        <w:rPr>
          <w:lang w:val="en-GB"/>
        </w:rPr>
        <w:lastRenderedPageBreak/>
        <w:t>Formatting</w:t>
      </w:r>
      <w:bookmarkEnd w:id="2223"/>
    </w:p>
    <w:p w14:paraId="66761DE6" w14:textId="77777777" w:rsidR="00417554" w:rsidRPr="00DF0033" w:rsidRDefault="00637567" w:rsidP="00881611">
      <w:pPr>
        <w:pStyle w:val="Heading2"/>
        <w:rPr>
          <w:lang w:val="en-GB"/>
        </w:rPr>
      </w:pPr>
      <w:bookmarkStart w:id="2224" w:name="_Toc45032436"/>
      <w:r w:rsidRPr="00DF0033">
        <w:rPr>
          <w:lang w:val="en-GB"/>
        </w:rPr>
        <w:t>Quotes</w:t>
      </w:r>
      <w:bookmarkEnd w:id="2224"/>
    </w:p>
    <w:p w14:paraId="5C65F870" w14:textId="77777777" w:rsidR="00BA0923" w:rsidRPr="00DF0033" w:rsidRDefault="00637567" w:rsidP="00BA0923">
      <w:pPr>
        <w:rPr>
          <w:lang w:val="en-GB"/>
        </w:rPr>
      </w:pPr>
      <w:r w:rsidRPr="00DF0033">
        <w:rPr>
          <w:lang w:val="en-GB"/>
        </w:rPr>
        <w:t>Enable „</w:t>
      </w:r>
      <w:r w:rsidR="00771FDC">
        <w:rPr>
          <w:lang w:val="en-GB"/>
        </w:rPr>
        <w:t xml:space="preserve">Replace </w:t>
      </w:r>
      <w:r w:rsidR="00771FDC" w:rsidRPr="00771FDC">
        <w:rPr>
          <w:iCs/>
          <w:lang w:val="en-GB"/>
        </w:rPr>
        <w:t>"</w:t>
      </w:r>
      <w:r w:rsidR="000B50FF">
        <w:rPr>
          <w:lang w:val="en-GB"/>
        </w:rPr>
        <w:t>Straight quotes</w:t>
      </w:r>
      <w:r w:rsidR="00771FDC" w:rsidRPr="00771FDC">
        <w:rPr>
          <w:iCs/>
          <w:lang w:val="en-GB"/>
        </w:rPr>
        <w:t>"</w:t>
      </w:r>
      <w:r w:rsidR="000B50FF">
        <w:rPr>
          <w:lang w:val="en-GB"/>
        </w:rPr>
        <w:t xml:space="preserve"> with </w:t>
      </w:r>
      <w:r w:rsidR="00771FDC">
        <w:rPr>
          <w:lang w:val="en-GB"/>
        </w:rPr>
        <w:t>“</w:t>
      </w:r>
      <w:r w:rsidR="000B50FF">
        <w:rPr>
          <w:lang w:val="en-GB"/>
        </w:rPr>
        <w:t>smart</w:t>
      </w:r>
      <w:r w:rsidRPr="00DF0033">
        <w:rPr>
          <w:lang w:val="en-GB"/>
        </w:rPr>
        <w:t xml:space="preserve"> quotes</w:t>
      </w:r>
      <w:r w:rsidR="00771FDC">
        <w:rPr>
          <w:lang w:val="en-GB"/>
        </w:rPr>
        <w:t>””</w:t>
      </w:r>
      <w:r w:rsidR="00BA0923" w:rsidRPr="00DF0033">
        <w:rPr>
          <w:lang w:val="en-GB"/>
        </w:rPr>
        <w:t xml:space="preserve"> in</w:t>
      </w:r>
      <w:r w:rsidR="000B50FF">
        <w:rPr>
          <w:lang w:val="en-GB"/>
        </w:rPr>
        <w:t xml:space="preserve"> the </w:t>
      </w:r>
      <w:r w:rsidR="00771FDC">
        <w:rPr>
          <w:lang w:val="en-GB"/>
        </w:rPr>
        <w:t>AutoFormat</w:t>
      </w:r>
      <w:r w:rsidR="000B50FF">
        <w:rPr>
          <w:lang w:val="en-GB"/>
        </w:rPr>
        <w:t xml:space="preserve"> section of the</w:t>
      </w:r>
      <w:r w:rsidR="00BA0923" w:rsidRPr="00DF0033">
        <w:rPr>
          <w:lang w:val="en-GB"/>
        </w:rPr>
        <w:t xml:space="preserve"> </w:t>
      </w:r>
      <w:r w:rsidR="00057983">
        <w:rPr>
          <w:lang w:val="en-GB"/>
        </w:rPr>
        <w:t>AutoCorrect</w:t>
      </w:r>
      <w:r w:rsidR="000B50FF">
        <w:rPr>
          <w:lang w:val="en-GB"/>
        </w:rPr>
        <w:t xml:space="preserve"> options</w:t>
      </w:r>
      <w:r w:rsidR="00BA0923" w:rsidRPr="00DF0033">
        <w:rPr>
          <w:lang w:val="en-GB"/>
        </w:rPr>
        <w:t xml:space="preserve">. </w:t>
      </w:r>
      <w:r w:rsidR="004F5340" w:rsidRPr="00DF0033">
        <w:rPr>
          <w:lang w:val="en-GB"/>
        </w:rPr>
        <w:t>D</w:t>
      </w:r>
      <w:r w:rsidRPr="00DF0033">
        <w:rPr>
          <w:lang w:val="en-GB"/>
        </w:rPr>
        <w:t>efault</w:t>
      </w:r>
      <w:r w:rsidR="00BA0923" w:rsidRPr="00DF0033">
        <w:rPr>
          <w:lang w:val="en-GB"/>
        </w:rPr>
        <w:t xml:space="preserve"> </w:t>
      </w:r>
      <w:r w:rsidRPr="00DF0033">
        <w:rPr>
          <w:lang w:val="en-GB"/>
        </w:rPr>
        <w:t>language</w:t>
      </w:r>
      <w:r w:rsidR="00BA0923" w:rsidRPr="00DF0033">
        <w:rPr>
          <w:lang w:val="en-GB"/>
        </w:rPr>
        <w:t xml:space="preserve"> is „</w:t>
      </w:r>
      <w:r w:rsidR="004F5340" w:rsidRPr="00DF0033">
        <w:rPr>
          <w:lang w:val="en-GB"/>
        </w:rPr>
        <w:t>English</w:t>
      </w:r>
      <w:r w:rsidR="00BA0923" w:rsidRPr="00DF0033">
        <w:rPr>
          <w:lang w:val="en-GB"/>
        </w:rPr>
        <w:t xml:space="preserve"> (</w:t>
      </w:r>
      <w:r w:rsidR="004F5340" w:rsidRPr="00DF0033">
        <w:rPr>
          <w:lang w:val="en-GB"/>
        </w:rPr>
        <w:t>U</w:t>
      </w:r>
      <w:r w:rsidR="000B50FF">
        <w:rPr>
          <w:lang w:val="en-GB"/>
        </w:rPr>
        <w:t>.</w:t>
      </w:r>
      <w:r w:rsidR="004F5340" w:rsidRPr="00DF0033">
        <w:rPr>
          <w:lang w:val="en-GB"/>
        </w:rPr>
        <w:t>K</w:t>
      </w:r>
      <w:r w:rsidR="000B50FF">
        <w:rPr>
          <w:lang w:val="en-GB"/>
        </w:rPr>
        <w:t>.</w:t>
      </w:r>
      <w:r w:rsidR="00BA0923" w:rsidRPr="00DF0033">
        <w:rPr>
          <w:lang w:val="en-GB"/>
        </w:rPr>
        <w:t>)“.</w:t>
      </w:r>
    </w:p>
    <w:p w14:paraId="4EF8D281" w14:textId="77777777" w:rsidR="00696A18" w:rsidRPr="00DF0033" w:rsidRDefault="00696A18" w:rsidP="00BA0923">
      <w:pPr>
        <w:rPr>
          <w:lang w:val="en-GB"/>
        </w:rPr>
      </w:pPr>
      <w:r w:rsidRPr="00DF0033">
        <w:rPr>
          <w:lang w:val="en-GB"/>
        </w:rPr>
        <w:t xml:space="preserve">Variant: </w:t>
      </w:r>
      <w:r w:rsidR="00507598" w:rsidRPr="00DF0033">
        <w:rPr>
          <w:rFonts w:cs="Arial"/>
          <w:lang w:val="en-GB"/>
        </w:rPr>
        <w:t>«…»</w:t>
      </w:r>
    </w:p>
    <w:p w14:paraId="3AB07555" w14:textId="77777777" w:rsidR="00BA0923" w:rsidRPr="00DF0033" w:rsidRDefault="00637567" w:rsidP="00417554">
      <w:pPr>
        <w:pStyle w:val="Heading2"/>
        <w:rPr>
          <w:lang w:val="en-GB"/>
        </w:rPr>
      </w:pPr>
      <w:bookmarkStart w:id="2225" w:name="_Toc45032437"/>
      <w:r w:rsidRPr="00DF0033">
        <w:rPr>
          <w:lang w:val="en-GB"/>
        </w:rPr>
        <w:t>Enumerations</w:t>
      </w:r>
      <w:bookmarkEnd w:id="2225"/>
    </w:p>
    <w:p w14:paraId="1E9208E2" w14:textId="77777777" w:rsidR="00BA0923" w:rsidRPr="00DF0033" w:rsidRDefault="00637567" w:rsidP="00BA0923">
      <w:pPr>
        <w:rPr>
          <w:lang w:val="en-GB"/>
        </w:rPr>
      </w:pPr>
      <w:r w:rsidRPr="00DF0033">
        <w:rPr>
          <w:lang w:val="en-GB"/>
        </w:rPr>
        <w:t>Please use the</w:t>
      </w:r>
      <w:r w:rsidR="00BA0923" w:rsidRPr="00DF0033">
        <w:rPr>
          <w:lang w:val="en-GB"/>
        </w:rPr>
        <w:t xml:space="preserve"> „</w:t>
      </w:r>
      <w:r w:rsidR="00057983">
        <w:rPr>
          <w:lang w:val="en-GB"/>
        </w:rPr>
        <w:t>List B</w:t>
      </w:r>
      <w:r w:rsidRPr="00DF0033">
        <w:rPr>
          <w:lang w:val="en-GB"/>
        </w:rPr>
        <w:t>ullet</w:t>
      </w:r>
      <w:r w:rsidR="00BA0923" w:rsidRPr="00DF0033">
        <w:rPr>
          <w:lang w:val="en-GB"/>
        </w:rPr>
        <w:t xml:space="preserve">“ </w:t>
      </w:r>
      <w:r w:rsidRPr="00DF0033">
        <w:rPr>
          <w:lang w:val="en-GB"/>
        </w:rPr>
        <w:t>template</w:t>
      </w:r>
      <w:r w:rsidR="00BA0923" w:rsidRPr="00DF0033">
        <w:rPr>
          <w:lang w:val="en-GB"/>
        </w:rPr>
        <w:t>.</w:t>
      </w:r>
    </w:p>
    <w:p w14:paraId="636B991F"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1</w:t>
      </w:r>
    </w:p>
    <w:p w14:paraId="31DE1DFE"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2</w:t>
      </w:r>
    </w:p>
    <w:p w14:paraId="31316A0C" w14:textId="77777777" w:rsidR="00BA0923" w:rsidRPr="00DF0033" w:rsidRDefault="00637567" w:rsidP="00D000CF">
      <w:pPr>
        <w:pStyle w:val="Heading2"/>
        <w:rPr>
          <w:lang w:val="en-GB"/>
        </w:rPr>
      </w:pPr>
      <w:bookmarkStart w:id="2226" w:name="_Toc45032438"/>
      <w:r w:rsidRPr="00DF0033">
        <w:rPr>
          <w:lang w:val="en-GB"/>
        </w:rPr>
        <w:t>Footnotes</w:t>
      </w:r>
      <w:bookmarkEnd w:id="2226"/>
    </w:p>
    <w:p w14:paraId="4FBE20DB" w14:textId="77777777" w:rsidR="00BA0923" w:rsidRPr="00DF0033" w:rsidRDefault="00637567" w:rsidP="00BA0923">
      <w:pPr>
        <w:rPr>
          <w:lang w:val="en-GB"/>
        </w:rPr>
      </w:pPr>
      <w:r w:rsidRPr="00DF0033">
        <w:rPr>
          <w:lang w:val="en-GB"/>
        </w:rPr>
        <w:t>Example for text containing a footnote</w:t>
      </w:r>
      <w:r w:rsidR="00BA0923" w:rsidRPr="00DF0033">
        <w:rPr>
          <w:lang w:val="en-GB"/>
        </w:rPr>
        <w:t>.</w:t>
      </w:r>
      <w:r w:rsidR="00BA0923" w:rsidRPr="00DF0033">
        <w:rPr>
          <w:rStyle w:val="FootnoteReference"/>
          <w:lang w:val="en-GB"/>
        </w:rPr>
        <w:footnoteReference w:id="4"/>
      </w:r>
    </w:p>
    <w:p w14:paraId="4BFF4ADF" w14:textId="77777777" w:rsidR="004C3879" w:rsidRPr="00DF0033" w:rsidRDefault="00771FDC" w:rsidP="004C3879">
      <w:pPr>
        <w:pStyle w:val="Heading2"/>
        <w:rPr>
          <w:lang w:val="en-GB"/>
        </w:rPr>
      </w:pPr>
      <w:bookmarkStart w:id="2227" w:name="_Ref416163996"/>
      <w:bookmarkStart w:id="2228" w:name="_Toc45032439"/>
      <w:r>
        <w:rPr>
          <w:lang w:val="en-GB"/>
        </w:rPr>
        <w:t>Figures</w:t>
      </w:r>
      <w:bookmarkEnd w:id="2227"/>
      <w:bookmarkEnd w:id="2228"/>
    </w:p>
    <w:p w14:paraId="1BE83AA2" w14:textId="77777777" w:rsidR="004F5340" w:rsidRPr="00DF0033" w:rsidRDefault="004F5340" w:rsidP="004C3879">
      <w:pPr>
        <w:rPr>
          <w:lang w:val="en-GB"/>
        </w:rPr>
      </w:pPr>
      <w:r w:rsidRPr="00DF0033">
        <w:rPr>
          <w:lang w:val="en-GB"/>
        </w:rPr>
        <w:t>Please use the following option to insert graphical illustrations (e.g. Power Point charts):</w:t>
      </w:r>
    </w:p>
    <w:p w14:paraId="371E28BA" w14:textId="77777777" w:rsidR="004C3879" w:rsidRPr="00DF0033" w:rsidRDefault="004F5340" w:rsidP="004C3879">
      <w:pPr>
        <w:rPr>
          <w:lang w:val="en-GB"/>
        </w:rPr>
      </w:pPr>
      <w:r w:rsidRPr="00DF0033">
        <w:rPr>
          <w:lang w:val="en-GB"/>
        </w:rPr>
        <w:t>Home Tab</w:t>
      </w:r>
      <w:r w:rsidR="001866C1" w:rsidRPr="00DF0033">
        <w:rPr>
          <w:lang w:val="en-GB"/>
        </w:rPr>
        <w:t xml:space="preserve"> </w:t>
      </w:r>
      <w:r w:rsidR="001866C1" w:rsidRPr="00DF0033">
        <w:rPr>
          <w:rFonts w:ascii="Wingdings" w:eastAsia="Wingdings" w:hAnsi="Wingdings" w:cs="Wingdings"/>
          <w:lang w:val="en-GB"/>
        </w:rPr>
        <w:t></w:t>
      </w:r>
      <w:r w:rsidR="001866C1" w:rsidRPr="00DF0033">
        <w:rPr>
          <w:lang w:val="en-GB"/>
        </w:rPr>
        <w:t xml:space="preserve"> </w:t>
      </w:r>
      <w:r w:rsidR="000B50FF">
        <w:rPr>
          <w:lang w:val="en-GB"/>
        </w:rPr>
        <w:t>Paste</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B50FF">
        <w:rPr>
          <w:lang w:val="en-GB"/>
        </w:rPr>
        <w:t xml:space="preserve">Paste Special… </w:t>
      </w:r>
      <w:r w:rsidR="000B50FF" w:rsidRPr="00DF0033">
        <w:rPr>
          <w:rFonts w:ascii="Wingdings" w:eastAsia="Wingdings" w:hAnsi="Wingdings" w:cs="Wingdings"/>
          <w:lang w:val="en-GB"/>
        </w:rPr>
        <w:t></w:t>
      </w:r>
      <w:r w:rsidR="000B50FF">
        <w:rPr>
          <w:lang w:val="en-GB"/>
        </w:rPr>
        <w:t xml:space="preserve"> Picture</w:t>
      </w:r>
      <w:r w:rsidR="001866C1" w:rsidRPr="00DF0033">
        <w:rPr>
          <w:lang w:val="en-GB"/>
        </w:rPr>
        <w:t xml:space="preserve"> (</w:t>
      </w:r>
      <w:r w:rsidR="000B50FF">
        <w:rPr>
          <w:lang w:val="en-GB"/>
        </w:rPr>
        <w:t>E</w:t>
      </w:r>
      <w:r w:rsidRPr="00DF0033">
        <w:rPr>
          <w:lang w:val="en-GB"/>
        </w:rPr>
        <w:t>nhanced</w:t>
      </w:r>
      <w:r w:rsidR="00B22E84" w:rsidRPr="00DF0033">
        <w:rPr>
          <w:lang w:val="en-GB"/>
        </w:rPr>
        <w:t xml:space="preserve"> Meta</w:t>
      </w:r>
      <w:r w:rsidRPr="00DF0033">
        <w:rPr>
          <w:lang w:val="en-GB"/>
        </w:rPr>
        <w:t>file</w:t>
      </w:r>
      <w:r w:rsidR="00B22E84" w:rsidRPr="00DF0033">
        <w:rPr>
          <w:lang w:val="en-GB"/>
        </w:rPr>
        <w:t>).</w:t>
      </w:r>
    </w:p>
    <w:p w14:paraId="1B0D332D" w14:textId="77777777" w:rsidR="000F19AE" w:rsidRPr="00DF0033" w:rsidRDefault="004F5340" w:rsidP="004C3879">
      <w:pPr>
        <w:rPr>
          <w:lang w:val="en-GB"/>
        </w:rPr>
      </w:pPr>
      <w:r w:rsidRPr="00DF0033">
        <w:rPr>
          <w:lang w:val="en-GB"/>
        </w:rPr>
        <w:t>Use the template „</w:t>
      </w:r>
      <w:r w:rsidR="00771FDC">
        <w:rPr>
          <w:lang w:val="en-GB"/>
        </w:rPr>
        <w:t>Figure</w:t>
      </w:r>
      <w:r w:rsidRPr="00DF0033">
        <w:rPr>
          <w:lang w:val="en-GB"/>
        </w:rPr>
        <w:t xml:space="preserve">“ for </w:t>
      </w:r>
      <w:r w:rsidR="000B50FF">
        <w:rPr>
          <w:lang w:val="en-GB"/>
        </w:rPr>
        <w:t xml:space="preserve">the </w:t>
      </w:r>
      <w:r w:rsidRPr="00DF0033">
        <w:rPr>
          <w:lang w:val="en-GB"/>
        </w:rPr>
        <w:t>formatting</w:t>
      </w:r>
      <w:r w:rsidR="00057983">
        <w:rPr>
          <w:lang w:val="en-GB"/>
        </w:rPr>
        <w:t xml:space="preserve"> of illustrations</w:t>
      </w:r>
      <w:r w:rsidRPr="00DF0033">
        <w:rPr>
          <w:lang w:val="en-GB"/>
        </w:rPr>
        <w:t xml:space="preserve">. After </w:t>
      </w:r>
      <w:r w:rsidR="000B50FF">
        <w:rPr>
          <w:lang w:val="en-GB"/>
        </w:rPr>
        <w:t>inserting the illustration it must be anchored to the text</w:t>
      </w:r>
      <w:r w:rsidR="00057983">
        <w:rPr>
          <w:lang w:val="en-GB"/>
        </w:rPr>
        <w:t>.</w:t>
      </w:r>
      <w:r w:rsidR="000F4A35">
        <w:rPr>
          <w:lang w:val="en-GB"/>
        </w:rPr>
        <w:t xml:space="preserve"> </w:t>
      </w:r>
      <w:r w:rsidR="000F19AE" w:rsidRPr="00DF0033">
        <w:rPr>
          <w:lang w:val="en-GB"/>
        </w:rPr>
        <w:t xml:space="preserve">For this purpose, place the cursor </w:t>
      </w:r>
      <w:r w:rsidR="00B94F07">
        <w:rPr>
          <w:lang w:val="en-GB"/>
        </w:rPr>
        <w:t xml:space="preserve">in the target area of </w:t>
      </w:r>
      <w:r w:rsidR="000F19AE" w:rsidRPr="00DF0033">
        <w:rPr>
          <w:lang w:val="en-GB"/>
        </w:rPr>
        <w:t xml:space="preserve">the </w:t>
      </w:r>
      <w:r w:rsidR="00AF14E0" w:rsidRPr="00DF0033">
        <w:rPr>
          <w:lang w:val="en-GB"/>
        </w:rPr>
        <w:t>figure</w:t>
      </w:r>
      <w:r w:rsidR="00B94F07">
        <w:rPr>
          <w:lang w:val="en-GB"/>
        </w:rPr>
        <w:t xml:space="preserve"> (a paragraph </w:t>
      </w:r>
      <w:r w:rsidR="00715C55">
        <w:rPr>
          <w:lang w:val="en-GB"/>
        </w:rPr>
        <w:t>which is formatted as</w:t>
      </w:r>
      <w:r w:rsidR="000F19AE" w:rsidRPr="00DF0033">
        <w:rPr>
          <w:lang w:val="en-GB"/>
        </w:rPr>
        <w:t xml:space="preserve"> „</w:t>
      </w:r>
      <w:r w:rsidR="00771FDC">
        <w:rPr>
          <w:lang w:val="en-GB"/>
        </w:rPr>
        <w:t>Figure</w:t>
      </w:r>
      <w:r w:rsidR="000F19AE" w:rsidRPr="00DF0033">
        <w:rPr>
          <w:lang w:val="en-GB"/>
        </w:rPr>
        <w:t>“</w:t>
      </w:r>
      <w:r w:rsidR="00B94F07">
        <w:rPr>
          <w:lang w:val="en-GB"/>
        </w:rPr>
        <w:t>)</w:t>
      </w:r>
      <w:r w:rsidR="000F19AE" w:rsidRPr="00DF0033">
        <w:rPr>
          <w:lang w:val="en-GB"/>
        </w:rPr>
        <w:t xml:space="preserve">, </w:t>
      </w:r>
      <w:r w:rsidR="003671CC">
        <w:rPr>
          <w:lang w:val="en-GB"/>
        </w:rPr>
        <w:t xml:space="preserve">do a </w:t>
      </w:r>
      <w:r w:rsidR="000F19AE" w:rsidRPr="00DF0033">
        <w:rPr>
          <w:lang w:val="en-GB"/>
        </w:rPr>
        <w:t xml:space="preserve">right click on </w:t>
      </w:r>
      <w:r w:rsidR="00B94F07">
        <w:rPr>
          <w:lang w:val="en-GB"/>
        </w:rPr>
        <w:t>the</w:t>
      </w:r>
      <w:r w:rsidR="000F19AE" w:rsidRPr="00DF0033">
        <w:rPr>
          <w:lang w:val="en-GB"/>
        </w:rPr>
        <w:t xml:space="preserve"> </w:t>
      </w:r>
      <w:r w:rsidR="00AF14E0" w:rsidRPr="00DF0033">
        <w:rPr>
          <w:lang w:val="en-GB"/>
        </w:rPr>
        <w:t>figure</w:t>
      </w:r>
      <w:r w:rsidR="000F19AE" w:rsidRPr="00DF0033">
        <w:rPr>
          <w:lang w:val="en-GB"/>
        </w:rPr>
        <w:t xml:space="preserve"> and follow the instructions below:</w:t>
      </w:r>
    </w:p>
    <w:p w14:paraId="64710363" w14:textId="77777777" w:rsidR="00B22E84" w:rsidRPr="00DF0033" w:rsidRDefault="00715C55" w:rsidP="004C3879">
      <w:pPr>
        <w:rPr>
          <w:lang w:val="en-GB"/>
        </w:rPr>
      </w:pPr>
      <w:r>
        <w:rPr>
          <w:lang w:val="en-GB"/>
        </w:rPr>
        <w:t>Size and position</w:t>
      </w:r>
      <w:r w:rsidR="000F19AE"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Text Wrapping</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In Line with Text</w:t>
      </w:r>
    </w:p>
    <w:p w14:paraId="5E9BD616" w14:textId="77777777" w:rsidR="000F4A35" w:rsidRDefault="00AF14E0" w:rsidP="004C3879">
      <w:pPr>
        <w:rPr>
          <w:lang w:val="en-GB"/>
        </w:rPr>
      </w:pPr>
      <w:r w:rsidRPr="00DF0033">
        <w:rPr>
          <w:lang w:val="en-GB"/>
        </w:rPr>
        <w:t>The size</w:t>
      </w:r>
      <w:r w:rsidR="00B94F07">
        <w:rPr>
          <w:lang w:val="en-GB"/>
        </w:rPr>
        <w:t xml:space="preserve"> of the illustration</w:t>
      </w:r>
      <w:r w:rsidRPr="00DF0033">
        <w:rPr>
          <w:lang w:val="en-GB"/>
        </w:rPr>
        <w:t xml:space="preserve"> can also be changed in „</w:t>
      </w:r>
      <w:r w:rsidR="00715C55">
        <w:rPr>
          <w:lang w:val="en-GB"/>
        </w:rPr>
        <w:t>Size and position</w:t>
      </w:r>
      <w:r w:rsidRPr="00DF0033">
        <w:rPr>
          <w:lang w:val="en-GB"/>
        </w:rPr>
        <w:t>“</w:t>
      </w:r>
      <w:r w:rsidR="00771FDC">
        <w:rPr>
          <w:lang w:val="en-GB"/>
        </w:rPr>
        <w:t>.</w:t>
      </w:r>
      <w:r w:rsidRPr="00DF0033">
        <w:rPr>
          <w:lang w:val="en-GB"/>
        </w:rPr>
        <w:t xml:space="preserve"> </w:t>
      </w:r>
    </w:p>
    <w:p w14:paraId="1B710421" w14:textId="77777777" w:rsidR="00AF14E0" w:rsidRPr="00DF0033" w:rsidRDefault="00AF14E0" w:rsidP="004C3879">
      <w:pPr>
        <w:rPr>
          <w:lang w:val="en-GB"/>
        </w:rPr>
      </w:pPr>
      <w:r w:rsidRPr="00DF0033">
        <w:rPr>
          <w:lang w:val="en-GB"/>
        </w:rPr>
        <w:t xml:space="preserve">To </w:t>
      </w:r>
      <w:r w:rsidRPr="00DF0033">
        <w:rPr>
          <w:b/>
          <w:lang w:val="en-GB"/>
        </w:rPr>
        <w:t>name</w:t>
      </w:r>
      <w:r w:rsidRPr="00DF0033">
        <w:rPr>
          <w:lang w:val="en-GB"/>
        </w:rPr>
        <w:t xml:space="preserve"> your illustration, place the cursor below your figure and choose „</w:t>
      </w:r>
      <w:r w:rsidR="00715C55">
        <w:rPr>
          <w:lang w:val="en-GB"/>
        </w:rPr>
        <w:t>I</w:t>
      </w:r>
      <w:r w:rsidRPr="00DF0033">
        <w:rPr>
          <w:lang w:val="en-GB"/>
        </w:rPr>
        <w:t xml:space="preserve">nsert </w:t>
      </w:r>
      <w:r w:rsidR="00715C55">
        <w:rPr>
          <w:lang w:val="en-GB"/>
        </w:rPr>
        <w:t>C</w:t>
      </w:r>
      <w:r w:rsidRPr="00DF0033">
        <w:rPr>
          <w:lang w:val="en-GB"/>
        </w:rPr>
        <w:t>aption“ from tab „</w:t>
      </w:r>
      <w:r w:rsidR="00715C55">
        <w:rPr>
          <w:lang w:val="en-GB"/>
        </w:rPr>
        <w:t>R</w:t>
      </w:r>
      <w:r w:rsidRPr="00DF0033">
        <w:rPr>
          <w:lang w:val="en-GB"/>
        </w:rPr>
        <w:t>eferences“</w:t>
      </w:r>
      <w:r w:rsidR="00715C55">
        <w:rPr>
          <w:lang w:val="en-GB"/>
        </w:rPr>
        <w:t>.</w:t>
      </w:r>
    </w:p>
    <w:p w14:paraId="59B81C4F" w14:textId="77777777" w:rsidR="00AF14E0" w:rsidRPr="00DF0033" w:rsidRDefault="00D5613D" w:rsidP="004C3879">
      <w:pPr>
        <w:rPr>
          <w:lang w:val="en-GB"/>
        </w:rPr>
      </w:pPr>
      <w:r>
        <w:rPr>
          <w:lang w:val="en-GB"/>
        </w:rPr>
        <w:t>Caption</w:t>
      </w:r>
      <w:r w:rsidR="00AF14E0" w:rsidRPr="00DF0033">
        <w:rPr>
          <w:lang w:val="en-GB"/>
        </w:rPr>
        <w:t xml:space="preserve">: </w:t>
      </w:r>
      <w:r w:rsidR="00782DEC">
        <w:rPr>
          <w:lang w:val="en-GB"/>
        </w:rPr>
        <w:t>Figure</w:t>
      </w:r>
      <w:r w:rsidR="00AF14E0" w:rsidRPr="00DF0033">
        <w:rPr>
          <w:lang w:val="en-GB"/>
        </w:rPr>
        <w:t xml:space="preserve"> number, colon, space, caption.</w:t>
      </w:r>
    </w:p>
    <w:p w14:paraId="0722F6FE" w14:textId="77777777" w:rsidR="004C3879" w:rsidRPr="00780578" w:rsidRDefault="008D6FA7" w:rsidP="004C3879">
      <w:pPr>
        <w:rPr>
          <w:lang w:val="en-GB"/>
        </w:rPr>
      </w:pPr>
      <w:r w:rsidRPr="00DF0033">
        <w:rPr>
          <w:lang w:val="en-GB"/>
        </w:rPr>
        <w:t xml:space="preserve">Please compare </w:t>
      </w:r>
      <w:r w:rsidRPr="00A36005">
        <w:rPr>
          <w:lang w:val="en-GB"/>
        </w:rPr>
        <w:t xml:space="preserve">the </w:t>
      </w:r>
      <w:r w:rsidR="003D4952" w:rsidRPr="00A36005">
        <w:rPr>
          <w:color w:val="FF0000"/>
          <w:lang w:val="en-GB"/>
        </w:rPr>
        <w:t xml:space="preserve">following </w:t>
      </w:r>
      <w:r w:rsidRPr="00A36005">
        <w:rPr>
          <w:lang w:val="en-GB"/>
        </w:rPr>
        <w:t>example</w:t>
      </w:r>
      <w:r w:rsidR="004C3879" w:rsidRPr="00DF0033">
        <w:rPr>
          <w:lang w:val="en-GB"/>
        </w:rPr>
        <w:t xml:space="preserve">: </w:t>
      </w:r>
      <w:r w:rsidR="003671CC" w:rsidRPr="00780578">
        <w:rPr>
          <w:lang w:val="en-GB"/>
        </w:rPr>
        <w:fldChar w:fldCharType="begin"/>
      </w:r>
      <w:r w:rsidR="003671CC" w:rsidRPr="00780578">
        <w:rPr>
          <w:lang w:val="en-GB"/>
        </w:rPr>
        <w:instrText xml:space="preserve"> REF _Ref416163847 \h </w:instrText>
      </w:r>
      <w:r w:rsidR="003671CC" w:rsidRPr="00780578">
        <w:rPr>
          <w:lang w:val="en-GB"/>
        </w:rPr>
      </w:r>
      <w:r w:rsidR="003671CC" w:rsidRPr="00780578">
        <w:rPr>
          <w:lang w:val="en-GB"/>
        </w:rPr>
        <w:fldChar w:fldCharType="separate"/>
      </w:r>
      <w:r w:rsidR="00E36317" w:rsidRPr="00780578">
        <w:rPr>
          <w:lang w:val="en-GB"/>
        </w:rPr>
        <w:t xml:space="preserve">Figure </w:t>
      </w:r>
      <w:r w:rsidR="00E36317" w:rsidRPr="00780578">
        <w:rPr>
          <w:noProof/>
          <w:lang w:val="en-GB"/>
        </w:rPr>
        <w:t>1</w:t>
      </w:r>
      <w:r w:rsidR="003671CC" w:rsidRPr="00780578">
        <w:rPr>
          <w:lang w:val="en-GB"/>
        </w:rPr>
        <w:fldChar w:fldCharType="end"/>
      </w:r>
    </w:p>
    <w:p w14:paraId="636A1E27" w14:textId="77777777" w:rsidR="00B22E84" w:rsidRPr="00DF0033" w:rsidRDefault="00B22E84" w:rsidP="004C3879">
      <w:pPr>
        <w:rPr>
          <w:lang w:val="en-GB"/>
        </w:rPr>
      </w:pPr>
    </w:p>
    <w:p w14:paraId="79139AA0" w14:textId="77777777" w:rsidR="00782DEC" w:rsidRDefault="008D6FA7" w:rsidP="00782DEC">
      <w:pPr>
        <w:pStyle w:val="Figure"/>
      </w:pPr>
      <w:r w:rsidRPr="00DF0033">
        <w:rPr>
          <w:noProof/>
          <w:lang w:eastAsia="de-CH"/>
        </w:rPr>
        <w:lastRenderedPageBreak/>
        <w:drawing>
          <wp:inline distT="0" distB="0" distL="0" distR="0" wp14:anchorId="27693D93" wp14:editId="0B6BF052">
            <wp:extent cx="3616325" cy="2588895"/>
            <wp:effectExtent l="0" t="0" r="3175" b="190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16325" cy="2588895"/>
                    </a:xfrm>
                    <a:prstGeom prst="rect">
                      <a:avLst/>
                    </a:prstGeom>
                    <a:noFill/>
                    <a:ln>
                      <a:noFill/>
                    </a:ln>
                  </pic:spPr>
                </pic:pic>
              </a:graphicData>
            </a:graphic>
          </wp:inline>
        </w:drawing>
      </w:r>
    </w:p>
    <w:p w14:paraId="001FF1E0" w14:textId="77777777" w:rsidR="00EF62D0" w:rsidRPr="00780578" w:rsidRDefault="00782DEC" w:rsidP="00535093">
      <w:pPr>
        <w:pStyle w:val="Caption"/>
        <w:jc w:val="left"/>
        <w:rPr>
          <w:lang w:val="en-GB"/>
        </w:rPr>
      </w:pPr>
      <w:bookmarkStart w:id="2229" w:name="_Ref416163847"/>
      <w:bookmarkStart w:id="2230" w:name="_Toc36826150"/>
      <w:r w:rsidRPr="00A36005">
        <w:t xml:space="preserve">Figure </w:t>
      </w:r>
      <w:r w:rsidR="00C255C3">
        <w:rPr>
          <w:noProof/>
        </w:rPr>
        <w:fldChar w:fldCharType="begin"/>
      </w:r>
      <w:r w:rsidR="00C255C3">
        <w:rPr>
          <w:noProof/>
        </w:rPr>
        <w:instrText xml:space="preserve"> SEQ Figure \* ARABIC </w:instrText>
      </w:r>
      <w:r w:rsidR="00C255C3">
        <w:rPr>
          <w:noProof/>
        </w:rPr>
        <w:fldChar w:fldCharType="separate"/>
      </w:r>
      <w:r w:rsidR="00AE1743">
        <w:rPr>
          <w:noProof/>
        </w:rPr>
        <w:t>3</w:t>
      </w:r>
      <w:r w:rsidR="00C255C3">
        <w:rPr>
          <w:noProof/>
        </w:rPr>
        <w:fldChar w:fldCharType="end"/>
      </w:r>
      <w:bookmarkEnd w:id="2229"/>
      <w:r w:rsidRPr="00A36005">
        <w:t>: Example illustration</w:t>
      </w:r>
      <w:bookmarkEnd w:id="2230"/>
    </w:p>
    <w:p w14:paraId="648EDAB1" w14:textId="77777777" w:rsidR="00F546FF" w:rsidRPr="00DF0033" w:rsidRDefault="00F546FF" w:rsidP="00F546FF">
      <w:pPr>
        <w:rPr>
          <w:lang w:val="en-GB" w:eastAsia="de-DE"/>
        </w:rPr>
      </w:pPr>
      <w:bookmarkStart w:id="2231" w:name="_Ref173053924"/>
    </w:p>
    <w:p w14:paraId="57689A9B" w14:textId="77777777" w:rsidR="004C3879" w:rsidRPr="00DF0033" w:rsidRDefault="003671CC" w:rsidP="004C3879">
      <w:pPr>
        <w:pStyle w:val="Heading2"/>
        <w:rPr>
          <w:lang w:val="en-GB"/>
        </w:rPr>
      </w:pPr>
      <w:bookmarkStart w:id="2232" w:name="_Ref416164013"/>
      <w:bookmarkStart w:id="2233" w:name="_Toc45032440"/>
      <w:bookmarkEnd w:id="2231"/>
      <w:r>
        <w:rPr>
          <w:lang w:val="en-GB"/>
        </w:rPr>
        <w:t>Tables</w:t>
      </w:r>
      <w:bookmarkEnd w:id="2232"/>
      <w:bookmarkEnd w:id="2233"/>
    </w:p>
    <w:p w14:paraId="63002085" w14:textId="77777777" w:rsidR="00D415B9" w:rsidRPr="00A36005" w:rsidRDefault="003671CC" w:rsidP="00A809E3">
      <w:pPr>
        <w:pStyle w:val="Heading3"/>
      </w:pPr>
      <w:bookmarkStart w:id="2234" w:name="_Toc45032441"/>
      <w:r w:rsidRPr="00A36005">
        <w:t>Tables</w:t>
      </w:r>
      <w:r w:rsidR="00D415B9" w:rsidRPr="00A36005">
        <w:t xml:space="preserve"> as </w:t>
      </w:r>
      <w:r w:rsidR="00715C55" w:rsidRPr="00A36005">
        <w:t>illustration</w:t>
      </w:r>
      <w:bookmarkEnd w:id="2234"/>
    </w:p>
    <w:p w14:paraId="16EC83F5" w14:textId="77777777" w:rsidR="00C4537D" w:rsidRPr="00DF0033" w:rsidRDefault="000F5B6C" w:rsidP="0021653C">
      <w:pPr>
        <w:rPr>
          <w:rStyle w:val="hps"/>
          <w:lang w:val="en-GB"/>
        </w:rPr>
      </w:pPr>
      <w:r>
        <w:rPr>
          <w:rStyle w:val="hps"/>
          <w:lang w:val="en-GB"/>
        </w:rPr>
        <w:t xml:space="preserve">For </w:t>
      </w:r>
      <w:r w:rsidR="003671CC">
        <w:rPr>
          <w:rStyle w:val="hps"/>
          <w:lang w:val="en-GB"/>
        </w:rPr>
        <w:t>tables</w:t>
      </w:r>
      <w:r>
        <w:rPr>
          <w:rStyle w:val="hps"/>
          <w:lang w:val="en-GB"/>
        </w:rPr>
        <w:t xml:space="preserve"> which are imported </w:t>
      </w:r>
      <w:r w:rsidR="003671CC">
        <w:rPr>
          <w:rStyle w:val="hps"/>
          <w:lang w:val="en-GB"/>
        </w:rPr>
        <w:t xml:space="preserve">as </w:t>
      </w:r>
      <w:r w:rsidR="003671CC" w:rsidRPr="000F5B6C">
        <w:rPr>
          <w:rStyle w:val="hps"/>
          <w:b/>
          <w:lang w:val="en-GB"/>
        </w:rPr>
        <w:t>illustration</w:t>
      </w:r>
      <w:r w:rsidR="003671CC">
        <w:rPr>
          <w:rStyle w:val="hps"/>
          <w:lang w:val="en-GB"/>
        </w:rPr>
        <w:t xml:space="preserve"> or </w:t>
      </w:r>
      <w:r w:rsidR="003671CC" w:rsidRPr="000F5B6C">
        <w:rPr>
          <w:rStyle w:val="hps"/>
          <w:b/>
          <w:lang w:val="en-GB"/>
        </w:rPr>
        <w:t>object</w:t>
      </w:r>
      <w:r w:rsidR="003671CC">
        <w:rPr>
          <w:rStyle w:val="hps"/>
          <w:lang w:val="en-GB"/>
        </w:rPr>
        <w:t xml:space="preserve"> </w:t>
      </w:r>
      <w:r>
        <w:rPr>
          <w:rStyle w:val="hps"/>
          <w:lang w:val="en-GB"/>
        </w:rPr>
        <w:t>e.g. from excel, u</w:t>
      </w:r>
      <w:r w:rsidR="00C4537D" w:rsidRPr="00DF0033">
        <w:rPr>
          <w:rStyle w:val="hps"/>
          <w:lang w:val="en-GB"/>
        </w:rPr>
        <w:t xml:space="preserve">se the same procedure like </w:t>
      </w:r>
      <w:r w:rsidR="00771FDC">
        <w:rPr>
          <w:rStyle w:val="hps"/>
          <w:lang w:val="en-GB"/>
        </w:rPr>
        <w:t xml:space="preserve">for </w:t>
      </w:r>
      <w:r w:rsidR="003671CC">
        <w:rPr>
          <w:rStyle w:val="hps"/>
          <w:lang w:val="en-GB"/>
        </w:rPr>
        <w:t>figures</w:t>
      </w:r>
      <w:r>
        <w:rPr>
          <w:rStyle w:val="hps"/>
          <w:lang w:val="en-GB"/>
        </w:rPr>
        <w:t xml:space="preserve"> </w:t>
      </w:r>
      <w:r w:rsidRPr="00DF0033">
        <w:rPr>
          <w:lang w:val="en-GB"/>
        </w:rPr>
        <w:t>(</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w:t>
      </w:r>
      <w:r>
        <w:rPr>
          <w:rStyle w:val="hps"/>
          <w:lang w:val="en-GB"/>
        </w:rPr>
        <w:t xml:space="preserve"> except that the illustration is formatted as “</w:t>
      </w:r>
      <w:r w:rsidR="003671CC">
        <w:rPr>
          <w:rStyle w:val="hps"/>
          <w:lang w:val="en-GB"/>
        </w:rPr>
        <w:t>Figure</w:t>
      </w:r>
      <w:r>
        <w:rPr>
          <w:rStyle w:val="hps"/>
          <w:lang w:val="en-GB"/>
        </w:rPr>
        <w:t xml:space="preserve"> Table” instead of “</w:t>
      </w:r>
      <w:r w:rsidR="003671CC">
        <w:rPr>
          <w:rStyle w:val="hps"/>
          <w:lang w:val="en-GB"/>
        </w:rPr>
        <w:t>Figure</w:t>
      </w:r>
      <w:r>
        <w:rPr>
          <w:rStyle w:val="hps"/>
          <w:lang w:val="en-GB"/>
        </w:rPr>
        <w:t>”</w:t>
      </w:r>
      <w:r w:rsidR="00C4537D" w:rsidRPr="00DF0033">
        <w:rPr>
          <w:rStyle w:val="hps"/>
          <w:lang w:val="en-GB"/>
        </w:rPr>
        <w:t xml:space="preserve"> </w:t>
      </w:r>
    </w:p>
    <w:p w14:paraId="0A8F083A" w14:textId="77777777" w:rsidR="00C4537D" w:rsidRPr="00DF0033" w:rsidRDefault="000F5B6C" w:rsidP="0021653C">
      <w:pPr>
        <w:rPr>
          <w:lang w:val="en-GB"/>
        </w:rPr>
      </w:pPr>
      <w:r>
        <w:rPr>
          <w:lang w:val="en-GB"/>
        </w:rPr>
        <w:t xml:space="preserve">For the caption use the same label </w:t>
      </w:r>
      <w:r w:rsidR="00D5613D">
        <w:rPr>
          <w:lang w:val="en-GB"/>
        </w:rPr>
        <w:t>“Table” as for word tables</w:t>
      </w:r>
      <w:r>
        <w:rPr>
          <w:lang w:val="en-GB"/>
        </w:rPr>
        <w:t xml:space="preserve"> and format it as “Caption Table”</w:t>
      </w:r>
      <w:r w:rsidR="00E648B5">
        <w:rPr>
          <w:lang w:val="en-GB"/>
        </w:rPr>
        <w:t>.</w:t>
      </w:r>
    </w:p>
    <w:p w14:paraId="2C3B51B8" w14:textId="77777777" w:rsidR="0021653C" w:rsidRPr="00DF0033" w:rsidRDefault="00E648B5" w:rsidP="0021653C">
      <w:pPr>
        <w:rPr>
          <w:lang w:val="en-GB"/>
        </w:rPr>
      </w:pPr>
      <w:r>
        <w:rPr>
          <w:lang w:val="en-GB"/>
        </w:rPr>
        <w:t>Table c</w:t>
      </w:r>
      <w:r w:rsidR="002D0915" w:rsidRPr="00DF0033">
        <w:rPr>
          <w:lang w:val="en-GB"/>
        </w:rPr>
        <w:t>aption</w:t>
      </w:r>
      <w:r w:rsidR="0021653C" w:rsidRPr="00DF0033">
        <w:rPr>
          <w:lang w:val="en-GB"/>
        </w:rPr>
        <w:t xml:space="preserve">: </w:t>
      </w:r>
      <w:r w:rsidR="002D0915" w:rsidRPr="00DF0033">
        <w:rPr>
          <w:lang w:val="en-GB"/>
        </w:rPr>
        <w:t xml:space="preserve">Below </w:t>
      </w:r>
      <w:r>
        <w:rPr>
          <w:lang w:val="en-GB"/>
        </w:rPr>
        <w:t xml:space="preserve">the </w:t>
      </w:r>
      <w:r w:rsidR="002D0915" w:rsidRPr="00DF0033">
        <w:rPr>
          <w:lang w:val="en-GB"/>
        </w:rPr>
        <w:t>table, like in our example</w:t>
      </w:r>
      <w:r w:rsidR="0021653C" w:rsidRPr="00DF0033">
        <w:rPr>
          <w:lang w:val="en-GB"/>
        </w:rPr>
        <w:t xml:space="preserve">: </w:t>
      </w:r>
      <w:r w:rsidR="0021653C" w:rsidRPr="00DF0033">
        <w:rPr>
          <w:lang w:val="en-GB"/>
        </w:rPr>
        <w:fldChar w:fldCharType="begin"/>
      </w:r>
      <w:r w:rsidR="0021653C" w:rsidRPr="00DF0033">
        <w:rPr>
          <w:lang w:val="en-GB"/>
        </w:rPr>
        <w:instrText xml:space="preserve"> REF _Ref172010041 \h </w:instrText>
      </w:r>
      <w:r w:rsidR="0021653C" w:rsidRPr="00DF0033">
        <w:rPr>
          <w:lang w:val="en-GB"/>
        </w:rPr>
      </w:r>
      <w:r w:rsidR="0021653C" w:rsidRPr="00DF0033">
        <w:rPr>
          <w:lang w:val="en-GB"/>
        </w:rPr>
        <w:fldChar w:fldCharType="separate"/>
      </w:r>
      <w:r w:rsidR="00E36317" w:rsidRPr="00DF0033">
        <w:rPr>
          <w:lang w:val="en-GB"/>
        </w:rPr>
        <w:t xml:space="preserve">Table </w:t>
      </w:r>
      <w:r w:rsidR="00E36317">
        <w:rPr>
          <w:noProof/>
          <w:lang w:val="en-GB"/>
        </w:rPr>
        <w:t>1</w:t>
      </w:r>
      <w:r w:rsidR="0021653C" w:rsidRPr="00DF0033">
        <w:rPr>
          <w:lang w:val="en-GB"/>
        </w:rPr>
        <w:fldChar w:fldCharType="end"/>
      </w:r>
    </w:p>
    <w:p w14:paraId="7ABABF9B" w14:textId="77777777" w:rsidR="00CD5BA4" w:rsidRPr="00DF0033"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DF0033" w:rsidRDefault="00107E2C" w:rsidP="00107E2C">
      <w:pPr>
        <w:pStyle w:val="CaptionTable"/>
        <w:jc w:val="left"/>
        <w:rPr>
          <w:lang w:val="en-GB"/>
        </w:rPr>
      </w:pPr>
      <w:bookmarkStart w:id="2235" w:name="_Ref172010041"/>
      <w:bookmarkStart w:id="2236" w:name="_Toc190598873"/>
      <w:bookmarkStart w:id="2237" w:name="_Toc416160904"/>
      <w:r w:rsidRPr="00DF0033">
        <w:rPr>
          <w:lang w:val="en-GB"/>
        </w:rPr>
        <w:t>Tab</w:t>
      </w:r>
      <w:r w:rsidR="002D0915" w:rsidRPr="00DF0033">
        <w:rPr>
          <w:lang w:val="en-GB"/>
        </w:rPr>
        <w:t>le</w:t>
      </w:r>
      <w:r w:rsidRPr="00DF0033">
        <w:rPr>
          <w:lang w:val="en-GB"/>
        </w:rPr>
        <w:t xml:space="preserve"> </w:t>
      </w:r>
      <w:r w:rsidR="00782DEC" w:rsidRPr="00DF0033">
        <w:rPr>
          <w:lang w:val="en-GB"/>
        </w:rPr>
        <w:fldChar w:fldCharType="begin"/>
      </w:r>
      <w:r w:rsidR="00782DEC" w:rsidRPr="00DF0033">
        <w:rPr>
          <w:lang w:val="en-GB"/>
        </w:rPr>
        <w:instrText xml:space="preserve"> SEQ Tab. \* ARABIC \s 1 </w:instrText>
      </w:r>
      <w:r w:rsidR="00782DEC" w:rsidRPr="00DF0033">
        <w:rPr>
          <w:lang w:val="en-GB"/>
        </w:rPr>
        <w:fldChar w:fldCharType="separate"/>
      </w:r>
      <w:r w:rsidR="00E36317">
        <w:rPr>
          <w:noProof/>
          <w:lang w:val="en-GB"/>
        </w:rPr>
        <w:t>1</w:t>
      </w:r>
      <w:r w:rsidR="00782DEC" w:rsidRPr="00DF0033">
        <w:rPr>
          <w:noProof/>
          <w:lang w:val="en-GB"/>
        </w:rPr>
        <w:fldChar w:fldCharType="end"/>
      </w:r>
      <w:bookmarkEnd w:id="2235"/>
      <w:r w:rsidRPr="00DF0033">
        <w:rPr>
          <w:lang w:val="en-GB"/>
        </w:rPr>
        <w:t xml:space="preserve">: </w:t>
      </w:r>
      <w:r w:rsidR="002D0915" w:rsidRPr="00DF0033">
        <w:rPr>
          <w:lang w:val="en-GB"/>
        </w:rPr>
        <w:t xml:space="preserve">Example for a </w:t>
      </w:r>
      <w:r w:rsidR="00E648B5">
        <w:rPr>
          <w:lang w:val="en-GB"/>
        </w:rPr>
        <w:t>table</w:t>
      </w:r>
      <w:r w:rsidR="002D0915" w:rsidRPr="00DF0033">
        <w:rPr>
          <w:lang w:val="en-GB"/>
        </w:rPr>
        <w:t xml:space="preserve"> imported as </w:t>
      </w:r>
      <w:bookmarkEnd w:id="2236"/>
      <w:r w:rsidR="002D0915" w:rsidRPr="00DF0033">
        <w:rPr>
          <w:lang w:val="en-GB"/>
        </w:rPr>
        <w:t>illustration</w:t>
      </w:r>
      <w:bookmarkEnd w:id="2237"/>
    </w:p>
    <w:p w14:paraId="1218B87A" w14:textId="77777777" w:rsidR="00D415B9" w:rsidRPr="00A36005" w:rsidRDefault="00E648B5" w:rsidP="00A809E3">
      <w:pPr>
        <w:pStyle w:val="Heading3"/>
      </w:pPr>
      <w:bookmarkStart w:id="2238" w:name="_Toc45032442"/>
      <w:r w:rsidRPr="00A36005">
        <w:t>Word tables</w:t>
      </w:r>
      <w:bookmarkEnd w:id="2238"/>
    </w:p>
    <w:p w14:paraId="5969ED32" w14:textId="77777777" w:rsidR="00DF6CF4" w:rsidRPr="00DF0033" w:rsidRDefault="008762E1" w:rsidP="00617B95">
      <w:pPr>
        <w:rPr>
          <w:lang w:val="en-GB"/>
        </w:rPr>
      </w:pPr>
      <w:bookmarkStart w:id="2239" w:name="_Toc511191246"/>
      <w:r w:rsidRPr="00DF0033">
        <w:rPr>
          <w:lang w:val="en-GB"/>
        </w:rPr>
        <w:t>Cho</w:t>
      </w:r>
      <w:r w:rsidR="000B2F80" w:rsidRPr="00DF0033">
        <w:rPr>
          <w:lang w:val="en-GB"/>
        </w:rPr>
        <w:t>o</w:t>
      </w:r>
      <w:r w:rsidRPr="00DF0033">
        <w:rPr>
          <w:lang w:val="en-GB"/>
        </w:rPr>
        <w:t>se our template „</w:t>
      </w:r>
      <w:r w:rsidR="00E648B5">
        <w:rPr>
          <w:lang w:val="en-GB"/>
        </w:rPr>
        <w:t>T</w:t>
      </w:r>
      <w:r w:rsidRPr="00DF0033">
        <w:rPr>
          <w:lang w:val="en-GB"/>
        </w:rPr>
        <w:t>able heading“ for title</w:t>
      </w:r>
      <w:r w:rsidR="00E648B5">
        <w:rPr>
          <w:lang w:val="en-GB"/>
        </w:rPr>
        <w:t xml:space="preserve"> row</w:t>
      </w:r>
      <w:r w:rsidRPr="00DF0033">
        <w:rPr>
          <w:lang w:val="en-GB"/>
        </w:rPr>
        <w:t xml:space="preserve"> and „</w:t>
      </w:r>
      <w:r w:rsidR="00E648B5">
        <w:rPr>
          <w:lang w:val="en-GB"/>
        </w:rPr>
        <w:t>T</w:t>
      </w:r>
      <w:r w:rsidRPr="00DF0033">
        <w:rPr>
          <w:lang w:val="en-GB"/>
        </w:rPr>
        <w:t xml:space="preserve">able text“ for </w:t>
      </w:r>
      <w:r w:rsidR="00E648B5">
        <w:rPr>
          <w:lang w:val="en-GB"/>
        </w:rPr>
        <w:t xml:space="preserve">table </w:t>
      </w:r>
      <w:r w:rsidRPr="00DF0033">
        <w:rPr>
          <w:lang w:val="en-GB"/>
        </w:rPr>
        <w:t>content.</w:t>
      </w:r>
      <w:r w:rsidR="00D5613D">
        <w:rPr>
          <w:lang w:val="en-GB"/>
        </w:rPr>
        <w:t xml:space="preserve"> </w:t>
      </w:r>
      <w:r w:rsidR="000B2F80" w:rsidRPr="00DF0033">
        <w:rPr>
          <w:lang w:val="en-GB"/>
        </w:rPr>
        <w:t>Please follow our instructions to caption your table:</w:t>
      </w:r>
    </w:p>
    <w:p w14:paraId="4FBD7EF0" w14:textId="77777777" w:rsidR="00DF6CF4" w:rsidRPr="00DF0033" w:rsidRDefault="000B2F80" w:rsidP="00617B95">
      <w:pPr>
        <w:rPr>
          <w:lang w:val="en-GB"/>
        </w:rPr>
      </w:pPr>
      <w:r w:rsidRPr="00DF0033">
        <w:rPr>
          <w:lang w:val="en-GB"/>
        </w:rPr>
        <w:t xml:space="preserve">Tab </w:t>
      </w:r>
      <w:r w:rsidR="00E648B5">
        <w:rPr>
          <w:lang w:val="en-GB"/>
        </w:rPr>
        <w:t>“</w:t>
      </w:r>
      <w:r w:rsidRPr="00DF0033">
        <w:rPr>
          <w:lang w:val="en-GB"/>
        </w:rPr>
        <w:t>References</w:t>
      </w:r>
      <w:r w:rsidR="00E648B5">
        <w:rPr>
          <w:lang w:val="en-GB"/>
        </w:rPr>
        <w:t>”</w:t>
      </w:r>
      <w:r w:rsidR="00DF6CF4" w:rsidRPr="00DF0033">
        <w:rPr>
          <w:lang w:val="en-GB"/>
        </w:rPr>
        <w:t xml:space="preserve"> </w:t>
      </w:r>
      <w:r w:rsidR="00DF6CF4" w:rsidRPr="00DF0033">
        <w:rPr>
          <w:rFonts w:ascii="Wingdings" w:eastAsia="Wingdings" w:hAnsi="Wingdings" w:cs="Wingdings"/>
          <w:lang w:val="en-GB"/>
        </w:rPr>
        <w:t></w:t>
      </w:r>
      <w:r w:rsidR="00DF6CF4" w:rsidRPr="00DF0033">
        <w:rPr>
          <w:lang w:val="en-GB"/>
        </w:rPr>
        <w:t xml:space="preserve"> </w:t>
      </w:r>
      <w:r w:rsidR="00E648B5">
        <w:rPr>
          <w:lang w:val="en-GB"/>
        </w:rPr>
        <w:t>“</w:t>
      </w:r>
      <w:r w:rsidRPr="00DF0033">
        <w:rPr>
          <w:lang w:val="en-GB"/>
        </w:rPr>
        <w:t>Insert caption</w:t>
      </w:r>
      <w:r w:rsidR="00E648B5">
        <w:rPr>
          <w:lang w:val="en-GB"/>
        </w:rPr>
        <w:t>”</w:t>
      </w:r>
      <w:r w:rsidR="000B46AE" w:rsidRPr="00DF0033">
        <w:rPr>
          <w:lang w:val="en-GB"/>
        </w:rPr>
        <w:t xml:space="preserve"> (</w:t>
      </w:r>
      <w:r w:rsidR="00E648B5">
        <w:rPr>
          <w:lang w:val="en-GB"/>
        </w:rPr>
        <w:t>Position: Below selected item</w:t>
      </w:r>
      <w:r w:rsidR="000B46AE" w:rsidRPr="00DF0033">
        <w:rPr>
          <w:lang w:val="en-GB"/>
        </w:rPr>
        <w:t>)</w:t>
      </w:r>
    </w:p>
    <w:p w14:paraId="33BBACFB" w14:textId="77777777" w:rsidR="000B2F80" w:rsidRPr="00DF0033" w:rsidRDefault="000B2F80" w:rsidP="00617B95">
      <w:pPr>
        <w:rPr>
          <w:lang w:val="en-GB"/>
        </w:rPr>
      </w:pPr>
      <w:r w:rsidRPr="00DF0033">
        <w:rPr>
          <w:lang w:val="en-GB"/>
        </w:rPr>
        <w:t xml:space="preserve">Reformat accordingly to </w:t>
      </w:r>
      <w:r w:rsidR="00617B95" w:rsidRPr="00DF0033">
        <w:rPr>
          <w:lang w:val="en-GB"/>
        </w:rPr>
        <w:t>„</w:t>
      </w:r>
      <w:r w:rsidR="00782DEC">
        <w:rPr>
          <w:lang w:val="en-GB"/>
        </w:rPr>
        <w:t>Caption T</w:t>
      </w:r>
      <w:r w:rsidRPr="00DF0033">
        <w:rPr>
          <w:lang w:val="en-GB"/>
        </w:rPr>
        <w:t xml:space="preserve">able“ </w:t>
      </w:r>
      <w:r w:rsidR="00D5613D">
        <w:rPr>
          <w:lang w:val="en-GB"/>
        </w:rPr>
        <w:t>(Styles)</w:t>
      </w:r>
      <w:r w:rsidRPr="00DF0033">
        <w:rPr>
          <w:lang w:val="en-GB"/>
        </w:rPr>
        <w:t>.</w:t>
      </w:r>
    </w:p>
    <w:p w14:paraId="41E7F353" w14:textId="77777777" w:rsidR="00617B95" w:rsidRPr="00DF0033" w:rsidRDefault="000B2F80" w:rsidP="00617B95">
      <w:pPr>
        <w:rPr>
          <w:lang w:val="en-GB"/>
        </w:rPr>
      </w:pPr>
      <w:r w:rsidRPr="00DF0033">
        <w:rPr>
          <w:lang w:val="en-GB"/>
        </w:rPr>
        <w:t>Caption</w:t>
      </w:r>
      <w:r w:rsidR="00617B95" w:rsidRPr="00DF0033">
        <w:rPr>
          <w:lang w:val="en-GB"/>
        </w:rPr>
        <w:t>: Tab</w:t>
      </w:r>
      <w:r w:rsidRPr="00DF0033">
        <w:rPr>
          <w:lang w:val="en-GB"/>
        </w:rPr>
        <w:t>le</w:t>
      </w:r>
      <w:r w:rsidR="00617B95" w:rsidRPr="00DF0033">
        <w:rPr>
          <w:lang w:val="en-GB"/>
        </w:rPr>
        <w:t xml:space="preserve"> </w:t>
      </w:r>
      <w:r w:rsidRPr="00DF0033">
        <w:rPr>
          <w:lang w:val="en-GB"/>
        </w:rPr>
        <w:t>number</w:t>
      </w:r>
      <w:r w:rsidR="00617B95" w:rsidRPr="00DF0033">
        <w:rPr>
          <w:lang w:val="en-GB"/>
        </w:rPr>
        <w:t xml:space="preserve">, </w:t>
      </w:r>
      <w:r w:rsidRPr="00DF0033">
        <w:rPr>
          <w:lang w:val="en-GB"/>
        </w:rPr>
        <w:t>colon</w:t>
      </w:r>
      <w:r w:rsidR="00617B95" w:rsidRPr="00DF0033">
        <w:rPr>
          <w:lang w:val="en-GB"/>
        </w:rPr>
        <w:t xml:space="preserve">, </w:t>
      </w:r>
      <w:r w:rsidRPr="00DF0033">
        <w:rPr>
          <w:lang w:val="en-GB"/>
        </w:rPr>
        <w:t>space</w:t>
      </w:r>
      <w:r w:rsidR="00617B95" w:rsidRPr="00DF0033">
        <w:rPr>
          <w:lang w:val="en-GB"/>
        </w:rPr>
        <w:t xml:space="preserve">, </w:t>
      </w:r>
      <w:r w:rsidRPr="00DF0033">
        <w:rPr>
          <w:lang w:val="en-GB"/>
        </w:rPr>
        <w:t>caption</w:t>
      </w:r>
      <w:r w:rsidR="00617B95" w:rsidRPr="00DF0033">
        <w:rPr>
          <w:lang w:val="en-GB"/>
        </w:rPr>
        <w:t xml:space="preserve">. </w:t>
      </w:r>
    </w:p>
    <w:p w14:paraId="7A6E7E55" w14:textId="77777777" w:rsidR="00617B95" w:rsidRPr="00DF0033"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DF0033"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DF0033" w:rsidRDefault="00617B95" w:rsidP="004F14C9">
            <w:pPr>
              <w:pStyle w:val="Tableheading"/>
              <w:rPr>
                <w:lang w:val="en-GB"/>
              </w:rPr>
            </w:pPr>
            <w:r w:rsidRPr="00DF0033">
              <w:rPr>
                <w:lang w:val="en-GB"/>
              </w:rPr>
              <w:t xml:space="preserve">Bezeichnung der </w:t>
            </w:r>
            <w:r w:rsidRPr="00DF0033">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DF0033" w:rsidRDefault="00617B95" w:rsidP="004F14C9">
            <w:pPr>
              <w:pStyle w:val="Tableheading"/>
              <w:rPr>
                <w:lang w:val="en-GB"/>
              </w:rPr>
            </w:pPr>
            <w:r w:rsidRPr="00DF0033">
              <w:rPr>
                <w:lang w:val="en-GB"/>
              </w:rPr>
              <w:t xml:space="preserve">Anzahl Beschäftigte </w:t>
            </w:r>
            <w:r w:rsidRPr="00DF0033">
              <w:rPr>
                <w:lang w:val="en-GB"/>
              </w:rPr>
              <w:br/>
              <w:t>(Vollzeitäquivalent)</w:t>
            </w:r>
          </w:p>
        </w:tc>
      </w:tr>
      <w:tr w:rsidR="00617B95" w:rsidRPr="00DF0033" w14:paraId="73683C0D" w14:textId="77777777" w:rsidTr="00782DEC">
        <w:tc>
          <w:tcPr>
            <w:tcW w:w="2881" w:type="dxa"/>
            <w:shd w:val="clear" w:color="auto" w:fill="FFFF99"/>
            <w:tcMar>
              <w:left w:w="57" w:type="dxa"/>
              <w:right w:w="57" w:type="dxa"/>
            </w:tcMar>
          </w:tcPr>
          <w:p w14:paraId="7B86AF05" w14:textId="77777777" w:rsidR="00617B95" w:rsidRPr="00DF0033" w:rsidRDefault="00617B95" w:rsidP="004F14C9">
            <w:pPr>
              <w:pStyle w:val="Tabletext"/>
              <w:rPr>
                <w:lang w:val="en-GB"/>
              </w:rPr>
            </w:pPr>
            <w:r w:rsidRPr="00DF0033">
              <w:rPr>
                <w:lang w:val="en-GB"/>
              </w:rPr>
              <w:t>Kleinunternehmen</w:t>
            </w:r>
          </w:p>
        </w:tc>
        <w:tc>
          <w:tcPr>
            <w:tcW w:w="2931" w:type="dxa"/>
            <w:shd w:val="clear" w:color="auto" w:fill="FFFF99"/>
            <w:tcMar>
              <w:left w:w="57" w:type="dxa"/>
              <w:right w:w="57" w:type="dxa"/>
            </w:tcMar>
          </w:tcPr>
          <w:p w14:paraId="78F53E69" w14:textId="77777777" w:rsidR="00617B95" w:rsidRPr="00DF0033" w:rsidRDefault="00617B95" w:rsidP="004F14C9">
            <w:pPr>
              <w:pStyle w:val="Tabletext"/>
              <w:rPr>
                <w:lang w:val="en-GB"/>
              </w:rPr>
            </w:pPr>
            <w:r w:rsidRPr="00DF0033">
              <w:rPr>
                <w:lang w:val="en-GB"/>
              </w:rPr>
              <w:t>10 bis unter 50</w:t>
            </w:r>
          </w:p>
        </w:tc>
      </w:tr>
      <w:tr w:rsidR="00617B95" w:rsidRPr="00DF0033" w14:paraId="3FA60812" w14:textId="77777777" w:rsidTr="00782DEC">
        <w:tc>
          <w:tcPr>
            <w:tcW w:w="2881" w:type="dxa"/>
            <w:shd w:val="clear" w:color="auto" w:fill="FFFF99"/>
            <w:tcMar>
              <w:left w:w="57" w:type="dxa"/>
              <w:right w:w="57" w:type="dxa"/>
            </w:tcMar>
          </w:tcPr>
          <w:p w14:paraId="00D4ACF2" w14:textId="77777777" w:rsidR="00617B95" w:rsidRPr="00DF0033" w:rsidRDefault="00617B95" w:rsidP="004F14C9">
            <w:pPr>
              <w:pStyle w:val="Tabletext"/>
              <w:rPr>
                <w:lang w:val="en-GB"/>
              </w:rPr>
            </w:pPr>
            <w:r w:rsidRPr="00DF0033">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DF0033" w:rsidRDefault="00617B95" w:rsidP="004F14C9">
            <w:pPr>
              <w:pStyle w:val="Tabletext"/>
              <w:rPr>
                <w:lang w:val="en-GB"/>
              </w:rPr>
            </w:pPr>
            <w:r w:rsidRPr="00DF0033">
              <w:rPr>
                <w:lang w:val="en-GB"/>
              </w:rPr>
              <w:t>50 bis unter 100</w:t>
            </w:r>
          </w:p>
        </w:tc>
      </w:tr>
      <w:tr w:rsidR="00617B95" w:rsidRPr="00DF0033" w14:paraId="4DBA9366" w14:textId="77777777" w:rsidTr="00782DEC">
        <w:tc>
          <w:tcPr>
            <w:tcW w:w="2881" w:type="dxa"/>
            <w:shd w:val="clear" w:color="auto" w:fill="FFFF99"/>
            <w:tcMar>
              <w:left w:w="57" w:type="dxa"/>
              <w:right w:w="57" w:type="dxa"/>
            </w:tcMar>
          </w:tcPr>
          <w:p w14:paraId="5F9062FE" w14:textId="77777777" w:rsidR="00617B95" w:rsidRPr="00DF0033" w:rsidRDefault="00617B95" w:rsidP="004F14C9">
            <w:pPr>
              <w:pStyle w:val="Tabletext"/>
              <w:rPr>
                <w:lang w:val="en-GB"/>
              </w:rPr>
            </w:pPr>
            <w:r w:rsidRPr="00DF0033">
              <w:rPr>
                <w:lang w:val="en-GB"/>
              </w:rPr>
              <w:t>Mittlere Unternehmen 2</w:t>
            </w:r>
          </w:p>
        </w:tc>
        <w:tc>
          <w:tcPr>
            <w:tcW w:w="2931" w:type="dxa"/>
            <w:shd w:val="clear" w:color="auto" w:fill="FFFF99"/>
            <w:tcMar>
              <w:left w:w="57" w:type="dxa"/>
              <w:right w:w="57" w:type="dxa"/>
            </w:tcMar>
          </w:tcPr>
          <w:p w14:paraId="41329CEA" w14:textId="77777777" w:rsidR="00617B95" w:rsidRPr="00DF0033" w:rsidRDefault="00617B95" w:rsidP="004F14C9">
            <w:pPr>
              <w:pStyle w:val="Tabletext"/>
              <w:rPr>
                <w:lang w:val="en-GB"/>
              </w:rPr>
            </w:pPr>
            <w:r w:rsidRPr="00DF0033">
              <w:rPr>
                <w:lang w:val="en-GB"/>
              </w:rPr>
              <w:t>100 bis unter 250</w:t>
            </w:r>
          </w:p>
        </w:tc>
      </w:tr>
    </w:tbl>
    <w:p w14:paraId="09B59A75" w14:textId="77777777" w:rsidR="00107E2C" w:rsidRPr="00DF0033" w:rsidRDefault="00107E2C" w:rsidP="00782DEC">
      <w:pPr>
        <w:pStyle w:val="CaptionTable"/>
        <w:rPr>
          <w:lang w:val="en-GB"/>
        </w:rPr>
      </w:pPr>
      <w:bookmarkStart w:id="2240" w:name="_Ref172010521"/>
      <w:bookmarkStart w:id="2241" w:name="_Toc190598872"/>
      <w:bookmarkStart w:id="2242" w:name="_Toc416160905"/>
      <w:r w:rsidRPr="00DF0033">
        <w:rPr>
          <w:lang w:val="en-GB"/>
        </w:rPr>
        <w:t>Tab</w:t>
      </w:r>
      <w:r w:rsidR="000B2F80" w:rsidRPr="00DF0033">
        <w:rPr>
          <w:lang w:val="en-GB"/>
        </w:rPr>
        <w:t>le</w:t>
      </w:r>
      <w:r w:rsidRPr="00DF0033">
        <w:rPr>
          <w:lang w:val="en-GB"/>
        </w:rPr>
        <w:t xml:space="preserve"> </w:t>
      </w:r>
      <w:r w:rsidRPr="00DF0033">
        <w:rPr>
          <w:lang w:val="en-GB"/>
        </w:rPr>
        <w:fldChar w:fldCharType="begin"/>
      </w:r>
      <w:r w:rsidRPr="00DF0033">
        <w:rPr>
          <w:lang w:val="en-GB"/>
        </w:rPr>
        <w:instrText xml:space="preserve"> SEQ Tab. \* ARABIC \s 1 </w:instrText>
      </w:r>
      <w:r w:rsidRPr="00DF0033">
        <w:rPr>
          <w:lang w:val="en-GB"/>
        </w:rPr>
        <w:fldChar w:fldCharType="separate"/>
      </w:r>
      <w:r w:rsidR="00E36317">
        <w:rPr>
          <w:noProof/>
          <w:lang w:val="en-GB"/>
        </w:rPr>
        <w:t>2</w:t>
      </w:r>
      <w:r w:rsidRPr="00DF0033">
        <w:rPr>
          <w:lang w:val="en-GB"/>
        </w:rPr>
        <w:fldChar w:fldCharType="end"/>
      </w:r>
      <w:bookmarkEnd w:id="2240"/>
      <w:r w:rsidRPr="00DF0033">
        <w:rPr>
          <w:lang w:val="en-GB"/>
        </w:rPr>
        <w:t xml:space="preserve">: </w:t>
      </w:r>
      <w:r w:rsidR="000B2F80" w:rsidRPr="00DF0033">
        <w:rPr>
          <w:lang w:val="en-GB"/>
        </w:rPr>
        <w:t>Example for a table created by Word</w:t>
      </w:r>
      <w:bookmarkEnd w:id="2241"/>
      <w:bookmarkEnd w:id="2242"/>
    </w:p>
    <w:p w14:paraId="16F32B49" w14:textId="77777777" w:rsidR="005532D6" w:rsidRPr="00DF0033" w:rsidRDefault="000B2F80" w:rsidP="00385FBB">
      <w:pPr>
        <w:pStyle w:val="Heading2"/>
        <w:rPr>
          <w:lang w:val="en-GB"/>
        </w:rPr>
      </w:pPr>
      <w:bookmarkStart w:id="2243" w:name="_Toc45032443"/>
      <w:r w:rsidRPr="00DF0033">
        <w:rPr>
          <w:lang w:val="en-GB"/>
        </w:rPr>
        <w:t>Changing the font</w:t>
      </w:r>
      <w:bookmarkEnd w:id="2243"/>
    </w:p>
    <w:p w14:paraId="09D04C84" w14:textId="77777777" w:rsidR="00723BB2" w:rsidRDefault="00723BB2" w:rsidP="005532D6">
      <w:pPr>
        <w:rPr>
          <w:lang w:val="en-GB" w:eastAsia="de-DE"/>
        </w:rPr>
      </w:pPr>
      <w:r>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DF0033" w:rsidRDefault="00BD73EB" w:rsidP="00BA0923">
      <w:pPr>
        <w:rPr>
          <w:lang w:val="en-GB" w:eastAsia="de-DE"/>
        </w:rPr>
      </w:pPr>
      <w:r w:rsidRPr="00DF0033">
        <w:rPr>
          <w:lang w:val="en-GB" w:eastAsia="de-DE"/>
        </w:rPr>
        <w:t>To change the font anyway:</w:t>
      </w:r>
      <w:r w:rsidR="000B46AE" w:rsidRPr="00DF0033">
        <w:rPr>
          <w:lang w:val="en-GB" w:eastAsia="de-DE"/>
        </w:rPr>
        <w:t xml:space="preserve"> </w:t>
      </w:r>
    </w:p>
    <w:p w14:paraId="77FEF233" w14:textId="77777777" w:rsidR="00BA0923" w:rsidRPr="00DF0033" w:rsidRDefault="00BD73EB" w:rsidP="00BA0923">
      <w:pPr>
        <w:rPr>
          <w:lang w:val="en-GB"/>
        </w:rPr>
      </w:pPr>
      <w:r w:rsidRPr="00DF0033">
        <w:rPr>
          <w:lang w:val="en-GB" w:eastAsia="de-DE"/>
        </w:rPr>
        <w:t>Tab</w:t>
      </w:r>
      <w:r w:rsidR="00B22E84" w:rsidRPr="00DF0033">
        <w:rPr>
          <w:lang w:val="en-GB" w:eastAsia="de-DE"/>
        </w:rPr>
        <w:t xml:space="preserve"> „</w:t>
      </w:r>
      <w:r w:rsidR="00782DEC">
        <w:rPr>
          <w:lang w:val="en-GB" w:eastAsia="de-DE"/>
        </w:rPr>
        <w:t>Home</w:t>
      </w:r>
      <w:r w:rsidR="00B22E84" w:rsidRPr="00DF0033">
        <w:rPr>
          <w:lang w:val="en-GB" w:eastAsia="de-DE"/>
        </w:rPr>
        <w:t xml:space="preserve">“ </w:t>
      </w:r>
      <w:r w:rsidR="00B22E84" w:rsidRPr="00DF0033">
        <w:rPr>
          <w:rFonts w:ascii="Wingdings" w:eastAsia="Wingdings" w:hAnsi="Wingdings" w:cs="Wingdings"/>
          <w:lang w:val="en-GB" w:eastAsia="de-DE"/>
        </w:rPr>
        <w:t></w:t>
      </w:r>
      <w:r w:rsidR="000B46AE" w:rsidRPr="00DF0033">
        <w:rPr>
          <w:lang w:val="en-GB" w:eastAsia="de-DE"/>
        </w:rPr>
        <w:t xml:space="preserve"> „</w:t>
      </w:r>
      <w:r w:rsidR="00782DEC">
        <w:rPr>
          <w:lang w:val="en-GB" w:eastAsia="de-DE"/>
        </w:rPr>
        <w:t>Styles</w:t>
      </w:r>
      <w:r w:rsidR="000B46AE" w:rsidRPr="00DF0033">
        <w:rPr>
          <w:lang w:val="en-GB" w:eastAsia="de-DE"/>
        </w:rPr>
        <w:t xml:space="preserve">“ </w:t>
      </w:r>
      <w:r w:rsidR="000B46AE" w:rsidRPr="00DF0033">
        <w:rPr>
          <w:rFonts w:ascii="Wingdings" w:eastAsia="Wingdings" w:hAnsi="Wingdings" w:cs="Wingdings"/>
          <w:lang w:val="en-GB" w:eastAsia="de-DE"/>
        </w:rPr>
        <w:t></w:t>
      </w:r>
      <w:r w:rsidR="000B46AE" w:rsidRPr="00DF0033">
        <w:rPr>
          <w:lang w:val="en-GB" w:eastAsia="de-DE"/>
        </w:rPr>
        <w:t xml:space="preserve"> </w:t>
      </w:r>
      <w:r w:rsidRPr="00DF0033">
        <w:rPr>
          <w:lang w:val="en-GB" w:eastAsia="de-DE"/>
        </w:rPr>
        <w:t>Choose template</w:t>
      </w:r>
      <w:r w:rsidR="000B46AE" w:rsidRPr="00DF0033">
        <w:rPr>
          <w:lang w:val="en-GB" w:eastAsia="de-DE"/>
        </w:rPr>
        <w:t xml:space="preserve"> „</w:t>
      </w:r>
      <w:r w:rsidR="003671CC">
        <w:rPr>
          <w:lang w:val="en-GB" w:eastAsia="de-DE"/>
        </w:rPr>
        <w:t>Normal</w:t>
      </w:r>
      <w:r w:rsidR="000B46AE" w:rsidRPr="00DF0033">
        <w:rPr>
          <w:lang w:val="en-GB" w:eastAsia="de-DE"/>
        </w:rPr>
        <w:t xml:space="preserve">“ </w:t>
      </w:r>
      <w:r w:rsidRPr="00DF0033">
        <w:rPr>
          <w:lang w:val="en-GB" w:eastAsia="de-DE"/>
        </w:rPr>
        <w:t>in the</w:t>
      </w:r>
      <w:r w:rsidR="000B46AE" w:rsidRPr="00DF0033">
        <w:rPr>
          <w:lang w:val="en-GB" w:eastAsia="de-DE"/>
        </w:rPr>
        <w:t xml:space="preserve"> </w:t>
      </w:r>
      <w:r w:rsidRPr="00DF0033">
        <w:rPr>
          <w:lang w:val="en-GB" w:eastAsia="de-DE"/>
        </w:rPr>
        <w:t>d</w:t>
      </w:r>
      <w:r w:rsidR="000B46AE" w:rsidRPr="00DF0033">
        <w:rPr>
          <w:lang w:val="en-GB" w:eastAsia="de-DE"/>
        </w:rPr>
        <w:t>ropdown</w:t>
      </w:r>
      <w:r w:rsidRPr="00DF0033">
        <w:rPr>
          <w:lang w:val="en-GB" w:eastAsia="de-DE"/>
        </w:rPr>
        <w:t>-m</w:t>
      </w:r>
      <w:r w:rsidR="000B46AE" w:rsidRPr="00DF0033">
        <w:rPr>
          <w:lang w:val="en-GB" w:eastAsia="de-DE"/>
        </w:rPr>
        <w:t>en</w:t>
      </w:r>
      <w:r w:rsidRPr="00DF0033">
        <w:rPr>
          <w:lang w:val="en-GB" w:eastAsia="de-DE"/>
        </w:rPr>
        <w:t>u</w:t>
      </w:r>
      <w:r w:rsidR="000B46AE" w:rsidRPr="00DF0033">
        <w:rPr>
          <w:lang w:val="en-GB" w:eastAsia="de-DE"/>
        </w:rPr>
        <w:t xml:space="preserve"> (</w:t>
      </w:r>
      <w:r w:rsidRPr="00DF0033">
        <w:rPr>
          <w:lang w:val="en-GB" w:eastAsia="de-DE"/>
        </w:rPr>
        <w:t>right click</w:t>
      </w:r>
      <w:r w:rsidR="000B46AE" w:rsidRPr="00DF0033">
        <w:rPr>
          <w:lang w:val="en-GB" w:eastAsia="de-DE"/>
        </w:rPr>
        <w:t>)</w:t>
      </w:r>
      <w:r w:rsidR="00D5613D">
        <w:rPr>
          <w:lang w:val="en-GB" w:eastAsia="de-DE"/>
        </w:rPr>
        <w:t xml:space="preserve"> </w:t>
      </w:r>
      <w:r w:rsidR="00D5613D" w:rsidRPr="00DF0033">
        <w:rPr>
          <w:rFonts w:ascii="Wingdings" w:eastAsia="Wingdings" w:hAnsi="Wingdings" w:cs="Wingdings"/>
          <w:lang w:val="en-GB" w:eastAsia="de-DE"/>
        </w:rPr>
        <w:t></w:t>
      </w:r>
      <w:r w:rsidR="000B46AE" w:rsidRPr="00DF0033">
        <w:rPr>
          <w:lang w:val="en-GB" w:eastAsia="de-DE"/>
        </w:rPr>
        <w:t xml:space="preserve"> „</w:t>
      </w:r>
      <w:r w:rsidR="00D5613D">
        <w:rPr>
          <w:lang w:val="en-GB" w:eastAsia="de-DE"/>
        </w:rPr>
        <w:t>Modify</w:t>
      </w:r>
      <w:r w:rsidR="000B46AE" w:rsidRPr="00DF0033">
        <w:rPr>
          <w:lang w:val="en-GB" w:eastAsia="de-DE"/>
        </w:rPr>
        <w:t>“</w:t>
      </w:r>
    </w:p>
    <w:p w14:paraId="0A9E8C56" w14:textId="77777777" w:rsidR="00BA0923" w:rsidRPr="00900276" w:rsidRDefault="00A16CD1" w:rsidP="00D000CF">
      <w:pPr>
        <w:pStyle w:val="Heading1withoutnumbering"/>
        <w:rPr>
          <w:lang w:val="en-GB"/>
        </w:rPr>
      </w:pPr>
      <w:bookmarkStart w:id="2244" w:name="_Toc51063184"/>
      <w:bookmarkStart w:id="2245" w:name="_Toc10599446"/>
      <w:bookmarkStart w:id="2246" w:name="_Toc45032444"/>
      <w:r w:rsidRPr="00900276">
        <w:rPr>
          <w:lang w:val="en-GB"/>
        </w:rPr>
        <w:lastRenderedPageBreak/>
        <w:t>R</w:t>
      </w:r>
      <w:r w:rsidR="00F96196" w:rsidRPr="00900276">
        <w:rPr>
          <w:lang w:val="en-GB"/>
        </w:rPr>
        <w:t>ef</w:t>
      </w:r>
      <w:r w:rsidRPr="00900276">
        <w:rPr>
          <w:lang w:val="en-GB"/>
        </w:rPr>
        <w:t>erences</w:t>
      </w:r>
      <w:bookmarkEnd w:id="2246"/>
    </w:p>
    <w:p w14:paraId="2759AAE4" w14:textId="77777777" w:rsidR="00524B65" w:rsidRDefault="00524B65" w:rsidP="00376952">
      <w:pPr>
        <w:pStyle w:val="Literatureentry"/>
        <w:rPr>
          <w:lang w:val="en-GB"/>
        </w:rPr>
      </w:pPr>
      <w:bookmarkStart w:id="2247" w:name="Abbildungsverzeichnis"/>
      <w:bookmarkStart w:id="2248" w:name="_Toc59933380"/>
      <w:bookmarkEnd w:id="2244"/>
    </w:p>
    <w:p w14:paraId="35FDC7A4" w14:textId="032C937B" w:rsidR="00524B65" w:rsidRDefault="00524B65" w:rsidP="00376952">
      <w:pPr>
        <w:pStyle w:val="Literatureentry"/>
        <w:rPr>
          <w:lang w:val="en-GB"/>
        </w:rPr>
      </w:pPr>
      <w:r w:rsidRPr="00524B65">
        <w:rPr>
          <w:lang w:val="en-GB"/>
        </w:rPr>
        <w:t>Burnett, J. (2009). Practical Us</w:t>
      </w:r>
      <w:r>
        <w:rPr>
          <w:lang w:val="en-GB"/>
        </w:rPr>
        <w:t>e</w:t>
      </w:r>
      <w:r w:rsidRPr="00524B65">
        <w:rPr>
          <w:lang w:val="en-GB"/>
        </w:rPr>
        <w:t xml:space="preserve"> of Automated Tools in Computer System Compliance. Journal of Validation Technology, 15(4), 73–76. Retrieved from https://www.ivtnetwork.com/journal-validation-technology/journal-of-validation-technology-3004</w:t>
      </w:r>
    </w:p>
    <w:p w14:paraId="528A162C" w14:textId="1C4C0244" w:rsidR="00804200" w:rsidRPr="00804200" w:rsidRDefault="00376952" w:rsidP="00804200">
      <w:pPr>
        <w:pStyle w:val="Literatureentry"/>
        <w:rPr>
          <w:lang w:val="en-GB"/>
        </w:rPr>
      </w:pPr>
      <w:r w:rsidRPr="00376952">
        <w:rPr>
          <w:lang w:val="en-GB"/>
        </w:rPr>
        <w:t>GitHub, Inc. (2020). Build for developers. Retrieved March 27,</w:t>
      </w:r>
      <w:r w:rsidR="00804200">
        <w:rPr>
          <w:lang w:val="en-GB"/>
        </w:rPr>
        <w:t xml:space="preserve"> 2020, from https://github.com/</w:t>
      </w:r>
    </w:p>
    <w:p w14:paraId="30E11FE3" w14:textId="49CF6323" w:rsidR="00417AA1" w:rsidRDefault="00417AA1" w:rsidP="00804200">
      <w:pPr>
        <w:pStyle w:val="Literatureentry"/>
        <w:rPr>
          <w:lang w:val="en-GB"/>
        </w:rPr>
      </w:pPr>
      <w:r w:rsidRPr="00417AA1">
        <w:rPr>
          <w:lang w:val="en-GB"/>
        </w:rPr>
        <w:t>Guru99. (2020a, March 19). Introduction to HP ALM(Quality Center). Retrieved April 3, 2020, from https://www.guru99.com/hp-alm-introduction.html</w:t>
      </w:r>
    </w:p>
    <w:p w14:paraId="2FE0C5E7" w14:textId="41D8AFE8" w:rsidR="00804200" w:rsidRDefault="00804200" w:rsidP="00804200">
      <w:pPr>
        <w:pStyle w:val="Literatureentry"/>
        <w:rPr>
          <w:lang w:val="en-GB"/>
        </w:rPr>
      </w:pPr>
      <w:r w:rsidRPr="00804200">
        <w:rPr>
          <w:lang w:val="en-GB"/>
        </w:rPr>
        <w:t>Guru99. (2020</w:t>
      </w:r>
      <w:r w:rsidR="00417AA1">
        <w:rPr>
          <w:lang w:val="en-GB"/>
        </w:rPr>
        <w:t>b</w:t>
      </w:r>
      <w:r w:rsidRPr="00804200">
        <w:rPr>
          <w:lang w:val="en-GB"/>
        </w:rPr>
        <w:t>, March 23). Automation Testing Vs. Manual Testing: What’s the Difference? Retrieved April 3, 2020, from https://www.guru99.com/difference-automated-vs-manual-testing.html</w:t>
      </w:r>
    </w:p>
    <w:p w14:paraId="5068C469" w14:textId="3AA7B2C2" w:rsidR="00F6200D" w:rsidRDefault="00F6200D" w:rsidP="00A25A53">
      <w:pPr>
        <w:pStyle w:val="Literatureentry"/>
        <w:rPr>
          <w:lang w:val="en-GB"/>
        </w:rPr>
      </w:pPr>
      <w:r w:rsidRPr="00F6200D">
        <w:rPr>
          <w:lang w:val="de-CH"/>
        </w:rPr>
        <w:t xml:space="preserve">Hoogenraad, W. (2017, October 11). Was ist manuelles Testen? </w:t>
      </w:r>
      <w:r w:rsidRPr="00F6200D">
        <w:rPr>
          <w:lang w:val="en-GB"/>
        </w:rPr>
        <w:t>Retrieved April 3, 2020, from https://de.itpedia.nl/2017/10/11/wat-is-handmatig-testen/</w:t>
      </w:r>
    </w:p>
    <w:p w14:paraId="7584F41F" w14:textId="09E8FC42" w:rsidR="00A25A53" w:rsidRPr="00A25A53" w:rsidRDefault="00DF3358" w:rsidP="00A25A53">
      <w:pPr>
        <w:pStyle w:val="Literatureentry"/>
        <w:rPr>
          <w:lang w:val="en-GB"/>
        </w:rPr>
      </w:pPr>
      <w:r w:rsidRPr="00DF3358">
        <w:rPr>
          <w:lang w:val="en-GB"/>
        </w:rPr>
        <w:t>International Society for Pharmaceutical Engineering ISPE. (2008). GAMP 5 - A Risk-Based Approach to Compliant GxP</w:t>
      </w:r>
      <w:r>
        <w:rPr>
          <w:lang w:val="en-GB"/>
        </w:rPr>
        <w:t xml:space="preserve"> Computerized Systems</w:t>
      </w:r>
      <w:r w:rsidRPr="00DF3358">
        <w:rPr>
          <w:lang w:val="en-GB"/>
        </w:rPr>
        <w:t>. North Bethesda, USA: ISPE.</w:t>
      </w:r>
    </w:p>
    <w:p w14:paraId="0031EE62" w14:textId="29560C4E" w:rsidR="009E0686" w:rsidRDefault="009E0686" w:rsidP="00A25A53">
      <w:pPr>
        <w:pStyle w:val="Literatureentry"/>
        <w:rPr>
          <w:lang w:val="en-GB"/>
        </w:rPr>
      </w:pPr>
      <w:r w:rsidRPr="009E0686">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Default="00A25A53" w:rsidP="00A25A53">
      <w:pPr>
        <w:pStyle w:val="Literatureentry"/>
        <w:rPr>
          <w:lang w:val="en-GB"/>
        </w:rPr>
      </w:pPr>
      <w:r w:rsidRPr="00A25A53">
        <w:rPr>
          <w:lang w:val="en-GB"/>
        </w:rPr>
        <w:t>Johner, C. (2017, April 5). Computer System Validation CSV. Retrieved March 29, 2020, from https://www.johner-institut.de/blog/regulatory-affairs/computer-system-validation-csv/</w:t>
      </w:r>
    </w:p>
    <w:p w14:paraId="2C66CD28" w14:textId="77777777" w:rsidR="00376952" w:rsidRPr="00376952" w:rsidRDefault="00376952" w:rsidP="00376952">
      <w:pPr>
        <w:pStyle w:val="Literatureentry"/>
        <w:rPr>
          <w:lang w:val="en-GB"/>
        </w:rPr>
      </w:pPr>
      <w:r w:rsidRPr="00376952">
        <w:rPr>
          <w:lang w:val="en-GB"/>
        </w:rPr>
        <w:t>Nagy, G., &amp; Rose, S. (2018). Discovery - Explore behaviour using examples. Victoria, Canada: https://leanpub.com/.</w:t>
      </w:r>
    </w:p>
    <w:p w14:paraId="7ED95111" w14:textId="77777777" w:rsidR="00376952" w:rsidRPr="00376952" w:rsidRDefault="00376952" w:rsidP="00376952">
      <w:pPr>
        <w:pStyle w:val="Literatureentry"/>
        <w:rPr>
          <w:lang w:val="en-GB"/>
        </w:rPr>
      </w:pPr>
      <w:r w:rsidRPr="00376952">
        <w:rPr>
          <w:lang w:val="en-GB"/>
        </w:rPr>
        <w:t>Nicieja, K. (2018). Writing Great Specifications. Shelter Island, NY, USA: Manning Publications.</w:t>
      </w:r>
    </w:p>
    <w:p w14:paraId="4DC4192C" w14:textId="7D766071" w:rsidR="00426B65" w:rsidRPr="00426B65" w:rsidRDefault="001A6125" w:rsidP="00426B65">
      <w:pPr>
        <w:pStyle w:val="Literatureentry"/>
        <w:rPr>
          <w:lang w:val="en-GB"/>
        </w:rPr>
      </w:pPr>
      <w:r>
        <w:rPr>
          <w:lang w:val="en-GB"/>
        </w:rPr>
        <w:t>Object Management Group. (1997 to present</w:t>
      </w:r>
      <w:r w:rsidR="00376952" w:rsidRPr="00376952">
        <w:rPr>
          <w:lang w:val="en-GB"/>
        </w:rPr>
        <w:t xml:space="preserve">). Business Process Model and Notation. Retrieved March 27, </w:t>
      </w:r>
      <w:r w:rsidR="00426B65">
        <w:rPr>
          <w:lang w:val="en-GB"/>
        </w:rPr>
        <w:t>2020, from http://www.bpmn.org/</w:t>
      </w:r>
    </w:p>
    <w:p w14:paraId="4F82F949" w14:textId="77067DFB" w:rsidR="00426B65" w:rsidRDefault="00426B65" w:rsidP="00426B65">
      <w:pPr>
        <w:pStyle w:val="Literatureentry"/>
        <w:rPr>
          <w:lang w:val="en-GB"/>
        </w:rPr>
      </w:pPr>
      <w:r w:rsidRPr="00426B65">
        <w:rPr>
          <w:lang w:val="en-GB"/>
        </w:rPr>
        <w:t>Qualitest. (n.d.). Functional Testing vs. Usability Testing. Retrieved April 3, 2020, from https://www.qualitestgroup.com/white-papers/functional-testing-vs-usability-testing/</w:t>
      </w:r>
    </w:p>
    <w:p w14:paraId="374FEC0D" w14:textId="77777777" w:rsidR="00376952" w:rsidRPr="00376952" w:rsidRDefault="00376952" w:rsidP="00376952">
      <w:pPr>
        <w:pStyle w:val="Literatureentry"/>
        <w:rPr>
          <w:lang w:val="en-GB"/>
        </w:rPr>
      </w:pPr>
      <w:r w:rsidRPr="00376952">
        <w:rPr>
          <w:lang w:val="en-GB"/>
        </w:rPr>
        <w:t>scenarioo. (n.d.). Retrieved March 27, 2020, from http://scenarioo.org/</w:t>
      </w:r>
    </w:p>
    <w:p w14:paraId="101F8977" w14:textId="3B83EC90" w:rsidR="00376952" w:rsidRPr="00376952" w:rsidRDefault="00376952" w:rsidP="00376952">
      <w:pPr>
        <w:pStyle w:val="Literatureentry"/>
        <w:rPr>
          <w:lang w:val="en-GB"/>
        </w:rPr>
      </w:pPr>
      <w:r w:rsidRPr="00900276">
        <w:rPr>
          <w:lang w:val="de-CH"/>
        </w:rPr>
        <w:t xml:space="preserve">Selenium. </w:t>
      </w:r>
      <w:r w:rsidRPr="00376952">
        <w:rPr>
          <w:lang w:val="de-CH"/>
        </w:rPr>
        <w:t xml:space="preserve">(n.d.). Selenium automates browsers. </w:t>
      </w:r>
      <w:r w:rsidRPr="00376952">
        <w:rPr>
          <w:lang w:val="en-GB"/>
        </w:rPr>
        <w:t>That’s it! Retrieved March 27, 2020, from https://www.selenium.dev/</w:t>
      </w:r>
    </w:p>
    <w:p w14:paraId="24E94C6F" w14:textId="77777777" w:rsidR="00376952" w:rsidRPr="00376952" w:rsidRDefault="00376952" w:rsidP="00376952">
      <w:pPr>
        <w:pStyle w:val="Literatureentry"/>
        <w:rPr>
          <w:lang w:val="en-GB"/>
        </w:rPr>
      </w:pPr>
      <w:r w:rsidRPr="00376952">
        <w:rPr>
          <w:lang w:val="en-GB"/>
        </w:rPr>
        <w:lastRenderedPageBreak/>
        <w:t>Smart, J. F. (2015). BDD in Action. Shelter Island, NY, USA: Manning Publications.</w:t>
      </w:r>
    </w:p>
    <w:p w14:paraId="25260CA0" w14:textId="4131B9E9" w:rsidR="00376952" w:rsidRPr="00376952" w:rsidRDefault="001A6125" w:rsidP="00376952">
      <w:pPr>
        <w:pStyle w:val="Literatureentry"/>
        <w:rPr>
          <w:lang w:val="en-GB"/>
        </w:rPr>
      </w:pPr>
      <w:r>
        <w:rPr>
          <w:lang w:val="en-GB"/>
        </w:rPr>
        <w:t>SmartBear Software. (2020</w:t>
      </w:r>
      <w:r w:rsidR="00376952" w:rsidRPr="00376952">
        <w:rPr>
          <w:lang w:val="en-GB"/>
        </w:rPr>
        <w:t>). Tools &amp; techniques that elevate teams to greatness. Retrieved March 27, 2020, from https://cucumber.io/</w:t>
      </w:r>
    </w:p>
    <w:p w14:paraId="3FBF28D9" w14:textId="597571F2" w:rsidR="00376952" w:rsidRPr="00376952" w:rsidRDefault="00376952" w:rsidP="00376952">
      <w:pPr>
        <w:pStyle w:val="Literatureentry"/>
        <w:rPr>
          <w:lang w:val="en-GB"/>
        </w:rPr>
      </w:pPr>
      <w:r w:rsidRPr="00376952">
        <w:rPr>
          <w:lang w:val="en-GB"/>
        </w:rPr>
        <w:t>The Ap</w:t>
      </w:r>
      <w:r w:rsidR="001A6125">
        <w:rPr>
          <w:lang w:val="en-GB"/>
        </w:rPr>
        <w:t>ache Software Foundation. (2002 to present</w:t>
      </w:r>
      <w:r w:rsidRPr="00376952">
        <w:rPr>
          <w:lang w:val="en-GB"/>
        </w:rPr>
        <w:t>). Maven. Retrieved March 27, 2020, from https://maven.apache.org/</w:t>
      </w:r>
    </w:p>
    <w:p w14:paraId="238ED4B1" w14:textId="3D73C9DD" w:rsidR="00376952" w:rsidRPr="00376952" w:rsidRDefault="00376952" w:rsidP="00376952">
      <w:pPr>
        <w:pStyle w:val="Literatureentry"/>
        <w:rPr>
          <w:lang w:val="en-GB"/>
        </w:rPr>
      </w:pPr>
      <w:r w:rsidRPr="00376952">
        <w:rPr>
          <w:lang w:val="en-GB"/>
        </w:rPr>
        <w:t xml:space="preserve">The PostgreSQL </w:t>
      </w:r>
      <w:r w:rsidR="001A6125">
        <w:rPr>
          <w:lang w:val="en-GB"/>
        </w:rPr>
        <w:t>Global Development Group. (1996 to present</w:t>
      </w:r>
      <w:r w:rsidRPr="00376952">
        <w:rPr>
          <w:lang w:val="en-GB"/>
        </w:rPr>
        <w:t>). PostgreSQL: The world’s most advanced open source database. Retrieved March 27, 2020, from https://www.postgresql.org/</w:t>
      </w:r>
    </w:p>
    <w:p w14:paraId="39824532" w14:textId="7C7B8D7B" w:rsidR="00376952" w:rsidRDefault="001A6125" w:rsidP="00376952">
      <w:pPr>
        <w:pStyle w:val="Literatureentry"/>
        <w:rPr>
          <w:lang w:val="en-GB"/>
        </w:rPr>
      </w:pPr>
      <w:r>
        <w:rPr>
          <w:lang w:val="en-GB"/>
        </w:rPr>
        <w:t>VMware. (2020</w:t>
      </w:r>
      <w:r w:rsidR="00376952" w:rsidRPr="00376952">
        <w:rPr>
          <w:lang w:val="en-GB"/>
        </w:rPr>
        <w:t>). Spring makes Java... Retrieved March 27, 2020, from https://spring.io/</w:t>
      </w:r>
    </w:p>
    <w:p w14:paraId="71A1BE5A" w14:textId="0952075E" w:rsidR="00880149" w:rsidRPr="00376952" w:rsidRDefault="00880149" w:rsidP="00376952">
      <w:pPr>
        <w:pStyle w:val="Literatureentry"/>
        <w:rPr>
          <w:lang w:val="en-GB"/>
        </w:rPr>
      </w:pPr>
      <w:r w:rsidRPr="00880149">
        <w:rPr>
          <w:lang w:val="en-GB"/>
        </w:rPr>
        <w:t>Wikipedia. (2018, June 26). GxP. Retrieved March 29, 2020, from https://de.wikipedia.org/w/index.php?title=GxP&amp;oldid=178646512</w:t>
      </w:r>
    </w:p>
    <w:p w14:paraId="11743FB4" w14:textId="445F3FF0" w:rsidR="00376952" w:rsidRPr="00376952" w:rsidRDefault="001A6125" w:rsidP="00376952">
      <w:pPr>
        <w:pStyle w:val="Literatureentry"/>
        <w:rPr>
          <w:lang w:val="en-GB"/>
        </w:rPr>
      </w:pPr>
      <w:r>
        <w:rPr>
          <w:lang w:val="en-GB"/>
        </w:rPr>
        <w:t>You, E. (2018 to present</w:t>
      </w:r>
      <w:r w:rsidR="00376952" w:rsidRPr="00376952">
        <w:rPr>
          <w:lang w:val="en-GB"/>
        </w:rPr>
        <w:t>). Vue CLI. Retrieved March 27, 2020, from https://cli.vuejs.org/</w:t>
      </w:r>
    </w:p>
    <w:p w14:paraId="63810921" w14:textId="77777777" w:rsidR="00376952" w:rsidRPr="00DF0033" w:rsidRDefault="00376952" w:rsidP="000B46AE">
      <w:pPr>
        <w:pStyle w:val="Literatureentry"/>
        <w:rPr>
          <w:lang w:val="en-GB"/>
        </w:rPr>
      </w:pPr>
    </w:p>
    <w:p w14:paraId="53AD8F4D" w14:textId="77777777" w:rsidR="00696A18" w:rsidRPr="00DF0033" w:rsidRDefault="00F601A6" w:rsidP="00696A18">
      <w:pPr>
        <w:pStyle w:val="Heading1withoutnumbering"/>
        <w:rPr>
          <w:lang w:val="en-GB"/>
        </w:rPr>
      </w:pPr>
      <w:bookmarkStart w:id="2249" w:name="_Toc45032445"/>
      <w:bookmarkEnd w:id="2247"/>
      <w:bookmarkEnd w:id="2248"/>
      <w:r w:rsidRPr="00DF0033">
        <w:rPr>
          <w:lang w:val="en-GB"/>
        </w:rPr>
        <w:lastRenderedPageBreak/>
        <w:t xml:space="preserve">List of </w:t>
      </w:r>
      <w:r w:rsidR="00F57DC7" w:rsidRPr="00DF0033">
        <w:rPr>
          <w:lang w:val="en-GB"/>
        </w:rPr>
        <w:t>F</w:t>
      </w:r>
      <w:r w:rsidRPr="00DF0033">
        <w:rPr>
          <w:lang w:val="en-GB"/>
        </w:rPr>
        <w:t>igures</w:t>
      </w:r>
      <w:bookmarkEnd w:id="2249"/>
    </w:p>
    <w:p w14:paraId="53A659FB" w14:textId="77777777" w:rsidR="00AE1743" w:rsidRDefault="00723BB2">
      <w:pPr>
        <w:pStyle w:val="TableofFigures"/>
        <w:tabs>
          <w:tab w:val="right" w:leader="dot" w:pos="9628"/>
        </w:tabs>
        <w:rPr>
          <w:rFonts w:asciiTheme="minorHAnsi" w:eastAsiaTheme="minorEastAsia" w:hAnsiTheme="minorHAnsi" w:cstheme="minorBidi"/>
          <w:noProof/>
          <w:szCs w:val="22"/>
          <w:lang w:eastAsia="de-CH"/>
        </w:rPr>
      </w:pPr>
      <w:r>
        <w:rPr>
          <w:lang w:val="en-GB"/>
        </w:rPr>
        <w:fldChar w:fldCharType="begin"/>
      </w:r>
      <w:r>
        <w:rPr>
          <w:lang w:val="en-GB"/>
        </w:rPr>
        <w:instrText xml:space="preserve"> TOC \h \z \c "Figure" </w:instrText>
      </w:r>
      <w:r>
        <w:rPr>
          <w:lang w:val="en-GB"/>
        </w:rPr>
        <w:fldChar w:fldCharType="separate"/>
      </w:r>
      <w:hyperlink w:anchor="_Toc36826148" w:history="1">
        <w:r w:rsidR="00AE1743" w:rsidRPr="00B22A12">
          <w:rPr>
            <w:rStyle w:val="Hyperlink"/>
            <w:noProof/>
            <w:lang w:val="en-GB"/>
          </w:rPr>
          <w:t>Figure 1 Process to investigate OQ test automation</w:t>
        </w:r>
        <w:r w:rsidR="00AE1743">
          <w:rPr>
            <w:noProof/>
            <w:webHidden/>
          </w:rPr>
          <w:tab/>
        </w:r>
        <w:r w:rsidR="00AE1743">
          <w:rPr>
            <w:noProof/>
            <w:webHidden/>
          </w:rPr>
          <w:fldChar w:fldCharType="begin"/>
        </w:r>
        <w:r w:rsidR="00AE1743">
          <w:rPr>
            <w:noProof/>
            <w:webHidden/>
          </w:rPr>
          <w:instrText xml:space="preserve"> PAGEREF _Toc36826148 \h </w:instrText>
        </w:r>
        <w:r w:rsidR="00AE1743">
          <w:rPr>
            <w:noProof/>
            <w:webHidden/>
          </w:rPr>
        </w:r>
        <w:r w:rsidR="00AE1743">
          <w:rPr>
            <w:noProof/>
            <w:webHidden/>
          </w:rPr>
          <w:fldChar w:fldCharType="separate"/>
        </w:r>
        <w:r w:rsidR="005B3618">
          <w:rPr>
            <w:noProof/>
            <w:webHidden/>
          </w:rPr>
          <w:t>4</w:t>
        </w:r>
        <w:r w:rsidR="00AE1743">
          <w:rPr>
            <w:noProof/>
            <w:webHidden/>
          </w:rPr>
          <w:fldChar w:fldCharType="end"/>
        </w:r>
      </w:hyperlink>
    </w:p>
    <w:p w14:paraId="2FD6D624" w14:textId="77777777" w:rsidR="00AE1743" w:rsidRDefault="00A37F2D">
      <w:pPr>
        <w:pStyle w:val="TableofFigures"/>
        <w:tabs>
          <w:tab w:val="right" w:leader="dot" w:pos="9628"/>
        </w:tabs>
        <w:rPr>
          <w:rFonts w:asciiTheme="minorHAnsi" w:eastAsiaTheme="minorEastAsia" w:hAnsiTheme="minorHAnsi" w:cstheme="minorBidi"/>
          <w:noProof/>
          <w:szCs w:val="22"/>
          <w:lang w:eastAsia="de-CH"/>
        </w:rPr>
      </w:pPr>
      <w:hyperlink w:anchor="_Toc36826149" w:history="1">
        <w:r w:rsidR="00AE1743" w:rsidRPr="00B22A12">
          <w:rPr>
            <w:rStyle w:val="Hyperlink"/>
            <w:noProof/>
            <w:lang w:val="en-GB"/>
          </w:rPr>
          <w:t>Figure 2 Analysis of the usability of automation tools for regulated environments</w:t>
        </w:r>
        <w:r w:rsidR="00AE1743">
          <w:rPr>
            <w:noProof/>
            <w:webHidden/>
          </w:rPr>
          <w:tab/>
        </w:r>
        <w:r w:rsidR="00AE1743">
          <w:rPr>
            <w:noProof/>
            <w:webHidden/>
          </w:rPr>
          <w:fldChar w:fldCharType="begin"/>
        </w:r>
        <w:r w:rsidR="00AE1743">
          <w:rPr>
            <w:noProof/>
            <w:webHidden/>
          </w:rPr>
          <w:instrText xml:space="preserve"> PAGEREF _Toc36826149 \h </w:instrText>
        </w:r>
        <w:r w:rsidR="00AE1743">
          <w:rPr>
            <w:noProof/>
            <w:webHidden/>
          </w:rPr>
        </w:r>
        <w:r w:rsidR="00AE1743">
          <w:rPr>
            <w:noProof/>
            <w:webHidden/>
          </w:rPr>
          <w:fldChar w:fldCharType="separate"/>
        </w:r>
        <w:r w:rsidR="005B3618">
          <w:rPr>
            <w:noProof/>
            <w:webHidden/>
          </w:rPr>
          <w:t>5</w:t>
        </w:r>
        <w:r w:rsidR="00AE1743">
          <w:rPr>
            <w:noProof/>
            <w:webHidden/>
          </w:rPr>
          <w:fldChar w:fldCharType="end"/>
        </w:r>
      </w:hyperlink>
    </w:p>
    <w:p w14:paraId="5FE1E264" w14:textId="77777777" w:rsidR="00AE1743" w:rsidRDefault="00A37F2D">
      <w:pPr>
        <w:pStyle w:val="TableofFigures"/>
        <w:tabs>
          <w:tab w:val="right" w:leader="dot" w:pos="9628"/>
        </w:tabs>
        <w:rPr>
          <w:rFonts w:asciiTheme="minorHAnsi" w:eastAsiaTheme="minorEastAsia" w:hAnsiTheme="minorHAnsi" w:cstheme="minorBidi"/>
          <w:noProof/>
          <w:szCs w:val="22"/>
          <w:lang w:eastAsia="de-CH"/>
        </w:rPr>
      </w:pPr>
      <w:hyperlink w:anchor="_Toc36826150" w:history="1">
        <w:r w:rsidR="00AE1743" w:rsidRPr="00B22A12">
          <w:rPr>
            <w:rStyle w:val="Hyperlink"/>
            <w:noProof/>
          </w:rPr>
          <w:t>Figure 3: Example illustration</w:t>
        </w:r>
        <w:r w:rsidR="00AE1743">
          <w:rPr>
            <w:noProof/>
            <w:webHidden/>
          </w:rPr>
          <w:tab/>
        </w:r>
        <w:r w:rsidR="00AE1743">
          <w:rPr>
            <w:noProof/>
            <w:webHidden/>
          </w:rPr>
          <w:fldChar w:fldCharType="begin"/>
        </w:r>
        <w:r w:rsidR="00AE1743">
          <w:rPr>
            <w:noProof/>
            <w:webHidden/>
          </w:rPr>
          <w:instrText xml:space="preserve"> PAGEREF _Toc36826150 \h </w:instrText>
        </w:r>
        <w:r w:rsidR="00AE1743">
          <w:rPr>
            <w:noProof/>
            <w:webHidden/>
          </w:rPr>
        </w:r>
        <w:r w:rsidR="00AE1743">
          <w:rPr>
            <w:noProof/>
            <w:webHidden/>
          </w:rPr>
          <w:fldChar w:fldCharType="separate"/>
        </w:r>
        <w:r w:rsidR="005B3618">
          <w:rPr>
            <w:noProof/>
            <w:webHidden/>
          </w:rPr>
          <w:t>19</w:t>
        </w:r>
        <w:r w:rsidR="00AE1743">
          <w:rPr>
            <w:noProof/>
            <w:webHidden/>
          </w:rPr>
          <w:fldChar w:fldCharType="end"/>
        </w:r>
      </w:hyperlink>
    </w:p>
    <w:p w14:paraId="17D483C6" w14:textId="77777777" w:rsidR="00723BB2" w:rsidRDefault="00723BB2" w:rsidP="00696A18">
      <w:pPr>
        <w:rPr>
          <w:lang w:val="en-GB"/>
        </w:rPr>
      </w:pPr>
      <w:r>
        <w:rPr>
          <w:lang w:val="en-GB"/>
        </w:rPr>
        <w:fldChar w:fldCharType="end"/>
      </w:r>
    </w:p>
    <w:p w14:paraId="4ECFF967" w14:textId="77777777" w:rsidR="0005516E" w:rsidRPr="00DF0033" w:rsidRDefault="00F57DC7" w:rsidP="00696A18">
      <w:pPr>
        <w:rPr>
          <w:lang w:val="en-GB"/>
        </w:rPr>
      </w:pPr>
      <w:r w:rsidRPr="00DF0033">
        <w:rPr>
          <w:lang w:val="en-GB"/>
        </w:rPr>
        <w:t>Annotation</w:t>
      </w:r>
      <w:r w:rsidR="006709AF" w:rsidRPr="00DF0033">
        <w:rPr>
          <w:lang w:val="en-GB"/>
        </w:rPr>
        <w:t xml:space="preserve">: </w:t>
      </w:r>
      <w:r w:rsidR="0005516E" w:rsidRPr="00DF0033">
        <w:rPr>
          <w:lang w:val="en-GB"/>
        </w:rPr>
        <w:t>A</w:t>
      </w:r>
      <w:r w:rsidR="0005516E" w:rsidRPr="00DF0033">
        <w:rPr>
          <w:rStyle w:val="hps"/>
          <w:lang w:val="en-GB"/>
        </w:rPr>
        <w:t xml:space="preserve"> convenient way to create default list of figures and list of tables </w:t>
      </w:r>
      <w:r w:rsidR="00723BB2">
        <w:rPr>
          <w:rStyle w:val="hps"/>
          <w:lang w:val="en-GB"/>
        </w:rPr>
        <w:t>in the text</w:t>
      </w:r>
      <w:r w:rsidR="0005516E" w:rsidRPr="00DF0033">
        <w:rPr>
          <w:rStyle w:val="hps"/>
          <w:lang w:val="en-GB"/>
        </w:rPr>
        <w:t xml:space="preserve"> is to follow the sequence:</w:t>
      </w:r>
    </w:p>
    <w:p w14:paraId="1B9FC048" w14:textId="77777777" w:rsidR="006709AF" w:rsidRPr="00DF0033" w:rsidRDefault="0005516E" w:rsidP="00696A18">
      <w:pPr>
        <w:rPr>
          <w:lang w:val="en-GB"/>
        </w:rPr>
      </w:pPr>
      <w:r w:rsidRPr="00DF0033">
        <w:rPr>
          <w:lang w:val="en-GB"/>
        </w:rPr>
        <w:t>Tab</w:t>
      </w:r>
      <w:r w:rsidR="006709AF" w:rsidRPr="00DF0033">
        <w:rPr>
          <w:lang w:val="en-GB"/>
        </w:rPr>
        <w:t xml:space="preserve"> „</w:t>
      </w:r>
      <w:r w:rsidRPr="00DF0033">
        <w:rPr>
          <w:lang w:val="en-GB"/>
        </w:rPr>
        <w:t>References</w:t>
      </w:r>
      <w:r w:rsidR="006709AF" w:rsidRPr="00DF0033">
        <w:rPr>
          <w:lang w:val="en-GB"/>
        </w:rPr>
        <w:t>“</w:t>
      </w:r>
      <w:r w:rsidR="00696A18"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00723BB2">
        <w:rPr>
          <w:lang w:val="en-GB"/>
        </w:rPr>
        <w:t>Captions</w:t>
      </w:r>
      <w:r w:rsidR="006709AF"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Pr="00DF0033">
        <w:rPr>
          <w:lang w:val="en-GB"/>
        </w:rPr>
        <w:t xml:space="preserve">Insert </w:t>
      </w:r>
      <w:r w:rsidR="00723BB2">
        <w:rPr>
          <w:lang w:val="en-GB"/>
        </w:rPr>
        <w:t>Table</w:t>
      </w:r>
      <w:r w:rsidRPr="00DF0033">
        <w:rPr>
          <w:lang w:val="en-GB"/>
        </w:rPr>
        <w:t xml:space="preserve"> of </w:t>
      </w:r>
      <w:r w:rsidR="00723BB2">
        <w:rPr>
          <w:lang w:val="en-GB"/>
        </w:rPr>
        <w:t>F</w:t>
      </w:r>
      <w:r w:rsidRPr="00DF0033">
        <w:rPr>
          <w:lang w:val="en-GB"/>
        </w:rPr>
        <w:t>igures</w:t>
      </w:r>
      <w:r w:rsidR="006709AF" w:rsidRPr="00DF0033">
        <w:rPr>
          <w:lang w:val="en-GB"/>
        </w:rPr>
        <w:t xml:space="preserve">“ </w:t>
      </w:r>
    </w:p>
    <w:p w14:paraId="5AA05828" w14:textId="77777777" w:rsidR="0005516E" w:rsidRPr="00DF0033" w:rsidRDefault="0005516E" w:rsidP="00696A18">
      <w:pPr>
        <w:rPr>
          <w:lang w:val="en-GB"/>
        </w:rPr>
      </w:pPr>
      <w:r w:rsidRPr="00DF0033">
        <w:rPr>
          <w:lang w:val="en-GB"/>
        </w:rPr>
        <w:t>Now, the caption is formatted automatically according to our template „caption“.</w:t>
      </w:r>
    </w:p>
    <w:p w14:paraId="5462D3BE" w14:textId="77777777" w:rsidR="0005516E" w:rsidRPr="00DF0033" w:rsidRDefault="00D5613D" w:rsidP="00696A18">
      <w:pPr>
        <w:rPr>
          <w:lang w:val="en-GB"/>
        </w:rPr>
      </w:pPr>
      <w:r>
        <w:rPr>
          <w:lang w:val="en-GB"/>
        </w:rPr>
        <w:t>For the figures the template</w:t>
      </w:r>
      <w:r w:rsidR="0005516E" w:rsidRPr="00DF0033">
        <w:rPr>
          <w:lang w:val="en-GB"/>
        </w:rPr>
        <w:t xml:space="preserve"> „</w:t>
      </w:r>
      <w:r w:rsidR="003671CC">
        <w:rPr>
          <w:lang w:val="en-GB"/>
        </w:rPr>
        <w:t>Figure</w:t>
      </w:r>
      <w:r>
        <w:rPr>
          <w:lang w:val="en-GB"/>
        </w:rPr>
        <w:t>“ and for tables the templates</w:t>
      </w:r>
      <w:r w:rsidR="000B5E04" w:rsidRPr="00DF0033">
        <w:rPr>
          <w:lang w:val="en-GB"/>
        </w:rPr>
        <w:t xml:space="preserve"> „</w:t>
      </w:r>
      <w:r w:rsidR="00723BB2">
        <w:rPr>
          <w:lang w:val="en-GB"/>
        </w:rPr>
        <w:t>T</w:t>
      </w:r>
      <w:r w:rsidR="000B5E04" w:rsidRPr="00DF0033">
        <w:rPr>
          <w:lang w:val="en-GB"/>
        </w:rPr>
        <w:t>able heading“</w:t>
      </w:r>
      <w:r w:rsidR="00723BB2">
        <w:rPr>
          <w:lang w:val="en-GB"/>
        </w:rPr>
        <w:t xml:space="preserve"> and „T</w:t>
      </w:r>
      <w:r w:rsidR="000B5E04" w:rsidRPr="00DF0033">
        <w:rPr>
          <w:lang w:val="en-GB"/>
        </w:rPr>
        <w:t>able text“</w:t>
      </w:r>
      <w:r>
        <w:rPr>
          <w:lang w:val="en-GB"/>
        </w:rPr>
        <w:t xml:space="preserve"> should be used.</w:t>
      </w:r>
    </w:p>
    <w:p w14:paraId="6E61F85D" w14:textId="77777777" w:rsidR="00696A18" w:rsidRPr="00DF0033" w:rsidRDefault="000B5E04" w:rsidP="006709AF">
      <w:pPr>
        <w:pStyle w:val="BodyText"/>
        <w:rPr>
          <w:lang w:val="en-GB"/>
        </w:rPr>
      </w:pPr>
      <w:r w:rsidRPr="00DF0033">
        <w:rPr>
          <w:lang w:val="en-GB"/>
        </w:rPr>
        <w:t xml:space="preserve">Further information can be found in chapters: </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 xml:space="preserve"> a</w:t>
      </w:r>
      <w:r w:rsidR="00696A18" w:rsidRPr="00DF0033">
        <w:rPr>
          <w:lang w:val="en-GB"/>
        </w:rPr>
        <w:t>nd</w:t>
      </w:r>
      <w:r w:rsidR="006709AF" w:rsidRPr="00DF0033">
        <w:rPr>
          <w:lang w:val="en-GB"/>
        </w:rPr>
        <w:t xml:space="preserve"> </w:t>
      </w:r>
      <w:r w:rsidR="003671CC">
        <w:rPr>
          <w:lang w:val="en-GB"/>
        </w:rPr>
        <w:fldChar w:fldCharType="begin"/>
      </w:r>
      <w:r w:rsidR="003671CC">
        <w:rPr>
          <w:lang w:val="en-GB"/>
        </w:rPr>
        <w:instrText xml:space="preserve"> REF _Ref416164013 \r \h </w:instrText>
      </w:r>
      <w:r w:rsidR="003671CC">
        <w:rPr>
          <w:lang w:val="en-GB"/>
        </w:rPr>
      </w:r>
      <w:r w:rsidR="003671CC">
        <w:rPr>
          <w:lang w:val="en-GB"/>
        </w:rPr>
        <w:fldChar w:fldCharType="separate"/>
      </w:r>
      <w:r w:rsidR="00E36317">
        <w:rPr>
          <w:lang w:val="en-GB"/>
        </w:rPr>
        <w:t>2.5</w:t>
      </w:r>
      <w:r w:rsidR="003671CC">
        <w:rPr>
          <w:lang w:val="en-GB"/>
        </w:rPr>
        <w:fldChar w:fldCharType="end"/>
      </w:r>
    </w:p>
    <w:p w14:paraId="3F81E78B" w14:textId="77777777" w:rsidR="00696A18" w:rsidRPr="00DF0033" w:rsidRDefault="000B5E04" w:rsidP="00696A18">
      <w:pPr>
        <w:pStyle w:val="Heading1withoutnumbering"/>
        <w:rPr>
          <w:lang w:val="en-GB"/>
        </w:rPr>
      </w:pPr>
      <w:bookmarkStart w:id="2250" w:name="_Toc45032446"/>
      <w:r w:rsidRPr="00DF0033">
        <w:rPr>
          <w:lang w:val="en-GB"/>
        </w:rPr>
        <w:lastRenderedPageBreak/>
        <w:t>List of Tables</w:t>
      </w:r>
      <w:bookmarkEnd w:id="2250"/>
      <w:r w:rsidRPr="00DF0033">
        <w:rPr>
          <w:lang w:val="en-GB"/>
        </w:rPr>
        <w:t xml:space="preserve"> </w:t>
      </w:r>
    </w:p>
    <w:p w14:paraId="759C9EBA" w14:textId="77777777" w:rsidR="00723BB2" w:rsidRDefault="00696A18">
      <w:pPr>
        <w:pStyle w:val="TableofFigures"/>
        <w:tabs>
          <w:tab w:val="right" w:leader="dot" w:pos="9628"/>
        </w:tabs>
        <w:rPr>
          <w:rFonts w:asciiTheme="minorHAnsi" w:eastAsiaTheme="minorEastAsia" w:hAnsiTheme="minorHAnsi" w:cstheme="minorBidi"/>
          <w:noProof/>
          <w:szCs w:val="22"/>
          <w:lang w:val="en-GB" w:eastAsia="en-GB"/>
        </w:rPr>
      </w:pPr>
      <w:r w:rsidRPr="00DF0033">
        <w:rPr>
          <w:lang w:val="en-GB"/>
        </w:rPr>
        <w:fldChar w:fldCharType="begin"/>
      </w:r>
      <w:r w:rsidRPr="00DF0033">
        <w:rPr>
          <w:lang w:val="en-GB"/>
        </w:rPr>
        <w:instrText xml:space="preserve"> TOC \h \z \c "Tab." </w:instrText>
      </w:r>
      <w:r w:rsidRPr="00DF0033">
        <w:rPr>
          <w:lang w:val="en-GB"/>
        </w:rPr>
        <w:fldChar w:fldCharType="separate"/>
      </w:r>
      <w:hyperlink w:anchor="_Toc416160904" w:history="1">
        <w:r w:rsidR="00723BB2" w:rsidRPr="00F21092">
          <w:rPr>
            <w:rStyle w:val="Hyperlink"/>
            <w:noProof/>
            <w:lang w:val="en-GB"/>
          </w:rPr>
          <w:t>Table 1: Example for a table imported as illustration</w:t>
        </w:r>
        <w:r w:rsidR="00723BB2">
          <w:rPr>
            <w:noProof/>
            <w:webHidden/>
          </w:rPr>
          <w:tab/>
        </w:r>
        <w:r w:rsidR="00723BB2">
          <w:rPr>
            <w:noProof/>
            <w:webHidden/>
          </w:rPr>
          <w:fldChar w:fldCharType="begin"/>
        </w:r>
        <w:r w:rsidR="00723BB2">
          <w:rPr>
            <w:noProof/>
            <w:webHidden/>
          </w:rPr>
          <w:instrText xml:space="preserve"> PAGEREF _Toc416160904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1482409B" w14:textId="77777777" w:rsidR="00723BB2" w:rsidRDefault="00A37F2D">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F21092">
          <w:rPr>
            <w:rStyle w:val="Hyperlink"/>
            <w:noProof/>
            <w:lang w:val="en-GB"/>
          </w:rPr>
          <w:t>Table 2: Example for a table created by Word</w:t>
        </w:r>
        <w:r w:rsidR="00723BB2">
          <w:rPr>
            <w:noProof/>
            <w:webHidden/>
          </w:rPr>
          <w:tab/>
        </w:r>
        <w:r w:rsidR="00723BB2">
          <w:rPr>
            <w:noProof/>
            <w:webHidden/>
          </w:rPr>
          <w:fldChar w:fldCharType="begin"/>
        </w:r>
        <w:r w:rsidR="00723BB2">
          <w:rPr>
            <w:noProof/>
            <w:webHidden/>
          </w:rPr>
          <w:instrText xml:space="preserve"> PAGEREF _Toc416160905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63F537AC" w14:textId="77777777" w:rsidR="00696A18" w:rsidRPr="00DF0033" w:rsidRDefault="00696A18" w:rsidP="00696A18">
      <w:pPr>
        <w:pStyle w:val="BodyText"/>
        <w:rPr>
          <w:lang w:val="en-GB"/>
        </w:rPr>
      </w:pPr>
      <w:r w:rsidRPr="00DF0033">
        <w:rPr>
          <w:lang w:val="en-GB"/>
        </w:rPr>
        <w:fldChar w:fldCharType="end"/>
      </w:r>
    </w:p>
    <w:p w14:paraId="5165B89F" w14:textId="77777777" w:rsidR="00696A18" w:rsidRPr="00DF0033" w:rsidRDefault="000B5E04" w:rsidP="00696A18">
      <w:pPr>
        <w:pStyle w:val="Heading1withoutnumbering"/>
        <w:rPr>
          <w:lang w:val="en-GB"/>
        </w:rPr>
      </w:pPr>
      <w:bookmarkStart w:id="2251" w:name="_Toc45032447"/>
      <w:r w:rsidRPr="00DF0033">
        <w:rPr>
          <w:lang w:val="en-GB"/>
        </w:rPr>
        <w:lastRenderedPageBreak/>
        <w:t xml:space="preserve">List of </w:t>
      </w:r>
      <w:r w:rsidRPr="00DF0033">
        <w:rPr>
          <w:rStyle w:val="hps"/>
          <w:lang w:val="en-GB"/>
        </w:rPr>
        <w:t>Abbreviations</w:t>
      </w:r>
      <w:bookmarkEnd w:id="2251"/>
    </w:p>
    <w:p w14:paraId="46687E42" w14:textId="77777777" w:rsidR="00696A18" w:rsidRPr="00DF0033" w:rsidRDefault="00696A18" w:rsidP="00696A18">
      <w:pPr>
        <w:pStyle w:val="Listofabbreviations"/>
        <w:rPr>
          <w:lang w:val="en-GB"/>
        </w:rPr>
      </w:pPr>
    </w:p>
    <w:p w14:paraId="31C0834B" w14:textId="77777777" w:rsidR="00696A18" w:rsidRPr="00DF0033"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7971"/>
      </w:tblGrid>
      <w:tr w:rsidR="00DB49D1" w14:paraId="1017E544" w14:textId="77777777" w:rsidTr="00BD0BBE">
        <w:tc>
          <w:tcPr>
            <w:tcW w:w="1668" w:type="dxa"/>
          </w:tcPr>
          <w:p w14:paraId="41799B81" w14:textId="77777777" w:rsidR="00DB49D1" w:rsidRDefault="00DB49D1" w:rsidP="008F5DB7">
            <w:pPr>
              <w:jc w:val="left"/>
              <w:rPr>
                <w:lang w:val="en-GB"/>
              </w:rPr>
            </w:pPr>
            <w:r>
              <w:rPr>
                <w:lang w:val="en-GB"/>
              </w:rPr>
              <w:t>Abbreviation</w:t>
            </w:r>
          </w:p>
        </w:tc>
        <w:tc>
          <w:tcPr>
            <w:tcW w:w="8110" w:type="dxa"/>
          </w:tcPr>
          <w:p w14:paraId="714F73BC" w14:textId="77777777" w:rsidR="00DB49D1" w:rsidRDefault="00DB49D1" w:rsidP="008F5DB7">
            <w:pPr>
              <w:jc w:val="left"/>
              <w:rPr>
                <w:lang w:val="en-GB"/>
              </w:rPr>
            </w:pPr>
            <w:r>
              <w:rPr>
                <w:lang w:val="en-GB"/>
              </w:rPr>
              <w:t>Description</w:t>
            </w:r>
          </w:p>
        </w:tc>
      </w:tr>
      <w:tr w:rsidR="00DB49D1" w:rsidRPr="00E63A39" w14:paraId="0B03E078" w14:textId="77777777" w:rsidTr="00BD0BBE">
        <w:tc>
          <w:tcPr>
            <w:tcW w:w="1668" w:type="dxa"/>
          </w:tcPr>
          <w:p w14:paraId="7FC31FD1" w14:textId="77777777" w:rsidR="00DB49D1" w:rsidRDefault="00DB49D1" w:rsidP="008F5DB7">
            <w:pPr>
              <w:jc w:val="left"/>
              <w:rPr>
                <w:lang w:val="en-GB"/>
              </w:rPr>
            </w:pPr>
            <w:r>
              <w:rPr>
                <w:lang w:val="en-GB"/>
              </w:rPr>
              <w:t>BDD</w:t>
            </w:r>
          </w:p>
        </w:tc>
        <w:tc>
          <w:tcPr>
            <w:tcW w:w="8110" w:type="dxa"/>
          </w:tcPr>
          <w:p w14:paraId="7BA88504" w14:textId="77777777" w:rsidR="008F5DB7" w:rsidRDefault="008F5DB7" w:rsidP="008F5DB7">
            <w:pPr>
              <w:jc w:val="left"/>
              <w:rPr>
                <w:lang w:val="en-GB"/>
              </w:rPr>
            </w:pPr>
            <w:r>
              <w:rPr>
                <w:lang w:val="en-GB"/>
              </w:rPr>
              <w:t>Behaviour Driven Development:</w:t>
            </w:r>
            <w:r>
              <w:rPr>
                <w:lang w:val="en-GB"/>
              </w:rPr>
              <w:br/>
              <w:t>A software development approach developed by Dan North covering the whole software lifecycle</w:t>
            </w:r>
          </w:p>
        </w:tc>
      </w:tr>
      <w:tr w:rsidR="00044B0D" w:rsidRPr="004958F2" w14:paraId="493F1BCD" w14:textId="77777777" w:rsidTr="00BD0BBE">
        <w:tc>
          <w:tcPr>
            <w:tcW w:w="1668" w:type="dxa"/>
          </w:tcPr>
          <w:p w14:paraId="73CE3DA6" w14:textId="151A6E21" w:rsidR="00044B0D" w:rsidRDefault="00044B0D" w:rsidP="008F5DB7">
            <w:pPr>
              <w:jc w:val="left"/>
              <w:rPr>
                <w:lang w:val="en-GB"/>
              </w:rPr>
            </w:pPr>
            <w:r>
              <w:rPr>
                <w:lang w:val="en-GB"/>
              </w:rPr>
              <w:t>CSV</w:t>
            </w:r>
          </w:p>
        </w:tc>
        <w:tc>
          <w:tcPr>
            <w:tcW w:w="8110" w:type="dxa"/>
          </w:tcPr>
          <w:p w14:paraId="4A2003D0" w14:textId="77777777" w:rsidR="00044B0D" w:rsidRDefault="00044B0D" w:rsidP="008F5DB7">
            <w:pPr>
              <w:jc w:val="left"/>
              <w:rPr>
                <w:lang w:val="en-GB"/>
              </w:rPr>
            </w:pPr>
          </w:p>
        </w:tc>
      </w:tr>
      <w:tr w:rsidR="006C64CD" w:rsidRPr="00E63A39" w14:paraId="7BE53833" w14:textId="77777777" w:rsidTr="00BD0BBE">
        <w:tc>
          <w:tcPr>
            <w:tcW w:w="1668" w:type="dxa"/>
          </w:tcPr>
          <w:p w14:paraId="33050C3F" w14:textId="10717643" w:rsidR="006C64CD" w:rsidRDefault="006C64CD" w:rsidP="008F5DB7">
            <w:pPr>
              <w:jc w:val="left"/>
              <w:rPr>
                <w:lang w:val="en-GB"/>
              </w:rPr>
            </w:pPr>
            <w:r>
              <w:rPr>
                <w:lang w:val="en-GB"/>
              </w:rPr>
              <w:t>FDA</w:t>
            </w:r>
          </w:p>
        </w:tc>
        <w:tc>
          <w:tcPr>
            <w:tcW w:w="8110" w:type="dxa"/>
          </w:tcPr>
          <w:p w14:paraId="63B39843" w14:textId="21EA55F2" w:rsidR="006C64CD" w:rsidRDefault="006C64CD" w:rsidP="008F5DB7">
            <w:pPr>
              <w:jc w:val="left"/>
              <w:rPr>
                <w:lang w:val="en-GB"/>
              </w:rPr>
            </w:pPr>
            <w:r>
              <w:rPr>
                <w:lang w:val="en-GB"/>
              </w:rPr>
              <w:t>U.S. Food and Drug Administration</w:t>
            </w:r>
            <w:r>
              <w:rPr>
                <w:lang w:val="en-GB"/>
              </w:rPr>
              <w:br/>
              <w:t>…..</w:t>
            </w:r>
          </w:p>
        </w:tc>
      </w:tr>
      <w:tr w:rsidR="00044B0D" w:rsidRPr="004958F2" w14:paraId="16ED7D12" w14:textId="77777777" w:rsidTr="00BD0BBE">
        <w:tc>
          <w:tcPr>
            <w:tcW w:w="1668" w:type="dxa"/>
          </w:tcPr>
          <w:p w14:paraId="04A134D7" w14:textId="2FE3E379" w:rsidR="00044B0D" w:rsidRDefault="00044B0D" w:rsidP="008F5DB7">
            <w:pPr>
              <w:jc w:val="left"/>
              <w:rPr>
                <w:lang w:val="en-GB"/>
              </w:rPr>
            </w:pPr>
            <w:r>
              <w:rPr>
                <w:lang w:val="en-GB"/>
              </w:rPr>
              <w:t>GAMP</w:t>
            </w:r>
          </w:p>
        </w:tc>
        <w:tc>
          <w:tcPr>
            <w:tcW w:w="8110" w:type="dxa"/>
          </w:tcPr>
          <w:p w14:paraId="3774CD1C" w14:textId="77777777" w:rsidR="00044B0D" w:rsidRDefault="00044B0D" w:rsidP="008F5DB7">
            <w:pPr>
              <w:jc w:val="left"/>
              <w:rPr>
                <w:lang w:val="en-GB"/>
              </w:rPr>
            </w:pPr>
          </w:p>
        </w:tc>
      </w:tr>
      <w:tr w:rsidR="00044B0D" w:rsidRPr="004958F2" w14:paraId="6D0EE52A" w14:textId="77777777" w:rsidTr="00BD0BBE">
        <w:tc>
          <w:tcPr>
            <w:tcW w:w="1668" w:type="dxa"/>
          </w:tcPr>
          <w:p w14:paraId="1408EE09" w14:textId="32762491" w:rsidR="00044B0D" w:rsidRDefault="00044B0D" w:rsidP="008F5DB7">
            <w:pPr>
              <w:jc w:val="left"/>
              <w:rPr>
                <w:lang w:val="en-GB"/>
              </w:rPr>
            </w:pPr>
            <w:r>
              <w:rPr>
                <w:lang w:val="en-GB"/>
              </w:rPr>
              <w:t>GAMP5</w:t>
            </w:r>
          </w:p>
        </w:tc>
        <w:tc>
          <w:tcPr>
            <w:tcW w:w="8110" w:type="dxa"/>
          </w:tcPr>
          <w:p w14:paraId="35A098B3" w14:textId="77777777" w:rsidR="00044B0D" w:rsidRDefault="00044B0D" w:rsidP="008F5DB7">
            <w:pPr>
              <w:jc w:val="left"/>
              <w:rPr>
                <w:lang w:val="en-GB"/>
              </w:rPr>
            </w:pPr>
          </w:p>
        </w:tc>
      </w:tr>
      <w:tr w:rsidR="00B62555" w:rsidRPr="00EA324A" w14:paraId="27DEB531" w14:textId="77777777" w:rsidTr="00BD0BBE">
        <w:tc>
          <w:tcPr>
            <w:tcW w:w="1668" w:type="dxa"/>
          </w:tcPr>
          <w:p w14:paraId="7E88BE64" w14:textId="7311E455" w:rsidR="00B62555" w:rsidRDefault="00B62555" w:rsidP="008F5DB7">
            <w:pPr>
              <w:jc w:val="left"/>
              <w:rPr>
                <w:lang w:val="en-GB"/>
              </w:rPr>
            </w:pPr>
          </w:p>
        </w:tc>
        <w:tc>
          <w:tcPr>
            <w:tcW w:w="8110" w:type="dxa"/>
          </w:tcPr>
          <w:p w14:paraId="5EFCEB60" w14:textId="439ABA50" w:rsidR="00B62555" w:rsidRDefault="00B62555" w:rsidP="008F5DB7">
            <w:pPr>
              <w:jc w:val="left"/>
              <w:rPr>
                <w:lang w:val="en-GB"/>
              </w:rPr>
            </w:pPr>
          </w:p>
        </w:tc>
      </w:tr>
      <w:tr w:rsidR="00E74D3F" w:rsidRPr="004958F2" w14:paraId="44F37AAE" w14:textId="77777777" w:rsidTr="00BD0BBE">
        <w:tc>
          <w:tcPr>
            <w:tcW w:w="1668" w:type="dxa"/>
          </w:tcPr>
          <w:p w14:paraId="46A7752E" w14:textId="4BB63DA0" w:rsidR="00E74D3F" w:rsidRDefault="00E74D3F" w:rsidP="008F5DB7">
            <w:pPr>
              <w:jc w:val="left"/>
              <w:rPr>
                <w:lang w:val="en-GB"/>
              </w:rPr>
            </w:pPr>
            <w:r>
              <w:rPr>
                <w:lang w:val="en-GB"/>
              </w:rPr>
              <w:t>GxP</w:t>
            </w:r>
          </w:p>
        </w:tc>
        <w:tc>
          <w:tcPr>
            <w:tcW w:w="8110" w:type="dxa"/>
          </w:tcPr>
          <w:p w14:paraId="21473CC8" w14:textId="77777777" w:rsidR="00E74D3F" w:rsidRDefault="00E74D3F" w:rsidP="008F5DB7">
            <w:pPr>
              <w:jc w:val="left"/>
              <w:rPr>
                <w:lang w:val="en-GB"/>
              </w:rPr>
            </w:pPr>
          </w:p>
        </w:tc>
      </w:tr>
      <w:tr w:rsidR="006C18FD" w:rsidRPr="004958F2" w14:paraId="12C85BE7" w14:textId="77777777" w:rsidTr="00BD0BBE">
        <w:tc>
          <w:tcPr>
            <w:tcW w:w="1668" w:type="dxa"/>
          </w:tcPr>
          <w:p w14:paraId="20DC062E" w14:textId="0EB26467" w:rsidR="006C18FD" w:rsidRPr="006C18FD" w:rsidRDefault="006C18FD" w:rsidP="008F5DB7">
            <w:pPr>
              <w:jc w:val="left"/>
            </w:pPr>
            <w:r>
              <w:t>JBA</w:t>
            </w:r>
          </w:p>
        </w:tc>
        <w:tc>
          <w:tcPr>
            <w:tcW w:w="8110" w:type="dxa"/>
          </w:tcPr>
          <w:p w14:paraId="33E5D27A" w14:textId="77777777" w:rsidR="006C18FD" w:rsidRDefault="006C18FD" w:rsidP="008F5DB7">
            <w:pPr>
              <w:jc w:val="left"/>
              <w:rPr>
                <w:lang w:val="en-GB"/>
              </w:rPr>
            </w:pPr>
          </w:p>
        </w:tc>
      </w:tr>
      <w:tr w:rsidR="00BD0BBE" w:rsidRPr="004958F2" w14:paraId="4AE07E50" w14:textId="77777777" w:rsidTr="00BD0BBE">
        <w:tc>
          <w:tcPr>
            <w:tcW w:w="1668" w:type="dxa"/>
          </w:tcPr>
          <w:p w14:paraId="76B4D751" w14:textId="6BC70948" w:rsidR="00BD0BBE" w:rsidRPr="00BD0BBE" w:rsidRDefault="00BD0BBE" w:rsidP="008F5DB7">
            <w:pPr>
              <w:jc w:val="left"/>
            </w:pPr>
            <w:r>
              <w:t>JVM</w:t>
            </w:r>
          </w:p>
        </w:tc>
        <w:tc>
          <w:tcPr>
            <w:tcW w:w="8110" w:type="dxa"/>
          </w:tcPr>
          <w:p w14:paraId="12B52887" w14:textId="45E599A4" w:rsidR="00BD0BBE" w:rsidRPr="00BD0BBE" w:rsidRDefault="00BD0BBE" w:rsidP="008F5DB7">
            <w:pPr>
              <w:jc w:val="left"/>
            </w:pPr>
            <w:r>
              <w:t>Java Virtual Machine</w:t>
            </w:r>
          </w:p>
        </w:tc>
      </w:tr>
      <w:tr w:rsidR="00DB49D1" w14:paraId="12C7DF33" w14:textId="77777777" w:rsidTr="00BD0BBE">
        <w:tc>
          <w:tcPr>
            <w:tcW w:w="1668" w:type="dxa"/>
          </w:tcPr>
          <w:p w14:paraId="2EC7125E" w14:textId="77777777" w:rsidR="00DB49D1" w:rsidRDefault="00DB49D1" w:rsidP="008F5DB7">
            <w:pPr>
              <w:jc w:val="left"/>
              <w:rPr>
                <w:lang w:val="en-GB"/>
              </w:rPr>
            </w:pPr>
            <w:r>
              <w:rPr>
                <w:lang w:val="en-GB"/>
              </w:rPr>
              <w:t>OQ</w:t>
            </w:r>
          </w:p>
        </w:tc>
        <w:tc>
          <w:tcPr>
            <w:tcW w:w="8110" w:type="dxa"/>
          </w:tcPr>
          <w:p w14:paraId="26187186" w14:textId="77777777" w:rsidR="00DB49D1" w:rsidRDefault="008F5DB7" w:rsidP="008F5DB7">
            <w:pPr>
              <w:jc w:val="left"/>
              <w:rPr>
                <w:lang w:val="en-GB"/>
              </w:rPr>
            </w:pPr>
            <w:r>
              <w:rPr>
                <w:lang w:val="en-GB"/>
              </w:rPr>
              <w:t>Operational Qualification:</w:t>
            </w:r>
            <w:r>
              <w:rPr>
                <w:lang w:val="en-GB"/>
              </w:rPr>
              <w:br/>
            </w:r>
            <w:r w:rsidR="00F35DB2">
              <w:rPr>
                <w:lang w:val="en-GB"/>
              </w:rPr>
              <w:t>….</w:t>
            </w:r>
          </w:p>
        </w:tc>
      </w:tr>
      <w:tr w:rsidR="00DB49D1" w14:paraId="1C85A08E" w14:textId="77777777" w:rsidTr="00B62555">
        <w:trPr>
          <w:trHeight w:val="906"/>
        </w:trPr>
        <w:tc>
          <w:tcPr>
            <w:tcW w:w="1668" w:type="dxa"/>
          </w:tcPr>
          <w:p w14:paraId="18CA5FE0" w14:textId="77777777" w:rsidR="00DB49D1" w:rsidRDefault="00DB49D1" w:rsidP="008F5DB7">
            <w:pPr>
              <w:jc w:val="left"/>
              <w:rPr>
                <w:lang w:val="en-GB"/>
              </w:rPr>
            </w:pPr>
            <w:r>
              <w:rPr>
                <w:lang w:val="en-GB"/>
              </w:rPr>
              <w:t>PQ</w:t>
            </w:r>
          </w:p>
        </w:tc>
        <w:tc>
          <w:tcPr>
            <w:tcW w:w="8110" w:type="dxa"/>
          </w:tcPr>
          <w:p w14:paraId="26CCDEA1" w14:textId="77777777" w:rsidR="00DB49D1" w:rsidRDefault="00E53618" w:rsidP="008F5DB7">
            <w:pPr>
              <w:jc w:val="left"/>
              <w:rPr>
                <w:lang w:val="en-GB"/>
              </w:rPr>
            </w:pPr>
            <w:r>
              <w:rPr>
                <w:lang w:val="en-GB"/>
              </w:rPr>
              <w:t>Performance Qualification</w:t>
            </w:r>
            <w:r>
              <w:rPr>
                <w:lang w:val="en-GB"/>
              </w:rPr>
              <w:br/>
            </w:r>
            <w:r w:rsidR="00F35DB2">
              <w:rPr>
                <w:lang w:val="en-GB"/>
              </w:rPr>
              <w:t>….</w:t>
            </w:r>
          </w:p>
        </w:tc>
      </w:tr>
      <w:tr w:rsidR="00DB49D1" w:rsidRPr="006A30CF" w14:paraId="692BEDD9" w14:textId="77777777" w:rsidTr="00BD0BBE">
        <w:tc>
          <w:tcPr>
            <w:tcW w:w="1668" w:type="dxa"/>
          </w:tcPr>
          <w:p w14:paraId="4D6D27CD" w14:textId="25657092" w:rsidR="00DB49D1" w:rsidRPr="00B62555" w:rsidRDefault="00B62555" w:rsidP="008F5DB7">
            <w:pPr>
              <w:jc w:val="left"/>
            </w:pPr>
            <w:r>
              <w:t>SME</w:t>
            </w:r>
          </w:p>
        </w:tc>
        <w:tc>
          <w:tcPr>
            <w:tcW w:w="8110" w:type="dxa"/>
          </w:tcPr>
          <w:p w14:paraId="6F9CB07F" w14:textId="30BB9F53" w:rsidR="00DB49D1" w:rsidRPr="00B62555" w:rsidRDefault="00B62555" w:rsidP="008F5DB7">
            <w:pPr>
              <w:jc w:val="left"/>
            </w:pPr>
            <w:r>
              <w:t>Subject Matter Expert</w:t>
            </w:r>
          </w:p>
        </w:tc>
      </w:tr>
      <w:tr w:rsidR="00DB49D1" w:rsidRPr="006A30CF" w14:paraId="224C9ACE" w14:textId="77777777" w:rsidTr="00BD0BBE">
        <w:tc>
          <w:tcPr>
            <w:tcW w:w="1668" w:type="dxa"/>
          </w:tcPr>
          <w:p w14:paraId="55508575" w14:textId="4AB4ABCF" w:rsidR="00DB49D1" w:rsidRPr="00E63A39" w:rsidRDefault="00E63A39" w:rsidP="008F5DB7">
            <w:pPr>
              <w:jc w:val="left"/>
              <w:rPr>
                <w:lang w:val="en-CH"/>
              </w:rPr>
            </w:pPr>
            <w:r>
              <w:rPr>
                <w:lang w:val="en-CH"/>
              </w:rPr>
              <w:t>StepDefs</w:t>
            </w:r>
          </w:p>
        </w:tc>
        <w:tc>
          <w:tcPr>
            <w:tcW w:w="8110" w:type="dxa"/>
          </w:tcPr>
          <w:p w14:paraId="0D1CBB5D" w14:textId="77777777" w:rsidR="00DB49D1" w:rsidRDefault="00DB49D1" w:rsidP="008F5DB7">
            <w:pPr>
              <w:jc w:val="left"/>
              <w:rPr>
                <w:lang w:val="en-GB"/>
              </w:rPr>
            </w:pPr>
          </w:p>
        </w:tc>
      </w:tr>
      <w:tr w:rsidR="00DB49D1" w:rsidRPr="006A30CF" w14:paraId="7D252618" w14:textId="77777777" w:rsidTr="00BD0BBE">
        <w:tc>
          <w:tcPr>
            <w:tcW w:w="1668" w:type="dxa"/>
          </w:tcPr>
          <w:p w14:paraId="6FDB9744" w14:textId="77777777" w:rsidR="00DB49D1" w:rsidRDefault="00DB49D1" w:rsidP="008F5DB7">
            <w:pPr>
              <w:jc w:val="left"/>
              <w:rPr>
                <w:lang w:val="en-GB"/>
              </w:rPr>
            </w:pPr>
          </w:p>
        </w:tc>
        <w:tc>
          <w:tcPr>
            <w:tcW w:w="8110" w:type="dxa"/>
          </w:tcPr>
          <w:p w14:paraId="56470204" w14:textId="77777777" w:rsidR="00DB49D1" w:rsidRDefault="00DB49D1" w:rsidP="008F5DB7">
            <w:pPr>
              <w:jc w:val="left"/>
              <w:rPr>
                <w:lang w:val="en-GB"/>
              </w:rPr>
            </w:pPr>
          </w:p>
        </w:tc>
      </w:tr>
      <w:tr w:rsidR="00DB49D1" w:rsidRPr="006A30CF" w14:paraId="6F826257" w14:textId="77777777" w:rsidTr="00BD0BBE">
        <w:tc>
          <w:tcPr>
            <w:tcW w:w="1668" w:type="dxa"/>
          </w:tcPr>
          <w:p w14:paraId="15337456" w14:textId="77777777" w:rsidR="00DB49D1" w:rsidRDefault="00DB49D1" w:rsidP="008F5DB7">
            <w:pPr>
              <w:jc w:val="left"/>
              <w:rPr>
                <w:lang w:val="en-GB"/>
              </w:rPr>
            </w:pPr>
          </w:p>
        </w:tc>
        <w:tc>
          <w:tcPr>
            <w:tcW w:w="8110" w:type="dxa"/>
          </w:tcPr>
          <w:p w14:paraId="7202C667" w14:textId="77777777" w:rsidR="00DB49D1" w:rsidRDefault="00DB49D1" w:rsidP="008F5DB7">
            <w:pPr>
              <w:jc w:val="left"/>
              <w:rPr>
                <w:lang w:val="en-GB"/>
              </w:rPr>
            </w:pPr>
          </w:p>
        </w:tc>
      </w:tr>
    </w:tbl>
    <w:p w14:paraId="7803866F" w14:textId="77777777" w:rsidR="00696A18" w:rsidRPr="00DF0033" w:rsidRDefault="00696A18" w:rsidP="00696A18">
      <w:pPr>
        <w:rPr>
          <w:lang w:val="en-GB"/>
        </w:rPr>
      </w:pPr>
    </w:p>
    <w:p w14:paraId="3A4940A4" w14:textId="77777777" w:rsidR="00BA0923" w:rsidRPr="00DF0033" w:rsidRDefault="00BA0923" w:rsidP="00D07B47">
      <w:pPr>
        <w:rPr>
          <w:lang w:val="en-GB"/>
        </w:rPr>
      </w:pPr>
    </w:p>
    <w:p w14:paraId="2741B835" w14:textId="77777777" w:rsidR="00BA0923" w:rsidRPr="00DF0033" w:rsidRDefault="00723BB2" w:rsidP="00D000CF">
      <w:pPr>
        <w:pStyle w:val="Heading1withoutnumbering"/>
        <w:rPr>
          <w:lang w:val="en-GB"/>
        </w:rPr>
      </w:pPr>
      <w:bookmarkStart w:id="2252" w:name="_Toc45032448"/>
      <w:bookmarkEnd w:id="2245"/>
      <w:r>
        <w:rPr>
          <w:lang w:val="en-GB"/>
        </w:rPr>
        <w:lastRenderedPageBreak/>
        <w:t>Appendix</w:t>
      </w:r>
      <w:bookmarkEnd w:id="2252"/>
    </w:p>
    <w:p w14:paraId="1F44A0EC" w14:textId="77777777" w:rsidR="00BA0923" w:rsidRPr="00DF0033" w:rsidRDefault="0077268E" w:rsidP="00BA0923">
      <w:pPr>
        <w:rPr>
          <w:lang w:val="en-GB"/>
        </w:rPr>
      </w:pPr>
      <w:r w:rsidRPr="00DF0033">
        <w:rPr>
          <w:lang w:val="en-GB"/>
        </w:rPr>
        <w:t>References and appendix are</w:t>
      </w:r>
      <w:r w:rsidR="005D7BD9" w:rsidRPr="00DF0033">
        <w:rPr>
          <w:lang w:val="en-GB"/>
        </w:rPr>
        <w:t xml:space="preserve"> formatted as</w:t>
      </w:r>
      <w:r w:rsidRPr="00DF0033">
        <w:rPr>
          <w:lang w:val="en-GB"/>
        </w:rPr>
        <w:t xml:space="preserve"> „</w:t>
      </w:r>
      <w:r w:rsidR="00723BB2">
        <w:rPr>
          <w:lang w:val="en-GB"/>
        </w:rPr>
        <w:t>Heading</w:t>
      </w:r>
      <w:r w:rsidRPr="00DF0033">
        <w:rPr>
          <w:lang w:val="en-GB"/>
        </w:rPr>
        <w:t xml:space="preserve"> 1 without numbering.“ Thereby </w:t>
      </w:r>
      <w:r w:rsidR="005D7BD9" w:rsidRPr="00DF0033">
        <w:rPr>
          <w:lang w:val="en-GB"/>
        </w:rPr>
        <w:t>this entry is listed in the table of contents (</w:t>
      </w:r>
      <w:r w:rsidR="00723BB2">
        <w:rPr>
          <w:lang w:val="en-GB"/>
        </w:rPr>
        <w:t xml:space="preserve">but </w:t>
      </w:r>
      <w:r w:rsidR="005D7BD9" w:rsidRPr="00DF0033">
        <w:rPr>
          <w:lang w:val="en-GB"/>
        </w:rPr>
        <w:t>without numbering). To structure your appendices use CAPITAL LETTERS (Appendix A, Appendix B etc.).</w:t>
      </w:r>
    </w:p>
    <w:bookmarkEnd w:id="2239"/>
    <w:p w14:paraId="26DE4525" w14:textId="77777777" w:rsidR="00BA0923" w:rsidRPr="00DF0033" w:rsidRDefault="00BA0923" w:rsidP="00BA0923">
      <w:pPr>
        <w:rPr>
          <w:lang w:val="en-GB"/>
        </w:rPr>
      </w:pPr>
    </w:p>
    <w:sectPr w:rsidR="00BA0923" w:rsidRPr="00DF0033"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Leuenberger Sabrina (s)" w:date="2020-06-20T16:07:00Z" w:initials="LS(">
    <w:p w14:paraId="7D231CC3" w14:textId="44F79B77" w:rsidR="00A37F2D" w:rsidRPr="009C3AE7" w:rsidRDefault="00A37F2D">
      <w:pPr>
        <w:pStyle w:val="CommentText"/>
      </w:pPr>
      <w:r>
        <w:rPr>
          <w:rStyle w:val="CommentReference"/>
        </w:rPr>
        <w:annotationRef/>
      </w:r>
      <w:r>
        <w:t>Umschreiben: Auch wenn z.T. Tools zur unterstützung des PRozessses eingesetzt werden, wie zum Beispiel....</w:t>
      </w:r>
    </w:p>
  </w:comment>
  <w:comment w:id="22" w:author="Leuenberger Sabrina (s)" w:date="2020-06-21T14:25:00Z" w:initials="LS(">
    <w:p w14:paraId="2127A8CB" w14:textId="6EE243E8" w:rsidR="00A37F2D" w:rsidRPr="00F73352" w:rsidRDefault="00A37F2D">
      <w:pPr>
        <w:pStyle w:val="CommentText"/>
      </w:pPr>
      <w:r>
        <w:rPr>
          <w:rStyle w:val="CommentReference"/>
        </w:rPr>
        <w:annotationRef/>
      </w:r>
      <w:r>
        <w:t>Auf letzten Paragraphen im Kapitel 1.1 bezug nehmen: Burnett hatt bedenken, BDD verspricht hier abhilft. Damit könnten wir das überwinden.</w:t>
      </w:r>
    </w:p>
  </w:comment>
  <w:comment w:id="23" w:author="Leuenberger Sabrina (s)" w:date="2020-04-19T11:37:00Z" w:initials="LS(">
    <w:p w14:paraId="1F843066" w14:textId="696AE1D1" w:rsidR="00A37F2D" w:rsidRPr="00120DC0" w:rsidRDefault="00A37F2D">
      <w:pPr>
        <w:pStyle w:val="CommentText"/>
      </w:pPr>
      <w:r>
        <w:rPr>
          <w:rStyle w:val="CommentReference"/>
        </w:rPr>
        <w:annotationRef/>
      </w:r>
      <w:r>
        <w:t>Präzisieren</w:t>
      </w:r>
    </w:p>
  </w:comment>
  <w:comment w:id="31" w:author="Leuenberger Sabrina (s)" w:date="2020-04-23T10:05:00Z" w:initials="LS(">
    <w:p w14:paraId="5E09CE40" w14:textId="77777777" w:rsidR="00A37F2D" w:rsidRPr="00B95C02" w:rsidRDefault="00A37F2D" w:rsidP="00F73352">
      <w:pPr>
        <w:pStyle w:val="CommentText"/>
      </w:pPr>
      <w:r>
        <w:rPr>
          <w:rStyle w:val="CommentReference"/>
        </w:rPr>
        <w:annotationRef/>
      </w:r>
      <w:r>
        <w:t>Formal testing will often be based on the FS GAMP5 p.175</w:t>
      </w:r>
    </w:p>
  </w:comment>
  <w:comment w:id="33" w:author="Leuenberger Sabrina (s)" w:date="2020-06-27T11:43:00Z" w:initials="LS(">
    <w:p w14:paraId="3F539FB1" w14:textId="4D21D706" w:rsidR="00A37F2D" w:rsidRPr="00AD7A73" w:rsidRDefault="00A37F2D">
      <w:pPr>
        <w:pStyle w:val="CommentText"/>
        <w:rPr>
          <w:lang w:val="en-GB"/>
        </w:rPr>
      </w:pPr>
      <w:r>
        <w:rPr>
          <w:rStyle w:val="CommentReference"/>
        </w:rPr>
        <w:annotationRef/>
      </w:r>
      <w:r w:rsidRPr="00AD7A73">
        <w:rPr>
          <w:lang w:val="en-GB"/>
        </w:rPr>
        <w:t>Synonyme in the bdd world: requirement suite</w:t>
      </w:r>
    </w:p>
  </w:comment>
  <w:comment w:id="54" w:author="Leuenberger Sabrina (s)" w:date="2020-04-06T15:59:00Z" w:initials="LS(">
    <w:p w14:paraId="641D3D8E" w14:textId="0216C662" w:rsidR="00A37F2D" w:rsidRDefault="00A37F2D">
      <w:pPr>
        <w:pStyle w:val="CommentText"/>
      </w:pPr>
      <w:r>
        <w:rPr>
          <w:rStyle w:val="CommentReference"/>
        </w:rPr>
        <w:annotationRef/>
      </w:r>
      <w:r>
        <w:t>Ins Kapitel 1.4 genommen. Hier herausnehmen, wenn Aufbau dieses Kapitels klarer wird.</w:t>
      </w:r>
    </w:p>
  </w:comment>
  <w:comment w:id="73" w:author="Leuenberger Sabrina (s)" w:date="2020-06-27T10:36:00Z" w:initials="LS(">
    <w:p w14:paraId="1C2D39FB" w14:textId="77777777" w:rsidR="00A37F2D" w:rsidRPr="00E90644" w:rsidRDefault="00A37F2D" w:rsidP="001D1236">
      <w:pPr>
        <w:pStyle w:val="CommentText"/>
      </w:pPr>
      <w:r>
        <w:rPr>
          <w:rStyle w:val="CommentReference"/>
        </w:rPr>
        <w:annotationRef/>
      </w:r>
      <w:r>
        <w:t>To put into Material &amp; Methods</w:t>
      </w:r>
    </w:p>
  </w:comment>
  <w:comment w:id="282" w:author="Leuenberger Sabrina (s)" w:date="2020-06-26T08:58:00Z" w:initials="LS(">
    <w:p w14:paraId="62B04F5D" w14:textId="646E2C2B" w:rsidR="00A37F2D" w:rsidRPr="00EA324A" w:rsidRDefault="00A37F2D">
      <w:pPr>
        <w:pStyle w:val="CommentText"/>
      </w:pPr>
      <w:r>
        <w:rPr>
          <w:rStyle w:val="CommentReference"/>
        </w:rPr>
        <w:annotationRef/>
      </w:r>
      <w:r>
        <w:t>Ich Weiss nicht richtig wie ich hier argumentieren soll. Was ist sagen möchte, dass in der Projektphase die Verification sehr wichtig ist. Bei der Operation ist es auch wichtig, es ist aber, so wie ich es verstehen, ein viel Kleiner Anteil, da noch sehr viel anderes dazu kommt, die in der Projektphase nicht (oder nicht so prominent) in GAMP5 erwähnt werden.</w:t>
      </w:r>
    </w:p>
  </w:comment>
  <w:comment w:id="344" w:author="Leuenberger Sabrina (s)" w:date="2020-06-26T10:44:00Z" w:initials="LS(">
    <w:p w14:paraId="243266AC" w14:textId="2AC5AD56" w:rsidR="00A37F2D" w:rsidRPr="00AD7A73" w:rsidRDefault="00A37F2D">
      <w:pPr>
        <w:pStyle w:val="CommentText"/>
        <w:rPr>
          <w:lang w:val="en-GB"/>
        </w:rPr>
      </w:pPr>
      <w:r>
        <w:rPr>
          <w:rStyle w:val="CommentReference"/>
        </w:rPr>
        <w:annotationRef/>
      </w:r>
      <w:r>
        <w:t xml:space="preserve">Auf diese Anforderungen beim Prototypisieren abdecken, oder mind. </w:t>
      </w:r>
      <w:r w:rsidRPr="00AD7A73">
        <w:rPr>
          <w:lang w:val="en-GB"/>
        </w:rPr>
        <w:t>Diskutieren.</w:t>
      </w:r>
    </w:p>
  </w:comment>
  <w:comment w:id="347" w:author="Leuenberger Sabrina (s)" w:date="2020-06-26T09:28:00Z" w:initials="LS(">
    <w:p w14:paraId="38067CAF" w14:textId="29140A07" w:rsidR="00A37F2D" w:rsidRPr="00AD7A73" w:rsidRDefault="00A37F2D">
      <w:pPr>
        <w:pStyle w:val="CommentText"/>
        <w:rPr>
          <w:lang w:val="en-GB"/>
        </w:rPr>
      </w:pPr>
      <w:r>
        <w:rPr>
          <w:rStyle w:val="CommentReference"/>
        </w:rPr>
        <w:annotationRef/>
      </w:r>
      <w:r w:rsidRPr="00AD7A73">
        <w:rPr>
          <w:lang w:val="en-GB"/>
        </w:rPr>
        <w:t>To be put in the discussion: GAMP5 says that maximal profit is reached, when supporting electronic signatures and electronic records in complianve with regulatory requirements (p.207)</w:t>
      </w:r>
    </w:p>
  </w:comment>
  <w:comment w:id="350" w:author="Leuenberger Sabrina (s)" w:date="2020-06-26T09:24:00Z" w:initials="LS(">
    <w:p w14:paraId="02BE8E12" w14:textId="4FBB2F38" w:rsidR="00A37F2D" w:rsidRPr="00AD7A73" w:rsidRDefault="00A37F2D">
      <w:pPr>
        <w:pStyle w:val="CommentText"/>
        <w:rPr>
          <w:lang w:val="en-GB"/>
        </w:rPr>
      </w:pPr>
      <w:r>
        <w:rPr>
          <w:rStyle w:val="CommentReference"/>
        </w:rPr>
        <w:annotationRef/>
      </w:r>
      <w:r w:rsidRPr="00AD7A73">
        <w:rPr>
          <w:lang w:val="en-GB"/>
        </w:rPr>
        <w:t xml:space="preserve">This statement we can confirm with the prototype </w:t>
      </w:r>
      <w:r w:rsidRPr="002C128E">
        <w:rPr>
          <w:rFonts w:ascii="Wingdings" w:eastAsia="Wingdings" w:hAnsi="Wingdings" w:cs="Wingdings"/>
        </w:rPr>
        <w:t></w:t>
      </w:r>
      <w:r w:rsidRPr="00AD7A73">
        <w:rPr>
          <w:lang w:val="en-GB"/>
        </w:rPr>
        <w:t xml:space="preserve"> Discussion make the link</w:t>
      </w:r>
    </w:p>
  </w:comment>
  <w:comment w:id="355" w:author="Leuenberger Sabrina (s)" w:date="2020-06-26T10:15:00Z" w:initials="LS(">
    <w:p w14:paraId="0E20F9F4" w14:textId="77777777" w:rsidR="00A37F2D" w:rsidRPr="00AD7A73" w:rsidRDefault="00A37F2D">
      <w:pPr>
        <w:pStyle w:val="CommentText"/>
        <w:rPr>
          <w:lang w:val="en-GB"/>
        </w:rPr>
      </w:pPr>
      <w:r>
        <w:rPr>
          <w:rStyle w:val="CommentReference"/>
        </w:rPr>
        <w:annotationRef/>
      </w:r>
      <w:r w:rsidRPr="00AD7A73">
        <w:rPr>
          <w:lang w:val="en-GB"/>
        </w:rPr>
        <w:t>Zu überprüfen</w:t>
      </w:r>
    </w:p>
    <w:p w14:paraId="14A2DE57" w14:textId="704E7D11" w:rsidR="00A37F2D" w:rsidRPr="00AD7A73" w:rsidRDefault="00A37F2D">
      <w:pPr>
        <w:pStyle w:val="CommentText"/>
        <w:rPr>
          <w:lang w:val="en-GB"/>
        </w:rPr>
      </w:pPr>
    </w:p>
  </w:comment>
  <w:comment w:id="489" w:author="Leuenberger Sabrina (s)" w:date="2020-04-15T16:28:00Z" w:initials="LS(">
    <w:p w14:paraId="3BFEDA14" w14:textId="40C18175" w:rsidR="00A37F2D" w:rsidRPr="00AD7A73" w:rsidRDefault="00A37F2D">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530" w:author="Leuenberger Sabrina (s)" w:date="2020-04-27T16:18:00Z" w:initials="LS(">
    <w:p w14:paraId="615E4AB9" w14:textId="1578084B" w:rsidR="00A37F2D" w:rsidRPr="00A461E2" w:rsidRDefault="00A37F2D">
      <w:pPr>
        <w:pStyle w:val="CommentText"/>
      </w:pPr>
      <w:r>
        <w:rPr>
          <w:rStyle w:val="CommentReference"/>
        </w:rPr>
        <w:annotationRef/>
      </w:r>
      <w:r>
        <w:t>Nicht ‘IT Unit’ verwenden, sondern den Begriff der GAMP5 verwendet, wo es sagt, dass der Supplier auch intern sein kann.</w:t>
      </w:r>
    </w:p>
  </w:comment>
  <w:comment w:id="611" w:author="Leuenberger Sabrina (s)" w:date="2020-04-27T16:41:00Z" w:initials="LS(">
    <w:p w14:paraId="120FA83F" w14:textId="2DC77E0C" w:rsidR="00A37F2D" w:rsidRPr="00AD7A73" w:rsidRDefault="00A37F2D">
      <w:pPr>
        <w:pStyle w:val="CommentText"/>
        <w:rPr>
          <w:lang w:val="en-GB"/>
        </w:rPr>
      </w:pPr>
      <w:r>
        <w:rPr>
          <w:rStyle w:val="CommentReference"/>
        </w:rPr>
        <w:annotationRef/>
      </w:r>
      <w:r w:rsidRPr="00AD7A73">
        <w:rPr>
          <w:lang w:val="en-GB"/>
        </w:rPr>
        <w:t>Check and integrate what is reviewed and what is the content of the test report.</w:t>
      </w:r>
    </w:p>
  </w:comment>
  <w:comment w:id="758" w:author="Leuenberger Sabrina (s)" w:date="2020-04-28T09:12:00Z" w:initials="LS(">
    <w:p w14:paraId="7D4450BB" w14:textId="527D1AFC" w:rsidR="00A37F2D" w:rsidRPr="00361CFD" w:rsidRDefault="00A37F2D">
      <w:pPr>
        <w:pStyle w:val="CommentText"/>
      </w:pPr>
      <w:r>
        <w:rPr>
          <w:rStyle w:val="CommentReference"/>
        </w:rPr>
        <w:annotationRef/>
      </w:r>
      <w:r>
        <w:t xml:space="preserve">Evelyne fragen, ob es für sie ok ist. Für die Arbeit nicht zwingend, aber eine Information die definitive von interesse ist </w:t>
      </w:r>
      <w:r w:rsidRPr="00361CFD">
        <w:rPr>
          <w:rFonts w:ascii="Wingdings" w:eastAsia="Wingdings" w:hAnsi="Wingdings" w:cs="Wingdings"/>
        </w:rPr>
        <w:t></w:t>
      </w:r>
      <w:r>
        <w:t xml:space="preserve"> wenn ok, Zitierregeln korrekt anwenden</w:t>
      </w:r>
    </w:p>
  </w:comment>
  <w:comment w:id="813" w:author="Leuenberger Sabrina (s)" w:date="2020-04-18T17:52:00Z" w:initials="LS(">
    <w:p w14:paraId="6D0BE419" w14:textId="77EBC66D" w:rsidR="00A37F2D" w:rsidRPr="007B0DEC" w:rsidRDefault="00A37F2D">
      <w:pPr>
        <w:pStyle w:val="CommentText"/>
      </w:pPr>
      <w:r>
        <w:rPr>
          <w:rStyle w:val="CommentReference"/>
        </w:rPr>
        <w:annotationRef/>
      </w:r>
      <w:r>
        <w:t>Freature and Glue Files</w:t>
      </w:r>
    </w:p>
  </w:comment>
  <w:comment w:id="907" w:author="Leuenberger Sabrina (s)" w:date="2020-04-19T12:09:00Z" w:initials="LS(">
    <w:p w14:paraId="3C750B7A" w14:textId="59E72FA2" w:rsidR="00A37F2D" w:rsidRPr="001D201F" w:rsidRDefault="00A37F2D">
      <w:pPr>
        <w:pStyle w:val="CommentText"/>
      </w:pPr>
      <w:r>
        <w:rPr>
          <w:rStyle w:val="CommentReference"/>
        </w:rPr>
        <w:annotationRef/>
      </w:r>
      <w:r>
        <w:t xml:space="preserve">Achtung fast 1:1 abgeschrieben, aber nicht ganz </w:t>
      </w:r>
      <w:r w:rsidRPr="001D201F">
        <w:rPr>
          <w:rFonts w:ascii="Wingdings" w:eastAsia="Wingdings" w:hAnsi="Wingdings" w:cs="Wingdings"/>
        </w:rPr>
        <w:t></w:t>
      </w:r>
      <w:r>
        <w:t xml:space="preserve"> Zitierregel überprüfen.</w:t>
      </w:r>
    </w:p>
  </w:comment>
  <w:comment w:id="1105" w:author="Mathias Fuchs" w:date="2020-07-02T13:11:00Z" w:initials="MF">
    <w:p w14:paraId="242CE6A3" w14:textId="78DE0316" w:rsidR="00A37F2D" w:rsidRDefault="00A37F2D">
      <w:pPr>
        <w:pStyle w:val="CommentText"/>
      </w:pPr>
      <w:r>
        <w:rPr>
          <w:rStyle w:val="CommentReference"/>
        </w:rPr>
        <w:annotationRef/>
      </w:r>
      <w:r>
        <w:t>Which format exactly</w:t>
      </w:r>
    </w:p>
  </w:comment>
  <w:comment w:id="1169" w:author="Mathias Fuchs" w:date="2020-07-03T10:11:00Z" w:initials="MF">
    <w:p w14:paraId="25DB674B" w14:textId="23AC1F5D" w:rsidR="00A37F2D" w:rsidRDefault="00A37F2D">
      <w:pPr>
        <w:pStyle w:val="CommentText"/>
      </w:pPr>
      <w:r>
        <w:rPr>
          <w:rStyle w:val="CommentReference"/>
        </w:rPr>
        <w:annotationRef/>
      </w:r>
      <w:r>
        <w:t>Hier Reihenfolge ändern (konsisten bleiben) 1. JBA 2. OQ Test 3. Scenarioo</w:t>
      </w:r>
    </w:p>
  </w:comment>
  <w:comment w:id="1177" w:author="Mathias Fuchs" w:date="2020-07-02T13:15:00Z" w:initials="MF">
    <w:p w14:paraId="729EE246" w14:textId="25468AA6" w:rsidR="00A37F2D" w:rsidRDefault="00A37F2D">
      <w:pPr>
        <w:pStyle w:val="CommentText"/>
      </w:pPr>
      <w:r>
        <w:rPr>
          <w:rStyle w:val="CommentReference"/>
        </w:rPr>
        <w:annotationRef/>
      </w:r>
      <w:r>
        <w:t xml:space="preserve">Bitte genaue verwendete Versionen angeben.  </w:t>
      </w:r>
    </w:p>
  </w:comment>
  <w:comment w:id="1220" w:author="Mathias Fuchs" w:date="2020-07-02T13:21:00Z" w:initials="MF">
    <w:p w14:paraId="3D12E119" w14:textId="6CCB6261" w:rsidR="00A37F2D" w:rsidRDefault="00A37F2D">
      <w:pPr>
        <w:pStyle w:val="CommentText"/>
      </w:pPr>
      <w:r>
        <w:rPr>
          <w:rStyle w:val="CommentReference"/>
        </w:rPr>
        <w:annotationRef/>
      </w:r>
      <w:r>
        <w:t>Bitte «in an automated way» entfernen</w:t>
      </w:r>
    </w:p>
  </w:comment>
  <w:comment w:id="1225" w:author="Mathias Fuchs" w:date="2020-07-02T13:22:00Z" w:initials="MF">
    <w:p w14:paraId="0DE3E4F2" w14:textId="2EAE06A9" w:rsidR="00A37F2D" w:rsidRDefault="00A37F2D">
      <w:pPr>
        <w:pStyle w:val="CommentText"/>
      </w:pPr>
      <w:r>
        <w:rPr>
          <w:rStyle w:val="CommentReference"/>
        </w:rPr>
        <w:annotationRef/>
      </w:r>
      <w:r>
        <w:t>Wo? Ist das ein Chrome Plugin? Oder eine Desktop Applikation oder eine Bibliothek, welche in der OQ Test App eingebunden werden muss?</w:t>
      </w:r>
    </w:p>
  </w:comment>
  <w:comment w:id="1256" w:author="Mathias Fuchs" w:date="2020-07-02T13:26:00Z" w:initials="MF">
    <w:p w14:paraId="634D26AD" w14:textId="6C1ABD43" w:rsidR="00A37F2D" w:rsidRDefault="00A37F2D">
      <w:pPr>
        <w:pStyle w:val="CommentText"/>
      </w:pPr>
      <w:r>
        <w:rPr>
          <w:rStyle w:val="CommentReference"/>
        </w:rPr>
        <w:annotationRef/>
      </w:r>
      <w:r>
        <w:t xml:space="preserve">Den Inhalt dieser Links lieber als PDF oder Kopie in den Appendix. Wenn die website ein update erhält, kann es sein, dass Deine Referenzen nicht mehr stimmen.  </w:t>
      </w:r>
    </w:p>
    <w:p w14:paraId="58DB9F29" w14:textId="7C1F4BCE" w:rsidR="00A37F2D" w:rsidRDefault="00A37F2D">
      <w:pPr>
        <w:pStyle w:val="CommentText"/>
      </w:pPr>
      <w:r>
        <w:t>Wo werden diese Referenzen gebraucht? Sind sie wichtig für die Arbeit?</w:t>
      </w:r>
    </w:p>
  </w:comment>
  <w:comment w:id="1272" w:author="Mathias Fuchs" w:date="2020-07-03T10:03:00Z" w:initials="MF">
    <w:p w14:paraId="14CF77A8" w14:textId="23DD00CA" w:rsidR="00A37F2D" w:rsidRDefault="00A37F2D">
      <w:pPr>
        <w:pStyle w:val="CommentText"/>
      </w:pPr>
      <w:r>
        <w:rPr>
          <w:rStyle w:val="CommentReference"/>
        </w:rPr>
        <w:annotationRef/>
      </w:r>
      <w:r>
        <w:t>Dies ist die Source Code ablage? Eher in den Appendix.</w:t>
      </w:r>
    </w:p>
  </w:comment>
  <w:comment w:id="1277" w:author="Mathias Fuchs" w:date="2020-07-03T10:09:00Z" w:initials="MF">
    <w:p w14:paraId="3304B94A" w14:textId="4C8E7AF3" w:rsidR="00A37F2D" w:rsidRDefault="00A37F2D">
      <w:pPr>
        <w:pStyle w:val="CommentText"/>
      </w:pPr>
      <w:r>
        <w:rPr>
          <w:rStyle w:val="CommentReference"/>
        </w:rPr>
        <w:annotationRef/>
      </w:r>
      <w:r>
        <w:t>Hier wäre gut die Story maps der App einzufügen, damit man sieht, was die App überhaupt macht. Das ist wichtig für das Verständnis des Testens</w:t>
      </w:r>
    </w:p>
  </w:comment>
  <w:comment w:id="1315" w:author="Mathias Fuchs" w:date="2020-07-03T10:05:00Z" w:initials="MF">
    <w:p w14:paraId="0BE95F45" w14:textId="42C6370C" w:rsidR="00A37F2D" w:rsidRPr="00455153" w:rsidRDefault="00A37F2D" w:rsidP="00455153">
      <w:pPr>
        <w:pStyle w:val="ListParagraph"/>
        <w:numPr>
          <w:ilvl w:val="0"/>
          <w:numId w:val="8"/>
        </w:numPr>
        <w:rPr>
          <w:lang w:val="en-GB" w:eastAsia="de-DE"/>
        </w:rPr>
      </w:pPr>
      <w:r>
        <w:rPr>
          <w:rStyle w:val="CommentReference"/>
        </w:rPr>
        <w:annotationRef/>
      </w:r>
      <w:r w:rsidRPr="00490511">
        <w:rPr>
          <w:lang w:val="en-GB" w:eastAsia="de-DE"/>
        </w:rPr>
        <w:t>MF: insert screenshots of main i</w:t>
      </w:r>
      <w:r>
        <w:rPr>
          <w:lang w:val="en-GB" w:eastAsia="de-DE"/>
        </w:rPr>
        <w:t>nterface (data entry)</w:t>
      </w:r>
      <w:r w:rsidRPr="00A01D3C">
        <w:rPr>
          <w:lang w:val="en-GB" w:eastAsia="de-DE"/>
        </w:rPr>
        <w:t xml:space="preserve"> </w:t>
      </w:r>
    </w:p>
    <w:p w14:paraId="7D700FCF" w14:textId="4F1B60E0" w:rsidR="00A37F2D" w:rsidRPr="003C1E95" w:rsidRDefault="00A37F2D">
      <w:pPr>
        <w:pStyle w:val="CommentText"/>
        <w:rPr>
          <w:lang w:val="en-GB"/>
        </w:rPr>
      </w:pPr>
    </w:p>
  </w:comment>
  <w:comment w:id="1318" w:author="Mathias Fuchs" w:date="2020-07-03T10:06:00Z" w:initials="MF">
    <w:p w14:paraId="34B29367" w14:textId="20CEC9FD" w:rsidR="00A37F2D" w:rsidRDefault="00A37F2D">
      <w:pPr>
        <w:pStyle w:val="CommentText"/>
      </w:pPr>
      <w:r>
        <w:rPr>
          <w:rStyle w:val="CommentReference"/>
        </w:rPr>
        <w:annotationRef/>
      </w:r>
      <w:r>
        <w:t>Eventuell Code hier anfügen. Tbd.</w:t>
      </w:r>
    </w:p>
  </w:comment>
  <w:comment w:id="1336" w:author="Mathias Fuchs" w:date="2020-07-02T13:37:00Z" w:initials="MF">
    <w:p w14:paraId="5DD5802F" w14:textId="0582B33F" w:rsidR="00A37F2D" w:rsidRDefault="00A37F2D">
      <w:pPr>
        <w:pStyle w:val="CommentText"/>
      </w:pPr>
      <w:r>
        <w:rPr>
          <w:rStyle w:val="CommentReference"/>
        </w:rPr>
        <w:annotationRef/>
      </w:r>
      <w:r>
        <w:t xml:space="preserve">! Alle verwendeten Libs incl. genauer Versionierung angeben. </w:t>
      </w:r>
    </w:p>
  </w:comment>
  <w:comment w:id="1337" w:author="Mathias Fuchs" w:date="2020-07-03T10:09:00Z" w:initials="MF">
    <w:p w14:paraId="5428712E" w14:textId="064DCCFA" w:rsidR="00A37F2D" w:rsidRDefault="00A37F2D">
      <w:pPr>
        <w:pStyle w:val="CommentText"/>
      </w:pPr>
      <w:r>
        <w:rPr>
          <w:rStyle w:val="CommentReference"/>
        </w:rPr>
        <w:annotationRef/>
      </w:r>
    </w:p>
  </w:comment>
  <w:comment w:id="1363" w:author="Mathias Fuchs" w:date="2020-07-03T10:07:00Z" w:initials="MF">
    <w:p w14:paraId="17910F51" w14:textId="77777777" w:rsidR="00A37F2D" w:rsidRPr="00455153" w:rsidRDefault="00A37F2D" w:rsidP="003C1E95">
      <w:pPr>
        <w:rPr>
          <w:lang w:val="en-GB" w:eastAsia="de-DE"/>
        </w:rPr>
      </w:pPr>
      <w:r>
        <w:rPr>
          <w:rStyle w:val="CommentReference"/>
        </w:rPr>
        <w:annotationRef/>
      </w:r>
      <w:r>
        <w:rPr>
          <w:lang w:val="en-GB" w:eastAsia="de-DE"/>
        </w:rPr>
        <w:t>Is there Logic in the backend or is it simply a persistence layer that manages data traffic from DB to the GUI?</w:t>
      </w:r>
    </w:p>
    <w:p w14:paraId="00A451B0" w14:textId="3ADE8955" w:rsidR="00A37F2D" w:rsidRPr="003C1E95" w:rsidRDefault="00A37F2D">
      <w:pPr>
        <w:pStyle w:val="CommentText"/>
        <w:rPr>
          <w:lang w:val="en-GB"/>
        </w:rPr>
      </w:pPr>
    </w:p>
  </w:comment>
  <w:comment w:id="1365" w:author="Mathias Fuchs" w:date="2020-07-02T13:38:00Z" w:initials="MF">
    <w:p w14:paraId="35CBECCE" w14:textId="7073B5F1" w:rsidR="00A37F2D" w:rsidRPr="00490511" w:rsidRDefault="00A37F2D">
      <w:pPr>
        <w:pStyle w:val="CommentText"/>
      </w:pPr>
      <w:r>
        <w:rPr>
          <w:rStyle w:val="CommentReference"/>
        </w:rPr>
        <w:annotationRef/>
      </w:r>
      <w:r w:rsidRPr="00490511">
        <w:t>Bitte genaue Version angeben!</w:t>
      </w:r>
    </w:p>
  </w:comment>
  <w:comment w:id="1393" w:author="Mathias Fuchs" w:date="2020-07-03T10:20:00Z" w:initials="MF">
    <w:p w14:paraId="30D2B3FD" w14:textId="48802D54" w:rsidR="00A37F2D" w:rsidRPr="00455153" w:rsidRDefault="00A37F2D">
      <w:pPr>
        <w:pStyle w:val="CommentText"/>
      </w:pPr>
      <w:r>
        <w:rPr>
          <w:rStyle w:val="CommentReference"/>
        </w:rPr>
        <w:annotationRef/>
      </w:r>
      <w:r w:rsidRPr="00490511">
        <w:t xml:space="preserve">Add Risc Based Approach for system components. </w:t>
      </w:r>
      <w:r w:rsidRPr="00455153">
        <w:t xml:space="preserve">(list all used elements  ( Spring, bootstrap, vue etc) welchen einfluss haben die eizelnen Kompententen auf das Gesamtsystem) </w:t>
      </w:r>
    </w:p>
  </w:comment>
  <w:comment w:id="1461" w:author="Leuenberger Sabrina (s)" w:date="2020-06-27T11:43:00Z" w:initials="LS(">
    <w:p w14:paraId="6F71E693" w14:textId="77777777" w:rsidR="00A37F2D" w:rsidRPr="00AE564C" w:rsidRDefault="00A37F2D" w:rsidP="00225107">
      <w:pPr>
        <w:pStyle w:val="CommentText"/>
        <w:rPr>
          <w:lang w:val="en-GB"/>
        </w:rPr>
      </w:pPr>
      <w:r>
        <w:rPr>
          <w:rStyle w:val="CommentReference"/>
        </w:rPr>
        <w:annotationRef/>
      </w:r>
      <w:r w:rsidRPr="00AE564C">
        <w:rPr>
          <w:lang w:val="en-GB"/>
        </w:rPr>
        <w:t>Synonyme in the bdd world: requirement suite</w:t>
      </w:r>
    </w:p>
  </w:comment>
  <w:comment w:id="1468" w:author="Leuenberger Sabrina (s)" w:date="2020-06-28T16:17:00Z" w:initials="LS(">
    <w:p w14:paraId="7C6B0ABF" w14:textId="24A6CAC9" w:rsidR="00A37F2D" w:rsidRPr="00400FA6" w:rsidRDefault="00A37F2D">
      <w:pPr>
        <w:pStyle w:val="CommentText"/>
      </w:pPr>
      <w:r>
        <w:rPr>
          <w:rStyle w:val="CommentReference"/>
        </w:rPr>
        <w:annotationRef/>
      </w:r>
      <w:r w:rsidRPr="00490511">
        <w:t xml:space="preserve">Nicht vergessen zu verifizieren, ob Zitat </w:t>
      </w:r>
      <w:r>
        <w:t>immer noch stimmt, bevor arbeit fertig stellen.</w:t>
      </w:r>
    </w:p>
  </w:comment>
  <w:comment w:id="1448" w:author="Leuenberger Sabrina (s)" w:date="2020-06-28T16:19:00Z" w:initials="LS(">
    <w:p w14:paraId="3632511B" w14:textId="5726ADC9" w:rsidR="00A37F2D" w:rsidRPr="00C25D8F" w:rsidRDefault="00A37F2D">
      <w:pPr>
        <w:pStyle w:val="CommentText"/>
      </w:pPr>
      <w:r>
        <w:rPr>
          <w:rStyle w:val="CommentReference"/>
        </w:rPr>
        <w:annotationRef/>
      </w:r>
      <w:r>
        <w:t>Stilistisch umzuschreiben</w:t>
      </w:r>
    </w:p>
  </w:comment>
  <w:comment w:id="1449" w:author="Mathias Fuchs" w:date="2020-06-30T16:03:00Z" w:initials="MF">
    <w:p w14:paraId="3AA15798" w14:textId="6FCDDD98" w:rsidR="00A37F2D" w:rsidRDefault="00A37F2D">
      <w:pPr>
        <w:pStyle w:val="CommentText"/>
      </w:pPr>
      <w:r>
        <w:rPr>
          <w:rStyle w:val="CommentReference"/>
        </w:rPr>
        <w:annotationRef/>
      </w:r>
      <w:r>
        <w:t>Ja, klingt nicht gut</w:t>
      </w:r>
    </w:p>
  </w:comment>
  <w:comment w:id="1555" w:author="Mathias Fuchs" w:date="2020-06-30T16:08:00Z" w:initials="MF">
    <w:p w14:paraId="72646AFC" w14:textId="793DDFE4" w:rsidR="00A37F2D" w:rsidRDefault="00A37F2D">
      <w:pPr>
        <w:pStyle w:val="CommentText"/>
      </w:pPr>
      <w:r>
        <w:rPr>
          <w:rStyle w:val="CommentReference"/>
        </w:rPr>
        <w:annotationRef/>
      </w:r>
      <w:r>
        <w:t>Dieser Satz ist schwer verständlich. Ich glaube zu wissen, was Du meinst. Aber den müssen wir umschreiben.</w:t>
      </w:r>
    </w:p>
  </w:comment>
  <w:comment w:id="1690" w:author="Mathias Fuchs" w:date="2020-06-30T16:14:00Z" w:initials="MF">
    <w:p w14:paraId="005D4CF4" w14:textId="3CB9A371" w:rsidR="00A37F2D" w:rsidRDefault="00A37F2D">
      <w:pPr>
        <w:pStyle w:val="CommentText"/>
      </w:pPr>
      <w:r>
        <w:rPr>
          <w:rStyle w:val="CommentReference"/>
        </w:rPr>
        <w:annotationRef/>
      </w:r>
      <w:r>
        <w:t>Auch diesen Abschnitt solltest Du klarer formulieren</w:t>
      </w:r>
    </w:p>
  </w:comment>
  <w:comment w:id="1870" w:author="Mathias Fuchs" w:date="2020-07-02T15:00:00Z" w:initials="MF">
    <w:p w14:paraId="573A9812" w14:textId="215262D4" w:rsidR="00A37F2D" w:rsidRDefault="00A37F2D">
      <w:pPr>
        <w:pStyle w:val="CommentText"/>
      </w:pPr>
      <w:r>
        <w:rPr>
          <w:rStyle w:val="CommentReference"/>
        </w:rPr>
        <w:annotationRef/>
      </w:r>
      <w:r>
        <w:t>Bitte genaue Versionen der Frameworks angeben.</w:t>
      </w:r>
    </w:p>
  </w:comment>
  <w:comment w:id="1913" w:author="Mathias Fuchs" w:date="2020-07-01T17:54:00Z" w:initials="MF">
    <w:p w14:paraId="55AA88C9" w14:textId="7B07584F" w:rsidR="00A37F2D" w:rsidRDefault="00A37F2D">
      <w:pPr>
        <w:pStyle w:val="CommentText"/>
      </w:pPr>
      <w:r>
        <w:rPr>
          <w:rStyle w:val="CommentReference"/>
        </w:rPr>
        <w:annotationRef/>
      </w:r>
      <w:r>
        <w:t xml:space="preserve">Wozu braucht es dieses Kapitel? </w:t>
      </w:r>
    </w:p>
  </w:comment>
  <w:comment w:id="1932" w:author="Mathias Fuchs" w:date="2020-07-01T17:56:00Z" w:initials="MF">
    <w:p w14:paraId="5E8AB5B8" w14:textId="05D66E99" w:rsidR="00A37F2D" w:rsidRDefault="00A37F2D">
      <w:pPr>
        <w:pStyle w:val="CommentText"/>
      </w:pPr>
      <w:r>
        <w:rPr>
          <w:rStyle w:val="CommentReference"/>
        </w:rPr>
        <w:annotationRef/>
      </w:r>
      <w:r w:rsidRPr="00722A27">
        <w:t xml:space="preserve">Neues Kapitel machen. Die betrachtung der Tools ist beendet. </w:t>
      </w:r>
      <w:r w:rsidRPr="004119E8">
        <w:t xml:space="preserve">Nun geht ese s um Prozess (update) Risiken. </w:t>
      </w:r>
    </w:p>
    <w:p w14:paraId="0E5D92CA" w14:textId="6103A711" w:rsidR="00A37F2D" w:rsidRPr="004119E8" w:rsidRDefault="00A37F2D">
      <w:pPr>
        <w:pStyle w:val="CommentText"/>
      </w:pPr>
      <w:r>
        <w:t xml:space="preserve">Das Ganze ist kompliziert, da das Gesamtsystem aus vielen Einzelkompoenten besteht, welche nur im Zusammenspiel funktionieren. </w:t>
      </w:r>
    </w:p>
  </w:comment>
  <w:comment w:id="1933" w:author="Mathias Fuchs" w:date="2020-07-03T14:59:00Z" w:initials="MF">
    <w:p w14:paraId="13D79466" w14:textId="6E569B05" w:rsidR="00A37F2D" w:rsidRPr="00490511" w:rsidRDefault="00A37F2D">
      <w:pPr>
        <w:pStyle w:val="CommentText"/>
        <w:rPr>
          <w:lang w:val="en-GB"/>
        </w:rPr>
      </w:pPr>
      <w:r>
        <w:rPr>
          <w:rStyle w:val="CommentReference"/>
        </w:rPr>
        <w:annotationRef/>
      </w:r>
      <w:r w:rsidRPr="00490511">
        <w:rPr>
          <w:lang w:val="en-GB"/>
        </w:rPr>
        <w:t>Kapitelname neu überlegen</w:t>
      </w:r>
    </w:p>
  </w:comment>
  <w:comment w:id="2031" w:author="Mathias Fuchs" w:date="2020-06-30T16:37:00Z" w:initials="MF">
    <w:p w14:paraId="12E2AC10" w14:textId="4C4BCC25" w:rsidR="00A37F2D" w:rsidRPr="00661035" w:rsidRDefault="00A37F2D">
      <w:pPr>
        <w:pStyle w:val="CommentText"/>
        <w:rPr>
          <w:lang w:val="en-GB"/>
        </w:rPr>
      </w:pPr>
      <w:r>
        <w:rPr>
          <w:rStyle w:val="CommentReference"/>
        </w:rPr>
        <w:annotationRef/>
      </w:r>
      <w:r w:rsidRPr="00661035">
        <w:rPr>
          <w:lang w:val="en-GB"/>
        </w:rPr>
        <w:t xml:space="preserve">I though only the parts of OQ Test App that </w:t>
      </w:r>
      <w:r>
        <w:rPr>
          <w:lang w:val="en-GB"/>
        </w:rPr>
        <w:t>have been changed must be re-validated? Am I Wrong?</w:t>
      </w:r>
      <w:r w:rsidRPr="00661035">
        <w:rPr>
          <w:lang w:val="en-GB"/>
        </w:rPr>
        <w:t xml:space="preserve"> </w:t>
      </w:r>
    </w:p>
  </w:comment>
  <w:comment w:id="2037" w:author="Mathias Fuchs" w:date="2020-06-30T16:38:00Z" w:initials="MF">
    <w:p w14:paraId="7EDC13EF" w14:textId="77C5D07F" w:rsidR="00A37F2D" w:rsidRPr="00661035" w:rsidRDefault="00A37F2D">
      <w:pPr>
        <w:pStyle w:val="CommentText"/>
        <w:rPr>
          <w:lang w:val="en-GB"/>
        </w:rPr>
      </w:pPr>
      <w:r>
        <w:rPr>
          <w:rStyle w:val="CommentReference"/>
        </w:rPr>
        <w:annotationRef/>
      </w:r>
      <w:r w:rsidRPr="00661035">
        <w:rPr>
          <w:lang w:val="en-GB"/>
        </w:rPr>
        <w:t xml:space="preserve">Guess it depends on what has been changed. </w:t>
      </w:r>
      <w:r>
        <w:rPr>
          <w:lang w:val="en-GB"/>
        </w:rPr>
        <w:t>If possible create a modular loosely coupled architecture / design of the glue code to minimize re-validation effort</w:t>
      </w:r>
    </w:p>
  </w:comment>
  <w:comment w:id="2038" w:author="Mathias Fuchs" w:date="2020-07-02T15:06:00Z" w:initials="MF">
    <w:p w14:paraId="6E6998E3" w14:textId="0E5F6E3B" w:rsidR="00A37F2D" w:rsidRPr="00243943" w:rsidRDefault="00A37F2D">
      <w:pPr>
        <w:pStyle w:val="CommentText"/>
        <w:rPr>
          <w:lang w:val="en-GB"/>
        </w:rPr>
      </w:pPr>
      <w:r>
        <w:rPr>
          <w:rStyle w:val="CommentReference"/>
        </w:rPr>
        <w:annotationRef/>
      </w:r>
      <w:r w:rsidRPr="00243943">
        <w:rPr>
          <w:lang w:val="en-GB"/>
        </w:rPr>
        <w:t xml:space="preserve">I would remove this statemet here </w:t>
      </w:r>
      <w:r>
        <w:rPr>
          <w:lang w:val="en-GB"/>
        </w:rPr>
        <w:t>and put it into the final conclusion section. Further I would not provide a non-proven negative statement here. (I would even stress that there might be very probably a positive effect especially for regression testing effort compared to manual testing.</w:t>
      </w:r>
    </w:p>
  </w:comment>
  <w:comment w:id="2047" w:author="Mathias Fuchs" w:date="2020-06-30T16:40:00Z" w:initials="MF">
    <w:p w14:paraId="378F2282" w14:textId="1F7F6B0B" w:rsidR="00A37F2D" w:rsidRPr="00661035" w:rsidRDefault="00A37F2D">
      <w:pPr>
        <w:pStyle w:val="CommentText"/>
        <w:rPr>
          <w:lang w:val="en-GB"/>
        </w:rPr>
      </w:pPr>
      <w:r>
        <w:rPr>
          <w:rStyle w:val="CommentReference"/>
        </w:rPr>
        <w:annotationRef/>
      </w:r>
      <w:r w:rsidRPr="00661035">
        <w:rPr>
          <w:lang w:val="en-GB"/>
        </w:rPr>
        <w:t>Is that what I mean with a good design / architecture?</w:t>
      </w:r>
    </w:p>
  </w:comment>
  <w:comment w:id="2058" w:author="Mathias Fuchs" w:date="2020-06-30T16:41:00Z" w:initials="MF">
    <w:p w14:paraId="3109E39C" w14:textId="42563762" w:rsidR="00A37F2D" w:rsidRPr="00661035" w:rsidRDefault="00A37F2D">
      <w:pPr>
        <w:pStyle w:val="CommentText"/>
        <w:rPr>
          <w:lang w:val="en-GB"/>
        </w:rPr>
      </w:pPr>
      <w:r>
        <w:rPr>
          <w:rStyle w:val="CommentReference"/>
        </w:rPr>
        <w:annotationRef/>
      </w:r>
      <w:r w:rsidRPr="00661035">
        <w:rPr>
          <w:lang w:val="en-GB"/>
        </w:rPr>
        <w:t>Please use bullet points</w:t>
      </w:r>
      <w:r>
        <w:rPr>
          <w:lang w:val="en-GB"/>
        </w:rPr>
        <w:t xml:space="preserve"> or better: numbering</w:t>
      </w:r>
      <w:r w:rsidRPr="00661035">
        <w:rPr>
          <w:lang w:val="en-GB"/>
        </w:rPr>
        <w:t xml:space="preserve">. It is very hard to read without a </w:t>
      </w:r>
      <w:r>
        <w:rPr>
          <w:lang w:val="en-GB"/>
        </w:rPr>
        <w:t>structure</w:t>
      </w:r>
    </w:p>
  </w:comment>
  <w:comment w:id="2114" w:author="Mathias Fuchs" w:date="2020-06-30T16:45:00Z" w:initials="MF">
    <w:p w14:paraId="1B869F27" w14:textId="77777777" w:rsidR="00A37F2D" w:rsidRDefault="00A37F2D">
      <w:pPr>
        <w:pStyle w:val="CommentText"/>
        <w:rPr>
          <w:lang w:val="en-GB"/>
        </w:rPr>
      </w:pPr>
      <w:r>
        <w:rPr>
          <w:rStyle w:val="CommentReference"/>
        </w:rPr>
        <w:annotationRef/>
      </w:r>
      <w:r w:rsidRPr="006E6D95">
        <w:rPr>
          <w:lang w:val="en-GB"/>
        </w:rPr>
        <w:t xml:space="preserve">A web application should normally support many differnt browsers. </w:t>
      </w:r>
      <w:r>
        <w:rPr>
          <w:lang w:val="en-GB"/>
        </w:rPr>
        <w:t>(FireFox, Chrome, Opera, IE,…) What does that mean for the usage of the approach? One web driver per supported browser?</w:t>
      </w:r>
    </w:p>
    <w:p w14:paraId="590A6A4F" w14:textId="77777777" w:rsidR="00A37F2D" w:rsidRDefault="00A37F2D">
      <w:pPr>
        <w:pStyle w:val="CommentText"/>
        <w:rPr>
          <w:lang w:val="en-GB"/>
        </w:rPr>
      </w:pPr>
    </w:p>
    <w:p w14:paraId="2079FCAC" w14:textId="61C1A7D5" w:rsidR="00A37F2D" w:rsidRPr="006E6D95" w:rsidRDefault="00A37F2D">
      <w:pPr>
        <w:pStyle w:val="CommentText"/>
        <w:rPr>
          <w:lang w:val="en-GB"/>
        </w:rPr>
      </w:pPr>
      <w:r>
        <w:rPr>
          <w:lang w:val="en-GB"/>
        </w:rPr>
        <w:t>Also the used browser version needs to be fixed. Guess auto updates of used browsers must be avoided. (Might be a problem of any validated web application)</w:t>
      </w:r>
    </w:p>
  </w:comment>
  <w:comment w:id="2143" w:author="Mathias Fuchs" w:date="2020-06-30T16:50:00Z" w:initials="MF">
    <w:p w14:paraId="3EF9FA80" w14:textId="43A39171" w:rsidR="00A37F2D" w:rsidRPr="006E6D95" w:rsidRDefault="00A37F2D">
      <w:pPr>
        <w:pStyle w:val="CommentText"/>
        <w:rPr>
          <w:lang w:val="en-GB"/>
        </w:rPr>
      </w:pPr>
      <w:r>
        <w:rPr>
          <w:rStyle w:val="CommentReference"/>
        </w:rPr>
        <w:annotationRef/>
      </w:r>
      <w:r w:rsidRPr="006E6D95">
        <w:rPr>
          <w:lang w:val="en-GB"/>
        </w:rPr>
        <w:t>Is this a valid check?</w:t>
      </w:r>
    </w:p>
  </w:comment>
  <w:comment w:id="2165" w:author="Mathias Fuchs" w:date="2020-06-30T16:53:00Z" w:initials="MF">
    <w:p w14:paraId="42C09225" w14:textId="4E0A4462" w:rsidR="00A37F2D" w:rsidRDefault="00A37F2D">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grafics that are rendered completely in the browser. (Note: Each browser has its own javascript interpreter) That’s why most cool web apps don’t work with the crappy JS engine of MS IE </w:t>
      </w:r>
      <w:r w:rsidRPr="00876047">
        <w:rPr>
          <w:rFonts w:ascii="Wingdings" w:eastAsia="Wingdings" w:hAnsi="Wingdings" w:cs="Wingdings"/>
          <w:lang w:val="en-GB"/>
        </w:rPr>
        <w:t></w:t>
      </w:r>
    </w:p>
    <w:p w14:paraId="0830B86D" w14:textId="67DC8CE8" w:rsidR="00A37F2D" w:rsidRPr="006E6D95" w:rsidRDefault="00A37F2D">
      <w:pPr>
        <w:pStyle w:val="CommentText"/>
        <w:rPr>
          <w:lang w:val="en-GB"/>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231CC3" w15:done="0"/>
  <w15:commentEx w15:paraId="2127A8CB" w15:done="0"/>
  <w15:commentEx w15:paraId="1F843066" w15:done="0"/>
  <w15:commentEx w15:paraId="5E09CE40" w15:done="0"/>
  <w15:commentEx w15:paraId="3F539FB1" w15:done="0"/>
  <w15:commentEx w15:paraId="641D3D8E" w15:done="0"/>
  <w15:commentEx w15:paraId="1C2D39FB" w15:done="0"/>
  <w15:commentEx w15:paraId="62B04F5D" w15:done="0"/>
  <w15:commentEx w15:paraId="243266AC" w15:done="0"/>
  <w15:commentEx w15:paraId="38067CAF" w15:done="0"/>
  <w15:commentEx w15:paraId="02BE8E12" w15:done="0"/>
  <w15:commentEx w15:paraId="14A2DE57" w15:done="0"/>
  <w15:commentEx w15:paraId="3BFEDA14" w15:done="0"/>
  <w15:commentEx w15:paraId="615E4AB9" w15:done="0"/>
  <w15:commentEx w15:paraId="120FA83F" w15:done="0"/>
  <w15:commentEx w15:paraId="7D4450BB" w15:done="0"/>
  <w15:commentEx w15:paraId="6D0BE419" w15:done="0"/>
  <w15:commentEx w15:paraId="3C750B7A" w15:done="0"/>
  <w15:commentEx w15:paraId="242CE6A3" w15:done="0"/>
  <w15:commentEx w15:paraId="25DB674B" w15:done="0"/>
  <w15:commentEx w15:paraId="729EE246" w15:done="0"/>
  <w15:commentEx w15:paraId="3D12E119" w15:done="0"/>
  <w15:commentEx w15:paraId="0DE3E4F2" w15:done="0"/>
  <w15:commentEx w15:paraId="58DB9F29" w15:done="0"/>
  <w15:commentEx w15:paraId="14CF77A8" w15:done="0"/>
  <w15:commentEx w15:paraId="3304B94A" w15:done="0"/>
  <w15:commentEx w15:paraId="7D700FCF" w15:done="0"/>
  <w15:commentEx w15:paraId="34B29367" w15:done="0"/>
  <w15:commentEx w15:paraId="5DD5802F" w15:done="0"/>
  <w15:commentEx w15:paraId="5428712E" w15:done="0"/>
  <w15:commentEx w15:paraId="00A451B0" w15:done="0"/>
  <w15:commentEx w15:paraId="35CBECCE" w15:done="0"/>
  <w15:commentEx w15:paraId="30D2B3FD" w15:done="0"/>
  <w15:commentEx w15:paraId="6F71E693" w15:done="0"/>
  <w15:commentEx w15:paraId="7C6B0ABF" w15:done="0"/>
  <w15:commentEx w15:paraId="3632511B" w15:done="0"/>
  <w15:commentEx w15:paraId="3AA15798" w15:paraIdParent="3632511B" w15:done="0"/>
  <w15:commentEx w15:paraId="72646AFC" w15:done="0"/>
  <w15:commentEx w15:paraId="005D4CF4" w15:done="0"/>
  <w15:commentEx w15:paraId="573A9812" w15:done="0"/>
  <w15:commentEx w15:paraId="55AA88C9" w15:done="0"/>
  <w15:commentEx w15:paraId="0E5D92CA" w15:done="0"/>
  <w15:commentEx w15:paraId="13D79466" w15:done="0"/>
  <w15:commentEx w15:paraId="12E2AC10" w15:done="0"/>
  <w15:commentEx w15:paraId="7EDC13EF" w15:done="0"/>
  <w15:commentEx w15:paraId="6E6998E3" w15:done="0"/>
  <w15:commentEx w15:paraId="378F2282" w15:done="0"/>
  <w15:commentEx w15:paraId="3109E39C" w15:done="0"/>
  <w15:commentEx w15:paraId="2079FCAC" w15:done="0"/>
  <w15:commentEx w15:paraId="3EF9FA80" w15:done="0"/>
  <w15:commentEx w15:paraId="0830B86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231CC3" w16cid:durableId="2298B2AC"/>
  <w16cid:commentId w16cid:paraId="2127A8CB" w16cid:durableId="2299EC76"/>
  <w16cid:commentId w16cid:paraId="1F843066" w16cid:durableId="2246B67F"/>
  <w16cid:commentId w16cid:paraId="5E09CE40" w16cid:durableId="224BE6FC"/>
  <w16cid:commentId w16cid:paraId="3F539FB1" w16cid:durableId="22A1AF7A"/>
  <w16cid:commentId w16cid:paraId="641D3D8E" w16cid:durableId="2235D064"/>
  <w16cid:commentId w16cid:paraId="1C2D39FB" w16cid:durableId="22A1A9CF"/>
  <w16cid:commentId w16cid:paraId="62B04F5D" w16cid:durableId="22A03731"/>
  <w16cid:commentId w16cid:paraId="243266AC" w16cid:durableId="22A05010"/>
  <w16cid:commentId w16cid:paraId="38067CAF" w16cid:durableId="22A03E31"/>
  <w16cid:commentId w16cid:paraId="02BE8E12" w16cid:durableId="22A03D67"/>
  <w16cid:commentId w16cid:paraId="14A2DE57" w16cid:durableId="22A0494E"/>
  <w16cid:commentId w16cid:paraId="3BFEDA14" w16cid:durableId="2241B4AC"/>
  <w16cid:commentId w16cid:paraId="615E4AB9" w16cid:durableId="22518457"/>
  <w16cid:commentId w16cid:paraId="120FA83F" w16cid:durableId="225189C2"/>
  <w16cid:commentId w16cid:paraId="7D4450BB" w16cid:durableId="225271F8"/>
  <w16cid:commentId w16cid:paraId="6D0BE419" w16cid:durableId="2245BCC8"/>
  <w16cid:commentId w16cid:paraId="3C750B7A" w16cid:durableId="2246BE11"/>
  <w16cid:commentId w16cid:paraId="242CE6A3" w16cid:durableId="22AD6D4C"/>
  <w16cid:commentId w16cid:paraId="25DB674B" w16cid:durableId="22AD6D4D"/>
  <w16cid:commentId w16cid:paraId="729EE246" w16cid:durableId="22AD6D4E"/>
  <w16cid:commentId w16cid:paraId="3D12E119" w16cid:durableId="22AD6D4F"/>
  <w16cid:commentId w16cid:paraId="0DE3E4F2" w16cid:durableId="22AD6D50"/>
  <w16cid:commentId w16cid:paraId="58DB9F29" w16cid:durableId="22AD6D51"/>
  <w16cid:commentId w16cid:paraId="14CF77A8" w16cid:durableId="22AD6D52"/>
  <w16cid:commentId w16cid:paraId="3304B94A" w16cid:durableId="22AD6D53"/>
  <w16cid:commentId w16cid:paraId="7D700FCF" w16cid:durableId="22AD6D54"/>
  <w16cid:commentId w16cid:paraId="34B29367" w16cid:durableId="22AD6D55"/>
  <w16cid:commentId w16cid:paraId="5DD5802F" w16cid:durableId="22AD6D56"/>
  <w16cid:commentId w16cid:paraId="5428712E" w16cid:durableId="22AD6D57"/>
  <w16cid:commentId w16cid:paraId="00A451B0" w16cid:durableId="22AD6D58"/>
  <w16cid:commentId w16cid:paraId="35CBECCE" w16cid:durableId="22AD6D59"/>
  <w16cid:commentId w16cid:paraId="30D2B3FD" w16cid:durableId="22AD6D5A"/>
  <w16cid:commentId w16cid:paraId="6F71E693" w16cid:durableId="22AD6D5B"/>
  <w16cid:commentId w16cid:paraId="7C6B0ABF" w16cid:durableId="22A3411F"/>
  <w16cid:commentId w16cid:paraId="3632511B" w16cid:durableId="22A341A9"/>
  <w16cid:commentId w16cid:paraId="3AA15798" w16cid:durableId="22AD6D5E"/>
  <w16cid:commentId w16cid:paraId="72646AFC" w16cid:durableId="22AD6D5F"/>
  <w16cid:commentId w16cid:paraId="005D4CF4" w16cid:durableId="22AD6D60"/>
  <w16cid:commentId w16cid:paraId="573A9812" w16cid:durableId="22AD6D61"/>
  <w16cid:commentId w16cid:paraId="55AA88C9" w16cid:durableId="22AD6D62"/>
  <w16cid:commentId w16cid:paraId="0E5D92CA" w16cid:durableId="22AD6D63"/>
  <w16cid:commentId w16cid:paraId="13D79466" w16cid:durableId="22AD6D64"/>
  <w16cid:commentId w16cid:paraId="12E2AC10" w16cid:durableId="22AD6D65"/>
  <w16cid:commentId w16cid:paraId="7EDC13EF" w16cid:durableId="22AD6D66"/>
  <w16cid:commentId w16cid:paraId="6E6998E3" w16cid:durableId="22AD6D67"/>
  <w16cid:commentId w16cid:paraId="378F2282" w16cid:durableId="22AD6D68"/>
  <w16cid:commentId w16cid:paraId="3109E39C" w16cid:durableId="22AD6D69"/>
  <w16cid:commentId w16cid:paraId="2079FCAC" w16cid:durableId="22AD6D6A"/>
  <w16cid:commentId w16cid:paraId="3EF9FA80" w16cid:durableId="22AD6D6B"/>
  <w16cid:commentId w16cid:paraId="0830B86D" w16cid:durableId="22AD6D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D6BE2" w14:textId="77777777" w:rsidR="00636D07" w:rsidRDefault="00636D07">
      <w:r>
        <w:separator/>
      </w:r>
    </w:p>
  </w:endnote>
  <w:endnote w:type="continuationSeparator" w:id="0">
    <w:p w14:paraId="1E52D804" w14:textId="77777777" w:rsidR="00636D07" w:rsidRDefault="00636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A37F2D" w:rsidRDefault="00A37F2D"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A37F2D" w:rsidRDefault="00A37F2D"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A37F2D" w:rsidRDefault="00A37F2D"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06ECB3A8" w:rsidR="00A37F2D" w:rsidRPr="005500E7" w:rsidRDefault="00A37F2D"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48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A37F2D" w:rsidRDefault="00A37F2D"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0837D6" w14:textId="77777777" w:rsidR="00636D07" w:rsidRDefault="00636D07">
      <w:r>
        <w:separator/>
      </w:r>
    </w:p>
  </w:footnote>
  <w:footnote w:type="continuationSeparator" w:id="0">
    <w:p w14:paraId="03588648" w14:textId="77777777" w:rsidR="00636D07" w:rsidRDefault="00636D07">
      <w:r>
        <w:continuationSeparator/>
      </w:r>
    </w:p>
  </w:footnote>
  <w:footnote w:id="1">
    <w:p w14:paraId="744E404F" w14:textId="28EBF450" w:rsidR="00A37F2D" w:rsidRPr="00AD7A73" w:rsidRDefault="00A37F2D">
      <w:pPr>
        <w:pStyle w:val="FootnoteText"/>
        <w:rPr>
          <w:lang w:val="en-GB"/>
          <w:rPrChange w:id="759" w:author="Mathias Fuchs" w:date="2020-07-01T16:45:00Z">
            <w:rPr/>
          </w:rPrChange>
        </w:rPr>
      </w:pPr>
      <w:r>
        <w:rPr>
          <w:rStyle w:val="FootnoteReference"/>
        </w:rPr>
        <w:footnoteRef/>
      </w:r>
      <w:r w:rsidRPr="001D2147">
        <w:rPr>
          <w:lang w:val="en-GB"/>
        </w:rPr>
        <w:t xml:space="preserve"> </w:t>
      </w:r>
      <w:r w:rsidRPr="00AD7A73">
        <w:rPr>
          <w:lang w:val="en-GB"/>
          <w:rPrChange w:id="760" w:author="Mathias Fuchs" w:date="2020-07-01T16:45:00Z">
            <w:rPr/>
          </w:rPrChange>
        </w:rPr>
        <w:t>Personal Communication Evelyne Daniel the 25.4.2010 : Normally the change management process starts with the IQ</w:t>
      </w:r>
    </w:p>
  </w:footnote>
  <w:footnote w:id="2">
    <w:p w14:paraId="54AB8ABE" w14:textId="77777777" w:rsidR="00A37F2D" w:rsidRPr="00B455D1" w:rsidRDefault="00A37F2D" w:rsidP="00EC298A">
      <w:pPr>
        <w:pStyle w:val="FootnoteText"/>
        <w:rPr>
          <w:lang w:val="en-CH"/>
        </w:rPr>
      </w:pPr>
      <w:r>
        <w:rPr>
          <w:rStyle w:val="FootnoteReference"/>
        </w:rPr>
        <w:footnoteRef/>
      </w:r>
      <w:r w:rsidRPr="00B455D1">
        <w:rPr>
          <w:lang w:val="en-GB"/>
        </w:rPr>
        <w:t xml:space="preserve"> </w:t>
      </w:r>
      <w:r>
        <w:rPr>
          <w:lang w:val="en-CH"/>
        </w:rPr>
        <w:t xml:space="preserve">Gemäss </w:t>
      </w:r>
      <w:r>
        <w:rPr>
          <w:lang w:val="en-GB"/>
        </w:rPr>
        <w:t>G</w:t>
      </w:r>
      <w:r w:rsidRPr="00903C87">
        <w:rPr>
          <w:rStyle w:val="css-901oao"/>
          <w:lang w:val="en-GB"/>
        </w:rPr>
        <w:t>á</w:t>
      </w:r>
      <w:r>
        <w:rPr>
          <w:lang w:val="en-GB"/>
        </w:rPr>
        <w:t>sp</w:t>
      </w:r>
      <w:r w:rsidRPr="00903C87">
        <w:rPr>
          <w:rStyle w:val="css-901oao"/>
          <w:lang w:val="en-GB"/>
        </w:rPr>
        <w:t>á</w:t>
      </w:r>
      <w:r>
        <w:rPr>
          <w:lang w:val="en-GB"/>
        </w:rPr>
        <w:t>r Nagy and Seb Rose</w:t>
      </w:r>
      <w:r>
        <w:rPr>
          <w:lang w:val="en-CH"/>
        </w:rPr>
        <w:t xml:space="preserve"> wird dieses Meeting unter verschiedenen Namen geführt wie zum Beispiel auch Discovery Workshop oder Specification Workshop. </w:t>
      </w:r>
    </w:p>
  </w:footnote>
  <w:footnote w:id="3">
    <w:p w14:paraId="5567A8DE" w14:textId="77777777" w:rsidR="00A37F2D" w:rsidRPr="00AD7A73" w:rsidRDefault="00A37F2D" w:rsidP="00933EA2">
      <w:pPr>
        <w:pStyle w:val="FootnoteText"/>
        <w:rPr>
          <w:lang w:val="en-GB"/>
          <w:rPrChange w:id="1890" w:author="Mathias Fuchs" w:date="2020-07-01T16:45:00Z">
            <w:rPr/>
          </w:rPrChange>
        </w:rPr>
      </w:pPr>
      <w:r>
        <w:rPr>
          <w:rStyle w:val="FootnoteReference"/>
        </w:rPr>
        <w:footnoteRef/>
      </w:r>
      <w:r w:rsidRPr="00AD7A73">
        <w:rPr>
          <w:lang w:val="en-GB"/>
          <w:rPrChange w:id="1891" w:author="Mathias Fuchs" w:date="2020-07-01T16:45:00Z">
            <w:rPr/>
          </w:rPrChange>
        </w:rPr>
        <w:t xml:space="preserve"> Personal Communication by Evelyne Daniel the 26th of June 2020: It has to be defined on a case by case base, but she would tend to assume a category 3 for established testing tools and not a category 1 as stated by GAMP5</w:t>
      </w:r>
    </w:p>
  </w:footnote>
  <w:footnote w:id="4">
    <w:p w14:paraId="3D848577" w14:textId="77777777" w:rsidR="00A37F2D" w:rsidRPr="00361CFD" w:rsidRDefault="00A37F2D" w:rsidP="00BA0923">
      <w:pPr>
        <w:pStyle w:val="FootnoteText"/>
        <w:rPr>
          <w:lang w:val="sv-SE"/>
        </w:rPr>
      </w:pPr>
      <w:r>
        <w:rPr>
          <w:rStyle w:val="FootnoteReference"/>
        </w:rPr>
        <w:footnoteRef/>
      </w:r>
      <w:r w:rsidRPr="00361CFD">
        <w:rPr>
          <w:lang w:val="sv-SE"/>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A37F2D" w:rsidRPr="00BA0923" w:rsidRDefault="00A37F2D" w:rsidP="00BA0923">
    <w:pPr>
      <w:pStyle w:val="Header"/>
    </w:pPr>
    <w:r>
      <w:rPr>
        <w:noProof/>
        <w:lang w:eastAsia="de-CH"/>
      </w:rPr>
      <w:drawing>
        <wp:anchor distT="0" distB="0" distL="114300" distR="114300" simplePos="0" relativeHeight="251660288"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70016"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A37F2D" w:rsidRPr="0057787E" w:rsidRDefault="00A37F2D"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A37F2D" w:rsidRPr="00BB07F7" w:rsidRDefault="00A37F2D"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A37F2D" w:rsidRPr="0057787E" w:rsidRDefault="00A37F2D"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F2DEAD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8"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16"/>
  </w:num>
  <w:num w:numId="7">
    <w:abstractNumId w:val="5"/>
  </w:num>
  <w:num w:numId="8">
    <w:abstractNumId w:val="8"/>
  </w:num>
  <w:num w:numId="9">
    <w:abstractNumId w:val="14"/>
  </w:num>
  <w:num w:numId="10">
    <w:abstractNumId w:val="15"/>
  </w:num>
  <w:num w:numId="11">
    <w:abstractNumId w:val="6"/>
  </w:num>
  <w:num w:numId="12">
    <w:abstractNumId w:val="12"/>
  </w:num>
  <w:num w:numId="13">
    <w:abstractNumId w:val="22"/>
  </w:num>
  <w:num w:numId="14">
    <w:abstractNumId w:val="23"/>
  </w:num>
  <w:num w:numId="15">
    <w:abstractNumId w:val="25"/>
  </w:num>
  <w:num w:numId="16">
    <w:abstractNumId w:val="7"/>
  </w:num>
  <w:num w:numId="17">
    <w:abstractNumId w:val="19"/>
  </w:num>
  <w:num w:numId="18">
    <w:abstractNumId w:val="24"/>
  </w:num>
  <w:num w:numId="19">
    <w:abstractNumId w:val="11"/>
  </w:num>
  <w:num w:numId="20">
    <w:abstractNumId w:val="28"/>
  </w:num>
  <w:num w:numId="21">
    <w:abstractNumId w:val="9"/>
  </w:num>
  <w:num w:numId="22">
    <w:abstractNumId w:val="17"/>
  </w:num>
  <w:num w:numId="23">
    <w:abstractNumId w:val="26"/>
  </w:num>
  <w:num w:numId="24">
    <w:abstractNumId w:val="13"/>
  </w:num>
  <w:num w:numId="25">
    <w:abstractNumId w:val="21"/>
  </w:num>
  <w:num w:numId="26">
    <w:abstractNumId w:val="10"/>
  </w:num>
  <w:num w:numId="27">
    <w:abstractNumId w:val="18"/>
  </w:num>
  <w:num w:numId="28">
    <w:abstractNumId w:val="20"/>
  </w:num>
  <w:num w:numId="29">
    <w:abstractNumId w:val="27"/>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10B7"/>
    <w:rsid w:val="00003F56"/>
    <w:rsid w:val="00004D83"/>
    <w:rsid w:val="000074C5"/>
    <w:rsid w:val="000140DA"/>
    <w:rsid w:val="00014402"/>
    <w:rsid w:val="00014EE9"/>
    <w:rsid w:val="0001506E"/>
    <w:rsid w:val="000177A4"/>
    <w:rsid w:val="00020FC1"/>
    <w:rsid w:val="00026C1A"/>
    <w:rsid w:val="00030F0D"/>
    <w:rsid w:val="00031135"/>
    <w:rsid w:val="00031F54"/>
    <w:rsid w:val="00033853"/>
    <w:rsid w:val="00034064"/>
    <w:rsid w:val="00036811"/>
    <w:rsid w:val="0003724F"/>
    <w:rsid w:val="00041ED6"/>
    <w:rsid w:val="00042171"/>
    <w:rsid w:val="00042A42"/>
    <w:rsid w:val="00044B0D"/>
    <w:rsid w:val="00044EC3"/>
    <w:rsid w:val="0005516E"/>
    <w:rsid w:val="00056F0B"/>
    <w:rsid w:val="00057983"/>
    <w:rsid w:val="00063FBF"/>
    <w:rsid w:val="0006627F"/>
    <w:rsid w:val="00067C9E"/>
    <w:rsid w:val="000719C6"/>
    <w:rsid w:val="00071C8A"/>
    <w:rsid w:val="00074483"/>
    <w:rsid w:val="0007603A"/>
    <w:rsid w:val="00076E30"/>
    <w:rsid w:val="000830BD"/>
    <w:rsid w:val="00086BE6"/>
    <w:rsid w:val="000877DD"/>
    <w:rsid w:val="00087E6A"/>
    <w:rsid w:val="00090384"/>
    <w:rsid w:val="00093194"/>
    <w:rsid w:val="00093AC3"/>
    <w:rsid w:val="00093B16"/>
    <w:rsid w:val="00094731"/>
    <w:rsid w:val="00097BFD"/>
    <w:rsid w:val="000A0E5E"/>
    <w:rsid w:val="000A14CE"/>
    <w:rsid w:val="000A179F"/>
    <w:rsid w:val="000A357F"/>
    <w:rsid w:val="000A46D3"/>
    <w:rsid w:val="000B2F80"/>
    <w:rsid w:val="000B3050"/>
    <w:rsid w:val="000B38D7"/>
    <w:rsid w:val="000B46AE"/>
    <w:rsid w:val="000B50FF"/>
    <w:rsid w:val="000B5C6B"/>
    <w:rsid w:val="000B5E04"/>
    <w:rsid w:val="000B6303"/>
    <w:rsid w:val="000C1AFA"/>
    <w:rsid w:val="000C2D28"/>
    <w:rsid w:val="000C5E2A"/>
    <w:rsid w:val="000D1B54"/>
    <w:rsid w:val="000D3E5F"/>
    <w:rsid w:val="000D453E"/>
    <w:rsid w:val="000D74CE"/>
    <w:rsid w:val="000D7FE4"/>
    <w:rsid w:val="000E17C1"/>
    <w:rsid w:val="000E253E"/>
    <w:rsid w:val="000E496B"/>
    <w:rsid w:val="000F19AE"/>
    <w:rsid w:val="000F2EE3"/>
    <w:rsid w:val="000F4A35"/>
    <w:rsid w:val="000F5B6C"/>
    <w:rsid w:val="000F7B45"/>
    <w:rsid w:val="001007DF"/>
    <w:rsid w:val="00100C2B"/>
    <w:rsid w:val="00103697"/>
    <w:rsid w:val="00104CD9"/>
    <w:rsid w:val="00105677"/>
    <w:rsid w:val="0010567D"/>
    <w:rsid w:val="00106641"/>
    <w:rsid w:val="00107E2C"/>
    <w:rsid w:val="00110ECE"/>
    <w:rsid w:val="00112C82"/>
    <w:rsid w:val="001207FE"/>
    <w:rsid w:val="00120DC0"/>
    <w:rsid w:val="00120F69"/>
    <w:rsid w:val="00123042"/>
    <w:rsid w:val="00126645"/>
    <w:rsid w:val="00127A7A"/>
    <w:rsid w:val="00131561"/>
    <w:rsid w:val="0013309D"/>
    <w:rsid w:val="00137964"/>
    <w:rsid w:val="001400A1"/>
    <w:rsid w:val="00140549"/>
    <w:rsid w:val="00140B5A"/>
    <w:rsid w:val="001416C5"/>
    <w:rsid w:val="00141C26"/>
    <w:rsid w:val="00142340"/>
    <w:rsid w:val="00145305"/>
    <w:rsid w:val="00160D05"/>
    <w:rsid w:val="00161F2A"/>
    <w:rsid w:val="001624B5"/>
    <w:rsid w:val="0016306B"/>
    <w:rsid w:val="00164C1F"/>
    <w:rsid w:val="00167DF2"/>
    <w:rsid w:val="0017182F"/>
    <w:rsid w:val="001742BE"/>
    <w:rsid w:val="0018080A"/>
    <w:rsid w:val="00182295"/>
    <w:rsid w:val="00182621"/>
    <w:rsid w:val="001857E0"/>
    <w:rsid w:val="001866C1"/>
    <w:rsid w:val="00186BA5"/>
    <w:rsid w:val="00187B47"/>
    <w:rsid w:val="00187F47"/>
    <w:rsid w:val="001904FC"/>
    <w:rsid w:val="0019223F"/>
    <w:rsid w:val="00192EB4"/>
    <w:rsid w:val="001A11ED"/>
    <w:rsid w:val="001A138C"/>
    <w:rsid w:val="001A274F"/>
    <w:rsid w:val="001A4F13"/>
    <w:rsid w:val="001A60CF"/>
    <w:rsid w:val="001A6125"/>
    <w:rsid w:val="001A6E39"/>
    <w:rsid w:val="001B3A9F"/>
    <w:rsid w:val="001B3EA3"/>
    <w:rsid w:val="001B69A5"/>
    <w:rsid w:val="001B7F8B"/>
    <w:rsid w:val="001C096A"/>
    <w:rsid w:val="001C1351"/>
    <w:rsid w:val="001C2C21"/>
    <w:rsid w:val="001C3456"/>
    <w:rsid w:val="001C42B6"/>
    <w:rsid w:val="001C6256"/>
    <w:rsid w:val="001C6BAD"/>
    <w:rsid w:val="001C6FE2"/>
    <w:rsid w:val="001C7ADC"/>
    <w:rsid w:val="001D0749"/>
    <w:rsid w:val="001D1236"/>
    <w:rsid w:val="001D138B"/>
    <w:rsid w:val="001D201F"/>
    <w:rsid w:val="001D2147"/>
    <w:rsid w:val="001D2A67"/>
    <w:rsid w:val="001E5D6E"/>
    <w:rsid w:val="001E73F1"/>
    <w:rsid w:val="001F2777"/>
    <w:rsid w:val="001F284A"/>
    <w:rsid w:val="001F2C67"/>
    <w:rsid w:val="001F3F52"/>
    <w:rsid w:val="001F44D2"/>
    <w:rsid w:val="001F461E"/>
    <w:rsid w:val="001F6493"/>
    <w:rsid w:val="002022A8"/>
    <w:rsid w:val="00205EE4"/>
    <w:rsid w:val="00210FBF"/>
    <w:rsid w:val="00211ADB"/>
    <w:rsid w:val="00215CF9"/>
    <w:rsid w:val="0021653C"/>
    <w:rsid w:val="002165DE"/>
    <w:rsid w:val="00220E99"/>
    <w:rsid w:val="00221A2A"/>
    <w:rsid w:val="00224116"/>
    <w:rsid w:val="00225107"/>
    <w:rsid w:val="00230729"/>
    <w:rsid w:val="002316E8"/>
    <w:rsid w:val="002316EF"/>
    <w:rsid w:val="00233CE8"/>
    <w:rsid w:val="00235475"/>
    <w:rsid w:val="0023682D"/>
    <w:rsid w:val="00237ADF"/>
    <w:rsid w:val="00240F4B"/>
    <w:rsid w:val="00242D6B"/>
    <w:rsid w:val="00243943"/>
    <w:rsid w:val="0024490E"/>
    <w:rsid w:val="00245312"/>
    <w:rsid w:val="002454EB"/>
    <w:rsid w:val="002456BC"/>
    <w:rsid w:val="002475F1"/>
    <w:rsid w:val="00247620"/>
    <w:rsid w:val="00251224"/>
    <w:rsid w:val="00252D86"/>
    <w:rsid w:val="00252F11"/>
    <w:rsid w:val="00257CD3"/>
    <w:rsid w:val="00261552"/>
    <w:rsid w:val="00261973"/>
    <w:rsid w:val="002629A0"/>
    <w:rsid w:val="00265F18"/>
    <w:rsid w:val="00266E6C"/>
    <w:rsid w:val="00267708"/>
    <w:rsid w:val="00270969"/>
    <w:rsid w:val="00270BF3"/>
    <w:rsid w:val="00272F3F"/>
    <w:rsid w:val="00276B49"/>
    <w:rsid w:val="00283F8B"/>
    <w:rsid w:val="00285075"/>
    <w:rsid w:val="00286648"/>
    <w:rsid w:val="00287849"/>
    <w:rsid w:val="00287DB5"/>
    <w:rsid w:val="002A08FA"/>
    <w:rsid w:val="002A12F2"/>
    <w:rsid w:val="002A3348"/>
    <w:rsid w:val="002A52BB"/>
    <w:rsid w:val="002B45D3"/>
    <w:rsid w:val="002B6724"/>
    <w:rsid w:val="002B73A0"/>
    <w:rsid w:val="002B7CB2"/>
    <w:rsid w:val="002B7E81"/>
    <w:rsid w:val="002C02E8"/>
    <w:rsid w:val="002C128E"/>
    <w:rsid w:val="002C33AE"/>
    <w:rsid w:val="002C33EE"/>
    <w:rsid w:val="002C7633"/>
    <w:rsid w:val="002C7B1A"/>
    <w:rsid w:val="002D0915"/>
    <w:rsid w:val="002D64DE"/>
    <w:rsid w:val="002D7CAB"/>
    <w:rsid w:val="002E01D8"/>
    <w:rsid w:val="002E2732"/>
    <w:rsid w:val="002E480C"/>
    <w:rsid w:val="002E5082"/>
    <w:rsid w:val="002E5F2B"/>
    <w:rsid w:val="002E7A87"/>
    <w:rsid w:val="002F0631"/>
    <w:rsid w:val="002F2C04"/>
    <w:rsid w:val="002F706E"/>
    <w:rsid w:val="002F7614"/>
    <w:rsid w:val="00300092"/>
    <w:rsid w:val="003061D1"/>
    <w:rsid w:val="00306D1D"/>
    <w:rsid w:val="00307238"/>
    <w:rsid w:val="0031335C"/>
    <w:rsid w:val="00313789"/>
    <w:rsid w:val="00313D93"/>
    <w:rsid w:val="0031452D"/>
    <w:rsid w:val="00314BC3"/>
    <w:rsid w:val="00314F56"/>
    <w:rsid w:val="00324094"/>
    <w:rsid w:val="003274DA"/>
    <w:rsid w:val="00330DA8"/>
    <w:rsid w:val="003319DD"/>
    <w:rsid w:val="0033226D"/>
    <w:rsid w:val="00332CE3"/>
    <w:rsid w:val="00332E4F"/>
    <w:rsid w:val="0034149B"/>
    <w:rsid w:val="00345301"/>
    <w:rsid w:val="0034708F"/>
    <w:rsid w:val="00354A95"/>
    <w:rsid w:val="00361CFD"/>
    <w:rsid w:val="00361D28"/>
    <w:rsid w:val="003620A4"/>
    <w:rsid w:val="003627DC"/>
    <w:rsid w:val="0036491B"/>
    <w:rsid w:val="00366D8B"/>
    <w:rsid w:val="003671CC"/>
    <w:rsid w:val="00370329"/>
    <w:rsid w:val="00374AE8"/>
    <w:rsid w:val="0037665B"/>
    <w:rsid w:val="00376952"/>
    <w:rsid w:val="003808DB"/>
    <w:rsid w:val="00382F60"/>
    <w:rsid w:val="00383CBA"/>
    <w:rsid w:val="00385FBB"/>
    <w:rsid w:val="00387C69"/>
    <w:rsid w:val="0039214D"/>
    <w:rsid w:val="00392F9B"/>
    <w:rsid w:val="00395802"/>
    <w:rsid w:val="0039704A"/>
    <w:rsid w:val="003A28F8"/>
    <w:rsid w:val="003A3140"/>
    <w:rsid w:val="003A4C67"/>
    <w:rsid w:val="003A4DAC"/>
    <w:rsid w:val="003A5537"/>
    <w:rsid w:val="003A6642"/>
    <w:rsid w:val="003A7082"/>
    <w:rsid w:val="003B046B"/>
    <w:rsid w:val="003B1E10"/>
    <w:rsid w:val="003B62BC"/>
    <w:rsid w:val="003B6A43"/>
    <w:rsid w:val="003C08C9"/>
    <w:rsid w:val="003C1E95"/>
    <w:rsid w:val="003C2181"/>
    <w:rsid w:val="003C3088"/>
    <w:rsid w:val="003C321B"/>
    <w:rsid w:val="003D0B18"/>
    <w:rsid w:val="003D10FE"/>
    <w:rsid w:val="003D1972"/>
    <w:rsid w:val="003D40B4"/>
    <w:rsid w:val="003D4952"/>
    <w:rsid w:val="003D5FAA"/>
    <w:rsid w:val="003D6050"/>
    <w:rsid w:val="003E0417"/>
    <w:rsid w:val="003E451F"/>
    <w:rsid w:val="003E4D45"/>
    <w:rsid w:val="003E5D30"/>
    <w:rsid w:val="003E685D"/>
    <w:rsid w:val="003F0C5C"/>
    <w:rsid w:val="003F21F9"/>
    <w:rsid w:val="003F31AF"/>
    <w:rsid w:val="003F3A0C"/>
    <w:rsid w:val="003F5CAD"/>
    <w:rsid w:val="003F72FD"/>
    <w:rsid w:val="003F7598"/>
    <w:rsid w:val="0040017E"/>
    <w:rsid w:val="00400FA6"/>
    <w:rsid w:val="00402732"/>
    <w:rsid w:val="00404AE6"/>
    <w:rsid w:val="00404EF4"/>
    <w:rsid w:val="00405130"/>
    <w:rsid w:val="00406961"/>
    <w:rsid w:val="00406BFA"/>
    <w:rsid w:val="00407E18"/>
    <w:rsid w:val="004119E8"/>
    <w:rsid w:val="00412001"/>
    <w:rsid w:val="00413411"/>
    <w:rsid w:val="00413ED8"/>
    <w:rsid w:val="00414A01"/>
    <w:rsid w:val="00415971"/>
    <w:rsid w:val="004166EA"/>
    <w:rsid w:val="00417554"/>
    <w:rsid w:val="00417AA1"/>
    <w:rsid w:val="00421F8A"/>
    <w:rsid w:val="00425912"/>
    <w:rsid w:val="004259FD"/>
    <w:rsid w:val="00426B65"/>
    <w:rsid w:val="00430155"/>
    <w:rsid w:val="00430CFF"/>
    <w:rsid w:val="00431045"/>
    <w:rsid w:val="0043648D"/>
    <w:rsid w:val="004434F6"/>
    <w:rsid w:val="0045062B"/>
    <w:rsid w:val="00452E05"/>
    <w:rsid w:val="00455153"/>
    <w:rsid w:val="0045562A"/>
    <w:rsid w:val="00455736"/>
    <w:rsid w:val="00461B2F"/>
    <w:rsid w:val="00463080"/>
    <w:rsid w:val="00464B2E"/>
    <w:rsid w:val="00467B4C"/>
    <w:rsid w:val="00470C52"/>
    <w:rsid w:val="00470D2F"/>
    <w:rsid w:val="00472F83"/>
    <w:rsid w:val="00473E8C"/>
    <w:rsid w:val="00475B07"/>
    <w:rsid w:val="004763BC"/>
    <w:rsid w:val="0048027E"/>
    <w:rsid w:val="004804DE"/>
    <w:rsid w:val="00480645"/>
    <w:rsid w:val="00481C64"/>
    <w:rsid w:val="0048308A"/>
    <w:rsid w:val="004841F3"/>
    <w:rsid w:val="00490511"/>
    <w:rsid w:val="0049127E"/>
    <w:rsid w:val="00492866"/>
    <w:rsid w:val="004958F2"/>
    <w:rsid w:val="004A143B"/>
    <w:rsid w:val="004A32D9"/>
    <w:rsid w:val="004A3E5A"/>
    <w:rsid w:val="004A4B63"/>
    <w:rsid w:val="004A6226"/>
    <w:rsid w:val="004A70D1"/>
    <w:rsid w:val="004B3B00"/>
    <w:rsid w:val="004B5E46"/>
    <w:rsid w:val="004B6D40"/>
    <w:rsid w:val="004B7A6E"/>
    <w:rsid w:val="004B7B70"/>
    <w:rsid w:val="004C1CE9"/>
    <w:rsid w:val="004C2E8F"/>
    <w:rsid w:val="004C3879"/>
    <w:rsid w:val="004C39C2"/>
    <w:rsid w:val="004C3E7A"/>
    <w:rsid w:val="004C56B7"/>
    <w:rsid w:val="004C5AD2"/>
    <w:rsid w:val="004C6772"/>
    <w:rsid w:val="004D0440"/>
    <w:rsid w:val="004D10AE"/>
    <w:rsid w:val="004E54F9"/>
    <w:rsid w:val="004E761F"/>
    <w:rsid w:val="004F0397"/>
    <w:rsid w:val="004F12E3"/>
    <w:rsid w:val="004F14C9"/>
    <w:rsid w:val="004F33FA"/>
    <w:rsid w:val="004F37C9"/>
    <w:rsid w:val="004F4D64"/>
    <w:rsid w:val="004F5340"/>
    <w:rsid w:val="004F6334"/>
    <w:rsid w:val="004F6BD4"/>
    <w:rsid w:val="004F7619"/>
    <w:rsid w:val="00500BA4"/>
    <w:rsid w:val="005017F1"/>
    <w:rsid w:val="005072F7"/>
    <w:rsid w:val="00507598"/>
    <w:rsid w:val="005101E5"/>
    <w:rsid w:val="00512BA9"/>
    <w:rsid w:val="00514CA6"/>
    <w:rsid w:val="00522501"/>
    <w:rsid w:val="00522F0F"/>
    <w:rsid w:val="00523587"/>
    <w:rsid w:val="00524B65"/>
    <w:rsid w:val="00525835"/>
    <w:rsid w:val="005269BB"/>
    <w:rsid w:val="00526C35"/>
    <w:rsid w:val="00531A54"/>
    <w:rsid w:val="005348E6"/>
    <w:rsid w:val="00534E22"/>
    <w:rsid w:val="00535093"/>
    <w:rsid w:val="00536B14"/>
    <w:rsid w:val="00542397"/>
    <w:rsid w:val="005455C2"/>
    <w:rsid w:val="005500E7"/>
    <w:rsid w:val="005532D6"/>
    <w:rsid w:val="0055645A"/>
    <w:rsid w:val="005564D9"/>
    <w:rsid w:val="005566DF"/>
    <w:rsid w:val="00560BEA"/>
    <w:rsid w:val="00562292"/>
    <w:rsid w:val="00570FE1"/>
    <w:rsid w:val="0057787E"/>
    <w:rsid w:val="005810EF"/>
    <w:rsid w:val="00583E15"/>
    <w:rsid w:val="00583EEA"/>
    <w:rsid w:val="00584467"/>
    <w:rsid w:val="00585558"/>
    <w:rsid w:val="00591F3C"/>
    <w:rsid w:val="005972ED"/>
    <w:rsid w:val="00597620"/>
    <w:rsid w:val="005978DE"/>
    <w:rsid w:val="005A1B71"/>
    <w:rsid w:val="005A45F9"/>
    <w:rsid w:val="005A65B6"/>
    <w:rsid w:val="005A75B3"/>
    <w:rsid w:val="005A7AB9"/>
    <w:rsid w:val="005B07D9"/>
    <w:rsid w:val="005B3618"/>
    <w:rsid w:val="005B5746"/>
    <w:rsid w:val="005B661F"/>
    <w:rsid w:val="005C0B2B"/>
    <w:rsid w:val="005C2476"/>
    <w:rsid w:val="005C2566"/>
    <w:rsid w:val="005C51C2"/>
    <w:rsid w:val="005C6EA4"/>
    <w:rsid w:val="005C72B9"/>
    <w:rsid w:val="005C7E0F"/>
    <w:rsid w:val="005D0A26"/>
    <w:rsid w:val="005D14D1"/>
    <w:rsid w:val="005D4F68"/>
    <w:rsid w:val="005D5773"/>
    <w:rsid w:val="005D789B"/>
    <w:rsid w:val="005D7BD9"/>
    <w:rsid w:val="005E09F2"/>
    <w:rsid w:val="005E22E7"/>
    <w:rsid w:val="005E2B27"/>
    <w:rsid w:val="005E4D50"/>
    <w:rsid w:val="005E573C"/>
    <w:rsid w:val="005F081E"/>
    <w:rsid w:val="005F0BE7"/>
    <w:rsid w:val="005F2BB2"/>
    <w:rsid w:val="005F734A"/>
    <w:rsid w:val="005F7512"/>
    <w:rsid w:val="00602594"/>
    <w:rsid w:val="006061C7"/>
    <w:rsid w:val="0060678C"/>
    <w:rsid w:val="00616D77"/>
    <w:rsid w:val="00617B95"/>
    <w:rsid w:val="00620725"/>
    <w:rsid w:val="00624DD7"/>
    <w:rsid w:val="0062753D"/>
    <w:rsid w:val="006316AB"/>
    <w:rsid w:val="00632322"/>
    <w:rsid w:val="006349DE"/>
    <w:rsid w:val="00635BB9"/>
    <w:rsid w:val="00636D07"/>
    <w:rsid w:val="00637567"/>
    <w:rsid w:val="00640043"/>
    <w:rsid w:val="00650A6D"/>
    <w:rsid w:val="00655196"/>
    <w:rsid w:val="00655A42"/>
    <w:rsid w:val="006608DF"/>
    <w:rsid w:val="00661035"/>
    <w:rsid w:val="00661E99"/>
    <w:rsid w:val="00661F38"/>
    <w:rsid w:val="00662821"/>
    <w:rsid w:val="00662997"/>
    <w:rsid w:val="00662DC8"/>
    <w:rsid w:val="006709AF"/>
    <w:rsid w:val="006723D2"/>
    <w:rsid w:val="006726B6"/>
    <w:rsid w:val="006764EA"/>
    <w:rsid w:val="00676A88"/>
    <w:rsid w:val="00676C3C"/>
    <w:rsid w:val="00680032"/>
    <w:rsid w:val="006834F0"/>
    <w:rsid w:val="00685AC1"/>
    <w:rsid w:val="00686439"/>
    <w:rsid w:val="006948C5"/>
    <w:rsid w:val="00695E6C"/>
    <w:rsid w:val="00696A18"/>
    <w:rsid w:val="006976E6"/>
    <w:rsid w:val="006A088F"/>
    <w:rsid w:val="006A14F5"/>
    <w:rsid w:val="006A2AC9"/>
    <w:rsid w:val="006A30CF"/>
    <w:rsid w:val="006A4B50"/>
    <w:rsid w:val="006A6DD6"/>
    <w:rsid w:val="006B33C9"/>
    <w:rsid w:val="006B4AC8"/>
    <w:rsid w:val="006B53D5"/>
    <w:rsid w:val="006B5ECE"/>
    <w:rsid w:val="006B6239"/>
    <w:rsid w:val="006B6A02"/>
    <w:rsid w:val="006B7102"/>
    <w:rsid w:val="006B7BF4"/>
    <w:rsid w:val="006C18FD"/>
    <w:rsid w:val="006C29B5"/>
    <w:rsid w:val="006C64CD"/>
    <w:rsid w:val="006C731E"/>
    <w:rsid w:val="006D44E0"/>
    <w:rsid w:val="006D5637"/>
    <w:rsid w:val="006D609D"/>
    <w:rsid w:val="006D6F5B"/>
    <w:rsid w:val="006E14AB"/>
    <w:rsid w:val="006E3EC2"/>
    <w:rsid w:val="006E3FC9"/>
    <w:rsid w:val="006E672D"/>
    <w:rsid w:val="006E6D95"/>
    <w:rsid w:val="006F0210"/>
    <w:rsid w:val="006F04AB"/>
    <w:rsid w:val="006F20AF"/>
    <w:rsid w:val="006F7C11"/>
    <w:rsid w:val="0070134F"/>
    <w:rsid w:val="00701A2C"/>
    <w:rsid w:val="0071176C"/>
    <w:rsid w:val="0071234B"/>
    <w:rsid w:val="00712DE0"/>
    <w:rsid w:val="007154AC"/>
    <w:rsid w:val="00715C55"/>
    <w:rsid w:val="00716742"/>
    <w:rsid w:val="00717B5D"/>
    <w:rsid w:val="00717F02"/>
    <w:rsid w:val="0072053E"/>
    <w:rsid w:val="00722A27"/>
    <w:rsid w:val="00722AC6"/>
    <w:rsid w:val="00723BB2"/>
    <w:rsid w:val="00724B56"/>
    <w:rsid w:val="00725769"/>
    <w:rsid w:val="007324E4"/>
    <w:rsid w:val="00732ACA"/>
    <w:rsid w:val="0073459A"/>
    <w:rsid w:val="007349A4"/>
    <w:rsid w:val="007357F2"/>
    <w:rsid w:val="00741A5A"/>
    <w:rsid w:val="00745D8A"/>
    <w:rsid w:val="007532EE"/>
    <w:rsid w:val="00755AF8"/>
    <w:rsid w:val="00755E37"/>
    <w:rsid w:val="0076257E"/>
    <w:rsid w:val="007651F6"/>
    <w:rsid w:val="007659C2"/>
    <w:rsid w:val="0077059F"/>
    <w:rsid w:val="00770B10"/>
    <w:rsid w:val="00771FDC"/>
    <w:rsid w:val="0077268D"/>
    <w:rsid w:val="0077268E"/>
    <w:rsid w:val="007726BE"/>
    <w:rsid w:val="00773084"/>
    <w:rsid w:val="0077403C"/>
    <w:rsid w:val="007771F3"/>
    <w:rsid w:val="00780578"/>
    <w:rsid w:val="00780BDF"/>
    <w:rsid w:val="00782DEC"/>
    <w:rsid w:val="00790DEE"/>
    <w:rsid w:val="0079148A"/>
    <w:rsid w:val="007A0C54"/>
    <w:rsid w:val="007A1B11"/>
    <w:rsid w:val="007A6059"/>
    <w:rsid w:val="007A69A0"/>
    <w:rsid w:val="007A69B9"/>
    <w:rsid w:val="007B0DEC"/>
    <w:rsid w:val="007B5C96"/>
    <w:rsid w:val="007B74CA"/>
    <w:rsid w:val="007C117F"/>
    <w:rsid w:val="007C1C4E"/>
    <w:rsid w:val="007C2CB5"/>
    <w:rsid w:val="007C2CDF"/>
    <w:rsid w:val="007C3A45"/>
    <w:rsid w:val="007C3BFC"/>
    <w:rsid w:val="007C490B"/>
    <w:rsid w:val="007C543A"/>
    <w:rsid w:val="007C58BD"/>
    <w:rsid w:val="007C5FF6"/>
    <w:rsid w:val="007D1E23"/>
    <w:rsid w:val="007D4521"/>
    <w:rsid w:val="007E0531"/>
    <w:rsid w:val="007E1013"/>
    <w:rsid w:val="007E1D76"/>
    <w:rsid w:val="007E4FC6"/>
    <w:rsid w:val="007F0DF7"/>
    <w:rsid w:val="007F198F"/>
    <w:rsid w:val="007F4304"/>
    <w:rsid w:val="007F4A71"/>
    <w:rsid w:val="00801C24"/>
    <w:rsid w:val="0080351C"/>
    <w:rsid w:val="00804200"/>
    <w:rsid w:val="0080660B"/>
    <w:rsid w:val="00807BB0"/>
    <w:rsid w:val="008106CC"/>
    <w:rsid w:val="00816655"/>
    <w:rsid w:val="00816919"/>
    <w:rsid w:val="0082008F"/>
    <w:rsid w:val="00820A66"/>
    <w:rsid w:val="00821C51"/>
    <w:rsid w:val="00823FF3"/>
    <w:rsid w:val="008245D9"/>
    <w:rsid w:val="00825836"/>
    <w:rsid w:val="008276D7"/>
    <w:rsid w:val="00827A9A"/>
    <w:rsid w:val="008325E8"/>
    <w:rsid w:val="00840B5D"/>
    <w:rsid w:val="00840E3F"/>
    <w:rsid w:val="00841803"/>
    <w:rsid w:val="00843A3F"/>
    <w:rsid w:val="00846809"/>
    <w:rsid w:val="00847DC0"/>
    <w:rsid w:val="00852F3C"/>
    <w:rsid w:val="00853278"/>
    <w:rsid w:val="00853809"/>
    <w:rsid w:val="0085461F"/>
    <w:rsid w:val="0085708C"/>
    <w:rsid w:val="00857D91"/>
    <w:rsid w:val="008601B3"/>
    <w:rsid w:val="0086319B"/>
    <w:rsid w:val="00863750"/>
    <w:rsid w:val="008666A7"/>
    <w:rsid w:val="00866A5E"/>
    <w:rsid w:val="008734EA"/>
    <w:rsid w:val="00874A92"/>
    <w:rsid w:val="00876047"/>
    <w:rsid w:val="008762E1"/>
    <w:rsid w:val="00877A4C"/>
    <w:rsid w:val="00880149"/>
    <w:rsid w:val="00880712"/>
    <w:rsid w:val="00880ABA"/>
    <w:rsid w:val="00881611"/>
    <w:rsid w:val="00881A03"/>
    <w:rsid w:val="00883D51"/>
    <w:rsid w:val="00886180"/>
    <w:rsid w:val="0089318F"/>
    <w:rsid w:val="00893840"/>
    <w:rsid w:val="00894A91"/>
    <w:rsid w:val="00896ABC"/>
    <w:rsid w:val="00897869"/>
    <w:rsid w:val="00897C87"/>
    <w:rsid w:val="008B3282"/>
    <w:rsid w:val="008B43A3"/>
    <w:rsid w:val="008B6311"/>
    <w:rsid w:val="008C1137"/>
    <w:rsid w:val="008C32DB"/>
    <w:rsid w:val="008C3601"/>
    <w:rsid w:val="008C686D"/>
    <w:rsid w:val="008C6F21"/>
    <w:rsid w:val="008C6F59"/>
    <w:rsid w:val="008D351B"/>
    <w:rsid w:val="008D4281"/>
    <w:rsid w:val="008D5515"/>
    <w:rsid w:val="008D6FA7"/>
    <w:rsid w:val="008E34DE"/>
    <w:rsid w:val="008E4C00"/>
    <w:rsid w:val="008E52FA"/>
    <w:rsid w:val="008E53C0"/>
    <w:rsid w:val="008E5F20"/>
    <w:rsid w:val="008E6690"/>
    <w:rsid w:val="008E7D60"/>
    <w:rsid w:val="008F08F7"/>
    <w:rsid w:val="008F0E7A"/>
    <w:rsid w:val="008F3205"/>
    <w:rsid w:val="008F5DB7"/>
    <w:rsid w:val="00900276"/>
    <w:rsid w:val="00900853"/>
    <w:rsid w:val="009018EC"/>
    <w:rsid w:val="00902202"/>
    <w:rsid w:val="00902214"/>
    <w:rsid w:val="00902C40"/>
    <w:rsid w:val="009031C8"/>
    <w:rsid w:val="00903C87"/>
    <w:rsid w:val="00903DE2"/>
    <w:rsid w:val="00905509"/>
    <w:rsid w:val="00905A84"/>
    <w:rsid w:val="00906998"/>
    <w:rsid w:val="0091058A"/>
    <w:rsid w:val="00911642"/>
    <w:rsid w:val="009127A3"/>
    <w:rsid w:val="009159F8"/>
    <w:rsid w:val="00915DC3"/>
    <w:rsid w:val="00921E3F"/>
    <w:rsid w:val="00922118"/>
    <w:rsid w:val="00927FD5"/>
    <w:rsid w:val="00932FCB"/>
    <w:rsid w:val="00933EA2"/>
    <w:rsid w:val="00934E19"/>
    <w:rsid w:val="00935336"/>
    <w:rsid w:val="0093554D"/>
    <w:rsid w:val="00935C28"/>
    <w:rsid w:val="009428D3"/>
    <w:rsid w:val="00943067"/>
    <w:rsid w:val="009459B8"/>
    <w:rsid w:val="009474B0"/>
    <w:rsid w:val="009516AD"/>
    <w:rsid w:val="00951E65"/>
    <w:rsid w:val="00952E20"/>
    <w:rsid w:val="009564BC"/>
    <w:rsid w:val="00957652"/>
    <w:rsid w:val="00960B3A"/>
    <w:rsid w:val="00966570"/>
    <w:rsid w:val="0097180E"/>
    <w:rsid w:val="00974506"/>
    <w:rsid w:val="00974927"/>
    <w:rsid w:val="00974DCF"/>
    <w:rsid w:val="00975D4A"/>
    <w:rsid w:val="00982622"/>
    <w:rsid w:val="009834E3"/>
    <w:rsid w:val="0099089A"/>
    <w:rsid w:val="0099410A"/>
    <w:rsid w:val="00994720"/>
    <w:rsid w:val="0099596B"/>
    <w:rsid w:val="00996166"/>
    <w:rsid w:val="00996833"/>
    <w:rsid w:val="00996CB3"/>
    <w:rsid w:val="00997E2D"/>
    <w:rsid w:val="009A025C"/>
    <w:rsid w:val="009A0EC2"/>
    <w:rsid w:val="009A2C0A"/>
    <w:rsid w:val="009A3A48"/>
    <w:rsid w:val="009A3D50"/>
    <w:rsid w:val="009A5A0C"/>
    <w:rsid w:val="009A679B"/>
    <w:rsid w:val="009A6DEF"/>
    <w:rsid w:val="009A7181"/>
    <w:rsid w:val="009B1BE9"/>
    <w:rsid w:val="009B41BD"/>
    <w:rsid w:val="009B50DE"/>
    <w:rsid w:val="009C11DD"/>
    <w:rsid w:val="009C1AF0"/>
    <w:rsid w:val="009C30B4"/>
    <w:rsid w:val="009C3AE7"/>
    <w:rsid w:val="009C43C1"/>
    <w:rsid w:val="009C718D"/>
    <w:rsid w:val="009D3C94"/>
    <w:rsid w:val="009D7FF9"/>
    <w:rsid w:val="009E0686"/>
    <w:rsid w:val="009E0729"/>
    <w:rsid w:val="009E3AAF"/>
    <w:rsid w:val="009E4043"/>
    <w:rsid w:val="009E4DD3"/>
    <w:rsid w:val="009E5C21"/>
    <w:rsid w:val="009F0860"/>
    <w:rsid w:val="009F36B0"/>
    <w:rsid w:val="009F5F71"/>
    <w:rsid w:val="009F7F74"/>
    <w:rsid w:val="00A00624"/>
    <w:rsid w:val="00A01D3C"/>
    <w:rsid w:val="00A02FF5"/>
    <w:rsid w:val="00A060FB"/>
    <w:rsid w:val="00A074BE"/>
    <w:rsid w:val="00A13503"/>
    <w:rsid w:val="00A14878"/>
    <w:rsid w:val="00A16CD1"/>
    <w:rsid w:val="00A20F4B"/>
    <w:rsid w:val="00A223F0"/>
    <w:rsid w:val="00A2516E"/>
    <w:rsid w:val="00A25A53"/>
    <w:rsid w:val="00A26A8C"/>
    <w:rsid w:val="00A3418E"/>
    <w:rsid w:val="00A36005"/>
    <w:rsid w:val="00A377A5"/>
    <w:rsid w:val="00A37D46"/>
    <w:rsid w:val="00A37F2D"/>
    <w:rsid w:val="00A409E5"/>
    <w:rsid w:val="00A42C3E"/>
    <w:rsid w:val="00A445DF"/>
    <w:rsid w:val="00A461E2"/>
    <w:rsid w:val="00A50296"/>
    <w:rsid w:val="00A51D0A"/>
    <w:rsid w:val="00A53A07"/>
    <w:rsid w:val="00A53F6D"/>
    <w:rsid w:val="00A55D86"/>
    <w:rsid w:val="00A55E56"/>
    <w:rsid w:val="00A56A29"/>
    <w:rsid w:val="00A56FBB"/>
    <w:rsid w:val="00A57361"/>
    <w:rsid w:val="00A62D93"/>
    <w:rsid w:val="00A669A4"/>
    <w:rsid w:val="00A71BC7"/>
    <w:rsid w:val="00A7351C"/>
    <w:rsid w:val="00A73A87"/>
    <w:rsid w:val="00A73B26"/>
    <w:rsid w:val="00A74BA3"/>
    <w:rsid w:val="00A809E3"/>
    <w:rsid w:val="00A81E8C"/>
    <w:rsid w:val="00A82B26"/>
    <w:rsid w:val="00A8437B"/>
    <w:rsid w:val="00A84561"/>
    <w:rsid w:val="00A8529A"/>
    <w:rsid w:val="00A8541A"/>
    <w:rsid w:val="00A907BF"/>
    <w:rsid w:val="00A9349E"/>
    <w:rsid w:val="00A9631A"/>
    <w:rsid w:val="00AA5113"/>
    <w:rsid w:val="00AA5AD5"/>
    <w:rsid w:val="00AB081A"/>
    <w:rsid w:val="00AB1896"/>
    <w:rsid w:val="00AB1C1A"/>
    <w:rsid w:val="00AB27F2"/>
    <w:rsid w:val="00AB3A3E"/>
    <w:rsid w:val="00AB3CA1"/>
    <w:rsid w:val="00AB5221"/>
    <w:rsid w:val="00AB5B2A"/>
    <w:rsid w:val="00AB6448"/>
    <w:rsid w:val="00AC1C98"/>
    <w:rsid w:val="00AC1DC0"/>
    <w:rsid w:val="00AC2149"/>
    <w:rsid w:val="00AC4914"/>
    <w:rsid w:val="00AC4DA9"/>
    <w:rsid w:val="00AC5628"/>
    <w:rsid w:val="00AD0243"/>
    <w:rsid w:val="00AD09A0"/>
    <w:rsid w:val="00AD6F8C"/>
    <w:rsid w:val="00AD7A73"/>
    <w:rsid w:val="00AE1743"/>
    <w:rsid w:val="00AE564C"/>
    <w:rsid w:val="00AE5ECD"/>
    <w:rsid w:val="00AE7020"/>
    <w:rsid w:val="00AE7B9E"/>
    <w:rsid w:val="00AF0514"/>
    <w:rsid w:val="00AF0D23"/>
    <w:rsid w:val="00AF1292"/>
    <w:rsid w:val="00AF14E0"/>
    <w:rsid w:val="00AF1F53"/>
    <w:rsid w:val="00AF32A5"/>
    <w:rsid w:val="00AF4C28"/>
    <w:rsid w:val="00AF793A"/>
    <w:rsid w:val="00B0318A"/>
    <w:rsid w:val="00B03420"/>
    <w:rsid w:val="00B035BC"/>
    <w:rsid w:val="00B0680A"/>
    <w:rsid w:val="00B07217"/>
    <w:rsid w:val="00B11637"/>
    <w:rsid w:val="00B12558"/>
    <w:rsid w:val="00B1376E"/>
    <w:rsid w:val="00B13855"/>
    <w:rsid w:val="00B14F20"/>
    <w:rsid w:val="00B15A62"/>
    <w:rsid w:val="00B1626C"/>
    <w:rsid w:val="00B16AE9"/>
    <w:rsid w:val="00B16BDF"/>
    <w:rsid w:val="00B22E84"/>
    <w:rsid w:val="00B23A35"/>
    <w:rsid w:val="00B23BE9"/>
    <w:rsid w:val="00B267BC"/>
    <w:rsid w:val="00B269BA"/>
    <w:rsid w:val="00B311AC"/>
    <w:rsid w:val="00B313E3"/>
    <w:rsid w:val="00B33ACF"/>
    <w:rsid w:val="00B37D49"/>
    <w:rsid w:val="00B37E06"/>
    <w:rsid w:val="00B4232A"/>
    <w:rsid w:val="00B4362F"/>
    <w:rsid w:val="00B43E16"/>
    <w:rsid w:val="00B455D1"/>
    <w:rsid w:val="00B46E03"/>
    <w:rsid w:val="00B54BCB"/>
    <w:rsid w:val="00B55E3B"/>
    <w:rsid w:val="00B56BD1"/>
    <w:rsid w:val="00B62555"/>
    <w:rsid w:val="00B635CB"/>
    <w:rsid w:val="00B63688"/>
    <w:rsid w:val="00B64D8F"/>
    <w:rsid w:val="00B6550F"/>
    <w:rsid w:val="00B678F1"/>
    <w:rsid w:val="00B71998"/>
    <w:rsid w:val="00B7241E"/>
    <w:rsid w:val="00B75F4D"/>
    <w:rsid w:val="00B80D67"/>
    <w:rsid w:val="00B81C9B"/>
    <w:rsid w:val="00B82D41"/>
    <w:rsid w:val="00B82D8C"/>
    <w:rsid w:val="00B8345C"/>
    <w:rsid w:val="00B84672"/>
    <w:rsid w:val="00B873F9"/>
    <w:rsid w:val="00B92560"/>
    <w:rsid w:val="00B9462B"/>
    <w:rsid w:val="00B94C5D"/>
    <w:rsid w:val="00B94F07"/>
    <w:rsid w:val="00B95B9B"/>
    <w:rsid w:val="00B95C02"/>
    <w:rsid w:val="00BA0923"/>
    <w:rsid w:val="00BA0CCC"/>
    <w:rsid w:val="00BA3410"/>
    <w:rsid w:val="00BA5559"/>
    <w:rsid w:val="00BA6FAD"/>
    <w:rsid w:val="00BA7AAF"/>
    <w:rsid w:val="00BA7CC6"/>
    <w:rsid w:val="00BB07F7"/>
    <w:rsid w:val="00BB1BCF"/>
    <w:rsid w:val="00BB6B36"/>
    <w:rsid w:val="00BC2D5F"/>
    <w:rsid w:val="00BD0BBE"/>
    <w:rsid w:val="00BD1FDF"/>
    <w:rsid w:val="00BD3315"/>
    <w:rsid w:val="00BD73EB"/>
    <w:rsid w:val="00BE0D08"/>
    <w:rsid w:val="00BE3416"/>
    <w:rsid w:val="00BE467A"/>
    <w:rsid w:val="00BE5CD8"/>
    <w:rsid w:val="00BF176B"/>
    <w:rsid w:val="00BF2497"/>
    <w:rsid w:val="00BF2E5D"/>
    <w:rsid w:val="00BF4B1E"/>
    <w:rsid w:val="00C025D5"/>
    <w:rsid w:val="00C05630"/>
    <w:rsid w:val="00C06C9B"/>
    <w:rsid w:val="00C1450B"/>
    <w:rsid w:val="00C15240"/>
    <w:rsid w:val="00C207F9"/>
    <w:rsid w:val="00C2313B"/>
    <w:rsid w:val="00C255C3"/>
    <w:rsid w:val="00C25D8F"/>
    <w:rsid w:val="00C26752"/>
    <w:rsid w:val="00C27A67"/>
    <w:rsid w:val="00C325F7"/>
    <w:rsid w:val="00C33F77"/>
    <w:rsid w:val="00C34996"/>
    <w:rsid w:val="00C34A08"/>
    <w:rsid w:val="00C34D71"/>
    <w:rsid w:val="00C36BD3"/>
    <w:rsid w:val="00C4537D"/>
    <w:rsid w:val="00C47E9E"/>
    <w:rsid w:val="00C5050E"/>
    <w:rsid w:val="00C54C83"/>
    <w:rsid w:val="00C56E2B"/>
    <w:rsid w:val="00C613A5"/>
    <w:rsid w:val="00C61EB1"/>
    <w:rsid w:val="00C63B61"/>
    <w:rsid w:val="00C63EB6"/>
    <w:rsid w:val="00C71D43"/>
    <w:rsid w:val="00C72C8C"/>
    <w:rsid w:val="00C74341"/>
    <w:rsid w:val="00C75947"/>
    <w:rsid w:val="00C75B1B"/>
    <w:rsid w:val="00C77527"/>
    <w:rsid w:val="00C77BFA"/>
    <w:rsid w:val="00C77D60"/>
    <w:rsid w:val="00C8199B"/>
    <w:rsid w:val="00C90D7B"/>
    <w:rsid w:val="00C911C4"/>
    <w:rsid w:val="00C930C0"/>
    <w:rsid w:val="00C979A3"/>
    <w:rsid w:val="00CA115A"/>
    <w:rsid w:val="00CA14E1"/>
    <w:rsid w:val="00CA34AF"/>
    <w:rsid w:val="00CA7CC9"/>
    <w:rsid w:val="00CB371E"/>
    <w:rsid w:val="00CB7B36"/>
    <w:rsid w:val="00CC0306"/>
    <w:rsid w:val="00CC1D44"/>
    <w:rsid w:val="00CC2CE0"/>
    <w:rsid w:val="00CC3CFD"/>
    <w:rsid w:val="00CC461D"/>
    <w:rsid w:val="00CC67F7"/>
    <w:rsid w:val="00CD1BDB"/>
    <w:rsid w:val="00CD5BA4"/>
    <w:rsid w:val="00CD6264"/>
    <w:rsid w:val="00CD6F6C"/>
    <w:rsid w:val="00CD7AE1"/>
    <w:rsid w:val="00CD7F59"/>
    <w:rsid w:val="00CE0750"/>
    <w:rsid w:val="00CE168B"/>
    <w:rsid w:val="00CE1A99"/>
    <w:rsid w:val="00CE3DD0"/>
    <w:rsid w:val="00CE564A"/>
    <w:rsid w:val="00CE6EDF"/>
    <w:rsid w:val="00CE6F27"/>
    <w:rsid w:val="00CF01DA"/>
    <w:rsid w:val="00CF1969"/>
    <w:rsid w:val="00CF347D"/>
    <w:rsid w:val="00CF5E52"/>
    <w:rsid w:val="00CF7193"/>
    <w:rsid w:val="00D000CF"/>
    <w:rsid w:val="00D03F64"/>
    <w:rsid w:val="00D06805"/>
    <w:rsid w:val="00D0693C"/>
    <w:rsid w:val="00D07B47"/>
    <w:rsid w:val="00D104A5"/>
    <w:rsid w:val="00D12119"/>
    <w:rsid w:val="00D12D7F"/>
    <w:rsid w:val="00D14F73"/>
    <w:rsid w:val="00D21105"/>
    <w:rsid w:val="00D21891"/>
    <w:rsid w:val="00D224F7"/>
    <w:rsid w:val="00D24EBA"/>
    <w:rsid w:val="00D30628"/>
    <w:rsid w:val="00D32583"/>
    <w:rsid w:val="00D32BD5"/>
    <w:rsid w:val="00D34E78"/>
    <w:rsid w:val="00D36441"/>
    <w:rsid w:val="00D415B9"/>
    <w:rsid w:val="00D45A02"/>
    <w:rsid w:val="00D45B04"/>
    <w:rsid w:val="00D4644D"/>
    <w:rsid w:val="00D536E1"/>
    <w:rsid w:val="00D53FCB"/>
    <w:rsid w:val="00D545E1"/>
    <w:rsid w:val="00D5613D"/>
    <w:rsid w:val="00D62001"/>
    <w:rsid w:val="00D661F7"/>
    <w:rsid w:val="00D66BC5"/>
    <w:rsid w:val="00D67EAE"/>
    <w:rsid w:val="00D715CA"/>
    <w:rsid w:val="00D741A9"/>
    <w:rsid w:val="00D753DD"/>
    <w:rsid w:val="00D75881"/>
    <w:rsid w:val="00D76A03"/>
    <w:rsid w:val="00D76F1B"/>
    <w:rsid w:val="00D81AF5"/>
    <w:rsid w:val="00D863A6"/>
    <w:rsid w:val="00D90892"/>
    <w:rsid w:val="00D915E9"/>
    <w:rsid w:val="00DA0F1C"/>
    <w:rsid w:val="00DA3192"/>
    <w:rsid w:val="00DB266B"/>
    <w:rsid w:val="00DB2919"/>
    <w:rsid w:val="00DB49D1"/>
    <w:rsid w:val="00DB738A"/>
    <w:rsid w:val="00DC0D63"/>
    <w:rsid w:val="00DC11A2"/>
    <w:rsid w:val="00DC2A04"/>
    <w:rsid w:val="00DC2C19"/>
    <w:rsid w:val="00DC4F61"/>
    <w:rsid w:val="00DC5899"/>
    <w:rsid w:val="00DC5BD9"/>
    <w:rsid w:val="00DD0F9F"/>
    <w:rsid w:val="00DD1E97"/>
    <w:rsid w:val="00DD54C3"/>
    <w:rsid w:val="00DD73C6"/>
    <w:rsid w:val="00DE0A4E"/>
    <w:rsid w:val="00DE5639"/>
    <w:rsid w:val="00DE68EA"/>
    <w:rsid w:val="00DE7912"/>
    <w:rsid w:val="00DF0033"/>
    <w:rsid w:val="00DF025C"/>
    <w:rsid w:val="00DF3358"/>
    <w:rsid w:val="00DF6CF4"/>
    <w:rsid w:val="00E0005A"/>
    <w:rsid w:val="00E015EE"/>
    <w:rsid w:val="00E05B61"/>
    <w:rsid w:val="00E0708A"/>
    <w:rsid w:val="00E124AC"/>
    <w:rsid w:val="00E14D34"/>
    <w:rsid w:val="00E1565E"/>
    <w:rsid w:val="00E20FE4"/>
    <w:rsid w:val="00E25B57"/>
    <w:rsid w:val="00E26714"/>
    <w:rsid w:val="00E26874"/>
    <w:rsid w:val="00E272A6"/>
    <w:rsid w:val="00E33DF2"/>
    <w:rsid w:val="00E3582D"/>
    <w:rsid w:val="00E36317"/>
    <w:rsid w:val="00E439D5"/>
    <w:rsid w:val="00E43DEF"/>
    <w:rsid w:val="00E44FC6"/>
    <w:rsid w:val="00E45511"/>
    <w:rsid w:val="00E50728"/>
    <w:rsid w:val="00E52350"/>
    <w:rsid w:val="00E5284F"/>
    <w:rsid w:val="00E53618"/>
    <w:rsid w:val="00E56934"/>
    <w:rsid w:val="00E57D93"/>
    <w:rsid w:val="00E57DAD"/>
    <w:rsid w:val="00E60475"/>
    <w:rsid w:val="00E613D4"/>
    <w:rsid w:val="00E63A39"/>
    <w:rsid w:val="00E648B5"/>
    <w:rsid w:val="00E65C9D"/>
    <w:rsid w:val="00E709E2"/>
    <w:rsid w:val="00E7141C"/>
    <w:rsid w:val="00E74269"/>
    <w:rsid w:val="00E74D3F"/>
    <w:rsid w:val="00E75B39"/>
    <w:rsid w:val="00E7649B"/>
    <w:rsid w:val="00E82B98"/>
    <w:rsid w:val="00E85376"/>
    <w:rsid w:val="00E8704E"/>
    <w:rsid w:val="00E90644"/>
    <w:rsid w:val="00E90C30"/>
    <w:rsid w:val="00E91DEB"/>
    <w:rsid w:val="00E9410D"/>
    <w:rsid w:val="00E96F0F"/>
    <w:rsid w:val="00EA02EE"/>
    <w:rsid w:val="00EA1578"/>
    <w:rsid w:val="00EA324A"/>
    <w:rsid w:val="00EB04B2"/>
    <w:rsid w:val="00EB1962"/>
    <w:rsid w:val="00EB40DA"/>
    <w:rsid w:val="00EB517C"/>
    <w:rsid w:val="00EC220E"/>
    <w:rsid w:val="00EC298A"/>
    <w:rsid w:val="00EC33EB"/>
    <w:rsid w:val="00EC36AA"/>
    <w:rsid w:val="00EC4F7B"/>
    <w:rsid w:val="00EC4FA6"/>
    <w:rsid w:val="00EC64B4"/>
    <w:rsid w:val="00EC77E2"/>
    <w:rsid w:val="00ED5BC1"/>
    <w:rsid w:val="00EE1F44"/>
    <w:rsid w:val="00EE3D76"/>
    <w:rsid w:val="00EE52EF"/>
    <w:rsid w:val="00EE68C7"/>
    <w:rsid w:val="00EE7577"/>
    <w:rsid w:val="00EE7CB0"/>
    <w:rsid w:val="00EF09E1"/>
    <w:rsid w:val="00EF125B"/>
    <w:rsid w:val="00EF30A7"/>
    <w:rsid w:val="00EF62D0"/>
    <w:rsid w:val="00EF62F2"/>
    <w:rsid w:val="00EF7184"/>
    <w:rsid w:val="00EF7BFF"/>
    <w:rsid w:val="00F02854"/>
    <w:rsid w:val="00F03006"/>
    <w:rsid w:val="00F05893"/>
    <w:rsid w:val="00F062D7"/>
    <w:rsid w:val="00F10DAD"/>
    <w:rsid w:val="00F11423"/>
    <w:rsid w:val="00F11551"/>
    <w:rsid w:val="00F145D5"/>
    <w:rsid w:val="00F2059C"/>
    <w:rsid w:val="00F20958"/>
    <w:rsid w:val="00F241E4"/>
    <w:rsid w:val="00F2484F"/>
    <w:rsid w:val="00F27BF0"/>
    <w:rsid w:val="00F27CAE"/>
    <w:rsid w:val="00F32276"/>
    <w:rsid w:val="00F333AA"/>
    <w:rsid w:val="00F3391E"/>
    <w:rsid w:val="00F35DB2"/>
    <w:rsid w:val="00F37AFA"/>
    <w:rsid w:val="00F43A2F"/>
    <w:rsid w:val="00F43CE2"/>
    <w:rsid w:val="00F50F4B"/>
    <w:rsid w:val="00F546FF"/>
    <w:rsid w:val="00F57DC7"/>
    <w:rsid w:val="00F601A6"/>
    <w:rsid w:val="00F607AF"/>
    <w:rsid w:val="00F613E7"/>
    <w:rsid w:val="00F6200D"/>
    <w:rsid w:val="00F6216D"/>
    <w:rsid w:val="00F6291F"/>
    <w:rsid w:val="00F62A66"/>
    <w:rsid w:val="00F658BD"/>
    <w:rsid w:val="00F72343"/>
    <w:rsid w:val="00F7330E"/>
    <w:rsid w:val="00F73352"/>
    <w:rsid w:val="00F751F7"/>
    <w:rsid w:val="00F7696C"/>
    <w:rsid w:val="00F77032"/>
    <w:rsid w:val="00F816DC"/>
    <w:rsid w:val="00F8490B"/>
    <w:rsid w:val="00F84D09"/>
    <w:rsid w:val="00F86D9B"/>
    <w:rsid w:val="00F90D64"/>
    <w:rsid w:val="00F928EF"/>
    <w:rsid w:val="00F93B30"/>
    <w:rsid w:val="00F94F14"/>
    <w:rsid w:val="00F96196"/>
    <w:rsid w:val="00F97F95"/>
    <w:rsid w:val="00FA14F2"/>
    <w:rsid w:val="00FA1C96"/>
    <w:rsid w:val="00FA3191"/>
    <w:rsid w:val="00FA56AA"/>
    <w:rsid w:val="00FA792F"/>
    <w:rsid w:val="00FB09FF"/>
    <w:rsid w:val="00FB3672"/>
    <w:rsid w:val="00FB4417"/>
    <w:rsid w:val="00FB465A"/>
    <w:rsid w:val="00FC0096"/>
    <w:rsid w:val="00FC21AA"/>
    <w:rsid w:val="00FC6467"/>
    <w:rsid w:val="00FD2E3A"/>
    <w:rsid w:val="00FE181A"/>
    <w:rsid w:val="00FE1A51"/>
    <w:rsid w:val="00FE506B"/>
    <w:rsid w:val="00FF1E25"/>
    <w:rsid w:val="00FF2596"/>
    <w:rsid w:val="00FF2B10"/>
    <w:rsid w:val="00FF5549"/>
    <w:rsid w:val="00FF5B75"/>
    <w:rsid w:val="00FF64F3"/>
    <w:rsid w:val="00FF767B"/>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07EA4AB0-EE7D-4FB4-861F-979623E5A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styleId="UnresolvedMention">
    <w:name w:val="Unresolved Mention"/>
    <w:basedOn w:val="DefaultParagraphFont"/>
    <w:uiPriority w:val="99"/>
    <w:semiHidden/>
    <w:unhideWhenUsed/>
    <w:rsid w:val="001C7A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hyperlink" Target="https://dannorth.net/introducing-bdd/" TargetMode="External"/><Relationship Id="rId39" Type="http://schemas.openxmlformats.org/officeDocument/2006/relationships/image" Target="cid:8641c649-994c-41ff-81ed-3bec7a751e4d@mx.ds.fhnw.ch" TargetMode="External"/><Relationship Id="rId21" Type="http://schemas.microsoft.com/office/2016/09/relationships/commentsIds" Target="commentsIds.xml"/><Relationship Id="rId34" Type="http://schemas.openxmlformats.org/officeDocument/2006/relationships/hyperlink" Target="https://www.agilealliance.org/glossary/three-amigos/" TargetMode="External"/><Relationship Id="rId42" Type="http://schemas.openxmlformats.org/officeDocument/2006/relationships/image" Target="media/image12.png"/><Relationship Id="rId47" Type="http://schemas.openxmlformats.org/officeDocument/2006/relationships/hyperlink" Target="https://opensource.com/article/19/2/behavior-driven-development-tools%20" TargetMode="External"/><Relationship Id="rId50" Type="http://schemas.openxmlformats.org/officeDocument/2006/relationships/hyperlink" Target="https://cucumber.io/tools/cucumber-open/" TargetMode="External"/><Relationship Id="rId55" Type="http://schemas.openxmlformats.org/officeDocument/2006/relationships/hyperlink" Target="http://scenarioo.org/" TargetMode="External"/><Relationship Id="rId63" Type="http://schemas.openxmlformats.org/officeDocument/2006/relationships/image" Target="media/image22.e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annorth.net/introducing-bd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cid:5af55040-11a1-4c03-853d-165fa0f82e88@mx.ds.fhnw.ch" TargetMode="External"/><Relationship Id="rId37" Type="http://schemas.openxmlformats.org/officeDocument/2006/relationships/hyperlink" Target="https://cucumber.io/blog/bdd/example-mapping-introduction/" TargetMode="External"/><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hyperlink" Target="https://cucumber.io/docs/cucumber/reporting/" TargetMode="External"/><Relationship Id="rId58" Type="http://schemas.openxmlformats.org/officeDocument/2006/relationships/image" Target="media/image17.png"/><Relationship Id="rId66" Type="http://schemas.microsoft.com/office/2011/relationships/people" Target="peop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hyperlink" Target="https://dannorth.net/introducing-bdd/" TargetMode="External"/><Relationship Id="rId36" Type="http://schemas.openxmlformats.org/officeDocument/2006/relationships/hyperlink" Target="https://www.agilealliance.org/glossary/three-amigos/" TargetMode="External"/><Relationship Id="rId49" Type="http://schemas.openxmlformats.org/officeDocument/2006/relationships/hyperlink" Target="https://cucumber.io/" TargetMode="External"/><Relationship Id="rId57" Type="http://schemas.openxmlformats.org/officeDocument/2006/relationships/image" Target="media/image16.png"/><Relationship Id="rId61"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comments" Target="comments.xml"/><Relationship Id="rId31" Type="http://schemas.openxmlformats.org/officeDocument/2006/relationships/image" Target="media/image7.jpeg"/><Relationship Id="rId44" Type="http://schemas.openxmlformats.org/officeDocument/2006/relationships/image" Target="media/image14.png"/><Relationship Id="rId52" Type="http://schemas.openxmlformats.org/officeDocument/2006/relationships/hyperlink" Target="https://blog.testproject.io/2019/02/26/junit-5/" TargetMode="External"/><Relationship Id="rId60" Type="http://schemas.openxmlformats.org/officeDocument/2006/relationships/image" Target="media/image1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yperlink" Target="https://dannorth.net/introducing-bdd/" TargetMode="External"/><Relationship Id="rId30" Type="http://schemas.openxmlformats.org/officeDocument/2006/relationships/hyperlink" Target="https://dannorth.net/introducing-bdd/" TargetMode="External"/><Relationship Id="rId35" Type="http://schemas.openxmlformats.org/officeDocument/2006/relationships/hyperlink" Target="https://www.agilealliance.org/glossary/three-amigos/" TargetMode="External"/><Relationship Id="rId43" Type="http://schemas.openxmlformats.org/officeDocument/2006/relationships/image" Target="media/image13.png"/><Relationship Id="rId48" Type="http://schemas.openxmlformats.org/officeDocument/2006/relationships/hyperlink" Target="https://opensource.com/article/19/2/behavior-driven-development-tools%20-%20from%2028.2.19" TargetMode="External"/><Relationship Id="rId56" Type="http://schemas.openxmlformats.org/officeDocument/2006/relationships/hyperlink" Target="https://www.coveros.com/exploring-glue-code-with-cucumber-jvm/" TargetMode="External"/><Relationship Id="rId64" Type="http://schemas.openxmlformats.org/officeDocument/2006/relationships/image" Target="media/image23.wmf"/><Relationship Id="rId8" Type="http://schemas.openxmlformats.org/officeDocument/2006/relationships/webSettings" Target="webSettings.xml"/><Relationship Id="rId51" Type="http://schemas.openxmlformats.org/officeDocument/2006/relationships/hyperlink" Target="https://dzone.com/articles/10-best-open-source-test-automation-frameworks-for%20-%20viewed%207.7.20"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8.png"/><Relationship Id="rId38" Type="http://schemas.openxmlformats.org/officeDocument/2006/relationships/image" Target="media/image9.jpeg"/><Relationship Id="rId46" Type="http://schemas.openxmlformats.org/officeDocument/2006/relationships/hyperlink" Target="https://www.softwaretestinghelp.com/behavior-driven-development-bdd-tools/" TargetMode="External"/><Relationship Id="rId59" Type="http://schemas.openxmlformats.org/officeDocument/2006/relationships/image" Target="media/image18.png"/><Relationship Id="rId67" Type="http://schemas.openxmlformats.org/officeDocument/2006/relationships/theme" Target="theme/theme1.xml"/><Relationship Id="rId20" Type="http://schemas.microsoft.com/office/2011/relationships/commentsExtended" Target="commentsExtended.xml"/><Relationship Id="rId41" Type="http://schemas.openxmlformats.org/officeDocument/2006/relationships/image" Target="media/image11.png"/><Relationship Id="rId54" Type="http://schemas.openxmlformats.org/officeDocument/2006/relationships/hyperlink" Target="https://github.com/andreashosbach/cucumber-reporter" TargetMode="External"/><Relationship Id="rId62" Type="http://schemas.openxmlformats.org/officeDocument/2006/relationships/image" Target="media/image21.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23C8CA0F-6C2D-4379-B7E6-81461398A5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F5F7011-EF46-49C0-8A20-C3B2FF961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951</TotalTime>
  <Pages>72</Pages>
  <Words>15186</Words>
  <Characters>86566</Characters>
  <Application>Microsoft Office Word</Application>
  <DocSecurity>0</DocSecurity>
  <Lines>721</Lines>
  <Paragraphs>203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101549</CharactersWithSpaces>
  <SharedDoc>false</SharedDoc>
  <HLinks>
    <vt:vector size="150" baseType="variant">
      <vt:variant>
        <vt:i4>1114173</vt:i4>
      </vt:variant>
      <vt:variant>
        <vt:i4>176</vt:i4>
      </vt:variant>
      <vt:variant>
        <vt:i4>0</vt:i4>
      </vt:variant>
      <vt:variant>
        <vt:i4>5</vt:i4>
      </vt:variant>
      <vt:variant>
        <vt:lpwstr/>
      </vt:variant>
      <vt:variant>
        <vt:lpwstr>_Toc328405655</vt:lpwstr>
      </vt:variant>
      <vt:variant>
        <vt:i4>1114173</vt:i4>
      </vt:variant>
      <vt:variant>
        <vt:i4>170</vt:i4>
      </vt:variant>
      <vt:variant>
        <vt:i4>0</vt:i4>
      </vt:variant>
      <vt:variant>
        <vt:i4>5</vt:i4>
      </vt:variant>
      <vt:variant>
        <vt:lpwstr/>
      </vt:variant>
      <vt:variant>
        <vt:lpwstr>_Toc328405654</vt:lpwstr>
      </vt:variant>
      <vt:variant>
        <vt:i4>1179701</vt:i4>
      </vt:variant>
      <vt:variant>
        <vt:i4>155</vt:i4>
      </vt:variant>
      <vt:variant>
        <vt:i4>0</vt:i4>
      </vt:variant>
      <vt:variant>
        <vt:i4>5</vt:i4>
      </vt:variant>
      <vt:variant>
        <vt:lpwstr/>
      </vt:variant>
      <vt:variant>
        <vt:lpwstr>_Toc328462813</vt:lpwstr>
      </vt:variant>
      <vt:variant>
        <vt:i4>1769534</vt:i4>
      </vt:variant>
      <vt:variant>
        <vt:i4>128</vt:i4>
      </vt:variant>
      <vt:variant>
        <vt:i4>0</vt:i4>
      </vt:variant>
      <vt:variant>
        <vt:i4>5</vt:i4>
      </vt:variant>
      <vt:variant>
        <vt:lpwstr/>
      </vt:variant>
      <vt:variant>
        <vt:lpwstr>_Toc328463395</vt:lpwstr>
      </vt:variant>
      <vt:variant>
        <vt:i4>1769534</vt:i4>
      </vt:variant>
      <vt:variant>
        <vt:i4>122</vt:i4>
      </vt:variant>
      <vt:variant>
        <vt:i4>0</vt:i4>
      </vt:variant>
      <vt:variant>
        <vt:i4>5</vt:i4>
      </vt:variant>
      <vt:variant>
        <vt:lpwstr/>
      </vt:variant>
      <vt:variant>
        <vt:lpwstr>_Toc328463394</vt:lpwstr>
      </vt:variant>
      <vt:variant>
        <vt:i4>1769534</vt:i4>
      </vt:variant>
      <vt:variant>
        <vt:i4>116</vt:i4>
      </vt:variant>
      <vt:variant>
        <vt:i4>0</vt:i4>
      </vt:variant>
      <vt:variant>
        <vt:i4>5</vt:i4>
      </vt:variant>
      <vt:variant>
        <vt:lpwstr/>
      </vt:variant>
      <vt:variant>
        <vt:lpwstr>_Toc328463393</vt:lpwstr>
      </vt:variant>
      <vt:variant>
        <vt:i4>1769534</vt:i4>
      </vt:variant>
      <vt:variant>
        <vt:i4>110</vt:i4>
      </vt:variant>
      <vt:variant>
        <vt:i4>0</vt:i4>
      </vt:variant>
      <vt:variant>
        <vt:i4>5</vt:i4>
      </vt:variant>
      <vt:variant>
        <vt:lpwstr/>
      </vt:variant>
      <vt:variant>
        <vt:lpwstr>_Toc328463392</vt:lpwstr>
      </vt:variant>
      <vt:variant>
        <vt:i4>1769534</vt:i4>
      </vt:variant>
      <vt:variant>
        <vt:i4>104</vt:i4>
      </vt:variant>
      <vt:variant>
        <vt:i4>0</vt:i4>
      </vt:variant>
      <vt:variant>
        <vt:i4>5</vt:i4>
      </vt:variant>
      <vt:variant>
        <vt:lpwstr/>
      </vt:variant>
      <vt:variant>
        <vt:lpwstr>_Toc328463391</vt:lpwstr>
      </vt:variant>
      <vt:variant>
        <vt:i4>1769534</vt:i4>
      </vt:variant>
      <vt:variant>
        <vt:i4>98</vt:i4>
      </vt:variant>
      <vt:variant>
        <vt:i4>0</vt:i4>
      </vt:variant>
      <vt:variant>
        <vt:i4>5</vt:i4>
      </vt:variant>
      <vt:variant>
        <vt:lpwstr/>
      </vt:variant>
      <vt:variant>
        <vt:lpwstr>_Toc328463390</vt:lpwstr>
      </vt:variant>
      <vt:variant>
        <vt:i4>1703998</vt:i4>
      </vt:variant>
      <vt:variant>
        <vt:i4>92</vt:i4>
      </vt:variant>
      <vt:variant>
        <vt:i4>0</vt:i4>
      </vt:variant>
      <vt:variant>
        <vt:i4>5</vt:i4>
      </vt:variant>
      <vt:variant>
        <vt:lpwstr/>
      </vt:variant>
      <vt:variant>
        <vt:lpwstr>_Toc328463389</vt:lpwstr>
      </vt:variant>
      <vt:variant>
        <vt:i4>1703998</vt:i4>
      </vt:variant>
      <vt:variant>
        <vt:i4>86</vt:i4>
      </vt:variant>
      <vt:variant>
        <vt:i4>0</vt:i4>
      </vt:variant>
      <vt:variant>
        <vt:i4>5</vt:i4>
      </vt:variant>
      <vt:variant>
        <vt:lpwstr/>
      </vt:variant>
      <vt:variant>
        <vt:lpwstr>_Toc328463388</vt:lpwstr>
      </vt:variant>
      <vt:variant>
        <vt:i4>1703998</vt:i4>
      </vt:variant>
      <vt:variant>
        <vt:i4>80</vt:i4>
      </vt:variant>
      <vt:variant>
        <vt:i4>0</vt:i4>
      </vt:variant>
      <vt:variant>
        <vt:i4>5</vt:i4>
      </vt:variant>
      <vt:variant>
        <vt:lpwstr/>
      </vt:variant>
      <vt:variant>
        <vt:lpwstr>_Toc328463387</vt:lpwstr>
      </vt:variant>
      <vt:variant>
        <vt:i4>1703998</vt:i4>
      </vt:variant>
      <vt:variant>
        <vt:i4>74</vt:i4>
      </vt:variant>
      <vt:variant>
        <vt:i4>0</vt:i4>
      </vt:variant>
      <vt:variant>
        <vt:i4>5</vt:i4>
      </vt:variant>
      <vt:variant>
        <vt:lpwstr/>
      </vt:variant>
      <vt:variant>
        <vt:lpwstr>_Toc328463386</vt:lpwstr>
      </vt:variant>
      <vt:variant>
        <vt:i4>1703998</vt:i4>
      </vt:variant>
      <vt:variant>
        <vt:i4>68</vt:i4>
      </vt:variant>
      <vt:variant>
        <vt:i4>0</vt:i4>
      </vt:variant>
      <vt:variant>
        <vt:i4>5</vt:i4>
      </vt:variant>
      <vt:variant>
        <vt:lpwstr/>
      </vt:variant>
      <vt:variant>
        <vt:lpwstr>_Toc328463385</vt:lpwstr>
      </vt:variant>
      <vt:variant>
        <vt:i4>1703998</vt:i4>
      </vt:variant>
      <vt:variant>
        <vt:i4>62</vt:i4>
      </vt:variant>
      <vt:variant>
        <vt:i4>0</vt:i4>
      </vt:variant>
      <vt:variant>
        <vt:i4>5</vt:i4>
      </vt:variant>
      <vt:variant>
        <vt:lpwstr/>
      </vt:variant>
      <vt:variant>
        <vt:lpwstr>_Toc328463384</vt:lpwstr>
      </vt:variant>
      <vt:variant>
        <vt:i4>1703998</vt:i4>
      </vt:variant>
      <vt:variant>
        <vt:i4>56</vt:i4>
      </vt:variant>
      <vt:variant>
        <vt:i4>0</vt:i4>
      </vt:variant>
      <vt:variant>
        <vt:i4>5</vt:i4>
      </vt:variant>
      <vt:variant>
        <vt:lpwstr/>
      </vt:variant>
      <vt:variant>
        <vt:lpwstr>_Toc328463383</vt:lpwstr>
      </vt:variant>
      <vt:variant>
        <vt:i4>1703998</vt:i4>
      </vt:variant>
      <vt:variant>
        <vt:i4>50</vt:i4>
      </vt:variant>
      <vt:variant>
        <vt:i4>0</vt:i4>
      </vt:variant>
      <vt:variant>
        <vt:i4>5</vt:i4>
      </vt:variant>
      <vt:variant>
        <vt:lpwstr/>
      </vt:variant>
      <vt:variant>
        <vt:lpwstr>_Toc328463382</vt:lpwstr>
      </vt:variant>
      <vt:variant>
        <vt:i4>1703998</vt:i4>
      </vt:variant>
      <vt:variant>
        <vt:i4>44</vt:i4>
      </vt:variant>
      <vt:variant>
        <vt:i4>0</vt:i4>
      </vt:variant>
      <vt:variant>
        <vt:i4>5</vt:i4>
      </vt:variant>
      <vt:variant>
        <vt:lpwstr/>
      </vt:variant>
      <vt:variant>
        <vt:lpwstr>_Toc328463381</vt:lpwstr>
      </vt:variant>
      <vt:variant>
        <vt:i4>1703998</vt:i4>
      </vt:variant>
      <vt:variant>
        <vt:i4>38</vt:i4>
      </vt:variant>
      <vt:variant>
        <vt:i4>0</vt:i4>
      </vt:variant>
      <vt:variant>
        <vt:i4>5</vt:i4>
      </vt:variant>
      <vt:variant>
        <vt:lpwstr/>
      </vt:variant>
      <vt:variant>
        <vt:lpwstr>_Toc328463380</vt:lpwstr>
      </vt:variant>
      <vt:variant>
        <vt:i4>1376318</vt:i4>
      </vt:variant>
      <vt:variant>
        <vt:i4>32</vt:i4>
      </vt:variant>
      <vt:variant>
        <vt:i4>0</vt:i4>
      </vt:variant>
      <vt:variant>
        <vt:i4>5</vt:i4>
      </vt:variant>
      <vt:variant>
        <vt:lpwstr/>
      </vt:variant>
      <vt:variant>
        <vt:lpwstr>_Toc328463379</vt:lpwstr>
      </vt:variant>
      <vt:variant>
        <vt:i4>1376318</vt:i4>
      </vt:variant>
      <vt:variant>
        <vt:i4>26</vt:i4>
      </vt:variant>
      <vt:variant>
        <vt:i4>0</vt:i4>
      </vt:variant>
      <vt:variant>
        <vt:i4>5</vt:i4>
      </vt:variant>
      <vt:variant>
        <vt:lpwstr/>
      </vt:variant>
      <vt:variant>
        <vt:lpwstr>_Toc328463378</vt:lpwstr>
      </vt:variant>
      <vt:variant>
        <vt:i4>1376318</vt:i4>
      </vt:variant>
      <vt:variant>
        <vt:i4>20</vt:i4>
      </vt:variant>
      <vt:variant>
        <vt:i4>0</vt:i4>
      </vt:variant>
      <vt:variant>
        <vt:i4>5</vt:i4>
      </vt:variant>
      <vt:variant>
        <vt:lpwstr/>
      </vt:variant>
      <vt:variant>
        <vt:lpwstr>_Toc328463377</vt:lpwstr>
      </vt:variant>
      <vt:variant>
        <vt:i4>1376318</vt:i4>
      </vt:variant>
      <vt:variant>
        <vt:i4>14</vt:i4>
      </vt:variant>
      <vt:variant>
        <vt:i4>0</vt:i4>
      </vt:variant>
      <vt:variant>
        <vt:i4>5</vt:i4>
      </vt:variant>
      <vt:variant>
        <vt:lpwstr/>
      </vt:variant>
      <vt:variant>
        <vt:lpwstr>_Toc328463376</vt:lpwstr>
      </vt:variant>
      <vt:variant>
        <vt:i4>1376318</vt:i4>
      </vt:variant>
      <vt:variant>
        <vt:i4>8</vt:i4>
      </vt:variant>
      <vt:variant>
        <vt:i4>0</vt:i4>
      </vt:variant>
      <vt:variant>
        <vt:i4>5</vt:i4>
      </vt:variant>
      <vt:variant>
        <vt:lpwstr/>
      </vt:variant>
      <vt:variant>
        <vt:lpwstr>_Toc328463375</vt:lpwstr>
      </vt:variant>
      <vt:variant>
        <vt:i4>1376318</vt:i4>
      </vt:variant>
      <vt:variant>
        <vt:i4>2</vt:i4>
      </vt:variant>
      <vt:variant>
        <vt:i4>0</vt:i4>
      </vt:variant>
      <vt:variant>
        <vt:i4>5</vt:i4>
      </vt:variant>
      <vt:variant>
        <vt:lpwstr/>
      </vt:variant>
      <vt:variant>
        <vt:lpwstr>_Toc328463374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creator>Balsiger Sophie</dc:creator>
  <cp:lastModifiedBy>Leuenberger Sabrina (s)</cp:lastModifiedBy>
  <cp:revision>69</cp:revision>
  <cp:lastPrinted>2017-03-30T05:45:00Z</cp:lastPrinted>
  <dcterms:created xsi:type="dcterms:W3CDTF">2020-07-02T13:16:00Z</dcterms:created>
  <dcterms:modified xsi:type="dcterms:W3CDTF">2020-07-07T16:03:00Z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