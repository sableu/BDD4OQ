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Default="00DC2A04" w:rsidP="00DC2A04">
      <w:pPr>
        <w:rPr>
          <w:lang w:val="en-GB"/>
        </w:rPr>
      </w:pPr>
      <w:bookmarkStart w:id="0" w:name="_Hlk37946264"/>
      <w:bookmarkEnd w:id="0"/>
    </w:p>
    <w:p w14:paraId="1E0AF0C1" w14:textId="77777777" w:rsidR="00AF0D23" w:rsidRPr="00DF0033" w:rsidRDefault="00AF0D23" w:rsidP="00DC2A04">
      <w:pPr>
        <w:rPr>
          <w:lang w:val="en-GB"/>
        </w:rPr>
      </w:pPr>
    </w:p>
    <w:p w14:paraId="0C04E470" w14:textId="77777777" w:rsidR="00DC2A04" w:rsidRPr="00DF0033" w:rsidRDefault="00DC2A04" w:rsidP="00DC2A04">
      <w:pPr>
        <w:rPr>
          <w:lang w:val="en-GB"/>
        </w:rPr>
      </w:pPr>
    </w:p>
    <w:p w14:paraId="32BC60F3" w14:textId="77777777" w:rsidR="00DC2A04" w:rsidRPr="00DF0033" w:rsidRDefault="00DC2A04" w:rsidP="00DC2A04">
      <w:pPr>
        <w:rPr>
          <w:lang w:val="en-GB"/>
        </w:rPr>
      </w:pPr>
    </w:p>
    <w:p w14:paraId="7FE00FF5" w14:textId="77777777" w:rsidR="00DC2A04" w:rsidRPr="00DF0033" w:rsidRDefault="00DC2A04" w:rsidP="00DC2A04">
      <w:pPr>
        <w:rPr>
          <w:lang w:val="en-GB"/>
        </w:rPr>
      </w:pPr>
    </w:p>
    <w:p w14:paraId="51D1275C" w14:textId="77777777" w:rsidR="00DC2A04" w:rsidRPr="00DF0033" w:rsidRDefault="00DC2A04" w:rsidP="00DC2A04">
      <w:pPr>
        <w:rPr>
          <w:lang w:val="en-GB"/>
        </w:rPr>
      </w:pPr>
    </w:p>
    <w:p w14:paraId="5FDFC9EA" w14:textId="77777777" w:rsidR="00DC2A04" w:rsidRPr="00DF0033" w:rsidRDefault="00DC2A04" w:rsidP="00DC2A04">
      <w:pPr>
        <w:rPr>
          <w:lang w:val="en-GB"/>
        </w:rPr>
      </w:pPr>
    </w:p>
    <w:p w14:paraId="2751F984" w14:textId="77777777" w:rsidR="00DC2A04" w:rsidRPr="00DF0033" w:rsidRDefault="00DC2A04" w:rsidP="00DC2A04">
      <w:pPr>
        <w:rPr>
          <w:lang w:val="en-GB"/>
        </w:rPr>
      </w:pPr>
    </w:p>
    <w:p w14:paraId="0EDDF8D3" w14:textId="77777777" w:rsidR="00DC2A04" w:rsidRPr="00DF0033" w:rsidRDefault="00DC2A04" w:rsidP="00DC2A04">
      <w:pPr>
        <w:rPr>
          <w:lang w:val="en-GB"/>
        </w:rPr>
      </w:pPr>
    </w:p>
    <w:p w14:paraId="749F6F25" w14:textId="77777777" w:rsidR="00DC2A04" w:rsidRPr="00DF0033" w:rsidRDefault="00DC2A04" w:rsidP="00DC2A04">
      <w:pPr>
        <w:rPr>
          <w:lang w:val="en-GB"/>
        </w:rPr>
      </w:pPr>
    </w:p>
    <w:p w14:paraId="2377DCFF" w14:textId="77777777" w:rsidR="00044EC3" w:rsidRPr="00DF0033" w:rsidRDefault="00D0693C" w:rsidP="00DC2A04">
      <w:pPr>
        <w:rPr>
          <w:b/>
          <w:sz w:val="40"/>
          <w:szCs w:val="40"/>
          <w:lang w:val="en-GB"/>
        </w:rPr>
      </w:pPr>
      <w:r w:rsidRPr="00D0693C">
        <w:rPr>
          <w:b/>
          <w:sz w:val="40"/>
          <w:szCs w:val="40"/>
          <w:lang w:val="en-GB"/>
        </w:rPr>
        <w:t>BDD - A Practicable Approach for Computerised System Validation?</w:t>
      </w:r>
    </w:p>
    <w:p w14:paraId="4865F488" w14:textId="77777777" w:rsidR="008B3282" w:rsidRPr="00DF0033" w:rsidRDefault="008B3282" w:rsidP="00DC2A04">
      <w:pPr>
        <w:rPr>
          <w:lang w:val="en-GB"/>
        </w:rPr>
      </w:pPr>
    </w:p>
    <w:p w14:paraId="0A62F3B4" w14:textId="77777777" w:rsidR="00DC2A04" w:rsidRPr="00DF0033" w:rsidRDefault="00DC2A04" w:rsidP="00DC2A04">
      <w:pPr>
        <w:rPr>
          <w:lang w:val="en-GB"/>
        </w:rPr>
      </w:pPr>
    </w:p>
    <w:p w14:paraId="112C0241" w14:textId="77777777" w:rsidR="008B3282" w:rsidRPr="00DF0033" w:rsidRDefault="008B3282" w:rsidP="00DC2A04">
      <w:pPr>
        <w:rPr>
          <w:lang w:val="en-GB"/>
        </w:rPr>
      </w:pPr>
    </w:p>
    <w:p w14:paraId="605F447D" w14:textId="77777777" w:rsidR="00DC2A04" w:rsidRPr="00DF0033" w:rsidRDefault="00DC2A04" w:rsidP="00DC2A04">
      <w:pPr>
        <w:rPr>
          <w:lang w:val="en-GB"/>
        </w:rPr>
      </w:pPr>
    </w:p>
    <w:p w14:paraId="41D35730" w14:textId="77777777" w:rsidR="00DC2A04" w:rsidRPr="00DF0033" w:rsidRDefault="00DC2A04" w:rsidP="00DC2A04">
      <w:pPr>
        <w:rPr>
          <w:lang w:val="en-GB"/>
        </w:rPr>
      </w:pPr>
    </w:p>
    <w:p w14:paraId="63C495DE" w14:textId="77777777" w:rsidR="00DC2A04" w:rsidRPr="00DF0033" w:rsidRDefault="00237ADF" w:rsidP="001F284A">
      <w:pPr>
        <w:jc w:val="left"/>
        <w:rPr>
          <w:lang w:val="en-GB"/>
        </w:rPr>
      </w:pPr>
      <w:r>
        <w:rPr>
          <w:b/>
          <w:sz w:val="32"/>
          <w:szCs w:val="32"/>
          <w:lang w:val="en-GB"/>
        </w:rPr>
        <w:t xml:space="preserve">Bachelor </w:t>
      </w:r>
      <w:r w:rsidR="00D0693C">
        <w:rPr>
          <w:b/>
          <w:sz w:val="32"/>
          <w:szCs w:val="32"/>
          <w:lang w:val="en-GB"/>
        </w:rPr>
        <w:t>T</w:t>
      </w:r>
      <w:r w:rsidR="00137964" w:rsidRPr="00DF0033">
        <w:rPr>
          <w:b/>
          <w:sz w:val="32"/>
          <w:szCs w:val="32"/>
          <w:lang w:val="en-GB"/>
        </w:rPr>
        <w:t>hesis</w:t>
      </w:r>
      <w:r w:rsidR="006A14F5" w:rsidRPr="00DF0033">
        <w:rPr>
          <w:b/>
          <w:sz w:val="32"/>
          <w:szCs w:val="32"/>
          <w:lang w:val="en-GB"/>
        </w:rPr>
        <w:t xml:space="preserve"> </w:t>
      </w:r>
      <w:r w:rsidR="00DC2A04" w:rsidRPr="00DF0033">
        <w:rPr>
          <w:b/>
          <w:sz w:val="32"/>
          <w:szCs w:val="32"/>
          <w:lang w:val="en-GB"/>
        </w:rPr>
        <w:t>20</w:t>
      </w:r>
      <w:r w:rsidR="00D0693C">
        <w:rPr>
          <w:b/>
          <w:sz w:val="32"/>
          <w:szCs w:val="32"/>
          <w:lang w:val="en-GB"/>
        </w:rPr>
        <w:t>20</w:t>
      </w:r>
      <w:r w:rsidR="00DC2A04" w:rsidRPr="00DF0033">
        <w:rPr>
          <w:b/>
          <w:sz w:val="32"/>
          <w:szCs w:val="32"/>
          <w:lang w:val="en-GB"/>
        </w:rPr>
        <w:br/>
      </w:r>
    </w:p>
    <w:p w14:paraId="07B63FCA" w14:textId="77777777" w:rsidR="00DC2A04" w:rsidRPr="00DF0033" w:rsidRDefault="006A14F5" w:rsidP="00D0693C">
      <w:pPr>
        <w:tabs>
          <w:tab w:val="clear" w:pos="851"/>
          <w:tab w:val="left" w:pos="2835"/>
        </w:tabs>
        <w:jc w:val="left"/>
        <w:rPr>
          <w:sz w:val="28"/>
          <w:szCs w:val="28"/>
          <w:lang w:val="en-GB"/>
        </w:rPr>
      </w:pPr>
      <w:r w:rsidRPr="00DF0033">
        <w:rPr>
          <w:sz w:val="28"/>
          <w:szCs w:val="28"/>
          <w:lang w:val="en-GB"/>
        </w:rPr>
        <w:t>Client</w:t>
      </w:r>
      <w:r w:rsidR="00DC2A04" w:rsidRPr="00DF0033">
        <w:rPr>
          <w:sz w:val="28"/>
          <w:szCs w:val="28"/>
          <w:lang w:val="en-GB"/>
        </w:rPr>
        <w:t>:</w:t>
      </w:r>
      <w:r w:rsidR="00DC2A04" w:rsidRPr="00DF0033">
        <w:rPr>
          <w:sz w:val="28"/>
          <w:szCs w:val="28"/>
          <w:lang w:val="en-GB"/>
        </w:rPr>
        <w:tab/>
      </w:r>
      <w:proofErr w:type="spellStart"/>
      <w:r w:rsidR="00D0693C">
        <w:rPr>
          <w:sz w:val="28"/>
          <w:szCs w:val="28"/>
          <w:lang w:val="en-GB"/>
        </w:rPr>
        <w:t>wega</w:t>
      </w:r>
      <w:proofErr w:type="spellEnd"/>
      <w:r w:rsidR="00D0693C">
        <w:rPr>
          <w:sz w:val="28"/>
          <w:szCs w:val="28"/>
          <w:lang w:val="en-GB"/>
        </w:rPr>
        <w:t xml:space="preserve"> </w:t>
      </w:r>
      <w:proofErr w:type="spellStart"/>
      <w:r w:rsidR="00D0693C">
        <w:rPr>
          <w:sz w:val="28"/>
          <w:szCs w:val="28"/>
          <w:lang w:val="en-GB"/>
        </w:rPr>
        <w:t>Informatik</w:t>
      </w:r>
      <w:proofErr w:type="spellEnd"/>
      <w:r w:rsidR="00D0693C">
        <w:rPr>
          <w:sz w:val="28"/>
          <w:szCs w:val="28"/>
          <w:lang w:val="en-GB"/>
        </w:rPr>
        <w:t xml:space="preserve"> AG</w:t>
      </w:r>
      <w:r w:rsidR="00DC2A04" w:rsidRPr="00DF0033">
        <w:rPr>
          <w:sz w:val="28"/>
          <w:szCs w:val="28"/>
          <w:lang w:val="en-GB"/>
        </w:rPr>
        <w:br/>
      </w:r>
      <w:r w:rsidRPr="00DF0033">
        <w:rPr>
          <w:sz w:val="28"/>
          <w:szCs w:val="28"/>
          <w:lang w:val="en-GB"/>
        </w:rPr>
        <w:t>Author</w:t>
      </w:r>
      <w:r w:rsidR="00DC2A04" w:rsidRPr="00DF0033">
        <w:rPr>
          <w:sz w:val="28"/>
          <w:szCs w:val="28"/>
          <w:lang w:val="en-GB"/>
        </w:rPr>
        <w:t xml:space="preserve">: </w:t>
      </w:r>
      <w:r w:rsidR="00DC2A04" w:rsidRPr="00DF0033">
        <w:rPr>
          <w:sz w:val="28"/>
          <w:szCs w:val="28"/>
          <w:lang w:val="en-GB"/>
        </w:rPr>
        <w:tab/>
      </w:r>
      <w:r w:rsidR="00D0693C">
        <w:rPr>
          <w:sz w:val="28"/>
          <w:szCs w:val="28"/>
          <w:lang w:val="en-GB"/>
        </w:rPr>
        <w:t>Sabrina Leuenberger</w:t>
      </w:r>
      <w:r w:rsidR="00DC2A04" w:rsidRPr="00DF0033">
        <w:rPr>
          <w:sz w:val="28"/>
          <w:szCs w:val="28"/>
          <w:lang w:val="en-GB"/>
        </w:rPr>
        <w:br/>
      </w:r>
      <w:r w:rsidRPr="00DF0033">
        <w:rPr>
          <w:sz w:val="28"/>
          <w:szCs w:val="28"/>
          <w:lang w:val="en-GB"/>
        </w:rPr>
        <w:t>Lecturer</w:t>
      </w:r>
      <w:r w:rsidR="00DC2A04" w:rsidRPr="00DF0033">
        <w:rPr>
          <w:sz w:val="28"/>
          <w:szCs w:val="28"/>
          <w:lang w:val="en-GB"/>
        </w:rPr>
        <w:t xml:space="preserve">: </w:t>
      </w:r>
      <w:r w:rsidR="00DC2A04" w:rsidRPr="00DF0033">
        <w:rPr>
          <w:sz w:val="28"/>
          <w:szCs w:val="28"/>
          <w:lang w:val="en-GB"/>
        </w:rPr>
        <w:tab/>
      </w:r>
      <w:r w:rsidR="00D0693C">
        <w:rPr>
          <w:sz w:val="28"/>
          <w:szCs w:val="28"/>
          <w:lang w:val="en-GB"/>
        </w:rPr>
        <w:t>Stephan Jüngling</w:t>
      </w:r>
      <w:r w:rsidR="00DC2A04" w:rsidRPr="00DF0033">
        <w:rPr>
          <w:sz w:val="28"/>
          <w:szCs w:val="28"/>
          <w:lang w:val="en-GB"/>
        </w:rPr>
        <w:br/>
      </w:r>
      <w:r w:rsidRPr="00DF0033">
        <w:rPr>
          <w:sz w:val="28"/>
          <w:szCs w:val="28"/>
          <w:lang w:val="en-GB"/>
        </w:rPr>
        <w:t>City</w:t>
      </w:r>
      <w:r w:rsidR="00DC2A04" w:rsidRPr="00DF0033">
        <w:rPr>
          <w:sz w:val="28"/>
          <w:szCs w:val="28"/>
          <w:lang w:val="en-GB"/>
        </w:rPr>
        <w:t>, Dat</w:t>
      </w:r>
      <w:r w:rsidRPr="00DF0033">
        <w:rPr>
          <w:sz w:val="28"/>
          <w:szCs w:val="28"/>
          <w:lang w:val="en-GB"/>
        </w:rPr>
        <w:t>e</w:t>
      </w:r>
      <w:r w:rsidR="00DC2A04" w:rsidRPr="00DF0033">
        <w:rPr>
          <w:sz w:val="28"/>
          <w:szCs w:val="28"/>
          <w:lang w:val="en-GB"/>
        </w:rPr>
        <w:t xml:space="preserve">: </w:t>
      </w:r>
      <w:r w:rsidR="00DC2A04" w:rsidRPr="00DF0033">
        <w:rPr>
          <w:sz w:val="28"/>
          <w:szCs w:val="28"/>
          <w:lang w:val="en-GB"/>
        </w:rPr>
        <w:tab/>
      </w:r>
      <w:r w:rsidR="00D0693C">
        <w:rPr>
          <w:sz w:val="28"/>
          <w:szCs w:val="28"/>
          <w:lang w:val="en-GB"/>
        </w:rPr>
        <w:t>Basel</w:t>
      </w:r>
      <w:r w:rsidR="00DC2A04" w:rsidRPr="00DF0033">
        <w:rPr>
          <w:sz w:val="28"/>
          <w:szCs w:val="28"/>
          <w:lang w:val="en-GB"/>
        </w:rPr>
        <w:t xml:space="preserve">, </w:t>
      </w:r>
      <w:r w:rsidR="00D0693C">
        <w:rPr>
          <w:sz w:val="28"/>
          <w:szCs w:val="28"/>
          <w:lang w:val="en-GB"/>
        </w:rPr>
        <w:t>23th of July 2020</w:t>
      </w:r>
    </w:p>
    <w:p w14:paraId="75B9EF90" w14:textId="77777777" w:rsidR="005500E7" w:rsidRPr="00DF0033" w:rsidRDefault="005500E7" w:rsidP="00F7330E">
      <w:pPr>
        <w:rPr>
          <w:lang w:val="en-GB"/>
        </w:rPr>
      </w:pPr>
    </w:p>
    <w:p w14:paraId="79285694" w14:textId="77777777" w:rsidR="005500E7" w:rsidRPr="00DF0033" w:rsidRDefault="005500E7" w:rsidP="005500E7">
      <w:pPr>
        <w:rPr>
          <w:lang w:val="en-GB"/>
        </w:rPr>
        <w:sectPr w:rsidR="005500E7" w:rsidRPr="00DF0033"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DF0033" w:rsidRDefault="00696A18" w:rsidP="00696A18">
      <w:pPr>
        <w:rPr>
          <w:lang w:val="en-GB" w:eastAsia="de-DE"/>
        </w:rPr>
      </w:pPr>
    </w:p>
    <w:p w14:paraId="404FAC2C" w14:textId="77777777" w:rsidR="00696A18" w:rsidRPr="00DF0033" w:rsidRDefault="00696A18" w:rsidP="00696A18">
      <w:pPr>
        <w:rPr>
          <w:lang w:val="en-GB" w:eastAsia="de-DE"/>
        </w:rPr>
      </w:pPr>
    </w:p>
    <w:p w14:paraId="4B8CDD1D" w14:textId="77777777" w:rsidR="00696A18" w:rsidRPr="00DF0033" w:rsidRDefault="00696A18" w:rsidP="00696A18">
      <w:pPr>
        <w:rPr>
          <w:lang w:val="en-GB" w:eastAsia="de-DE"/>
        </w:rPr>
      </w:pPr>
    </w:p>
    <w:p w14:paraId="760B8629" w14:textId="77777777" w:rsidR="00696A18" w:rsidRPr="00DF0033" w:rsidRDefault="00696A18" w:rsidP="00696A18">
      <w:pPr>
        <w:rPr>
          <w:lang w:val="en-GB" w:eastAsia="de-DE"/>
        </w:rPr>
      </w:pPr>
    </w:p>
    <w:p w14:paraId="3326D0ED" w14:textId="77777777" w:rsidR="00507598" w:rsidRPr="00DF0033" w:rsidRDefault="00507598" w:rsidP="00696A18">
      <w:pPr>
        <w:rPr>
          <w:lang w:val="en-GB" w:eastAsia="de-DE"/>
        </w:rPr>
      </w:pPr>
    </w:p>
    <w:p w14:paraId="7329DBA7" w14:textId="77777777" w:rsidR="00D34E78" w:rsidRPr="00DF0033"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490511" w14:paraId="458AAD62" w14:textId="77777777" w:rsidTr="00DB738A">
        <w:tc>
          <w:tcPr>
            <w:tcW w:w="4889" w:type="dxa"/>
            <w:shd w:val="clear" w:color="auto" w:fill="auto"/>
          </w:tcPr>
          <w:p w14:paraId="27DC816B" w14:textId="77777777" w:rsidR="00507598" w:rsidRPr="00DF0033" w:rsidRDefault="003C2181" w:rsidP="00F613E7">
            <w:pPr>
              <w:tabs>
                <w:tab w:val="left" w:pos="567"/>
              </w:tabs>
              <w:spacing w:after="0"/>
              <w:rPr>
                <w:b/>
                <w:lang w:val="en-GB" w:eastAsia="de-DE"/>
              </w:rPr>
            </w:pPr>
            <w:r>
              <w:rPr>
                <w:b/>
                <w:lang w:val="en-GB" w:eastAsia="de-DE"/>
              </w:rPr>
              <w:t>BDD – A Practicable Approach for Computerised System Validation?</w:t>
            </w:r>
          </w:p>
          <w:p w14:paraId="515DA123" w14:textId="77777777" w:rsidR="00507598" w:rsidRPr="00DF0033" w:rsidRDefault="00507598" w:rsidP="003C2181">
            <w:pPr>
              <w:tabs>
                <w:tab w:val="left" w:pos="567"/>
              </w:tabs>
              <w:rPr>
                <w:b/>
                <w:lang w:val="en-GB" w:eastAsia="de-DE"/>
              </w:rPr>
            </w:pPr>
          </w:p>
        </w:tc>
        <w:tc>
          <w:tcPr>
            <w:tcW w:w="4889" w:type="dxa"/>
            <w:shd w:val="clear" w:color="auto" w:fill="auto"/>
          </w:tcPr>
          <w:p w14:paraId="0FFBAF8F" w14:textId="77777777" w:rsidR="00D34E78" w:rsidRPr="00DF0033" w:rsidRDefault="00D34E78" w:rsidP="00F613E7">
            <w:pPr>
              <w:tabs>
                <w:tab w:val="left" w:pos="567"/>
              </w:tabs>
              <w:jc w:val="left"/>
              <w:rPr>
                <w:b/>
                <w:lang w:val="en-GB" w:eastAsia="de-DE"/>
              </w:rPr>
            </w:pPr>
          </w:p>
        </w:tc>
      </w:tr>
      <w:tr w:rsidR="00DB738A" w:rsidRPr="00DF0033" w14:paraId="2AA976BF" w14:textId="77777777" w:rsidTr="00DB738A">
        <w:tc>
          <w:tcPr>
            <w:tcW w:w="4889" w:type="dxa"/>
            <w:shd w:val="clear" w:color="auto" w:fill="auto"/>
          </w:tcPr>
          <w:p w14:paraId="742A576C" w14:textId="77777777" w:rsidR="00DB738A" w:rsidRPr="00DF0033" w:rsidRDefault="00DB738A" w:rsidP="00CF01DA">
            <w:pPr>
              <w:tabs>
                <w:tab w:val="left" w:pos="567"/>
              </w:tabs>
              <w:spacing w:after="0"/>
              <w:jc w:val="left"/>
              <w:rPr>
                <w:b/>
                <w:lang w:val="en-GB" w:eastAsia="de-DE"/>
              </w:rPr>
            </w:pPr>
            <w:r w:rsidRPr="00DF0033">
              <w:rPr>
                <w:b/>
                <w:lang w:val="en-GB" w:eastAsia="de-DE"/>
              </w:rPr>
              <w:t>Aut</w:t>
            </w:r>
            <w:r w:rsidR="000877DD" w:rsidRPr="00DF0033">
              <w:rPr>
                <w:b/>
                <w:lang w:val="en-GB" w:eastAsia="de-DE"/>
              </w:rPr>
              <w:t>h</w:t>
            </w:r>
            <w:r w:rsidRPr="00DF0033">
              <w:rPr>
                <w:b/>
                <w:lang w:val="en-GB" w:eastAsia="de-DE"/>
              </w:rPr>
              <w:t>or</w:t>
            </w:r>
          </w:p>
        </w:tc>
        <w:tc>
          <w:tcPr>
            <w:tcW w:w="4889" w:type="dxa"/>
            <w:shd w:val="clear" w:color="auto" w:fill="auto"/>
          </w:tcPr>
          <w:p w14:paraId="1768CDBD" w14:textId="77777777" w:rsidR="00DB738A" w:rsidRPr="00DF0033" w:rsidRDefault="00DB738A" w:rsidP="00CF01DA">
            <w:pPr>
              <w:tabs>
                <w:tab w:val="left" w:pos="567"/>
              </w:tabs>
              <w:spacing w:after="0"/>
              <w:jc w:val="left"/>
              <w:rPr>
                <w:b/>
                <w:lang w:val="en-GB" w:eastAsia="de-DE"/>
              </w:rPr>
            </w:pPr>
          </w:p>
        </w:tc>
      </w:tr>
      <w:tr w:rsidR="00D34E78" w:rsidRPr="006C29B5" w14:paraId="1345F894" w14:textId="77777777" w:rsidTr="00DB738A">
        <w:tc>
          <w:tcPr>
            <w:tcW w:w="4889" w:type="dxa"/>
            <w:shd w:val="clear" w:color="auto" w:fill="auto"/>
          </w:tcPr>
          <w:p w14:paraId="423D41DF" w14:textId="77777777" w:rsidR="00D34E78" w:rsidRPr="006C29B5" w:rsidRDefault="006C29B5" w:rsidP="006C29B5">
            <w:pPr>
              <w:tabs>
                <w:tab w:val="left" w:pos="567"/>
              </w:tabs>
              <w:jc w:val="left"/>
              <w:rPr>
                <w:b/>
                <w:lang w:eastAsia="de-DE"/>
              </w:rPr>
            </w:pPr>
            <w:r w:rsidRPr="006C29B5">
              <w:rPr>
                <w:lang w:eastAsia="de-DE"/>
              </w:rPr>
              <w:t>Sabrina Leuenberger</w:t>
            </w:r>
            <w:r w:rsidR="00D34E78" w:rsidRPr="006C29B5">
              <w:rPr>
                <w:lang w:eastAsia="de-DE"/>
              </w:rPr>
              <w:br/>
            </w:r>
            <w:proofErr w:type="spellStart"/>
            <w:r w:rsidRPr="006C29B5">
              <w:rPr>
                <w:lang w:eastAsia="de-DE"/>
              </w:rPr>
              <w:t>Merlachfeld</w:t>
            </w:r>
            <w:proofErr w:type="spellEnd"/>
            <w:r w:rsidRPr="006C29B5">
              <w:rPr>
                <w:lang w:eastAsia="de-DE"/>
              </w:rPr>
              <w:t xml:space="preserve"> 54</w:t>
            </w:r>
            <w:r w:rsidR="00D34E78" w:rsidRPr="006C29B5">
              <w:rPr>
                <w:lang w:eastAsia="de-DE"/>
              </w:rPr>
              <w:br/>
            </w:r>
            <w:r w:rsidRPr="006C29B5">
              <w:rPr>
                <w:lang w:eastAsia="de-DE"/>
              </w:rPr>
              <w:t>3280 Murten</w:t>
            </w:r>
            <w:r w:rsidR="00D34E78" w:rsidRPr="006C29B5">
              <w:rPr>
                <w:lang w:eastAsia="de-DE"/>
              </w:rPr>
              <w:br/>
            </w:r>
            <w:r>
              <w:rPr>
                <w:lang w:eastAsia="de-DE"/>
              </w:rPr>
              <w:t>+41 (0)78 935 19 99</w:t>
            </w:r>
            <w:r w:rsidR="00D34E78" w:rsidRPr="006C29B5">
              <w:rPr>
                <w:lang w:eastAsia="de-DE"/>
              </w:rPr>
              <w:br/>
            </w:r>
            <w:r>
              <w:rPr>
                <w:lang w:eastAsia="de-DE"/>
              </w:rPr>
              <w:t>saleuenberger</w:t>
            </w:r>
            <w:r w:rsidR="00650A6D">
              <w:rPr>
                <w:lang w:eastAsia="de-DE"/>
              </w:rPr>
              <w:t>@gmx.ch</w:t>
            </w:r>
          </w:p>
        </w:tc>
        <w:tc>
          <w:tcPr>
            <w:tcW w:w="4889" w:type="dxa"/>
            <w:shd w:val="clear" w:color="auto" w:fill="auto"/>
          </w:tcPr>
          <w:p w14:paraId="4314E29A" w14:textId="77777777" w:rsidR="00D34E78" w:rsidRPr="006C29B5" w:rsidRDefault="00D34E78" w:rsidP="00F613E7">
            <w:pPr>
              <w:tabs>
                <w:tab w:val="left" w:pos="567"/>
              </w:tabs>
              <w:jc w:val="left"/>
              <w:rPr>
                <w:b/>
                <w:lang w:eastAsia="de-DE"/>
              </w:rPr>
            </w:pPr>
          </w:p>
        </w:tc>
      </w:tr>
      <w:tr w:rsidR="00DB738A" w:rsidRPr="00DF0033" w14:paraId="25C7D184" w14:textId="77777777" w:rsidTr="00DB738A">
        <w:tc>
          <w:tcPr>
            <w:tcW w:w="4889" w:type="dxa"/>
            <w:shd w:val="clear" w:color="auto" w:fill="auto"/>
          </w:tcPr>
          <w:p w14:paraId="7E5DF5F1" w14:textId="77777777" w:rsidR="00DB738A" w:rsidRPr="00DF0033" w:rsidRDefault="000877DD" w:rsidP="00CF01DA">
            <w:pPr>
              <w:tabs>
                <w:tab w:val="left" w:pos="567"/>
              </w:tabs>
              <w:spacing w:after="0"/>
              <w:jc w:val="left"/>
              <w:rPr>
                <w:b/>
                <w:lang w:val="en-GB" w:eastAsia="de-DE"/>
              </w:rPr>
            </w:pPr>
            <w:r w:rsidRPr="00DF0033">
              <w:rPr>
                <w:b/>
                <w:lang w:val="en-GB" w:eastAsia="de-DE"/>
              </w:rPr>
              <w:t>Lecturer</w:t>
            </w:r>
          </w:p>
        </w:tc>
        <w:tc>
          <w:tcPr>
            <w:tcW w:w="4889" w:type="dxa"/>
            <w:shd w:val="clear" w:color="auto" w:fill="auto"/>
          </w:tcPr>
          <w:p w14:paraId="75B116E2" w14:textId="77777777" w:rsidR="00DB738A" w:rsidRPr="00DF0033" w:rsidRDefault="00DB738A" w:rsidP="00DB738A">
            <w:pPr>
              <w:tabs>
                <w:tab w:val="left" w:pos="567"/>
              </w:tabs>
              <w:spacing w:after="0" w:line="240" w:lineRule="auto"/>
              <w:jc w:val="left"/>
              <w:rPr>
                <w:b/>
                <w:lang w:val="en-GB" w:eastAsia="de-DE"/>
              </w:rPr>
            </w:pPr>
          </w:p>
        </w:tc>
      </w:tr>
      <w:tr w:rsidR="00D34E78" w:rsidRPr="00490511" w14:paraId="06D4C5F8" w14:textId="77777777" w:rsidTr="00DB738A">
        <w:tc>
          <w:tcPr>
            <w:tcW w:w="4889" w:type="dxa"/>
            <w:shd w:val="clear" w:color="auto" w:fill="auto"/>
          </w:tcPr>
          <w:p w14:paraId="7DBD80B4" w14:textId="77777777" w:rsidR="00D34E78" w:rsidRPr="00DF0033" w:rsidRDefault="00650A6D" w:rsidP="00650A6D">
            <w:pPr>
              <w:tabs>
                <w:tab w:val="left" w:pos="567"/>
              </w:tabs>
              <w:jc w:val="left"/>
              <w:rPr>
                <w:b/>
                <w:lang w:val="en-GB" w:eastAsia="de-DE"/>
              </w:rPr>
            </w:pPr>
            <w:r>
              <w:rPr>
                <w:lang w:val="en-GB" w:eastAsia="de-DE"/>
              </w:rPr>
              <w:t>Stephan Jüngling</w:t>
            </w:r>
            <w:r w:rsidR="00D34E78" w:rsidRPr="00DF0033">
              <w:rPr>
                <w:lang w:val="en-GB" w:eastAsia="de-DE"/>
              </w:rPr>
              <w:br/>
            </w:r>
            <w:r w:rsidR="000877DD" w:rsidRPr="00DF0033">
              <w:rPr>
                <w:lang w:val="en-GB" w:eastAsia="de-DE"/>
              </w:rPr>
              <w:t xml:space="preserve">University of Applied Sciences and Arts </w:t>
            </w:r>
            <w:r w:rsidR="00DF0033" w:rsidRPr="00DF0033">
              <w:rPr>
                <w:lang w:val="en-GB" w:eastAsia="de-DE"/>
              </w:rPr>
              <w:br/>
            </w:r>
            <w:proofErr w:type="spellStart"/>
            <w:r w:rsidR="00237ADF" w:rsidRPr="00DF0033">
              <w:rPr>
                <w:lang w:val="en-GB" w:eastAsia="de-DE"/>
              </w:rPr>
              <w:t>Northwestern</w:t>
            </w:r>
            <w:proofErr w:type="spellEnd"/>
            <w:r w:rsidR="000877DD" w:rsidRPr="00DF0033">
              <w:rPr>
                <w:lang w:val="en-GB" w:eastAsia="de-DE"/>
              </w:rPr>
              <w:t xml:space="preserve"> Switzerland</w:t>
            </w:r>
            <w:r w:rsidR="00D34E78" w:rsidRPr="00DF0033">
              <w:rPr>
                <w:lang w:val="en-GB" w:eastAsia="de-DE"/>
              </w:rPr>
              <w:t xml:space="preserve"> </w:t>
            </w:r>
            <w:r w:rsidR="00D34E78" w:rsidRPr="00DF0033">
              <w:rPr>
                <w:lang w:val="en-GB" w:eastAsia="de-DE"/>
              </w:rPr>
              <w:br/>
            </w:r>
            <w:r>
              <w:rPr>
                <w:lang w:val="en-GB" w:eastAsia="de-DE"/>
              </w:rPr>
              <w:t>stephan.juengling@fhnw.ch</w:t>
            </w:r>
          </w:p>
        </w:tc>
        <w:tc>
          <w:tcPr>
            <w:tcW w:w="4889" w:type="dxa"/>
            <w:shd w:val="clear" w:color="auto" w:fill="auto"/>
          </w:tcPr>
          <w:p w14:paraId="69FF6BBB" w14:textId="77777777" w:rsidR="00D34E78" w:rsidRPr="00DF0033" w:rsidRDefault="00D34E78" w:rsidP="00F613E7">
            <w:pPr>
              <w:tabs>
                <w:tab w:val="left" w:pos="567"/>
              </w:tabs>
              <w:jc w:val="left"/>
              <w:rPr>
                <w:b/>
                <w:lang w:val="en-GB" w:eastAsia="de-DE"/>
              </w:rPr>
            </w:pPr>
          </w:p>
        </w:tc>
      </w:tr>
      <w:tr w:rsidR="00DB738A" w:rsidRPr="00DF0033" w14:paraId="6F2FB8EE" w14:textId="77777777" w:rsidTr="00DB738A">
        <w:trPr>
          <w:trHeight w:val="313"/>
        </w:trPr>
        <w:tc>
          <w:tcPr>
            <w:tcW w:w="4889" w:type="dxa"/>
            <w:shd w:val="clear" w:color="auto" w:fill="auto"/>
          </w:tcPr>
          <w:p w14:paraId="2BBB7730" w14:textId="77777777" w:rsidR="00DB738A" w:rsidRPr="00DF0033" w:rsidRDefault="000877DD" w:rsidP="00CF01DA">
            <w:pPr>
              <w:tabs>
                <w:tab w:val="left" w:pos="567"/>
              </w:tabs>
              <w:spacing w:after="0"/>
              <w:jc w:val="left"/>
              <w:rPr>
                <w:b/>
                <w:lang w:val="en-GB" w:eastAsia="de-DE"/>
              </w:rPr>
            </w:pPr>
            <w:r w:rsidRPr="00DF0033">
              <w:rPr>
                <w:b/>
                <w:lang w:val="en-GB" w:eastAsia="de-DE"/>
              </w:rPr>
              <w:t>Client</w:t>
            </w:r>
          </w:p>
        </w:tc>
        <w:tc>
          <w:tcPr>
            <w:tcW w:w="4889" w:type="dxa"/>
            <w:shd w:val="clear" w:color="auto" w:fill="auto"/>
          </w:tcPr>
          <w:p w14:paraId="51D839D6" w14:textId="77777777" w:rsidR="00DB738A" w:rsidRPr="00DF0033" w:rsidRDefault="00DB738A" w:rsidP="00DB738A">
            <w:pPr>
              <w:tabs>
                <w:tab w:val="left" w:pos="567"/>
              </w:tabs>
              <w:spacing w:after="0" w:line="240" w:lineRule="auto"/>
              <w:jc w:val="left"/>
              <w:rPr>
                <w:b/>
                <w:lang w:val="en-GB" w:eastAsia="de-DE"/>
              </w:rPr>
            </w:pPr>
          </w:p>
        </w:tc>
      </w:tr>
      <w:tr w:rsidR="00D34E78" w:rsidRPr="00650A6D" w14:paraId="3E437848" w14:textId="77777777" w:rsidTr="00DB738A">
        <w:tc>
          <w:tcPr>
            <w:tcW w:w="4889" w:type="dxa"/>
            <w:shd w:val="clear" w:color="auto" w:fill="auto"/>
          </w:tcPr>
          <w:p w14:paraId="14D67BC6" w14:textId="77777777" w:rsidR="00650A6D" w:rsidRPr="00650A6D" w:rsidRDefault="00650A6D" w:rsidP="00650A6D">
            <w:pPr>
              <w:tabs>
                <w:tab w:val="left" w:pos="567"/>
              </w:tabs>
              <w:jc w:val="left"/>
              <w:rPr>
                <w:lang w:eastAsia="de-DE"/>
              </w:rPr>
            </w:pPr>
            <w:proofErr w:type="spellStart"/>
            <w:r w:rsidRPr="00650A6D">
              <w:rPr>
                <w:lang w:eastAsia="de-DE"/>
              </w:rPr>
              <w:t>wega</w:t>
            </w:r>
            <w:proofErr w:type="spellEnd"/>
            <w:r w:rsidRPr="00650A6D">
              <w:rPr>
                <w:lang w:eastAsia="de-DE"/>
              </w:rPr>
              <w:t xml:space="preserve"> Informatik AG</w:t>
            </w:r>
            <w:r w:rsidR="00D34E78" w:rsidRPr="00650A6D">
              <w:rPr>
                <w:lang w:eastAsia="de-DE"/>
              </w:rPr>
              <w:br/>
            </w:r>
            <w:r w:rsidRPr="00650A6D">
              <w:rPr>
                <w:lang w:eastAsia="de-DE"/>
              </w:rPr>
              <w:t>Mathias Fuchs und Evelyne Daniel</w:t>
            </w:r>
            <w:r w:rsidR="00D34E78" w:rsidRPr="00650A6D">
              <w:rPr>
                <w:lang w:eastAsia="de-DE"/>
              </w:rPr>
              <w:br/>
            </w:r>
            <w:r w:rsidRPr="00650A6D">
              <w:rPr>
                <w:lang w:eastAsia="de-DE"/>
              </w:rPr>
              <w:t>Aeschengraben 20</w:t>
            </w:r>
            <w:r w:rsidR="00D34E78" w:rsidRPr="00650A6D">
              <w:rPr>
                <w:lang w:eastAsia="de-DE"/>
              </w:rPr>
              <w:br/>
            </w:r>
            <w:r w:rsidRPr="00650A6D">
              <w:rPr>
                <w:lang w:eastAsia="de-DE"/>
              </w:rPr>
              <w:t>4051 Basel</w:t>
            </w:r>
            <w:r w:rsidR="00D34E78" w:rsidRPr="00650A6D">
              <w:rPr>
                <w:lang w:eastAsia="de-DE"/>
              </w:rPr>
              <w:br/>
            </w:r>
            <w:r w:rsidRPr="00650A6D">
              <w:rPr>
                <w:lang w:eastAsia="de-DE"/>
              </w:rPr>
              <w:t>+41 (0)61 270 87 87</w:t>
            </w:r>
            <w:r w:rsidR="00D34E78" w:rsidRPr="00650A6D">
              <w:rPr>
                <w:lang w:eastAsia="de-DE"/>
              </w:rPr>
              <w:br/>
            </w:r>
            <w:r>
              <w:rPr>
                <w:lang w:eastAsia="de-DE"/>
              </w:rPr>
              <w:t>info@wega-it.com</w:t>
            </w:r>
            <w:r w:rsidRPr="00650A6D">
              <w:rPr>
                <w:lang w:eastAsia="de-DE"/>
              </w:rPr>
              <w:br/>
              <w:t>www.wega-it.com</w:t>
            </w:r>
          </w:p>
        </w:tc>
        <w:tc>
          <w:tcPr>
            <w:tcW w:w="4889" w:type="dxa"/>
            <w:shd w:val="clear" w:color="auto" w:fill="auto"/>
          </w:tcPr>
          <w:p w14:paraId="03571168" w14:textId="77777777" w:rsidR="00D34E78" w:rsidRPr="00650A6D" w:rsidRDefault="00D34E78" w:rsidP="00F613E7">
            <w:pPr>
              <w:tabs>
                <w:tab w:val="left" w:pos="567"/>
              </w:tabs>
              <w:jc w:val="left"/>
              <w:rPr>
                <w:b/>
                <w:lang w:eastAsia="de-DE"/>
              </w:rPr>
            </w:pPr>
          </w:p>
        </w:tc>
      </w:tr>
      <w:tr w:rsidR="00507598" w:rsidRPr="00650A6D" w14:paraId="66331F8B" w14:textId="77777777" w:rsidTr="00DB738A">
        <w:tc>
          <w:tcPr>
            <w:tcW w:w="4889" w:type="dxa"/>
            <w:shd w:val="clear" w:color="auto" w:fill="auto"/>
          </w:tcPr>
          <w:p w14:paraId="3D6A3028" w14:textId="77777777" w:rsidR="00507598" w:rsidRPr="00650A6D" w:rsidRDefault="00507598" w:rsidP="00F613E7">
            <w:pPr>
              <w:tabs>
                <w:tab w:val="left" w:pos="567"/>
              </w:tabs>
              <w:jc w:val="left"/>
              <w:rPr>
                <w:b/>
                <w:lang w:eastAsia="de-DE"/>
              </w:rPr>
            </w:pPr>
          </w:p>
          <w:p w14:paraId="2DC64BBE" w14:textId="77777777" w:rsidR="00507598" w:rsidRPr="00DF0033" w:rsidRDefault="00650A6D" w:rsidP="00650A6D">
            <w:pPr>
              <w:tabs>
                <w:tab w:val="left" w:pos="567"/>
              </w:tabs>
              <w:jc w:val="left"/>
              <w:rPr>
                <w:lang w:val="en-GB" w:eastAsia="de-DE"/>
              </w:rPr>
            </w:pPr>
            <w:r>
              <w:rPr>
                <w:lang w:val="en-GB" w:eastAsia="de-DE"/>
              </w:rPr>
              <w:t>Basel</w:t>
            </w:r>
            <w:r w:rsidR="00507598" w:rsidRPr="00DF0033">
              <w:rPr>
                <w:lang w:val="en-GB" w:eastAsia="de-DE"/>
              </w:rPr>
              <w:t xml:space="preserve">, </w:t>
            </w:r>
            <w:r>
              <w:rPr>
                <w:lang w:val="en-GB" w:eastAsia="de-DE"/>
              </w:rPr>
              <w:t>July</w:t>
            </w:r>
            <w:r w:rsidR="00507598" w:rsidRPr="00DF0033">
              <w:rPr>
                <w:lang w:val="en-GB" w:eastAsia="de-DE"/>
              </w:rPr>
              <w:t xml:space="preserve"> 20</w:t>
            </w:r>
            <w:r>
              <w:rPr>
                <w:lang w:val="en-GB" w:eastAsia="de-DE"/>
              </w:rPr>
              <w:t>20</w:t>
            </w:r>
          </w:p>
        </w:tc>
        <w:tc>
          <w:tcPr>
            <w:tcW w:w="4889" w:type="dxa"/>
            <w:shd w:val="clear" w:color="auto" w:fill="auto"/>
          </w:tcPr>
          <w:p w14:paraId="2B54905E" w14:textId="77777777" w:rsidR="00507598" w:rsidRPr="00DF0033" w:rsidRDefault="00507598" w:rsidP="00F613E7">
            <w:pPr>
              <w:tabs>
                <w:tab w:val="left" w:pos="567"/>
              </w:tabs>
              <w:jc w:val="left"/>
              <w:rPr>
                <w:b/>
                <w:lang w:val="en-GB" w:eastAsia="de-DE"/>
              </w:rPr>
            </w:pPr>
          </w:p>
        </w:tc>
      </w:tr>
    </w:tbl>
    <w:p w14:paraId="524DF694" w14:textId="77777777" w:rsidR="00696A18" w:rsidRPr="00DF0033" w:rsidRDefault="00696A18" w:rsidP="00696A18">
      <w:pPr>
        <w:rPr>
          <w:lang w:val="en-GB" w:eastAsia="de-DE"/>
        </w:rPr>
        <w:sectPr w:rsidR="00696A18" w:rsidRPr="00DF0033"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36005" w:rsidRDefault="000877DD" w:rsidP="00D000CF">
      <w:pPr>
        <w:pStyle w:val="Heading1withoutnumbering"/>
        <w:rPr>
          <w:lang w:val="en-GB"/>
        </w:rPr>
      </w:pPr>
      <w:bookmarkStart w:id="1" w:name="_Toc44339628"/>
      <w:r w:rsidRPr="00A36005">
        <w:rPr>
          <w:lang w:val="en-GB"/>
        </w:rPr>
        <w:lastRenderedPageBreak/>
        <w:t xml:space="preserve">Declaration of </w:t>
      </w:r>
      <w:r w:rsidR="00406961" w:rsidRPr="00A36005">
        <w:rPr>
          <w:lang w:val="en-GB"/>
        </w:rPr>
        <w:t>Authenticity</w:t>
      </w:r>
      <w:bookmarkEnd w:id="1"/>
    </w:p>
    <w:p w14:paraId="649E7BBE" w14:textId="77777777" w:rsidR="00522501" w:rsidRPr="00A36005" w:rsidRDefault="00522501" w:rsidP="000877DD">
      <w:pPr>
        <w:rPr>
          <w:iCs/>
          <w:szCs w:val="22"/>
          <w:lang w:val="en-GB"/>
        </w:rPr>
      </w:pPr>
      <w:r w:rsidRPr="00A36005">
        <w:rPr>
          <w:iCs/>
          <w:szCs w:val="22"/>
          <w:lang w:val="en-GB"/>
        </w:rPr>
        <w:t xml:space="preserve">I the undersigned declare that </w:t>
      </w:r>
      <w:r w:rsidR="0023682D" w:rsidRPr="00A36005">
        <w:rPr>
          <w:iCs/>
          <w:szCs w:val="22"/>
          <w:lang w:val="en-GB"/>
        </w:rPr>
        <w:t xml:space="preserve">I have prepared </w:t>
      </w:r>
      <w:r w:rsidRPr="00A36005">
        <w:rPr>
          <w:iCs/>
          <w:szCs w:val="22"/>
          <w:lang w:val="en-GB"/>
        </w:rPr>
        <w:t xml:space="preserve">the present paper </w:t>
      </w:r>
      <w:r w:rsidR="0023682D" w:rsidRPr="00A36005">
        <w:rPr>
          <w:iCs/>
          <w:szCs w:val="22"/>
          <w:lang w:val="en-GB"/>
        </w:rPr>
        <w:t xml:space="preserve">independently and without the use of sources other than those indicated in the </w:t>
      </w:r>
      <w:r w:rsidR="00E36317" w:rsidRPr="00A36005">
        <w:rPr>
          <w:iCs/>
          <w:szCs w:val="22"/>
          <w:lang w:val="en-GB"/>
        </w:rPr>
        <w:t>reference list</w:t>
      </w:r>
      <w:r w:rsidR="0023682D" w:rsidRPr="00A36005">
        <w:rPr>
          <w:iCs/>
          <w:szCs w:val="22"/>
          <w:lang w:val="en-GB"/>
        </w:rPr>
        <w:t xml:space="preserve">. </w:t>
      </w:r>
    </w:p>
    <w:p w14:paraId="2EFE107A" w14:textId="77777777" w:rsidR="001F2777" w:rsidRPr="00A36005" w:rsidRDefault="00F37AFA" w:rsidP="000877DD">
      <w:pPr>
        <w:rPr>
          <w:rFonts w:cs="Arial"/>
          <w:color w:val="222222"/>
          <w:lang w:val="en"/>
        </w:rPr>
      </w:pPr>
      <w:r w:rsidRPr="00A36005">
        <w:rPr>
          <w:iCs/>
          <w:szCs w:val="22"/>
          <w:lang w:val="en-GB"/>
        </w:rPr>
        <w:t>All statements and information contained herein are listed and indicated a</w:t>
      </w:r>
      <w:r w:rsidR="001F2777" w:rsidRPr="00A36005">
        <w:rPr>
          <w:iCs/>
          <w:szCs w:val="22"/>
          <w:lang w:val="en-GB"/>
        </w:rPr>
        <w:t>s</w:t>
      </w:r>
      <w:r w:rsidR="001F2777" w:rsidRPr="00A36005">
        <w:rPr>
          <w:rFonts w:cs="Arial"/>
          <w:color w:val="222222"/>
          <w:lang w:val="en"/>
        </w:rPr>
        <w:t xml:space="preserve"> quotations and / or paraphrases.</w:t>
      </w:r>
    </w:p>
    <w:p w14:paraId="63CAD3BD" w14:textId="77777777" w:rsidR="001F2777" w:rsidRDefault="001F2777" w:rsidP="000877DD">
      <w:pPr>
        <w:rPr>
          <w:rFonts w:cs="Arial"/>
          <w:color w:val="222222"/>
          <w:lang w:val="en"/>
        </w:rPr>
      </w:pPr>
      <w:r w:rsidRPr="00A36005">
        <w:rPr>
          <w:rFonts w:cs="Arial"/>
          <w:color w:val="222222"/>
          <w:lang w:val="en"/>
        </w:rPr>
        <w:t xml:space="preserve">This Bachelor Thesis / Project Work / Student Research </w:t>
      </w:r>
      <w:r w:rsidR="00E20FE4" w:rsidRPr="00A36005">
        <w:rPr>
          <w:rFonts w:cs="Arial"/>
          <w:color w:val="222222"/>
          <w:lang w:val="en"/>
        </w:rPr>
        <w:t>has not been published to date. It has thus not been made available to other interested parties or examination boards.</w:t>
      </w:r>
    </w:p>
    <w:p w14:paraId="7729D512" w14:textId="77777777" w:rsidR="008F3205" w:rsidRPr="00DF0033" w:rsidRDefault="008F3205" w:rsidP="00F7330E">
      <w:pPr>
        <w:rPr>
          <w:lang w:val="en-GB"/>
        </w:rPr>
      </w:pPr>
    </w:p>
    <w:p w14:paraId="1AE00475" w14:textId="77777777" w:rsidR="00F7330E" w:rsidRPr="00DF0033" w:rsidRDefault="008F3205" w:rsidP="00F7330E">
      <w:pPr>
        <w:rPr>
          <w:lang w:val="en-GB"/>
        </w:rPr>
      </w:pPr>
      <w:r w:rsidRPr="00DF0033">
        <w:rPr>
          <w:lang w:val="en-GB"/>
        </w:rPr>
        <w:t>City</w:t>
      </w:r>
      <w:r w:rsidR="00F7330E" w:rsidRPr="00DF0033">
        <w:rPr>
          <w:lang w:val="en-GB"/>
        </w:rPr>
        <w:t>, Dat</w:t>
      </w:r>
      <w:r w:rsidRPr="00DF0033">
        <w:rPr>
          <w:lang w:val="en-GB"/>
        </w:rPr>
        <w:t>e</w:t>
      </w:r>
    </w:p>
    <w:p w14:paraId="1F17CC28" w14:textId="77777777" w:rsidR="003B046B" w:rsidRPr="00DF0033" w:rsidRDefault="003B046B" w:rsidP="00F7330E">
      <w:pPr>
        <w:rPr>
          <w:lang w:val="en-GB"/>
        </w:rPr>
      </w:pPr>
    </w:p>
    <w:p w14:paraId="6EFFD13A" w14:textId="77777777" w:rsidR="00BE0D08" w:rsidRPr="00DF0033" w:rsidRDefault="008F3205" w:rsidP="00F7330E">
      <w:pPr>
        <w:rPr>
          <w:lang w:val="en-GB"/>
        </w:rPr>
      </w:pPr>
      <w:r w:rsidRPr="00DF0033">
        <w:rPr>
          <w:lang w:val="en-GB"/>
        </w:rPr>
        <w:t>Signature</w:t>
      </w:r>
    </w:p>
    <w:p w14:paraId="670A8ED6" w14:textId="77777777" w:rsidR="005500E7" w:rsidRPr="00DF0033" w:rsidRDefault="005500E7" w:rsidP="005500E7">
      <w:pPr>
        <w:rPr>
          <w:lang w:val="en-GB"/>
        </w:rPr>
      </w:pPr>
    </w:p>
    <w:p w14:paraId="1B168FD2" w14:textId="77777777" w:rsidR="002F0631" w:rsidRPr="00DF0033" w:rsidRDefault="008F3205" w:rsidP="00D000CF">
      <w:pPr>
        <w:pStyle w:val="Heading1withoutnumbering"/>
        <w:rPr>
          <w:lang w:val="en-GB"/>
        </w:rPr>
      </w:pPr>
      <w:bookmarkStart w:id="2" w:name="_Toc44339629"/>
      <w:r w:rsidRPr="00DF0033">
        <w:rPr>
          <w:lang w:val="en-GB"/>
        </w:rPr>
        <w:lastRenderedPageBreak/>
        <w:t>Preface or</w:t>
      </w:r>
      <w:r w:rsidR="00696A18" w:rsidRPr="00DF0033">
        <w:rPr>
          <w:lang w:val="en-GB"/>
        </w:rPr>
        <w:t xml:space="preserve"> </w:t>
      </w:r>
      <w:r w:rsidR="00DF0033">
        <w:rPr>
          <w:lang w:val="en-GB"/>
        </w:rPr>
        <w:t>B</w:t>
      </w:r>
      <w:r w:rsidRPr="00DF0033">
        <w:rPr>
          <w:lang w:val="en-GB"/>
        </w:rPr>
        <w:t>ackground of the Project</w:t>
      </w:r>
      <w:r w:rsidR="00585558" w:rsidRPr="00DF0033">
        <w:rPr>
          <w:lang w:val="en-GB"/>
        </w:rPr>
        <w:t xml:space="preserve"> </w:t>
      </w:r>
      <w:r w:rsidRPr="00DF0033">
        <w:rPr>
          <w:lang w:val="en-GB"/>
        </w:rPr>
        <w:t>or</w:t>
      </w:r>
      <w:r w:rsidR="00585558" w:rsidRPr="00DF0033">
        <w:rPr>
          <w:lang w:val="en-GB"/>
        </w:rPr>
        <w:t xml:space="preserve"> </w:t>
      </w:r>
      <w:r w:rsidR="00DF0033">
        <w:rPr>
          <w:lang w:val="en-GB"/>
        </w:rPr>
        <w:t>Acknowledgment</w:t>
      </w:r>
      <w:bookmarkEnd w:id="2"/>
    </w:p>
    <w:p w14:paraId="4B982A3A" w14:textId="77777777" w:rsidR="00F7330E" w:rsidRDefault="00CE6EDF" w:rsidP="005500E7">
      <w:pPr>
        <w:rPr>
          <w:lang w:val="en-GB"/>
        </w:rPr>
      </w:pPr>
      <w:r>
        <w:rPr>
          <w:lang w:val="en-GB"/>
        </w:rPr>
        <w:t>Acknowledgements:</w:t>
      </w:r>
    </w:p>
    <w:p w14:paraId="2798E317" w14:textId="77777777" w:rsidR="00CE6EDF" w:rsidRPr="005F2BB2" w:rsidRDefault="005F2BB2" w:rsidP="009C718D">
      <w:pPr>
        <w:pStyle w:val="ListParagraph"/>
        <w:numPr>
          <w:ilvl w:val="0"/>
          <w:numId w:val="7"/>
        </w:numPr>
        <w:rPr>
          <w:lang w:val="en-GB"/>
        </w:rPr>
      </w:pPr>
      <w:proofErr w:type="spellStart"/>
      <w:r>
        <w:rPr>
          <w:lang w:val="en-GB"/>
        </w:rPr>
        <w:t>wega</w:t>
      </w:r>
      <w:proofErr w:type="spellEnd"/>
      <w:r>
        <w:rPr>
          <w:lang w:val="en-GB"/>
        </w:rPr>
        <w:t xml:space="preserve"> </w:t>
      </w:r>
      <w:proofErr w:type="spellStart"/>
      <w:r>
        <w:rPr>
          <w:lang w:val="en-GB"/>
        </w:rPr>
        <w:t>Informatik</w:t>
      </w:r>
      <w:proofErr w:type="spellEnd"/>
      <w:r>
        <w:rPr>
          <w:lang w:val="en-GB"/>
        </w:rPr>
        <w:t xml:space="preserve"> AG</w:t>
      </w:r>
      <w:r w:rsidR="00CE6EDF" w:rsidRPr="005F2BB2">
        <w:rPr>
          <w:lang w:val="en-GB"/>
        </w:rPr>
        <w:t xml:space="preserve"> for hosting the project</w:t>
      </w:r>
      <w:r w:rsidR="00957652">
        <w:rPr>
          <w:lang w:val="en-GB"/>
        </w:rPr>
        <w:t>, access to Teams, Confluence and Jira as collaboration tools</w:t>
      </w:r>
      <w:r w:rsidR="00CE6EDF" w:rsidRPr="005F2BB2">
        <w:rPr>
          <w:lang w:val="en-GB"/>
        </w:rPr>
        <w:t xml:space="preserve"> </w:t>
      </w:r>
    </w:p>
    <w:p w14:paraId="2F4CB20A" w14:textId="77777777" w:rsidR="00CE6EDF" w:rsidRPr="005F2BB2" w:rsidRDefault="009159F8" w:rsidP="009C718D">
      <w:pPr>
        <w:pStyle w:val="ListParagraph"/>
        <w:numPr>
          <w:ilvl w:val="0"/>
          <w:numId w:val="7"/>
        </w:numPr>
        <w:rPr>
          <w:lang w:val="en-GB"/>
        </w:rPr>
      </w:pPr>
      <w:r w:rsidRPr="005F2BB2">
        <w:rPr>
          <w:lang w:val="en-GB"/>
        </w:rPr>
        <w:t xml:space="preserve">Evelyne Daniel </w:t>
      </w:r>
      <w:r w:rsidR="00CE6EDF" w:rsidRPr="005F2BB2">
        <w:rPr>
          <w:lang w:val="en-GB"/>
        </w:rPr>
        <w:t>and</w:t>
      </w:r>
      <w:r>
        <w:rPr>
          <w:lang w:val="en-GB"/>
        </w:rPr>
        <w:t xml:space="preserve"> </w:t>
      </w:r>
      <w:r w:rsidRPr="005F2BB2">
        <w:rPr>
          <w:lang w:val="en-GB"/>
        </w:rPr>
        <w:t>Mathias Fuchs</w:t>
      </w:r>
      <w:r w:rsidR="00CE6EDF" w:rsidRPr="005F2BB2">
        <w:rPr>
          <w:lang w:val="en-GB"/>
        </w:rPr>
        <w:t xml:space="preserve"> from </w:t>
      </w:r>
      <w:proofErr w:type="spellStart"/>
      <w:r w:rsidR="00CE6EDF" w:rsidRPr="005F2BB2">
        <w:rPr>
          <w:lang w:val="en-GB"/>
        </w:rPr>
        <w:t>wega</w:t>
      </w:r>
      <w:proofErr w:type="spellEnd"/>
      <w:r w:rsidR="00CE6EDF" w:rsidRPr="005F2BB2">
        <w:rPr>
          <w:lang w:val="en-GB"/>
        </w:rPr>
        <w:t xml:space="preserve"> for all the support and </w:t>
      </w:r>
      <w:r w:rsidR="00957652" w:rsidRPr="005F2BB2">
        <w:rPr>
          <w:lang w:val="en-GB"/>
        </w:rPr>
        <w:t>valuable</w:t>
      </w:r>
      <w:r w:rsidR="00CE6EDF" w:rsidRPr="005F2BB2">
        <w:rPr>
          <w:lang w:val="en-GB"/>
        </w:rPr>
        <w:t xml:space="preserve"> input</w:t>
      </w:r>
      <w:r w:rsidR="00957652">
        <w:rPr>
          <w:lang w:val="en-GB"/>
        </w:rPr>
        <w:t>s, their time</w:t>
      </w:r>
      <w:r w:rsidR="005F2BB2">
        <w:rPr>
          <w:lang w:val="en-GB"/>
        </w:rPr>
        <w:t>, ….</w:t>
      </w:r>
    </w:p>
    <w:p w14:paraId="2C56E474" w14:textId="77777777" w:rsidR="005F2BB2" w:rsidRDefault="005F2BB2" w:rsidP="009C718D">
      <w:pPr>
        <w:pStyle w:val="ListParagraph"/>
        <w:numPr>
          <w:ilvl w:val="0"/>
          <w:numId w:val="7"/>
        </w:numPr>
        <w:rPr>
          <w:lang w:val="en-GB"/>
        </w:rPr>
      </w:pPr>
      <w:r>
        <w:rPr>
          <w:lang w:val="en-GB"/>
        </w:rPr>
        <w:t xml:space="preserve">Andreas </w:t>
      </w:r>
      <w:proofErr w:type="spellStart"/>
      <w:r>
        <w:rPr>
          <w:lang w:val="en-GB"/>
        </w:rPr>
        <w:t>Hosbach</w:t>
      </w:r>
      <w:proofErr w:type="spellEnd"/>
      <w:r>
        <w:rPr>
          <w:lang w:val="en-GB"/>
        </w:rPr>
        <w:t xml:space="preserve"> from </w:t>
      </w:r>
      <w:proofErr w:type="spellStart"/>
      <w:r>
        <w:rPr>
          <w:lang w:val="en-GB"/>
        </w:rPr>
        <w:t>Zühlke</w:t>
      </w:r>
      <w:proofErr w:type="spellEnd"/>
      <w:r>
        <w:rPr>
          <w:lang w:val="en-GB"/>
        </w:rPr>
        <w:t xml:space="preserve"> AG for all is support from the technical side, ……</w:t>
      </w:r>
    </w:p>
    <w:p w14:paraId="1C87002C" w14:textId="5CD2B90E" w:rsidR="005F2BB2" w:rsidRDefault="00957652" w:rsidP="009C718D">
      <w:pPr>
        <w:pStyle w:val="ListParagraph"/>
        <w:numPr>
          <w:ilvl w:val="0"/>
          <w:numId w:val="7"/>
        </w:numPr>
        <w:rPr>
          <w:lang w:val="en-GB"/>
        </w:rPr>
      </w:pPr>
      <w:r>
        <w:rPr>
          <w:lang w:val="en-GB"/>
        </w:rPr>
        <w:t xml:space="preserve">Stephan Jüngling for supervising this project </w:t>
      </w:r>
      <w:r w:rsidR="00475B07">
        <w:rPr>
          <w:lang w:val="en-GB"/>
        </w:rPr>
        <w:t>from FHNW,……</w:t>
      </w:r>
    </w:p>
    <w:p w14:paraId="1B122AA0" w14:textId="4AFB5A84" w:rsidR="00D715CA" w:rsidRDefault="00D715CA" w:rsidP="009C718D">
      <w:pPr>
        <w:pStyle w:val="ListParagraph"/>
        <w:numPr>
          <w:ilvl w:val="0"/>
          <w:numId w:val="7"/>
        </w:numPr>
        <w:rPr>
          <w:lang w:val="en-GB"/>
        </w:rPr>
      </w:pPr>
      <w:r>
        <w:t xml:space="preserve">Manuel Kohler: Jira und </w:t>
      </w:r>
      <w:proofErr w:type="spellStart"/>
      <w:r>
        <w:t>Confluence</w:t>
      </w:r>
      <w:proofErr w:type="spellEnd"/>
    </w:p>
    <w:p w14:paraId="214788B9" w14:textId="77777777" w:rsidR="00F7330E" w:rsidRPr="00DF0033" w:rsidRDefault="00F7330E" w:rsidP="00D000CF">
      <w:pPr>
        <w:pStyle w:val="Heading1withoutnumbering"/>
        <w:rPr>
          <w:lang w:val="en-GB"/>
        </w:rPr>
      </w:pPr>
      <w:bookmarkStart w:id="3" w:name="_Toc44339630"/>
      <w:r w:rsidRPr="00DF0033">
        <w:rPr>
          <w:lang w:val="en-GB"/>
        </w:rPr>
        <w:lastRenderedPageBreak/>
        <w:t>Management Summary</w:t>
      </w:r>
      <w:r w:rsidR="00696A18" w:rsidRPr="00DF0033">
        <w:rPr>
          <w:lang w:val="en-GB"/>
        </w:rPr>
        <w:t xml:space="preserve"> / Abstract</w:t>
      </w:r>
      <w:bookmarkEnd w:id="3"/>
    </w:p>
    <w:p w14:paraId="5054EBC3" w14:textId="0EFD4743" w:rsidR="00F7330E" w:rsidRDefault="00F7330E" w:rsidP="00F7330E">
      <w:pPr>
        <w:pStyle w:val="BodyText"/>
        <w:rPr>
          <w:lang w:val="en-GB"/>
        </w:rPr>
      </w:pPr>
    </w:p>
    <w:p w14:paraId="25A3830C" w14:textId="2270D2AF" w:rsidR="00490511" w:rsidRPr="00DF0033" w:rsidRDefault="00490511" w:rsidP="00F7330E">
      <w:pPr>
        <w:pStyle w:val="BodyText"/>
        <w:rPr>
          <w:lang w:val="en-GB"/>
        </w:rPr>
      </w:pPr>
      <w:r w:rsidRPr="00490511">
        <w:rPr>
          <w:highlight w:val="yellow"/>
          <w:lang w:val="en-GB"/>
        </w:rPr>
        <w:t>TODO: SL bis 17.07.</w:t>
      </w:r>
    </w:p>
    <w:p w14:paraId="64E56769" w14:textId="77777777" w:rsidR="00F7330E" w:rsidRPr="00DF0033" w:rsidRDefault="00237ADF" w:rsidP="00D000CF">
      <w:pPr>
        <w:pStyle w:val="Heading1withoutnumbering"/>
        <w:rPr>
          <w:lang w:val="en-GB"/>
        </w:rPr>
      </w:pPr>
      <w:bookmarkStart w:id="4" w:name="_Toc44339631"/>
      <w:r>
        <w:rPr>
          <w:lang w:val="en-GB"/>
        </w:rPr>
        <w:lastRenderedPageBreak/>
        <w:t xml:space="preserve">Table of </w:t>
      </w:r>
      <w:r w:rsidR="004F5340" w:rsidRPr="00DF0033">
        <w:rPr>
          <w:lang w:val="en-GB"/>
        </w:rPr>
        <w:t>Content</w:t>
      </w:r>
      <w:r w:rsidR="00F57DC7" w:rsidRPr="00DF0033">
        <w:rPr>
          <w:lang w:val="en-GB"/>
        </w:rPr>
        <w:t>s</w:t>
      </w:r>
      <w:bookmarkEnd w:id="4"/>
    </w:p>
    <w:p w14:paraId="7032B726" w14:textId="64ACAE30" w:rsidR="00F97F95" w:rsidRDefault="00104CD9">
      <w:pPr>
        <w:pStyle w:val="TOC1"/>
        <w:rPr>
          <w:rFonts w:asciiTheme="minorHAnsi" w:eastAsiaTheme="minorEastAsia" w:hAnsiTheme="minorHAnsi" w:cstheme="minorBidi"/>
          <w:noProof/>
          <w:szCs w:val="22"/>
        </w:rPr>
      </w:pPr>
      <w:r w:rsidRPr="00DF0033">
        <w:rPr>
          <w:lang w:val="en-GB"/>
        </w:rPr>
        <w:fldChar w:fldCharType="begin"/>
      </w:r>
      <w:r w:rsidRPr="00DF0033">
        <w:rPr>
          <w:lang w:val="en-GB"/>
        </w:rPr>
        <w:instrText xml:space="preserve"> TOC \o "1-4" \h \z \u </w:instrText>
      </w:r>
      <w:r w:rsidRPr="00DF0033">
        <w:rPr>
          <w:lang w:val="en-GB"/>
        </w:rPr>
        <w:fldChar w:fldCharType="separate"/>
      </w:r>
      <w:hyperlink w:anchor="_Toc44339628" w:history="1">
        <w:r w:rsidR="00F97F95" w:rsidRPr="00395465">
          <w:rPr>
            <w:rStyle w:val="Hyperlink"/>
            <w:noProof/>
            <w:lang w:val="en-GB"/>
          </w:rPr>
          <w:t>Declaration of Authenticity</w:t>
        </w:r>
        <w:r w:rsidR="00F97F95">
          <w:rPr>
            <w:noProof/>
            <w:webHidden/>
          </w:rPr>
          <w:tab/>
        </w:r>
        <w:r w:rsidR="00F97F95">
          <w:rPr>
            <w:noProof/>
            <w:webHidden/>
          </w:rPr>
          <w:fldChar w:fldCharType="begin"/>
        </w:r>
        <w:r w:rsidR="00F97F95">
          <w:rPr>
            <w:noProof/>
            <w:webHidden/>
          </w:rPr>
          <w:instrText xml:space="preserve"> PAGEREF _Toc44339628 \h </w:instrText>
        </w:r>
        <w:r w:rsidR="00F97F95">
          <w:rPr>
            <w:noProof/>
            <w:webHidden/>
          </w:rPr>
        </w:r>
        <w:r w:rsidR="00F97F95">
          <w:rPr>
            <w:noProof/>
            <w:webHidden/>
          </w:rPr>
          <w:fldChar w:fldCharType="separate"/>
        </w:r>
        <w:r w:rsidR="00F97F95">
          <w:rPr>
            <w:noProof/>
            <w:webHidden/>
          </w:rPr>
          <w:t>II</w:t>
        </w:r>
        <w:r w:rsidR="00F97F95">
          <w:rPr>
            <w:noProof/>
            <w:webHidden/>
          </w:rPr>
          <w:fldChar w:fldCharType="end"/>
        </w:r>
      </w:hyperlink>
    </w:p>
    <w:p w14:paraId="64A91088" w14:textId="4490EE16" w:rsidR="00F97F95" w:rsidRDefault="00DE0AB3">
      <w:pPr>
        <w:pStyle w:val="TOC1"/>
        <w:rPr>
          <w:rFonts w:asciiTheme="minorHAnsi" w:eastAsiaTheme="minorEastAsia" w:hAnsiTheme="minorHAnsi" w:cstheme="minorBidi"/>
          <w:noProof/>
          <w:szCs w:val="22"/>
        </w:rPr>
      </w:pPr>
      <w:hyperlink w:anchor="_Toc44339629" w:history="1">
        <w:r w:rsidR="00F97F95" w:rsidRPr="00395465">
          <w:rPr>
            <w:rStyle w:val="Hyperlink"/>
            <w:noProof/>
            <w:lang w:val="en-GB"/>
          </w:rPr>
          <w:t>Preface or Background of the Project or Acknowledgment</w:t>
        </w:r>
        <w:r w:rsidR="00F97F95">
          <w:rPr>
            <w:noProof/>
            <w:webHidden/>
          </w:rPr>
          <w:tab/>
        </w:r>
        <w:r w:rsidR="00F97F95">
          <w:rPr>
            <w:noProof/>
            <w:webHidden/>
          </w:rPr>
          <w:fldChar w:fldCharType="begin"/>
        </w:r>
        <w:r w:rsidR="00F97F95">
          <w:rPr>
            <w:noProof/>
            <w:webHidden/>
          </w:rPr>
          <w:instrText xml:space="preserve"> PAGEREF _Toc44339629 \h </w:instrText>
        </w:r>
        <w:r w:rsidR="00F97F95">
          <w:rPr>
            <w:noProof/>
            <w:webHidden/>
          </w:rPr>
        </w:r>
        <w:r w:rsidR="00F97F95">
          <w:rPr>
            <w:noProof/>
            <w:webHidden/>
          </w:rPr>
          <w:fldChar w:fldCharType="separate"/>
        </w:r>
        <w:r w:rsidR="00F97F95">
          <w:rPr>
            <w:noProof/>
            <w:webHidden/>
          </w:rPr>
          <w:t>III</w:t>
        </w:r>
        <w:r w:rsidR="00F97F95">
          <w:rPr>
            <w:noProof/>
            <w:webHidden/>
          </w:rPr>
          <w:fldChar w:fldCharType="end"/>
        </w:r>
      </w:hyperlink>
    </w:p>
    <w:p w14:paraId="44EC289E" w14:textId="04510A10" w:rsidR="00F97F95" w:rsidRDefault="00DE0AB3">
      <w:pPr>
        <w:pStyle w:val="TOC1"/>
        <w:rPr>
          <w:rFonts w:asciiTheme="minorHAnsi" w:eastAsiaTheme="minorEastAsia" w:hAnsiTheme="minorHAnsi" w:cstheme="minorBidi"/>
          <w:noProof/>
          <w:szCs w:val="22"/>
        </w:rPr>
      </w:pPr>
      <w:hyperlink w:anchor="_Toc44339630" w:history="1">
        <w:r w:rsidR="00F97F95" w:rsidRPr="00395465">
          <w:rPr>
            <w:rStyle w:val="Hyperlink"/>
            <w:noProof/>
            <w:lang w:val="en-GB"/>
          </w:rPr>
          <w:t>Management Summary / Abstract</w:t>
        </w:r>
        <w:r w:rsidR="00F97F95">
          <w:rPr>
            <w:noProof/>
            <w:webHidden/>
          </w:rPr>
          <w:tab/>
        </w:r>
        <w:r w:rsidR="00F97F95">
          <w:rPr>
            <w:noProof/>
            <w:webHidden/>
          </w:rPr>
          <w:fldChar w:fldCharType="begin"/>
        </w:r>
        <w:r w:rsidR="00F97F95">
          <w:rPr>
            <w:noProof/>
            <w:webHidden/>
          </w:rPr>
          <w:instrText xml:space="preserve"> PAGEREF _Toc44339630 \h </w:instrText>
        </w:r>
        <w:r w:rsidR="00F97F95">
          <w:rPr>
            <w:noProof/>
            <w:webHidden/>
          </w:rPr>
        </w:r>
        <w:r w:rsidR="00F97F95">
          <w:rPr>
            <w:noProof/>
            <w:webHidden/>
          </w:rPr>
          <w:fldChar w:fldCharType="separate"/>
        </w:r>
        <w:r w:rsidR="00F97F95">
          <w:rPr>
            <w:noProof/>
            <w:webHidden/>
          </w:rPr>
          <w:t>IV</w:t>
        </w:r>
        <w:r w:rsidR="00F97F95">
          <w:rPr>
            <w:noProof/>
            <w:webHidden/>
          </w:rPr>
          <w:fldChar w:fldCharType="end"/>
        </w:r>
      </w:hyperlink>
    </w:p>
    <w:p w14:paraId="32DF0EDD" w14:textId="289C4D21" w:rsidR="00F97F95" w:rsidRDefault="00DE0AB3">
      <w:pPr>
        <w:pStyle w:val="TOC1"/>
        <w:rPr>
          <w:rFonts w:asciiTheme="minorHAnsi" w:eastAsiaTheme="minorEastAsia" w:hAnsiTheme="minorHAnsi" w:cstheme="minorBidi"/>
          <w:noProof/>
          <w:szCs w:val="22"/>
        </w:rPr>
      </w:pPr>
      <w:hyperlink w:anchor="_Toc44339631" w:history="1">
        <w:r w:rsidR="00F97F95" w:rsidRPr="00395465">
          <w:rPr>
            <w:rStyle w:val="Hyperlink"/>
            <w:noProof/>
            <w:lang w:val="en-GB"/>
          </w:rPr>
          <w:t>Table of Contents</w:t>
        </w:r>
        <w:r w:rsidR="00F97F95">
          <w:rPr>
            <w:noProof/>
            <w:webHidden/>
          </w:rPr>
          <w:tab/>
        </w:r>
        <w:r w:rsidR="00F97F95">
          <w:rPr>
            <w:noProof/>
            <w:webHidden/>
          </w:rPr>
          <w:fldChar w:fldCharType="begin"/>
        </w:r>
        <w:r w:rsidR="00F97F95">
          <w:rPr>
            <w:noProof/>
            <w:webHidden/>
          </w:rPr>
          <w:instrText xml:space="preserve"> PAGEREF _Toc44339631 \h </w:instrText>
        </w:r>
        <w:r w:rsidR="00F97F95">
          <w:rPr>
            <w:noProof/>
            <w:webHidden/>
          </w:rPr>
        </w:r>
        <w:r w:rsidR="00F97F95">
          <w:rPr>
            <w:noProof/>
            <w:webHidden/>
          </w:rPr>
          <w:fldChar w:fldCharType="separate"/>
        </w:r>
        <w:r w:rsidR="00F97F95">
          <w:rPr>
            <w:noProof/>
            <w:webHidden/>
          </w:rPr>
          <w:t>V</w:t>
        </w:r>
        <w:r w:rsidR="00F97F95">
          <w:rPr>
            <w:noProof/>
            <w:webHidden/>
          </w:rPr>
          <w:fldChar w:fldCharType="end"/>
        </w:r>
      </w:hyperlink>
    </w:p>
    <w:p w14:paraId="324A097B" w14:textId="6A1BCCE8" w:rsidR="00F97F95" w:rsidRDefault="00DE0AB3">
      <w:pPr>
        <w:pStyle w:val="TOC1"/>
        <w:rPr>
          <w:rFonts w:asciiTheme="minorHAnsi" w:eastAsiaTheme="minorEastAsia" w:hAnsiTheme="minorHAnsi" w:cstheme="minorBidi"/>
          <w:noProof/>
          <w:szCs w:val="22"/>
        </w:rPr>
      </w:pPr>
      <w:hyperlink w:anchor="_Toc44339632" w:history="1">
        <w:r w:rsidR="00F97F95" w:rsidRPr="00395465">
          <w:rPr>
            <w:rStyle w:val="Hyperlink"/>
            <w:noProof/>
            <w:lang w:val="en-GB"/>
          </w:rPr>
          <w:t>1</w:t>
        </w:r>
        <w:r w:rsidR="00F97F95">
          <w:rPr>
            <w:rFonts w:asciiTheme="minorHAnsi" w:eastAsiaTheme="minorEastAsia" w:hAnsiTheme="minorHAnsi" w:cstheme="minorBidi"/>
            <w:noProof/>
            <w:szCs w:val="22"/>
          </w:rPr>
          <w:tab/>
        </w:r>
        <w:r w:rsidR="00F97F95" w:rsidRPr="00395465">
          <w:rPr>
            <w:rStyle w:val="Hyperlink"/>
            <w:noProof/>
            <w:lang w:val="en-GB"/>
          </w:rPr>
          <w:t>Introduction</w:t>
        </w:r>
        <w:r w:rsidR="00F97F95">
          <w:rPr>
            <w:noProof/>
            <w:webHidden/>
          </w:rPr>
          <w:tab/>
        </w:r>
        <w:r w:rsidR="00F97F95">
          <w:rPr>
            <w:noProof/>
            <w:webHidden/>
          </w:rPr>
          <w:fldChar w:fldCharType="begin"/>
        </w:r>
        <w:r w:rsidR="00F97F95">
          <w:rPr>
            <w:noProof/>
            <w:webHidden/>
          </w:rPr>
          <w:instrText xml:space="preserve"> PAGEREF _Toc44339632 \h </w:instrText>
        </w:r>
        <w:r w:rsidR="00F97F95">
          <w:rPr>
            <w:noProof/>
            <w:webHidden/>
          </w:rPr>
        </w:r>
        <w:r w:rsidR="00F97F95">
          <w:rPr>
            <w:noProof/>
            <w:webHidden/>
          </w:rPr>
          <w:fldChar w:fldCharType="separate"/>
        </w:r>
        <w:r w:rsidR="00F97F95">
          <w:rPr>
            <w:noProof/>
            <w:webHidden/>
          </w:rPr>
          <w:t>1</w:t>
        </w:r>
        <w:r w:rsidR="00F97F95">
          <w:rPr>
            <w:noProof/>
            <w:webHidden/>
          </w:rPr>
          <w:fldChar w:fldCharType="end"/>
        </w:r>
      </w:hyperlink>
    </w:p>
    <w:p w14:paraId="5D5A7B50" w14:textId="51A99AD9" w:rsidR="00F97F95" w:rsidRDefault="00DE0AB3">
      <w:pPr>
        <w:pStyle w:val="TOC2"/>
        <w:tabs>
          <w:tab w:val="left" w:pos="1134"/>
        </w:tabs>
        <w:rPr>
          <w:rFonts w:asciiTheme="minorHAnsi" w:eastAsiaTheme="minorEastAsia" w:hAnsiTheme="minorHAnsi" w:cstheme="minorBidi"/>
          <w:noProof/>
          <w:szCs w:val="22"/>
        </w:rPr>
      </w:pPr>
      <w:hyperlink w:anchor="_Toc44339633" w:history="1">
        <w:r w:rsidR="00F97F95" w:rsidRPr="00395465">
          <w:rPr>
            <w:rStyle w:val="Hyperlink"/>
            <w:noProof/>
            <w:lang w:val="en-GB"/>
          </w:rPr>
          <w:t>1.1</w:t>
        </w:r>
        <w:r w:rsidR="00F97F95">
          <w:rPr>
            <w:rFonts w:asciiTheme="minorHAnsi" w:eastAsiaTheme="minorEastAsia" w:hAnsiTheme="minorHAnsi" w:cstheme="minorBidi"/>
            <w:noProof/>
            <w:szCs w:val="22"/>
          </w:rPr>
          <w:tab/>
        </w:r>
        <w:r w:rsidR="00F97F95" w:rsidRPr="00395465">
          <w:rPr>
            <w:rStyle w:val="Hyperlink"/>
            <w:noProof/>
            <w:lang w:val="en-GB"/>
          </w:rPr>
          <w:t>Initial Situation</w:t>
        </w:r>
        <w:r w:rsidR="00F97F95">
          <w:rPr>
            <w:noProof/>
            <w:webHidden/>
          </w:rPr>
          <w:tab/>
        </w:r>
        <w:r w:rsidR="00F97F95">
          <w:rPr>
            <w:noProof/>
            <w:webHidden/>
          </w:rPr>
          <w:fldChar w:fldCharType="begin"/>
        </w:r>
        <w:r w:rsidR="00F97F95">
          <w:rPr>
            <w:noProof/>
            <w:webHidden/>
          </w:rPr>
          <w:instrText xml:space="preserve"> PAGEREF _Toc44339633 \h </w:instrText>
        </w:r>
        <w:r w:rsidR="00F97F95">
          <w:rPr>
            <w:noProof/>
            <w:webHidden/>
          </w:rPr>
        </w:r>
        <w:r w:rsidR="00F97F95">
          <w:rPr>
            <w:noProof/>
            <w:webHidden/>
          </w:rPr>
          <w:fldChar w:fldCharType="separate"/>
        </w:r>
        <w:r w:rsidR="00F97F95">
          <w:rPr>
            <w:noProof/>
            <w:webHidden/>
          </w:rPr>
          <w:t>1</w:t>
        </w:r>
        <w:r w:rsidR="00F97F95">
          <w:rPr>
            <w:noProof/>
            <w:webHidden/>
          </w:rPr>
          <w:fldChar w:fldCharType="end"/>
        </w:r>
      </w:hyperlink>
    </w:p>
    <w:p w14:paraId="73399EC6" w14:textId="5FDA67C7" w:rsidR="00F97F95" w:rsidRDefault="00DE0AB3">
      <w:pPr>
        <w:pStyle w:val="TOC2"/>
        <w:tabs>
          <w:tab w:val="left" w:pos="1134"/>
        </w:tabs>
        <w:rPr>
          <w:rFonts w:asciiTheme="minorHAnsi" w:eastAsiaTheme="minorEastAsia" w:hAnsiTheme="minorHAnsi" w:cstheme="minorBidi"/>
          <w:noProof/>
          <w:szCs w:val="22"/>
        </w:rPr>
      </w:pPr>
      <w:hyperlink w:anchor="_Toc44339634" w:history="1">
        <w:r w:rsidR="00F97F95" w:rsidRPr="00395465">
          <w:rPr>
            <w:rStyle w:val="Hyperlink"/>
            <w:noProof/>
            <w:lang w:val="en-GB"/>
          </w:rPr>
          <w:t>1.2</w:t>
        </w:r>
        <w:r w:rsidR="00F97F95">
          <w:rPr>
            <w:rFonts w:asciiTheme="minorHAnsi" w:eastAsiaTheme="minorEastAsia" w:hAnsiTheme="minorHAnsi" w:cstheme="minorBidi"/>
            <w:noProof/>
            <w:szCs w:val="22"/>
          </w:rPr>
          <w:tab/>
        </w:r>
        <w:r w:rsidR="00F97F95" w:rsidRPr="00395465">
          <w:rPr>
            <w:rStyle w:val="Hyperlink"/>
            <w:noProof/>
            <w:lang w:val="en-GB"/>
          </w:rPr>
          <w:t>BDD High Level Test Automatio</w:t>
        </w:r>
        <w:r w:rsidR="00F97F95" w:rsidRPr="00395465">
          <w:rPr>
            <w:rStyle w:val="Hyperlink"/>
            <w:noProof/>
          </w:rPr>
          <w:t>n</w:t>
        </w:r>
        <w:r w:rsidR="00F97F95">
          <w:rPr>
            <w:noProof/>
            <w:webHidden/>
          </w:rPr>
          <w:tab/>
        </w:r>
        <w:r w:rsidR="00F97F95">
          <w:rPr>
            <w:noProof/>
            <w:webHidden/>
          </w:rPr>
          <w:fldChar w:fldCharType="begin"/>
        </w:r>
        <w:r w:rsidR="00F97F95">
          <w:rPr>
            <w:noProof/>
            <w:webHidden/>
          </w:rPr>
          <w:instrText xml:space="preserve"> PAGEREF _Toc44339634 \h </w:instrText>
        </w:r>
        <w:r w:rsidR="00F97F95">
          <w:rPr>
            <w:noProof/>
            <w:webHidden/>
          </w:rPr>
        </w:r>
        <w:r w:rsidR="00F97F95">
          <w:rPr>
            <w:noProof/>
            <w:webHidden/>
          </w:rPr>
          <w:fldChar w:fldCharType="separate"/>
        </w:r>
        <w:r w:rsidR="00F97F95">
          <w:rPr>
            <w:noProof/>
            <w:webHidden/>
          </w:rPr>
          <w:t>1</w:t>
        </w:r>
        <w:r w:rsidR="00F97F95">
          <w:rPr>
            <w:noProof/>
            <w:webHidden/>
          </w:rPr>
          <w:fldChar w:fldCharType="end"/>
        </w:r>
      </w:hyperlink>
    </w:p>
    <w:p w14:paraId="048D15A8" w14:textId="7774698C" w:rsidR="00F97F95" w:rsidRDefault="00DE0AB3">
      <w:pPr>
        <w:pStyle w:val="TOC2"/>
        <w:tabs>
          <w:tab w:val="left" w:pos="1134"/>
        </w:tabs>
        <w:rPr>
          <w:rFonts w:asciiTheme="minorHAnsi" w:eastAsiaTheme="minorEastAsia" w:hAnsiTheme="minorHAnsi" w:cstheme="minorBidi"/>
          <w:noProof/>
          <w:szCs w:val="22"/>
        </w:rPr>
      </w:pPr>
      <w:hyperlink w:anchor="_Toc44339635" w:history="1">
        <w:r w:rsidR="00F97F95" w:rsidRPr="00395465">
          <w:rPr>
            <w:rStyle w:val="Hyperlink"/>
            <w:noProof/>
            <w:lang w:val="en-GB"/>
          </w:rPr>
          <w:t>1.3</w:t>
        </w:r>
        <w:r w:rsidR="00F97F95">
          <w:rPr>
            <w:rFonts w:asciiTheme="minorHAnsi" w:eastAsiaTheme="minorEastAsia" w:hAnsiTheme="minorHAnsi" w:cstheme="minorBidi"/>
            <w:noProof/>
            <w:szCs w:val="22"/>
          </w:rPr>
          <w:tab/>
        </w:r>
        <w:r w:rsidR="00F97F95" w:rsidRPr="00395465">
          <w:rPr>
            <w:rStyle w:val="Hyperlink"/>
            <w:noProof/>
            <w:lang w:val="en-GB"/>
          </w:rPr>
          <w:t>Automated Testing</w:t>
        </w:r>
        <w:r w:rsidR="00F97F95" w:rsidRPr="00395465">
          <w:rPr>
            <w:rStyle w:val="Hyperlink"/>
            <w:noProof/>
          </w:rPr>
          <w:t xml:space="preserve"> for OQ</w:t>
        </w:r>
        <w:r w:rsidR="00F97F95">
          <w:rPr>
            <w:noProof/>
            <w:webHidden/>
          </w:rPr>
          <w:tab/>
        </w:r>
        <w:r w:rsidR="00F97F95">
          <w:rPr>
            <w:noProof/>
            <w:webHidden/>
          </w:rPr>
          <w:fldChar w:fldCharType="begin"/>
        </w:r>
        <w:r w:rsidR="00F97F95">
          <w:rPr>
            <w:noProof/>
            <w:webHidden/>
          </w:rPr>
          <w:instrText xml:space="preserve"> PAGEREF _Toc44339635 \h </w:instrText>
        </w:r>
        <w:r w:rsidR="00F97F95">
          <w:rPr>
            <w:noProof/>
            <w:webHidden/>
          </w:rPr>
        </w:r>
        <w:r w:rsidR="00F97F95">
          <w:rPr>
            <w:noProof/>
            <w:webHidden/>
          </w:rPr>
          <w:fldChar w:fldCharType="separate"/>
        </w:r>
        <w:r w:rsidR="00F97F95">
          <w:rPr>
            <w:noProof/>
            <w:webHidden/>
          </w:rPr>
          <w:t>2</w:t>
        </w:r>
        <w:r w:rsidR="00F97F95">
          <w:rPr>
            <w:noProof/>
            <w:webHidden/>
          </w:rPr>
          <w:fldChar w:fldCharType="end"/>
        </w:r>
      </w:hyperlink>
    </w:p>
    <w:p w14:paraId="33848E19" w14:textId="6DA8303D" w:rsidR="00F97F95" w:rsidRDefault="00DE0AB3">
      <w:pPr>
        <w:pStyle w:val="TOC2"/>
        <w:tabs>
          <w:tab w:val="left" w:pos="1134"/>
        </w:tabs>
        <w:rPr>
          <w:rFonts w:asciiTheme="minorHAnsi" w:eastAsiaTheme="minorEastAsia" w:hAnsiTheme="minorHAnsi" w:cstheme="minorBidi"/>
          <w:noProof/>
          <w:szCs w:val="22"/>
        </w:rPr>
      </w:pPr>
      <w:hyperlink w:anchor="_Toc44339636" w:history="1">
        <w:r w:rsidR="00F97F95" w:rsidRPr="00395465">
          <w:rPr>
            <w:rStyle w:val="Hyperlink"/>
            <w:noProof/>
            <w:lang w:val="en-GB"/>
          </w:rPr>
          <w:t>1.4</w:t>
        </w:r>
        <w:r w:rsidR="00F97F95">
          <w:rPr>
            <w:rFonts w:asciiTheme="minorHAnsi" w:eastAsiaTheme="minorEastAsia" w:hAnsiTheme="minorHAnsi" w:cstheme="minorBidi"/>
            <w:noProof/>
            <w:szCs w:val="22"/>
          </w:rPr>
          <w:tab/>
        </w:r>
        <w:r w:rsidR="00F97F95" w:rsidRPr="00395465">
          <w:rPr>
            <w:rStyle w:val="Hyperlink"/>
            <w:noProof/>
            <w:lang w:val="en-GB"/>
          </w:rPr>
          <w:t>Hypothesis and Research Questions</w:t>
        </w:r>
        <w:r w:rsidR="00F97F95">
          <w:rPr>
            <w:noProof/>
            <w:webHidden/>
          </w:rPr>
          <w:tab/>
        </w:r>
        <w:r w:rsidR="00F97F95">
          <w:rPr>
            <w:noProof/>
            <w:webHidden/>
          </w:rPr>
          <w:fldChar w:fldCharType="begin"/>
        </w:r>
        <w:r w:rsidR="00F97F95">
          <w:rPr>
            <w:noProof/>
            <w:webHidden/>
          </w:rPr>
          <w:instrText xml:space="preserve"> PAGEREF _Toc44339636 \h </w:instrText>
        </w:r>
        <w:r w:rsidR="00F97F95">
          <w:rPr>
            <w:noProof/>
            <w:webHidden/>
          </w:rPr>
        </w:r>
        <w:r w:rsidR="00F97F95">
          <w:rPr>
            <w:noProof/>
            <w:webHidden/>
          </w:rPr>
          <w:fldChar w:fldCharType="separate"/>
        </w:r>
        <w:r w:rsidR="00F97F95">
          <w:rPr>
            <w:noProof/>
            <w:webHidden/>
          </w:rPr>
          <w:t>2</w:t>
        </w:r>
        <w:r w:rsidR="00F97F95">
          <w:rPr>
            <w:noProof/>
            <w:webHidden/>
          </w:rPr>
          <w:fldChar w:fldCharType="end"/>
        </w:r>
      </w:hyperlink>
    </w:p>
    <w:p w14:paraId="7F4C142B" w14:textId="01928B8B" w:rsidR="00F97F95" w:rsidRDefault="00DE0AB3">
      <w:pPr>
        <w:pStyle w:val="TOC2"/>
        <w:tabs>
          <w:tab w:val="left" w:pos="1134"/>
        </w:tabs>
        <w:rPr>
          <w:rFonts w:asciiTheme="minorHAnsi" w:eastAsiaTheme="minorEastAsia" w:hAnsiTheme="minorHAnsi" w:cstheme="minorBidi"/>
          <w:noProof/>
          <w:szCs w:val="22"/>
        </w:rPr>
      </w:pPr>
      <w:hyperlink w:anchor="_Toc44339637" w:history="1">
        <w:r w:rsidR="00F97F95" w:rsidRPr="00395465">
          <w:rPr>
            <w:rStyle w:val="Hyperlink"/>
            <w:noProof/>
            <w:lang w:val="en-GB"/>
          </w:rPr>
          <w:t>1.5</w:t>
        </w:r>
        <w:r w:rsidR="00F97F95">
          <w:rPr>
            <w:rFonts w:asciiTheme="minorHAnsi" w:eastAsiaTheme="minorEastAsia" w:hAnsiTheme="minorHAnsi" w:cstheme="minorBidi"/>
            <w:noProof/>
            <w:szCs w:val="22"/>
          </w:rPr>
          <w:tab/>
        </w:r>
        <w:r w:rsidR="00F97F95" w:rsidRPr="00395465">
          <w:rPr>
            <w:rStyle w:val="Hyperlink"/>
            <w:noProof/>
            <w:lang w:val="en-GB"/>
          </w:rPr>
          <w:t>Scope</w:t>
        </w:r>
        <w:r w:rsidR="00F97F95">
          <w:rPr>
            <w:noProof/>
            <w:webHidden/>
          </w:rPr>
          <w:tab/>
        </w:r>
        <w:r w:rsidR="00F97F95">
          <w:rPr>
            <w:noProof/>
            <w:webHidden/>
          </w:rPr>
          <w:fldChar w:fldCharType="begin"/>
        </w:r>
        <w:r w:rsidR="00F97F95">
          <w:rPr>
            <w:noProof/>
            <w:webHidden/>
          </w:rPr>
          <w:instrText xml:space="preserve"> PAGEREF _Toc44339637 \h </w:instrText>
        </w:r>
        <w:r w:rsidR="00F97F95">
          <w:rPr>
            <w:noProof/>
            <w:webHidden/>
          </w:rPr>
        </w:r>
        <w:r w:rsidR="00F97F95">
          <w:rPr>
            <w:noProof/>
            <w:webHidden/>
          </w:rPr>
          <w:fldChar w:fldCharType="separate"/>
        </w:r>
        <w:r w:rsidR="00F97F95">
          <w:rPr>
            <w:noProof/>
            <w:webHidden/>
          </w:rPr>
          <w:t>3</w:t>
        </w:r>
        <w:r w:rsidR="00F97F95">
          <w:rPr>
            <w:noProof/>
            <w:webHidden/>
          </w:rPr>
          <w:fldChar w:fldCharType="end"/>
        </w:r>
      </w:hyperlink>
    </w:p>
    <w:p w14:paraId="24AEB394" w14:textId="5FBEEDDD"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38" w:history="1">
        <w:r w:rsidR="00F97F95" w:rsidRPr="00395465">
          <w:rPr>
            <w:rStyle w:val="Hyperlink"/>
            <w:noProof/>
            <w:lang w:val="en-GB"/>
          </w:rPr>
          <w:t>1.5.1</w:t>
        </w:r>
        <w:r w:rsidR="00F97F95">
          <w:rPr>
            <w:rFonts w:asciiTheme="minorHAnsi" w:eastAsiaTheme="minorEastAsia" w:hAnsiTheme="minorHAnsi" w:cstheme="minorBidi"/>
            <w:noProof/>
            <w:szCs w:val="22"/>
          </w:rPr>
          <w:tab/>
        </w:r>
        <w:r w:rsidR="00F97F95" w:rsidRPr="00395465">
          <w:rPr>
            <w:rStyle w:val="Hyperlink"/>
            <w:noProof/>
            <w:lang w:val="en-GB"/>
          </w:rPr>
          <w:t>In Scope</w:t>
        </w:r>
        <w:r w:rsidR="00F97F95">
          <w:rPr>
            <w:noProof/>
            <w:webHidden/>
          </w:rPr>
          <w:tab/>
        </w:r>
        <w:r w:rsidR="00F97F95">
          <w:rPr>
            <w:noProof/>
            <w:webHidden/>
          </w:rPr>
          <w:fldChar w:fldCharType="begin"/>
        </w:r>
        <w:r w:rsidR="00F97F95">
          <w:rPr>
            <w:noProof/>
            <w:webHidden/>
          </w:rPr>
          <w:instrText xml:space="preserve"> PAGEREF _Toc44339638 \h </w:instrText>
        </w:r>
        <w:r w:rsidR="00F97F95">
          <w:rPr>
            <w:noProof/>
            <w:webHidden/>
          </w:rPr>
        </w:r>
        <w:r w:rsidR="00F97F95">
          <w:rPr>
            <w:noProof/>
            <w:webHidden/>
          </w:rPr>
          <w:fldChar w:fldCharType="separate"/>
        </w:r>
        <w:r w:rsidR="00F97F95">
          <w:rPr>
            <w:noProof/>
            <w:webHidden/>
          </w:rPr>
          <w:t>3</w:t>
        </w:r>
        <w:r w:rsidR="00F97F95">
          <w:rPr>
            <w:noProof/>
            <w:webHidden/>
          </w:rPr>
          <w:fldChar w:fldCharType="end"/>
        </w:r>
      </w:hyperlink>
    </w:p>
    <w:p w14:paraId="5D2BF547" w14:textId="391EC15E"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39" w:history="1">
        <w:r w:rsidR="00F97F95" w:rsidRPr="00395465">
          <w:rPr>
            <w:rStyle w:val="Hyperlink"/>
            <w:noProof/>
            <w:lang w:val="en-GB"/>
          </w:rPr>
          <w:t>1.5.2</w:t>
        </w:r>
        <w:r w:rsidR="00F97F95">
          <w:rPr>
            <w:rFonts w:asciiTheme="minorHAnsi" w:eastAsiaTheme="minorEastAsia" w:hAnsiTheme="minorHAnsi" w:cstheme="minorBidi"/>
            <w:noProof/>
            <w:szCs w:val="22"/>
          </w:rPr>
          <w:tab/>
        </w:r>
        <w:r w:rsidR="00F97F95" w:rsidRPr="00395465">
          <w:rPr>
            <w:rStyle w:val="Hyperlink"/>
            <w:noProof/>
            <w:lang w:val="en-GB"/>
          </w:rPr>
          <w:t>Out of Scope</w:t>
        </w:r>
        <w:r w:rsidR="00F97F95">
          <w:rPr>
            <w:noProof/>
            <w:webHidden/>
          </w:rPr>
          <w:tab/>
        </w:r>
        <w:r w:rsidR="00F97F95">
          <w:rPr>
            <w:noProof/>
            <w:webHidden/>
          </w:rPr>
          <w:fldChar w:fldCharType="begin"/>
        </w:r>
        <w:r w:rsidR="00F97F95">
          <w:rPr>
            <w:noProof/>
            <w:webHidden/>
          </w:rPr>
          <w:instrText xml:space="preserve"> PAGEREF _Toc44339639 \h </w:instrText>
        </w:r>
        <w:r w:rsidR="00F97F95">
          <w:rPr>
            <w:noProof/>
            <w:webHidden/>
          </w:rPr>
        </w:r>
        <w:r w:rsidR="00F97F95">
          <w:rPr>
            <w:noProof/>
            <w:webHidden/>
          </w:rPr>
          <w:fldChar w:fldCharType="separate"/>
        </w:r>
        <w:r w:rsidR="00F97F95">
          <w:rPr>
            <w:noProof/>
            <w:webHidden/>
          </w:rPr>
          <w:t>3</w:t>
        </w:r>
        <w:r w:rsidR="00F97F95">
          <w:rPr>
            <w:noProof/>
            <w:webHidden/>
          </w:rPr>
          <w:fldChar w:fldCharType="end"/>
        </w:r>
      </w:hyperlink>
    </w:p>
    <w:p w14:paraId="7A6D8DB0" w14:textId="6DF801F3" w:rsidR="00F97F95" w:rsidRDefault="00DE0AB3">
      <w:pPr>
        <w:pStyle w:val="TOC2"/>
        <w:tabs>
          <w:tab w:val="left" w:pos="1134"/>
        </w:tabs>
        <w:rPr>
          <w:rFonts w:asciiTheme="minorHAnsi" w:eastAsiaTheme="minorEastAsia" w:hAnsiTheme="minorHAnsi" w:cstheme="minorBidi"/>
          <w:noProof/>
          <w:szCs w:val="22"/>
        </w:rPr>
      </w:pPr>
      <w:hyperlink w:anchor="_Toc44339640" w:history="1">
        <w:r w:rsidR="00F97F95" w:rsidRPr="00395465">
          <w:rPr>
            <w:rStyle w:val="Hyperlink"/>
            <w:noProof/>
            <w:lang w:val="en-GB"/>
          </w:rPr>
          <w:t>1.6</w:t>
        </w:r>
        <w:r w:rsidR="00F97F95">
          <w:rPr>
            <w:rFonts w:asciiTheme="minorHAnsi" w:eastAsiaTheme="minorEastAsia" w:hAnsiTheme="minorHAnsi" w:cstheme="minorBidi"/>
            <w:noProof/>
            <w:szCs w:val="22"/>
          </w:rPr>
          <w:tab/>
        </w:r>
        <w:r w:rsidR="00F97F95" w:rsidRPr="00395465">
          <w:rPr>
            <w:rStyle w:val="Hyperlink"/>
            <w:noProof/>
            <w:lang w:val="en-GB"/>
          </w:rPr>
          <w:t>Approach</w:t>
        </w:r>
        <w:r w:rsidR="00F97F95">
          <w:rPr>
            <w:noProof/>
            <w:webHidden/>
          </w:rPr>
          <w:tab/>
        </w:r>
        <w:r w:rsidR="00F97F95">
          <w:rPr>
            <w:noProof/>
            <w:webHidden/>
          </w:rPr>
          <w:fldChar w:fldCharType="begin"/>
        </w:r>
        <w:r w:rsidR="00F97F95">
          <w:rPr>
            <w:noProof/>
            <w:webHidden/>
          </w:rPr>
          <w:instrText xml:space="preserve"> PAGEREF _Toc44339640 \h </w:instrText>
        </w:r>
        <w:r w:rsidR="00F97F95">
          <w:rPr>
            <w:noProof/>
            <w:webHidden/>
          </w:rPr>
        </w:r>
        <w:r w:rsidR="00F97F95">
          <w:rPr>
            <w:noProof/>
            <w:webHidden/>
          </w:rPr>
          <w:fldChar w:fldCharType="separate"/>
        </w:r>
        <w:r w:rsidR="00F97F95">
          <w:rPr>
            <w:noProof/>
            <w:webHidden/>
          </w:rPr>
          <w:t>4</w:t>
        </w:r>
        <w:r w:rsidR="00F97F95">
          <w:rPr>
            <w:noProof/>
            <w:webHidden/>
          </w:rPr>
          <w:fldChar w:fldCharType="end"/>
        </w:r>
      </w:hyperlink>
    </w:p>
    <w:p w14:paraId="57E1A487" w14:textId="73B5DE4A" w:rsidR="00F97F95" w:rsidRDefault="00DE0AB3">
      <w:pPr>
        <w:pStyle w:val="TOC1"/>
        <w:rPr>
          <w:rFonts w:asciiTheme="minorHAnsi" w:eastAsiaTheme="minorEastAsia" w:hAnsiTheme="minorHAnsi" w:cstheme="minorBidi"/>
          <w:noProof/>
          <w:szCs w:val="22"/>
        </w:rPr>
      </w:pPr>
      <w:hyperlink w:anchor="_Toc44339641" w:history="1">
        <w:r w:rsidR="00F97F95" w:rsidRPr="00395465">
          <w:rPr>
            <w:rStyle w:val="Hyperlink"/>
            <w:noProof/>
            <w:lang w:val="en-GB"/>
          </w:rPr>
          <w:t>2</w:t>
        </w:r>
        <w:r w:rsidR="00F97F95">
          <w:rPr>
            <w:rFonts w:asciiTheme="minorHAnsi" w:eastAsiaTheme="minorEastAsia" w:hAnsiTheme="minorHAnsi" w:cstheme="minorBidi"/>
            <w:noProof/>
            <w:szCs w:val="22"/>
          </w:rPr>
          <w:tab/>
        </w:r>
        <w:r w:rsidR="00F97F95" w:rsidRPr="00395465">
          <w:rPr>
            <w:rStyle w:val="Hyperlink"/>
            <w:noProof/>
            <w:lang w:val="en-GB"/>
          </w:rPr>
          <w:t>Materials &amp; Methods</w:t>
        </w:r>
        <w:r w:rsidR="00F97F95">
          <w:rPr>
            <w:noProof/>
            <w:webHidden/>
          </w:rPr>
          <w:tab/>
        </w:r>
        <w:r w:rsidR="00F97F95">
          <w:rPr>
            <w:noProof/>
            <w:webHidden/>
          </w:rPr>
          <w:fldChar w:fldCharType="begin"/>
        </w:r>
        <w:r w:rsidR="00F97F95">
          <w:rPr>
            <w:noProof/>
            <w:webHidden/>
          </w:rPr>
          <w:instrText xml:space="preserve"> PAGEREF _Toc44339641 \h </w:instrText>
        </w:r>
        <w:r w:rsidR="00F97F95">
          <w:rPr>
            <w:noProof/>
            <w:webHidden/>
          </w:rPr>
        </w:r>
        <w:r w:rsidR="00F97F95">
          <w:rPr>
            <w:noProof/>
            <w:webHidden/>
          </w:rPr>
          <w:fldChar w:fldCharType="separate"/>
        </w:r>
        <w:r w:rsidR="00F97F95">
          <w:rPr>
            <w:noProof/>
            <w:webHidden/>
          </w:rPr>
          <w:t>6</w:t>
        </w:r>
        <w:r w:rsidR="00F97F95">
          <w:rPr>
            <w:noProof/>
            <w:webHidden/>
          </w:rPr>
          <w:fldChar w:fldCharType="end"/>
        </w:r>
      </w:hyperlink>
    </w:p>
    <w:p w14:paraId="0671B82C" w14:textId="237FCB7A" w:rsidR="00F97F95" w:rsidRDefault="00DE0AB3">
      <w:pPr>
        <w:pStyle w:val="TOC2"/>
        <w:tabs>
          <w:tab w:val="left" w:pos="1134"/>
        </w:tabs>
        <w:rPr>
          <w:rFonts w:asciiTheme="minorHAnsi" w:eastAsiaTheme="minorEastAsia" w:hAnsiTheme="minorHAnsi" w:cstheme="minorBidi"/>
          <w:noProof/>
          <w:szCs w:val="22"/>
        </w:rPr>
      </w:pPr>
      <w:hyperlink w:anchor="_Toc44339642" w:history="1">
        <w:r w:rsidR="00F97F95" w:rsidRPr="00395465">
          <w:rPr>
            <w:rStyle w:val="Hyperlink"/>
            <w:noProof/>
            <w:lang w:val="en-GB"/>
          </w:rPr>
          <w:t>2.1</w:t>
        </w:r>
        <w:r w:rsidR="00F97F95">
          <w:rPr>
            <w:rFonts w:asciiTheme="minorHAnsi" w:eastAsiaTheme="minorEastAsia" w:hAnsiTheme="minorHAnsi" w:cstheme="minorBidi"/>
            <w:noProof/>
            <w:szCs w:val="22"/>
          </w:rPr>
          <w:tab/>
        </w:r>
        <w:r w:rsidR="00F97F95" w:rsidRPr="00395465">
          <w:rPr>
            <w:rStyle w:val="Hyperlink"/>
            <w:noProof/>
            <w:lang w:val="en-GB"/>
          </w:rPr>
          <w:t>Analysis</w:t>
        </w:r>
        <w:r w:rsidR="00F97F95">
          <w:rPr>
            <w:noProof/>
            <w:webHidden/>
          </w:rPr>
          <w:tab/>
        </w:r>
        <w:r w:rsidR="00F97F95">
          <w:rPr>
            <w:noProof/>
            <w:webHidden/>
          </w:rPr>
          <w:fldChar w:fldCharType="begin"/>
        </w:r>
        <w:r w:rsidR="00F97F95">
          <w:rPr>
            <w:noProof/>
            <w:webHidden/>
          </w:rPr>
          <w:instrText xml:space="preserve"> PAGEREF _Toc44339642 \h </w:instrText>
        </w:r>
        <w:r w:rsidR="00F97F95">
          <w:rPr>
            <w:noProof/>
            <w:webHidden/>
          </w:rPr>
        </w:r>
        <w:r w:rsidR="00F97F95">
          <w:rPr>
            <w:noProof/>
            <w:webHidden/>
          </w:rPr>
          <w:fldChar w:fldCharType="separate"/>
        </w:r>
        <w:r w:rsidR="00F97F95">
          <w:rPr>
            <w:noProof/>
            <w:webHidden/>
          </w:rPr>
          <w:t>6</w:t>
        </w:r>
        <w:r w:rsidR="00F97F95">
          <w:rPr>
            <w:noProof/>
            <w:webHidden/>
          </w:rPr>
          <w:fldChar w:fldCharType="end"/>
        </w:r>
      </w:hyperlink>
    </w:p>
    <w:p w14:paraId="53B31D64" w14:textId="70948EA4" w:rsidR="00F97F95" w:rsidRDefault="00DE0AB3">
      <w:pPr>
        <w:pStyle w:val="TOC2"/>
        <w:tabs>
          <w:tab w:val="left" w:pos="1134"/>
        </w:tabs>
        <w:rPr>
          <w:rFonts w:asciiTheme="minorHAnsi" w:eastAsiaTheme="minorEastAsia" w:hAnsiTheme="minorHAnsi" w:cstheme="minorBidi"/>
          <w:noProof/>
          <w:szCs w:val="22"/>
        </w:rPr>
      </w:pPr>
      <w:hyperlink w:anchor="_Toc44339643" w:history="1">
        <w:r w:rsidR="00F97F95" w:rsidRPr="00395465">
          <w:rPr>
            <w:rStyle w:val="Hyperlink"/>
            <w:noProof/>
            <w:lang w:val="en-GB"/>
          </w:rPr>
          <w:t>2.2</w:t>
        </w:r>
        <w:r w:rsidR="00F97F95">
          <w:rPr>
            <w:rFonts w:asciiTheme="minorHAnsi" w:eastAsiaTheme="minorEastAsia" w:hAnsiTheme="minorHAnsi" w:cstheme="minorBidi"/>
            <w:noProof/>
            <w:szCs w:val="22"/>
          </w:rPr>
          <w:tab/>
        </w:r>
        <w:r w:rsidR="00F97F95" w:rsidRPr="00395465">
          <w:rPr>
            <w:rStyle w:val="Hyperlink"/>
            <w:noProof/>
            <w:lang w:val="en-GB"/>
          </w:rPr>
          <w:t>Prototyping</w:t>
        </w:r>
        <w:r w:rsidR="00F97F95">
          <w:rPr>
            <w:noProof/>
            <w:webHidden/>
          </w:rPr>
          <w:tab/>
        </w:r>
        <w:r w:rsidR="00F97F95">
          <w:rPr>
            <w:noProof/>
            <w:webHidden/>
          </w:rPr>
          <w:fldChar w:fldCharType="begin"/>
        </w:r>
        <w:r w:rsidR="00F97F95">
          <w:rPr>
            <w:noProof/>
            <w:webHidden/>
          </w:rPr>
          <w:instrText xml:space="preserve"> PAGEREF _Toc44339643 \h </w:instrText>
        </w:r>
        <w:r w:rsidR="00F97F95">
          <w:rPr>
            <w:noProof/>
            <w:webHidden/>
          </w:rPr>
        </w:r>
        <w:r w:rsidR="00F97F95">
          <w:rPr>
            <w:noProof/>
            <w:webHidden/>
          </w:rPr>
          <w:fldChar w:fldCharType="separate"/>
        </w:r>
        <w:r w:rsidR="00F97F95">
          <w:rPr>
            <w:noProof/>
            <w:webHidden/>
          </w:rPr>
          <w:t>6</w:t>
        </w:r>
        <w:r w:rsidR="00F97F95">
          <w:rPr>
            <w:noProof/>
            <w:webHidden/>
          </w:rPr>
          <w:fldChar w:fldCharType="end"/>
        </w:r>
      </w:hyperlink>
    </w:p>
    <w:p w14:paraId="197B6204" w14:textId="5AB2228E"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44" w:history="1">
        <w:r w:rsidR="00F97F95" w:rsidRPr="00395465">
          <w:rPr>
            <w:rStyle w:val="Hyperlink"/>
            <w:noProof/>
            <w:lang w:val="en-GB"/>
          </w:rPr>
          <w:t>2.2.1</w:t>
        </w:r>
        <w:r w:rsidR="00F97F95">
          <w:rPr>
            <w:rFonts w:asciiTheme="minorHAnsi" w:eastAsiaTheme="minorEastAsia" w:hAnsiTheme="minorHAnsi" w:cstheme="minorBidi"/>
            <w:noProof/>
            <w:szCs w:val="22"/>
          </w:rPr>
          <w:tab/>
        </w:r>
        <w:r w:rsidR="00F97F95" w:rsidRPr="00395465">
          <w:rPr>
            <w:rStyle w:val="Hyperlink"/>
            <w:noProof/>
            <w:lang w:val="en-GB"/>
          </w:rPr>
          <w:t>Tools Included in the Evaluation</w:t>
        </w:r>
        <w:r w:rsidR="00F97F95" w:rsidRPr="00395465">
          <w:rPr>
            <w:rStyle w:val="Hyperlink"/>
            <w:noProof/>
          </w:rPr>
          <w:t xml:space="preserve"> </w:t>
        </w:r>
        <w:r w:rsidR="00F97F95" w:rsidRPr="00395465">
          <w:rPr>
            <w:rStyle w:val="Hyperlink"/>
            <w:rFonts w:ascii="Wingdings" w:eastAsia="Wingdings" w:hAnsi="Wingdings" w:cs="Wingdings"/>
            <w:noProof/>
          </w:rPr>
          <w:t>à</w:t>
        </w:r>
        <w:r w:rsidR="00F97F95" w:rsidRPr="00395465">
          <w:rPr>
            <w:rStyle w:val="Hyperlink"/>
            <w:noProof/>
          </w:rPr>
          <w:t xml:space="preserve"> zu löschen</w:t>
        </w:r>
        <w:r w:rsidR="00F97F95">
          <w:rPr>
            <w:noProof/>
            <w:webHidden/>
          </w:rPr>
          <w:tab/>
        </w:r>
        <w:r w:rsidR="00F97F95">
          <w:rPr>
            <w:noProof/>
            <w:webHidden/>
          </w:rPr>
          <w:fldChar w:fldCharType="begin"/>
        </w:r>
        <w:r w:rsidR="00F97F95">
          <w:rPr>
            <w:noProof/>
            <w:webHidden/>
          </w:rPr>
          <w:instrText xml:space="preserve"> PAGEREF _Toc44339644 \h </w:instrText>
        </w:r>
        <w:r w:rsidR="00F97F95">
          <w:rPr>
            <w:noProof/>
            <w:webHidden/>
          </w:rPr>
        </w:r>
        <w:r w:rsidR="00F97F95">
          <w:rPr>
            <w:noProof/>
            <w:webHidden/>
          </w:rPr>
          <w:fldChar w:fldCharType="separate"/>
        </w:r>
        <w:r w:rsidR="00F97F95">
          <w:rPr>
            <w:noProof/>
            <w:webHidden/>
          </w:rPr>
          <w:t>6</w:t>
        </w:r>
        <w:r w:rsidR="00F97F95">
          <w:rPr>
            <w:noProof/>
            <w:webHidden/>
          </w:rPr>
          <w:fldChar w:fldCharType="end"/>
        </w:r>
      </w:hyperlink>
    </w:p>
    <w:p w14:paraId="2D6C0161" w14:textId="6AF92CA3"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45" w:history="1">
        <w:r w:rsidR="00F97F95" w:rsidRPr="00395465">
          <w:rPr>
            <w:rStyle w:val="Hyperlink"/>
            <w:noProof/>
            <w:lang w:val="en-GB"/>
          </w:rPr>
          <w:t>2.2.2</w:t>
        </w:r>
        <w:r w:rsidR="00F97F95">
          <w:rPr>
            <w:rFonts w:asciiTheme="minorHAnsi" w:eastAsiaTheme="minorEastAsia" w:hAnsiTheme="minorHAnsi" w:cstheme="minorBidi"/>
            <w:noProof/>
            <w:szCs w:val="22"/>
          </w:rPr>
          <w:tab/>
        </w:r>
        <w:r w:rsidR="00F97F95" w:rsidRPr="00395465">
          <w:rPr>
            <w:rStyle w:val="Hyperlink"/>
            <w:noProof/>
            <w:lang w:val="en-GB"/>
          </w:rPr>
          <w:t>Tools Used Outside the Evaluation Part</w:t>
        </w:r>
        <w:r w:rsidR="00F97F95" w:rsidRPr="00395465">
          <w:rPr>
            <w:rStyle w:val="Hyperlink"/>
            <w:noProof/>
          </w:rPr>
          <w:t xml:space="preserve"> </w:t>
        </w:r>
        <w:r w:rsidR="00F97F95" w:rsidRPr="00395465">
          <w:rPr>
            <w:rStyle w:val="Hyperlink"/>
            <w:rFonts w:ascii="Wingdings" w:eastAsia="Wingdings" w:hAnsi="Wingdings" w:cs="Wingdings"/>
            <w:noProof/>
          </w:rPr>
          <w:t>à</w:t>
        </w:r>
        <w:r w:rsidR="00F97F95" w:rsidRPr="00395465">
          <w:rPr>
            <w:rStyle w:val="Hyperlink"/>
            <w:noProof/>
          </w:rPr>
          <w:t xml:space="preserve"> zu löschen</w:t>
        </w:r>
        <w:r w:rsidR="00F97F95">
          <w:rPr>
            <w:noProof/>
            <w:webHidden/>
          </w:rPr>
          <w:tab/>
        </w:r>
        <w:r w:rsidR="00F97F95">
          <w:rPr>
            <w:noProof/>
            <w:webHidden/>
          </w:rPr>
          <w:fldChar w:fldCharType="begin"/>
        </w:r>
        <w:r w:rsidR="00F97F95">
          <w:rPr>
            <w:noProof/>
            <w:webHidden/>
          </w:rPr>
          <w:instrText xml:space="preserve"> PAGEREF _Toc44339645 \h </w:instrText>
        </w:r>
        <w:r w:rsidR="00F97F95">
          <w:rPr>
            <w:noProof/>
            <w:webHidden/>
          </w:rPr>
        </w:r>
        <w:r w:rsidR="00F97F95">
          <w:rPr>
            <w:noProof/>
            <w:webHidden/>
          </w:rPr>
          <w:fldChar w:fldCharType="separate"/>
        </w:r>
        <w:r w:rsidR="00F97F95">
          <w:rPr>
            <w:noProof/>
            <w:webHidden/>
          </w:rPr>
          <w:t>6</w:t>
        </w:r>
        <w:r w:rsidR="00F97F95">
          <w:rPr>
            <w:noProof/>
            <w:webHidden/>
          </w:rPr>
          <w:fldChar w:fldCharType="end"/>
        </w:r>
      </w:hyperlink>
    </w:p>
    <w:p w14:paraId="237DBC7C" w14:textId="478F8417"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46" w:history="1">
        <w:r w:rsidR="00F97F95" w:rsidRPr="00395465">
          <w:rPr>
            <w:rStyle w:val="Hyperlink"/>
            <w:noProof/>
          </w:rPr>
          <w:t>2.2.3</w:t>
        </w:r>
        <w:r w:rsidR="00F97F95">
          <w:rPr>
            <w:rFonts w:asciiTheme="minorHAnsi" w:eastAsiaTheme="minorEastAsia" w:hAnsiTheme="minorHAnsi" w:cstheme="minorBidi"/>
            <w:noProof/>
            <w:szCs w:val="22"/>
          </w:rPr>
          <w:tab/>
        </w:r>
        <w:r w:rsidR="00F97F95" w:rsidRPr="00395465">
          <w:rPr>
            <w:rStyle w:val="Hyperlink"/>
            <w:noProof/>
          </w:rPr>
          <w:t>Rational and Set-up</w:t>
        </w:r>
        <w:r w:rsidR="00F97F95">
          <w:rPr>
            <w:noProof/>
            <w:webHidden/>
          </w:rPr>
          <w:tab/>
        </w:r>
        <w:r w:rsidR="00F97F95">
          <w:rPr>
            <w:noProof/>
            <w:webHidden/>
          </w:rPr>
          <w:fldChar w:fldCharType="begin"/>
        </w:r>
        <w:r w:rsidR="00F97F95">
          <w:rPr>
            <w:noProof/>
            <w:webHidden/>
          </w:rPr>
          <w:instrText xml:space="preserve"> PAGEREF _Toc44339646 \h </w:instrText>
        </w:r>
        <w:r w:rsidR="00F97F95">
          <w:rPr>
            <w:noProof/>
            <w:webHidden/>
          </w:rPr>
        </w:r>
        <w:r w:rsidR="00F97F95">
          <w:rPr>
            <w:noProof/>
            <w:webHidden/>
          </w:rPr>
          <w:fldChar w:fldCharType="separate"/>
        </w:r>
        <w:r w:rsidR="00F97F95">
          <w:rPr>
            <w:noProof/>
            <w:webHidden/>
          </w:rPr>
          <w:t>7</w:t>
        </w:r>
        <w:r w:rsidR="00F97F95">
          <w:rPr>
            <w:noProof/>
            <w:webHidden/>
          </w:rPr>
          <w:fldChar w:fldCharType="end"/>
        </w:r>
      </w:hyperlink>
    </w:p>
    <w:p w14:paraId="29B49726" w14:textId="751DE2FE"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47" w:history="1">
        <w:r w:rsidR="00F97F95" w:rsidRPr="00395465">
          <w:rPr>
            <w:rStyle w:val="Hyperlink"/>
            <w:noProof/>
            <w:lang w:val="en-GB"/>
          </w:rPr>
          <w:t>2.2.4</w:t>
        </w:r>
        <w:r w:rsidR="00F97F95">
          <w:rPr>
            <w:rFonts w:asciiTheme="minorHAnsi" w:eastAsiaTheme="minorEastAsia" w:hAnsiTheme="minorHAnsi" w:cstheme="minorBidi"/>
            <w:noProof/>
            <w:szCs w:val="22"/>
          </w:rPr>
          <w:tab/>
        </w:r>
        <w:r w:rsidR="00F97F95" w:rsidRPr="00395465">
          <w:rPr>
            <w:rStyle w:val="Hyperlink"/>
            <w:noProof/>
            <w:lang w:val="en-GB"/>
          </w:rPr>
          <w:t>Used tools</w:t>
        </w:r>
        <w:r w:rsidR="00F97F95">
          <w:rPr>
            <w:noProof/>
            <w:webHidden/>
          </w:rPr>
          <w:tab/>
        </w:r>
        <w:r w:rsidR="00F97F95">
          <w:rPr>
            <w:noProof/>
            <w:webHidden/>
          </w:rPr>
          <w:fldChar w:fldCharType="begin"/>
        </w:r>
        <w:r w:rsidR="00F97F95">
          <w:rPr>
            <w:noProof/>
            <w:webHidden/>
          </w:rPr>
          <w:instrText xml:space="preserve"> PAGEREF _Toc44339647 \h </w:instrText>
        </w:r>
        <w:r w:rsidR="00F97F95">
          <w:rPr>
            <w:noProof/>
            <w:webHidden/>
          </w:rPr>
        </w:r>
        <w:r w:rsidR="00F97F95">
          <w:rPr>
            <w:noProof/>
            <w:webHidden/>
          </w:rPr>
          <w:fldChar w:fldCharType="separate"/>
        </w:r>
        <w:r w:rsidR="00F97F95">
          <w:rPr>
            <w:noProof/>
            <w:webHidden/>
          </w:rPr>
          <w:t>7</w:t>
        </w:r>
        <w:r w:rsidR="00F97F95">
          <w:rPr>
            <w:noProof/>
            <w:webHidden/>
          </w:rPr>
          <w:fldChar w:fldCharType="end"/>
        </w:r>
      </w:hyperlink>
    </w:p>
    <w:p w14:paraId="101745D4" w14:textId="11B2BBBF" w:rsidR="00F97F95" w:rsidRDefault="00DE0AB3">
      <w:pPr>
        <w:pStyle w:val="TOC4"/>
        <w:tabs>
          <w:tab w:val="left" w:pos="2764"/>
        </w:tabs>
        <w:rPr>
          <w:rFonts w:asciiTheme="minorHAnsi" w:eastAsiaTheme="minorEastAsia" w:hAnsiTheme="minorHAnsi" w:cstheme="minorBidi"/>
          <w:noProof/>
          <w:szCs w:val="22"/>
        </w:rPr>
      </w:pPr>
      <w:hyperlink w:anchor="_Toc44339648" w:history="1">
        <w:r w:rsidR="00F97F95" w:rsidRPr="00395465">
          <w:rPr>
            <w:rStyle w:val="Hyperlink"/>
            <w:noProof/>
            <w:lang w:val="en-GB"/>
          </w:rPr>
          <w:t>2.2.4.1</w:t>
        </w:r>
        <w:r w:rsidR="00F97F95">
          <w:rPr>
            <w:rFonts w:asciiTheme="minorHAnsi" w:eastAsiaTheme="minorEastAsia" w:hAnsiTheme="minorHAnsi" w:cstheme="minorBidi"/>
            <w:noProof/>
            <w:szCs w:val="22"/>
          </w:rPr>
          <w:tab/>
        </w:r>
        <w:r w:rsidR="00F97F95" w:rsidRPr="00395465">
          <w:rPr>
            <w:rStyle w:val="Hyperlink"/>
            <w:noProof/>
            <w:lang w:val="en-GB"/>
          </w:rPr>
          <w:t>General Set-Up</w:t>
        </w:r>
        <w:r w:rsidR="00F97F95">
          <w:rPr>
            <w:noProof/>
            <w:webHidden/>
          </w:rPr>
          <w:tab/>
        </w:r>
        <w:r w:rsidR="00F97F95">
          <w:rPr>
            <w:noProof/>
            <w:webHidden/>
          </w:rPr>
          <w:fldChar w:fldCharType="begin"/>
        </w:r>
        <w:r w:rsidR="00F97F95">
          <w:rPr>
            <w:noProof/>
            <w:webHidden/>
          </w:rPr>
          <w:instrText xml:space="preserve"> PAGEREF _Toc44339648 \h </w:instrText>
        </w:r>
        <w:r w:rsidR="00F97F95">
          <w:rPr>
            <w:noProof/>
            <w:webHidden/>
          </w:rPr>
        </w:r>
        <w:r w:rsidR="00F97F95">
          <w:rPr>
            <w:noProof/>
            <w:webHidden/>
          </w:rPr>
          <w:fldChar w:fldCharType="separate"/>
        </w:r>
        <w:r w:rsidR="00F97F95">
          <w:rPr>
            <w:noProof/>
            <w:webHidden/>
          </w:rPr>
          <w:t>7</w:t>
        </w:r>
        <w:r w:rsidR="00F97F95">
          <w:rPr>
            <w:noProof/>
            <w:webHidden/>
          </w:rPr>
          <w:fldChar w:fldCharType="end"/>
        </w:r>
      </w:hyperlink>
    </w:p>
    <w:p w14:paraId="67DE9242" w14:textId="176354E7"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49" w:history="1">
        <w:r w:rsidR="00F97F95" w:rsidRPr="00395465">
          <w:rPr>
            <w:rStyle w:val="Hyperlink"/>
            <w:noProof/>
            <w:lang w:val="en-GB"/>
          </w:rPr>
          <w:t>2.2.5</w:t>
        </w:r>
        <w:r w:rsidR="00F97F95">
          <w:rPr>
            <w:rFonts w:asciiTheme="minorHAnsi" w:eastAsiaTheme="minorEastAsia" w:hAnsiTheme="minorHAnsi" w:cstheme="minorBidi"/>
            <w:noProof/>
            <w:szCs w:val="22"/>
          </w:rPr>
          <w:tab/>
        </w:r>
        <w:r w:rsidR="00F97F95" w:rsidRPr="00395465">
          <w:rPr>
            <w:rStyle w:val="Hyperlink"/>
            <w:noProof/>
            <w:lang w:val="en-GB"/>
          </w:rPr>
          <w:t>Method</w:t>
        </w:r>
        <w:r w:rsidR="00F97F95">
          <w:rPr>
            <w:noProof/>
            <w:webHidden/>
          </w:rPr>
          <w:tab/>
        </w:r>
        <w:r w:rsidR="00F97F95">
          <w:rPr>
            <w:noProof/>
            <w:webHidden/>
          </w:rPr>
          <w:fldChar w:fldCharType="begin"/>
        </w:r>
        <w:r w:rsidR="00F97F95">
          <w:rPr>
            <w:noProof/>
            <w:webHidden/>
          </w:rPr>
          <w:instrText xml:space="preserve"> PAGEREF _Toc44339649 \h </w:instrText>
        </w:r>
        <w:r w:rsidR="00F97F95">
          <w:rPr>
            <w:noProof/>
            <w:webHidden/>
          </w:rPr>
        </w:r>
        <w:r w:rsidR="00F97F95">
          <w:rPr>
            <w:noProof/>
            <w:webHidden/>
          </w:rPr>
          <w:fldChar w:fldCharType="separate"/>
        </w:r>
        <w:r w:rsidR="00F97F95">
          <w:rPr>
            <w:noProof/>
            <w:webHidden/>
          </w:rPr>
          <w:t>9</w:t>
        </w:r>
        <w:r w:rsidR="00F97F95">
          <w:rPr>
            <w:noProof/>
            <w:webHidden/>
          </w:rPr>
          <w:fldChar w:fldCharType="end"/>
        </w:r>
      </w:hyperlink>
    </w:p>
    <w:p w14:paraId="609DC950" w14:textId="0F5F3D5A" w:rsidR="00F97F95" w:rsidRDefault="00DE0AB3">
      <w:pPr>
        <w:pStyle w:val="TOC2"/>
        <w:tabs>
          <w:tab w:val="left" w:pos="1134"/>
        </w:tabs>
        <w:rPr>
          <w:rFonts w:asciiTheme="minorHAnsi" w:eastAsiaTheme="minorEastAsia" w:hAnsiTheme="minorHAnsi" w:cstheme="minorBidi"/>
          <w:noProof/>
          <w:szCs w:val="22"/>
        </w:rPr>
      </w:pPr>
      <w:hyperlink w:anchor="_Toc44339650" w:history="1">
        <w:r w:rsidR="00F97F95" w:rsidRPr="00395465">
          <w:rPr>
            <w:rStyle w:val="Hyperlink"/>
            <w:noProof/>
            <w:lang w:val="en-GB"/>
          </w:rPr>
          <w:t>2.3</w:t>
        </w:r>
        <w:r w:rsidR="00F97F95">
          <w:rPr>
            <w:rFonts w:asciiTheme="minorHAnsi" w:eastAsiaTheme="minorEastAsia" w:hAnsiTheme="minorHAnsi" w:cstheme="minorBidi"/>
            <w:noProof/>
            <w:szCs w:val="22"/>
          </w:rPr>
          <w:tab/>
        </w:r>
        <w:r w:rsidR="00F97F95" w:rsidRPr="00395465">
          <w:rPr>
            <w:rStyle w:val="Hyperlink"/>
            <w:noProof/>
          </w:rPr>
          <w:t>Audit of the Prototype</w:t>
        </w:r>
        <w:r w:rsidR="00F97F95">
          <w:rPr>
            <w:noProof/>
            <w:webHidden/>
          </w:rPr>
          <w:tab/>
        </w:r>
        <w:r w:rsidR="00F97F95">
          <w:rPr>
            <w:noProof/>
            <w:webHidden/>
          </w:rPr>
          <w:fldChar w:fldCharType="begin"/>
        </w:r>
        <w:r w:rsidR="00F97F95">
          <w:rPr>
            <w:noProof/>
            <w:webHidden/>
          </w:rPr>
          <w:instrText xml:space="preserve"> PAGEREF _Toc44339650 \h </w:instrText>
        </w:r>
        <w:r w:rsidR="00F97F95">
          <w:rPr>
            <w:noProof/>
            <w:webHidden/>
          </w:rPr>
        </w:r>
        <w:r w:rsidR="00F97F95">
          <w:rPr>
            <w:noProof/>
            <w:webHidden/>
          </w:rPr>
          <w:fldChar w:fldCharType="separate"/>
        </w:r>
        <w:r w:rsidR="00F97F95">
          <w:rPr>
            <w:noProof/>
            <w:webHidden/>
          </w:rPr>
          <w:t>9</w:t>
        </w:r>
        <w:r w:rsidR="00F97F95">
          <w:rPr>
            <w:noProof/>
            <w:webHidden/>
          </w:rPr>
          <w:fldChar w:fldCharType="end"/>
        </w:r>
      </w:hyperlink>
    </w:p>
    <w:p w14:paraId="2040EC03" w14:textId="59A3EFC7" w:rsidR="00F97F95" w:rsidRDefault="00DE0AB3">
      <w:pPr>
        <w:pStyle w:val="TOC1"/>
        <w:rPr>
          <w:rFonts w:asciiTheme="minorHAnsi" w:eastAsiaTheme="minorEastAsia" w:hAnsiTheme="minorHAnsi" w:cstheme="minorBidi"/>
          <w:noProof/>
          <w:szCs w:val="22"/>
        </w:rPr>
      </w:pPr>
      <w:hyperlink w:anchor="_Toc44339651" w:history="1">
        <w:r w:rsidR="00F97F95" w:rsidRPr="00395465">
          <w:rPr>
            <w:rStyle w:val="Hyperlink"/>
            <w:noProof/>
            <w:lang w:val="en-GB"/>
          </w:rPr>
          <w:t>3</w:t>
        </w:r>
        <w:r w:rsidR="00F97F95">
          <w:rPr>
            <w:rFonts w:asciiTheme="minorHAnsi" w:eastAsiaTheme="minorEastAsia" w:hAnsiTheme="minorHAnsi" w:cstheme="minorBidi"/>
            <w:noProof/>
            <w:szCs w:val="22"/>
          </w:rPr>
          <w:tab/>
        </w:r>
        <w:r w:rsidR="00F97F95" w:rsidRPr="00395465">
          <w:rPr>
            <w:rStyle w:val="Hyperlink"/>
            <w:noProof/>
            <w:lang w:val="en-GB"/>
          </w:rPr>
          <w:t>Computerised System Validation according to GAMP5</w:t>
        </w:r>
        <w:r w:rsidR="00F97F95">
          <w:rPr>
            <w:noProof/>
            <w:webHidden/>
          </w:rPr>
          <w:tab/>
        </w:r>
        <w:r w:rsidR="00F97F95">
          <w:rPr>
            <w:noProof/>
            <w:webHidden/>
          </w:rPr>
          <w:fldChar w:fldCharType="begin"/>
        </w:r>
        <w:r w:rsidR="00F97F95">
          <w:rPr>
            <w:noProof/>
            <w:webHidden/>
          </w:rPr>
          <w:instrText xml:space="preserve"> PAGEREF _Toc44339651 \h </w:instrText>
        </w:r>
        <w:r w:rsidR="00F97F95">
          <w:rPr>
            <w:noProof/>
            <w:webHidden/>
          </w:rPr>
        </w:r>
        <w:r w:rsidR="00F97F95">
          <w:rPr>
            <w:noProof/>
            <w:webHidden/>
          </w:rPr>
          <w:fldChar w:fldCharType="separate"/>
        </w:r>
        <w:r w:rsidR="00F97F95">
          <w:rPr>
            <w:noProof/>
            <w:webHidden/>
          </w:rPr>
          <w:t>10</w:t>
        </w:r>
        <w:r w:rsidR="00F97F95">
          <w:rPr>
            <w:noProof/>
            <w:webHidden/>
          </w:rPr>
          <w:fldChar w:fldCharType="end"/>
        </w:r>
      </w:hyperlink>
    </w:p>
    <w:p w14:paraId="75AB02C8" w14:textId="79EDD3B2" w:rsidR="00F97F95" w:rsidRDefault="00DE0AB3">
      <w:pPr>
        <w:pStyle w:val="TOC2"/>
        <w:tabs>
          <w:tab w:val="left" w:pos="1134"/>
        </w:tabs>
        <w:rPr>
          <w:rFonts w:asciiTheme="minorHAnsi" w:eastAsiaTheme="minorEastAsia" w:hAnsiTheme="minorHAnsi" w:cstheme="minorBidi"/>
          <w:noProof/>
          <w:szCs w:val="22"/>
        </w:rPr>
      </w:pPr>
      <w:hyperlink w:anchor="_Toc44339652" w:history="1">
        <w:r w:rsidR="00F97F95" w:rsidRPr="00395465">
          <w:rPr>
            <w:rStyle w:val="Hyperlink"/>
            <w:noProof/>
            <w:lang w:val="en-GB"/>
          </w:rPr>
          <w:t>3.1</w:t>
        </w:r>
        <w:r w:rsidR="00F97F95">
          <w:rPr>
            <w:rFonts w:asciiTheme="minorHAnsi" w:eastAsiaTheme="minorEastAsia" w:hAnsiTheme="minorHAnsi" w:cstheme="minorBidi"/>
            <w:noProof/>
            <w:szCs w:val="22"/>
          </w:rPr>
          <w:tab/>
        </w:r>
        <w:r w:rsidR="00F97F95" w:rsidRPr="00395465">
          <w:rPr>
            <w:rStyle w:val="Hyperlink"/>
            <w:noProof/>
            <w:lang w:val="en-GB"/>
          </w:rPr>
          <w:t>GAMP5: An Overview</w:t>
        </w:r>
        <w:r w:rsidR="00F97F95">
          <w:rPr>
            <w:noProof/>
            <w:webHidden/>
          </w:rPr>
          <w:tab/>
        </w:r>
        <w:r w:rsidR="00F97F95">
          <w:rPr>
            <w:noProof/>
            <w:webHidden/>
          </w:rPr>
          <w:fldChar w:fldCharType="begin"/>
        </w:r>
        <w:r w:rsidR="00F97F95">
          <w:rPr>
            <w:noProof/>
            <w:webHidden/>
          </w:rPr>
          <w:instrText xml:space="preserve"> PAGEREF _Toc44339652 \h </w:instrText>
        </w:r>
        <w:r w:rsidR="00F97F95">
          <w:rPr>
            <w:noProof/>
            <w:webHidden/>
          </w:rPr>
        </w:r>
        <w:r w:rsidR="00F97F95">
          <w:rPr>
            <w:noProof/>
            <w:webHidden/>
          </w:rPr>
          <w:fldChar w:fldCharType="separate"/>
        </w:r>
        <w:r w:rsidR="00F97F95">
          <w:rPr>
            <w:noProof/>
            <w:webHidden/>
          </w:rPr>
          <w:t>10</w:t>
        </w:r>
        <w:r w:rsidR="00F97F95">
          <w:rPr>
            <w:noProof/>
            <w:webHidden/>
          </w:rPr>
          <w:fldChar w:fldCharType="end"/>
        </w:r>
      </w:hyperlink>
    </w:p>
    <w:p w14:paraId="3C96AEBD" w14:textId="3D051B21"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53" w:history="1">
        <w:r w:rsidR="00F97F95" w:rsidRPr="00395465">
          <w:rPr>
            <w:rStyle w:val="Hyperlink"/>
            <w:noProof/>
            <w:lang w:val="en-GB"/>
          </w:rPr>
          <w:t>3.1.1</w:t>
        </w:r>
        <w:r w:rsidR="00F97F95">
          <w:rPr>
            <w:rFonts w:asciiTheme="minorHAnsi" w:eastAsiaTheme="minorEastAsia" w:hAnsiTheme="minorHAnsi" w:cstheme="minorBidi"/>
            <w:noProof/>
            <w:szCs w:val="22"/>
          </w:rPr>
          <w:tab/>
        </w:r>
        <w:r w:rsidR="00F97F95" w:rsidRPr="00395465">
          <w:rPr>
            <w:rStyle w:val="Hyperlink"/>
            <w:noProof/>
            <w:lang w:val="en-GB"/>
          </w:rPr>
          <w:t>GAMP5</w:t>
        </w:r>
        <w:r w:rsidR="00F97F95" w:rsidRPr="00395465">
          <w:rPr>
            <w:rStyle w:val="Hyperlink"/>
            <w:noProof/>
          </w:rPr>
          <w:t xml:space="preserve"> and Computerised System Validation</w:t>
        </w:r>
        <w:r w:rsidR="00F97F95">
          <w:rPr>
            <w:noProof/>
            <w:webHidden/>
          </w:rPr>
          <w:tab/>
        </w:r>
        <w:r w:rsidR="00F97F95">
          <w:rPr>
            <w:noProof/>
            <w:webHidden/>
          </w:rPr>
          <w:fldChar w:fldCharType="begin"/>
        </w:r>
        <w:r w:rsidR="00F97F95">
          <w:rPr>
            <w:noProof/>
            <w:webHidden/>
          </w:rPr>
          <w:instrText xml:space="preserve"> PAGEREF _Toc44339653 \h </w:instrText>
        </w:r>
        <w:r w:rsidR="00F97F95">
          <w:rPr>
            <w:noProof/>
            <w:webHidden/>
          </w:rPr>
        </w:r>
        <w:r w:rsidR="00F97F95">
          <w:rPr>
            <w:noProof/>
            <w:webHidden/>
          </w:rPr>
          <w:fldChar w:fldCharType="separate"/>
        </w:r>
        <w:r w:rsidR="00F97F95">
          <w:rPr>
            <w:noProof/>
            <w:webHidden/>
          </w:rPr>
          <w:t>10</w:t>
        </w:r>
        <w:r w:rsidR="00F97F95">
          <w:rPr>
            <w:noProof/>
            <w:webHidden/>
          </w:rPr>
          <w:fldChar w:fldCharType="end"/>
        </w:r>
      </w:hyperlink>
    </w:p>
    <w:p w14:paraId="7BBA5AB4" w14:textId="487E73F0"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54" w:history="1">
        <w:r w:rsidR="00F97F95" w:rsidRPr="00395465">
          <w:rPr>
            <w:rStyle w:val="Hyperlink"/>
            <w:noProof/>
            <w:lang w:val="en-GB"/>
          </w:rPr>
          <w:t>3.1.2</w:t>
        </w:r>
        <w:r w:rsidR="00F97F95">
          <w:rPr>
            <w:rFonts w:asciiTheme="minorHAnsi" w:eastAsiaTheme="minorEastAsia" w:hAnsiTheme="minorHAnsi" w:cstheme="minorBidi"/>
            <w:noProof/>
            <w:szCs w:val="22"/>
          </w:rPr>
          <w:tab/>
        </w:r>
        <w:r w:rsidR="00F97F95" w:rsidRPr="00395465">
          <w:rPr>
            <w:rStyle w:val="Hyperlink"/>
            <w:noProof/>
            <w:lang w:val="en-GB"/>
          </w:rPr>
          <w:t>Key Concepts</w:t>
        </w:r>
        <w:r w:rsidR="00F97F95">
          <w:rPr>
            <w:noProof/>
            <w:webHidden/>
          </w:rPr>
          <w:tab/>
        </w:r>
        <w:r w:rsidR="00F97F95">
          <w:rPr>
            <w:noProof/>
            <w:webHidden/>
          </w:rPr>
          <w:fldChar w:fldCharType="begin"/>
        </w:r>
        <w:r w:rsidR="00F97F95">
          <w:rPr>
            <w:noProof/>
            <w:webHidden/>
          </w:rPr>
          <w:instrText xml:space="preserve"> PAGEREF _Toc44339654 \h </w:instrText>
        </w:r>
        <w:r w:rsidR="00F97F95">
          <w:rPr>
            <w:noProof/>
            <w:webHidden/>
          </w:rPr>
        </w:r>
        <w:r w:rsidR="00F97F95">
          <w:rPr>
            <w:noProof/>
            <w:webHidden/>
          </w:rPr>
          <w:fldChar w:fldCharType="separate"/>
        </w:r>
        <w:r w:rsidR="00F97F95">
          <w:rPr>
            <w:noProof/>
            <w:webHidden/>
          </w:rPr>
          <w:t>10</w:t>
        </w:r>
        <w:r w:rsidR="00F97F95">
          <w:rPr>
            <w:noProof/>
            <w:webHidden/>
          </w:rPr>
          <w:fldChar w:fldCharType="end"/>
        </w:r>
      </w:hyperlink>
    </w:p>
    <w:p w14:paraId="3736A79F" w14:textId="6DCE14C7"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55" w:history="1">
        <w:r w:rsidR="00F97F95" w:rsidRPr="00395465">
          <w:rPr>
            <w:rStyle w:val="Hyperlink"/>
            <w:noProof/>
            <w:lang w:val="en-GB"/>
          </w:rPr>
          <w:t>3.1.3</w:t>
        </w:r>
        <w:r w:rsidR="00F97F95">
          <w:rPr>
            <w:rFonts w:asciiTheme="minorHAnsi" w:eastAsiaTheme="minorEastAsia" w:hAnsiTheme="minorHAnsi" w:cstheme="minorBidi"/>
            <w:noProof/>
            <w:szCs w:val="22"/>
          </w:rPr>
          <w:tab/>
        </w:r>
        <w:r w:rsidR="00F97F95" w:rsidRPr="00395465">
          <w:rPr>
            <w:rStyle w:val="Hyperlink"/>
            <w:noProof/>
          </w:rPr>
          <w:t>Software</w:t>
        </w:r>
        <w:r w:rsidR="00F97F95" w:rsidRPr="00395465">
          <w:rPr>
            <w:rStyle w:val="Hyperlink"/>
            <w:noProof/>
            <w:lang w:val="en-GB"/>
          </w:rPr>
          <w:t xml:space="preserve"> Categories</w:t>
        </w:r>
        <w:r w:rsidR="00F97F95">
          <w:rPr>
            <w:noProof/>
            <w:webHidden/>
          </w:rPr>
          <w:tab/>
        </w:r>
        <w:r w:rsidR="00F97F95">
          <w:rPr>
            <w:noProof/>
            <w:webHidden/>
          </w:rPr>
          <w:fldChar w:fldCharType="begin"/>
        </w:r>
        <w:r w:rsidR="00F97F95">
          <w:rPr>
            <w:noProof/>
            <w:webHidden/>
          </w:rPr>
          <w:instrText xml:space="preserve"> PAGEREF _Toc44339655 \h </w:instrText>
        </w:r>
        <w:r w:rsidR="00F97F95">
          <w:rPr>
            <w:noProof/>
            <w:webHidden/>
          </w:rPr>
        </w:r>
        <w:r w:rsidR="00F97F95">
          <w:rPr>
            <w:noProof/>
            <w:webHidden/>
          </w:rPr>
          <w:fldChar w:fldCharType="separate"/>
        </w:r>
        <w:r w:rsidR="00F97F95">
          <w:rPr>
            <w:noProof/>
            <w:webHidden/>
          </w:rPr>
          <w:t>11</w:t>
        </w:r>
        <w:r w:rsidR="00F97F95">
          <w:rPr>
            <w:noProof/>
            <w:webHidden/>
          </w:rPr>
          <w:fldChar w:fldCharType="end"/>
        </w:r>
      </w:hyperlink>
    </w:p>
    <w:p w14:paraId="46C95EE5" w14:textId="72CBD4C5"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56" w:history="1">
        <w:r w:rsidR="00F97F95" w:rsidRPr="00395465">
          <w:rPr>
            <w:rStyle w:val="Hyperlink"/>
            <w:noProof/>
            <w:lang w:val="en-GB"/>
          </w:rPr>
          <w:t>3.1.4</w:t>
        </w:r>
        <w:r w:rsidR="00F97F95">
          <w:rPr>
            <w:rFonts w:asciiTheme="minorHAnsi" w:eastAsiaTheme="minorEastAsia" w:hAnsiTheme="minorHAnsi" w:cstheme="minorBidi"/>
            <w:noProof/>
            <w:szCs w:val="22"/>
          </w:rPr>
          <w:tab/>
        </w:r>
        <w:r w:rsidR="00F97F95" w:rsidRPr="00395465">
          <w:rPr>
            <w:rStyle w:val="Hyperlink"/>
            <w:noProof/>
          </w:rPr>
          <w:t>The Life Cycle Project Phase and its Verification Activities</w:t>
        </w:r>
        <w:r w:rsidR="00F97F95">
          <w:rPr>
            <w:noProof/>
            <w:webHidden/>
          </w:rPr>
          <w:tab/>
        </w:r>
        <w:r w:rsidR="00F97F95">
          <w:rPr>
            <w:noProof/>
            <w:webHidden/>
          </w:rPr>
          <w:fldChar w:fldCharType="begin"/>
        </w:r>
        <w:r w:rsidR="00F97F95">
          <w:rPr>
            <w:noProof/>
            <w:webHidden/>
          </w:rPr>
          <w:instrText xml:space="preserve"> PAGEREF _Toc44339656 \h </w:instrText>
        </w:r>
        <w:r w:rsidR="00F97F95">
          <w:rPr>
            <w:noProof/>
            <w:webHidden/>
          </w:rPr>
        </w:r>
        <w:r w:rsidR="00F97F95">
          <w:rPr>
            <w:noProof/>
            <w:webHidden/>
          </w:rPr>
          <w:fldChar w:fldCharType="separate"/>
        </w:r>
        <w:r w:rsidR="00F97F95">
          <w:rPr>
            <w:noProof/>
            <w:webHidden/>
          </w:rPr>
          <w:t>11</w:t>
        </w:r>
        <w:r w:rsidR="00F97F95">
          <w:rPr>
            <w:noProof/>
            <w:webHidden/>
          </w:rPr>
          <w:fldChar w:fldCharType="end"/>
        </w:r>
      </w:hyperlink>
    </w:p>
    <w:p w14:paraId="364A52C1" w14:textId="7B88777B"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57" w:history="1">
        <w:r w:rsidR="00F97F95" w:rsidRPr="00395465">
          <w:rPr>
            <w:rStyle w:val="Hyperlink"/>
            <w:noProof/>
            <w:lang w:val="en-GB"/>
          </w:rPr>
          <w:t>3.1.5</w:t>
        </w:r>
        <w:r w:rsidR="00F97F95">
          <w:rPr>
            <w:rFonts w:asciiTheme="minorHAnsi" w:eastAsiaTheme="minorEastAsia" w:hAnsiTheme="minorHAnsi" w:cstheme="minorBidi"/>
            <w:noProof/>
            <w:szCs w:val="22"/>
          </w:rPr>
          <w:tab/>
        </w:r>
        <w:r w:rsidR="00F97F95" w:rsidRPr="00395465">
          <w:rPr>
            <w:rStyle w:val="Hyperlink"/>
            <w:noProof/>
            <w:lang w:val="en-GB"/>
          </w:rPr>
          <w:t>Automated Testing</w:t>
        </w:r>
        <w:r w:rsidR="00F97F95">
          <w:rPr>
            <w:noProof/>
            <w:webHidden/>
          </w:rPr>
          <w:tab/>
        </w:r>
        <w:r w:rsidR="00F97F95">
          <w:rPr>
            <w:noProof/>
            <w:webHidden/>
          </w:rPr>
          <w:fldChar w:fldCharType="begin"/>
        </w:r>
        <w:r w:rsidR="00F97F95">
          <w:rPr>
            <w:noProof/>
            <w:webHidden/>
          </w:rPr>
          <w:instrText xml:space="preserve"> PAGEREF _Toc44339657 \h </w:instrText>
        </w:r>
        <w:r w:rsidR="00F97F95">
          <w:rPr>
            <w:noProof/>
            <w:webHidden/>
          </w:rPr>
        </w:r>
        <w:r w:rsidR="00F97F95">
          <w:rPr>
            <w:noProof/>
            <w:webHidden/>
          </w:rPr>
          <w:fldChar w:fldCharType="separate"/>
        </w:r>
        <w:r w:rsidR="00F97F95">
          <w:rPr>
            <w:noProof/>
            <w:webHidden/>
          </w:rPr>
          <w:t>12</w:t>
        </w:r>
        <w:r w:rsidR="00F97F95">
          <w:rPr>
            <w:noProof/>
            <w:webHidden/>
          </w:rPr>
          <w:fldChar w:fldCharType="end"/>
        </w:r>
      </w:hyperlink>
    </w:p>
    <w:p w14:paraId="5C558E9A" w14:textId="7DD62D63" w:rsidR="00F97F95" w:rsidRDefault="00DE0AB3">
      <w:pPr>
        <w:pStyle w:val="TOC2"/>
        <w:tabs>
          <w:tab w:val="left" w:pos="1134"/>
        </w:tabs>
        <w:rPr>
          <w:rFonts w:asciiTheme="minorHAnsi" w:eastAsiaTheme="minorEastAsia" w:hAnsiTheme="minorHAnsi" w:cstheme="minorBidi"/>
          <w:noProof/>
          <w:szCs w:val="22"/>
        </w:rPr>
      </w:pPr>
      <w:hyperlink w:anchor="_Toc44339658" w:history="1">
        <w:r w:rsidR="00F97F95" w:rsidRPr="00395465">
          <w:rPr>
            <w:rStyle w:val="Hyperlink"/>
            <w:noProof/>
          </w:rPr>
          <w:t>3.2</w:t>
        </w:r>
        <w:r w:rsidR="00F97F95">
          <w:rPr>
            <w:rFonts w:asciiTheme="minorHAnsi" w:eastAsiaTheme="minorEastAsia" w:hAnsiTheme="minorHAnsi" w:cstheme="minorBidi"/>
            <w:noProof/>
            <w:szCs w:val="22"/>
          </w:rPr>
          <w:tab/>
        </w:r>
        <w:r w:rsidR="00F97F95" w:rsidRPr="00395465">
          <w:rPr>
            <w:rStyle w:val="Hyperlink"/>
            <w:noProof/>
          </w:rPr>
          <w:t>Verification for Custom Applications According to GAMP5</w:t>
        </w:r>
        <w:r w:rsidR="00F97F95">
          <w:rPr>
            <w:noProof/>
            <w:webHidden/>
          </w:rPr>
          <w:tab/>
        </w:r>
        <w:r w:rsidR="00F97F95">
          <w:rPr>
            <w:noProof/>
            <w:webHidden/>
          </w:rPr>
          <w:fldChar w:fldCharType="begin"/>
        </w:r>
        <w:r w:rsidR="00F97F95">
          <w:rPr>
            <w:noProof/>
            <w:webHidden/>
          </w:rPr>
          <w:instrText xml:space="preserve"> PAGEREF _Toc44339658 \h </w:instrText>
        </w:r>
        <w:r w:rsidR="00F97F95">
          <w:rPr>
            <w:noProof/>
            <w:webHidden/>
          </w:rPr>
        </w:r>
        <w:r w:rsidR="00F97F95">
          <w:rPr>
            <w:noProof/>
            <w:webHidden/>
          </w:rPr>
          <w:fldChar w:fldCharType="separate"/>
        </w:r>
        <w:r w:rsidR="00F97F95">
          <w:rPr>
            <w:noProof/>
            <w:webHidden/>
          </w:rPr>
          <w:t>12</w:t>
        </w:r>
        <w:r w:rsidR="00F97F95">
          <w:rPr>
            <w:noProof/>
            <w:webHidden/>
          </w:rPr>
          <w:fldChar w:fldCharType="end"/>
        </w:r>
      </w:hyperlink>
    </w:p>
    <w:p w14:paraId="594C97A4" w14:textId="12652D32" w:rsidR="00F97F95" w:rsidRDefault="00DE0AB3">
      <w:pPr>
        <w:pStyle w:val="TOC2"/>
        <w:tabs>
          <w:tab w:val="left" w:pos="1134"/>
        </w:tabs>
        <w:rPr>
          <w:rFonts w:asciiTheme="minorHAnsi" w:eastAsiaTheme="minorEastAsia" w:hAnsiTheme="minorHAnsi" w:cstheme="minorBidi"/>
          <w:noProof/>
          <w:szCs w:val="22"/>
        </w:rPr>
      </w:pPr>
      <w:hyperlink w:anchor="_Toc44339659" w:history="1">
        <w:r w:rsidR="00F97F95" w:rsidRPr="00395465">
          <w:rPr>
            <w:rStyle w:val="Hyperlink"/>
            <w:noProof/>
            <w:lang w:val="en-GB"/>
          </w:rPr>
          <w:t>3.3</w:t>
        </w:r>
        <w:r w:rsidR="00F97F95">
          <w:rPr>
            <w:rFonts w:asciiTheme="minorHAnsi" w:eastAsiaTheme="minorEastAsia" w:hAnsiTheme="minorHAnsi" w:cstheme="minorBidi"/>
            <w:noProof/>
            <w:szCs w:val="22"/>
          </w:rPr>
          <w:tab/>
        </w:r>
        <w:r w:rsidR="00F97F95" w:rsidRPr="00395465">
          <w:rPr>
            <w:rStyle w:val="Hyperlink"/>
            <w:noProof/>
          </w:rPr>
          <w:t xml:space="preserve">The </w:t>
        </w:r>
        <w:r w:rsidR="00F97F95" w:rsidRPr="00395465">
          <w:rPr>
            <w:rStyle w:val="Hyperlink"/>
            <w:noProof/>
            <w:lang w:val="en-GB"/>
          </w:rPr>
          <w:t>OQ</w:t>
        </w:r>
        <w:r w:rsidR="00F97F95" w:rsidRPr="00395465">
          <w:rPr>
            <w:rStyle w:val="Hyperlink"/>
            <w:noProof/>
          </w:rPr>
          <w:t xml:space="preserve"> Process</w:t>
        </w:r>
        <w:r w:rsidR="00F97F95" w:rsidRPr="00395465">
          <w:rPr>
            <w:rStyle w:val="Hyperlink"/>
            <w:noProof/>
            <w:lang w:val="en-GB"/>
          </w:rPr>
          <w:t xml:space="preserve"> According to GAMP5</w:t>
        </w:r>
        <w:r w:rsidR="00F97F95">
          <w:rPr>
            <w:noProof/>
            <w:webHidden/>
          </w:rPr>
          <w:tab/>
        </w:r>
        <w:r w:rsidR="00F97F95">
          <w:rPr>
            <w:noProof/>
            <w:webHidden/>
          </w:rPr>
          <w:fldChar w:fldCharType="begin"/>
        </w:r>
        <w:r w:rsidR="00F97F95">
          <w:rPr>
            <w:noProof/>
            <w:webHidden/>
          </w:rPr>
          <w:instrText xml:space="preserve"> PAGEREF _Toc44339659 \h </w:instrText>
        </w:r>
        <w:r w:rsidR="00F97F95">
          <w:rPr>
            <w:noProof/>
            <w:webHidden/>
          </w:rPr>
        </w:r>
        <w:r w:rsidR="00F97F95">
          <w:rPr>
            <w:noProof/>
            <w:webHidden/>
          </w:rPr>
          <w:fldChar w:fldCharType="separate"/>
        </w:r>
        <w:r w:rsidR="00F97F95">
          <w:rPr>
            <w:noProof/>
            <w:webHidden/>
          </w:rPr>
          <w:t>14</w:t>
        </w:r>
        <w:r w:rsidR="00F97F95">
          <w:rPr>
            <w:noProof/>
            <w:webHidden/>
          </w:rPr>
          <w:fldChar w:fldCharType="end"/>
        </w:r>
      </w:hyperlink>
    </w:p>
    <w:p w14:paraId="6A62456B" w14:textId="5B8A5331"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60" w:history="1">
        <w:r w:rsidR="00F97F95" w:rsidRPr="00395465">
          <w:rPr>
            <w:rStyle w:val="Hyperlink"/>
            <w:noProof/>
            <w:lang w:val="en-GB"/>
          </w:rPr>
          <w:t>3.3.1</w:t>
        </w:r>
        <w:r w:rsidR="00F97F95">
          <w:rPr>
            <w:rFonts w:asciiTheme="minorHAnsi" w:eastAsiaTheme="minorEastAsia" w:hAnsiTheme="minorHAnsi" w:cstheme="minorBidi"/>
            <w:noProof/>
            <w:szCs w:val="22"/>
          </w:rPr>
          <w:tab/>
        </w:r>
        <w:r w:rsidR="00F97F95" w:rsidRPr="00395465">
          <w:rPr>
            <w:rStyle w:val="Hyperlink"/>
            <w:noProof/>
          </w:rPr>
          <w:t>The Main Process</w:t>
        </w:r>
        <w:r w:rsidR="00F97F95">
          <w:rPr>
            <w:noProof/>
            <w:webHidden/>
          </w:rPr>
          <w:tab/>
        </w:r>
        <w:r w:rsidR="00F97F95">
          <w:rPr>
            <w:noProof/>
            <w:webHidden/>
          </w:rPr>
          <w:fldChar w:fldCharType="begin"/>
        </w:r>
        <w:r w:rsidR="00F97F95">
          <w:rPr>
            <w:noProof/>
            <w:webHidden/>
          </w:rPr>
          <w:instrText xml:space="preserve"> PAGEREF _Toc44339660 \h </w:instrText>
        </w:r>
        <w:r w:rsidR="00F97F95">
          <w:rPr>
            <w:noProof/>
            <w:webHidden/>
          </w:rPr>
        </w:r>
        <w:r w:rsidR="00F97F95">
          <w:rPr>
            <w:noProof/>
            <w:webHidden/>
          </w:rPr>
          <w:fldChar w:fldCharType="separate"/>
        </w:r>
        <w:r w:rsidR="00F97F95">
          <w:rPr>
            <w:noProof/>
            <w:webHidden/>
          </w:rPr>
          <w:t>14</w:t>
        </w:r>
        <w:r w:rsidR="00F97F95">
          <w:rPr>
            <w:noProof/>
            <w:webHidden/>
          </w:rPr>
          <w:fldChar w:fldCharType="end"/>
        </w:r>
      </w:hyperlink>
    </w:p>
    <w:p w14:paraId="570E07B7" w14:textId="5606CCFC"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61" w:history="1">
        <w:r w:rsidR="00F97F95" w:rsidRPr="00395465">
          <w:rPr>
            <w:rStyle w:val="Hyperlink"/>
            <w:noProof/>
            <w:lang w:val="en-GB"/>
          </w:rPr>
          <w:t>3.3.2</w:t>
        </w:r>
        <w:r w:rsidR="00F97F95">
          <w:rPr>
            <w:rFonts w:asciiTheme="minorHAnsi" w:eastAsiaTheme="minorEastAsia" w:hAnsiTheme="minorHAnsi" w:cstheme="minorBidi"/>
            <w:noProof/>
            <w:szCs w:val="22"/>
          </w:rPr>
          <w:tab/>
        </w:r>
        <w:r w:rsidR="00F97F95" w:rsidRPr="00395465">
          <w:rPr>
            <w:rStyle w:val="Hyperlink"/>
            <w:noProof/>
            <w:lang w:val="en-GB"/>
          </w:rPr>
          <w:t xml:space="preserve">Incorporating the </w:t>
        </w:r>
        <w:r w:rsidR="00F97F95" w:rsidRPr="00395465">
          <w:rPr>
            <w:rStyle w:val="Hyperlink"/>
            <w:noProof/>
          </w:rPr>
          <w:t xml:space="preserve">Quality </w:t>
        </w:r>
        <w:r w:rsidR="00F97F95" w:rsidRPr="00395465">
          <w:rPr>
            <w:rStyle w:val="Hyperlink"/>
            <w:noProof/>
            <w:lang w:val="en-GB"/>
          </w:rPr>
          <w:t>Risk Assessment</w:t>
        </w:r>
        <w:r w:rsidR="00F97F95">
          <w:rPr>
            <w:noProof/>
            <w:webHidden/>
          </w:rPr>
          <w:tab/>
        </w:r>
        <w:r w:rsidR="00F97F95">
          <w:rPr>
            <w:noProof/>
            <w:webHidden/>
          </w:rPr>
          <w:fldChar w:fldCharType="begin"/>
        </w:r>
        <w:r w:rsidR="00F97F95">
          <w:rPr>
            <w:noProof/>
            <w:webHidden/>
          </w:rPr>
          <w:instrText xml:space="preserve"> PAGEREF _Toc44339661 \h </w:instrText>
        </w:r>
        <w:r w:rsidR="00F97F95">
          <w:rPr>
            <w:noProof/>
            <w:webHidden/>
          </w:rPr>
        </w:r>
        <w:r w:rsidR="00F97F95">
          <w:rPr>
            <w:noProof/>
            <w:webHidden/>
          </w:rPr>
          <w:fldChar w:fldCharType="separate"/>
        </w:r>
        <w:r w:rsidR="00F97F95">
          <w:rPr>
            <w:noProof/>
            <w:webHidden/>
          </w:rPr>
          <w:t>15</w:t>
        </w:r>
        <w:r w:rsidR="00F97F95">
          <w:rPr>
            <w:noProof/>
            <w:webHidden/>
          </w:rPr>
          <w:fldChar w:fldCharType="end"/>
        </w:r>
      </w:hyperlink>
    </w:p>
    <w:p w14:paraId="504ADC42" w14:textId="25A3BA1A"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62" w:history="1">
        <w:r w:rsidR="00F97F95" w:rsidRPr="00395465">
          <w:rPr>
            <w:rStyle w:val="Hyperlink"/>
            <w:noProof/>
            <w:lang w:val="en-GB"/>
          </w:rPr>
          <w:t>3.3.3</w:t>
        </w:r>
        <w:r w:rsidR="00F97F95">
          <w:rPr>
            <w:rFonts w:asciiTheme="minorHAnsi" w:eastAsiaTheme="minorEastAsia" w:hAnsiTheme="minorHAnsi" w:cstheme="minorBidi"/>
            <w:noProof/>
            <w:szCs w:val="22"/>
          </w:rPr>
          <w:tab/>
        </w:r>
        <w:r w:rsidR="00F97F95" w:rsidRPr="00395465">
          <w:rPr>
            <w:rStyle w:val="Hyperlink"/>
            <w:noProof/>
            <w:lang w:val="en-GB"/>
          </w:rPr>
          <w:t>Specification- and Test Management</w:t>
        </w:r>
        <w:r w:rsidR="00F97F95">
          <w:rPr>
            <w:noProof/>
            <w:webHidden/>
          </w:rPr>
          <w:tab/>
        </w:r>
        <w:r w:rsidR="00F97F95">
          <w:rPr>
            <w:noProof/>
            <w:webHidden/>
          </w:rPr>
          <w:fldChar w:fldCharType="begin"/>
        </w:r>
        <w:r w:rsidR="00F97F95">
          <w:rPr>
            <w:noProof/>
            <w:webHidden/>
          </w:rPr>
          <w:instrText xml:space="preserve"> PAGEREF _Toc44339662 \h </w:instrText>
        </w:r>
        <w:r w:rsidR="00F97F95">
          <w:rPr>
            <w:noProof/>
            <w:webHidden/>
          </w:rPr>
        </w:r>
        <w:r w:rsidR="00F97F95">
          <w:rPr>
            <w:noProof/>
            <w:webHidden/>
          </w:rPr>
          <w:fldChar w:fldCharType="separate"/>
        </w:r>
        <w:r w:rsidR="00F97F95">
          <w:rPr>
            <w:noProof/>
            <w:webHidden/>
          </w:rPr>
          <w:t>15</w:t>
        </w:r>
        <w:r w:rsidR="00F97F95">
          <w:rPr>
            <w:noProof/>
            <w:webHidden/>
          </w:rPr>
          <w:fldChar w:fldCharType="end"/>
        </w:r>
      </w:hyperlink>
    </w:p>
    <w:p w14:paraId="62F0B594" w14:textId="000C0B8B"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63" w:history="1">
        <w:r w:rsidR="00F97F95" w:rsidRPr="00395465">
          <w:rPr>
            <w:rStyle w:val="Hyperlink"/>
            <w:noProof/>
          </w:rPr>
          <w:t>3.3.4</w:t>
        </w:r>
        <w:r w:rsidR="00F97F95">
          <w:rPr>
            <w:rFonts w:asciiTheme="minorHAnsi" w:eastAsiaTheme="minorEastAsia" w:hAnsiTheme="minorHAnsi" w:cstheme="minorBidi"/>
            <w:noProof/>
            <w:szCs w:val="22"/>
          </w:rPr>
          <w:tab/>
        </w:r>
        <w:r w:rsidR="00F97F95" w:rsidRPr="00395465">
          <w:rPr>
            <w:rStyle w:val="Hyperlink"/>
            <w:noProof/>
          </w:rPr>
          <w:t>Exemplary OQ Process</w:t>
        </w:r>
        <w:r w:rsidR="00F97F95">
          <w:rPr>
            <w:noProof/>
            <w:webHidden/>
          </w:rPr>
          <w:tab/>
        </w:r>
        <w:r w:rsidR="00F97F95">
          <w:rPr>
            <w:noProof/>
            <w:webHidden/>
          </w:rPr>
          <w:fldChar w:fldCharType="begin"/>
        </w:r>
        <w:r w:rsidR="00F97F95">
          <w:rPr>
            <w:noProof/>
            <w:webHidden/>
          </w:rPr>
          <w:instrText xml:space="preserve"> PAGEREF _Toc44339663 \h </w:instrText>
        </w:r>
        <w:r w:rsidR="00F97F95">
          <w:rPr>
            <w:noProof/>
            <w:webHidden/>
          </w:rPr>
        </w:r>
        <w:r w:rsidR="00F97F95">
          <w:rPr>
            <w:noProof/>
            <w:webHidden/>
          </w:rPr>
          <w:fldChar w:fldCharType="separate"/>
        </w:r>
        <w:r w:rsidR="00F97F95">
          <w:rPr>
            <w:noProof/>
            <w:webHidden/>
          </w:rPr>
          <w:t>17</w:t>
        </w:r>
        <w:r w:rsidR="00F97F95">
          <w:rPr>
            <w:noProof/>
            <w:webHidden/>
          </w:rPr>
          <w:fldChar w:fldCharType="end"/>
        </w:r>
      </w:hyperlink>
    </w:p>
    <w:p w14:paraId="4772D44B" w14:textId="6C43E265" w:rsidR="00F97F95" w:rsidRDefault="00DE0AB3">
      <w:pPr>
        <w:pStyle w:val="TOC1"/>
        <w:rPr>
          <w:rFonts w:asciiTheme="minorHAnsi" w:eastAsiaTheme="minorEastAsia" w:hAnsiTheme="minorHAnsi" w:cstheme="minorBidi"/>
          <w:noProof/>
          <w:szCs w:val="22"/>
        </w:rPr>
      </w:pPr>
      <w:hyperlink w:anchor="_Toc44339664" w:history="1">
        <w:r w:rsidR="00F97F95" w:rsidRPr="00395465">
          <w:rPr>
            <w:rStyle w:val="Hyperlink"/>
            <w:noProof/>
            <w:lang w:val="en-GB"/>
          </w:rPr>
          <w:t>4</w:t>
        </w:r>
        <w:r w:rsidR="00F97F95">
          <w:rPr>
            <w:rFonts w:asciiTheme="minorHAnsi" w:eastAsiaTheme="minorEastAsia" w:hAnsiTheme="minorHAnsi" w:cstheme="minorBidi"/>
            <w:noProof/>
            <w:szCs w:val="22"/>
          </w:rPr>
          <w:tab/>
        </w:r>
        <w:r w:rsidR="00F97F95" w:rsidRPr="00395465">
          <w:rPr>
            <w:rStyle w:val="Hyperlink"/>
            <w:noProof/>
            <w:lang w:val="en-GB"/>
          </w:rPr>
          <w:t>Behaviour Driven Development</w:t>
        </w:r>
        <w:r w:rsidR="00F97F95">
          <w:rPr>
            <w:noProof/>
            <w:webHidden/>
          </w:rPr>
          <w:tab/>
        </w:r>
        <w:r w:rsidR="00F97F95">
          <w:rPr>
            <w:noProof/>
            <w:webHidden/>
          </w:rPr>
          <w:fldChar w:fldCharType="begin"/>
        </w:r>
        <w:r w:rsidR="00F97F95">
          <w:rPr>
            <w:noProof/>
            <w:webHidden/>
          </w:rPr>
          <w:instrText xml:space="preserve"> PAGEREF _Toc44339664 \h </w:instrText>
        </w:r>
        <w:r w:rsidR="00F97F95">
          <w:rPr>
            <w:noProof/>
            <w:webHidden/>
          </w:rPr>
        </w:r>
        <w:r w:rsidR="00F97F95">
          <w:rPr>
            <w:noProof/>
            <w:webHidden/>
          </w:rPr>
          <w:fldChar w:fldCharType="separate"/>
        </w:r>
        <w:r w:rsidR="00F97F95">
          <w:rPr>
            <w:noProof/>
            <w:webHidden/>
          </w:rPr>
          <w:t>19</w:t>
        </w:r>
        <w:r w:rsidR="00F97F95">
          <w:rPr>
            <w:noProof/>
            <w:webHidden/>
          </w:rPr>
          <w:fldChar w:fldCharType="end"/>
        </w:r>
      </w:hyperlink>
    </w:p>
    <w:p w14:paraId="1B471FCF" w14:textId="51890847" w:rsidR="00F97F95" w:rsidRDefault="00DE0AB3">
      <w:pPr>
        <w:pStyle w:val="TOC2"/>
        <w:tabs>
          <w:tab w:val="left" w:pos="1134"/>
        </w:tabs>
        <w:rPr>
          <w:rFonts w:asciiTheme="minorHAnsi" w:eastAsiaTheme="minorEastAsia" w:hAnsiTheme="minorHAnsi" w:cstheme="minorBidi"/>
          <w:noProof/>
          <w:szCs w:val="22"/>
        </w:rPr>
      </w:pPr>
      <w:hyperlink w:anchor="_Toc44339665" w:history="1">
        <w:r w:rsidR="00F97F95" w:rsidRPr="00395465">
          <w:rPr>
            <w:rStyle w:val="Hyperlink"/>
            <w:noProof/>
            <w:lang w:val="en-GB"/>
          </w:rPr>
          <w:t>4.1</w:t>
        </w:r>
        <w:r w:rsidR="00F97F95">
          <w:rPr>
            <w:rFonts w:asciiTheme="minorHAnsi" w:eastAsiaTheme="minorEastAsia" w:hAnsiTheme="minorHAnsi" w:cstheme="minorBidi"/>
            <w:noProof/>
            <w:szCs w:val="22"/>
          </w:rPr>
          <w:tab/>
        </w:r>
        <w:r w:rsidR="00F97F95" w:rsidRPr="00395465">
          <w:rPr>
            <w:rStyle w:val="Hyperlink"/>
            <w:noProof/>
            <w:lang w:val="en-GB"/>
          </w:rPr>
          <w:t>BDD a suitable Software Engineering Approach for Highly Regulated Environments</w:t>
        </w:r>
        <w:r w:rsidR="00F97F95">
          <w:rPr>
            <w:noProof/>
            <w:webHidden/>
          </w:rPr>
          <w:tab/>
        </w:r>
        <w:r w:rsidR="00F97F95">
          <w:rPr>
            <w:noProof/>
            <w:webHidden/>
          </w:rPr>
          <w:fldChar w:fldCharType="begin"/>
        </w:r>
        <w:r w:rsidR="00F97F95">
          <w:rPr>
            <w:noProof/>
            <w:webHidden/>
          </w:rPr>
          <w:instrText xml:space="preserve"> PAGEREF _Toc44339665 \h </w:instrText>
        </w:r>
        <w:r w:rsidR="00F97F95">
          <w:rPr>
            <w:noProof/>
            <w:webHidden/>
          </w:rPr>
        </w:r>
        <w:r w:rsidR="00F97F95">
          <w:rPr>
            <w:noProof/>
            <w:webHidden/>
          </w:rPr>
          <w:fldChar w:fldCharType="separate"/>
        </w:r>
        <w:r w:rsidR="00F97F95">
          <w:rPr>
            <w:noProof/>
            <w:webHidden/>
          </w:rPr>
          <w:t>19</w:t>
        </w:r>
        <w:r w:rsidR="00F97F95">
          <w:rPr>
            <w:noProof/>
            <w:webHidden/>
          </w:rPr>
          <w:fldChar w:fldCharType="end"/>
        </w:r>
      </w:hyperlink>
    </w:p>
    <w:p w14:paraId="129C0485" w14:textId="3D122036" w:rsidR="00F97F95" w:rsidRDefault="00DE0AB3">
      <w:pPr>
        <w:pStyle w:val="TOC2"/>
        <w:tabs>
          <w:tab w:val="left" w:pos="1134"/>
        </w:tabs>
        <w:rPr>
          <w:rFonts w:asciiTheme="minorHAnsi" w:eastAsiaTheme="minorEastAsia" w:hAnsiTheme="minorHAnsi" w:cstheme="minorBidi"/>
          <w:noProof/>
          <w:szCs w:val="22"/>
        </w:rPr>
      </w:pPr>
      <w:hyperlink w:anchor="_Toc44339666" w:history="1">
        <w:r w:rsidR="00F97F95" w:rsidRPr="00395465">
          <w:rPr>
            <w:rStyle w:val="Hyperlink"/>
            <w:noProof/>
            <w:lang w:val="en-GB"/>
          </w:rPr>
          <w:t>4.2</w:t>
        </w:r>
        <w:r w:rsidR="00F97F95">
          <w:rPr>
            <w:rFonts w:asciiTheme="minorHAnsi" w:eastAsiaTheme="minorEastAsia" w:hAnsiTheme="minorHAnsi" w:cstheme="minorBidi"/>
            <w:noProof/>
            <w:szCs w:val="22"/>
          </w:rPr>
          <w:tab/>
        </w:r>
        <w:r w:rsidR="00F97F95" w:rsidRPr="00395465">
          <w:rPr>
            <w:rStyle w:val="Hyperlink"/>
            <w:noProof/>
            <w:lang w:val="en-GB"/>
          </w:rPr>
          <w:t>The Approach: An Overview</w:t>
        </w:r>
        <w:r w:rsidR="00F97F95">
          <w:rPr>
            <w:noProof/>
            <w:webHidden/>
          </w:rPr>
          <w:tab/>
        </w:r>
        <w:r w:rsidR="00F97F95">
          <w:rPr>
            <w:noProof/>
            <w:webHidden/>
          </w:rPr>
          <w:fldChar w:fldCharType="begin"/>
        </w:r>
        <w:r w:rsidR="00F97F95">
          <w:rPr>
            <w:noProof/>
            <w:webHidden/>
          </w:rPr>
          <w:instrText xml:space="preserve"> PAGEREF _Toc44339666 \h </w:instrText>
        </w:r>
        <w:r w:rsidR="00F97F95">
          <w:rPr>
            <w:noProof/>
            <w:webHidden/>
          </w:rPr>
        </w:r>
        <w:r w:rsidR="00F97F95">
          <w:rPr>
            <w:noProof/>
            <w:webHidden/>
          </w:rPr>
          <w:fldChar w:fldCharType="separate"/>
        </w:r>
        <w:r w:rsidR="00F97F95">
          <w:rPr>
            <w:noProof/>
            <w:webHidden/>
          </w:rPr>
          <w:t>19</w:t>
        </w:r>
        <w:r w:rsidR="00F97F95">
          <w:rPr>
            <w:noProof/>
            <w:webHidden/>
          </w:rPr>
          <w:fldChar w:fldCharType="end"/>
        </w:r>
      </w:hyperlink>
    </w:p>
    <w:p w14:paraId="06661E43" w14:textId="1B4A4703" w:rsidR="00F97F95" w:rsidRDefault="00DE0AB3">
      <w:pPr>
        <w:pStyle w:val="TOC2"/>
        <w:tabs>
          <w:tab w:val="left" w:pos="1134"/>
        </w:tabs>
        <w:rPr>
          <w:rFonts w:asciiTheme="minorHAnsi" w:eastAsiaTheme="minorEastAsia" w:hAnsiTheme="minorHAnsi" w:cstheme="minorBidi"/>
          <w:noProof/>
          <w:szCs w:val="22"/>
        </w:rPr>
      </w:pPr>
      <w:hyperlink w:anchor="_Toc44339667" w:history="1">
        <w:r w:rsidR="00F97F95" w:rsidRPr="00395465">
          <w:rPr>
            <w:rStyle w:val="Hyperlink"/>
            <w:noProof/>
            <w:lang w:val="en-GB"/>
          </w:rPr>
          <w:t>4.3</w:t>
        </w:r>
        <w:r w:rsidR="00F97F95">
          <w:rPr>
            <w:rFonts w:asciiTheme="minorHAnsi" w:eastAsiaTheme="minorEastAsia" w:hAnsiTheme="minorHAnsi" w:cstheme="minorBidi"/>
            <w:noProof/>
            <w:szCs w:val="22"/>
          </w:rPr>
          <w:tab/>
        </w:r>
        <w:r w:rsidR="00F97F95" w:rsidRPr="00395465">
          <w:rPr>
            <w:rStyle w:val="Hyperlink"/>
            <w:noProof/>
            <w:lang w:val="en-GB"/>
          </w:rPr>
          <w:t>Writing Executable Specifications with Gherkin</w:t>
        </w:r>
        <w:r w:rsidR="00F97F95">
          <w:rPr>
            <w:noProof/>
            <w:webHidden/>
          </w:rPr>
          <w:tab/>
        </w:r>
        <w:r w:rsidR="00F97F95">
          <w:rPr>
            <w:noProof/>
            <w:webHidden/>
          </w:rPr>
          <w:fldChar w:fldCharType="begin"/>
        </w:r>
        <w:r w:rsidR="00F97F95">
          <w:rPr>
            <w:noProof/>
            <w:webHidden/>
          </w:rPr>
          <w:instrText xml:space="preserve"> PAGEREF _Toc44339667 \h </w:instrText>
        </w:r>
        <w:r w:rsidR="00F97F95">
          <w:rPr>
            <w:noProof/>
            <w:webHidden/>
          </w:rPr>
        </w:r>
        <w:r w:rsidR="00F97F95">
          <w:rPr>
            <w:noProof/>
            <w:webHidden/>
          </w:rPr>
          <w:fldChar w:fldCharType="separate"/>
        </w:r>
        <w:r w:rsidR="00F97F95">
          <w:rPr>
            <w:noProof/>
            <w:webHidden/>
          </w:rPr>
          <w:t>19</w:t>
        </w:r>
        <w:r w:rsidR="00F97F95">
          <w:rPr>
            <w:noProof/>
            <w:webHidden/>
          </w:rPr>
          <w:fldChar w:fldCharType="end"/>
        </w:r>
      </w:hyperlink>
    </w:p>
    <w:p w14:paraId="16A3AFCF" w14:textId="328CB92D" w:rsidR="00F97F95" w:rsidRDefault="00DE0AB3">
      <w:pPr>
        <w:pStyle w:val="TOC2"/>
        <w:tabs>
          <w:tab w:val="left" w:pos="1134"/>
        </w:tabs>
        <w:rPr>
          <w:rFonts w:asciiTheme="minorHAnsi" w:eastAsiaTheme="minorEastAsia" w:hAnsiTheme="minorHAnsi" w:cstheme="minorBidi"/>
          <w:noProof/>
          <w:szCs w:val="22"/>
        </w:rPr>
      </w:pPr>
      <w:hyperlink w:anchor="_Toc44339668" w:history="1">
        <w:r w:rsidR="00F97F95" w:rsidRPr="00395465">
          <w:rPr>
            <w:rStyle w:val="Hyperlink"/>
            <w:noProof/>
            <w:lang w:val="en-GB"/>
          </w:rPr>
          <w:t>4.4</w:t>
        </w:r>
        <w:r w:rsidR="00F97F95">
          <w:rPr>
            <w:rFonts w:asciiTheme="minorHAnsi" w:eastAsiaTheme="minorEastAsia" w:hAnsiTheme="minorHAnsi" w:cstheme="minorBidi"/>
            <w:noProof/>
            <w:szCs w:val="22"/>
          </w:rPr>
          <w:tab/>
        </w:r>
        <w:r w:rsidR="00F97F95" w:rsidRPr="00395465">
          <w:rPr>
            <w:rStyle w:val="Hyperlink"/>
            <w:noProof/>
          </w:rPr>
          <w:t xml:space="preserve">Test </w:t>
        </w:r>
        <w:r w:rsidR="00F97F95" w:rsidRPr="00395465">
          <w:rPr>
            <w:rStyle w:val="Hyperlink"/>
            <w:noProof/>
            <w:lang w:val="en-GB"/>
          </w:rPr>
          <w:t>Automation</w:t>
        </w:r>
        <w:r w:rsidR="00F97F95">
          <w:rPr>
            <w:noProof/>
            <w:webHidden/>
          </w:rPr>
          <w:tab/>
        </w:r>
        <w:r w:rsidR="00F97F95">
          <w:rPr>
            <w:noProof/>
            <w:webHidden/>
          </w:rPr>
          <w:fldChar w:fldCharType="begin"/>
        </w:r>
        <w:r w:rsidR="00F97F95">
          <w:rPr>
            <w:noProof/>
            <w:webHidden/>
          </w:rPr>
          <w:instrText xml:space="preserve"> PAGEREF _Toc44339668 \h </w:instrText>
        </w:r>
        <w:r w:rsidR="00F97F95">
          <w:rPr>
            <w:noProof/>
            <w:webHidden/>
          </w:rPr>
        </w:r>
        <w:r w:rsidR="00F97F95">
          <w:rPr>
            <w:noProof/>
            <w:webHidden/>
          </w:rPr>
          <w:fldChar w:fldCharType="separate"/>
        </w:r>
        <w:r w:rsidR="00F97F95">
          <w:rPr>
            <w:noProof/>
            <w:webHidden/>
          </w:rPr>
          <w:t>19</w:t>
        </w:r>
        <w:r w:rsidR="00F97F95">
          <w:rPr>
            <w:noProof/>
            <w:webHidden/>
          </w:rPr>
          <w:fldChar w:fldCharType="end"/>
        </w:r>
      </w:hyperlink>
    </w:p>
    <w:p w14:paraId="209C45E8" w14:textId="6C5D8461" w:rsidR="00F97F95" w:rsidRDefault="00DE0AB3">
      <w:pPr>
        <w:pStyle w:val="TOC1"/>
        <w:rPr>
          <w:rFonts w:asciiTheme="minorHAnsi" w:eastAsiaTheme="minorEastAsia" w:hAnsiTheme="minorHAnsi" w:cstheme="minorBidi"/>
          <w:noProof/>
          <w:szCs w:val="22"/>
        </w:rPr>
      </w:pPr>
      <w:hyperlink w:anchor="_Toc44339669" w:history="1">
        <w:r w:rsidR="00F97F95" w:rsidRPr="00395465">
          <w:rPr>
            <w:rStyle w:val="Hyperlink"/>
            <w:noProof/>
            <w:lang w:val="en-GB"/>
          </w:rPr>
          <w:t>5</w:t>
        </w:r>
        <w:r w:rsidR="00F97F95">
          <w:rPr>
            <w:rFonts w:asciiTheme="minorHAnsi" w:eastAsiaTheme="minorEastAsia" w:hAnsiTheme="minorHAnsi" w:cstheme="minorBidi"/>
            <w:noProof/>
            <w:szCs w:val="22"/>
          </w:rPr>
          <w:tab/>
        </w:r>
        <w:r w:rsidR="00F97F95" w:rsidRPr="00395465">
          <w:rPr>
            <w:rStyle w:val="Hyperlink"/>
            <w:noProof/>
            <w:lang w:val="en-GB"/>
          </w:rPr>
          <w:t>OQs using BDD</w:t>
        </w:r>
        <w:r w:rsidR="00F97F95">
          <w:rPr>
            <w:noProof/>
            <w:webHidden/>
          </w:rPr>
          <w:tab/>
        </w:r>
        <w:r w:rsidR="00F97F95">
          <w:rPr>
            <w:noProof/>
            <w:webHidden/>
          </w:rPr>
          <w:fldChar w:fldCharType="begin"/>
        </w:r>
        <w:r w:rsidR="00F97F95">
          <w:rPr>
            <w:noProof/>
            <w:webHidden/>
          </w:rPr>
          <w:instrText xml:space="preserve"> PAGEREF _Toc44339669 \h </w:instrText>
        </w:r>
        <w:r w:rsidR="00F97F95">
          <w:rPr>
            <w:noProof/>
            <w:webHidden/>
          </w:rPr>
        </w:r>
        <w:r w:rsidR="00F97F95">
          <w:rPr>
            <w:noProof/>
            <w:webHidden/>
          </w:rPr>
          <w:fldChar w:fldCharType="separate"/>
        </w:r>
        <w:r w:rsidR="00F97F95">
          <w:rPr>
            <w:noProof/>
            <w:webHidden/>
          </w:rPr>
          <w:t>21</w:t>
        </w:r>
        <w:r w:rsidR="00F97F95">
          <w:rPr>
            <w:noProof/>
            <w:webHidden/>
          </w:rPr>
          <w:fldChar w:fldCharType="end"/>
        </w:r>
      </w:hyperlink>
    </w:p>
    <w:p w14:paraId="2632A77B" w14:textId="7B850406" w:rsidR="00F97F95" w:rsidRDefault="00DE0AB3">
      <w:pPr>
        <w:pStyle w:val="TOC2"/>
        <w:tabs>
          <w:tab w:val="left" w:pos="1134"/>
        </w:tabs>
        <w:rPr>
          <w:rFonts w:asciiTheme="minorHAnsi" w:eastAsiaTheme="minorEastAsia" w:hAnsiTheme="minorHAnsi" w:cstheme="minorBidi"/>
          <w:noProof/>
          <w:szCs w:val="22"/>
        </w:rPr>
      </w:pPr>
      <w:hyperlink w:anchor="_Toc44339670" w:history="1">
        <w:r w:rsidR="00F97F95" w:rsidRPr="00395465">
          <w:rPr>
            <w:rStyle w:val="Hyperlink"/>
            <w:noProof/>
            <w:lang w:val="en-GB"/>
          </w:rPr>
          <w:t>5.1</w:t>
        </w:r>
        <w:r w:rsidR="00F97F95">
          <w:rPr>
            <w:rFonts w:asciiTheme="minorHAnsi" w:eastAsiaTheme="minorEastAsia" w:hAnsiTheme="minorHAnsi" w:cstheme="minorBidi"/>
            <w:noProof/>
            <w:szCs w:val="22"/>
          </w:rPr>
          <w:tab/>
        </w:r>
        <w:r w:rsidR="00F97F95" w:rsidRPr="00395465">
          <w:rPr>
            <w:rStyle w:val="Hyperlink"/>
            <w:noProof/>
          </w:rPr>
          <w:t>The Combined Process</w:t>
        </w:r>
        <w:r w:rsidR="00F97F95">
          <w:rPr>
            <w:noProof/>
            <w:webHidden/>
          </w:rPr>
          <w:tab/>
        </w:r>
        <w:r w:rsidR="00F97F95">
          <w:rPr>
            <w:noProof/>
            <w:webHidden/>
          </w:rPr>
          <w:fldChar w:fldCharType="begin"/>
        </w:r>
        <w:r w:rsidR="00F97F95">
          <w:rPr>
            <w:noProof/>
            <w:webHidden/>
          </w:rPr>
          <w:instrText xml:space="preserve"> PAGEREF _Toc44339670 \h </w:instrText>
        </w:r>
        <w:r w:rsidR="00F97F95">
          <w:rPr>
            <w:noProof/>
            <w:webHidden/>
          </w:rPr>
        </w:r>
        <w:r w:rsidR="00F97F95">
          <w:rPr>
            <w:noProof/>
            <w:webHidden/>
          </w:rPr>
          <w:fldChar w:fldCharType="separate"/>
        </w:r>
        <w:r w:rsidR="00F97F95">
          <w:rPr>
            <w:noProof/>
            <w:webHidden/>
          </w:rPr>
          <w:t>21</w:t>
        </w:r>
        <w:r w:rsidR="00F97F95">
          <w:rPr>
            <w:noProof/>
            <w:webHidden/>
          </w:rPr>
          <w:fldChar w:fldCharType="end"/>
        </w:r>
      </w:hyperlink>
    </w:p>
    <w:p w14:paraId="004FD721" w14:textId="6835AE86" w:rsidR="00F97F95" w:rsidRDefault="00DE0AB3">
      <w:pPr>
        <w:pStyle w:val="TOC2"/>
        <w:tabs>
          <w:tab w:val="left" w:pos="1134"/>
        </w:tabs>
        <w:rPr>
          <w:rFonts w:asciiTheme="minorHAnsi" w:eastAsiaTheme="minorEastAsia" w:hAnsiTheme="minorHAnsi" w:cstheme="minorBidi"/>
          <w:noProof/>
          <w:szCs w:val="22"/>
        </w:rPr>
      </w:pPr>
      <w:hyperlink w:anchor="_Toc44339671" w:history="1">
        <w:r w:rsidR="00F97F95" w:rsidRPr="00395465">
          <w:rPr>
            <w:rStyle w:val="Hyperlink"/>
            <w:noProof/>
          </w:rPr>
          <w:t>5.2</w:t>
        </w:r>
        <w:r w:rsidR="00F97F95">
          <w:rPr>
            <w:rFonts w:asciiTheme="minorHAnsi" w:eastAsiaTheme="minorEastAsia" w:hAnsiTheme="minorHAnsi" w:cstheme="minorBidi"/>
            <w:noProof/>
            <w:szCs w:val="22"/>
          </w:rPr>
          <w:tab/>
        </w:r>
        <w:r w:rsidR="00F97F95" w:rsidRPr="00395465">
          <w:rPr>
            <w:rStyle w:val="Hyperlink"/>
            <w:noProof/>
          </w:rPr>
          <w:t>Discussion and Conclusions</w:t>
        </w:r>
        <w:r w:rsidR="00F97F95">
          <w:rPr>
            <w:noProof/>
            <w:webHidden/>
          </w:rPr>
          <w:tab/>
        </w:r>
        <w:r w:rsidR="00F97F95">
          <w:rPr>
            <w:noProof/>
            <w:webHidden/>
          </w:rPr>
          <w:fldChar w:fldCharType="begin"/>
        </w:r>
        <w:r w:rsidR="00F97F95">
          <w:rPr>
            <w:noProof/>
            <w:webHidden/>
          </w:rPr>
          <w:instrText xml:space="preserve"> PAGEREF _Toc44339671 \h </w:instrText>
        </w:r>
        <w:r w:rsidR="00F97F95">
          <w:rPr>
            <w:noProof/>
            <w:webHidden/>
          </w:rPr>
        </w:r>
        <w:r w:rsidR="00F97F95">
          <w:rPr>
            <w:noProof/>
            <w:webHidden/>
          </w:rPr>
          <w:fldChar w:fldCharType="separate"/>
        </w:r>
        <w:r w:rsidR="00F97F95">
          <w:rPr>
            <w:noProof/>
            <w:webHidden/>
          </w:rPr>
          <w:t>21</w:t>
        </w:r>
        <w:r w:rsidR="00F97F95">
          <w:rPr>
            <w:noProof/>
            <w:webHidden/>
          </w:rPr>
          <w:fldChar w:fldCharType="end"/>
        </w:r>
      </w:hyperlink>
    </w:p>
    <w:p w14:paraId="11FCBE5F" w14:textId="5E9F7E88"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72" w:history="1">
        <w:r w:rsidR="00F97F95" w:rsidRPr="00395465">
          <w:rPr>
            <w:rStyle w:val="Hyperlink"/>
            <w:noProof/>
          </w:rPr>
          <w:t>5.2.1</w:t>
        </w:r>
        <w:r w:rsidR="00F97F95">
          <w:rPr>
            <w:rFonts w:asciiTheme="minorHAnsi" w:eastAsiaTheme="minorEastAsia" w:hAnsiTheme="minorHAnsi" w:cstheme="minorBidi"/>
            <w:noProof/>
            <w:szCs w:val="22"/>
          </w:rPr>
          <w:tab/>
        </w:r>
        <w:r w:rsidR="00F97F95" w:rsidRPr="00395465">
          <w:rPr>
            <w:rStyle w:val="Hyperlink"/>
            <w:noProof/>
          </w:rPr>
          <w:t>Functional Specification is (partially) fused with the OQ process</w:t>
        </w:r>
        <w:r w:rsidR="00F97F95">
          <w:rPr>
            <w:noProof/>
            <w:webHidden/>
          </w:rPr>
          <w:tab/>
        </w:r>
        <w:r w:rsidR="00F97F95">
          <w:rPr>
            <w:noProof/>
            <w:webHidden/>
          </w:rPr>
          <w:fldChar w:fldCharType="begin"/>
        </w:r>
        <w:r w:rsidR="00F97F95">
          <w:rPr>
            <w:noProof/>
            <w:webHidden/>
          </w:rPr>
          <w:instrText xml:space="preserve"> PAGEREF _Toc44339672 \h </w:instrText>
        </w:r>
        <w:r w:rsidR="00F97F95">
          <w:rPr>
            <w:noProof/>
            <w:webHidden/>
          </w:rPr>
        </w:r>
        <w:r w:rsidR="00F97F95">
          <w:rPr>
            <w:noProof/>
            <w:webHidden/>
          </w:rPr>
          <w:fldChar w:fldCharType="separate"/>
        </w:r>
        <w:r w:rsidR="00F97F95">
          <w:rPr>
            <w:noProof/>
            <w:webHidden/>
          </w:rPr>
          <w:t>22</w:t>
        </w:r>
        <w:r w:rsidR="00F97F95">
          <w:rPr>
            <w:noProof/>
            <w:webHidden/>
          </w:rPr>
          <w:fldChar w:fldCharType="end"/>
        </w:r>
      </w:hyperlink>
    </w:p>
    <w:p w14:paraId="281FEA87" w14:textId="2DC87C9E"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73" w:history="1">
        <w:r w:rsidR="00F97F95" w:rsidRPr="00395465">
          <w:rPr>
            <w:rStyle w:val="Hyperlink"/>
            <w:noProof/>
          </w:rPr>
          <w:t>5.2.2</w:t>
        </w:r>
        <w:r w:rsidR="00F97F95">
          <w:rPr>
            <w:rFonts w:asciiTheme="minorHAnsi" w:eastAsiaTheme="minorEastAsia" w:hAnsiTheme="minorHAnsi" w:cstheme="minorBidi"/>
            <w:noProof/>
            <w:szCs w:val="22"/>
          </w:rPr>
          <w:tab/>
        </w:r>
        <w:r w:rsidR="00F97F95" w:rsidRPr="00395465">
          <w:rPr>
            <w:rStyle w:val="Hyperlink"/>
            <w:noProof/>
          </w:rPr>
          <w:t>New Elements are Required</w:t>
        </w:r>
        <w:r w:rsidR="00F97F95">
          <w:rPr>
            <w:noProof/>
            <w:webHidden/>
          </w:rPr>
          <w:tab/>
        </w:r>
        <w:r w:rsidR="00F97F95">
          <w:rPr>
            <w:noProof/>
            <w:webHidden/>
          </w:rPr>
          <w:fldChar w:fldCharType="begin"/>
        </w:r>
        <w:r w:rsidR="00F97F95">
          <w:rPr>
            <w:noProof/>
            <w:webHidden/>
          </w:rPr>
          <w:instrText xml:space="preserve"> PAGEREF _Toc44339673 \h </w:instrText>
        </w:r>
        <w:r w:rsidR="00F97F95">
          <w:rPr>
            <w:noProof/>
            <w:webHidden/>
          </w:rPr>
        </w:r>
        <w:r w:rsidR="00F97F95">
          <w:rPr>
            <w:noProof/>
            <w:webHidden/>
          </w:rPr>
          <w:fldChar w:fldCharType="separate"/>
        </w:r>
        <w:r w:rsidR="00F97F95">
          <w:rPr>
            <w:noProof/>
            <w:webHidden/>
          </w:rPr>
          <w:t>22</w:t>
        </w:r>
        <w:r w:rsidR="00F97F95">
          <w:rPr>
            <w:noProof/>
            <w:webHidden/>
          </w:rPr>
          <w:fldChar w:fldCharType="end"/>
        </w:r>
      </w:hyperlink>
    </w:p>
    <w:p w14:paraId="6B74FEBC" w14:textId="2BB01D6C"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74" w:history="1">
        <w:r w:rsidR="00F97F95" w:rsidRPr="00395465">
          <w:rPr>
            <w:rStyle w:val="Hyperlink"/>
            <w:noProof/>
          </w:rPr>
          <w:t>5.2.3</w:t>
        </w:r>
        <w:r w:rsidR="00F97F95">
          <w:rPr>
            <w:rFonts w:asciiTheme="minorHAnsi" w:eastAsiaTheme="minorEastAsia" w:hAnsiTheme="minorHAnsi" w:cstheme="minorBidi"/>
            <w:noProof/>
            <w:szCs w:val="22"/>
          </w:rPr>
          <w:tab/>
        </w:r>
        <w:r w:rsidR="00F97F95" w:rsidRPr="00395465">
          <w:rPr>
            <w:rStyle w:val="Hyperlink"/>
            <w:noProof/>
          </w:rPr>
          <w:t>Changes in the Documentation Set-Up</w:t>
        </w:r>
        <w:r w:rsidR="00F97F95">
          <w:rPr>
            <w:noProof/>
            <w:webHidden/>
          </w:rPr>
          <w:tab/>
        </w:r>
        <w:r w:rsidR="00F97F95">
          <w:rPr>
            <w:noProof/>
            <w:webHidden/>
          </w:rPr>
          <w:fldChar w:fldCharType="begin"/>
        </w:r>
        <w:r w:rsidR="00F97F95">
          <w:rPr>
            <w:noProof/>
            <w:webHidden/>
          </w:rPr>
          <w:instrText xml:space="preserve"> PAGEREF _Toc44339674 \h </w:instrText>
        </w:r>
        <w:r w:rsidR="00F97F95">
          <w:rPr>
            <w:noProof/>
            <w:webHidden/>
          </w:rPr>
        </w:r>
        <w:r w:rsidR="00F97F95">
          <w:rPr>
            <w:noProof/>
            <w:webHidden/>
          </w:rPr>
          <w:fldChar w:fldCharType="separate"/>
        </w:r>
        <w:r w:rsidR="00F97F95">
          <w:rPr>
            <w:noProof/>
            <w:webHidden/>
          </w:rPr>
          <w:t>23</w:t>
        </w:r>
        <w:r w:rsidR="00F97F95">
          <w:rPr>
            <w:noProof/>
            <w:webHidden/>
          </w:rPr>
          <w:fldChar w:fldCharType="end"/>
        </w:r>
      </w:hyperlink>
    </w:p>
    <w:p w14:paraId="025D5F79" w14:textId="4652D3BF"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75" w:history="1">
        <w:r w:rsidR="00F97F95" w:rsidRPr="00395465">
          <w:rPr>
            <w:rStyle w:val="Hyperlink"/>
            <w:noProof/>
          </w:rPr>
          <w:t>5.2.4</w:t>
        </w:r>
        <w:r w:rsidR="00F97F95">
          <w:rPr>
            <w:rFonts w:asciiTheme="minorHAnsi" w:eastAsiaTheme="minorEastAsia" w:hAnsiTheme="minorHAnsi" w:cstheme="minorBidi"/>
            <w:noProof/>
            <w:szCs w:val="22"/>
          </w:rPr>
          <w:tab/>
        </w:r>
        <w:r w:rsidR="00F97F95" w:rsidRPr="00395465">
          <w:rPr>
            <w:rStyle w:val="Hyperlink"/>
            <w:noProof/>
          </w:rPr>
          <w:t>Final Conclusions Part 1</w:t>
        </w:r>
        <w:r w:rsidR="00F97F95">
          <w:rPr>
            <w:noProof/>
            <w:webHidden/>
          </w:rPr>
          <w:tab/>
        </w:r>
        <w:r w:rsidR="00F97F95">
          <w:rPr>
            <w:noProof/>
            <w:webHidden/>
          </w:rPr>
          <w:fldChar w:fldCharType="begin"/>
        </w:r>
        <w:r w:rsidR="00F97F95">
          <w:rPr>
            <w:noProof/>
            <w:webHidden/>
          </w:rPr>
          <w:instrText xml:space="preserve"> PAGEREF _Toc44339675 \h </w:instrText>
        </w:r>
        <w:r w:rsidR="00F97F95">
          <w:rPr>
            <w:noProof/>
            <w:webHidden/>
          </w:rPr>
        </w:r>
        <w:r w:rsidR="00F97F95">
          <w:rPr>
            <w:noProof/>
            <w:webHidden/>
          </w:rPr>
          <w:fldChar w:fldCharType="separate"/>
        </w:r>
        <w:r w:rsidR="00F97F95">
          <w:rPr>
            <w:noProof/>
            <w:webHidden/>
          </w:rPr>
          <w:t>23</w:t>
        </w:r>
        <w:r w:rsidR="00F97F95">
          <w:rPr>
            <w:noProof/>
            <w:webHidden/>
          </w:rPr>
          <w:fldChar w:fldCharType="end"/>
        </w:r>
      </w:hyperlink>
    </w:p>
    <w:p w14:paraId="53244B18" w14:textId="5F8F7B20"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76" w:history="1">
        <w:r w:rsidR="00F97F95" w:rsidRPr="00395465">
          <w:rPr>
            <w:rStyle w:val="Hyperlink"/>
            <w:noProof/>
          </w:rPr>
          <w:t>5.2.5</w:t>
        </w:r>
        <w:r w:rsidR="00F97F95">
          <w:rPr>
            <w:rFonts w:asciiTheme="minorHAnsi" w:eastAsiaTheme="minorEastAsia" w:hAnsiTheme="minorHAnsi" w:cstheme="minorBidi"/>
            <w:noProof/>
            <w:szCs w:val="22"/>
          </w:rPr>
          <w:tab/>
        </w:r>
        <w:r w:rsidR="00F97F95" w:rsidRPr="00395465">
          <w:rPr>
            <w:rStyle w:val="Hyperlink"/>
            <w:noProof/>
          </w:rPr>
          <w:t>Questions araising from part 1</w:t>
        </w:r>
        <w:r w:rsidR="00F97F95">
          <w:rPr>
            <w:noProof/>
            <w:webHidden/>
          </w:rPr>
          <w:tab/>
        </w:r>
        <w:r w:rsidR="00F97F95">
          <w:rPr>
            <w:noProof/>
            <w:webHidden/>
          </w:rPr>
          <w:fldChar w:fldCharType="begin"/>
        </w:r>
        <w:r w:rsidR="00F97F95">
          <w:rPr>
            <w:noProof/>
            <w:webHidden/>
          </w:rPr>
          <w:instrText xml:space="preserve"> PAGEREF _Toc44339676 \h </w:instrText>
        </w:r>
        <w:r w:rsidR="00F97F95">
          <w:rPr>
            <w:noProof/>
            <w:webHidden/>
          </w:rPr>
        </w:r>
        <w:r w:rsidR="00F97F95">
          <w:rPr>
            <w:noProof/>
            <w:webHidden/>
          </w:rPr>
          <w:fldChar w:fldCharType="separate"/>
        </w:r>
        <w:r w:rsidR="00F97F95">
          <w:rPr>
            <w:noProof/>
            <w:webHidden/>
          </w:rPr>
          <w:t>23</w:t>
        </w:r>
        <w:r w:rsidR="00F97F95">
          <w:rPr>
            <w:noProof/>
            <w:webHidden/>
          </w:rPr>
          <w:fldChar w:fldCharType="end"/>
        </w:r>
      </w:hyperlink>
    </w:p>
    <w:p w14:paraId="3261C305" w14:textId="2796364A" w:rsidR="00F97F95" w:rsidRDefault="00DE0AB3">
      <w:pPr>
        <w:pStyle w:val="TOC1"/>
        <w:rPr>
          <w:rFonts w:asciiTheme="minorHAnsi" w:eastAsiaTheme="minorEastAsia" w:hAnsiTheme="minorHAnsi" w:cstheme="minorBidi"/>
          <w:noProof/>
          <w:szCs w:val="22"/>
        </w:rPr>
      </w:pPr>
      <w:hyperlink w:anchor="_Toc44339677" w:history="1">
        <w:r w:rsidR="00F97F95" w:rsidRPr="00395465">
          <w:rPr>
            <w:rStyle w:val="Hyperlink"/>
            <w:noProof/>
            <w:lang w:val="en-GB"/>
          </w:rPr>
          <w:t>6</w:t>
        </w:r>
        <w:r w:rsidR="00F97F95">
          <w:rPr>
            <w:rFonts w:asciiTheme="minorHAnsi" w:eastAsiaTheme="minorEastAsia" w:hAnsiTheme="minorHAnsi" w:cstheme="minorBidi"/>
            <w:noProof/>
            <w:szCs w:val="22"/>
          </w:rPr>
          <w:tab/>
        </w:r>
        <w:r w:rsidR="00F97F95" w:rsidRPr="00395465">
          <w:rPr>
            <w:rStyle w:val="Hyperlink"/>
            <w:noProof/>
            <w:lang w:val="en-GB"/>
          </w:rPr>
          <w:t>Prototyping</w:t>
        </w:r>
        <w:r w:rsidR="00F97F95">
          <w:rPr>
            <w:noProof/>
            <w:webHidden/>
          </w:rPr>
          <w:tab/>
        </w:r>
        <w:r w:rsidR="00F97F95">
          <w:rPr>
            <w:noProof/>
            <w:webHidden/>
          </w:rPr>
          <w:fldChar w:fldCharType="begin"/>
        </w:r>
        <w:r w:rsidR="00F97F95">
          <w:rPr>
            <w:noProof/>
            <w:webHidden/>
          </w:rPr>
          <w:instrText xml:space="preserve"> PAGEREF _Toc44339677 \h </w:instrText>
        </w:r>
        <w:r w:rsidR="00F97F95">
          <w:rPr>
            <w:noProof/>
            <w:webHidden/>
          </w:rPr>
        </w:r>
        <w:r w:rsidR="00F97F95">
          <w:rPr>
            <w:noProof/>
            <w:webHidden/>
          </w:rPr>
          <w:fldChar w:fldCharType="separate"/>
        </w:r>
        <w:r w:rsidR="00F97F95">
          <w:rPr>
            <w:noProof/>
            <w:webHidden/>
          </w:rPr>
          <w:t>25</w:t>
        </w:r>
        <w:r w:rsidR="00F97F95">
          <w:rPr>
            <w:noProof/>
            <w:webHidden/>
          </w:rPr>
          <w:fldChar w:fldCharType="end"/>
        </w:r>
      </w:hyperlink>
    </w:p>
    <w:p w14:paraId="6B83657D" w14:textId="4D3D725B" w:rsidR="00F97F95" w:rsidRDefault="00DE0AB3">
      <w:pPr>
        <w:pStyle w:val="TOC2"/>
        <w:tabs>
          <w:tab w:val="left" w:pos="1134"/>
        </w:tabs>
        <w:rPr>
          <w:rFonts w:asciiTheme="minorHAnsi" w:eastAsiaTheme="minorEastAsia" w:hAnsiTheme="minorHAnsi" w:cstheme="minorBidi"/>
          <w:noProof/>
          <w:szCs w:val="22"/>
        </w:rPr>
      </w:pPr>
      <w:hyperlink w:anchor="_Toc44339678" w:history="1">
        <w:r w:rsidR="00F97F95" w:rsidRPr="00395465">
          <w:rPr>
            <w:rStyle w:val="Hyperlink"/>
            <w:noProof/>
            <w:lang w:val="en-GB"/>
          </w:rPr>
          <w:t>6.1</w:t>
        </w:r>
        <w:r w:rsidR="00F97F95">
          <w:rPr>
            <w:rFonts w:asciiTheme="minorHAnsi" w:eastAsiaTheme="minorEastAsia" w:hAnsiTheme="minorHAnsi" w:cstheme="minorBidi"/>
            <w:noProof/>
            <w:szCs w:val="22"/>
          </w:rPr>
          <w:tab/>
        </w:r>
        <w:r w:rsidR="00F97F95" w:rsidRPr="00395465">
          <w:rPr>
            <w:rStyle w:val="Hyperlink"/>
            <w:noProof/>
          </w:rPr>
          <w:t xml:space="preserve">System Context and </w:t>
        </w:r>
        <w:r w:rsidR="00F97F95" w:rsidRPr="00395465">
          <w:rPr>
            <w:rStyle w:val="Hyperlink"/>
            <w:noProof/>
            <w:lang w:val="en-GB"/>
          </w:rPr>
          <w:t>Application Design</w:t>
        </w:r>
        <w:r w:rsidR="00F97F95">
          <w:rPr>
            <w:noProof/>
            <w:webHidden/>
          </w:rPr>
          <w:tab/>
        </w:r>
        <w:r w:rsidR="00F97F95">
          <w:rPr>
            <w:noProof/>
            <w:webHidden/>
          </w:rPr>
          <w:fldChar w:fldCharType="begin"/>
        </w:r>
        <w:r w:rsidR="00F97F95">
          <w:rPr>
            <w:noProof/>
            <w:webHidden/>
          </w:rPr>
          <w:instrText xml:space="preserve"> PAGEREF _Toc44339678 \h </w:instrText>
        </w:r>
        <w:r w:rsidR="00F97F95">
          <w:rPr>
            <w:noProof/>
            <w:webHidden/>
          </w:rPr>
        </w:r>
        <w:r w:rsidR="00F97F95">
          <w:rPr>
            <w:noProof/>
            <w:webHidden/>
          </w:rPr>
          <w:fldChar w:fldCharType="separate"/>
        </w:r>
        <w:r w:rsidR="00F97F95">
          <w:rPr>
            <w:noProof/>
            <w:webHidden/>
          </w:rPr>
          <w:t>25</w:t>
        </w:r>
        <w:r w:rsidR="00F97F95">
          <w:rPr>
            <w:noProof/>
            <w:webHidden/>
          </w:rPr>
          <w:fldChar w:fldCharType="end"/>
        </w:r>
      </w:hyperlink>
    </w:p>
    <w:p w14:paraId="2AD961F9" w14:textId="52774E89" w:rsidR="00F97F95" w:rsidRDefault="00DE0AB3">
      <w:pPr>
        <w:pStyle w:val="TOC2"/>
        <w:tabs>
          <w:tab w:val="left" w:pos="1134"/>
        </w:tabs>
        <w:rPr>
          <w:rFonts w:asciiTheme="minorHAnsi" w:eastAsiaTheme="minorEastAsia" w:hAnsiTheme="minorHAnsi" w:cstheme="minorBidi"/>
          <w:noProof/>
          <w:szCs w:val="22"/>
        </w:rPr>
      </w:pPr>
      <w:hyperlink w:anchor="_Toc44339679" w:history="1">
        <w:r w:rsidR="00F97F95" w:rsidRPr="00395465">
          <w:rPr>
            <w:rStyle w:val="Hyperlink"/>
            <w:noProof/>
          </w:rPr>
          <w:t>6.2</w:t>
        </w:r>
        <w:r w:rsidR="00F97F95">
          <w:rPr>
            <w:rFonts w:asciiTheme="minorHAnsi" w:eastAsiaTheme="minorEastAsia" w:hAnsiTheme="minorHAnsi" w:cstheme="minorBidi"/>
            <w:noProof/>
            <w:szCs w:val="22"/>
          </w:rPr>
          <w:tab/>
        </w:r>
        <w:r w:rsidR="00F97F95" w:rsidRPr="00395465">
          <w:rPr>
            <w:rStyle w:val="Hyperlink"/>
            <w:noProof/>
          </w:rPr>
          <w:t>Architecture of the implemented Prototypical Apps</w:t>
        </w:r>
        <w:r w:rsidR="00F97F95">
          <w:rPr>
            <w:noProof/>
            <w:webHidden/>
          </w:rPr>
          <w:tab/>
        </w:r>
        <w:r w:rsidR="00F97F95">
          <w:rPr>
            <w:noProof/>
            <w:webHidden/>
          </w:rPr>
          <w:fldChar w:fldCharType="begin"/>
        </w:r>
        <w:r w:rsidR="00F97F95">
          <w:rPr>
            <w:noProof/>
            <w:webHidden/>
          </w:rPr>
          <w:instrText xml:space="preserve"> PAGEREF _Toc44339679 \h </w:instrText>
        </w:r>
        <w:r w:rsidR="00F97F95">
          <w:rPr>
            <w:noProof/>
            <w:webHidden/>
          </w:rPr>
        </w:r>
        <w:r w:rsidR="00F97F95">
          <w:rPr>
            <w:noProof/>
            <w:webHidden/>
          </w:rPr>
          <w:fldChar w:fldCharType="separate"/>
        </w:r>
        <w:r w:rsidR="00F97F95">
          <w:rPr>
            <w:noProof/>
            <w:webHidden/>
          </w:rPr>
          <w:t>27</w:t>
        </w:r>
        <w:r w:rsidR="00F97F95">
          <w:rPr>
            <w:noProof/>
            <w:webHidden/>
          </w:rPr>
          <w:fldChar w:fldCharType="end"/>
        </w:r>
      </w:hyperlink>
    </w:p>
    <w:p w14:paraId="70906725" w14:textId="159FB3CC"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80" w:history="1">
        <w:r w:rsidR="00F97F95" w:rsidRPr="00395465">
          <w:rPr>
            <w:rStyle w:val="Hyperlink"/>
            <w:noProof/>
            <w:lang w:val="en-GB"/>
          </w:rPr>
          <w:t>6.2.1</w:t>
        </w:r>
        <w:r w:rsidR="00F97F95">
          <w:rPr>
            <w:rFonts w:asciiTheme="minorHAnsi" w:eastAsiaTheme="minorEastAsia" w:hAnsiTheme="minorHAnsi" w:cstheme="minorBidi"/>
            <w:noProof/>
            <w:szCs w:val="22"/>
          </w:rPr>
          <w:tab/>
        </w:r>
        <w:r w:rsidR="00F97F95" w:rsidRPr="00395465">
          <w:rPr>
            <w:rStyle w:val="Hyperlink"/>
            <w:noProof/>
          </w:rPr>
          <w:t xml:space="preserve">The </w:t>
        </w:r>
        <w:r w:rsidR="00F97F95" w:rsidRPr="00395465">
          <w:rPr>
            <w:rStyle w:val="Hyperlink"/>
            <w:noProof/>
            <w:lang w:val="en-GB"/>
          </w:rPr>
          <w:t>OQ Test App</w:t>
        </w:r>
        <w:r w:rsidR="00F97F95">
          <w:rPr>
            <w:noProof/>
            <w:webHidden/>
          </w:rPr>
          <w:tab/>
        </w:r>
        <w:r w:rsidR="00F97F95">
          <w:rPr>
            <w:noProof/>
            <w:webHidden/>
          </w:rPr>
          <w:fldChar w:fldCharType="begin"/>
        </w:r>
        <w:r w:rsidR="00F97F95">
          <w:rPr>
            <w:noProof/>
            <w:webHidden/>
          </w:rPr>
          <w:instrText xml:space="preserve"> PAGEREF _Toc44339680 \h </w:instrText>
        </w:r>
        <w:r w:rsidR="00F97F95">
          <w:rPr>
            <w:noProof/>
            <w:webHidden/>
          </w:rPr>
        </w:r>
        <w:r w:rsidR="00F97F95">
          <w:rPr>
            <w:noProof/>
            <w:webHidden/>
          </w:rPr>
          <w:fldChar w:fldCharType="separate"/>
        </w:r>
        <w:r w:rsidR="00F97F95">
          <w:rPr>
            <w:noProof/>
            <w:webHidden/>
          </w:rPr>
          <w:t>27</w:t>
        </w:r>
        <w:r w:rsidR="00F97F95">
          <w:rPr>
            <w:noProof/>
            <w:webHidden/>
          </w:rPr>
          <w:fldChar w:fldCharType="end"/>
        </w:r>
      </w:hyperlink>
    </w:p>
    <w:p w14:paraId="6ED1E08A" w14:textId="137E578C" w:rsidR="00F97F95" w:rsidRDefault="00DE0AB3">
      <w:pPr>
        <w:pStyle w:val="TOC4"/>
        <w:tabs>
          <w:tab w:val="left" w:pos="2764"/>
        </w:tabs>
        <w:rPr>
          <w:rFonts w:asciiTheme="minorHAnsi" w:eastAsiaTheme="minorEastAsia" w:hAnsiTheme="minorHAnsi" w:cstheme="minorBidi"/>
          <w:noProof/>
          <w:szCs w:val="22"/>
        </w:rPr>
      </w:pPr>
      <w:hyperlink w:anchor="_Toc44339681" w:history="1">
        <w:r w:rsidR="00F97F95" w:rsidRPr="00395465">
          <w:rPr>
            <w:rStyle w:val="Hyperlink"/>
            <w:noProof/>
          </w:rPr>
          <w:t>6.2.1.1</w:t>
        </w:r>
        <w:r w:rsidR="00F97F95">
          <w:rPr>
            <w:rFonts w:asciiTheme="minorHAnsi" w:eastAsiaTheme="minorEastAsia" w:hAnsiTheme="minorHAnsi" w:cstheme="minorBidi"/>
            <w:noProof/>
            <w:szCs w:val="22"/>
          </w:rPr>
          <w:tab/>
        </w:r>
        <w:r w:rsidR="00F97F95" w:rsidRPr="00395465">
          <w:rPr>
            <w:rStyle w:val="Hyperlink"/>
            <w:noProof/>
          </w:rPr>
          <w:t>C4 Model Container Diagram</w:t>
        </w:r>
        <w:r w:rsidR="00F97F95">
          <w:rPr>
            <w:noProof/>
            <w:webHidden/>
          </w:rPr>
          <w:tab/>
        </w:r>
        <w:r w:rsidR="00F97F95">
          <w:rPr>
            <w:noProof/>
            <w:webHidden/>
          </w:rPr>
          <w:fldChar w:fldCharType="begin"/>
        </w:r>
        <w:r w:rsidR="00F97F95">
          <w:rPr>
            <w:noProof/>
            <w:webHidden/>
          </w:rPr>
          <w:instrText xml:space="preserve"> PAGEREF _Toc44339681 \h </w:instrText>
        </w:r>
        <w:r w:rsidR="00F97F95">
          <w:rPr>
            <w:noProof/>
            <w:webHidden/>
          </w:rPr>
        </w:r>
        <w:r w:rsidR="00F97F95">
          <w:rPr>
            <w:noProof/>
            <w:webHidden/>
          </w:rPr>
          <w:fldChar w:fldCharType="separate"/>
        </w:r>
        <w:r w:rsidR="00F97F95">
          <w:rPr>
            <w:noProof/>
            <w:webHidden/>
          </w:rPr>
          <w:t>27</w:t>
        </w:r>
        <w:r w:rsidR="00F97F95">
          <w:rPr>
            <w:noProof/>
            <w:webHidden/>
          </w:rPr>
          <w:fldChar w:fldCharType="end"/>
        </w:r>
      </w:hyperlink>
    </w:p>
    <w:p w14:paraId="049FEFC5" w14:textId="6C41F540" w:rsidR="00F97F95" w:rsidRDefault="00DE0AB3">
      <w:pPr>
        <w:pStyle w:val="TOC4"/>
        <w:tabs>
          <w:tab w:val="left" w:pos="2764"/>
        </w:tabs>
        <w:rPr>
          <w:rFonts w:asciiTheme="minorHAnsi" w:eastAsiaTheme="minorEastAsia" w:hAnsiTheme="minorHAnsi" w:cstheme="minorBidi"/>
          <w:noProof/>
          <w:szCs w:val="22"/>
        </w:rPr>
      </w:pPr>
      <w:hyperlink w:anchor="_Toc44339682" w:history="1">
        <w:r w:rsidR="00F97F95" w:rsidRPr="00395465">
          <w:rPr>
            <w:rStyle w:val="Hyperlink"/>
            <w:noProof/>
          </w:rPr>
          <w:t>6.2.1.2</w:t>
        </w:r>
        <w:r w:rsidR="00F97F95">
          <w:rPr>
            <w:rFonts w:asciiTheme="minorHAnsi" w:eastAsiaTheme="minorEastAsia" w:hAnsiTheme="minorHAnsi" w:cstheme="minorBidi"/>
            <w:noProof/>
            <w:szCs w:val="22"/>
          </w:rPr>
          <w:tab/>
        </w:r>
        <w:r w:rsidR="00F97F95" w:rsidRPr="00395465">
          <w:rPr>
            <w:rStyle w:val="Hyperlink"/>
            <w:noProof/>
          </w:rPr>
          <w:t>C4 Model Component Diagram</w:t>
        </w:r>
        <w:r w:rsidR="00F97F95">
          <w:rPr>
            <w:noProof/>
            <w:webHidden/>
          </w:rPr>
          <w:tab/>
        </w:r>
        <w:r w:rsidR="00F97F95">
          <w:rPr>
            <w:noProof/>
            <w:webHidden/>
          </w:rPr>
          <w:fldChar w:fldCharType="begin"/>
        </w:r>
        <w:r w:rsidR="00F97F95">
          <w:rPr>
            <w:noProof/>
            <w:webHidden/>
          </w:rPr>
          <w:instrText xml:space="preserve"> PAGEREF _Toc44339682 \h </w:instrText>
        </w:r>
        <w:r w:rsidR="00F97F95">
          <w:rPr>
            <w:noProof/>
            <w:webHidden/>
          </w:rPr>
        </w:r>
        <w:r w:rsidR="00F97F95">
          <w:rPr>
            <w:noProof/>
            <w:webHidden/>
          </w:rPr>
          <w:fldChar w:fldCharType="separate"/>
        </w:r>
        <w:r w:rsidR="00F97F95">
          <w:rPr>
            <w:noProof/>
            <w:webHidden/>
          </w:rPr>
          <w:t>28</w:t>
        </w:r>
        <w:r w:rsidR="00F97F95">
          <w:rPr>
            <w:noProof/>
            <w:webHidden/>
          </w:rPr>
          <w:fldChar w:fldCharType="end"/>
        </w:r>
      </w:hyperlink>
    </w:p>
    <w:p w14:paraId="06BDFFC2" w14:textId="291F8847"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83" w:history="1">
        <w:r w:rsidR="00F97F95" w:rsidRPr="00395465">
          <w:rPr>
            <w:rStyle w:val="Hyperlink"/>
            <w:noProof/>
          </w:rPr>
          <w:t>6.2.2</w:t>
        </w:r>
        <w:r w:rsidR="00F97F95">
          <w:rPr>
            <w:rFonts w:asciiTheme="minorHAnsi" w:eastAsiaTheme="minorEastAsia" w:hAnsiTheme="minorHAnsi" w:cstheme="minorBidi"/>
            <w:noProof/>
            <w:szCs w:val="22"/>
          </w:rPr>
          <w:tab/>
        </w:r>
        <w:r w:rsidR="00F97F95" w:rsidRPr="00395465">
          <w:rPr>
            <w:rStyle w:val="Hyperlink"/>
            <w:noProof/>
          </w:rPr>
          <w:t>The Java Business Application</w:t>
        </w:r>
        <w:r w:rsidR="00F97F95">
          <w:rPr>
            <w:noProof/>
            <w:webHidden/>
          </w:rPr>
          <w:tab/>
        </w:r>
        <w:r w:rsidR="00F97F95">
          <w:rPr>
            <w:noProof/>
            <w:webHidden/>
          </w:rPr>
          <w:fldChar w:fldCharType="begin"/>
        </w:r>
        <w:r w:rsidR="00F97F95">
          <w:rPr>
            <w:noProof/>
            <w:webHidden/>
          </w:rPr>
          <w:instrText xml:space="preserve"> PAGEREF _Toc44339683 \h </w:instrText>
        </w:r>
        <w:r w:rsidR="00F97F95">
          <w:rPr>
            <w:noProof/>
            <w:webHidden/>
          </w:rPr>
        </w:r>
        <w:r w:rsidR="00F97F95">
          <w:rPr>
            <w:noProof/>
            <w:webHidden/>
          </w:rPr>
          <w:fldChar w:fldCharType="separate"/>
        </w:r>
        <w:r w:rsidR="00F97F95">
          <w:rPr>
            <w:noProof/>
            <w:webHidden/>
          </w:rPr>
          <w:t>29</w:t>
        </w:r>
        <w:r w:rsidR="00F97F95">
          <w:rPr>
            <w:noProof/>
            <w:webHidden/>
          </w:rPr>
          <w:fldChar w:fldCharType="end"/>
        </w:r>
      </w:hyperlink>
    </w:p>
    <w:p w14:paraId="420968E1" w14:textId="21E1F5BE" w:rsidR="00F97F95" w:rsidRDefault="00DE0AB3">
      <w:pPr>
        <w:pStyle w:val="TOC4"/>
        <w:tabs>
          <w:tab w:val="left" w:pos="2764"/>
        </w:tabs>
        <w:rPr>
          <w:rFonts w:asciiTheme="minorHAnsi" w:eastAsiaTheme="minorEastAsia" w:hAnsiTheme="minorHAnsi" w:cstheme="minorBidi"/>
          <w:noProof/>
          <w:szCs w:val="22"/>
        </w:rPr>
      </w:pPr>
      <w:hyperlink w:anchor="_Toc44339684" w:history="1">
        <w:r w:rsidR="00F97F95" w:rsidRPr="00395465">
          <w:rPr>
            <w:rStyle w:val="Hyperlink"/>
            <w:noProof/>
            <w:lang w:val="en-GB"/>
          </w:rPr>
          <w:t>6.2.2.1</w:t>
        </w:r>
        <w:r w:rsidR="00F97F95">
          <w:rPr>
            <w:rFonts w:asciiTheme="minorHAnsi" w:eastAsiaTheme="minorEastAsia" w:hAnsiTheme="minorHAnsi" w:cstheme="minorBidi"/>
            <w:noProof/>
            <w:szCs w:val="22"/>
          </w:rPr>
          <w:tab/>
        </w:r>
        <w:r w:rsidR="00F97F95" w:rsidRPr="00395465">
          <w:rPr>
            <w:rStyle w:val="Hyperlink"/>
            <w:noProof/>
            <w:lang w:val="en-GB"/>
          </w:rPr>
          <w:t>JBA Frontend</w:t>
        </w:r>
        <w:r w:rsidR="00F97F95">
          <w:rPr>
            <w:noProof/>
            <w:webHidden/>
          </w:rPr>
          <w:tab/>
        </w:r>
        <w:r w:rsidR="00F97F95">
          <w:rPr>
            <w:noProof/>
            <w:webHidden/>
          </w:rPr>
          <w:fldChar w:fldCharType="begin"/>
        </w:r>
        <w:r w:rsidR="00F97F95">
          <w:rPr>
            <w:noProof/>
            <w:webHidden/>
          </w:rPr>
          <w:instrText xml:space="preserve"> PAGEREF _Toc44339684 \h </w:instrText>
        </w:r>
        <w:r w:rsidR="00F97F95">
          <w:rPr>
            <w:noProof/>
            <w:webHidden/>
          </w:rPr>
        </w:r>
        <w:r w:rsidR="00F97F95">
          <w:rPr>
            <w:noProof/>
            <w:webHidden/>
          </w:rPr>
          <w:fldChar w:fldCharType="separate"/>
        </w:r>
        <w:r w:rsidR="00F97F95">
          <w:rPr>
            <w:noProof/>
            <w:webHidden/>
          </w:rPr>
          <w:t>30</w:t>
        </w:r>
        <w:r w:rsidR="00F97F95">
          <w:rPr>
            <w:noProof/>
            <w:webHidden/>
          </w:rPr>
          <w:fldChar w:fldCharType="end"/>
        </w:r>
      </w:hyperlink>
    </w:p>
    <w:p w14:paraId="7E094A70" w14:textId="25CBD074" w:rsidR="00F97F95" w:rsidRDefault="00DE0AB3">
      <w:pPr>
        <w:pStyle w:val="TOC4"/>
        <w:tabs>
          <w:tab w:val="left" w:pos="2764"/>
        </w:tabs>
        <w:rPr>
          <w:rFonts w:asciiTheme="minorHAnsi" w:eastAsiaTheme="minorEastAsia" w:hAnsiTheme="minorHAnsi" w:cstheme="minorBidi"/>
          <w:noProof/>
          <w:szCs w:val="22"/>
        </w:rPr>
      </w:pPr>
      <w:hyperlink w:anchor="_Toc44339685" w:history="1">
        <w:r w:rsidR="00F97F95" w:rsidRPr="00395465">
          <w:rPr>
            <w:rStyle w:val="Hyperlink"/>
            <w:noProof/>
            <w:lang w:val="en-GB"/>
          </w:rPr>
          <w:t>6.2.2.2</w:t>
        </w:r>
        <w:r w:rsidR="00F97F95">
          <w:rPr>
            <w:rFonts w:asciiTheme="minorHAnsi" w:eastAsiaTheme="minorEastAsia" w:hAnsiTheme="minorHAnsi" w:cstheme="minorBidi"/>
            <w:noProof/>
            <w:szCs w:val="22"/>
          </w:rPr>
          <w:tab/>
        </w:r>
        <w:r w:rsidR="00F97F95" w:rsidRPr="00395465">
          <w:rPr>
            <w:rStyle w:val="Hyperlink"/>
            <w:noProof/>
            <w:lang w:val="en-GB"/>
          </w:rPr>
          <w:t>JBA Backend</w:t>
        </w:r>
        <w:r w:rsidR="00F97F95">
          <w:rPr>
            <w:noProof/>
            <w:webHidden/>
          </w:rPr>
          <w:tab/>
        </w:r>
        <w:r w:rsidR="00F97F95">
          <w:rPr>
            <w:noProof/>
            <w:webHidden/>
          </w:rPr>
          <w:fldChar w:fldCharType="begin"/>
        </w:r>
        <w:r w:rsidR="00F97F95">
          <w:rPr>
            <w:noProof/>
            <w:webHidden/>
          </w:rPr>
          <w:instrText xml:space="preserve"> PAGEREF _Toc44339685 \h </w:instrText>
        </w:r>
        <w:r w:rsidR="00F97F95">
          <w:rPr>
            <w:noProof/>
            <w:webHidden/>
          </w:rPr>
        </w:r>
        <w:r w:rsidR="00F97F95">
          <w:rPr>
            <w:noProof/>
            <w:webHidden/>
          </w:rPr>
          <w:fldChar w:fldCharType="separate"/>
        </w:r>
        <w:r w:rsidR="00F97F95">
          <w:rPr>
            <w:noProof/>
            <w:webHidden/>
          </w:rPr>
          <w:t>30</w:t>
        </w:r>
        <w:r w:rsidR="00F97F95">
          <w:rPr>
            <w:noProof/>
            <w:webHidden/>
          </w:rPr>
          <w:fldChar w:fldCharType="end"/>
        </w:r>
      </w:hyperlink>
    </w:p>
    <w:p w14:paraId="4579AE90" w14:textId="700F2FDB" w:rsidR="00F97F95" w:rsidRDefault="00DE0AB3">
      <w:pPr>
        <w:pStyle w:val="TOC4"/>
        <w:tabs>
          <w:tab w:val="left" w:pos="2764"/>
        </w:tabs>
        <w:rPr>
          <w:rFonts w:asciiTheme="minorHAnsi" w:eastAsiaTheme="minorEastAsia" w:hAnsiTheme="minorHAnsi" w:cstheme="minorBidi"/>
          <w:noProof/>
          <w:szCs w:val="22"/>
        </w:rPr>
      </w:pPr>
      <w:hyperlink w:anchor="_Toc44339686" w:history="1">
        <w:r w:rsidR="00F97F95" w:rsidRPr="00395465">
          <w:rPr>
            <w:rStyle w:val="Hyperlink"/>
            <w:noProof/>
            <w:lang w:val="en-GB"/>
          </w:rPr>
          <w:t>6.2.2.3</w:t>
        </w:r>
        <w:r w:rsidR="00F97F95">
          <w:rPr>
            <w:rFonts w:asciiTheme="minorHAnsi" w:eastAsiaTheme="minorEastAsia" w:hAnsiTheme="minorHAnsi" w:cstheme="minorBidi"/>
            <w:noProof/>
            <w:szCs w:val="22"/>
          </w:rPr>
          <w:tab/>
        </w:r>
        <w:r w:rsidR="00F97F95" w:rsidRPr="00395465">
          <w:rPr>
            <w:rStyle w:val="Hyperlink"/>
            <w:noProof/>
            <w:lang w:val="en-GB"/>
          </w:rPr>
          <w:t>Database</w:t>
        </w:r>
        <w:r w:rsidR="00F97F95">
          <w:rPr>
            <w:noProof/>
            <w:webHidden/>
          </w:rPr>
          <w:tab/>
        </w:r>
        <w:r w:rsidR="00F97F95">
          <w:rPr>
            <w:noProof/>
            <w:webHidden/>
          </w:rPr>
          <w:fldChar w:fldCharType="begin"/>
        </w:r>
        <w:r w:rsidR="00F97F95">
          <w:rPr>
            <w:noProof/>
            <w:webHidden/>
          </w:rPr>
          <w:instrText xml:space="preserve"> PAGEREF _Toc44339686 \h </w:instrText>
        </w:r>
        <w:r w:rsidR="00F97F95">
          <w:rPr>
            <w:noProof/>
            <w:webHidden/>
          </w:rPr>
        </w:r>
        <w:r w:rsidR="00F97F95">
          <w:rPr>
            <w:noProof/>
            <w:webHidden/>
          </w:rPr>
          <w:fldChar w:fldCharType="separate"/>
        </w:r>
        <w:r w:rsidR="00F97F95">
          <w:rPr>
            <w:noProof/>
            <w:webHidden/>
          </w:rPr>
          <w:t>30</w:t>
        </w:r>
        <w:r w:rsidR="00F97F95">
          <w:rPr>
            <w:noProof/>
            <w:webHidden/>
          </w:rPr>
          <w:fldChar w:fldCharType="end"/>
        </w:r>
      </w:hyperlink>
    </w:p>
    <w:p w14:paraId="682A9829" w14:textId="3CD6DEA9" w:rsidR="00F97F95" w:rsidRDefault="00DE0AB3">
      <w:pPr>
        <w:pStyle w:val="TOC2"/>
        <w:tabs>
          <w:tab w:val="left" w:pos="1134"/>
        </w:tabs>
        <w:rPr>
          <w:rFonts w:asciiTheme="minorHAnsi" w:eastAsiaTheme="minorEastAsia" w:hAnsiTheme="minorHAnsi" w:cstheme="minorBidi"/>
          <w:noProof/>
          <w:szCs w:val="22"/>
        </w:rPr>
      </w:pPr>
      <w:hyperlink w:anchor="_Toc44339687" w:history="1">
        <w:r w:rsidR="00F97F95" w:rsidRPr="00395465">
          <w:rPr>
            <w:rStyle w:val="Hyperlink"/>
            <w:noProof/>
            <w:lang w:val="en-GB"/>
          </w:rPr>
          <w:t>6.3</w:t>
        </w:r>
        <w:r w:rsidR="00F97F95">
          <w:rPr>
            <w:rFonts w:asciiTheme="minorHAnsi" w:eastAsiaTheme="minorEastAsia" w:hAnsiTheme="minorHAnsi" w:cstheme="minorBidi"/>
            <w:noProof/>
            <w:szCs w:val="22"/>
          </w:rPr>
          <w:tab/>
        </w:r>
        <w:r w:rsidR="00F97F95" w:rsidRPr="00395465">
          <w:rPr>
            <w:rStyle w:val="Hyperlink"/>
            <w:noProof/>
          </w:rPr>
          <w:t>Analysis of the applicability of automation tools in regulated environments in respect of validation.</w:t>
        </w:r>
        <w:r w:rsidR="00F97F95">
          <w:rPr>
            <w:noProof/>
            <w:webHidden/>
          </w:rPr>
          <w:tab/>
        </w:r>
        <w:r w:rsidR="00F97F95">
          <w:rPr>
            <w:noProof/>
            <w:webHidden/>
          </w:rPr>
          <w:fldChar w:fldCharType="begin"/>
        </w:r>
        <w:r w:rsidR="00F97F95">
          <w:rPr>
            <w:noProof/>
            <w:webHidden/>
          </w:rPr>
          <w:instrText xml:space="preserve"> PAGEREF _Toc44339687 \h </w:instrText>
        </w:r>
        <w:r w:rsidR="00F97F95">
          <w:rPr>
            <w:noProof/>
            <w:webHidden/>
          </w:rPr>
        </w:r>
        <w:r w:rsidR="00F97F95">
          <w:rPr>
            <w:noProof/>
            <w:webHidden/>
          </w:rPr>
          <w:fldChar w:fldCharType="separate"/>
        </w:r>
        <w:r w:rsidR="00F97F95">
          <w:rPr>
            <w:noProof/>
            <w:webHidden/>
          </w:rPr>
          <w:t>30</w:t>
        </w:r>
        <w:r w:rsidR="00F97F95">
          <w:rPr>
            <w:noProof/>
            <w:webHidden/>
          </w:rPr>
          <w:fldChar w:fldCharType="end"/>
        </w:r>
      </w:hyperlink>
    </w:p>
    <w:p w14:paraId="451C5288" w14:textId="1F16D200"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88" w:history="1">
        <w:r w:rsidR="00F97F95" w:rsidRPr="00395465">
          <w:rPr>
            <w:rStyle w:val="Hyperlink"/>
            <w:noProof/>
          </w:rPr>
          <w:t>6.3.1</w:t>
        </w:r>
        <w:r w:rsidR="00F97F95">
          <w:rPr>
            <w:rFonts w:asciiTheme="minorHAnsi" w:eastAsiaTheme="minorEastAsia" w:hAnsiTheme="minorHAnsi" w:cstheme="minorBidi"/>
            <w:noProof/>
            <w:szCs w:val="22"/>
          </w:rPr>
          <w:tab/>
        </w:r>
        <w:r w:rsidR="00F97F95" w:rsidRPr="00395465">
          <w:rPr>
            <w:rStyle w:val="Hyperlink"/>
            <w:noProof/>
          </w:rPr>
          <w:t>Requirements</w:t>
        </w:r>
        <w:r w:rsidR="00F97F95">
          <w:rPr>
            <w:noProof/>
            <w:webHidden/>
          </w:rPr>
          <w:tab/>
        </w:r>
        <w:r w:rsidR="00F97F95">
          <w:rPr>
            <w:noProof/>
            <w:webHidden/>
          </w:rPr>
          <w:fldChar w:fldCharType="begin"/>
        </w:r>
        <w:r w:rsidR="00F97F95">
          <w:rPr>
            <w:noProof/>
            <w:webHidden/>
          </w:rPr>
          <w:instrText xml:space="preserve"> PAGEREF _Toc44339688 \h </w:instrText>
        </w:r>
        <w:r w:rsidR="00F97F95">
          <w:rPr>
            <w:noProof/>
            <w:webHidden/>
          </w:rPr>
        </w:r>
        <w:r w:rsidR="00F97F95">
          <w:rPr>
            <w:noProof/>
            <w:webHidden/>
          </w:rPr>
          <w:fldChar w:fldCharType="separate"/>
        </w:r>
        <w:r w:rsidR="00F97F95">
          <w:rPr>
            <w:noProof/>
            <w:webHidden/>
          </w:rPr>
          <w:t>30</w:t>
        </w:r>
        <w:r w:rsidR="00F97F95">
          <w:rPr>
            <w:noProof/>
            <w:webHidden/>
          </w:rPr>
          <w:fldChar w:fldCharType="end"/>
        </w:r>
      </w:hyperlink>
    </w:p>
    <w:p w14:paraId="6A970BFD" w14:textId="69F8DBA7"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89" w:history="1">
        <w:r w:rsidR="00F97F95" w:rsidRPr="00395465">
          <w:rPr>
            <w:rStyle w:val="Hyperlink"/>
            <w:noProof/>
          </w:rPr>
          <w:t>6.3.2</w:t>
        </w:r>
        <w:r w:rsidR="00F97F95">
          <w:rPr>
            <w:rFonts w:asciiTheme="minorHAnsi" w:eastAsiaTheme="minorEastAsia" w:hAnsiTheme="minorHAnsi" w:cstheme="minorBidi"/>
            <w:noProof/>
            <w:szCs w:val="22"/>
          </w:rPr>
          <w:tab/>
        </w:r>
        <w:r w:rsidR="00F97F95" w:rsidRPr="00395465">
          <w:rPr>
            <w:rStyle w:val="Hyperlink"/>
            <w:noProof/>
          </w:rPr>
          <w:t>Risk-Assessment</w:t>
        </w:r>
        <w:r w:rsidR="00F97F95">
          <w:rPr>
            <w:noProof/>
            <w:webHidden/>
          </w:rPr>
          <w:tab/>
        </w:r>
        <w:r w:rsidR="00F97F95">
          <w:rPr>
            <w:noProof/>
            <w:webHidden/>
          </w:rPr>
          <w:fldChar w:fldCharType="begin"/>
        </w:r>
        <w:r w:rsidR="00F97F95">
          <w:rPr>
            <w:noProof/>
            <w:webHidden/>
          </w:rPr>
          <w:instrText xml:space="preserve"> PAGEREF _Toc44339689 \h </w:instrText>
        </w:r>
        <w:r w:rsidR="00F97F95">
          <w:rPr>
            <w:noProof/>
            <w:webHidden/>
          </w:rPr>
        </w:r>
        <w:r w:rsidR="00F97F95">
          <w:rPr>
            <w:noProof/>
            <w:webHidden/>
          </w:rPr>
          <w:fldChar w:fldCharType="separate"/>
        </w:r>
        <w:r w:rsidR="00F97F95">
          <w:rPr>
            <w:noProof/>
            <w:webHidden/>
          </w:rPr>
          <w:t>31</w:t>
        </w:r>
        <w:r w:rsidR="00F97F95">
          <w:rPr>
            <w:noProof/>
            <w:webHidden/>
          </w:rPr>
          <w:fldChar w:fldCharType="end"/>
        </w:r>
      </w:hyperlink>
    </w:p>
    <w:p w14:paraId="3FB3C7EB" w14:textId="42030071"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90" w:history="1">
        <w:r w:rsidR="00F97F95" w:rsidRPr="00395465">
          <w:rPr>
            <w:rStyle w:val="Hyperlink"/>
            <w:noProof/>
          </w:rPr>
          <w:t>6.3.3</w:t>
        </w:r>
        <w:r w:rsidR="00F97F95">
          <w:rPr>
            <w:rFonts w:asciiTheme="minorHAnsi" w:eastAsiaTheme="minorEastAsia" w:hAnsiTheme="minorHAnsi" w:cstheme="minorBidi"/>
            <w:noProof/>
            <w:szCs w:val="22"/>
          </w:rPr>
          <w:tab/>
        </w:r>
        <w:r w:rsidR="00F97F95" w:rsidRPr="00395465">
          <w:rPr>
            <w:rStyle w:val="Hyperlink"/>
            <w:noProof/>
          </w:rPr>
          <w:t>Single Tool Analysis</w:t>
        </w:r>
        <w:r w:rsidR="00F97F95">
          <w:rPr>
            <w:noProof/>
            <w:webHidden/>
          </w:rPr>
          <w:tab/>
        </w:r>
        <w:r w:rsidR="00F97F95">
          <w:rPr>
            <w:noProof/>
            <w:webHidden/>
          </w:rPr>
          <w:fldChar w:fldCharType="begin"/>
        </w:r>
        <w:r w:rsidR="00F97F95">
          <w:rPr>
            <w:noProof/>
            <w:webHidden/>
          </w:rPr>
          <w:instrText xml:space="preserve"> PAGEREF _Toc44339690 \h </w:instrText>
        </w:r>
        <w:r w:rsidR="00F97F95">
          <w:rPr>
            <w:noProof/>
            <w:webHidden/>
          </w:rPr>
        </w:r>
        <w:r w:rsidR="00F97F95">
          <w:rPr>
            <w:noProof/>
            <w:webHidden/>
          </w:rPr>
          <w:fldChar w:fldCharType="separate"/>
        </w:r>
        <w:r w:rsidR="00F97F95">
          <w:rPr>
            <w:noProof/>
            <w:webHidden/>
          </w:rPr>
          <w:t>31</w:t>
        </w:r>
        <w:r w:rsidR="00F97F95">
          <w:rPr>
            <w:noProof/>
            <w:webHidden/>
          </w:rPr>
          <w:fldChar w:fldCharType="end"/>
        </w:r>
      </w:hyperlink>
    </w:p>
    <w:p w14:paraId="6F09687F" w14:textId="71CB347B" w:rsidR="00F97F95" w:rsidRDefault="00DE0AB3">
      <w:pPr>
        <w:pStyle w:val="TOC4"/>
        <w:tabs>
          <w:tab w:val="left" w:pos="2764"/>
        </w:tabs>
        <w:rPr>
          <w:rFonts w:asciiTheme="minorHAnsi" w:eastAsiaTheme="minorEastAsia" w:hAnsiTheme="minorHAnsi" w:cstheme="minorBidi"/>
          <w:noProof/>
          <w:szCs w:val="22"/>
        </w:rPr>
      </w:pPr>
      <w:hyperlink w:anchor="_Toc44339691" w:history="1">
        <w:r w:rsidR="00F97F95" w:rsidRPr="00395465">
          <w:rPr>
            <w:rStyle w:val="Hyperlink"/>
            <w:noProof/>
          </w:rPr>
          <w:t>6.3.3.1</w:t>
        </w:r>
        <w:r w:rsidR="00F97F95">
          <w:rPr>
            <w:rFonts w:asciiTheme="minorHAnsi" w:eastAsiaTheme="minorEastAsia" w:hAnsiTheme="minorHAnsi" w:cstheme="minorBidi"/>
            <w:noProof/>
            <w:szCs w:val="22"/>
          </w:rPr>
          <w:tab/>
        </w:r>
        <w:r w:rsidR="00F97F95" w:rsidRPr="00395465">
          <w:rPr>
            <w:rStyle w:val="Hyperlink"/>
            <w:noProof/>
          </w:rPr>
          <w:t>Scenarioo</w:t>
        </w:r>
        <w:r w:rsidR="00F97F95">
          <w:rPr>
            <w:noProof/>
            <w:webHidden/>
          </w:rPr>
          <w:tab/>
        </w:r>
        <w:r w:rsidR="00F97F95">
          <w:rPr>
            <w:noProof/>
            <w:webHidden/>
          </w:rPr>
          <w:fldChar w:fldCharType="begin"/>
        </w:r>
        <w:r w:rsidR="00F97F95">
          <w:rPr>
            <w:noProof/>
            <w:webHidden/>
          </w:rPr>
          <w:instrText xml:space="preserve"> PAGEREF _Toc44339691 \h </w:instrText>
        </w:r>
        <w:r w:rsidR="00F97F95">
          <w:rPr>
            <w:noProof/>
            <w:webHidden/>
          </w:rPr>
        </w:r>
        <w:r w:rsidR="00F97F95">
          <w:rPr>
            <w:noProof/>
            <w:webHidden/>
          </w:rPr>
          <w:fldChar w:fldCharType="separate"/>
        </w:r>
        <w:r w:rsidR="00F97F95">
          <w:rPr>
            <w:noProof/>
            <w:webHidden/>
          </w:rPr>
          <w:t>31</w:t>
        </w:r>
        <w:r w:rsidR="00F97F95">
          <w:rPr>
            <w:noProof/>
            <w:webHidden/>
          </w:rPr>
          <w:fldChar w:fldCharType="end"/>
        </w:r>
      </w:hyperlink>
    </w:p>
    <w:p w14:paraId="56FAC014" w14:textId="2B0B07EE" w:rsidR="00F97F95" w:rsidRDefault="00DE0AB3">
      <w:pPr>
        <w:pStyle w:val="TOC4"/>
        <w:tabs>
          <w:tab w:val="left" w:pos="2764"/>
        </w:tabs>
        <w:rPr>
          <w:rFonts w:asciiTheme="minorHAnsi" w:eastAsiaTheme="minorEastAsia" w:hAnsiTheme="minorHAnsi" w:cstheme="minorBidi"/>
          <w:noProof/>
          <w:szCs w:val="22"/>
        </w:rPr>
      </w:pPr>
      <w:hyperlink w:anchor="_Toc44339692" w:history="1">
        <w:r w:rsidR="00F97F95" w:rsidRPr="00395465">
          <w:rPr>
            <w:rStyle w:val="Hyperlink"/>
            <w:noProof/>
          </w:rPr>
          <w:t>6.3.3.2</w:t>
        </w:r>
        <w:r w:rsidR="00F97F95">
          <w:rPr>
            <w:rFonts w:asciiTheme="minorHAnsi" w:eastAsiaTheme="minorEastAsia" w:hAnsiTheme="minorHAnsi" w:cstheme="minorBidi"/>
            <w:noProof/>
            <w:szCs w:val="22"/>
          </w:rPr>
          <w:tab/>
        </w:r>
        <w:r w:rsidR="00F97F95" w:rsidRPr="00395465">
          <w:rPr>
            <w:rStyle w:val="Hyperlink"/>
            <w:noProof/>
          </w:rPr>
          <w:t>OQ Test App</w:t>
        </w:r>
        <w:r w:rsidR="00F97F95">
          <w:rPr>
            <w:noProof/>
            <w:webHidden/>
          </w:rPr>
          <w:tab/>
        </w:r>
        <w:r w:rsidR="00F97F95">
          <w:rPr>
            <w:noProof/>
            <w:webHidden/>
          </w:rPr>
          <w:fldChar w:fldCharType="begin"/>
        </w:r>
        <w:r w:rsidR="00F97F95">
          <w:rPr>
            <w:noProof/>
            <w:webHidden/>
          </w:rPr>
          <w:instrText xml:space="preserve"> PAGEREF _Toc44339692 \h </w:instrText>
        </w:r>
        <w:r w:rsidR="00F97F95">
          <w:rPr>
            <w:noProof/>
            <w:webHidden/>
          </w:rPr>
        </w:r>
        <w:r w:rsidR="00F97F95">
          <w:rPr>
            <w:noProof/>
            <w:webHidden/>
          </w:rPr>
          <w:fldChar w:fldCharType="separate"/>
        </w:r>
        <w:r w:rsidR="00F97F95">
          <w:rPr>
            <w:noProof/>
            <w:webHidden/>
          </w:rPr>
          <w:t>32</w:t>
        </w:r>
        <w:r w:rsidR="00F97F95">
          <w:rPr>
            <w:noProof/>
            <w:webHidden/>
          </w:rPr>
          <w:fldChar w:fldCharType="end"/>
        </w:r>
      </w:hyperlink>
    </w:p>
    <w:p w14:paraId="6CA7A77D" w14:textId="3DDADF01"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93" w:history="1">
        <w:r w:rsidR="00F97F95" w:rsidRPr="00395465">
          <w:rPr>
            <w:rStyle w:val="Hyperlink"/>
            <w:noProof/>
          </w:rPr>
          <w:t>6.3.4</w:t>
        </w:r>
        <w:r w:rsidR="00F97F95">
          <w:rPr>
            <w:rFonts w:asciiTheme="minorHAnsi" w:eastAsiaTheme="minorEastAsia" w:hAnsiTheme="minorHAnsi" w:cstheme="minorBidi"/>
            <w:noProof/>
            <w:szCs w:val="22"/>
          </w:rPr>
          <w:tab/>
        </w:r>
        <w:r w:rsidR="00F97F95" w:rsidRPr="00395465">
          <w:rPr>
            <w:rStyle w:val="Hyperlink"/>
            <w:noProof/>
          </w:rPr>
          <w:t>Analysis of the OQ Test App/Scenarioo System</w:t>
        </w:r>
        <w:r w:rsidR="00F97F95">
          <w:rPr>
            <w:noProof/>
            <w:webHidden/>
          </w:rPr>
          <w:tab/>
        </w:r>
        <w:r w:rsidR="00F97F95">
          <w:rPr>
            <w:noProof/>
            <w:webHidden/>
          </w:rPr>
          <w:fldChar w:fldCharType="begin"/>
        </w:r>
        <w:r w:rsidR="00F97F95">
          <w:rPr>
            <w:noProof/>
            <w:webHidden/>
          </w:rPr>
          <w:instrText xml:space="preserve"> PAGEREF _Toc44339693 \h </w:instrText>
        </w:r>
        <w:r w:rsidR="00F97F95">
          <w:rPr>
            <w:noProof/>
            <w:webHidden/>
          </w:rPr>
        </w:r>
        <w:r w:rsidR="00F97F95">
          <w:rPr>
            <w:noProof/>
            <w:webHidden/>
          </w:rPr>
          <w:fldChar w:fldCharType="separate"/>
        </w:r>
        <w:r w:rsidR="00F97F95">
          <w:rPr>
            <w:noProof/>
            <w:webHidden/>
          </w:rPr>
          <w:t>33</w:t>
        </w:r>
        <w:r w:rsidR="00F97F95">
          <w:rPr>
            <w:noProof/>
            <w:webHidden/>
          </w:rPr>
          <w:fldChar w:fldCharType="end"/>
        </w:r>
      </w:hyperlink>
    </w:p>
    <w:p w14:paraId="76D159A6" w14:textId="7A86D33F"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94" w:history="1">
        <w:r w:rsidR="00F97F95" w:rsidRPr="00395465">
          <w:rPr>
            <w:rStyle w:val="Hyperlink"/>
            <w:noProof/>
          </w:rPr>
          <w:t>6.3.5</w:t>
        </w:r>
        <w:r w:rsidR="00F97F95">
          <w:rPr>
            <w:rFonts w:asciiTheme="minorHAnsi" w:eastAsiaTheme="minorEastAsia" w:hAnsiTheme="minorHAnsi" w:cstheme="minorBidi"/>
            <w:noProof/>
            <w:szCs w:val="22"/>
          </w:rPr>
          <w:tab/>
        </w:r>
        <w:r w:rsidR="00F97F95" w:rsidRPr="00395465">
          <w:rPr>
            <w:rStyle w:val="Hyperlink"/>
            <w:noProof/>
          </w:rPr>
          <w:t>Dealing with Updates – Pain Point Glue Code</w:t>
        </w:r>
        <w:r w:rsidR="00F97F95">
          <w:rPr>
            <w:noProof/>
            <w:webHidden/>
          </w:rPr>
          <w:tab/>
        </w:r>
        <w:r w:rsidR="00F97F95">
          <w:rPr>
            <w:noProof/>
            <w:webHidden/>
          </w:rPr>
          <w:fldChar w:fldCharType="begin"/>
        </w:r>
        <w:r w:rsidR="00F97F95">
          <w:rPr>
            <w:noProof/>
            <w:webHidden/>
          </w:rPr>
          <w:instrText xml:space="preserve"> PAGEREF _Toc44339694 \h </w:instrText>
        </w:r>
        <w:r w:rsidR="00F97F95">
          <w:rPr>
            <w:noProof/>
            <w:webHidden/>
          </w:rPr>
        </w:r>
        <w:r w:rsidR="00F97F95">
          <w:rPr>
            <w:noProof/>
            <w:webHidden/>
          </w:rPr>
          <w:fldChar w:fldCharType="separate"/>
        </w:r>
        <w:r w:rsidR="00F97F95">
          <w:rPr>
            <w:noProof/>
            <w:webHidden/>
          </w:rPr>
          <w:t>33</w:t>
        </w:r>
        <w:r w:rsidR="00F97F95">
          <w:rPr>
            <w:noProof/>
            <w:webHidden/>
          </w:rPr>
          <w:fldChar w:fldCharType="end"/>
        </w:r>
      </w:hyperlink>
    </w:p>
    <w:p w14:paraId="58691D3B" w14:textId="0D3C4D5A" w:rsidR="00F97F95" w:rsidRDefault="00DE0AB3">
      <w:pPr>
        <w:pStyle w:val="TOC2"/>
        <w:tabs>
          <w:tab w:val="left" w:pos="1134"/>
        </w:tabs>
        <w:rPr>
          <w:rFonts w:asciiTheme="minorHAnsi" w:eastAsiaTheme="minorEastAsia" w:hAnsiTheme="minorHAnsi" w:cstheme="minorBidi"/>
          <w:noProof/>
          <w:szCs w:val="22"/>
        </w:rPr>
      </w:pPr>
      <w:hyperlink w:anchor="_Toc44339695" w:history="1">
        <w:r w:rsidR="00F97F95" w:rsidRPr="00395465">
          <w:rPr>
            <w:rStyle w:val="Hyperlink"/>
            <w:noProof/>
            <w:lang w:val="en-GB"/>
          </w:rPr>
          <w:t>6.4</w:t>
        </w:r>
        <w:r w:rsidR="00F97F95">
          <w:rPr>
            <w:rFonts w:asciiTheme="minorHAnsi" w:eastAsiaTheme="minorEastAsia" w:hAnsiTheme="minorHAnsi" w:cstheme="minorBidi"/>
            <w:noProof/>
            <w:szCs w:val="22"/>
          </w:rPr>
          <w:tab/>
        </w:r>
        <w:r w:rsidR="00F97F95" w:rsidRPr="00395465">
          <w:rPr>
            <w:rStyle w:val="Hyperlink"/>
            <w:noProof/>
            <w:lang w:val="en-GB"/>
          </w:rPr>
          <w:t>Specification/Formulation</w:t>
        </w:r>
        <w:r w:rsidR="00F97F95">
          <w:rPr>
            <w:noProof/>
            <w:webHidden/>
          </w:rPr>
          <w:tab/>
        </w:r>
        <w:r w:rsidR="00F97F95">
          <w:rPr>
            <w:noProof/>
            <w:webHidden/>
          </w:rPr>
          <w:fldChar w:fldCharType="begin"/>
        </w:r>
        <w:r w:rsidR="00F97F95">
          <w:rPr>
            <w:noProof/>
            <w:webHidden/>
          </w:rPr>
          <w:instrText xml:space="preserve"> PAGEREF _Toc44339695 \h </w:instrText>
        </w:r>
        <w:r w:rsidR="00F97F95">
          <w:rPr>
            <w:noProof/>
            <w:webHidden/>
          </w:rPr>
        </w:r>
        <w:r w:rsidR="00F97F95">
          <w:rPr>
            <w:noProof/>
            <w:webHidden/>
          </w:rPr>
          <w:fldChar w:fldCharType="separate"/>
        </w:r>
        <w:r w:rsidR="00F97F95">
          <w:rPr>
            <w:noProof/>
            <w:webHidden/>
          </w:rPr>
          <w:t>36</w:t>
        </w:r>
        <w:r w:rsidR="00F97F95">
          <w:rPr>
            <w:noProof/>
            <w:webHidden/>
          </w:rPr>
          <w:fldChar w:fldCharType="end"/>
        </w:r>
      </w:hyperlink>
    </w:p>
    <w:p w14:paraId="539337E0" w14:textId="5D982677"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96" w:history="1">
        <w:r w:rsidR="00F97F95" w:rsidRPr="00395465">
          <w:rPr>
            <w:rStyle w:val="Hyperlink"/>
            <w:noProof/>
            <w:lang w:val="en-GB"/>
          </w:rPr>
          <w:t>6.4.1</w:t>
        </w:r>
        <w:r w:rsidR="00F97F95">
          <w:rPr>
            <w:rFonts w:asciiTheme="minorHAnsi" w:eastAsiaTheme="minorEastAsia" w:hAnsiTheme="minorHAnsi" w:cstheme="minorBidi"/>
            <w:noProof/>
            <w:szCs w:val="22"/>
          </w:rPr>
          <w:tab/>
        </w:r>
        <w:r w:rsidR="00F97F95" w:rsidRPr="00395465">
          <w:rPr>
            <w:rStyle w:val="Hyperlink"/>
            <w:noProof/>
            <w:lang w:val="en-GB"/>
          </w:rPr>
          <w:t>From User Stories to Feature Files</w:t>
        </w:r>
        <w:r w:rsidR="00F97F95">
          <w:rPr>
            <w:noProof/>
            <w:webHidden/>
          </w:rPr>
          <w:tab/>
        </w:r>
        <w:r w:rsidR="00F97F95">
          <w:rPr>
            <w:noProof/>
            <w:webHidden/>
          </w:rPr>
          <w:fldChar w:fldCharType="begin"/>
        </w:r>
        <w:r w:rsidR="00F97F95">
          <w:rPr>
            <w:noProof/>
            <w:webHidden/>
          </w:rPr>
          <w:instrText xml:space="preserve"> PAGEREF _Toc44339696 \h </w:instrText>
        </w:r>
        <w:r w:rsidR="00F97F95">
          <w:rPr>
            <w:noProof/>
            <w:webHidden/>
          </w:rPr>
        </w:r>
        <w:r w:rsidR="00F97F95">
          <w:rPr>
            <w:noProof/>
            <w:webHidden/>
          </w:rPr>
          <w:fldChar w:fldCharType="separate"/>
        </w:r>
        <w:r w:rsidR="00F97F95">
          <w:rPr>
            <w:noProof/>
            <w:webHidden/>
          </w:rPr>
          <w:t>36</w:t>
        </w:r>
        <w:r w:rsidR="00F97F95">
          <w:rPr>
            <w:noProof/>
            <w:webHidden/>
          </w:rPr>
          <w:fldChar w:fldCharType="end"/>
        </w:r>
      </w:hyperlink>
    </w:p>
    <w:p w14:paraId="51D3653D" w14:textId="3D11EA71"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97" w:history="1">
        <w:r w:rsidR="00F97F95" w:rsidRPr="00395465">
          <w:rPr>
            <w:rStyle w:val="Hyperlink"/>
            <w:noProof/>
            <w:lang w:val="en-GB"/>
          </w:rPr>
          <w:t>6.4.2</w:t>
        </w:r>
        <w:r w:rsidR="00F97F95">
          <w:rPr>
            <w:rFonts w:asciiTheme="minorHAnsi" w:eastAsiaTheme="minorEastAsia" w:hAnsiTheme="minorHAnsi" w:cstheme="minorBidi"/>
            <w:noProof/>
            <w:szCs w:val="22"/>
          </w:rPr>
          <w:tab/>
        </w:r>
        <w:r w:rsidR="00F97F95" w:rsidRPr="00395465">
          <w:rPr>
            <w:rStyle w:val="Hyperlink"/>
            <w:noProof/>
            <w:lang w:val="en-GB"/>
          </w:rPr>
          <w:t>Risk Assessment</w:t>
        </w:r>
        <w:r w:rsidR="00F97F95">
          <w:rPr>
            <w:noProof/>
            <w:webHidden/>
          </w:rPr>
          <w:tab/>
        </w:r>
        <w:r w:rsidR="00F97F95">
          <w:rPr>
            <w:noProof/>
            <w:webHidden/>
          </w:rPr>
          <w:fldChar w:fldCharType="begin"/>
        </w:r>
        <w:r w:rsidR="00F97F95">
          <w:rPr>
            <w:noProof/>
            <w:webHidden/>
          </w:rPr>
          <w:instrText xml:space="preserve"> PAGEREF _Toc44339697 \h </w:instrText>
        </w:r>
        <w:r w:rsidR="00F97F95">
          <w:rPr>
            <w:noProof/>
            <w:webHidden/>
          </w:rPr>
        </w:r>
        <w:r w:rsidR="00F97F95">
          <w:rPr>
            <w:noProof/>
            <w:webHidden/>
          </w:rPr>
          <w:fldChar w:fldCharType="separate"/>
        </w:r>
        <w:r w:rsidR="00F97F95">
          <w:rPr>
            <w:noProof/>
            <w:webHidden/>
          </w:rPr>
          <w:t>36</w:t>
        </w:r>
        <w:r w:rsidR="00F97F95">
          <w:rPr>
            <w:noProof/>
            <w:webHidden/>
          </w:rPr>
          <w:fldChar w:fldCharType="end"/>
        </w:r>
      </w:hyperlink>
    </w:p>
    <w:p w14:paraId="35DFBF56" w14:textId="2F9B2780"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698" w:history="1">
        <w:r w:rsidR="00F97F95" w:rsidRPr="00395465">
          <w:rPr>
            <w:rStyle w:val="Hyperlink"/>
            <w:noProof/>
            <w:lang w:val="en-GB"/>
          </w:rPr>
          <w:t>6.4.3</w:t>
        </w:r>
        <w:r w:rsidR="00F97F95">
          <w:rPr>
            <w:rFonts w:asciiTheme="minorHAnsi" w:eastAsiaTheme="minorEastAsia" w:hAnsiTheme="minorHAnsi" w:cstheme="minorBidi"/>
            <w:noProof/>
            <w:szCs w:val="22"/>
          </w:rPr>
          <w:tab/>
        </w:r>
        <w:r w:rsidR="00F97F95" w:rsidRPr="00395465">
          <w:rPr>
            <w:rStyle w:val="Hyperlink"/>
            <w:noProof/>
            <w:lang w:val="en-GB"/>
          </w:rPr>
          <w:t>Compliance</w:t>
        </w:r>
        <w:r w:rsidR="00F97F95">
          <w:rPr>
            <w:noProof/>
            <w:webHidden/>
          </w:rPr>
          <w:tab/>
        </w:r>
        <w:r w:rsidR="00F97F95">
          <w:rPr>
            <w:noProof/>
            <w:webHidden/>
          </w:rPr>
          <w:fldChar w:fldCharType="begin"/>
        </w:r>
        <w:r w:rsidR="00F97F95">
          <w:rPr>
            <w:noProof/>
            <w:webHidden/>
          </w:rPr>
          <w:instrText xml:space="preserve"> PAGEREF _Toc44339698 \h </w:instrText>
        </w:r>
        <w:r w:rsidR="00F97F95">
          <w:rPr>
            <w:noProof/>
            <w:webHidden/>
          </w:rPr>
        </w:r>
        <w:r w:rsidR="00F97F95">
          <w:rPr>
            <w:noProof/>
            <w:webHidden/>
          </w:rPr>
          <w:fldChar w:fldCharType="separate"/>
        </w:r>
        <w:r w:rsidR="00F97F95">
          <w:rPr>
            <w:noProof/>
            <w:webHidden/>
          </w:rPr>
          <w:t>36</w:t>
        </w:r>
        <w:r w:rsidR="00F97F95">
          <w:rPr>
            <w:noProof/>
            <w:webHidden/>
          </w:rPr>
          <w:fldChar w:fldCharType="end"/>
        </w:r>
      </w:hyperlink>
    </w:p>
    <w:p w14:paraId="63BC087A" w14:textId="0C7230B8" w:rsidR="00F97F95" w:rsidRDefault="00DE0AB3">
      <w:pPr>
        <w:pStyle w:val="TOC2"/>
        <w:tabs>
          <w:tab w:val="left" w:pos="1134"/>
        </w:tabs>
        <w:rPr>
          <w:rFonts w:asciiTheme="minorHAnsi" w:eastAsiaTheme="minorEastAsia" w:hAnsiTheme="minorHAnsi" w:cstheme="minorBidi"/>
          <w:noProof/>
          <w:szCs w:val="22"/>
        </w:rPr>
      </w:pPr>
      <w:hyperlink w:anchor="_Toc44339699" w:history="1">
        <w:r w:rsidR="00F97F95" w:rsidRPr="00395465">
          <w:rPr>
            <w:rStyle w:val="Hyperlink"/>
            <w:noProof/>
            <w:lang w:val="en-GB"/>
          </w:rPr>
          <w:t>6.5</w:t>
        </w:r>
        <w:r w:rsidR="00F97F95">
          <w:rPr>
            <w:rFonts w:asciiTheme="minorHAnsi" w:eastAsiaTheme="minorEastAsia" w:hAnsiTheme="minorHAnsi" w:cstheme="minorBidi"/>
            <w:noProof/>
            <w:szCs w:val="22"/>
          </w:rPr>
          <w:tab/>
        </w:r>
        <w:r w:rsidR="00F97F95" w:rsidRPr="00395465">
          <w:rPr>
            <w:rStyle w:val="Hyperlink"/>
            <w:noProof/>
            <w:lang w:val="en-GB"/>
          </w:rPr>
          <w:t>Test Automation</w:t>
        </w:r>
        <w:r w:rsidR="00F97F95">
          <w:rPr>
            <w:noProof/>
            <w:webHidden/>
          </w:rPr>
          <w:tab/>
        </w:r>
        <w:r w:rsidR="00F97F95">
          <w:rPr>
            <w:noProof/>
            <w:webHidden/>
          </w:rPr>
          <w:fldChar w:fldCharType="begin"/>
        </w:r>
        <w:r w:rsidR="00F97F95">
          <w:rPr>
            <w:noProof/>
            <w:webHidden/>
          </w:rPr>
          <w:instrText xml:space="preserve"> PAGEREF _Toc44339699 \h </w:instrText>
        </w:r>
        <w:r w:rsidR="00F97F95">
          <w:rPr>
            <w:noProof/>
            <w:webHidden/>
          </w:rPr>
        </w:r>
        <w:r w:rsidR="00F97F95">
          <w:rPr>
            <w:noProof/>
            <w:webHidden/>
          </w:rPr>
          <w:fldChar w:fldCharType="separate"/>
        </w:r>
        <w:r w:rsidR="00F97F95">
          <w:rPr>
            <w:noProof/>
            <w:webHidden/>
          </w:rPr>
          <w:t>36</w:t>
        </w:r>
        <w:r w:rsidR="00F97F95">
          <w:rPr>
            <w:noProof/>
            <w:webHidden/>
          </w:rPr>
          <w:fldChar w:fldCharType="end"/>
        </w:r>
      </w:hyperlink>
    </w:p>
    <w:p w14:paraId="3F9E200A" w14:textId="7A007EA2"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700" w:history="1">
        <w:r w:rsidR="00F97F95" w:rsidRPr="00395465">
          <w:rPr>
            <w:rStyle w:val="Hyperlink"/>
            <w:noProof/>
            <w:lang w:val="en-GB"/>
          </w:rPr>
          <w:t>6.5.1</w:t>
        </w:r>
        <w:r w:rsidR="00F97F95">
          <w:rPr>
            <w:rFonts w:asciiTheme="minorHAnsi" w:eastAsiaTheme="minorEastAsia" w:hAnsiTheme="minorHAnsi" w:cstheme="minorBidi"/>
            <w:noProof/>
            <w:szCs w:val="22"/>
          </w:rPr>
          <w:tab/>
        </w:r>
        <w:r w:rsidR="00F97F95" w:rsidRPr="00395465">
          <w:rPr>
            <w:rStyle w:val="Hyperlink"/>
            <w:noProof/>
            <w:lang w:val="en-GB"/>
          </w:rPr>
          <w:t xml:space="preserve">Glue </w:t>
        </w:r>
        <w:r w:rsidR="00F97F95" w:rsidRPr="00395465">
          <w:rPr>
            <w:rStyle w:val="Hyperlink"/>
            <w:noProof/>
          </w:rPr>
          <w:t>Code</w:t>
        </w:r>
        <w:r w:rsidR="00F97F95">
          <w:rPr>
            <w:noProof/>
            <w:webHidden/>
          </w:rPr>
          <w:tab/>
        </w:r>
        <w:r w:rsidR="00F97F95">
          <w:rPr>
            <w:noProof/>
            <w:webHidden/>
          </w:rPr>
          <w:fldChar w:fldCharType="begin"/>
        </w:r>
        <w:r w:rsidR="00F97F95">
          <w:rPr>
            <w:noProof/>
            <w:webHidden/>
          </w:rPr>
          <w:instrText xml:space="preserve"> PAGEREF _Toc44339700 \h </w:instrText>
        </w:r>
        <w:r w:rsidR="00F97F95">
          <w:rPr>
            <w:noProof/>
            <w:webHidden/>
          </w:rPr>
        </w:r>
        <w:r w:rsidR="00F97F95">
          <w:rPr>
            <w:noProof/>
            <w:webHidden/>
          </w:rPr>
          <w:fldChar w:fldCharType="separate"/>
        </w:r>
        <w:r w:rsidR="00F97F95">
          <w:rPr>
            <w:noProof/>
            <w:webHidden/>
          </w:rPr>
          <w:t>36</w:t>
        </w:r>
        <w:r w:rsidR="00F97F95">
          <w:rPr>
            <w:noProof/>
            <w:webHidden/>
          </w:rPr>
          <w:fldChar w:fldCharType="end"/>
        </w:r>
      </w:hyperlink>
    </w:p>
    <w:p w14:paraId="303FF2CE" w14:textId="75DD3E7C"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701" w:history="1">
        <w:r w:rsidR="00F97F95" w:rsidRPr="00395465">
          <w:rPr>
            <w:rStyle w:val="Hyperlink"/>
            <w:noProof/>
            <w:lang w:val="en-GB"/>
          </w:rPr>
          <w:t>6.5.2</w:t>
        </w:r>
        <w:r w:rsidR="00F97F95">
          <w:rPr>
            <w:rFonts w:asciiTheme="minorHAnsi" w:eastAsiaTheme="minorEastAsia" w:hAnsiTheme="minorHAnsi" w:cstheme="minorBidi"/>
            <w:noProof/>
            <w:szCs w:val="22"/>
          </w:rPr>
          <w:tab/>
        </w:r>
        <w:r w:rsidR="00F97F95" w:rsidRPr="00395465">
          <w:rPr>
            <w:rStyle w:val="Hyperlink"/>
            <w:noProof/>
            <w:lang w:val="en-GB"/>
          </w:rPr>
          <w:t>Test Reports</w:t>
        </w:r>
        <w:r w:rsidR="00F97F95">
          <w:rPr>
            <w:noProof/>
            <w:webHidden/>
          </w:rPr>
          <w:tab/>
        </w:r>
        <w:r w:rsidR="00F97F95">
          <w:rPr>
            <w:noProof/>
            <w:webHidden/>
          </w:rPr>
          <w:fldChar w:fldCharType="begin"/>
        </w:r>
        <w:r w:rsidR="00F97F95">
          <w:rPr>
            <w:noProof/>
            <w:webHidden/>
          </w:rPr>
          <w:instrText xml:space="preserve"> PAGEREF _Toc44339701 \h </w:instrText>
        </w:r>
        <w:r w:rsidR="00F97F95">
          <w:rPr>
            <w:noProof/>
            <w:webHidden/>
          </w:rPr>
        </w:r>
        <w:r w:rsidR="00F97F95">
          <w:rPr>
            <w:noProof/>
            <w:webHidden/>
          </w:rPr>
          <w:fldChar w:fldCharType="separate"/>
        </w:r>
        <w:r w:rsidR="00F97F95">
          <w:rPr>
            <w:noProof/>
            <w:webHidden/>
          </w:rPr>
          <w:t>37</w:t>
        </w:r>
        <w:r w:rsidR="00F97F95">
          <w:rPr>
            <w:noProof/>
            <w:webHidden/>
          </w:rPr>
          <w:fldChar w:fldCharType="end"/>
        </w:r>
      </w:hyperlink>
    </w:p>
    <w:p w14:paraId="20529424" w14:textId="77AEF763" w:rsidR="00F97F95" w:rsidRDefault="00DE0AB3">
      <w:pPr>
        <w:pStyle w:val="TOC2"/>
        <w:tabs>
          <w:tab w:val="left" w:pos="1134"/>
        </w:tabs>
        <w:rPr>
          <w:rFonts w:asciiTheme="minorHAnsi" w:eastAsiaTheme="minorEastAsia" w:hAnsiTheme="minorHAnsi" w:cstheme="minorBidi"/>
          <w:noProof/>
          <w:szCs w:val="22"/>
        </w:rPr>
      </w:pPr>
      <w:hyperlink w:anchor="_Toc44339702" w:history="1">
        <w:r w:rsidR="00F97F95" w:rsidRPr="00395465">
          <w:rPr>
            <w:rStyle w:val="Hyperlink"/>
            <w:noProof/>
            <w:lang w:val="en-GB"/>
          </w:rPr>
          <w:t>6.6</w:t>
        </w:r>
        <w:r w:rsidR="00F97F95">
          <w:rPr>
            <w:rFonts w:asciiTheme="minorHAnsi" w:eastAsiaTheme="minorEastAsia" w:hAnsiTheme="minorHAnsi" w:cstheme="minorBidi"/>
            <w:noProof/>
            <w:szCs w:val="22"/>
          </w:rPr>
          <w:tab/>
        </w:r>
        <w:r w:rsidR="00F97F95" w:rsidRPr="00395465">
          <w:rPr>
            <w:rStyle w:val="Hyperlink"/>
            <w:noProof/>
            <w:lang w:val="en-GB"/>
          </w:rPr>
          <w:t>QA Processes</w:t>
        </w:r>
        <w:r w:rsidR="00F97F95">
          <w:rPr>
            <w:noProof/>
            <w:webHidden/>
          </w:rPr>
          <w:tab/>
        </w:r>
        <w:r w:rsidR="00F97F95">
          <w:rPr>
            <w:noProof/>
            <w:webHidden/>
          </w:rPr>
          <w:fldChar w:fldCharType="begin"/>
        </w:r>
        <w:r w:rsidR="00F97F95">
          <w:rPr>
            <w:noProof/>
            <w:webHidden/>
          </w:rPr>
          <w:instrText xml:space="preserve"> PAGEREF _Toc44339702 \h </w:instrText>
        </w:r>
        <w:r w:rsidR="00F97F95">
          <w:rPr>
            <w:noProof/>
            <w:webHidden/>
          </w:rPr>
        </w:r>
        <w:r w:rsidR="00F97F95">
          <w:rPr>
            <w:noProof/>
            <w:webHidden/>
          </w:rPr>
          <w:fldChar w:fldCharType="separate"/>
        </w:r>
        <w:r w:rsidR="00F97F95">
          <w:rPr>
            <w:noProof/>
            <w:webHidden/>
          </w:rPr>
          <w:t>37</w:t>
        </w:r>
        <w:r w:rsidR="00F97F95">
          <w:rPr>
            <w:noProof/>
            <w:webHidden/>
          </w:rPr>
          <w:fldChar w:fldCharType="end"/>
        </w:r>
      </w:hyperlink>
    </w:p>
    <w:p w14:paraId="1B09F19C" w14:textId="71D1E5E8"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703" w:history="1">
        <w:r w:rsidR="00F97F95" w:rsidRPr="00395465">
          <w:rPr>
            <w:rStyle w:val="Hyperlink"/>
            <w:noProof/>
            <w:lang w:val="en-GB"/>
          </w:rPr>
          <w:t>6.6.1</w:t>
        </w:r>
        <w:r w:rsidR="00F97F95">
          <w:rPr>
            <w:rFonts w:asciiTheme="minorHAnsi" w:eastAsiaTheme="minorEastAsia" w:hAnsiTheme="minorHAnsi" w:cstheme="minorBidi"/>
            <w:noProof/>
            <w:szCs w:val="22"/>
          </w:rPr>
          <w:tab/>
        </w:r>
        <w:r w:rsidR="00F97F95" w:rsidRPr="00395465">
          <w:rPr>
            <w:rStyle w:val="Hyperlink"/>
            <w:noProof/>
            <w:lang w:val="en-GB"/>
          </w:rPr>
          <w:t>Specification and Test Management</w:t>
        </w:r>
        <w:r w:rsidR="00F97F95">
          <w:rPr>
            <w:noProof/>
            <w:webHidden/>
          </w:rPr>
          <w:tab/>
        </w:r>
        <w:r w:rsidR="00F97F95">
          <w:rPr>
            <w:noProof/>
            <w:webHidden/>
          </w:rPr>
          <w:fldChar w:fldCharType="begin"/>
        </w:r>
        <w:r w:rsidR="00F97F95">
          <w:rPr>
            <w:noProof/>
            <w:webHidden/>
          </w:rPr>
          <w:instrText xml:space="preserve"> PAGEREF _Toc44339703 \h </w:instrText>
        </w:r>
        <w:r w:rsidR="00F97F95">
          <w:rPr>
            <w:noProof/>
            <w:webHidden/>
          </w:rPr>
        </w:r>
        <w:r w:rsidR="00F97F95">
          <w:rPr>
            <w:noProof/>
            <w:webHidden/>
          </w:rPr>
          <w:fldChar w:fldCharType="separate"/>
        </w:r>
        <w:r w:rsidR="00F97F95">
          <w:rPr>
            <w:noProof/>
            <w:webHidden/>
          </w:rPr>
          <w:t>37</w:t>
        </w:r>
        <w:r w:rsidR="00F97F95">
          <w:rPr>
            <w:noProof/>
            <w:webHidden/>
          </w:rPr>
          <w:fldChar w:fldCharType="end"/>
        </w:r>
      </w:hyperlink>
    </w:p>
    <w:p w14:paraId="6786C0EA" w14:textId="0596BC48" w:rsidR="00F97F95" w:rsidRDefault="00DE0AB3">
      <w:pPr>
        <w:pStyle w:val="TOC4"/>
        <w:tabs>
          <w:tab w:val="left" w:pos="2764"/>
        </w:tabs>
        <w:rPr>
          <w:rFonts w:asciiTheme="minorHAnsi" w:eastAsiaTheme="minorEastAsia" w:hAnsiTheme="minorHAnsi" w:cstheme="minorBidi"/>
          <w:noProof/>
          <w:szCs w:val="22"/>
        </w:rPr>
      </w:pPr>
      <w:hyperlink w:anchor="_Toc44339704" w:history="1">
        <w:r w:rsidR="00F97F95" w:rsidRPr="00395465">
          <w:rPr>
            <w:rStyle w:val="Hyperlink"/>
            <w:noProof/>
            <w:lang w:val="en-GB"/>
          </w:rPr>
          <w:t>6.6.1.1</w:t>
        </w:r>
        <w:r w:rsidR="00F97F95">
          <w:rPr>
            <w:rFonts w:asciiTheme="minorHAnsi" w:eastAsiaTheme="minorEastAsia" w:hAnsiTheme="minorHAnsi" w:cstheme="minorBidi"/>
            <w:noProof/>
            <w:szCs w:val="22"/>
          </w:rPr>
          <w:tab/>
        </w:r>
        <w:r w:rsidR="00F97F95" w:rsidRPr="00395465">
          <w:rPr>
            <w:rStyle w:val="Hyperlink"/>
            <w:noProof/>
            <w:lang w:val="en-GB"/>
          </w:rPr>
          <w:t>Approval</w:t>
        </w:r>
        <w:r w:rsidR="00F97F95">
          <w:rPr>
            <w:noProof/>
            <w:webHidden/>
          </w:rPr>
          <w:tab/>
        </w:r>
        <w:r w:rsidR="00F97F95">
          <w:rPr>
            <w:noProof/>
            <w:webHidden/>
          </w:rPr>
          <w:fldChar w:fldCharType="begin"/>
        </w:r>
        <w:r w:rsidR="00F97F95">
          <w:rPr>
            <w:noProof/>
            <w:webHidden/>
          </w:rPr>
          <w:instrText xml:space="preserve"> PAGEREF _Toc44339704 \h </w:instrText>
        </w:r>
        <w:r w:rsidR="00F97F95">
          <w:rPr>
            <w:noProof/>
            <w:webHidden/>
          </w:rPr>
        </w:r>
        <w:r w:rsidR="00F97F95">
          <w:rPr>
            <w:noProof/>
            <w:webHidden/>
          </w:rPr>
          <w:fldChar w:fldCharType="separate"/>
        </w:r>
        <w:r w:rsidR="00F97F95">
          <w:rPr>
            <w:noProof/>
            <w:webHidden/>
          </w:rPr>
          <w:t>37</w:t>
        </w:r>
        <w:r w:rsidR="00F97F95">
          <w:rPr>
            <w:noProof/>
            <w:webHidden/>
          </w:rPr>
          <w:fldChar w:fldCharType="end"/>
        </w:r>
      </w:hyperlink>
    </w:p>
    <w:p w14:paraId="37A3C9A5" w14:textId="5E1904E8"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705" w:history="1">
        <w:r w:rsidR="00F97F95" w:rsidRPr="00395465">
          <w:rPr>
            <w:rStyle w:val="Hyperlink"/>
            <w:noProof/>
            <w:lang w:val="en-GB"/>
          </w:rPr>
          <w:t>6.6.2</w:t>
        </w:r>
        <w:r w:rsidR="00F97F95">
          <w:rPr>
            <w:rFonts w:asciiTheme="minorHAnsi" w:eastAsiaTheme="minorEastAsia" w:hAnsiTheme="minorHAnsi" w:cstheme="minorBidi"/>
            <w:noProof/>
            <w:szCs w:val="22"/>
          </w:rPr>
          <w:tab/>
        </w:r>
        <w:r w:rsidR="00F97F95" w:rsidRPr="00395465">
          <w:rPr>
            <w:rStyle w:val="Hyperlink"/>
            <w:noProof/>
            <w:lang w:val="en-GB"/>
          </w:rPr>
          <w:t>Traceability</w:t>
        </w:r>
        <w:r w:rsidR="00F97F95">
          <w:rPr>
            <w:noProof/>
            <w:webHidden/>
          </w:rPr>
          <w:tab/>
        </w:r>
        <w:r w:rsidR="00F97F95">
          <w:rPr>
            <w:noProof/>
            <w:webHidden/>
          </w:rPr>
          <w:fldChar w:fldCharType="begin"/>
        </w:r>
        <w:r w:rsidR="00F97F95">
          <w:rPr>
            <w:noProof/>
            <w:webHidden/>
          </w:rPr>
          <w:instrText xml:space="preserve"> PAGEREF _Toc44339705 \h </w:instrText>
        </w:r>
        <w:r w:rsidR="00F97F95">
          <w:rPr>
            <w:noProof/>
            <w:webHidden/>
          </w:rPr>
        </w:r>
        <w:r w:rsidR="00F97F95">
          <w:rPr>
            <w:noProof/>
            <w:webHidden/>
          </w:rPr>
          <w:fldChar w:fldCharType="separate"/>
        </w:r>
        <w:r w:rsidR="00F97F95">
          <w:rPr>
            <w:noProof/>
            <w:webHidden/>
          </w:rPr>
          <w:t>38</w:t>
        </w:r>
        <w:r w:rsidR="00F97F95">
          <w:rPr>
            <w:noProof/>
            <w:webHidden/>
          </w:rPr>
          <w:fldChar w:fldCharType="end"/>
        </w:r>
      </w:hyperlink>
    </w:p>
    <w:p w14:paraId="217B835A" w14:textId="151ACDA4"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706" w:history="1">
        <w:r w:rsidR="00F97F95" w:rsidRPr="00395465">
          <w:rPr>
            <w:rStyle w:val="Hyperlink"/>
            <w:noProof/>
          </w:rPr>
          <w:t>6.6.3</w:t>
        </w:r>
        <w:r w:rsidR="00F97F95">
          <w:rPr>
            <w:rFonts w:asciiTheme="minorHAnsi" w:eastAsiaTheme="minorEastAsia" w:hAnsiTheme="minorHAnsi" w:cstheme="minorBidi"/>
            <w:noProof/>
            <w:szCs w:val="22"/>
          </w:rPr>
          <w:tab/>
        </w:r>
        <w:r w:rsidR="00F97F95" w:rsidRPr="00395465">
          <w:rPr>
            <w:rStyle w:val="Hyperlink"/>
            <w:noProof/>
          </w:rPr>
          <w:t>Test Review</w:t>
        </w:r>
        <w:r w:rsidR="00F97F95">
          <w:rPr>
            <w:noProof/>
            <w:webHidden/>
          </w:rPr>
          <w:tab/>
        </w:r>
        <w:r w:rsidR="00F97F95">
          <w:rPr>
            <w:noProof/>
            <w:webHidden/>
          </w:rPr>
          <w:fldChar w:fldCharType="begin"/>
        </w:r>
        <w:r w:rsidR="00F97F95">
          <w:rPr>
            <w:noProof/>
            <w:webHidden/>
          </w:rPr>
          <w:instrText xml:space="preserve"> PAGEREF _Toc44339706 \h </w:instrText>
        </w:r>
        <w:r w:rsidR="00F97F95">
          <w:rPr>
            <w:noProof/>
            <w:webHidden/>
          </w:rPr>
        </w:r>
        <w:r w:rsidR="00F97F95">
          <w:rPr>
            <w:noProof/>
            <w:webHidden/>
          </w:rPr>
          <w:fldChar w:fldCharType="separate"/>
        </w:r>
        <w:r w:rsidR="00F97F95">
          <w:rPr>
            <w:noProof/>
            <w:webHidden/>
          </w:rPr>
          <w:t>38</w:t>
        </w:r>
        <w:r w:rsidR="00F97F95">
          <w:rPr>
            <w:noProof/>
            <w:webHidden/>
          </w:rPr>
          <w:fldChar w:fldCharType="end"/>
        </w:r>
      </w:hyperlink>
    </w:p>
    <w:p w14:paraId="1A6AE751" w14:textId="00D73306" w:rsidR="00F97F95" w:rsidRDefault="00DE0AB3">
      <w:pPr>
        <w:pStyle w:val="TOC2"/>
        <w:tabs>
          <w:tab w:val="left" w:pos="1134"/>
        </w:tabs>
        <w:rPr>
          <w:rFonts w:asciiTheme="minorHAnsi" w:eastAsiaTheme="minorEastAsia" w:hAnsiTheme="minorHAnsi" w:cstheme="minorBidi"/>
          <w:noProof/>
          <w:szCs w:val="22"/>
        </w:rPr>
      </w:pPr>
      <w:hyperlink w:anchor="_Toc44339707" w:history="1">
        <w:r w:rsidR="00F97F95" w:rsidRPr="00395465">
          <w:rPr>
            <w:rStyle w:val="Hyperlink"/>
            <w:noProof/>
            <w:lang w:val="en-GB"/>
          </w:rPr>
          <w:t>6.7</w:t>
        </w:r>
        <w:r w:rsidR="00F97F95">
          <w:rPr>
            <w:rFonts w:asciiTheme="minorHAnsi" w:eastAsiaTheme="minorEastAsia" w:hAnsiTheme="minorHAnsi" w:cstheme="minorBidi"/>
            <w:noProof/>
            <w:szCs w:val="22"/>
          </w:rPr>
          <w:tab/>
        </w:r>
        <w:r w:rsidR="00F97F95" w:rsidRPr="00395465">
          <w:rPr>
            <w:rStyle w:val="Hyperlink"/>
            <w:noProof/>
            <w:lang w:val="en-GB"/>
          </w:rPr>
          <w:t>Implications</w:t>
        </w:r>
        <w:r w:rsidR="00F97F95" w:rsidRPr="00395465">
          <w:rPr>
            <w:rStyle w:val="Hyperlink"/>
            <w:noProof/>
          </w:rPr>
          <w:t xml:space="preserve"> for the automated OQ</w:t>
        </w:r>
        <w:r w:rsidR="00F97F95" w:rsidRPr="00395465">
          <w:rPr>
            <w:rStyle w:val="Hyperlink"/>
            <w:noProof/>
            <w:lang w:val="en-GB"/>
          </w:rPr>
          <w:t xml:space="preserve"> </w:t>
        </w:r>
        <w:r w:rsidR="00F97F95" w:rsidRPr="00395465">
          <w:rPr>
            <w:rStyle w:val="Hyperlink"/>
            <w:noProof/>
          </w:rPr>
          <w:t>when</w:t>
        </w:r>
        <w:r w:rsidR="00F97F95" w:rsidRPr="00395465">
          <w:rPr>
            <w:rStyle w:val="Hyperlink"/>
            <w:noProof/>
            <w:lang w:val="en-GB"/>
          </w:rPr>
          <w:t xml:space="preserve"> adding new functionalities</w:t>
        </w:r>
        <w:r w:rsidR="00F97F95">
          <w:rPr>
            <w:noProof/>
            <w:webHidden/>
          </w:rPr>
          <w:tab/>
        </w:r>
        <w:r w:rsidR="00F97F95">
          <w:rPr>
            <w:noProof/>
            <w:webHidden/>
          </w:rPr>
          <w:fldChar w:fldCharType="begin"/>
        </w:r>
        <w:r w:rsidR="00F97F95">
          <w:rPr>
            <w:noProof/>
            <w:webHidden/>
          </w:rPr>
          <w:instrText xml:space="preserve"> PAGEREF _Toc44339707 \h </w:instrText>
        </w:r>
        <w:r w:rsidR="00F97F95">
          <w:rPr>
            <w:noProof/>
            <w:webHidden/>
          </w:rPr>
        </w:r>
        <w:r w:rsidR="00F97F95">
          <w:rPr>
            <w:noProof/>
            <w:webHidden/>
          </w:rPr>
          <w:fldChar w:fldCharType="separate"/>
        </w:r>
        <w:r w:rsidR="00F97F95">
          <w:rPr>
            <w:noProof/>
            <w:webHidden/>
          </w:rPr>
          <w:t>38</w:t>
        </w:r>
        <w:r w:rsidR="00F97F95">
          <w:rPr>
            <w:noProof/>
            <w:webHidden/>
          </w:rPr>
          <w:fldChar w:fldCharType="end"/>
        </w:r>
      </w:hyperlink>
    </w:p>
    <w:p w14:paraId="1238DD2E" w14:textId="4A60C431" w:rsidR="00F97F95" w:rsidRDefault="00DE0AB3">
      <w:pPr>
        <w:pStyle w:val="TOC1"/>
        <w:rPr>
          <w:rFonts w:asciiTheme="minorHAnsi" w:eastAsiaTheme="minorEastAsia" w:hAnsiTheme="minorHAnsi" w:cstheme="minorBidi"/>
          <w:noProof/>
          <w:szCs w:val="22"/>
        </w:rPr>
      </w:pPr>
      <w:hyperlink w:anchor="_Toc44339708" w:history="1">
        <w:r w:rsidR="00F97F95" w:rsidRPr="00395465">
          <w:rPr>
            <w:rStyle w:val="Hyperlink"/>
            <w:noProof/>
            <w:lang w:val="en-GB"/>
          </w:rPr>
          <w:t>7</w:t>
        </w:r>
        <w:r w:rsidR="00F97F95">
          <w:rPr>
            <w:rFonts w:asciiTheme="minorHAnsi" w:eastAsiaTheme="minorEastAsia" w:hAnsiTheme="minorHAnsi" w:cstheme="minorBidi"/>
            <w:noProof/>
            <w:szCs w:val="22"/>
          </w:rPr>
          <w:tab/>
        </w:r>
        <w:r w:rsidR="00F97F95" w:rsidRPr="00395465">
          <w:rPr>
            <w:rStyle w:val="Hyperlink"/>
            <w:noProof/>
            <w:lang w:val="en-GB"/>
          </w:rPr>
          <w:t>Results of the Prototype Audit</w:t>
        </w:r>
        <w:r w:rsidR="00F97F95">
          <w:rPr>
            <w:noProof/>
            <w:webHidden/>
          </w:rPr>
          <w:tab/>
        </w:r>
        <w:r w:rsidR="00F97F95">
          <w:rPr>
            <w:noProof/>
            <w:webHidden/>
          </w:rPr>
          <w:fldChar w:fldCharType="begin"/>
        </w:r>
        <w:r w:rsidR="00F97F95">
          <w:rPr>
            <w:noProof/>
            <w:webHidden/>
          </w:rPr>
          <w:instrText xml:space="preserve"> PAGEREF _Toc44339708 \h </w:instrText>
        </w:r>
        <w:r w:rsidR="00F97F95">
          <w:rPr>
            <w:noProof/>
            <w:webHidden/>
          </w:rPr>
        </w:r>
        <w:r w:rsidR="00F97F95">
          <w:rPr>
            <w:noProof/>
            <w:webHidden/>
          </w:rPr>
          <w:fldChar w:fldCharType="separate"/>
        </w:r>
        <w:r w:rsidR="00F97F95">
          <w:rPr>
            <w:noProof/>
            <w:webHidden/>
          </w:rPr>
          <w:t>39</w:t>
        </w:r>
        <w:r w:rsidR="00F97F95">
          <w:rPr>
            <w:noProof/>
            <w:webHidden/>
          </w:rPr>
          <w:fldChar w:fldCharType="end"/>
        </w:r>
      </w:hyperlink>
    </w:p>
    <w:p w14:paraId="2A89DD84" w14:textId="69BB6331" w:rsidR="00F97F95" w:rsidRDefault="00DE0AB3">
      <w:pPr>
        <w:pStyle w:val="TOC2"/>
        <w:tabs>
          <w:tab w:val="left" w:pos="1134"/>
        </w:tabs>
        <w:rPr>
          <w:rFonts w:asciiTheme="minorHAnsi" w:eastAsiaTheme="minorEastAsia" w:hAnsiTheme="minorHAnsi" w:cstheme="minorBidi"/>
          <w:noProof/>
          <w:szCs w:val="22"/>
        </w:rPr>
      </w:pPr>
      <w:hyperlink w:anchor="_Toc44339709" w:history="1">
        <w:r w:rsidR="00F97F95" w:rsidRPr="00395465">
          <w:rPr>
            <w:rStyle w:val="Hyperlink"/>
            <w:noProof/>
            <w:lang w:val="en-GB"/>
          </w:rPr>
          <w:t>7.1</w:t>
        </w:r>
        <w:r w:rsidR="00F97F95">
          <w:rPr>
            <w:rFonts w:asciiTheme="minorHAnsi" w:eastAsiaTheme="minorEastAsia" w:hAnsiTheme="minorHAnsi" w:cstheme="minorBidi"/>
            <w:noProof/>
            <w:szCs w:val="22"/>
          </w:rPr>
          <w:tab/>
        </w:r>
        <w:r w:rsidR="00F97F95" w:rsidRPr="00395465">
          <w:rPr>
            <w:rStyle w:val="Hyperlink"/>
            <w:noProof/>
            <w:lang w:val="en-GB"/>
          </w:rPr>
          <w:t>xxxx</w:t>
        </w:r>
        <w:r w:rsidR="00F97F95">
          <w:rPr>
            <w:noProof/>
            <w:webHidden/>
          </w:rPr>
          <w:tab/>
        </w:r>
        <w:r w:rsidR="00F97F95">
          <w:rPr>
            <w:noProof/>
            <w:webHidden/>
          </w:rPr>
          <w:fldChar w:fldCharType="begin"/>
        </w:r>
        <w:r w:rsidR="00F97F95">
          <w:rPr>
            <w:noProof/>
            <w:webHidden/>
          </w:rPr>
          <w:instrText xml:space="preserve"> PAGEREF _Toc44339709 \h </w:instrText>
        </w:r>
        <w:r w:rsidR="00F97F95">
          <w:rPr>
            <w:noProof/>
            <w:webHidden/>
          </w:rPr>
        </w:r>
        <w:r w:rsidR="00F97F95">
          <w:rPr>
            <w:noProof/>
            <w:webHidden/>
          </w:rPr>
          <w:fldChar w:fldCharType="separate"/>
        </w:r>
        <w:r w:rsidR="00F97F95">
          <w:rPr>
            <w:noProof/>
            <w:webHidden/>
          </w:rPr>
          <w:t>39</w:t>
        </w:r>
        <w:r w:rsidR="00F97F95">
          <w:rPr>
            <w:noProof/>
            <w:webHidden/>
          </w:rPr>
          <w:fldChar w:fldCharType="end"/>
        </w:r>
      </w:hyperlink>
    </w:p>
    <w:p w14:paraId="0603E673" w14:textId="3DB18DC5" w:rsidR="00F97F95" w:rsidRDefault="00DE0AB3">
      <w:pPr>
        <w:pStyle w:val="TOC2"/>
        <w:tabs>
          <w:tab w:val="left" w:pos="1134"/>
        </w:tabs>
        <w:rPr>
          <w:rFonts w:asciiTheme="minorHAnsi" w:eastAsiaTheme="minorEastAsia" w:hAnsiTheme="minorHAnsi" w:cstheme="minorBidi"/>
          <w:noProof/>
          <w:szCs w:val="22"/>
        </w:rPr>
      </w:pPr>
      <w:hyperlink w:anchor="_Toc44339710" w:history="1">
        <w:r w:rsidR="00F97F95" w:rsidRPr="00395465">
          <w:rPr>
            <w:rStyle w:val="Hyperlink"/>
            <w:noProof/>
            <w:lang w:val="en-GB"/>
          </w:rPr>
          <w:t>7.2</w:t>
        </w:r>
        <w:r w:rsidR="00F97F95">
          <w:rPr>
            <w:rFonts w:asciiTheme="minorHAnsi" w:eastAsiaTheme="minorEastAsia" w:hAnsiTheme="minorHAnsi" w:cstheme="minorBidi"/>
            <w:noProof/>
            <w:szCs w:val="22"/>
          </w:rPr>
          <w:tab/>
        </w:r>
        <w:r w:rsidR="00F97F95" w:rsidRPr="00395465">
          <w:rPr>
            <w:rStyle w:val="Hyperlink"/>
            <w:noProof/>
            <w:lang w:val="en-GB"/>
          </w:rPr>
          <w:t>xxxx</w:t>
        </w:r>
        <w:r w:rsidR="00F97F95">
          <w:rPr>
            <w:noProof/>
            <w:webHidden/>
          </w:rPr>
          <w:tab/>
        </w:r>
        <w:r w:rsidR="00F97F95">
          <w:rPr>
            <w:noProof/>
            <w:webHidden/>
          </w:rPr>
          <w:fldChar w:fldCharType="begin"/>
        </w:r>
        <w:r w:rsidR="00F97F95">
          <w:rPr>
            <w:noProof/>
            <w:webHidden/>
          </w:rPr>
          <w:instrText xml:space="preserve"> PAGEREF _Toc44339710 \h </w:instrText>
        </w:r>
        <w:r w:rsidR="00F97F95">
          <w:rPr>
            <w:noProof/>
            <w:webHidden/>
          </w:rPr>
        </w:r>
        <w:r w:rsidR="00F97F95">
          <w:rPr>
            <w:noProof/>
            <w:webHidden/>
          </w:rPr>
          <w:fldChar w:fldCharType="separate"/>
        </w:r>
        <w:r w:rsidR="00F97F95">
          <w:rPr>
            <w:noProof/>
            <w:webHidden/>
          </w:rPr>
          <w:t>39</w:t>
        </w:r>
        <w:r w:rsidR="00F97F95">
          <w:rPr>
            <w:noProof/>
            <w:webHidden/>
          </w:rPr>
          <w:fldChar w:fldCharType="end"/>
        </w:r>
      </w:hyperlink>
    </w:p>
    <w:p w14:paraId="5EAC86EB" w14:textId="1B384559" w:rsidR="00F97F95" w:rsidRDefault="00DE0AB3">
      <w:pPr>
        <w:pStyle w:val="TOC1"/>
        <w:rPr>
          <w:rFonts w:asciiTheme="minorHAnsi" w:eastAsiaTheme="minorEastAsia" w:hAnsiTheme="minorHAnsi" w:cstheme="minorBidi"/>
          <w:noProof/>
          <w:szCs w:val="22"/>
        </w:rPr>
      </w:pPr>
      <w:hyperlink w:anchor="_Toc44339711" w:history="1">
        <w:r w:rsidR="00F97F95" w:rsidRPr="00395465">
          <w:rPr>
            <w:rStyle w:val="Hyperlink"/>
            <w:noProof/>
            <w:lang w:val="en-GB"/>
          </w:rPr>
          <w:t>8</w:t>
        </w:r>
        <w:r w:rsidR="00F97F95">
          <w:rPr>
            <w:rFonts w:asciiTheme="minorHAnsi" w:eastAsiaTheme="minorEastAsia" w:hAnsiTheme="minorHAnsi" w:cstheme="minorBidi"/>
            <w:noProof/>
            <w:szCs w:val="22"/>
          </w:rPr>
          <w:tab/>
        </w:r>
        <w:r w:rsidR="00F97F95" w:rsidRPr="00395465">
          <w:rPr>
            <w:rStyle w:val="Hyperlink"/>
            <w:noProof/>
            <w:lang w:val="en-GB"/>
          </w:rPr>
          <w:t>Learnings &amp; Discussion</w:t>
        </w:r>
        <w:r w:rsidR="00F97F95">
          <w:rPr>
            <w:noProof/>
            <w:webHidden/>
          </w:rPr>
          <w:tab/>
        </w:r>
        <w:r w:rsidR="00F97F95">
          <w:rPr>
            <w:noProof/>
            <w:webHidden/>
          </w:rPr>
          <w:fldChar w:fldCharType="begin"/>
        </w:r>
        <w:r w:rsidR="00F97F95">
          <w:rPr>
            <w:noProof/>
            <w:webHidden/>
          </w:rPr>
          <w:instrText xml:space="preserve"> PAGEREF _Toc44339711 \h </w:instrText>
        </w:r>
        <w:r w:rsidR="00F97F95">
          <w:rPr>
            <w:noProof/>
            <w:webHidden/>
          </w:rPr>
        </w:r>
        <w:r w:rsidR="00F97F95">
          <w:rPr>
            <w:noProof/>
            <w:webHidden/>
          </w:rPr>
          <w:fldChar w:fldCharType="separate"/>
        </w:r>
        <w:r w:rsidR="00F97F95">
          <w:rPr>
            <w:noProof/>
            <w:webHidden/>
          </w:rPr>
          <w:t>40</w:t>
        </w:r>
        <w:r w:rsidR="00F97F95">
          <w:rPr>
            <w:noProof/>
            <w:webHidden/>
          </w:rPr>
          <w:fldChar w:fldCharType="end"/>
        </w:r>
      </w:hyperlink>
    </w:p>
    <w:p w14:paraId="1BC0C79B" w14:textId="57E2524F" w:rsidR="00F97F95" w:rsidRDefault="00DE0AB3">
      <w:pPr>
        <w:pStyle w:val="TOC2"/>
        <w:tabs>
          <w:tab w:val="left" w:pos="1134"/>
        </w:tabs>
        <w:rPr>
          <w:rFonts w:asciiTheme="minorHAnsi" w:eastAsiaTheme="minorEastAsia" w:hAnsiTheme="minorHAnsi" w:cstheme="minorBidi"/>
          <w:noProof/>
          <w:szCs w:val="22"/>
        </w:rPr>
      </w:pPr>
      <w:hyperlink w:anchor="_Toc44339712" w:history="1">
        <w:r w:rsidR="00F97F95" w:rsidRPr="00395465">
          <w:rPr>
            <w:rStyle w:val="Hyperlink"/>
            <w:noProof/>
            <w:lang w:val="en-GB"/>
          </w:rPr>
          <w:t>8.1</w:t>
        </w:r>
        <w:r w:rsidR="00F97F95">
          <w:rPr>
            <w:rFonts w:asciiTheme="minorHAnsi" w:eastAsiaTheme="minorEastAsia" w:hAnsiTheme="minorHAnsi" w:cstheme="minorBidi"/>
            <w:noProof/>
            <w:szCs w:val="22"/>
          </w:rPr>
          <w:tab/>
        </w:r>
        <w:r w:rsidR="00F97F95" w:rsidRPr="00395465">
          <w:rPr>
            <w:rStyle w:val="Hyperlink"/>
            <w:noProof/>
            <w:lang w:val="en-GB"/>
          </w:rPr>
          <w:t>xxxx</w:t>
        </w:r>
        <w:r w:rsidR="00F97F95">
          <w:rPr>
            <w:noProof/>
            <w:webHidden/>
          </w:rPr>
          <w:tab/>
        </w:r>
        <w:r w:rsidR="00F97F95">
          <w:rPr>
            <w:noProof/>
            <w:webHidden/>
          </w:rPr>
          <w:fldChar w:fldCharType="begin"/>
        </w:r>
        <w:r w:rsidR="00F97F95">
          <w:rPr>
            <w:noProof/>
            <w:webHidden/>
          </w:rPr>
          <w:instrText xml:space="preserve"> PAGEREF _Toc44339712 \h </w:instrText>
        </w:r>
        <w:r w:rsidR="00F97F95">
          <w:rPr>
            <w:noProof/>
            <w:webHidden/>
          </w:rPr>
        </w:r>
        <w:r w:rsidR="00F97F95">
          <w:rPr>
            <w:noProof/>
            <w:webHidden/>
          </w:rPr>
          <w:fldChar w:fldCharType="separate"/>
        </w:r>
        <w:r w:rsidR="00F97F95">
          <w:rPr>
            <w:noProof/>
            <w:webHidden/>
          </w:rPr>
          <w:t>40</w:t>
        </w:r>
        <w:r w:rsidR="00F97F95">
          <w:rPr>
            <w:noProof/>
            <w:webHidden/>
          </w:rPr>
          <w:fldChar w:fldCharType="end"/>
        </w:r>
      </w:hyperlink>
    </w:p>
    <w:p w14:paraId="4DB63DCE" w14:textId="4053722D" w:rsidR="00F97F95" w:rsidRDefault="00DE0AB3">
      <w:pPr>
        <w:pStyle w:val="TOC2"/>
        <w:tabs>
          <w:tab w:val="left" w:pos="1134"/>
        </w:tabs>
        <w:rPr>
          <w:rFonts w:asciiTheme="minorHAnsi" w:eastAsiaTheme="minorEastAsia" w:hAnsiTheme="minorHAnsi" w:cstheme="minorBidi"/>
          <w:noProof/>
          <w:szCs w:val="22"/>
        </w:rPr>
      </w:pPr>
      <w:hyperlink w:anchor="_Toc44339713" w:history="1">
        <w:r w:rsidR="00F97F95" w:rsidRPr="00395465">
          <w:rPr>
            <w:rStyle w:val="Hyperlink"/>
            <w:noProof/>
            <w:lang w:val="en-GB"/>
          </w:rPr>
          <w:t>8.2</w:t>
        </w:r>
        <w:r w:rsidR="00F97F95">
          <w:rPr>
            <w:rFonts w:asciiTheme="minorHAnsi" w:eastAsiaTheme="minorEastAsia" w:hAnsiTheme="minorHAnsi" w:cstheme="minorBidi"/>
            <w:noProof/>
            <w:szCs w:val="22"/>
          </w:rPr>
          <w:tab/>
        </w:r>
        <w:r w:rsidR="00F97F95" w:rsidRPr="00395465">
          <w:rPr>
            <w:rStyle w:val="Hyperlink"/>
            <w:noProof/>
            <w:lang w:val="en-GB"/>
          </w:rPr>
          <w:t>xxxx</w:t>
        </w:r>
        <w:r w:rsidR="00F97F95">
          <w:rPr>
            <w:noProof/>
            <w:webHidden/>
          </w:rPr>
          <w:tab/>
        </w:r>
        <w:r w:rsidR="00F97F95">
          <w:rPr>
            <w:noProof/>
            <w:webHidden/>
          </w:rPr>
          <w:fldChar w:fldCharType="begin"/>
        </w:r>
        <w:r w:rsidR="00F97F95">
          <w:rPr>
            <w:noProof/>
            <w:webHidden/>
          </w:rPr>
          <w:instrText xml:space="preserve"> PAGEREF _Toc44339713 \h </w:instrText>
        </w:r>
        <w:r w:rsidR="00F97F95">
          <w:rPr>
            <w:noProof/>
            <w:webHidden/>
          </w:rPr>
        </w:r>
        <w:r w:rsidR="00F97F95">
          <w:rPr>
            <w:noProof/>
            <w:webHidden/>
          </w:rPr>
          <w:fldChar w:fldCharType="separate"/>
        </w:r>
        <w:r w:rsidR="00F97F95">
          <w:rPr>
            <w:noProof/>
            <w:webHidden/>
          </w:rPr>
          <w:t>40</w:t>
        </w:r>
        <w:r w:rsidR="00F97F95">
          <w:rPr>
            <w:noProof/>
            <w:webHidden/>
          </w:rPr>
          <w:fldChar w:fldCharType="end"/>
        </w:r>
      </w:hyperlink>
    </w:p>
    <w:p w14:paraId="636DE006" w14:textId="4F409CFA" w:rsidR="00F97F95" w:rsidRDefault="00DE0AB3">
      <w:pPr>
        <w:pStyle w:val="TOC1"/>
        <w:rPr>
          <w:rFonts w:asciiTheme="minorHAnsi" w:eastAsiaTheme="minorEastAsia" w:hAnsiTheme="minorHAnsi" w:cstheme="minorBidi"/>
          <w:noProof/>
          <w:szCs w:val="22"/>
        </w:rPr>
      </w:pPr>
      <w:hyperlink w:anchor="_Toc44339714" w:history="1">
        <w:r w:rsidR="00F97F95" w:rsidRPr="00395465">
          <w:rPr>
            <w:rStyle w:val="Hyperlink"/>
            <w:noProof/>
            <w:lang w:val="en-GB"/>
          </w:rPr>
          <w:t>9</w:t>
        </w:r>
        <w:r w:rsidR="00F97F95">
          <w:rPr>
            <w:rFonts w:asciiTheme="minorHAnsi" w:eastAsiaTheme="minorEastAsia" w:hAnsiTheme="minorHAnsi" w:cstheme="minorBidi"/>
            <w:noProof/>
            <w:szCs w:val="22"/>
          </w:rPr>
          <w:tab/>
        </w:r>
        <w:r w:rsidR="00F97F95" w:rsidRPr="00395465">
          <w:rPr>
            <w:rStyle w:val="Hyperlink"/>
            <w:noProof/>
            <w:lang w:val="en-GB"/>
          </w:rPr>
          <w:t>Outlook</w:t>
        </w:r>
        <w:r w:rsidR="00F97F95">
          <w:rPr>
            <w:noProof/>
            <w:webHidden/>
          </w:rPr>
          <w:tab/>
        </w:r>
        <w:r w:rsidR="00F97F95">
          <w:rPr>
            <w:noProof/>
            <w:webHidden/>
          </w:rPr>
          <w:fldChar w:fldCharType="begin"/>
        </w:r>
        <w:r w:rsidR="00F97F95">
          <w:rPr>
            <w:noProof/>
            <w:webHidden/>
          </w:rPr>
          <w:instrText xml:space="preserve"> PAGEREF _Toc44339714 \h </w:instrText>
        </w:r>
        <w:r w:rsidR="00F97F95">
          <w:rPr>
            <w:noProof/>
            <w:webHidden/>
          </w:rPr>
        </w:r>
        <w:r w:rsidR="00F97F95">
          <w:rPr>
            <w:noProof/>
            <w:webHidden/>
          </w:rPr>
          <w:fldChar w:fldCharType="separate"/>
        </w:r>
        <w:r w:rsidR="00F97F95">
          <w:rPr>
            <w:noProof/>
            <w:webHidden/>
          </w:rPr>
          <w:t>41</w:t>
        </w:r>
        <w:r w:rsidR="00F97F95">
          <w:rPr>
            <w:noProof/>
            <w:webHidden/>
          </w:rPr>
          <w:fldChar w:fldCharType="end"/>
        </w:r>
      </w:hyperlink>
    </w:p>
    <w:p w14:paraId="09383E5E" w14:textId="2334A055" w:rsidR="00F97F95" w:rsidRDefault="00DE0AB3">
      <w:pPr>
        <w:pStyle w:val="TOC2"/>
        <w:tabs>
          <w:tab w:val="left" w:pos="1134"/>
        </w:tabs>
        <w:rPr>
          <w:rFonts w:asciiTheme="minorHAnsi" w:eastAsiaTheme="minorEastAsia" w:hAnsiTheme="minorHAnsi" w:cstheme="minorBidi"/>
          <w:noProof/>
          <w:szCs w:val="22"/>
        </w:rPr>
      </w:pPr>
      <w:hyperlink w:anchor="_Toc44339715" w:history="1">
        <w:r w:rsidR="00F97F95" w:rsidRPr="00395465">
          <w:rPr>
            <w:rStyle w:val="Hyperlink"/>
            <w:noProof/>
            <w:lang w:val="en-GB"/>
          </w:rPr>
          <w:t>9.1</w:t>
        </w:r>
        <w:r w:rsidR="00F97F95">
          <w:rPr>
            <w:rFonts w:asciiTheme="minorHAnsi" w:eastAsiaTheme="minorEastAsia" w:hAnsiTheme="minorHAnsi" w:cstheme="minorBidi"/>
            <w:noProof/>
            <w:szCs w:val="22"/>
          </w:rPr>
          <w:tab/>
        </w:r>
        <w:r w:rsidR="00F97F95" w:rsidRPr="00395465">
          <w:rPr>
            <w:rStyle w:val="Hyperlink"/>
            <w:noProof/>
            <w:lang w:val="en-GB"/>
          </w:rPr>
          <w:t>General</w:t>
        </w:r>
        <w:r w:rsidR="00F97F95">
          <w:rPr>
            <w:noProof/>
            <w:webHidden/>
          </w:rPr>
          <w:tab/>
        </w:r>
        <w:r w:rsidR="00F97F95">
          <w:rPr>
            <w:noProof/>
            <w:webHidden/>
          </w:rPr>
          <w:fldChar w:fldCharType="begin"/>
        </w:r>
        <w:r w:rsidR="00F97F95">
          <w:rPr>
            <w:noProof/>
            <w:webHidden/>
          </w:rPr>
          <w:instrText xml:space="preserve"> PAGEREF _Toc44339715 \h </w:instrText>
        </w:r>
        <w:r w:rsidR="00F97F95">
          <w:rPr>
            <w:noProof/>
            <w:webHidden/>
          </w:rPr>
        </w:r>
        <w:r w:rsidR="00F97F95">
          <w:rPr>
            <w:noProof/>
            <w:webHidden/>
          </w:rPr>
          <w:fldChar w:fldCharType="separate"/>
        </w:r>
        <w:r w:rsidR="00F97F95">
          <w:rPr>
            <w:noProof/>
            <w:webHidden/>
          </w:rPr>
          <w:t>41</w:t>
        </w:r>
        <w:r w:rsidR="00F97F95">
          <w:rPr>
            <w:noProof/>
            <w:webHidden/>
          </w:rPr>
          <w:fldChar w:fldCharType="end"/>
        </w:r>
      </w:hyperlink>
    </w:p>
    <w:p w14:paraId="4DBD5D1C" w14:textId="70E2D82A" w:rsidR="00F97F95" w:rsidRDefault="00DE0AB3">
      <w:pPr>
        <w:pStyle w:val="TOC2"/>
        <w:tabs>
          <w:tab w:val="left" w:pos="1134"/>
        </w:tabs>
        <w:rPr>
          <w:rFonts w:asciiTheme="minorHAnsi" w:eastAsiaTheme="minorEastAsia" w:hAnsiTheme="minorHAnsi" w:cstheme="minorBidi"/>
          <w:noProof/>
          <w:szCs w:val="22"/>
        </w:rPr>
      </w:pPr>
      <w:hyperlink w:anchor="_Toc44339716" w:history="1">
        <w:r w:rsidR="00F97F95" w:rsidRPr="00395465">
          <w:rPr>
            <w:rStyle w:val="Hyperlink"/>
            <w:noProof/>
            <w:lang w:val="en-GB"/>
          </w:rPr>
          <w:t>9.2</w:t>
        </w:r>
        <w:r w:rsidR="00F97F95">
          <w:rPr>
            <w:rFonts w:asciiTheme="minorHAnsi" w:eastAsiaTheme="minorEastAsia" w:hAnsiTheme="minorHAnsi" w:cstheme="minorBidi"/>
            <w:noProof/>
            <w:szCs w:val="22"/>
          </w:rPr>
          <w:tab/>
        </w:r>
        <w:r w:rsidR="00F97F95" w:rsidRPr="00395465">
          <w:rPr>
            <w:rStyle w:val="Hyperlink"/>
            <w:noProof/>
            <w:lang w:val="en-GB"/>
          </w:rPr>
          <w:t>Specific Topics</w:t>
        </w:r>
        <w:r w:rsidR="00F97F95">
          <w:rPr>
            <w:noProof/>
            <w:webHidden/>
          </w:rPr>
          <w:tab/>
        </w:r>
        <w:r w:rsidR="00F97F95">
          <w:rPr>
            <w:noProof/>
            <w:webHidden/>
          </w:rPr>
          <w:fldChar w:fldCharType="begin"/>
        </w:r>
        <w:r w:rsidR="00F97F95">
          <w:rPr>
            <w:noProof/>
            <w:webHidden/>
          </w:rPr>
          <w:instrText xml:space="preserve"> PAGEREF _Toc44339716 \h </w:instrText>
        </w:r>
        <w:r w:rsidR="00F97F95">
          <w:rPr>
            <w:noProof/>
            <w:webHidden/>
          </w:rPr>
        </w:r>
        <w:r w:rsidR="00F97F95">
          <w:rPr>
            <w:noProof/>
            <w:webHidden/>
          </w:rPr>
          <w:fldChar w:fldCharType="separate"/>
        </w:r>
        <w:r w:rsidR="00F97F95">
          <w:rPr>
            <w:noProof/>
            <w:webHidden/>
          </w:rPr>
          <w:t>41</w:t>
        </w:r>
        <w:r w:rsidR="00F97F95">
          <w:rPr>
            <w:noProof/>
            <w:webHidden/>
          </w:rPr>
          <w:fldChar w:fldCharType="end"/>
        </w:r>
      </w:hyperlink>
    </w:p>
    <w:p w14:paraId="74A9E784" w14:textId="0DBC56BE"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717" w:history="1">
        <w:r w:rsidR="00F97F95" w:rsidRPr="00395465">
          <w:rPr>
            <w:rStyle w:val="Hyperlink"/>
            <w:noProof/>
            <w:lang w:val="en-GB"/>
          </w:rPr>
          <w:t>9.2.1</w:t>
        </w:r>
        <w:r w:rsidR="00F97F95">
          <w:rPr>
            <w:rFonts w:asciiTheme="minorHAnsi" w:eastAsiaTheme="minorEastAsia" w:hAnsiTheme="minorHAnsi" w:cstheme="minorBidi"/>
            <w:noProof/>
            <w:szCs w:val="22"/>
          </w:rPr>
          <w:tab/>
        </w:r>
        <w:r w:rsidR="00F97F95" w:rsidRPr="00395465">
          <w:rPr>
            <w:rStyle w:val="Hyperlink"/>
            <w:noProof/>
            <w:lang w:val="en-GB"/>
          </w:rPr>
          <w:t>PQs</w:t>
        </w:r>
        <w:r w:rsidR="00F97F95">
          <w:rPr>
            <w:noProof/>
            <w:webHidden/>
          </w:rPr>
          <w:tab/>
        </w:r>
        <w:r w:rsidR="00F97F95">
          <w:rPr>
            <w:noProof/>
            <w:webHidden/>
          </w:rPr>
          <w:fldChar w:fldCharType="begin"/>
        </w:r>
        <w:r w:rsidR="00F97F95">
          <w:rPr>
            <w:noProof/>
            <w:webHidden/>
          </w:rPr>
          <w:instrText xml:space="preserve"> PAGEREF _Toc44339717 \h </w:instrText>
        </w:r>
        <w:r w:rsidR="00F97F95">
          <w:rPr>
            <w:noProof/>
            <w:webHidden/>
          </w:rPr>
        </w:r>
        <w:r w:rsidR="00F97F95">
          <w:rPr>
            <w:noProof/>
            <w:webHidden/>
          </w:rPr>
          <w:fldChar w:fldCharType="separate"/>
        </w:r>
        <w:r w:rsidR="00F97F95">
          <w:rPr>
            <w:noProof/>
            <w:webHidden/>
          </w:rPr>
          <w:t>41</w:t>
        </w:r>
        <w:r w:rsidR="00F97F95">
          <w:rPr>
            <w:noProof/>
            <w:webHidden/>
          </w:rPr>
          <w:fldChar w:fldCharType="end"/>
        </w:r>
      </w:hyperlink>
    </w:p>
    <w:p w14:paraId="3523A5D2" w14:textId="1B8BDDDD"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718" w:history="1">
        <w:r w:rsidR="00F97F95" w:rsidRPr="00395465">
          <w:rPr>
            <w:rStyle w:val="Hyperlink"/>
            <w:noProof/>
          </w:rPr>
          <w:t>9.2.2</w:t>
        </w:r>
        <w:r w:rsidR="00F97F95">
          <w:rPr>
            <w:rFonts w:asciiTheme="minorHAnsi" w:eastAsiaTheme="minorEastAsia" w:hAnsiTheme="minorHAnsi" w:cstheme="minorBidi"/>
            <w:noProof/>
            <w:szCs w:val="22"/>
          </w:rPr>
          <w:tab/>
        </w:r>
        <w:r w:rsidR="00F97F95" w:rsidRPr="00395465">
          <w:rPr>
            <w:rStyle w:val="Hyperlink"/>
            <w:noProof/>
          </w:rPr>
          <w:t>IQs</w:t>
        </w:r>
        <w:r w:rsidR="00F97F95">
          <w:rPr>
            <w:noProof/>
            <w:webHidden/>
          </w:rPr>
          <w:tab/>
        </w:r>
        <w:r w:rsidR="00F97F95">
          <w:rPr>
            <w:noProof/>
            <w:webHidden/>
          </w:rPr>
          <w:fldChar w:fldCharType="begin"/>
        </w:r>
        <w:r w:rsidR="00F97F95">
          <w:rPr>
            <w:noProof/>
            <w:webHidden/>
          </w:rPr>
          <w:instrText xml:space="preserve"> PAGEREF _Toc44339718 \h </w:instrText>
        </w:r>
        <w:r w:rsidR="00F97F95">
          <w:rPr>
            <w:noProof/>
            <w:webHidden/>
          </w:rPr>
        </w:r>
        <w:r w:rsidR="00F97F95">
          <w:rPr>
            <w:noProof/>
            <w:webHidden/>
          </w:rPr>
          <w:fldChar w:fldCharType="separate"/>
        </w:r>
        <w:r w:rsidR="00F97F95">
          <w:rPr>
            <w:noProof/>
            <w:webHidden/>
          </w:rPr>
          <w:t>41</w:t>
        </w:r>
        <w:r w:rsidR="00F97F95">
          <w:rPr>
            <w:noProof/>
            <w:webHidden/>
          </w:rPr>
          <w:fldChar w:fldCharType="end"/>
        </w:r>
      </w:hyperlink>
    </w:p>
    <w:p w14:paraId="339D2E4D" w14:textId="7D1B0FCC"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719" w:history="1">
        <w:r w:rsidR="00F97F95" w:rsidRPr="00395465">
          <w:rPr>
            <w:rStyle w:val="Hyperlink"/>
            <w:noProof/>
            <w:lang w:val="en-GB"/>
          </w:rPr>
          <w:t>9.2.3</w:t>
        </w:r>
        <w:r w:rsidR="00F97F95">
          <w:rPr>
            <w:rFonts w:asciiTheme="minorHAnsi" w:eastAsiaTheme="minorEastAsia" w:hAnsiTheme="minorHAnsi" w:cstheme="minorBidi"/>
            <w:noProof/>
            <w:szCs w:val="22"/>
          </w:rPr>
          <w:tab/>
        </w:r>
        <w:r w:rsidR="00F97F95" w:rsidRPr="00395465">
          <w:rPr>
            <w:rStyle w:val="Hyperlink"/>
            <w:noProof/>
            <w:lang w:val="en-GB"/>
          </w:rPr>
          <w:t>Category 4 Software</w:t>
        </w:r>
        <w:r w:rsidR="00F97F95">
          <w:rPr>
            <w:noProof/>
            <w:webHidden/>
          </w:rPr>
          <w:tab/>
        </w:r>
        <w:r w:rsidR="00F97F95">
          <w:rPr>
            <w:noProof/>
            <w:webHidden/>
          </w:rPr>
          <w:fldChar w:fldCharType="begin"/>
        </w:r>
        <w:r w:rsidR="00F97F95">
          <w:rPr>
            <w:noProof/>
            <w:webHidden/>
          </w:rPr>
          <w:instrText xml:space="preserve"> PAGEREF _Toc44339719 \h </w:instrText>
        </w:r>
        <w:r w:rsidR="00F97F95">
          <w:rPr>
            <w:noProof/>
            <w:webHidden/>
          </w:rPr>
        </w:r>
        <w:r w:rsidR="00F97F95">
          <w:rPr>
            <w:noProof/>
            <w:webHidden/>
          </w:rPr>
          <w:fldChar w:fldCharType="separate"/>
        </w:r>
        <w:r w:rsidR="00F97F95">
          <w:rPr>
            <w:noProof/>
            <w:webHidden/>
          </w:rPr>
          <w:t>41</w:t>
        </w:r>
        <w:r w:rsidR="00F97F95">
          <w:rPr>
            <w:noProof/>
            <w:webHidden/>
          </w:rPr>
          <w:fldChar w:fldCharType="end"/>
        </w:r>
      </w:hyperlink>
    </w:p>
    <w:p w14:paraId="3005FE9D" w14:textId="6685BA89"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720" w:history="1">
        <w:r w:rsidR="00F97F95" w:rsidRPr="00395465">
          <w:rPr>
            <w:rStyle w:val="Hyperlink"/>
            <w:noProof/>
          </w:rPr>
          <w:t>9.2.4</w:t>
        </w:r>
        <w:r w:rsidR="00F97F95">
          <w:rPr>
            <w:rFonts w:asciiTheme="minorHAnsi" w:eastAsiaTheme="minorEastAsia" w:hAnsiTheme="minorHAnsi" w:cstheme="minorBidi"/>
            <w:noProof/>
            <w:szCs w:val="22"/>
          </w:rPr>
          <w:tab/>
        </w:r>
        <w:r w:rsidR="00F97F95" w:rsidRPr="00395465">
          <w:rPr>
            <w:rStyle w:val="Hyperlink"/>
            <w:noProof/>
          </w:rPr>
          <w:t>Agility</w:t>
        </w:r>
        <w:r w:rsidR="00F97F95">
          <w:rPr>
            <w:noProof/>
            <w:webHidden/>
          </w:rPr>
          <w:tab/>
        </w:r>
        <w:r w:rsidR="00F97F95">
          <w:rPr>
            <w:noProof/>
            <w:webHidden/>
          </w:rPr>
          <w:fldChar w:fldCharType="begin"/>
        </w:r>
        <w:r w:rsidR="00F97F95">
          <w:rPr>
            <w:noProof/>
            <w:webHidden/>
          </w:rPr>
          <w:instrText xml:space="preserve"> PAGEREF _Toc44339720 \h </w:instrText>
        </w:r>
        <w:r w:rsidR="00F97F95">
          <w:rPr>
            <w:noProof/>
            <w:webHidden/>
          </w:rPr>
        </w:r>
        <w:r w:rsidR="00F97F95">
          <w:rPr>
            <w:noProof/>
            <w:webHidden/>
          </w:rPr>
          <w:fldChar w:fldCharType="separate"/>
        </w:r>
        <w:r w:rsidR="00F97F95">
          <w:rPr>
            <w:noProof/>
            <w:webHidden/>
          </w:rPr>
          <w:t>42</w:t>
        </w:r>
        <w:r w:rsidR="00F97F95">
          <w:rPr>
            <w:noProof/>
            <w:webHidden/>
          </w:rPr>
          <w:fldChar w:fldCharType="end"/>
        </w:r>
      </w:hyperlink>
    </w:p>
    <w:p w14:paraId="7105A12D" w14:textId="7376EDD9"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721" w:history="1">
        <w:r w:rsidR="00F97F95" w:rsidRPr="00395465">
          <w:rPr>
            <w:rStyle w:val="Hyperlink"/>
            <w:noProof/>
            <w:lang w:val="en-GB"/>
          </w:rPr>
          <w:t>9.2.5</w:t>
        </w:r>
        <w:r w:rsidR="00F97F95">
          <w:rPr>
            <w:rFonts w:asciiTheme="minorHAnsi" w:eastAsiaTheme="minorEastAsia" w:hAnsiTheme="minorHAnsi" w:cstheme="minorBidi"/>
            <w:noProof/>
            <w:szCs w:val="22"/>
          </w:rPr>
          <w:tab/>
        </w:r>
        <w:r w:rsidR="00F97F95" w:rsidRPr="00395465">
          <w:rPr>
            <w:rStyle w:val="Hyperlink"/>
            <w:noProof/>
            <w:lang w:val="en-GB"/>
          </w:rPr>
          <w:t>DevOps</w:t>
        </w:r>
        <w:r w:rsidR="00F97F95">
          <w:rPr>
            <w:noProof/>
            <w:webHidden/>
          </w:rPr>
          <w:tab/>
        </w:r>
        <w:r w:rsidR="00F97F95">
          <w:rPr>
            <w:noProof/>
            <w:webHidden/>
          </w:rPr>
          <w:fldChar w:fldCharType="begin"/>
        </w:r>
        <w:r w:rsidR="00F97F95">
          <w:rPr>
            <w:noProof/>
            <w:webHidden/>
          </w:rPr>
          <w:instrText xml:space="preserve"> PAGEREF _Toc44339721 \h </w:instrText>
        </w:r>
        <w:r w:rsidR="00F97F95">
          <w:rPr>
            <w:noProof/>
            <w:webHidden/>
          </w:rPr>
        </w:r>
        <w:r w:rsidR="00F97F95">
          <w:rPr>
            <w:noProof/>
            <w:webHidden/>
          </w:rPr>
          <w:fldChar w:fldCharType="separate"/>
        </w:r>
        <w:r w:rsidR="00F97F95">
          <w:rPr>
            <w:noProof/>
            <w:webHidden/>
          </w:rPr>
          <w:t>42</w:t>
        </w:r>
        <w:r w:rsidR="00F97F95">
          <w:rPr>
            <w:noProof/>
            <w:webHidden/>
          </w:rPr>
          <w:fldChar w:fldCharType="end"/>
        </w:r>
      </w:hyperlink>
    </w:p>
    <w:p w14:paraId="00053AE1" w14:textId="21583D51" w:rsidR="00F97F95" w:rsidRDefault="00DE0AB3">
      <w:pPr>
        <w:pStyle w:val="TOC3"/>
        <w:tabs>
          <w:tab w:val="left" w:pos="1871"/>
          <w:tab w:val="right" w:leader="dot" w:pos="9628"/>
        </w:tabs>
        <w:rPr>
          <w:rFonts w:asciiTheme="minorHAnsi" w:eastAsiaTheme="minorEastAsia" w:hAnsiTheme="minorHAnsi" w:cstheme="minorBidi"/>
          <w:noProof/>
          <w:szCs w:val="22"/>
        </w:rPr>
      </w:pPr>
      <w:hyperlink w:anchor="_Toc44339722" w:history="1">
        <w:r w:rsidR="00F97F95" w:rsidRPr="00395465">
          <w:rPr>
            <w:rStyle w:val="Hyperlink"/>
            <w:noProof/>
          </w:rPr>
          <w:t>9.2.6</w:t>
        </w:r>
        <w:r w:rsidR="00F97F95">
          <w:rPr>
            <w:rFonts w:asciiTheme="minorHAnsi" w:eastAsiaTheme="minorEastAsia" w:hAnsiTheme="minorHAnsi" w:cstheme="minorBidi"/>
            <w:noProof/>
            <w:szCs w:val="22"/>
          </w:rPr>
          <w:tab/>
        </w:r>
        <w:r w:rsidR="00F97F95" w:rsidRPr="00395465">
          <w:rPr>
            <w:rStyle w:val="Hyperlink"/>
            <w:noProof/>
          </w:rPr>
          <w:t>Device Integration</w:t>
        </w:r>
        <w:r w:rsidR="00F97F95">
          <w:rPr>
            <w:noProof/>
            <w:webHidden/>
          </w:rPr>
          <w:tab/>
        </w:r>
        <w:r w:rsidR="00F97F95">
          <w:rPr>
            <w:noProof/>
            <w:webHidden/>
          </w:rPr>
          <w:fldChar w:fldCharType="begin"/>
        </w:r>
        <w:r w:rsidR="00F97F95">
          <w:rPr>
            <w:noProof/>
            <w:webHidden/>
          </w:rPr>
          <w:instrText xml:space="preserve"> PAGEREF _Toc44339722 \h </w:instrText>
        </w:r>
        <w:r w:rsidR="00F97F95">
          <w:rPr>
            <w:noProof/>
            <w:webHidden/>
          </w:rPr>
        </w:r>
        <w:r w:rsidR="00F97F95">
          <w:rPr>
            <w:noProof/>
            <w:webHidden/>
          </w:rPr>
          <w:fldChar w:fldCharType="separate"/>
        </w:r>
        <w:r w:rsidR="00F97F95">
          <w:rPr>
            <w:noProof/>
            <w:webHidden/>
          </w:rPr>
          <w:t>42</w:t>
        </w:r>
        <w:r w:rsidR="00F97F95">
          <w:rPr>
            <w:noProof/>
            <w:webHidden/>
          </w:rPr>
          <w:fldChar w:fldCharType="end"/>
        </w:r>
      </w:hyperlink>
    </w:p>
    <w:p w14:paraId="63B08335" w14:textId="214EF77E" w:rsidR="00F97F95" w:rsidRDefault="00DE0AB3">
      <w:pPr>
        <w:pStyle w:val="TOC1"/>
        <w:rPr>
          <w:rFonts w:asciiTheme="minorHAnsi" w:eastAsiaTheme="minorEastAsia" w:hAnsiTheme="minorHAnsi" w:cstheme="minorBidi"/>
          <w:noProof/>
          <w:szCs w:val="22"/>
        </w:rPr>
      </w:pPr>
      <w:hyperlink w:anchor="_Toc44339723" w:history="1">
        <w:r w:rsidR="00F97F95" w:rsidRPr="00395465">
          <w:rPr>
            <w:rStyle w:val="Hyperlink"/>
            <w:noProof/>
            <w:lang w:val="en-GB"/>
          </w:rPr>
          <w:t>10</w:t>
        </w:r>
        <w:r w:rsidR="00F97F95">
          <w:rPr>
            <w:rFonts w:asciiTheme="minorHAnsi" w:eastAsiaTheme="minorEastAsia" w:hAnsiTheme="minorHAnsi" w:cstheme="minorBidi"/>
            <w:noProof/>
            <w:szCs w:val="22"/>
          </w:rPr>
          <w:tab/>
        </w:r>
        <w:r w:rsidR="00F97F95" w:rsidRPr="00395465">
          <w:rPr>
            <w:rStyle w:val="Hyperlink"/>
            <w:noProof/>
            <w:lang w:val="en-GB"/>
          </w:rPr>
          <w:t>Formatting</w:t>
        </w:r>
        <w:r w:rsidR="00F97F95">
          <w:rPr>
            <w:noProof/>
            <w:webHidden/>
          </w:rPr>
          <w:tab/>
        </w:r>
        <w:r w:rsidR="00F97F95">
          <w:rPr>
            <w:noProof/>
            <w:webHidden/>
          </w:rPr>
          <w:fldChar w:fldCharType="begin"/>
        </w:r>
        <w:r w:rsidR="00F97F95">
          <w:rPr>
            <w:noProof/>
            <w:webHidden/>
          </w:rPr>
          <w:instrText xml:space="preserve"> PAGEREF _Toc44339723 \h </w:instrText>
        </w:r>
        <w:r w:rsidR="00F97F95">
          <w:rPr>
            <w:noProof/>
            <w:webHidden/>
          </w:rPr>
        </w:r>
        <w:r w:rsidR="00F97F95">
          <w:rPr>
            <w:noProof/>
            <w:webHidden/>
          </w:rPr>
          <w:fldChar w:fldCharType="separate"/>
        </w:r>
        <w:r w:rsidR="00F97F95">
          <w:rPr>
            <w:noProof/>
            <w:webHidden/>
          </w:rPr>
          <w:t>44</w:t>
        </w:r>
        <w:r w:rsidR="00F97F95">
          <w:rPr>
            <w:noProof/>
            <w:webHidden/>
          </w:rPr>
          <w:fldChar w:fldCharType="end"/>
        </w:r>
      </w:hyperlink>
    </w:p>
    <w:p w14:paraId="05A66E50" w14:textId="32539040" w:rsidR="00F97F95" w:rsidRDefault="00DE0AB3">
      <w:pPr>
        <w:pStyle w:val="TOC2"/>
        <w:tabs>
          <w:tab w:val="left" w:pos="1871"/>
        </w:tabs>
        <w:rPr>
          <w:rFonts w:asciiTheme="minorHAnsi" w:eastAsiaTheme="minorEastAsia" w:hAnsiTheme="minorHAnsi" w:cstheme="minorBidi"/>
          <w:noProof/>
          <w:szCs w:val="22"/>
        </w:rPr>
      </w:pPr>
      <w:hyperlink w:anchor="_Toc44339724" w:history="1">
        <w:r w:rsidR="00F97F95" w:rsidRPr="00395465">
          <w:rPr>
            <w:rStyle w:val="Hyperlink"/>
            <w:noProof/>
            <w:lang w:val="en-GB"/>
          </w:rPr>
          <w:t>10.1</w:t>
        </w:r>
        <w:r w:rsidR="00F97F95">
          <w:rPr>
            <w:rFonts w:asciiTheme="minorHAnsi" w:eastAsiaTheme="minorEastAsia" w:hAnsiTheme="minorHAnsi" w:cstheme="minorBidi"/>
            <w:noProof/>
            <w:szCs w:val="22"/>
          </w:rPr>
          <w:tab/>
        </w:r>
        <w:r w:rsidR="00F97F95" w:rsidRPr="00395465">
          <w:rPr>
            <w:rStyle w:val="Hyperlink"/>
            <w:noProof/>
            <w:lang w:val="en-GB"/>
          </w:rPr>
          <w:t>Quotes</w:t>
        </w:r>
        <w:r w:rsidR="00F97F95">
          <w:rPr>
            <w:noProof/>
            <w:webHidden/>
          </w:rPr>
          <w:tab/>
        </w:r>
        <w:r w:rsidR="00F97F95">
          <w:rPr>
            <w:noProof/>
            <w:webHidden/>
          </w:rPr>
          <w:fldChar w:fldCharType="begin"/>
        </w:r>
        <w:r w:rsidR="00F97F95">
          <w:rPr>
            <w:noProof/>
            <w:webHidden/>
          </w:rPr>
          <w:instrText xml:space="preserve"> PAGEREF _Toc44339724 \h </w:instrText>
        </w:r>
        <w:r w:rsidR="00F97F95">
          <w:rPr>
            <w:noProof/>
            <w:webHidden/>
          </w:rPr>
        </w:r>
        <w:r w:rsidR="00F97F95">
          <w:rPr>
            <w:noProof/>
            <w:webHidden/>
          </w:rPr>
          <w:fldChar w:fldCharType="separate"/>
        </w:r>
        <w:r w:rsidR="00F97F95">
          <w:rPr>
            <w:noProof/>
            <w:webHidden/>
          </w:rPr>
          <w:t>44</w:t>
        </w:r>
        <w:r w:rsidR="00F97F95">
          <w:rPr>
            <w:noProof/>
            <w:webHidden/>
          </w:rPr>
          <w:fldChar w:fldCharType="end"/>
        </w:r>
      </w:hyperlink>
    </w:p>
    <w:p w14:paraId="5CE29D2C" w14:textId="09168CF7" w:rsidR="00F97F95" w:rsidRDefault="00DE0AB3">
      <w:pPr>
        <w:pStyle w:val="TOC2"/>
        <w:tabs>
          <w:tab w:val="left" w:pos="1871"/>
        </w:tabs>
        <w:rPr>
          <w:rFonts w:asciiTheme="minorHAnsi" w:eastAsiaTheme="minorEastAsia" w:hAnsiTheme="minorHAnsi" w:cstheme="minorBidi"/>
          <w:noProof/>
          <w:szCs w:val="22"/>
        </w:rPr>
      </w:pPr>
      <w:hyperlink w:anchor="_Toc44339725" w:history="1">
        <w:r w:rsidR="00F97F95" w:rsidRPr="00395465">
          <w:rPr>
            <w:rStyle w:val="Hyperlink"/>
            <w:noProof/>
            <w:lang w:val="en-GB"/>
          </w:rPr>
          <w:t>10.2</w:t>
        </w:r>
        <w:r w:rsidR="00F97F95">
          <w:rPr>
            <w:rFonts w:asciiTheme="minorHAnsi" w:eastAsiaTheme="minorEastAsia" w:hAnsiTheme="minorHAnsi" w:cstheme="minorBidi"/>
            <w:noProof/>
            <w:szCs w:val="22"/>
          </w:rPr>
          <w:tab/>
        </w:r>
        <w:r w:rsidR="00F97F95" w:rsidRPr="00395465">
          <w:rPr>
            <w:rStyle w:val="Hyperlink"/>
            <w:noProof/>
            <w:lang w:val="en-GB"/>
          </w:rPr>
          <w:t>Enumerations</w:t>
        </w:r>
        <w:r w:rsidR="00F97F95">
          <w:rPr>
            <w:noProof/>
            <w:webHidden/>
          </w:rPr>
          <w:tab/>
        </w:r>
        <w:r w:rsidR="00F97F95">
          <w:rPr>
            <w:noProof/>
            <w:webHidden/>
          </w:rPr>
          <w:fldChar w:fldCharType="begin"/>
        </w:r>
        <w:r w:rsidR="00F97F95">
          <w:rPr>
            <w:noProof/>
            <w:webHidden/>
          </w:rPr>
          <w:instrText xml:space="preserve"> PAGEREF _Toc44339725 \h </w:instrText>
        </w:r>
        <w:r w:rsidR="00F97F95">
          <w:rPr>
            <w:noProof/>
            <w:webHidden/>
          </w:rPr>
        </w:r>
        <w:r w:rsidR="00F97F95">
          <w:rPr>
            <w:noProof/>
            <w:webHidden/>
          </w:rPr>
          <w:fldChar w:fldCharType="separate"/>
        </w:r>
        <w:r w:rsidR="00F97F95">
          <w:rPr>
            <w:noProof/>
            <w:webHidden/>
          </w:rPr>
          <w:t>44</w:t>
        </w:r>
        <w:r w:rsidR="00F97F95">
          <w:rPr>
            <w:noProof/>
            <w:webHidden/>
          </w:rPr>
          <w:fldChar w:fldCharType="end"/>
        </w:r>
      </w:hyperlink>
    </w:p>
    <w:p w14:paraId="7CB47DF8" w14:textId="362BA3D7" w:rsidR="00F97F95" w:rsidRDefault="00DE0AB3">
      <w:pPr>
        <w:pStyle w:val="TOC2"/>
        <w:tabs>
          <w:tab w:val="left" w:pos="1871"/>
        </w:tabs>
        <w:rPr>
          <w:rFonts w:asciiTheme="minorHAnsi" w:eastAsiaTheme="minorEastAsia" w:hAnsiTheme="minorHAnsi" w:cstheme="minorBidi"/>
          <w:noProof/>
          <w:szCs w:val="22"/>
        </w:rPr>
      </w:pPr>
      <w:hyperlink w:anchor="_Toc44339726" w:history="1">
        <w:r w:rsidR="00F97F95" w:rsidRPr="00395465">
          <w:rPr>
            <w:rStyle w:val="Hyperlink"/>
            <w:noProof/>
            <w:lang w:val="en-GB"/>
          </w:rPr>
          <w:t>10.3</w:t>
        </w:r>
        <w:r w:rsidR="00F97F95">
          <w:rPr>
            <w:rFonts w:asciiTheme="minorHAnsi" w:eastAsiaTheme="minorEastAsia" w:hAnsiTheme="minorHAnsi" w:cstheme="minorBidi"/>
            <w:noProof/>
            <w:szCs w:val="22"/>
          </w:rPr>
          <w:tab/>
        </w:r>
        <w:r w:rsidR="00F97F95" w:rsidRPr="00395465">
          <w:rPr>
            <w:rStyle w:val="Hyperlink"/>
            <w:noProof/>
            <w:lang w:val="en-GB"/>
          </w:rPr>
          <w:t>Footnotes</w:t>
        </w:r>
        <w:r w:rsidR="00F97F95">
          <w:rPr>
            <w:noProof/>
            <w:webHidden/>
          </w:rPr>
          <w:tab/>
        </w:r>
        <w:r w:rsidR="00F97F95">
          <w:rPr>
            <w:noProof/>
            <w:webHidden/>
          </w:rPr>
          <w:fldChar w:fldCharType="begin"/>
        </w:r>
        <w:r w:rsidR="00F97F95">
          <w:rPr>
            <w:noProof/>
            <w:webHidden/>
          </w:rPr>
          <w:instrText xml:space="preserve"> PAGEREF _Toc44339726 \h </w:instrText>
        </w:r>
        <w:r w:rsidR="00F97F95">
          <w:rPr>
            <w:noProof/>
            <w:webHidden/>
          </w:rPr>
        </w:r>
        <w:r w:rsidR="00F97F95">
          <w:rPr>
            <w:noProof/>
            <w:webHidden/>
          </w:rPr>
          <w:fldChar w:fldCharType="separate"/>
        </w:r>
        <w:r w:rsidR="00F97F95">
          <w:rPr>
            <w:noProof/>
            <w:webHidden/>
          </w:rPr>
          <w:t>44</w:t>
        </w:r>
        <w:r w:rsidR="00F97F95">
          <w:rPr>
            <w:noProof/>
            <w:webHidden/>
          </w:rPr>
          <w:fldChar w:fldCharType="end"/>
        </w:r>
      </w:hyperlink>
    </w:p>
    <w:p w14:paraId="33517CE5" w14:textId="42B14AF7" w:rsidR="00F97F95" w:rsidRDefault="00DE0AB3">
      <w:pPr>
        <w:pStyle w:val="TOC2"/>
        <w:tabs>
          <w:tab w:val="left" w:pos="1871"/>
        </w:tabs>
        <w:rPr>
          <w:rFonts w:asciiTheme="minorHAnsi" w:eastAsiaTheme="minorEastAsia" w:hAnsiTheme="minorHAnsi" w:cstheme="minorBidi"/>
          <w:noProof/>
          <w:szCs w:val="22"/>
        </w:rPr>
      </w:pPr>
      <w:hyperlink w:anchor="_Toc44339727" w:history="1">
        <w:r w:rsidR="00F97F95" w:rsidRPr="00395465">
          <w:rPr>
            <w:rStyle w:val="Hyperlink"/>
            <w:noProof/>
            <w:lang w:val="en-GB"/>
          </w:rPr>
          <w:t>10.4</w:t>
        </w:r>
        <w:r w:rsidR="00F97F95">
          <w:rPr>
            <w:rFonts w:asciiTheme="minorHAnsi" w:eastAsiaTheme="minorEastAsia" w:hAnsiTheme="minorHAnsi" w:cstheme="minorBidi"/>
            <w:noProof/>
            <w:szCs w:val="22"/>
          </w:rPr>
          <w:tab/>
        </w:r>
        <w:r w:rsidR="00F97F95" w:rsidRPr="00395465">
          <w:rPr>
            <w:rStyle w:val="Hyperlink"/>
            <w:noProof/>
            <w:lang w:val="en-GB"/>
          </w:rPr>
          <w:t>Figures</w:t>
        </w:r>
        <w:r w:rsidR="00F97F95">
          <w:rPr>
            <w:noProof/>
            <w:webHidden/>
          </w:rPr>
          <w:tab/>
        </w:r>
        <w:r w:rsidR="00F97F95">
          <w:rPr>
            <w:noProof/>
            <w:webHidden/>
          </w:rPr>
          <w:fldChar w:fldCharType="begin"/>
        </w:r>
        <w:r w:rsidR="00F97F95">
          <w:rPr>
            <w:noProof/>
            <w:webHidden/>
          </w:rPr>
          <w:instrText xml:space="preserve"> PAGEREF _Toc44339727 \h </w:instrText>
        </w:r>
        <w:r w:rsidR="00F97F95">
          <w:rPr>
            <w:noProof/>
            <w:webHidden/>
          </w:rPr>
        </w:r>
        <w:r w:rsidR="00F97F95">
          <w:rPr>
            <w:noProof/>
            <w:webHidden/>
          </w:rPr>
          <w:fldChar w:fldCharType="separate"/>
        </w:r>
        <w:r w:rsidR="00F97F95">
          <w:rPr>
            <w:noProof/>
            <w:webHidden/>
          </w:rPr>
          <w:t>44</w:t>
        </w:r>
        <w:r w:rsidR="00F97F95">
          <w:rPr>
            <w:noProof/>
            <w:webHidden/>
          </w:rPr>
          <w:fldChar w:fldCharType="end"/>
        </w:r>
      </w:hyperlink>
    </w:p>
    <w:p w14:paraId="583122F3" w14:textId="1251E490" w:rsidR="00F97F95" w:rsidRDefault="00DE0AB3">
      <w:pPr>
        <w:pStyle w:val="TOC2"/>
        <w:tabs>
          <w:tab w:val="left" w:pos="1871"/>
        </w:tabs>
        <w:rPr>
          <w:rFonts w:asciiTheme="minorHAnsi" w:eastAsiaTheme="minorEastAsia" w:hAnsiTheme="minorHAnsi" w:cstheme="minorBidi"/>
          <w:noProof/>
          <w:szCs w:val="22"/>
        </w:rPr>
      </w:pPr>
      <w:hyperlink w:anchor="_Toc44339728" w:history="1">
        <w:r w:rsidR="00F97F95" w:rsidRPr="00395465">
          <w:rPr>
            <w:rStyle w:val="Hyperlink"/>
            <w:noProof/>
            <w:lang w:val="en-GB"/>
          </w:rPr>
          <w:t>10.5</w:t>
        </w:r>
        <w:r w:rsidR="00F97F95">
          <w:rPr>
            <w:rFonts w:asciiTheme="minorHAnsi" w:eastAsiaTheme="minorEastAsia" w:hAnsiTheme="minorHAnsi" w:cstheme="minorBidi"/>
            <w:noProof/>
            <w:szCs w:val="22"/>
          </w:rPr>
          <w:tab/>
        </w:r>
        <w:r w:rsidR="00F97F95" w:rsidRPr="00395465">
          <w:rPr>
            <w:rStyle w:val="Hyperlink"/>
            <w:noProof/>
            <w:lang w:val="en-GB"/>
          </w:rPr>
          <w:t>Tables</w:t>
        </w:r>
        <w:r w:rsidR="00F97F95">
          <w:rPr>
            <w:noProof/>
            <w:webHidden/>
          </w:rPr>
          <w:tab/>
        </w:r>
        <w:r w:rsidR="00F97F95">
          <w:rPr>
            <w:noProof/>
            <w:webHidden/>
          </w:rPr>
          <w:fldChar w:fldCharType="begin"/>
        </w:r>
        <w:r w:rsidR="00F97F95">
          <w:rPr>
            <w:noProof/>
            <w:webHidden/>
          </w:rPr>
          <w:instrText xml:space="preserve"> PAGEREF _Toc44339728 \h </w:instrText>
        </w:r>
        <w:r w:rsidR="00F97F95">
          <w:rPr>
            <w:noProof/>
            <w:webHidden/>
          </w:rPr>
        </w:r>
        <w:r w:rsidR="00F97F95">
          <w:rPr>
            <w:noProof/>
            <w:webHidden/>
          </w:rPr>
          <w:fldChar w:fldCharType="separate"/>
        </w:r>
        <w:r w:rsidR="00F97F95">
          <w:rPr>
            <w:noProof/>
            <w:webHidden/>
          </w:rPr>
          <w:t>45</w:t>
        </w:r>
        <w:r w:rsidR="00F97F95">
          <w:rPr>
            <w:noProof/>
            <w:webHidden/>
          </w:rPr>
          <w:fldChar w:fldCharType="end"/>
        </w:r>
      </w:hyperlink>
    </w:p>
    <w:p w14:paraId="7016A23C" w14:textId="74580905" w:rsidR="00F97F95" w:rsidRDefault="00DE0AB3">
      <w:pPr>
        <w:pStyle w:val="TOC3"/>
        <w:tabs>
          <w:tab w:val="left" w:pos="2722"/>
          <w:tab w:val="right" w:leader="dot" w:pos="9628"/>
        </w:tabs>
        <w:rPr>
          <w:rFonts w:asciiTheme="minorHAnsi" w:eastAsiaTheme="minorEastAsia" w:hAnsiTheme="minorHAnsi" w:cstheme="minorBidi"/>
          <w:noProof/>
          <w:szCs w:val="22"/>
        </w:rPr>
      </w:pPr>
      <w:hyperlink w:anchor="_Toc44339729" w:history="1">
        <w:r w:rsidR="00F97F95" w:rsidRPr="00395465">
          <w:rPr>
            <w:rStyle w:val="Hyperlink"/>
            <w:noProof/>
          </w:rPr>
          <w:t>10.5.1</w:t>
        </w:r>
        <w:r w:rsidR="00F97F95">
          <w:rPr>
            <w:rFonts w:asciiTheme="minorHAnsi" w:eastAsiaTheme="minorEastAsia" w:hAnsiTheme="minorHAnsi" w:cstheme="minorBidi"/>
            <w:noProof/>
            <w:szCs w:val="22"/>
          </w:rPr>
          <w:tab/>
        </w:r>
        <w:r w:rsidR="00F97F95" w:rsidRPr="00395465">
          <w:rPr>
            <w:rStyle w:val="Hyperlink"/>
            <w:noProof/>
          </w:rPr>
          <w:t>Tables as illustration</w:t>
        </w:r>
        <w:r w:rsidR="00F97F95">
          <w:rPr>
            <w:noProof/>
            <w:webHidden/>
          </w:rPr>
          <w:tab/>
        </w:r>
        <w:r w:rsidR="00F97F95">
          <w:rPr>
            <w:noProof/>
            <w:webHidden/>
          </w:rPr>
          <w:fldChar w:fldCharType="begin"/>
        </w:r>
        <w:r w:rsidR="00F97F95">
          <w:rPr>
            <w:noProof/>
            <w:webHidden/>
          </w:rPr>
          <w:instrText xml:space="preserve"> PAGEREF _Toc44339729 \h </w:instrText>
        </w:r>
        <w:r w:rsidR="00F97F95">
          <w:rPr>
            <w:noProof/>
            <w:webHidden/>
          </w:rPr>
        </w:r>
        <w:r w:rsidR="00F97F95">
          <w:rPr>
            <w:noProof/>
            <w:webHidden/>
          </w:rPr>
          <w:fldChar w:fldCharType="separate"/>
        </w:r>
        <w:r w:rsidR="00F97F95">
          <w:rPr>
            <w:noProof/>
            <w:webHidden/>
          </w:rPr>
          <w:t>45</w:t>
        </w:r>
        <w:r w:rsidR="00F97F95">
          <w:rPr>
            <w:noProof/>
            <w:webHidden/>
          </w:rPr>
          <w:fldChar w:fldCharType="end"/>
        </w:r>
      </w:hyperlink>
    </w:p>
    <w:p w14:paraId="2F5ACF75" w14:textId="0254D60D" w:rsidR="00F97F95" w:rsidRDefault="00DE0AB3">
      <w:pPr>
        <w:pStyle w:val="TOC3"/>
        <w:tabs>
          <w:tab w:val="left" w:pos="2722"/>
          <w:tab w:val="right" w:leader="dot" w:pos="9628"/>
        </w:tabs>
        <w:rPr>
          <w:rFonts w:asciiTheme="minorHAnsi" w:eastAsiaTheme="minorEastAsia" w:hAnsiTheme="minorHAnsi" w:cstheme="minorBidi"/>
          <w:noProof/>
          <w:szCs w:val="22"/>
        </w:rPr>
      </w:pPr>
      <w:hyperlink w:anchor="_Toc44339730" w:history="1">
        <w:r w:rsidR="00F97F95" w:rsidRPr="00395465">
          <w:rPr>
            <w:rStyle w:val="Hyperlink"/>
            <w:noProof/>
          </w:rPr>
          <w:t>10.5.2</w:t>
        </w:r>
        <w:r w:rsidR="00F97F95">
          <w:rPr>
            <w:rFonts w:asciiTheme="minorHAnsi" w:eastAsiaTheme="minorEastAsia" w:hAnsiTheme="minorHAnsi" w:cstheme="minorBidi"/>
            <w:noProof/>
            <w:szCs w:val="22"/>
          </w:rPr>
          <w:tab/>
        </w:r>
        <w:r w:rsidR="00F97F95" w:rsidRPr="00395465">
          <w:rPr>
            <w:rStyle w:val="Hyperlink"/>
            <w:noProof/>
          </w:rPr>
          <w:t>Word tables</w:t>
        </w:r>
        <w:r w:rsidR="00F97F95">
          <w:rPr>
            <w:noProof/>
            <w:webHidden/>
          </w:rPr>
          <w:tab/>
        </w:r>
        <w:r w:rsidR="00F97F95">
          <w:rPr>
            <w:noProof/>
            <w:webHidden/>
          </w:rPr>
          <w:fldChar w:fldCharType="begin"/>
        </w:r>
        <w:r w:rsidR="00F97F95">
          <w:rPr>
            <w:noProof/>
            <w:webHidden/>
          </w:rPr>
          <w:instrText xml:space="preserve"> PAGEREF _Toc44339730 \h </w:instrText>
        </w:r>
        <w:r w:rsidR="00F97F95">
          <w:rPr>
            <w:noProof/>
            <w:webHidden/>
          </w:rPr>
        </w:r>
        <w:r w:rsidR="00F97F95">
          <w:rPr>
            <w:noProof/>
            <w:webHidden/>
          </w:rPr>
          <w:fldChar w:fldCharType="separate"/>
        </w:r>
        <w:r w:rsidR="00F97F95">
          <w:rPr>
            <w:noProof/>
            <w:webHidden/>
          </w:rPr>
          <w:t>45</w:t>
        </w:r>
        <w:r w:rsidR="00F97F95">
          <w:rPr>
            <w:noProof/>
            <w:webHidden/>
          </w:rPr>
          <w:fldChar w:fldCharType="end"/>
        </w:r>
      </w:hyperlink>
    </w:p>
    <w:p w14:paraId="49D5987D" w14:textId="7BD6B4D8" w:rsidR="00F97F95" w:rsidRDefault="00DE0AB3">
      <w:pPr>
        <w:pStyle w:val="TOC2"/>
        <w:tabs>
          <w:tab w:val="left" w:pos="1871"/>
        </w:tabs>
        <w:rPr>
          <w:rFonts w:asciiTheme="minorHAnsi" w:eastAsiaTheme="minorEastAsia" w:hAnsiTheme="minorHAnsi" w:cstheme="minorBidi"/>
          <w:noProof/>
          <w:szCs w:val="22"/>
        </w:rPr>
      </w:pPr>
      <w:hyperlink w:anchor="_Toc44339731" w:history="1">
        <w:r w:rsidR="00F97F95" w:rsidRPr="00395465">
          <w:rPr>
            <w:rStyle w:val="Hyperlink"/>
            <w:noProof/>
            <w:lang w:val="en-GB"/>
          </w:rPr>
          <w:t>10.6</w:t>
        </w:r>
        <w:r w:rsidR="00F97F95">
          <w:rPr>
            <w:rFonts w:asciiTheme="minorHAnsi" w:eastAsiaTheme="minorEastAsia" w:hAnsiTheme="minorHAnsi" w:cstheme="minorBidi"/>
            <w:noProof/>
            <w:szCs w:val="22"/>
          </w:rPr>
          <w:tab/>
        </w:r>
        <w:r w:rsidR="00F97F95" w:rsidRPr="00395465">
          <w:rPr>
            <w:rStyle w:val="Hyperlink"/>
            <w:noProof/>
            <w:lang w:val="en-GB"/>
          </w:rPr>
          <w:t>Changing the font</w:t>
        </w:r>
        <w:r w:rsidR="00F97F95">
          <w:rPr>
            <w:noProof/>
            <w:webHidden/>
          </w:rPr>
          <w:tab/>
        </w:r>
        <w:r w:rsidR="00F97F95">
          <w:rPr>
            <w:noProof/>
            <w:webHidden/>
          </w:rPr>
          <w:fldChar w:fldCharType="begin"/>
        </w:r>
        <w:r w:rsidR="00F97F95">
          <w:rPr>
            <w:noProof/>
            <w:webHidden/>
          </w:rPr>
          <w:instrText xml:space="preserve"> PAGEREF _Toc44339731 \h </w:instrText>
        </w:r>
        <w:r w:rsidR="00F97F95">
          <w:rPr>
            <w:noProof/>
            <w:webHidden/>
          </w:rPr>
        </w:r>
        <w:r w:rsidR="00F97F95">
          <w:rPr>
            <w:noProof/>
            <w:webHidden/>
          </w:rPr>
          <w:fldChar w:fldCharType="separate"/>
        </w:r>
        <w:r w:rsidR="00F97F95">
          <w:rPr>
            <w:noProof/>
            <w:webHidden/>
          </w:rPr>
          <w:t>46</w:t>
        </w:r>
        <w:r w:rsidR="00F97F95">
          <w:rPr>
            <w:noProof/>
            <w:webHidden/>
          </w:rPr>
          <w:fldChar w:fldCharType="end"/>
        </w:r>
      </w:hyperlink>
    </w:p>
    <w:p w14:paraId="2247DD36" w14:textId="7F2BE1C2" w:rsidR="00F97F95" w:rsidRDefault="00DE0AB3">
      <w:pPr>
        <w:pStyle w:val="TOC1"/>
        <w:rPr>
          <w:rFonts w:asciiTheme="minorHAnsi" w:eastAsiaTheme="minorEastAsia" w:hAnsiTheme="minorHAnsi" w:cstheme="minorBidi"/>
          <w:noProof/>
          <w:szCs w:val="22"/>
        </w:rPr>
      </w:pPr>
      <w:hyperlink w:anchor="_Toc44339732" w:history="1">
        <w:r w:rsidR="00F97F95" w:rsidRPr="00395465">
          <w:rPr>
            <w:rStyle w:val="Hyperlink"/>
            <w:noProof/>
            <w:lang w:val="en-GB"/>
          </w:rPr>
          <w:t>References</w:t>
        </w:r>
        <w:r w:rsidR="00F97F95">
          <w:rPr>
            <w:noProof/>
            <w:webHidden/>
          </w:rPr>
          <w:tab/>
        </w:r>
        <w:r w:rsidR="00F97F95">
          <w:rPr>
            <w:noProof/>
            <w:webHidden/>
          </w:rPr>
          <w:fldChar w:fldCharType="begin"/>
        </w:r>
        <w:r w:rsidR="00F97F95">
          <w:rPr>
            <w:noProof/>
            <w:webHidden/>
          </w:rPr>
          <w:instrText xml:space="preserve"> PAGEREF _Toc44339732 \h </w:instrText>
        </w:r>
        <w:r w:rsidR="00F97F95">
          <w:rPr>
            <w:noProof/>
            <w:webHidden/>
          </w:rPr>
        </w:r>
        <w:r w:rsidR="00F97F95">
          <w:rPr>
            <w:noProof/>
            <w:webHidden/>
          </w:rPr>
          <w:fldChar w:fldCharType="separate"/>
        </w:r>
        <w:r w:rsidR="00F97F95">
          <w:rPr>
            <w:noProof/>
            <w:webHidden/>
          </w:rPr>
          <w:t>47</w:t>
        </w:r>
        <w:r w:rsidR="00F97F95">
          <w:rPr>
            <w:noProof/>
            <w:webHidden/>
          </w:rPr>
          <w:fldChar w:fldCharType="end"/>
        </w:r>
      </w:hyperlink>
    </w:p>
    <w:p w14:paraId="39FE2660" w14:textId="030EEF17" w:rsidR="00F97F95" w:rsidRDefault="00DE0AB3">
      <w:pPr>
        <w:pStyle w:val="TOC1"/>
        <w:rPr>
          <w:rFonts w:asciiTheme="minorHAnsi" w:eastAsiaTheme="minorEastAsia" w:hAnsiTheme="minorHAnsi" w:cstheme="minorBidi"/>
          <w:noProof/>
          <w:szCs w:val="22"/>
        </w:rPr>
      </w:pPr>
      <w:hyperlink w:anchor="_Toc44339733" w:history="1">
        <w:r w:rsidR="00F97F95" w:rsidRPr="00395465">
          <w:rPr>
            <w:rStyle w:val="Hyperlink"/>
            <w:noProof/>
            <w:lang w:val="en-GB"/>
          </w:rPr>
          <w:t>List of Figures</w:t>
        </w:r>
        <w:r w:rsidR="00F97F95">
          <w:rPr>
            <w:noProof/>
            <w:webHidden/>
          </w:rPr>
          <w:tab/>
        </w:r>
        <w:r w:rsidR="00F97F95">
          <w:rPr>
            <w:noProof/>
            <w:webHidden/>
          </w:rPr>
          <w:fldChar w:fldCharType="begin"/>
        </w:r>
        <w:r w:rsidR="00F97F95">
          <w:rPr>
            <w:noProof/>
            <w:webHidden/>
          </w:rPr>
          <w:instrText xml:space="preserve"> PAGEREF _Toc44339733 \h </w:instrText>
        </w:r>
        <w:r w:rsidR="00F97F95">
          <w:rPr>
            <w:noProof/>
            <w:webHidden/>
          </w:rPr>
        </w:r>
        <w:r w:rsidR="00F97F95">
          <w:rPr>
            <w:noProof/>
            <w:webHidden/>
          </w:rPr>
          <w:fldChar w:fldCharType="separate"/>
        </w:r>
        <w:r w:rsidR="00F97F95">
          <w:rPr>
            <w:noProof/>
            <w:webHidden/>
          </w:rPr>
          <w:t>49</w:t>
        </w:r>
        <w:r w:rsidR="00F97F95">
          <w:rPr>
            <w:noProof/>
            <w:webHidden/>
          </w:rPr>
          <w:fldChar w:fldCharType="end"/>
        </w:r>
      </w:hyperlink>
    </w:p>
    <w:p w14:paraId="66130ED5" w14:textId="5A6DEB64" w:rsidR="00F97F95" w:rsidRDefault="00DE0AB3">
      <w:pPr>
        <w:pStyle w:val="TOC1"/>
        <w:rPr>
          <w:rFonts w:asciiTheme="minorHAnsi" w:eastAsiaTheme="minorEastAsia" w:hAnsiTheme="minorHAnsi" w:cstheme="minorBidi"/>
          <w:noProof/>
          <w:szCs w:val="22"/>
        </w:rPr>
      </w:pPr>
      <w:hyperlink w:anchor="_Toc44339734" w:history="1">
        <w:r w:rsidR="00F97F95" w:rsidRPr="00395465">
          <w:rPr>
            <w:rStyle w:val="Hyperlink"/>
            <w:noProof/>
            <w:lang w:val="en-GB"/>
          </w:rPr>
          <w:t>List of Tables</w:t>
        </w:r>
        <w:r w:rsidR="00F97F95">
          <w:rPr>
            <w:noProof/>
            <w:webHidden/>
          </w:rPr>
          <w:tab/>
        </w:r>
        <w:r w:rsidR="00F97F95">
          <w:rPr>
            <w:noProof/>
            <w:webHidden/>
          </w:rPr>
          <w:fldChar w:fldCharType="begin"/>
        </w:r>
        <w:r w:rsidR="00F97F95">
          <w:rPr>
            <w:noProof/>
            <w:webHidden/>
          </w:rPr>
          <w:instrText xml:space="preserve"> PAGEREF _Toc44339734 \h </w:instrText>
        </w:r>
        <w:r w:rsidR="00F97F95">
          <w:rPr>
            <w:noProof/>
            <w:webHidden/>
          </w:rPr>
        </w:r>
        <w:r w:rsidR="00F97F95">
          <w:rPr>
            <w:noProof/>
            <w:webHidden/>
          </w:rPr>
          <w:fldChar w:fldCharType="separate"/>
        </w:r>
        <w:r w:rsidR="00F97F95">
          <w:rPr>
            <w:noProof/>
            <w:webHidden/>
          </w:rPr>
          <w:t>50</w:t>
        </w:r>
        <w:r w:rsidR="00F97F95">
          <w:rPr>
            <w:noProof/>
            <w:webHidden/>
          </w:rPr>
          <w:fldChar w:fldCharType="end"/>
        </w:r>
      </w:hyperlink>
    </w:p>
    <w:p w14:paraId="042CF90B" w14:textId="1CA68AF9" w:rsidR="00F97F95" w:rsidRDefault="00DE0AB3">
      <w:pPr>
        <w:pStyle w:val="TOC1"/>
        <w:rPr>
          <w:rFonts w:asciiTheme="minorHAnsi" w:eastAsiaTheme="minorEastAsia" w:hAnsiTheme="minorHAnsi" w:cstheme="minorBidi"/>
          <w:noProof/>
          <w:szCs w:val="22"/>
        </w:rPr>
      </w:pPr>
      <w:hyperlink w:anchor="_Toc44339735" w:history="1">
        <w:r w:rsidR="00F97F95" w:rsidRPr="00395465">
          <w:rPr>
            <w:rStyle w:val="Hyperlink"/>
            <w:noProof/>
            <w:lang w:val="en-GB"/>
          </w:rPr>
          <w:t>List of Abbreviations</w:t>
        </w:r>
        <w:r w:rsidR="00F97F95">
          <w:rPr>
            <w:noProof/>
            <w:webHidden/>
          </w:rPr>
          <w:tab/>
        </w:r>
        <w:r w:rsidR="00F97F95">
          <w:rPr>
            <w:noProof/>
            <w:webHidden/>
          </w:rPr>
          <w:fldChar w:fldCharType="begin"/>
        </w:r>
        <w:r w:rsidR="00F97F95">
          <w:rPr>
            <w:noProof/>
            <w:webHidden/>
          </w:rPr>
          <w:instrText xml:space="preserve"> PAGEREF _Toc44339735 \h </w:instrText>
        </w:r>
        <w:r w:rsidR="00F97F95">
          <w:rPr>
            <w:noProof/>
            <w:webHidden/>
          </w:rPr>
        </w:r>
        <w:r w:rsidR="00F97F95">
          <w:rPr>
            <w:noProof/>
            <w:webHidden/>
          </w:rPr>
          <w:fldChar w:fldCharType="separate"/>
        </w:r>
        <w:r w:rsidR="00F97F95">
          <w:rPr>
            <w:noProof/>
            <w:webHidden/>
          </w:rPr>
          <w:t>51</w:t>
        </w:r>
        <w:r w:rsidR="00F97F95">
          <w:rPr>
            <w:noProof/>
            <w:webHidden/>
          </w:rPr>
          <w:fldChar w:fldCharType="end"/>
        </w:r>
      </w:hyperlink>
    </w:p>
    <w:p w14:paraId="4C5AD18B" w14:textId="4E75C2CF" w:rsidR="00F97F95" w:rsidRDefault="00DE0AB3">
      <w:pPr>
        <w:pStyle w:val="TOC1"/>
        <w:rPr>
          <w:rFonts w:asciiTheme="minorHAnsi" w:eastAsiaTheme="minorEastAsia" w:hAnsiTheme="minorHAnsi" w:cstheme="minorBidi"/>
          <w:noProof/>
          <w:szCs w:val="22"/>
        </w:rPr>
      </w:pPr>
      <w:hyperlink w:anchor="_Toc44339736" w:history="1">
        <w:r w:rsidR="00F97F95" w:rsidRPr="00395465">
          <w:rPr>
            <w:rStyle w:val="Hyperlink"/>
            <w:noProof/>
            <w:lang w:val="en-GB"/>
          </w:rPr>
          <w:t>Appendix</w:t>
        </w:r>
        <w:r w:rsidR="00F97F95">
          <w:rPr>
            <w:noProof/>
            <w:webHidden/>
          </w:rPr>
          <w:tab/>
        </w:r>
        <w:r w:rsidR="00F97F95">
          <w:rPr>
            <w:noProof/>
            <w:webHidden/>
          </w:rPr>
          <w:fldChar w:fldCharType="begin"/>
        </w:r>
        <w:r w:rsidR="00F97F95">
          <w:rPr>
            <w:noProof/>
            <w:webHidden/>
          </w:rPr>
          <w:instrText xml:space="preserve"> PAGEREF _Toc44339736 \h </w:instrText>
        </w:r>
        <w:r w:rsidR="00F97F95">
          <w:rPr>
            <w:noProof/>
            <w:webHidden/>
          </w:rPr>
        </w:r>
        <w:r w:rsidR="00F97F95">
          <w:rPr>
            <w:noProof/>
            <w:webHidden/>
          </w:rPr>
          <w:fldChar w:fldCharType="separate"/>
        </w:r>
        <w:r w:rsidR="00F97F95">
          <w:rPr>
            <w:noProof/>
            <w:webHidden/>
          </w:rPr>
          <w:t>52</w:t>
        </w:r>
        <w:r w:rsidR="00F97F95">
          <w:rPr>
            <w:noProof/>
            <w:webHidden/>
          </w:rPr>
          <w:fldChar w:fldCharType="end"/>
        </w:r>
      </w:hyperlink>
    </w:p>
    <w:p w14:paraId="025BB412" w14:textId="6734D094" w:rsidR="00A3418E" w:rsidRPr="00DF0033" w:rsidRDefault="00104CD9" w:rsidP="00F7330E">
      <w:pPr>
        <w:pStyle w:val="BodyText"/>
        <w:rPr>
          <w:lang w:val="en-GB"/>
        </w:rPr>
      </w:pPr>
      <w:r w:rsidRPr="00DF0033">
        <w:rPr>
          <w:lang w:val="en-GB"/>
        </w:rPr>
        <w:fldChar w:fldCharType="end"/>
      </w:r>
    </w:p>
    <w:p w14:paraId="1317D243" w14:textId="77777777" w:rsidR="00F7330E" w:rsidRPr="00DF0033" w:rsidRDefault="00F7330E" w:rsidP="005500E7">
      <w:pPr>
        <w:rPr>
          <w:lang w:val="en-GB"/>
        </w:rPr>
      </w:pPr>
    </w:p>
    <w:p w14:paraId="13E9FEE8" w14:textId="77777777" w:rsidR="00F7330E" w:rsidRPr="00DF0033" w:rsidRDefault="00F7330E" w:rsidP="005500E7">
      <w:pPr>
        <w:rPr>
          <w:lang w:val="en-GB"/>
        </w:rPr>
        <w:sectPr w:rsidR="00F7330E" w:rsidRPr="00DF0033" w:rsidSect="003D6050">
          <w:pgSz w:w="11907" w:h="16840" w:code="9"/>
          <w:pgMar w:top="1701" w:right="851" w:bottom="1588" w:left="1418" w:header="680" w:footer="1021" w:gutter="0"/>
          <w:pgNumType w:fmt="upperRoman"/>
          <w:cols w:space="708"/>
          <w:docGrid w:linePitch="360"/>
        </w:sectPr>
      </w:pPr>
    </w:p>
    <w:p w14:paraId="12E4B4FE" w14:textId="77777777" w:rsidR="00975D4A" w:rsidRDefault="00AA5AD5" w:rsidP="00975D4A">
      <w:pPr>
        <w:pStyle w:val="Heading1"/>
        <w:rPr>
          <w:lang w:val="en-GB"/>
        </w:rPr>
      </w:pPr>
      <w:bookmarkStart w:id="5" w:name="_Toc44339632"/>
      <w:r>
        <w:rPr>
          <w:lang w:val="en-GB"/>
        </w:rPr>
        <w:lastRenderedPageBreak/>
        <w:t>Introduction</w:t>
      </w:r>
      <w:bookmarkEnd w:id="5"/>
    </w:p>
    <w:p w14:paraId="03155EFE" w14:textId="77777777" w:rsidR="00417554" w:rsidRPr="00DF0033" w:rsidRDefault="00DD54C3" w:rsidP="00417554">
      <w:pPr>
        <w:pStyle w:val="Heading2"/>
        <w:rPr>
          <w:lang w:val="en-GB"/>
        </w:rPr>
      </w:pPr>
      <w:bookmarkStart w:id="6" w:name="_Toc44339633"/>
      <w:r>
        <w:rPr>
          <w:lang w:val="en-GB"/>
        </w:rPr>
        <w:t>Initial Situation</w:t>
      </w:r>
      <w:bookmarkEnd w:id="6"/>
    </w:p>
    <w:p w14:paraId="16FEB40E" w14:textId="22865ABB" w:rsidR="00E82B98" w:rsidRDefault="003C321B" w:rsidP="00E82B98">
      <w:pPr>
        <w:rPr>
          <w:lang w:val="en-GB" w:eastAsia="de-DE"/>
        </w:rPr>
      </w:pPr>
      <w:r w:rsidRPr="00584467">
        <w:rPr>
          <w:lang w:val="en-GB" w:eastAsia="de-DE"/>
        </w:rPr>
        <w:t>To ensure patient safety, software that directly or indirectly influences product quality must be</w:t>
      </w:r>
      <w:r w:rsidR="00C36BD3" w:rsidRPr="00584467">
        <w:rPr>
          <w:lang w:val="en-GB" w:eastAsia="de-DE"/>
        </w:rPr>
        <w:t xml:space="preserve"> </w:t>
      </w:r>
      <w:r w:rsidRPr="00584467">
        <w:rPr>
          <w:lang w:val="en-GB" w:eastAsia="de-DE"/>
        </w:rPr>
        <w:t>validated</w:t>
      </w:r>
      <w:r w:rsidR="0060678C">
        <w:rPr>
          <w:lang w:val="en-GB" w:eastAsia="de-DE"/>
        </w:rPr>
        <w:t xml:space="preserve"> according to Good Automated Manufacturing</w:t>
      </w:r>
      <w:r w:rsidR="00F27CAE">
        <w:rPr>
          <w:lang w:val="en-GB" w:eastAsia="de-DE"/>
        </w:rPr>
        <w:t xml:space="preserve"> Practices</w:t>
      </w:r>
      <w:r w:rsidR="0060678C">
        <w:rPr>
          <w:lang w:val="en-GB" w:eastAsia="de-DE"/>
        </w:rPr>
        <w:t xml:space="preserve"> (GAMP)</w:t>
      </w:r>
      <w:r w:rsidR="00881A03">
        <w:rPr>
          <w:lang w:val="en-GB" w:eastAsia="de-DE"/>
        </w:rPr>
        <w:t xml:space="preserve"> </w:t>
      </w:r>
      <w:r w:rsidR="00881A03" w:rsidRPr="00881A03">
        <w:rPr>
          <w:lang w:val="en-GB" w:eastAsia="de-DE"/>
        </w:rPr>
        <w:t>(</w:t>
      </w:r>
      <w:r w:rsidR="004958F2">
        <w:rPr>
          <w:lang w:val="en-GB" w:eastAsia="de-DE"/>
        </w:rPr>
        <w:t xml:space="preserve">Wikipedia, 2018; </w:t>
      </w:r>
      <w:r w:rsidR="00881A03" w:rsidRPr="00881A03">
        <w:rPr>
          <w:lang w:val="en-GB" w:eastAsia="de-DE"/>
        </w:rPr>
        <w:t>International Society for Pharmaceutical</w:t>
      </w:r>
      <w:r w:rsidR="00F27CAE">
        <w:rPr>
          <w:lang w:val="en-GB" w:eastAsia="de-DE"/>
        </w:rPr>
        <w:t xml:space="preserve"> Engineering ISPE, 2008, pp. 14, 15 and 27</w:t>
      </w:r>
      <w:r w:rsidR="00881A03" w:rsidRPr="00881A03">
        <w:rPr>
          <w:lang w:val="en-GB" w:eastAsia="de-DE"/>
        </w:rPr>
        <w:t>)</w:t>
      </w:r>
      <w:r w:rsidRPr="00584467">
        <w:rPr>
          <w:lang w:val="en-GB" w:eastAsia="de-DE"/>
        </w:rPr>
        <w:t xml:space="preserve">. This means that </w:t>
      </w:r>
      <w:r w:rsidR="00B16AE9">
        <w:rPr>
          <w:lang w:val="en-GB" w:eastAsia="de-DE"/>
        </w:rPr>
        <w:t xml:space="preserve">a </w:t>
      </w:r>
      <w:r w:rsidRPr="00584467">
        <w:rPr>
          <w:lang w:val="en-GB" w:eastAsia="de-DE"/>
        </w:rPr>
        <w:t>formal</w:t>
      </w:r>
      <w:r w:rsidR="00B16AE9">
        <w:rPr>
          <w:lang w:val="en-GB" w:eastAsia="de-DE"/>
        </w:rPr>
        <w:t xml:space="preserve"> and </w:t>
      </w:r>
      <w:r w:rsidR="004958F2">
        <w:rPr>
          <w:lang w:val="en-GB" w:eastAsia="de-DE"/>
        </w:rPr>
        <w:t>objective</w:t>
      </w:r>
      <w:r w:rsidRPr="00584467">
        <w:rPr>
          <w:lang w:val="en-GB" w:eastAsia="de-DE"/>
        </w:rPr>
        <w:t xml:space="preserve"> proof must be provided that the software is compliant and</w:t>
      </w:r>
      <w:r w:rsidR="00C36BD3" w:rsidRPr="00584467">
        <w:rPr>
          <w:lang w:val="en-GB" w:eastAsia="de-DE"/>
        </w:rPr>
        <w:t xml:space="preserve"> </w:t>
      </w:r>
      <w:r w:rsidRPr="00584467">
        <w:rPr>
          <w:lang w:val="en-GB" w:eastAsia="de-DE"/>
        </w:rPr>
        <w:t>that its intended use is achieved</w:t>
      </w:r>
      <w:r w:rsidR="00881A03">
        <w:rPr>
          <w:lang w:val="en-GB" w:eastAsia="de-DE"/>
        </w:rPr>
        <w:t xml:space="preserve"> </w:t>
      </w:r>
      <w:r w:rsidR="00CD6264" w:rsidRPr="00CD6264">
        <w:rPr>
          <w:lang w:val="en-GB" w:eastAsia="de-DE"/>
        </w:rPr>
        <w:t>(</w:t>
      </w:r>
      <w:r w:rsidR="004958F2" w:rsidRPr="002A12F2">
        <w:rPr>
          <w:lang w:val="en-GB" w:eastAsia="de-DE"/>
        </w:rPr>
        <w:t>International Society for Pharmaceutic</w:t>
      </w:r>
      <w:r w:rsidR="004958F2">
        <w:rPr>
          <w:lang w:val="en-GB" w:eastAsia="de-DE"/>
        </w:rPr>
        <w:t xml:space="preserve">al Engineering ISPE, 2008, p. 14; </w:t>
      </w:r>
      <w:proofErr w:type="spellStart"/>
      <w:r w:rsidR="004958F2" w:rsidRPr="00CD6264">
        <w:rPr>
          <w:lang w:val="en-GB" w:eastAsia="de-DE"/>
        </w:rPr>
        <w:t>Johner</w:t>
      </w:r>
      <w:proofErr w:type="spellEnd"/>
      <w:r w:rsidR="004958F2" w:rsidRPr="00CD6264">
        <w:rPr>
          <w:lang w:val="en-GB" w:eastAsia="de-DE"/>
        </w:rPr>
        <w:t>, 2017</w:t>
      </w:r>
      <w:r w:rsidR="00CD6264" w:rsidRPr="00CD6264">
        <w:rPr>
          <w:lang w:val="en-GB" w:eastAsia="de-DE"/>
        </w:rPr>
        <w:t>)</w:t>
      </w:r>
      <w:r w:rsidRPr="00584467">
        <w:rPr>
          <w:lang w:val="en-GB" w:eastAsia="de-DE"/>
        </w:rPr>
        <w:t>.</w:t>
      </w:r>
      <w:r w:rsidR="00B873F9">
        <w:rPr>
          <w:lang w:val="en-GB" w:eastAsia="de-DE"/>
        </w:rPr>
        <w:t xml:space="preserve"> </w:t>
      </w:r>
      <w:r w:rsidR="006F7C11">
        <w:rPr>
          <w:lang w:val="en-GB" w:eastAsia="de-DE"/>
        </w:rPr>
        <w:t xml:space="preserve">In support of this validation process, </w:t>
      </w:r>
      <w:r w:rsidR="00B873F9" w:rsidRPr="00B873F9">
        <w:rPr>
          <w:lang w:val="en-GB" w:eastAsia="de-DE"/>
        </w:rPr>
        <w:t>GAM</w:t>
      </w:r>
      <w:r w:rsidR="00B873F9">
        <w:rPr>
          <w:lang w:val="en-GB" w:eastAsia="de-DE"/>
        </w:rPr>
        <w:t>P5 is a g</w:t>
      </w:r>
      <w:r w:rsidR="00AB1C1A" w:rsidRPr="00B873F9">
        <w:rPr>
          <w:lang w:val="en-GB" w:eastAsia="de-DE"/>
        </w:rPr>
        <w:t xml:space="preserve">uide on how to achieve </w:t>
      </w:r>
      <w:r w:rsidR="00285075">
        <w:rPr>
          <w:lang w:val="en-GB" w:eastAsia="de-DE"/>
        </w:rPr>
        <w:t>c</w:t>
      </w:r>
      <w:r w:rsidR="002B7E81" w:rsidRPr="00B873F9">
        <w:rPr>
          <w:lang w:val="en-GB" w:eastAsia="de-DE"/>
        </w:rPr>
        <w:t>omputerised</w:t>
      </w:r>
      <w:r w:rsidR="00AB1C1A" w:rsidRPr="00B873F9">
        <w:rPr>
          <w:lang w:val="en-GB" w:eastAsia="de-DE"/>
        </w:rPr>
        <w:t xml:space="preserve"> </w:t>
      </w:r>
      <w:r w:rsidR="00285075">
        <w:rPr>
          <w:lang w:val="en-GB" w:eastAsia="de-DE"/>
        </w:rPr>
        <w:t>s</w:t>
      </w:r>
      <w:r w:rsidR="00AB1C1A" w:rsidRPr="00B873F9">
        <w:rPr>
          <w:lang w:val="en-GB" w:eastAsia="de-DE"/>
        </w:rPr>
        <w:t xml:space="preserve">ystem </w:t>
      </w:r>
      <w:r w:rsidR="00285075">
        <w:rPr>
          <w:lang w:val="en-GB" w:eastAsia="de-DE"/>
        </w:rPr>
        <w:t>v</w:t>
      </w:r>
      <w:r w:rsidR="00AB1C1A" w:rsidRPr="00B873F9">
        <w:rPr>
          <w:lang w:val="en-GB" w:eastAsia="de-DE"/>
        </w:rPr>
        <w:t>alidation (CSV)</w:t>
      </w:r>
      <w:r w:rsidR="00B873F9">
        <w:rPr>
          <w:lang w:val="en-GB" w:eastAsia="de-DE"/>
        </w:rPr>
        <w:t xml:space="preserve"> </w:t>
      </w:r>
      <w:r w:rsidR="00B873F9" w:rsidRPr="002A12F2">
        <w:rPr>
          <w:lang w:val="en-GB" w:eastAsia="de-DE"/>
        </w:rPr>
        <w:t>(International Society for Pharmaceutic</w:t>
      </w:r>
      <w:r w:rsidR="00E82B98">
        <w:rPr>
          <w:lang w:val="en-GB" w:eastAsia="de-DE"/>
        </w:rPr>
        <w:t>al Engineering ISPE, 2008, p. 14</w:t>
      </w:r>
      <w:r w:rsidR="00B873F9" w:rsidRPr="002A12F2">
        <w:rPr>
          <w:lang w:val="en-GB" w:eastAsia="de-DE"/>
        </w:rPr>
        <w:t>)</w:t>
      </w:r>
      <w:r w:rsidR="00716742">
        <w:rPr>
          <w:lang w:val="en-GB" w:eastAsia="de-DE"/>
        </w:rPr>
        <w:t>.</w:t>
      </w:r>
    </w:p>
    <w:p w14:paraId="0AE2B56A" w14:textId="77777777" w:rsidR="00C63EB6" w:rsidRDefault="004A6226" w:rsidP="00DD73C6">
      <w:pPr>
        <w:jc w:val="left"/>
        <w:rPr>
          <w:lang w:val="en-GB" w:eastAsia="de-DE"/>
        </w:rPr>
      </w:pPr>
      <w:r>
        <w:rPr>
          <w:lang w:val="en-GB" w:eastAsia="de-DE"/>
        </w:rPr>
        <w:t>According to GAMP</w:t>
      </w:r>
      <w:r w:rsidR="00FB465A">
        <w:rPr>
          <w:lang w:val="en-GB" w:eastAsia="de-DE"/>
        </w:rPr>
        <w:t>5</w:t>
      </w:r>
      <w:r w:rsidR="00285075">
        <w:rPr>
          <w:lang w:val="en-GB" w:eastAsia="de-DE"/>
        </w:rPr>
        <w:t>,</w:t>
      </w:r>
      <w:r w:rsidR="00FB465A">
        <w:rPr>
          <w:lang w:val="en-GB" w:eastAsia="de-DE"/>
        </w:rPr>
        <w:t xml:space="preserve"> </w:t>
      </w:r>
      <w:r w:rsidR="006F7C11">
        <w:rPr>
          <w:lang w:val="en-GB" w:eastAsia="de-DE"/>
        </w:rPr>
        <w:t xml:space="preserve">software </w:t>
      </w:r>
      <w:r w:rsidR="00FB465A">
        <w:rPr>
          <w:lang w:val="en-GB" w:eastAsia="de-DE"/>
        </w:rPr>
        <w:t>validation includes</w:t>
      </w:r>
      <w:r w:rsidR="00F77032" w:rsidRPr="00AD7A73">
        <w:rPr>
          <w:lang w:val="en-GB" w:eastAsia="de-DE"/>
          <w:rPrChange w:id="7" w:author="Mathias Fuchs" w:date="2020-07-01T16:45:00Z">
            <w:rPr>
              <w:lang w:eastAsia="de-DE"/>
            </w:rPr>
          </w:rPrChange>
        </w:rPr>
        <w:t xml:space="preserve"> among others,</w:t>
      </w:r>
      <w:r w:rsidR="00FB465A">
        <w:rPr>
          <w:lang w:val="en-GB" w:eastAsia="de-DE"/>
        </w:rPr>
        <w:t xml:space="preserve"> the verification </w:t>
      </w:r>
      <w:r w:rsidR="00430155" w:rsidRPr="00AD7A73">
        <w:rPr>
          <w:lang w:val="en-GB" w:eastAsia="de-DE"/>
          <w:rPrChange w:id="8" w:author="Mathias Fuchs" w:date="2020-07-01T16:45:00Z">
            <w:rPr>
              <w:lang w:eastAsia="de-DE"/>
            </w:rPr>
          </w:rPrChange>
        </w:rPr>
        <w:t>it the</w:t>
      </w:r>
      <w:r w:rsidR="00FB465A">
        <w:rPr>
          <w:lang w:val="en-GB" w:eastAsia="de-DE"/>
        </w:rPr>
        <w:t xml:space="preserve"> user requirements and functional specifications</w:t>
      </w:r>
      <w:r w:rsidR="00430155" w:rsidRPr="00AD7A73">
        <w:rPr>
          <w:lang w:val="en-GB" w:eastAsia="de-DE"/>
          <w:rPrChange w:id="9" w:author="Mathias Fuchs" w:date="2020-07-01T16:45:00Z">
            <w:rPr>
              <w:lang w:eastAsia="de-DE"/>
            </w:rPr>
          </w:rPrChange>
        </w:rPr>
        <w:t xml:space="preserve"> have been met in the software to be introduced</w:t>
      </w:r>
      <w:r w:rsidR="00FB465A" w:rsidRPr="006F7C11">
        <w:rPr>
          <w:lang w:val="en-GB" w:eastAsia="de-DE"/>
        </w:rPr>
        <w:t xml:space="preserve"> (International Society for Pharmaceutical Engineering ISPE, 2008, p. 38)</w:t>
      </w:r>
      <w:r w:rsidR="006F7C11" w:rsidRPr="006F7C11">
        <w:rPr>
          <w:lang w:val="en-GB" w:eastAsia="de-DE"/>
        </w:rPr>
        <w:t xml:space="preserve">. </w:t>
      </w:r>
    </w:p>
    <w:p w14:paraId="3CD10587" w14:textId="0FFBACC7" w:rsidR="00FB465A" w:rsidRDefault="006F7C11" w:rsidP="00DD73C6">
      <w:pPr>
        <w:jc w:val="left"/>
        <w:rPr>
          <w:lang w:val="en-GB" w:eastAsia="de-DE"/>
        </w:rPr>
      </w:pPr>
      <w:r>
        <w:rPr>
          <w:lang w:val="en-GB" w:eastAsia="de-DE"/>
        </w:rPr>
        <w:t xml:space="preserve">Until today the </w:t>
      </w:r>
      <w:proofErr w:type="spellStart"/>
      <w:r>
        <w:rPr>
          <w:lang w:val="en-GB" w:eastAsia="de-DE"/>
        </w:rPr>
        <w:t>wega</w:t>
      </w:r>
      <w:proofErr w:type="spellEnd"/>
      <w:r>
        <w:rPr>
          <w:lang w:val="en-GB" w:eastAsia="de-DE"/>
        </w:rPr>
        <w:t xml:space="preserve"> CSV specialists team experience</w:t>
      </w:r>
      <w:r w:rsidR="00285075">
        <w:rPr>
          <w:lang w:val="en-GB" w:eastAsia="de-DE"/>
        </w:rPr>
        <w:t>d</w:t>
      </w:r>
      <w:r>
        <w:rPr>
          <w:lang w:val="en-GB" w:eastAsia="de-DE"/>
        </w:rPr>
        <w:t xml:space="preserve"> that</w:t>
      </w:r>
      <w:r w:rsidR="00F73352" w:rsidRPr="00AD7A73">
        <w:rPr>
          <w:lang w:val="en-GB" w:eastAsia="de-DE"/>
          <w:rPrChange w:id="10" w:author="Mathias Fuchs" w:date="2020-07-01T16:45:00Z">
            <w:rPr>
              <w:lang w:eastAsia="de-DE"/>
            </w:rPr>
          </w:rPrChange>
        </w:rPr>
        <w:t xml:space="preserve"> the so called</w:t>
      </w:r>
      <w:r>
        <w:rPr>
          <w:lang w:val="en-GB" w:eastAsia="de-DE"/>
        </w:rPr>
        <w:t xml:space="preserve"> PQs</w:t>
      </w:r>
      <w:r w:rsidR="00F73352" w:rsidRPr="00AD7A73">
        <w:rPr>
          <w:lang w:val="en-GB" w:eastAsia="de-DE"/>
          <w:rPrChange w:id="11" w:author="Mathias Fuchs" w:date="2020-07-01T16:45:00Z">
            <w:rPr>
              <w:lang w:eastAsia="de-DE"/>
            </w:rPr>
          </w:rPrChange>
        </w:rPr>
        <w:t xml:space="preserve"> (for verification of the user requirements)</w:t>
      </w:r>
      <w:r>
        <w:rPr>
          <w:lang w:val="en-GB" w:eastAsia="de-DE"/>
        </w:rPr>
        <w:t xml:space="preserve"> and OQs</w:t>
      </w:r>
      <w:r w:rsidR="00F73352" w:rsidRPr="00AD7A73">
        <w:rPr>
          <w:lang w:val="en-GB" w:eastAsia="de-DE"/>
          <w:rPrChange w:id="12" w:author="Mathias Fuchs" w:date="2020-07-01T16:45:00Z">
            <w:rPr>
              <w:lang w:eastAsia="de-DE"/>
            </w:rPr>
          </w:rPrChange>
        </w:rPr>
        <w:t xml:space="preserve"> (for verification of the functional specifications)</w:t>
      </w:r>
      <w:r>
        <w:rPr>
          <w:lang w:val="en-GB" w:eastAsia="de-DE"/>
        </w:rPr>
        <w:t xml:space="preserve"> are often performed manually</w:t>
      </w:r>
      <w:r w:rsidR="00AF4C28">
        <w:rPr>
          <w:lang w:val="en-GB" w:eastAsia="de-DE"/>
        </w:rPr>
        <w:t xml:space="preserve">, </w:t>
      </w:r>
      <w:commentRangeStart w:id="13"/>
      <w:r w:rsidR="00AF4C28">
        <w:rPr>
          <w:lang w:val="en-GB" w:eastAsia="de-DE"/>
        </w:rPr>
        <w:t xml:space="preserve">even though test tools like </w:t>
      </w:r>
      <w:commentRangeEnd w:id="13"/>
      <w:r w:rsidR="009C3AE7">
        <w:rPr>
          <w:rStyle w:val="CommentReference"/>
        </w:rPr>
        <w:commentReference w:id="13"/>
      </w:r>
      <w:r w:rsidR="00AF4C28">
        <w:rPr>
          <w:lang w:val="en-GB" w:eastAsia="de-DE"/>
        </w:rPr>
        <w:t xml:space="preserve">hp </w:t>
      </w:r>
      <w:proofErr w:type="spellStart"/>
      <w:r w:rsidR="00AF4C28">
        <w:rPr>
          <w:lang w:val="en-GB" w:eastAsia="de-DE"/>
        </w:rPr>
        <w:t>alm</w:t>
      </w:r>
      <w:proofErr w:type="spellEnd"/>
      <w:r w:rsidR="00417AA1" w:rsidRPr="00417AA1">
        <w:rPr>
          <w:lang w:val="en-GB"/>
        </w:rPr>
        <w:t xml:space="preserve"> </w:t>
      </w:r>
      <w:r w:rsidR="00417AA1" w:rsidRPr="00417AA1">
        <w:rPr>
          <w:lang w:val="en-GB" w:eastAsia="de-DE"/>
        </w:rPr>
        <w:t>(Guru99, 2020a)</w:t>
      </w:r>
      <w:r w:rsidR="00AF4C28">
        <w:rPr>
          <w:lang w:val="en-GB" w:eastAsia="de-DE"/>
        </w:rPr>
        <w:t xml:space="preserve"> are supporting testing documentations in regulated companies</w:t>
      </w:r>
      <w:r>
        <w:rPr>
          <w:lang w:val="en-GB" w:eastAsia="de-DE"/>
        </w:rPr>
        <w:t xml:space="preserve"> (</w:t>
      </w:r>
      <w:r w:rsidR="003C3088" w:rsidRPr="00C77BFA">
        <w:rPr>
          <w:lang w:val="en-GB" w:eastAsia="de-DE"/>
        </w:rPr>
        <w:t>Evelyne Daniel, personal communication, December 19, 2019</w:t>
      </w:r>
      <w:r w:rsidR="00A377A5" w:rsidRPr="00C77BFA">
        <w:rPr>
          <w:lang w:val="en-GB" w:eastAsia="de-DE"/>
        </w:rPr>
        <w:t xml:space="preserve"> and April 1, 2020</w:t>
      </w:r>
      <w:r w:rsidR="003C3088">
        <w:rPr>
          <w:lang w:val="en-GB" w:eastAsia="de-DE"/>
        </w:rPr>
        <w:t>)</w:t>
      </w:r>
      <w:r w:rsidR="00DC4F61">
        <w:rPr>
          <w:lang w:val="en-GB" w:eastAsia="de-DE"/>
        </w:rPr>
        <w:t>.</w:t>
      </w:r>
    </w:p>
    <w:p w14:paraId="2B8C6024" w14:textId="55FC5797" w:rsidR="00430155" w:rsidRDefault="00F73352" w:rsidP="00430155">
      <w:pPr>
        <w:rPr>
          <w:lang w:val="en-GB" w:eastAsia="de-DE"/>
        </w:rPr>
      </w:pPr>
      <w:r w:rsidRPr="00AD7A73">
        <w:rPr>
          <w:lang w:val="en-GB" w:eastAsia="de-DE"/>
          <w:rPrChange w:id="14" w:author="Mathias Fuchs" w:date="2020-07-01T16:45:00Z">
            <w:rPr>
              <w:lang w:eastAsia="de-DE"/>
            </w:rPr>
          </w:rPrChange>
        </w:rPr>
        <w:t xml:space="preserve">From another perspective, </w:t>
      </w:r>
      <w:r w:rsidR="00430155">
        <w:rPr>
          <w:lang w:val="en-GB" w:eastAsia="de-DE"/>
        </w:rPr>
        <w:t xml:space="preserve">Jae Burnett </w:t>
      </w:r>
      <w:r w:rsidR="00C63EB6" w:rsidRPr="00AD7A73">
        <w:rPr>
          <w:lang w:val="en-GB" w:eastAsia="de-DE"/>
          <w:rPrChange w:id="15" w:author="Mathias Fuchs" w:date="2020-07-01T16:45:00Z">
            <w:rPr>
              <w:lang w:eastAsia="de-DE"/>
            </w:rPr>
          </w:rPrChange>
        </w:rPr>
        <w:t xml:space="preserve">suggests </w:t>
      </w:r>
      <w:r w:rsidR="00C63EB6">
        <w:rPr>
          <w:lang w:val="en-GB" w:eastAsia="de-DE"/>
        </w:rPr>
        <w:t>the usage of test automation tools for validated pharmaceutical environments</w:t>
      </w:r>
      <w:r w:rsidR="00430155">
        <w:rPr>
          <w:lang w:val="en-GB" w:eastAsia="de-DE"/>
        </w:rPr>
        <w:t xml:space="preserve"> in her paper ‘Practical Use of Automated Tool in Computer System Compliance’</w:t>
      </w:r>
      <w:r w:rsidR="00C63EB6" w:rsidRPr="00AD7A73">
        <w:rPr>
          <w:lang w:val="en-GB" w:eastAsia="de-DE"/>
          <w:rPrChange w:id="16" w:author="Mathias Fuchs" w:date="2020-07-01T16:45:00Z">
            <w:rPr>
              <w:lang w:eastAsia="de-DE"/>
            </w:rPr>
          </w:rPrChange>
        </w:rPr>
        <w:t>:</w:t>
      </w:r>
      <w:r w:rsidR="00430155">
        <w:rPr>
          <w:lang w:val="en-GB" w:eastAsia="de-DE"/>
        </w:rPr>
        <w:t xml:space="preserve"> </w:t>
      </w:r>
      <w:r w:rsidR="00C63EB6" w:rsidRPr="00AD7A73">
        <w:rPr>
          <w:lang w:val="en-GB" w:eastAsia="de-DE"/>
          <w:rPrChange w:id="17" w:author="Mathias Fuchs" w:date="2020-07-01T16:45:00Z">
            <w:rPr>
              <w:lang w:eastAsia="de-DE"/>
            </w:rPr>
          </w:rPrChange>
        </w:rPr>
        <w:t>L</w:t>
      </w:r>
      <w:r w:rsidR="00430155" w:rsidRPr="00464B2E">
        <w:rPr>
          <w:lang w:val="en-GB" w:eastAsia="de-DE"/>
        </w:rPr>
        <w:t xml:space="preserve">ife science companies should consider automated testing </w:t>
      </w:r>
      <w:r w:rsidR="00430155">
        <w:rPr>
          <w:lang w:val="en-GB" w:eastAsia="de-DE"/>
        </w:rPr>
        <w:t xml:space="preserve">as an </w:t>
      </w:r>
      <w:r w:rsidR="00430155" w:rsidRPr="00464B2E">
        <w:rPr>
          <w:lang w:val="en-GB" w:eastAsia="de-DE"/>
        </w:rPr>
        <w:t>opportunity that could add significant value to the comp</w:t>
      </w:r>
      <w:r w:rsidR="00430155">
        <w:rPr>
          <w:lang w:val="en-GB" w:eastAsia="de-DE"/>
        </w:rPr>
        <w:t>uter system compliance process (</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56F603C5" w14:textId="7A260F58" w:rsidR="00430155" w:rsidRPr="00F73352" w:rsidRDefault="00F73352" w:rsidP="00F73352">
      <w:pPr>
        <w:rPr>
          <w:lang w:val="en-GB" w:eastAsia="de-DE"/>
        </w:rPr>
      </w:pPr>
      <w:r w:rsidRPr="00AD7A73">
        <w:rPr>
          <w:lang w:val="en-GB" w:eastAsia="de-DE"/>
          <w:rPrChange w:id="18" w:author="Mathias Fuchs" w:date="2020-07-01T16:45:00Z">
            <w:rPr>
              <w:lang w:eastAsia="de-DE"/>
            </w:rPr>
          </w:rPrChange>
        </w:rPr>
        <w:t>But she also mentions</w:t>
      </w:r>
      <w:r w:rsidR="00430155">
        <w:rPr>
          <w:lang w:val="en-GB" w:eastAsia="de-DE"/>
        </w:rPr>
        <w:t>, that a full test automation might not always be possible, as it might be difficult to integrate the formal approval and the control of test cases into the test automation system</w:t>
      </w:r>
      <w:r w:rsidRPr="00AD7A73">
        <w:rPr>
          <w:lang w:val="en-GB" w:eastAsia="de-DE"/>
          <w:rPrChange w:id="19" w:author="Mathias Fuchs" w:date="2020-07-01T16:45:00Z">
            <w:rPr>
              <w:lang w:eastAsia="de-DE"/>
            </w:rPr>
          </w:rPrChange>
        </w:rPr>
        <w:t xml:space="preserve"> </w:t>
      </w:r>
      <w:r w:rsidR="00430155">
        <w:rPr>
          <w:lang w:val="en-GB" w:eastAsia="de-DE"/>
        </w:rPr>
        <w:t>(</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3E93DCFC" w14:textId="5B03E948" w:rsidR="00BB6B36" w:rsidRDefault="002F706E" w:rsidP="00BB6B36">
      <w:pPr>
        <w:pStyle w:val="Heading2"/>
        <w:rPr>
          <w:lang w:val="en-GB"/>
        </w:rPr>
      </w:pPr>
      <w:bookmarkStart w:id="20" w:name="_Toc44339634"/>
      <w:r>
        <w:rPr>
          <w:lang w:val="en-GB"/>
        </w:rPr>
        <w:t xml:space="preserve">BDD </w:t>
      </w:r>
      <w:r w:rsidR="00BB6B36">
        <w:rPr>
          <w:lang w:val="en-GB"/>
        </w:rPr>
        <w:t xml:space="preserve">High Level Test </w:t>
      </w:r>
      <w:proofErr w:type="spellStart"/>
      <w:r w:rsidR="00BB6B36">
        <w:rPr>
          <w:lang w:val="en-GB"/>
        </w:rPr>
        <w:t>Automatio</w:t>
      </w:r>
      <w:proofErr w:type="spellEnd"/>
      <w:r w:rsidR="00F73352">
        <w:t>n</w:t>
      </w:r>
      <w:bookmarkEnd w:id="20"/>
    </w:p>
    <w:p w14:paraId="58037757" w14:textId="24EE952D" w:rsidR="00E82B98" w:rsidRDefault="00E82B98" w:rsidP="00770B10">
      <w:pPr>
        <w:rPr>
          <w:lang w:val="en-GB" w:eastAsia="de-DE"/>
        </w:rPr>
      </w:pPr>
      <w:r>
        <w:rPr>
          <w:lang w:val="en-GB" w:eastAsia="de-DE"/>
        </w:rPr>
        <w:t>OQs ar</w:t>
      </w:r>
      <w:r w:rsidR="00B80D67">
        <w:rPr>
          <w:lang w:val="en-GB" w:eastAsia="de-DE"/>
        </w:rPr>
        <w:t xml:space="preserve">e considered as </w:t>
      </w:r>
      <w:r w:rsidR="00EA324A">
        <w:rPr>
          <w:lang w:val="en-GB" w:eastAsia="de-DE"/>
        </w:rPr>
        <w:t>high-level</w:t>
      </w:r>
      <w:r w:rsidR="00B80D67">
        <w:rPr>
          <w:lang w:val="en-GB" w:eastAsia="de-DE"/>
        </w:rPr>
        <w:t xml:space="preserve"> </w:t>
      </w:r>
      <w:r w:rsidR="00FC21AA">
        <w:rPr>
          <w:lang w:val="en-GB" w:eastAsia="de-DE"/>
        </w:rPr>
        <w:t>testing</w:t>
      </w:r>
      <w:r>
        <w:rPr>
          <w:lang w:val="en-GB" w:eastAsia="de-DE"/>
        </w:rPr>
        <w:t xml:space="preserve"> as they verify </w:t>
      </w:r>
      <w:r w:rsidR="00030F0D">
        <w:rPr>
          <w:lang w:val="en-GB" w:eastAsia="de-DE"/>
        </w:rPr>
        <w:t>that</w:t>
      </w:r>
      <w:r>
        <w:rPr>
          <w:lang w:val="en-GB" w:eastAsia="de-DE"/>
        </w:rPr>
        <w:t xml:space="preserve"> the functional specification</w:t>
      </w:r>
      <w:r w:rsidR="00030F0D">
        <w:rPr>
          <w:lang w:val="en-GB" w:eastAsia="de-DE"/>
        </w:rPr>
        <w:t>s</w:t>
      </w:r>
      <w:r>
        <w:rPr>
          <w:lang w:val="en-GB" w:eastAsia="de-DE"/>
        </w:rPr>
        <w:t xml:space="preserve"> </w:t>
      </w:r>
      <w:r w:rsidR="00B80D67">
        <w:rPr>
          <w:lang w:val="en-GB" w:eastAsia="de-DE"/>
        </w:rPr>
        <w:t xml:space="preserve">are </w:t>
      </w:r>
      <w:r>
        <w:rPr>
          <w:lang w:val="en-GB" w:eastAsia="de-DE"/>
        </w:rPr>
        <w:t xml:space="preserve">fulfilled </w:t>
      </w:r>
      <w:r w:rsidRPr="002A12F2">
        <w:rPr>
          <w:lang w:val="en-GB" w:eastAsia="de-DE"/>
        </w:rPr>
        <w:t>(International Society for Pharmaceutic</w:t>
      </w:r>
      <w:r>
        <w:rPr>
          <w:lang w:val="en-GB" w:eastAsia="de-DE"/>
        </w:rPr>
        <w:t>al Engineering ISPE, 2008, p. 38</w:t>
      </w:r>
      <w:r w:rsidRPr="002A12F2">
        <w:rPr>
          <w:lang w:val="en-GB" w:eastAsia="de-DE"/>
        </w:rPr>
        <w:t>)</w:t>
      </w:r>
      <w:r>
        <w:rPr>
          <w:lang w:val="en-GB" w:eastAsia="de-DE"/>
        </w:rPr>
        <w:t>.</w:t>
      </w:r>
      <w:r w:rsidR="004F7619">
        <w:rPr>
          <w:lang w:val="en-GB" w:eastAsia="de-DE"/>
        </w:rPr>
        <w:t xml:space="preserve"> </w:t>
      </w:r>
    </w:p>
    <w:p w14:paraId="608990D3" w14:textId="274181AE" w:rsidR="00C36BD3" w:rsidRPr="00186BA5" w:rsidRDefault="00C36BD3" w:rsidP="00186BA5">
      <w:pPr>
        <w:rPr>
          <w:lang w:val="en-GB" w:eastAsia="de-DE"/>
        </w:rPr>
      </w:pPr>
      <w:r w:rsidRPr="00186BA5">
        <w:rPr>
          <w:lang w:val="en-GB" w:eastAsia="de-DE"/>
        </w:rPr>
        <w:t xml:space="preserve">Behaviour </w:t>
      </w:r>
      <w:r w:rsidR="00FC21AA">
        <w:rPr>
          <w:lang w:val="en-GB" w:eastAsia="de-DE"/>
        </w:rPr>
        <w:t>d</w:t>
      </w:r>
      <w:r w:rsidRPr="00186BA5">
        <w:rPr>
          <w:lang w:val="en-GB" w:eastAsia="de-DE"/>
        </w:rPr>
        <w:t xml:space="preserve">riven </w:t>
      </w:r>
      <w:r w:rsidR="00FC21AA">
        <w:rPr>
          <w:lang w:val="en-GB" w:eastAsia="de-DE"/>
        </w:rPr>
        <w:t>d</w:t>
      </w:r>
      <w:r w:rsidRPr="00186BA5">
        <w:rPr>
          <w:lang w:val="en-GB" w:eastAsia="de-DE"/>
        </w:rPr>
        <w:t>evelopment</w:t>
      </w:r>
      <w:r w:rsidR="00A56A29" w:rsidRPr="00186BA5">
        <w:rPr>
          <w:lang w:val="en-GB" w:eastAsia="de-DE"/>
        </w:rPr>
        <w:t xml:space="preserve"> (BDD)</w:t>
      </w:r>
      <w:r w:rsidR="008E53C0">
        <w:rPr>
          <w:lang w:val="en-GB" w:eastAsia="de-DE"/>
        </w:rPr>
        <w:t xml:space="preserve">, on the other side, </w:t>
      </w:r>
      <w:r w:rsidRPr="00186BA5">
        <w:rPr>
          <w:lang w:val="en-GB" w:eastAsia="de-DE"/>
        </w:rPr>
        <w:t>is a software development approach that includes to</w:t>
      </w:r>
      <w:r w:rsidR="00F751F7">
        <w:rPr>
          <w:lang w:val="en-GB" w:eastAsia="de-DE"/>
        </w:rPr>
        <w:t>ols for high level test automation</w:t>
      </w:r>
      <w:r w:rsidR="00F11423">
        <w:rPr>
          <w:lang w:val="en-GB" w:eastAsia="de-DE"/>
        </w:rPr>
        <w:t xml:space="preserve"> (</w:t>
      </w:r>
      <w:r w:rsidR="00F11423" w:rsidRPr="00F11423">
        <w:rPr>
          <w:lang w:val="en-GB" w:eastAsia="de-DE"/>
        </w:rPr>
        <w:t>Smart, 2015</w:t>
      </w:r>
      <w:r w:rsidR="000A0E5E">
        <w:rPr>
          <w:lang w:val="en-GB" w:eastAsia="de-DE"/>
        </w:rPr>
        <w:t>, p.25</w:t>
      </w:r>
      <w:r w:rsidR="00F11423">
        <w:rPr>
          <w:lang w:val="en-GB" w:eastAsia="de-DE"/>
        </w:rPr>
        <w:t>)</w:t>
      </w:r>
      <w:r w:rsidRPr="00186BA5">
        <w:rPr>
          <w:lang w:val="en-GB" w:eastAsia="de-DE"/>
        </w:rPr>
        <w:t>.</w:t>
      </w:r>
      <w:r w:rsidR="00F751F7">
        <w:rPr>
          <w:lang w:val="en-GB" w:eastAsia="de-DE"/>
        </w:rPr>
        <w:t xml:space="preserve"> One of such</w:t>
      </w:r>
      <w:r w:rsidR="00EA324A" w:rsidRPr="00AD7A73">
        <w:rPr>
          <w:lang w:val="en-GB" w:eastAsia="de-DE"/>
          <w:rPrChange w:id="21" w:author="Mathias Fuchs" w:date="2020-07-01T16:45:00Z">
            <w:rPr>
              <w:lang w:eastAsia="de-DE"/>
            </w:rPr>
          </w:rPrChange>
        </w:rPr>
        <w:t xml:space="preserve"> a</w:t>
      </w:r>
      <w:r w:rsidR="00F751F7">
        <w:rPr>
          <w:lang w:val="en-GB" w:eastAsia="de-DE"/>
        </w:rPr>
        <w:t xml:space="preserve"> </w:t>
      </w:r>
      <w:r w:rsidR="00186BA5" w:rsidRPr="00186BA5">
        <w:rPr>
          <w:lang w:val="en-GB" w:eastAsia="de-DE"/>
        </w:rPr>
        <w:t>tool is Cucumber</w:t>
      </w:r>
      <w:r w:rsidR="00313D93">
        <w:rPr>
          <w:lang w:val="en-GB" w:eastAsia="de-DE"/>
        </w:rPr>
        <w:t xml:space="preserve"> (</w:t>
      </w:r>
      <w:r w:rsidR="00313D93" w:rsidRPr="00F11423">
        <w:rPr>
          <w:lang w:val="en-GB" w:eastAsia="de-DE"/>
        </w:rPr>
        <w:t>Smart, 2015</w:t>
      </w:r>
      <w:r w:rsidR="00313D93">
        <w:rPr>
          <w:lang w:val="en-GB" w:eastAsia="de-DE"/>
        </w:rPr>
        <w:t>, p.25)</w:t>
      </w:r>
      <w:r w:rsidR="00186BA5" w:rsidRPr="00186BA5">
        <w:rPr>
          <w:lang w:val="en-GB" w:eastAsia="de-DE"/>
        </w:rPr>
        <w:t xml:space="preserve">. </w:t>
      </w:r>
      <w:commentRangeStart w:id="22"/>
      <w:r w:rsidR="00186BA5" w:rsidRPr="00186BA5">
        <w:rPr>
          <w:lang w:val="en-GB" w:eastAsia="de-DE"/>
        </w:rPr>
        <w:t xml:space="preserve">As the test automation script is based on a </w:t>
      </w:r>
      <w:r w:rsidR="002B7E81" w:rsidRPr="00186BA5">
        <w:rPr>
          <w:lang w:val="en-GB" w:eastAsia="de-DE"/>
        </w:rPr>
        <w:t>formalised</w:t>
      </w:r>
      <w:r w:rsidR="00186BA5" w:rsidRPr="00186BA5">
        <w:rPr>
          <w:lang w:val="en-GB" w:eastAsia="de-DE"/>
        </w:rPr>
        <w:t xml:space="preserve"> natural language, that is human and machin</w:t>
      </w:r>
      <w:r w:rsidR="00186BA5">
        <w:rPr>
          <w:lang w:val="en-GB" w:eastAsia="de-DE"/>
        </w:rPr>
        <w:t xml:space="preserve">e readable, it </w:t>
      </w:r>
      <w:r w:rsidR="00030F0D">
        <w:rPr>
          <w:lang w:val="en-GB" w:eastAsia="de-DE"/>
        </w:rPr>
        <w:t>has the potential to be</w:t>
      </w:r>
      <w:r w:rsidR="00186BA5">
        <w:rPr>
          <w:lang w:val="en-GB" w:eastAsia="de-DE"/>
        </w:rPr>
        <w:t xml:space="preserve"> a </w:t>
      </w:r>
      <w:r w:rsidR="002B7E81">
        <w:rPr>
          <w:lang w:val="en-GB" w:eastAsia="de-DE"/>
        </w:rPr>
        <w:t>powerful</w:t>
      </w:r>
      <w:r w:rsidR="00186BA5">
        <w:rPr>
          <w:lang w:val="en-GB" w:eastAsia="de-DE"/>
        </w:rPr>
        <w:t xml:space="preserve"> asset in the sense of a hybrid </w:t>
      </w:r>
      <w:r w:rsidR="002B7E81">
        <w:rPr>
          <w:lang w:val="en-GB" w:eastAsia="de-DE"/>
        </w:rPr>
        <w:lastRenderedPageBreak/>
        <w:t>approach</w:t>
      </w:r>
      <w:r w:rsidR="00186BA5">
        <w:rPr>
          <w:lang w:val="en-GB" w:eastAsia="de-DE"/>
        </w:rPr>
        <w:t xml:space="preserve"> between automation and manual </w:t>
      </w:r>
      <w:r w:rsidR="002B7E81">
        <w:rPr>
          <w:lang w:val="en-GB" w:eastAsia="de-DE"/>
        </w:rPr>
        <w:t>processes</w:t>
      </w:r>
      <w:r w:rsidR="00186BA5">
        <w:rPr>
          <w:lang w:val="en-GB" w:eastAsia="de-DE"/>
        </w:rPr>
        <w:t xml:space="preserve"> (</w:t>
      </w:r>
      <w:r w:rsidR="00AF32A5">
        <w:rPr>
          <w:lang w:val="en-GB" w:eastAsia="de-DE"/>
        </w:rPr>
        <w:t>Burnett,</w:t>
      </w:r>
      <w:r w:rsidR="00AF32A5" w:rsidRPr="00770B10">
        <w:rPr>
          <w:lang w:val="en-GB" w:eastAsia="de-DE"/>
        </w:rPr>
        <w:t xml:space="preserve"> </w:t>
      </w:r>
      <w:r w:rsidR="00186BA5" w:rsidRPr="00770B10">
        <w:rPr>
          <w:lang w:val="en-GB" w:eastAsia="de-DE"/>
        </w:rPr>
        <w:t>2009, p. 7</w:t>
      </w:r>
      <w:r w:rsidR="00186BA5">
        <w:rPr>
          <w:lang w:val="en-GB" w:eastAsia="de-DE"/>
        </w:rPr>
        <w:t>5</w:t>
      </w:r>
      <w:r w:rsidR="00F241E4">
        <w:rPr>
          <w:lang w:val="en-GB" w:eastAsia="de-DE"/>
        </w:rPr>
        <w:t xml:space="preserve">; </w:t>
      </w:r>
      <w:r w:rsidR="00F241E4" w:rsidRPr="00313D93">
        <w:rPr>
          <w:lang w:val="en-GB" w:eastAsia="de-DE"/>
        </w:rPr>
        <w:t xml:space="preserve">Nagy &amp; Rose, 2018, </w:t>
      </w:r>
      <w:r w:rsidR="00F241E4">
        <w:rPr>
          <w:lang w:val="en-GB" w:eastAsia="de-DE"/>
        </w:rPr>
        <w:t>chapter 4.6</w:t>
      </w:r>
      <w:r w:rsidR="00186BA5" w:rsidRPr="00770B10">
        <w:rPr>
          <w:lang w:val="en-GB" w:eastAsia="de-DE"/>
        </w:rPr>
        <w:t>)</w:t>
      </w:r>
      <w:r w:rsidR="00186BA5">
        <w:rPr>
          <w:lang w:val="en-GB" w:eastAsia="de-DE"/>
        </w:rPr>
        <w:t>.</w:t>
      </w:r>
      <w:commentRangeEnd w:id="22"/>
      <w:r w:rsidR="00F73352">
        <w:rPr>
          <w:rStyle w:val="CommentReference"/>
        </w:rPr>
        <w:commentReference w:id="22"/>
      </w:r>
    </w:p>
    <w:p w14:paraId="76656E0F" w14:textId="5A9A0067" w:rsidR="00AB6448" w:rsidRDefault="00CC1D44" w:rsidP="00AB6448">
      <w:pPr>
        <w:rPr>
          <w:lang w:val="en-GB" w:eastAsia="de-DE"/>
        </w:rPr>
      </w:pPr>
      <w:commentRangeStart w:id="23"/>
      <w:r>
        <w:rPr>
          <w:lang w:val="en-GB" w:eastAsia="de-DE"/>
        </w:rPr>
        <w:t>In the same</w:t>
      </w:r>
      <w:r w:rsidR="00186BA5">
        <w:rPr>
          <w:lang w:val="en-GB" w:eastAsia="de-DE"/>
        </w:rPr>
        <w:t xml:space="preserve"> sense</w:t>
      </w:r>
      <w:r w:rsidR="00A56A29" w:rsidRPr="00186BA5">
        <w:rPr>
          <w:lang w:val="en-GB" w:eastAsia="de-DE"/>
        </w:rPr>
        <w:t xml:space="preserve">, </w:t>
      </w:r>
      <w:proofErr w:type="spellStart"/>
      <w:r w:rsidR="00A56A29" w:rsidRPr="00186BA5">
        <w:rPr>
          <w:lang w:val="en-GB" w:eastAsia="de-DE"/>
        </w:rPr>
        <w:t>G</w:t>
      </w:r>
      <w:r w:rsidR="006D609D" w:rsidRPr="006D609D">
        <w:rPr>
          <w:rFonts w:cs="Arial"/>
          <w:bCs/>
          <w:color w:val="14171A"/>
          <w:szCs w:val="22"/>
          <w:shd w:val="clear" w:color="auto" w:fill="FFFFFF"/>
          <w:lang w:val="en-GB"/>
        </w:rPr>
        <w:t>á</w:t>
      </w:r>
      <w:r w:rsidR="00A56A29" w:rsidRPr="00186BA5">
        <w:rPr>
          <w:lang w:val="en-GB" w:eastAsia="de-DE"/>
        </w:rPr>
        <w:t>sp</w:t>
      </w:r>
      <w:r w:rsidR="006D609D" w:rsidRPr="006D609D">
        <w:rPr>
          <w:rFonts w:cs="Arial"/>
          <w:bCs/>
          <w:color w:val="14171A"/>
          <w:szCs w:val="22"/>
          <w:shd w:val="clear" w:color="auto" w:fill="FFFFFF"/>
          <w:lang w:val="en-GB"/>
        </w:rPr>
        <w:t>á</w:t>
      </w:r>
      <w:r w:rsidR="00A56A29" w:rsidRPr="00186BA5">
        <w:rPr>
          <w:lang w:val="en-GB" w:eastAsia="de-DE"/>
        </w:rPr>
        <w:t>r</w:t>
      </w:r>
      <w:proofErr w:type="spellEnd"/>
      <w:r w:rsidR="00A56A29" w:rsidRPr="00186BA5">
        <w:rPr>
          <w:lang w:val="en-GB" w:eastAsia="de-DE"/>
        </w:rPr>
        <w:t xml:space="preserve"> Nagy and </w:t>
      </w:r>
      <w:proofErr w:type="spellStart"/>
      <w:r w:rsidR="00A56A29" w:rsidRPr="00186BA5">
        <w:rPr>
          <w:lang w:val="en-GB" w:eastAsia="de-DE"/>
        </w:rPr>
        <w:t>Seb</w:t>
      </w:r>
      <w:proofErr w:type="spellEnd"/>
      <w:r w:rsidR="00A56A29" w:rsidRPr="00186BA5">
        <w:rPr>
          <w:lang w:val="en-GB" w:eastAsia="de-DE"/>
        </w:rPr>
        <w:t xml:space="preserve"> Rose</w:t>
      </w:r>
      <w:r w:rsidR="00C36BD3" w:rsidRPr="00186BA5">
        <w:rPr>
          <w:lang w:val="en-GB" w:eastAsia="de-DE"/>
        </w:rPr>
        <w:t xml:space="preserve"> state in their book ‘Discovery: Explore</w:t>
      </w:r>
      <w:r w:rsidR="00A56A29" w:rsidRPr="00186BA5">
        <w:rPr>
          <w:lang w:val="en-GB" w:eastAsia="de-DE"/>
        </w:rPr>
        <w:t xml:space="preserve"> behaviour using examples’ that BDD is well suited for software development in regulated are</w:t>
      </w:r>
      <w:r w:rsidR="00583E15" w:rsidRPr="00186BA5">
        <w:rPr>
          <w:lang w:val="en-GB" w:eastAsia="de-DE"/>
        </w:rPr>
        <w:t>a</w:t>
      </w:r>
      <w:r w:rsidR="00A56A29" w:rsidRPr="00186BA5">
        <w:rPr>
          <w:lang w:val="en-GB" w:eastAsia="de-DE"/>
        </w:rPr>
        <w:t>s and refer thereby also to the U.S. Food and Drug Administration (FDA)</w:t>
      </w:r>
      <w:r w:rsidR="00313D93">
        <w:rPr>
          <w:lang w:val="en-GB" w:eastAsia="de-DE"/>
        </w:rPr>
        <w:t xml:space="preserve"> </w:t>
      </w:r>
      <w:r w:rsidR="00313D93" w:rsidRPr="00313D93">
        <w:rPr>
          <w:lang w:val="en-GB" w:eastAsia="de-DE"/>
        </w:rPr>
        <w:t xml:space="preserve">(Nagy &amp; Rose, 2018, </w:t>
      </w:r>
      <w:r w:rsidR="00313D93">
        <w:rPr>
          <w:lang w:val="en-GB" w:eastAsia="de-DE"/>
        </w:rPr>
        <w:t>chapter 4.6</w:t>
      </w:r>
      <w:r w:rsidR="00313D93" w:rsidRPr="00313D93">
        <w:rPr>
          <w:lang w:val="en-GB" w:eastAsia="de-DE"/>
        </w:rPr>
        <w:t>)</w:t>
      </w:r>
      <w:r w:rsidR="00A56A29" w:rsidRPr="00186BA5">
        <w:rPr>
          <w:lang w:val="en-GB" w:eastAsia="de-DE"/>
        </w:rPr>
        <w:t>.</w:t>
      </w:r>
      <w:commentRangeEnd w:id="23"/>
      <w:r w:rsidR="00120DC0">
        <w:rPr>
          <w:rStyle w:val="CommentReference"/>
        </w:rPr>
        <w:commentReference w:id="23"/>
      </w:r>
    </w:p>
    <w:p w14:paraId="34F08F12" w14:textId="31B33946" w:rsidR="005D14D1" w:rsidRPr="001D2147" w:rsidRDefault="005D14D1" w:rsidP="009C718D">
      <w:pPr>
        <w:pStyle w:val="ListParagraph"/>
        <w:numPr>
          <w:ilvl w:val="0"/>
          <w:numId w:val="7"/>
        </w:numPr>
        <w:rPr>
          <w:rPrChange w:id="24" w:author="Mathias Fuchs" w:date="2020-06-30T15:44:00Z">
            <w:rPr>
              <w:lang w:val="en-GB"/>
            </w:rPr>
          </w:rPrChange>
        </w:rPr>
      </w:pPr>
      <w:r w:rsidRPr="001D2147">
        <w:rPr>
          <w:rPrChange w:id="25" w:author="Mathias Fuchs" w:date="2020-06-30T15:44:00Z">
            <w:rPr>
              <w:lang w:val="en-GB"/>
            </w:rPr>
          </w:rPrChange>
        </w:rPr>
        <w:t>Tools</w:t>
      </w:r>
      <w:r w:rsidR="00A26A8C" w:rsidRPr="001D2147">
        <w:rPr>
          <w:rPrChange w:id="26" w:author="Mathias Fuchs" w:date="2020-06-30T15:44:00Z">
            <w:rPr>
              <w:lang w:val="en-GB"/>
            </w:rPr>
          </w:rPrChange>
        </w:rPr>
        <w:t xml:space="preserve"> </w:t>
      </w:r>
      <w:r w:rsidR="00A26A8C" w:rsidRPr="009E4043">
        <w:rPr>
          <w:rFonts w:ascii="Wingdings" w:eastAsia="Wingdings" w:hAnsi="Wingdings" w:cs="Wingdings"/>
          <w:lang w:val="en-GB"/>
        </w:rPr>
        <w:t></w:t>
      </w:r>
      <w:r w:rsidR="00A26A8C" w:rsidRPr="001D2147">
        <w:rPr>
          <w:rPrChange w:id="27" w:author="Mathias Fuchs" w:date="2020-06-30T15:44:00Z">
            <w:rPr>
              <w:lang w:val="en-GB"/>
            </w:rPr>
          </w:rPrChange>
        </w:rPr>
        <w:t xml:space="preserve"> einfügen, dass </w:t>
      </w:r>
      <w:proofErr w:type="spellStart"/>
      <w:r w:rsidR="00A26A8C" w:rsidRPr="001D2147">
        <w:rPr>
          <w:rPrChange w:id="28" w:author="Mathias Fuchs" w:date="2020-06-30T15:44:00Z">
            <w:rPr>
              <w:lang w:val="en-GB"/>
            </w:rPr>
          </w:rPrChange>
        </w:rPr>
        <w:t>cucumber</w:t>
      </w:r>
      <w:proofErr w:type="spellEnd"/>
      <w:r w:rsidR="00A26A8C" w:rsidRPr="001D2147">
        <w:rPr>
          <w:rPrChange w:id="29" w:author="Mathias Fuchs" w:date="2020-06-30T15:44:00Z">
            <w:rPr>
              <w:lang w:val="en-GB"/>
            </w:rPr>
          </w:rPrChange>
        </w:rPr>
        <w:t xml:space="preserve"> und Gherkin typische BDD </w:t>
      </w:r>
      <w:proofErr w:type="spellStart"/>
      <w:r w:rsidR="00A26A8C" w:rsidRPr="001D2147">
        <w:rPr>
          <w:rPrChange w:id="30" w:author="Mathias Fuchs" w:date="2020-06-30T15:44:00Z">
            <w:rPr>
              <w:lang w:val="en-GB"/>
            </w:rPr>
          </w:rPrChange>
        </w:rPr>
        <w:t>automation</w:t>
      </w:r>
      <w:proofErr w:type="spellEnd"/>
      <w:r w:rsidR="00A26A8C" w:rsidRPr="001D2147">
        <w:rPr>
          <w:rPrChange w:id="31" w:author="Mathias Fuchs" w:date="2020-06-30T15:44:00Z">
            <w:rPr>
              <w:lang w:val="en-GB"/>
            </w:rPr>
          </w:rPrChange>
        </w:rPr>
        <w:t xml:space="preserve"> </w:t>
      </w:r>
      <w:proofErr w:type="spellStart"/>
      <w:r w:rsidR="00A26A8C" w:rsidRPr="001D2147">
        <w:rPr>
          <w:rPrChange w:id="32" w:author="Mathias Fuchs" w:date="2020-06-30T15:44:00Z">
            <w:rPr>
              <w:lang w:val="en-GB"/>
            </w:rPr>
          </w:rPrChange>
        </w:rPr>
        <w:t>tools</w:t>
      </w:r>
      <w:proofErr w:type="spellEnd"/>
      <w:r w:rsidR="00A26A8C" w:rsidRPr="001D2147">
        <w:rPr>
          <w:rPrChange w:id="33" w:author="Mathias Fuchs" w:date="2020-06-30T15:44:00Z">
            <w:rPr>
              <w:lang w:val="en-GB"/>
            </w:rPr>
          </w:rPrChange>
        </w:rPr>
        <w:t xml:space="preserve"> sind und durch Tools wie </w:t>
      </w:r>
      <w:proofErr w:type="spellStart"/>
      <w:r w:rsidR="00A26A8C" w:rsidRPr="001D2147">
        <w:rPr>
          <w:rPrChange w:id="34" w:author="Mathias Fuchs" w:date="2020-06-30T15:44:00Z">
            <w:rPr>
              <w:lang w:val="en-GB"/>
            </w:rPr>
          </w:rPrChange>
        </w:rPr>
        <w:t>Selenium</w:t>
      </w:r>
      <w:proofErr w:type="spellEnd"/>
      <w:r w:rsidR="00A26A8C" w:rsidRPr="001D2147">
        <w:rPr>
          <w:rPrChange w:id="35" w:author="Mathias Fuchs" w:date="2020-06-30T15:44:00Z">
            <w:rPr>
              <w:lang w:val="en-GB"/>
            </w:rPr>
          </w:rPrChange>
        </w:rPr>
        <w:t xml:space="preserve"> und </w:t>
      </w:r>
      <w:proofErr w:type="spellStart"/>
      <w:r w:rsidR="00A26A8C" w:rsidRPr="001D2147">
        <w:rPr>
          <w:rPrChange w:id="36" w:author="Mathias Fuchs" w:date="2020-06-30T15:44:00Z">
            <w:rPr>
              <w:lang w:val="en-GB"/>
            </w:rPr>
          </w:rPrChange>
        </w:rPr>
        <w:t>Scenarioo</w:t>
      </w:r>
      <w:proofErr w:type="spellEnd"/>
      <w:r w:rsidR="00A26A8C" w:rsidRPr="001D2147">
        <w:rPr>
          <w:rPrChange w:id="37" w:author="Mathias Fuchs" w:date="2020-06-30T15:44:00Z">
            <w:rPr>
              <w:lang w:val="en-GB"/>
            </w:rPr>
          </w:rPrChange>
        </w:rPr>
        <w:t xml:space="preserve"> für die speziell für das automatisierte Testen der UI entwickelt sind, </w:t>
      </w:r>
      <w:proofErr w:type="spellStart"/>
      <w:r w:rsidRPr="001D2147">
        <w:rPr>
          <w:rPrChange w:id="38" w:author="Mathias Fuchs" w:date="2020-06-30T15:44:00Z">
            <w:rPr>
              <w:lang w:val="en-GB"/>
            </w:rPr>
          </w:rPrChange>
        </w:rPr>
        <w:t>Cucumber</w:t>
      </w:r>
      <w:proofErr w:type="spellEnd"/>
      <w:r w:rsidRPr="001D2147">
        <w:rPr>
          <w:rPrChange w:id="39" w:author="Mathias Fuchs" w:date="2020-06-30T15:44:00Z">
            <w:rPr>
              <w:lang w:val="en-GB"/>
            </w:rPr>
          </w:rPrChange>
        </w:rPr>
        <w:t xml:space="preserve">/Gherkin </w:t>
      </w:r>
      <w:proofErr w:type="spellStart"/>
      <w:r w:rsidRPr="001D2147">
        <w:rPr>
          <w:rPrChange w:id="40" w:author="Mathias Fuchs" w:date="2020-06-30T15:44:00Z">
            <w:rPr>
              <w:lang w:val="en-GB"/>
            </w:rPr>
          </w:rPrChange>
        </w:rPr>
        <w:t>which</w:t>
      </w:r>
      <w:proofErr w:type="spellEnd"/>
      <w:r w:rsidRPr="001D2147">
        <w:rPr>
          <w:rPrChange w:id="41" w:author="Mathias Fuchs" w:date="2020-06-30T15:44:00Z">
            <w:rPr>
              <w:lang w:val="en-GB"/>
            </w:rPr>
          </w:rPrChange>
        </w:rPr>
        <w:t xml:space="preserve"> </w:t>
      </w:r>
      <w:proofErr w:type="spellStart"/>
      <w:r w:rsidRPr="001D2147">
        <w:rPr>
          <w:rPrChange w:id="42" w:author="Mathias Fuchs" w:date="2020-06-30T15:44:00Z">
            <w:rPr>
              <w:lang w:val="en-GB"/>
            </w:rPr>
          </w:rPrChange>
        </w:rPr>
        <w:t>allow</w:t>
      </w:r>
      <w:proofErr w:type="spellEnd"/>
      <w:r w:rsidRPr="001D2147">
        <w:rPr>
          <w:rPrChange w:id="43" w:author="Mathias Fuchs" w:date="2020-06-30T15:44:00Z">
            <w:rPr>
              <w:lang w:val="en-GB"/>
            </w:rPr>
          </w:rPrChange>
        </w:rPr>
        <w:t xml:space="preserve"> </w:t>
      </w:r>
      <w:proofErr w:type="spellStart"/>
      <w:r w:rsidRPr="001D2147">
        <w:rPr>
          <w:rPrChange w:id="44" w:author="Mathias Fuchs" w:date="2020-06-30T15:44:00Z">
            <w:rPr>
              <w:lang w:val="en-GB"/>
            </w:rPr>
          </w:rPrChange>
        </w:rPr>
        <w:t>to</w:t>
      </w:r>
      <w:proofErr w:type="spellEnd"/>
      <w:r w:rsidRPr="001D2147">
        <w:rPr>
          <w:rPrChange w:id="45" w:author="Mathias Fuchs" w:date="2020-06-30T15:44:00Z">
            <w:rPr>
              <w:lang w:val="en-GB"/>
            </w:rPr>
          </w:rPrChange>
        </w:rPr>
        <w:t xml:space="preserve"> </w:t>
      </w:r>
      <w:proofErr w:type="spellStart"/>
      <w:r w:rsidRPr="001D2147">
        <w:rPr>
          <w:rPrChange w:id="46" w:author="Mathias Fuchs" w:date="2020-06-30T15:44:00Z">
            <w:rPr>
              <w:lang w:val="en-GB"/>
            </w:rPr>
          </w:rPrChange>
        </w:rPr>
        <w:t>automate</w:t>
      </w:r>
      <w:proofErr w:type="spellEnd"/>
      <w:r w:rsidRPr="001D2147">
        <w:rPr>
          <w:rPrChange w:id="47" w:author="Mathias Fuchs" w:date="2020-06-30T15:44:00Z">
            <w:rPr>
              <w:lang w:val="en-GB"/>
            </w:rPr>
          </w:rPrChange>
        </w:rPr>
        <w:t xml:space="preserve"> </w:t>
      </w:r>
      <w:proofErr w:type="spellStart"/>
      <w:r w:rsidRPr="001D2147">
        <w:rPr>
          <w:rPrChange w:id="48" w:author="Mathias Fuchs" w:date="2020-06-30T15:44:00Z">
            <w:rPr>
              <w:lang w:val="en-GB"/>
            </w:rPr>
          </w:rPrChange>
        </w:rPr>
        <w:t>the</w:t>
      </w:r>
      <w:proofErr w:type="spellEnd"/>
      <w:r w:rsidRPr="001D2147">
        <w:rPr>
          <w:rPrChange w:id="49" w:author="Mathias Fuchs" w:date="2020-06-30T15:44:00Z">
            <w:rPr>
              <w:lang w:val="en-GB"/>
            </w:rPr>
          </w:rPrChange>
        </w:rPr>
        <w:t xml:space="preserve"> </w:t>
      </w:r>
      <w:proofErr w:type="spellStart"/>
      <w:r w:rsidRPr="001D2147">
        <w:rPr>
          <w:rPrChange w:id="50" w:author="Mathias Fuchs" w:date="2020-06-30T15:44:00Z">
            <w:rPr>
              <w:lang w:val="en-GB"/>
            </w:rPr>
          </w:rPrChange>
        </w:rPr>
        <w:t>test</w:t>
      </w:r>
      <w:proofErr w:type="spellEnd"/>
      <w:r w:rsidRPr="001D2147">
        <w:rPr>
          <w:rPrChange w:id="51" w:author="Mathias Fuchs" w:date="2020-06-30T15:44:00Z">
            <w:rPr>
              <w:lang w:val="en-GB"/>
            </w:rPr>
          </w:rPrChange>
        </w:rPr>
        <w:t xml:space="preserve"> </w:t>
      </w:r>
      <w:proofErr w:type="spellStart"/>
      <w:r w:rsidRPr="001D2147">
        <w:rPr>
          <w:rPrChange w:id="52" w:author="Mathias Fuchs" w:date="2020-06-30T15:44:00Z">
            <w:rPr>
              <w:lang w:val="en-GB"/>
            </w:rPr>
          </w:rPrChange>
        </w:rPr>
        <w:t>cases</w:t>
      </w:r>
      <w:proofErr w:type="spellEnd"/>
      <w:r w:rsidRPr="001D2147">
        <w:rPr>
          <w:rPrChange w:id="53" w:author="Mathias Fuchs" w:date="2020-06-30T15:44:00Z">
            <w:rPr>
              <w:lang w:val="en-GB"/>
            </w:rPr>
          </w:rPrChange>
        </w:rPr>
        <w:t xml:space="preserve"> </w:t>
      </w:r>
      <w:proofErr w:type="spellStart"/>
      <w:r w:rsidRPr="001D2147">
        <w:rPr>
          <w:rPrChange w:id="54" w:author="Mathias Fuchs" w:date="2020-06-30T15:44:00Z">
            <w:rPr>
              <w:lang w:val="en-GB"/>
            </w:rPr>
          </w:rPrChange>
        </w:rPr>
        <w:t>using</w:t>
      </w:r>
      <w:proofErr w:type="spellEnd"/>
      <w:r w:rsidRPr="001D2147">
        <w:rPr>
          <w:rPrChange w:id="55" w:author="Mathias Fuchs" w:date="2020-06-30T15:44:00Z">
            <w:rPr>
              <w:lang w:val="en-GB"/>
            </w:rPr>
          </w:rPrChange>
        </w:rPr>
        <w:t xml:space="preserve"> an </w:t>
      </w:r>
      <w:proofErr w:type="spellStart"/>
      <w:r w:rsidRPr="001D2147">
        <w:rPr>
          <w:rPrChange w:id="56" w:author="Mathias Fuchs" w:date="2020-06-30T15:44:00Z">
            <w:rPr>
              <w:lang w:val="en-GB"/>
            </w:rPr>
          </w:rPrChange>
        </w:rPr>
        <w:t>automation</w:t>
      </w:r>
      <w:proofErr w:type="spellEnd"/>
      <w:r w:rsidRPr="001D2147">
        <w:rPr>
          <w:rPrChange w:id="57" w:author="Mathias Fuchs" w:date="2020-06-30T15:44:00Z">
            <w:rPr>
              <w:lang w:val="en-GB"/>
            </w:rPr>
          </w:rPrChange>
        </w:rPr>
        <w:t xml:space="preserve"> </w:t>
      </w:r>
      <w:proofErr w:type="spellStart"/>
      <w:r w:rsidRPr="001D2147">
        <w:rPr>
          <w:rPrChange w:id="58" w:author="Mathias Fuchs" w:date="2020-06-30T15:44:00Z">
            <w:rPr>
              <w:lang w:val="en-GB"/>
            </w:rPr>
          </w:rPrChange>
        </w:rPr>
        <w:t>script</w:t>
      </w:r>
      <w:proofErr w:type="spellEnd"/>
      <w:r w:rsidRPr="001D2147">
        <w:rPr>
          <w:rPrChange w:id="59" w:author="Mathias Fuchs" w:date="2020-06-30T15:44:00Z">
            <w:rPr>
              <w:lang w:val="en-GB"/>
            </w:rPr>
          </w:rPrChange>
        </w:rPr>
        <w:t xml:space="preserve"> (</w:t>
      </w:r>
      <w:proofErr w:type="spellStart"/>
      <w:r w:rsidRPr="001D2147">
        <w:rPr>
          <w:rPrChange w:id="60" w:author="Mathias Fuchs" w:date="2020-06-30T15:44:00Z">
            <w:rPr>
              <w:lang w:val="en-GB"/>
            </w:rPr>
          </w:rPrChange>
        </w:rPr>
        <w:t>gherkin</w:t>
      </w:r>
      <w:proofErr w:type="spellEnd"/>
      <w:r w:rsidRPr="001D2147">
        <w:rPr>
          <w:rPrChange w:id="61" w:author="Mathias Fuchs" w:date="2020-06-30T15:44:00Z">
            <w:rPr>
              <w:lang w:val="en-GB"/>
            </w:rPr>
          </w:rPrChange>
        </w:rPr>
        <w:t xml:space="preserve"> feature </w:t>
      </w:r>
      <w:proofErr w:type="spellStart"/>
      <w:r w:rsidRPr="001D2147">
        <w:rPr>
          <w:rPrChange w:id="62" w:author="Mathias Fuchs" w:date="2020-06-30T15:44:00Z">
            <w:rPr>
              <w:lang w:val="en-GB"/>
            </w:rPr>
          </w:rPrChange>
        </w:rPr>
        <w:t>file</w:t>
      </w:r>
      <w:proofErr w:type="spellEnd"/>
      <w:r w:rsidRPr="001D2147">
        <w:rPr>
          <w:rPrChange w:id="63" w:author="Mathias Fuchs" w:date="2020-06-30T15:44:00Z">
            <w:rPr>
              <w:lang w:val="en-GB"/>
            </w:rPr>
          </w:rPrChange>
        </w:rPr>
        <w:t>) (</w:t>
      </w:r>
      <w:proofErr w:type="spellStart"/>
      <w:r w:rsidRPr="001D2147">
        <w:rPr>
          <w:rPrChange w:id="64" w:author="Mathias Fuchs" w:date="2020-06-30T15:44:00Z">
            <w:rPr>
              <w:lang w:val="en-GB"/>
            </w:rPr>
          </w:rPrChange>
        </w:rPr>
        <w:t>SmartBear</w:t>
      </w:r>
      <w:proofErr w:type="spellEnd"/>
      <w:r w:rsidRPr="001D2147">
        <w:rPr>
          <w:rPrChange w:id="65" w:author="Mathias Fuchs" w:date="2020-06-30T15:44:00Z">
            <w:rPr>
              <w:lang w:val="en-GB"/>
            </w:rPr>
          </w:rPrChange>
        </w:rPr>
        <w:t xml:space="preserve"> Software, 2020).</w:t>
      </w:r>
    </w:p>
    <w:p w14:paraId="0BAD6D79" w14:textId="77777777" w:rsidR="005D14D1" w:rsidRPr="00C207F9" w:rsidRDefault="005D14D1" w:rsidP="009C718D">
      <w:pPr>
        <w:pStyle w:val="ListParagraph"/>
        <w:numPr>
          <w:ilvl w:val="0"/>
          <w:numId w:val="7"/>
        </w:numPr>
        <w:rPr>
          <w:lang w:val="en-GB"/>
        </w:rPr>
      </w:pPr>
      <w:r>
        <w:rPr>
          <w:lang w:val="en-GB"/>
        </w:rPr>
        <w:t xml:space="preserve">Selenium which simulates the user interaction with the web application and will be controlled by cucumber and the gherkin feature file </w:t>
      </w:r>
      <w:r w:rsidRPr="00003F56">
        <w:rPr>
          <w:lang w:val="en-GB"/>
        </w:rPr>
        <w:t xml:space="preserve">(Selenium, </w:t>
      </w:r>
      <w:proofErr w:type="spellStart"/>
      <w:r w:rsidRPr="00003F56">
        <w:rPr>
          <w:lang w:val="en-GB"/>
        </w:rPr>
        <w:t>n.d</w:t>
      </w:r>
      <w:proofErr w:type="spellEnd"/>
      <w:r>
        <w:rPr>
          <w:lang w:val="en-GB"/>
        </w:rPr>
        <w:t>; Jain &amp; Sawant, 2018</w:t>
      </w:r>
      <w:r w:rsidRPr="00003F56">
        <w:rPr>
          <w:lang w:val="en-GB"/>
        </w:rPr>
        <w:t>)</w:t>
      </w:r>
      <w:r>
        <w:rPr>
          <w:lang w:val="en-GB"/>
        </w:rPr>
        <w:t>.</w:t>
      </w:r>
    </w:p>
    <w:p w14:paraId="174D7CD2" w14:textId="393A5301" w:rsidR="005D14D1" w:rsidRDefault="005D14D1" w:rsidP="009C718D">
      <w:pPr>
        <w:pStyle w:val="ListParagraph"/>
        <w:numPr>
          <w:ilvl w:val="0"/>
          <w:numId w:val="7"/>
        </w:numPr>
        <w:rPr>
          <w:lang w:val="en-GB"/>
        </w:rPr>
      </w:pPr>
      <w:proofErr w:type="spellStart"/>
      <w:r>
        <w:rPr>
          <w:lang w:val="en-GB"/>
        </w:rPr>
        <w:t>Scenarioo</w:t>
      </w:r>
      <w:proofErr w:type="spellEnd"/>
      <w:r>
        <w:rPr>
          <w:lang w:val="en-GB"/>
        </w:rPr>
        <w:t xml:space="preserve"> that is used to display test reports with screenshots </w:t>
      </w:r>
      <w:r w:rsidRPr="00003F56">
        <w:rPr>
          <w:lang w:val="en-GB"/>
        </w:rPr>
        <w:t>(</w:t>
      </w:r>
      <w:proofErr w:type="spellStart"/>
      <w:r w:rsidRPr="00003F56">
        <w:rPr>
          <w:lang w:val="en-GB"/>
        </w:rPr>
        <w:t>Scenarioo</w:t>
      </w:r>
      <w:proofErr w:type="spellEnd"/>
      <w:r w:rsidRPr="00003F56">
        <w:rPr>
          <w:lang w:val="en-GB"/>
        </w:rPr>
        <w:t>, n.d.)</w:t>
      </w:r>
      <w:r>
        <w:rPr>
          <w:lang w:val="en-GB"/>
        </w:rPr>
        <w:t>.</w:t>
      </w:r>
    </w:p>
    <w:p w14:paraId="0D8F1A78" w14:textId="77777777" w:rsidR="00F73352" w:rsidRDefault="00F73352" w:rsidP="00F73352">
      <w:pPr>
        <w:pStyle w:val="ListParagraph"/>
        <w:rPr>
          <w:lang w:val="en-GB"/>
        </w:rPr>
      </w:pPr>
    </w:p>
    <w:p w14:paraId="41D519CF" w14:textId="27A505A3" w:rsidR="00F73352" w:rsidRDefault="00F73352" w:rsidP="00F73352">
      <w:pPr>
        <w:pStyle w:val="Heading2"/>
        <w:rPr>
          <w:lang w:val="en-GB"/>
        </w:rPr>
      </w:pPr>
      <w:bookmarkStart w:id="66" w:name="_Toc44339635"/>
      <w:r>
        <w:rPr>
          <w:lang w:val="en-GB"/>
        </w:rPr>
        <w:t>Automated Testing</w:t>
      </w:r>
      <w:r>
        <w:t xml:space="preserve"> </w:t>
      </w:r>
      <w:proofErr w:type="spellStart"/>
      <w:r>
        <w:t>for</w:t>
      </w:r>
      <w:proofErr w:type="spellEnd"/>
      <w:r>
        <w:t xml:space="preserve"> OQ</w:t>
      </w:r>
      <w:bookmarkEnd w:id="66"/>
    </w:p>
    <w:p w14:paraId="274BE966" w14:textId="1718C7A8" w:rsidR="00F73352" w:rsidRDefault="00F73352" w:rsidP="00F73352">
      <w:pPr>
        <w:rPr>
          <w:lang w:val="en-GB" w:eastAsia="de-DE"/>
        </w:rPr>
      </w:pPr>
      <w:r>
        <w:rPr>
          <w:lang w:val="en-GB" w:eastAsia="de-DE"/>
        </w:rPr>
        <w:t xml:space="preserve">As described in several blogs, manual testing has the disadvantages that it is prone to mistakes and errors while performing the tests and that it is time consuming for human testers and therefore it generates high costs (Guru99b, 2020; </w:t>
      </w:r>
      <w:proofErr w:type="spellStart"/>
      <w:r>
        <w:rPr>
          <w:lang w:val="en-GB" w:eastAsia="de-DE"/>
        </w:rPr>
        <w:t>Hoogenraad</w:t>
      </w:r>
      <w:proofErr w:type="spellEnd"/>
      <w:r>
        <w:rPr>
          <w:lang w:val="en-GB" w:eastAsia="de-DE"/>
        </w:rPr>
        <w:t>, 2017). This is especially true, when the same tests have to be performed several times (Guru99b, 2020). On the other hand, and in contrast to automated testing, manual testing allows to evaluate aspects like user friendliness and positive customer experience (Guru99b, 2020). Therefore</w:t>
      </w:r>
      <w:r w:rsidR="00EA324A" w:rsidRPr="00AD7A73">
        <w:rPr>
          <w:lang w:val="en-GB" w:eastAsia="de-DE"/>
          <w:rPrChange w:id="67" w:author="Mathias Fuchs" w:date="2020-07-01T16:45:00Z">
            <w:rPr>
              <w:lang w:eastAsia="de-DE"/>
            </w:rPr>
          </w:rPrChange>
        </w:rPr>
        <w:t>,</w:t>
      </w:r>
      <w:r>
        <w:rPr>
          <w:lang w:val="en-GB" w:eastAsia="de-DE"/>
        </w:rPr>
        <w:t xml:space="preserve"> this project will focus its investigations on test automation for OQs as testing on functional level does not include evaluations on usability aspects (</w:t>
      </w:r>
      <w:proofErr w:type="spellStart"/>
      <w:r w:rsidRPr="00426B65">
        <w:rPr>
          <w:lang w:val="en-GB" w:eastAsia="de-DE"/>
        </w:rPr>
        <w:t>Qualitest</w:t>
      </w:r>
      <w:proofErr w:type="spellEnd"/>
      <w:r w:rsidRPr="00426B65">
        <w:rPr>
          <w:lang w:val="en-GB" w:eastAsia="de-DE"/>
        </w:rPr>
        <w:t>, n.d.</w:t>
      </w:r>
      <w:r>
        <w:rPr>
          <w:lang w:val="en-GB" w:eastAsia="de-DE"/>
        </w:rPr>
        <w:t>).</w:t>
      </w:r>
    </w:p>
    <w:p w14:paraId="4FA6DCEB" w14:textId="23A47482" w:rsidR="005D14D1" w:rsidRPr="00AB6448" w:rsidRDefault="00F73352" w:rsidP="00AB6448">
      <w:pPr>
        <w:rPr>
          <w:lang w:val="en-GB" w:eastAsia="de-DE"/>
        </w:rPr>
      </w:pPr>
      <w:commentRangeStart w:id="68"/>
      <w:r>
        <w:rPr>
          <w:lang w:val="en-GB" w:eastAsia="de-DE"/>
        </w:rPr>
        <w:t xml:space="preserve">In conclusion, OQs are interesting to investigate in respect of test automation, as they are so far mainly performed manually and have therefore a good potential of optimisation in respect of reliability and cost effectiveness. And in contrary to PQs there is no need to consider aspects of user friendliness and positive customer experience, for which automated testing is not suitable. </w:t>
      </w:r>
      <w:commentRangeEnd w:id="68"/>
      <w:r>
        <w:rPr>
          <w:rStyle w:val="CommentReference"/>
        </w:rPr>
        <w:commentReference w:id="68"/>
      </w:r>
    </w:p>
    <w:p w14:paraId="013B242C" w14:textId="53A31C98" w:rsidR="0003724F" w:rsidRDefault="00C77D60" w:rsidP="0003724F">
      <w:pPr>
        <w:pStyle w:val="Heading2"/>
        <w:rPr>
          <w:lang w:val="en-GB"/>
        </w:rPr>
      </w:pPr>
      <w:bookmarkStart w:id="69" w:name="_Toc44339636"/>
      <w:r>
        <w:rPr>
          <w:lang w:val="en-GB"/>
        </w:rPr>
        <w:t>Hypothesis and Research Questions</w:t>
      </w:r>
      <w:bookmarkEnd w:id="69"/>
    </w:p>
    <w:p w14:paraId="5BB16866" w14:textId="261F8CFC" w:rsidR="002F706E" w:rsidRDefault="00AF793A" w:rsidP="00975D4A">
      <w:pPr>
        <w:rPr>
          <w:lang w:val="en-GB" w:eastAsia="de-DE"/>
        </w:rPr>
      </w:pPr>
      <w:r>
        <w:rPr>
          <w:lang w:val="en-GB" w:eastAsia="de-DE"/>
        </w:rPr>
        <w:t>This project</w:t>
      </w:r>
      <w:r w:rsidR="002F706E">
        <w:rPr>
          <w:lang w:val="en-GB" w:eastAsia="de-DE"/>
        </w:rPr>
        <w:t xml:space="preserve"> will be </w:t>
      </w:r>
      <w:r>
        <w:rPr>
          <w:lang w:val="en-GB" w:eastAsia="de-DE"/>
        </w:rPr>
        <w:t>led</w:t>
      </w:r>
      <w:r w:rsidR="002F706E">
        <w:rPr>
          <w:lang w:val="en-GB" w:eastAsia="de-DE"/>
        </w:rPr>
        <w:t xml:space="preserve"> by following hypothesis: BDD with its </w:t>
      </w:r>
      <w:r>
        <w:rPr>
          <w:lang w:val="en-GB" w:eastAsia="de-DE"/>
        </w:rPr>
        <w:t>activities</w:t>
      </w:r>
      <w:r w:rsidR="002F706E">
        <w:rPr>
          <w:lang w:val="en-GB" w:eastAsia="de-DE"/>
        </w:rPr>
        <w:t xml:space="preserve"> from us</w:t>
      </w:r>
      <w:r>
        <w:rPr>
          <w:lang w:val="en-GB" w:eastAsia="de-DE"/>
        </w:rPr>
        <w:t xml:space="preserve">er stories to executable specifications (formulation) and automation is a practicable approach in respect of technical </w:t>
      </w:r>
      <w:r w:rsidR="00B9462B">
        <w:rPr>
          <w:lang w:val="en-GB" w:eastAsia="de-DE"/>
        </w:rPr>
        <w:t>feasibility</w:t>
      </w:r>
      <w:r>
        <w:rPr>
          <w:lang w:val="en-GB" w:eastAsia="de-DE"/>
        </w:rPr>
        <w:t>, takin</w:t>
      </w:r>
      <w:r w:rsidR="006D44E0">
        <w:rPr>
          <w:lang w:val="en-GB" w:eastAsia="de-DE"/>
        </w:rPr>
        <w:t>g into account Cucumber/Gherkin</w:t>
      </w:r>
      <w:r>
        <w:rPr>
          <w:lang w:val="en-GB" w:eastAsia="de-DE"/>
        </w:rPr>
        <w:t xml:space="preserve">, Selenium and </w:t>
      </w:r>
      <w:proofErr w:type="spellStart"/>
      <w:r>
        <w:rPr>
          <w:lang w:val="en-GB" w:eastAsia="de-DE"/>
        </w:rPr>
        <w:t>Scenarioo</w:t>
      </w:r>
      <w:proofErr w:type="spellEnd"/>
      <w:r>
        <w:rPr>
          <w:lang w:val="en-GB" w:eastAsia="de-DE"/>
        </w:rPr>
        <w:t xml:space="preserve">, and validation requirements according to GAMP5 for OQ </w:t>
      </w:r>
      <w:r w:rsidR="00C77BFA">
        <w:rPr>
          <w:lang w:val="en-GB" w:eastAsia="de-DE"/>
        </w:rPr>
        <w:t>t</w:t>
      </w:r>
      <w:r>
        <w:rPr>
          <w:lang w:val="en-GB" w:eastAsia="de-DE"/>
        </w:rPr>
        <w:t xml:space="preserve">est </w:t>
      </w:r>
      <w:r w:rsidR="00C77BFA">
        <w:rPr>
          <w:lang w:val="en-GB" w:eastAsia="de-DE"/>
        </w:rPr>
        <w:t>a</w:t>
      </w:r>
      <w:r>
        <w:rPr>
          <w:lang w:val="en-GB" w:eastAsia="de-DE"/>
        </w:rPr>
        <w:t>utomation in highly regulated environments of the pharmaceutical industry.</w:t>
      </w:r>
    </w:p>
    <w:p w14:paraId="5A454467" w14:textId="56309987" w:rsidR="00034064" w:rsidRDefault="00034064" w:rsidP="00975D4A">
      <w:pPr>
        <w:rPr>
          <w:lang w:val="en-GB" w:eastAsia="de-DE"/>
        </w:rPr>
      </w:pPr>
      <w:r>
        <w:rPr>
          <w:lang w:val="en-GB" w:eastAsia="de-DE"/>
        </w:rPr>
        <w:lastRenderedPageBreak/>
        <w:t xml:space="preserve">To evaluate the </w:t>
      </w:r>
      <w:r w:rsidR="006061C7">
        <w:rPr>
          <w:lang w:val="en-GB" w:eastAsia="de-DE"/>
        </w:rPr>
        <w:t>above-mentioned</w:t>
      </w:r>
      <w:r>
        <w:rPr>
          <w:lang w:val="en-GB" w:eastAsia="de-DE"/>
        </w:rPr>
        <w:t xml:space="preserve"> hypothesis, the project should find answers to following questions:</w:t>
      </w:r>
    </w:p>
    <w:p w14:paraId="50998333" w14:textId="71673790" w:rsidR="00034064" w:rsidRDefault="00034064" w:rsidP="009C718D">
      <w:pPr>
        <w:pStyle w:val="ListParagraph"/>
        <w:numPr>
          <w:ilvl w:val="0"/>
          <w:numId w:val="7"/>
        </w:numPr>
        <w:rPr>
          <w:lang w:val="en-GB" w:eastAsia="de-DE"/>
        </w:rPr>
      </w:pPr>
      <w:r>
        <w:rPr>
          <w:lang w:val="en-GB" w:eastAsia="de-DE"/>
        </w:rPr>
        <w:t xml:space="preserve">Do the </w:t>
      </w:r>
      <w:r w:rsidR="004804DE">
        <w:rPr>
          <w:lang w:val="en-GB" w:eastAsia="de-DE"/>
        </w:rPr>
        <w:t xml:space="preserve">artefacts out of </w:t>
      </w:r>
      <w:r>
        <w:rPr>
          <w:lang w:val="en-GB" w:eastAsia="de-DE"/>
        </w:rPr>
        <w:t xml:space="preserve">the BDD process satisfy </w:t>
      </w:r>
      <w:r w:rsidR="00F72343">
        <w:rPr>
          <w:lang w:val="en-GB" w:eastAsia="de-DE"/>
        </w:rPr>
        <w:t>the GAMP5 requirements in respect of OQs?</w:t>
      </w:r>
    </w:p>
    <w:p w14:paraId="0302DAFC" w14:textId="7F28671D" w:rsidR="00034064" w:rsidRDefault="00034064" w:rsidP="009C718D">
      <w:pPr>
        <w:pStyle w:val="ListParagraph"/>
        <w:numPr>
          <w:ilvl w:val="0"/>
          <w:numId w:val="7"/>
        </w:numPr>
        <w:rPr>
          <w:lang w:val="en-GB" w:eastAsia="de-DE"/>
        </w:rPr>
      </w:pPr>
      <w:r>
        <w:rPr>
          <w:lang w:val="en-GB" w:eastAsia="de-DE"/>
        </w:rPr>
        <w:t xml:space="preserve">Can automation tools like Cucumber/Gherkin, Selenium and </w:t>
      </w:r>
      <w:proofErr w:type="spellStart"/>
      <w:r>
        <w:rPr>
          <w:lang w:val="en-GB" w:eastAsia="de-DE"/>
        </w:rPr>
        <w:t>Scenarioo</w:t>
      </w:r>
      <w:proofErr w:type="spellEnd"/>
      <w:r>
        <w:rPr>
          <w:lang w:val="en-GB" w:eastAsia="de-DE"/>
        </w:rPr>
        <w:t xml:space="preserve"> (see chapter </w:t>
      </w:r>
      <w:r>
        <w:rPr>
          <w:lang w:val="en-GB" w:eastAsia="de-DE"/>
        </w:rPr>
        <w:fldChar w:fldCharType="begin"/>
      </w:r>
      <w:r>
        <w:rPr>
          <w:lang w:val="en-GB" w:eastAsia="de-DE"/>
        </w:rPr>
        <w:instrText xml:space="preserve"> REF _Ref36822358 \r \h </w:instrText>
      </w:r>
      <w:r>
        <w:rPr>
          <w:lang w:val="en-GB" w:eastAsia="de-DE"/>
        </w:rPr>
      </w:r>
      <w:r>
        <w:rPr>
          <w:lang w:val="en-GB" w:eastAsia="de-DE"/>
        </w:rPr>
        <w:fldChar w:fldCharType="separate"/>
      </w:r>
      <w:r>
        <w:rPr>
          <w:lang w:val="en-GB" w:eastAsia="de-DE"/>
        </w:rPr>
        <w:t>2.2.1</w:t>
      </w:r>
      <w:r>
        <w:rPr>
          <w:lang w:val="en-GB" w:eastAsia="de-DE"/>
        </w:rPr>
        <w:fldChar w:fldCharType="end"/>
      </w:r>
      <w:r>
        <w:rPr>
          <w:lang w:val="en-GB" w:eastAsia="de-DE"/>
        </w:rPr>
        <w:t>) be used</w:t>
      </w:r>
      <w:r w:rsidR="00470C52">
        <w:rPr>
          <w:lang w:val="en-GB" w:eastAsia="de-DE"/>
        </w:rPr>
        <w:t xml:space="preserve"> together</w:t>
      </w:r>
      <w:r>
        <w:rPr>
          <w:lang w:val="en-GB" w:eastAsia="de-DE"/>
        </w:rPr>
        <w:t xml:space="preserve"> in validated environment</w:t>
      </w:r>
      <w:r w:rsidR="00F72343">
        <w:rPr>
          <w:lang w:val="en-GB" w:eastAsia="de-DE"/>
        </w:rPr>
        <w:t>s</w:t>
      </w:r>
      <w:r>
        <w:rPr>
          <w:lang w:val="en-GB" w:eastAsia="de-DE"/>
        </w:rPr>
        <w:t>?</w:t>
      </w:r>
    </w:p>
    <w:p w14:paraId="65B1B885" w14:textId="509A0236" w:rsidR="00F72343" w:rsidRDefault="004804DE" w:rsidP="009C718D">
      <w:pPr>
        <w:pStyle w:val="ListParagraph"/>
        <w:numPr>
          <w:ilvl w:val="0"/>
          <w:numId w:val="7"/>
        </w:numPr>
        <w:rPr>
          <w:lang w:val="en-GB" w:eastAsia="de-DE"/>
        </w:rPr>
      </w:pPr>
      <w:r>
        <w:rPr>
          <w:lang w:val="en-GB" w:eastAsia="de-DE"/>
        </w:rPr>
        <w:t xml:space="preserve">How can the </w:t>
      </w:r>
      <w:commentRangeStart w:id="70"/>
      <w:r>
        <w:rPr>
          <w:lang w:val="en-GB" w:eastAsia="de-DE"/>
        </w:rPr>
        <w:t xml:space="preserve">test suite </w:t>
      </w:r>
      <w:commentRangeEnd w:id="70"/>
      <w:r w:rsidR="00C930C0">
        <w:rPr>
          <w:rStyle w:val="CommentReference"/>
        </w:rPr>
        <w:commentReference w:id="70"/>
      </w:r>
      <w:r>
        <w:rPr>
          <w:lang w:val="en-GB" w:eastAsia="de-DE"/>
        </w:rPr>
        <w:t>be adapted to the evolution of the application</w:t>
      </w:r>
      <w:r w:rsidR="00B9462B">
        <w:rPr>
          <w:lang w:val="en-GB" w:eastAsia="de-DE"/>
        </w:rPr>
        <w:t>?</w:t>
      </w:r>
    </w:p>
    <w:p w14:paraId="6E00A912" w14:textId="131B7B3A" w:rsidR="00F72343" w:rsidRPr="00034064" w:rsidRDefault="00F72343" w:rsidP="009C718D">
      <w:pPr>
        <w:pStyle w:val="ListParagraph"/>
        <w:numPr>
          <w:ilvl w:val="0"/>
          <w:numId w:val="7"/>
        </w:numPr>
        <w:rPr>
          <w:lang w:val="en-GB" w:eastAsia="de-DE"/>
        </w:rPr>
      </w:pPr>
      <w:r>
        <w:rPr>
          <w:lang w:val="en-GB" w:eastAsia="de-DE"/>
        </w:rPr>
        <w:t xml:space="preserve">How could be dealt with </w:t>
      </w:r>
      <w:r w:rsidR="004804DE">
        <w:rPr>
          <w:lang w:val="en-GB" w:eastAsia="de-DE"/>
        </w:rPr>
        <w:t>new versions</w:t>
      </w:r>
      <w:r>
        <w:rPr>
          <w:lang w:val="en-GB" w:eastAsia="de-DE"/>
        </w:rPr>
        <w:t xml:space="preserve"> of the automation tools in terms of</w:t>
      </w:r>
      <w:r w:rsidR="00B9462B">
        <w:rPr>
          <w:lang w:val="en-GB" w:eastAsia="de-DE"/>
        </w:rPr>
        <w:t xml:space="preserve"> validation?</w:t>
      </w:r>
    </w:p>
    <w:p w14:paraId="4BCFFD55" w14:textId="535A568A" w:rsidR="00DD54C3" w:rsidRDefault="00DD54C3" w:rsidP="00DD54C3">
      <w:pPr>
        <w:pStyle w:val="Heading2"/>
        <w:rPr>
          <w:lang w:val="en-GB"/>
        </w:rPr>
      </w:pPr>
      <w:bookmarkStart w:id="71" w:name="_Toc44339637"/>
      <w:r>
        <w:rPr>
          <w:lang w:val="en-GB"/>
        </w:rPr>
        <w:t>Scope</w:t>
      </w:r>
      <w:bookmarkEnd w:id="71"/>
    </w:p>
    <w:p w14:paraId="4BB6C6B9" w14:textId="1FBB8DC5" w:rsidR="00490511" w:rsidRPr="00490511" w:rsidRDefault="00490511" w:rsidP="00490511">
      <w:pPr>
        <w:rPr>
          <w:lang w:val="en-GB" w:eastAsia="de-DE"/>
        </w:rPr>
      </w:pPr>
      <w:r w:rsidRPr="00490511">
        <w:rPr>
          <w:highlight w:val="yellow"/>
          <w:lang w:val="en-GB" w:eastAsia="de-DE"/>
        </w:rPr>
        <w:t>TODO Introduction</w:t>
      </w:r>
      <w:r>
        <w:rPr>
          <w:highlight w:val="yellow"/>
          <w:lang w:val="en-GB" w:eastAsia="de-DE"/>
        </w:rPr>
        <w:t xml:space="preserve"> (de)</w:t>
      </w:r>
    </w:p>
    <w:p w14:paraId="178F1EDB" w14:textId="61B197B5" w:rsidR="00DD54C3" w:rsidRDefault="00DD54C3" w:rsidP="00DD54C3">
      <w:pPr>
        <w:pStyle w:val="Heading3"/>
        <w:rPr>
          <w:lang w:val="en-GB"/>
        </w:rPr>
      </w:pPr>
      <w:bookmarkStart w:id="72" w:name="_Toc44339638"/>
      <w:r>
        <w:rPr>
          <w:lang w:val="en-GB"/>
        </w:rPr>
        <w:t>In Scope</w:t>
      </w:r>
      <w:bookmarkEnd w:id="72"/>
    </w:p>
    <w:p w14:paraId="7515D530" w14:textId="4263AA84" w:rsidR="00490511" w:rsidRPr="00490511" w:rsidRDefault="00490511" w:rsidP="00490511">
      <w:pPr>
        <w:rPr>
          <w:lang w:val="en-GB" w:eastAsia="de-DE"/>
        </w:rPr>
      </w:pPr>
      <w:r w:rsidRPr="00490511">
        <w:rPr>
          <w:highlight w:val="yellow"/>
          <w:lang w:val="en-GB" w:eastAsia="de-DE"/>
        </w:rPr>
        <w:t xml:space="preserve">TODO </w:t>
      </w:r>
      <w:proofErr w:type="spellStart"/>
      <w:r>
        <w:rPr>
          <w:highlight w:val="yellow"/>
          <w:lang w:val="en-GB" w:eastAsia="de-DE"/>
        </w:rPr>
        <w:t>Einleitung</w:t>
      </w:r>
      <w:proofErr w:type="spellEnd"/>
      <w:r>
        <w:rPr>
          <w:highlight w:val="yellow"/>
          <w:lang w:val="en-GB" w:eastAsia="de-DE"/>
        </w:rPr>
        <w:t>(de)</w:t>
      </w:r>
    </w:p>
    <w:p w14:paraId="093D1B22" w14:textId="30D8FC82" w:rsidR="00840B5D" w:rsidRDefault="00840B5D" w:rsidP="009C718D">
      <w:pPr>
        <w:pStyle w:val="ListParagraph"/>
        <w:numPr>
          <w:ilvl w:val="0"/>
          <w:numId w:val="9"/>
        </w:numPr>
        <w:rPr>
          <w:lang w:val="en-GB" w:eastAsia="de-DE"/>
        </w:rPr>
      </w:pPr>
      <w:r w:rsidRPr="00840B5D">
        <w:rPr>
          <w:lang w:val="en-GB" w:eastAsia="de-DE"/>
        </w:rPr>
        <w:t>Evaluation of a test automation for OQs based on BDD for a category 5 software (custom</w:t>
      </w:r>
      <w:r>
        <w:rPr>
          <w:lang w:val="en-GB" w:eastAsia="de-DE"/>
        </w:rPr>
        <w:t xml:space="preserve"> </w:t>
      </w:r>
      <w:r w:rsidRPr="00840B5D">
        <w:rPr>
          <w:lang w:val="en-GB" w:eastAsia="de-DE"/>
        </w:rPr>
        <w:t>application) according to GAMP5</w:t>
      </w:r>
      <w:r w:rsidR="002022A8">
        <w:rPr>
          <w:lang w:val="en-GB" w:eastAsia="de-DE"/>
        </w:rPr>
        <w:t>.</w:t>
      </w:r>
    </w:p>
    <w:p w14:paraId="1C01F32C" w14:textId="3BD9AA67" w:rsidR="00AD0243" w:rsidRPr="00840B5D" w:rsidRDefault="00AD0243" w:rsidP="009C718D">
      <w:pPr>
        <w:pStyle w:val="ListParagraph"/>
        <w:numPr>
          <w:ilvl w:val="0"/>
          <w:numId w:val="9"/>
        </w:numPr>
        <w:rPr>
          <w:lang w:val="en-GB" w:eastAsia="de-DE"/>
        </w:rPr>
      </w:pPr>
      <w:r>
        <w:rPr>
          <w:lang w:val="en-GB" w:eastAsia="de-DE"/>
        </w:rPr>
        <w:t xml:space="preserve">Proposal for a Validation Procedure for Cucumber/Gherkin, </w:t>
      </w:r>
      <w:proofErr w:type="spellStart"/>
      <w:r>
        <w:rPr>
          <w:lang w:val="en-GB" w:eastAsia="de-DE"/>
        </w:rPr>
        <w:t>S</w:t>
      </w:r>
      <w:r w:rsidR="00B54BCB">
        <w:rPr>
          <w:lang w:val="en-GB" w:eastAsia="de-DE"/>
        </w:rPr>
        <w:t>c</w:t>
      </w:r>
      <w:r>
        <w:rPr>
          <w:lang w:val="en-GB" w:eastAsia="de-DE"/>
        </w:rPr>
        <w:t>enarioo</w:t>
      </w:r>
      <w:proofErr w:type="spellEnd"/>
      <w:r>
        <w:rPr>
          <w:lang w:val="en-GB" w:eastAsia="de-DE"/>
        </w:rPr>
        <w:t xml:space="preserve"> and Selenium and their interaction.</w:t>
      </w:r>
    </w:p>
    <w:p w14:paraId="0A3D4444" w14:textId="0F5BDFCC" w:rsidR="00840B5D" w:rsidRPr="00840B5D" w:rsidRDefault="00840B5D" w:rsidP="009C718D">
      <w:pPr>
        <w:pStyle w:val="ListParagraph"/>
        <w:numPr>
          <w:ilvl w:val="0"/>
          <w:numId w:val="9"/>
        </w:numPr>
        <w:rPr>
          <w:lang w:val="en-GB" w:eastAsia="de-DE"/>
        </w:rPr>
      </w:pPr>
      <w:r w:rsidRPr="00840B5D">
        <w:rPr>
          <w:lang w:val="en-GB" w:eastAsia="de-DE"/>
        </w:rPr>
        <w:t>Implementation of a prototype for the evaluation and illustration of a test automation for</w:t>
      </w:r>
      <w:r>
        <w:rPr>
          <w:lang w:val="en-GB" w:eastAsia="de-DE"/>
        </w:rPr>
        <w:t xml:space="preserve"> </w:t>
      </w:r>
      <w:r w:rsidRPr="00840B5D">
        <w:rPr>
          <w:lang w:val="en-GB" w:eastAsia="de-DE"/>
        </w:rPr>
        <w:t>different functionalities. The test automation is based on the following tools: Cucumber,</w:t>
      </w:r>
      <w:r>
        <w:rPr>
          <w:lang w:val="en-GB" w:eastAsia="de-DE"/>
        </w:rPr>
        <w:t xml:space="preserve"> </w:t>
      </w:r>
      <w:r w:rsidRPr="00840B5D">
        <w:rPr>
          <w:lang w:val="en-GB" w:eastAsia="de-DE"/>
        </w:rPr>
        <w:t xml:space="preserve">Selenium, </w:t>
      </w:r>
      <w:proofErr w:type="spellStart"/>
      <w:r w:rsidRPr="00840B5D">
        <w:rPr>
          <w:lang w:val="en-GB" w:eastAsia="de-DE"/>
        </w:rPr>
        <w:t>Scenarioo</w:t>
      </w:r>
      <w:proofErr w:type="spellEnd"/>
      <w:r w:rsidR="002022A8">
        <w:rPr>
          <w:lang w:val="en-GB" w:eastAsia="de-DE"/>
        </w:rPr>
        <w:t>.</w:t>
      </w:r>
    </w:p>
    <w:p w14:paraId="2892D8B4" w14:textId="52A53D0C" w:rsidR="00840B5D" w:rsidRPr="00840B5D" w:rsidRDefault="00840B5D" w:rsidP="009C718D">
      <w:pPr>
        <w:pStyle w:val="ListParagraph"/>
        <w:numPr>
          <w:ilvl w:val="0"/>
          <w:numId w:val="9"/>
        </w:numPr>
        <w:rPr>
          <w:lang w:val="en-GB" w:eastAsia="de-DE"/>
        </w:rPr>
      </w:pPr>
      <w:r w:rsidRPr="00840B5D">
        <w:rPr>
          <w:lang w:val="en-GB" w:eastAsia="de-DE"/>
        </w:rPr>
        <w:t>Are to be included: User Requirements, Specification/Test Management, Risk Management,</w:t>
      </w:r>
      <w:r>
        <w:rPr>
          <w:lang w:val="en-GB" w:eastAsia="de-DE"/>
        </w:rPr>
        <w:t xml:space="preserve"> </w:t>
      </w:r>
      <w:r w:rsidRPr="00840B5D">
        <w:rPr>
          <w:lang w:val="en-GB" w:eastAsia="de-DE"/>
        </w:rPr>
        <w:t>Traceability, the validation process with regard to the OQs for a Category 5 product according</w:t>
      </w:r>
      <w:r>
        <w:rPr>
          <w:lang w:val="en-GB" w:eastAsia="de-DE"/>
        </w:rPr>
        <w:t xml:space="preserve"> </w:t>
      </w:r>
      <w:r w:rsidRPr="00840B5D">
        <w:rPr>
          <w:lang w:val="en-GB" w:eastAsia="de-DE"/>
        </w:rPr>
        <w:t>to GAMP5</w:t>
      </w:r>
      <w:r w:rsidR="002022A8">
        <w:rPr>
          <w:lang w:val="en-GB" w:eastAsia="de-DE"/>
        </w:rPr>
        <w:t>.</w:t>
      </w:r>
    </w:p>
    <w:p w14:paraId="689F6304" w14:textId="2823C815" w:rsidR="00DD54C3" w:rsidRPr="00840B5D" w:rsidRDefault="00840B5D" w:rsidP="009C718D">
      <w:pPr>
        <w:pStyle w:val="ListParagraph"/>
        <w:numPr>
          <w:ilvl w:val="0"/>
          <w:numId w:val="9"/>
        </w:numPr>
        <w:rPr>
          <w:lang w:val="en-GB" w:eastAsia="de-DE"/>
        </w:rPr>
      </w:pPr>
      <w:r w:rsidRPr="00840B5D">
        <w:rPr>
          <w:lang w:val="en-GB" w:eastAsia="de-DE"/>
        </w:rPr>
        <w:t xml:space="preserve">If possible, outlooks on related topics (PQs, category 4 software, </w:t>
      </w:r>
      <w:r>
        <w:rPr>
          <w:lang w:val="en-GB" w:eastAsia="de-DE"/>
        </w:rPr>
        <w:t>DevOps</w:t>
      </w:r>
      <w:r w:rsidRPr="00840B5D">
        <w:rPr>
          <w:lang w:val="en-GB" w:eastAsia="de-DE"/>
        </w:rPr>
        <w:t>), based</w:t>
      </w:r>
      <w:r>
        <w:rPr>
          <w:lang w:val="en-GB" w:eastAsia="de-DE"/>
        </w:rPr>
        <w:t xml:space="preserve"> </w:t>
      </w:r>
      <w:r w:rsidRPr="00840B5D">
        <w:rPr>
          <w:lang w:val="en-GB" w:eastAsia="de-DE"/>
        </w:rPr>
        <w:t>on the findings obtained</w:t>
      </w:r>
      <w:r w:rsidR="002022A8">
        <w:rPr>
          <w:lang w:val="en-GB" w:eastAsia="de-DE"/>
        </w:rPr>
        <w:t>.</w:t>
      </w:r>
    </w:p>
    <w:p w14:paraId="45A677C7" w14:textId="1C850254" w:rsidR="00DD54C3" w:rsidRDefault="00DD54C3" w:rsidP="00DD54C3">
      <w:pPr>
        <w:pStyle w:val="Heading3"/>
        <w:rPr>
          <w:lang w:val="en-GB"/>
        </w:rPr>
      </w:pPr>
      <w:bookmarkStart w:id="73" w:name="_Toc44339639"/>
      <w:r>
        <w:rPr>
          <w:lang w:val="en-GB"/>
        </w:rPr>
        <w:t>Out of Scope</w:t>
      </w:r>
      <w:bookmarkEnd w:id="73"/>
    </w:p>
    <w:p w14:paraId="22FC0CFE" w14:textId="77777777" w:rsidR="00490511" w:rsidRPr="00490511" w:rsidRDefault="00490511" w:rsidP="00490511">
      <w:pPr>
        <w:rPr>
          <w:lang w:val="en-GB" w:eastAsia="de-DE"/>
        </w:rPr>
      </w:pPr>
      <w:r w:rsidRPr="00490511">
        <w:rPr>
          <w:highlight w:val="yellow"/>
          <w:lang w:val="en-GB" w:eastAsia="de-DE"/>
        </w:rPr>
        <w:t xml:space="preserve">TODO </w:t>
      </w:r>
      <w:proofErr w:type="spellStart"/>
      <w:r>
        <w:rPr>
          <w:highlight w:val="yellow"/>
          <w:lang w:val="en-GB" w:eastAsia="de-DE"/>
        </w:rPr>
        <w:t>Einleitung</w:t>
      </w:r>
      <w:proofErr w:type="spellEnd"/>
      <w:r>
        <w:rPr>
          <w:highlight w:val="yellow"/>
          <w:lang w:val="en-GB" w:eastAsia="de-DE"/>
        </w:rPr>
        <w:t>(de)</w:t>
      </w:r>
    </w:p>
    <w:p w14:paraId="16B86063" w14:textId="418DDB65" w:rsidR="00AD0243" w:rsidRPr="00AD0243" w:rsidRDefault="00AD0243" w:rsidP="009C718D">
      <w:pPr>
        <w:pStyle w:val="ListParagraph"/>
        <w:numPr>
          <w:ilvl w:val="0"/>
          <w:numId w:val="10"/>
        </w:numPr>
        <w:rPr>
          <w:lang w:val="en-GB"/>
        </w:rPr>
      </w:pPr>
      <w:r w:rsidRPr="00AD0243">
        <w:rPr>
          <w:lang w:val="en-GB"/>
        </w:rPr>
        <w:t>Validation activities according to GAMP5 outside of OQs (e.g. process validation, IQs, PQs,</w:t>
      </w:r>
      <w:r>
        <w:rPr>
          <w:lang w:val="en-GB"/>
        </w:rPr>
        <w:t xml:space="preserve"> </w:t>
      </w:r>
      <w:r w:rsidRPr="00AD0243">
        <w:rPr>
          <w:lang w:val="en-GB"/>
        </w:rPr>
        <w:t>design reviews, used infrastructure ...).</w:t>
      </w:r>
    </w:p>
    <w:p w14:paraId="205FC27E" w14:textId="36DB741B" w:rsidR="00AD0243" w:rsidRPr="00AD0243" w:rsidRDefault="00AD0243" w:rsidP="009C718D">
      <w:pPr>
        <w:pStyle w:val="ListParagraph"/>
        <w:numPr>
          <w:ilvl w:val="0"/>
          <w:numId w:val="10"/>
        </w:numPr>
        <w:rPr>
          <w:lang w:val="en-GB"/>
        </w:rPr>
      </w:pPr>
      <w:r w:rsidRPr="00AD0243">
        <w:rPr>
          <w:lang w:val="en-GB"/>
        </w:rPr>
        <w:t xml:space="preserve">BDD activities that are outside the chain </w:t>
      </w:r>
      <w:r>
        <w:rPr>
          <w:lang w:val="en-GB"/>
        </w:rPr>
        <w:t>from user stories to high-level test automation</w:t>
      </w:r>
      <w:r w:rsidRPr="00AD0243">
        <w:rPr>
          <w:lang w:val="en-GB"/>
        </w:rPr>
        <w:t xml:space="preserve"> (e.g. the implementation technique TDD, Unit/Module Testing).</w:t>
      </w:r>
    </w:p>
    <w:p w14:paraId="14B51ADE" w14:textId="77777777" w:rsidR="00AD0243" w:rsidRPr="00AD0243" w:rsidRDefault="00AD0243" w:rsidP="009C718D">
      <w:pPr>
        <w:pStyle w:val="ListParagraph"/>
        <w:numPr>
          <w:ilvl w:val="0"/>
          <w:numId w:val="10"/>
        </w:numPr>
        <w:rPr>
          <w:lang w:val="en-GB"/>
        </w:rPr>
      </w:pPr>
      <w:r w:rsidRPr="00AD0243">
        <w:rPr>
          <w:lang w:val="en-GB"/>
        </w:rPr>
        <w:t>Tool evaluations for implementation (e.g. Selenium vs. Cypress) are not part of this work.</w:t>
      </w:r>
    </w:p>
    <w:p w14:paraId="42951748" w14:textId="28B45F56" w:rsidR="00AD0243" w:rsidRPr="00AD0243" w:rsidRDefault="00AD0243" w:rsidP="009C718D">
      <w:pPr>
        <w:pStyle w:val="ListParagraph"/>
        <w:numPr>
          <w:ilvl w:val="0"/>
          <w:numId w:val="10"/>
        </w:numPr>
        <w:rPr>
          <w:lang w:val="en-GB"/>
        </w:rPr>
      </w:pPr>
      <w:r w:rsidRPr="00AD0243">
        <w:rPr>
          <w:lang w:val="en-GB"/>
        </w:rPr>
        <w:lastRenderedPageBreak/>
        <w:t>Risk evaluation regarding the implementation of the prototype: exemplary risks are</w:t>
      </w:r>
      <w:r>
        <w:rPr>
          <w:lang w:val="en-GB"/>
        </w:rPr>
        <w:t xml:space="preserve"> </w:t>
      </w:r>
      <w:r w:rsidRPr="00AD0243">
        <w:rPr>
          <w:lang w:val="en-GB"/>
        </w:rPr>
        <w:t>considered, but without claiming that the risk evaluation was carried out correctly and</w:t>
      </w:r>
      <w:r>
        <w:rPr>
          <w:lang w:val="en-GB"/>
        </w:rPr>
        <w:t xml:space="preserve"> </w:t>
      </w:r>
      <w:r w:rsidRPr="00AD0243">
        <w:rPr>
          <w:lang w:val="en-GB"/>
        </w:rPr>
        <w:t>completely from a practical point of view.</w:t>
      </w:r>
    </w:p>
    <w:p w14:paraId="650F98AB" w14:textId="11F667A7" w:rsidR="00AB6448" w:rsidRPr="000C1AFA" w:rsidRDefault="00AD0243" w:rsidP="009C718D">
      <w:pPr>
        <w:pStyle w:val="ListParagraph"/>
        <w:numPr>
          <w:ilvl w:val="0"/>
          <w:numId w:val="10"/>
        </w:numPr>
        <w:rPr>
          <w:lang w:val="en-GB"/>
        </w:rPr>
      </w:pPr>
      <w:r w:rsidRPr="00AD0243">
        <w:rPr>
          <w:lang w:val="en-GB"/>
        </w:rPr>
        <w:t>Compliance of the prototype: if possible, an exemplary compliance requirement that is</w:t>
      </w:r>
      <w:r>
        <w:rPr>
          <w:lang w:val="en-GB"/>
        </w:rPr>
        <w:t xml:space="preserve"> </w:t>
      </w:r>
      <w:r w:rsidRPr="00AD0243">
        <w:rPr>
          <w:lang w:val="en-GB"/>
        </w:rPr>
        <w:t>technically easy to implement will be considered. However, the prototype will not be</w:t>
      </w:r>
      <w:r>
        <w:rPr>
          <w:lang w:val="en-GB"/>
        </w:rPr>
        <w:t xml:space="preserve"> </w:t>
      </w:r>
      <w:r w:rsidRPr="00AD0243">
        <w:rPr>
          <w:lang w:val="en-GB"/>
        </w:rPr>
        <w:t>compliant</w:t>
      </w:r>
      <w:r w:rsidR="00004D83">
        <w:rPr>
          <w:lang w:val="en-GB"/>
        </w:rPr>
        <w:t xml:space="preserve"> to regulations like </w:t>
      </w:r>
      <w:r w:rsidR="00004D83" w:rsidRPr="00004D83">
        <w:rPr>
          <w:lang w:val="en-GB"/>
        </w:rPr>
        <w:t>FDA 21 CFR part 11 or EU GMP Annex 11</w:t>
      </w:r>
      <w:r w:rsidRPr="00AD0243">
        <w:rPr>
          <w:lang w:val="en-GB"/>
        </w:rPr>
        <w:t>.</w:t>
      </w:r>
    </w:p>
    <w:p w14:paraId="306ED515" w14:textId="77777777" w:rsidR="0080660B" w:rsidRDefault="00D863A6" w:rsidP="00D863A6">
      <w:pPr>
        <w:pStyle w:val="Heading2"/>
        <w:rPr>
          <w:lang w:val="en-GB"/>
        </w:rPr>
      </w:pPr>
      <w:bookmarkStart w:id="74" w:name="_Toc44339640"/>
      <w:r>
        <w:rPr>
          <w:lang w:val="en-GB"/>
        </w:rPr>
        <w:t>Approach</w:t>
      </w:r>
      <w:bookmarkEnd w:id="74"/>
    </w:p>
    <w:p w14:paraId="0591500C" w14:textId="77777777" w:rsidR="00425912" w:rsidRPr="00425912" w:rsidRDefault="00425912" w:rsidP="00425912">
      <w:pPr>
        <w:rPr>
          <w:lang w:val="en-GB"/>
        </w:rPr>
      </w:pPr>
      <w:r w:rsidRPr="00425912">
        <w:rPr>
          <w:lang w:val="en-GB"/>
        </w:rPr>
        <w:t xml:space="preserve">The starting point for the BDD part is the book "Discovery - Explore behaviour using examples" by Gaspar Nagy and </w:t>
      </w:r>
      <w:proofErr w:type="spellStart"/>
      <w:r w:rsidRPr="00425912">
        <w:rPr>
          <w:lang w:val="en-GB"/>
        </w:rPr>
        <w:t>Seb</w:t>
      </w:r>
      <w:proofErr w:type="spellEnd"/>
      <w:r w:rsidRPr="00425912">
        <w:rPr>
          <w:lang w:val="en-GB"/>
        </w:rPr>
        <w:t xml:space="preserve"> Rose (ISBN 978-1983591259). In chapter 4.6 the authors state that BDD leads to improved efficiency in software development for regulated environments. </w:t>
      </w:r>
    </w:p>
    <w:p w14:paraId="32B89575" w14:textId="7D5C8D94" w:rsidR="00425912" w:rsidRPr="00425912" w:rsidRDefault="00425912" w:rsidP="00425912">
      <w:pPr>
        <w:rPr>
          <w:lang w:val="en-GB"/>
        </w:rPr>
      </w:pPr>
      <w:r w:rsidRPr="00425912">
        <w:rPr>
          <w:lang w:val="en-GB"/>
        </w:rPr>
        <w:t xml:space="preserve">The CSV part of the project is based on the </w:t>
      </w:r>
      <w:r w:rsidR="00EA324A" w:rsidRPr="00425912">
        <w:rPr>
          <w:lang w:val="en-GB"/>
        </w:rPr>
        <w:t>widely used</w:t>
      </w:r>
      <w:r w:rsidRPr="00425912">
        <w:rPr>
          <w:lang w:val="en-GB"/>
        </w:rPr>
        <w:t xml:space="preserve"> CSV standard GAMP5. </w:t>
      </w:r>
    </w:p>
    <w:p w14:paraId="26F14B91" w14:textId="2BB45B6C" w:rsidR="0080660B" w:rsidRDefault="00425912" w:rsidP="00425912">
      <w:pPr>
        <w:rPr>
          <w:lang w:val="en-GB"/>
        </w:rPr>
      </w:pPr>
      <w:r w:rsidRPr="00425912">
        <w:rPr>
          <w:lang w:val="en-GB"/>
        </w:rPr>
        <w:t xml:space="preserve">The BDD approach and the </w:t>
      </w:r>
      <w:r w:rsidRPr="00A9631A">
        <w:rPr>
          <w:lang w:val="en-GB"/>
        </w:rPr>
        <w:t xml:space="preserve">GAMP5 methodology are analysed to develop a combined </w:t>
      </w:r>
      <w:r w:rsidR="00A9631A" w:rsidRPr="00A9631A">
        <w:rPr>
          <w:lang w:val="en-GB"/>
        </w:rPr>
        <w:t>process</w:t>
      </w:r>
      <w:r w:rsidRPr="00A9631A">
        <w:rPr>
          <w:lang w:val="en-GB"/>
        </w:rPr>
        <w:t xml:space="preserve">. This </w:t>
      </w:r>
      <w:r w:rsidR="00725769">
        <w:rPr>
          <w:lang w:val="en-GB"/>
        </w:rPr>
        <w:t>process</w:t>
      </w:r>
      <w:r w:rsidRPr="00A9631A">
        <w:rPr>
          <w:lang w:val="en-GB"/>
        </w:rPr>
        <w:t xml:space="preserve"> is then presented in an appropriate form (e.g. BPMN) so that it can be evaluated by a </w:t>
      </w:r>
      <w:proofErr w:type="spellStart"/>
      <w:r w:rsidRPr="00A9631A">
        <w:rPr>
          <w:lang w:val="en-GB"/>
        </w:rPr>
        <w:t>wega</w:t>
      </w:r>
      <w:proofErr w:type="spellEnd"/>
      <w:r w:rsidRPr="00A9631A">
        <w:rPr>
          <w:lang w:val="en-GB"/>
        </w:rPr>
        <w:t xml:space="preserve"> CSV specialist. The </w:t>
      </w:r>
      <w:r w:rsidR="00725769">
        <w:rPr>
          <w:lang w:val="en-GB"/>
        </w:rPr>
        <w:t>process</w:t>
      </w:r>
      <w:r w:rsidRPr="00A9631A">
        <w:rPr>
          <w:lang w:val="en-GB"/>
        </w:rPr>
        <w:t xml:space="preserve"> will be </w:t>
      </w:r>
      <w:r w:rsidR="00725769">
        <w:rPr>
          <w:lang w:val="en-GB"/>
        </w:rPr>
        <w:t xml:space="preserve">regularly reviewed by a </w:t>
      </w:r>
      <w:proofErr w:type="spellStart"/>
      <w:r w:rsidR="00725769">
        <w:rPr>
          <w:lang w:val="en-GB"/>
        </w:rPr>
        <w:t>wega</w:t>
      </w:r>
      <w:proofErr w:type="spellEnd"/>
      <w:r w:rsidR="00725769">
        <w:rPr>
          <w:lang w:val="en-GB"/>
        </w:rPr>
        <w:t xml:space="preserve"> CSV specialist while being </w:t>
      </w:r>
      <w:r w:rsidRPr="00A9631A">
        <w:rPr>
          <w:lang w:val="en-GB"/>
        </w:rPr>
        <w:t xml:space="preserve">developed </w:t>
      </w:r>
      <w:r w:rsidR="00725769">
        <w:rPr>
          <w:lang w:val="en-GB"/>
        </w:rPr>
        <w:t xml:space="preserve">to </w:t>
      </w:r>
      <w:r w:rsidR="00EE7CB0">
        <w:rPr>
          <w:lang w:val="en-GB"/>
        </w:rPr>
        <w:t>assure its conformity with GAMP</w:t>
      </w:r>
      <w:r w:rsidR="00725769">
        <w:rPr>
          <w:lang w:val="en-GB"/>
        </w:rPr>
        <w:t>5</w:t>
      </w:r>
      <w:r w:rsidRPr="00A9631A">
        <w:rPr>
          <w:lang w:val="en-GB"/>
        </w:rPr>
        <w:t>. Based on th</w:t>
      </w:r>
      <w:r w:rsidR="00B035BC" w:rsidRPr="00A9631A">
        <w:rPr>
          <w:lang w:val="en-GB"/>
        </w:rPr>
        <w:t xml:space="preserve">e developed </w:t>
      </w:r>
      <w:r w:rsidR="00725769">
        <w:rPr>
          <w:lang w:val="en-GB"/>
        </w:rPr>
        <w:t>process</w:t>
      </w:r>
      <w:r w:rsidRPr="00A9631A">
        <w:rPr>
          <w:lang w:val="en-GB"/>
        </w:rPr>
        <w:t xml:space="preserve"> a prototype will be implemented as proof of concept. Few exemplary user requirements are defined as a basis for its implementation. As the final input regarding the suitability of the developed model, the prototype is audited by a </w:t>
      </w:r>
      <w:proofErr w:type="spellStart"/>
      <w:r w:rsidRPr="00A9631A">
        <w:rPr>
          <w:lang w:val="en-GB"/>
        </w:rPr>
        <w:t>wega</w:t>
      </w:r>
      <w:proofErr w:type="spellEnd"/>
      <w:r w:rsidRPr="00A9631A">
        <w:rPr>
          <w:lang w:val="en-GB"/>
        </w:rPr>
        <w:t xml:space="preserve"> CSV specialist. Thi</w:t>
      </w:r>
      <w:r w:rsidR="00A9631A" w:rsidRPr="00A9631A">
        <w:rPr>
          <w:lang w:val="en-GB"/>
        </w:rPr>
        <w:t>s then forms the basis for the ‘Learnings &amp; Discussion’ and the ‘Outlook’</w:t>
      </w:r>
      <w:r w:rsidRPr="00A9631A">
        <w:rPr>
          <w:lang w:val="en-GB"/>
        </w:rPr>
        <w:t>.</w:t>
      </w:r>
    </w:p>
    <w:p w14:paraId="20E2F432" w14:textId="2F36A36B" w:rsidR="00A9631A" w:rsidRDefault="00A9631A" w:rsidP="00425912">
      <w:pPr>
        <w:rPr>
          <w:lang w:val="en-GB"/>
        </w:rPr>
      </w:pPr>
      <w:r>
        <w:rPr>
          <w:lang w:val="en-GB"/>
        </w:rPr>
        <w:t xml:space="preserve">In </w:t>
      </w:r>
      <w:r w:rsidR="00897869">
        <w:rPr>
          <w:lang w:val="en-GB"/>
        </w:rPr>
        <w:t>summary following activities are planned in two different streams as shown in the figures</w:t>
      </w:r>
      <w:r w:rsidR="001400A1">
        <w:rPr>
          <w:lang w:val="en-GB"/>
        </w:rPr>
        <w:t xml:space="preserve"> 1 &amp; 2</w:t>
      </w:r>
      <w:r>
        <w:rPr>
          <w:lang w:val="en-GB"/>
        </w:rPr>
        <w:t>:</w:t>
      </w:r>
    </w:p>
    <w:p w14:paraId="3DBEEBD2" w14:textId="13E638ED" w:rsidR="00A9631A" w:rsidRDefault="00A9631A" w:rsidP="009C718D">
      <w:pPr>
        <w:pStyle w:val="ListParagraph"/>
        <w:numPr>
          <w:ilvl w:val="0"/>
          <w:numId w:val="11"/>
        </w:numPr>
        <w:rPr>
          <w:lang w:val="en-GB"/>
        </w:rPr>
      </w:pPr>
      <w:r>
        <w:rPr>
          <w:lang w:val="en-GB"/>
        </w:rPr>
        <w:t>Develop</w:t>
      </w:r>
      <w:r w:rsidR="00F72343">
        <w:rPr>
          <w:lang w:val="en-GB"/>
        </w:rPr>
        <w:t>ment of</w:t>
      </w:r>
      <w:r>
        <w:rPr>
          <w:lang w:val="en-GB"/>
        </w:rPr>
        <w:t xml:space="preserve"> a combined process between BDD and GAMP5 in respect to OQs</w:t>
      </w:r>
    </w:p>
    <w:p w14:paraId="2C9EEFE5" w14:textId="02228A1C" w:rsidR="00A9631A" w:rsidRDefault="00A9631A" w:rsidP="009C718D">
      <w:pPr>
        <w:pStyle w:val="ListParagraph"/>
        <w:numPr>
          <w:ilvl w:val="0"/>
          <w:numId w:val="11"/>
        </w:numPr>
        <w:rPr>
          <w:lang w:val="en-GB"/>
        </w:rPr>
      </w:pPr>
      <w:r>
        <w:rPr>
          <w:lang w:val="en-GB"/>
        </w:rPr>
        <w:t>Based on point 1 to implement</w:t>
      </w:r>
      <w:r w:rsidR="00F72343">
        <w:rPr>
          <w:lang w:val="en-GB"/>
        </w:rPr>
        <w:t>ation of</w:t>
      </w:r>
      <w:r>
        <w:rPr>
          <w:lang w:val="en-GB"/>
        </w:rPr>
        <w:t xml:space="preserve"> a prototype</w:t>
      </w:r>
    </w:p>
    <w:p w14:paraId="2BB84B9D" w14:textId="3EFBAADD" w:rsidR="00A9631A" w:rsidRDefault="00A9631A" w:rsidP="009C718D">
      <w:pPr>
        <w:pStyle w:val="ListParagraph"/>
        <w:numPr>
          <w:ilvl w:val="0"/>
          <w:numId w:val="11"/>
        </w:numPr>
        <w:rPr>
          <w:lang w:val="en-GB"/>
        </w:rPr>
      </w:pPr>
      <w:r>
        <w:rPr>
          <w:lang w:val="en-GB"/>
        </w:rPr>
        <w:t xml:space="preserve">Audit of </w:t>
      </w:r>
      <w:r w:rsidR="00CC3CFD">
        <w:rPr>
          <w:lang w:val="en-GB"/>
        </w:rPr>
        <w:t xml:space="preserve">the </w:t>
      </w:r>
      <w:r>
        <w:rPr>
          <w:lang w:val="en-GB"/>
        </w:rPr>
        <w:t xml:space="preserve">prototype by </w:t>
      </w:r>
      <w:proofErr w:type="spellStart"/>
      <w:r>
        <w:rPr>
          <w:lang w:val="en-GB"/>
        </w:rPr>
        <w:t>wega</w:t>
      </w:r>
      <w:proofErr w:type="spellEnd"/>
    </w:p>
    <w:p w14:paraId="3E18ED29" w14:textId="77777777" w:rsidR="005C72B9" w:rsidRDefault="00A9631A" w:rsidP="009C718D">
      <w:pPr>
        <w:pStyle w:val="ListParagraph"/>
        <w:numPr>
          <w:ilvl w:val="0"/>
          <w:numId w:val="11"/>
        </w:numPr>
        <w:rPr>
          <w:lang w:val="en-GB"/>
        </w:rPr>
      </w:pPr>
      <w:r>
        <w:rPr>
          <w:lang w:val="en-GB"/>
        </w:rPr>
        <w:t xml:space="preserve">Analysis of </w:t>
      </w:r>
      <w:r w:rsidR="00CC3CFD">
        <w:rPr>
          <w:lang w:val="en-GB"/>
        </w:rPr>
        <w:t xml:space="preserve">the </w:t>
      </w:r>
      <w:r w:rsidR="00F72343">
        <w:rPr>
          <w:lang w:val="en-GB"/>
        </w:rPr>
        <w:t>a</w:t>
      </w:r>
      <w:r>
        <w:rPr>
          <w:lang w:val="en-GB"/>
        </w:rPr>
        <w:t xml:space="preserve">udit results including </w:t>
      </w:r>
      <w:r w:rsidR="00755E37">
        <w:rPr>
          <w:lang w:val="en-GB"/>
        </w:rPr>
        <w:t>l</w:t>
      </w:r>
      <w:r>
        <w:rPr>
          <w:lang w:val="en-GB"/>
        </w:rPr>
        <w:t>earnings</w:t>
      </w:r>
      <w:r w:rsidR="00F72343">
        <w:rPr>
          <w:lang w:val="en-GB"/>
        </w:rPr>
        <w:t>,</w:t>
      </w:r>
      <w:r>
        <w:rPr>
          <w:lang w:val="en-GB"/>
        </w:rPr>
        <w:t xml:space="preserve"> </w:t>
      </w:r>
      <w:r w:rsidR="00755E37">
        <w:rPr>
          <w:lang w:val="en-GB"/>
        </w:rPr>
        <w:t>a</w:t>
      </w:r>
      <w:r>
        <w:rPr>
          <w:lang w:val="en-GB"/>
        </w:rPr>
        <w:t xml:space="preserve"> </w:t>
      </w:r>
      <w:r w:rsidR="00755E37">
        <w:rPr>
          <w:lang w:val="en-GB"/>
        </w:rPr>
        <w:t>discussion</w:t>
      </w:r>
      <w:r>
        <w:rPr>
          <w:lang w:val="en-GB"/>
        </w:rPr>
        <w:t xml:space="preserve"> and an outlook</w:t>
      </w:r>
      <w:r w:rsidR="005C72B9" w:rsidRPr="005C72B9">
        <w:rPr>
          <w:lang w:val="en-GB"/>
        </w:rPr>
        <w:t xml:space="preserve"> </w:t>
      </w:r>
    </w:p>
    <w:p w14:paraId="5EEB546F" w14:textId="673DC5EE" w:rsidR="00470C52" w:rsidRDefault="005C72B9" w:rsidP="009C718D">
      <w:pPr>
        <w:pStyle w:val="ListParagraph"/>
        <w:numPr>
          <w:ilvl w:val="0"/>
          <w:numId w:val="11"/>
        </w:numPr>
        <w:jc w:val="left"/>
        <w:rPr>
          <w:lang w:val="en-GB"/>
        </w:rPr>
      </w:pPr>
      <w:r>
        <w:rPr>
          <w:lang w:val="en-GB"/>
        </w:rPr>
        <w:t xml:space="preserve">Analysis of what is needed to be done in order to use </w:t>
      </w:r>
      <w:r w:rsidR="00E0005A">
        <w:rPr>
          <w:lang w:val="en-GB"/>
        </w:rPr>
        <w:t xml:space="preserve">Cucumber/Gherkin, </w:t>
      </w:r>
      <w:proofErr w:type="spellStart"/>
      <w:r w:rsidR="00E0005A">
        <w:rPr>
          <w:lang w:val="en-GB"/>
        </w:rPr>
        <w:t>Scenarioo</w:t>
      </w:r>
      <w:proofErr w:type="spellEnd"/>
      <w:r w:rsidR="00E0005A">
        <w:rPr>
          <w:lang w:val="en-GB"/>
        </w:rPr>
        <w:t xml:space="preserve"> and Selenium</w:t>
      </w:r>
      <w:r>
        <w:rPr>
          <w:lang w:val="en-GB"/>
        </w:rPr>
        <w:t xml:space="preserve"> in a validated environment including following a</w:t>
      </w:r>
      <w:r w:rsidR="00470C52">
        <w:rPr>
          <w:lang w:val="en-GB"/>
        </w:rPr>
        <w:t>spects</w:t>
      </w:r>
    </w:p>
    <w:p w14:paraId="3006E8CF" w14:textId="77777777" w:rsidR="00470C52" w:rsidRDefault="00470C52" w:rsidP="009C718D">
      <w:pPr>
        <w:pStyle w:val="ListParagraph"/>
        <w:numPr>
          <w:ilvl w:val="1"/>
          <w:numId w:val="12"/>
        </w:numPr>
        <w:jc w:val="left"/>
        <w:rPr>
          <w:lang w:val="en-GB"/>
        </w:rPr>
      </w:pPr>
      <w:r>
        <w:rPr>
          <w:lang w:val="en-GB"/>
        </w:rPr>
        <w:t>single tools</w:t>
      </w:r>
    </w:p>
    <w:p w14:paraId="7D1EB815" w14:textId="77777777" w:rsidR="00470C52" w:rsidRDefault="005C72B9" w:rsidP="009C718D">
      <w:pPr>
        <w:pStyle w:val="ListParagraph"/>
        <w:numPr>
          <w:ilvl w:val="1"/>
          <w:numId w:val="12"/>
        </w:numPr>
        <w:jc w:val="left"/>
        <w:rPr>
          <w:lang w:val="en-GB"/>
        </w:rPr>
      </w:pPr>
      <w:r>
        <w:rPr>
          <w:lang w:val="en-GB"/>
        </w:rPr>
        <w:t xml:space="preserve">combination of the </w:t>
      </w:r>
      <w:r w:rsidR="00470C52">
        <w:rPr>
          <w:lang w:val="en-GB"/>
        </w:rPr>
        <w:t>tools</w:t>
      </w:r>
    </w:p>
    <w:p w14:paraId="5893EB28" w14:textId="734D7FB0" w:rsidR="00A9631A" w:rsidRDefault="005C72B9" w:rsidP="009C718D">
      <w:pPr>
        <w:pStyle w:val="ListParagraph"/>
        <w:numPr>
          <w:ilvl w:val="1"/>
          <w:numId w:val="12"/>
        </w:numPr>
        <w:jc w:val="left"/>
        <w:rPr>
          <w:lang w:val="en-GB"/>
        </w:rPr>
      </w:pPr>
      <w:r>
        <w:rPr>
          <w:lang w:val="en-GB"/>
        </w:rPr>
        <w:t>updates of the tools</w:t>
      </w:r>
    </w:p>
    <w:p w14:paraId="21CE4CE5" w14:textId="434AAF77" w:rsidR="000A357F" w:rsidRDefault="000A357F" w:rsidP="000A357F">
      <w:pPr>
        <w:keepNext/>
        <w:jc w:val="left"/>
        <w:rPr>
          <w:lang w:val="en-GB"/>
        </w:rPr>
      </w:pPr>
    </w:p>
    <w:p w14:paraId="7A3C2023" w14:textId="0533BDD8" w:rsidR="00C56E2B" w:rsidRPr="00470C52" w:rsidRDefault="00C56E2B" w:rsidP="000A357F">
      <w:pPr>
        <w:keepNext/>
        <w:jc w:val="left"/>
        <w:rPr>
          <w:lang w:val="en-GB"/>
        </w:rPr>
      </w:pPr>
      <w:r>
        <w:rPr>
          <w:noProof/>
          <w:lang w:eastAsia="de-CH"/>
        </w:rPr>
        <w:drawing>
          <wp:inline distT="0" distB="0" distL="0" distR="0" wp14:anchorId="5A5112F3" wp14:editId="4A9D0774">
            <wp:extent cx="5537200" cy="7747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7200" cy="774700"/>
                    </a:xfrm>
                    <a:prstGeom prst="rect">
                      <a:avLst/>
                    </a:prstGeom>
                    <a:noFill/>
                    <a:ln>
                      <a:noFill/>
                    </a:ln>
                  </pic:spPr>
                </pic:pic>
              </a:graphicData>
            </a:graphic>
          </wp:inline>
        </w:drawing>
      </w:r>
    </w:p>
    <w:p w14:paraId="259C034A" w14:textId="3A6E961C" w:rsidR="00897869" w:rsidRPr="000A357F" w:rsidRDefault="000A357F" w:rsidP="000A357F">
      <w:pPr>
        <w:pStyle w:val="Caption"/>
        <w:jc w:val="left"/>
        <w:rPr>
          <w:lang w:val="en-GB"/>
        </w:rPr>
      </w:pPr>
      <w:bookmarkStart w:id="75" w:name="_Toc36826148"/>
      <w:r w:rsidRPr="000A357F">
        <w:rPr>
          <w:lang w:val="en-GB"/>
        </w:rPr>
        <w:t xml:space="preserve">Figure </w:t>
      </w:r>
      <w:r>
        <w:fldChar w:fldCharType="begin"/>
      </w:r>
      <w:r w:rsidRPr="000A357F">
        <w:rPr>
          <w:lang w:val="en-GB"/>
        </w:rPr>
        <w:instrText xml:space="preserve"> SEQ Figure \* ARABIC </w:instrText>
      </w:r>
      <w:r>
        <w:fldChar w:fldCharType="separate"/>
      </w:r>
      <w:r w:rsidR="00AE1743">
        <w:rPr>
          <w:noProof/>
          <w:lang w:val="en-GB"/>
        </w:rPr>
        <w:t>1</w:t>
      </w:r>
      <w:r>
        <w:fldChar w:fldCharType="end"/>
      </w:r>
      <w:r w:rsidRPr="000A357F">
        <w:rPr>
          <w:lang w:val="en-GB"/>
        </w:rPr>
        <w:t xml:space="preserve"> Process to investigate OQ test automation</w:t>
      </w:r>
      <w:bookmarkEnd w:id="75"/>
    </w:p>
    <w:p w14:paraId="51809B1C" w14:textId="77777777" w:rsidR="000B6303" w:rsidRDefault="000B6303" w:rsidP="00897869">
      <w:pPr>
        <w:jc w:val="left"/>
        <w:rPr>
          <w:lang w:val="en-GB"/>
        </w:rPr>
      </w:pPr>
    </w:p>
    <w:p w14:paraId="5DC00EB7" w14:textId="76FDB05F" w:rsidR="00AE1743" w:rsidRPr="00470C52" w:rsidRDefault="00CB371E" w:rsidP="00AE1743">
      <w:pPr>
        <w:keepNext/>
        <w:jc w:val="left"/>
        <w:rPr>
          <w:lang w:val="en-GB"/>
        </w:rPr>
      </w:pPr>
      <w:r>
        <w:rPr>
          <w:noProof/>
          <w:lang w:eastAsia="de-CH"/>
        </w:rPr>
        <w:drawing>
          <wp:inline distT="0" distB="0" distL="0" distR="0" wp14:anchorId="65590B2B" wp14:editId="68B15B05">
            <wp:extent cx="4203700" cy="7747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3700" cy="774700"/>
                    </a:xfrm>
                    <a:prstGeom prst="rect">
                      <a:avLst/>
                    </a:prstGeom>
                    <a:noFill/>
                    <a:ln>
                      <a:noFill/>
                    </a:ln>
                  </pic:spPr>
                </pic:pic>
              </a:graphicData>
            </a:graphic>
          </wp:inline>
        </w:drawing>
      </w:r>
    </w:p>
    <w:p w14:paraId="4DCB7071" w14:textId="66A28931" w:rsidR="000B6303" w:rsidRPr="00AD7A73" w:rsidRDefault="00AE1743" w:rsidP="00AE1743">
      <w:pPr>
        <w:pStyle w:val="Caption"/>
        <w:jc w:val="left"/>
        <w:rPr>
          <w:lang w:val="en-GB"/>
          <w:rPrChange w:id="76" w:author="Mathias Fuchs" w:date="2020-07-01T16:45:00Z">
            <w:rPr/>
          </w:rPrChange>
        </w:rPr>
      </w:pPr>
      <w:bookmarkStart w:id="77" w:name="_Toc36826149"/>
      <w:r w:rsidRPr="00AE1743">
        <w:rPr>
          <w:lang w:val="en-GB"/>
        </w:rPr>
        <w:t xml:space="preserve">Figure </w:t>
      </w:r>
      <w:r>
        <w:fldChar w:fldCharType="begin"/>
      </w:r>
      <w:r w:rsidRPr="00AE1743">
        <w:rPr>
          <w:lang w:val="en-GB"/>
        </w:rPr>
        <w:instrText xml:space="preserve"> SEQ Figure \* ARABIC </w:instrText>
      </w:r>
      <w:r>
        <w:fldChar w:fldCharType="separate"/>
      </w:r>
      <w:r w:rsidRPr="00AE1743">
        <w:rPr>
          <w:noProof/>
          <w:lang w:val="en-GB"/>
        </w:rPr>
        <w:t>2</w:t>
      </w:r>
      <w:r>
        <w:fldChar w:fldCharType="end"/>
      </w:r>
      <w:r w:rsidRPr="00AE1743">
        <w:rPr>
          <w:lang w:val="en-GB"/>
        </w:rPr>
        <w:t xml:space="preserve"> </w:t>
      </w:r>
      <w:bookmarkEnd w:id="77"/>
      <w:r w:rsidR="00AF1F53" w:rsidRPr="00AF1F53">
        <w:rPr>
          <w:lang w:val="en-GB"/>
        </w:rPr>
        <w:t>Analysis of the applicability of</w:t>
      </w:r>
      <w:r w:rsidR="00AF1F53" w:rsidRPr="00AD7A73">
        <w:rPr>
          <w:lang w:val="en-GB"/>
          <w:rPrChange w:id="78" w:author="Mathias Fuchs" w:date="2020-07-01T16:45:00Z">
            <w:rPr/>
          </w:rPrChange>
        </w:rPr>
        <w:t xml:space="preserve"> the foreseen</w:t>
      </w:r>
      <w:r w:rsidR="00AF1F53" w:rsidRPr="00AF1F53">
        <w:rPr>
          <w:lang w:val="en-GB"/>
        </w:rPr>
        <w:t xml:space="preserve"> automation tools in regulated environments</w:t>
      </w:r>
      <w:r w:rsidR="00AF1F53" w:rsidRPr="00AD7A73">
        <w:rPr>
          <w:lang w:val="en-GB"/>
          <w:rPrChange w:id="79" w:author="Mathias Fuchs" w:date="2020-07-01T16:45:00Z">
            <w:rPr/>
          </w:rPrChange>
        </w:rPr>
        <w:t xml:space="preserve"> </w:t>
      </w:r>
    </w:p>
    <w:p w14:paraId="5E46502F" w14:textId="77777777" w:rsidR="00897869" w:rsidRDefault="00897869" w:rsidP="00897869">
      <w:pPr>
        <w:jc w:val="left"/>
        <w:rPr>
          <w:lang w:val="en-GB"/>
        </w:rPr>
      </w:pPr>
    </w:p>
    <w:p w14:paraId="605EE58C" w14:textId="13150E2C" w:rsidR="007C490B" w:rsidRDefault="007C490B" w:rsidP="007C490B">
      <w:pPr>
        <w:rPr>
          <w:lang w:val="en-GB"/>
        </w:rPr>
      </w:pPr>
    </w:p>
    <w:p w14:paraId="5E477EEC" w14:textId="77777777" w:rsidR="005C72B9" w:rsidRDefault="005C72B9" w:rsidP="007C490B">
      <w:pPr>
        <w:rPr>
          <w:lang w:val="en-GB"/>
        </w:rPr>
      </w:pPr>
    </w:p>
    <w:p w14:paraId="34F07655" w14:textId="77777777" w:rsidR="005C72B9" w:rsidRDefault="005C72B9" w:rsidP="007C490B">
      <w:pPr>
        <w:rPr>
          <w:lang w:val="en-GB"/>
        </w:rPr>
      </w:pPr>
    </w:p>
    <w:p w14:paraId="07F859F9" w14:textId="77777777" w:rsidR="005C72B9" w:rsidRDefault="005C72B9" w:rsidP="007C490B">
      <w:pPr>
        <w:rPr>
          <w:lang w:val="en-GB"/>
        </w:rPr>
      </w:pPr>
    </w:p>
    <w:p w14:paraId="5DA056AF" w14:textId="77777777" w:rsidR="005C72B9" w:rsidRDefault="005C72B9" w:rsidP="007C490B">
      <w:pPr>
        <w:rPr>
          <w:lang w:val="en-GB"/>
        </w:rPr>
      </w:pPr>
    </w:p>
    <w:p w14:paraId="6B2A5E60" w14:textId="77777777" w:rsidR="005C72B9" w:rsidRDefault="005C72B9" w:rsidP="007C490B">
      <w:pPr>
        <w:rPr>
          <w:lang w:val="en-GB"/>
        </w:rPr>
      </w:pPr>
    </w:p>
    <w:p w14:paraId="2ECE5B07" w14:textId="3D2E5169" w:rsidR="007C490B" w:rsidRDefault="007C490B" w:rsidP="007C490B">
      <w:pPr>
        <w:rPr>
          <w:lang w:val="en-GB"/>
        </w:rPr>
      </w:pPr>
    </w:p>
    <w:p w14:paraId="0BAD96BB" w14:textId="15FE6824" w:rsidR="007C490B" w:rsidRPr="007C490B" w:rsidRDefault="007C490B" w:rsidP="007C490B">
      <w:pPr>
        <w:rPr>
          <w:lang w:val="en-GB"/>
        </w:rPr>
      </w:pPr>
    </w:p>
    <w:p w14:paraId="11ECB15A" w14:textId="0A6D2F57" w:rsidR="0080660B" w:rsidRDefault="00AA5AD5" w:rsidP="0080660B">
      <w:pPr>
        <w:pStyle w:val="Heading1"/>
        <w:rPr>
          <w:lang w:val="en-GB"/>
        </w:rPr>
      </w:pPr>
      <w:bookmarkStart w:id="80" w:name="_Toc44339641"/>
      <w:r>
        <w:rPr>
          <w:lang w:val="en-GB"/>
        </w:rPr>
        <w:lastRenderedPageBreak/>
        <w:t>Materials &amp; Methods</w:t>
      </w:r>
      <w:bookmarkEnd w:id="80"/>
    </w:p>
    <w:p w14:paraId="19BDD148" w14:textId="0E0C7C2C" w:rsidR="00490511" w:rsidRPr="00490511" w:rsidRDefault="00490511" w:rsidP="00490511">
      <w:pPr>
        <w:rPr>
          <w:lang w:eastAsia="de-DE"/>
        </w:rPr>
      </w:pPr>
      <w:r w:rsidRPr="00490511">
        <w:rPr>
          <w:highlight w:val="yellow"/>
          <w:lang w:eastAsia="de-DE"/>
        </w:rPr>
        <w:t xml:space="preserve">TODO: kurz vor </w:t>
      </w:r>
      <w:proofErr w:type="spellStart"/>
      <w:r w:rsidRPr="00490511">
        <w:rPr>
          <w:highlight w:val="yellow"/>
          <w:lang w:eastAsia="de-DE"/>
        </w:rPr>
        <w:t>Mgmt</w:t>
      </w:r>
      <w:proofErr w:type="spellEnd"/>
      <w:r w:rsidRPr="00490511">
        <w:rPr>
          <w:highlight w:val="yellow"/>
          <w:lang w:eastAsia="de-DE"/>
        </w:rPr>
        <w:t xml:space="preserve"> </w:t>
      </w:r>
      <w:proofErr w:type="spellStart"/>
      <w:r w:rsidRPr="00490511">
        <w:rPr>
          <w:highlight w:val="yellow"/>
          <w:lang w:eastAsia="de-DE"/>
        </w:rPr>
        <w:t>summary</w:t>
      </w:r>
      <w:proofErr w:type="spellEnd"/>
    </w:p>
    <w:p w14:paraId="36FE755F" w14:textId="77777777" w:rsidR="0080660B" w:rsidRPr="001B3A9F" w:rsidRDefault="00AA5AD5" w:rsidP="0080660B">
      <w:pPr>
        <w:pStyle w:val="Heading2"/>
        <w:rPr>
          <w:lang w:val="en-GB"/>
        </w:rPr>
      </w:pPr>
      <w:bookmarkStart w:id="81" w:name="_Toc44339642"/>
      <w:r>
        <w:rPr>
          <w:lang w:val="en-GB"/>
        </w:rPr>
        <w:t>Analysis</w:t>
      </w:r>
      <w:bookmarkEnd w:id="81"/>
    </w:p>
    <w:p w14:paraId="689B83D5" w14:textId="004AB0FD" w:rsidR="009C3AE7" w:rsidRDefault="009C3AE7" w:rsidP="0080660B">
      <w:r>
        <w:t>GAMP5-Analyses</w:t>
      </w:r>
    </w:p>
    <w:p w14:paraId="4C7486B8" w14:textId="62712F48" w:rsidR="009C3AE7" w:rsidRDefault="009C3AE7" w:rsidP="0080660B">
      <w:r>
        <w:t>BDD</w:t>
      </w:r>
    </w:p>
    <w:p w14:paraId="2B2FB93F" w14:textId="2F7CB6C9" w:rsidR="00A26A8C" w:rsidRDefault="00A26A8C" w:rsidP="0080660B">
      <w:r>
        <w:t xml:space="preserve">Analyse über die </w:t>
      </w:r>
      <w:proofErr w:type="spellStart"/>
      <w:r>
        <w:t>validierungsmöglichkeiten</w:t>
      </w:r>
      <w:proofErr w:type="spellEnd"/>
      <w:r>
        <w:t xml:space="preserve"> des Prototypen für die automatische OQ </w:t>
      </w:r>
      <w:proofErr w:type="spellStart"/>
      <w:r>
        <w:t>durchführung</w:t>
      </w:r>
      <w:proofErr w:type="spellEnd"/>
    </w:p>
    <w:p w14:paraId="7B901962" w14:textId="77777777" w:rsidR="00A55E56" w:rsidRDefault="00A55E56" w:rsidP="00A55E56">
      <w:pPr>
        <w:jc w:val="left"/>
        <w:rPr>
          <w:lang w:val="en-GB"/>
        </w:rPr>
      </w:pPr>
      <w:r>
        <w:rPr>
          <w:lang w:val="en-GB"/>
        </w:rPr>
        <w:t xml:space="preserve">Tool Evaluation for Cucumber/Gherkin, </w:t>
      </w:r>
      <w:proofErr w:type="spellStart"/>
      <w:r>
        <w:rPr>
          <w:lang w:val="en-GB"/>
        </w:rPr>
        <w:t>Scenarioo</w:t>
      </w:r>
      <w:proofErr w:type="spellEnd"/>
      <w:r>
        <w:rPr>
          <w:lang w:val="en-GB"/>
        </w:rPr>
        <w:t xml:space="preserve"> and Selenium: An a</w:t>
      </w:r>
      <w:r w:rsidRPr="00266E6C">
        <w:rPr>
          <w:lang w:val="en-GB"/>
        </w:rPr>
        <w:t>nalysis</w:t>
      </w:r>
      <w:r>
        <w:rPr>
          <w:lang w:val="en-GB"/>
        </w:rPr>
        <w:t xml:space="preserve"> will be performed on </w:t>
      </w:r>
      <w:r w:rsidRPr="00266E6C">
        <w:rPr>
          <w:lang w:val="en-GB"/>
        </w:rPr>
        <w:t xml:space="preserve">what is needed in order to </w:t>
      </w:r>
      <w:r>
        <w:rPr>
          <w:lang w:val="en-GB"/>
        </w:rPr>
        <w:t xml:space="preserve">be able to </w:t>
      </w:r>
      <w:r w:rsidRPr="00266E6C">
        <w:rPr>
          <w:lang w:val="en-GB"/>
        </w:rPr>
        <w:t>use these tools in a validated environment.</w:t>
      </w:r>
    </w:p>
    <w:p w14:paraId="5E7CFA02" w14:textId="77777777" w:rsidR="00A55E56" w:rsidRPr="00A55E56" w:rsidRDefault="00A55E56" w:rsidP="0080660B">
      <w:pPr>
        <w:rPr>
          <w:lang w:val="en-GB"/>
        </w:rPr>
      </w:pPr>
    </w:p>
    <w:p w14:paraId="5AE9A0B7" w14:textId="056E03FC" w:rsidR="0080660B" w:rsidRPr="00AD7A73" w:rsidRDefault="00807BB0" w:rsidP="0080660B">
      <w:pPr>
        <w:rPr>
          <w:lang w:val="en-GB"/>
          <w:rPrChange w:id="82" w:author="Mathias Fuchs" w:date="2020-07-01T16:45:00Z">
            <w:rPr/>
          </w:rPrChange>
        </w:rPr>
      </w:pPr>
      <w:r>
        <w:rPr>
          <w:lang w:val="en-GB"/>
        </w:rPr>
        <w:t>Literature search</w:t>
      </w:r>
      <w:r w:rsidR="00C34D71" w:rsidRPr="00AD7A73">
        <w:rPr>
          <w:lang w:val="en-GB"/>
          <w:rPrChange w:id="83" w:author="Mathias Fuchs" w:date="2020-07-01T16:45:00Z">
            <w:rPr/>
          </w:rPrChange>
        </w:rPr>
        <w:t xml:space="preserve">: Semantic scholar, google, google scholar, </w:t>
      </w:r>
      <w:proofErr w:type="spellStart"/>
      <w:r w:rsidR="00C34D71" w:rsidRPr="00AD7A73">
        <w:rPr>
          <w:lang w:val="en-GB"/>
          <w:rPrChange w:id="84" w:author="Mathias Fuchs" w:date="2020-07-01T16:45:00Z">
            <w:rPr/>
          </w:rPrChange>
        </w:rPr>
        <w:t>swissuniversities</w:t>
      </w:r>
      <w:proofErr w:type="spellEnd"/>
      <w:r w:rsidR="00C34D71" w:rsidRPr="00AD7A73">
        <w:rPr>
          <w:lang w:val="en-GB"/>
          <w:rPrChange w:id="85" w:author="Mathias Fuchs" w:date="2020-07-01T16:45:00Z">
            <w:rPr/>
          </w:rPrChange>
        </w:rPr>
        <w:t xml:space="preserve"> databases </w:t>
      </w:r>
    </w:p>
    <w:p w14:paraId="2E75C2E3" w14:textId="18BD94BF" w:rsidR="00C34D71" w:rsidRPr="00C5050E" w:rsidRDefault="00C34D71" w:rsidP="0080660B">
      <w:pPr>
        <w:rPr>
          <w:color w:val="0000FF"/>
          <w:u w:val="single"/>
          <w:lang w:val="en-GB"/>
        </w:rPr>
      </w:pPr>
      <w:r>
        <w:rPr>
          <w:lang w:val="en-GB"/>
        </w:rPr>
        <w:t xml:space="preserve">BPMN: </w:t>
      </w:r>
      <w:r w:rsidR="001D2147">
        <w:fldChar w:fldCharType="begin"/>
      </w:r>
      <w:r w:rsidR="001D2147" w:rsidRPr="001D2147">
        <w:rPr>
          <w:lang w:val="en-GB"/>
          <w:rPrChange w:id="86" w:author="Mathias Fuchs" w:date="2020-06-30T15:44:00Z">
            <w:rPr/>
          </w:rPrChange>
        </w:rPr>
        <w:instrText xml:space="preserve"> HYPERLINK "http://www.bpmn.org/" </w:instrText>
      </w:r>
      <w:r w:rsidR="001D2147">
        <w:fldChar w:fldCharType="separate"/>
      </w:r>
      <w:r w:rsidRPr="00D21891">
        <w:rPr>
          <w:rStyle w:val="Hyperlink"/>
          <w:lang w:val="en-GB"/>
        </w:rPr>
        <w:t>http://www.bpmn.org/</w:t>
      </w:r>
      <w:r w:rsidR="001D2147">
        <w:rPr>
          <w:rStyle w:val="Hyperlink"/>
          <w:lang w:val="en-GB"/>
        </w:rPr>
        <w:fldChar w:fldCharType="end"/>
      </w:r>
    </w:p>
    <w:p w14:paraId="75624CAD" w14:textId="3C0030CA" w:rsidR="00C34D71" w:rsidRPr="00AD7A73" w:rsidRDefault="00C34D71" w:rsidP="0080660B">
      <w:pPr>
        <w:rPr>
          <w:lang w:val="en-GB"/>
          <w:rPrChange w:id="87" w:author="Mathias Fuchs" w:date="2020-07-01T16:45:00Z">
            <w:rPr/>
          </w:rPrChange>
        </w:rPr>
      </w:pPr>
      <w:r w:rsidRPr="00AD7A73">
        <w:rPr>
          <w:lang w:val="en-GB"/>
          <w:rPrChange w:id="88" w:author="Mathias Fuchs" w:date="2020-07-01T16:45:00Z">
            <w:rPr/>
          </w:rPrChange>
        </w:rPr>
        <w:t xml:space="preserve">Draw </w:t>
      </w:r>
      <w:proofErr w:type="spellStart"/>
      <w:r w:rsidRPr="00AD7A73">
        <w:rPr>
          <w:lang w:val="en-GB"/>
          <w:rPrChange w:id="89" w:author="Mathias Fuchs" w:date="2020-07-01T16:45:00Z">
            <w:rPr/>
          </w:rPrChange>
        </w:rPr>
        <w:t>io</w:t>
      </w:r>
      <w:proofErr w:type="spellEnd"/>
      <w:r w:rsidRPr="00AD7A73">
        <w:rPr>
          <w:lang w:val="en-GB"/>
          <w:rPrChange w:id="90" w:author="Mathias Fuchs" w:date="2020-07-01T16:45:00Z">
            <w:rPr/>
          </w:rPrChange>
        </w:rPr>
        <w:t xml:space="preserve"> desktop app</w:t>
      </w:r>
      <w:r w:rsidR="009A7181" w:rsidRPr="00AD7A73">
        <w:rPr>
          <w:lang w:val="en-GB"/>
          <w:rPrChange w:id="91" w:author="Mathias Fuchs" w:date="2020-07-01T16:45:00Z">
            <w:rPr/>
          </w:rPrChange>
        </w:rPr>
        <w:t xml:space="preserve"> from draw.io</w:t>
      </w:r>
    </w:p>
    <w:p w14:paraId="2E6CA9B5" w14:textId="77777777" w:rsidR="00AA5AD5" w:rsidRPr="00DF0033" w:rsidRDefault="00AA5AD5" w:rsidP="00AA5AD5">
      <w:pPr>
        <w:pStyle w:val="Heading2"/>
        <w:rPr>
          <w:lang w:val="en-GB"/>
        </w:rPr>
      </w:pPr>
      <w:bookmarkStart w:id="92" w:name="_Toc44339643"/>
      <w:r>
        <w:rPr>
          <w:lang w:val="en-GB"/>
        </w:rPr>
        <w:t>Prototyping</w:t>
      </w:r>
      <w:bookmarkEnd w:id="92"/>
    </w:p>
    <w:p w14:paraId="19B73E4D" w14:textId="44AB9426" w:rsidR="0089318F" w:rsidRDefault="0089318F" w:rsidP="0089318F">
      <w:pPr>
        <w:pStyle w:val="Heading3"/>
        <w:rPr>
          <w:lang w:val="en-GB"/>
        </w:rPr>
      </w:pPr>
      <w:bookmarkStart w:id="93" w:name="_Ref36822358"/>
      <w:bookmarkStart w:id="94" w:name="_Toc44339644"/>
      <w:commentRangeStart w:id="95"/>
      <w:r>
        <w:rPr>
          <w:lang w:val="en-GB"/>
        </w:rPr>
        <w:t xml:space="preserve">Tools </w:t>
      </w:r>
      <w:r w:rsidR="00C207F9">
        <w:rPr>
          <w:lang w:val="en-GB"/>
        </w:rPr>
        <w:t>Included in</w:t>
      </w:r>
      <w:r>
        <w:rPr>
          <w:lang w:val="en-GB"/>
        </w:rPr>
        <w:t xml:space="preserve"> the Evaluation</w:t>
      </w:r>
      <w:bookmarkEnd w:id="93"/>
      <w:commentRangeEnd w:id="95"/>
      <w:r w:rsidR="00C2313B">
        <w:rPr>
          <w:rStyle w:val="CommentReference"/>
          <w:b w:val="0"/>
          <w:i w:val="0"/>
          <w:kern w:val="0"/>
          <w:lang w:eastAsia="en-US"/>
        </w:rPr>
        <w:commentReference w:id="95"/>
      </w:r>
      <w:r w:rsidR="003F31AF" w:rsidRPr="00AD7A73">
        <w:rPr>
          <w:lang w:val="en-GB"/>
          <w:rPrChange w:id="96" w:author="Mathias Fuchs" w:date="2020-07-01T16:45:00Z">
            <w:rPr/>
          </w:rPrChange>
        </w:rPr>
        <w:t xml:space="preserve"> </w:t>
      </w:r>
      <w:r w:rsidR="003F31AF" w:rsidRPr="003F31AF">
        <w:rPr>
          <w:rFonts w:ascii="Wingdings" w:eastAsia="Wingdings" w:hAnsi="Wingdings" w:cs="Wingdings"/>
        </w:rPr>
        <w:t></w:t>
      </w:r>
      <w:r w:rsidR="003F31AF" w:rsidRPr="00AD7A73">
        <w:rPr>
          <w:lang w:val="en-GB"/>
          <w:rPrChange w:id="97" w:author="Mathias Fuchs" w:date="2020-07-01T16:45:00Z">
            <w:rPr/>
          </w:rPrChange>
        </w:rPr>
        <w:t xml:space="preserve"> </w:t>
      </w:r>
      <w:proofErr w:type="spellStart"/>
      <w:r w:rsidR="003F31AF" w:rsidRPr="00AD7A73">
        <w:rPr>
          <w:lang w:val="en-GB"/>
          <w:rPrChange w:id="98" w:author="Mathias Fuchs" w:date="2020-07-01T16:45:00Z">
            <w:rPr/>
          </w:rPrChange>
        </w:rPr>
        <w:t>zu</w:t>
      </w:r>
      <w:proofErr w:type="spellEnd"/>
      <w:r w:rsidR="003F31AF" w:rsidRPr="00AD7A73">
        <w:rPr>
          <w:lang w:val="en-GB"/>
          <w:rPrChange w:id="99" w:author="Mathias Fuchs" w:date="2020-07-01T16:45:00Z">
            <w:rPr/>
          </w:rPrChange>
        </w:rPr>
        <w:t xml:space="preserve"> </w:t>
      </w:r>
      <w:proofErr w:type="spellStart"/>
      <w:r w:rsidR="003F31AF" w:rsidRPr="00AD7A73">
        <w:rPr>
          <w:lang w:val="en-GB"/>
          <w:rPrChange w:id="100" w:author="Mathias Fuchs" w:date="2020-07-01T16:45:00Z">
            <w:rPr/>
          </w:rPrChange>
        </w:rPr>
        <w:t>löschen</w:t>
      </w:r>
      <w:bookmarkEnd w:id="94"/>
      <w:proofErr w:type="spellEnd"/>
    </w:p>
    <w:p w14:paraId="25DDD6A2" w14:textId="18A56F16" w:rsidR="0089318F" w:rsidRDefault="0089318F" w:rsidP="009C718D">
      <w:pPr>
        <w:pStyle w:val="ListParagraph"/>
        <w:numPr>
          <w:ilvl w:val="0"/>
          <w:numId w:val="7"/>
        </w:numPr>
        <w:rPr>
          <w:lang w:val="en-GB"/>
        </w:rPr>
      </w:pPr>
      <w:r>
        <w:rPr>
          <w:lang w:val="en-GB"/>
        </w:rPr>
        <w:t>Cucumber/Gherkin</w:t>
      </w:r>
      <w:r w:rsidR="00003F56">
        <w:rPr>
          <w:lang w:val="en-GB"/>
        </w:rPr>
        <w:t xml:space="preserve"> which allow</w:t>
      </w:r>
      <w:r w:rsidR="00C207F9">
        <w:rPr>
          <w:lang w:val="en-GB"/>
        </w:rPr>
        <w:t xml:space="preserve"> to automate the test cases using an automation script (</w:t>
      </w:r>
      <w:r w:rsidR="00003F56">
        <w:rPr>
          <w:lang w:val="en-GB"/>
        </w:rPr>
        <w:t xml:space="preserve">gherkin </w:t>
      </w:r>
      <w:r w:rsidR="00C207F9">
        <w:rPr>
          <w:lang w:val="en-GB"/>
        </w:rPr>
        <w:t>feature file)</w:t>
      </w:r>
      <w:r w:rsidR="00003F56" w:rsidRPr="00003F56">
        <w:rPr>
          <w:lang w:val="en-GB"/>
        </w:rPr>
        <w:t xml:space="preserve"> (</w:t>
      </w:r>
      <w:proofErr w:type="spellStart"/>
      <w:r w:rsidR="00003F56" w:rsidRPr="00003F56">
        <w:rPr>
          <w:lang w:val="en-GB"/>
        </w:rPr>
        <w:t>SmartBear</w:t>
      </w:r>
      <w:proofErr w:type="spellEnd"/>
      <w:r w:rsidR="00003F56" w:rsidRPr="00003F56">
        <w:rPr>
          <w:lang w:val="en-GB"/>
        </w:rPr>
        <w:t xml:space="preserve"> Software, 2020)</w:t>
      </w:r>
      <w:r w:rsidR="00003F56">
        <w:rPr>
          <w:lang w:val="en-GB"/>
        </w:rPr>
        <w:t>.</w:t>
      </w:r>
    </w:p>
    <w:p w14:paraId="4A7FC357" w14:textId="2E6D4E12" w:rsidR="0089318F" w:rsidRPr="00C207F9" w:rsidRDefault="00C207F9" w:rsidP="009C718D">
      <w:pPr>
        <w:pStyle w:val="ListParagraph"/>
        <w:numPr>
          <w:ilvl w:val="0"/>
          <w:numId w:val="7"/>
        </w:numPr>
        <w:rPr>
          <w:lang w:val="en-GB"/>
        </w:rPr>
      </w:pPr>
      <w:r>
        <w:rPr>
          <w:lang w:val="en-GB"/>
        </w:rPr>
        <w:t xml:space="preserve">Selenium which simulates the user interaction with the web application and will be controlled by </w:t>
      </w:r>
      <w:r w:rsidR="00306D1D">
        <w:rPr>
          <w:lang w:val="en-GB"/>
        </w:rPr>
        <w:t>cucumber and the</w:t>
      </w:r>
      <w:r>
        <w:rPr>
          <w:lang w:val="en-GB"/>
        </w:rPr>
        <w:t xml:space="preserve"> gherkin feature file</w:t>
      </w:r>
      <w:r w:rsidR="00003F56">
        <w:rPr>
          <w:lang w:val="en-GB"/>
        </w:rPr>
        <w:t xml:space="preserve"> </w:t>
      </w:r>
      <w:r w:rsidR="00003F56" w:rsidRPr="00003F56">
        <w:rPr>
          <w:lang w:val="en-GB"/>
        </w:rPr>
        <w:t xml:space="preserve">(Selenium, </w:t>
      </w:r>
      <w:proofErr w:type="spellStart"/>
      <w:r w:rsidR="00003F56" w:rsidRPr="00003F56">
        <w:rPr>
          <w:lang w:val="en-GB"/>
        </w:rPr>
        <w:t>n.d</w:t>
      </w:r>
      <w:proofErr w:type="spellEnd"/>
      <w:r w:rsidR="003F21F9">
        <w:rPr>
          <w:lang w:val="en-GB"/>
        </w:rPr>
        <w:t xml:space="preserve">; </w:t>
      </w:r>
      <w:r w:rsidR="000D3E5F">
        <w:rPr>
          <w:lang w:val="en-GB"/>
        </w:rPr>
        <w:t>Jain &amp; Sawant, 2018</w:t>
      </w:r>
      <w:r w:rsidR="00003F56" w:rsidRPr="00003F56">
        <w:rPr>
          <w:lang w:val="en-GB"/>
        </w:rPr>
        <w:t>)</w:t>
      </w:r>
      <w:r>
        <w:rPr>
          <w:lang w:val="en-GB"/>
        </w:rPr>
        <w:t>.</w:t>
      </w:r>
    </w:p>
    <w:p w14:paraId="2275CD2E" w14:textId="3DF8CC2D" w:rsidR="0089318F" w:rsidRDefault="0089318F" w:rsidP="009C718D">
      <w:pPr>
        <w:pStyle w:val="ListParagraph"/>
        <w:numPr>
          <w:ilvl w:val="0"/>
          <w:numId w:val="7"/>
        </w:numPr>
        <w:rPr>
          <w:lang w:val="en-GB"/>
        </w:rPr>
      </w:pPr>
      <w:proofErr w:type="spellStart"/>
      <w:r>
        <w:rPr>
          <w:lang w:val="en-GB"/>
        </w:rPr>
        <w:t>S</w:t>
      </w:r>
      <w:r w:rsidR="00C207F9">
        <w:rPr>
          <w:lang w:val="en-GB"/>
        </w:rPr>
        <w:t>cenarioo</w:t>
      </w:r>
      <w:proofErr w:type="spellEnd"/>
      <w:r w:rsidR="00C207F9">
        <w:rPr>
          <w:lang w:val="en-GB"/>
        </w:rPr>
        <w:t xml:space="preserve"> that is used to </w:t>
      </w:r>
      <w:r w:rsidR="00306D1D">
        <w:rPr>
          <w:lang w:val="en-GB"/>
        </w:rPr>
        <w:t xml:space="preserve">display </w:t>
      </w:r>
      <w:r w:rsidR="00C207F9">
        <w:rPr>
          <w:lang w:val="en-GB"/>
        </w:rPr>
        <w:t>test reports</w:t>
      </w:r>
      <w:r w:rsidR="00A73A87">
        <w:rPr>
          <w:lang w:val="en-GB"/>
        </w:rPr>
        <w:t xml:space="preserve"> with screen</w:t>
      </w:r>
      <w:r w:rsidR="00C207F9">
        <w:rPr>
          <w:lang w:val="en-GB"/>
        </w:rPr>
        <w:t>shots</w:t>
      </w:r>
      <w:r w:rsidR="00003F56">
        <w:rPr>
          <w:lang w:val="en-GB"/>
        </w:rPr>
        <w:t xml:space="preserve"> </w:t>
      </w:r>
      <w:r w:rsidR="00003F56" w:rsidRPr="00003F56">
        <w:rPr>
          <w:lang w:val="en-GB"/>
        </w:rPr>
        <w:t>(</w:t>
      </w:r>
      <w:proofErr w:type="spellStart"/>
      <w:r w:rsidR="00003F56" w:rsidRPr="00003F56">
        <w:rPr>
          <w:lang w:val="en-GB"/>
        </w:rPr>
        <w:t>Scenarioo</w:t>
      </w:r>
      <w:proofErr w:type="spellEnd"/>
      <w:r w:rsidR="00003F56" w:rsidRPr="00003F56">
        <w:rPr>
          <w:lang w:val="en-GB"/>
        </w:rPr>
        <w:t>, n.d.)</w:t>
      </w:r>
      <w:r w:rsidR="00C207F9">
        <w:rPr>
          <w:lang w:val="en-GB"/>
        </w:rPr>
        <w:t>.</w:t>
      </w:r>
    </w:p>
    <w:p w14:paraId="1C4D18C2" w14:textId="26DD2B8C" w:rsidR="0089318F" w:rsidRDefault="0089318F" w:rsidP="0089318F">
      <w:pPr>
        <w:pStyle w:val="Heading3"/>
        <w:rPr>
          <w:lang w:val="en-GB"/>
        </w:rPr>
      </w:pPr>
      <w:bookmarkStart w:id="101" w:name="_Toc44339645"/>
      <w:r>
        <w:rPr>
          <w:lang w:val="en-GB"/>
        </w:rPr>
        <w:t>Tools</w:t>
      </w:r>
      <w:r w:rsidR="00DE0A4E">
        <w:rPr>
          <w:lang w:val="en-GB"/>
        </w:rPr>
        <w:t xml:space="preserve"> Used</w:t>
      </w:r>
      <w:r>
        <w:rPr>
          <w:lang w:val="en-GB"/>
        </w:rPr>
        <w:t xml:space="preserve"> </w:t>
      </w:r>
      <w:r w:rsidR="00DE0A4E">
        <w:rPr>
          <w:lang w:val="en-GB"/>
        </w:rPr>
        <w:t>O</w:t>
      </w:r>
      <w:r>
        <w:rPr>
          <w:lang w:val="en-GB"/>
        </w:rPr>
        <w:t>utside the Evaluation</w:t>
      </w:r>
      <w:r w:rsidR="00DE0A4E">
        <w:rPr>
          <w:lang w:val="en-GB"/>
        </w:rPr>
        <w:t xml:space="preserve"> Part</w:t>
      </w:r>
      <w:r w:rsidR="003F31AF" w:rsidRPr="00AD7A73">
        <w:rPr>
          <w:lang w:val="en-GB"/>
          <w:rPrChange w:id="102" w:author="Mathias Fuchs" w:date="2020-07-01T16:45:00Z">
            <w:rPr/>
          </w:rPrChange>
        </w:rPr>
        <w:t xml:space="preserve"> </w:t>
      </w:r>
      <w:r w:rsidR="003F31AF" w:rsidRPr="003F31AF">
        <w:rPr>
          <w:rFonts w:ascii="Wingdings" w:eastAsia="Wingdings" w:hAnsi="Wingdings" w:cs="Wingdings"/>
        </w:rPr>
        <w:t></w:t>
      </w:r>
      <w:r w:rsidR="003F31AF" w:rsidRPr="00AD7A73">
        <w:rPr>
          <w:lang w:val="en-GB"/>
          <w:rPrChange w:id="103" w:author="Mathias Fuchs" w:date="2020-07-01T16:45:00Z">
            <w:rPr/>
          </w:rPrChange>
        </w:rPr>
        <w:t xml:space="preserve"> </w:t>
      </w:r>
      <w:proofErr w:type="spellStart"/>
      <w:r w:rsidR="003F31AF" w:rsidRPr="00AD7A73">
        <w:rPr>
          <w:lang w:val="en-GB"/>
          <w:rPrChange w:id="104" w:author="Mathias Fuchs" w:date="2020-07-01T16:45:00Z">
            <w:rPr/>
          </w:rPrChange>
        </w:rPr>
        <w:t>zu</w:t>
      </w:r>
      <w:proofErr w:type="spellEnd"/>
      <w:r w:rsidR="003F31AF" w:rsidRPr="00AD7A73">
        <w:rPr>
          <w:lang w:val="en-GB"/>
          <w:rPrChange w:id="105" w:author="Mathias Fuchs" w:date="2020-07-01T16:45:00Z">
            <w:rPr/>
          </w:rPrChange>
        </w:rPr>
        <w:t xml:space="preserve"> </w:t>
      </w:r>
      <w:proofErr w:type="spellStart"/>
      <w:r w:rsidR="003F31AF" w:rsidRPr="00AD7A73">
        <w:rPr>
          <w:lang w:val="en-GB"/>
          <w:rPrChange w:id="106" w:author="Mathias Fuchs" w:date="2020-07-01T16:45:00Z">
            <w:rPr/>
          </w:rPrChange>
        </w:rPr>
        <w:t>löschen</w:t>
      </w:r>
      <w:bookmarkEnd w:id="101"/>
      <w:proofErr w:type="spellEnd"/>
    </w:p>
    <w:p w14:paraId="54BB830C" w14:textId="0244219B" w:rsidR="0089318F" w:rsidRDefault="003274DA" w:rsidP="0089318F">
      <w:pPr>
        <w:rPr>
          <w:lang w:val="en-GB" w:eastAsia="de-DE"/>
        </w:rPr>
      </w:pPr>
      <w:r w:rsidRPr="003274DA">
        <w:rPr>
          <w:lang w:val="en-GB" w:eastAsia="de-DE"/>
        </w:rPr>
        <w:t>The use of the following tools is anticipated but might be subject to changes. These tools will support the work but are not relevant for the evaluation itself.</w:t>
      </w:r>
    </w:p>
    <w:p w14:paraId="389F4285" w14:textId="77777777" w:rsidR="00DE0A4E" w:rsidRPr="00DE0A4E" w:rsidRDefault="00DE0A4E" w:rsidP="009C718D">
      <w:pPr>
        <w:pStyle w:val="ListParagraph"/>
        <w:numPr>
          <w:ilvl w:val="0"/>
          <w:numId w:val="7"/>
        </w:numPr>
        <w:rPr>
          <w:lang w:val="fr-CH" w:eastAsia="de-DE"/>
        </w:rPr>
      </w:pPr>
      <w:r w:rsidRPr="00DE0A4E">
        <w:rPr>
          <w:lang w:val="fr-CH" w:eastAsia="de-DE"/>
        </w:rPr>
        <w:t xml:space="preserve">Front end: vue CLI </w:t>
      </w:r>
      <w:r w:rsidRPr="00DE0A4E">
        <w:rPr>
          <w:rFonts w:ascii="Wingdings" w:eastAsia="Wingdings" w:hAnsi="Wingdings" w:cs="Wingdings"/>
          <w:lang w:val="en-GB" w:eastAsia="de-DE"/>
        </w:rPr>
        <w:t></w:t>
      </w:r>
      <w:r w:rsidRPr="00DE0A4E">
        <w:rPr>
          <w:lang w:val="fr-CH" w:eastAsia="de-DE"/>
        </w:rPr>
        <w:t xml:space="preserve"> </w:t>
      </w:r>
      <w:r w:rsidR="00AD7A73">
        <w:fldChar w:fldCharType="begin"/>
      </w:r>
      <w:r w:rsidR="00AD7A73" w:rsidRPr="00AD7A73">
        <w:rPr>
          <w:lang w:val="fr-CH"/>
          <w:rPrChange w:id="107" w:author="Mathias Fuchs" w:date="2020-07-01T16:45:00Z">
            <w:rPr/>
          </w:rPrChange>
        </w:rPr>
        <w:instrText xml:space="preserve"> HYPERLINK "https://cli.vuejs.org/" </w:instrText>
      </w:r>
      <w:r w:rsidR="00AD7A73">
        <w:fldChar w:fldCharType="separate"/>
      </w:r>
      <w:r w:rsidRPr="00DE0A4E">
        <w:rPr>
          <w:rStyle w:val="Hyperlink"/>
          <w:lang w:val="fr-CH"/>
        </w:rPr>
        <w:t>https://cli.vuejs.org/</w:t>
      </w:r>
      <w:r w:rsidR="00AD7A73">
        <w:rPr>
          <w:rStyle w:val="Hyperlink"/>
          <w:lang w:val="fr-CH"/>
        </w:rPr>
        <w:fldChar w:fldCharType="end"/>
      </w:r>
    </w:p>
    <w:p w14:paraId="50C7B604" w14:textId="77777777" w:rsidR="00DE0A4E" w:rsidRPr="00DE0A4E" w:rsidRDefault="00DE0A4E" w:rsidP="009C718D">
      <w:pPr>
        <w:pStyle w:val="ListParagraph"/>
        <w:numPr>
          <w:ilvl w:val="0"/>
          <w:numId w:val="7"/>
        </w:numPr>
        <w:rPr>
          <w:lang w:val="en-GB" w:eastAsia="de-DE"/>
        </w:rPr>
      </w:pPr>
      <w:r>
        <w:rPr>
          <w:lang w:val="en-GB" w:eastAsia="de-DE"/>
        </w:rPr>
        <w:t xml:space="preserve">Back end: Spring </w:t>
      </w:r>
      <w:r w:rsidRPr="00DE0A4E">
        <w:rPr>
          <w:rFonts w:ascii="Wingdings" w:eastAsia="Wingdings" w:hAnsi="Wingdings" w:cs="Wingdings"/>
          <w:lang w:val="en-GB" w:eastAsia="de-DE"/>
        </w:rPr>
        <w:t></w:t>
      </w:r>
      <w:r>
        <w:rPr>
          <w:lang w:val="en-GB" w:eastAsia="de-DE"/>
        </w:rPr>
        <w:t xml:space="preserve"> </w:t>
      </w:r>
      <w:r w:rsidR="001D2147">
        <w:fldChar w:fldCharType="begin"/>
      </w:r>
      <w:r w:rsidR="001D2147" w:rsidRPr="001D2147">
        <w:rPr>
          <w:lang w:val="en-GB"/>
          <w:rPrChange w:id="108" w:author="Mathias Fuchs" w:date="2020-06-30T15:44:00Z">
            <w:rPr/>
          </w:rPrChange>
        </w:rPr>
        <w:instrText xml:space="preserve"> HYPERLINK "https://spring.io/" </w:instrText>
      </w:r>
      <w:r w:rsidR="001D2147">
        <w:fldChar w:fldCharType="separate"/>
      </w:r>
      <w:r w:rsidRPr="00DE0A4E">
        <w:rPr>
          <w:rStyle w:val="Hyperlink"/>
          <w:lang w:val="en-GB"/>
        </w:rPr>
        <w:t>https://spring.io/</w:t>
      </w:r>
      <w:r w:rsidR="001D2147">
        <w:rPr>
          <w:rStyle w:val="Hyperlink"/>
          <w:lang w:val="en-GB"/>
        </w:rPr>
        <w:fldChar w:fldCharType="end"/>
      </w:r>
      <w:r>
        <w:rPr>
          <w:lang w:val="en-GB"/>
        </w:rPr>
        <w:t xml:space="preserve"> </w:t>
      </w:r>
    </w:p>
    <w:p w14:paraId="189E9F28" w14:textId="77777777" w:rsidR="00DE0A4E" w:rsidRPr="00C613A5" w:rsidRDefault="00DE0A4E" w:rsidP="009C718D">
      <w:pPr>
        <w:pStyle w:val="ListParagraph"/>
        <w:numPr>
          <w:ilvl w:val="0"/>
          <w:numId w:val="7"/>
        </w:numPr>
        <w:rPr>
          <w:lang w:val="fr-CH" w:eastAsia="de-DE"/>
        </w:rPr>
      </w:pPr>
      <w:proofErr w:type="spellStart"/>
      <w:r w:rsidRPr="00DE0A4E">
        <w:rPr>
          <w:lang w:val="fr-CH"/>
        </w:rPr>
        <w:t>Database</w:t>
      </w:r>
      <w:proofErr w:type="spellEnd"/>
      <w:r w:rsidRPr="00DE0A4E">
        <w:rPr>
          <w:lang w:val="fr-CH"/>
        </w:rPr>
        <w:t xml:space="preserve">: PostgreSQL </w:t>
      </w:r>
      <w:r>
        <w:rPr>
          <w:rFonts w:ascii="Wingdings" w:eastAsia="Wingdings" w:hAnsi="Wingdings" w:cs="Wingdings"/>
        </w:rPr>
        <w:t></w:t>
      </w:r>
      <w:r w:rsidRPr="00DE0A4E">
        <w:rPr>
          <w:lang w:val="fr-CH"/>
        </w:rPr>
        <w:t xml:space="preserve"> </w:t>
      </w:r>
      <w:r w:rsidR="00AD7A73">
        <w:fldChar w:fldCharType="begin"/>
      </w:r>
      <w:r w:rsidR="00AD7A73" w:rsidRPr="00AD7A73">
        <w:rPr>
          <w:lang w:val="fr-CH"/>
          <w:rPrChange w:id="109" w:author="Mathias Fuchs" w:date="2020-07-01T16:45:00Z">
            <w:rPr/>
          </w:rPrChange>
        </w:rPr>
        <w:instrText xml:space="preserve"> HYPERLINK "https://www.postgresql.org/" </w:instrText>
      </w:r>
      <w:r w:rsidR="00AD7A73">
        <w:fldChar w:fldCharType="separate"/>
      </w:r>
      <w:r w:rsidRPr="00DE0A4E">
        <w:rPr>
          <w:rStyle w:val="Hyperlink"/>
          <w:lang w:val="fr-CH"/>
        </w:rPr>
        <w:t>https://www.postgresql.org/</w:t>
      </w:r>
      <w:r w:rsidR="00AD7A73">
        <w:rPr>
          <w:rStyle w:val="Hyperlink"/>
          <w:lang w:val="fr-CH"/>
        </w:rPr>
        <w:fldChar w:fldCharType="end"/>
      </w:r>
    </w:p>
    <w:p w14:paraId="184C83FF" w14:textId="4179E365" w:rsidR="00C613A5" w:rsidRDefault="00C613A5" w:rsidP="009C718D">
      <w:pPr>
        <w:pStyle w:val="ListParagraph"/>
        <w:numPr>
          <w:ilvl w:val="0"/>
          <w:numId w:val="7"/>
        </w:numPr>
        <w:jc w:val="left"/>
        <w:rPr>
          <w:lang w:val="en-GB" w:eastAsia="de-DE"/>
        </w:rPr>
      </w:pPr>
      <w:r w:rsidRPr="00C613A5">
        <w:rPr>
          <w:lang w:val="en-GB"/>
        </w:rPr>
        <w:t>Others:</w:t>
      </w:r>
      <w:r w:rsidRPr="00C613A5">
        <w:rPr>
          <w:lang w:val="en-GB"/>
        </w:rPr>
        <w:br/>
        <w:t xml:space="preserve">Maven </w:t>
      </w:r>
      <w:r>
        <w:rPr>
          <w:rFonts w:ascii="Wingdings" w:eastAsia="Wingdings" w:hAnsi="Wingdings" w:cs="Wingdings"/>
        </w:rPr>
        <w:t></w:t>
      </w:r>
      <w:r w:rsidRPr="00C613A5">
        <w:rPr>
          <w:lang w:val="en-GB"/>
        </w:rPr>
        <w:t xml:space="preserve"> </w:t>
      </w:r>
      <w:r w:rsidR="001D2147">
        <w:fldChar w:fldCharType="begin"/>
      </w:r>
      <w:r w:rsidR="001D2147" w:rsidRPr="001D2147">
        <w:rPr>
          <w:lang w:val="en-GB"/>
          <w:rPrChange w:id="110" w:author="Mathias Fuchs" w:date="2020-06-30T15:44:00Z">
            <w:rPr/>
          </w:rPrChange>
        </w:rPr>
        <w:instrText xml:space="preserve"> HYPERLINK "https://maven.apache.org/guides/introduction/introduction-to-repositories.html" </w:instrText>
      </w:r>
      <w:r w:rsidR="001D2147">
        <w:fldChar w:fldCharType="separate"/>
      </w:r>
      <w:r w:rsidRPr="00C613A5">
        <w:rPr>
          <w:rStyle w:val="Hyperlink"/>
          <w:lang w:val="en-GB"/>
        </w:rPr>
        <w:t>https://maven.apache.org/</w:t>
      </w:r>
      <w:r w:rsidR="001D2147">
        <w:rPr>
          <w:rStyle w:val="Hyperlink"/>
          <w:lang w:val="en-GB"/>
        </w:rPr>
        <w:fldChar w:fldCharType="end"/>
      </w:r>
      <w:r w:rsidRPr="00C613A5">
        <w:rPr>
          <w:lang w:val="en-GB"/>
        </w:rPr>
        <w:t xml:space="preserve"> </w:t>
      </w:r>
      <w:r w:rsidRPr="00C613A5">
        <w:rPr>
          <w:lang w:val="en-GB"/>
        </w:rPr>
        <w:br/>
      </w:r>
      <w:r>
        <w:rPr>
          <w:lang w:val="en-GB" w:eastAsia="de-DE"/>
        </w:rPr>
        <w:t xml:space="preserve">GitHub </w:t>
      </w:r>
      <w:r w:rsidRPr="00C613A5">
        <w:rPr>
          <w:rFonts w:ascii="Wingdings" w:eastAsia="Wingdings" w:hAnsi="Wingdings" w:cs="Wingdings"/>
          <w:lang w:val="en-GB" w:eastAsia="de-DE"/>
        </w:rPr>
        <w:t></w:t>
      </w:r>
      <w:r>
        <w:rPr>
          <w:lang w:val="en-GB" w:eastAsia="de-DE"/>
        </w:rPr>
        <w:t xml:space="preserve"> </w:t>
      </w:r>
      <w:r w:rsidR="001D2147">
        <w:fldChar w:fldCharType="begin"/>
      </w:r>
      <w:r w:rsidR="001D2147" w:rsidRPr="001D2147">
        <w:rPr>
          <w:lang w:val="en-GB"/>
          <w:rPrChange w:id="111" w:author="Mathias Fuchs" w:date="2020-06-30T15:44:00Z">
            <w:rPr/>
          </w:rPrChange>
        </w:rPr>
        <w:instrText xml:space="preserve"> HYPERLINK "https://github.com/" </w:instrText>
      </w:r>
      <w:r w:rsidR="001D2147">
        <w:fldChar w:fldCharType="separate"/>
      </w:r>
      <w:r w:rsidRPr="00C613A5">
        <w:rPr>
          <w:rStyle w:val="Hyperlink"/>
          <w:lang w:val="en-GB"/>
        </w:rPr>
        <w:t>https://github.com/</w:t>
      </w:r>
      <w:r w:rsidR="001D2147">
        <w:rPr>
          <w:rStyle w:val="Hyperlink"/>
          <w:lang w:val="en-GB"/>
        </w:rPr>
        <w:fldChar w:fldCharType="end"/>
      </w:r>
      <w:r w:rsidRPr="00C613A5">
        <w:rPr>
          <w:lang w:val="en-GB"/>
        </w:rPr>
        <w:t xml:space="preserve"> </w:t>
      </w:r>
    </w:p>
    <w:p w14:paraId="7C156F1B" w14:textId="1A55053D" w:rsidR="003F31AF" w:rsidRPr="003F31AF" w:rsidRDefault="003F31AF" w:rsidP="003F31AF">
      <w:pPr>
        <w:pStyle w:val="Heading3"/>
      </w:pPr>
      <w:bookmarkStart w:id="112" w:name="_Toc44339646"/>
      <w:r>
        <w:lastRenderedPageBreak/>
        <w:t>Rational and Set-</w:t>
      </w:r>
      <w:proofErr w:type="spellStart"/>
      <w:r>
        <w:t>up</w:t>
      </w:r>
      <w:bookmarkEnd w:id="112"/>
      <w:proofErr w:type="spellEnd"/>
      <w:r>
        <w:t xml:space="preserve"> </w:t>
      </w:r>
    </w:p>
    <w:p w14:paraId="63D4F207" w14:textId="260FB597" w:rsidR="00490511" w:rsidRPr="00490511" w:rsidRDefault="00490511" w:rsidP="003F31AF">
      <w:pPr>
        <w:jc w:val="left"/>
        <w:rPr>
          <w:highlight w:val="yellow"/>
          <w:lang w:eastAsia="de-DE"/>
        </w:rPr>
      </w:pPr>
      <w:r w:rsidRPr="00490511">
        <w:rPr>
          <w:highlight w:val="yellow"/>
          <w:lang w:eastAsia="de-DE"/>
        </w:rPr>
        <w:t>TODO: überlegen, ob es diesen Punkt braucht?</w:t>
      </w:r>
    </w:p>
    <w:p w14:paraId="2E230802" w14:textId="6B8837E3" w:rsidR="003F31AF" w:rsidRPr="00AD7A73" w:rsidRDefault="003F31AF" w:rsidP="003F31AF">
      <w:pPr>
        <w:jc w:val="left"/>
        <w:rPr>
          <w:lang w:val="en-GB" w:eastAsia="de-DE"/>
          <w:rPrChange w:id="113" w:author="Mathias Fuchs" w:date="2020-07-01T16:45:00Z">
            <w:rPr>
              <w:lang w:eastAsia="de-DE"/>
            </w:rPr>
          </w:rPrChange>
        </w:rPr>
      </w:pPr>
      <w:r w:rsidRPr="00490511">
        <w:rPr>
          <w:highlight w:val="yellow"/>
          <w:lang w:val="en-GB" w:eastAsia="de-DE"/>
          <w:rPrChange w:id="114" w:author="Mathias Fuchs" w:date="2020-07-01T16:45:00Z">
            <w:rPr>
              <w:lang w:eastAsia="de-DE"/>
            </w:rPr>
          </w:rPrChange>
        </w:rPr>
        <w:t xml:space="preserve">The prototype will </w:t>
      </w:r>
      <w:r w:rsidR="009C3AE7" w:rsidRPr="00490511">
        <w:rPr>
          <w:highlight w:val="yellow"/>
          <w:lang w:val="en-GB" w:eastAsia="de-DE"/>
          <w:rPrChange w:id="115" w:author="Mathias Fuchs" w:date="2020-07-01T16:45:00Z">
            <w:rPr>
              <w:lang w:eastAsia="de-DE"/>
            </w:rPr>
          </w:rPrChange>
        </w:rPr>
        <w:t xml:space="preserve">consist on two independent applications. </w:t>
      </w:r>
      <w:r w:rsidR="00A26A8C" w:rsidRPr="00490511">
        <w:rPr>
          <w:highlight w:val="yellow"/>
          <w:lang w:val="en-GB" w:eastAsia="de-DE"/>
          <w:rPrChange w:id="116" w:author="Mathias Fuchs" w:date="2020-07-01T16:45:00Z">
            <w:rPr>
              <w:lang w:eastAsia="de-DE"/>
            </w:rPr>
          </w:rPrChange>
        </w:rPr>
        <w:t xml:space="preserve">A Business Application and </w:t>
      </w:r>
      <w:proofErr w:type="spellStart"/>
      <w:r w:rsidR="00A26A8C" w:rsidRPr="00490511">
        <w:rPr>
          <w:highlight w:val="yellow"/>
          <w:lang w:val="en-GB" w:eastAsia="de-DE"/>
          <w:rPrChange w:id="117" w:author="Mathias Fuchs" w:date="2020-07-01T16:45:00Z">
            <w:rPr>
              <w:lang w:eastAsia="de-DE"/>
            </w:rPr>
          </w:rPrChange>
        </w:rPr>
        <w:t>a</w:t>
      </w:r>
      <w:proofErr w:type="spellEnd"/>
      <w:r w:rsidR="00A26A8C" w:rsidRPr="00490511">
        <w:rPr>
          <w:highlight w:val="yellow"/>
          <w:lang w:val="en-GB" w:eastAsia="de-DE"/>
          <w:rPrChange w:id="118" w:author="Mathias Fuchs" w:date="2020-07-01T16:45:00Z">
            <w:rPr>
              <w:lang w:eastAsia="de-DE"/>
            </w:rPr>
          </w:rPrChange>
        </w:rPr>
        <w:t xml:space="preserve"> application to automatically perform OQ over the business application.</w:t>
      </w:r>
      <w:r w:rsidR="00A26A8C" w:rsidRPr="00AD7A73">
        <w:rPr>
          <w:lang w:val="en-GB" w:eastAsia="de-DE"/>
          <w:rPrChange w:id="119" w:author="Mathias Fuchs" w:date="2020-07-01T16:45:00Z">
            <w:rPr>
              <w:lang w:eastAsia="de-DE"/>
            </w:rPr>
          </w:rPrChange>
        </w:rPr>
        <w:t xml:space="preserve"> </w:t>
      </w:r>
    </w:p>
    <w:p w14:paraId="0E1D21E3" w14:textId="6DB27C63" w:rsidR="009127A3" w:rsidRDefault="009127A3" w:rsidP="00E0005A">
      <w:pPr>
        <w:pStyle w:val="Heading3"/>
        <w:rPr>
          <w:lang w:val="en-GB"/>
        </w:rPr>
      </w:pPr>
      <w:bookmarkStart w:id="120" w:name="_Toc44339647"/>
      <w:r>
        <w:rPr>
          <w:lang w:val="en-GB"/>
        </w:rPr>
        <w:t>Used tools</w:t>
      </w:r>
      <w:bookmarkEnd w:id="120"/>
    </w:p>
    <w:p w14:paraId="735AE4B6" w14:textId="7B74877C" w:rsidR="00490511" w:rsidRPr="00490511" w:rsidRDefault="00490511" w:rsidP="00490511">
      <w:pPr>
        <w:rPr>
          <w:lang w:val="en-GB" w:eastAsia="de-DE"/>
        </w:rPr>
      </w:pPr>
      <w:r w:rsidRPr="00490511">
        <w:rPr>
          <w:highlight w:val="yellow"/>
          <w:lang w:val="en-GB" w:eastAsia="de-DE"/>
        </w:rPr>
        <w:t>TODO:</w:t>
      </w:r>
      <w:r>
        <w:rPr>
          <w:highlight w:val="yellow"/>
          <w:lang w:val="en-GB" w:eastAsia="de-DE"/>
        </w:rPr>
        <w:t xml:space="preserve"> 15.07.</w:t>
      </w:r>
    </w:p>
    <w:p w14:paraId="58BF5760" w14:textId="77777777" w:rsidR="001D1236" w:rsidRDefault="001D1236" w:rsidP="001D1236">
      <w:pPr>
        <w:pStyle w:val="Heading4"/>
        <w:rPr>
          <w:lang w:val="en-GB"/>
        </w:rPr>
      </w:pPr>
      <w:bookmarkStart w:id="121" w:name="_Toc44339648"/>
      <w:commentRangeStart w:id="122"/>
      <w:r>
        <w:rPr>
          <w:lang w:val="en-GB"/>
        </w:rPr>
        <w:t>General Set-Up</w:t>
      </w:r>
      <w:commentRangeEnd w:id="122"/>
      <w:r>
        <w:rPr>
          <w:rStyle w:val="CommentReference"/>
          <w:b w:val="0"/>
          <w:i w:val="0"/>
          <w:kern w:val="0"/>
          <w:lang w:eastAsia="en-US"/>
        </w:rPr>
        <w:commentReference w:id="122"/>
      </w:r>
      <w:bookmarkEnd w:id="121"/>
    </w:p>
    <w:p w14:paraId="3F87EE7E" w14:textId="77777777" w:rsidR="001D1236" w:rsidRPr="00AD7A73" w:rsidRDefault="001D1236" w:rsidP="001D1236">
      <w:pPr>
        <w:rPr>
          <w:lang w:val="en-GB" w:eastAsia="de-DE"/>
          <w:rPrChange w:id="123" w:author="Mathias Fuchs" w:date="2020-07-01T16:45:00Z">
            <w:rPr>
              <w:lang w:eastAsia="de-DE"/>
            </w:rPr>
          </w:rPrChange>
        </w:rPr>
      </w:pPr>
      <w:r w:rsidRPr="00AD7A73">
        <w:rPr>
          <w:lang w:val="en-GB" w:eastAsia="de-DE"/>
          <w:rPrChange w:id="124" w:author="Mathias Fuchs" w:date="2020-07-01T16:45:00Z">
            <w:rPr>
              <w:lang w:eastAsia="de-DE"/>
            </w:rPr>
          </w:rPrChange>
        </w:rPr>
        <w:t>The prototype was developed in two Maven (</w:t>
      </w:r>
      <w:r w:rsidRPr="00AD7A73">
        <w:rPr>
          <w:highlight w:val="yellow"/>
          <w:lang w:val="en-GB" w:eastAsia="de-DE"/>
          <w:rPrChange w:id="125" w:author="Mathias Fuchs" w:date="2020-07-01T16:45:00Z">
            <w:rPr>
              <w:highlight w:val="yellow"/>
              <w:lang w:eastAsia="de-DE"/>
            </w:rPr>
          </w:rPrChange>
        </w:rPr>
        <w:t>reference</w:t>
      </w:r>
      <w:r w:rsidRPr="00AD7A73">
        <w:rPr>
          <w:lang w:val="en-GB" w:eastAsia="de-DE"/>
          <w:rPrChange w:id="126" w:author="Mathias Fuchs" w:date="2020-07-01T16:45:00Z">
            <w:rPr>
              <w:lang w:eastAsia="de-DE"/>
            </w:rPr>
          </w:rPrChange>
        </w:rPr>
        <w:t>) projects: one for the JBA and one for the OQ Test App. Both projects were maintained and are available in a GitHub repository (</w:t>
      </w:r>
      <w:r w:rsidRPr="00AD7A73">
        <w:rPr>
          <w:highlight w:val="yellow"/>
          <w:lang w:val="en-GB" w:eastAsia="de-DE"/>
          <w:rPrChange w:id="127" w:author="Mathias Fuchs" w:date="2020-07-01T16:45:00Z">
            <w:rPr>
              <w:highlight w:val="yellow"/>
              <w:lang w:eastAsia="de-DE"/>
            </w:rPr>
          </w:rPrChange>
        </w:rPr>
        <w:t>link</w:t>
      </w:r>
      <w:r w:rsidRPr="00AD7A73">
        <w:rPr>
          <w:lang w:val="en-GB" w:eastAsia="de-DE"/>
          <w:rPrChange w:id="128" w:author="Mathias Fuchs" w:date="2020-07-01T16:45:00Z">
            <w:rPr>
              <w:lang w:eastAsia="de-DE"/>
            </w:rPr>
          </w:rPrChange>
        </w:rPr>
        <w:t>). The used libraries and technologies were integrated as described in the pom files of the projects and additionally for the front end in the json file ‘package’(</w:t>
      </w:r>
      <w:r w:rsidRPr="00AD7A73">
        <w:rPr>
          <w:highlight w:val="yellow"/>
          <w:lang w:val="en-GB" w:eastAsia="de-DE"/>
          <w:rPrChange w:id="129" w:author="Mathias Fuchs" w:date="2020-07-01T16:45:00Z">
            <w:rPr>
              <w:highlight w:val="yellow"/>
              <w:lang w:eastAsia="de-DE"/>
            </w:rPr>
          </w:rPrChange>
        </w:rPr>
        <w:t>see attachment</w:t>
      </w:r>
      <w:r w:rsidRPr="00AD7A73">
        <w:rPr>
          <w:lang w:val="en-GB" w:eastAsia="de-DE"/>
          <w:rPrChange w:id="130" w:author="Mathias Fuchs" w:date="2020-07-01T16:45:00Z">
            <w:rPr>
              <w:lang w:eastAsia="de-DE"/>
            </w:rPr>
          </w:rPrChange>
        </w:rPr>
        <w:t xml:space="preserve">...). These pom and json files were all kindly provided by Andreas </w:t>
      </w:r>
      <w:proofErr w:type="spellStart"/>
      <w:r w:rsidRPr="00AD7A73">
        <w:rPr>
          <w:lang w:val="en-GB" w:eastAsia="de-DE"/>
          <w:rPrChange w:id="131" w:author="Mathias Fuchs" w:date="2020-07-01T16:45:00Z">
            <w:rPr>
              <w:lang w:eastAsia="de-DE"/>
            </w:rPr>
          </w:rPrChange>
        </w:rPr>
        <w:t>Hosbach</w:t>
      </w:r>
      <w:proofErr w:type="spellEnd"/>
      <w:r w:rsidRPr="00AD7A73">
        <w:rPr>
          <w:lang w:val="en-GB" w:eastAsia="de-DE"/>
          <w:rPrChange w:id="132" w:author="Mathias Fuchs" w:date="2020-07-01T16:45:00Z">
            <w:rPr>
              <w:lang w:eastAsia="de-DE"/>
            </w:rPr>
          </w:rPrChange>
        </w:rPr>
        <w:t xml:space="preserve"> and slightly adapted to the present projects. Additional files provided by Andreas </w:t>
      </w:r>
      <w:proofErr w:type="spellStart"/>
      <w:r w:rsidRPr="00AD7A73">
        <w:rPr>
          <w:lang w:val="en-GB" w:eastAsia="de-DE"/>
          <w:rPrChange w:id="133" w:author="Mathias Fuchs" w:date="2020-07-01T16:45:00Z">
            <w:rPr>
              <w:lang w:eastAsia="de-DE"/>
            </w:rPr>
          </w:rPrChange>
        </w:rPr>
        <w:t>Hosbach</w:t>
      </w:r>
      <w:proofErr w:type="spellEnd"/>
      <w:r w:rsidRPr="00AD7A73">
        <w:rPr>
          <w:lang w:val="en-GB" w:eastAsia="de-DE"/>
          <w:rPrChange w:id="134" w:author="Mathias Fuchs" w:date="2020-07-01T16:45:00Z">
            <w:rPr>
              <w:lang w:eastAsia="de-DE"/>
            </w:rPr>
          </w:rPrChange>
        </w:rPr>
        <w:t xml:space="preserve"> are the babel.config.js, the postcess.config.js and the vue.config.js file which he provided together with his help to set up the technology stack and the project back-bone, on which these two Apps were </w:t>
      </w:r>
      <w:proofErr w:type="spellStart"/>
      <w:r w:rsidRPr="00AD7A73">
        <w:rPr>
          <w:lang w:val="en-GB" w:eastAsia="de-DE"/>
          <w:rPrChange w:id="135" w:author="Mathias Fuchs" w:date="2020-07-01T16:45:00Z">
            <w:rPr>
              <w:lang w:eastAsia="de-DE"/>
            </w:rPr>
          </w:rPrChange>
        </w:rPr>
        <w:t>build</w:t>
      </w:r>
      <w:proofErr w:type="spellEnd"/>
      <w:r w:rsidRPr="00AD7A73">
        <w:rPr>
          <w:lang w:val="en-GB" w:eastAsia="de-DE"/>
          <w:rPrChange w:id="136" w:author="Mathias Fuchs" w:date="2020-07-01T16:45:00Z">
            <w:rPr>
              <w:lang w:eastAsia="de-DE"/>
            </w:rPr>
          </w:rPrChange>
        </w:rPr>
        <w:t xml:space="preserve"> on. The code developed in the course of this project is found in the </w:t>
      </w:r>
      <w:proofErr w:type="spellStart"/>
      <w:r w:rsidRPr="00AD7A73">
        <w:rPr>
          <w:lang w:val="en-GB" w:eastAsia="de-DE"/>
          <w:rPrChange w:id="137" w:author="Mathias Fuchs" w:date="2020-07-01T16:45:00Z">
            <w:rPr>
              <w:lang w:eastAsia="de-DE"/>
            </w:rPr>
          </w:rPrChange>
        </w:rPr>
        <w:t>src</w:t>
      </w:r>
      <w:proofErr w:type="spellEnd"/>
      <w:r w:rsidRPr="00AD7A73">
        <w:rPr>
          <w:lang w:val="en-GB" w:eastAsia="de-DE"/>
          <w:rPrChange w:id="138" w:author="Mathias Fuchs" w:date="2020-07-01T16:45:00Z">
            <w:rPr>
              <w:lang w:eastAsia="de-DE"/>
            </w:rPr>
          </w:rPrChange>
        </w:rPr>
        <w:t xml:space="preserve"> folders. Following online resources were used for their development, next to the books referenced in the text:</w:t>
      </w:r>
    </w:p>
    <w:p w14:paraId="5CD531D6" w14:textId="77777777" w:rsidR="001D1236" w:rsidRPr="00AD7A73" w:rsidRDefault="001D2147" w:rsidP="001D1236">
      <w:pPr>
        <w:rPr>
          <w:lang w:val="en-GB" w:eastAsia="de-DE"/>
          <w:rPrChange w:id="139" w:author="Mathias Fuchs" w:date="2020-07-01T16:46:00Z">
            <w:rPr>
              <w:lang w:eastAsia="de-DE"/>
            </w:rPr>
          </w:rPrChange>
        </w:rPr>
      </w:pPr>
      <w:r>
        <w:fldChar w:fldCharType="begin"/>
      </w:r>
      <w:r w:rsidRPr="00AD7A73">
        <w:rPr>
          <w:lang w:val="en-GB"/>
          <w:rPrChange w:id="140" w:author="Mathias Fuchs" w:date="2020-07-01T16:46:00Z">
            <w:rPr/>
          </w:rPrChange>
        </w:rPr>
        <w:instrText xml:space="preserve"> HYPERLINK "https://stackoverflow.com/" </w:instrText>
      </w:r>
      <w:r>
        <w:fldChar w:fldCharType="separate"/>
      </w:r>
      <w:r w:rsidR="001D1236" w:rsidRPr="00AD7A73">
        <w:rPr>
          <w:rStyle w:val="Hyperlink"/>
          <w:lang w:val="en-GB"/>
          <w:rPrChange w:id="141" w:author="Mathias Fuchs" w:date="2020-07-01T16:46:00Z">
            <w:rPr>
              <w:rStyle w:val="Hyperlink"/>
            </w:rPr>
          </w:rPrChange>
        </w:rPr>
        <w:t>https://stackoverflow.com/</w:t>
      </w:r>
      <w:r>
        <w:rPr>
          <w:rStyle w:val="Hyperlink"/>
        </w:rPr>
        <w:fldChar w:fldCharType="end"/>
      </w:r>
    </w:p>
    <w:p w14:paraId="79E5C551" w14:textId="4B576FB9" w:rsidR="001D1236" w:rsidRPr="00AD7A73" w:rsidRDefault="001D2147" w:rsidP="001D1236">
      <w:pPr>
        <w:rPr>
          <w:rStyle w:val="Hyperlink"/>
          <w:lang w:val="en-GB"/>
          <w:rPrChange w:id="142" w:author="Mathias Fuchs" w:date="2020-07-01T16:46:00Z">
            <w:rPr>
              <w:rStyle w:val="Hyperlink"/>
            </w:rPr>
          </w:rPrChange>
        </w:rPr>
      </w:pPr>
      <w:r>
        <w:fldChar w:fldCharType="begin"/>
      </w:r>
      <w:r w:rsidRPr="00AD7A73">
        <w:rPr>
          <w:lang w:val="en-GB"/>
          <w:rPrChange w:id="143" w:author="Mathias Fuchs" w:date="2020-07-01T16:46:00Z">
            <w:rPr/>
          </w:rPrChange>
        </w:rPr>
        <w:instrText xml:space="preserve"> HYPERLINK "https://www.guru99.com/" </w:instrText>
      </w:r>
      <w:r>
        <w:fldChar w:fldCharType="separate"/>
      </w:r>
      <w:r w:rsidR="001D1236" w:rsidRPr="00AD7A73">
        <w:rPr>
          <w:rStyle w:val="Hyperlink"/>
          <w:lang w:val="en-GB"/>
          <w:rPrChange w:id="144" w:author="Mathias Fuchs" w:date="2020-07-01T16:46:00Z">
            <w:rPr>
              <w:rStyle w:val="Hyperlink"/>
            </w:rPr>
          </w:rPrChange>
        </w:rPr>
        <w:t>https://www.guru99.com/</w:t>
      </w:r>
      <w:r>
        <w:rPr>
          <w:rStyle w:val="Hyperlink"/>
        </w:rPr>
        <w:fldChar w:fldCharType="end"/>
      </w:r>
    </w:p>
    <w:p w14:paraId="7465FAF3" w14:textId="544B3004" w:rsidR="00CC67F7" w:rsidRPr="00722A27" w:rsidRDefault="00722A27" w:rsidP="001D1236">
      <w:pPr>
        <w:rPr>
          <w:lang w:val="en-GB"/>
          <w:rPrChange w:id="145" w:author="Mathias Fuchs" w:date="2020-07-02T12:56:00Z">
            <w:rPr/>
          </w:rPrChange>
        </w:rPr>
      </w:pPr>
      <w:r>
        <w:fldChar w:fldCharType="begin"/>
      </w:r>
      <w:r w:rsidRPr="00722A27">
        <w:rPr>
          <w:lang w:val="en-GB"/>
          <w:rPrChange w:id="146" w:author="Mathias Fuchs" w:date="2020-07-02T12:56:00Z">
            <w:rPr/>
          </w:rPrChange>
        </w:rPr>
        <w:instrText xml:space="preserve"> HYPERLINK "https://www.tutorialspoint.com/index.htm" </w:instrText>
      </w:r>
      <w:r>
        <w:fldChar w:fldCharType="separate"/>
      </w:r>
      <w:r w:rsidR="00CC67F7" w:rsidRPr="00722A27">
        <w:rPr>
          <w:rStyle w:val="Hyperlink"/>
          <w:lang w:val="en-GB"/>
          <w:rPrChange w:id="147" w:author="Mathias Fuchs" w:date="2020-07-02T12:56:00Z">
            <w:rPr>
              <w:rStyle w:val="Hyperlink"/>
            </w:rPr>
          </w:rPrChange>
        </w:rPr>
        <w:t>https://www.tutorialspoint.com/index.htm</w:t>
      </w:r>
      <w:r>
        <w:rPr>
          <w:rStyle w:val="Hyperlink"/>
        </w:rPr>
        <w:fldChar w:fldCharType="end"/>
      </w:r>
      <w:r w:rsidR="00CC67F7" w:rsidRPr="00722A27">
        <w:rPr>
          <w:lang w:val="en-GB"/>
          <w:rPrChange w:id="148" w:author="Mathias Fuchs" w:date="2020-07-02T12:56:00Z">
            <w:rPr/>
          </w:rPrChange>
        </w:rPr>
        <w:t xml:space="preserve"> </w:t>
      </w:r>
    </w:p>
    <w:p w14:paraId="637DECCE" w14:textId="1105089C" w:rsidR="00A57361" w:rsidRPr="00722A27" w:rsidRDefault="00722A27" w:rsidP="001D1236">
      <w:pPr>
        <w:rPr>
          <w:lang w:val="en-GB"/>
          <w:rPrChange w:id="149" w:author="Mathias Fuchs" w:date="2020-07-02T12:56:00Z">
            <w:rPr/>
          </w:rPrChange>
        </w:rPr>
      </w:pPr>
      <w:r>
        <w:fldChar w:fldCharType="begin"/>
      </w:r>
      <w:r w:rsidRPr="00722A27">
        <w:rPr>
          <w:lang w:val="en-GB"/>
          <w:rPrChange w:id="150" w:author="Mathias Fuchs" w:date="2020-07-02T12:56:00Z">
            <w:rPr/>
          </w:rPrChange>
        </w:rPr>
        <w:instrText xml:space="preserve"> HYPERLINK "https://www.tutorialspoint.com/selenium/index.htm" </w:instrText>
      </w:r>
      <w:r>
        <w:fldChar w:fldCharType="separate"/>
      </w:r>
      <w:r w:rsidR="00A57361" w:rsidRPr="00722A27">
        <w:rPr>
          <w:rStyle w:val="Hyperlink"/>
          <w:lang w:val="en-GB"/>
          <w:rPrChange w:id="151" w:author="Mathias Fuchs" w:date="2020-07-02T12:56:00Z">
            <w:rPr>
              <w:rStyle w:val="Hyperlink"/>
            </w:rPr>
          </w:rPrChange>
        </w:rPr>
        <w:t>https://www.tutorialspoint.com/selenium/index.htm</w:t>
      </w:r>
      <w:r>
        <w:rPr>
          <w:rStyle w:val="Hyperlink"/>
        </w:rPr>
        <w:fldChar w:fldCharType="end"/>
      </w:r>
      <w:r w:rsidR="00A57361" w:rsidRPr="00722A27">
        <w:rPr>
          <w:lang w:val="en-GB"/>
          <w:rPrChange w:id="152" w:author="Mathias Fuchs" w:date="2020-07-02T12:56:00Z">
            <w:rPr/>
          </w:rPrChange>
        </w:rPr>
        <w:t xml:space="preserve"> </w:t>
      </w:r>
    </w:p>
    <w:p w14:paraId="7ECFA7D0" w14:textId="260C4585" w:rsidR="001D1236" w:rsidRPr="00722A27" w:rsidRDefault="00722A27" w:rsidP="001D1236">
      <w:pPr>
        <w:rPr>
          <w:rStyle w:val="Hyperlink"/>
          <w:lang w:val="en-GB"/>
          <w:rPrChange w:id="153" w:author="Mathias Fuchs" w:date="2020-07-02T12:56:00Z">
            <w:rPr>
              <w:rStyle w:val="Hyperlink"/>
            </w:rPr>
          </w:rPrChange>
        </w:rPr>
      </w:pPr>
      <w:r>
        <w:fldChar w:fldCharType="begin"/>
      </w:r>
      <w:r w:rsidRPr="00722A27">
        <w:rPr>
          <w:lang w:val="en-GB"/>
          <w:rPrChange w:id="154" w:author="Mathias Fuchs" w:date="2020-07-02T12:56:00Z">
            <w:rPr/>
          </w:rPrChange>
        </w:rPr>
        <w:instrText xml:space="preserve"> HYPERLINK "https://cucumber.io/docs/cucumber/" </w:instrText>
      </w:r>
      <w:r>
        <w:fldChar w:fldCharType="separate"/>
      </w:r>
      <w:r w:rsidR="001D1236" w:rsidRPr="00722A27">
        <w:rPr>
          <w:rStyle w:val="Hyperlink"/>
          <w:lang w:val="en-GB"/>
          <w:rPrChange w:id="155" w:author="Mathias Fuchs" w:date="2020-07-02T12:56:00Z">
            <w:rPr>
              <w:rStyle w:val="Hyperlink"/>
            </w:rPr>
          </w:rPrChange>
        </w:rPr>
        <w:t>https://cucumber.io/docs/cucumber/</w:t>
      </w:r>
      <w:r>
        <w:rPr>
          <w:rStyle w:val="Hyperlink"/>
        </w:rPr>
        <w:fldChar w:fldCharType="end"/>
      </w:r>
    </w:p>
    <w:p w14:paraId="3FD3B56A" w14:textId="2EFDB454" w:rsidR="0018080A" w:rsidRPr="00722A27" w:rsidRDefault="00722A27" w:rsidP="001D1236">
      <w:pPr>
        <w:rPr>
          <w:lang w:val="en-GB"/>
          <w:rPrChange w:id="156" w:author="Mathias Fuchs" w:date="2020-07-02T12:56:00Z">
            <w:rPr/>
          </w:rPrChange>
        </w:rPr>
      </w:pPr>
      <w:r>
        <w:fldChar w:fldCharType="begin"/>
      </w:r>
      <w:r w:rsidRPr="00722A27">
        <w:rPr>
          <w:lang w:val="en-GB"/>
          <w:rPrChange w:id="157" w:author="Mathias Fuchs" w:date="2020-07-02T12:56:00Z">
            <w:rPr/>
          </w:rPrChange>
        </w:rPr>
        <w:instrText xml:space="preserve"> HYPERLINK "https://www.tutorialspoint.com/cucumber/index.htm" </w:instrText>
      </w:r>
      <w:r>
        <w:fldChar w:fldCharType="separate"/>
      </w:r>
      <w:r w:rsidR="0018080A" w:rsidRPr="00722A27">
        <w:rPr>
          <w:rStyle w:val="Hyperlink"/>
          <w:lang w:val="en-GB"/>
          <w:rPrChange w:id="158" w:author="Mathias Fuchs" w:date="2020-07-02T12:56:00Z">
            <w:rPr>
              <w:rStyle w:val="Hyperlink"/>
            </w:rPr>
          </w:rPrChange>
        </w:rPr>
        <w:t>https://www.tutorialspoint.com/cucumber/index.htm</w:t>
      </w:r>
      <w:r>
        <w:rPr>
          <w:rStyle w:val="Hyperlink"/>
        </w:rPr>
        <w:fldChar w:fldCharType="end"/>
      </w:r>
      <w:r w:rsidR="0018080A" w:rsidRPr="00722A27">
        <w:rPr>
          <w:lang w:val="en-GB"/>
          <w:rPrChange w:id="159" w:author="Mathias Fuchs" w:date="2020-07-02T12:56:00Z">
            <w:rPr/>
          </w:rPrChange>
        </w:rPr>
        <w:t xml:space="preserve"> </w:t>
      </w:r>
    </w:p>
    <w:p w14:paraId="7F65CC45" w14:textId="77777777" w:rsidR="001D1236" w:rsidRPr="00722A27" w:rsidRDefault="00722A27" w:rsidP="001D1236">
      <w:pPr>
        <w:rPr>
          <w:lang w:val="en-GB"/>
          <w:rPrChange w:id="160" w:author="Mathias Fuchs" w:date="2020-07-02T12:56:00Z">
            <w:rPr/>
          </w:rPrChange>
        </w:rPr>
      </w:pPr>
      <w:r>
        <w:fldChar w:fldCharType="begin"/>
      </w:r>
      <w:r w:rsidRPr="00722A27">
        <w:rPr>
          <w:lang w:val="en-GB"/>
          <w:rPrChange w:id="161" w:author="Mathias Fuchs" w:date="2020-07-02T12:56:00Z">
            <w:rPr/>
          </w:rPrChange>
        </w:rPr>
        <w:instrText xml:space="preserve"> HYPERLINK "https://cucumber.io/docs/gherkin/" </w:instrText>
      </w:r>
      <w:r>
        <w:fldChar w:fldCharType="separate"/>
      </w:r>
      <w:r w:rsidR="001D1236" w:rsidRPr="00722A27">
        <w:rPr>
          <w:rStyle w:val="Hyperlink"/>
          <w:lang w:val="en-GB"/>
          <w:rPrChange w:id="162" w:author="Mathias Fuchs" w:date="2020-07-02T12:56:00Z">
            <w:rPr>
              <w:rStyle w:val="Hyperlink"/>
            </w:rPr>
          </w:rPrChange>
        </w:rPr>
        <w:t>https://cucumber.io/docs/gherkin/</w:t>
      </w:r>
      <w:r>
        <w:rPr>
          <w:rStyle w:val="Hyperlink"/>
        </w:rPr>
        <w:fldChar w:fldCharType="end"/>
      </w:r>
    </w:p>
    <w:p w14:paraId="7F5A810D" w14:textId="77777777" w:rsidR="001D1236" w:rsidRPr="00722A27" w:rsidRDefault="00722A27" w:rsidP="001D1236">
      <w:pPr>
        <w:rPr>
          <w:lang w:val="en-GB"/>
          <w:rPrChange w:id="163" w:author="Mathias Fuchs" w:date="2020-07-02T12:56:00Z">
            <w:rPr/>
          </w:rPrChange>
        </w:rPr>
      </w:pPr>
      <w:r>
        <w:fldChar w:fldCharType="begin"/>
      </w:r>
      <w:r w:rsidRPr="00722A27">
        <w:rPr>
          <w:lang w:val="en-GB"/>
          <w:rPrChange w:id="164" w:author="Mathias Fuchs" w:date="2020-07-02T12:56:00Z">
            <w:rPr/>
          </w:rPrChange>
        </w:rPr>
        <w:instrText xml:space="preserve"> HYPERLINK "https://www.javatpoint.com/spring-boot-tutorial" </w:instrText>
      </w:r>
      <w:r>
        <w:fldChar w:fldCharType="separate"/>
      </w:r>
      <w:r w:rsidR="001D1236" w:rsidRPr="00722A27">
        <w:rPr>
          <w:rStyle w:val="Hyperlink"/>
          <w:lang w:val="en-GB"/>
          <w:rPrChange w:id="165" w:author="Mathias Fuchs" w:date="2020-07-02T12:56:00Z">
            <w:rPr>
              <w:rStyle w:val="Hyperlink"/>
            </w:rPr>
          </w:rPrChange>
        </w:rPr>
        <w:t>https://www.javatpoint.com/spring-boot-tutorial</w:t>
      </w:r>
      <w:r>
        <w:rPr>
          <w:rStyle w:val="Hyperlink"/>
        </w:rPr>
        <w:fldChar w:fldCharType="end"/>
      </w:r>
    </w:p>
    <w:p w14:paraId="4E15D804" w14:textId="77777777" w:rsidR="001D1236" w:rsidRPr="00722A27" w:rsidRDefault="00722A27" w:rsidP="001D1236">
      <w:pPr>
        <w:rPr>
          <w:lang w:val="en-GB"/>
          <w:rPrChange w:id="166" w:author="Mathias Fuchs" w:date="2020-07-02T12:56:00Z">
            <w:rPr/>
          </w:rPrChange>
        </w:rPr>
      </w:pPr>
      <w:r>
        <w:fldChar w:fldCharType="begin"/>
      </w:r>
      <w:r w:rsidRPr="00722A27">
        <w:rPr>
          <w:lang w:val="en-GB"/>
          <w:rPrChange w:id="167" w:author="Mathias Fuchs" w:date="2020-07-02T12:56:00Z">
            <w:rPr/>
          </w:rPrChange>
        </w:rPr>
        <w:instrText xml:space="preserve"> HYPERLINK "https://www.javatpoint.com/selenium-tutorial" </w:instrText>
      </w:r>
      <w:r>
        <w:fldChar w:fldCharType="separate"/>
      </w:r>
      <w:r w:rsidR="001D1236" w:rsidRPr="00722A27">
        <w:rPr>
          <w:rStyle w:val="Hyperlink"/>
          <w:lang w:val="en-GB"/>
          <w:rPrChange w:id="168" w:author="Mathias Fuchs" w:date="2020-07-02T12:56:00Z">
            <w:rPr>
              <w:rStyle w:val="Hyperlink"/>
            </w:rPr>
          </w:rPrChange>
        </w:rPr>
        <w:t>https://www.javatpoint.com/selenium-tutorial</w:t>
      </w:r>
      <w:r>
        <w:rPr>
          <w:rStyle w:val="Hyperlink"/>
        </w:rPr>
        <w:fldChar w:fldCharType="end"/>
      </w:r>
    </w:p>
    <w:p w14:paraId="370CFAE1" w14:textId="77777777" w:rsidR="001D1236" w:rsidRPr="00722A27" w:rsidRDefault="00722A27" w:rsidP="001D1236">
      <w:pPr>
        <w:rPr>
          <w:lang w:val="en-GB"/>
          <w:rPrChange w:id="169" w:author="Mathias Fuchs" w:date="2020-07-02T12:56:00Z">
            <w:rPr/>
          </w:rPrChange>
        </w:rPr>
      </w:pPr>
      <w:r>
        <w:fldChar w:fldCharType="begin"/>
      </w:r>
      <w:r w:rsidRPr="00722A27">
        <w:rPr>
          <w:lang w:val="en-GB"/>
          <w:rPrChange w:id="170" w:author="Mathias Fuchs" w:date="2020-07-02T12:56:00Z">
            <w:rPr/>
          </w:rPrChange>
        </w:rPr>
        <w:instrText xml:space="preserve"> HYPERLINK "https://www.javatpoint.com/java-tutorial" </w:instrText>
      </w:r>
      <w:r>
        <w:fldChar w:fldCharType="separate"/>
      </w:r>
      <w:r w:rsidR="001D1236" w:rsidRPr="00722A27">
        <w:rPr>
          <w:rStyle w:val="Hyperlink"/>
          <w:lang w:val="en-GB"/>
          <w:rPrChange w:id="171" w:author="Mathias Fuchs" w:date="2020-07-02T12:56:00Z">
            <w:rPr>
              <w:rStyle w:val="Hyperlink"/>
            </w:rPr>
          </w:rPrChange>
        </w:rPr>
        <w:t>https://www.javatpoint.com/java-tutorial</w:t>
      </w:r>
      <w:r>
        <w:rPr>
          <w:rStyle w:val="Hyperlink"/>
        </w:rPr>
        <w:fldChar w:fldCharType="end"/>
      </w:r>
    </w:p>
    <w:p w14:paraId="08015306" w14:textId="77777777" w:rsidR="001D1236" w:rsidRPr="00722A27" w:rsidRDefault="00722A27" w:rsidP="001D1236">
      <w:pPr>
        <w:rPr>
          <w:lang w:val="en-GB"/>
          <w:rPrChange w:id="172" w:author="Mathias Fuchs" w:date="2020-07-02T12:56:00Z">
            <w:rPr/>
          </w:rPrChange>
        </w:rPr>
      </w:pPr>
      <w:r>
        <w:fldChar w:fldCharType="begin"/>
      </w:r>
      <w:r w:rsidRPr="00722A27">
        <w:rPr>
          <w:lang w:val="en-GB"/>
          <w:rPrChange w:id="173" w:author="Mathias Fuchs" w:date="2020-07-02T12:56:00Z">
            <w:rPr/>
          </w:rPrChange>
        </w:rPr>
        <w:instrText xml:space="preserve"> HYPERLINK "https://vueschool.io/courses?filter=free-courses" </w:instrText>
      </w:r>
      <w:r>
        <w:fldChar w:fldCharType="separate"/>
      </w:r>
      <w:r w:rsidR="001D1236" w:rsidRPr="00722A27">
        <w:rPr>
          <w:rStyle w:val="Hyperlink"/>
          <w:lang w:val="en-GB"/>
          <w:rPrChange w:id="174" w:author="Mathias Fuchs" w:date="2020-07-02T12:56:00Z">
            <w:rPr>
              <w:rStyle w:val="Hyperlink"/>
            </w:rPr>
          </w:rPrChange>
        </w:rPr>
        <w:t>https://vueschool.io/courses?filter=free-courses</w:t>
      </w:r>
      <w:r>
        <w:rPr>
          <w:rStyle w:val="Hyperlink"/>
        </w:rPr>
        <w:fldChar w:fldCharType="end"/>
      </w:r>
    </w:p>
    <w:p w14:paraId="35DAB305" w14:textId="77777777" w:rsidR="001D1236" w:rsidRPr="00722A27" w:rsidRDefault="00722A27" w:rsidP="001D1236">
      <w:pPr>
        <w:rPr>
          <w:lang w:val="en-GB"/>
          <w:rPrChange w:id="175" w:author="Mathias Fuchs" w:date="2020-07-02T12:56:00Z">
            <w:rPr/>
          </w:rPrChange>
        </w:rPr>
      </w:pPr>
      <w:r>
        <w:fldChar w:fldCharType="begin"/>
      </w:r>
      <w:r w:rsidRPr="00722A27">
        <w:rPr>
          <w:lang w:val="en-GB"/>
          <w:rPrChange w:id="176" w:author="Mathias Fuchs" w:date="2020-07-02T12:56:00Z">
            <w:rPr/>
          </w:rPrChange>
        </w:rPr>
        <w:instrText xml:space="preserve"> HYPERLINK "https://vuejs.org/" </w:instrText>
      </w:r>
      <w:r>
        <w:fldChar w:fldCharType="separate"/>
      </w:r>
      <w:r w:rsidR="001D1236" w:rsidRPr="00722A27">
        <w:rPr>
          <w:rStyle w:val="Hyperlink"/>
          <w:lang w:val="en-GB"/>
          <w:rPrChange w:id="177" w:author="Mathias Fuchs" w:date="2020-07-02T12:56:00Z">
            <w:rPr>
              <w:rStyle w:val="Hyperlink"/>
            </w:rPr>
          </w:rPrChange>
        </w:rPr>
        <w:t>https://vuejs.org/</w:t>
      </w:r>
      <w:r>
        <w:rPr>
          <w:rStyle w:val="Hyperlink"/>
        </w:rPr>
        <w:fldChar w:fldCharType="end"/>
      </w:r>
    </w:p>
    <w:p w14:paraId="2212963E" w14:textId="77777777" w:rsidR="001D1236" w:rsidRPr="00722A27" w:rsidRDefault="00722A27" w:rsidP="001D1236">
      <w:pPr>
        <w:rPr>
          <w:lang w:val="en-GB"/>
          <w:rPrChange w:id="178" w:author="Mathias Fuchs" w:date="2020-07-02T12:56:00Z">
            <w:rPr/>
          </w:rPrChange>
        </w:rPr>
      </w:pPr>
      <w:r>
        <w:lastRenderedPageBreak/>
        <w:fldChar w:fldCharType="begin"/>
      </w:r>
      <w:r w:rsidRPr="00722A27">
        <w:rPr>
          <w:lang w:val="en-GB"/>
          <w:rPrChange w:id="179" w:author="Mathias Fuchs" w:date="2020-07-02T12:56:00Z">
            <w:rPr/>
          </w:rPrChange>
        </w:rPr>
        <w:instrText xml:space="preserve"> HYPERLINK "https://bootstrap-vue.org/" </w:instrText>
      </w:r>
      <w:r>
        <w:fldChar w:fldCharType="separate"/>
      </w:r>
      <w:r w:rsidR="001D1236" w:rsidRPr="00722A27">
        <w:rPr>
          <w:rStyle w:val="Hyperlink"/>
          <w:lang w:val="en-GB"/>
          <w:rPrChange w:id="180" w:author="Mathias Fuchs" w:date="2020-07-02T12:56:00Z">
            <w:rPr>
              <w:rStyle w:val="Hyperlink"/>
            </w:rPr>
          </w:rPrChange>
        </w:rPr>
        <w:t>https://bootstrap-vue.org/</w:t>
      </w:r>
      <w:r>
        <w:rPr>
          <w:rStyle w:val="Hyperlink"/>
        </w:rPr>
        <w:fldChar w:fldCharType="end"/>
      </w:r>
    </w:p>
    <w:p w14:paraId="3E1A90AE" w14:textId="77777777" w:rsidR="001D1236" w:rsidRPr="00722A27" w:rsidRDefault="001D2147" w:rsidP="001D1236">
      <w:pPr>
        <w:rPr>
          <w:lang w:val="en-GB"/>
          <w:rPrChange w:id="181" w:author="Mathias Fuchs" w:date="2020-07-02T12:56:00Z">
            <w:rPr/>
          </w:rPrChange>
        </w:rPr>
      </w:pPr>
      <w:r>
        <w:fldChar w:fldCharType="begin"/>
      </w:r>
      <w:r w:rsidRPr="001D2147">
        <w:rPr>
          <w:lang w:val="en-GB"/>
          <w:rPrChange w:id="182" w:author="Mathias Fuchs" w:date="2020-06-30T15:44:00Z">
            <w:rPr/>
          </w:rPrChange>
        </w:rPr>
        <w:instrText xml:space="preserve"> HYPERLINK "https://commonmark.org/help/" </w:instrText>
      </w:r>
      <w:r>
        <w:fldChar w:fldCharType="separate"/>
      </w:r>
      <w:r w:rsidR="001D1236" w:rsidRPr="00722A27">
        <w:rPr>
          <w:rStyle w:val="Hyperlink"/>
          <w:lang w:val="en-GB"/>
          <w:rPrChange w:id="183" w:author="Mathias Fuchs" w:date="2020-07-02T12:56:00Z">
            <w:rPr>
              <w:rStyle w:val="Hyperlink"/>
            </w:rPr>
          </w:rPrChange>
        </w:rPr>
        <w:t>https://commonmark.org/help/</w:t>
      </w:r>
      <w:r>
        <w:rPr>
          <w:rStyle w:val="Hyperlink"/>
        </w:rPr>
        <w:fldChar w:fldCharType="end"/>
      </w:r>
    </w:p>
    <w:p w14:paraId="6E93F9F9" w14:textId="70AE85E3" w:rsidR="00915DC3" w:rsidRPr="00AD7A73" w:rsidRDefault="00902202" w:rsidP="00915DC3">
      <w:pPr>
        <w:rPr>
          <w:lang w:val="en-GB"/>
          <w:rPrChange w:id="184" w:author="Mathias Fuchs" w:date="2020-07-01T16:45:00Z">
            <w:rPr/>
          </w:rPrChange>
        </w:rPr>
      </w:pPr>
      <w:proofErr w:type="spellStart"/>
      <w:r w:rsidRPr="00AD7A73">
        <w:rPr>
          <w:lang w:val="en-GB"/>
          <w:rPrChange w:id="185" w:author="Mathias Fuchs" w:date="2020-07-01T16:45:00Z">
            <w:rPr/>
          </w:rPrChange>
        </w:rPr>
        <w:t>Scenarioo</w:t>
      </w:r>
      <w:proofErr w:type="spellEnd"/>
      <w:r w:rsidRPr="00AD7A73">
        <w:rPr>
          <w:lang w:val="en-GB"/>
          <w:rPrChange w:id="186" w:author="Mathias Fuchs" w:date="2020-07-01T16:45:00Z">
            <w:rPr/>
          </w:rPrChange>
        </w:rPr>
        <w:t xml:space="preserve"> 5.0.2 was deployed as war file with two configuration in respect of the connection to java.exe and the folder with the test results (</w:t>
      </w:r>
      <w:r w:rsidR="001D2147">
        <w:fldChar w:fldCharType="begin"/>
      </w:r>
      <w:r w:rsidR="001D2147" w:rsidRPr="001D2147">
        <w:rPr>
          <w:lang w:val="en-GB"/>
          <w:rPrChange w:id="187" w:author="Mathias Fuchs" w:date="2020-06-30T15:44:00Z">
            <w:rPr/>
          </w:rPrChange>
        </w:rPr>
        <w:instrText xml:space="preserve"> HYPERLINK "http://scenarioo.org/docs/master/tutorial/Scenarioo-Viewer-Web-Application-Setup.html" </w:instrText>
      </w:r>
      <w:r w:rsidR="001D2147">
        <w:fldChar w:fldCharType="separate"/>
      </w:r>
      <w:r w:rsidRPr="001D2147">
        <w:rPr>
          <w:rStyle w:val="Hyperlink"/>
          <w:lang w:val="en-GB"/>
          <w:rPrChange w:id="188" w:author="Mathias Fuchs" w:date="2020-06-30T15:44:00Z">
            <w:rPr>
              <w:rStyle w:val="Hyperlink"/>
            </w:rPr>
          </w:rPrChange>
        </w:rPr>
        <w:t>http://scenarioo.org/docs/master/tutorial/Scenarioo-Viewer-Web-Application-Setup.html</w:t>
      </w:r>
      <w:r w:rsidR="001D2147">
        <w:rPr>
          <w:rStyle w:val="Hyperlink"/>
        </w:rPr>
        <w:fldChar w:fldCharType="end"/>
      </w:r>
      <w:r w:rsidRPr="00AD7A73">
        <w:rPr>
          <w:lang w:val="en-GB"/>
          <w:rPrChange w:id="189" w:author="Mathias Fuchs" w:date="2020-07-01T16:45:00Z">
            <w:rPr/>
          </w:rPrChange>
        </w:rPr>
        <w:t xml:space="preserve"> - 29.6.20)</w:t>
      </w:r>
    </w:p>
    <w:p w14:paraId="49B2F459" w14:textId="77777777" w:rsidR="00915DC3" w:rsidRPr="00AD7A73" w:rsidRDefault="00915DC3" w:rsidP="00915DC3">
      <w:pPr>
        <w:rPr>
          <w:lang w:val="en-GB"/>
          <w:rPrChange w:id="190" w:author="Mathias Fuchs" w:date="2020-07-01T16:45:00Z">
            <w:rPr/>
          </w:rPrChange>
        </w:rPr>
      </w:pPr>
    </w:p>
    <w:p w14:paraId="075D6F44" w14:textId="3DE9B434" w:rsidR="00915DC3" w:rsidRPr="00AD7A73" w:rsidRDefault="00915DC3" w:rsidP="00915DC3">
      <w:pPr>
        <w:rPr>
          <w:lang w:val="en-GB"/>
          <w:rPrChange w:id="191" w:author="Mathias Fuchs" w:date="2020-07-01T16:45:00Z">
            <w:rPr/>
          </w:rPrChange>
        </w:rPr>
      </w:pPr>
      <w:r w:rsidRPr="00AD7A73">
        <w:rPr>
          <w:lang w:val="en-GB"/>
          <w:rPrChange w:id="192" w:author="Mathias Fuchs" w:date="2020-07-01T16:45:00Z">
            <w:rPr/>
          </w:rPrChange>
        </w:rPr>
        <w:t>C4 model for software architecture (</w:t>
      </w:r>
      <w:r w:rsidR="00AD7A73">
        <w:fldChar w:fldCharType="begin"/>
      </w:r>
      <w:r w:rsidR="00AD7A73" w:rsidRPr="00AD7A73">
        <w:rPr>
          <w:lang w:val="en-GB"/>
          <w:rPrChange w:id="193" w:author="Mathias Fuchs" w:date="2020-07-01T16:45:00Z">
            <w:rPr/>
          </w:rPrChange>
        </w:rPr>
        <w:instrText xml:space="preserve"> HYPERLINK "https://c4model.com/" </w:instrText>
      </w:r>
      <w:r w:rsidR="00AD7A73">
        <w:fldChar w:fldCharType="separate"/>
      </w:r>
      <w:r w:rsidRPr="00AD7A73">
        <w:rPr>
          <w:rStyle w:val="Hyperlink"/>
          <w:lang w:val="en-GB"/>
          <w:rPrChange w:id="194" w:author="Mathias Fuchs" w:date="2020-07-01T16:45:00Z">
            <w:rPr>
              <w:rStyle w:val="Hyperlink"/>
            </w:rPr>
          </w:rPrChange>
        </w:rPr>
        <w:t>https://c4model.com/</w:t>
      </w:r>
      <w:r w:rsidR="00AD7A73">
        <w:rPr>
          <w:rStyle w:val="Hyperlink"/>
        </w:rPr>
        <w:fldChar w:fldCharType="end"/>
      </w:r>
      <w:r w:rsidRPr="00AD7A73">
        <w:rPr>
          <w:lang w:val="en-GB"/>
          <w:rPrChange w:id="195" w:author="Mathias Fuchs" w:date="2020-07-01T16:45:00Z">
            <w:rPr/>
          </w:rPrChange>
        </w:rPr>
        <w:t>).</w:t>
      </w:r>
    </w:p>
    <w:p w14:paraId="7FD81F8F" w14:textId="77777777" w:rsidR="001D1236" w:rsidRDefault="001D1236" w:rsidP="00B92560">
      <w:pPr>
        <w:rPr>
          <w:lang w:val="en-GB" w:eastAsia="de-DE"/>
        </w:rPr>
      </w:pPr>
    </w:p>
    <w:p w14:paraId="2530E342" w14:textId="77777777" w:rsidR="001D1236" w:rsidRDefault="001D1236" w:rsidP="00B92560">
      <w:pPr>
        <w:rPr>
          <w:lang w:val="en-GB" w:eastAsia="de-DE"/>
        </w:rPr>
      </w:pPr>
    </w:p>
    <w:p w14:paraId="798D3212" w14:textId="77777777" w:rsidR="001D1236" w:rsidRDefault="001D1236" w:rsidP="00B92560">
      <w:pPr>
        <w:rPr>
          <w:lang w:val="en-GB" w:eastAsia="de-DE"/>
        </w:rPr>
      </w:pPr>
    </w:p>
    <w:p w14:paraId="1D772407" w14:textId="5F8B2EBF" w:rsidR="00B92560" w:rsidRPr="00AD7A73" w:rsidRDefault="00B92560" w:rsidP="00B92560">
      <w:pPr>
        <w:rPr>
          <w:lang w:val="en-GB" w:eastAsia="de-DE"/>
          <w:rPrChange w:id="196" w:author="Mathias Fuchs" w:date="2020-07-01T16:45:00Z">
            <w:rPr>
              <w:lang w:eastAsia="de-DE"/>
            </w:rPr>
          </w:rPrChange>
        </w:rPr>
      </w:pPr>
      <w:r>
        <w:rPr>
          <w:lang w:val="en-GB" w:eastAsia="de-DE"/>
        </w:rPr>
        <w:t xml:space="preserve">Code is based on Code written by Andreas </w:t>
      </w:r>
      <w:proofErr w:type="spellStart"/>
      <w:r>
        <w:rPr>
          <w:lang w:val="en-GB" w:eastAsia="de-DE"/>
        </w:rPr>
        <w:t>Hosbach</w:t>
      </w:r>
      <w:proofErr w:type="spellEnd"/>
      <w:r>
        <w:rPr>
          <w:lang w:val="en-GB" w:eastAsia="de-DE"/>
        </w:rPr>
        <w:t xml:space="preserve"> (</w:t>
      </w:r>
      <w:r w:rsidRPr="00AD7A73">
        <w:rPr>
          <w:lang w:val="en-GB" w:eastAsia="de-DE"/>
          <w:rPrChange w:id="197" w:author="Mathias Fuchs" w:date="2020-07-01T16:45:00Z">
            <w:rPr>
              <w:lang w:eastAsia="de-DE"/>
            </w:rPr>
          </w:rPrChange>
        </w:rPr>
        <w:t>200406 -</w:t>
      </w:r>
      <w:r w:rsidR="001D2147">
        <w:fldChar w:fldCharType="begin"/>
      </w:r>
      <w:r w:rsidR="001D2147" w:rsidRPr="001D2147">
        <w:rPr>
          <w:lang w:val="en-GB"/>
          <w:rPrChange w:id="198" w:author="Mathias Fuchs" w:date="2020-06-30T15:44:00Z">
            <w:rPr/>
          </w:rPrChange>
        </w:rPr>
        <w:instrText xml:space="preserve"> HYPERLINK "https://github.com/andreashosbach/cucumber-reporter" </w:instrText>
      </w:r>
      <w:r w:rsidR="001D2147">
        <w:fldChar w:fldCharType="separate"/>
      </w:r>
      <w:r w:rsidRPr="00924F49">
        <w:rPr>
          <w:rStyle w:val="Hyperlink"/>
          <w:lang w:val="en-GB" w:eastAsia="de-DE"/>
        </w:rPr>
        <w:t>https://github.com/andreashosbach/cucumber-reporter</w:t>
      </w:r>
      <w:r w:rsidR="001D2147">
        <w:rPr>
          <w:rStyle w:val="Hyperlink"/>
          <w:lang w:val="en-GB" w:eastAsia="de-DE"/>
        </w:rPr>
        <w:fldChar w:fldCharType="end"/>
      </w:r>
      <w:r>
        <w:rPr>
          <w:lang w:val="en-GB" w:eastAsia="de-DE"/>
        </w:rPr>
        <w:t xml:space="preserve"> )</w:t>
      </w:r>
    </w:p>
    <w:p w14:paraId="20635BA5" w14:textId="77777777" w:rsidR="003F31AF" w:rsidRPr="00AD7A73" w:rsidRDefault="003F31AF" w:rsidP="009127A3">
      <w:pPr>
        <w:jc w:val="left"/>
        <w:rPr>
          <w:lang w:val="en-GB" w:eastAsia="de-DE"/>
          <w:rPrChange w:id="199" w:author="Mathias Fuchs" w:date="2020-07-01T16:45:00Z">
            <w:rPr>
              <w:lang w:eastAsia="de-DE"/>
            </w:rPr>
          </w:rPrChange>
        </w:rPr>
      </w:pPr>
    </w:p>
    <w:p w14:paraId="3598C993" w14:textId="77777777" w:rsidR="003F31AF" w:rsidRDefault="003F31AF" w:rsidP="009127A3">
      <w:pPr>
        <w:jc w:val="left"/>
        <w:rPr>
          <w:lang w:val="en-GB" w:eastAsia="de-DE"/>
        </w:rPr>
      </w:pPr>
    </w:p>
    <w:p w14:paraId="2A215F21" w14:textId="1EBF8D34" w:rsidR="009127A3" w:rsidRDefault="009127A3" w:rsidP="009127A3">
      <w:pPr>
        <w:jc w:val="left"/>
        <w:rPr>
          <w:lang w:val="en-GB" w:eastAsia="de-DE"/>
        </w:rPr>
      </w:pPr>
      <w:r w:rsidRPr="00490511">
        <w:rPr>
          <w:highlight w:val="yellow"/>
          <w:lang w:val="en-GB" w:eastAsia="de-DE"/>
        </w:rPr>
        <w:t>OQ TEST APP</w:t>
      </w:r>
    </w:p>
    <w:p w14:paraId="135DF0C1" w14:textId="6C0D280E" w:rsidR="00AB1896" w:rsidRDefault="009127A3" w:rsidP="009C718D">
      <w:pPr>
        <w:pStyle w:val="ListParagraph"/>
        <w:numPr>
          <w:ilvl w:val="0"/>
          <w:numId w:val="13"/>
        </w:numPr>
        <w:jc w:val="left"/>
        <w:rPr>
          <w:lang w:val="en-GB" w:eastAsia="de-DE"/>
        </w:rPr>
      </w:pPr>
      <w:proofErr w:type="spellStart"/>
      <w:r w:rsidRPr="009127A3">
        <w:rPr>
          <w:lang w:val="en-GB" w:eastAsia="de-DE"/>
        </w:rPr>
        <w:t>AdoptOpenJDK</w:t>
      </w:r>
      <w:proofErr w:type="spellEnd"/>
      <w:r w:rsidRPr="009127A3">
        <w:rPr>
          <w:lang w:val="en-GB" w:eastAsia="de-DE"/>
        </w:rPr>
        <w:t xml:space="preserve"> </w:t>
      </w:r>
      <w:r>
        <w:rPr>
          <w:lang w:val="en-GB" w:eastAsia="de-DE"/>
        </w:rPr>
        <w:t xml:space="preserve">14 with </w:t>
      </w:r>
      <w:proofErr w:type="spellStart"/>
      <w:r>
        <w:rPr>
          <w:lang w:val="en-GB" w:eastAsia="de-DE"/>
        </w:rPr>
        <w:t>HotSpot</w:t>
      </w:r>
      <w:proofErr w:type="spellEnd"/>
      <w:r>
        <w:rPr>
          <w:lang w:val="en-GB" w:eastAsia="de-DE"/>
        </w:rPr>
        <w:t xml:space="preserve"> as JVM (200406 - </w:t>
      </w:r>
      <w:r w:rsidR="001D2147">
        <w:fldChar w:fldCharType="begin"/>
      </w:r>
      <w:r w:rsidR="001D2147" w:rsidRPr="001D2147">
        <w:rPr>
          <w:lang w:val="en-GB"/>
          <w:rPrChange w:id="200" w:author="Mathias Fuchs" w:date="2020-06-30T15:44:00Z">
            <w:rPr/>
          </w:rPrChange>
        </w:rPr>
        <w:instrText xml:space="preserve"> HYPERLINK "https://adoptopenjdk.net/index.html?variant=openjdk14&amp;jvmVariant=hotspot" </w:instrText>
      </w:r>
      <w:r w:rsidR="001D2147">
        <w:fldChar w:fldCharType="separate"/>
      </w:r>
      <w:r w:rsidRPr="004C7CF5">
        <w:rPr>
          <w:rStyle w:val="Hyperlink"/>
          <w:lang w:val="en-GB" w:eastAsia="de-DE"/>
        </w:rPr>
        <w:t>https://adoptopenjdk.net/index.html?variant=openjdk14&amp;jvmVariant=hotspot</w:t>
      </w:r>
      <w:r w:rsidR="001D2147">
        <w:rPr>
          <w:rStyle w:val="Hyperlink"/>
          <w:lang w:val="en-GB" w:eastAsia="de-DE"/>
        </w:rPr>
        <w:fldChar w:fldCharType="end"/>
      </w:r>
      <w:r>
        <w:rPr>
          <w:lang w:val="en-GB" w:eastAsia="de-DE"/>
        </w:rPr>
        <w:t xml:space="preserve">) was chosen as it is an open-source version of the Java Standard Edition platform (200406 - </w:t>
      </w:r>
      <w:r w:rsidR="001D2147">
        <w:fldChar w:fldCharType="begin"/>
      </w:r>
      <w:r w:rsidR="001D2147" w:rsidRPr="001D2147">
        <w:rPr>
          <w:lang w:val="en-GB"/>
          <w:rPrChange w:id="201" w:author="Mathias Fuchs" w:date="2020-06-30T15:44:00Z">
            <w:rPr/>
          </w:rPrChange>
        </w:rPr>
        <w:instrText xml:space="preserve"> HYPERLINK "https://en.wikipedia.org/wiki/OpenJDK" </w:instrText>
      </w:r>
      <w:r w:rsidR="001D2147">
        <w:fldChar w:fldCharType="separate"/>
      </w:r>
      <w:r w:rsidRPr="004C7CF5">
        <w:rPr>
          <w:rStyle w:val="Hyperlink"/>
          <w:lang w:val="en-GB" w:eastAsia="de-DE"/>
        </w:rPr>
        <w:t>https://en.wikipedia.org/wiki/OpenJDK</w:t>
      </w:r>
      <w:r w:rsidR="001D2147">
        <w:rPr>
          <w:rStyle w:val="Hyperlink"/>
          <w:lang w:val="en-GB" w:eastAsia="de-DE"/>
        </w:rPr>
        <w:fldChar w:fldCharType="end"/>
      </w:r>
      <w:r w:rsidRPr="009127A3">
        <w:rPr>
          <w:lang w:val="en-GB" w:eastAsia="de-DE"/>
        </w:rPr>
        <w:t>).</w:t>
      </w:r>
      <w:r>
        <w:rPr>
          <w:lang w:val="en-GB" w:eastAsia="de-DE"/>
        </w:rPr>
        <w:t xml:space="preserve"> </w:t>
      </w:r>
      <w:r w:rsidRPr="009127A3">
        <w:rPr>
          <w:lang w:val="en-GB" w:eastAsia="de-DE"/>
        </w:rPr>
        <w:t xml:space="preserve">There are different Open JDK distributors on the market (200406 - </w:t>
      </w:r>
      <w:r w:rsidR="001D2147">
        <w:fldChar w:fldCharType="begin"/>
      </w:r>
      <w:r w:rsidR="001D2147" w:rsidRPr="001D2147">
        <w:rPr>
          <w:lang w:val="en-GB"/>
          <w:rPrChange w:id="202" w:author="Mathias Fuchs" w:date="2020-06-30T15:44:00Z">
            <w:rPr/>
          </w:rPrChange>
        </w:rPr>
        <w:instrText xml:space="preserve"> HYPERLINK "https://en.wikipedia.org/wiki/OpenJDK" </w:instrText>
      </w:r>
      <w:r w:rsidR="001D2147">
        <w:fldChar w:fldCharType="separate"/>
      </w:r>
      <w:r w:rsidRPr="009127A3">
        <w:rPr>
          <w:rStyle w:val="Hyperlink"/>
          <w:lang w:val="en-GB" w:eastAsia="de-DE"/>
        </w:rPr>
        <w:t>https://en.wikipedia.org/wiki/OpenJDK</w:t>
      </w:r>
      <w:r w:rsidR="001D2147">
        <w:rPr>
          <w:rStyle w:val="Hyperlink"/>
          <w:lang w:val="en-GB" w:eastAsia="de-DE"/>
        </w:rPr>
        <w:fldChar w:fldCharType="end"/>
      </w:r>
      <w:r w:rsidRPr="009127A3">
        <w:rPr>
          <w:lang w:val="en-GB" w:eastAsia="de-DE"/>
        </w:rPr>
        <w:t>)</w:t>
      </w:r>
      <w:r>
        <w:rPr>
          <w:lang w:val="en-GB" w:eastAsia="de-DE"/>
        </w:rPr>
        <w:t xml:space="preserve">. </w:t>
      </w:r>
      <w:proofErr w:type="spellStart"/>
      <w:r w:rsidR="00C1450B">
        <w:rPr>
          <w:lang w:val="en-GB" w:eastAsia="de-DE"/>
        </w:rPr>
        <w:t>AdoptOpenJDK</w:t>
      </w:r>
      <w:proofErr w:type="spellEnd"/>
      <w:r w:rsidR="00C1450B">
        <w:rPr>
          <w:lang w:val="en-GB" w:eastAsia="de-DE"/>
        </w:rPr>
        <w:t xml:space="preserve"> was chosen as it is recommended by </w:t>
      </w:r>
      <w:proofErr w:type="spellStart"/>
      <w:r w:rsidR="00C1450B">
        <w:rPr>
          <w:lang w:val="en-GB" w:eastAsia="de-DE"/>
        </w:rPr>
        <w:t>stackoverflow</w:t>
      </w:r>
      <w:proofErr w:type="spellEnd"/>
      <w:r w:rsidR="00C1450B">
        <w:rPr>
          <w:lang w:val="en-GB" w:eastAsia="de-DE"/>
        </w:rPr>
        <w:t xml:space="preserve"> when no specific environmental or license requirement are needed and the most standard DK build would therefore be appropriate (200406 - </w:t>
      </w:r>
      <w:r w:rsidR="001D2147">
        <w:fldChar w:fldCharType="begin"/>
      </w:r>
      <w:r w:rsidR="001D2147" w:rsidRPr="001D2147">
        <w:rPr>
          <w:lang w:val="en-GB"/>
          <w:rPrChange w:id="203" w:author="Mathias Fuchs" w:date="2020-06-30T15:44:00Z">
            <w:rPr/>
          </w:rPrChange>
        </w:rPr>
        <w:instrText xml:space="preserve"> HYPERLINK "https://stackoverflow.com/questions/52431764/difference-between-openjdk-and-adoptopenjdk" </w:instrText>
      </w:r>
      <w:r w:rsidR="001D2147">
        <w:fldChar w:fldCharType="separate"/>
      </w:r>
      <w:r w:rsidR="00C1450B" w:rsidRPr="004C7CF5">
        <w:rPr>
          <w:rStyle w:val="Hyperlink"/>
          <w:lang w:val="en-GB" w:eastAsia="de-DE"/>
        </w:rPr>
        <w:t>https://stackoverflow.com/questions/52431764/difference-between-openjdk-and-adoptopenjdk</w:t>
      </w:r>
      <w:r w:rsidR="001D2147">
        <w:rPr>
          <w:rStyle w:val="Hyperlink"/>
          <w:lang w:val="en-GB" w:eastAsia="de-DE"/>
        </w:rPr>
        <w:fldChar w:fldCharType="end"/>
      </w:r>
      <w:r w:rsidR="00C1450B" w:rsidRPr="00D62001">
        <w:rPr>
          <w:lang w:val="en-GB" w:eastAsia="de-DE"/>
        </w:rPr>
        <w:t>) .</w:t>
      </w:r>
    </w:p>
    <w:p w14:paraId="6011883F" w14:textId="78A0A031" w:rsidR="00AB1896" w:rsidRPr="00E0005A" w:rsidRDefault="00AB1896" w:rsidP="009C718D">
      <w:pPr>
        <w:pStyle w:val="ListParagraph"/>
        <w:numPr>
          <w:ilvl w:val="0"/>
          <w:numId w:val="13"/>
        </w:numPr>
        <w:jc w:val="left"/>
        <w:rPr>
          <w:lang w:val="en-GB" w:eastAsia="de-DE"/>
        </w:rPr>
      </w:pPr>
      <w:r>
        <w:rPr>
          <w:lang w:val="en-GB" w:eastAsia="de-DE"/>
        </w:rPr>
        <w:t>Inte</w:t>
      </w:r>
      <w:r w:rsidR="0091058A">
        <w:rPr>
          <w:lang w:val="en-GB" w:eastAsia="de-DE"/>
        </w:rPr>
        <w:t>l</w:t>
      </w:r>
      <w:r>
        <w:rPr>
          <w:lang w:val="en-GB" w:eastAsia="de-DE"/>
        </w:rPr>
        <w:t>liJ</w:t>
      </w:r>
      <w:r w:rsidR="0091058A">
        <w:rPr>
          <w:lang w:val="en-GB" w:eastAsia="de-DE"/>
        </w:rPr>
        <w:t xml:space="preserve"> IDEA</w:t>
      </w:r>
      <w:r>
        <w:rPr>
          <w:lang w:val="en-GB" w:eastAsia="de-DE"/>
        </w:rPr>
        <w:t xml:space="preserve"> </w:t>
      </w:r>
      <w:r w:rsidR="0091058A">
        <w:rPr>
          <w:lang w:val="en-GB" w:eastAsia="de-DE"/>
        </w:rPr>
        <w:t>2019.</w:t>
      </w:r>
      <w:r w:rsidR="00463080">
        <w:rPr>
          <w:lang w:val="en-GB" w:eastAsia="de-DE"/>
        </w:rPr>
        <w:t>2</w:t>
      </w:r>
      <w:r w:rsidR="009F7F74" w:rsidRPr="00AD7A73">
        <w:rPr>
          <w:lang w:val="en-GB" w:eastAsia="de-DE"/>
          <w:rPrChange w:id="204" w:author="Mathias Fuchs" w:date="2020-07-01T16:45:00Z">
            <w:rPr>
              <w:lang w:eastAsia="de-DE"/>
            </w:rPr>
          </w:rPrChange>
        </w:rPr>
        <w:t>.4 Community Edition</w:t>
      </w:r>
      <w:r w:rsidR="00E0005A">
        <w:rPr>
          <w:lang w:val="en-GB" w:eastAsia="de-DE"/>
        </w:rPr>
        <w:t xml:space="preserve"> was used </w:t>
      </w:r>
      <w:r w:rsidRPr="00E0005A">
        <w:rPr>
          <w:lang w:val="en-GB" w:eastAsia="de-DE"/>
        </w:rPr>
        <w:t>as development environment:</w:t>
      </w:r>
      <w:r w:rsidR="002C7633" w:rsidRPr="00E0005A">
        <w:rPr>
          <w:lang w:val="en-GB" w:eastAsia="de-DE"/>
        </w:rPr>
        <w:t xml:space="preserve"> 200406 -</w:t>
      </w:r>
      <w:r w:rsidRPr="00E0005A">
        <w:rPr>
          <w:lang w:val="en-GB" w:eastAsia="de-DE"/>
        </w:rPr>
        <w:t xml:space="preserve"> </w:t>
      </w:r>
      <w:r w:rsidR="001D2147">
        <w:fldChar w:fldCharType="begin"/>
      </w:r>
      <w:r w:rsidR="001D2147" w:rsidRPr="001D2147">
        <w:rPr>
          <w:lang w:val="en-GB"/>
          <w:rPrChange w:id="205" w:author="Mathias Fuchs" w:date="2020-06-30T15:44:00Z">
            <w:rPr/>
          </w:rPrChange>
        </w:rPr>
        <w:instrText xml:space="preserve"> HYPERLINK "https://www.jetbrains.com/idea/" </w:instrText>
      </w:r>
      <w:r w:rsidR="001D2147">
        <w:fldChar w:fldCharType="separate"/>
      </w:r>
      <w:r w:rsidR="002C7633" w:rsidRPr="00E0005A">
        <w:rPr>
          <w:rStyle w:val="Hyperlink"/>
          <w:lang w:val="en-GB" w:eastAsia="de-DE"/>
        </w:rPr>
        <w:t>https://www.jetbrains.com/idea/</w:t>
      </w:r>
      <w:r w:rsidR="001D2147">
        <w:rPr>
          <w:rStyle w:val="Hyperlink"/>
          <w:lang w:val="en-GB" w:eastAsia="de-DE"/>
        </w:rPr>
        <w:fldChar w:fldCharType="end"/>
      </w:r>
      <w:r w:rsidR="002C7633" w:rsidRPr="00E0005A">
        <w:rPr>
          <w:lang w:val="en-GB" w:eastAsia="de-DE"/>
        </w:rPr>
        <w:t xml:space="preserve"> </w:t>
      </w:r>
    </w:p>
    <w:p w14:paraId="2341E3DB" w14:textId="600A28BB" w:rsidR="00E0005A" w:rsidRDefault="00AB1896" w:rsidP="009C718D">
      <w:pPr>
        <w:pStyle w:val="ListParagraph"/>
        <w:numPr>
          <w:ilvl w:val="0"/>
          <w:numId w:val="13"/>
        </w:numPr>
        <w:jc w:val="left"/>
        <w:rPr>
          <w:lang w:val="en-GB" w:eastAsia="de-DE"/>
        </w:rPr>
      </w:pPr>
      <w:r>
        <w:rPr>
          <w:lang w:val="en-GB" w:eastAsia="de-DE"/>
        </w:rPr>
        <w:t>Maven</w:t>
      </w:r>
      <w:r w:rsidR="00661E99" w:rsidRPr="00AD7A73">
        <w:rPr>
          <w:lang w:val="en-GB" w:eastAsia="de-DE"/>
          <w:rPrChange w:id="206" w:author="Mathias Fuchs" w:date="2020-07-01T16:45:00Z">
            <w:rPr>
              <w:lang w:eastAsia="de-DE"/>
            </w:rPr>
          </w:rPrChange>
        </w:rPr>
        <w:t xml:space="preserve"> version 3.6.1</w:t>
      </w:r>
      <w:r w:rsidR="00E0005A">
        <w:rPr>
          <w:lang w:val="en-GB" w:eastAsia="de-DE"/>
        </w:rPr>
        <w:t xml:space="preserve"> was used</w:t>
      </w:r>
      <w:r>
        <w:rPr>
          <w:lang w:val="en-GB" w:eastAsia="de-DE"/>
        </w:rPr>
        <w:t xml:space="preserve"> to allow dependency </w:t>
      </w:r>
      <w:r w:rsidR="00E0005A">
        <w:rPr>
          <w:lang w:val="en-GB" w:eastAsia="de-DE"/>
        </w:rPr>
        <w:t>management</w:t>
      </w:r>
      <w:r>
        <w:rPr>
          <w:lang w:val="en-GB" w:eastAsia="de-DE"/>
        </w:rPr>
        <w:t>: for description see</w:t>
      </w:r>
      <w:r w:rsidR="00661E99" w:rsidRPr="00AD7A73">
        <w:rPr>
          <w:lang w:val="en-GB" w:eastAsia="de-DE"/>
          <w:rPrChange w:id="207" w:author="Mathias Fuchs" w:date="2020-07-01T16:45:00Z">
            <w:rPr>
              <w:lang w:eastAsia="de-DE"/>
            </w:rPr>
          </w:rPrChange>
        </w:rPr>
        <w:t xml:space="preserve"> also</w:t>
      </w:r>
      <w:r>
        <w:rPr>
          <w:lang w:val="en-GB" w:eastAsia="de-DE"/>
        </w:rPr>
        <w:t xml:space="preserve"> the </w:t>
      </w:r>
      <w:proofErr w:type="spellStart"/>
      <w:r>
        <w:rPr>
          <w:lang w:val="en-GB" w:eastAsia="de-DE"/>
        </w:rPr>
        <w:t>oq</w:t>
      </w:r>
      <w:proofErr w:type="spellEnd"/>
      <w:r>
        <w:rPr>
          <w:lang w:val="en-GB" w:eastAsia="de-DE"/>
        </w:rPr>
        <w:t xml:space="preserve">-test-app POM on </w:t>
      </w:r>
      <w:r w:rsidR="001D2147">
        <w:fldChar w:fldCharType="begin"/>
      </w:r>
      <w:r w:rsidR="001D2147" w:rsidRPr="001D2147">
        <w:rPr>
          <w:lang w:val="en-GB"/>
          <w:rPrChange w:id="208" w:author="Mathias Fuchs" w:date="2020-06-30T15:44:00Z">
            <w:rPr/>
          </w:rPrChange>
        </w:rPr>
        <w:instrText xml:space="preserve"> HYPERLINK "https://github.com/sableu/BDD4OQ" </w:instrText>
      </w:r>
      <w:r w:rsidR="001D2147">
        <w:fldChar w:fldCharType="separate"/>
      </w:r>
      <w:r w:rsidR="00E0005A"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00C97A82" w14:textId="7B26FE11" w:rsidR="0031452D" w:rsidRDefault="0031452D" w:rsidP="009C718D">
      <w:pPr>
        <w:pStyle w:val="ListParagraph"/>
        <w:numPr>
          <w:ilvl w:val="0"/>
          <w:numId w:val="13"/>
        </w:numPr>
        <w:jc w:val="left"/>
        <w:rPr>
          <w:lang w:val="en-GB" w:eastAsia="de-DE"/>
        </w:rPr>
      </w:pPr>
      <w:r w:rsidRPr="00AD7A73">
        <w:rPr>
          <w:lang w:val="en-GB" w:eastAsia="de-DE"/>
          <w:rPrChange w:id="209" w:author="Mathias Fuchs" w:date="2020-07-01T16:45:00Z">
            <w:rPr>
              <w:lang w:eastAsia="de-DE"/>
            </w:rPr>
          </w:rPrChange>
        </w:rPr>
        <w:t xml:space="preserve">JUnit Jupiter is used as testing framework on the Java Virtual Machine (JVM). It is used in the version </w:t>
      </w:r>
      <w:r>
        <w:rPr>
          <w:lang w:val="en-GB" w:eastAsia="de-DE"/>
        </w:rPr>
        <w:t xml:space="preserve">as described in the </w:t>
      </w:r>
      <w:proofErr w:type="spellStart"/>
      <w:r>
        <w:rPr>
          <w:lang w:val="en-GB" w:eastAsia="de-DE"/>
        </w:rPr>
        <w:t>oq</w:t>
      </w:r>
      <w:proofErr w:type="spellEnd"/>
      <w:r>
        <w:rPr>
          <w:lang w:val="en-GB" w:eastAsia="de-DE"/>
        </w:rPr>
        <w:t xml:space="preserve">-test-app POM on </w:t>
      </w:r>
      <w:r w:rsidR="001D2147">
        <w:fldChar w:fldCharType="begin"/>
      </w:r>
      <w:r w:rsidR="001D2147" w:rsidRPr="001D2147">
        <w:rPr>
          <w:lang w:val="en-GB"/>
          <w:rPrChange w:id="210"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r w:rsidRPr="00AD7A73">
        <w:rPr>
          <w:lang w:val="en-GB" w:eastAsia="de-DE"/>
          <w:rPrChange w:id="211" w:author="Mathias Fuchs" w:date="2020-07-01T16:45:00Z">
            <w:rPr>
              <w:lang w:eastAsia="de-DE"/>
            </w:rPr>
          </w:rPrChange>
        </w:rPr>
        <w:t xml:space="preserve"> </w:t>
      </w:r>
    </w:p>
    <w:p w14:paraId="3BF8F22A" w14:textId="18F57A71" w:rsidR="00E0005A" w:rsidRDefault="00E0005A" w:rsidP="009C718D">
      <w:pPr>
        <w:pStyle w:val="ListParagraph"/>
        <w:numPr>
          <w:ilvl w:val="0"/>
          <w:numId w:val="13"/>
        </w:numPr>
        <w:jc w:val="left"/>
        <w:rPr>
          <w:lang w:val="en-GB" w:eastAsia="de-DE"/>
        </w:rPr>
      </w:pPr>
      <w:r>
        <w:rPr>
          <w:lang w:val="en-GB" w:eastAsia="de-DE"/>
        </w:rPr>
        <w:lastRenderedPageBreak/>
        <w:t>Cucumber/Gherkin</w:t>
      </w:r>
      <w:r w:rsidR="00D21105" w:rsidRPr="00AD7A73">
        <w:rPr>
          <w:lang w:val="en-GB" w:eastAsia="de-DE"/>
          <w:rPrChange w:id="212" w:author="Mathias Fuchs" w:date="2020-07-01T16:45:00Z">
            <w:rPr>
              <w:lang w:eastAsia="de-DE"/>
            </w:rPr>
          </w:rPrChange>
        </w:rPr>
        <w:t xml:space="preserve"> and</w:t>
      </w:r>
      <w:r>
        <w:rPr>
          <w:lang w:val="en-GB" w:eastAsia="de-DE"/>
        </w:rPr>
        <w:t xml:space="preserve"> Selenium</w:t>
      </w:r>
      <w:r w:rsidR="00C63B61" w:rsidRPr="00AD7A73">
        <w:rPr>
          <w:lang w:val="en-GB" w:eastAsia="de-DE"/>
          <w:rPrChange w:id="213" w:author="Mathias Fuchs" w:date="2020-07-01T16:45:00Z">
            <w:rPr>
              <w:lang w:eastAsia="de-DE"/>
            </w:rPr>
          </w:rPrChange>
        </w:rPr>
        <w:t xml:space="preserve"> (200415 - </w:t>
      </w:r>
      <w:r w:rsidR="001D2147">
        <w:fldChar w:fldCharType="begin"/>
      </w:r>
      <w:r w:rsidR="001D2147" w:rsidRPr="001D2147">
        <w:rPr>
          <w:lang w:val="en-GB"/>
          <w:rPrChange w:id="214" w:author="Mathias Fuchs" w:date="2020-06-30T15:44:00Z">
            <w:rPr/>
          </w:rPrChange>
        </w:rPr>
        <w:instrText xml:space="preserve"> HYPERLINK "https://mvnrepository.com/artifact/org.seleniumhq.selenium/selenium-java" </w:instrText>
      </w:r>
      <w:r w:rsidR="001D2147">
        <w:fldChar w:fldCharType="separate"/>
      </w:r>
      <w:r w:rsidR="00C63B61" w:rsidRPr="001D2147">
        <w:rPr>
          <w:rStyle w:val="Hyperlink"/>
          <w:lang w:val="en-GB"/>
          <w:rPrChange w:id="215" w:author="Mathias Fuchs" w:date="2020-06-30T15:44:00Z">
            <w:rPr>
              <w:rStyle w:val="Hyperlink"/>
            </w:rPr>
          </w:rPrChange>
        </w:rPr>
        <w:t>https://mvnrepository.com/artifact/org.seleniumhq.selenium/selenium-java</w:t>
      </w:r>
      <w:r w:rsidR="001D2147">
        <w:rPr>
          <w:rStyle w:val="Hyperlink"/>
        </w:rPr>
        <w:fldChar w:fldCharType="end"/>
      </w:r>
      <w:r w:rsidR="00C63B61" w:rsidRPr="00AD7A73">
        <w:rPr>
          <w:lang w:val="en-GB"/>
          <w:rPrChange w:id="216" w:author="Mathias Fuchs" w:date="2020-07-01T16:45:00Z">
            <w:rPr/>
          </w:rPrChange>
        </w:rPr>
        <w:t>)</w:t>
      </w:r>
      <w:r w:rsidR="00042A42" w:rsidRPr="00AD7A73">
        <w:rPr>
          <w:lang w:val="en-GB" w:eastAsia="de-DE"/>
          <w:rPrChange w:id="217" w:author="Mathias Fuchs" w:date="2020-07-01T16:45:00Z">
            <w:rPr>
              <w:lang w:eastAsia="de-DE"/>
            </w:rPr>
          </w:rPrChange>
        </w:rPr>
        <w:t xml:space="preserve"> </w:t>
      </w:r>
      <w:r>
        <w:rPr>
          <w:lang w:val="en-GB" w:eastAsia="de-DE"/>
        </w:rPr>
        <w:t>were</w:t>
      </w:r>
      <w:r w:rsidR="00D21105" w:rsidRPr="00AD7A73">
        <w:rPr>
          <w:lang w:val="en-GB" w:eastAsia="de-DE"/>
          <w:rPrChange w:id="218" w:author="Mathias Fuchs" w:date="2020-07-01T16:45:00Z">
            <w:rPr>
              <w:lang w:eastAsia="de-DE"/>
            </w:rPr>
          </w:rPrChange>
        </w:rPr>
        <w:t xml:space="preserve"> imported via the maven pom file and were</w:t>
      </w:r>
      <w:r>
        <w:rPr>
          <w:lang w:val="en-GB" w:eastAsia="de-DE"/>
        </w:rPr>
        <w:t xml:space="preserve"> used in the versions as described in the </w:t>
      </w:r>
      <w:proofErr w:type="spellStart"/>
      <w:r>
        <w:rPr>
          <w:lang w:val="en-GB" w:eastAsia="de-DE"/>
        </w:rPr>
        <w:t>oq</w:t>
      </w:r>
      <w:proofErr w:type="spellEnd"/>
      <w:r>
        <w:rPr>
          <w:lang w:val="en-GB" w:eastAsia="de-DE"/>
        </w:rPr>
        <w:t xml:space="preserve">-test-app POM on </w:t>
      </w:r>
      <w:r w:rsidR="001D2147">
        <w:fldChar w:fldCharType="begin"/>
      </w:r>
      <w:r w:rsidR="001D2147" w:rsidRPr="001D2147">
        <w:rPr>
          <w:lang w:val="en-GB"/>
          <w:rPrChange w:id="219"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02298664" w14:textId="286E50F8" w:rsidR="00C63B61" w:rsidRPr="00C63B61" w:rsidRDefault="00C63B61" w:rsidP="009C718D">
      <w:pPr>
        <w:pStyle w:val="ListParagraph"/>
        <w:numPr>
          <w:ilvl w:val="0"/>
          <w:numId w:val="13"/>
        </w:numPr>
        <w:jc w:val="left"/>
        <w:rPr>
          <w:lang w:val="en-GB" w:eastAsia="de-DE"/>
        </w:rPr>
      </w:pPr>
      <w:r w:rsidRPr="00AD7A73">
        <w:rPr>
          <w:lang w:val="en-GB"/>
          <w:rPrChange w:id="220" w:author="Mathias Fuchs" w:date="2020-07-01T16:45:00Z">
            <w:rPr/>
          </w:rPrChange>
        </w:rPr>
        <w:t>The Cucumber-</w:t>
      </w:r>
      <w:proofErr w:type="spellStart"/>
      <w:r w:rsidRPr="00AD7A73">
        <w:rPr>
          <w:lang w:val="en-GB"/>
          <w:rPrChange w:id="221" w:author="Mathias Fuchs" w:date="2020-07-01T16:45:00Z">
            <w:rPr/>
          </w:rPrChange>
        </w:rPr>
        <w:t>Scenarioo</w:t>
      </w:r>
      <w:proofErr w:type="spellEnd"/>
      <w:r w:rsidRPr="00AD7A73">
        <w:rPr>
          <w:lang w:val="en-GB"/>
          <w:rPrChange w:id="222" w:author="Mathias Fuchs" w:date="2020-07-01T16:45:00Z">
            <w:rPr/>
          </w:rPrChange>
        </w:rPr>
        <w:t xml:space="preserve">-plugin version 0.1.0 was downloaded from (200406 </w:t>
      </w:r>
      <w:r>
        <w:rPr>
          <w:lang w:val="en-GB" w:eastAsia="de-DE"/>
        </w:rPr>
        <w:t>(</w:t>
      </w:r>
      <w:r w:rsidR="001D2147">
        <w:fldChar w:fldCharType="begin"/>
      </w:r>
      <w:r w:rsidR="001D2147" w:rsidRPr="001D2147">
        <w:rPr>
          <w:lang w:val="en-GB"/>
          <w:rPrChange w:id="223" w:author="Mathias Fuchs" w:date="2020-06-30T15:44:00Z">
            <w:rPr/>
          </w:rPrChange>
        </w:rPr>
        <w:instrText xml:space="preserve"> HYPERLINK "https://github.com/andreashosbach/cucumber-reporter" </w:instrText>
      </w:r>
      <w:r w:rsidR="001D2147">
        <w:fldChar w:fldCharType="separate"/>
      </w:r>
      <w:r w:rsidRPr="004C7CF5">
        <w:rPr>
          <w:rStyle w:val="Hyperlink"/>
          <w:lang w:val="en-GB" w:eastAsia="de-DE"/>
        </w:rPr>
        <w:t>https://github.com/andreashosbach/cucumber-reporter</w:t>
      </w:r>
      <w:r w:rsidR="001D2147">
        <w:rPr>
          <w:rStyle w:val="Hyperlink"/>
          <w:lang w:val="en-GB" w:eastAsia="de-DE"/>
        </w:rPr>
        <w:fldChar w:fldCharType="end"/>
      </w:r>
      <w:r w:rsidRPr="00AD7A73">
        <w:rPr>
          <w:rStyle w:val="Hyperlink"/>
          <w:lang w:val="en-GB" w:eastAsia="de-DE"/>
          <w:rPrChange w:id="224" w:author="Mathias Fuchs" w:date="2020-07-01T16:45:00Z">
            <w:rPr>
              <w:rStyle w:val="Hyperlink"/>
              <w:lang w:eastAsia="de-DE"/>
            </w:rPr>
          </w:rPrChange>
        </w:rPr>
        <w:t>)</w:t>
      </w:r>
      <w:r w:rsidRPr="00AD7A73">
        <w:rPr>
          <w:lang w:val="en-GB"/>
          <w:rPrChange w:id="225" w:author="Mathias Fuchs" w:date="2020-07-01T16:45:00Z">
            <w:rPr/>
          </w:rPrChange>
        </w:rPr>
        <w:t xml:space="preserve"> , installed in the local maven repository by creating a maven build as described (200408 - </w:t>
      </w:r>
      <w:r w:rsidR="001D2147">
        <w:fldChar w:fldCharType="begin"/>
      </w:r>
      <w:r w:rsidR="001D2147" w:rsidRPr="001D2147">
        <w:rPr>
          <w:lang w:val="en-GB"/>
          <w:rPrChange w:id="226" w:author="Mathias Fuchs" w:date="2020-06-30T15:44:00Z">
            <w:rPr/>
          </w:rPrChange>
        </w:rPr>
        <w:instrText xml:space="preserve"> HYPERLINK "https://maven.apache.org/guides/getting-started/index.html" </w:instrText>
      </w:r>
      <w:r w:rsidR="001D2147">
        <w:fldChar w:fldCharType="separate"/>
      </w:r>
      <w:r w:rsidRPr="007C5FF6">
        <w:rPr>
          <w:rStyle w:val="Hyperlink"/>
          <w:lang w:val="en-GB"/>
        </w:rPr>
        <w:t>https://maven.apache.org/guides/getting-started/index.html</w:t>
      </w:r>
      <w:r w:rsidR="001D2147">
        <w:rPr>
          <w:rStyle w:val="Hyperlink"/>
          <w:lang w:val="en-GB"/>
        </w:rPr>
        <w:fldChar w:fldCharType="end"/>
      </w:r>
      <w:r w:rsidRPr="00AD7A73">
        <w:rPr>
          <w:lang w:val="en-GB"/>
          <w:rPrChange w:id="227" w:author="Mathias Fuchs" w:date="2020-07-01T16:45:00Z">
            <w:rPr/>
          </w:rPrChange>
        </w:rPr>
        <w:t xml:space="preserve">) and integrated as maven dependency as described in the </w:t>
      </w:r>
      <w:proofErr w:type="spellStart"/>
      <w:r w:rsidRPr="00AD7A73">
        <w:rPr>
          <w:lang w:val="en-GB"/>
          <w:rPrChange w:id="228" w:author="Mathias Fuchs" w:date="2020-07-01T16:45:00Z">
            <w:rPr/>
          </w:rPrChange>
        </w:rPr>
        <w:t>oq</w:t>
      </w:r>
      <w:proofErr w:type="spellEnd"/>
      <w:r w:rsidRPr="00AD7A73">
        <w:rPr>
          <w:lang w:val="en-GB"/>
          <w:rPrChange w:id="229" w:author="Mathias Fuchs" w:date="2020-07-01T16:45:00Z">
            <w:rPr/>
          </w:rPrChange>
        </w:rPr>
        <w:t xml:space="preserve">-test-app POM on </w:t>
      </w:r>
      <w:r w:rsidR="001D2147">
        <w:fldChar w:fldCharType="begin"/>
      </w:r>
      <w:r w:rsidR="001D2147" w:rsidRPr="001D2147">
        <w:rPr>
          <w:lang w:val="en-GB"/>
          <w:rPrChange w:id="230"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4DFCD139" w14:textId="7F68662F" w:rsidR="00C63B61" w:rsidRPr="00C63B61" w:rsidRDefault="00D21105" w:rsidP="009C718D">
      <w:pPr>
        <w:pStyle w:val="ListParagraph"/>
        <w:numPr>
          <w:ilvl w:val="0"/>
          <w:numId w:val="13"/>
        </w:numPr>
        <w:jc w:val="left"/>
        <w:rPr>
          <w:lang w:val="en-GB" w:eastAsia="de-DE"/>
        </w:rPr>
      </w:pPr>
      <w:proofErr w:type="spellStart"/>
      <w:r>
        <w:rPr>
          <w:lang w:val="en-GB" w:eastAsia="de-DE"/>
        </w:rPr>
        <w:t>Scenarioo</w:t>
      </w:r>
      <w:proofErr w:type="spellEnd"/>
      <w:r w:rsidR="009F7F74" w:rsidRPr="00AD7A73">
        <w:rPr>
          <w:lang w:val="en-GB" w:eastAsia="de-DE"/>
          <w:rPrChange w:id="231" w:author="Mathias Fuchs" w:date="2020-07-01T16:45:00Z">
            <w:rPr>
              <w:lang w:eastAsia="de-DE"/>
            </w:rPr>
          </w:rPrChange>
        </w:rPr>
        <w:t xml:space="preserve"> release 5.0.2 was setup and used in the standalone application version as described in (200408 - </w:t>
      </w:r>
      <w:r w:rsidR="001D2147">
        <w:fldChar w:fldCharType="begin"/>
      </w:r>
      <w:r w:rsidR="001D2147" w:rsidRPr="001D2147">
        <w:rPr>
          <w:lang w:val="en-GB"/>
          <w:rPrChange w:id="232" w:author="Mathias Fuchs" w:date="2020-06-30T15:44:00Z">
            <w:rPr/>
          </w:rPrChange>
        </w:rPr>
        <w:instrText xml:space="preserve"> HYPERLINK "http://scenarioo.org/docs/master/tutorial/Scenarioo-Viewer-Web-Application-Setup.html" \l "setup-1---running-as-standalone-application" </w:instrText>
      </w:r>
      <w:r w:rsidR="001D2147">
        <w:fldChar w:fldCharType="separate"/>
      </w:r>
      <w:r w:rsidR="009F7F74" w:rsidRPr="001D2147">
        <w:rPr>
          <w:rStyle w:val="Hyperlink"/>
          <w:lang w:val="en-GB"/>
          <w:rPrChange w:id="233" w:author="Mathias Fuchs" w:date="2020-06-30T15:44:00Z">
            <w:rPr>
              <w:rStyle w:val="Hyperlink"/>
            </w:rPr>
          </w:rPrChange>
        </w:rPr>
        <w:t>http://scenarioo.org/docs/master/tutorial/Scenarioo-Viewer-Web-Application-Setup.html#setup-1---running-as-standalone-application</w:t>
      </w:r>
      <w:r w:rsidR="001D2147">
        <w:rPr>
          <w:rStyle w:val="Hyperlink"/>
        </w:rPr>
        <w:fldChar w:fldCharType="end"/>
      </w:r>
      <w:r w:rsidR="009F7F74" w:rsidRPr="00AD7A73">
        <w:rPr>
          <w:lang w:val="en-GB"/>
          <w:rPrChange w:id="234" w:author="Mathias Fuchs" w:date="2020-07-01T16:45:00Z">
            <w:rPr/>
          </w:rPrChange>
        </w:rPr>
        <w:t>)</w:t>
      </w:r>
    </w:p>
    <w:p w14:paraId="2AD71631" w14:textId="435044FC" w:rsidR="00B11637" w:rsidRPr="00B11637" w:rsidRDefault="00B11637" w:rsidP="009C718D">
      <w:pPr>
        <w:pStyle w:val="ListParagraph"/>
        <w:numPr>
          <w:ilvl w:val="0"/>
          <w:numId w:val="13"/>
        </w:numPr>
        <w:jc w:val="left"/>
        <w:rPr>
          <w:lang w:val="en-GB" w:eastAsia="de-DE"/>
        </w:rPr>
      </w:pPr>
      <w:r>
        <w:rPr>
          <w:lang w:eastAsia="de-DE"/>
        </w:rPr>
        <w:t xml:space="preserve">Chrome Browser </w:t>
      </w:r>
      <w:proofErr w:type="spellStart"/>
      <w:r w:rsidR="00C63B61">
        <w:rPr>
          <w:lang w:eastAsia="de-DE"/>
        </w:rPr>
        <w:t>v</w:t>
      </w:r>
      <w:r w:rsidRPr="00B11637">
        <w:rPr>
          <w:lang w:eastAsia="de-DE"/>
        </w:rPr>
        <w:t>ersion</w:t>
      </w:r>
      <w:proofErr w:type="spellEnd"/>
      <w:r w:rsidRPr="00B11637">
        <w:rPr>
          <w:lang w:eastAsia="de-DE"/>
        </w:rPr>
        <w:t xml:space="preserve"> 80.0</w:t>
      </w:r>
    </w:p>
    <w:p w14:paraId="08C08C5A" w14:textId="5A5639FF" w:rsidR="009127A3" w:rsidRPr="00D62001" w:rsidRDefault="00B11637" w:rsidP="009C718D">
      <w:pPr>
        <w:pStyle w:val="ListParagraph"/>
        <w:numPr>
          <w:ilvl w:val="0"/>
          <w:numId w:val="13"/>
        </w:numPr>
        <w:jc w:val="left"/>
        <w:rPr>
          <w:lang w:val="en-GB" w:eastAsia="de-DE"/>
        </w:rPr>
      </w:pPr>
      <w:r w:rsidRPr="00AD7A73">
        <w:rPr>
          <w:lang w:val="en-GB" w:eastAsia="de-DE"/>
          <w:rPrChange w:id="235" w:author="Mathias Fuchs" w:date="2020-07-01T16:45:00Z">
            <w:rPr>
              <w:lang w:eastAsia="de-DE"/>
            </w:rPr>
          </w:rPrChange>
        </w:rPr>
        <w:t xml:space="preserve">Chrome Driver </w:t>
      </w:r>
      <w:r w:rsidR="00C63B61" w:rsidRPr="00AD7A73">
        <w:rPr>
          <w:lang w:val="en-GB" w:eastAsia="de-DE"/>
          <w:rPrChange w:id="236" w:author="Mathias Fuchs" w:date="2020-07-01T16:45:00Z">
            <w:rPr>
              <w:lang w:eastAsia="de-DE"/>
            </w:rPr>
          </w:rPrChange>
        </w:rPr>
        <w:t>v</w:t>
      </w:r>
      <w:r w:rsidRPr="00AD7A73">
        <w:rPr>
          <w:lang w:val="en-GB" w:eastAsia="de-DE"/>
          <w:rPrChange w:id="237" w:author="Mathias Fuchs" w:date="2020-07-01T16:45:00Z">
            <w:rPr>
              <w:lang w:eastAsia="de-DE"/>
            </w:rPr>
          </w:rPrChange>
        </w:rPr>
        <w:t xml:space="preserve">ersion 80.0 downloaded from (200406 - </w:t>
      </w:r>
      <w:r w:rsidR="001D2147">
        <w:fldChar w:fldCharType="begin"/>
      </w:r>
      <w:r w:rsidR="001D2147" w:rsidRPr="001D2147">
        <w:rPr>
          <w:lang w:val="en-GB"/>
          <w:rPrChange w:id="238" w:author="Mathias Fuchs" w:date="2020-06-30T15:44:00Z">
            <w:rPr/>
          </w:rPrChange>
        </w:rPr>
        <w:instrText xml:space="preserve"> HYPERLINK "https://chromedriver.chromium.org/downloads" </w:instrText>
      </w:r>
      <w:r w:rsidR="001D2147">
        <w:fldChar w:fldCharType="separate"/>
      </w:r>
      <w:r w:rsidRPr="00B11637">
        <w:rPr>
          <w:rStyle w:val="Hyperlink"/>
          <w:lang w:val="en-GB"/>
        </w:rPr>
        <w:t>https://chromedriver.chromium.org/downloads</w:t>
      </w:r>
      <w:r w:rsidR="001D2147">
        <w:rPr>
          <w:rStyle w:val="Hyperlink"/>
          <w:lang w:val="en-GB"/>
        </w:rPr>
        <w:fldChar w:fldCharType="end"/>
      </w:r>
      <w:r w:rsidRPr="00AD7A73">
        <w:rPr>
          <w:lang w:val="en-GB"/>
          <w:rPrChange w:id="239" w:author="Mathias Fuchs" w:date="2020-07-01T16:45:00Z">
            <w:rPr/>
          </w:rPrChange>
        </w:rPr>
        <w:t xml:space="preserve">) to allow automated testing by Selenium (200406 - </w:t>
      </w:r>
      <w:r w:rsidR="001D2147">
        <w:fldChar w:fldCharType="begin"/>
      </w:r>
      <w:r w:rsidR="001D2147" w:rsidRPr="001D2147">
        <w:rPr>
          <w:lang w:val="en-GB"/>
          <w:rPrChange w:id="240" w:author="Mathias Fuchs" w:date="2020-06-30T15:44:00Z">
            <w:rPr/>
          </w:rPrChange>
        </w:rPr>
        <w:instrText xml:space="preserve"> HYPERLINK "https://chromedriver.chromium.org/" </w:instrText>
      </w:r>
      <w:r w:rsidR="001D2147">
        <w:fldChar w:fldCharType="separate"/>
      </w:r>
      <w:r w:rsidRPr="00B11637">
        <w:rPr>
          <w:rStyle w:val="Hyperlink"/>
          <w:lang w:val="en-GB"/>
        </w:rPr>
        <w:t>https://chromedriver.chromium.org/</w:t>
      </w:r>
      <w:r w:rsidR="001D2147">
        <w:rPr>
          <w:rStyle w:val="Hyperlink"/>
          <w:lang w:val="en-GB"/>
        </w:rPr>
        <w:fldChar w:fldCharType="end"/>
      </w:r>
      <w:r w:rsidRPr="00AD7A73">
        <w:rPr>
          <w:lang w:val="en-GB"/>
          <w:rPrChange w:id="241" w:author="Mathias Fuchs" w:date="2020-07-01T16:45:00Z">
            <w:rPr/>
          </w:rPrChange>
        </w:rPr>
        <w:t>)</w:t>
      </w:r>
      <w:r w:rsidR="00C1450B" w:rsidRPr="00D62001">
        <w:rPr>
          <w:lang w:val="en-GB" w:eastAsia="de-DE"/>
        </w:rPr>
        <w:br/>
      </w:r>
    </w:p>
    <w:p w14:paraId="7CA536A2" w14:textId="77777777" w:rsidR="009127A3" w:rsidRPr="009127A3" w:rsidRDefault="009127A3" w:rsidP="009127A3">
      <w:pPr>
        <w:jc w:val="left"/>
        <w:rPr>
          <w:lang w:val="en-GB" w:eastAsia="de-DE"/>
        </w:rPr>
      </w:pPr>
    </w:p>
    <w:p w14:paraId="4A708588" w14:textId="22C44ACF" w:rsidR="0089318F" w:rsidRDefault="00900276" w:rsidP="00900276">
      <w:pPr>
        <w:pStyle w:val="Heading3"/>
        <w:rPr>
          <w:lang w:val="en-GB"/>
        </w:rPr>
      </w:pPr>
      <w:bookmarkStart w:id="242" w:name="_Toc44339649"/>
      <w:r>
        <w:rPr>
          <w:lang w:val="en-GB"/>
        </w:rPr>
        <w:t>Method</w:t>
      </w:r>
      <w:bookmarkEnd w:id="242"/>
    </w:p>
    <w:p w14:paraId="76409D9C" w14:textId="0F7ED90E" w:rsidR="00900276" w:rsidRPr="00C613A5" w:rsidRDefault="00900276" w:rsidP="0089318F">
      <w:pPr>
        <w:rPr>
          <w:lang w:val="en-GB" w:eastAsia="de-DE"/>
        </w:rPr>
      </w:pPr>
      <w:r>
        <w:rPr>
          <w:lang w:val="en-GB" w:eastAsia="de-DE"/>
        </w:rPr>
        <w:t xml:space="preserve">Incremental Software Engineering Approach in order to evaluate the question, what implication </w:t>
      </w:r>
      <w:r w:rsidR="005C6EA4">
        <w:rPr>
          <w:lang w:val="en-GB" w:eastAsia="de-DE"/>
        </w:rPr>
        <w:t>the extension of the application with new functionalities</w:t>
      </w:r>
      <w:r w:rsidR="002C7B1A">
        <w:rPr>
          <w:lang w:val="en-GB" w:eastAsia="de-DE"/>
        </w:rPr>
        <w:t xml:space="preserve"> on the test suite (</w:t>
      </w:r>
      <w:r>
        <w:rPr>
          <w:lang w:val="en-GB" w:eastAsia="de-DE"/>
        </w:rPr>
        <w:t xml:space="preserve">see chapter </w:t>
      </w:r>
      <w:r>
        <w:rPr>
          <w:lang w:val="en-GB" w:eastAsia="de-DE"/>
        </w:rPr>
        <w:fldChar w:fldCharType="begin"/>
      </w:r>
      <w:r>
        <w:rPr>
          <w:lang w:val="en-GB" w:eastAsia="de-DE"/>
        </w:rPr>
        <w:instrText xml:space="preserve"> REF _Ref36378212 \r \h </w:instrText>
      </w:r>
      <w:r>
        <w:rPr>
          <w:lang w:val="en-GB" w:eastAsia="de-DE"/>
        </w:rPr>
      </w:r>
      <w:r>
        <w:rPr>
          <w:lang w:val="en-GB" w:eastAsia="de-DE"/>
        </w:rPr>
        <w:fldChar w:fldCharType="separate"/>
      </w:r>
      <w:r>
        <w:rPr>
          <w:lang w:val="en-GB" w:eastAsia="de-DE"/>
        </w:rPr>
        <w:t>6.6</w:t>
      </w:r>
      <w:r>
        <w:rPr>
          <w:lang w:val="en-GB" w:eastAsia="de-DE"/>
        </w:rPr>
        <w:fldChar w:fldCharType="end"/>
      </w:r>
      <w:r w:rsidR="002C7B1A">
        <w:rPr>
          <w:lang w:val="en-GB" w:eastAsia="de-DE"/>
        </w:rPr>
        <w:t>).</w:t>
      </w:r>
    </w:p>
    <w:p w14:paraId="59BF9F93" w14:textId="16908CAA" w:rsidR="001B3A9F" w:rsidRDefault="00A55E56" w:rsidP="001B3A9F">
      <w:pPr>
        <w:pStyle w:val="Heading2"/>
        <w:rPr>
          <w:lang w:val="en-GB"/>
        </w:rPr>
      </w:pPr>
      <w:bookmarkStart w:id="243" w:name="_Toc44339650"/>
      <w:r>
        <w:t xml:space="preserve">Audit </w:t>
      </w:r>
      <w:proofErr w:type="spellStart"/>
      <w:r>
        <w:t>of</w:t>
      </w:r>
      <w:proofErr w:type="spellEnd"/>
      <w:r>
        <w:t xml:space="preserve"> </w:t>
      </w:r>
      <w:proofErr w:type="spellStart"/>
      <w:r>
        <w:t>the</w:t>
      </w:r>
      <w:proofErr w:type="spellEnd"/>
      <w:r>
        <w:t xml:space="preserve"> P</w:t>
      </w:r>
      <w:r w:rsidR="00894A91">
        <w:t>r</w:t>
      </w:r>
      <w:r>
        <w:t>ototype</w:t>
      </w:r>
      <w:bookmarkEnd w:id="243"/>
    </w:p>
    <w:p w14:paraId="6BE9494F" w14:textId="5607CDEB" w:rsidR="00FF5549" w:rsidRPr="0045062B" w:rsidRDefault="0080351C" w:rsidP="0045062B">
      <w:pPr>
        <w:rPr>
          <w:lang w:val="en-GB"/>
        </w:rPr>
      </w:pPr>
      <w:r>
        <w:rPr>
          <w:lang w:val="en-GB"/>
        </w:rPr>
        <w:t>The a</w:t>
      </w:r>
      <w:r w:rsidR="00801C24">
        <w:rPr>
          <w:lang w:val="en-GB"/>
        </w:rPr>
        <w:t xml:space="preserve">udit </w:t>
      </w:r>
      <w:r w:rsidR="00FF5549">
        <w:rPr>
          <w:lang w:val="en-GB"/>
        </w:rPr>
        <w:t xml:space="preserve">will be </w:t>
      </w:r>
      <w:r w:rsidR="001C1351">
        <w:rPr>
          <w:lang w:val="en-GB"/>
        </w:rPr>
        <w:t xml:space="preserve">done by </w:t>
      </w:r>
      <w:proofErr w:type="spellStart"/>
      <w:r w:rsidR="001C1351">
        <w:rPr>
          <w:lang w:val="en-GB"/>
        </w:rPr>
        <w:t>wega</w:t>
      </w:r>
      <w:proofErr w:type="spellEnd"/>
      <w:r w:rsidR="006E3FC9">
        <w:rPr>
          <w:lang w:val="en-GB"/>
        </w:rPr>
        <w:t xml:space="preserve">. </w:t>
      </w:r>
      <w:r w:rsidR="006E3FC9" w:rsidRPr="00307238">
        <w:rPr>
          <w:lang w:val="en-GB"/>
        </w:rPr>
        <w:t xml:space="preserve">The </w:t>
      </w:r>
      <w:r w:rsidRPr="00307238">
        <w:rPr>
          <w:lang w:val="en-GB"/>
        </w:rPr>
        <w:t>g</w:t>
      </w:r>
      <w:r w:rsidR="006E3FC9" w:rsidRPr="00307238">
        <w:rPr>
          <w:lang w:val="en-GB"/>
        </w:rPr>
        <w:t xml:space="preserve">oal of the </w:t>
      </w:r>
      <w:r w:rsidR="004C6772" w:rsidRPr="00307238">
        <w:rPr>
          <w:lang w:val="en-GB"/>
        </w:rPr>
        <w:t>a</w:t>
      </w:r>
      <w:r w:rsidRPr="00307238">
        <w:rPr>
          <w:lang w:val="en-GB"/>
        </w:rPr>
        <w:t>udit</w:t>
      </w:r>
      <w:r w:rsidR="006E3FC9" w:rsidRPr="00307238">
        <w:rPr>
          <w:lang w:val="en-GB"/>
        </w:rPr>
        <w:t xml:space="preserve"> is to evaluate the documents</w:t>
      </w:r>
      <w:r w:rsidR="00F05893" w:rsidRPr="00307238">
        <w:rPr>
          <w:lang w:val="en-GB"/>
        </w:rPr>
        <w:t xml:space="preserve"> and the prototype itself</w:t>
      </w:r>
      <w:r w:rsidR="006E3FC9" w:rsidRPr="00307238">
        <w:rPr>
          <w:lang w:val="en-GB"/>
        </w:rPr>
        <w:t xml:space="preserve"> </w:t>
      </w:r>
      <w:r w:rsidR="00307238" w:rsidRPr="00307238">
        <w:rPr>
          <w:lang w:val="en-GB"/>
        </w:rPr>
        <w:t>that were created within the scope of this project,</w:t>
      </w:r>
      <w:r w:rsidR="006E3FC9" w:rsidRPr="00307238">
        <w:rPr>
          <w:lang w:val="en-GB"/>
        </w:rPr>
        <w:t xml:space="preserve"> in </w:t>
      </w:r>
      <w:r w:rsidR="00307238" w:rsidRPr="00307238">
        <w:rPr>
          <w:lang w:val="en-GB"/>
        </w:rPr>
        <w:t>respect to</w:t>
      </w:r>
      <w:r w:rsidR="006E3FC9" w:rsidRPr="00307238">
        <w:rPr>
          <w:lang w:val="en-GB"/>
        </w:rPr>
        <w:t xml:space="preserve"> the </w:t>
      </w:r>
      <w:r w:rsidR="00307238" w:rsidRPr="00307238">
        <w:rPr>
          <w:lang w:val="en-GB"/>
        </w:rPr>
        <w:t>GAMP</w:t>
      </w:r>
      <w:r w:rsidR="006E3FC9" w:rsidRPr="00307238">
        <w:rPr>
          <w:lang w:val="en-GB"/>
        </w:rPr>
        <w:t xml:space="preserve">5 requirements </w:t>
      </w:r>
      <w:r w:rsidR="00307238" w:rsidRPr="00307238">
        <w:rPr>
          <w:lang w:val="en-GB"/>
        </w:rPr>
        <w:t>for</w:t>
      </w:r>
      <w:r w:rsidR="006E3FC9" w:rsidRPr="00307238">
        <w:rPr>
          <w:lang w:val="en-GB"/>
        </w:rPr>
        <w:t xml:space="preserve"> OQs </w:t>
      </w:r>
      <w:r w:rsidR="00307238" w:rsidRPr="00307238">
        <w:rPr>
          <w:lang w:val="en-GB"/>
        </w:rPr>
        <w:t>of</w:t>
      </w:r>
      <w:r w:rsidR="006E3FC9" w:rsidRPr="00307238">
        <w:rPr>
          <w:lang w:val="en-GB"/>
        </w:rPr>
        <w:t xml:space="preserve"> a category 5 software.</w:t>
      </w:r>
      <w:r w:rsidR="0045062B" w:rsidRPr="00307238">
        <w:rPr>
          <w:lang w:val="en-GB"/>
        </w:rPr>
        <w:t xml:space="preserve"> </w:t>
      </w:r>
      <w:r w:rsidR="006E3FC9" w:rsidRPr="00307238">
        <w:rPr>
          <w:lang w:val="en-GB"/>
        </w:rPr>
        <w:t xml:space="preserve">The </w:t>
      </w:r>
      <w:r w:rsidR="004C6772" w:rsidRPr="00307238">
        <w:rPr>
          <w:lang w:val="en-GB"/>
        </w:rPr>
        <w:t>audit report</w:t>
      </w:r>
      <w:r w:rsidR="00FF5549" w:rsidRPr="00307238">
        <w:rPr>
          <w:lang w:val="en-GB"/>
        </w:rPr>
        <w:t xml:space="preserve"> </w:t>
      </w:r>
      <w:r w:rsidR="00DB266B" w:rsidRPr="00307238">
        <w:rPr>
          <w:lang w:val="en-GB"/>
        </w:rPr>
        <w:t>is</w:t>
      </w:r>
      <w:r w:rsidR="007B5C96" w:rsidRPr="00307238">
        <w:rPr>
          <w:lang w:val="en-GB"/>
        </w:rPr>
        <w:t xml:space="preserve"> attached</w:t>
      </w:r>
      <w:r w:rsidR="00FF5549" w:rsidRPr="00307238">
        <w:rPr>
          <w:lang w:val="en-GB"/>
        </w:rPr>
        <w:t xml:space="preserve"> </w:t>
      </w:r>
      <w:r w:rsidR="00DB266B" w:rsidRPr="00307238">
        <w:rPr>
          <w:lang w:val="en-GB"/>
        </w:rPr>
        <w:t>to</w:t>
      </w:r>
      <w:r w:rsidR="00FF5549" w:rsidRPr="00307238">
        <w:rPr>
          <w:lang w:val="en-GB"/>
        </w:rPr>
        <w:t xml:space="preserve"> this document.</w:t>
      </w:r>
    </w:p>
    <w:p w14:paraId="6FAE50F6" w14:textId="77777777" w:rsidR="002E01D8" w:rsidRDefault="002E01D8" w:rsidP="00417554">
      <w:pPr>
        <w:rPr>
          <w:lang w:val="en-GB"/>
        </w:rPr>
      </w:pPr>
    </w:p>
    <w:p w14:paraId="0D64D18D" w14:textId="77777777" w:rsidR="002E01D8" w:rsidRDefault="002E01D8" w:rsidP="00417554">
      <w:pPr>
        <w:rPr>
          <w:lang w:val="en-GB"/>
        </w:rPr>
      </w:pPr>
    </w:p>
    <w:p w14:paraId="6FC7BC27" w14:textId="0B41753C" w:rsidR="0080660B" w:rsidRDefault="00AA5AD5" w:rsidP="0080660B">
      <w:pPr>
        <w:pStyle w:val="Heading1"/>
        <w:rPr>
          <w:lang w:val="en-GB"/>
        </w:rPr>
      </w:pPr>
      <w:bookmarkStart w:id="244" w:name="_Toc44339651"/>
      <w:r>
        <w:rPr>
          <w:lang w:val="en-GB"/>
        </w:rPr>
        <w:lastRenderedPageBreak/>
        <w:t>Computerised System Validation according to GAMP5</w:t>
      </w:r>
      <w:bookmarkEnd w:id="244"/>
    </w:p>
    <w:p w14:paraId="38A464A5" w14:textId="13F8B4D2" w:rsidR="00E75B39" w:rsidRPr="00960B3A" w:rsidRDefault="003D0B18" w:rsidP="0080660B">
      <w:pPr>
        <w:pStyle w:val="Heading2"/>
        <w:rPr>
          <w:lang w:val="en-GB"/>
        </w:rPr>
      </w:pPr>
      <w:bookmarkStart w:id="245" w:name="_Toc44339652"/>
      <w:r w:rsidRPr="003D0B18">
        <w:rPr>
          <w:lang w:val="en-GB"/>
        </w:rPr>
        <w:t>GAMP5</w:t>
      </w:r>
      <w:r w:rsidR="00374AE8">
        <w:rPr>
          <w:lang w:val="en-GB"/>
        </w:rPr>
        <w:t>: An Overview</w:t>
      </w:r>
      <w:bookmarkEnd w:id="245"/>
    </w:p>
    <w:p w14:paraId="59D57C5E" w14:textId="07D9F803" w:rsidR="00927FD5" w:rsidRDefault="00927FD5" w:rsidP="00927FD5">
      <w:pPr>
        <w:pStyle w:val="Heading3"/>
        <w:rPr>
          <w:lang w:val="en-GB"/>
        </w:rPr>
      </w:pPr>
      <w:bookmarkStart w:id="246" w:name="_Toc44339653"/>
      <w:r>
        <w:rPr>
          <w:lang w:val="en-GB"/>
        </w:rPr>
        <w:t>GAMP5</w:t>
      </w:r>
      <w:r w:rsidR="001F6493">
        <w:t xml:space="preserve"> and </w:t>
      </w:r>
      <w:proofErr w:type="spellStart"/>
      <w:r w:rsidR="001F6493">
        <w:t>Computerised</w:t>
      </w:r>
      <w:proofErr w:type="spellEnd"/>
      <w:r w:rsidR="001F6493">
        <w:t xml:space="preserve"> System Validation</w:t>
      </w:r>
      <w:bookmarkEnd w:id="246"/>
    </w:p>
    <w:p w14:paraId="6E10F77D" w14:textId="0A1E8808" w:rsidR="00927FD5" w:rsidRPr="00AD7A73" w:rsidRDefault="0037665B" w:rsidP="0080660B">
      <w:pPr>
        <w:rPr>
          <w:lang w:val="en-GB"/>
          <w:rPrChange w:id="247" w:author="Mathias Fuchs" w:date="2020-07-01T16:45:00Z">
            <w:rPr/>
          </w:rPrChange>
        </w:rPr>
      </w:pPr>
      <w:r w:rsidRPr="00AD7A73">
        <w:rPr>
          <w:lang w:val="en-GB"/>
          <w:rPrChange w:id="248" w:author="Mathias Fuchs" w:date="2020-07-01T16:45:00Z">
            <w:rPr/>
          </w:rPrChange>
        </w:rPr>
        <w:t>GAMP5 is a worldwide used industry guidance on computerised system validation in the pharmaceutical industry (</w:t>
      </w:r>
      <w:r w:rsidR="001D2147">
        <w:fldChar w:fldCharType="begin"/>
      </w:r>
      <w:r w:rsidR="001D2147" w:rsidRPr="001D2147">
        <w:rPr>
          <w:lang w:val="en-GB"/>
          <w:rPrChange w:id="249" w:author="Mathias Fuchs" w:date="2020-06-30T15:44:00Z">
            <w:rPr/>
          </w:rPrChange>
        </w:rPr>
        <w:instrText xml:space="preserve"> HYPERLINK "https://ispe.org/pharmaceutical-engineering/may-june-2018/gamp-5-ten-years%20200621" </w:instrText>
      </w:r>
      <w:r w:rsidR="001D2147">
        <w:fldChar w:fldCharType="separate"/>
      </w:r>
      <w:r w:rsidRPr="0037665B">
        <w:rPr>
          <w:rStyle w:val="Hyperlink"/>
          <w:lang w:val="en-GB"/>
        </w:rPr>
        <w:t>https://ispe.org/pharmaceutical-engineering/may-june-2018/gamp-5-ten-years</w:t>
      </w:r>
      <w:r w:rsidRPr="00AD7A73">
        <w:rPr>
          <w:rStyle w:val="Hyperlink"/>
          <w:lang w:val="en-GB"/>
          <w:rPrChange w:id="250" w:author="Mathias Fuchs" w:date="2020-07-01T16:45:00Z">
            <w:rPr>
              <w:rStyle w:val="Hyperlink"/>
            </w:rPr>
          </w:rPrChange>
        </w:rPr>
        <w:t xml:space="preserve"> 200621</w:t>
      </w:r>
      <w:r w:rsidR="001D2147">
        <w:rPr>
          <w:rStyle w:val="Hyperlink"/>
        </w:rPr>
        <w:fldChar w:fldCharType="end"/>
      </w:r>
      <w:r w:rsidR="00685AC1" w:rsidRPr="00AD7A73">
        <w:rPr>
          <w:rStyle w:val="Hyperlink"/>
          <w:color w:val="000000" w:themeColor="text1"/>
          <w:u w:val="none"/>
          <w:lang w:val="en-GB"/>
          <w:rPrChange w:id="251" w:author="Mathias Fuchs" w:date="2020-07-01T16:45:00Z">
            <w:rPr>
              <w:rStyle w:val="Hyperlink"/>
              <w:color w:val="000000" w:themeColor="text1"/>
              <w:u w:val="none"/>
            </w:rPr>
          </w:rPrChange>
        </w:rPr>
        <w:t xml:space="preserve">  </w:t>
      </w:r>
      <w:proofErr w:type="spellStart"/>
      <w:r w:rsidR="00685AC1" w:rsidRPr="00AD7A73">
        <w:rPr>
          <w:rStyle w:val="Hyperlink"/>
          <w:color w:val="000000" w:themeColor="text1"/>
          <w:u w:val="none"/>
          <w:lang w:val="en-GB"/>
          <w:rPrChange w:id="252" w:author="Mathias Fuchs" w:date="2020-07-01T16:45:00Z">
            <w:rPr>
              <w:rStyle w:val="Hyperlink"/>
              <w:color w:val="000000" w:themeColor="text1"/>
              <w:u w:val="none"/>
            </w:rPr>
          </w:rPrChange>
        </w:rPr>
        <w:t>Wochenende</w:t>
      </w:r>
      <w:proofErr w:type="spellEnd"/>
      <w:r w:rsidR="00685AC1" w:rsidRPr="00AD7A73">
        <w:rPr>
          <w:rStyle w:val="Hyperlink"/>
          <w:color w:val="000000" w:themeColor="text1"/>
          <w:u w:val="none"/>
          <w:lang w:val="en-GB"/>
          <w:rPrChange w:id="253" w:author="Mathias Fuchs" w:date="2020-07-01T16:45:00Z">
            <w:rPr>
              <w:rStyle w:val="Hyperlink"/>
              <w:color w:val="000000" w:themeColor="text1"/>
              <w:u w:val="none"/>
            </w:rPr>
          </w:rPrChange>
        </w:rPr>
        <w:t xml:space="preserve"> </w:t>
      </w:r>
      <w:proofErr w:type="spellStart"/>
      <w:r w:rsidR="00685AC1" w:rsidRPr="00AD7A73">
        <w:rPr>
          <w:rStyle w:val="Hyperlink"/>
          <w:color w:val="000000" w:themeColor="text1"/>
          <w:u w:val="none"/>
          <w:lang w:val="en-GB"/>
          <w:rPrChange w:id="254" w:author="Mathias Fuchs" w:date="2020-07-01T16:45:00Z">
            <w:rPr>
              <w:rStyle w:val="Hyperlink"/>
              <w:color w:val="000000" w:themeColor="text1"/>
              <w:u w:val="none"/>
            </w:rPr>
          </w:rPrChange>
        </w:rPr>
        <w:t>vom</w:t>
      </w:r>
      <w:proofErr w:type="spellEnd"/>
      <w:r w:rsidR="00685AC1" w:rsidRPr="00AD7A73">
        <w:rPr>
          <w:rStyle w:val="Hyperlink"/>
          <w:color w:val="000000" w:themeColor="text1"/>
          <w:u w:val="none"/>
          <w:lang w:val="en-GB"/>
          <w:rPrChange w:id="255" w:author="Mathias Fuchs" w:date="2020-07-01T16:45:00Z">
            <w:rPr>
              <w:rStyle w:val="Hyperlink"/>
              <w:color w:val="000000" w:themeColor="text1"/>
              <w:u w:val="none"/>
            </w:rPr>
          </w:rPrChange>
        </w:rPr>
        <w:t xml:space="preserve"> 20.6.</w:t>
      </w:r>
      <w:r w:rsidRPr="00AD7A73">
        <w:rPr>
          <w:lang w:val="en-GB"/>
          <w:rPrChange w:id="256" w:author="Mathias Fuchs" w:date="2020-07-01T16:45:00Z">
            <w:rPr/>
          </w:rPrChange>
        </w:rPr>
        <w:t>). It has been developed by an international group of experts from the International Society of Pharmaceutical Engineering, ISPE (</w:t>
      </w:r>
      <w:r w:rsidR="001D2147">
        <w:fldChar w:fldCharType="begin"/>
      </w:r>
      <w:r w:rsidR="001D2147" w:rsidRPr="001D2147">
        <w:rPr>
          <w:lang w:val="en-GB"/>
          <w:rPrChange w:id="257" w:author="Mathias Fuchs" w:date="2020-06-30T15:44:00Z">
            <w:rPr/>
          </w:rPrChange>
        </w:rPr>
        <w:instrText xml:space="preserve"> HYPERLINK "https://ispe.org/pharmaceutical-engineering/may-june-2018/gamp-5-ten-years%20200621" </w:instrText>
      </w:r>
      <w:r w:rsidR="001D2147">
        <w:fldChar w:fldCharType="separate"/>
      </w:r>
      <w:r w:rsidR="00452E05" w:rsidRPr="00AD7A73">
        <w:rPr>
          <w:rStyle w:val="Hyperlink"/>
          <w:lang w:val="en-GB"/>
          <w:rPrChange w:id="258" w:author="Mathias Fuchs" w:date="2020-07-01T16:45:00Z">
            <w:rPr>
              <w:rStyle w:val="Hyperlink"/>
            </w:rPr>
          </w:rPrChange>
        </w:rPr>
        <w:t>https://ispe.org/pharmaceutical-engineering/may-june-2018/gamp-5-ten-years 200621</w:t>
      </w:r>
      <w:r w:rsidR="001D2147">
        <w:rPr>
          <w:rStyle w:val="Hyperlink"/>
        </w:rPr>
        <w:fldChar w:fldCharType="end"/>
      </w:r>
      <w:r w:rsidR="00685AC1" w:rsidRPr="00AD7A73">
        <w:rPr>
          <w:lang w:val="en-GB"/>
          <w:rPrChange w:id="259" w:author="Mathias Fuchs" w:date="2020-07-01T16:45:00Z">
            <w:rPr/>
          </w:rPrChange>
        </w:rPr>
        <w:t xml:space="preserve"> </w:t>
      </w:r>
      <w:proofErr w:type="spellStart"/>
      <w:r w:rsidR="00685AC1" w:rsidRPr="00AD7A73">
        <w:rPr>
          <w:rStyle w:val="Hyperlink"/>
          <w:color w:val="000000" w:themeColor="text1"/>
          <w:u w:val="none"/>
          <w:lang w:val="en-GB"/>
          <w:rPrChange w:id="260" w:author="Mathias Fuchs" w:date="2020-07-01T16:45:00Z">
            <w:rPr>
              <w:rStyle w:val="Hyperlink"/>
              <w:color w:val="000000" w:themeColor="text1"/>
              <w:u w:val="none"/>
            </w:rPr>
          </w:rPrChange>
        </w:rPr>
        <w:t>Wochenende</w:t>
      </w:r>
      <w:proofErr w:type="spellEnd"/>
      <w:r w:rsidR="00685AC1" w:rsidRPr="00AD7A73">
        <w:rPr>
          <w:rStyle w:val="Hyperlink"/>
          <w:color w:val="000000" w:themeColor="text1"/>
          <w:u w:val="none"/>
          <w:lang w:val="en-GB"/>
          <w:rPrChange w:id="261" w:author="Mathias Fuchs" w:date="2020-07-01T16:45:00Z">
            <w:rPr>
              <w:rStyle w:val="Hyperlink"/>
              <w:color w:val="000000" w:themeColor="text1"/>
              <w:u w:val="none"/>
            </w:rPr>
          </w:rPrChange>
        </w:rPr>
        <w:t xml:space="preserve"> </w:t>
      </w:r>
      <w:proofErr w:type="spellStart"/>
      <w:r w:rsidR="00685AC1" w:rsidRPr="00AD7A73">
        <w:rPr>
          <w:rStyle w:val="Hyperlink"/>
          <w:color w:val="000000" w:themeColor="text1"/>
          <w:u w:val="none"/>
          <w:lang w:val="en-GB"/>
          <w:rPrChange w:id="262" w:author="Mathias Fuchs" w:date="2020-07-01T16:45:00Z">
            <w:rPr>
              <w:rStyle w:val="Hyperlink"/>
              <w:color w:val="000000" w:themeColor="text1"/>
              <w:u w:val="none"/>
            </w:rPr>
          </w:rPrChange>
        </w:rPr>
        <w:t>vom</w:t>
      </w:r>
      <w:proofErr w:type="spellEnd"/>
      <w:r w:rsidR="00685AC1" w:rsidRPr="00AD7A73">
        <w:rPr>
          <w:rStyle w:val="Hyperlink"/>
          <w:color w:val="000000" w:themeColor="text1"/>
          <w:u w:val="none"/>
          <w:lang w:val="en-GB"/>
          <w:rPrChange w:id="263" w:author="Mathias Fuchs" w:date="2020-07-01T16:45:00Z">
            <w:rPr>
              <w:rStyle w:val="Hyperlink"/>
              <w:color w:val="000000" w:themeColor="text1"/>
              <w:u w:val="none"/>
            </w:rPr>
          </w:rPrChange>
        </w:rPr>
        <w:t xml:space="preserve"> 20.6.</w:t>
      </w:r>
      <w:r w:rsidRPr="00AD7A73">
        <w:rPr>
          <w:lang w:val="en-GB"/>
          <w:rPrChange w:id="264" w:author="Mathias Fuchs" w:date="2020-07-01T16:45:00Z">
            <w:rPr/>
          </w:rPrChange>
        </w:rPr>
        <w:t>).</w:t>
      </w:r>
    </w:p>
    <w:p w14:paraId="3F3C2669" w14:textId="6EF309D3" w:rsidR="0037665B" w:rsidRPr="00AD7A73" w:rsidRDefault="0037665B" w:rsidP="0080660B">
      <w:pPr>
        <w:rPr>
          <w:lang w:val="en-GB"/>
          <w:rPrChange w:id="265" w:author="Mathias Fuchs" w:date="2020-07-01T16:45:00Z">
            <w:rPr/>
          </w:rPrChange>
        </w:rPr>
      </w:pPr>
      <w:r w:rsidRPr="00AD7A73">
        <w:rPr>
          <w:lang w:val="en-GB"/>
          <w:rPrChange w:id="266" w:author="Mathias Fuchs" w:date="2020-07-01T16:45:00Z">
            <w:rPr/>
          </w:rPrChange>
        </w:rPr>
        <w:t xml:space="preserve">The goal of the </w:t>
      </w:r>
      <w:r w:rsidR="00AE7020" w:rsidRPr="00AD7A73">
        <w:rPr>
          <w:lang w:val="en-GB"/>
          <w:rPrChange w:id="267" w:author="Mathias Fuchs" w:date="2020-07-01T16:45:00Z">
            <w:rPr/>
          </w:rPrChange>
        </w:rPr>
        <w:t>guideline</w:t>
      </w:r>
      <w:r w:rsidR="001F6493" w:rsidRPr="00AD7A73">
        <w:rPr>
          <w:lang w:val="en-GB"/>
          <w:rPrChange w:id="268" w:author="Mathias Fuchs" w:date="2020-07-01T16:45:00Z">
            <w:rPr/>
          </w:rPrChange>
        </w:rPr>
        <w:t xml:space="preserve"> is to provide assistance in achieving Good Automation Practice (GAMP) by ensuring that computerised systems are fit for their intended use and compliant (GAMP5, p1</w:t>
      </w:r>
      <w:r w:rsidR="001416C5" w:rsidRPr="00AD7A73">
        <w:rPr>
          <w:lang w:val="en-GB"/>
          <w:rPrChange w:id="269" w:author="Mathias Fuchs" w:date="2020-07-01T16:45:00Z">
            <w:rPr/>
          </w:rPrChange>
        </w:rPr>
        <w:t>1</w:t>
      </w:r>
      <w:r w:rsidR="001F6493" w:rsidRPr="00AD7A73">
        <w:rPr>
          <w:lang w:val="en-GB"/>
          <w:rPrChange w:id="270" w:author="Mathias Fuchs" w:date="2020-07-01T16:45:00Z">
            <w:rPr/>
          </w:rPrChange>
        </w:rPr>
        <w:t>)</w:t>
      </w:r>
      <w:r w:rsidR="00E25B57" w:rsidRPr="00AD7A73">
        <w:rPr>
          <w:lang w:val="en-GB"/>
          <w:rPrChange w:id="271" w:author="Mathias Fuchs" w:date="2020-07-01T16:45:00Z">
            <w:rPr/>
          </w:rPrChange>
        </w:rPr>
        <w:t>. The process to achieve this goal and to provide the corresponding proof in a documented form is called ‘Computerised System Validation’</w:t>
      </w:r>
      <w:r w:rsidR="00661F38" w:rsidRPr="00AD7A73">
        <w:rPr>
          <w:lang w:val="en-GB"/>
          <w:rPrChange w:id="272" w:author="Mathias Fuchs" w:date="2020-07-01T16:45:00Z">
            <w:rPr/>
          </w:rPrChange>
        </w:rPr>
        <w:t>, CSV</w:t>
      </w:r>
      <w:r w:rsidR="00E25B57" w:rsidRPr="00AD7A73">
        <w:rPr>
          <w:lang w:val="en-GB"/>
          <w:rPrChange w:id="273" w:author="Mathias Fuchs" w:date="2020-07-01T16:45:00Z">
            <w:rPr/>
          </w:rPrChange>
        </w:rPr>
        <w:t xml:space="preserve"> </w:t>
      </w:r>
      <w:r w:rsidR="002A52BB" w:rsidRPr="00AD7A73">
        <w:rPr>
          <w:lang w:val="en-GB"/>
          <w:rPrChange w:id="274" w:author="Mathias Fuchs" w:date="2020-07-01T16:45:00Z">
            <w:rPr/>
          </w:rPrChange>
        </w:rPr>
        <w:t>(</w:t>
      </w:r>
      <w:proofErr w:type="spellStart"/>
      <w:r w:rsidR="002A52BB" w:rsidRPr="00AD7A73">
        <w:rPr>
          <w:lang w:val="en-GB"/>
          <w:rPrChange w:id="275" w:author="Mathias Fuchs" w:date="2020-07-01T16:45:00Z">
            <w:rPr/>
          </w:rPrChange>
        </w:rPr>
        <w:t>Johner</w:t>
      </w:r>
      <w:proofErr w:type="spellEnd"/>
      <w:r w:rsidR="002A52BB" w:rsidRPr="00AD7A73">
        <w:rPr>
          <w:lang w:val="en-GB"/>
          <w:rPrChange w:id="276" w:author="Mathias Fuchs" w:date="2020-07-01T16:45:00Z">
            <w:rPr/>
          </w:rPrChange>
        </w:rPr>
        <w:t xml:space="preserve"> </w:t>
      </w:r>
      <w:proofErr w:type="spellStart"/>
      <w:r w:rsidR="002A52BB" w:rsidRPr="00AD7A73">
        <w:rPr>
          <w:lang w:val="en-GB"/>
          <w:rPrChange w:id="277" w:author="Mathias Fuchs" w:date="2020-07-01T16:45:00Z">
            <w:rPr/>
          </w:rPrChange>
        </w:rPr>
        <w:t>Institut</w:t>
      </w:r>
      <w:proofErr w:type="spellEnd"/>
      <w:r w:rsidR="002A52BB" w:rsidRPr="00AD7A73">
        <w:rPr>
          <w:lang w:val="en-GB"/>
          <w:rPrChange w:id="278" w:author="Mathias Fuchs" w:date="2020-07-01T16:45:00Z">
            <w:rPr/>
          </w:rPrChange>
        </w:rPr>
        <w:t>).</w:t>
      </w:r>
    </w:p>
    <w:p w14:paraId="65765E3A" w14:textId="568F2CE4" w:rsidR="00927FD5" w:rsidRDefault="00927FD5" w:rsidP="00927FD5">
      <w:pPr>
        <w:pStyle w:val="Heading3"/>
        <w:rPr>
          <w:lang w:val="en-GB"/>
        </w:rPr>
      </w:pPr>
      <w:bookmarkStart w:id="279" w:name="_Toc44339654"/>
      <w:r>
        <w:rPr>
          <w:lang w:val="en-GB"/>
        </w:rPr>
        <w:t>Key Concepts</w:t>
      </w:r>
      <w:bookmarkEnd w:id="279"/>
    </w:p>
    <w:p w14:paraId="0909C31F" w14:textId="0E79EFE8" w:rsidR="00927FD5" w:rsidRPr="00AD7A73" w:rsidRDefault="002A52BB" w:rsidP="0080660B">
      <w:pPr>
        <w:rPr>
          <w:lang w:val="en-GB"/>
          <w:rPrChange w:id="280" w:author="Mathias Fuchs" w:date="2020-07-01T16:45:00Z">
            <w:rPr/>
          </w:rPrChange>
        </w:rPr>
      </w:pPr>
      <w:r w:rsidRPr="00AD7A73">
        <w:rPr>
          <w:lang w:val="en-GB"/>
          <w:rPrChange w:id="281" w:author="Mathias Fuchs" w:date="2020-07-01T16:45:00Z">
            <w:rPr/>
          </w:rPrChange>
        </w:rPr>
        <w:t>GAMP5 is based on 5 key concepts</w:t>
      </w:r>
      <w:r w:rsidR="00D03F64" w:rsidRPr="00AD7A73">
        <w:rPr>
          <w:lang w:val="en-GB"/>
          <w:rPrChange w:id="282" w:author="Mathias Fuchs" w:date="2020-07-01T16:45:00Z">
            <w:rPr/>
          </w:rPrChange>
        </w:rPr>
        <w:t xml:space="preserve"> (GAMP5, p</w:t>
      </w:r>
      <w:r w:rsidR="001416C5" w:rsidRPr="00AD7A73">
        <w:rPr>
          <w:lang w:val="en-GB"/>
          <w:rPrChange w:id="283" w:author="Mathias Fuchs" w:date="2020-07-01T16:45:00Z">
            <w:rPr/>
          </w:rPrChange>
        </w:rPr>
        <w:t>19)</w:t>
      </w:r>
      <w:r w:rsidR="00CC2CE0" w:rsidRPr="00AD7A73">
        <w:rPr>
          <w:lang w:val="en-GB"/>
          <w:rPrChange w:id="284" w:author="Mathias Fuchs" w:date="2020-07-01T16:45:00Z">
            <w:rPr/>
          </w:rPrChange>
        </w:rPr>
        <w:t xml:space="preserve"> that will be described in the following</w:t>
      </w:r>
      <w:r w:rsidRPr="00AD7A73">
        <w:rPr>
          <w:lang w:val="en-GB"/>
          <w:rPrChange w:id="285" w:author="Mathias Fuchs" w:date="2020-07-01T16:45:00Z">
            <w:rPr/>
          </w:rPrChange>
        </w:rPr>
        <w:t>:</w:t>
      </w:r>
    </w:p>
    <w:p w14:paraId="3B75D772" w14:textId="61CEDE61" w:rsidR="002A52BB" w:rsidRPr="00AD7A73" w:rsidRDefault="002A52BB" w:rsidP="009C718D">
      <w:pPr>
        <w:pStyle w:val="ListParagraph"/>
        <w:numPr>
          <w:ilvl w:val="0"/>
          <w:numId w:val="16"/>
        </w:numPr>
        <w:rPr>
          <w:lang w:val="en-GB"/>
          <w:rPrChange w:id="286" w:author="Mathias Fuchs" w:date="2020-07-01T16:45:00Z">
            <w:rPr/>
          </w:rPrChange>
        </w:rPr>
      </w:pPr>
      <w:r w:rsidRPr="00AD7A73">
        <w:rPr>
          <w:lang w:val="en-GB"/>
          <w:rPrChange w:id="287" w:author="Mathias Fuchs" w:date="2020-07-01T16:45:00Z">
            <w:rPr/>
          </w:rPrChange>
        </w:rPr>
        <w:t xml:space="preserve">Understanding of the product and the process: To ensure fitness for intended use it is fundamental to understand the product and the process to allow </w:t>
      </w:r>
      <w:r w:rsidR="00D03F64" w:rsidRPr="00AD7A73">
        <w:rPr>
          <w:lang w:val="en-GB"/>
          <w:rPrChange w:id="288" w:author="Mathias Fuchs" w:date="2020-07-01T16:45:00Z">
            <w:rPr/>
          </w:rPrChange>
        </w:rPr>
        <w:t>the correct definition of</w:t>
      </w:r>
      <w:r w:rsidRPr="00AD7A73">
        <w:rPr>
          <w:lang w:val="en-GB"/>
          <w:rPrChange w:id="289" w:author="Mathias Fuchs" w:date="2020-07-01T16:45:00Z">
            <w:rPr/>
          </w:rPrChange>
        </w:rPr>
        <w:t xml:space="preserve"> the requirements for the system</w:t>
      </w:r>
      <w:r w:rsidR="001416C5" w:rsidRPr="00AD7A73">
        <w:rPr>
          <w:lang w:val="en-GB"/>
          <w:rPrChange w:id="290" w:author="Mathias Fuchs" w:date="2020-07-01T16:45:00Z">
            <w:rPr/>
          </w:rPrChange>
        </w:rPr>
        <w:t xml:space="preserve"> (p.19)</w:t>
      </w:r>
      <w:r w:rsidRPr="00AD7A73">
        <w:rPr>
          <w:lang w:val="en-GB"/>
          <w:rPrChange w:id="291" w:author="Mathias Fuchs" w:date="2020-07-01T16:45:00Z">
            <w:rPr/>
          </w:rPrChange>
        </w:rPr>
        <w:t>.</w:t>
      </w:r>
    </w:p>
    <w:p w14:paraId="1803366B" w14:textId="77777777" w:rsidR="00EE3D76" w:rsidRPr="00AD7A73" w:rsidRDefault="002A52BB" w:rsidP="009C718D">
      <w:pPr>
        <w:pStyle w:val="ListParagraph"/>
        <w:numPr>
          <w:ilvl w:val="0"/>
          <w:numId w:val="16"/>
        </w:numPr>
        <w:rPr>
          <w:lang w:val="en-GB"/>
          <w:rPrChange w:id="292" w:author="Mathias Fuchs" w:date="2020-07-01T16:45:00Z">
            <w:rPr/>
          </w:rPrChange>
        </w:rPr>
      </w:pPr>
      <w:r w:rsidRPr="00AD7A73">
        <w:rPr>
          <w:lang w:val="en-GB"/>
          <w:rPrChange w:id="293" w:author="Mathias Fuchs" w:date="2020-07-01T16:45:00Z">
            <w:rPr/>
          </w:rPrChange>
        </w:rPr>
        <w:t>Consideration of the whole l</w:t>
      </w:r>
      <w:r w:rsidR="00D03F64" w:rsidRPr="00AD7A73">
        <w:rPr>
          <w:lang w:val="en-GB"/>
          <w:rPrChange w:id="294" w:author="Mathias Fuchs" w:date="2020-07-01T16:45:00Z">
            <w:rPr/>
          </w:rPrChange>
        </w:rPr>
        <w:t>ife</w:t>
      </w:r>
      <w:r w:rsidRPr="00AD7A73">
        <w:rPr>
          <w:lang w:val="en-GB"/>
          <w:rPrChange w:id="295" w:author="Mathias Fuchs" w:date="2020-07-01T16:45:00Z">
            <w:rPr/>
          </w:rPrChange>
        </w:rPr>
        <w:t xml:space="preserve"> cycle</w:t>
      </w:r>
      <w:r w:rsidR="00D03F64" w:rsidRPr="00AD7A73">
        <w:rPr>
          <w:lang w:val="en-GB"/>
          <w:rPrChange w:id="296" w:author="Mathias Fuchs" w:date="2020-07-01T16:45:00Z">
            <w:rPr/>
          </w:rPrChange>
        </w:rPr>
        <w:t>: In order to guarantee the fitness for intended use and to assure that compliance is maintained at any time, the whole life cycle of the system has to be taken into</w:t>
      </w:r>
      <w:r w:rsidR="001416C5" w:rsidRPr="00AD7A73">
        <w:rPr>
          <w:lang w:val="en-GB"/>
          <w:rPrChange w:id="297" w:author="Mathias Fuchs" w:date="2020-07-01T16:45:00Z">
            <w:rPr/>
          </w:rPrChange>
        </w:rPr>
        <w:t xml:space="preserve"> account. GAMP5 distinguishes between the concept-, the project, the operation- and the retirement phase (GAMP5, p.19 in </w:t>
      </w:r>
      <w:proofErr w:type="spellStart"/>
      <w:r w:rsidR="001416C5" w:rsidRPr="00AD7A73">
        <w:rPr>
          <w:lang w:val="en-GB"/>
          <w:rPrChange w:id="298" w:author="Mathias Fuchs" w:date="2020-07-01T16:45:00Z">
            <w:rPr/>
          </w:rPrChange>
        </w:rPr>
        <w:t>Verbindung</w:t>
      </w:r>
      <w:proofErr w:type="spellEnd"/>
      <w:r w:rsidR="001416C5" w:rsidRPr="00AD7A73">
        <w:rPr>
          <w:lang w:val="en-GB"/>
          <w:rPrChange w:id="299" w:author="Mathias Fuchs" w:date="2020-07-01T16:45:00Z">
            <w:rPr/>
          </w:rPrChange>
        </w:rPr>
        <w:t xml:space="preserve"> </w:t>
      </w:r>
      <w:proofErr w:type="spellStart"/>
      <w:r w:rsidR="001416C5" w:rsidRPr="00AD7A73">
        <w:rPr>
          <w:lang w:val="en-GB"/>
          <w:rPrChange w:id="300" w:author="Mathias Fuchs" w:date="2020-07-01T16:45:00Z">
            <w:rPr/>
          </w:rPrChange>
        </w:rPr>
        <w:t>mit</w:t>
      </w:r>
      <w:proofErr w:type="spellEnd"/>
      <w:r w:rsidR="001416C5" w:rsidRPr="00AD7A73">
        <w:rPr>
          <w:lang w:val="en-GB"/>
          <w:rPrChange w:id="301" w:author="Mathias Fuchs" w:date="2020-07-01T16:45:00Z">
            <w:rPr/>
          </w:rPrChange>
        </w:rPr>
        <w:t xml:space="preserve"> p26).</w:t>
      </w:r>
      <w:r w:rsidR="00D03F64" w:rsidRPr="00AD7A73">
        <w:rPr>
          <w:lang w:val="en-GB"/>
          <w:rPrChange w:id="302" w:author="Mathias Fuchs" w:date="2020-07-01T16:45:00Z">
            <w:rPr/>
          </w:rPrChange>
        </w:rPr>
        <w:t xml:space="preserve"> </w:t>
      </w:r>
    </w:p>
    <w:p w14:paraId="3C92836D" w14:textId="113DEB3B" w:rsidR="002A52BB" w:rsidRPr="00AD7A73" w:rsidRDefault="00EE3D76" w:rsidP="009C718D">
      <w:pPr>
        <w:pStyle w:val="ListParagraph"/>
        <w:numPr>
          <w:ilvl w:val="0"/>
          <w:numId w:val="16"/>
        </w:numPr>
        <w:rPr>
          <w:lang w:val="en-GB"/>
          <w:rPrChange w:id="303" w:author="Mathias Fuchs" w:date="2020-07-01T16:45:00Z">
            <w:rPr/>
          </w:rPrChange>
        </w:rPr>
      </w:pPr>
      <w:r w:rsidRPr="00AD7A73">
        <w:rPr>
          <w:lang w:val="en-GB"/>
          <w:rPrChange w:id="304" w:author="Mathias Fuchs" w:date="2020-07-01T16:45:00Z">
            <w:rPr/>
          </w:rPrChange>
        </w:rPr>
        <w:t>Scalable activities over the whole life cycle: Depending on factors like the impact, the novelty or the complexity of the system, csv activities should be scaled accordingly (p.20).</w:t>
      </w:r>
    </w:p>
    <w:p w14:paraId="2332EA0E" w14:textId="0F5A0210" w:rsidR="001416C5" w:rsidRPr="00AD7A73" w:rsidRDefault="001416C5" w:rsidP="009C718D">
      <w:pPr>
        <w:pStyle w:val="ListParagraph"/>
        <w:numPr>
          <w:ilvl w:val="0"/>
          <w:numId w:val="16"/>
        </w:numPr>
        <w:rPr>
          <w:lang w:val="en-GB"/>
          <w:rPrChange w:id="305" w:author="Mathias Fuchs" w:date="2020-07-01T16:45:00Z">
            <w:rPr/>
          </w:rPrChange>
        </w:rPr>
      </w:pPr>
      <w:r w:rsidRPr="00AD7A73">
        <w:rPr>
          <w:lang w:val="en-GB"/>
          <w:rPrChange w:id="306" w:author="Mathias Fuchs" w:date="2020-07-01T16:45:00Z">
            <w:rPr/>
          </w:rPrChange>
        </w:rPr>
        <w:t xml:space="preserve">Science Based Quality Risk Management: </w:t>
      </w:r>
      <w:r w:rsidR="00EE3D76" w:rsidRPr="00AD7A73">
        <w:rPr>
          <w:lang w:val="en-GB"/>
          <w:rPrChange w:id="307" w:author="Mathias Fuchs" w:date="2020-07-01T16:45:00Z">
            <w:rPr/>
          </w:rPrChange>
        </w:rPr>
        <w:t xml:space="preserve">The quality risk management is ensured through a systematic process to determine the critical aspects of the computerised system. The risks </w:t>
      </w:r>
      <w:r w:rsidR="00880ABA" w:rsidRPr="00AD7A73">
        <w:rPr>
          <w:lang w:val="en-GB"/>
          <w:rPrChange w:id="308" w:author="Mathias Fuchs" w:date="2020-07-01T16:45:00Z">
            <w:rPr/>
          </w:rPrChange>
        </w:rPr>
        <w:t>need</w:t>
      </w:r>
      <w:r w:rsidR="00EE3D76" w:rsidRPr="00AD7A73">
        <w:rPr>
          <w:lang w:val="en-GB"/>
          <w:rPrChange w:id="309" w:author="Mathias Fuchs" w:date="2020-07-01T16:45:00Z">
            <w:rPr/>
          </w:rPrChange>
        </w:rPr>
        <w:t xml:space="preserve"> to be managed, controlled and reduced to an acceptable level</w:t>
      </w:r>
      <w:r w:rsidR="00880ABA" w:rsidRPr="00AD7A73">
        <w:rPr>
          <w:lang w:val="en-GB"/>
          <w:rPrChange w:id="310" w:author="Mathias Fuchs" w:date="2020-07-01T16:45:00Z">
            <w:rPr/>
          </w:rPrChange>
        </w:rPr>
        <w:t xml:space="preserve"> (p.20)</w:t>
      </w:r>
      <w:r w:rsidR="001C6256" w:rsidRPr="00AD7A73">
        <w:rPr>
          <w:lang w:val="en-GB"/>
          <w:rPrChange w:id="311" w:author="Mathias Fuchs" w:date="2020-07-01T16:45:00Z">
            <w:rPr/>
          </w:rPrChange>
        </w:rPr>
        <w:t xml:space="preserve">. </w:t>
      </w:r>
    </w:p>
    <w:p w14:paraId="1E4F4F59" w14:textId="4CECA072" w:rsidR="00880ABA" w:rsidRPr="00AD7A73" w:rsidRDefault="00880ABA" w:rsidP="009C718D">
      <w:pPr>
        <w:pStyle w:val="ListParagraph"/>
        <w:numPr>
          <w:ilvl w:val="0"/>
          <w:numId w:val="16"/>
        </w:numPr>
        <w:rPr>
          <w:lang w:val="en-GB"/>
          <w:rPrChange w:id="312" w:author="Mathias Fuchs" w:date="2020-07-01T16:45:00Z">
            <w:rPr/>
          </w:rPrChange>
        </w:rPr>
      </w:pPr>
      <w:r w:rsidRPr="00AD7A73">
        <w:rPr>
          <w:lang w:val="en-GB"/>
          <w:rPrChange w:id="313" w:author="Mathias Fuchs" w:date="2020-07-01T16:45:00Z">
            <w:rPr/>
          </w:rPrChange>
        </w:rPr>
        <w:t>Leveraging Supplier Involvement</w:t>
      </w:r>
      <w:r w:rsidR="00661F38" w:rsidRPr="00AD7A73">
        <w:rPr>
          <w:lang w:val="en-GB"/>
          <w:rPrChange w:id="314" w:author="Mathias Fuchs" w:date="2020-07-01T16:45:00Z">
            <w:rPr/>
          </w:rPrChange>
        </w:rPr>
        <w:t xml:space="preserve">: Suppliers of computerised systems have knowledge, experience and documentation about their products. The purchaser (called regulated company in GAMP5) should </w:t>
      </w:r>
      <w:r w:rsidR="009F5F71" w:rsidRPr="00AD7A73">
        <w:rPr>
          <w:lang w:val="en-GB"/>
          <w:rPrChange w:id="315" w:author="Mathias Fuchs" w:date="2020-07-01T16:45:00Z">
            <w:rPr/>
          </w:rPrChange>
        </w:rPr>
        <w:t>make use of</w:t>
      </w:r>
      <w:r w:rsidR="00661F38" w:rsidRPr="00AD7A73">
        <w:rPr>
          <w:lang w:val="en-GB"/>
          <w:rPrChange w:id="316" w:author="Mathias Fuchs" w:date="2020-07-01T16:45:00Z">
            <w:rPr/>
          </w:rPrChange>
        </w:rPr>
        <w:t xml:space="preserve"> it to reduce his csv efforts to a minimal level</w:t>
      </w:r>
      <w:r w:rsidR="009F5F71" w:rsidRPr="00AD7A73">
        <w:rPr>
          <w:lang w:val="en-GB"/>
          <w:rPrChange w:id="317" w:author="Mathias Fuchs" w:date="2020-07-01T16:45:00Z">
            <w:rPr/>
          </w:rPrChange>
        </w:rPr>
        <w:t xml:space="preserve"> (p.21)</w:t>
      </w:r>
      <w:r w:rsidR="00661F38" w:rsidRPr="00AD7A73">
        <w:rPr>
          <w:lang w:val="en-GB"/>
          <w:rPrChange w:id="318" w:author="Mathias Fuchs" w:date="2020-07-01T16:45:00Z">
            <w:rPr/>
          </w:rPrChange>
        </w:rPr>
        <w:t>.</w:t>
      </w:r>
    </w:p>
    <w:p w14:paraId="5747C446" w14:textId="77777777" w:rsidR="00927FD5" w:rsidRDefault="00927FD5" w:rsidP="0080660B">
      <w:pPr>
        <w:rPr>
          <w:lang w:val="en-GB"/>
        </w:rPr>
      </w:pPr>
    </w:p>
    <w:p w14:paraId="77418FC3" w14:textId="0B809C39" w:rsidR="00927FD5" w:rsidRDefault="007771F3" w:rsidP="00927FD5">
      <w:pPr>
        <w:pStyle w:val="Heading3"/>
        <w:rPr>
          <w:lang w:val="en-GB"/>
        </w:rPr>
      </w:pPr>
      <w:bookmarkStart w:id="319" w:name="_Toc44339655"/>
      <w:r>
        <w:lastRenderedPageBreak/>
        <w:t>Software</w:t>
      </w:r>
      <w:r w:rsidR="00927FD5">
        <w:rPr>
          <w:lang w:val="en-GB"/>
        </w:rPr>
        <w:t xml:space="preserve"> Categories</w:t>
      </w:r>
      <w:bookmarkEnd w:id="319"/>
    </w:p>
    <w:p w14:paraId="6187D577" w14:textId="6A503B74" w:rsidR="001C6256" w:rsidRPr="00AD7A73" w:rsidRDefault="005F734A" w:rsidP="0080660B">
      <w:pPr>
        <w:rPr>
          <w:lang w:val="en-GB"/>
          <w:rPrChange w:id="320" w:author="Mathias Fuchs" w:date="2020-07-01T16:45:00Z">
            <w:rPr/>
          </w:rPrChange>
        </w:rPr>
      </w:pPr>
      <w:r w:rsidRPr="00AD7A73">
        <w:rPr>
          <w:lang w:val="en-GB"/>
          <w:rPrChange w:id="321" w:author="Mathias Fuchs" w:date="2020-07-01T16:45:00Z">
            <w:rPr/>
          </w:rPrChange>
        </w:rPr>
        <w:t xml:space="preserve">As seen in the chapter before, risk management and </w:t>
      </w:r>
      <w:r w:rsidR="007771F3" w:rsidRPr="00AD7A73">
        <w:rPr>
          <w:lang w:val="en-GB"/>
          <w:rPrChange w:id="322" w:author="Mathias Fuchs" w:date="2020-07-01T16:45:00Z">
            <w:rPr/>
          </w:rPrChange>
        </w:rPr>
        <w:t>scalable</w:t>
      </w:r>
      <w:r w:rsidRPr="00AD7A73">
        <w:rPr>
          <w:lang w:val="en-GB"/>
          <w:rPrChange w:id="323" w:author="Mathias Fuchs" w:date="2020-07-01T16:45:00Z">
            <w:rPr/>
          </w:rPrChange>
        </w:rPr>
        <w:t xml:space="preserve"> life cycle activities are important concepts in GAMP5. </w:t>
      </w:r>
      <w:r w:rsidR="001C6256" w:rsidRPr="00AD7A73">
        <w:rPr>
          <w:lang w:val="en-GB"/>
          <w:rPrChange w:id="324" w:author="Mathias Fuchs" w:date="2020-07-01T16:45:00Z">
            <w:rPr/>
          </w:rPrChange>
        </w:rPr>
        <w:t>Both concepts</w:t>
      </w:r>
      <w:r w:rsidRPr="00AD7A73">
        <w:rPr>
          <w:lang w:val="en-GB"/>
          <w:rPrChange w:id="325" w:author="Mathias Fuchs" w:date="2020-07-01T16:45:00Z">
            <w:rPr/>
          </w:rPrChange>
        </w:rPr>
        <w:t xml:space="preserve"> are reflected in the GAMP5 categorisation of </w:t>
      </w:r>
      <w:r w:rsidR="007771F3" w:rsidRPr="00AD7A73">
        <w:rPr>
          <w:lang w:val="en-GB"/>
          <w:rPrChange w:id="326" w:author="Mathias Fuchs" w:date="2020-07-01T16:45:00Z">
            <w:rPr/>
          </w:rPrChange>
        </w:rPr>
        <w:t xml:space="preserve">software </w:t>
      </w:r>
      <w:r w:rsidRPr="00AD7A73">
        <w:rPr>
          <w:lang w:val="en-GB"/>
          <w:rPrChange w:id="327" w:author="Mathias Fuchs" w:date="2020-07-01T16:45:00Z">
            <w:rPr/>
          </w:rPrChange>
        </w:rPr>
        <w:t>products</w:t>
      </w:r>
      <w:r w:rsidR="007771F3" w:rsidRPr="00AD7A73">
        <w:rPr>
          <w:lang w:val="en-GB"/>
          <w:rPrChange w:id="328" w:author="Mathias Fuchs" w:date="2020-07-01T16:45:00Z">
            <w:rPr/>
          </w:rPrChange>
        </w:rPr>
        <w:t xml:space="preserve"> (GAMP5, Appendix M4</w:t>
      </w:r>
      <w:r w:rsidR="00525835" w:rsidRPr="00AD7A73">
        <w:rPr>
          <w:lang w:val="en-GB"/>
          <w:rPrChange w:id="329" w:author="Mathias Fuchs" w:date="2020-07-01T16:45:00Z">
            <w:rPr/>
          </w:rPrChange>
        </w:rPr>
        <w:t>, p127. – p 131</w:t>
      </w:r>
      <w:r w:rsidR="007771F3" w:rsidRPr="00AD7A73">
        <w:rPr>
          <w:lang w:val="en-GB"/>
          <w:rPrChange w:id="330" w:author="Mathias Fuchs" w:date="2020-07-01T16:45:00Z">
            <w:rPr/>
          </w:rPrChange>
        </w:rPr>
        <w:t>)</w:t>
      </w:r>
      <w:r w:rsidRPr="00AD7A73">
        <w:rPr>
          <w:lang w:val="en-GB"/>
          <w:rPrChange w:id="331" w:author="Mathias Fuchs" w:date="2020-07-01T16:45:00Z">
            <w:rPr/>
          </w:rPrChange>
        </w:rPr>
        <w:t>.</w:t>
      </w:r>
      <w:r w:rsidR="001C6256" w:rsidRPr="00AD7A73">
        <w:rPr>
          <w:lang w:val="en-GB"/>
          <w:rPrChange w:id="332" w:author="Mathias Fuchs" w:date="2020-07-01T16:45:00Z">
            <w:rPr/>
          </w:rPrChange>
        </w:rPr>
        <w:t xml:space="preserve"> </w:t>
      </w:r>
    </w:p>
    <w:p w14:paraId="4D664E0F" w14:textId="705CB6B8" w:rsidR="001C6256" w:rsidRPr="00AD7A73" w:rsidRDefault="001C6256" w:rsidP="0080660B">
      <w:pPr>
        <w:rPr>
          <w:lang w:val="en-GB"/>
          <w:rPrChange w:id="333" w:author="Mathias Fuchs" w:date="2020-07-01T16:45:00Z">
            <w:rPr/>
          </w:rPrChange>
        </w:rPr>
      </w:pPr>
      <w:r w:rsidRPr="00AD7A73">
        <w:rPr>
          <w:lang w:val="en-GB"/>
          <w:rPrChange w:id="334" w:author="Mathias Fuchs" w:date="2020-07-01T16:45:00Z">
            <w:rPr/>
          </w:rPrChange>
        </w:rPr>
        <w:t>GAMP5 distinguishes between following</w:t>
      </w:r>
      <w:r w:rsidR="008666A7" w:rsidRPr="00AD7A73">
        <w:rPr>
          <w:lang w:val="en-GB"/>
          <w:rPrChange w:id="335" w:author="Mathias Fuchs" w:date="2020-07-01T16:45:00Z">
            <w:rPr/>
          </w:rPrChange>
        </w:rPr>
        <w:t xml:space="preserve"> four</w:t>
      </w:r>
      <w:r w:rsidRPr="00AD7A73">
        <w:rPr>
          <w:lang w:val="en-GB"/>
          <w:rPrChange w:id="336" w:author="Mathias Fuchs" w:date="2020-07-01T16:45:00Z">
            <w:rPr/>
          </w:rPrChange>
        </w:rPr>
        <w:t xml:space="preserve"> categories</w:t>
      </w:r>
      <w:r w:rsidR="00525835" w:rsidRPr="00AD7A73">
        <w:rPr>
          <w:lang w:val="en-GB"/>
          <w:rPrChange w:id="337" w:author="Mathias Fuchs" w:date="2020-07-01T16:45:00Z">
            <w:rPr/>
          </w:rPrChange>
        </w:rPr>
        <w:t xml:space="preserve">, </w:t>
      </w:r>
      <w:r w:rsidR="008666A7" w:rsidRPr="00AD7A73">
        <w:rPr>
          <w:lang w:val="en-GB"/>
          <w:rPrChange w:id="338" w:author="Mathias Fuchs" w:date="2020-07-01T16:45:00Z">
            <w:rPr/>
          </w:rPrChange>
        </w:rPr>
        <w:t xml:space="preserve">omitting category </w:t>
      </w:r>
      <w:r w:rsidR="00525835" w:rsidRPr="00AD7A73">
        <w:rPr>
          <w:lang w:val="en-GB"/>
          <w:rPrChange w:id="339" w:author="Mathias Fuchs" w:date="2020-07-01T16:45:00Z">
            <w:rPr/>
          </w:rPrChange>
        </w:rPr>
        <w:t>2(p. 128 – p. 130</w:t>
      </w:r>
      <w:r w:rsidR="0024490E" w:rsidRPr="00AD7A73">
        <w:rPr>
          <w:lang w:val="en-GB"/>
          <w:rPrChange w:id="340" w:author="Mathias Fuchs" w:date="2020-07-01T16:45:00Z">
            <w:rPr/>
          </w:rPrChange>
        </w:rPr>
        <w:t>)</w:t>
      </w:r>
      <w:r w:rsidR="00525835" w:rsidRPr="00AD7A73">
        <w:rPr>
          <w:lang w:val="en-GB"/>
          <w:rPrChange w:id="341" w:author="Mathias Fuchs" w:date="2020-07-01T16:45:00Z">
            <w:rPr/>
          </w:rPrChange>
        </w:rPr>
        <w:t xml:space="preserve"> </w:t>
      </w:r>
      <w:r w:rsidRPr="00AD7A73">
        <w:rPr>
          <w:lang w:val="en-GB"/>
          <w:rPrChange w:id="342" w:author="Mathias Fuchs" w:date="2020-07-01T16:45:00Z">
            <w:rPr/>
          </w:rPrChange>
        </w:rPr>
        <w:t>:</w:t>
      </w:r>
    </w:p>
    <w:p w14:paraId="4026EC3A" w14:textId="7A6D08CC" w:rsidR="001C6256" w:rsidRDefault="001C6256" w:rsidP="009C718D">
      <w:pPr>
        <w:pStyle w:val="ListParagraph"/>
        <w:numPr>
          <w:ilvl w:val="0"/>
          <w:numId w:val="17"/>
        </w:numPr>
      </w:pPr>
      <w:r>
        <w:t>Infrastructure (</w:t>
      </w:r>
      <w:proofErr w:type="spellStart"/>
      <w:r>
        <w:t>Category</w:t>
      </w:r>
      <w:proofErr w:type="spellEnd"/>
      <w:r>
        <w:t xml:space="preserve"> 1)</w:t>
      </w:r>
    </w:p>
    <w:p w14:paraId="43F7676E" w14:textId="4093D9E9" w:rsidR="001C6256" w:rsidRDefault="001C6256" w:rsidP="009C718D">
      <w:pPr>
        <w:pStyle w:val="ListParagraph"/>
        <w:numPr>
          <w:ilvl w:val="0"/>
          <w:numId w:val="17"/>
        </w:numPr>
      </w:pPr>
      <w:r>
        <w:t>Non-</w:t>
      </w:r>
      <w:proofErr w:type="spellStart"/>
      <w:r>
        <w:t>Configured</w:t>
      </w:r>
      <w:proofErr w:type="spellEnd"/>
      <w:r>
        <w:t xml:space="preserve"> Software (</w:t>
      </w:r>
      <w:proofErr w:type="spellStart"/>
      <w:r>
        <w:t>Category</w:t>
      </w:r>
      <w:proofErr w:type="spellEnd"/>
      <w:r>
        <w:t xml:space="preserve"> </w:t>
      </w:r>
      <w:r w:rsidR="00525835">
        <w:t>3</w:t>
      </w:r>
      <w:r>
        <w:t>)</w:t>
      </w:r>
    </w:p>
    <w:p w14:paraId="53795D04" w14:textId="66127F40" w:rsidR="008666A7" w:rsidRDefault="008666A7" w:rsidP="009C718D">
      <w:pPr>
        <w:pStyle w:val="ListParagraph"/>
        <w:numPr>
          <w:ilvl w:val="0"/>
          <w:numId w:val="17"/>
        </w:numPr>
      </w:pPr>
      <w:proofErr w:type="spellStart"/>
      <w:r>
        <w:t>Configured</w:t>
      </w:r>
      <w:proofErr w:type="spellEnd"/>
      <w:r>
        <w:t xml:space="preserve"> Software (</w:t>
      </w:r>
      <w:proofErr w:type="spellStart"/>
      <w:r>
        <w:t>Category</w:t>
      </w:r>
      <w:proofErr w:type="spellEnd"/>
      <w:r>
        <w:t xml:space="preserve"> 4)</w:t>
      </w:r>
    </w:p>
    <w:p w14:paraId="6EA8A445" w14:textId="592A3D37" w:rsidR="008666A7" w:rsidRPr="001C6256" w:rsidRDefault="008666A7" w:rsidP="009C718D">
      <w:pPr>
        <w:pStyle w:val="ListParagraph"/>
        <w:numPr>
          <w:ilvl w:val="0"/>
          <w:numId w:val="17"/>
        </w:numPr>
      </w:pPr>
      <w:r>
        <w:t>Custom Software (</w:t>
      </w:r>
      <w:proofErr w:type="spellStart"/>
      <w:r>
        <w:t>Category</w:t>
      </w:r>
      <w:proofErr w:type="spellEnd"/>
      <w:r>
        <w:t xml:space="preserve"> 5)</w:t>
      </w:r>
    </w:p>
    <w:p w14:paraId="13CC9E6B" w14:textId="64849A6D" w:rsidR="00927FD5" w:rsidRPr="00AD7A73" w:rsidRDefault="00525835" w:rsidP="0080660B">
      <w:pPr>
        <w:rPr>
          <w:lang w:val="en-GB"/>
          <w:rPrChange w:id="343" w:author="Mathias Fuchs" w:date="2020-07-01T16:45:00Z">
            <w:rPr/>
          </w:rPrChange>
        </w:rPr>
      </w:pPr>
      <w:r w:rsidRPr="00AD7A73">
        <w:rPr>
          <w:lang w:val="en-GB"/>
          <w:rPrChange w:id="344" w:author="Mathias Fuchs" w:date="2020-07-01T16:45:00Z">
            <w:rPr/>
          </w:rPrChange>
        </w:rPr>
        <w:t>From Category 1 to 5 the risk usually increases due to higher complexity and less user experience (p.127), thereby increasing the required csv activities (GAMP p.130 und 131).</w:t>
      </w:r>
    </w:p>
    <w:p w14:paraId="2B0A67DB" w14:textId="386E86F7" w:rsidR="00927FD5" w:rsidRDefault="001F44D2" w:rsidP="00927FD5">
      <w:pPr>
        <w:pStyle w:val="Heading3"/>
        <w:rPr>
          <w:lang w:val="en-GB"/>
        </w:rPr>
      </w:pPr>
      <w:bookmarkStart w:id="345" w:name="_Toc44339656"/>
      <w:r w:rsidRPr="00AD7A73">
        <w:rPr>
          <w:lang w:val="en-GB"/>
          <w:rPrChange w:id="346" w:author="Mathias Fuchs" w:date="2020-07-01T16:45:00Z">
            <w:rPr/>
          </w:rPrChange>
        </w:rPr>
        <w:t>The Life Cycle Project Phase</w:t>
      </w:r>
      <w:r w:rsidR="00415971" w:rsidRPr="00AD7A73">
        <w:rPr>
          <w:lang w:val="en-GB"/>
          <w:rPrChange w:id="347" w:author="Mathias Fuchs" w:date="2020-07-01T16:45:00Z">
            <w:rPr/>
          </w:rPrChange>
        </w:rPr>
        <w:t xml:space="preserve"> and</w:t>
      </w:r>
      <w:r w:rsidRPr="00AD7A73">
        <w:rPr>
          <w:lang w:val="en-GB"/>
          <w:rPrChange w:id="348" w:author="Mathias Fuchs" w:date="2020-07-01T16:45:00Z">
            <w:rPr/>
          </w:rPrChange>
        </w:rPr>
        <w:t xml:space="preserve"> its</w:t>
      </w:r>
      <w:r w:rsidR="00415971" w:rsidRPr="00AD7A73">
        <w:rPr>
          <w:lang w:val="en-GB"/>
          <w:rPrChange w:id="349" w:author="Mathias Fuchs" w:date="2020-07-01T16:45:00Z">
            <w:rPr/>
          </w:rPrChange>
        </w:rPr>
        <w:t xml:space="preserve"> </w:t>
      </w:r>
      <w:r w:rsidR="00470D2F" w:rsidRPr="00AD7A73">
        <w:rPr>
          <w:lang w:val="en-GB"/>
          <w:rPrChange w:id="350" w:author="Mathias Fuchs" w:date="2020-07-01T16:45:00Z">
            <w:rPr/>
          </w:rPrChange>
        </w:rPr>
        <w:t>Verification Activities</w:t>
      </w:r>
      <w:bookmarkEnd w:id="345"/>
      <w:r w:rsidR="00927FD5">
        <w:rPr>
          <w:lang w:val="en-GB"/>
        </w:rPr>
        <w:t xml:space="preserve"> </w:t>
      </w:r>
    </w:p>
    <w:p w14:paraId="21A0FA1E" w14:textId="232BE74A" w:rsidR="00BF4B1E" w:rsidRPr="00AD7A73" w:rsidRDefault="00470D2F" w:rsidP="0080660B">
      <w:pPr>
        <w:rPr>
          <w:lang w:val="en-GB"/>
          <w:rPrChange w:id="351" w:author="Mathias Fuchs" w:date="2020-07-01T16:45:00Z">
            <w:rPr/>
          </w:rPrChange>
        </w:rPr>
      </w:pPr>
      <w:r w:rsidRPr="00AD7A73">
        <w:rPr>
          <w:lang w:val="en-GB"/>
          <w:rPrChange w:id="352" w:author="Mathias Fuchs" w:date="2020-07-01T16:45:00Z">
            <w:rPr/>
          </w:rPrChange>
        </w:rPr>
        <w:t>The most interesting life cycle phase to investigate in respect of verification activities</w:t>
      </w:r>
      <w:r w:rsidR="00EE1F44" w:rsidRPr="00AD7A73">
        <w:rPr>
          <w:lang w:val="en-GB"/>
          <w:rPrChange w:id="353" w:author="Mathias Fuchs" w:date="2020-07-01T16:45:00Z">
            <w:rPr/>
          </w:rPrChange>
        </w:rPr>
        <w:t xml:space="preserve"> and test automation</w:t>
      </w:r>
      <w:r w:rsidR="00BA0CCC" w:rsidRPr="00AD7A73">
        <w:rPr>
          <w:lang w:val="en-GB"/>
          <w:rPrChange w:id="354" w:author="Mathias Fuchs" w:date="2020-07-01T16:45:00Z">
            <w:rPr/>
          </w:rPrChange>
        </w:rPr>
        <w:t xml:space="preserve"> using BDD</w:t>
      </w:r>
      <w:r w:rsidRPr="00AD7A73">
        <w:rPr>
          <w:lang w:val="en-GB"/>
          <w:rPrChange w:id="355" w:author="Mathias Fuchs" w:date="2020-07-01T16:45:00Z">
            <w:rPr/>
          </w:rPrChange>
        </w:rPr>
        <w:t xml:space="preserve"> is the project phase</w:t>
      </w:r>
      <w:r w:rsidR="00BA0CCC" w:rsidRPr="00AD7A73">
        <w:rPr>
          <w:lang w:val="en-GB"/>
          <w:rPrChange w:id="356" w:author="Mathias Fuchs" w:date="2020-07-01T16:45:00Z">
            <w:rPr/>
          </w:rPrChange>
        </w:rPr>
        <w:t xml:space="preserve"> as BDD is a software development approach (Discovery p. 55) and because </w:t>
      </w:r>
      <w:r w:rsidR="00D4644D" w:rsidRPr="00AD7A73">
        <w:rPr>
          <w:lang w:val="en-GB"/>
          <w:rPrChange w:id="357" w:author="Mathias Fuchs" w:date="2020-07-01T16:45:00Z">
            <w:rPr/>
          </w:rPrChange>
        </w:rPr>
        <w:t>this phase</w:t>
      </w:r>
      <w:r w:rsidR="004B3B00" w:rsidRPr="00AD7A73">
        <w:rPr>
          <w:lang w:val="en-GB"/>
          <w:rPrChange w:id="358" w:author="Mathias Fuchs" w:date="2020-07-01T16:45:00Z">
            <w:rPr/>
          </w:rPrChange>
        </w:rPr>
        <w:t xml:space="preserve"> </w:t>
      </w:r>
      <w:commentRangeStart w:id="359"/>
      <w:r w:rsidR="004B3B00" w:rsidRPr="00AD7A73">
        <w:rPr>
          <w:lang w:val="en-GB"/>
          <w:rPrChange w:id="360" w:author="Mathias Fuchs" w:date="2020-07-01T16:45:00Z">
            <w:rPr/>
          </w:rPrChange>
        </w:rPr>
        <w:t>consist</w:t>
      </w:r>
      <w:r w:rsidR="00EE1F44" w:rsidRPr="00AD7A73">
        <w:rPr>
          <w:lang w:val="en-GB"/>
          <w:rPrChange w:id="361" w:author="Mathias Fuchs" w:date="2020-07-01T16:45:00Z">
            <w:rPr/>
          </w:rPrChange>
        </w:rPr>
        <w:t xml:space="preserve"> </w:t>
      </w:r>
      <w:r w:rsidR="004B3B00" w:rsidRPr="00AD7A73">
        <w:rPr>
          <w:lang w:val="en-GB"/>
          <w:rPrChange w:id="362" w:author="Mathias Fuchs" w:date="2020-07-01T16:45:00Z">
            <w:rPr/>
          </w:rPrChange>
        </w:rPr>
        <w:t>on</w:t>
      </w:r>
      <w:r w:rsidR="00142340" w:rsidRPr="00AD7A73">
        <w:rPr>
          <w:lang w:val="en-GB"/>
          <w:rPrChange w:id="363" w:author="Mathias Fuchs" w:date="2020-07-01T16:45:00Z">
            <w:rPr/>
          </w:rPrChange>
        </w:rPr>
        <w:t xml:space="preserve"> </w:t>
      </w:r>
      <w:r w:rsidR="00EE1F44" w:rsidRPr="00AD7A73">
        <w:rPr>
          <w:lang w:val="en-GB"/>
          <w:rPrChange w:id="364" w:author="Mathias Fuchs" w:date="2020-07-01T16:45:00Z">
            <w:rPr/>
          </w:rPrChange>
        </w:rPr>
        <w:t xml:space="preserve">four </w:t>
      </w:r>
      <w:r w:rsidR="00D4644D" w:rsidRPr="00AD7A73">
        <w:rPr>
          <w:lang w:val="en-GB"/>
          <w:rPrChange w:id="365" w:author="Mathias Fuchs" w:date="2020-07-01T16:45:00Z">
            <w:rPr/>
          </w:rPrChange>
        </w:rPr>
        <w:t>stages</w:t>
      </w:r>
      <w:r w:rsidR="00EE1F44" w:rsidRPr="00AD7A73">
        <w:rPr>
          <w:lang w:val="en-GB"/>
          <w:rPrChange w:id="366" w:author="Mathias Fuchs" w:date="2020-07-01T16:45:00Z">
            <w:rPr/>
          </w:rPrChange>
        </w:rPr>
        <w:t xml:space="preserve"> with one of them entirely </w:t>
      </w:r>
      <w:commentRangeEnd w:id="359"/>
      <w:r w:rsidR="00EA324A">
        <w:rPr>
          <w:rStyle w:val="CommentReference"/>
        </w:rPr>
        <w:commentReference w:id="359"/>
      </w:r>
      <w:r w:rsidR="00EE1F44" w:rsidRPr="00AD7A73">
        <w:rPr>
          <w:lang w:val="en-GB"/>
          <w:rPrChange w:id="367" w:author="Mathias Fuchs" w:date="2020-07-01T16:45:00Z">
            <w:rPr/>
          </w:rPrChange>
        </w:rPr>
        <w:t xml:space="preserve">dedicated to verification </w:t>
      </w:r>
      <w:r w:rsidR="00D4644D" w:rsidRPr="00AD7A73">
        <w:rPr>
          <w:lang w:val="en-GB"/>
          <w:rPrChange w:id="368" w:author="Mathias Fuchs" w:date="2020-07-01T16:45:00Z">
            <w:rPr/>
          </w:rPrChange>
        </w:rPr>
        <w:t xml:space="preserve">as shown in the following </w:t>
      </w:r>
      <w:r w:rsidR="00EE1F44" w:rsidRPr="00AD7A73">
        <w:rPr>
          <w:lang w:val="en-GB"/>
          <w:rPrChange w:id="369" w:author="Mathias Fuchs" w:date="2020-07-01T16:45:00Z">
            <w:rPr/>
          </w:rPrChange>
        </w:rPr>
        <w:t>(p.29)</w:t>
      </w:r>
      <w:r w:rsidR="004B3B00" w:rsidRPr="00AD7A73">
        <w:rPr>
          <w:lang w:val="en-GB"/>
          <w:rPrChange w:id="370" w:author="Mathias Fuchs" w:date="2020-07-01T16:45:00Z">
            <w:rPr/>
          </w:rPrChange>
        </w:rPr>
        <w:t>:</w:t>
      </w:r>
    </w:p>
    <w:p w14:paraId="201AB139" w14:textId="697FD3FF" w:rsidR="004B3B00" w:rsidRDefault="004B3B00" w:rsidP="009C718D">
      <w:pPr>
        <w:pStyle w:val="ListParagraph"/>
        <w:numPr>
          <w:ilvl w:val="0"/>
          <w:numId w:val="18"/>
        </w:numPr>
      </w:pPr>
      <w:proofErr w:type="spellStart"/>
      <w:r>
        <w:t>Planning</w:t>
      </w:r>
      <w:proofErr w:type="spellEnd"/>
    </w:p>
    <w:p w14:paraId="5D9B3EFE" w14:textId="6A3DB435" w:rsidR="004B3B00" w:rsidRDefault="00BA0CCC" w:rsidP="009C718D">
      <w:pPr>
        <w:pStyle w:val="ListParagraph"/>
        <w:numPr>
          <w:ilvl w:val="0"/>
          <w:numId w:val="18"/>
        </w:numPr>
      </w:pPr>
      <w:proofErr w:type="spellStart"/>
      <w:r>
        <w:t>Specification</w:t>
      </w:r>
      <w:proofErr w:type="spellEnd"/>
      <w:r>
        <w:t xml:space="preserve">, </w:t>
      </w:r>
      <w:proofErr w:type="spellStart"/>
      <w:r>
        <w:t>Configuration</w:t>
      </w:r>
      <w:proofErr w:type="spellEnd"/>
      <w:r>
        <w:t>, and Coding</w:t>
      </w:r>
    </w:p>
    <w:p w14:paraId="7BD3C0A9" w14:textId="6848E06E" w:rsidR="004B3B00" w:rsidRDefault="004B3B00" w:rsidP="009C718D">
      <w:pPr>
        <w:pStyle w:val="ListParagraph"/>
        <w:numPr>
          <w:ilvl w:val="0"/>
          <w:numId w:val="18"/>
        </w:numPr>
      </w:pPr>
      <w:proofErr w:type="spellStart"/>
      <w:r>
        <w:t>Verification</w:t>
      </w:r>
      <w:proofErr w:type="spellEnd"/>
    </w:p>
    <w:p w14:paraId="4ED6C6A9" w14:textId="62DC2F6A" w:rsidR="004B3B00" w:rsidRPr="004B3B00" w:rsidRDefault="004B3B00" w:rsidP="009C718D">
      <w:pPr>
        <w:pStyle w:val="ListParagraph"/>
        <w:numPr>
          <w:ilvl w:val="0"/>
          <w:numId w:val="18"/>
        </w:numPr>
      </w:pPr>
      <w:r>
        <w:t>Reporting and Release</w:t>
      </w:r>
    </w:p>
    <w:p w14:paraId="44BF5CE8" w14:textId="752D9736" w:rsidR="00BF4B1E" w:rsidRPr="00AD7A73" w:rsidRDefault="00EE1F44" w:rsidP="0080660B">
      <w:pPr>
        <w:rPr>
          <w:lang w:val="en-GB"/>
          <w:rPrChange w:id="371" w:author="Mathias Fuchs" w:date="2020-07-01T16:45:00Z">
            <w:rPr/>
          </w:rPrChange>
        </w:rPr>
      </w:pPr>
      <w:r w:rsidRPr="00AD7A73">
        <w:rPr>
          <w:lang w:val="en-GB"/>
          <w:rPrChange w:id="372" w:author="Mathias Fuchs" w:date="2020-07-01T16:45:00Z">
            <w:rPr/>
          </w:rPrChange>
        </w:rPr>
        <w:t xml:space="preserve">These four </w:t>
      </w:r>
      <w:r w:rsidR="00BA0CCC" w:rsidRPr="00AD7A73">
        <w:rPr>
          <w:lang w:val="en-GB"/>
          <w:rPrChange w:id="373" w:author="Mathias Fuchs" w:date="2020-07-01T16:45:00Z">
            <w:rPr/>
          </w:rPrChange>
        </w:rPr>
        <w:t>stages</w:t>
      </w:r>
      <w:r w:rsidR="00FA792F" w:rsidRPr="00AD7A73">
        <w:rPr>
          <w:lang w:val="en-GB"/>
          <w:rPrChange w:id="374" w:author="Mathias Fuchs" w:date="2020-07-01T16:45:00Z">
            <w:rPr/>
          </w:rPrChange>
        </w:rPr>
        <w:t xml:space="preserve"> are</w:t>
      </w:r>
      <w:r w:rsidRPr="00AD7A73">
        <w:rPr>
          <w:lang w:val="en-GB"/>
          <w:rPrChange w:id="375" w:author="Mathias Fuchs" w:date="2020-07-01T16:45:00Z">
            <w:rPr/>
          </w:rPrChange>
        </w:rPr>
        <w:t xml:space="preserve"> foreseen for all software</w:t>
      </w:r>
      <w:r w:rsidR="00FA792F" w:rsidRPr="00AD7A73">
        <w:rPr>
          <w:lang w:val="en-GB"/>
          <w:rPrChange w:id="376" w:author="Mathias Fuchs" w:date="2020-07-01T16:45:00Z">
            <w:rPr/>
          </w:rPrChange>
        </w:rPr>
        <w:t xml:space="preserve"> </w:t>
      </w:r>
      <w:r w:rsidRPr="00AD7A73">
        <w:rPr>
          <w:lang w:val="en-GB"/>
          <w:rPrChange w:id="377" w:author="Mathias Fuchs" w:date="2020-07-01T16:45:00Z">
            <w:rPr/>
          </w:rPrChange>
        </w:rPr>
        <w:t>types</w:t>
      </w:r>
      <w:r w:rsidR="00FA792F" w:rsidRPr="00AD7A73">
        <w:rPr>
          <w:lang w:val="en-GB"/>
          <w:rPrChange w:id="378" w:author="Mathias Fuchs" w:date="2020-07-01T16:45:00Z">
            <w:rPr/>
          </w:rPrChange>
        </w:rPr>
        <w:t xml:space="preserve">, but </w:t>
      </w:r>
      <w:r w:rsidRPr="00AD7A73">
        <w:rPr>
          <w:lang w:val="en-GB"/>
          <w:rPrChange w:id="379" w:author="Mathias Fuchs" w:date="2020-07-01T16:45:00Z">
            <w:rPr/>
          </w:rPrChange>
        </w:rPr>
        <w:t>the</w:t>
      </w:r>
      <w:r w:rsidR="00142340" w:rsidRPr="00AD7A73">
        <w:rPr>
          <w:lang w:val="en-GB"/>
          <w:rPrChange w:id="380" w:author="Mathias Fuchs" w:date="2020-07-01T16:45:00Z">
            <w:rPr/>
          </w:rPrChange>
        </w:rPr>
        <w:t xml:space="preserve"> extend</w:t>
      </w:r>
      <w:r w:rsidRPr="00AD7A73">
        <w:rPr>
          <w:lang w:val="en-GB"/>
          <w:rPrChange w:id="381" w:author="Mathias Fuchs" w:date="2020-07-01T16:45:00Z">
            <w:rPr/>
          </w:rPrChange>
        </w:rPr>
        <w:t xml:space="preserve"> of each step</w:t>
      </w:r>
      <w:r w:rsidR="00142340" w:rsidRPr="00AD7A73">
        <w:rPr>
          <w:lang w:val="en-GB"/>
          <w:rPrChange w:id="382" w:author="Mathias Fuchs" w:date="2020-07-01T16:45:00Z">
            <w:rPr/>
          </w:rPrChange>
        </w:rPr>
        <w:t xml:space="preserve"> varies depending on the</w:t>
      </w:r>
      <w:r w:rsidRPr="00AD7A73">
        <w:rPr>
          <w:lang w:val="en-GB"/>
          <w:rPrChange w:id="383" w:author="Mathias Fuchs" w:date="2020-07-01T16:45:00Z">
            <w:rPr/>
          </w:rPrChange>
        </w:rPr>
        <w:t>ir</w:t>
      </w:r>
      <w:r w:rsidR="00142340" w:rsidRPr="00AD7A73">
        <w:rPr>
          <w:lang w:val="en-GB"/>
          <w:rPrChange w:id="384" w:author="Mathias Fuchs" w:date="2020-07-01T16:45:00Z">
            <w:rPr/>
          </w:rPrChange>
        </w:rPr>
        <w:t xml:space="preserve"> category</w:t>
      </w:r>
      <w:r w:rsidR="00FA792F" w:rsidRPr="00AD7A73">
        <w:rPr>
          <w:lang w:val="en-GB"/>
          <w:rPrChange w:id="385" w:author="Mathias Fuchs" w:date="2020-07-01T16:45:00Z">
            <w:rPr/>
          </w:rPrChange>
        </w:rPr>
        <w:t xml:space="preserve"> (p.29 -  </w:t>
      </w:r>
      <w:r w:rsidR="00142340" w:rsidRPr="00AD7A73">
        <w:rPr>
          <w:lang w:val="en-GB"/>
          <w:rPrChange w:id="386" w:author="Mathias Fuchs" w:date="2020-07-01T16:45:00Z">
            <w:rPr/>
          </w:rPrChange>
        </w:rPr>
        <w:t xml:space="preserve">37). For example the verification step of a category 3 software consists </w:t>
      </w:r>
      <w:r w:rsidRPr="00AD7A73">
        <w:rPr>
          <w:lang w:val="en-GB"/>
          <w:rPrChange w:id="387" w:author="Mathias Fuchs" w:date="2020-07-01T16:45:00Z">
            <w:rPr/>
          </w:rPrChange>
        </w:rPr>
        <w:t xml:space="preserve">only </w:t>
      </w:r>
      <w:r w:rsidR="00142340" w:rsidRPr="00AD7A73">
        <w:rPr>
          <w:lang w:val="en-GB"/>
          <w:rPrChange w:id="388" w:author="Mathias Fuchs" w:date="2020-07-01T16:45:00Z">
            <w:rPr/>
          </w:rPrChange>
        </w:rPr>
        <w:t xml:space="preserve">of requirements testing (p.34), whereas for a category 5 software it includes module testing, integration testing, functional testing (corresponding to the OQ, as described in chapter </w:t>
      </w:r>
      <w:r w:rsidR="00142340" w:rsidRPr="00AD7A73">
        <w:rPr>
          <w:highlight w:val="yellow"/>
          <w:lang w:val="en-GB"/>
          <w:rPrChange w:id="389" w:author="Mathias Fuchs" w:date="2020-07-01T16:45:00Z">
            <w:rPr>
              <w:highlight w:val="yellow"/>
            </w:rPr>
          </w:rPrChange>
        </w:rPr>
        <w:t>3.3</w:t>
      </w:r>
      <w:r w:rsidR="00142340" w:rsidRPr="00AD7A73">
        <w:rPr>
          <w:lang w:val="en-GB"/>
          <w:rPrChange w:id="390" w:author="Mathias Fuchs" w:date="2020-07-01T16:45:00Z">
            <w:rPr/>
          </w:rPrChange>
        </w:rPr>
        <w:t xml:space="preserve"> ) and requirements testing.</w:t>
      </w:r>
    </w:p>
    <w:p w14:paraId="394DE024" w14:textId="6654D7E6" w:rsidR="00142340" w:rsidRPr="00AD7A73" w:rsidRDefault="00142340" w:rsidP="0080660B">
      <w:pPr>
        <w:rPr>
          <w:lang w:val="en-GB"/>
          <w:rPrChange w:id="391" w:author="Mathias Fuchs" w:date="2020-07-01T16:45:00Z">
            <w:rPr/>
          </w:rPrChange>
        </w:rPr>
      </w:pPr>
      <w:r w:rsidRPr="00AD7A73">
        <w:rPr>
          <w:lang w:val="en-GB"/>
          <w:rPrChange w:id="392" w:author="Mathias Fuchs" w:date="2020-07-01T16:45:00Z">
            <w:rPr/>
          </w:rPrChange>
        </w:rPr>
        <w:t>Since we want to investigate the automation of OQ, we will focus in the following</w:t>
      </w:r>
      <w:r w:rsidR="007A6059" w:rsidRPr="00AD7A73">
        <w:rPr>
          <w:lang w:val="en-GB"/>
          <w:rPrChange w:id="393" w:author="Mathias Fuchs" w:date="2020-07-01T16:45:00Z">
            <w:rPr/>
          </w:rPrChange>
        </w:rPr>
        <w:t xml:space="preserve"> </w:t>
      </w:r>
      <w:r w:rsidRPr="00AD7A73">
        <w:rPr>
          <w:lang w:val="en-GB"/>
          <w:rPrChange w:id="394" w:author="Mathias Fuchs" w:date="2020-07-01T16:45:00Z">
            <w:rPr/>
          </w:rPrChange>
        </w:rPr>
        <w:t>on a category 5 software.</w:t>
      </w:r>
    </w:p>
    <w:p w14:paraId="5FEB8079" w14:textId="102F5C70" w:rsidR="00BA0CCC" w:rsidRPr="00AD7A73" w:rsidRDefault="00E85376" w:rsidP="0080660B">
      <w:pPr>
        <w:rPr>
          <w:lang w:val="en-GB"/>
          <w:rPrChange w:id="395" w:author="Mathias Fuchs" w:date="2020-07-01T16:45:00Z">
            <w:rPr/>
          </w:rPrChange>
        </w:rPr>
      </w:pPr>
      <w:r w:rsidRPr="00AD7A73">
        <w:rPr>
          <w:lang w:val="en-GB"/>
          <w:rPrChange w:id="396" w:author="Mathias Fuchs" w:date="2020-07-01T16:45:00Z">
            <w:rPr/>
          </w:rPrChange>
        </w:rPr>
        <w:t xml:space="preserve">Next to verification activities in the project phase, </w:t>
      </w:r>
      <w:r w:rsidR="0055645A" w:rsidRPr="00AD7A73">
        <w:rPr>
          <w:lang w:val="en-GB"/>
          <w:rPrChange w:id="397" w:author="Mathias Fuchs" w:date="2020-07-01T16:45:00Z">
            <w:rPr/>
          </w:rPrChange>
        </w:rPr>
        <w:t>verification activities are also needed in the</w:t>
      </w:r>
      <w:r w:rsidRPr="00AD7A73">
        <w:rPr>
          <w:lang w:val="en-GB"/>
          <w:rPrChange w:id="398" w:author="Mathias Fuchs" w:date="2020-07-01T16:45:00Z">
            <w:rPr/>
          </w:rPrChange>
        </w:rPr>
        <w:t xml:space="preserve"> operation phase </w:t>
      </w:r>
      <w:r w:rsidR="0055645A" w:rsidRPr="00AD7A73">
        <w:rPr>
          <w:lang w:val="en-GB"/>
          <w:rPrChange w:id="399" w:author="Mathias Fuchs" w:date="2020-07-01T16:45:00Z">
            <w:rPr/>
          </w:rPrChange>
        </w:rPr>
        <w:t>while</w:t>
      </w:r>
      <w:r w:rsidRPr="00AD7A73">
        <w:rPr>
          <w:lang w:val="en-GB"/>
          <w:rPrChange w:id="400" w:author="Mathias Fuchs" w:date="2020-07-01T16:45:00Z">
            <w:rPr/>
          </w:rPrChange>
        </w:rPr>
        <w:t xml:space="preserve"> implement</w:t>
      </w:r>
      <w:r w:rsidR="0055645A" w:rsidRPr="00AD7A73">
        <w:rPr>
          <w:lang w:val="en-GB"/>
          <w:rPrChange w:id="401" w:author="Mathias Fuchs" w:date="2020-07-01T16:45:00Z">
            <w:rPr/>
          </w:rPrChange>
        </w:rPr>
        <w:t>ing</w:t>
      </w:r>
      <w:r w:rsidRPr="00AD7A73">
        <w:rPr>
          <w:lang w:val="en-GB"/>
          <w:rPrChange w:id="402" w:author="Mathias Fuchs" w:date="2020-07-01T16:45:00Z">
            <w:rPr/>
          </w:rPrChange>
        </w:rPr>
        <w:t xml:space="preserve"> changes in the software</w:t>
      </w:r>
      <w:r w:rsidR="0055645A" w:rsidRPr="00AD7A73">
        <w:rPr>
          <w:lang w:val="en-GB"/>
          <w:rPrChange w:id="403" w:author="Mathias Fuchs" w:date="2020-07-01T16:45:00Z">
            <w:rPr/>
          </w:rPrChange>
        </w:rPr>
        <w:t xml:space="preserve"> (GAMP5, figure 4.1 page 30)</w:t>
      </w:r>
      <w:r w:rsidRPr="00AD7A73">
        <w:rPr>
          <w:lang w:val="en-GB"/>
          <w:rPrChange w:id="404" w:author="Mathias Fuchs" w:date="2020-07-01T16:45:00Z">
            <w:rPr/>
          </w:rPrChange>
        </w:rPr>
        <w:t xml:space="preserve">. </w:t>
      </w:r>
      <w:r w:rsidR="001F44D2" w:rsidRPr="00AD7A73">
        <w:rPr>
          <w:lang w:val="en-GB"/>
          <w:rPrChange w:id="405" w:author="Mathias Fuchs" w:date="2020-07-01T16:45:00Z">
            <w:rPr/>
          </w:rPrChange>
        </w:rPr>
        <w:t xml:space="preserve">But </w:t>
      </w:r>
      <w:r w:rsidRPr="00AD7A73">
        <w:rPr>
          <w:lang w:val="en-GB"/>
          <w:rPrChange w:id="406" w:author="Mathias Fuchs" w:date="2020-07-01T16:45:00Z">
            <w:rPr/>
          </w:rPrChange>
        </w:rPr>
        <w:t>GAMP5 states</w:t>
      </w:r>
      <w:r w:rsidR="0055645A" w:rsidRPr="00AD7A73">
        <w:rPr>
          <w:lang w:val="en-GB"/>
          <w:rPrChange w:id="407" w:author="Mathias Fuchs" w:date="2020-07-01T16:45:00Z">
            <w:rPr/>
          </w:rPrChange>
        </w:rPr>
        <w:t xml:space="preserve"> in this respect</w:t>
      </w:r>
      <w:r w:rsidRPr="00AD7A73">
        <w:rPr>
          <w:lang w:val="en-GB"/>
          <w:rPrChange w:id="408" w:author="Mathias Fuchs" w:date="2020-07-01T16:45:00Z">
            <w:rPr/>
          </w:rPrChange>
        </w:rPr>
        <w:t xml:space="preserve"> that</w:t>
      </w:r>
      <w:r w:rsidR="0055645A" w:rsidRPr="00AD7A73">
        <w:rPr>
          <w:lang w:val="en-GB"/>
          <w:rPrChange w:id="409" w:author="Mathias Fuchs" w:date="2020-07-01T16:45:00Z">
            <w:rPr/>
          </w:rPrChange>
        </w:rPr>
        <w:t xml:space="preserve"> as well the verification stage as also</w:t>
      </w:r>
      <w:r w:rsidRPr="00AD7A73">
        <w:rPr>
          <w:lang w:val="en-GB"/>
          <w:rPrChange w:id="410" w:author="Mathias Fuchs" w:date="2020-07-01T16:45:00Z">
            <w:rPr/>
          </w:rPrChange>
        </w:rPr>
        <w:t xml:space="preserve"> </w:t>
      </w:r>
      <w:r w:rsidR="0055645A" w:rsidRPr="00AD7A73">
        <w:rPr>
          <w:lang w:val="en-GB"/>
          <w:rPrChange w:id="411" w:author="Mathias Fuchs" w:date="2020-07-01T16:45:00Z">
            <w:rPr/>
          </w:rPrChange>
        </w:rPr>
        <w:t>the other three</w:t>
      </w:r>
      <w:r w:rsidR="00BA0CCC" w:rsidRPr="00AD7A73">
        <w:rPr>
          <w:lang w:val="en-GB"/>
          <w:rPrChange w:id="412" w:author="Mathias Fuchs" w:date="2020-07-01T16:45:00Z">
            <w:rPr/>
          </w:rPrChange>
        </w:rPr>
        <w:t xml:space="preserve"> stages</w:t>
      </w:r>
      <w:r w:rsidR="0055645A" w:rsidRPr="00AD7A73">
        <w:rPr>
          <w:lang w:val="en-GB"/>
          <w:rPrChange w:id="413" w:author="Mathias Fuchs" w:date="2020-07-01T16:45:00Z">
            <w:rPr/>
          </w:rPrChange>
        </w:rPr>
        <w:t xml:space="preserve"> of the project phase</w:t>
      </w:r>
      <w:r w:rsidR="00BA0CCC" w:rsidRPr="00AD7A73">
        <w:rPr>
          <w:lang w:val="en-GB"/>
          <w:rPrChange w:id="414" w:author="Mathias Fuchs" w:date="2020-07-01T16:45:00Z">
            <w:rPr/>
          </w:rPrChange>
        </w:rPr>
        <w:t xml:space="preserve"> are equally applicable</w:t>
      </w:r>
      <w:r w:rsidRPr="00AD7A73">
        <w:rPr>
          <w:lang w:val="en-GB"/>
          <w:rPrChange w:id="415" w:author="Mathias Fuchs" w:date="2020-07-01T16:45:00Z">
            <w:rPr/>
          </w:rPrChange>
        </w:rPr>
        <w:t xml:space="preserve"> </w:t>
      </w:r>
      <w:r w:rsidR="0055645A" w:rsidRPr="00AD7A73">
        <w:rPr>
          <w:lang w:val="en-GB"/>
          <w:rPrChange w:id="416" w:author="Mathias Fuchs" w:date="2020-07-01T16:45:00Z">
            <w:rPr/>
          </w:rPrChange>
        </w:rPr>
        <w:t>for the</w:t>
      </w:r>
      <w:r w:rsidRPr="00AD7A73">
        <w:rPr>
          <w:lang w:val="en-GB"/>
          <w:rPrChange w:id="417" w:author="Mathias Fuchs" w:date="2020-07-01T16:45:00Z">
            <w:rPr/>
          </w:rPrChange>
        </w:rPr>
        <w:t xml:space="preserve"> subsequent changes during operation</w:t>
      </w:r>
      <w:r w:rsidR="0055645A" w:rsidRPr="00AD7A73">
        <w:rPr>
          <w:lang w:val="en-GB"/>
          <w:rPrChange w:id="418" w:author="Mathias Fuchs" w:date="2020-07-01T16:45:00Z">
            <w:rPr/>
          </w:rPrChange>
        </w:rPr>
        <w:t xml:space="preserve"> (p.29)</w:t>
      </w:r>
      <w:r w:rsidRPr="00AD7A73">
        <w:rPr>
          <w:lang w:val="en-GB"/>
          <w:rPrChange w:id="419" w:author="Mathias Fuchs" w:date="2020-07-01T16:45:00Z">
            <w:rPr/>
          </w:rPrChange>
        </w:rPr>
        <w:t>.</w:t>
      </w:r>
    </w:p>
    <w:p w14:paraId="22CC3FFD" w14:textId="77777777" w:rsidR="00BF4B1E" w:rsidRDefault="00BF4B1E" w:rsidP="00BF4B1E">
      <w:pPr>
        <w:pStyle w:val="Heading3"/>
        <w:rPr>
          <w:lang w:val="en-GB"/>
        </w:rPr>
      </w:pPr>
      <w:bookmarkStart w:id="420" w:name="_Toc44339657"/>
      <w:commentRangeStart w:id="421"/>
      <w:r>
        <w:rPr>
          <w:lang w:val="en-GB"/>
        </w:rPr>
        <w:lastRenderedPageBreak/>
        <w:t>Automated Testing</w:t>
      </w:r>
      <w:commentRangeEnd w:id="421"/>
      <w:r w:rsidR="00224116">
        <w:rPr>
          <w:rStyle w:val="CommentReference"/>
          <w:b w:val="0"/>
          <w:i w:val="0"/>
          <w:kern w:val="0"/>
          <w:lang w:eastAsia="en-US"/>
        </w:rPr>
        <w:commentReference w:id="421"/>
      </w:r>
      <w:bookmarkEnd w:id="420"/>
      <w:r>
        <w:rPr>
          <w:lang w:val="en-GB"/>
        </w:rPr>
        <w:t xml:space="preserve"> </w:t>
      </w:r>
    </w:p>
    <w:p w14:paraId="7F9631CD" w14:textId="34394899" w:rsidR="00BF4B1E" w:rsidRPr="00AD7A73" w:rsidRDefault="002C128E" w:rsidP="0080660B">
      <w:pPr>
        <w:rPr>
          <w:lang w:val="en-GB"/>
          <w:rPrChange w:id="422" w:author="Mathias Fuchs" w:date="2020-07-01T16:45:00Z">
            <w:rPr/>
          </w:rPrChange>
        </w:rPr>
      </w:pPr>
      <w:r w:rsidRPr="00AD7A73">
        <w:rPr>
          <w:lang w:val="en-GB"/>
          <w:rPrChange w:id="423" w:author="Mathias Fuchs" w:date="2020-07-01T16:45:00Z">
            <w:rPr/>
          </w:rPrChange>
        </w:rPr>
        <w:t xml:space="preserve">GAMP5 has a chapter specifically dedicated to automated testing (GAMP5 pp207). </w:t>
      </w:r>
      <w:commentRangeStart w:id="424"/>
      <w:r w:rsidRPr="00AD7A73">
        <w:rPr>
          <w:lang w:val="en-GB"/>
          <w:rPrChange w:id="425" w:author="Mathias Fuchs" w:date="2020-07-01T16:45:00Z">
            <w:rPr/>
          </w:rPrChange>
        </w:rPr>
        <w:t xml:space="preserve">It is stated, that </w:t>
      </w:r>
      <w:commentRangeEnd w:id="424"/>
      <w:r w:rsidR="004F12E3">
        <w:rPr>
          <w:rStyle w:val="CommentReference"/>
        </w:rPr>
        <w:commentReference w:id="424"/>
      </w:r>
      <w:r w:rsidRPr="00AD7A73">
        <w:rPr>
          <w:lang w:val="en-GB"/>
          <w:rPrChange w:id="426" w:author="Mathias Fuchs" w:date="2020-07-01T16:45:00Z">
            <w:rPr/>
          </w:rPrChange>
        </w:rPr>
        <w:t xml:space="preserve">automated testing offers a good possibility to improve efficiency and effectiveness of test execution </w:t>
      </w:r>
      <w:commentRangeStart w:id="427"/>
      <w:r w:rsidRPr="00AD7A73">
        <w:rPr>
          <w:lang w:val="en-GB"/>
          <w:rPrChange w:id="428" w:author="Mathias Fuchs" w:date="2020-07-01T16:45:00Z">
            <w:rPr/>
          </w:rPrChange>
        </w:rPr>
        <w:t xml:space="preserve">especially in respect of test coverage </w:t>
      </w:r>
      <w:commentRangeEnd w:id="427"/>
      <w:r>
        <w:rPr>
          <w:rStyle w:val="CommentReference"/>
        </w:rPr>
        <w:commentReference w:id="427"/>
      </w:r>
      <w:r w:rsidRPr="00AD7A73">
        <w:rPr>
          <w:lang w:val="en-GB"/>
          <w:rPrChange w:id="429" w:author="Mathias Fuchs" w:date="2020-07-01T16:45:00Z">
            <w:rPr/>
          </w:rPrChange>
        </w:rPr>
        <w:t>for regression testing (p207).</w:t>
      </w:r>
      <w:r w:rsidR="004F12E3" w:rsidRPr="00AD7A73">
        <w:rPr>
          <w:lang w:val="en-GB"/>
          <w:rPrChange w:id="430" w:author="Mathias Fuchs" w:date="2020-07-01T16:45:00Z">
            <w:rPr/>
          </w:rPrChange>
        </w:rPr>
        <w:t xml:space="preserve"> But it also states some rules that should be respected when using test automation tools. </w:t>
      </w:r>
      <w:r w:rsidR="00036811" w:rsidRPr="00AD7A73">
        <w:rPr>
          <w:lang w:val="en-GB"/>
          <w:rPrChange w:id="431" w:author="Mathias Fuchs" w:date="2020-07-01T16:45:00Z">
            <w:rPr/>
          </w:rPrChange>
        </w:rPr>
        <w:t xml:space="preserve">With regard to the </w:t>
      </w:r>
      <w:commentRangeStart w:id="432"/>
      <w:r w:rsidR="00036811" w:rsidRPr="00AD7A73">
        <w:rPr>
          <w:lang w:val="en-GB"/>
          <w:rPrChange w:id="433" w:author="Mathias Fuchs" w:date="2020-07-01T16:45:00Z">
            <w:rPr/>
          </w:rPrChange>
        </w:rPr>
        <w:t xml:space="preserve">research questions </w:t>
      </w:r>
      <w:commentRangeEnd w:id="432"/>
      <w:r w:rsidR="00036811">
        <w:rPr>
          <w:rStyle w:val="CommentReference"/>
        </w:rPr>
        <w:commentReference w:id="432"/>
      </w:r>
      <w:r w:rsidR="00036811" w:rsidRPr="00AD7A73">
        <w:rPr>
          <w:lang w:val="en-GB"/>
          <w:rPrChange w:id="434" w:author="Mathias Fuchs" w:date="2020-07-01T16:45:00Z">
            <w:rPr/>
          </w:rPrChange>
        </w:rPr>
        <w:t>of this thesis, the following points should be emphasized</w:t>
      </w:r>
      <w:r w:rsidR="004F12E3" w:rsidRPr="00AD7A73">
        <w:rPr>
          <w:lang w:val="en-GB"/>
          <w:rPrChange w:id="435" w:author="Mathias Fuchs" w:date="2020-07-01T16:45:00Z">
            <w:rPr/>
          </w:rPrChange>
        </w:rPr>
        <w:t>:</w:t>
      </w:r>
    </w:p>
    <w:p w14:paraId="73E2667F" w14:textId="38FD029E" w:rsidR="004F12E3" w:rsidRPr="00AD7A73" w:rsidRDefault="004F12E3" w:rsidP="009C718D">
      <w:pPr>
        <w:pStyle w:val="ListParagraph"/>
        <w:numPr>
          <w:ilvl w:val="0"/>
          <w:numId w:val="19"/>
        </w:numPr>
        <w:rPr>
          <w:lang w:val="en-GB"/>
          <w:rPrChange w:id="436" w:author="Mathias Fuchs" w:date="2020-07-01T16:45:00Z">
            <w:rPr/>
          </w:rPrChange>
        </w:rPr>
      </w:pPr>
      <w:r w:rsidRPr="00AD7A73">
        <w:rPr>
          <w:lang w:val="en-GB"/>
          <w:rPrChange w:id="437" w:author="Mathias Fuchs" w:date="2020-07-01T16:45:00Z">
            <w:rPr/>
          </w:rPrChange>
        </w:rPr>
        <w:t>The tools need to be validated (appropriate specification and risk based verification)</w:t>
      </w:r>
      <w:r w:rsidR="00B6550F" w:rsidRPr="00AD7A73">
        <w:rPr>
          <w:lang w:val="en-GB"/>
          <w:rPrChange w:id="438" w:author="Mathias Fuchs" w:date="2020-07-01T16:45:00Z">
            <w:rPr/>
          </w:rPrChange>
        </w:rPr>
        <w:t>, whereas GAMP5 normally considers established test tools as a category 1 software (p207)</w:t>
      </w:r>
    </w:p>
    <w:p w14:paraId="1E33792A" w14:textId="3E8D8174" w:rsidR="00B6550F" w:rsidRPr="00AD7A73" w:rsidRDefault="00B6550F" w:rsidP="009C718D">
      <w:pPr>
        <w:pStyle w:val="ListParagraph"/>
        <w:numPr>
          <w:ilvl w:val="0"/>
          <w:numId w:val="19"/>
        </w:numPr>
        <w:rPr>
          <w:lang w:val="en-GB"/>
          <w:rPrChange w:id="439" w:author="Mathias Fuchs" w:date="2020-07-01T16:45:00Z">
            <w:rPr/>
          </w:rPrChange>
        </w:rPr>
      </w:pPr>
      <w:r w:rsidRPr="00AD7A73">
        <w:rPr>
          <w:lang w:val="en-GB"/>
          <w:rPrChange w:id="440" w:author="Mathias Fuchs" w:date="2020-07-01T16:45:00Z">
            <w:rPr/>
          </w:rPrChange>
        </w:rPr>
        <w:t>The use of test automation tools should be defined in the test strategy and utilised in accordance with its intended use</w:t>
      </w:r>
      <w:r w:rsidR="009D3C94" w:rsidRPr="00AD7A73">
        <w:rPr>
          <w:lang w:val="en-GB"/>
          <w:rPrChange w:id="441" w:author="Mathias Fuchs" w:date="2020-07-01T16:45:00Z">
            <w:rPr/>
          </w:rPrChange>
        </w:rPr>
        <w:t xml:space="preserve"> (207)</w:t>
      </w:r>
      <w:r w:rsidRPr="00AD7A73">
        <w:rPr>
          <w:lang w:val="en-GB"/>
          <w:rPrChange w:id="442" w:author="Mathias Fuchs" w:date="2020-07-01T16:45:00Z">
            <w:rPr/>
          </w:rPrChange>
        </w:rPr>
        <w:t>.</w:t>
      </w:r>
    </w:p>
    <w:p w14:paraId="4A70CF67" w14:textId="325C79F3" w:rsidR="00B6550F" w:rsidRPr="004F12E3" w:rsidRDefault="00472F83" w:rsidP="009C718D">
      <w:pPr>
        <w:pStyle w:val="ListParagraph"/>
        <w:numPr>
          <w:ilvl w:val="0"/>
          <w:numId w:val="19"/>
        </w:numPr>
      </w:pPr>
      <w:r w:rsidRPr="00AD7A73">
        <w:rPr>
          <w:lang w:val="en-GB"/>
          <w:rPrChange w:id="443" w:author="Mathias Fuchs" w:date="2020-07-01T16:45:00Z">
            <w:rPr/>
          </w:rPrChange>
        </w:rPr>
        <w:t>The m</w:t>
      </w:r>
      <w:r w:rsidR="00B6550F" w:rsidRPr="00AD7A73">
        <w:rPr>
          <w:lang w:val="en-GB"/>
          <w:rPrChange w:id="444" w:author="Mathias Fuchs" w:date="2020-07-01T16:45:00Z">
            <w:rPr/>
          </w:rPrChange>
        </w:rPr>
        <w:t xml:space="preserve">aintenance of test documentation </w:t>
      </w:r>
      <w:r w:rsidRPr="00AD7A73">
        <w:rPr>
          <w:lang w:val="en-GB"/>
          <w:rPrChange w:id="445" w:author="Mathias Fuchs" w:date="2020-07-01T16:45:00Z">
            <w:rPr/>
          </w:rPrChange>
        </w:rPr>
        <w:t>have to</w:t>
      </w:r>
      <w:r w:rsidR="00414A01" w:rsidRPr="00AD7A73">
        <w:rPr>
          <w:lang w:val="en-GB"/>
          <w:rPrChange w:id="446" w:author="Mathias Fuchs" w:date="2020-07-01T16:45:00Z">
            <w:rPr/>
          </w:rPrChange>
        </w:rPr>
        <w:t xml:space="preserve"> conform </w:t>
      </w:r>
      <w:r w:rsidR="00031135" w:rsidRPr="00AD7A73">
        <w:rPr>
          <w:lang w:val="en-GB"/>
          <w:rPrChange w:id="447" w:author="Mathias Fuchs" w:date="2020-07-01T16:45:00Z">
            <w:rPr/>
          </w:rPrChange>
        </w:rPr>
        <w:t xml:space="preserve">at least </w:t>
      </w:r>
      <w:r w:rsidR="00414A01" w:rsidRPr="00AD7A73">
        <w:rPr>
          <w:lang w:val="en-GB"/>
          <w:rPrChange w:id="448" w:author="Mathias Fuchs" w:date="2020-07-01T16:45:00Z">
            <w:rPr/>
          </w:rPrChange>
        </w:rPr>
        <w:t>to the</w:t>
      </w:r>
      <w:r w:rsidR="00031135" w:rsidRPr="00AD7A73">
        <w:rPr>
          <w:lang w:val="en-GB"/>
          <w:rPrChange w:id="449" w:author="Mathias Fuchs" w:date="2020-07-01T16:45:00Z">
            <w:rPr/>
          </w:rPrChange>
        </w:rPr>
        <w:t xml:space="preserve"> standard </w:t>
      </w:r>
      <w:r w:rsidR="00414A01" w:rsidRPr="00AD7A73">
        <w:rPr>
          <w:lang w:val="en-GB"/>
          <w:rPrChange w:id="450" w:author="Mathias Fuchs" w:date="2020-07-01T16:45:00Z">
            <w:rPr/>
          </w:rPrChange>
        </w:rPr>
        <w:t>f</w:t>
      </w:r>
      <w:r w:rsidR="00031135" w:rsidRPr="00AD7A73">
        <w:rPr>
          <w:lang w:val="en-GB"/>
          <w:rPrChange w:id="451" w:author="Mathias Fuchs" w:date="2020-07-01T16:45:00Z">
            <w:rPr/>
          </w:rPrChange>
        </w:rPr>
        <w:t>or paper based testing</w:t>
      </w:r>
      <w:r w:rsidR="00414A01" w:rsidRPr="00AD7A73">
        <w:rPr>
          <w:lang w:val="en-GB"/>
          <w:rPrChange w:id="452" w:author="Mathias Fuchs" w:date="2020-07-01T16:45:00Z">
            <w:rPr/>
          </w:rPrChange>
        </w:rPr>
        <w:t xml:space="preserve"> (207, 208): To control automated test scripts, a documented procedure must be created and applied (208). </w:t>
      </w:r>
      <w:r w:rsidR="00B7241E" w:rsidRPr="00AD7A73">
        <w:rPr>
          <w:lang w:val="en-GB"/>
          <w:rPrChange w:id="453" w:author="Mathias Fuchs" w:date="2020-07-01T16:45:00Z">
            <w:rPr/>
          </w:rPrChange>
        </w:rPr>
        <w:t xml:space="preserve">The test results are normally available as logs generated by test automation. These should not only </w:t>
      </w:r>
      <w:proofErr w:type="spellStart"/>
      <w:r w:rsidR="00B7241E" w:rsidRPr="00AD7A73">
        <w:rPr>
          <w:lang w:val="en-GB"/>
          <w:rPrChange w:id="454" w:author="Mathias Fuchs" w:date="2020-07-01T16:45:00Z">
            <w:rPr/>
          </w:rPrChange>
        </w:rPr>
        <w:t>containt</w:t>
      </w:r>
      <w:proofErr w:type="spellEnd"/>
      <w:r w:rsidR="00B7241E" w:rsidRPr="00AD7A73">
        <w:rPr>
          <w:lang w:val="en-GB"/>
          <w:rPrChange w:id="455" w:author="Mathias Fuchs" w:date="2020-07-01T16:45:00Z">
            <w:rPr/>
          </w:rPrChange>
        </w:rPr>
        <w:t xml:space="preserve"> the </w:t>
      </w:r>
      <w:proofErr w:type="spellStart"/>
      <w:r w:rsidR="00B7241E" w:rsidRPr="00AD7A73">
        <w:rPr>
          <w:lang w:val="en-GB"/>
          <w:rPrChange w:id="456" w:author="Mathias Fuchs" w:date="2020-07-01T16:45:00Z">
            <w:rPr/>
          </w:rPrChange>
        </w:rPr>
        <w:t>acutal</w:t>
      </w:r>
      <w:proofErr w:type="spellEnd"/>
      <w:r w:rsidR="00B7241E" w:rsidRPr="00AD7A73">
        <w:rPr>
          <w:lang w:val="en-GB"/>
          <w:rPrChange w:id="457" w:author="Mathias Fuchs" w:date="2020-07-01T16:45:00Z">
            <w:rPr/>
          </w:rPrChange>
        </w:rPr>
        <w:t xml:space="preserve"> test results, but must also contain information such as an ID, date and time of test execution, the connection to the corresponding test script, the identity of the tester and the name of the test environment. They should furthermore be available for reviews and audits in a state that prevents the documents from being editable.</w:t>
      </w:r>
      <w:r w:rsidRPr="00AD7A73">
        <w:rPr>
          <w:lang w:val="en-GB"/>
          <w:rPrChange w:id="458" w:author="Mathias Fuchs" w:date="2020-07-01T16:45:00Z">
            <w:rPr/>
          </w:rPrChange>
        </w:rPr>
        <w:t xml:space="preserve"> The QA needs to agree on the handling of the test result documentation. </w:t>
      </w:r>
      <w:r w:rsidRPr="008F08F7">
        <w:rPr>
          <w:lang w:val="en-GB"/>
        </w:rPr>
        <w:t xml:space="preserve">This should be done while developing the test strategy. </w:t>
      </w:r>
      <w:r>
        <w:t>(208)</w:t>
      </w:r>
    </w:p>
    <w:p w14:paraId="4001751E" w14:textId="409E9191" w:rsidR="00BF4B1E" w:rsidRDefault="00BF4B1E" w:rsidP="0080660B">
      <w:pPr>
        <w:rPr>
          <w:lang w:val="en-GB"/>
        </w:rPr>
      </w:pPr>
    </w:p>
    <w:p w14:paraId="1E43457D" w14:textId="542D9C53" w:rsidR="00AC4914" w:rsidRPr="00AD7A73" w:rsidRDefault="00AC4914" w:rsidP="00AC4914">
      <w:pPr>
        <w:pStyle w:val="Heading2"/>
        <w:rPr>
          <w:lang w:val="en-GB"/>
          <w:rPrChange w:id="459" w:author="Mathias Fuchs" w:date="2020-07-01T16:45:00Z">
            <w:rPr/>
          </w:rPrChange>
        </w:rPr>
      </w:pPr>
      <w:bookmarkStart w:id="460" w:name="_Toc44339658"/>
      <w:r w:rsidRPr="00AD7A73">
        <w:rPr>
          <w:lang w:val="en-GB"/>
          <w:rPrChange w:id="461" w:author="Mathias Fuchs" w:date="2020-07-01T16:45:00Z">
            <w:rPr/>
          </w:rPrChange>
        </w:rPr>
        <w:t>Verification</w:t>
      </w:r>
      <w:r w:rsidR="006B5ECE" w:rsidRPr="00AD7A73">
        <w:rPr>
          <w:lang w:val="en-GB"/>
          <w:rPrChange w:id="462" w:author="Mathias Fuchs" w:date="2020-07-01T16:45:00Z">
            <w:rPr/>
          </w:rPrChange>
        </w:rPr>
        <w:t xml:space="preserve"> for Custom Applications</w:t>
      </w:r>
      <w:r w:rsidRPr="00AD7A73">
        <w:rPr>
          <w:lang w:val="en-GB"/>
          <w:rPrChange w:id="463" w:author="Mathias Fuchs" w:date="2020-07-01T16:45:00Z">
            <w:rPr/>
          </w:rPrChange>
        </w:rPr>
        <w:t xml:space="preserve"> According to GAMP5</w:t>
      </w:r>
      <w:bookmarkEnd w:id="460"/>
    </w:p>
    <w:p w14:paraId="3005F528" w14:textId="7A54F8B9" w:rsidR="00AC4914" w:rsidRPr="00AD7A73" w:rsidRDefault="00F84D09" w:rsidP="00AC4914">
      <w:pPr>
        <w:rPr>
          <w:lang w:val="en-GB" w:eastAsia="de-DE"/>
          <w:rPrChange w:id="464" w:author="Mathias Fuchs" w:date="2020-07-01T16:45:00Z">
            <w:rPr>
              <w:lang w:eastAsia="de-DE"/>
            </w:rPr>
          </w:rPrChange>
        </w:rPr>
      </w:pPr>
      <w:r w:rsidRPr="00AD7A73">
        <w:rPr>
          <w:lang w:val="en-GB" w:eastAsia="de-DE"/>
          <w:rPrChange w:id="465" w:author="Mathias Fuchs" w:date="2020-07-01T16:45:00Z">
            <w:rPr>
              <w:lang w:eastAsia="de-DE"/>
            </w:rPr>
          </w:rPrChange>
        </w:rPr>
        <w:t>V</w:t>
      </w:r>
      <w:r w:rsidR="004A3E5A" w:rsidRPr="00AD7A73">
        <w:rPr>
          <w:lang w:val="en-GB" w:eastAsia="de-DE"/>
          <w:rPrChange w:id="466" w:author="Mathias Fuchs" w:date="2020-07-01T16:45:00Z">
            <w:rPr>
              <w:lang w:eastAsia="de-DE"/>
            </w:rPr>
          </w:rPrChange>
        </w:rPr>
        <w:t>erification activities</w:t>
      </w:r>
      <w:r w:rsidR="008245D9" w:rsidRPr="00AD7A73">
        <w:rPr>
          <w:lang w:val="en-GB" w:eastAsia="de-DE"/>
          <w:rPrChange w:id="467" w:author="Mathias Fuchs" w:date="2020-07-01T16:45:00Z">
            <w:rPr>
              <w:lang w:eastAsia="de-DE"/>
            </w:rPr>
          </w:rPrChange>
        </w:rPr>
        <w:t xml:space="preserve"> for the implementation of a custom application</w:t>
      </w:r>
      <w:r w:rsidR="004A3E5A" w:rsidRPr="00AD7A73">
        <w:rPr>
          <w:lang w:val="en-GB" w:eastAsia="de-DE"/>
          <w:rPrChange w:id="468" w:author="Mathias Fuchs" w:date="2020-07-01T16:45:00Z">
            <w:rPr>
              <w:lang w:eastAsia="de-DE"/>
            </w:rPr>
          </w:rPrChange>
        </w:rPr>
        <w:t xml:space="preserve"> </w:t>
      </w:r>
      <w:r w:rsidRPr="00AD7A73">
        <w:rPr>
          <w:lang w:val="en-GB" w:eastAsia="de-DE"/>
          <w:rPrChange w:id="469" w:author="Mathias Fuchs" w:date="2020-07-01T16:45:00Z">
            <w:rPr>
              <w:lang w:eastAsia="de-DE"/>
            </w:rPr>
          </w:rPrChange>
        </w:rPr>
        <w:t>are about demonstrating</w:t>
      </w:r>
      <w:r w:rsidR="004A3E5A" w:rsidRPr="00AD7A73">
        <w:rPr>
          <w:lang w:val="en-GB" w:eastAsia="de-DE"/>
          <w:rPrChange w:id="470" w:author="Mathias Fuchs" w:date="2020-07-01T16:45:00Z">
            <w:rPr>
              <w:lang w:eastAsia="de-DE"/>
            </w:rPr>
          </w:rPrChange>
        </w:rPr>
        <w:t xml:space="preserve"> that the </w:t>
      </w:r>
      <w:r w:rsidR="008245D9" w:rsidRPr="00AD7A73">
        <w:rPr>
          <w:lang w:val="en-GB" w:eastAsia="de-DE"/>
          <w:rPrChange w:id="471" w:author="Mathias Fuchs" w:date="2020-07-01T16:45:00Z">
            <w:rPr>
              <w:lang w:eastAsia="de-DE"/>
            </w:rPr>
          </w:rPrChange>
        </w:rPr>
        <w:t>software</w:t>
      </w:r>
      <w:r w:rsidR="004A3E5A" w:rsidRPr="00AD7A73">
        <w:rPr>
          <w:lang w:val="en-GB" w:eastAsia="de-DE"/>
          <w:rPrChange w:id="472" w:author="Mathias Fuchs" w:date="2020-07-01T16:45:00Z">
            <w:rPr>
              <w:lang w:eastAsia="de-DE"/>
            </w:rPr>
          </w:rPrChange>
        </w:rPr>
        <w:t xml:space="preserve"> is compliant and fit for intended use </w:t>
      </w:r>
      <w:r w:rsidRPr="00AD7A73">
        <w:rPr>
          <w:lang w:val="en-GB" w:eastAsia="de-DE"/>
          <w:rPrChange w:id="473" w:author="Mathias Fuchs" w:date="2020-07-01T16:45:00Z">
            <w:rPr>
              <w:lang w:eastAsia="de-DE"/>
            </w:rPr>
          </w:rPrChange>
        </w:rPr>
        <w:t>by confirming that specifications have been fulfilled (</w:t>
      </w:r>
      <w:r w:rsidRPr="00AD7A73">
        <w:rPr>
          <w:highlight w:val="yellow"/>
          <w:lang w:val="en-GB" w:eastAsia="de-DE"/>
          <w:rPrChange w:id="474" w:author="Mathias Fuchs" w:date="2020-07-01T16:45:00Z">
            <w:rPr>
              <w:highlight w:val="yellow"/>
              <w:lang w:eastAsia="de-DE"/>
            </w:rPr>
          </w:rPrChange>
        </w:rPr>
        <w:t>GAMP5 pp. 31 and 37</w:t>
      </w:r>
      <w:r w:rsidRPr="00AD7A73">
        <w:rPr>
          <w:lang w:val="en-GB" w:eastAsia="de-DE"/>
          <w:rPrChange w:id="475" w:author="Mathias Fuchs" w:date="2020-07-01T16:45:00Z">
            <w:rPr>
              <w:lang w:eastAsia="de-DE"/>
            </w:rPr>
          </w:rPrChange>
        </w:rPr>
        <w:t xml:space="preserve">). GAMP5 foresees, that after </w:t>
      </w:r>
      <w:r w:rsidR="008245D9" w:rsidRPr="00AD7A73">
        <w:rPr>
          <w:lang w:val="en-GB" w:eastAsia="de-DE"/>
          <w:rPrChange w:id="476" w:author="Mathias Fuchs" w:date="2020-07-01T16:45:00Z">
            <w:rPr>
              <w:lang w:eastAsia="de-DE"/>
            </w:rPr>
          </w:rPrChange>
        </w:rPr>
        <w:t>the</w:t>
      </w:r>
      <w:r w:rsidRPr="00AD7A73">
        <w:rPr>
          <w:lang w:val="en-GB" w:eastAsia="de-DE"/>
          <w:rPrChange w:id="477" w:author="Mathias Fuchs" w:date="2020-07-01T16:45:00Z">
            <w:rPr>
              <w:lang w:eastAsia="de-DE"/>
            </w:rPr>
          </w:rPrChange>
        </w:rPr>
        <w:t xml:space="preserve"> application has been built</w:t>
      </w:r>
      <w:r w:rsidR="000010B7" w:rsidRPr="00AD7A73">
        <w:rPr>
          <w:lang w:val="en-GB" w:eastAsia="de-DE"/>
          <w:rPrChange w:id="478" w:author="Mathias Fuchs" w:date="2020-07-01T16:45:00Z">
            <w:rPr>
              <w:lang w:eastAsia="de-DE"/>
            </w:rPr>
          </w:rPrChange>
        </w:rPr>
        <w:t>, a</w:t>
      </w:r>
      <w:r w:rsidR="008245D9" w:rsidRPr="00AD7A73">
        <w:rPr>
          <w:lang w:val="en-GB" w:eastAsia="de-DE"/>
          <w:rPrChange w:id="479" w:author="Mathias Fuchs" w:date="2020-07-01T16:45:00Z">
            <w:rPr>
              <w:lang w:eastAsia="de-DE"/>
            </w:rPr>
          </w:rPrChange>
        </w:rPr>
        <w:t>n</w:t>
      </w:r>
      <w:r w:rsidR="000010B7" w:rsidRPr="00AD7A73">
        <w:rPr>
          <w:lang w:val="en-GB" w:eastAsia="de-DE"/>
          <w:rPrChange w:id="480" w:author="Mathias Fuchs" w:date="2020-07-01T16:45:00Z">
            <w:rPr>
              <w:lang w:eastAsia="de-DE"/>
            </w:rPr>
          </w:rPrChange>
        </w:rPr>
        <w:t xml:space="preserve"> installation qualification</w:t>
      </w:r>
      <w:r w:rsidR="00724B56" w:rsidRPr="00AD7A73">
        <w:rPr>
          <w:lang w:val="en-GB" w:eastAsia="de-DE"/>
          <w:rPrChange w:id="481" w:author="Mathias Fuchs" w:date="2020-07-01T16:45:00Z">
            <w:rPr>
              <w:lang w:eastAsia="de-DE"/>
            </w:rPr>
          </w:rPrChange>
        </w:rPr>
        <w:t xml:space="preserve"> (IQ)</w:t>
      </w:r>
      <w:r w:rsidR="000010B7" w:rsidRPr="00AD7A73">
        <w:rPr>
          <w:lang w:val="en-GB" w:eastAsia="de-DE"/>
          <w:rPrChange w:id="482" w:author="Mathias Fuchs" w:date="2020-07-01T16:45:00Z">
            <w:rPr>
              <w:lang w:eastAsia="de-DE"/>
            </w:rPr>
          </w:rPrChange>
        </w:rPr>
        <w:t>, an operational qualification</w:t>
      </w:r>
      <w:r w:rsidR="00724B56" w:rsidRPr="00AD7A73">
        <w:rPr>
          <w:lang w:val="en-GB" w:eastAsia="de-DE"/>
          <w:rPrChange w:id="483" w:author="Mathias Fuchs" w:date="2020-07-01T16:45:00Z">
            <w:rPr>
              <w:lang w:eastAsia="de-DE"/>
            </w:rPr>
          </w:rPrChange>
        </w:rPr>
        <w:t xml:space="preserve"> (OQ)</w:t>
      </w:r>
      <w:r w:rsidR="000010B7" w:rsidRPr="00AD7A73">
        <w:rPr>
          <w:lang w:val="en-GB" w:eastAsia="de-DE"/>
          <w:rPrChange w:id="484" w:author="Mathias Fuchs" w:date="2020-07-01T16:45:00Z">
            <w:rPr>
              <w:lang w:eastAsia="de-DE"/>
            </w:rPr>
          </w:rPrChange>
        </w:rPr>
        <w:t xml:space="preserve"> and</w:t>
      </w:r>
      <w:r w:rsidR="00724B56" w:rsidRPr="00AD7A73">
        <w:rPr>
          <w:lang w:val="en-GB" w:eastAsia="de-DE"/>
          <w:rPrChange w:id="485" w:author="Mathias Fuchs" w:date="2020-07-01T16:45:00Z">
            <w:rPr>
              <w:lang w:eastAsia="de-DE"/>
            </w:rPr>
          </w:rPrChange>
        </w:rPr>
        <w:t xml:space="preserve"> a</w:t>
      </w:r>
      <w:r w:rsidR="000010B7" w:rsidRPr="00AD7A73">
        <w:rPr>
          <w:lang w:val="en-GB" w:eastAsia="de-DE"/>
          <w:rPrChange w:id="486" w:author="Mathias Fuchs" w:date="2020-07-01T16:45:00Z">
            <w:rPr>
              <w:lang w:eastAsia="de-DE"/>
            </w:rPr>
          </w:rPrChange>
        </w:rPr>
        <w:t xml:space="preserve"> performance qualification</w:t>
      </w:r>
      <w:r w:rsidR="00724B56" w:rsidRPr="00AD7A73">
        <w:rPr>
          <w:lang w:val="en-GB" w:eastAsia="de-DE"/>
          <w:rPrChange w:id="487" w:author="Mathias Fuchs" w:date="2020-07-01T16:45:00Z">
            <w:rPr>
              <w:lang w:eastAsia="de-DE"/>
            </w:rPr>
          </w:rPrChange>
        </w:rPr>
        <w:t xml:space="preserve"> (PQ) </w:t>
      </w:r>
      <w:r w:rsidR="000B38D7" w:rsidRPr="00AD7A73">
        <w:rPr>
          <w:lang w:val="en-GB" w:eastAsia="de-DE"/>
          <w:rPrChange w:id="488" w:author="Mathias Fuchs" w:date="2020-07-01T16:45:00Z">
            <w:rPr>
              <w:lang w:eastAsia="de-DE"/>
            </w:rPr>
          </w:rPrChange>
        </w:rPr>
        <w:t>is</w:t>
      </w:r>
      <w:r w:rsidR="00724B56" w:rsidRPr="00AD7A73">
        <w:rPr>
          <w:lang w:val="en-GB" w:eastAsia="de-DE"/>
          <w:rPrChange w:id="489" w:author="Mathias Fuchs" w:date="2020-07-01T16:45:00Z">
            <w:rPr>
              <w:lang w:eastAsia="de-DE"/>
            </w:rPr>
          </w:rPrChange>
        </w:rPr>
        <w:t xml:space="preserve"> achieved by testing activities (</w:t>
      </w:r>
      <w:r w:rsidR="00724B56" w:rsidRPr="00AD7A73">
        <w:rPr>
          <w:highlight w:val="yellow"/>
          <w:lang w:val="en-GB" w:eastAsia="de-DE"/>
          <w:rPrChange w:id="490" w:author="Mathias Fuchs" w:date="2020-07-01T16:45:00Z">
            <w:rPr>
              <w:highlight w:val="yellow"/>
              <w:lang w:eastAsia="de-DE"/>
            </w:rPr>
          </w:rPrChange>
        </w:rPr>
        <w:t>GAMP5 p 38</w:t>
      </w:r>
      <w:r w:rsidR="00724B56" w:rsidRPr="00AD7A73">
        <w:rPr>
          <w:lang w:val="en-GB" w:eastAsia="de-DE"/>
          <w:rPrChange w:id="491" w:author="Mathias Fuchs" w:date="2020-07-01T16:45:00Z">
            <w:rPr>
              <w:lang w:eastAsia="de-DE"/>
            </w:rPr>
          </w:rPrChange>
        </w:rPr>
        <w:t>).</w:t>
      </w:r>
      <w:r w:rsidR="008245D9" w:rsidRPr="00AD7A73">
        <w:rPr>
          <w:lang w:val="en-GB" w:eastAsia="de-DE"/>
          <w:rPrChange w:id="492" w:author="Mathias Fuchs" w:date="2020-07-01T16:45:00Z">
            <w:rPr>
              <w:lang w:eastAsia="de-DE"/>
            </w:rPr>
          </w:rPrChange>
        </w:rPr>
        <w:t xml:space="preserve"> In this sense a test strategy, also called </w:t>
      </w:r>
      <w:proofErr w:type="spellStart"/>
      <w:r w:rsidR="008245D9" w:rsidRPr="00AD7A73">
        <w:rPr>
          <w:lang w:val="en-GB" w:eastAsia="de-DE"/>
          <w:rPrChange w:id="493" w:author="Mathias Fuchs" w:date="2020-07-01T16:45:00Z">
            <w:rPr>
              <w:lang w:eastAsia="de-DE"/>
            </w:rPr>
          </w:rPrChange>
        </w:rPr>
        <w:t>testplan</w:t>
      </w:r>
      <w:proofErr w:type="spellEnd"/>
      <w:r w:rsidR="00662821" w:rsidRPr="00AD7A73">
        <w:rPr>
          <w:lang w:val="en-GB" w:eastAsia="de-DE"/>
          <w:rPrChange w:id="494" w:author="Mathias Fuchs" w:date="2020-07-01T16:45:00Z">
            <w:rPr>
              <w:lang w:eastAsia="de-DE"/>
            </w:rPr>
          </w:rPrChange>
        </w:rPr>
        <w:t>,</w:t>
      </w:r>
      <w:r w:rsidR="008245D9" w:rsidRPr="00AD7A73">
        <w:rPr>
          <w:lang w:val="en-GB" w:eastAsia="de-DE"/>
          <w:rPrChange w:id="495" w:author="Mathias Fuchs" w:date="2020-07-01T16:45:00Z">
            <w:rPr>
              <w:lang w:eastAsia="de-DE"/>
            </w:rPr>
          </w:rPrChange>
        </w:rPr>
        <w:t xml:space="preserve"> should define and document among others, how IQ, OQ and PQ should be applied for the specific software, based on company procedures that were established to define the general framework for testing (</w:t>
      </w:r>
      <w:r w:rsidR="008245D9" w:rsidRPr="00AD7A73">
        <w:rPr>
          <w:highlight w:val="yellow"/>
          <w:lang w:val="en-GB" w:eastAsia="de-DE"/>
          <w:rPrChange w:id="496" w:author="Mathias Fuchs" w:date="2020-07-01T16:45:00Z">
            <w:rPr>
              <w:highlight w:val="yellow"/>
              <w:lang w:eastAsia="de-DE"/>
            </w:rPr>
          </w:rPrChange>
        </w:rPr>
        <w:t>GAMP5 pp. 196 and 201</w:t>
      </w:r>
      <w:r w:rsidR="008245D9" w:rsidRPr="00AD7A73">
        <w:rPr>
          <w:lang w:val="en-GB" w:eastAsia="de-DE"/>
          <w:rPrChange w:id="497" w:author="Mathias Fuchs" w:date="2020-07-01T16:45:00Z">
            <w:rPr>
              <w:lang w:eastAsia="de-DE"/>
            </w:rPr>
          </w:rPrChange>
        </w:rPr>
        <w:t>).</w:t>
      </w:r>
      <w:r w:rsidR="00D32583" w:rsidRPr="00AD7A73">
        <w:rPr>
          <w:lang w:val="en-GB" w:eastAsia="de-DE"/>
          <w:rPrChange w:id="498" w:author="Mathias Fuchs" w:date="2020-07-01T16:45:00Z">
            <w:rPr>
              <w:lang w:eastAsia="de-DE"/>
            </w:rPr>
          </w:rPrChange>
        </w:rPr>
        <w:t xml:space="preserve"> On </w:t>
      </w:r>
      <w:r w:rsidR="00D32583" w:rsidRPr="00AD7A73">
        <w:rPr>
          <w:highlight w:val="yellow"/>
          <w:lang w:val="en-GB" w:eastAsia="de-DE"/>
          <w:rPrChange w:id="499" w:author="Mathias Fuchs" w:date="2020-07-01T16:45:00Z">
            <w:rPr>
              <w:highlight w:val="yellow"/>
              <w:lang w:eastAsia="de-DE"/>
            </w:rPr>
          </w:rPrChange>
        </w:rPr>
        <w:t>p.196</w:t>
      </w:r>
      <w:r w:rsidR="00D32583" w:rsidRPr="00AD7A73">
        <w:rPr>
          <w:lang w:val="en-GB" w:eastAsia="de-DE"/>
          <w:rPrChange w:id="500" w:author="Mathias Fuchs" w:date="2020-07-01T16:45:00Z">
            <w:rPr>
              <w:lang w:eastAsia="de-DE"/>
            </w:rPr>
          </w:rPrChange>
        </w:rPr>
        <w:t xml:space="preserve">, GAMP5 foresees, that the </w:t>
      </w:r>
      <w:proofErr w:type="spellStart"/>
      <w:r w:rsidR="00D32583" w:rsidRPr="00AD7A73">
        <w:rPr>
          <w:lang w:val="en-GB" w:eastAsia="de-DE"/>
          <w:rPrChange w:id="501" w:author="Mathias Fuchs" w:date="2020-07-01T16:45:00Z">
            <w:rPr>
              <w:lang w:eastAsia="de-DE"/>
            </w:rPr>
          </w:rPrChange>
        </w:rPr>
        <w:t>testplan</w:t>
      </w:r>
      <w:proofErr w:type="spellEnd"/>
      <w:r w:rsidR="00D32583" w:rsidRPr="00AD7A73">
        <w:rPr>
          <w:lang w:val="en-GB" w:eastAsia="de-DE"/>
          <w:rPrChange w:id="502" w:author="Mathias Fuchs" w:date="2020-07-01T16:45:00Z">
            <w:rPr>
              <w:lang w:eastAsia="de-DE"/>
            </w:rPr>
          </w:rPrChange>
        </w:rPr>
        <w:t xml:space="preserve"> is written by the test manager</w:t>
      </w:r>
      <w:r w:rsidR="00AD6F8C" w:rsidRPr="00AD7A73">
        <w:rPr>
          <w:lang w:val="en-GB" w:eastAsia="de-DE"/>
          <w:rPrChange w:id="503" w:author="Mathias Fuchs" w:date="2020-07-01T16:45:00Z">
            <w:rPr>
              <w:lang w:eastAsia="de-DE"/>
            </w:rPr>
          </w:rPrChange>
        </w:rPr>
        <w:t>, whereas for the approval the Quality Unit is suggested (</w:t>
      </w:r>
      <w:r w:rsidR="00AD6F8C" w:rsidRPr="00AD7A73">
        <w:rPr>
          <w:highlight w:val="yellow"/>
          <w:lang w:val="en-GB" w:eastAsia="de-DE"/>
          <w:rPrChange w:id="504" w:author="Mathias Fuchs" w:date="2020-07-01T16:45:00Z">
            <w:rPr>
              <w:highlight w:val="yellow"/>
              <w:lang w:eastAsia="de-DE"/>
            </w:rPr>
          </w:rPrChange>
        </w:rPr>
        <w:t>p.59</w:t>
      </w:r>
      <w:r w:rsidR="00AD6F8C" w:rsidRPr="00AD7A73">
        <w:rPr>
          <w:lang w:val="en-GB" w:eastAsia="de-DE"/>
          <w:rPrChange w:id="505" w:author="Mathias Fuchs" w:date="2020-07-01T16:45:00Z">
            <w:rPr>
              <w:lang w:eastAsia="de-DE"/>
            </w:rPr>
          </w:rPrChange>
        </w:rPr>
        <w:t>)</w:t>
      </w:r>
      <w:r w:rsidR="00D32583" w:rsidRPr="00AD7A73">
        <w:rPr>
          <w:lang w:val="en-GB" w:eastAsia="de-DE"/>
          <w:rPrChange w:id="506" w:author="Mathias Fuchs" w:date="2020-07-01T16:45:00Z">
            <w:rPr>
              <w:lang w:eastAsia="de-DE"/>
            </w:rPr>
          </w:rPrChange>
        </w:rPr>
        <w:t>.</w:t>
      </w:r>
    </w:p>
    <w:p w14:paraId="115AF2DD" w14:textId="72977408" w:rsidR="00A8541A" w:rsidRPr="00AD7A73" w:rsidRDefault="008245D9" w:rsidP="00AC4914">
      <w:pPr>
        <w:rPr>
          <w:lang w:val="en-GB"/>
          <w:rPrChange w:id="507" w:author="Mathias Fuchs" w:date="2020-07-01T16:45:00Z">
            <w:rPr/>
          </w:rPrChange>
        </w:rPr>
      </w:pPr>
      <w:r w:rsidRPr="00AD7A73">
        <w:rPr>
          <w:lang w:val="en-GB" w:eastAsia="de-DE"/>
          <w:rPrChange w:id="508" w:author="Mathias Fuchs" w:date="2020-07-01T16:45:00Z">
            <w:rPr>
              <w:lang w:eastAsia="de-DE"/>
            </w:rPr>
          </w:rPrChange>
        </w:rPr>
        <w:t>The figure below shows</w:t>
      </w:r>
      <w:r w:rsidR="00A8541A" w:rsidRPr="00AD7A73">
        <w:rPr>
          <w:lang w:val="en-GB" w:eastAsia="de-DE"/>
          <w:rPrChange w:id="509" w:author="Mathias Fuchs" w:date="2020-07-01T16:45:00Z">
            <w:rPr>
              <w:lang w:eastAsia="de-DE"/>
            </w:rPr>
          </w:rPrChange>
        </w:rPr>
        <w:t xml:space="preserve"> in an abstract form how specifications are related to the different testing </w:t>
      </w:r>
      <w:r w:rsidR="00662821" w:rsidRPr="00AD7A73">
        <w:rPr>
          <w:lang w:val="en-GB" w:eastAsia="de-DE"/>
          <w:rPrChange w:id="510" w:author="Mathias Fuchs" w:date="2020-07-01T16:45:00Z">
            <w:rPr>
              <w:lang w:eastAsia="de-DE"/>
            </w:rPr>
          </w:rPrChange>
        </w:rPr>
        <w:t>activities</w:t>
      </w:r>
      <w:r w:rsidR="00A8541A" w:rsidRPr="00AD7A73">
        <w:rPr>
          <w:lang w:val="en-GB" w:eastAsia="de-DE"/>
          <w:rPrChange w:id="511" w:author="Mathias Fuchs" w:date="2020-07-01T16:45:00Z">
            <w:rPr>
              <w:lang w:eastAsia="de-DE"/>
            </w:rPr>
          </w:rPrChange>
        </w:rPr>
        <w:t xml:space="preserve"> (</w:t>
      </w:r>
      <w:r w:rsidR="00AC4DA9" w:rsidRPr="00AD7A73">
        <w:rPr>
          <w:lang w:val="en-GB" w:eastAsia="de-DE"/>
          <w:rPrChange w:id="512" w:author="Mathias Fuchs" w:date="2020-07-01T16:45:00Z">
            <w:rPr>
              <w:lang w:eastAsia="de-DE"/>
            </w:rPr>
          </w:rPrChange>
        </w:rPr>
        <w:t xml:space="preserve">GAMP5, p. 36; </w:t>
      </w:r>
      <w:r w:rsidR="00A8541A" w:rsidRPr="00AD7A73">
        <w:rPr>
          <w:lang w:val="en-GB"/>
          <w:rPrChange w:id="513" w:author="Mathias Fuchs" w:date="2020-07-01T16:45:00Z">
            <w:rPr/>
          </w:rPrChange>
        </w:rPr>
        <w:t xml:space="preserve">200417 - </w:t>
      </w:r>
      <w:r w:rsidR="001D2147">
        <w:fldChar w:fldCharType="begin"/>
      </w:r>
      <w:r w:rsidR="001D2147" w:rsidRPr="001D2147">
        <w:rPr>
          <w:lang w:val="en-GB"/>
          <w:rPrChange w:id="514" w:author="Mathias Fuchs" w:date="2020-06-30T15:44:00Z">
            <w:rPr/>
          </w:rPrChange>
        </w:rPr>
        <w:instrText xml:space="preserve"> HYPERLINK "https://www.softwaretestinghelp.com/iq-oq-pq-software-validation/" </w:instrText>
      </w:r>
      <w:r w:rsidR="001D2147">
        <w:fldChar w:fldCharType="separate"/>
      </w:r>
      <w:r w:rsidR="00A8541A" w:rsidRPr="00AD7A73">
        <w:rPr>
          <w:rStyle w:val="Hyperlink"/>
          <w:lang w:val="en-GB"/>
          <w:rPrChange w:id="515" w:author="Mathias Fuchs" w:date="2020-07-01T16:45:00Z">
            <w:rPr>
              <w:rStyle w:val="Hyperlink"/>
            </w:rPr>
          </w:rPrChange>
        </w:rPr>
        <w:t>https://www.softwaretestinghelp.com/iq-oq-pq-software-valida</w:t>
      </w:r>
      <w:r w:rsidR="00A8541A" w:rsidRPr="00AD7A73">
        <w:rPr>
          <w:rStyle w:val="Hyperlink"/>
          <w:lang w:val="en-GB"/>
          <w:rPrChange w:id="516" w:author="Mathias Fuchs" w:date="2020-07-01T16:45:00Z">
            <w:rPr>
              <w:rStyle w:val="Hyperlink"/>
            </w:rPr>
          </w:rPrChange>
        </w:rPr>
        <w:lastRenderedPageBreak/>
        <w:t>tion/</w:t>
      </w:r>
      <w:r w:rsidR="001D2147">
        <w:rPr>
          <w:rStyle w:val="Hyperlink"/>
        </w:rPr>
        <w:fldChar w:fldCharType="end"/>
      </w:r>
      <w:r w:rsidR="00A8541A" w:rsidRPr="00AD7A73">
        <w:rPr>
          <w:lang w:val="en-GB" w:eastAsia="de-DE"/>
          <w:rPrChange w:id="517" w:author="Mathias Fuchs" w:date="2020-07-01T16:45:00Z">
            <w:rPr>
              <w:lang w:eastAsia="de-DE"/>
            </w:rPr>
          </w:rPrChange>
        </w:rPr>
        <w:t xml:space="preserve"> ;</w:t>
      </w:r>
      <w:r w:rsidR="00A8541A" w:rsidRPr="00AD7A73">
        <w:rPr>
          <w:lang w:val="en-GB"/>
          <w:rPrChange w:id="518" w:author="Mathias Fuchs" w:date="2020-07-01T16:45:00Z">
            <w:rPr/>
          </w:rPrChange>
        </w:rPr>
        <w:t xml:space="preserve"> 200419 - </w:t>
      </w:r>
      <w:r w:rsidR="001D2147">
        <w:fldChar w:fldCharType="begin"/>
      </w:r>
      <w:r w:rsidR="001D2147" w:rsidRPr="001D2147">
        <w:rPr>
          <w:lang w:val="en-GB"/>
          <w:rPrChange w:id="519" w:author="Mathias Fuchs" w:date="2020-06-30T15:44:00Z">
            <w:rPr/>
          </w:rPrChange>
        </w:rPr>
        <w:instrText xml:space="preserve"> HYPERLINK "https://www.blazesystems.com/blaze-iq-oq-pq.html" </w:instrText>
      </w:r>
      <w:r w:rsidR="001D2147">
        <w:fldChar w:fldCharType="separate"/>
      </w:r>
      <w:r w:rsidR="00A8541A" w:rsidRPr="00AD7A73">
        <w:rPr>
          <w:rStyle w:val="Hyperlink"/>
          <w:lang w:val="en-GB"/>
          <w:rPrChange w:id="520" w:author="Mathias Fuchs" w:date="2020-07-01T16:45:00Z">
            <w:rPr>
              <w:rStyle w:val="Hyperlink"/>
            </w:rPr>
          </w:rPrChange>
        </w:rPr>
        <w:t>https://www.blazesystems.com/blaze-iq-oq-pq.html</w:t>
      </w:r>
      <w:r w:rsidR="001D2147">
        <w:rPr>
          <w:rStyle w:val="Hyperlink"/>
        </w:rPr>
        <w:fldChar w:fldCharType="end"/>
      </w:r>
      <w:r w:rsidR="00A8541A" w:rsidRPr="00AD7A73">
        <w:rPr>
          <w:lang w:val="en-GB"/>
          <w:rPrChange w:id="521" w:author="Mathias Fuchs" w:date="2020-07-01T16:45:00Z">
            <w:rPr/>
          </w:rPrChange>
        </w:rPr>
        <w:t xml:space="preserve"> ; 200419 - </w:t>
      </w:r>
      <w:r w:rsidR="001D2147">
        <w:fldChar w:fldCharType="begin"/>
      </w:r>
      <w:r w:rsidR="001D2147" w:rsidRPr="001D2147">
        <w:rPr>
          <w:lang w:val="en-GB"/>
          <w:rPrChange w:id="522" w:author="Mathias Fuchs" w:date="2020-06-30T15:44:00Z">
            <w:rPr/>
          </w:rPrChange>
        </w:rPr>
        <w:instrText xml:space="preserve"> HYPERLINK "https://www.ciprecision.com/validation-services/" </w:instrText>
      </w:r>
      <w:r w:rsidR="001D2147">
        <w:fldChar w:fldCharType="separate"/>
      </w:r>
      <w:r w:rsidR="00A8541A" w:rsidRPr="00AD7A73">
        <w:rPr>
          <w:rStyle w:val="Hyperlink"/>
          <w:lang w:val="en-GB"/>
          <w:rPrChange w:id="523" w:author="Mathias Fuchs" w:date="2020-07-01T16:45:00Z">
            <w:rPr>
              <w:rStyle w:val="Hyperlink"/>
            </w:rPr>
          </w:rPrChange>
        </w:rPr>
        <w:t>https://www.ciprecision.com/validation-services/</w:t>
      </w:r>
      <w:r w:rsidR="001D2147">
        <w:rPr>
          <w:rStyle w:val="Hyperlink"/>
        </w:rPr>
        <w:fldChar w:fldCharType="end"/>
      </w:r>
      <w:r w:rsidR="00EF09E1" w:rsidRPr="00AD7A73">
        <w:rPr>
          <w:lang w:val="en-GB"/>
          <w:rPrChange w:id="524" w:author="Mathias Fuchs" w:date="2020-07-01T16:45:00Z">
            <w:rPr/>
          </w:rPrChange>
        </w:rPr>
        <w:t xml:space="preserve">; 200427 – </w:t>
      </w:r>
      <w:proofErr w:type="spellStart"/>
      <w:r w:rsidR="00EF09E1" w:rsidRPr="00AD7A73">
        <w:rPr>
          <w:lang w:val="en-GB"/>
          <w:rPrChange w:id="525" w:author="Mathias Fuchs" w:date="2020-07-01T16:45:00Z">
            <w:rPr/>
          </w:rPrChange>
        </w:rPr>
        <w:t>auch</w:t>
      </w:r>
      <w:proofErr w:type="spellEnd"/>
      <w:r w:rsidR="00EF09E1" w:rsidRPr="00AD7A73">
        <w:rPr>
          <w:lang w:val="en-GB"/>
          <w:rPrChange w:id="526" w:author="Mathias Fuchs" w:date="2020-07-01T16:45:00Z">
            <w:rPr/>
          </w:rPrChange>
        </w:rPr>
        <w:t xml:space="preserve"> </w:t>
      </w:r>
      <w:proofErr w:type="spellStart"/>
      <w:r w:rsidR="00EF09E1" w:rsidRPr="00AD7A73">
        <w:rPr>
          <w:lang w:val="en-GB"/>
          <w:rPrChange w:id="527" w:author="Mathias Fuchs" w:date="2020-07-01T16:45:00Z">
            <w:rPr/>
          </w:rPrChange>
        </w:rPr>
        <w:t>heruntergeladen</w:t>
      </w:r>
      <w:proofErr w:type="spellEnd"/>
      <w:r w:rsidR="00EF09E1" w:rsidRPr="00AD7A73">
        <w:rPr>
          <w:lang w:val="en-GB"/>
          <w:rPrChange w:id="528" w:author="Mathias Fuchs" w:date="2020-07-01T16:45:00Z">
            <w:rPr/>
          </w:rPrChange>
        </w:rPr>
        <w:t xml:space="preserve"> - </w:t>
      </w:r>
      <w:r w:rsidR="001D2147">
        <w:fldChar w:fldCharType="begin"/>
      </w:r>
      <w:r w:rsidR="001D2147" w:rsidRPr="001D2147">
        <w:rPr>
          <w:lang w:val="en-GB"/>
          <w:rPrChange w:id="529" w:author="Mathias Fuchs" w:date="2020-06-30T15:44:00Z">
            <w:rPr/>
          </w:rPrChange>
        </w:rPr>
        <w:instrText xml:space="preserve"> HYPERLINK "https://onlinelibrary.wiley.com/doi/pdf/10.1002/qaj.426" </w:instrText>
      </w:r>
      <w:r w:rsidR="001D2147">
        <w:fldChar w:fldCharType="separate"/>
      </w:r>
      <w:r w:rsidR="00EF09E1" w:rsidRPr="001D2147">
        <w:rPr>
          <w:rStyle w:val="Hyperlink"/>
          <w:lang w:val="en-GB"/>
          <w:rPrChange w:id="530" w:author="Mathias Fuchs" w:date="2020-06-30T15:44:00Z">
            <w:rPr>
              <w:rStyle w:val="Hyperlink"/>
            </w:rPr>
          </w:rPrChange>
        </w:rPr>
        <w:t>https://onlinelibrary.wiley.com/doi/pdf/10.1002/qaj.426</w:t>
      </w:r>
      <w:r w:rsidR="001D2147">
        <w:rPr>
          <w:rStyle w:val="Hyperlink"/>
        </w:rPr>
        <w:fldChar w:fldCharType="end"/>
      </w:r>
      <w:r w:rsidR="00EF09E1" w:rsidRPr="00AD7A73">
        <w:rPr>
          <w:lang w:val="en-GB"/>
          <w:rPrChange w:id="531" w:author="Mathias Fuchs" w:date="2020-07-01T16:45:00Z">
            <w:rPr/>
          </w:rPrChange>
        </w:rPr>
        <w:t xml:space="preserve"> )</w:t>
      </w:r>
      <w:r w:rsidR="00662821" w:rsidRPr="00AD7A73">
        <w:rPr>
          <w:lang w:val="en-GB"/>
          <w:rPrChange w:id="532" w:author="Mathias Fuchs" w:date="2020-07-01T16:45:00Z">
            <w:rPr/>
          </w:rPrChange>
        </w:rPr>
        <w:t>:</w:t>
      </w:r>
    </w:p>
    <w:p w14:paraId="4EB8775E" w14:textId="15C82020" w:rsidR="00B313E3" w:rsidRPr="00AD7A73" w:rsidRDefault="00B313E3" w:rsidP="00AC4914">
      <w:pPr>
        <w:rPr>
          <w:lang w:val="en-GB"/>
          <w:rPrChange w:id="533" w:author="Mathias Fuchs" w:date="2020-07-01T16:45:00Z">
            <w:rPr/>
          </w:rPrChange>
        </w:rPr>
      </w:pPr>
    </w:p>
    <w:p w14:paraId="39853056" w14:textId="02462A32" w:rsidR="00B313E3" w:rsidRDefault="00790DEE" w:rsidP="00AC4914">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1BD52448" w14:textId="77777777" w:rsidR="006B5ECE" w:rsidRDefault="006B5ECE" w:rsidP="00AC4914"/>
    <w:p w14:paraId="53B847AD" w14:textId="0468D794" w:rsidR="00AC4914" w:rsidRDefault="00AC4914" w:rsidP="00AC4914"/>
    <w:p w14:paraId="796B8DBD" w14:textId="452307A1" w:rsidR="00AC4914" w:rsidRDefault="00AC4914" w:rsidP="00AC4914"/>
    <w:p w14:paraId="741B2506" w14:textId="7071CC4A" w:rsidR="00AC4914" w:rsidRPr="00AD7A73" w:rsidRDefault="0097180E" w:rsidP="00AC4914">
      <w:pPr>
        <w:rPr>
          <w:lang w:val="en-GB"/>
          <w:rPrChange w:id="534" w:author="Mathias Fuchs" w:date="2020-07-01T16:45:00Z">
            <w:rPr/>
          </w:rPrChange>
        </w:rPr>
      </w:pPr>
      <w:r w:rsidRPr="00AD7A73">
        <w:rPr>
          <w:lang w:val="en-GB"/>
          <w:rPrChange w:id="535" w:author="Mathias Fuchs" w:date="2020-07-01T16:45:00Z">
            <w:rPr/>
          </w:rPrChange>
        </w:rPr>
        <w:t>I</w:t>
      </w:r>
      <w:r w:rsidR="005564D9" w:rsidRPr="00AD7A73">
        <w:rPr>
          <w:lang w:val="en-GB"/>
          <w:rPrChange w:id="536" w:author="Mathias Fuchs" w:date="2020-07-01T16:45:00Z">
            <w:rPr/>
          </w:rPrChange>
        </w:rPr>
        <w:t xml:space="preserve">n view of OQ automation, </w:t>
      </w:r>
      <w:r w:rsidR="00790DEE" w:rsidRPr="00AD7A73">
        <w:rPr>
          <w:lang w:val="en-GB"/>
          <w:rPrChange w:id="537" w:author="Mathias Fuchs" w:date="2020-07-01T16:45:00Z">
            <w:rPr/>
          </w:rPrChange>
        </w:rPr>
        <w:t>it</w:t>
      </w:r>
      <w:r w:rsidRPr="00AD7A73">
        <w:rPr>
          <w:lang w:val="en-GB"/>
          <w:rPrChange w:id="538" w:author="Mathias Fuchs" w:date="2020-07-01T16:45:00Z">
            <w:rPr/>
          </w:rPrChange>
        </w:rPr>
        <w:t xml:space="preserve"> has to be noted, </w:t>
      </w:r>
      <w:r w:rsidR="005564D9" w:rsidRPr="00AD7A73">
        <w:rPr>
          <w:lang w:val="en-GB"/>
          <w:rPrChange w:id="539" w:author="Mathias Fuchs" w:date="2020-07-01T16:45:00Z">
            <w:rPr/>
          </w:rPrChange>
        </w:rPr>
        <w:t xml:space="preserve">that the OQ </w:t>
      </w:r>
      <w:r w:rsidRPr="00AD7A73">
        <w:rPr>
          <w:lang w:val="en-GB"/>
          <w:rPrChange w:id="540" w:author="Mathias Fuchs" w:date="2020-07-01T16:45:00Z">
            <w:rPr/>
          </w:rPrChange>
        </w:rPr>
        <w:t>is</w:t>
      </w:r>
      <w:r w:rsidR="005564D9" w:rsidRPr="00AD7A73">
        <w:rPr>
          <w:lang w:val="en-GB"/>
          <w:rPrChange w:id="541" w:author="Mathias Fuchs" w:date="2020-07-01T16:45:00Z">
            <w:rPr/>
          </w:rPrChange>
        </w:rPr>
        <w:t xml:space="preserve"> performed on the fully built and installed software. In order to respect this process, that OQ </w:t>
      </w:r>
      <w:r w:rsidRPr="00AD7A73">
        <w:rPr>
          <w:lang w:val="en-GB"/>
          <w:rPrChange w:id="542" w:author="Mathias Fuchs" w:date="2020-07-01T16:45:00Z">
            <w:rPr/>
          </w:rPrChange>
        </w:rPr>
        <w:t>is</w:t>
      </w:r>
      <w:r w:rsidR="005564D9" w:rsidRPr="00AD7A73">
        <w:rPr>
          <w:lang w:val="en-GB"/>
          <w:rPrChange w:id="543" w:author="Mathias Fuchs" w:date="2020-07-01T16:45:00Z">
            <w:rPr/>
          </w:rPrChange>
        </w:rPr>
        <w:t xml:space="preserve"> performed after installation, it will not be possible to use automation tools that perform </w:t>
      </w:r>
      <w:proofErr w:type="spellStart"/>
      <w:r w:rsidR="005564D9" w:rsidRPr="00AD7A73">
        <w:rPr>
          <w:lang w:val="en-GB"/>
          <w:rPrChange w:id="544" w:author="Mathias Fuchs" w:date="2020-07-01T16:45:00Z">
            <w:rPr/>
          </w:rPrChange>
        </w:rPr>
        <w:t>testings</w:t>
      </w:r>
      <w:proofErr w:type="spellEnd"/>
      <w:r w:rsidR="005564D9" w:rsidRPr="00AD7A73">
        <w:rPr>
          <w:lang w:val="en-GB"/>
          <w:rPrChange w:id="545" w:author="Mathias Fuchs" w:date="2020-07-01T16:45:00Z">
            <w:rPr/>
          </w:rPrChange>
        </w:rPr>
        <w:t xml:space="preserve"> during the build process, as for example unit testing using Junit (</w:t>
      </w:r>
      <w:r w:rsidR="005564D9" w:rsidRPr="00AD7A73">
        <w:rPr>
          <w:highlight w:val="green"/>
          <w:lang w:val="en-GB"/>
          <w:rPrChange w:id="546" w:author="Mathias Fuchs" w:date="2020-07-01T16:45:00Z">
            <w:rPr>
              <w:highlight w:val="green"/>
            </w:rPr>
          </w:rPrChange>
        </w:rPr>
        <w:t>look for reference</w:t>
      </w:r>
      <w:r w:rsidR="005564D9" w:rsidRPr="00AD7A73">
        <w:rPr>
          <w:lang w:val="en-GB"/>
          <w:rPrChange w:id="547" w:author="Mathias Fuchs" w:date="2020-07-01T16:45:00Z">
            <w:rPr/>
          </w:rPrChange>
        </w:rPr>
        <w:t xml:space="preserve">). </w:t>
      </w:r>
      <w:r w:rsidRPr="00AD7A73">
        <w:rPr>
          <w:lang w:val="en-GB"/>
          <w:rPrChange w:id="548" w:author="Mathias Fuchs" w:date="2020-07-01T16:45:00Z">
            <w:rPr/>
          </w:rPrChange>
        </w:rPr>
        <w:t>Therefore,</w:t>
      </w:r>
      <w:r w:rsidR="005564D9" w:rsidRPr="00AD7A73">
        <w:rPr>
          <w:lang w:val="en-GB"/>
          <w:rPrChange w:id="549" w:author="Mathias Fuchs" w:date="2020-07-01T16:45:00Z">
            <w:rPr/>
          </w:rPrChange>
        </w:rPr>
        <w:t xml:space="preserve"> an OQ Test App will be needed, that </w:t>
      </w:r>
      <w:r w:rsidR="00AC4DA9" w:rsidRPr="00AD7A73">
        <w:rPr>
          <w:lang w:val="en-GB"/>
          <w:rPrChange w:id="550" w:author="Mathias Fuchs" w:date="2020-07-01T16:45:00Z">
            <w:rPr/>
          </w:rPrChange>
        </w:rPr>
        <w:t>uses</w:t>
      </w:r>
      <w:r w:rsidR="005564D9" w:rsidRPr="00AD7A73">
        <w:rPr>
          <w:lang w:val="en-GB"/>
          <w:rPrChange w:id="551" w:author="Mathias Fuchs" w:date="2020-07-01T16:45:00Z">
            <w:rPr/>
          </w:rPrChange>
        </w:rPr>
        <w:t xml:space="preserve"> the interfaces of the</w:t>
      </w:r>
      <w:r w:rsidR="00AC4DA9" w:rsidRPr="00AD7A73">
        <w:rPr>
          <w:lang w:val="en-GB"/>
          <w:rPrChange w:id="552" w:author="Mathias Fuchs" w:date="2020-07-01T16:45:00Z">
            <w:rPr/>
          </w:rPrChange>
        </w:rPr>
        <w:t xml:space="preserve"> deployed</w:t>
      </w:r>
      <w:r w:rsidR="005564D9" w:rsidRPr="00AD7A73">
        <w:rPr>
          <w:lang w:val="en-GB"/>
          <w:rPrChange w:id="553" w:author="Mathias Fuchs" w:date="2020-07-01T16:45:00Z">
            <w:rPr/>
          </w:rPrChange>
        </w:rPr>
        <w:t xml:space="preserve"> application.</w:t>
      </w:r>
    </w:p>
    <w:p w14:paraId="111C6FDD" w14:textId="58CD71EA" w:rsidR="005E09F2" w:rsidRPr="00AD7A73" w:rsidRDefault="005E09F2" w:rsidP="00AC4914">
      <w:pPr>
        <w:rPr>
          <w:lang w:val="en-GB"/>
          <w:rPrChange w:id="554" w:author="Mathias Fuchs" w:date="2020-07-01T16:45:00Z">
            <w:rPr/>
          </w:rPrChange>
        </w:rPr>
      </w:pPr>
      <w:r w:rsidRPr="00AD7A73">
        <w:rPr>
          <w:lang w:val="en-GB"/>
          <w:rPrChange w:id="555" w:author="Mathias Fuchs" w:date="2020-07-01T16:45:00Z">
            <w:rPr/>
          </w:rPrChange>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AD7A73">
        <w:rPr>
          <w:lang w:val="en-GB"/>
          <w:rPrChange w:id="556" w:author="Mathias Fuchs" w:date="2020-07-01T16:45:00Z">
            <w:rPr/>
          </w:rPrChange>
        </w:rPr>
        <w:t xml:space="preserve"> (</w:t>
      </w:r>
      <w:r w:rsidR="00996166" w:rsidRPr="00AD7A73">
        <w:rPr>
          <w:highlight w:val="yellow"/>
          <w:lang w:val="en-GB"/>
          <w:rPrChange w:id="557" w:author="Mathias Fuchs" w:date="2020-07-01T16:45:00Z">
            <w:rPr>
              <w:highlight w:val="yellow"/>
            </w:rPr>
          </w:rPrChange>
        </w:rPr>
        <w:t>GAMP5, pp. 134-137</w:t>
      </w:r>
      <w:r w:rsidR="00996166" w:rsidRPr="00AD7A73">
        <w:rPr>
          <w:lang w:val="en-GB"/>
          <w:rPrChange w:id="558" w:author="Mathias Fuchs" w:date="2020-07-01T16:45:00Z">
            <w:rPr/>
          </w:rPrChange>
        </w:rPr>
        <w:t>)</w:t>
      </w:r>
      <w:r w:rsidRPr="00AD7A73">
        <w:rPr>
          <w:lang w:val="en-GB"/>
          <w:rPrChange w:id="559" w:author="Mathias Fuchs" w:date="2020-07-01T16:45:00Z">
            <w:rPr/>
          </w:rPrChange>
        </w:rPr>
        <w:t>.</w:t>
      </w:r>
    </w:p>
    <w:p w14:paraId="5C980F3A" w14:textId="58B9695A" w:rsidR="00790DEE" w:rsidRPr="00AD7A73" w:rsidRDefault="00790DEE" w:rsidP="00AC4914">
      <w:pPr>
        <w:rPr>
          <w:lang w:val="en-GB"/>
          <w:rPrChange w:id="560" w:author="Mathias Fuchs" w:date="2020-07-01T16:45:00Z">
            <w:rPr/>
          </w:rPrChange>
        </w:rPr>
      </w:pPr>
      <w:r w:rsidRPr="00AD7A73">
        <w:rPr>
          <w:lang w:val="en-GB"/>
          <w:rPrChange w:id="561" w:author="Mathias Fuchs" w:date="2020-07-01T16:45:00Z">
            <w:rPr/>
          </w:rPrChange>
        </w:rPr>
        <w:t>In a similar way than traceability, a</w:t>
      </w:r>
      <w:r w:rsidR="00097BFD" w:rsidRPr="00AD7A73">
        <w:rPr>
          <w:lang w:val="en-GB"/>
          <w:rPrChange w:id="562" w:author="Mathias Fuchs" w:date="2020-07-01T16:45:00Z">
            <w:rPr/>
          </w:rPrChange>
        </w:rPr>
        <w:t>lso</w:t>
      </w:r>
      <w:r w:rsidRPr="00AD7A73">
        <w:rPr>
          <w:lang w:val="en-GB"/>
          <w:rPrChange w:id="563" w:author="Mathias Fuchs" w:date="2020-07-01T16:45:00Z">
            <w:rPr/>
          </w:rPrChange>
        </w:rPr>
        <w:t xml:space="preserve"> functional risk assessment (FRA) is</w:t>
      </w:r>
      <w:r w:rsidR="00287849" w:rsidRPr="00AD7A73">
        <w:rPr>
          <w:lang w:val="en-GB"/>
          <w:rPrChange w:id="564" w:author="Mathias Fuchs" w:date="2020-07-01T16:45:00Z">
            <w:rPr/>
          </w:rPrChange>
        </w:rPr>
        <w:t xml:space="preserve"> based or has an impact</w:t>
      </w:r>
      <w:r w:rsidRPr="00AD7A73">
        <w:rPr>
          <w:lang w:val="en-GB"/>
          <w:rPrChange w:id="565" w:author="Mathias Fuchs" w:date="2020-07-01T16:45:00Z">
            <w:rPr/>
          </w:rPrChange>
        </w:rPr>
        <w:t xml:space="preserve"> </w:t>
      </w:r>
      <w:r w:rsidR="00287849" w:rsidRPr="00AD7A73">
        <w:rPr>
          <w:lang w:val="en-GB"/>
          <w:rPrChange w:id="566" w:author="Mathias Fuchs" w:date="2020-07-01T16:45:00Z">
            <w:rPr/>
          </w:rPrChange>
        </w:rPr>
        <w:t>on the</w:t>
      </w:r>
      <w:r w:rsidRPr="00AD7A73">
        <w:rPr>
          <w:lang w:val="en-GB"/>
          <w:rPrChange w:id="567" w:author="Mathias Fuchs" w:date="2020-07-01T16:45:00Z">
            <w:rPr/>
          </w:rPrChange>
        </w:rPr>
        <w:t xml:space="preserve"> </w:t>
      </w:r>
      <w:r w:rsidR="00287849" w:rsidRPr="00AD7A73">
        <w:rPr>
          <w:lang w:val="en-GB"/>
          <w:rPrChange w:id="568" w:author="Mathias Fuchs" w:date="2020-07-01T16:45:00Z">
            <w:rPr/>
          </w:rPrChange>
        </w:rPr>
        <w:t>whole</w:t>
      </w:r>
      <w:r w:rsidRPr="00AD7A73">
        <w:rPr>
          <w:lang w:val="en-GB"/>
          <w:rPrChange w:id="569" w:author="Mathias Fuchs" w:date="2020-07-01T16:45:00Z">
            <w:rPr/>
          </w:rPrChange>
        </w:rPr>
        <w:t xml:space="preserve"> software verification process (</w:t>
      </w:r>
      <w:r w:rsidR="00287849" w:rsidRPr="00AD7A73">
        <w:rPr>
          <w:highlight w:val="yellow"/>
          <w:lang w:val="en-GB"/>
          <w:rPrChange w:id="570" w:author="Mathias Fuchs" w:date="2020-07-01T16:45:00Z">
            <w:rPr>
              <w:highlight w:val="yellow"/>
            </w:rPr>
          </w:rPrChange>
        </w:rPr>
        <w:t>GAMP5 Page 51</w:t>
      </w:r>
      <w:r w:rsidRPr="00AD7A73">
        <w:rPr>
          <w:lang w:val="en-GB"/>
          <w:rPrChange w:id="571" w:author="Mathias Fuchs" w:date="2020-07-01T16:45:00Z">
            <w:rPr/>
          </w:rPrChange>
        </w:rPr>
        <w:t xml:space="preserve">). </w:t>
      </w:r>
    </w:p>
    <w:p w14:paraId="15B5D74D" w14:textId="452FA4D8" w:rsidR="00E75B39" w:rsidRPr="00DF0033" w:rsidRDefault="00093B16" w:rsidP="00E75B39">
      <w:pPr>
        <w:pStyle w:val="Heading2"/>
        <w:rPr>
          <w:lang w:val="en-GB"/>
        </w:rPr>
      </w:pPr>
      <w:bookmarkStart w:id="572" w:name="_Toc44339659"/>
      <w:r w:rsidRPr="00AD7A73">
        <w:rPr>
          <w:lang w:val="en-GB"/>
          <w:rPrChange w:id="573" w:author="Mathias Fuchs" w:date="2020-07-01T16:45:00Z">
            <w:rPr/>
          </w:rPrChange>
        </w:rPr>
        <w:lastRenderedPageBreak/>
        <w:t xml:space="preserve">The </w:t>
      </w:r>
      <w:r w:rsidR="00E75B39">
        <w:rPr>
          <w:lang w:val="en-GB"/>
        </w:rPr>
        <w:t>OQ</w:t>
      </w:r>
      <w:r w:rsidR="0001506E" w:rsidRPr="00AD7A73">
        <w:rPr>
          <w:lang w:val="en-GB"/>
          <w:rPrChange w:id="574" w:author="Mathias Fuchs" w:date="2020-07-01T16:45:00Z">
            <w:rPr/>
          </w:rPrChange>
        </w:rPr>
        <w:t xml:space="preserve"> Process</w:t>
      </w:r>
      <w:r w:rsidR="00E75B39">
        <w:rPr>
          <w:lang w:val="en-GB"/>
        </w:rPr>
        <w:t xml:space="preserve"> According to GAMP5</w:t>
      </w:r>
      <w:bookmarkEnd w:id="572"/>
    </w:p>
    <w:p w14:paraId="07B4E41D" w14:textId="389C443A" w:rsidR="009F0860" w:rsidRPr="00AD7A73" w:rsidRDefault="00900853" w:rsidP="00417554">
      <w:pPr>
        <w:rPr>
          <w:lang w:val="en-GB"/>
          <w:rPrChange w:id="575" w:author="Mathias Fuchs" w:date="2020-07-01T16:45:00Z">
            <w:rPr/>
          </w:rPrChange>
        </w:rPr>
      </w:pPr>
      <w:r w:rsidRPr="00AD7A73">
        <w:rPr>
          <w:lang w:val="en-GB"/>
          <w:rPrChange w:id="576" w:author="Mathias Fuchs" w:date="2020-07-01T16:45:00Z">
            <w:rPr/>
          </w:rPrChange>
        </w:rPr>
        <w:t>GAMP5 defines OQ</w:t>
      </w:r>
      <w:r w:rsidR="00655196" w:rsidRPr="00AD7A73">
        <w:rPr>
          <w:lang w:val="en-GB"/>
          <w:rPrChange w:id="577" w:author="Mathias Fuchs" w:date="2020-07-01T16:45:00Z">
            <w:rPr/>
          </w:rPrChange>
        </w:rPr>
        <w:t>s</w:t>
      </w:r>
      <w:r w:rsidRPr="00AD7A73">
        <w:rPr>
          <w:lang w:val="en-GB"/>
          <w:rPrChange w:id="578" w:author="Mathias Fuchs" w:date="2020-07-01T16:45:00Z">
            <w:rPr/>
          </w:rPrChange>
        </w:rPr>
        <w:t xml:space="preserve"> the following way: “Operational Qualification (OQ)” </w:t>
      </w:r>
      <w:commentRangeStart w:id="579"/>
      <w:r w:rsidRPr="00AD7A73">
        <w:rPr>
          <w:lang w:val="en-GB"/>
          <w:rPrChange w:id="580" w:author="Mathias Fuchs" w:date="2020-07-01T16:45:00Z">
            <w:rPr/>
          </w:rPrChange>
        </w:rPr>
        <w:t xml:space="preserve">[...is a...] </w:t>
      </w:r>
      <w:commentRangeEnd w:id="579"/>
      <w:r>
        <w:rPr>
          <w:rStyle w:val="CommentReference"/>
        </w:rPr>
        <w:commentReference w:id="579"/>
      </w:r>
      <w:r w:rsidRPr="00AD7A73">
        <w:rPr>
          <w:lang w:val="en-GB"/>
          <w:rPrChange w:id="581" w:author="Mathias Fuchs" w:date="2020-07-01T16:45:00Z">
            <w:rPr/>
          </w:rPrChange>
        </w:rPr>
        <w:t xml:space="preserve">“documented verification that a system operates according to written and pre-approved specifications throughout specified operating ranges </w:t>
      </w:r>
      <w:r w:rsidRPr="00AD7A73">
        <w:rPr>
          <w:highlight w:val="yellow"/>
          <w:lang w:val="en-GB"/>
          <w:rPrChange w:id="582" w:author="Mathias Fuchs" w:date="2020-07-01T16:45:00Z">
            <w:rPr>
              <w:highlight w:val="yellow"/>
            </w:rPr>
          </w:rPrChange>
        </w:rPr>
        <w:t>(GAMP5 p. 38)</w:t>
      </w:r>
      <w:r w:rsidRPr="00AD7A73">
        <w:rPr>
          <w:lang w:val="en-GB"/>
          <w:rPrChange w:id="583" w:author="Mathias Fuchs" w:date="2020-07-01T16:45:00Z">
            <w:rPr/>
          </w:rPrChange>
        </w:rPr>
        <w:t xml:space="preserve">. </w:t>
      </w:r>
      <w:r w:rsidR="00655196" w:rsidRPr="00AD7A73">
        <w:rPr>
          <w:lang w:val="en-GB"/>
          <w:rPrChange w:id="584" w:author="Mathias Fuchs" w:date="2020-07-01T16:45:00Z">
            <w:rPr/>
          </w:rPrChange>
        </w:rPr>
        <w:t>Whereas</w:t>
      </w:r>
      <w:r w:rsidR="00FF64F3" w:rsidRPr="00AD7A73">
        <w:rPr>
          <w:lang w:val="en-GB"/>
          <w:rPrChange w:id="585" w:author="Mathias Fuchs" w:date="2020-07-01T16:45:00Z">
            <w:rPr/>
          </w:rPrChange>
        </w:rPr>
        <w:t xml:space="preserve"> GAMP5</w:t>
      </w:r>
      <w:r w:rsidR="00655196" w:rsidRPr="00AD7A73">
        <w:rPr>
          <w:lang w:val="en-GB"/>
          <w:rPrChange w:id="586" w:author="Mathias Fuchs" w:date="2020-07-01T16:45:00Z">
            <w:rPr/>
          </w:rPrChange>
        </w:rPr>
        <w:t xml:space="preserve"> foresees following verification activity: “Testing or other verification of the system against specifications to demonstrate correct operation of functionality that support the specific business process </w:t>
      </w:r>
      <w:r w:rsidR="00FC0096" w:rsidRPr="00AD7A73">
        <w:rPr>
          <w:lang w:val="en-GB"/>
          <w:rPrChange w:id="587" w:author="Mathias Fuchs" w:date="2020-07-01T16:45:00Z">
            <w:rPr/>
          </w:rPrChange>
        </w:rPr>
        <w:t>through</w:t>
      </w:r>
      <w:r w:rsidR="00C26752" w:rsidRPr="00AD7A73">
        <w:rPr>
          <w:lang w:val="en-GB"/>
          <w:rPrChange w:id="588" w:author="Mathias Fuchs" w:date="2020-07-01T16:45:00Z">
            <w:rPr/>
          </w:rPrChange>
        </w:rPr>
        <w:t>out</w:t>
      </w:r>
      <w:r w:rsidR="00655196" w:rsidRPr="00AD7A73">
        <w:rPr>
          <w:lang w:val="en-GB"/>
          <w:rPrChange w:id="589" w:author="Mathias Fuchs" w:date="2020-07-01T16:45:00Z">
            <w:rPr/>
          </w:rPrChange>
        </w:rPr>
        <w:t xml:space="preserve"> all specifies operating ranges” </w:t>
      </w:r>
      <w:r w:rsidR="00655196" w:rsidRPr="00AD7A73">
        <w:rPr>
          <w:highlight w:val="yellow"/>
          <w:lang w:val="en-GB"/>
          <w:rPrChange w:id="590" w:author="Mathias Fuchs" w:date="2020-07-01T16:45:00Z">
            <w:rPr>
              <w:highlight w:val="yellow"/>
            </w:rPr>
          </w:rPrChange>
        </w:rPr>
        <w:t>(GAMP5 p. 38)</w:t>
      </w:r>
      <w:r w:rsidR="00655196" w:rsidRPr="00AD7A73">
        <w:rPr>
          <w:lang w:val="en-GB"/>
          <w:rPrChange w:id="591" w:author="Mathias Fuchs" w:date="2020-07-01T16:45:00Z">
            <w:rPr/>
          </w:rPrChange>
        </w:rPr>
        <w:t>.</w:t>
      </w:r>
      <w:r w:rsidR="00FF64F3" w:rsidRPr="00AD7A73">
        <w:rPr>
          <w:lang w:val="en-GB"/>
          <w:rPrChange w:id="592" w:author="Mathias Fuchs" w:date="2020-07-01T16:45:00Z">
            <w:rPr/>
          </w:rPrChange>
        </w:rPr>
        <w:t xml:space="preserve"> </w:t>
      </w:r>
      <w:r w:rsidR="006E3EC2" w:rsidRPr="00AD7A73">
        <w:rPr>
          <w:lang w:val="en-GB"/>
          <w:rPrChange w:id="593" w:author="Mathias Fuchs" w:date="2020-07-01T16:45:00Z">
            <w:rPr/>
          </w:rPrChange>
        </w:rPr>
        <w:t xml:space="preserve">In </w:t>
      </w:r>
      <w:r w:rsidR="006E3EC2" w:rsidRPr="00AD7A73">
        <w:rPr>
          <w:highlight w:val="yellow"/>
          <w:lang w:val="en-GB"/>
          <w:rPrChange w:id="594" w:author="Mathias Fuchs" w:date="2020-07-01T16:45:00Z">
            <w:rPr>
              <w:highlight w:val="yellow"/>
            </w:rPr>
          </w:rPrChange>
        </w:rPr>
        <w:t xml:space="preserve">the </w:t>
      </w:r>
      <w:r w:rsidR="00C26752" w:rsidRPr="00AD7A73">
        <w:rPr>
          <w:highlight w:val="yellow"/>
          <w:lang w:val="en-GB"/>
          <w:rPrChange w:id="595" w:author="Mathias Fuchs" w:date="2020-07-01T16:45:00Z">
            <w:rPr>
              <w:highlight w:val="yellow"/>
            </w:rPr>
          </w:rPrChange>
        </w:rPr>
        <w:t xml:space="preserve">GAMP5 </w:t>
      </w:r>
      <w:r w:rsidR="006E3EC2" w:rsidRPr="00AD7A73">
        <w:rPr>
          <w:highlight w:val="yellow"/>
          <w:lang w:val="en-GB"/>
          <w:rPrChange w:id="596" w:author="Mathias Fuchs" w:date="2020-07-01T16:45:00Z">
            <w:rPr>
              <w:highlight w:val="yellow"/>
            </w:rPr>
          </w:rPrChange>
        </w:rPr>
        <w:t>appendix D5 p. 21</w:t>
      </w:r>
      <w:r w:rsidR="00866A5E" w:rsidRPr="00AD7A73">
        <w:rPr>
          <w:lang w:val="en-GB"/>
          <w:rPrChange w:id="597" w:author="Mathias Fuchs" w:date="2020-07-01T16:45:00Z">
            <w:rPr/>
          </w:rPrChange>
        </w:rPr>
        <w:t>2 for custom applications,</w:t>
      </w:r>
      <w:r w:rsidR="006E3EC2" w:rsidRPr="00AD7A73">
        <w:rPr>
          <w:lang w:val="en-GB"/>
          <w:rPrChange w:id="598" w:author="Mathias Fuchs" w:date="2020-07-01T16:45:00Z">
            <w:rPr/>
          </w:rPrChange>
        </w:rPr>
        <w:t xml:space="preserve"> this is </w:t>
      </w:r>
      <w:r w:rsidR="00FC0096" w:rsidRPr="00AD7A73">
        <w:rPr>
          <w:lang w:val="en-GB"/>
          <w:rPrChange w:id="599" w:author="Mathias Fuchs" w:date="2020-07-01T16:45:00Z">
            <w:rPr/>
          </w:rPrChange>
        </w:rPr>
        <w:t>explicitly</w:t>
      </w:r>
      <w:r w:rsidR="006E3EC2" w:rsidRPr="00AD7A73">
        <w:rPr>
          <w:lang w:val="en-GB"/>
          <w:rPrChange w:id="600" w:author="Mathias Fuchs" w:date="2020-07-01T16:45:00Z">
            <w:rPr/>
          </w:rPrChange>
        </w:rPr>
        <w:t xml:space="preserve"> linked to functional testing, </w:t>
      </w:r>
      <w:r w:rsidR="00431045" w:rsidRPr="00AD7A73">
        <w:rPr>
          <w:lang w:val="en-GB"/>
          <w:rPrChange w:id="601" w:author="Mathias Fuchs" w:date="2020-07-01T16:45:00Z">
            <w:rPr/>
          </w:rPrChange>
        </w:rPr>
        <w:t>as it states</w:t>
      </w:r>
      <w:r w:rsidR="006E3EC2" w:rsidRPr="00AD7A73">
        <w:rPr>
          <w:lang w:val="en-GB"/>
          <w:rPrChange w:id="602" w:author="Mathias Fuchs" w:date="2020-07-01T16:45:00Z">
            <w:rPr/>
          </w:rPrChange>
        </w:rPr>
        <w:t xml:space="preserve"> that these </w:t>
      </w:r>
      <w:proofErr w:type="spellStart"/>
      <w:r w:rsidR="006E3EC2" w:rsidRPr="00AD7A73">
        <w:rPr>
          <w:lang w:val="en-GB"/>
          <w:rPrChange w:id="603" w:author="Mathias Fuchs" w:date="2020-07-01T16:45:00Z">
            <w:rPr/>
          </w:rPrChange>
        </w:rPr>
        <w:t>testing</w:t>
      </w:r>
      <w:r w:rsidR="00C26752" w:rsidRPr="00AD7A73">
        <w:rPr>
          <w:lang w:val="en-GB"/>
          <w:rPrChange w:id="604" w:author="Mathias Fuchs" w:date="2020-07-01T16:45:00Z">
            <w:rPr/>
          </w:rPrChange>
        </w:rPr>
        <w:t>s</w:t>
      </w:r>
      <w:proofErr w:type="spellEnd"/>
      <w:r w:rsidR="006E3EC2" w:rsidRPr="00AD7A73">
        <w:rPr>
          <w:lang w:val="en-GB"/>
          <w:rPrChange w:id="605" w:author="Mathias Fuchs" w:date="2020-07-01T16:45:00Z">
            <w:rPr/>
          </w:rPrChange>
        </w:rPr>
        <w:t xml:space="preserve"> should focus on </w:t>
      </w:r>
      <w:r w:rsidR="00CD7AE1" w:rsidRPr="00AD7A73">
        <w:rPr>
          <w:lang w:val="en-GB"/>
          <w:rPrChange w:id="606" w:author="Mathias Fuchs" w:date="2020-07-01T16:45:00Z">
            <w:rPr/>
          </w:rPrChange>
        </w:rPr>
        <w:t>f</w:t>
      </w:r>
      <w:r w:rsidR="006E3EC2" w:rsidRPr="00AD7A73">
        <w:rPr>
          <w:lang w:val="en-GB"/>
          <w:rPrChange w:id="607" w:author="Mathias Fuchs" w:date="2020-07-01T16:45:00Z">
            <w:rPr/>
          </w:rPrChange>
        </w:rPr>
        <w:t xml:space="preserve">unctionality that supports the specific </w:t>
      </w:r>
      <w:r w:rsidR="00CD7AE1" w:rsidRPr="00AD7A73">
        <w:rPr>
          <w:lang w:val="en-GB"/>
          <w:rPrChange w:id="608" w:author="Mathias Fuchs" w:date="2020-07-01T16:45:00Z">
            <w:rPr/>
          </w:rPrChange>
        </w:rPr>
        <w:t>b</w:t>
      </w:r>
      <w:r w:rsidR="006E3EC2" w:rsidRPr="00AD7A73">
        <w:rPr>
          <w:lang w:val="en-GB"/>
          <w:rPrChange w:id="609" w:author="Mathias Fuchs" w:date="2020-07-01T16:45:00Z">
            <w:rPr/>
          </w:rPrChange>
        </w:rPr>
        <w:t xml:space="preserve">usiness process based on risk </w:t>
      </w:r>
      <w:r w:rsidR="00C26752" w:rsidRPr="00AD7A73">
        <w:rPr>
          <w:lang w:val="en-GB"/>
          <w:rPrChange w:id="610" w:author="Mathias Fuchs" w:date="2020-07-01T16:45:00Z">
            <w:rPr/>
          </w:rPrChange>
        </w:rPr>
        <w:t>and supplier</w:t>
      </w:r>
      <w:r w:rsidR="006E3EC2" w:rsidRPr="00AD7A73">
        <w:rPr>
          <w:lang w:val="en-GB"/>
          <w:rPrChange w:id="611" w:author="Mathias Fuchs" w:date="2020-07-01T16:45:00Z">
            <w:rPr/>
          </w:rPrChange>
        </w:rPr>
        <w:t xml:space="preserve"> assessment</w:t>
      </w:r>
      <w:r w:rsidR="00431045" w:rsidRPr="00AD7A73">
        <w:rPr>
          <w:lang w:val="en-GB"/>
          <w:rPrChange w:id="612" w:author="Mathias Fuchs" w:date="2020-07-01T16:45:00Z">
            <w:rPr/>
          </w:rPrChange>
        </w:rPr>
        <w:t xml:space="preserve"> which exactly corresponds to the wording used to describe OQs as seen before</w:t>
      </w:r>
      <w:r w:rsidR="006E3EC2" w:rsidRPr="00AD7A73">
        <w:rPr>
          <w:lang w:val="en-GB"/>
          <w:rPrChange w:id="613" w:author="Mathias Fuchs" w:date="2020-07-01T16:45:00Z">
            <w:rPr/>
          </w:rPrChange>
        </w:rPr>
        <w:t>.</w:t>
      </w:r>
    </w:p>
    <w:p w14:paraId="22AE64B6" w14:textId="2739C7DF" w:rsidR="004434F6" w:rsidRPr="004434F6" w:rsidRDefault="000D74CE" w:rsidP="00417554">
      <w:pPr>
        <w:pStyle w:val="Heading3"/>
        <w:rPr>
          <w:lang w:val="en-GB"/>
        </w:rPr>
      </w:pPr>
      <w:bookmarkStart w:id="614" w:name="_Toc44339660"/>
      <w:r>
        <w:t xml:space="preserve">The Main </w:t>
      </w:r>
      <w:proofErr w:type="spellStart"/>
      <w:r>
        <w:t>Process</w:t>
      </w:r>
      <w:bookmarkEnd w:id="614"/>
      <w:proofErr w:type="spellEnd"/>
    </w:p>
    <w:p w14:paraId="623D25EF" w14:textId="178CADEC" w:rsidR="00843A3F" w:rsidRPr="00AD7A73" w:rsidRDefault="004434F6" w:rsidP="00417554">
      <w:pPr>
        <w:rPr>
          <w:lang w:val="en-GB"/>
          <w:rPrChange w:id="615" w:author="Mathias Fuchs" w:date="2020-07-01T16:45:00Z">
            <w:rPr/>
          </w:rPrChange>
        </w:rPr>
      </w:pPr>
      <w:r w:rsidRPr="00AD7A73">
        <w:rPr>
          <w:lang w:val="en-GB"/>
          <w:rPrChange w:id="616" w:author="Mathias Fuchs" w:date="2020-07-01T16:45:00Z">
            <w:rPr/>
          </w:rPrChange>
        </w:rPr>
        <w:t xml:space="preserve">Writing OQs </w:t>
      </w:r>
      <w:r w:rsidR="00A461E2" w:rsidRPr="00AD7A73">
        <w:rPr>
          <w:lang w:val="en-GB"/>
          <w:rPrChange w:id="617" w:author="Mathias Fuchs" w:date="2020-07-01T16:45:00Z">
            <w:rPr/>
          </w:rPrChange>
        </w:rPr>
        <w:t xml:space="preserve">may </w:t>
      </w:r>
      <w:r w:rsidRPr="00AD7A73">
        <w:rPr>
          <w:lang w:val="en-GB"/>
          <w:rPrChange w:id="618" w:author="Mathias Fuchs" w:date="2020-07-01T16:45:00Z">
            <w:rPr/>
          </w:rPrChange>
        </w:rPr>
        <w:t>start in parallel with the development of the functional specifications</w:t>
      </w:r>
      <w:r w:rsidR="00FE506B" w:rsidRPr="00AD7A73">
        <w:rPr>
          <w:lang w:val="en-GB"/>
          <w:rPrChange w:id="619" w:author="Mathias Fuchs" w:date="2020-07-01T16:45:00Z">
            <w:rPr/>
          </w:rPrChange>
        </w:rPr>
        <w:t xml:space="preserve"> by the supplier</w:t>
      </w:r>
      <w:r w:rsidR="00A00624" w:rsidRPr="00AD7A73">
        <w:rPr>
          <w:lang w:val="en-GB"/>
          <w:rPrChange w:id="620" w:author="Mathias Fuchs" w:date="2020-07-01T16:45:00Z">
            <w:rPr/>
          </w:rPrChange>
        </w:rPr>
        <w:t xml:space="preserve"> (</w:t>
      </w:r>
      <w:commentRangeStart w:id="621"/>
      <w:r w:rsidR="00A00624" w:rsidRPr="00AD7A73">
        <w:rPr>
          <w:lang w:val="en-GB"/>
          <w:rPrChange w:id="622" w:author="Mathias Fuchs" w:date="2020-07-01T16:45:00Z">
            <w:rPr/>
          </w:rPrChange>
        </w:rPr>
        <w:t xml:space="preserve">e.g. the IT unit of the company </w:t>
      </w:r>
      <w:r w:rsidR="00A00624" w:rsidRPr="00AD7A73">
        <w:rPr>
          <w:highlight w:val="green"/>
          <w:lang w:val="en-GB"/>
          <w:rPrChange w:id="623" w:author="Mathias Fuchs" w:date="2020-07-01T16:45:00Z">
            <w:rPr>
              <w:highlight w:val="green"/>
            </w:rPr>
          </w:rPrChange>
        </w:rPr>
        <w:t>(</w:t>
      </w:r>
      <w:r w:rsidR="00A00624" w:rsidRPr="00A00624">
        <w:rPr>
          <w:rFonts w:ascii="Wingdings" w:eastAsia="Wingdings" w:hAnsi="Wingdings" w:cs="Wingdings"/>
          <w:highlight w:val="green"/>
        </w:rPr>
        <w:t></w:t>
      </w:r>
      <w:r w:rsidR="00A00624" w:rsidRPr="00AD7A73">
        <w:rPr>
          <w:highlight w:val="green"/>
          <w:lang w:val="en-GB"/>
          <w:rPrChange w:id="624" w:author="Mathias Fuchs" w:date="2020-07-01T16:45:00Z">
            <w:rPr>
              <w:highlight w:val="green"/>
            </w:rPr>
          </w:rPrChange>
        </w:rPr>
        <w:t xml:space="preserve"> check for reference</w:t>
      </w:r>
      <w:commentRangeEnd w:id="621"/>
      <w:r w:rsidR="00A461E2">
        <w:rPr>
          <w:rStyle w:val="CommentReference"/>
        </w:rPr>
        <w:commentReference w:id="621"/>
      </w:r>
      <w:r w:rsidR="00A00624" w:rsidRPr="00AD7A73">
        <w:rPr>
          <w:lang w:val="en-GB"/>
          <w:rPrChange w:id="625" w:author="Mathias Fuchs" w:date="2020-07-01T16:45:00Z">
            <w:rPr/>
          </w:rPrChange>
        </w:rPr>
        <w:t>)</w:t>
      </w:r>
      <w:r w:rsidR="00D76A03" w:rsidRPr="00AD7A73">
        <w:rPr>
          <w:lang w:val="en-GB"/>
          <w:rPrChange w:id="626" w:author="Mathias Fuchs" w:date="2020-07-01T16:45:00Z">
            <w:rPr/>
          </w:rPrChange>
        </w:rPr>
        <w:t xml:space="preserve">, </w:t>
      </w:r>
      <w:r w:rsidR="006834F0" w:rsidRPr="00AD7A73">
        <w:rPr>
          <w:lang w:val="en-GB"/>
          <w:rPrChange w:id="627" w:author="Mathias Fuchs" w:date="2020-07-01T16:45:00Z">
            <w:rPr/>
          </w:rPrChange>
        </w:rPr>
        <w:t xml:space="preserve">by </w:t>
      </w:r>
      <w:r w:rsidR="00A9349E" w:rsidRPr="00AD7A73">
        <w:rPr>
          <w:lang w:val="en-GB"/>
          <w:rPrChange w:id="628" w:author="Mathias Fuchs" w:date="2020-07-01T16:45:00Z">
            <w:rPr/>
          </w:rPrChange>
        </w:rPr>
        <w:t>elaborating</w:t>
      </w:r>
      <w:r w:rsidR="006834F0" w:rsidRPr="00AD7A73">
        <w:rPr>
          <w:lang w:val="en-GB"/>
          <w:rPrChange w:id="629" w:author="Mathias Fuchs" w:date="2020-07-01T16:45:00Z">
            <w:rPr/>
          </w:rPrChange>
        </w:rPr>
        <w:t xml:space="preserve"> the corresponding</w:t>
      </w:r>
      <w:r w:rsidR="00D76A03" w:rsidRPr="00AD7A73">
        <w:rPr>
          <w:lang w:val="en-GB"/>
          <w:rPrChange w:id="630" w:author="Mathias Fuchs" w:date="2020-07-01T16:45:00Z">
            <w:rPr/>
          </w:rPrChange>
        </w:rPr>
        <w:t xml:space="preserve"> test specifications </w:t>
      </w:r>
      <w:r w:rsidR="00D76A03" w:rsidRPr="00AD7A73">
        <w:rPr>
          <w:highlight w:val="yellow"/>
          <w:lang w:val="en-GB"/>
          <w:rPrChange w:id="631" w:author="Mathias Fuchs" w:date="2020-07-01T16:45:00Z">
            <w:rPr>
              <w:highlight w:val="yellow"/>
            </w:rPr>
          </w:rPrChange>
        </w:rPr>
        <w:t>(GAMP5 p199</w:t>
      </w:r>
      <w:r w:rsidR="00FE506B" w:rsidRPr="00AD7A73">
        <w:rPr>
          <w:highlight w:val="yellow"/>
          <w:lang w:val="en-GB"/>
          <w:rPrChange w:id="632" w:author="Mathias Fuchs" w:date="2020-07-01T16:45:00Z">
            <w:rPr>
              <w:highlight w:val="yellow"/>
            </w:rPr>
          </w:rPrChange>
        </w:rPr>
        <w:t xml:space="preserve"> in combination with p175</w:t>
      </w:r>
      <w:r w:rsidR="00D76A03" w:rsidRPr="00AD7A73">
        <w:rPr>
          <w:highlight w:val="yellow"/>
          <w:lang w:val="en-GB"/>
          <w:rPrChange w:id="633" w:author="Mathias Fuchs" w:date="2020-07-01T16:45:00Z">
            <w:rPr>
              <w:highlight w:val="yellow"/>
            </w:rPr>
          </w:rPrChange>
        </w:rPr>
        <w:t>)</w:t>
      </w:r>
      <w:r w:rsidR="00D76A03" w:rsidRPr="00AD7A73">
        <w:rPr>
          <w:lang w:val="en-GB"/>
          <w:rPrChange w:id="634" w:author="Mathias Fuchs" w:date="2020-07-01T16:45:00Z">
            <w:rPr/>
          </w:rPrChange>
        </w:rPr>
        <w:t>.</w:t>
      </w:r>
      <w:r w:rsidR="0039214D" w:rsidRPr="00AD7A73">
        <w:rPr>
          <w:lang w:val="en-GB"/>
          <w:rPrChange w:id="635" w:author="Mathias Fuchs" w:date="2020-07-01T16:45:00Z">
            <w:rPr/>
          </w:rPrChange>
        </w:rPr>
        <w:t xml:space="preserve"> </w:t>
      </w:r>
      <w:r w:rsidR="00D76A03" w:rsidRPr="00AD7A73">
        <w:rPr>
          <w:lang w:val="en-GB"/>
          <w:rPrChange w:id="636" w:author="Mathias Fuchs" w:date="2020-07-01T16:45:00Z">
            <w:rPr/>
          </w:rPrChange>
        </w:rPr>
        <w:t xml:space="preserve">GAMP5 does not mention which role is foreseen </w:t>
      </w:r>
      <w:r w:rsidR="00A461E2" w:rsidRPr="00AD7A73">
        <w:rPr>
          <w:lang w:val="en-GB"/>
          <w:rPrChange w:id="637" w:author="Mathias Fuchs" w:date="2020-07-01T16:45:00Z">
            <w:rPr/>
          </w:rPrChange>
        </w:rPr>
        <w:t>to write the test specifications</w:t>
      </w:r>
      <w:r w:rsidR="006834F0" w:rsidRPr="00AD7A73">
        <w:rPr>
          <w:lang w:val="en-GB"/>
          <w:rPrChange w:id="638" w:author="Mathias Fuchs" w:date="2020-07-01T16:45:00Z">
            <w:rPr/>
          </w:rPrChange>
        </w:rPr>
        <w:t>.</w:t>
      </w:r>
      <w:r w:rsidR="00843A3F" w:rsidRPr="00AD7A73">
        <w:rPr>
          <w:lang w:val="en-GB"/>
          <w:rPrChange w:id="639" w:author="Mathias Fuchs" w:date="2020-07-01T16:45:00Z">
            <w:rPr/>
          </w:rPrChange>
        </w:rPr>
        <w:t xml:space="preserve"> The test</w:t>
      </w:r>
      <w:r w:rsidR="006B6A02" w:rsidRPr="00AD7A73">
        <w:rPr>
          <w:lang w:val="en-GB"/>
          <w:rPrChange w:id="640" w:author="Mathias Fuchs" w:date="2020-07-01T16:45:00Z">
            <w:rPr/>
          </w:rPrChange>
        </w:rPr>
        <w:t xml:space="preserve"> specifications describe the overall purpose and a description of a set of test scripts</w:t>
      </w:r>
      <w:r w:rsidR="00536B14" w:rsidRPr="00AD7A73">
        <w:rPr>
          <w:lang w:val="en-GB"/>
          <w:rPrChange w:id="641" w:author="Mathias Fuchs" w:date="2020-07-01T16:45:00Z">
            <w:rPr/>
          </w:rPrChange>
        </w:rPr>
        <w:t xml:space="preserve"> </w:t>
      </w:r>
      <w:r w:rsidR="00536B14" w:rsidRPr="00AD7A73">
        <w:rPr>
          <w:highlight w:val="yellow"/>
          <w:lang w:val="en-GB"/>
          <w:rPrChange w:id="642" w:author="Mathias Fuchs" w:date="2020-07-01T16:45:00Z">
            <w:rPr>
              <w:highlight w:val="yellow"/>
            </w:rPr>
          </w:rPrChange>
        </w:rPr>
        <w:t>(GAMP5 p198)</w:t>
      </w:r>
      <w:r w:rsidR="006B6A02" w:rsidRPr="00AD7A73">
        <w:rPr>
          <w:lang w:val="en-GB"/>
          <w:rPrChange w:id="643" w:author="Mathias Fuchs" w:date="2020-07-01T16:45:00Z">
            <w:rPr/>
          </w:rPrChange>
        </w:rPr>
        <w:t xml:space="preserve">. For </w:t>
      </w:r>
      <w:r w:rsidR="00536B14" w:rsidRPr="00AD7A73">
        <w:rPr>
          <w:lang w:val="en-GB"/>
          <w:rPrChange w:id="644" w:author="Mathias Fuchs" w:date="2020-07-01T16:45:00Z">
            <w:rPr/>
          </w:rPrChange>
        </w:rPr>
        <w:t>example,</w:t>
      </w:r>
      <w:r w:rsidR="006B6A02" w:rsidRPr="00AD7A73">
        <w:rPr>
          <w:lang w:val="en-GB"/>
          <w:rPrChange w:id="645" w:author="Mathias Fuchs" w:date="2020-07-01T16:45:00Z">
            <w:rPr/>
          </w:rPrChange>
        </w:rPr>
        <w:t xml:space="preserve"> it defines which resources are needed, including tools for automated testing, the version of software under test, the test scripts to be carried out, </w:t>
      </w:r>
      <w:r w:rsidR="00536B14" w:rsidRPr="00AD7A73">
        <w:rPr>
          <w:lang w:val="en-GB"/>
          <w:rPrChange w:id="646" w:author="Mathias Fuchs" w:date="2020-07-01T16:45:00Z">
            <w:rPr/>
          </w:rPrChange>
        </w:rPr>
        <w:t>methods, prerequisites, required reviews and approvals</w:t>
      </w:r>
      <w:r w:rsidR="00ED5BC1" w:rsidRPr="00AD7A73">
        <w:rPr>
          <w:lang w:val="en-GB"/>
          <w:rPrChange w:id="647" w:author="Mathias Fuchs" w:date="2020-07-01T16:45:00Z">
            <w:rPr/>
          </w:rPrChange>
        </w:rPr>
        <w:t xml:space="preserve">, etc. </w:t>
      </w:r>
      <w:r w:rsidR="00536B14" w:rsidRPr="00AD7A73">
        <w:rPr>
          <w:highlight w:val="yellow"/>
          <w:lang w:val="en-GB"/>
          <w:rPrChange w:id="648" w:author="Mathias Fuchs" w:date="2020-07-01T16:45:00Z">
            <w:rPr>
              <w:highlight w:val="yellow"/>
            </w:rPr>
          </w:rPrChange>
        </w:rPr>
        <w:t>(GAMP5 p199)</w:t>
      </w:r>
      <w:r w:rsidR="00536B14" w:rsidRPr="00AD7A73">
        <w:rPr>
          <w:lang w:val="en-GB"/>
          <w:rPrChange w:id="649" w:author="Mathias Fuchs" w:date="2020-07-01T16:45:00Z">
            <w:rPr/>
          </w:rPrChange>
        </w:rPr>
        <w:t xml:space="preserve">. In addition, GAMP5 requires some metadata about the test specification document </w:t>
      </w:r>
      <w:r w:rsidR="00536B14" w:rsidRPr="00AD7A73">
        <w:rPr>
          <w:highlight w:val="yellow"/>
          <w:lang w:val="en-GB"/>
          <w:rPrChange w:id="650" w:author="Mathias Fuchs" w:date="2020-07-01T16:45:00Z">
            <w:rPr>
              <w:highlight w:val="yellow"/>
            </w:rPr>
          </w:rPrChange>
        </w:rPr>
        <w:t>(GAMP5 p199)</w:t>
      </w:r>
      <w:r w:rsidR="00536B14" w:rsidRPr="00AD7A73">
        <w:rPr>
          <w:lang w:val="en-GB"/>
          <w:rPrChange w:id="651" w:author="Mathias Fuchs" w:date="2020-07-01T16:45:00Z">
            <w:rPr/>
          </w:rPrChange>
        </w:rPr>
        <w:t>.</w:t>
      </w:r>
    </w:p>
    <w:p w14:paraId="6E2A618C" w14:textId="50F34086" w:rsidR="00A74BA3" w:rsidRPr="00AD7A73" w:rsidRDefault="004F0397" w:rsidP="00417554">
      <w:pPr>
        <w:rPr>
          <w:lang w:val="en-GB"/>
          <w:rPrChange w:id="652" w:author="Mathias Fuchs" w:date="2020-07-01T16:45:00Z">
            <w:rPr/>
          </w:rPrChange>
        </w:rPr>
      </w:pPr>
      <w:r w:rsidRPr="00AD7A73">
        <w:rPr>
          <w:lang w:val="en-GB"/>
          <w:rPrChange w:id="653" w:author="Mathias Fuchs" w:date="2020-07-01T16:45:00Z">
            <w:rPr/>
          </w:rPrChange>
        </w:rPr>
        <w:t xml:space="preserve">Based on the test specification, the test analyst is responsible for developing test scripts that describe the tests to be performed in such a way that the testers can execute them consistently </w:t>
      </w:r>
      <w:r w:rsidRPr="00AD7A73">
        <w:rPr>
          <w:highlight w:val="yellow"/>
          <w:lang w:val="en-GB"/>
          <w:rPrChange w:id="654" w:author="Mathias Fuchs" w:date="2020-07-01T16:45:00Z">
            <w:rPr>
              <w:highlight w:val="yellow"/>
            </w:rPr>
          </w:rPrChange>
        </w:rPr>
        <w:t>(GAMP5 p199)</w:t>
      </w:r>
      <w:r w:rsidRPr="00AD7A73">
        <w:rPr>
          <w:lang w:val="en-GB"/>
          <w:rPrChange w:id="655" w:author="Mathias Fuchs" w:date="2020-07-01T16:45:00Z">
            <w:rPr/>
          </w:rPrChange>
        </w:rPr>
        <w:t xml:space="preserve">. </w:t>
      </w:r>
      <w:r w:rsidR="008601B3" w:rsidRPr="00AD7A73">
        <w:rPr>
          <w:lang w:val="en-GB"/>
          <w:rPrChange w:id="656" w:author="Mathias Fuchs" w:date="2020-07-01T16:45:00Z">
            <w:rPr/>
          </w:rPrChange>
        </w:rPr>
        <w:t>Next to some metadata</w:t>
      </w:r>
      <w:r w:rsidR="00A461E2" w:rsidRPr="00AD7A73">
        <w:rPr>
          <w:lang w:val="en-GB"/>
          <w:rPrChange w:id="657" w:author="Mathias Fuchs" w:date="2020-07-01T16:45:00Z">
            <w:rPr/>
          </w:rPrChange>
        </w:rPr>
        <w:t xml:space="preserve"> like unique test reference and cross references to control specifications</w:t>
      </w:r>
      <w:r w:rsidR="008601B3" w:rsidRPr="00AD7A73">
        <w:rPr>
          <w:lang w:val="en-GB"/>
          <w:rPrChange w:id="658" w:author="Mathias Fuchs" w:date="2020-07-01T16:45:00Z">
            <w:rPr/>
          </w:rPrChange>
        </w:rPr>
        <w:t xml:space="preserve">, test scripts consist </w:t>
      </w:r>
      <w:r w:rsidR="00A461E2" w:rsidRPr="00AD7A73">
        <w:rPr>
          <w:lang w:val="en-GB"/>
          <w:rPrChange w:id="659" w:author="Mathias Fuchs" w:date="2020-07-01T16:45:00Z">
            <w:rPr/>
          </w:rPrChange>
        </w:rPr>
        <w:t>also</w:t>
      </w:r>
      <w:r w:rsidR="008601B3" w:rsidRPr="00AD7A73">
        <w:rPr>
          <w:lang w:val="en-GB"/>
          <w:rPrChange w:id="660" w:author="Mathias Fuchs" w:date="2020-07-01T16:45:00Z">
            <w:rPr/>
          </w:rPrChange>
        </w:rPr>
        <w:t xml:space="preserve"> of a title, a test description, the test objective, prerequisites, test steps, acceptance criteria and instructions about data to be recorded </w:t>
      </w:r>
      <w:r w:rsidR="008601B3" w:rsidRPr="00AD7A73">
        <w:rPr>
          <w:highlight w:val="yellow"/>
          <w:lang w:val="en-GB"/>
          <w:rPrChange w:id="661" w:author="Mathias Fuchs" w:date="2020-07-01T16:45:00Z">
            <w:rPr>
              <w:highlight w:val="yellow"/>
            </w:rPr>
          </w:rPrChange>
        </w:rPr>
        <w:t>(GAMP5 p199 f.)</w:t>
      </w:r>
      <w:r w:rsidR="008601B3" w:rsidRPr="00AD7A73">
        <w:rPr>
          <w:lang w:val="en-GB"/>
          <w:rPrChange w:id="662" w:author="Mathias Fuchs" w:date="2020-07-01T16:45:00Z">
            <w:rPr/>
          </w:rPrChange>
        </w:rPr>
        <w:t>.</w:t>
      </w:r>
    </w:p>
    <w:p w14:paraId="6F5C6DA7" w14:textId="1E1BE470" w:rsidR="00A74BA3" w:rsidRPr="00AD7A73" w:rsidRDefault="00A74BA3" w:rsidP="00417554">
      <w:pPr>
        <w:rPr>
          <w:lang w:val="en-GB"/>
          <w:rPrChange w:id="663" w:author="Mathias Fuchs" w:date="2020-07-01T16:45:00Z">
            <w:rPr/>
          </w:rPrChange>
        </w:rPr>
      </w:pPr>
      <w:r w:rsidRPr="00AD7A73">
        <w:rPr>
          <w:lang w:val="en-GB"/>
          <w:rPrChange w:id="664" w:author="Mathias Fuchs" w:date="2020-07-01T16:45:00Z">
            <w:rPr/>
          </w:rPrChange>
        </w:rPr>
        <w:t>GAMP5 foresees</w:t>
      </w:r>
      <w:r w:rsidR="001B3EA3" w:rsidRPr="00AD7A73">
        <w:rPr>
          <w:lang w:val="en-GB"/>
          <w:rPrChange w:id="665" w:author="Mathias Fuchs" w:date="2020-07-01T16:45:00Z">
            <w:rPr/>
          </w:rPrChange>
        </w:rPr>
        <w:t xml:space="preserve">, that the test specifications and the test scripts can be recorded in a single document </w:t>
      </w:r>
      <w:r w:rsidR="001B3EA3" w:rsidRPr="00AD7A73">
        <w:rPr>
          <w:highlight w:val="yellow"/>
          <w:lang w:val="en-GB"/>
          <w:rPrChange w:id="666" w:author="Mathias Fuchs" w:date="2020-07-01T16:45:00Z">
            <w:rPr>
              <w:highlight w:val="yellow"/>
            </w:rPr>
          </w:rPrChange>
        </w:rPr>
        <w:t>(GAMP5 p 200</w:t>
      </w:r>
      <w:r w:rsidR="001B3EA3" w:rsidRPr="00AD7A73">
        <w:rPr>
          <w:lang w:val="en-GB"/>
          <w:rPrChange w:id="667" w:author="Mathias Fuchs" w:date="2020-07-01T16:45:00Z">
            <w:rPr/>
          </w:rPrChange>
        </w:rPr>
        <w:t>)</w:t>
      </w:r>
      <w:r w:rsidR="00FA14F2" w:rsidRPr="00AD7A73">
        <w:rPr>
          <w:lang w:val="en-GB"/>
          <w:rPrChange w:id="668" w:author="Mathias Fuchs" w:date="2020-07-01T16:45:00Z">
            <w:rPr/>
          </w:rPrChange>
        </w:rPr>
        <w:t>.</w:t>
      </w:r>
      <w:r w:rsidR="00A9349E" w:rsidRPr="00AD7A73">
        <w:rPr>
          <w:lang w:val="en-GB"/>
          <w:rPrChange w:id="669" w:author="Mathias Fuchs" w:date="2020-07-01T16:45:00Z">
            <w:rPr/>
          </w:rPrChange>
        </w:rPr>
        <w:t xml:space="preserve"> </w:t>
      </w:r>
      <w:r w:rsidR="00FA14F2" w:rsidRPr="00AD7A73">
        <w:rPr>
          <w:lang w:val="en-GB"/>
          <w:rPrChange w:id="670" w:author="Mathias Fuchs" w:date="2020-07-01T16:45:00Z">
            <w:rPr/>
          </w:rPrChange>
        </w:rPr>
        <w:t xml:space="preserve">From this statement it </w:t>
      </w:r>
      <w:r w:rsidR="00D32583" w:rsidRPr="00AD7A73">
        <w:rPr>
          <w:lang w:val="en-GB"/>
          <w:rPrChange w:id="671" w:author="Mathias Fuchs" w:date="2020-07-01T16:45:00Z">
            <w:rPr/>
          </w:rPrChange>
        </w:rPr>
        <w:t>could</w:t>
      </w:r>
      <w:r w:rsidR="00FA14F2" w:rsidRPr="00AD7A73">
        <w:rPr>
          <w:lang w:val="en-GB"/>
          <w:rPrChange w:id="672" w:author="Mathias Fuchs" w:date="2020-07-01T16:45:00Z">
            <w:rPr/>
          </w:rPrChange>
        </w:rPr>
        <w:t xml:space="preserve"> be deduced</w:t>
      </w:r>
      <w:r w:rsidR="00252D86" w:rsidRPr="00AD7A73">
        <w:rPr>
          <w:lang w:val="en-GB"/>
          <w:rPrChange w:id="673" w:author="Mathias Fuchs" w:date="2020-07-01T16:45:00Z">
            <w:rPr/>
          </w:rPrChange>
        </w:rPr>
        <w:t>,</w:t>
      </w:r>
      <w:r w:rsidR="00A9349E" w:rsidRPr="00AD7A73">
        <w:rPr>
          <w:lang w:val="en-GB"/>
          <w:rPrChange w:id="674" w:author="Mathias Fuchs" w:date="2020-07-01T16:45:00Z">
            <w:rPr/>
          </w:rPrChange>
        </w:rPr>
        <w:t xml:space="preserve"> that the test analyst is not only responsible</w:t>
      </w:r>
      <w:r w:rsidR="00FA14F2" w:rsidRPr="00AD7A73">
        <w:rPr>
          <w:lang w:val="en-GB"/>
          <w:rPrChange w:id="675" w:author="Mathias Fuchs" w:date="2020-07-01T16:45:00Z">
            <w:rPr/>
          </w:rPrChange>
        </w:rPr>
        <w:t xml:space="preserve"> for the test script elaboration, but </w:t>
      </w:r>
      <w:r w:rsidR="00A461E2" w:rsidRPr="00AD7A73">
        <w:rPr>
          <w:lang w:val="en-GB"/>
          <w:rPrChange w:id="676" w:author="Mathias Fuchs" w:date="2020-07-01T16:45:00Z">
            <w:rPr/>
          </w:rPrChange>
        </w:rPr>
        <w:t>could</w:t>
      </w:r>
      <w:r w:rsidR="00D32583" w:rsidRPr="00AD7A73">
        <w:rPr>
          <w:lang w:val="en-GB"/>
          <w:rPrChange w:id="677" w:author="Mathias Fuchs" w:date="2020-07-01T16:45:00Z">
            <w:rPr/>
          </w:rPrChange>
        </w:rPr>
        <w:t xml:space="preserve"> also</w:t>
      </w:r>
      <w:r w:rsidR="00A461E2" w:rsidRPr="00AD7A73">
        <w:rPr>
          <w:lang w:val="en-GB"/>
          <w:rPrChange w:id="678" w:author="Mathias Fuchs" w:date="2020-07-01T16:45:00Z">
            <w:rPr/>
          </w:rPrChange>
        </w:rPr>
        <w:t xml:space="preserve"> be assigned by the test manager to</w:t>
      </w:r>
      <w:r w:rsidR="00D32583" w:rsidRPr="00AD7A73">
        <w:rPr>
          <w:lang w:val="en-GB"/>
          <w:rPrChange w:id="679" w:author="Mathias Fuchs" w:date="2020-07-01T16:45:00Z">
            <w:rPr/>
          </w:rPrChange>
        </w:rPr>
        <w:t xml:space="preserve"> </w:t>
      </w:r>
      <w:r w:rsidR="00A461E2" w:rsidRPr="00AD7A73">
        <w:rPr>
          <w:lang w:val="en-GB"/>
          <w:rPrChange w:id="680" w:author="Mathias Fuchs" w:date="2020-07-01T16:45:00Z">
            <w:rPr/>
          </w:rPrChange>
        </w:rPr>
        <w:t xml:space="preserve">write </w:t>
      </w:r>
      <w:r w:rsidR="00FA14F2" w:rsidRPr="00AD7A73">
        <w:rPr>
          <w:lang w:val="en-GB"/>
          <w:rPrChange w:id="681" w:author="Mathias Fuchs" w:date="2020-07-01T16:45:00Z">
            <w:rPr/>
          </w:rPrChange>
        </w:rPr>
        <w:t>the test specifications</w:t>
      </w:r>
      <w:r w:rsidR="00D32583" w:rsidRPr="00AD7A73">
        <w:rPr>
          <w:lang w:val="en-GB"/>
          <w:rPrChange w:id="682" w:author="Mathias Fuchs" w:date="2020-07-01T16:45:00Z">
            <w:rPr/>
          </w:rPrChange>
        </w:rPr>
        <w:t>, if it is not the test manager him- or herself who will do it (</w:t>
      </w:r>
      <w:r w:rsidR="00D32583" w:rsidRPr="00AD7A73">
        <w:rPr>
          <w:highlight w:val="yellow"/>
          <w:lang w:val="en-GB"/>
          <w:rPrChange w:id="683" w:author="Mathias Fuchs" w:date="2020-07-01T16:45:00Z">
            <w:rPr>
              <w:highlight w:val="yellow"/>
            </w:rPr>
          </w:rPrChange>
        </w:rPr>
        <w:t>GAMP5 p 196</w:t>
      </w:r>
      <w:r w:rsidR="00D32583" w:rsidRPr="00AD7A73">
        <w:rPr>
          <w:lang w:val="en-GB"/>
          <w:rPrChange w:id="684" w:author="Mathias Fuchs" w:date="2020-07-01T16:45:00Z">
            <w:rPr/>
          </w:rPrChange>
        </w:rPr>
        <w:t>).</w:t>
      </w:r>
    </w:p>
    <w:p w14:paraId="3F136D17" w14:textId="0E3D0323" w:rsidR="004434F6" w:rsidRPr="00AD7A73" w:rsidRDefault="00ED5BC1" w:rsidP="00417554">
      <w:pPr>
        <w:rPr>
          <w:lang w:val="en-GB"/>
          <w:rPrChange w:id="685" w:author="Mathias Fuchs" w:date="2020-07-01T16:45:00Z">
            <w:rPr/>
          </w:rPrChange>
        </w:rPr>
      </w:pPr>
      <w:r w:rsidRPr="00AD7A73">
        <w:rPr>
          <w:lang w:val="en-GB"/>
          <w:rPrChange w:id="686" w:author="Mathias Fuchs" w:date="2020-07-01T16:45:00Z">
            <w:rPr/>
          </w:rPrChange>
        </w:rPr>
        <w:t>As already mentioned, the test scripts are executed by the testers (</w:t>
      </w:r>
      <w:r w:rsidRPr="00AD7A73">
        <w:rPr>
          <w:highlight w:val="yellow"/>
          <w:lang w:val="en-GB"/>
          <w:rPrChange w:id="687" w:author="Mathias Fuchs" w:date="2020-07-01T16:45:00Z">
            <w:rPr>
              <w:highlight w:val="yellow"/>
            </w:rPr>
          </w:rPrChange>
        </w:rPr>
        <w:t>GAMP5 p 196</w:t>
      </w:r>
      <w:r w:rsidRPr="00AD7A73">
        <w:rPr>
          <w:lang w:val="en-GB"/>
          <w:rPrChange w:id="688" w:author="Mathias Fuchs" w:date="2020-07-01T16:45:00Z">
            <w:rPr/>
          </w:rPrChange>
        </w:rPr>
        <w:t>). As a result of the</w:t>
      </w:r>
      <w:r w:rsidR="00A74BA3" w:rsidRPr="00AD7A73">
        <w:rPr>
          <w:lang w:val="en-GB"/>
          <w:rPrChange w:id="689" w:author="Mathias Fuchs" w:date="2020-07-01T16:45:00Z">
            <w:rPr/>
          </w:rPrChange>
        </w:rPr>
        <w:t>ir</w:t>
      </w:r>
      <w:r w:rsidRPr="00AD7A73">
        <w:rPr>
          <w:lang w:val="en-GB"/>
          <w:rPrChange w:id="690" w:author="Mathias Fuchs" w:date="2020-07-01T16:45:00Z">
            <w:rPr/>
          </w:rPrChange>
        </w:rPr>
        <w:t xml:space="preserve"> testing, they have</w:t>
      </w:r>
      <w:r w:rsidR="00A74BA3" w:rsidRPr="00AD7A73">
        <w:rPr>
          <w:lang w:val="en-GB"/>
          <w:rPrChange w:id="691" w:author="Mathias Fuchs" w:date="2020-07-01T16:45:00Z">
            <w:rPr/>
          </w:rPrChange>
        </w:rPr>
        <w:t xml:space="preserve"> to deliver records that are reviewable. The records contain the result of the single tests</w:t>
      </w:r>
      <w:r w:rsidR="00A9349E" w:rsidRPr="00AD7A73">
        <w:rPr>
          <w:lang w:val="en-GB"/>
          <w:rPrChange w:id="692" w:author="Mathias Fuchs" w:date="2020-07-01T16:45:00Z">
            <w:rPr/>
          </w:rPrChange>
        </w:rPr>
        <w:t xml:space="preserve"> (passed/failed)</w:t>
      </w:r>
      <w:r w:rsidR="00A74BA3" w:rsidRPr="00AD7A73">
        <w:rPr>
          <w:lang w:val="en-GB"/>
          <w:rPrChange w:id="693" w:author="Mathias Fuchs" w:date="2020-07-01T16:45:00Z">
            <w:rPr/>
          </w:rPrChange>
        </w:rPr>
        <w:t xml:space="preserve"> including needed descriptions and supporting documentations as defined in the test scripts for example screen shots </w:t>
      </w:r>
      <w:r w:rsidR="00A74BA3" w:rsidRPr="00AD7A73">
        <w:rPr>
          <w:highlight w:val="yellow"/>
          <w:lang w:val="en-GB"/>
          <w:rPrChange w:id="694" w:author="Mathias Fuchs" w:date="2020-07-01T16:45:00Z">
            <w:rPr>
              <w:highlight w:val="yellow"/>
            </w:rPr>
          </w:rPrChange>
        </w:rPr>
        <w:t>(GAMP5 p 200)</w:t>
      </w:r>
      <w:r w:rsidR="00A74BA3" w:rsidRPr="00AD7A73">
        <w:rPr>
          <w:lang w:val="en-GB"/>
          <w:rPrChange w:id="695" w:author="Mathias Fuchs" w:date="2020-07-01T16:45:00Z">
            <w:rPr/>
          </w:rPrChange>
        </w:rPr>
        <w:t>.</w:t>
      </w:r>
    </w:p>
    <w:p w14:paraId="06362F00" w14:textId="2D76B2C2" w:rsidR="00C75947" w:rsidRPr="00AD7A73" w:rsidRDefault="00A74BA3" w:rsidP="00417554">
      <w:pPr>
        <w:rPr>
          <w:lang w:val="en-GB"/>
          <w:rPrChange w:id="696" w:author="Mathias Fuchs" w:date="2020-07-01T16:45:00Z">
            <w:rPr/>
          </w:rPrChange>
        </w:rPr>
      </w:pPr>
      <w:r w:rsidRPr="00AD7A73">
        <w:rPr>
          <w:lang w:val="en-GB"/>
          <w:rPrChange w:id="697" w:author="Mathias Fuchs" w:date="2020-07-01T16:45:00Z">
            <w:rPr/>
          </w:rPrChange>
        </w:rPr>
        <w:lastRenderedPageBreak/>
        <w:t>Subsequent to the execution of the tests, the test results will be reviewed by the test reviewer</w:t>
      </w:r>
      <w:r w:rsidR="00B43E16" w:rsidRPr="00AD7A73">
        <w:rPr>
          <w:lang w:val="en-GB"/>
          <w:rPrChange w:id="698" w:author="Mathias Fuchs" w:date="2020-07-01T16:45:00Z">
            <w:rPr/>
          </w:rPrChange>
        </w:rPr>
        <w:t>, which should not be the same person as the tester</w:t>
      </w:r>
      <w:r w:rsidR="00880712" w:rsidRPr="00AD7A73">
        <w:rPr>
          <w:lang w:val="en-GB"/>
          <w:rPrChange w:id="699" w:author="Mathias Fuchs" w:date="2020-07-01T16:45:00Z">
            <w:rPr/>
          </w:rPrChange>
        </w:rPr>
        <w:t>.</w:t>
      </w:r>
      <w:r w:rsidRPr="00AD7A73">
        <w:rPr>
          <w:lang w:val="en-GB"/>
          <w:rPrChange w:id="700" w:author="Mathias Fuchs" w:date="2020-07-01T16:45:00Z">
            <w:rPr/>
          </w:rPrChange>
        </w:rPr>
        <w:t xml:space="preserve"> </w:t>
      </w:r>
      <w:r w:rsidR="00C75947" w:rsidRPr="00AD7A73">
        <w:rPr>
          <w:lang w:val="en-GB"/>
          <w:rPrChange w:id="701" w:author="Mathias Fuchs" w:date="2020-07-01T16:45:00Z">
            <w:rPr/>
          </w:rPrChange>
        </w:rPr>
        <w:t xml:space="preserve">Based on </w:t>
      </w:r>
      <w:commentRangeStart w:id="702"/>
      <w:r w:rsidR="00C75947" w:rsidRPr="00AD7A73">
        <w:rPr>
          <w:lang w:val="en-GB"/>
          <w:rPrChange w:id="703" w:author="Mathias Fuchs" w:date="2020-07-01T16:45:00Z">
            <w:rPr/>
          </w:rPrChange>
        </w:rPr>
        <w:t>this review a</w:t>
      </w:r>
      <w:r w:rsidRPr="00AD7A73">
        <w:rPr>
          <w:lang w:val="en-GB"/>
          <w:rPrChange w:id="704" w:author="Mathias Fuchs" w:date="2020-07-01T16:45:00Z">
            <w:rPr/>
          </w:rPrChange>
        </w:rPr>
        <w:t xml:space="preserve"> test report</w:t>
      </w:r>
      <w:r w:rsidR="00C75947" w:rsidRPr="00AD7A73">
        <w:rPr>
          <w:lang w:val="en-GB"/>
          <w:rPrChange w:id="705" w:author="Mathias Fuchs" w:date="2020-07-01T16:45:00Z">
            <w:rPr/>
          </w:rPrChange>
        </w:rPr>
        <w:t xml:space="preserve"> </w:t>
      </w:r>
      <w:commentRangeEnd w:id="702"/>
      <w:r w:rsidR="00345301">
        <w:rPr>
          <w:rStyle w:val="CommentReference"/>
        </w:rPr>
        <w:commentReference w:id="702"/>
      </w:r>
      <w:r w:rsidR="00C75947" w:rsidRPr="00AD7A73">
        <w:rPr>
          <w:lang w:val="en-GB"/>
          <w:rPrChange w:id="706" w:author="Mathias Fuchs" w:date="2020-07-01T16:45:00Z">
            <w:rPr/>
          </w:rPrChange>
        </w:rPr>
        <w:t>will be delivered by the test reviewer</w:t>
      </w:r>
      <w:r w:rsidR="00A9349E" w:rsidRPr="00AD7A73">
        <w:rPr>
          <w:lang w:val="en-GB"/>
          <w:rPrChange w:id="707" w:author="Mathias Fuchs" w:date="2020-07-01T16:45:00Z">
            <w:rPr/>
          </w:rPrChange>
        </w:rPr>
        <w:t xml:space="preserve"> </w:t>
      </w:r>
      <w:r w:rsidR="00A9349E" w:rsidRPr="00AD7A73">
        <w:rPr>
          <w:highlight w:val="yellow"/>
          <w:lang w:val="en-GB"/>
          <w:rPrChange w:id="708" w:author="Mathias Fuchs" w:date="2020-07-01T16:45:00Z">
            <w:rPr>
              <w:highlight w:val="yellow"/>
            </w:rPr>
          </w:rPrChange>
        </w:rPr>
        <w:t>(GAMP5 p. 196 and p. 200)</w:t>
      </w:r>
      <w:r w:rsidRPr="00AD7A73">
        <w:rPr>
          <w:lang w:val="en-GB"/>
          <w:rPrChange w:id="709" w:author="Mathias Fuchs" w:date="2020-07-01T16:45:00Z">
            <w:rPr/>
          </w:rPrChange>
        </w:rPr>
        <w:t xml:space="preserve">. </w:t>
      </w:r>
      <w:r w:rsidR="00FA14F2" w:rsidRPr="00AD7A73">
        <w:rPr>
          <w:lang w:val="en-GB"/>
          <w:rPrChange w:id="710" w:author="Mathias Fuchs" w:date="2020-07-01T16:45:00Z">
            <w:rPr/>
          </w:rPrChange>
        </w:rPr>
        <w:t>A test report</w:t>
      </w:r>
      <w:r w:rsidR="00042171" w:rsidRPr="00AD7A73">
        <w:rPr>
          <w:lang w:val="en-GB"/>
          <w:rPrChange w:id="711" w:author="Mathias Fuchs" w:date="2020-07-01T16:45:00Z">
            <w:rPr/>
          </w:rPrChange>
        </w:rPr>
        <w:t xml:space="preserve"> includes again some metadata like who executed and who reviewed the </w:t>
      </w:r>
      <w:proofErr w:type="spellStart"/>
      <w:r w:rsidR="00042171" w:rsidRPr="00AD7A73">
        <w:rPr>
          <w:lang w:val="en-GB"/>
          <w:rPrChange w:id="712" w:author="Mathias Fuchs" w:date="2020-07-01T16:45:00Z">
            <w:rPr/>
          </w:rPrChange>
        </w:rPr>
        <w:t>testings</w:t>
      </w:r>
      <w:proofErr w:type="spellEnd"/>
      <w:r w:rsidR="00042171" w:rsidRPr="00AD7A73">
        <w:rPr>
          <w:lang w:val="en-GB"/>
          <w:rPrChange w:id="713" w:author="Mathias Fuchs" w:date="2020-07-01T16:45:00Z">
            <w:rPr/>
          </w:rPrChange>
        </w:rPr>
        <w:t xml:space="preserve">, and </w:t>
      </w:r>
      <w:r w:rsidR="00C75B1B" w:rsidRPr="00AD7A73">
        <w:rPr>
          <w:lang w:val="en-GB"/>
          <w:rPrChange w:id="714" w:author="Mathias Fuchs" w:date="2020-07-01T16:45:00Z">
            <w:rPr/>
          </w:rPrChange>
        </w:rPr>
        <w:t>information</w:t>
      </w:r>
      <w:r w:rsidR="00042171" w:rsidRPr="00AD7A73">
        <w:rPr>
          <w:lang w:val="en-GB"/>
          <w:rPrChange w:id="715" w:author="Mathias Fuchs" w:date="2020-07-01T16:45:00Z">
            <w:rPr/>
          </w:rPrChange>
        </w:rPr>
        <w:t xml:space="preserve"> about the</w:t>
      </w:r>
      <w:r w:rsidR="00C75B1B" w:rsidRPr="00AD7A73">
        <w:rPr>
          <w:lang w:val="en-GB"/>
          <w:rPrChange w:id="716" w:author="Mathias Fuchs" w:date="2020-07-01T16:45:00Z">
            <w:rPr/>
          </w:rPrChange>
        </w:rPr>
        <w:t xml:space="preserve"> effected</w:t>
      </w:r>
      <w:r w:rsidR="00042171" w:rsidRPr="00AD7A73">
        <w:rPr>
          <w:lang w:val="en-GB"/>
          <w:rPrChange w:id="717" w:author="Mathias Fuchs" w:date="2020-07-01T16:45:00Z">
            <w:rPr/>
          </w:rPrChange>
        </w:rPr>
        <w:t xml:space="preserve"> </w:t>
      </w:r>
      <w:proofErr w:type="spellStart"/>
      <w:r w:rsidR="00042171" w:rsidRPr="00AD7A73">
        <w:rPr>
          <w:lang w:val="en-GB"/>
          <w:rPrChange w:id="718" w:author="Mathias Fuchs" w:date="2020-07-01T16:45:00Z">
            <w:rPr/>
          </w:rPrChange>
        </w:rPr>
        <w:t>testings</w:t>
      </w:r>
      <w:proofErr w:type="spellEnd"/>
      <w:r w:rsidR="00042171" w:rsidRPr="00AD7A73">
        <w:rPr>
          <w:lang w:val="en-GB"/>
          <w:rPrChange w:id="719" w:author="Mathias Fuchs" w:date="2020-07-01T16:45:00Z">
            <w:rPr/>
          </w:rPrChange>
        </w:rPr>
        <w:t xml:space="preserve"> like a summary of the test results, a summary of test failures and conclusions </w:t>
      </w:r>
      <w:r w:rsidR="00042171" w:rsidRPr="00AD7A73">
        <w:rPr>
          <w:highlight w:val="yellow"/>
          <w:lang w:val="en-GB"/>
          <w:rPrChange w:id="720" w:author="Mathias Fuchs" w:date="2020-07-01T16:45:00Z">
            <w:rPr>
              <w:highlight w:val="yellow"/>
            </w:rPr>
          </w:rPrChange>
        </w:rPr>
        <w:t>(GAMP5 p 200)</w:t>
      </w:r>
      <w:r w:rsidR="00042171" w:rsidRPr="00AD7A73">
        <w:rPr>
          <w:lang w:val="en-GB"/>
          <w:rPrChange w:id="721" w:author="Mathias Fuchs" w:date="2020-07-01T16:45:00Z">
            <w:rPr/>
          </w:rPrChange>
        </w:rPr>
        <w:t>.</w:t>
      </w:r>
    </w:p>
    <w:p w14:paraId="1BF9333F" w14:textId="27543D52" w:rsidR="00C75947" w:rsidRPr="00AD7A73" w:rsidRDefault="00C75947" w:rsidP="00417554">
      <w:pPr>
        <w:rPr>
          <w:lang w:val="en-GB"/>
          <w:rPrChange w:id="722" w:author="Mathias Fuchs" w:date="2020-07-01T16:45:00Z">
            <w:rPr/>
          </w:rPrChange>
        </w:rPr>
      </w:pPr>
      <w:r w:rsidRPr="00AD7A73">
        <w:rPr>
          <w:highlight w:val="green"/>
          <w:lang w:val="en-GB"/>
          <w:rPrChange w:id="723" w:author="Mathias Fuchs" w:date="2020-07-01T16:45:00Z">
            <w:rPr>
              <w:highlight w:val="green"/>
            </w:rPr>
          </w:rPrChange>
        </w:rPr>
        <w:t xml:space="preserve">A Figure </w:t>
      </w:r>
      <w:r w:rsidR="00CE1A99" w:rsidRPr="00AD7A73">
        <w:rPr>
          <w:highlight w:val="green"/>
          <w:lang w:val="en-GB"/>
          <w:rPrChange w:id="724" w:author="Mathias Fuchs" w:date="2020-07-01T16:45:00Z">
            <w:rPr>
              <w:highlight w:val="green"/>
            </w:rPr>
          </w:rPrChange>
        </w:rPr>
        <w:t>that</w:t>
      </w:r>
      <w:r w:rsidRPr="00AD7A73">
        <w:rPr>
          <w:highlight w:val="green"/>
          <w:lang w:val="en-GB"/>
          <w:rPrChange w:id="725" w:author="Mathias Fuchs" w:date="2020-07-01T16:45:00Z">
            <w:rPr>
              <w:highlight w:val="green"/>
            </w:rPr>
          </w:rPrChange>
        </w:rPr>
        <w:t xml:space="preserve"> shows </w:t>
      </w:r>
      <w:r w:rsidR="00CE1A99" w:rsidRPr="00AD7A73">
        <w:rPr>
          <w:highlight w:val="green"/>
          <w:lang w:val="en-GB"/>
          <w:rPrChange w:id="726" w:author="Mathias Fuchs" w:date="2020-07-01T16:45:00Z">
            <w:rPr>
              <w:highlight w:val="green"/>
            </w:rPr>
          </w:rPrChange>
        </w:rPr>
        <w:t>which documents</w:t>
      </w:r>
      <w:r w:rsidRPr="00AD7A73">
        <w:rPr>
          <w:highlight w:val="green"/>
          <w:lang w:val="en-GB"/>
          <w:rPrChange w:id="727" w:author="Mathias Fuchs" w:date="2020-07-01T16:45:00Z">
            <w:rPr>
              <w:highlight w:val="green"/>
            </w:rPr>
          </w:rPrChange>
        </w:rPr>
        <w:t xml:space="preserve"> are produced by whom during this process</w:t>
      </w:r>
    </w:p>
    <w:p w14:paraId="74E1CBAB" w14:textId="72E047C5" w:rsidR="00E75B39" w:rsidRDefault="00E75B39" w:rsidP="005101E5">
      <w:pPr>
        <w:pStyle w:val="Heading3"/>
        <w:rPr>
          <w:lang w:val="en-GB"/>
        </w:rPr>
      </w:pPr>
      <w:bookmarkStart w:id="728" w:name="_Toc44339661"/>
      <w:r>
        <w:rPr>
          <w:lang w:val="en-GB"/>
        </w:rPr>
        <w:t xml:space="preserve">Incorporating the </w:t>
      </w:r>
      <w:r w:rsidR="005E22E7">
        <w:t xml:space="preserve">Quality </w:t>
      </w:r>
      <w:r>
        <w:rPr>
          <w:lang w:val="en-GB"/>
        </w:rPr>
        <w:t>Risk Assessment</w:t>
      </w:r>
      <w:bookmarkEnd w:id="728"/>
    </w:p>
    <w:p w14:paraId="674B59A5" w14:textId="54E217C2" w:rsidR="004B7A6E" w:rsidRPr="00AD7A73" w:rsidRDefault="00F27BF0" w:rsidP="00D661F7">
      <w:pPr>
        <w:rPr>
          <w:lang w:val="en-GB" w:eastAsia="de-DE"/>
          <w:rPrChange w:id="729" w:author="Mathias Fuchs" w:date="2020-07-01T16:45:00Z">
            <w:rPr>
              <w:lang w:eastAsia="de-DE"/>
            </w:rPr>
          </w:rPrChange>
        </w:rPr>
      </w:pPr>
      <w:r w:rsidRPr="00AD7A73">
        <w:rPr>
          <w:lang w:val="en-GB" w:eastAsia="de-DE"/>
          <w:rPrChange w:id="730" w:author="Mathias Fuchs" w:date="2020-07-01T16:45:00Z">
            <w:rPr>
              <w:lang w:eastAsia="de-DE"/>
            </w:rPr>
          </w:rPrChange>
        </w:rPr>
        <w:t xml:space="preserve">Quality risk management is one of the five key concepts in GAMP5 </w:t>
      </w:r>
      <w:r w:rsidRPr="00AD7A73">
        <w:rPr>
          <w:highlight w:val="yellow"/>
          <w:lang w:val="en-GB" w:eastAsia="de-DE"/>
          <w:rPrChange w:id="731" w:author="Mathias Fuchs" w:date="2020-07-01T16:45:00Z">
            <w:rPr>
              <w:highlight w:val="yellow"/>
              <w:lang w:eastAsia="de-DE"/>
            </w:rPr>
          </w:rPrChange>
        </w:rPr>
        <w:t>(GAMP5 p.20)</w:t>
      </w:r>
      <w:r w:rsidRPr="00AD7A73">
        <w:rPr>
          <w:lang w:val="en-GB" w:eastAsia="de-DE"/>
          <w:rPrChange w:id="732" w:author="Mathias Fuchs" w:date="2020-07-01T16:45:00Z">
            <w:rPr>
              <w:lang w:eastAsia="de-DE"/>
            </w:rPr>
          </w:rPrChange>
        </w:rPr>
        <w:t>. It is an iterative process that covers the entire life cycle of a computerised system (</w:t>
      </w:r>
      <w:r w:rsidRPr="00AD7A73">
        <w:rPr>
          <w:highlight w:val="yellow"/>
          <w:lang w:val="en-GB" w:eastAsia="de-DE"/>
          <w:rPrChange w:id="733" w:author="Mathias Fuchs" w:date="2020-07-01T16:45:00Z">
            <w:rPr>
              <w:highlight w:val="yellow"/>
              <w:lang w:eastAsia="de-DE"/>
            </w:rPr>
          </w:rPrChange>
        </w:rPr>
        <w:t>p.47 GAMP5</w:t>
      </w:r>
      <w:r w:rsidRPr="00AD7A73">
        <w:rPr>
          <w:lang w:val="en-GB" w:eastAsia="de-DE"/>
          <w:rPrChange w:id="734" w:author="Mathias Fuchs" w:date="2020-07-01T16:45:00Z">
            <w:rPr>
              <w:lang w:eastAsia="de-DE"/>
            </w:rPr>
          </w:rPrChange>
        </w:rPr>
        <w:t xml:space="preserve">). In this sense, it has also an important role to play in the above described OQ process for which it is considered to be a supporting process </w:t>
      </w:r>
      <w:r w:rsidR="00395802" w:rsidRPr="00AD7A73">
        <w:rPr>
          <w:lang w:val="en-GB" w:eastAsia="de-DE"/>
          <w:rPrChange w:id="735" w:author="Mathias Fuchs" w:date="2020-07-01T16:45:00Z">
            <w:rPr>
              <w:lang w:eastAsia="de-DE"/>
            </w:rPr>
          </w:rPrChange>
        </w:rPr>
        <w:t>(</w:t>
      </w:r>
      <w:r w:rsidR="00395802" w:rsidRPr="00AD7A73">
        <w:rPr>
          <w:highlight w:val="yellow"/>
          <w:lang w:val="en-GB" w:eastAsia="de-DE"/>
          <w:rPrChange w:id="736" w:author="Mathias Fuchs" w:date="2020-07-01T16:45:00Z">
            <w:rPr>
              <w:highlight w:val="yellow"/>
              <w:lang w:eastAsia="de-DE"/>
            </w:rPr>
          </w:rPrChange>
        </w:rPr>
        <w:t>GAMP5 p32</w:t>
      </w:r>
      <w:r w:rsidR="00395802" w:rsidRPr="00AD7A73">
        <w:rPr>
          <w:lang w:val="en-GB" w:eastAsia="de-DE"/>
          <w:rPrChange w:id="737" w:author="Mathias Fuchs" w:date="2020-07-01T16:45:00Z">
            <w:rPr>
              <w:lang w:eastAsia="de-DE"/>
            </w:rPr>
          </w:rPrChange>
        </w:rPr>
        <w:t>).</w:t>
      </w:r>
      <w:r w:rsidRPr="00AD7A73">
        <w:rPr>
          <w:lang w:val="en-GB" w:eastAsia="de-DE"/>
          <w:rPrChange w:id="738" w:author="Mathias Fuchs" w:date="2020-07-01T16:45:00Z">
            <w:rPr>
              <w:lang w:eastAsia="de-DE"/>
            </w:rPr>
          </w:rPrChange>
        </w:rPr>
        <w:t xml:space="preserve"> </w:t>
      </w:r>
      <w:r w:rsidR="005E22E7" w:rsidRPr="00AD7A73">
        <w:rPr>
          <w:lang w:val="en-GB" w:eastAsia="de-DE"/>
          <w:rPrChange w:id="739" w:author="Mathias Fuchs" w:date="2020-07-01T16:45:00Z">
            <w:rPr>
              <w:lang w:eastAsia="de-DE"/>
            </w:rPr>
          </w:rPrChange>
        </w:rPr>
        <w:t xml:space="preserve">The goal of this concept is to focus validation efforts on critical points of the computerised system </w:t>
      </w:r>
      <w:r w:rsidR="005E22E7" w:rsidRPr="00AD7A73">
        <w:rPr>
          <w:highlight w:val="yellow"/>
          <w:lang w:val="en-GB" w:eastAsia="de-DE"/>
          <w:rPrChange w:id="740" w:author="Mathias Fuchs" w:date="2020-07-01T16:45:00Z">
            <w:rPr>
              <w:highlight w:val="yellow"/>
              <w:lang w:eastAsia="de-DE"/>
            </w:rPr>
          </w:rPrChange>
        </w:rPr>
        <w:t>(GAMP5 p.20)</w:t>
      </w:r>
      <w:r w:rsidR="005E22E7" w:rsidRPr="00AD7A73">
        <w:rPr>
          <w:lang w:val="en-GB" w:eastAsia="de-DE"/>
          <w:rPrChange w:id="741" w:author="Mathias Fuchs" w:date="2020-07-01T16:45:00Z">
            <w:rPr>
              <w:lang w:eastAsia="de-DE"/>
            </w:rPr>
          </w:rPrChange>
        </w:rPr>
        <w:t xml:space="preserve">. The </w:t>
      </w:r>
      <w:r w:rsidR="004B7A6E" w:rsidRPr="00AD7A73">
        <w:rPr>
          <w:lang w:val="en-GB" w:eastAsia="de-DE"/>
          <w:rPrChange w:id="742" w:author="Mathias Fuchs" w:date="2020-07-01T16:45:00Z">
            <w:rPr>
              <w:lang w:eastAsia="de-DE"/>
            </w:rPr>
          </w:rPrChange>
        </w:rPr>
        <w:t>q</w:t>
      </w:r>
      <w:r w:rsidR="005E22E7" w:rsidRPr="00AD7A73">
        <w:rPr>
          <w:lang w:val="en-GB" w:eastAsia="de-DE"/>
          <w:rPrChange w:id="743" w:author="Mathias Fuchs" w:date="2020-07-01T16:45:00Z">
            <w:rPr>
              <w:lang w:eastAsia="de-DE"/>
            </w:rPr>
          </w:rPrChange>
        </w:rPr>
        <w:t xml:space="preserve">uality </w:t>
      </w:r>
      <w:r w:rsidR="004B7A6E" w:rsidRPr="00AD7A73">
        <w:rPr>
          <w:lang w:val="en-GB" w:eastAsia="de-DE"/>
          <w:rPrChange w:id="744" w:author="Mathias Fuchs" w:date="2020-07-01T16:45:00Z">
            <w:rPr>
              <w:lang w:eastAsia="de-DE"/>
            </w:rPr>
          </w:rPrChange>
        </w:rPr>
        <w:t>r</w:t>
      </w:r>
      <w:r w:rsidR="005E22E7" w:rsidRPr="00AD7A73">
        <w:rPr>
          <w:lang w:val="en-GB" w:eastAsia="de-DE"/>
          <w:rPrChange w:id="745" w:author="Mathias Fuchs" w:date="2020-07-01T16:45:00Z">
            <w:rPr>
              <w:lang w:eastAsia="de-DE"/>
            </w:rPr>
          </w:rPrChange>
        </w:rPr>
        <w:t xml:space="preserve">isk </w:t>
      </w:r>
      <w:r w:rsidR="004B7A6E" w:rsidRPr="00AD7A73">
        <w:rPr>
          <w:lang w:val="en-GB" w:eastAsia="de-DE"/>
          <w:rPrChange w:id="746" w:author="Mathias Fuchs" w:date="2020-07-01T16:45:00Z">
            <w:rPr>
              <w:lang w:eastAsia="de-DE"/>
            </w:rPr>
          </w:rPrChange>
        </w:rPr>
        <w:t>m</w:t>
      </w:r>
      <w:r w:rsidR="005E22E7" w:rsidRPr="00AD7A73">
        <w:rPr>
          <w:lang w:val="en-GB" w:eastAsia="de-DE"/>
          <w:rPrChange w:id="747" w:author="Mathias Fuchs" w:date="2020-07-01T16:45:00Z">
            <w:rPr>
              <w:lang w:eastAsia="de-DE"/>
            </w:rPr>
          </w:rPrChange>
        </w:rPr>
        <w:t xml:space="preserve">anagement </w:t>
      </w:r>
      <w:r w:rsidR="004B7A6E" w:rsidRPr="00AD7A73">
        <w:rPr>
          <w:lang w:val="en-GB" w:eastAsia="de-DE"/>
          <w:rPrChange w:id="748" w:author="Mathias Fuchs" w:date="2020-07-01T16:45:00Z">
            <w:rPr>
              <w:lang w:eastAsia="de-DE"/>
            </w:rPr>
          </w:rPrChange>
        </w:rPr>
        <w:t>p</w:t>
      </w:r>
      <w:r w:rsidR="005E22E7" w:rsidRPr="00AD7A73">
        <w:rPr>
          <w:lang w:val="en-GB" w:eastAsia="de-DE"/>
          <w:rPrChange w:id="749" w:author="Mathias Fuchs" w:date="2020-07-01T16:45:00Z">
            <w:rPr>
              <w:lang w:eastAsia="de-DE"/>
            </w:rPr>
          </w:rPrChange>
        </w:rPr>
        <w:t>rocess includes</w:t>
      </w:r>
      <w:r w:rsidR="00BD1FDF" w:rsidRPr="00AD7A73">
        <w:rPr>
          <w:lang w:val="en-GB" w:eastAsia="de-DE"/>
          <w:rPrChange w:id="750" w:author="Mathias Fuchs" w:date="2020-07-01T16:45:00Z">
            <w:rPr>
              <w:lang w:eastAsia="de-DE"/>
            </w:rPr>
          </w:rPrChange>
        </w:rPr>
        <w:t xml:space="preserve"> </w:t>
      </w:r>
      <w:r w:rsidR="005E22E7" w:rsidRPr="00AD7A73">
        <w:rPr>
          <w:lang w:val="en-GB" w:eastAsia="de-DE"/>
          <w:rPrChange w:id="751" w:author="Mathias Fuchs" w:date="2020-07-01T16:45:00Z">
            <w:rPr>
              <w:lang w:eastAsia="de-DE"/>
            </w:rPr>
          </w:rPrChange>
        </w:rPr>
        <w:t xml:space="preserve">the identification of functions with impact on patient safety, product quality and data integrity </w:t>
      </w:r>
      <w:r w:rsidRPr="00AD7A73">
        <w:rPr>
          <w:lang w:val="en-GB" w:eastAsia="de-DE"/>
          <w:rPrChange w:id="752" w:author="Mathias Fuchs" w:date="2020-07-01T16:45:00Z">
            <w:rPr>
              <w:lang w:eastAsia="de-DE"/>
            </w:rPr>
          </w:rPrChange>
        </w:rPr>
        <w:t xml:space="preserve">based on an initial risk assessment to determine system impact </w:t>
      </w:r>
      <w:r w:rsidR="005E22E7" w:rsidRPr="00AD7A73">
        <w:rPr>
          <w:lang w:val="en-GB" w:eastAsia="de-DE"/>
          <w:rPrChange w:id="753" w:author="Mathias Fuchs" w:date="2020-07-01T16:45:00Z">
            <w:rPr>
              <w:lang w:eastAsia="de-DE"/>
            </w:rPr>
          </w:rPrChange>
        </w:rPr>
        <w:t>(</w:t>
      </w:r>
      <w:r w:rsidR="005E22E7" w:rsidRPr="00AD7A73">
        <w:rPr>
          <w:highlight w:val="yellow"/>
          <w:lang w:val="en-GB" w:eastAsia="de-DE"/>
          <w:rPrChange w:id="754" w:author="Mathias Fuchs" w:date="2020-07-01T16:45:00Z">
            <w:rPr>
              <w:highlight w:val="yellow"/>
              <w:lang w:eastAsia="de-DE"/>
            </w:rPr>
          </w:rPrChange>
        </w:rPr>
        <w:t>GAMP5 p.</w:t>
      </w:r>
      <w:r w:rsidRPr="00AD7A73">
        <w:rPr>
          <w:lang w:val="en-GB" w:eastAsia="de-DE"/>
          <w:rPrChange w:id="755" w:author="Mathias Fuchs" w:date="2020-07-01T16:45:00Z">
            <w:rPr>
              <w:lang w:eastAsia="de-DE"/>
            </w:rPr>
          </w:rPrChange>
        </w:rPr>
        <w:t>107</w:t>
      </w:r>
      <w:r w:rsidR="005E22E7" w:rsidRPr="00AD7A73">
        <w:rPr>
          <w:lang w:val="en-GB" w:eastAsia="de-DE"/>
          <w:rPrChange w:id="756" w:author="Mathias Fuchs" w:date="2020-07-01T16:45:00Z">
            <w:rPr>
              <w:lang w:eastAsia="de-DE"/>
            </w:rPr>
          </w:rPrChange>
        </w:rPr>
        <w:t>)</w:t>
      </w:r>
      <w:r w:rsidR="00943067" w:rsidRPr="00AD7A73">
        <w:rPr>
          <w:lang w:val="en-GB" w:eastAsia="de-DE"/>
          <w:rPrChange w:id="757" w:author="Mathias Fuchs" w:date="2020-07-01T16:45:00Z">
            <w:rPr>
              <w:lang w:eastAsia="de-DE"/>
            </w:rPr>
          </w:rPrChange>
        </w:rPr>
        <w:t>. To do this, lies in the</w:t>
      </w:r>
      <w:r w:rsidR="0071176C" w:rsidRPr="00AD7A73">
        <w:rPr>
          <w:lang w:val="en-GB" w:eastAsia="de-DE"/>
          <w:rPrChange w:id="758" w:author="Mathias Fuchs" w:date="2020-07-01T16:45:00Z">
            <w:rPr>
              <w:lang w:eastAsia="de-DE"/>
            </w:rPr>
          </w:rPrChange>
        </w:rPr>
        <w:t xml:space="preserve"> </w:t>
      </w:r>
      <w:r w:rsidR="00943067" w:rsidRPr="00AD7A73">
        <w:rPr>
          <w:lang w:val="en-GB" w:eastAsia="de-DE"/>
          <w:rPrChange w:id="759" w:author="Mathias Fuchs" w:date="2020-07-01T16:45:00Z">
            <w:rPr>
              <w:lang w:eastAsia="de-DE"/>
            </w:rPr>
          </w:rPrChange>
        </w:rPr>
        <w:t>responsibility of a</w:t>
      </w:r>
      <w:r w:rsidR="00B267BC" w:rsidRPr="00AD7A73">
        <w:rPr>
          <w:lang w:val="en-GB" w:eastAsia="de-DE"/>
          <w:rPrChange w:id="760" w:author="Mathias Fuchs" w:date="2020-07-01T16:45:00Z">
            <w:rPr>
              <w:lang w:eastAsia="de-DE"/>
            </w:rPr>
          </w:rPrChange>
        </w:rPr>
        <w:t xml:space="preserve"> team </w:t>
      </w:r>
      <w:r w:rsidR="00943067" w:rsidRPr="00AD7A73">
        <w:rPr>
          <w:lang w:val="en-GB" w:eastAsia="de-DE"/>
          <w:rPrChange w:id="761" w:author="Mathias Fuchs" w:date="2020-07-01T16:45:00Z">
            <w:rPr>
              <w:lang w:eastAsia="de-DE"/>
            </w:rPr>
          </w:rPrChange>
        </w:rPr>
        <w:t xml:space="preserve">consisting </w:t>
      </w:r>
      <w:r w:rsidR="00B267BC" w:rsidRPr="00AD7A73">
        <w:rPr>
          <w:lang w:val="en-GB" w:eastAsia="de-DE"/>
          <w:rPrChange w:id="762" w:author="Mathias Fuchs" w:date="2020-07-01T16:45:00Z">
            <w:rPr>
              <w:lang w:eastAsia="de-DE"/>
            </w:rPr>
          </w:rPrChange>
        </w:rPr>
        <w:t>of subject matter experts and key users (</w:t>
      </w:r>
      <w:r w:rsidR="00B267BC" w:rsidRPr="00AD7A73">
        <w:rPr>
          <w:highlight w:val="yellow"/>
          <w:lang w:val="en-GB" w:eastAsia="de-DE"/>
          <w:rPrChange w:id="763" w:author="Mathias Fuchs" w:date="2020-07-01T16:45:00Z">
            <w:rPr>
              <w:highlight w:val="yellow"/>
              <w:lang w:eastAsia="de-DE"/>
            </w:rPr>
          </w:rPrChange>
        </w:rPr>
        <w:t>p106</w:t>
      </w:r>
      <w:r w:rsidR="00B267BC" w:rsidRPr="00AD7A73">
        <w:rPr>
          <w:lang w:val="en-GB" w:eastAsia="de-DE"/>
          <w:rPrChange w:id="764" w:author="Mathias Fuchs" w:date="2020-07-01T16:45:00Z">
            <w:rPr>
              <w:lang w:eastAsia="de-DE"/>
            </w:rPr>
          </w:rPrChange>
        </w:rPr>
        <w:t>)</w:t>
      </w:r>
      <w:r w:rsidR="009031C8" w:rsidRPr="00AD7A73">
        <w:rPr>
          <w:lang w:val="en-GB" w:eastAsia="de-DE"/>
          <w:rPrChange w:id="765" w:author="Mathias Fuchs" w:date="2020-07-01T16:45:00Z">
            <w:rPr>
              <w:lang w:eastAsia="de-DE"/>
            </w:rPr>
          </w:rPrChange>
        </w:rPr>
        <w:t>, or if regulatory compliance is concerned,</w:t>
      </w:r>
      <w:r w:rsidR="00C72C8C" w:rsidRPr="00AD7A73">
        <w:rPr>
          <w:lang w:val="en-GB" w:eastAsia="de-DE"/>
          <w:rPrChange w:id="766" w:author="Mathias Fuchs" w:date="2020-07-01T16:45:00Z">
            <w:rPr>
              <w:lang w:eastAsia="de-DE"/>
            </w:rPr>
          </w:rPrChange>
        </w:rPr>
        <w:t xml:space="preserve"> it is</w:t>
      </w:r>
      <w:r w:rsidR="009031C8" w:rsidRPr="00AD7A73">
        <w:rPr>
          <w:lang w:val="en-GB" w:eastAsia="de-DE"/>
          <w:rPrChange w:id="767" w:author="Mathias Fuchs" w:date="2020-07-01T16:45:00Z">
            <w:rPr>
              <w:lang w:eastAsia="de-DE"/>
            </w:rPr>
          </w:rPrChange>
        </w:rPr>
        <w:t xml:space="preserve"> the quality unit (</w:t>
      </w:r>
      <w:r w:rsidR="009031C8" w:rsidRPr="00AD7A73">
        <w:rPr>
          <w:highlight w:val="yellow"/>
          <w:lang w:val="en-GB" w:eastAsia="de-DE"/>
          <w:rPrChange w:id="768" w:author="Mathias Fuchs" w:date="2020-07-01T16:45:00Z">
            <w:rPr>
              <w:highlight w:val="yellow"/>
              <w:lang w:eastAsia="de-DE"/>
            </w:rPr>
          </w:rPrChange>
        </w:rPr>
        <w:t>p106</w:t>
      </w:r>
      <w:r w:rsidR="009031C8" w:rsidRPr="00AD7A73">
        <w:rPr>
          <w:lang w:val="en-GB" w:eastAsia="de-DE"/>
          <w:rPrChange w:id="769" w:author="Mathias Fuchs" w:date="2020-07-01T16:45:00Z">
            <w:rPr>
              <w:lang w:eastAsia="de-DE"/>
            </w:rPr>
          </w:rPrChange>
        </w:rPr>
        <w:t>)</w:t>
      </w:r>
      <w:r w:rsidR="00B267BC" w:rsidRPr="00AD7A73">
        <w:rPr>
          <w:lang w:val="en-GB" w:eastAsia="de-DE"/>
          <w:rPrChange w:id="770" w:author="Mathias Fuchs" w:date="2020-07-01T16:45:00Z">
            <w:rPr>
              <w:lang w:eastAsia="de-DE"/>
            </w:rPr>
          </w:rPrChange>
        </w:rPr>
        <w:t xml:space="preserve">. </w:t>
      </w:r>
      <w:r w:rsidR="009031C8" w:rsidRPr="00AD7A73">
        <w:rPr>
          <w:lang w:val="en-GB" w:eastAsia="de-DE"/>
          <w:rPrChange w:id="771" w:author="Mathias Fuchs" w:date="2020-07-01T16:45:00Z">
            <w:rPr>
              <w:lang w:eastAsia="de-DE"/>
            </w:rPr>
          </w:rPrChange>
        </w:rPr>
        <w:t xml:space="preserve">For </w:t>
      </w:r>
      <w:r w:rsidR="00943067" w:rsidRPr="00AD7A73">
        <w:rPr>
          <w:lang w:val="en-GB" w:eastAsia="de-DE"/>
          <w:rPrChange w:id="772" w:author="Mathias Fuchs" w:date="2020-07-01T16:45:00Z">
            <w:rPr>
              <w:lang w:eastAsia="de-DE"/>
            </w:rPr>
          </w:rPrChange>
        </w:rPr>
        <w:t>a</w:t>
      </w:r>
      <w:r w:rsidR="004B7A6E" w:rsidRPr="00AD7A73">
        <w:rPr>
          <w:lang w:val="en-GB" w:eastAsia="de-DE"/>
          <w:rPrChange w:id="773" w:author="Mathias Fuchs" w:date="2020-07-01T16:45:00Z">
            <w:rPr>
              <w:lang w:eastAsia="de-DE"/>
            </w:rPr>
          </w:rPrChange>
        </w:rPr>
        <w:t xml:space="preserve"> next step</w:t>
      </w:r>
      <w:r w:rsidR="009031C8" w:rsidRPr="00AD7A73">
        <w:rPr>
          <w:lang w:val="en-GB" w:eastAsia="de-DE"/>
          <w:rPrChange w:id="774" w:author="Mathias Fuchs" w:date="2020-07-01T16:45:00Z">
            <w:rPr>
              <w:lang w:eastAsia="de-DE"/>
            </w:rPr>
          </w:rPrChange>
        </w:rPr>
        <w:t xml:space="preserve">, </w:t>
      </w:r>
      <w:r w:rsidR="00943067" w:rsidRPr="00AD7A73">
        <w:rPr>
          <w:lang w:val="en-GB" w:eastAsia="de-DE"/>
          <w:rPrChange w:id="775" w:author="Mathias Fuchs" w:date="2020-07-01T16:45:00Z">
            <w:rPr>
              <w:lang w:eastAsia="de-DE"/>
            </w:rPr>
          </w:rPrChange>
        </w:rPr>
        <w:t>this</w:t>
      </w:r>
      <w:r w:rsidR="009031C8" w:rsidRPr="00AD7A73">
        <w:rPr>
          <w:lang w:val="en-GB" w:eastAsia="de-DE"/>
          <w:rPrChange w:id="776" w:author="Mathias Fuchs" w:date="2020-07-01T16:45:00Z">
            <w:rPr>
              <w:lang w:eastAsia="de-DE"/>
            </w:rPr>
          </w:rPrChange>
        </w:rPr>
        <w:t xml:space="preserve"> team</w:t>
      </w:r>
      <w:r w:rsidR="004B7A6E" w:rsidRPr="00AD7A73">
        <w:rPr>
          <w:lang w:val="en-GB" w:eastAsia="de-DE"/>
          <w:rPrChange w:id="777" w:author="Mathias Fuchs" w:date="2020-07-01T16:45:00Z">
            <w:rPr>
              <w:lang w:eastAsia="de-DE"/>
            </w:rPr>
          </w:rPrChange>
        </w:rPr>
        <w:t xml:space="preserve"> perform</w:t>
      </w:r>
      <w:r w:rsidR="00943067" w:rsidRPr="00AD7A73">
        <w:rPr>
          <w:lang w:val="en-GB" w:eastAsia="de-DE"/>
          <w:rPrChange w:id="778" w:author="Mathias Fuchs" w:date="2020-07-01T16:45:00Z">
            <w:rPr>
              <w:lang w:eastAsia="de-DE"/>
            </w:rPr>
          </w:rPrChange>
        </w:rPr>
        <w:t>s</w:t>
      </w:r>
      <w:r w:rsidR="004B7A6E" w:rsidRPr="00AD7A73">
        <w:rPr>
          <w:lang w:val="en-GB" w:eastAsia="de-DE"/>
          <w:rPrChange w:id="779" w:author="Mathias Fuchs" w:date="2020-07-01T16:45:00Z">
            <w:rPr>
              <w:lang w:eastAsia="de-DE"/>
            </w:rPr>
          </w:rPrChange>
        </w:rPr>
        <w:t xml:space="preserve"> a functional risk assessment</w:t>
      </w:r>
      <w:r w:rsidR="009031C8" w:rsidRPr="00AD7A73">
        <w:rPr>
          <w:lang w:val="en-GB" w:eastAsia="de-DE"/>
          <w:rPrChange w:id="780" w:author="Mathias Fuchs" w:date="2020-07-01T16:45:00Z">
            <w:rPr>
              <w:lang w:eastAsia="de-DE"/>
            </w:rPr>
          </w:rPrChange>
        </w:rPr>
        <w:t xml:space="preserve"> </w:t>
      </w:r>
      <w:r w:rsidR="004B7A6E" w:rsidRPr="00AD7A73">
        <w:rPr>
          <w:lang w:val="en-GB" w:eastAsia="de-DE"/>
          <w:rPrChange w:id="781" w:author="Mathias Fuchs" w:date="2020-07-01T16:45:00Z">
            <w:rPr>
              <w:lang w:eastAsia="de-DE"/>
            </w:rPr>
          </w:rPrChange>
        </w:rPr>
        <w:t>and identify controls</w:t>
      </w:r>
      <w:r w:rsidR="00BD1FDF" w:rsidRPr="00AD7A73">
        <w:rPr>
          <w:lang w:val="en-GB" w:eastAsia="de-DE"/>
          <w:rPrChange w:id="782" w:author="Mathias Fuchs" w:date="2020-07-01T16:45:00Z">
            <w:rPr>
              <w:lang w:eastAsia="de-DE"/>
            </w:rPr>
          </w:rPrChange>
        </w:rPr>
        <w:t>,</w:t>
      </w:r>
      <w:r w:rsidR="009031C8" w:rsidRPr="00AD7A73">
        <w:rPr>
          <w:lang w:val="en-GB" w:eastAsia="de-DE"/>
          <w:rPrChange w:id="783" w:author="Mathias Fuchs" w:date="2020-07-01T16:45:00Z">
            <w:rPr>
              <w:lang w:eastAsia="de-DE"/>
            </w:rPr>
          </w:rPrChange>
        </w:rPr>
        <w:t xml:space="preserve"> based on</w:t>
      </w:r>
      <w:r w:rsidR="00BD1FDF" w:rsidRPr="00AD7A73">
        <w:rPr>
          <w:lang w:val="en-GB" w:eastAsia="de-DE"/>
          <w:rPrChange w:id="784" w:author="Mathias Fuchs" w:date="2020-07-01T16:45:00Z">
            <w:rPr>
              <w:lang w:eastAsia="de-DE"/>
            </w:rPr>
          </w:rPrChange>
        </w:rPr>
        <w:t xml:space="preserve"> the advice</w:t>
      </w:r>
      <w:r w:rsidR="009031C8" w:rsidRPr="00AD7A73">
        <w:rPr>
          <w:lang w:val="en-GB" w:eastAsia="de-DE"/>
          <w:rPrChange w:id="785" w:author="Mathias Fuchs" w:date="2020-07-01T16:45:00Z">
            <w:rPr>
              <w:lang w:eastAsia="de-DE"/>
            </w:rPr>
          </w:rPrChange>
        </w:rPr>
        <w:t xml:space="preserve"> of the supplier</w:t>
      </w:r>
      <w:r w:rsidR="00BD1FDF" w:rsidRPr="00AD7A73">
        <w:rPr>
          <w:lang w:val="en-GB" w:eastAsia="de-DE"/>
          <w:rPrChange w:id="786" w:author="Mathias Fuchs" w:date="2020-07-01T16:45:00Z">
            <w:rPr>
              <w:lang w:eastAsia="de-DE"/>
            </w:rPr>
          </w:rPrChange>
        </w:rPr>
        <w:t>,</w:t>
      </w:r>
      <w:r w:rsidR="004B7A6E" w:rsidRPr="00AD7A73">
        <w:rPr>
          <w:lang w:val="en-GB" w:eastAsia="de-DE"/>
          <w:rPrChange w:id="787" w:author="Mathias Fuchs" w:date="2020-07-01T16:45:00Z">
            <w:rPr>
              <w:lang w:eastAsia="de-DE"/>
            </w:rPr>
          </w:rPrChange>
        </w:rPr>
        <w:t xml:space="preserve"> to eliminate or at least mitigate the risk to an acceptable level </w:t>
      </w:r>
      <w:r w:rsidR="004B7A6E" w:rsidRPr="00AD7A73">
        <w:rPr>
          <w:highlight w:val="yellow"/>
          <w:lang w:val="en-GB" w:eastAsia="de-DE"/>
          <w:rPrChange w:id="788" w:author="Mathias Fuchs" w:date="2020-07-01T16:45:00Z">
            <w:rPr>
              <w:highlight w:val="yellow"/>
              <w:lang w:eastAsia="de-DE"/>
            </w:rPr>
          </w:rPrChange>
        </w:rPr>
        <w:t>(p48 in combination with 50</w:t>
      </w:r>
      <w:r w:rsidR="00BD1FDF" w:rsidRPr="00AD7A73">
        <w:rPr>
          <w:highlight w:val="yellow"/>
          <w:lang w:val="en-GB" w:eastAsia="de-DE"/>
          <w:rPrChange w:id="789" w:author="Mathias Fuchs" w:date="2020-07-01T16:45:00Z">
            <w:rPr>
              <w:highlight w:val="yellow"/>
              <w:lang w:eastAsia="de-DE"/>
            </w:rPr>
          </w:rPrChange>
        </w:rPr>
        <w:t xml:space="preserve"> and 106</w:t>
      </w:r>
      <w:r w:rsidR="004B7A6E" w:rsidRPr="00AD7A73">
        <w:rPr>
          <w:lang w:val="en-GB" w:eastAsia="de-DE"/>
          <w:rPrChange w:id="790" w:author="Mathias Fuchs" w:date="2020-07-01T16:45:00Z">
            <w:rPr>
              <w:lang w:eastAsia="de-DE"/>
            </w:rPr>
          </w:rPrChange>
        </w:rPr>
        <w:t xml:space="preserve">). </w:t>
      </w:r>
      <w:r w:rsidR="0019223F" w:rsidRPr="00AD7A73">
        <w:rPr>
          <w:lang w:val="en-GB" w:eastAsia="de-DE"/>
          <w:rPrChange w:id="791" w:author="Mathias Fuchs" w:date="2020-07-01T16:45:00Z">
            <w:rPr>
              <w:lang w:eastAsia="de-DE"/>
            </w:rPr>
          </w:rPrChange>
        </w:rPr>
        <w:t>Appropriate controls</w:t>
      </w:r>
      <w:r w:rsidR="00C911C4" w:rsidRPr="00AD7A73">
        <w:rPr>
          <w:lang w:val="en-GB" w:eastAsia="de-DE"/>
          <w:rPrChange w:id="792" w:author="Mathias Fuchs" w:date="2020-07-01T16:45:00Z">
            <w:rPr>
              <w:lang w:eastAsia="de-DE"/>
            </w:rPr>
          </w:rPrChange>
        </w:rPr>
        <w:t>, i.e. quality critical requirements (</w:t>
      </w:r>
      <w:r w:rsidR="00C911C4" w:rsidRPr="00AD7A73">
        <w:rPr>
          <w:highlight w:val="yellow"/>
          <w:lang w:val="en-GB" w:eastAsia="de-DE"/>
          <w:rPrChange w:id="793" w:author="Mathias Fuchs" w:date="2020-07-01T16:45:00Z">
            <w:rPr>
              <w:highlight w:val="yellow"/>
              <w:lang w:eastAsia="de-DE"/>
            </w:rPr>
          </w:rPrChange>
        </w:rPr>
        <w:t>p. 164</w:t>
      </w:r>
      <w:r w:rsidR="00C911C4" w:rsidRPr="00AD7A73">
        <w:rPr>
          <w:lang w:val="en-GB" w:eastAsia="de-DE"/>
          <w:rPrChange w:id="794" w:author="Mathias Fuchs" w:date="2020-07-01T16:45:00Z">
            <w:rPr>
              <w:lang w:eastAsia="de-DE"/>
            </w:rPr>
          </w:rPrChange>
        </w:rPr>
        <w:t>),</w:t>
      </w:r>
      <w:r w:rsidR="0019223F" w:rsidRPr="00AD7A73">
        <w:rPr>
          <w:lang w:val="en-GB" w:eastAsia="de-DE"/>
          <w:rPrChange w:id="795" w:author="Mathias Fuchs" w:date="2020-07-01T16:45:00Z">
            <w:rPr>
              <w:lang w:eastAsia="de-DE"/>
            </w:rPr>
          </w:rPrChange>
        </w:rPr>
        <w:t xml:space="preserve"> need then to be implemented</w:t>
      </w:r>
      <w:r w:rsidR="006A4B50" w:rsidRPr="00AD7A73">
        <w:rPr>
          <w:lang w:val="en-GB" w:eastAsia="de-DE"/>
          <w:rPrChange w:id="796" w:author="Mathias Fuchs" w:date="2020-07-01T16:45:00Z">
            <w:rPr>
              <w:lang w:eastAsia="de-DE"/>
            </w:rPr>
          </w:rPrChange>
        </w:rPr>
        <w:t xml:space="preserve"> </w:t>
      </w:r>
      <w:r w:rsidR="006A4B50" w:rsidRPr="00AD7A73">
        <w:rPr>
          <w:highlight w:val="yellow"/>
          <w:lang w:val="en-GB" w:eastAsia="de-DE"/>
          <w:rPrChange w:id="797" w:author="Mathias Fuchs" w:date="2020-07-01T16:45:00Z">
            <w:rPr>
              <w:highlight w:val="yellow"/>
              <w:lang w:eastAsia="de-DE"/>
            </w:rPr>
          </w:rPrChange>
        </w:rPr>
        <w:t>GAMP p.50</w:t>
      </w:r>
      <w:r w:rsidR="00C72C8C" w:rsidRPr="00AD7A73">
        <w:rPr>
          <w:lang w:val="en-GB" w:eastAsia="de-DE"/>
          <w:rPrChange w:id="798" w:author="Mathias Fuchs" w:date="2020-07-01T16:45:00Z">
            <w:rPr>
              <w:lang w:eastAsia="de-DE"/>
            </w:rPr>
          </w:rPrChange>
        </w:rPr>
        <w:t>,</w:t>
      </w:r>
      <w:r w:rsidR="00BD1FDF" w:rsidRPr="00AD7A73">
        <w:rPr>
          <w:lang w:val="en-GB" w:eastAsia="de-DE"/>
          <w:rPrChange w:id="799" w:author="Mathias Fuchs" w:date="2020-07-01T16:45:00Z">
            <w:rPr>
              <w:lang w:eastAsia="de-DE"/>
            </w:rPr>
          </w:rPrChange>
        </w:rPr>
        <w:t xml:space="preserve"> e.g. by the supplier</w:t>
      </w:r>
      <w:r w:rsidR="00C72C8C" w:rsidRPr="00AD7A73">
        <w:rPr>
          <w:lang w:val="en-GB" w:eastAsia="de-DE"/>
          <w:rPrChange w:id="800" w:author="Mathias Fuchs" w:date="2020-07-01T16:45:00Z">
            <w:rPr>
              <w:lang w:eastAsia="de-DE"/>
            </w:rPr>
          </w:rPrChange>
        </w:rPr>
        <w:t xml:space="preserve"> for additional software functionalities (</w:t>
      </w:r>
      <w:r w:rsidR="006A4B50" w:rsidRPr="00AD7A73">
        <w:rPr>
          <w:highlight w:val="yellow"/>
          <w:lang w:val="en-GB" w:eastAsia="de-DE"/>
          <w:rPrChange w:id="801" w:author="Mathias Fuchs" w:date="2020-07-01T16:45:00Z">
            <w:rPr>
              <w:highlight w:val="yellow"/>
              <w:lang w:eastAsia="de-DE"/>
            </w:rPr>
          </w:rPrChange>
        </w:rPr>
        <w:t>p19</w:t>
      </w:r>
      <w:r w:rsidR="00C72C8C" w:rsidRPr="00AD7A73">
        <w:rPr>
          <w:lang w:val="en-GB" w:eastAsia="de-DE"/>
          <w:rPrChange w:id="802" w:author="Mathias Fuchs" w:date="2020-07-01T16:45:00Z">
            <w:rPr>
              <w:lang w:eastAsia="de-DE"/>
            </w:rPr>
          </w:rPrChange>
        </w:rPr>
        <w:t>)</w:t>
      </w:r>
      <w:r w:rsidR="0019223F" w:rsidRPr="00AD7A73">
        <w:rPr>
          <w:lang w:val="en-GB" w:eastAsia="de-DE"/>
          <w:rPrChange w:id="803" w:author="Mathias Fuchs" w:date="2020-07-01T16:45:00Z">
            <w:rPr>
              <w:lang w:eastAsia="de-DE"/>
            </w:rPr>
          </w:rPrChange>
        </w:rPr>
        <w:t xml:space="preserve"> and verified (</w:t>
      </w:r>
      <w:r w:rsidR="0019223F" w:rsidRPr="00AD7A73">
        <w:rPr>
          <w:highlight w:val="yellow"/>
          <w:lang w:val="en-GB" w:eastAsia="de-DE"/>
          <w:rPrChange w:id="804" w:author="Mathias Fuchs" w:date="2020-07-01T16:45:00Z">
            <w:rPr>
              <w:highlight w:val="yellow"/>
              <w:lang w:eastAsia="de-DE"/>
            </w:rPr>
          </w:rPrChange>
        </w:rPr>
        <w:t>GAMP p.50</w:t>
      </w:r>
      <w:r w:rsidR="0019223F" w:rsidRPr="00AD7A73">
        <w:rPr>
          <w:lang w:val="en-GB" w:eastAsia="de-DE"/>
          <w:rPrChange w:id="805" w:author="Mathias Fuchs" w:date="2020-07-01T16:45:00Z">
            <w:rPr>
              <w:lang w:eastAsia="de-DE"/>
            </w:rPr>
          </w:rPrChange>
        </w:rPr>
        <w:t>)</w:t>
      </w:r>
      <w:r w:rsidR="00BD1FDF" w:rsidRPr="00AD7A73">
        <w:rPr>
          <w:lang w:val="en-GB" w:eastAsia="de-DE"/>
          <w:rPrChange w:id="806" w:author="Mathias Fuchs" w:date="2020-07-01T16:45:00Z">
            <w:rPr>
              <w:lang w:eastAsia="de-DE"/>
            </w:rPr>
          </w:rPrChange>
        </w:rPr>
        <w:t xml:space="preserve"> e.g. in the OQ process </w:t>
      </w:r>
      <w:r w:rsidR="00BD1FDF" w:rsidRPr="00AD7A73">
        <w:rPr>
          <w:highlight w:val="yellow"/>
          <w:lang w:val="en-GB" w:eastAsia="de-DE"/>
          <w:rPrChange w:id="807" w:author="Mathias Fuchs" w:date="2020-07-01T16:45:00Z">
            <w:rPr>
              <w:highlight w:val="yellow"/>
              <w:lang w:eastAsia="de-DE"/>
            </w:rPr>
          </w:rPrChange>
        </w:rPr>
        <w:t>(p.38</w:t>
      </w:r>
      <w:r w:rsidR="00BD1FDF" w:rsidRPr="00AD7A73">
        <w:rPr>
          <w:lang w:val="en-GB" w:eastAsia="de-DE"/>
          <w:rPrChange w:id="808" w:author="Mathias Fuchs" w:date="2020-07-01T16:45:00Z">
            <w:rPr>
              <w:lang w:eastAsia="de-DE"/>
            </w:rPr>
          </w:rPrChange>
        </w:rPr>
        <w:t>)</w:t>
      </w:r>
      <w:r w:rsidR="0019223F" w:rsidRPr="00AD7A73">
        <w:rPr>
          <w:lang w:val="en-GB" w:eastAsia="de-DE"/>
          <w:rPrChange w:id="809" w:author="Mathias Fuchs" w:date="2020-07-01T16:45:00Z">
            <w:rPr>
              <w:lang w:eastAsia="de-DE"/>
            </w:rPr>
          </w:rPrChange>
        </w:rPr>
        <w:t>.</w:t>
      </w:r>
      <w:r w:rsidR="009031C8" w:rsidRPr="00AD7A73">
        <w:rPr>
          <w:lang w:val="en-GB" w:eastAsia="de-DE"/>
          <w:rPrChange w:id="810" w:author="Mathias Fuchs" w:date="2020-07-01T16:45:00Z">
            <w:rPr>
              <w:lang w:eastAsia="de-DE"/>
            </w:rPr>
          </w:rPrChange>
        </w:rPr>
        <w:t xml:space="preserve"> </w:t>
      </w:r>
    </w:p>
    <w:p w14:paraId="358E04F8" w14:textId="287E4968" w:rsidR="00E75B39" w:rsidRPr="00AD7A73" w:rsidRDefault="0071176C" w:rsidP="00417554">
      <w:pPr>
        <w:rPr>
          <w:lang w:val="en-GB" w:eastAsia="de-DE"/>
          <w:rPrChange w:id="811" w:author="Mathias Fuchs" w:date="2020-07-01T16:45:00Z">
            <w:rPr>
              <w:lang w:eastAsia="de-DE"/>
            </w:rPr>
          </w:rPrChange>
        </w:rPr>
      </w:pPr>
      <w:r w:rsidRPr="00AD7A73">
        <w:rPr>
          <w:lang w:val="en-GB" w:eastAsia="de-DE"/>
          <w:rPrChange w:id="812" w:author="Mathias Fuchs" w:date="2020-07-01T16:45:00Z">
            <w:rPr>
              <w:lang w:eastAsia="de-DE"/>
            </w:rPr>
          </w:rPrChange>
        </w:rPr>
        <w:t>As the goal of OQ is the documented verification of software functionalities (</w:t>
      </w:r>
      <w:r w:rsidRPr="00AD7A73">
        <w:rPr>
          <w:highlight w:val="yellow"/>
          <w:lang w:val="en-GB" w:eastAsia="de-DE"/>
          <w:rPrChange w:id="813" w:author="Mathias Fuchs" w:date="2020-07-01T16:45:00Z">
            <w:rPr>
              <w:highlight w:val="yellow"/>
              <w:lang w:eastAsia="de-DE"/>
            </w:rPr>
          </w:rPrChange>
        </w:rPr>
        <w:t>GAMP p.38 in combination with p212</w:t>
      </w:r>
      <w:r w:rsidRPr="00AD7A73">
        <w:rPr>
          <w:lang w:val="en-GB" w:eastAsia="de-DE"/>
          <w:rPrChange w:id="814" w:author="Mathias Fuchs" w:date="2020-07-01T16:45:00Z">
            <w:rPr>
              <w:lang w:eastAsia="de-DE"/>
            </w:rPr>
          </w:rPrChange>
        </w:rPr>
        <w:t>),</w:t>
      </w:r>
      <w:r w:rsidR="004B7A6E" w:rsidRPr="00AD7A73">
        <w:rPr>
          <w:lang w:val="en-GB" w:eastAsia="de-DE"/>
          <w:rPrChange w:id="815" w:author="Mathias Fuchs" w:date="2020-07-01T16:45:00Z">
            <w:rPr>
              <w:lang w:eastAsia="de-DE"/>
            </w:rPr>
          </w:rPrChange>
        </w:rPr>
        <w:t xml:space="preserve"> it is important to take the identified risks</w:t>
      </w:r>
      <w:r w:rsidR="00FF767B" w:rsidRPr="00AD7A73">
        <w:rPr>
          <w:lang w:val="en-GB" w:eastAsia="de-DE"/>
          <w:rPrChange w:id="816" w:author="Mathias Fuchs" w:date="2020-07-01T16:45:00Z">
            <w:rPr>
              <w:lang w:eastAsia="de-DE"/>
            </w:rPr>
          </w:rPrChange>
        </w:rPr>
        <w:t>, their risk level</w:t>
      </w:r>
      <w:r w:rsidR="009A679B" w:rsidRPr="00AD7A73">
        <w:rPr>
          <w:lang w:val="en-GB" w:eastAsia="de-DE"/>
          <w:rPrChange w:id="817" w:author="Mathias Fuchs" w:date="2020-07-01T16:45:00Z">
            <w:rPr>
              <w:lang w:eastAsia="de-DE"/>
            </w:rPr>
          </w:rPrChange>
        </w:rPr>
        <w:t xml:space="preserve"> and the defined control measures</w:t>
      </w:r>
      <w:r w:rsidR="004B7A6E" w:rsidRPr="00AD7A73">
        <w:rPr>
          <w:lang w:val="en-GB" w:eastAsia="de-DE"/>
          <w:rPrChange w:id="818" w:author="Mathias Fuchs" w:date="2020-07-01T16:45:00Z">
            <w:rPr>
              <w:lang w:eastAsia="de-DE"/>
            </w:rPr>
          </w:rPrChange>
        </w:rPr>
        <w:t xml:space="preserve"> in respect </w:t>
      </w:r>
      <w:r w:rsidR="009A679B" w:rsidRPr="00AD7A73">
        <w:rPr>
          <w:lang w:val="en-GB" w:eastAsia="de-DE"/>
          <w:rPrChange w:id="819" w:author="Mathias Fuchs" w:date="2020-07-01T16:45:00Z">
            <w:rPr>
              <w:lang w:eastAsia="de-DE"/>
            </w:rPr>
          </w:rPrChange>
        </w:rPr>
        <w:t>to</w:t>
      </w:r>
      <w:r w:rsidR="004B7A6E" w:rsidRPr="00AD7A73">
        <w:rPr>
          <w:lang w:val="en-GB" w:eastAsia="de-DE"/>
          <w:rPrChange w:id="820" w:author="Mathias Fuchs" w:date="2020-07-01T16:45:00Z">
            <w:rPr>
              <w:lang w:eastAsia="de-DE"/>
            </w:rPr>
          </w:rPrChange>
        </w:rPr>
        <w:t xml:space="preserve"> software functionalities into account</w:t>
      </w:r>
      <w:r w:rsidR="00943067" w:rsidRPr="00AD7A73">
        <w:rPr>
          <w:lang w:val="en-GB" w:eastAsia="de-DE"/>
          <w:rPrChange w:id="821" w:author="Mathias Fuchs" w:date="2020-07-01T16:45:00Z">
            <w:rPr>
              <w:lang w:eastAsia="de-DE"/>
            </w:rPr>
          </w:rPrChange>
        </w:rPr>
        <w:t xml:space="preserve"> (</w:t>
      </w:r>
      <w:r w:rsidR="00943067" w:rsidRPr="00AD7A73">
        <w:rPr>
          <w:highlight w:val="yellow"/>
          <w:lang w:val="en-GB" w:eastAsia="de-DE"/>
          <w:rPrChange w:id="822" w:author="Mathias Fuchs" w:date="2020-07-01T16:45:00Z">
            <w:rPr>
              <w:highlight w:val="yellow"/>
              <w:lang w:eastAsia="de-DE"/>
            </w:rPr>
          </w:rPrChange>
        </w:rPr>
        <w:t>GAMP p.50</w:t>
      </w:r>
      <w:r w:rsidR="00943067" w:rsidRPr="00AD7A73">
        <w:rPr>
          <w:lang w:val="en-GB" w:eastAsia="de-DE"/>
          <w:rPrChange w:id="823" w:author="Mathias Fuchs" w:date="2020-07-01T16:45:00Z">
            <w:rPr>
              <w:lang w:eastAsia="de-DE"/>
            </w:rPr>
          </w:rPrChange>
        </w:rPr>
        <w:t>).</w:t>
      </w:r>
      <w:r w:rsidR="004B7A6E" w:rsidRPr="00AD7A73">
        <w:rPr>
          <w:lang w:val="en-GB" w:eastAsia="de-DE"/>
          <w:rPrChange w:id="824" w:author="Mathias Fuchs" w:date="2020-07-01T16:45:00Z">
            <w:rPr>
              <w:lang w:eastAsia="de-DE"/>
            </w:rPr>
          </w:rPrChange>
        </w:rPr>
        <w:t xml:space="preserve"> </w:t>
      </w:r>
      <w:r w:rsidR="00943067" w:rsidRPr="00AD7A73">
        <w:rPr>
          <w:lang w:val="en-GB" w:eastAsia="de-DE"/>
          <w:rPrChange w:id="825" w:author="Mathias Fuchs" w:date="2020-07-01T16:45:00Z">
            <w:rPr>
              <w:lang w:eastAsia="de-DE"/>
            </w:rPr>
          </w:rPrChange>
        </w:rPr>
        <w:t>T</w:t>
      </w:r>
      <w:r w:rsidR="009A679B" w:rsidRPr="00AD7A73">
        <w:rPr>
          <w:lang w:val="en-GB" w:eastAsia="de-DE"/>
          <w:rPrChange w:id="826" w:author="Mathias Fuchs" w:date="2020-07-01T16:45:00Z">
            <w:rPr>
              <w:lang w:eastAsia="de-DE"/>
            </w:rPr>
          </w:rPrChange>
        </w:rPr>
        <w:t>he specific level of</w:t>
      </w:r>
      <w:r w:rsidR="00FF767B" w:rsidRPr="00AD7A73">
        <w:rPr>
          <w:lang w:val="en-GB" w:eastAsia="de-DE"/>
          <w:rPrChange w:id="827" w:author="Mathias Fuchs" w:date="2020-07-01T16:45:00Z">
            <w:rPr>
              <w:lang w:eastAsia="de-DE"/>
            </w:rPr>
          </w:rPrChange>
        </w:rPr>
        <w:t xml:space="preserve"> test efforts should than be determined according to the risk level and the system impact (</w:t>
      </w:r>
      <w:r w:rsidR="00FF767B" w:rsidRPr="00AD7A73">
        <w:rPr>
          <w:highlight w:val="yellow"/>
          <w:lang w:val="en-GB" w:eastAsia="de-DE"/>
          <w:rPrChange w:id="828" w:author="Mathias Fuchs" w:date="2020-07-01T16:45:00Z">
            <w:rPr>
              <w:highlight w:val="yellow"/>
              <w:lang w:eastAsia="de-DE"/>
            </w:rPr>
          </w:rPrChange>
        </w:rPr>
        <w:t>GAMP p.50</w:t>
      </w:r>
      <w:r w:rsidR="00FF767B" w:rsidRPr="00AD7A73">
        <w:rPr>
          <w:lang w:val="en-GB" w:eastAsia="de-DE"/>
          <w:rPrChange w:id="829" w:author="Mathias Fuchs" w:date="2020-07-01T16:45:00Z">
            <w:rPr>
              <w:lang w:eastAsia="de-DE"/>
            </w:rPr>
          </w:rPrChange>
        </w:rPr>
        <w:t>)</w:t>
      </w:r>
      <w:r w:rsidR="009031C8" w:rsidRPr="00AD7A73">
        <w:rPr>
          <w:lang w:val="en-GB" w:eastAsia="de-DE"/>
          <w:rPrChange w:id="830" w:author="Mathias Fuchs" w:date="2020-07-01T16:45:00Z">
            <w:rPr>
              <w:lang w:eastAsia="de-DE"/>
            </w:rPr>
          </w:rPrChange>
        </w:rPr>
        <w:t xml:space="preserve"> and the controls themselves might be subject to the OQs (</w:t>
      </w:r>
      <w:r w:rsidR="009031C8" w:rsidRPr="00AD7A73">
        <w:rPr>
          <w:highlight w:val="yellow"/>
          <w:lang w:val="en-GB" w:eastAsia="de-DE"/>
          <w:rPrChange w:id="831" w:author="Mathias Fuchs" w:date="2020-07-01T16:45:00Z">
            <w:rPr>
              <w:highlight w:val="yellow"/>
              <w:lang w:eastAsia="de-DE"/>
            </w:rPr>
          </w:rPrChange>
        </w:rPr>
        <w:t>GAMP5, p38</w:t>
      </w:r>
      <w:r w:rsidR="009031C8" w:rsidRPr="00AD7A73">
        <w:rPr>
          <w:lang w:val="en-GB" w:eastAsia="de-DE"/>
          <w:rPrChange w:id="832" w:author="Mathias Fuchs" w:date="2020-07-01T16:45:00Z">
            <w:rPr>
              <w:lang w:eastAsia="de-DE"/>
            </w:rPr>
          </w:rPrChange>
        </w:rPr>
        <w:t>).</w:t>
      </w:r>
      <w:r w:rsidR="00D06805" w:rsidRPr="00AD7A73">
        <w:rPr>
          <w:lang w:val="en-GB" w:eastAsia="de-DE"/>
          <w:rPrChange w:id="833" w:author="Mathias Fuchs" w:date="2020-07-01T16:45:00Z">
            <w:rPr>
              <w:lang w:eastAsia="de-DE"/>
            </w:rPr>
          </w:rPrChange>
        </w:rPr>
        <w:t xml:space="preserve"> </w:t>
      </w:r>
      <w:r w:rsidR="00BD1FDF" w:rsidRPr="00AD7A73">
        <w:rPr>
          <w:lang w:val="en-GB" w:eastAsia="de-DE"/>
          <w:rPrChange w:id="834" w:author="Mathias Fuchs" w:date="2020-07-01T16:45:00Z">
            <w:rPr>
              <w:lang w:eastAsia="de-DE"/>
            </w:rPr>
          </w:rPrChange>
        </w:rPr>
        <w:t>The risk assessment documentation needs finally be app</w:t>
      </w:r>
      <w:r w:rsidR="00BA5559" w:rsidRPr="00AD7A73">
        <w:rPr>
          <w:lang w:val="en-GB" w:eastAsia="de-DE"/>
          <w:rPrChange w:id="835" w:author="Mathias Fuchs" w:date="2020-07-01T16:45:00Z">
            <w:rPr>
              <w:lang w:eastAsia="de-DE"/>
            </w:rPr>
          </w:rPrChange>
        </w:rPr>
        <w:t>r</w:t>
      </w:r>
      <w:r w:rsidR="00BD1FDF" w:rsidRPr="00AD7A73">
        <w:rPr>
          <w:lang w:val="en-GB" w:eastAsia="de-DE"/>
          <w:rPrChange w:id="836" w:author="Mathias Fuchs" w:date="2020-07-01T16:45:00Z">
            <w:rPr>
              <w:lang w:eastAsia="de-DE"/>
            </w:rPr>
          </w:rPrChange>
        </w:rPr>
        <w:t>oved by the system owner and/or the quality unit (</w:t>
      </w:r>
      <w:r w:rsidR="00BD1FDF" w:rsidRPr="00AD7A73">
        <w:rPr>
          <w:highlight w:val="yellow"/>
          <w:lang w:val="en-GB" w:eastAsia="de-DE"/>
          <w:rPrChange w:id="837" w:author="Mathias Fuchs" w:date="2020-07-01T16:45:00Z">
            <w:rPr>
              <w:highlight w:val="yellow"/>
              <w:lang w:eastAsia="de-DE"/>
            </w:rPr>
          </w:rPrChange>
        </w:rPr>
        <w:t>p106</w:t>
      </w:r>
      <w:r w:rsidR="00BD1FDF" w:rsidRPr="00AD7A73">
        <w:rPr>
          <w:lang w:val="en-GB" w:eastAsia="de-DE"/>
          <w:rPrChange w:id="838" w:author="Mathias Fuchs" w:date="2020-07-01T16:45:00Z">
            <w:rPr>
              <w:lang w:eastAsia="de-DE"/>
            </w:rPr>
          </w:rPrChange>
        </w:rPr>
        <w:t>)</w:t>
      </w:r>
    </w:p>
    <w:p w14:paraId="24617A7B" w14:textId="77777777" w:rsidR="00E75B39" w:rsidRDefault="00120F69" w:rsidP="005101E5">
      <w:pPr>
        <w:pStyle w:val="Heading3"/>
        <w:rPr>
          <w:lang w:val="en-GB"/>
        </w:rPr>
      </w:pPr>
      <w:bookmarkStart w:id="839" w:name="_Toc44339662"/>
      <w:r>
        <w:rPr>
          <w:lang w:val="en-GB"/>
        </w:rPr>
        <w:t>Specification- and Test Management</w:t>
      </w:r>
      <w:bookmarkEnd w:id="839"/>
    </w:p>
    <w:p w14:paraId="62EDC9C7" w14:textId="481E58D5" w:rsidR="00492866" w:rsidRPr="00492866" w:rsidRDefault="00492866" w:rsidP="00492866">
      <w:r w:rsidRPr="00AD7A73">
        <w:rPr>
          <w:lang w:val="en-GB"/>
          <w:rPrChange w:id="840" w:author="Mathias Fuchs" w:date="2020-07-01T16:45:00Z">
            <w:rPr/>
          </w:rPrChange>
        </w:rPr>
        <w:t xml:space="preserve">Next to the </w:t>
      </w:r>
      <w:r w:rsidR="00823FF3" w:rsidRPr="00AD7A73">
        <w:rPr>
          <w:lang w:val="en-GB"/>
          <w:rPrChange w:id="841" w:author="Mathias Fuchs" w:date="2020-07-01T16:45:00Z">
            <w:rPr/>
          </w:rPrChange>
        </w:rPr>
        <w:t>quality</w:t>
      </w:r>
      <w:r w:rsidRPr="00AD7A73">
        <w:rPr>
          <w:lang w:val="en-GB"/>
          <w:rPrChange w:id="842" w:author="Mathias Fuchs" w:date="2020-07-01T16:45:00Z">
            <w:rPr/>
          </w:rPrChange>
        </w:rPr>
        <w:t xml:space="preserve"> </w:t>
      </w:r>
      <w:r w:rsidR="00823FF3" w:rsidRPr="00AD7A73">
        <w:rPr>
          <w:lang w:val="en-GB"/>
          <w:rPrChange w:id="843" w:author="Mathias Fuchs" w:date="2020-07-01T16:45:00Z">
            <w:rPr/>
          </w:rPrChange>
        </w:rPr>
        <w:t>risk</w:t>
      </w:r>
      <w:r w:rsidRPr="00AD7A73">
        <w:rPr>
          <w:lang w:val="en-GB"/>
          <w:rPrChange w:id="844" w:author="Mathias Fuchs" w:date="2020-07-01T16:45:00Z">
            <w:rPr/>
          </w:rPrChange>
        </w:rPr>
        <w:t xml:space="preserve"> </w:t>
      </w:r>
      <w:r w:rsidR="00823FF3" w:rsidRPr="00AD7A73">
        <w:rPr>
          <w:lang w:val="en-GB"/>
          <w:rPrChange w:id="845" w:author="Mathias Fuchs" w:date="2020-07-01T16:45:00Z">
            <w:rPr/>
          </w:rPrChange>
        </w:rPr>
        <w:t>assessment</w:t>
      </w:r>
      <w:r w:rsidRPr="00AD7A73">
        <w:rPr>
          <w:lang w:val="en-GB"/>
          <w:rPrChange w:id="846" w:author="Mathias Fuchs" w:date="2020-07-01T16:45:00Z">
            <w:rPr/>
          </w:rPrChange>
        </w:rPr>
        <w:t>, there are other supporting processes to be considered in respect to OQs for a custom application</w:t>
      </w:r>
      <w:r w:rsidR="005017F1" w:rsidRPr="00AD7A73">
        <w:rPr>
          <w:lang w:val="en-GB"/>
          <w:rPrChange w:id="847" w:author="Mathias Fuchs" w:date="2020-07-01T16:45:00Z">
            <w:rPr/>
          </w:rPrChange>
        </w:rPr>
        <w:t xml:space="preserve"> (</w:t>
      </w:r>
      <w:r w:rsidR="005017F1" w:rsidRPr="00AD7A73">
        <w:rPr>
          <w:highlight w:val="yellow"/>
          <w:lang w:val="en-GB"/>
          <w:rPrChange w:id="848" w:author="Mathias Fuchs" w:date="2020-07-01T16:45:00Z">
            <w:rPr>
              <w:highlight w:val="yellow"/>
            </w:rPr>
          </w:rPrChange>
        </w:rPr>
        <w:t>p32)</w:t>
      </w:r>
      <w:r w:rsidRPr="00AD7A73">
        <w:rPr>
          <w:lang w:val="en-GB"/>
          <w:rPrChange w:id="849" w:author="Mathias Fuchs" w:date="2020-07-01T16:45:00Z">
            <w:rPr/>
          </w:rPrChange>
        </w:rPr>
        <w:t xml:space="preserve">. </w:t>
      </w:r>
      <w:proofErr w:type="spellStart"/>
      <w:r>
        <w:t>They</w:t>
      </w:r>
      <w:proofErr w:type="spellEnd"/>
      <w:r>
        <w:t xml:space="preserve"> </w:t>
      </w:r>
      <w:proofErr w:type="spellStart"/>
      <w:r>
        <w:t>include</w:t>
      </w:r>
      <w:proofErr w:type="spellEnd"/>
      <w:r w:rsidR="00033853">
        <w:t>:</w:t>
      </w:r>
      <w:r>
        <w:t xml:space="preserve"> </w:t>
      </w:r>
    </w:p>
    <w:p w14:paraId="29BF7193" w14:textId="32BB67F0" w:rsidR="005017F1" w:rsidRPr="00AD7A73" w:rsidRDefault="00E124AC" w:rsidP="009C718D">
      <w:pPr>
        <w:pStyle w:val="ListParagraph"/>
        <w:numPr>
          <w:ilvl w:val="0"/>
          <w:numId w:val="14"/>
        </w:numPr>
        <w:jc w:val="left"/>
        <w:rPr>
          <w:lang w:val="en-GB"/>
          <w:rPrChange w:id="850" w:author="Mathias Fuchs" w:date="2020-07-01T16:45:00Z">
            <w:rPr/>
          </w:rPrChange>
        </w:rPr>
      </w:pPr>
      <w:r w:rsidRPr="00AD7A73">
        <w:rPr>
          <w:lang w:val="en-GB"/>
          <w:rPrChange w:id="851" w:author="Mathias Fuchs" w:date="2020-07-01T16:45:00Z">
            <w:rPr/>
          </w:rPrChange>
        </w:rPr>
        <w:lastRenderedPageBreak/>
        <w:t>Change management</w:t>
      </w:r>
      <w:r w:rsidR="00A14878" w:rsidRPr="00AD7A73">
        <w:rPr>
          <w:lang w:val="en-GB"/>
          <w:rPrChange w:id="852" w:author="Mathias Fuchs" w:date="2020-07-01T16:45:00Z">
            <w:rPr/>
          </w:rPrChange>
        </w:rPr>
        <w:t xml:space="preserve"> process</w:t>
      </w:r>
      <w:commentRangeStart w:id="853"/>
      <w:r w:rsidR="00361CFD">
        <w:rPr>
          <w:rStyle w:val="FootnoteReference"/>
        </w:rPr>
        <w:footnoteReference w:id="1"/>
      </w:r>
      <w:commentRangeEnd w:id="853"/>
      <w:r w:rsidR="00361CFD">
        <w:rPr>
          <w:rStyle w:val="CommentReference"/>
        </w:rPr>
        <w:commentReference w:id="853"/>
      </w:r>
      <w:r w:rsidRPr="00AD7A73">
        <w:rPr>
          <w:lang w:val="en-GB"/>
          <w:rPrChange w:id="856" w:author="Mathias Fuchs" w:date="2020-07-01T16:45:00Z">
            <w:rPr/>
          </w:rPrChange>
        </w:rPr>
        <w:t xml:space="preserve">: </w:t>
      </w:r>
      <w:r w:rsidR="005017F1" w:rsidRPr="00AD7A73">
        <w:rPr>
          <w:lang w:val="en-GB"/>
          <w:rPrChange w:id="857" w:author="Mathias Fuchs" w:date="2020-07-01T16:45:00Z">
            <w:rPr/>
          </w:rPrChange>
        </w:rPr>
        <w:t xml:space="preserve">“Change management procedures also should be established. The point at which change management is introduced should be defined. Appropriate change processes should be applied to both project and operational phases.” </w:t>
      </w:r>
      <w:r w:rsidR="00EC33EB" w:rsidRPr="00AD7A73">
        <w:rPr>
          <w:lang w:val="en-GB"/>
          <w:rPrChange w:id="858" w:author="Mathias Fuchs" w:date="2020-07-01T16:45:00Z">
            <w:rPr/>
          </w:rPrChange>
        </w:rPr>
        <w:t>(</w:t>
      </w:r>
      <w:r w:rsidR="005017F1" w:rsidRPr="00AD7A73">
        <w:rPr>
          <w:highlight w:val="yellow"/>
          <w:lang w:val="en-GB"/>
          <w:rPrChange w:id="859" w:author="Mathias Fuchs" w:date="2020-07-01T16:45:00Z">
            <w:rPr>
              <w:highlight w:val="yellow"/>
            </w:rPr>
          </w:rPrChange>
        </w:rPr>
        <w:t>p.32</w:t>
      </w:r>
      <w:r w:rsidR="00EC33EB" w:rsidRPr="00AD7A73">
        <w:rPr>
          <w:lang w:val="en-GB"/>
          <w:rPrChange w:id="860" w:author="Mathias Fuchs" w:date="2020-07-01T16:45:00Z">
            <w:rPr/>
          </w:rPrChange>
        </w:rPr>
        <w:t>)</w:t>
      </w:r>
      <w:r w:rsidR="00500BA4" w:rsidRPr="00AD7A73">
        <w:rPr>
          <w:lang w:val="en-GB"/>
          <w:rPrChange w:id="861" w:author="Mathias Fuchs" w:date="2020-07-01T16:45:00Z">
            <w:rPr/>
          </w:rPrChange>
        </w:rPr>
        <w:t>.</w:t>
      </w:r>
      <w:r w:rsidR="00EC33EB" w:rsidRPr="00AD7A73">
        <w:rPr>
          <w:lang w:val="en-GB"/>
          <w:rPrChange w:id="862" w:author="Mathias Fuchs" w:date="2020-07-01T16:45:00Z">
            <w:rPr/>
          </w:rPrChange>
        </w:rPr>
        <w:t xml:space="preserve"> W</w:t>
      </w:r>
      <w:r w:rsidR="00A13503" w:rsidRPr="00AD7A73">
        <w:rPr>
          <w:lang w:val="en-GB"/>
          <w:rPrChange w:id="863" w:author="Mathias Fuchs" w:date="2020-07-01T16:45:00Z">
            <w:rPr/>
          </w:rPrChange>
        </w:rPr>
        <w:t xml:space="preserve">hile performing OQ no </w:t>
      </w:r>
      <w:r w:rsidR="00D53FCB" w:rsidRPr="00AD7A73">
        <w:rPr>
          <w:lang w:val="en-GB"/>
          <w:rPrChange w:id="864" w:author="Mathias Fuchs" w:date="2020-07-01T16:45:00Z">
            <w:rPr/>
          </w:rPrChange>
        </w:rPr>
        <w:t>change of the software is expected, as it is done on the version for which in a previous step the IQ were performed and approved</w:t>
      </w:r>
      <w:r w:rsidR="00EC33EB" w:rsidRPr="00AD7A73">
        <w:rPr>
          <w:lang w:val="en-GB"/>
          <w:rPrChange w:id="865" w:author="Mathias Fuchs" w:date="2020-07-01T16:45:00Z">
            <w:rPr/>
          </w:rPrChange>
        </w:rPr>
        <w:t xml:space="preserve"> (</w:t>
      </w:r>
      <w:r w:rsidR="00EC33EB" w:rsidRPr="00AD7A73">
        <w:rPr>
          <w:highlight w:val="yellow"/>
          <w:lang w:val="en-GB"/>
          <w:rPrChange w:id="866" w:author="Mathias Fuchs" w:date="2020-07-01T16:45:00Z">
            <w:rPr>
              <w:highlight w:val="yellow"/>
            </w:rPr>
          </w:rPrChange>
        </w:rPr>
        <w:t>p.209</w:t>
      </w:r>
      <w:r w:rsidR="00EC33EB" w:rsidRPr="00AD7A73">
        <w:rPr>
          <w:lang w:val="en-GB"/>
          <w:rPrChange w:id="867" w:author="Mathias Fuchs" w:date="2020-07-01T16:45:00Z">
            <w:rPr/>
          </w:rPrChange>
        </w:rPr>
        <w:t>)</w:t>
      </w:r>
      <w:r w:rsidR="00D53FCB" w:rsidRPr="00AD7A73">
        <w:rPr>
          <w:lang w:val="en-GB"/>
          <w:rPrChange w:id="868" w:author="Mathias Fuchs" w:date="2020-07-01T16:45:00Z">
            <w:rPr/>
          </w:rPrChange>
        </w:rPr>
        <w:t xml:space="preserve">. Therefore, the change management process will </w:t>
      </w:r>
      <w:r w:rsidR="00500BA4" w:rsidRPr="00AD7A73">
        <w:rPr>
          <w:lang w:val="en-GB"/>
          <w:rPrChange w:id="869" w:author="Mathias Fuchs" w:date="2020-07-01T16:45:00Z">
            <w:rPr/>
          </w:rPrChange>
        </w:rPr>
        <w:t>only be considered in the sense, that the tester has to state on which version the OQ is performed</w:t>
      </w:r>
      <w:r w:rsidR="00D53FCB" w:rsidRPr="00AD7A73">
        <w:rPr>
          <w:lang w:val="en-GB"/>
          <w:rPrChange w:id="870" w:author="Mathias Fuchs" w:date="2020-07-01T16:45:00Z">
            <w:rPr/>
          </w:rPrChange>
        </w:rPr>
        <w:t>.</w:t>
      </w:r>
      <w:r w:rsidR="00500BA4" w:rsidRPr="00AD7A73">
        <w:rPr>
          <w:lang w:val="en-GB"/>
          <w:rPrChange w:id="871" w:author="Mathias Fuchs" w:date="2020-07-01T16:45:00Z">
            <w:rPr/>
          </w:rPrChange>
        </w:rPr>
        <w:t xml:space="preserve"> </w:t>
      </w:r>
      <w:r w:rsidR="002D64DE" w:rsidRPr="00AD7A73">
        <w:rPr>
          <w:lang w:val="en-GB"/>
          <w:rPrChange w:id="872" w:author="Mathias Fuchs" w:date="2020-07-01T16:45:00Z">
            <w:rPr/>
          </w:rPrChange>
        </w:rPr>
        <w:br/>
      </w:r>
      <w:r w:rsidR="00361CFD" w:rsidRPr="00AD7A73">
        <w:rPr>
          <w:lang w:val="en-GB"/>
          <w:rPrChange w:id="873" w:author="Mathias Fuchs" w:date="2020-07-01T16:45:00Z">
            <w:rPr/>
          </w:rPrChange>
        </w:rPr>
        <w:t xml:space="preserve">An OQ Result might be, that the software under test did not pass this qualification. </w:t>
      </w:r>
      <w:r w:rsidR="002D64DE" w:rsidRPr="00AD7A73">
        <w:rPr>
          <w:lang w:val="en-GB"/>
          <w:rPrChange w:id="874" w:author="Mathias Fuchs" w:date="2020-07-01T16:45:00Z">
            <w:rPr/>
          </w:rPrChange>
        </w:rPr>
        <w:t>Normally, that</w:t>
      </w:r>
      <w:r w:rsidR="00361CFD" w:rsidRPr="00AD7A73">
        <w:rPr>
          <w:lang w:val="en-GB"/>
          <w:rPrChange w:id="875" w:author="Mathias Fuchs" w:date="2020-07-01T16:45:00Z">
            <w:rPr/>
          </w:rPrChange>
        </w:rPr>
        <w:t xml:space="preserve"> will </w:t>
      </w:r>
      <w:r w:rsidR="002D64DE" w:rsidRPr="00AD7A73">
        <w:rPr>
          <w:lang w:val="en-GB"/>
          <w:rPrChange w:id="876" w:author="Mathias Fuchs" w:date="2020-07-01T16:45:00Z">
            <w:rPr/>
          </w:rPrChange>
        </w:rPr>
        <w:t>r</w:t>
      </w:r>
      <w:r w:rsidR="00361CFD" w:rsidRPr="00AD7A73">
        <w:rPr>
          <w:lang w:val="en-GB"/>
          <w:rPrChange w:id="877" w:author="Mathias Fuchs" w:date="2020-07-01T16:45:00Z">
            <w:rPr/>
          </w:rPrChange>
        </w:rPr>
        <w:t>esult in a new version of the software, as a fix will have to be introduced. This new version will again be submitted to an IQ and an OQ, during which the</w:t>
      </w:r>
      <w:r w:rsidR="002D64DE" w:rsidRPr="00AD7A73">
        <w:rPr>
          <w:lang w:val="en-GB"/>
          <w:rPrChange w:id="878" w:author="Mathias Fuchs" w:date="2020-07-01T16:45:00Z">
            <w:rPr/>
          </w:rPrChange>
        </w:rPr>
        <w:t xml:space="preserve"> approved</w:t>
      </w:r>
      <w:r w:rsidR="00361CFD" w:rsidRPr="00AD7A73">
        <w:rPr>
          <w:lang w:val="en-GB"/>
          <w:rPrChange w:id="879" w:author="Mathias Fuchs" w:date="2020-07-01T16:45:00Z">
            <w:rPr/>
          </w:rPrChange>
        </w:rPr>
        <w:t xml:space="preserve"> tests will be re-run by documenting the new software version</w:t>
      </w:r>
      <w:r w:rsidR="00074483" w:rsidRPr="00AD7A73">
        <w:rPr>
          <w:lang w:val="en-GB"/>
          <w:rPrChange w:id="880" w:author="Mathias Fuchs" w:date="2020-07-01T16:45:00Z">
            <w:rPr/>
          </w:rPrChange>
        </w:rPr>
        <w:t xml:space="preserve"> </w:t>
      </w:r>
      <w:r w:rsidR="00074483" w:rsidRPr="00AD7A73">
        <w:rPr>
          <w:highlight w:val="green"/>
          <w:lang w:val="en-GB"/>
          <w:rPrChange w:id="881" w:author="Mathias Fuchs" w:date="2020-07-01T16:45:00Z">
            <w:rPr>
              <w:highlight w:val="green"/>
            </w:rPr>
          </w:rPrChange>
        </w:rPr>
        <w:t>(fig chapter 3.2</w:t>
      </w:r>
      <w:r w:rsidR="00074483" w:rsidRPr="00AD7A73">
        <w:rPr>
          <w:lang w:val="en-GB"/>
          <w:rPrChange w:id="882" w:author="Mathias Fuchs" w:date="2020-07-01T16:45:00Z">
            <w:rPr/>
          </w:rPrChange>
        </w:rPr>
        <w:t>.).</w:t>
      </w:r>
      <w:r w:rsidR="00361CFD" w:rsidRPr="00AD7A73">
        <w:rPr>
          <w:lang w:val="en-GB"/>
          <w:rPrChange w:id="883" w:author="Mathias Fuchs" w:date="2020-07-01T16:45:00Z">
            <w:rPr/>
          </w:rPrChange>
        </w:rPr>
        <w:t xml:space="preserve">. </w:t>
      </w:r>
    </w:p>
    <w:p w14:paraId="04C42264" w14:textId="48A8DFDC" w:rsidR="00492866" w:rsidRPr="00AD7A73" w:rsidRDefault="005017F1" w:rsidP="009C718D">
      <w:pPr>
        <w:pStyle w:val="ListParagraph"/>
        <w:numPr>
          <w:ilvl w:val="0"/>
          <w:numId w:val="14"/>
        </w:numPr>
        <w:rPr>
          <w:lang w:val="en-GB"/>
          <w:rPrChange w:id="884" w:author="Mathias Fuchs" w:date="2020-07-01T16:45:00Z">
            <w:rPr/>
          </w:rPrChange>
        </w:rPr>
      </w:pPr>
      <w:r w:rsidRPr="00AD7A73">
        <w:rPr>
          <w:lang w:val="en-GB"/>
          <w:rPrChange w:id="885" w:author="Mathias Fuchs" w:date="2020-07-01T16:45:00Z">
            <w:rPr/>
          </w:rPrChange>
        </w:rPr>
        <w:t>Configuration management: “Appropriate configuration management processes should be established such that a computerized system and all its constituent components can be identified and defined at any point” (</w:t>
      </w:r>
      <w:r w:rsidRPr="00AD7A73">
        <w:rPr>
          <w:highlight w:val="yellow"/>
          <w:lang w:val="en-GB"/>
          <w:rPrChange w:id="886" w:author="Mathias Fuchs" w:date="2020-07-01T16:45:00Z">
            <w:rPr>
              <w:highlight w:val="yellow"/>
            </w:rPr>
          </w:rPrChange>
        </w:rPr>
        <w:t>p.32</w:t>
      </w:r>
      <w:r w:rsidRPr="00AD7A73">
        <w:rPr>
          <w:lang w:val="en-GB"/>
          <w:rPrChange w:id="887" w:author="Mathias Fuchs" w:date="2020-07-01T16:45:00Z">
            <w:rPr/>
          </w:rPrChange>
        </w:rPr>
        <w:t>)</w:t>
      </w:r>
      <w:r w:rsidR="00D53FCB" w:rsidRPr="00AD7A73">
        <w:rPr>
          <w:lang w:val="en-GB"/>
          <w:rPrChange w:id="888" w:author="Mathias Fuchs" w:date="2020-07-01T16:45:00Z">
            <w:rPr/>
          </w:rPrChange>
        </w:rPr>
        <w:t>. Bringing this back to the level of the OQ process, it has</w:t>
      </w:r>
      <w:r w:rsidR="00413411" w:rsidRPr="00AD7A73">
        <w:rPr>
          <w:lang w:val="en-GB"/>
          <w:rPrChange w:id="889" w:author="Mathias Fuchs" w:date="2020-07-01T16:45:00Z">
            <w:rPr/>
          </w:rPrChange>
        </w:rPr>
        <w:t xml:space="preserve"> to</w:t>
      </w:r>
      <w:r w:rsidR="00D53FCB" w:rsidRPr="00AD7A73">
        <w:rPr>
          <w:lang w:val="en-GB"/>
          <w:rPrChange w:id="890" w:author="Mathias Fuchs" w:date="2020-07-01T16:45:00Z">
            <w:rPr/>
          </w:rPrChange>
        </w:rPr>
        <w:t xml:space="preserve"> be clearly stated on</w:t>
      </w:r>
      <w:r w:rsidR="00EC33EB" w:rsidRPr="00AD7A73">
        <w:rPr>
          <w:lang w:val="en-GB"/>
          <w:rPrChange w:id="891" w:author="Mathias Fuchs" w:date="2020-07-01T16:45:00Z">
            <w:rPr/>
          </w:rPrChange>
        </w:rPr>
        <w:t xml:space="preserve"> which version of the software the OQ is performed</w:t>
      </w:r>
      <w:r w:rsidR="009A5A0C" w:rsidRPr="00AD7A73">
        <w:rPr>
          <w:lang w:val="en-GB"/>
          <w:rPrChange w:id="892" w:author="Mathias Fuchs" w:date="2020-07-01T16:45:00Z">
            <w:rPr/>
          </w:rPrChange>
        </w:rPr>
        <w:t>, i.e. the same version as the preceding IQs (</w:t>
      </w:r>
      <w:r w:rsidR="009A5A0C" w:rsidRPr="00AD7A73">
        <w:rPr>
          <w:highlight w:val="yellow"/>
          <w:lang w:val="en-GB"/>
          <w:rPrChange w:id="893" w:author="Mathias Fuchs" w:date="2020-07-01T16:45:00Z">
            <w:rPr>
              <w:highlight w:val="yellow"/>
            </w:rPr>
          </w:rPrChange>
        </w:rPr>
        <w:t>p.209</w:t>
      </w:r>
      <w:r w:rsidR="009A5A0C" w:rsidRPr="00AD7A73">
        <w:rPr>
          <w:lang w:val="en-GB"/>
          <w:rPrChange w:id="894" w:author="Mathias Fuchs" w:date="2020-07-01T16:45:00Z">
            <w:rPr/>
          </w:rPrChange>
        </w:rPr>
        <w:t>)</w:t>
      </w:r>
      <w:r w:rsidR="00EC33EB" w:rsidRPr="00AD7A73">
        <w:rPr>
          <w:lang w:val="en-GB"/>
          <w:rPrChange w:id="895" w:author="Mathias Fuchs" w:date="2020-07-01T16:45:00Z">
            <w:rPr/>
          </w:rPrChange>
        </w:rPr>
        <w:t>.</w:t>
      </w:r>
      <w:r w:rsidR="00D53FCB" w:rsidRPr="00AD7A73">
        <w:rPr>
          <w:lang w:val="en-GB"/>
          <w:rPrChange w:id="896" w:author="Mathias Fuchs" w:date="2020-07-01T16:45:00Z">
            <w:rPr/>
          </w:rPrChange>
        </w:rPr>
        <w:t xml:space="preserve"> </w:t>
      </w:r>
    </w:p>
    <w:p w14:paraId="1FF1088C" w14:textId="38B53183" w:rsidR="00CE6F27" w:rsidRPr="00AD7A73" w:rsidRDefault="00CE6F27" w:rsidP="009C718D">
      <w:pPr>
        <w:pStyle w:val="ListParagraph"/>
        <w:numPr>
          <w:ilvl w:val="0"/>
          <w:numId w:val="14"/>
        </w:numPr>
        <w:rPr>
          <w:lang w:val="en-GB"/>
          <w:rPrChange w:id="897" w:author="Mathias Fuchs" w:date="2020-07-01T16:45:00Z">
            <w:rPr/>
          </w:rPrChange>
        </w:rPr>
      </w:pPr>
      <w:r w:rsidRPr="00AD7A73">
        <w:rPr>
          <w:lang w:val="en-GB"/>
          <w:rPrChange w:id="898" w:author="Mathias Fuchs" w:date="2020-07-01T16:45:00Z">
            <w:rPr/>
          </w:rPrChange>
        </w:rPr>
        <w:t xml:space="preserve">Traceability is the process to ensure that requirements are covered and traced to the corresponding functional specifications and design components, which then </w:t>
      </w:r>
      <w:r w:rsidR="006A30CF" w:rsidRPr="00AD7A73">
        <w:rPr>
          <w:lang w:val="en-GB"/>
          <w:rPrChange w:id="899" w:author="Mathias Fuchs" w:date="2020-07-01T16:45:00Z">
            <w:rPr/>
          </w:rPrChange>
        </w:rPr>
        <w:t>must</w:t>
      </w:r>
      <w:r w:rsidRPr="00AD7A73">
        <w:rPr>
          <w:lang w:val="en-GB"/>
          <w:rPrChange w:id="900" w:author="Mathias Fuchs" w:date="2020-07-01T16:45:00Z">
            <w:rPr/>
          </w:rPrChange>
        </w:rPr>
        <w:t xml:space="preserve"> be linked further to the appropriate verification</w:t>
      </w:r>
      <w:r w:rsidR="00404EF4" w:rsidRPr="00AD7A73">
        <w:rPr>
          <w:lang w:val="en-GB"/>
          <w:rPrChange w:id="901" w:author="Mathias Fuchs" w:date="2020-07-01T16:45:00Z">
            <w:rPr/>
          </w:rPrChange>
        </w:rPr>
        <w:t xml:space="preserve"> (</w:t>
      </w:r>
      <w:r w:rsidR="00404EF4" w:rsidRPr="00AD7A73">
        <w:rPr>
          <w:highlight w:val="yellow"/>
          <w:lang w:val="en-GB"/>
          <w:rPrChange w:id="902" w:author="Mathias Fuchs" w:date="2020-07-01T16:45:00Z">
            <w:rPr>
              <w:highlight w:val="yellow"/>
            </w:rPr>
          </w:rPrChange>
        </w:rPr>
        <w:t>p.33</w:t>
      </w:r>
      <w:r w:rsidR="00D36441" w:rsidRPr="00AD7A73">
        <w:rPr>
          <w:highlight w:val="yellow"/>
          <w:lang w:val="en-GB"/>
          <w:rPrChange w:id="903" w:author="Mathias Fuchs" w:date="2020-07-01T16:45:00Z">
            <w:rPr>
              <w:highlight w:val="yellow"/>
            </w:rPr>
          </w:rPrChange>
        </w:rPr>
        <w:t>; p.134ff</w:t>
      </w:r>
      <w:r w:rsidR="00404EF4" w:rsidRPr="00AD7A73">
        <w:rPr>
          <w:lang w:val="en-GB"/>
          <w:rPrChange w:id="904" w:author="Mathias Fuchs" w:date="2020-07-01T16:45:00Z">
            <w:rPr/>
          </w:rPrChange>
        </w:rPr>
        <w:t>)</w:t>
      </w:r>
      <w:r w:rsidRPr="00AD7A73">
        <w:rPr>
          <w:lang w:val="en-GB"/>
          <w:rPrChange w:id="905" w:author="Mathias Fuchs" w:date="2020-07-01T16:45:00Z">
            <w:rPr/>
          </w:rPrChange>
        </w:rPr>
        <w:t>. This means for the OQ process, that each OQ test script needs to be traced back to the underlying functional specification, which on its turn needs to have a link to the</w:t>
      </w:r>
      <w:r w:rsidR="00C911C4" w:rsidRPr="00AD7A73">
        <w:rPr>
          <w:lang w:val="en-GB"/>
          <w:rPrChange w:id="906" w:author="Mathias Fuchs" w:date="2020-07-01T16:45:00Z">
            <w:rPr/>
          </w:rPrChange>
        </w:rPr>
        <w:t xml:space="preserve"> requirements from which it is derived. </w:t>
      </w:r>
    </w:p>
    <w:p w14:paraId="41DF7EF5" w14:textId="5C23ECB0" w:rsidR="00EB04B2" w:rsidRPr="00AD7A73" w:rsidRDefault="00EB04B2" w:rsidP="009C718D">
      <w:pPr>
        <w:pStyle w:val="ListParagraph"/>
        <w:numPr>
          <w:ilvl w:val="0"/>
          <w:numId w:val="14"/>
        </w:numPr>
        <w:rPr>
          <w:lang w:val="en-GB"/>
          <w:rPrChange w:id="907" w:author="Mathias Fuchs" w:date="2020-07-01T16:45:00Z">
            <w:rPr/>
          </w:rPrChange>
        </w:rPr>
      </w:pPr>
      <w:commentRangeStart w:id="908"/>
      <w:r w:rsidRPr="00AD7A73">
        <w:rPr>
          <w:lang w:val="en-GB"/>
          <w:rPrChange w:id="909" w:author="Mathias Fuchs" w:date="2020-07-01T16:45:00Z">
            <w:rPr/>
          </w:rPrChange>
        </w:rPr>
        <w:t>Document managemen</w:t>
      </w:r>
      <w:commentRangeEnd w:id="908"/>
      <w:r w:rsidR="007B0DEC" w:rsidRPr="008734EA">
        <w:rPr>
          <w:rStyle w:val="CommentReference"/>
        </w:rPr>
        <w:commentReference w:id="908"/>
      </w:r>
      <w:r w:rsidRPr="00AD7A73">
        <w:rPr>
          <w:lang w:val="en-GB"/>
          <w:rPrChange w:id="910" w:author="Mathias Fuchs" w:date="2020-07-01T16:45:00Z">
            <w:rPr/>
          </w:rPrChange>
        </w:rPr>
        <w:t>t</w:t>
      </w:r>
      <w:r w:rsidR="007B0DEC" w:rsidRPr="00AD7A73">
        <w:rPr>
          <w:lang w:val="en-GB"/>
          <w:rPrChange w:id="911" w:author="Mathias Fuchs" w:date="2020-07-01T16:45:00Z">
            <w:rPr/>
          </w:rPrChange>
        </w:rPr>
        <w:t xml:space="preserve"> process</w:t>
      </w:r>
      <w:r w:rsidR="00F11551" w:rsidRPr="00AD7A73">
        <w:rPr>
          <w:lang w:val="en-GB"/>
          <w:rPrChange w:id="912" w:author="Mathias Fuchs" w:date="2020-07-01T16:45:00Z">
            <w:rPr/>
          </w:rPrChange>
        </w:rPr>
        <w:t xml:space="preserve">: </w:t>
      </w:r>
      <w:r w:rsidR="00404EF4" w:rsidRPr="00AD7A73">
        <w:rPr>
          <w:lang w:val="en-GB"/>
          <w:rPrChange w:id="913" w:author="Mathias Fuchs" w:date="2020-07-01T16:45:00Z">
            <w:rPr/>
          </w:rPrChange>
        </w:rPr>
        <w:t>“Management of documentation includes preparation, review, approval, issue, change, withdrawal, and storage”. (</w:t>
      </w:r>
      <w:r w:rsidR="00404EF4" w:rsidRPr="00AD7A73">
        <w:rPr>
          <w:highlight w:val="yellow"/>
          <w:lang w:val="en-GB"/>
          <w:rPrChange w:id="914" w:author="Mathias Fuchs" w:date="2020-07-01T16:45:00Z">
            <w:rPr>
              <w:highlight w:val="yellow"/>
            </w:rPr>
          </w:rPrChange>
        </w:rPr>
        <w:t>p. 33</w:t>
      </w:r>
      <w:r w:rsidR="00404EF4" w:rsidRPr="00AD7A73">
        <w:rPr>
          <w:lang w:val="en-GB"/>
          <w:rPrChange w:id="915" w:author="Mathias Fuchs" w:date="2020-07-01T16:45:00Z">
            <w:rPr/>
          </w:rPrChange>
        </w:rPr>
        <w:t>)</w:t>
      </w:r>
      <w:r w:rsidR="008734EA" w:rsidRPr="00AD7A73">
        <w:rPr>
          <w:lang w:val="en-GB"/>
          <w:rPrChange w:id="916" w:author="Mathias Fuchs" w:date="2020-07-01T16:45:00Z">
            <w:rPr/>
          </w:rPrChange>
        </w:rPr>
        <w:t>. The process described by GAMP5 (p. 153ff.) can be adapted in order to fit to the complexity of the project (</w:t>
      </w:r>
      <w:r w:rsidR="008734EA" w:rsidRPr="00AD7A73">
        <w:rPr>
          <w:highlight w:val="yellow"/>
          <w:lang w:val="en-GB"/>
          <w:rPrChange w:id="917" w:author="Mathias Fuchs" w:date="2020-07-01T16:45:00Z">
            <w:rPr>
              <w:highlight w:val="yellow"/>
            </w:rPr>
          </w:rPrChange>
        </w:rPr>
        <w:t>p. 153</w:t>
      </w:r>
      <w:r w:rsidR="008734EA" w:rsidRPr="00AD7A73">
        <w:rPr>
          <w:lang w:val="en-GB"/>
          <w:rPrChange w:id="918" w:author="Mathias Fuchs" w:date="2020-07-01T16:45:00Z">
            <w:rPr/>
          </w:rPrChange>
        </w:rPr>
        <w:t>). In respect of the OQ process following points were identified to be the most important</w:t>
      </w:r>
      <w:r w:rsidR="00313789" w:rsidRPr="00AD7A73">
        <w:rPr>
          <w:lang w:val="en-GB"/>
          <w:rPrChange w:id="919" w:author="Mathias Fuchs" w:date="2020-07-01T16:45:00Z">
            <w:rPr/>
          </w:rPrChange>
        </w:rPr>
        <w:t xml:space="preserve"> ones</w:t>
      </w:r>
      <w:r w:rsidR="008734EA" w:rsidRPr="00AD7A73">
        <w:rPr>
          <w:lang w:val="en-GB"/>
          <w:rPrChange w:id="920" w:author="Mathias Fuchs" w:date="2020-07-01T16:45:00Z">
            <w:rPr/>
          </w:rPrChange>
        </w:rPr>
        <w:t>:</w:t>
      </w:r>
    </w:p>
    <w:p w14:paraId="2474380C" w14:textId="75DA66E9" w:rsidR="008734EA" w:rsidRPr="00AD7A73" w:rsidRDefault="008734EA" w:rsidP="009C718D">
      <w:pPr>
        <w:pStyle w:val="ListParagraph"/>
        <w:numPr>
          <w:ilvl w:val="0"/>
          <w:numId w:val="15"/>
        </w:numPr>
        <w:rPr>
          <w:lang w:val="en-GB"/>
          <w:rPrChange w:id="921" w:author="Mathias Fuchs" w:date="2020-07-01T16:45:00Z">
            <w:rPr/>
          </w:rPrChange>
        </w:rPr>
      </w:pPr>
      <w:r w:rsidRPr="00AD7A73">
        <w:rPr>
          <w:lang w:val="en-GB"/>
          <w:rPrChange w:id="922" w:author="Mathias Fuchs" w:date="2020-07-01T16:45:00Z">
            <w:rPr/>
          </w:rPrChange>
        </w:rPr>
        <w:t xml:space="preserve"> The author is normally responsible for the document prior to its review</w:t>
      </w:r>
      <w:r w:rsidR="00B62555" w:rsidRPr="00AD7A73">
        <w:rPr>
          <w:lang w:val="en-GB"/>
          <w:rPrChange w:id="923" w:author="Mathias Fuchs" w:date="2020-07-01T16:45:00Z">
            <w:rPr/>
          </w:rPrChange>
        </w:rPr>
        <w:t xml:space="preserve"> and the document, which normally should be subject to version control, is in the status ‘draft’ </w:t>
      </w:r>
      <w:r w:rsidR="00B62555" w:rsidRPr="00AD7A73">
        <w:rPr>
          <w:highlight w:val="yellow"/>
          <w:lang w:val="en-GB"/>
          <w:rPrChange w:id="924" w:author="Mathias Fuchs" w:date="2020-07-01T16:45:00Z">
            <w:rPr>
              <w:highlight w:val="yellow"/>
            </w:rPr>
          </w:rPrChange>
        </w:rPr>
        <w:t>(p154</w:t>
      </w:r>
      <w:r w:rsidR="00B62555" w:rsidRPr="00AD7A73">
        <w:rPr>
          <w:lang w:val="en-GB"/>
          <w:rPrChange w:id="925" w:author="Mathias Fuchs" w:date="2020-07-01T16:45:00Z">
            <w:rPr/>
          </w:rPrChange>
        </w:rPr>
        <w:t>).</w:t>
      </w:r>
    </w:p>
    <w:p w14:paraId="6723AC86" w14:textId="75949CC1" w:rsidR="00B62555" w:rsidRPr="00AD7A73" w:rsidRDefault="00B62555" w:rsidP="009C718D">
      <w:pPr>
        <w:pStyle w:val="ListParagraph"/>
        <w:numPr>
          <w:ilvl w:val="0"/>
          <w:numId w:val="15"/>
        </w:numPr>
        <w:rPr>
          <w:lang w:val="en-GB"/>
          <w:rPrChange w:id="926" w:author="Mathias Fuchs" w:date="2020-07-01T16:45:00Z">
            <w:rPr/>
          </w:rPrChange>
        </w:rPr>
      </w:pPr>
      <w:r w:rsidRPr="00AD7A73">
        <w:rPr>
          <w:lang w:val="en-GB"/>
          <w:rPrChange w:id="927" w:author="Mathias Fuchs" w:date="2020-07-01T16:45:00Z">
            <w:rPr/>
          </w:rPrChange>
        </w:rPr>
        <w:t>The draft is then review</w:t>
      </w:r>
      <w:r w:rsidR="00112C82" w:rsidRPr="00AD7A73">
        <w:rPr>
          <w:lang w:val="en-GB"/>
          <w:rPrChange w:id="928" w:author="Mathias Fuchs" w:date="2020-07-01T16:45:00Z">
            <w:rPr/>
          </w:rPrChange>
        </w:rPr>
        <w:t>e</w:t>
      </w:r>
      <w:r w:rsidRPr="00AD7A73">
        <w:rPr>
          <w:lang w:val="en-GB"/>
          <w:rPrChange w:id="929" w:author="Mathias Fuchs" w:date="2020-07-01T16:45:00Z">
            <w:rPr/>
          </w:rPrChange>
        </w:rPr>
        <w:t>d ideally by a</w:t>
      </w:r>
      <w:r w:rsidR="00112C82" w:rsidRPr="00AD7A73">
        <w:rPr>
          <w:lang w:val="en-GB"/>
          <w:rPrChange w:id="930" w:author="Mathias Fuchs" w:date="2020-07-01T16:45:00Z">
            <w:rPr/>
          </w:rPrChange>
        </w:rPr>
        <w:t>n independent</w:t>
      </w:r>
      <w:r w:rsidRPr="00AD7A73">
        <w:rPr>
          <w:lang w:val="en-GB"/>
          <w:rPrChange w:id="931" w:author="Mathias Fuchs" w:date="2020-07-01T16:45:00Z">
            <w:rPr/>
          </w:rPrChange>
        </w:rPr>
        <w:t xml:space="preserve"> </w:t>
      </w:r>
      <w:r w:rsidR="002D64DE" w:rsidRPr="00AD7A73">
        <w:rPr>
          <w:lang w:val="en-GB"/>
          <w:rPrChange w:id="932" w:author="Mathias Fuchs" w:date="2020-07-01T16:45:00Z">
            <w:rPr/>
          </w:rPrChange>
        </w:rPr>
        <w:t>Subject Matter Expert (</w:t>
      </w:r>
      <w:r w:rsidRPr="00AD7A73">
        <w:rPr>
          <w:lang w:val="en-GB"/>
          <w:rPrChange w:id="933" w:author="Mathias Fuchs" w:date="2020-07-01T16:45:00Z">
            <w:rPr/>
          </w:rPrChange>
        </w:rPr>
        <w:t>SME</w:t>
      </w:r>
      <w:r w:rsidR="002D64DE" w:rsidRPr="00AD7A73">
        <w:rPr>
          <w:lang w:val="en-GB"/>
          <w:rPrChange w:id="934" w:author="Mathias Fuchs" w:date="2020-07-01T16:45:00Z">
            <w:rPr/>
          </w:rPrChange>
        </w:rPr>
        <w:t>)</w:t>
      </w:r>
      <w:r w:rsidR="00112C82" w:rsidRPr="00AD7A73">
        <w:rPr>
          <w:lang w:val="en-GB"/>
          <w:rPrChange w:id="935" w:author="Mathias Fuchs" w:date="2020-07-01T16:45:00Z">
            <w:rPr/>
          </w:rPrChange>
        </w:rPr>
        <w:t xml:space="preserve"> </w:t>
      </w:r>
      <w:r w:rsidR="00020FC1" w:rsidRPr="00AD7A73">
        <w:rPr>
          <w:lang w:val="en-GB"/>
          <w:rPrChange w:id="936" w:author="Mathias Fuchs" w:date="2020-07-01T16:45:00Z">
            <w:rPr/>
          </w:rPrChange>
        </w:rPr>
        <w:t xml:space="preserve">for the specific field </w:t>
      </w:r>
      <w:r w:rsidR="00112C82" w:rsidRPr="00AD7A73">
        <w:rPr>
          <w:lang w:val="en-GB"/>
          <w:rPrChange w:id="937" w:author="Mathias Fuchs" w:date="2020-07-01T16:45:00Z">
            <w:rPr/>
          </w:rPrChange>
        </w:rPr>
        <w:t xml:space="preserve">and the subsequent actions should be resolved prior to approval and issue </w:t>
      </w:r>
      <w:r w:rsidR="00112C82" w:rsidRPr="00AD7A73">
        <w:rPr>
          <w:highlight w:val="yellow"/>
          <w:lang w:val="en-GB"/>
          <w:rPrChange w:id="938" w:author="Mathias Fuchs" w:date="2020-07-01T16:45:00Z">
            <w:rPr>
              <w:highlight w:val="yellow"/>
            </w:rPr>
          </w:rPrChange>
        </w:rPr>
        <w:t>(p.154</w:t>
      </w:r>
      <w:r w:rsidR="00020FC1" w:rsidRPr="00AD7A73">
        <w:rPr>
          <w:highlight w:val="yellow"/>
          <w:lang w:val="en-GB"/>
          <w:rPrChange w:id="939" w:author="Mathias Fuchs" w:date="2020-07-01T16:45:00Z">
            <w:rPr>
              <w:highlight w:val="yellow"/>
            </w:rPr>
          </w:rPrChange>
        </w:rPr>
        <w:t>; p60</w:t>
      </w:r>
      <w:r w:rsidR="00112C82" w:rsidRPr="00AD7A73">
        <w:rPr>
          <w:highlight w:val="yellow"/>
          <w:lang w:val="en-GB"/>
          <w:rPrChange w:id="940" w:author="Mathias Fuchs" w:date="2020-07-01T16:45:00Z">
            <w:rPr>
              <w:highlight w:val="yellow"/>
            </w:rPr>
          </w:rPrChange>
        </w:rPr>
        <w:t>)</w:t>
      </w:r>
      <w:r w:rsidR="00112C82" w:rsidRPr="00AD7A73">
        <w:rPr>
          <w:lang w:val="en-GB"/>
          <w:rPrChange w:id="941" w:author="Mathias Fuchs" w:date="2020-07-01T16:45:00Z">
            <w:rPr/>
          </w:rPrChange>
        </w:rPr>
        <w:t>.</w:t>
      </w:r>
    </w:p>
    <w:p w14:paraId="592B7BC6" w14:textId="2FD90257" w:rsidR="00112C82" w:rsidRPr="00AD7A73" w:rsidRDefault="00112C82" w:rsidP="009C718D">
      <w:pPr>
        <w:pStyle w:val="ListParagraph"/>
        <w:numPr>
          <w:ilvl w:val="0"/>
          <w:numId w:val="15"/>
        </w:numPr>
        <w:rPr>
          <w:lang w:val="en-GB"/>
          <w:rPrChange w:id="942" w:author="Mathias Fuchs" w:date="2020-07-01T16:45:00Z">
            <w:rPr/>
          </w:rPrChange>
        </w:rPr>
      </w:pPr>
      <w:r w:rsidRPr="00AD7A73">
        <w:rPr>
          <w:lang w:val="en-GB"/>
          <w:rPrChange w:id="943" w:author="Mathias Fuchs" w:date="2020-07-01T16:45:00Z">
            <w:rPr/>
          </w:rPrChange>
        </w:rPr>
        <w:t>The approval of a documents consists of a signature, a comment about the approval reason and a date (</w:t>
      </w:r>
      <w:r w:rsidRPr="00AD7A73">
        <w:rPr>
          <w:highlight w:val="yellow"/>
          <w:lang w:val="en-GB"/>
          <w:rPrChange w:id="944" w:author="Mathias Fuchs" w:date="2020-07-01T16:45:00Z">
            <w:rPr>
              <w:highlight w:val="yellow"/>
            </w:rPr>
          </w:rPrChange>
        </w:rPr>
        <w:t>p. 154</w:t>
      </w:r>
      <w:r w:rsidRPr="00AD7A73">
        <w:rPr>
          <w:lang w:val="en-GB"/>
          <w:rPrChange w:id="945" w:author="Mathias Fuchs" w:date="2020-07-01T16:45:00Z">
            <w:rPr/>
          </w:rPrChange>
        </w:rPr>
        <w:t>). The document index and - history should be updated and the new status set, i.e. from ‘draft’ to ‘approved’ (</w:t>
      </w:r>
      <w:r w:rsidRPr="00AD7A73">
        <w:rPr>
          <w:highlight w:val="yellow"/>
          <w:lang w:val="en-GB"/>
          <w:rPrChange w:id="946" w:author="Mathias Fuchs" w:date="2020-07-01T16:45:00Z">
            <w:rPr>
              <w:highlight w:val="yellow"/>
            </w:rPr>
          </w:rPrChange>
        </w:rPr>
        <w:t>p.154</w:t>
      </w:r>
      <w:r w:rsidRPr="00AD7A73">
        <w:rPr>
          <w:lang w:val="en-GB"/>
          <w:rPrChange w:id="947" w:author="Mathias Fuchs" w:date="2020-07-01T16:45:00Z">
            <w:rPr/>
          </w:rPrChange>
        </w:rPr>
        <w:t xml:space="preserve">). </w:t>
      </w:r>
      <w:r w:rsidR="00877A4C" w:rsidRPr="00AD7A73">
        <w:rPr>
          <w:lang w:val="en-GB"/>
          <w:rPrChange w:id="948" w:author="Mathias Fuchs" w:date="2020-07-01T16:45:00Z">
            <w:rPr/>
          </w:rPrChange>
        </w:rPr>
        <w:t xml:space="preserve">According to the role description </w:t>
      </w:r>
      <w:r w:rsidR="00020FC1" w:rsidRPr="00AD7A73">
        <w:rPr>
          <w:highlight w:val="yellow"/>
          <w:lang w:val="en-GB"/>
          <w:rPrChange w:id="949" w:author="Mathias Fuchs" w:date="2020-07-01T16:45:00Z">
            <w:rPr>
              <w:highlight w:val="yellow"/>
            </w:rPr>
          </w:rPrChange>
        </w:rPr>
        <w:t>of</w:t>
      </w:r>
      <w:r w:rsidR="007C2CB5" w:rsidRPr="00AD7A73">
        <w:rPr>
          <w:highlight w:val="yellow"/>
          <w:lang w:val="en-GB"/>
          <w:rPrChange w:id="950" w:author="Mathias Fuchs" w:date="2020-07-01T16:45:00Z">
            <w:rPr>
              <w:highlight w:val="yellow"/>
            </w:rPr>
          </w:rPrChange>
        </w:rPr>
        <w:t xml:space="preserve"> </w:t>
      </w:r>
      <w:r w:rsidR="007C2CB5" w:rsidRPr="00AD7A73">
        <w:rPr>
          <w:highlight w:val="yellow"/>
          <w:lang w:val="en-GB"/>
          <w:rPrChange w:id="951" w:author="Mathias Fuchs" w:date="2020-07-01T16:45:00Z">
            <w:rPr>
              <w:highlight w:val="yellow"/>
            </w:rPr>
          </w:rPrChange>
        </w:rPr>
        <w:lastRenderedPageBreak/>
        <w:t>GAMP5</w:t>
      </w:r>
      <w:r w:rsidR="00877A4C" w:rsidRPr="00AD7A73">
        <w:rPr>
          <w:lang w:val="en-GB"/>
          <w:rPrChange w:id="952" w:author="Mathias Fuchs" w:date="2020-07-01T16:45:00Z">
            <w:rPr/>
          </w:rPrChange>
        </w:rPr>
        <w:t>, this could be</w:t>
      </w:r>
      <w:r w:rsidR="009C30B4" w:rsidRPr="00AD7A73">
        <w:rPr>
          <w:lang w:val="en-GB"/>
          <w:rPrChange w:id="953" w:author="Mathias Fuchs" w:date="2020-07-01T16:45:00Z">
            <w:rPr/>
          </w:rPrChange>
        </w:rPr>
        <w:t xml:space="preserve"> </w:t>
      </w:r>
      <w:r w:rsidR="001C6BAD" w:rsidRPr="00AD7A73">
        <w:rPr>
          <w:lang w:val="en-GB"/>
          <w:rPrChange w:id="954" w:author="Mathias Fuchs" w:date="2020-07-01T16:45:00Z">
            <w:rPr/>
          </w:rPrChange>
        </w:rPr>
        <w:t xml:space="preserve">the </w:t>
      </w:r>
      <w:r w:rsidR="00020FC1" w:rsidRPr="00AD7A73">
        <w:rPr>
          <w:lang w:val="en-GB"/>
          <w:rPrChange w:id="955" w:author="Mathias Fuchs" w:date="2020-07-01T16:45:00Z">
            <w:rPr/>
          </w:rPrChange>
        </w:rPr>
        <w:t>Process Owner</w:t>
      </w:r>
      <w:r w:rsidR="00877A4C" w:rsidRPr="00AD7A73">
        <w:rPr>
          <w:lang w:val="en-GB"/>
          <w:rPrChange w:id="956" w:author="Mathias Fuchs" w:date="2020-07-01T16:45:00Z">
            <w:rPr/>
          </w:rPrChange>
        </w:rPr>
        <w:t xml:space="preserve"> </w:t>
      </w:r>
      <w:r w:rsidR="0079148A" w:rsidRPr="00AD7A73">
        <w:rPr>
          <w:lang w:val="en-GB"/>
          <w:rPrChange w:id="957" w:author="Mathias Fuchs" w:date="2020-07-01T16:45:00Z">
            <w:rPr/>
          </w:rPrChange>
        </w:rPr>
        <w:t xml:space="preserve">in respect </w:t>
      </w:r>
      <w:r w:rsidR="00F02854" w:rsidRPr="00AD7A73">
        <w:rPr>
          <w:lang w:val="en-GB"/>
          <w:rPrChange w:id="958" w:author="Mathias Fuchs" w:date="2020-07-01T16:45:00Z">
            <w:rPr/>
          </w:rPrChange>
        </w:rPr>
        <w:t>to</w:t>
      </w:r>
      <w:r w:rsidR="0079148A" w:rsidRPr="00AD7A73">
        <w:rPr>
          <w:lang w:val="en-GB"/>
          <w:rPrChange w:id="959" w:author="Mathias Fuchs" w:date="2020-07-01T16:45:00Z">
            <w:rPr/>
          </w:rPrChange>
        </w:rPr>
        <w:t xml:space="preserve"> the test specifications and the test scripts</w:t>
      </w:r>
      <w:r w:rsidR="001C6BAD" w:rsidRPr="00AD7A73">
        <w:rPr>
          <w:lang w:val="en-GB"/>
          <w:rPrChange w:id="960" w:author="Mathias Fuchs" w:date="2020-07-01T16:45:00Z">
            <w:rPr/>
          </w:rPrChange>
        </w:rPr>
        <w:t>, as she/he is responsible for the system</w:t>
      </w:r>
      <w:r w:rsidR="00020FC1" w:rsidRPr="00AD7A73">
        <w:rPr>
          <w:lang w:val="en-GB"/>
          <w:rPrChange w:id="961" w:author="Mathias Fuchs" w:date="2020-07-01T16:45:00Z">
            <w:rPr/>
          </w:rPrChange>
        </w:rPr>
        <w:t xml:space="preserve"> (fitness for intended use and compliance)</w:t>
      </w:r>
      <w:r w:rsidR="0079148A" w:rsidRPr="00AD7A73">
        <w:rPr>
          <w:lang w:val="en-GB"/>
          <w:rPrChange w:id="962" w:author="Mathias Fuchs" w:date="2020-07-01T16:45:00Z">
            <w:rPr/>
          </w:rPrChange>
        </w:rPr>
        <w:t xml:space="preserve"> and the qua</w:t>
      </w:r>
      <w:r w:rsidR="00F02854" w:rsidRPr="00AD7A73">
        <w:rPr>
          <w:lang w:val="en-GB"/>
          <w:rPrChange w:id="963" w:author="Mathias Fuchs" w:date="2020-07-01T16:45:00Z">
            <w:rPr/>
          </w:rPrChange>
        </w:rPr>
        <w:t>lity unit in respect to the test report</w:t>
      </w:r>
      <w:r w:rsidR="00020FC1" w:rsidRPr="00AD7A73">
        <w:rPr>
          <w:lang w:val="en-GB"/>
          <w:rPrChange w:id="964" w:author="Mathias Fuchs" w:date="2020-07-01T16:45:00Z">
            <w:rPr/>
          </w:rPrChange>
        </w:rPr>
        <w:t xml:space="preserve"> </w:t>
      </w:r>
      <w:r w:rsidR="00020FC1" w:rsidRPr="00AD7A73">
        <w:rPr>
          <w:highlight w:val="yellow"/>
          <w:lang w:val="en-GB"/>
          <w:rPrChange w:id="965" w:author="Mathias Fuchs" w:date="2020-07-01T16:45:00Z">
            <w:rPr>
              <w:highlight w:val="yellow"/>
            </w:rPr>
          </w:rPrChange>
        </w:rPr>
        <w:t>(p.58;</w:t>
      </w:r>
      <w:r w:rsidR="00020FC1" w:rsidRPr="00AD7A73">
        <w:rPr>
          <w:lang w:val="en-GB"/>
          <w:rPrChange w:id="966" w:author="Mathias Fuchs" w:date="2020-07-01T16:45:00Z">
            <w:rPr/>
          </w:rPrChange>
        </w:rPr>
        <w:t xml:space="preserve"> </w:t>
      </w:r>
      <w:r w:rsidR="00020FC1" w:rsidRPr="00AD7A73">
        <w:rPr>
          <w:highlight w:val="yellow"/>
          <w:lang w:val="en-GB"/>
          <w:rPrChange w:id="967" w:author="Mathias Fuchs" w:date="2020-07-01T16:45:00Z">
            <w:rPr>
              <w:highlight w:val="yellow"/>
            </w:rPr>
          </w:rPrChange>
        </w:rPr>
        <w:t>p. 196</w:t>
      </w:r>
      <w:r w:rsidR="00020FC1" w:rsidRPr="00AD7A73">
        <w:rPr>
          <w:lang w:val="en-GB"/>
          <w:rPrChange w:id="968" w:author="Mathias Fuchs" w:date="2020-07-01T16:45:00Z">
            <w:rPr/>
          </w:rPrChange>
        </w:rPr>
        <w:t>)</w:t>
      </w:r>
      <w:r w:rsidR="00F02854" w:rsidRPr="00AD7A73">
        <w:rPr>
          <w:lang w:val="en-GB"/>
          <w:rPrChange w:id="969" w:author="Mathias Fuchs" w:date="2020-07-01T16:45:00Z">
            <w:rPr/>
          </w:rPrChange>
        </w:rPr>
        <w:t>.</w:t>
      </w:r>
    </w:p>
    <w:p w14:paraId="460FBD50" w14:textId="77130477" w:rsidR="00313789" w:rsidRPr="00AD7A73" w:rsidRDefault="00313789" w:rsidP="009C718D">
      <w:pPr>
        <w:pStyle w:val="ListParagraph"/>
        <w:numPr>
          <w:ilvl w:val="0"/>
          <w:numId w:val="15"/>
        </w:numPr>
        <w:rPr>
          <w:lang w:val="en-GB"/>
          <w:rPrChange w:id="970" w:author="Mathias Fuchs" w:date="2020-07-01T16:45:00Z">
            <w:rPr/>
          </w:rPrChange>
        </w:rPr>
      </w:pPr>
      <w:r w:rsidRPr="00AD7A73">
        <w:rPr>
          <w:lang w:val="en-GB"/>
          <w:rPrChange w:id="971" w:author="Mathias Fuchs" w:date="2020-07-01T16:45:00Z">
            <w:rPr/>
          </w:rPrChange>
        </w:rPr>
        <w:t>The approved document is being issued by updating the document index (</w:t>
      </w:r>
      <w:r w:rsidRPr="00AD7A73">
        <w:rPr>
          <w:highlight w:val="yellow"/>
          <w:lang w:val="en-GB"/>
          <w:rPrChange w:id="972" w:author="Mathias Fuchs" w:date="2020-07-01T16:45:00Z">
            <w:rPr>
              <w:highlight w:val="yellow"/>
            </w:rPr>
          </w:rPrChange>
        </w:rPr>
        <w:t>p. 154</w:t>
      </w:r>
      <w:r w:rsidRPr="00AD7A73">
        <w:rPr>
          <w:lang w:val="en-GB"/>
          <w:rPrChange w:id="973" w:author="Mathias Fuchs" w:date="2020-07-01T16:45:00Z">
            <w:rPr/>
          </w:rPrChange>
        </w:rPr>
        <w:t>).</w:t>
      </w:r>
      <w:r w:rsidR="009C30B4" w:rsidRPr="00AD7A73">
        <w:rPr>
          <w:lang w:val="en-GB"/>
          <w:rPrChange w:id="974" w:author="Mathias Fuchs" w:date="2020-07-01T16:45:00Z">
            <w:rPr/>
          </w:rPrChange>
        </w:rPr>
        <w:t xml:space="preserve"> This could mean in respect to the OQ process, that the approved test </w:t>
      </w:r>
      <w:r w:rsidR="005E573C" w:rsidRPr="00AD7A73">
        <w:rPr>
          <w:lang w:val="en-GB"/>
          <w:rPrChange w:id="975" w:author="Mathias Fuchs" w:date="2020-07-01T16:45:00Z">
            <w:rPr/>
          </w:rPrChange>
        </w:rPr>
        <w:t>scripts</w:t>
      </w:r>
      <w:r w:rsidR="009C30B4" w:rsidRPr="00AD7A73">
        <w:rPr>
          <w:lang w:val="en-GB"/>
          <w:rPrChange w:id="976" w:author="Mathias Fuchs" w:date="2020-07-01T16:45:00Z">
            <w:rPr/>
          </w:rPrChange>
        </w:rPr>
        <w:t xml:space="preserve"> are handed over to the tester.</w:t>
      </w:r>
    </w:p>
    <w:p w14:paraId="7F4C5F5E" w14:textId="7482059F" w:rsidR="00313789" w:rsidRPr="00AD7A73" w:rsidRDefault="00313789" w:rsidP="009C718D">
      <w:pPr>
        <w:pStyle w:val="ListParagraph"/>
        <w:numPr>
          <w:ilvl w:val="0"/>
          <w:numId w:val="15"/>
        </w:numPr>
        <w:rPr>
          <w:lang w:val="en-GB"/>
          <w:rPrChange w:id="977" w:author="Mathias Fuchs" w:date="2020-07-01T16:45:00Z">
            <w:rPr/>
          </w:rPrChange>
        </w:rPr>
      </w:pPr>
      <w:r w:rsidRPr="00AD7A73">
        <w:rPr>
          <w:lang w:val="en-GB"/>
          <w:rPrChange w:id="978" w:author="Mathias Fuchs" w:date="2020-07-01T16:45:00Z">
            <w:rPr/>
          </w:rPrChange>
        </w:rPr>
        <w:t xml:space="preserve">Document </w:t>
      </w:r>
      <w:r w:rsidR="001E73F1" w:rsidRPr="00AD7A73">
        <w:rPr>
          <w:lang w:val="en-GB"/>
          <w:rPrChange w:id="979" w:author="Mathias Fuchs" w:date="2020-07-01T16:45:00Z">
            <w:rPr/>
          </w:rPrChange>
        </w:rPr>
        <w:t>c</w:t>
      </w:r>
      <w:r w:rsidRPr="00AD7A73">
        <w:rPr>
          <w:lang w:val="en-GB"/>
          <w:rPrChange w:id="980" w:author="Mathias Fuchs" w:date="2020-07-01T16:45:00Z">
            <w:rPr/>
          </w:rPrChange>
        </w:rPr>
        <w:t>hanges</w:t>
      </w:r>
      <w:r w:rsidR="00140B5A" w:rsidRPr="00AD7A73">
        <w:rPr>
          <w:lang w:val="en-GB"/>
          <w:rPrChange w:id="981" w:author="Mathias Fuchs" w:date="2020-07-01T16:45:00Z">
            <w:rPr/>
          </w:rPrChange>
        </w:rPr>
        <w:t xml:space="preserve"> needs to </w:t>
      </w:r>
      <w:proofErr w:type="spellStart"/>
      <w:r w:rsidR="00140B5A" w:rsidRPr="00AD7A73">
        <w:rPr>
          <w:lang w:val="en-GB"/>
          <w:rPrChange w:id="982" w:author="Mathias Fuchs" w:date="2020-07-01T16:45:00Z">
            <w:rPr/>
          </w:rPrChange>
        </w:rPr>
        <w:t>by</w:t>
      </w:r>
      <w:proofErr w:type="spellEnd"/>
      <w:r w:rsidR="00140B5A" w:rsidRPr="00AD7A73">
        <w:rPr>
          <w:lang w:val="en-GB"/>
          <w:rPrChange w:id="983" w:author="Mathias Fuchs" w:date="2020-07-01T16:45:00Z">
            <w:rPr/>
          </w:rPrChange>
        </w:rPr>
        <w:t xml:space="preserve"> controlled</w:t>
      </w:r>
      <w:r w:rsidR="00D104A5" w:rsidRPr="00AD7A73">
        <w:rPr>
          <w:lang w:val="en-GB"/>
          <w:rPrChange w:id="984" w:author="Mathias Fuchs" w:date="2020-07-01T16:45:00Z">
            <w:rPr/>
          </w:rPrChange>
        </w:rPr>
        <w:t xml:space="preserve"> by, e.g.,</w:t>
      </w:r>
      <w:r w:rsidR="00140B5A" w:rsidRPr="00AD7A73">
        <w:rPr>
          <w:lang w:val="en-GB"/>
          <w:rPrChange w:id="985" w:author="Mathias Fuchs" w:date="2020-07-01T16:45:00Z">
            <w:rPr/>
          </w:rPrChange>
        </w:rPr>
        <w:t xml:space="preserve"> </w:t>
      </w:r>
      <w:r w:rsidR="00D104A5" w:rsidRPr="00AD7A73">
        <w:rPr>
          <w:lang w:val="en-GB"/>
          <w:rPrChange w:id="986" w:author="Mathias Fuchs" w:date="2020-07-01T16:45:00Z">
            <w:rPr/>
          </w:rPrChange>
        </w:rPr>
        <w:t xml:space="preserve">updating the document index and -history and </w:t>
      </w:r>
      <w:r w:rsidR="00140B5A" w:rsidRPr="00AD7A73">
        <w:rPr>
          <w:lang w:val="en-GB"/>
          <w:rPrChange w:id="987" w:author="Mathias Fuchs" w:date="2020-07-01T16:45:00Z">
            <w:rPr/>
          </w:rPrChange>
        </w:rPr>
        <w:t xml:space="preserve">by </w:t>
      </w:r>
      <w:r w:rsidR="00D104A5" w:rsidRPr="00AD7A73">
        <w:rPr>
          <w:lang w:val="en-GB"/>
          <w:rPrChange w:id="988" w:author="Mathias Fuchs" w:date="2020-07-01T16:45:00Z">
            <w:rPr/>
          </w:rPrChange>
        </w:rPr>
        <w:t>setting</w:t>
      </w:r>
      <w:r w:rsidR="00140B5A" w:rsidRPr="00AD7A73">
        <w:rPr>
          <w:lang w:val="en-GB"/>
          <w:rPrChange w:id="989" w:author="Mathias Fuchs" w:date="2020-07-01T16:45:00Z">
            <w:rPr/>
          </w:rPrChange>
        </w:rPr>
        <w:t xml:space="preserve"> the status</w:t>
      </w:r>
      <w:r w:rsidR="00D104A5" w:rsidRPr="00AD7A73">
        <w:rPr>
          <w:lang w:val="en-GB"/>
          <w:rPrChange w:id="990" w:author="Mathias Fuchs" w:date="2020-07-01T16:45:00Z">
            <w:rPr/>
          </w:rPrChange>
        </w:rPr>
        <w:t xml:space="preserve"> back</w:t>
      </w:r>
      <w:r w:rsidR="00140B5A" w:rsidRPr="00AD7A73">
        <w:rPr>
          <w:lang w:val="en-GB"/>
          <w:rPrChange w:id="991" w:author="Mathias Fuchs" w:date="2020-07-01T16:45:00Z">
            <w:rPr/>
          </w:rPrChange>
        </w:rPr>
        <w:t xml:space="preserve"> to </w:t>
      </w:r>
      <w:r w:rsidR="00D104A5" w:rsidRPr="00AD7A73">
        <w:rPr>
          <w:lang w:val="en-GB"/>
          <w:rPrChange w:id="992" w:author="Mathias Fuchs" w:date="2020-07-01T16:45:00Z">
            <w:rPr/>
          </w:rPrChange>
        </w:rPr>
        <w:t>‘draft’, thereby and in consequence repeating the document approval process as described before (</w:t>
      </w:r>
      <w:r w:rsidR="00D104A5" w:rsidRPr="00AD7A73">
        <w:rPr>
          <w:highlight w:val="yellow"/>
          <w:lang w:val="en-GB"/>
          <w:rPrChange w:id="993" w:author="Mathias Fuchs" w:date="2020-07-01T16:45:00Z">
            <w:rPr>
              <w:highlight w:val="yellow"/>
            </w:rPr>
          </w:rPrChange>
        </w:rPr>
        <w:t>p. 155</w:t>
      </w:r>
      <w:r w:rsidR="00D104A5" w:rsidRPr="00AD7A73">
        <w:rPr>
          <w:lang w:val="en-GB"/>
          <w:rPrChange w:id="994" w:author="Mathias Fuchs" w:date="2020-07-01T16:45:00Z">
            <w:rPr/>
          </w:rPrChange>
        </w:rPr>
        <w:t xml:space="preserve">). </w:t>
      </w:r>
      <w:r w:rsidR="006A2AC9" w:rsidRPr="00AD7A73">
        <w:rPr>
          <w:lang w:val="en-GB"/>
          <w:rPrChange w:id="995" w:author="Mathias Fuchs" w:date="2020-07-01T16:45:00Z">
            <w:rPr/>
          </w:rPrChange>
        </w:rPr>
        <w:t>In respect to the OQ, it might be a result of a test execution, that there are test script errors and therefore the concerned test scripts will be reset to ‘draft’ and corrected before being again approved</w:t>
      </w:r>
      <w:r w:rsidR="009C30B4" w:rsidRPr="00AD7A73">
        <w:rPr>
          <w:lang w:val="en-GB"/>
          <w:rPrChange w:id="996" w:author="Mathias Fuchs" w:date="2020-07-01T16:45:00Z">
            <w:rPr/>
          </w:rPrChange>
        </w:rPr>
        <w:t>.</w:t>
      </w:r>
    </w:p>
    <w:p w14:paraId="3C84052D" w14:textId="76987BEE" w:rsidR="005810EF" w:rsidRPr="00AD7A73" w:rsidRDefault="009C30B4" w:rsidP="009C718D">
      <w:pPr>
        <w:pStyle w:val="ListParagraph"/>
        <w:numPr>
          <w:ilvl w:val="0"/>
          <w:numId w:val="15"/>
        </w:numPr>
        <w:rPr>
          <w:lang w:val="en-GB"/>
          <w:rPrChange w:id="997" w:author="Mathias Fuchs" w:date="2020-07-01T16:45:00Z">
            <w:rPr/>
          </w:rPrChange>
        </w:rPr>
      </w:pPr>
      <w:r w:rsidRPr="00AD7A73">
        <w:rPr>
          <w:lang w:val="en-GB"/>
          <w:rPrChange w:id="998" w:author="Mathias Fuchs" w:date="2020-07-01T16:45:00Z">
            <w:rPr/>
          </w:rPrChange>
        </w:rPr>
        <w:t>D</w:t>
      </w:r>
      <w:r w:rsidR="005810EF" w:rsidRPr="00AD7A73">
        <w:rPr>
          <w:lang w:val="en-GB"/>
          <w:rPrChange w:id="999" w:author="Mathias Fuchs" w:date="2020-07-01T16:45:00Z">
            <w:rPr/>
          </w:rPrChange>
        </w:rPr>
        <w:t>ocument withdrawal can be done by updating the document index, -history and status and information of any controlled copy holders (</w:t>
      </w:r>
      <w:r w:rsidR="005810EF" w:rsidRPr="00AD7A73">
        <w:rPr>
          <w:highlight w:val="yellow"/>
          <w:lang w:val="en-GB"/>
          <w:rPrChange w:id="1000" w:author="Mathias Fuchs" w:date="2020-07-01T16:45:00Z">
            <w:rPr>
              <w:highlight w:val="yellow"/>
            </w:rPr>
          </w:rPrChange>
        </w:rPr>
        <w:t>p.155</w:t>
      </w:r>
      <w:r w:rsidR="005810EF" w:rsidRPr="00AD7A73">
        <w:rPr>
          <w:lang w:val="en-GB"/>
          <w:rPrChange w:id="1001" w:author="Mathias Fuchs" w:date="2020-07-01T16:45:00Z">
            <w:rPr/>
          </w:rPrChange>
        </w:rPr>
        <w:t>)</w:t>
      </w:r>
    </w:p>
    <w:p w14:paraId="49E4FC5D" w14:textId="5A2176C7" w:rsidR="008D4281" w:rsidRPr="00AD7A73" w:rsidRDefault="00BE3416" w:rsidP="009C718D">
      <w:pPr>
        <w:pStyle w:val="ListParagraph"/>
        <w:numPr>
          <w:ilvl w:val="0"/>
          <w:numId w:val="15"/>
        </w:numPr>
        <w:rPr>
          <w:lang w:val="en-GB"/>
          <w:rPrChange w:id="1002" w:author="Mathias Fuchs" w:date="2020-07-01T16:45:00Z">
            <w:rPr/>
          </w:rPrChange>
        </w:rPr>
      </w:pPr>
      <w:r w:rsidRPr="00AD7A73">
        <w:rPr>
          <w:lang w:val="en-GB"/>
          <w:rPrChange w:id="1003" w:author="Mathias Fuchs" w:date="2020-07-01T16:45:00Z">
            <w:rPr/>
          </w:rPrChange>
        </w:rPr>
        <w:t xml:space="preserve">In respect of </w:t>
      </w:r>
      <w:commentRangeStart w:id="1004"/>
      <w:r w:rsidRPr="00AD7A73">
        <w:rPr>
          <w:lang w:val="en-GB"/>
          <w:rPrChange w:id="1005" w:author="Mathias Fuchs" w:date="2020-07-01T16:45:00Z">
            <w:rPr/>
          </w:rPrChange>
        </w:rPr>
        <w:t>document records and storage GAMP5 states th</w:t>
      </w:r>
      <w:r w:rsidR="001D201F" w:rsidRPr="00AD7A73">
        <w:rPr>
          <w:lang w:val="en-GB"/>
          <w:rPrChange w:id="1006" w:author="Mathias Fuchs" w:date="2020-07-01T16:45:00Z">
            <w:rPr/>
          </w:rPrChange>
        </w:rPr>
        <w:t xml:space="preserve">at they should be stored in a safe and secure way according to a defined </w:t>
      </w:r>
      <w:commentRangeEnd w:id="1004"/>
      <w:r w:rsidR="001D201F">
        <w:rPr>
          <w:rStyle w:val="CommentReference"/>
        </w:rPr>
        <w:commentReference w:id="1004"/>
      </w:r>
      <w:r w:rsidR="001D201F" w:rsidRPr="00AD7A73">
        <w:rPr>
          <w:lang w:val="en-GB"/>
          <w:rPrChange w:id="1007" w:author="Mathias Fuchs" w:date="2020-07-01T16:45:00Z">
            <w:rPr/>
          </w:rPrChange>
        </w:rPr>
        <w:t xml:space="preserve">process </w:t>
      </w:r>
      <w:r w:rsidR="001D201F" w:rsidRPr="00AD7A73">
        <w:rPr>
          <w:highlight w:val="yellow"/>
          <w:lang w:val="en-GB"/>
          <w:rPrChange w:id="1008" w:author="Mathias Fuchs" w:date="2020-07-01T16:45:00Z">
            <w:rPr>
              <w:highlight w:val="yellow"/>
            </w:rPr>
          </w:rPrChange>
        </w:rPr>
        <w:t>(p.155</w:t>
      </w:r>
      <w:r w:rsidR="001D201F" w:rsidRPr="00AD7A73">
        <w:rPr>
          <w:lang w:val="en-GB"/>
          <w:rPrChange w:id="1009" w:author="Mathias Fuchs" w:date="2020-07-01T16:45:00Z">
            <w:rPr/>
          </w:rPrChange>
        </w:rPr>
        <w:t>)</w:t>
      </w:r>
      <w:r w:rsidR="009A3D50" w:rsidRPr="00AD7A73">
        <w:rPr>
          <w:lang w:val="en-GB"/>
          <w:rPrChange w:id="1010" w:author="Mathias Fuchs" w:date="2020-07-01T16:45:00Z">
            <w:rPr/>
          </w:rPrChange>
        </w:rPr>
        <w:t>.</w:t>
      </w:r>
    </w:p>
    <w:p w14:paraId="2086BC79" w14:textId="16E4FAF9" w:rsidR="00E75B39" w:rsidRDefault="00276B49" w:rsidP="002454EB">
      <w:pPr>
        <w:pStyle w:val="Heading3"/>
      </w:pPr>
      <w:bookmarkStart w:id="1011" w:name="_Toc44339663"/>
      <w:proofErr w:type="spellStart"/>
      <w:r>
        <w:t>Exe</w:t>
      </w:r>
      <w:r w:rsidR="002454EB">
        <w:t>mplary</w:t>
      </w:r>
      <w:proofErr w:type="spellEnd"/>
      <w:r w:rsidR="002454EB">
        <w:t xml:space="preserve"> OQ </w:t>
      </w:r>
      <w:proofErr w:type="spellStart"/>
      <w:r w:rsidR="002454EB">
        <w:t>Process</w:t>
      </w:r>
      <w:bookmarkEnd w:id="1011"/>
      <w:proofErr w:type="spellEnd"/>
    </w:p>
    <w:p w14:paraId="6AEEFBE6" w14:textId="7D774563" w:rsidR="00934E19" w:rsidRPr="00AD7A73" w:rsidRDefault="008E6690" w:rsidP="00417554">
      <w:pPr>
        <w:rPr>
          <w:lang w:val="en-GB"/>
          <w:rPrChange w:id="1012" w:author="Mathias Fuchs" w:date="2020-07-01T16:45:00Z">
            <w:rPr/>
          </w:rPrChange>
        </w:rPr>
      </w:pPr>
      <w:r w:rsidRPr="00AD7A73">
        <w:rPr>
          <w:lang w:val="en-GB"/>
          <w:rPrChange w:id="1013" w:author="Mathias Fuchs" w:date="2020-07-01T16:45:00Z">
            <w:rPr/>
          </w:rPrChange>
        </w:rPr>
        <w:t xml:space="preserve">Based on the descriptions on the earlier chapters, an exemplary process was developed, </w:t>
      </w:r>
      <w:r w:rsidR="00934E19" w:rsidRPr="00AD7A73">
        <w:rPr>
          <w:lang w:val="en-GB"/>
          <w:rPrChange w:id="1014" w:author="Mathias Fuchs" w:date="2020-07-01T16:45:00Z">
            <w:rPr/>
          </w:rPrChange>
        </w:rPr>
        <w:t xml:space="preserve">which highlights the most important tasks, roles and documents in respect to the OQ process. </w:t>
      </w:r>
      <w:r w:rsidR="005A1B71" w:rsidRPr="00AD7A73">
        <w:rPr>
          <w:noProof/>
          <w:lang w:val="en-GB"/>
          <w:rPrChange w:id="1015" w:author="Mathias Fuchs" w:date="2020-07-01T16:45:00Z">
            <w:rPr>
              <w:noProof/>
            </w:rPr>
          </w:rPrChange>
        </w:rPr>
        <w:t>In view of the BDD process, the link to the Functional Specification Process is also taken into account.</w:t>
      </w:r>
    </w:p>
    <w:p w14:paraId="331F58EA" w14:textId="1B881A18" w:rsidR="0072053E" w:rsidRPr="004A143B" w:rsidRDefault="0072053E" w:rsidP="000F7B45">
      <w:pPr>
        <w:jc w:val="left"/>
        <w:rPr>
          <w:noProof/>
          <w:lang w:val="sv-SE"/>
        </w:rPr>
      </w:pPr>
    </w:p>
    <w:p w14:paraId="4F5DBAD2" w14:textId="6F0CC10A" w:rsidR="00E015EE" w:rsidRDefault="00E015EE" w:rsidP="000F7B45">
      <w:pPr>
        <w:jc w:val="left"/>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024C9DCA" w14:textId="48968AED" w:rsidR="0072053E" w:rsidRDefault="0072053E" w:rsidP="000F7B45">
      <w:pPr>
        <w:jc w:val="left"/>
      </w:pPr>
    </w:p>
    <w:p w14:paraId="20C8225D" w14:textId="78D9E432" w:rsidR="008E6690" w:rsidRDefault="008E6690" w:rsidP="000F7B45">
      <w:pPr>
        <w:jc w:val="left"/>
      </w:pPr>
    </w:p>
    <w:p w14:paraId="46D366C0" w14:textId="77777777" w:rsidR="008E6690" w:rsidRDefault="008E6690" w:rsidP="00417554"/>
    <w:p w14:paraId="6BF93EBA" w14:textId="323180CE" w:rsidR="0080660B" w:rsidRDefault="00AA5AD5" w:rsidP="0080660B">
      <w:pPr>
        <w:pStyle w:val="Heading1"/>
        <w:rPr>
          <w:lang w:val="en-GB"/>
        </w:rPr>
      </w:pPr>
      <w:bookmarkStart w:id="1016" w:name="_Toc44339664"/>
      <w:r>
        <w:rPr>
          <w:lang w:val="en-GB"/>
        </w:rPr>
        <w:lastRenderedPageBreak/>
        <w:t>Behaviour Driven Development</w:t>
      </w:r>
      <w:bookmarkEnd w:id="1016"/>
    </w:p>
    <w:p w14:paraId="30272CD6" w14:textId="26BE2189" w:rsidR="00490511" w:rsidRPr="00490511" w:rsidRDefault="00490511" w:rsidP="00490511">
      <w:pPr>
        <w:rPr>
          <w:lang w:eastAsia="de-DE"/>
        </w:rPr>
      </w:pPr>
      <w:r w:rsidRPr="00490511">
        <w:rPr>
          <w:highlight w:val="yellow"/>
          <w:lang w:eastAsia="de-DE"/>
        </w:rPr>
        <w:t xml:space="preserve">TODO: </w:t>
      </w:r>
      <w:r>
        <w:rPr>
          <w:highlight w:val="yellow"/>
          <w:lang w:eastAsia="de-DE"/>
        </w:rPr>
        <w:t xml:space="preserve">Gesamt Kap. 4 </w:t>
      </w:r>
      <w:r w:rsidRPr="00490511">
        <w:rPr>
          <w:highlight w:val="yellow"/>
          <w:lang w:eastAsia="de-DE"/>
        </w:rPr>
        <w:t xml:space="preserve">SL Zusammenfassung BDD High </w:t>
      </w:r>
      <w:proofErr w:type="spellStart"/>
      <w:r w:rsidRPr="00490511">
        <w:rPr>
          <w:highlight w:val="yellow"/>
          <w:lang w:eastAsia="de-DE"/>
        </w:rPr>
        <w:t>level</w:t>
      </w:r>
      <w:proofErr w:type="spellEnd"/>
      <w:r>
        <w:rPr>
          <w:highlight w:val="yellow"/>
          <w:lang w:eastAsia="de-DE"/>
        </w:rPr>
        <w:t xml:space="preserve"> 06. - 07.07.</w:t>
      </w:r>
    </w:p>
    <w:p w14:paraId="53E85E6E" w14:textId="77777777" w:rsidR="00CE3DD0" w:rsidRPr="009E5C21" w:rsidRDefault="00CE3DD0" w:rsidP="00903C87">
      <w:pPr>
        <w:jc w:val="left"/>
        <w:rPr>
          <w:highlight w:val="yellow"/>
          <w:lang w:val="en-GB" w:eastAsia="de-DE"/>
        </w:rPr>
      </w:pPr>
      <w:r w:rsidRPr="009E5C21">
        <w:rPr>
          <w:highlight w:val="yellow"/>
          <w:lang w:val="en-GB" w:eastAsia="de-DE"/>
        </w:rPr>
        <w:t>Literatur</w:t>
      </w:r>
      <w:r w:rsidR="000074C5" w:rsidRPr="009E5C21">
        <w:rPr>
          <w:highlight w:val="yellow"/>
          <w:lang w:val="en-GB" w:eastAsia="de-DE"/>
        </w:rPr>
        <w:t>e</w:t>
      </w:r>
      <w:r w:rsidRPr="009E5C21">
        <w:rPr>
          <w:highlight w:val="yellow"/>
          <w:lang w:val="en-GB" w:eastAsia="de-DE"/>
        </w:rPr>
        <w:t>:</w:t>
      </w:r>
    </w:p>
    <w:p w14:paraId="147B7B5A" w14:textId="77777777" w:rsidR="00903C87"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 xml:space="preserve">The BDD Books: Discovery – Explore behaviour using examples </w:t>
      </w:r>
      <w:r w:rsidRPr="009E5C21">
        <w:rPr>
          <w:highlight w:val="yellow"/>
          <w:lang w:val="en-GB" w:eastAsia="de-DE"/>
        </w:rPr>
        <w:br/>
      </w:r>
      <w:proofErr w:type="spellStart"/>
      <w:r w:rsidRPr="009E5C21">
        <w:rPr>
          <w:highlight w:val="yellow"/>
          <w:lang w:val="en-GB" w:eastAsia="de-DE"/>
        </w:rPr>
        <w:t>G</w:t>
      </w:r>
      <w:r w:rsidRPr="009E5C21">
        <w:rPr>
          <w:rStyle w:val="css-901oao"/>
          <w:highlight w:val="yellow"/>
          <w:lang w:val="en-GB"/>
        </w:rPr>
        <w:t>á</w:t>
      </w:r>
      <w:r w:rsidRPr="009E5C21">
        <w:rPr>
          <w:highlight w:val="yellow"/>
          <w:lang w:val="en-GB" w:eastAsia="de-DE"/>
        </w:rPr>
        <w:t>sp</w:t>
      </w:r>
      <w:r w:rsidRPr="009E5C21">
        <w:rPr>
          <w:rStyle w:val="css-901oao"/>
          <w:highlight w:val="yellow"/>
          <w:lang w:val="en-GB"/>
        </w:rPr>
        <w:t>á</w:t>
      </w:r>
      <w:r w:rsidRPr="009E5C21">
        <w:rPr>
          <w:highlight w:val="yellow"/>
          <w:lang w:val="en-GB" w:eastAsia="de-DE"/>
        </w:rPr>
        <w:t>r</w:t>
      </w:r>
      <w:proofErr w:type="spellEnd"/>
      <w:r w:rsidRPr="009E5C21">
        <w:rPr>
          <w:highlight w:val="yellow"/>
          <w:lang w:val="en-GB" w:eastAsia="de-DE"/>
        </w:rPr>
        <w:t xml:space="preserve"> Nagy and </w:t>
      </w:r>
      <w:proofErr w:type="spellStart"/>
      <w:r w:rsidRPr="009E5C21">
        <w:rPr>
          <w:highlight w:val="yellow"/>
          <w:lang w:val="en-GB" w:eastAsia="de-DE"/>
        </w:rPr>
        <w:t>Seb</w:t>
      </w:r>
      <w:proofErr w:type="spellEnd"/>
      <w:r w:rsidRPr="009E5C21">
        <w:rPr>
          <w:highlight w:val="yellow"/>
          <w:lang w:val="en-GB" w:eastAsia="de-DE"/>
        </w:rPr>
        <w:t xml:space="preserve"> Rose </w:t>
      </w:r>
      <w:r w:rsidRPr="009E5C21">
        <w:rPr>
          <w:highlight w:val="yellow"/>
          <w:lang w:val="en-GB" w:eastAsia="de-DE"/>
        </w:rPr>
        <w:br/>
        <w:t>ISBN: 978-1983591259</w:t>
      </w:r>
    </w:p>
    <w:p w14:paraId="6037F9EB" w14:textId="77777777" w:rsidR="00903C87"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 xml:space="preserve">BDD in Action – </w:t>
      </w:r>
      <w:proofErr w:type="spellStart"/>
      <w:r w:rsidRPr="009E5C21">
        <w:rPr>
          <w:highlight w:val="yellow"/>
          <w:lang w:val="en-GB" w:eastAsia="de-DE"/>
        </w:rPr>
        <w:t>Behavior</w:t>
      </w:r>
      <w:proofErr w:type="spellEnd"/>
      <w:r w:rsidRPr="009E5C21">
        <w:rPr>
          <w:highlight w:val="yellow"/>
          <w:lang w:val="en-GB" w:eastAsia="de-DE"/>
        </w:rPr>
        <w:t xml:space="preserve">-Driven Development for the </w:t>
      </w:r>
      <w:r w:rsidR="000074C5" w:rsidRPr="009E5C21">
        <w:rPr>
          <w:highlight w:val="yellow"/>
          <w:lang w:val="en-GB" w:eastAsia="de-DE"/>
        </w:rPr>
        <w:t>w</w:t>
      </w:r>
      <w:r w:rsidRPr="009E5C21">
        <w:rPr>
          <w:highlight w:val="yellow"/>
          <w:lang w:val="en-GB" w:eastAsia="de-DE"/>
        </w:rPr>
        <w:t>hole software lifecycle</w:t>
      </w:r>
      <w:r w:rsidRPr="009E5C21">
        <w:rPr>
          <w:highlight w:val="yellow"/>
          <w:lang w:val="en-GB" w:eastAsia="de-DE"/>
        </w:rPr>
        <w:br/>
        <w:t>John Ferguson Smart</w:t>
      </w:r>
      <w:r w:rsidRPr="009E5C21">
        <w:rPr>
          <w:highlight w:val="yellow"/>
          <w:lang w:val="en-GB" w:eastAsia="de-DE"/>
        </w:rPr>
        <w:br/>
        <w:t>ISBN: 9781617291654</w:t>
      </w:r>
    </w:p>
    <w:p w14:paraId="5E7B9E7C" w14:textId="77777777" w:rsidR="00CE3DD0"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Writing Great Specifications – Using Specification by Example and Gherkin</w:t>
      </w:r>
      <w:r w:rsidR="00CE168B" w:rsidRPr="009E5C21">
        <w:rPr>
          <w:highlight w:val="yellow"/>
          <w:lang w:val="en-GB" w:eastAsia="de-DE"/>
        </w:rPr>
        <w:br/>
        <w:t xml:space="preserve">Kamil </w:t>
      </w:r>
      <w:proofErr w:type="spellStart"/>
      <w:r w:rsidR="00CE168B" w:rsidRPr="009E5C21">
        <w:rPr>
          <w:highlight w:val="yellow"/>
          <w:lang w:val="en-GB" w:eastAsia="de-DE"/>
        </w:rPr>
        <w:t>Nicieja</w:t>
      </w:r>
      <w:proofErr w:type="spellEnd"/>
      <w:r w:rsidR="00CE168B" w:rsidRPr="009E5C21">
        <w:rPr>
          <w:highlight w:val="yellow"/>
          <w:lang w:val="en-GB" w:eastAsia="de-DE"/>
        </w:rPr>
        <w:br/>
        <w:t>ISBN: 9781617294105</w:t>
      </w:r>
    </w:p>
    <w:p w14:paraId="3E3F0A06" w14:textId="57E206EC" w:rsidR="00AB6448" w:rsidRPr="008F08F7" w:rsidRDefault="008F08F7" w:rsidP="00AB6448">
      <w:pPr>
        <w:jc w:val="left"/>
        <w:rPr>
          <w:lang w:val="en-CH" w:eastAsia="de-DE"/>
        </w:rPr>
      </w:pPr>
      <w:r w:rsidRPr="008F08F7">
        <w:rPr>
          <w:lang w:val="en-GB" w:eastAsia="de-DE"/>
        </w:rPr>
        <w:t xml:space="preserve">Behaviour Driven Development (BDD) </w:t>
      </w:r>
      <w:proofErr w:type="spellStart"/>
      <w:r w:rsidRPr="008F08F7">
        <w:rPr>
          <w:lang w:val="en-GB" w:eastAsia="de-DE"/>
        </w:rPr>
        <w:t>ist</w:t>
      </w:r>
      <w:proofErr w:type="spellEnd"/>
      <w:r w:rsidRPr="008F08F7">
        <w:rPr>
          <w:lang w:val="en-GB" w:eastAsia="de-DE"/>
        </w:rPr>
        <w:t xml:space="preserve"> </w:t>
      </w:r>
      <w:proofErr w:type="spellStart"/>
      <w:r w:rsidRPr="008F08F7">
        <w:rPr>
          <w:lang w:val="en-GB" w:eastAsia="de-DE"/>
        </w:rPr>
        <w:t>ein</w:t>
      </w:r>
      <w:proofErr w:type="spellEnd"/>
      <w:r w:rsidRPr="008F08F7">
        <w:rPr>
          <w:lang w:val="en-GB" w:eastAsia="de-DE"/>
        </w:rPr>
        <w:t xml:space="preserve"> Software-Engineering-Ansatz, der</w:t>
      </w:r>
      <w:r>
        <w:rPr>
          <w:lang w:val="en-CH" w:eastAsia="de-DE"/>
        </w:rPr>
        <w:t xml:space="preserve"> von Dan North</w:t>
      </w:r>
      <w:r w:rsidRPr="008F08F7">
        <w:rPr>
          <w:lang w:val="en-GB" w:eastAsia="de-DE"/>
        </w:rPr>
        <w:t xml:space="preserve"> </w:t>
      </w:r>
      <w:proofErr w:type="spellStart"/>
      <w:r>
        <w:rPr>
          <w:lang w:val="en-CH" w:eastAsia="de-DE"/>
        </w:rPr>
        <w:t>aus</w:t>
      </w:r>
      <w:proofErr w:type="spellEnd"/>
      <w:r>
        <w:rPr>
          <w:lang w:val="en-CH" w:eastAsia="de-DE"/>
        </w:rPr>
        <w:t xml:space="preserve"> dem Test Driven Development</w:t>
      </w:r>
      <w:r w:rsidR="00230729">
        <w:rPr>
          <w:lang w:val="en-CH" w:eastAsia="de-DE"/>
        </w:rPr>
        <w:t xml:space="preserve"> (TDD)</w:t>
      </w:r>
      <w:r w:rsidRPr="008F08F7">
        <w:rPr>
          <w:lang w:val="en-GB" w:eastAsia="de-DE"/>
        </w:rPr>
        <w:t xml:space="preserve"> </w:t>
      </w:r>
      <w:proofErr w:type="spellStart"/>
      <w:r>
        <w:rPr>
          <w:lang w:val="en-CH" w:eastAsia="de-DE"/>
        </w:rPr>
        <w:t>heraus</w:t>
      </w:r>
      <w:proofErr w:type="spellEnd"/>
      <w:r>
        <w:rPr>
          <w:lang w:val="en-CH" w:eastAsia="de-DE"/>
        </w:rPr>
        <w:t xml:space="preserve"> </w:t>
      </w:r>
      <w:proofErr w:type="spellStart"/>
      <w:r>
        <w:rPr>
          <w:lang w:val="en-CH" w:eastAsia="de-DE"/>
        </w:rPr>
        <w:t>entwickelt</w:t>
      </w:r>
      <w:proofErr w:type="spellEnd"/>
      <w:r>
        <w:rPr>
          <w:lang w:val="en-CH" w:eastAsia="de-DE"/>
        </w:rPr>
        <w:t xml:space="preserve"> </w:t>
      </w:r>
      <w:proofErr w:type="spellStart"/>
      <w:r>
        <w:rPr>
          <w:lang w:val="en-CH" w:eastAsia="de-DE"/>
        </w:rPr>
        <w:t>wurde</w:t>
      </w:r>
      <w:proofErr w:type="spellEnd"/>
      <w:r w:rsidR="00F7696C">
        <w:rPr>
          <w:lang w:val="en-CH" w:eastAsia="de-DE"/>
        </w:rPr>
        <w:t xml:space="preserve"> (</w:t>
      </w:r>
      <w:hyperlink r:id="rId26" w:history="1">
        <w:r w:rsidR="00F7696C">
          <w:rPr>
            <w:rStyle w:val="Hyperlink"/>
          </w:rPr>
          <w:t>https://dannorth.net/introducing-bdd/</w:t>
        </w:r>
      </w:hyperlink>
      <w:r w:rsidR="00F7696C">
        <w:rPr>
          <w:lang w:val="en-CH"/>
        </w:rPr>
        <w:t xml:space="preserve"> - 6.7.20</w:t>
      </w:r>
      <w:r w:rsidR="00F7696C">
        <w:rPr>
          <w:lang w:val="en-CH" w:eastAsia="de-DE"/>
        </w:rPr>
        <w:t>)</w:t>
      </w:r>
      <w:r w:rsidRPr="008F08F7">
        <w:rPr>
          <w:lang w:val="en-GB" w:eastAsia="de-DE"/>
        </w:rPr>
        <w:t>.</w:t>
      </w:r>
      <w:r>
        <w:rPr>
          <w:lang w:val="en-CH" w:eastAsia="de-DE"/>
        </w:rPr>
        <w:t xml:space="preserve"> BDD </w:t>
      </w:r>
      <w:proofErr w:type="spellStart"/>
      <w:r>
        <w:rPr>
          <w:lang w:val="en-CH" w:eastAsia="de-DE"/>
        </w:rPr>
        <w:t>legt</w:t>
      </w:r>
      <w:proofErr w:type="spellEnd"/>
      <w:r>
        <w:rPr>
          <w:lang w:val="en-CH" w:eastAsia="de-DE"/>
        </w:rPr>
        <w:t xml:space="preserve"> den </w:t>
      </w:r>
      <w:proofErr w:type="spellStart"/>
      <w:r>
        <w:rPr>
          <w:lang w:val="en-CH" w:eastAsia="de-DE"/>
        </w:rPr>
        <w:t>Fokus</w:t>
      </w:r>
      <w:proofErr w:type="spellEnd"/>
      <w:r>
        <w:rPr>
          <w:lang w:val="en-CH" w:eastAsia="de-DE"/>
        </w:rPr>
        <w:t xml:space="preserve"> auf </w:t>
      </w:r>
      <w:proofErr w:type="spellStart"/>
      <w:r>
        <w:rPr>
          <w:lang w:val="en-CH" w:eastAsia="de-DE"/>
        </w:rPr>
        <w:t>ein</w:t>
      </w:r>
      <w:proofErr w:type="spellEnd"/>
      <w:r>
        <w:rPr>
          <w:lang w:val="en-CH" w:eastAsia="de-DE"/>
        </w:rPr>
        <w:t xml:space="preserve"> </w:t>
      </w:r>
      <w:proofErr w:type="spellStart"/>
      <w:r>
        <w:rPr>
          <w:lang w:val="en-CH" w:eastAsia="de-DE"/>
        </w:rPr>
        <w:t>Nutzer</w:t>
      </w:r>
      <w:proofErr w:type="spellEnd"/>
      <w:r>
        <w:rPr>
          <w:lang w:val="en-CH" w:eastAsia="de-DE"/>
        </w:rPr>
        <w:t xml:space="preserve"> </w:t>
      </w:r>
      <w:proofErr w:type="spellStart"/>
      <w:r>
        <w:rPr>
          <w:lang w:val="en-CH" w:eastAsia="de-DE"/>
        </w:rPr>
        <w:t>zentriertes</w:t>
      </w:r>
      <w:proofErr w:type="spellEnd"/>
      <w:r>
        <w:rPr>
          <w:lang w:val="en-CH" w:eastAsia="de-DE"/>
        </w:rPr>
        <w:t xml:space="preserve"> </w:t>
      </w:r>
      <w:proofErr w:type="spellStart"/>
      <w:r>
        <w:rPr>
          <w:lang w:val="en-CH" w:eastAsia="de-DE"/>
        </w:rPr>
        <w:t>Verhalten</w:t>
      </w:r>
      <w:proofErr w:type="spellEnd"/>
      <w:r>
        <w:rPr>
          <w:lang w:val="en-CH" w:eastAsia="de-DE"/>
        </w:rPr>
        <w:t xml:space="preserve"> des </w:t>
      </w:r>
      <w:proofErr w:type="spellStart"/>
      <w:r>
        <w:rPr>
          <w:lang w:val="en-CH" w:eastAsia="de-DE"/>
        </w:rPr>
        <w:t>zu</w:t>
      </w:r>
      <w:proofErr w:type="spellEnd"/>
      <w:r>
        <w:rPr>
          <w:lang w:val="en-CH" w:eastAsia="de-DE"/>
        </w:rPr>
        <w:t xml:space="preserve"> </w:t>
      </w:r>
      <w:proofErr w:type="spellStart"/>
      <w:r>
        <w:rPr>
          <w:lang w:val="en-CH" w:eastAsia="de-DE"/>
        </w:rPr>
        <w:t>implementierenden</w:t>
      </w:r>
      <w:proofErr w:type="spellEnd"/>
      <w:r>
        <w:rPr>
          <w:lang w:val="en-CH" w:eastAsia="de-DE"/>
        </w:rPr>
        <w:t xml:space="preserve"> Systems</w:t>
      </w:r>
      <w:r w:rsidR="00F7696C">
        <w:rPr>
          <w:lang w:val="en-CH" w:eastAsia="de-DE"/>
        </w:rPr>
        <w:t xml:space="preserve"> (</w:t>
      </w:r>
      <w:hyperlink r:id="rId27" w:history="1">
        <w:r w:rsidR="00F7696C">
          <w:rPr>
            <w:rStyle w:val="Hyperlink"/>
          </w:rPr>
          <w:t>https://dannorth.net/introducing-bdd/</w:t>
        </w:r>
      </w:hyperlink>
      <w:r w:rsidR="00F7696C">
        <w:rPr>
          <w:lang w:val="en-CH"/>
        </w:rPr>
        <w:t xml:space="preserve"> - 6.7.20</w:t>
      </w:r>
      <w:r w:rsidR="00F7696C">
        <w:rPr>
          <w:lang w:val="en-CH" w:eastAsia="de-DE"/>
        </w:rPr>
        <w:t>)</w:t>
      </w:r>
      <w:r>
        <w:rPr>
          <w:lang w:val="en-CH" w:eastAsia="de-DE"/>
        </w:rPr>
        <w:t>.</w:t>
      </w:r>
      <w:r w:rsidRPr="008F08F7">
        <w:rPr>
          <w:lang w:val="en-GB" w:eastAsia="de-DE"/>
        </w:rPr>
        <w:t xml:space="preserve"> </w:t>
      </w:r>
      <w:r>
        <w:rPr>
          <w:lang w:val="en-CH" w:eastAsia="de-DE"/>
        </w:rPr>
        <w:t xml:space="preserve">Um das </w:t>
      </w:r>
      <w:proofErr w:type="spellStart"/>
      <w:r>
        <w:rPr>
          <w:lang w:val="en-CH" w:eastAsia="de-DE"/>
        </w:rPr>
        <w:t>zu</w:t>
      </w:r>
      <w:proofErr w:type="spellEnd"/>
      <w:r>
        <w:rPr>
          <w:lang w:val="en-CH" w:eastAsia="de-DE"/>
        </w:rPr>
        <w:t xml:space="preserve"> </w:t>
      </w:r>
      <w:proofErr w:type="spellStart"/>
      <w:r>
        <w:rPr>
          <w:lang w:val="en-CH" w:eastAsia="de-DE"/>
        </w:rPr>
        <w:t>erreichen</w:t>
      </w:r>
      <w:proofErr w:type="spellEnd"/>
      <w:r>
        <w:rPr>
          <w:lang w:val="en-CH" w:eastAsia="de-DE"/>
        </w:rPr>
        <w:t xml:space="preserve">, </w:t>
      </w:r>
      <w:proofErr w:type="spellStart"/>
      <w:r>
        <w:rPr>
          <w:lang w:val="en-CH" w:eastAsia="de-DE"/>
        </w:rPr>
        <w:t>werden</w:t>
      </w:r>
      <w:proofErr w:type="spellEnd"/>
      <w:r>
        <w:rPr>
          <w:lang w:val="en-CH" w:eastAsia="de-DE"/>
        </w:rPr>
        <w:t xml:space="preserve"> die </w:t>
      </w:r>
      <w:proofErr w:type="spellStart"/>
      <w:r>
        <w:rPr>
          <w:lang w:val="en-CH" w:eastAsia="de-DE"/>
        </w:rPr>
        <w:t>Nutzeranforderungen</w:t>
      </w:r>
      <w:proofErr w:type="spellEnd"/>
      <w:r>
        <w:rPr>
          <w:lang w:val="en-CH" w:eastAsia="de-DE"/>
        </w:rPr>
        <w:t xml:space="preserve"> in Form von </w:t>
      </w:r>
      <w:proofErr w:type="spellStart"/>
      <w:r>
        <w:rPr>
          <w:lang w:val="en-CH" w:eastAsia="de-DE"/>
        </w:rPr>
        <w:t>Test</w:t>
      </w:r>
      <w:r w:rsidR="00EC36AA">
        <w:rPr>
          <w:lang w:val="en-CH" w:eastAsia="de-DE"/>
        </w:rPr>
        <w:t>s</w:t>
      </w:r>
      <w:r w:rsidR="000A14CE">
        <w:rPr>
          <w:lang w:val="en-CH" w:eastAsia="de-DE"/>
        </w:rPr>
        <w:t>o</w:t>
      </w:r>
      <w:proofErr w:type="spellEnd"/>
      <w:r>
        <w:rPr>
          <w:lang w:val="en-CH" w:eastAsia="de-DE"/>
        </w:rPr>
        <w:t xml:space="preserve"> </w:t>
      </w:r>
      <w:proofErr w:type="spellStart"/>
      <w:r>
        <w:rPr>
          <w:lang w:val="en-CH" w:eastAsia="de-DE"/>
        </w:rPr>
        <w:t>geschrieben</w:t>
      </w:r>
      <w:proofErr w:type="spellEnd"/>
      <w:r>
        <w:rPr>
          <w:lang w:val="en-CH" w:eastAsia="de-DE"/>
        </w:rPr>
        <w:t xml:space="preserve">, </w:t>
      </w:r>
      <w:proofErr w:type="spellStart"/>
      <w:r>
        <w:rPr>
          <w:lang w:val="en-CH" w:eastAsia="de-DE"/>
        </w:rPr>
        <w:t>welche</w:t>
      </w:r>
      <w:proofErr w:type="spellEnd"/>
      <w:r>
        <w:rPr>
          <w:lang w:val="en-CH" w:eastAsia="de-DE"/>
        </w:rPr>
        <w:t xml:space="preserve"> </w:t>
      </w:r>
      <w:proofErr w:type="spellStart"/>
      <w:r>
        <w:rPr>
          <w:lang w:val="en-CH" w:eastAsia="de-DE"/>
        </w:rPr>
        <w:t>für</w:t>
      </w:r>
      <w:proofErr w:type="spellEnd"/>
      <w:r>
        <w:rPr>
          <w:lang w:val="en-CH" w:eastAsia="de-DE"/>
        </w:rPr>
        <w:t xml:space="preserve"> das Business </w:t>
      </w:r>
      <w:proofErr w:type="spellStart"/>
      <w:r>
        <w:rPr>
          <w:lang w:val="en-CH" w:eastAsia="de-DE"/>
        </w:rPr>
        <w:t>verständlich</w:t>
      </w:r>
      <w:proofErr w:type="spellEnd"/>
      <w:r>
        <w:rPr>
          <w:lang w:val="en-CH" w:eastAsia="de-DE"/>
        </w:rPr>
        <w:t xml:space="preserve"> </w:t>
      </w:r>
      <w:proofErr w:type="spellStart"/>
      <w:r>
        <w:rPr>
          <w:lang w:val="en-CH" w:eastAsia="de-DE"/>
        </w:rPr>
        <w:t>sind</w:t>
      </w:r>
      <w:proofErr w:type="spellEnd"/>
      <w:r>
        <w:rPr>
          <w:lang w:val="en-CH" w:eastAsia="de-DE"/>
        </w:rPr>
        <w:t xml:space="preserve"> </w:t>
      </w:r>
      <w:r w:rsidR="00230729">
        <w:rPr>
          <w:lang w:val="en-CH" w:eastAsia="de-DE"/>
        </w:rPr>
        <w:t xml:space="preserve">und </w:t>
      </w:r>
      <w:proofErr w:type="spellStart"/>
      <w:r w:rsidR="00230729">
        <w:rPr>
          <w:lang w:val="en-CH" w:eastAsia="de-DE"/>
        </w:rPr>
        <w:t>gleichzeitig</w:t>
      </w:r>
      <w:proofErr w:type="spellEnd"/>
      <w:r>
        <w:rPr>
          <w:lang w:val="en-CH" w:eastAsia="de-DE"/>
        </w:rPr>
        <w:t xml:space="preserve"> von den </w:t>
      </w:r>
      <w:proofErr w:type="spellStart"/>
      <w:r>
        <w:rPr>
          <w:lang w:val="en-CH" w:eastAsia="de-DE"/>
        </w:rPr>
        <w:t>Entwicklern</w:t>
      </w:r>
      <w:proofErr w:type="spellEnd"/>
      <w:r>
        <w:rPr>
          <w:lang w:val="en-CH" w:eastAsia="de-DE"/>
        </w:rPr>
        <w:t xml:space="preserve"> </w:t>
      </w:r>
      <w:proofErr w:type="spellStart"/>
      <w:r>
        <w:rPr>
          <w:lang w:val="en-CH" w:eastAsia="de-DE"/>
        </w:rPr>
        <w:t>als</w:t>
      </w:r>
      <w:proofErr w:type="spellEnd"/>
      <w:r>
        <w:rPr>
          <w:lang w:val="en-CH" w:eastAsia="de-DE"/>
        </w:rPr>
        <w:t xml:space="preserve"> </w:t>
      </w:r>
      <w:proofErr w:type="spellStart"/>
      <w:r>
        <w:rPr>
          <w:lang w:val="en-CH" w:eastAsia="de-DE"/>
        </w:rPr>
        <w:t>automatieserte</w:t>
      </w:r>
      <w:proofErr w:type="spellEnd"/>
      <w:r>
        <w:rPr>
          <w:lang w:val="en-CH" w:eastAsia="de-DE"/>
        </w:rPr>
        <w:t xml:space="preserve"> Tests </w:t>
      </w:r>
      <w:proofErr w:type="spellStart"/>
      <w:r>
        <w:rPr>
          <w:lang w:val="en-CH" w:eastAsia="de-DE"/>
        </w:rPr>
        <w:t>verwendet</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können</w:t>
      </w:r>
      <w:proofErr w:type="spellEnd"/>
      <w:r>
        <w:rPr>
          <w:lang w:val="en-CH" w:eastAsia="de-DE"/>
        </w:rPr>
        <w:t xml:space="preserve"> </w:t>
      </w:r>
      <w:r w:rsidR="00230729">
        <w:rPr>
          <w:lang w:val="en-CH" w:eastAsia="de-DE"/>
        </w:rPr>
        <w:t>um</w:t>
      </w:r>
      <w:r>
        <w:rPr>
          <w:lang w:val="en-CH" w:eastAsia="de-DE"/>
        </w:rPr>
        <w:t xml:space="preserve"> die </w:t>
      </w:r>
      <w:r w:rsidR="00230729">
        <w:rPr>
          <w:lang w:val="en-CH" w:eastAsia="de-DE"/>
        </w:rPr>
        <w:t xml:space="preserve">Implementation des Systems </w:t>
      </w:r>
      <w:proofErr w:type="spellStart"/>
      <w:r w:rsidR="00230729">
        <w:rPr>
          <w:lang w:val="en-CH" w:eastAsia="de-DE"/>
        </w:rPr>
        <w:t>im</w:t>
      </w:r>
      <w:proofErr w:type="spellEnd"/>
      <w:r w:rsidR="00230729">
        <w:rPr>
          <w:lang w:val="en-CH" w:eastAsia="de-DE"/>
        </w:rPr>
        <w:t xml:space="preserve"> </w:t>
      </w:r>
      <w:proofErr w:type="spellStart"/>
      <w:r w:rsidR="00230729">
        <w:rPr>
          <w:lang w:val="en-CH" w:eastAsia="de-DE"/>
        </w:rPr>
        <w:t>Sinne</w:t>
      </w:r>
      <w:proofErr w:type="spellEnd"/>
      <w:r w:rsidR="00230729">
        <w:rPr>
          <w:lang w:val="en-CH" w:eastAsia="de-DE"/>
        </w:rPr>
        <w:t xml:space="preserve"> von TDD </w:t>
      </w:r>
      <w:proofErr w:type="spellStart"/>
      <w:r w:rsidR="00230729">
        <w:rPr>
          <w:lang w:val="en-CH" w:eastAsia="de-DE"/>
        </w:rPr>
        <w:t>voran</w:t>
      </w:r>
      <w:proofErr w:type="spellEnd"/>
      <w:r w:rsidR="00230729">
        <w:rPr>
          <w:lang w:val="en-CH" w:eastAsia="de-DE"/>
        </w:rPr>
        <w:t xml:space="preserve"> </w:t>
      </w:r>
      <w:proofErr w:type="spellStart"/>
      <w:r w:rsidR="00230729">
        <w:rPr>
          <w:lang w:val="en-CH" w:eastAsia="de-DE"/>
        </w:rPr>
        <w:t>zu</w:t>
      </w:r>
      <w:proofErr w:type="spellEnd"/>
      <w:r w:rsidR="00230729">
        <w:rPr>
          <w:lang w:val="en-CH" w:eastAsia="de-DE"/>
        </w:rPr>
        <w:t xml:space="preserve"> </w:t>
      </w:r>
      <w:proofErr w:type="spellStart"/>
      <w:r w:rsidR="00230729">
        <w:rPr>
          <w:lang w:val="en-CH" w:eastAsia="de-DE"/>
        </w:rPr>
        <w:t>treiben</w:t>
      </w:r>
      <w:proofErr w:type="spellEnd"/>
      <w:r w:rsidR="00F7696C">
        <w:rPr>
          <w:lang w:val="en-CH" w:eastAsia="de-DE"/>
        </w:rPr>
        <w:t xml:space="preserve"> (</w:t>
      </w:r>
      <w:hyperlink r:id="rId28" w:history="1">
        <w:r w:rsidR="00F7696C">
          <w:rPr>
            <w:rStyle w:val="Hyperlink"/>
          </w:rPr>
          <w:t>https://dannorth.net/introducing-bdd/</w:t>
        </w:r>
      </w:hyperlink>
      <w:r w:rsidR="00F7696C">
        <w:rPr>
          <w:lang w:val="en-CH"/>
        </w:rPr>
        <w:t xml:space="preserve"> - 6.7.20</w:t>
      </w:r>
      <w:r w:rsidR="00F7696C">
        <w:rPr>
          <w:lang w:val="en-CH" w:eastAsia="de-DE"/>
        </w:rPr>
        <w:t>)</w:t>
      </w:r>
      <w:r w:rsidR="00230729">
        <w:rPr>
          <w:lang w:val="en-CH" w:eastAsia="de-DE"/>
        </w:rPr>
        <w:t xml:space="preserve">. </w:t>
      </w:r>
      <w:proofErr w:type="spellStart"/>
      <w:r w:rsidR="00230729">
        <w:rPr>
          <w:lang w:val="en-CH" w:eastAsia="de-DE"/>
        </w:rPr>
        <w:t>Damit</w:t>
      </w:r>
      <w:proofErr w:type="spellEnd"/>
      <w:r w:rsidR="00230729">
        <w:rPr>
          <w:lang w:val="en-CH" w:eastAsia="de-DE"/>
        </w:rPr>
        <w:t xml:space="preserve"> </w:t>
      </w:r>
      <w:proofErr w:type="spellStart"/>
      <w:r w:rsidR="00230729">
        <w:rPr>
          <w:lang w:val="en-CH" w:eastAsia="de-DE"/>
        </w:rPr>
        <w:t>soll</w:t>
      </w:r>
      <w:proofErr w:type="spellEnd"/>
      <w:r w:rsidR="00230729">
        <w:rPr>
          <w:lang w:val="en-CH" w:eastAsia="de-DE"/>
        </w:rPr>
        <w:t xml:space="preserve"> </w:t>
      </w:r>
      <w:proofErr w:type="spellStart"/>
      <w:r w:rsidR="00230729">
        <w:rPr>
          <w:lang w:val="en-CH" w:eastAsia="de-DE"/>
        </w:rPr>
        <w:t>erreicht</w:t>
      </w:r>
      <w:proofErr w:type="spellEnd"/>
      <w:r w:rsidR="00230729">
        <w:rPr>
          <w:lang w:val="en-CH" w:eastAsia="de-DE"/>
        </w:rPr>
        <w:t xml:space="preserve"> </w:t>
      </w:r>
      <w:proofErr w:type="spellStart"/>
      <w:r w:rsidR="00230729">
        <w:rPr>
          <w:lang w:val="en-CH" w:eastAsia="de-DE"/>
        </w:rPr>
        <w:t>werden</w:t>
      </w:r>
      <w:proofErr w:type="spellEnd"/>
      <w:r w:rsidR="00230729">
        <w:rPr>
          <w:lang w:val="en-CH" w:eastAsia="de-DE"/>
        </w:rPr>
        <w:t xml:space="preserve">, </w:t>
      </w:r>
      <w:proofErr w:type="spellStart"/>
      <w:r w:rsidR="00230729">
        <w:rPr>
          <w:lang w:val="en-CH" w:eastAsia="de-DE"/>
        </w:rPr>
        <w:t>dass</w:t>
      </w:r>
      <w:proofErr w:type="spellEnd"/>
      <w:r w:rsidR="00230729">
        <w:rPr>
          <w:lang w:val="en-CH" w:eastAsia="de-DE"/>
        </w:rPr>
        <w:t xml:space="preserve"> die </w:t>
      </w:r>
      <w:proofErr w:type="spellStart"/>
      <w:r w:rsidR="00230729">
        <w:rPr>
          <w:lang w:val="en-CH" w:eastAsia="de-DE"/>
        </w:rPr>
        <w:t>Kommunikation</w:t>
      </w:r>
      <w:proofErr w:type="spellEnd"/>
      <w:r w:rsidR="00230729">
        <w:rPr>
          <w:lang w:val="en-CH" w:eastAsia="de-DE"/>
        </w:rPr>
        <w:t xml:space="preserve"> </w:t>
      </w:r>
      <w:proofErr w:type="spellStart"/>
      <w:r w:rsidR="00230729">
        <w:rPr>
          <w:lang w:val="en-CH" w:eastAsia="de-DE"/>
        </w:rPr>
        <w:t>zwischen</w:t>
      </w:r>
      <w:proofErr w:type="spellEnd"/>
      <w:r w:rsidR="00230729">
        <w:rPr>
          <w:lang w:val="en-CH" w:eastAsia="de-DE"/>
        </w:rPr>
        <w:t xml:space="preserve"> Business</w:t>
      </w:r>
      <w:r w:rsidR="001A60CF">
        <w:rPr>
          <w:lang w:val="en-CH" w:eastAsia="de-DE"/>
        </w:rPr>
        <w:t xml:space="preserve">, </w:t>
      </w:r>
      <w:proofErr w:type="spellStart"/>
      <w:r w:rsidR="001A60CF">
        <w:rPr>
          <w:lang w:val="en-CH" w:eastAsia="de-DE"/>
        </w:rPr>
        <w:t>Testern</w:t>
      </w:r>
      <w:proofErr w:type="spellEnd"/>
      <w:r w:rsidR="00230729">
        <w:rPr>
          <w:lang w:val="en-CH" w:eastAsia="de-DE"/>
        </w:rPr>
        <w:t xml:space="preserve"> und den </w:t>
      </w:r>
      <w:proofErr w:type="spellStart"/>
      <w:r w:rsidR="00230729">
        <w:rPr>
          <w:lang w:val="en-CH" w:eastAsia="de-DE"/>
        </w:rPr>
        <w:t>Entwicklern</w:t>
      </w:r>
      <w:proofErr w:type="spellEnd"/>
      <w:r w:rsidR="00230729">
        <w:rPr>
          <w:lang w:val="en-CH" w:eastAsia="de-DE"/>
        </w:rPr>
        <w:t xml:space="preserve"> </w:t>
      </w:r>
      <w:proofErr w:type="spellStart"/>
      <w:r w:rsidR="00230729">
        <w:rPr>
          <w:lang w:val="en-CH" w:eastAsia="de-DE"/>
        </w:rPr>
        <w:t>verbessert</w:t>
      </w:r>
      <w:proofErr w:type="spellEnd"/>
      <w:r w:rsidR="00230729">
        <w:rPr>
          <w:lang w:val="en-CH" w:eastAsia="de-DE"/>
        </w:rPr>
        <w:t xml:space="preserve"> </w:t>
      </w:r>
      <w:proofErr w:type="spellStart"/>
      <w:r w:rsidR="00230729">
        <w:rPr>
          <w:lang w:val="en-CH" w:eastAsia="de-DE"/>
        </w:rPr>
        <w:t>wird</w:t>
      </w:r>
      <w:proofErr w:type="spellEnd"/>
      <w:r w:rsidR="00230729">
        <w:rPr>
          <w:lang w:val="en-CH" w:eastAsia="de-DE"/>
        </w:rPr>
        <w:t xml:space="preserve"> und </w:t>
      </w:r>
      <w:proofErr w:type="spellStart"/>
      <w:r w:rsidR="00230729">
        <w:rPr>
          <w:lang w:val="en-CH" w:eastAsia="de-DE"/>
        </w:rPr>
        <w:t>Missverständnisse</w:t>
      </w:r>
      <w:proofErr w:type="spellEnd"/>
      <w:r w:rsidR="00230729">
        <w:rPr>
          <w:lang w:val="en-CH" w:eastAsia="de-DE"/>
        </w:rPr>
        <w:t xml:space="preserve"> </w:t>
      </w:r>
      <w:proofErr w:type="spellStart"/>
      <w:r w:rsidR="0031335C">
        <w:rPr>
          <w:lang w:val="en-CH" w:eastAsia="de-DE"/>
        </w:rPr>
        <w:t>möglichst</w:t>
      </w:r>
      <w:proofErr w:type="spellEnd"/>
      <w:r w:rsidR="0031335C">
        <w:rPr>
          <w:lang w:val="en-CH" w:eastAsia="de-DE"/>
        </w:rPr>
        <w:t xml:space="preserve"> schnell</w:t>
      </w:r>
      <w:r w:rsidR="00230729">
        <w:rPr>
          <w:lang w:val="en-CH" w:eastAsia="de-DE"/>
        </w:rPr>
        <w:t xml:space="preserve"> </w:t>
      </w:r>
      <w:proofErr w:type="spellStart"/>
      <w:r w:rsidR="00230729">
        <w:rPr>
          <w:lang w:val="en-CH" w:eastAsia="de-DE"/>
        </w:rPr>
        <w:t>ausgeräumt</w:t>
      </w:r>
      <w:proofErr w:type="spellEnd"/>
      <w:r w:rsidR="00230729">
        <w:rPr>
          <w:lang w:val="en-CH" w:eastAsia="de-DE"/>
        </w:rPr>
        <w:t xml:space="preserve"> </w:t>
      </w:r>
      <w:proofErr w:type="spellStart"/>
      <w:r w:rsidR="00230729">
        <w:rPr>
          <w:lang w:val="en-CH" w:eastAsia="de-DE"/>
        </w:rPr>
        <w:t>werden</w:t>
      </w:r>
      <w:proofErr w:type="spellEnd"/>
      <w:r w:rsidR="00230729">
        <w:rPr>
          <w:lang w:val="en-CH" w:eastAsia="de-DE"/>
        </w:rPr>
        <w:t xml:space="preserve"> </w:t>
      </w:r>
      <w:proofErr w:type="spellStart"/>
      <w:r w:rsidR="00230729">
        <w:rPr>
          <w:lang w:val="en-CH" w:eastAsia="de-DE"/>
        </w:rPr>
        <w:t>können</w:t>
      </w:r>
      <w:proofErr w:type="spellEnd"/>
      <w:r w:rsidR="00F7696C">
        <w:rPr>
          <w:lang w:val="en-CH" w:eastAsia="de-DE"/>
        </w:rPr>
        <w:t xml:space="preserve"> (</w:t>
      </w:r>
      <w:hyperlink r:id="rId29" w:history="1">
        <w:r w:rsidR="00F7696C">
          <w:rPr>
            <w:rStyle w:val="Hyperlink"/>
          </w:rPr>
          <w:t>https://dannorth.net/introducing-bdd/</w:t>
        </w:r>
      </w:hyperlink>
      <w:r w:rsidR="00F7696C">
        <w:rPr>
          <w:lang w:val="en-CH"/>
        </w:rPr>
        <w:t xml:space="preserve"> - 6.7.20</w:t>
      </w:r>
      <w:r w:rsidR="00F7696C">
        <w:rPr>
          <w:lang w:val="en-CH" w:eastAsia="de-DE"/>
        </w:rPr>
        <w:t>)</w:t>
      </w:r>
      <w:r w:rsidR="00230729">
        <w:rPr>
          <w:lang w:val="en-CH" w:eastAsia="de-DE"/>
        </w:rPr>
        <w:t xml:space="preserve">. </w:t>
      </w:r>
      <w:r w:rsidR="001A60CF">
        <w:rPr>
          <w:lang w:val="en-CH" w:eastAsia="de-DE"/>
        </w:rPr>
        <w:t xml:space="preserve">Eine </w:t>
      </w:r>
      <w:proofErr w:type="spellStart"/>
      <w:r w:rsidR="001A60CF">
        <w:rPr>
          <w:lang w:val="en-CH" w:eastAsia="de-DE"/>
        </w:rPr>
        <w:t>weitere</w:t>
      </w:r>
      <w:proofErr w:type="spellEnd"/>
      <w:r w:rsidR="001A60CF">
        <w:rPr>
          <w:lang w:val="en-CH" w:eastAsia="de-DE"/>
        </w:rPr>
        <w:t xml:space="preserve"> </w:t>
      </w:r>
      <w:proofErr w:type="spellStart"/>
      <w:r w:rsidR="001A60CF">
        <w:rPr>
          <w:lang w:val="en-CH" w:eastAsia="de-DE"/>
        </w:rPr>
        <w:t>wichtige</w:t>
      </w:r>
      <w:proofErr w:type="spellEnd"/>
      <w:r w:rsidR="001A60CF">
        <w:rPr>
          <w:lang w:val="en-CH" w:eastAsia="de-DE"/>
        </w:rPr>
        <w:t xml:space="preserve"> </w:t>
      </w:r>
      <w:proofErr w:type="spellStart"/>
      <w:r w:rsidR="001A60CF">
        <w:rPr>
          <w:lang w:val="en-CH" w:eastAsia="de-DE"/>
        </w:rPr>
        <w:t>Massnahme</w:t>
      </w:r>
      <w:proofErr w:type="spellEnd"/>
      <w:r w:rsidR="001A60CF">
        <w:rPr>
          <w:lang w:val="en-CH" w:eastAsia="de-DE"/>
        </w:rPr>
        <w:t xml:space="preserve">, </w:t>
      </w:r>
      <w:proofErr w:type="spellStart"/>
      <w:r w:rsidR="001A60CF">
        <w:rPr>
          <w:lang w:val="en-CH" w:eastAsia="de-DE"/>
        </w:rPr>
        <w:t>welche</w:t>
      </w:r>
      <w:proofErr w:type="spellEnd"/>
      <w:r w:rsidR="001A60CF">
        <w:rPr>
          <w:lang w:val="en-CH" w:eastAsia="de-DE"/>
        </w:rPr>
        <w:t xml:space="preserve"> BDD </w:t>
      </w:r>
      <w:proofErr w:type="spellStart"/>
      <w:r w:rsidR="001A60CF">
        <w:rPr>
          <w:lang w:val="en-CH" w:eastAsia="de-DE"/>
        </w:rPr>
        <w:t>vorsieht</w:t>
      </w:r>
      <w:proofErr w:type="spellEnd"/>
      <w:r w:rsidR="001A60CF">
        <w:rPr>
          <w:lang w:val="en-CH" w:eastAsia="de-DE"/>
        </w:rPr>
        <w:t xml:space="preserve"> um </w:t>
      </w:r>
      <w:proofErr w:type="spellStart"/>
      <w:r w:rsidR="001A60CF">
        <w:rPr>
          <w:lang w:val="en-CH" w:eastAsia="de-DE"/>
        </w:rPr>
        <w:t>ein</w:t>
      </w:r>
      <w:proofErr w:type="spellEnd"/>
      <w:r w:rsidR="001A60CF">
        <w:rPr>
          <w:lang w:val="en-CH" w:eastAsia="de-DE"/>
        </w:rPr>
        <w:t xml:space="preserve"> </w:t>
      </w:r>
      <w:proofErr w:type="spellStart"/>
      <w:r w:rsidR="001A60CF">
        <w:rPr>
          <w:lang w:val="en-CH" w:eastAsia="de-DE"/>
        </w:rPr>
        <w:t>gutes</w:t>
      </w:r>
      <w:proofErr w:type="spellEnd"/>
      <w:r w:rsidR="001A60CF">
        <w:rPr>
          <w:lang w:val="en-CH" w:eastAsia="de-DE"/>
        </w:rPr>
        <w:t xml:space="preserve"> </w:t>
      </w:r>
      <w:proofErr w:type="spellStart"/>
      <w:r w:rsidR="001A60CF">
        <w:rPr>
          <w:lang w:val="en-CH" w:eastAsia="de-DE"/>
        </w:rPr>
        <w:t>gegenseitiges</w:t>
      </w:r>
      <w:proofErr w:type="spellEnd"/>
      <w:r w:rsidR="001A60CF">
        <w:rPr>
          <w:lang w:val="en-CH" w:eastAsia="de-DE"/>
        </w:rPr>
        <w:t xml:space="preserve"> </w:t>
      </w:r>
      <w:proofErr w:type="spellStart"/>
      <w:r w:rsidR="001A60CF">
        <w:rPr>
          <w:lang w:val="en-CH" w:eastAsia="de-DE"/>
        </w:rPr>
        <w:t>Verständnis</w:t>
      </w:r>
      <w:proofErr w:type="spellEnd"/>
      <w:r w:rsidR="001A60CF">
        <w:rPr>
          <w:lang w:val="en-CH" w:eastAsia="de-DE"/>
        </w:rPr>
        <w:t xml:space="preserve"> </w:t>
      </w:r>
      <w:proofErr w:type="spellStart"/>
      <w:r w:rsidR="001A60CF">
        <w:rPr>
          <w:lang w:val="en-CH" w:eastAsia="de-DE"/>
        </w:rPr>
        <w:t>zu</w:t>
      </w:r>
      <w:proofErr w:type="spellEnd"/>
      <w:r w:rsidR="001A60CF">
        <w:rPr>
          <w:lang w:val="en-CH" w:eastAsia="de-DE"/>
        </w:rPr>
        <w:t xml:space="preserve"> </w:t>
      </w:r>
      <w:proofErr w:type="spellStart"/>
      <w:r w:rsidR="001A60CF">
        <w:rPr>
          <w:lang w:val="en-CH" w:eastAsia="de-DE"/>
        </w:rPr>
        <w:t>fördern</w:t>
      </w:r>
      <w:proofErr w:type="spellEnd"/>
      <w:r w:rsidR="001A60CF">
        <w:rPr>
          <w:lang w:val="en-CH" w:eastAsia="de-DE"/>
        </w:rPr>
        <w:t xml:space="preserve">, </w:t>
      </w:r>
      <w:proofErr w:type="spellStart"/>
      <w:r w:rsidR="001A60CF">
        <w:rPr>
          <w:lang w:val="en-CH" w:eastAsia="de-DE"/>
        </w:rPr>
        <w:t>ist</w:t>
      </w:r>
      <w:proofErr w:type="spellEnd"/>
      <w:r w:rsidR="001A60CF">
        <w:rPr>
          <w:lang w:val="en-CH" w:eastAsia="de-DE"/>
        </w:rPr>
        <w:t xml:space="preserve"> </w:t>
      </w:r>
      <w:proofErr w:type="spellStart"/>
      <w:r w:rsidR="001A60CF">
        <w:rPr>
          <w:lang w:val="en-CH" w:eastAsia="de-DE"/>
        </w:rPr>
        <w:t>dass</w:t>
      </w:r>
      <w:proofErr w:type="spellEnd"/>
      <w:r w:rsidR="001A60CF">
        <w:rPr>
          <w:lang w:val="en-CH" w:eastAsia="de-DE"/>
        </w:rPr>
        <w:t xml:space="preserve"> die</w:t>
      </w:r>
      <w:r w:rsidR="009E0729">
        <w:rPr>
          <w:lang w:val="en-CH" w:eastAsia="de-DE"/>
        </w:rPr>
        <w:t xml:space="preserve"> </w:t>
      </w:r>
      <w:proofErr w:type="spellStart"/>
      <w:r w:rsidR="009E0729">
        <w:rPr>
          <w:lang w:val="en-CH" w:eastAsia="de-DE"/>
        </w:rPr>
        <w:t>Nutzeranforderungen</w:t>
      </w:r>
      <w:proofErr w:type="spellEnd"/>
      <w:r w:rsidR="009E0729">
        <w:rPr>
          <w:lang w:val="en-CH" w:eastAsia="de-DE"/>
        </w:rPr>
        <w:t>/</w:t>
      </w:r>
      <w:r w:rsidR="001A60CF">
        <w:rPr>
          <w:lang w:val="en-CH" w:eastAsia="de-DE"/>
        </w:rPr>
        <w:t xml:space="preserve">Tests auf </w:t>
      </w:r>
      <w:proofErr w:type="spellStart"/>
      <w:r w:rsidR="001A60CF">
        <w:rPr>
          <w:lang w:val="en-CH" w:eastAsia="de-DE"/>
        </w:rPr>
        <w:t>konkreten</w:t>
      </w:r>
      <w:proofErr w:type="spellEnd"/>
      <w:r w:rsidR="001A60CF">
        <w:rPr>
          <w:lang w:val="en-CH" w:eastAsia="de-DE"/>
        </w:rPr>
        <w:t xml:space="preserve"> </w:t>
      </w:r>
      <w:proofErr w:type="spellStart"/>
      <w:r w:rsidR="001A60CF">
        <w:rPr>
          <w:lang w:val="en-CH" w:eastAsia="de-DE"/>
        </w:rPr>
        <w:t>Beispielen</w:t>
      </w:r>
      <w:proofErr w:type="spellEnd"/>
      <w:r w:rsidR="001A60CF">
        <w:rPr>
          <w:lang w:val="en-CH" w:eastAsia="de-DE"/>
        </w:rPr>
        <w:t xml:space="preserve"> </w:t>
      </w:r>
      <w:proofErr w:type="spellStart"/>
      <w:r w:rsidR="001A60CF">
        <w:rPr>
          <w:lang w:val="en-CH" w:eastAsia="de-DE"/>
        </w:rPr>
        <w:t>beruhen</w:t>
      </w:r>
      <w:proofErr w:type="spellEnd"/>
      <w:r w:rsidR="001A60CF">
        <w:rPr>
          <w:lang w:val="en-CH" w:eastAsia="de-DE"/>
        </w:rPr>
        <w:t xml:space="preserve"> und </w:t>
      </w:r>
      <w:proofErr w:type="spellStart"/>
      <w:r w:rsidR="001A60CF">
        <w:rPr>
          <w:lang w:val="en-CH" w:eastAsia="de-DE"/>
        </w:rPr>
        <w:t>auch</w:t>
      </w:r>
      <w:proofErr w:type="spellEnd"/>
      <w:r w:rsidR="001A60CF">
        <w:rPr>
          <w:lang w:val="en-CH" w:eastAsia="de-DE"/>
        </w:rPr>
        <w:t xml:space="preserve"> </w:t>
      </w:r>
      <w:r w:rsidR="0031335C">
        <w:rPr>
          <w:lang w:val="en-CH" w:eastAsia="de-DE"/>
        </w:rPr>
        <w:t xml:space="preserve">in </w:t>
      </w:r>
      <w:proofErr w:type="spellStart"/>
      <w:r w:rsidR="0031335C">
        <w:rPr>
          <w:lang w:val="en-CH" w:eastAsia="de-DE"/>
        </w:rPr>
        <w:t>diesem</w:t>
      </w:r>
      <w:proofErr w:type="spellEnd"/>
      <w:r w:rsidR="0031335C">
        <w:rPr>
          <w:lang w:val="en-CH" w:eastAsia="de-DE"/>
        </w:rPr>
        <w:t xml:space="preserve"> </w:t>
      </w:r>
      <w:proofErr w:type="spellStart"/>
      <w:r w:rsidR="0031335C">
        <w:rPr>
          <w:lang w:val="en-CH" w:eastAsia="de-DE"/>
        </w:rPr>
        <w:t>Sinne</w:t>
      </w:r>
      <w:proofErr w:type="spellEnd"/>
      <w:r w:rsidR="0031335C">
        <w:rPr>
          <w:lang w:val="en-CH" w:eastAsia="de-DE"/>
        </w:rPr>
        <w:t xml:space="preserve"> </w:t>
      </w:r>
      <w:proofErr w:type="spellStart"/>
      <w:r w:rsidR="0031335C">
        <w:rPr>
          <w:lang w:val="en-CH" w:eastAsia="de-DE"/>
        </w:rPr>
        <w:t>geschrieben</w:t>
      </w:r>
      <w:proofErr w:type="spellEnd"/>
      <w:r w:rsidR="0031335C">
        <w:rPr>
          <w:lang w:val="en-CH" w:eastAsia="de-DE"/>
        </w:rPr>
        <w:t xml:space="preserve"> </w:t>
      </w:r>
      <w:proofErr w:type="spellStart"/>
      <w:r w:rsidR="0031335C">
        <w:rPr>
          <w:lang w:val="en-CH" w:eastAsia="de-DE"/>
        </w:rPr>
        <w:t>werden</w:t>
      </w:r>
      <w:proofErr w:type="spellEnd"/>
      <w:r w:rsidR="00F7696C">
        <w:rPr>
          <w:lang w:val="en-CH" w:eastAsia="de-DE"/>
        </w:rPr>
        <w:t xml:space="preserve"> (</w:t>
      </w:r>
      <w:hyperlink r:id="rId30" w:history="1">
        <w:r w:rsidR="00F7696C">
          <w:rPr>
            <w:rStyle w:val="Hyperlink"/>
          </w:rPr>
          <w:t>https://dannorth.net/introducing-bdd/</w:t>
        </w:r>
      </w:hyperlink>
      <w:r w:rsidR="00F7696C">
        <w:rPr>
          <w:lang w:val="en-CH"/>
        </w:rPr>
        <w:t xml:space="preserve"> - 6.7.20</w:t>
      </w:r>
      <w:r w:rsidR="00F7696C">
        <w:rPr>
          <w:lang w:val="en-CH" w:eastAsia="de-DE"/>
        </w:rPr>
        <w:t>)</w:t>
      </w:r>
      <w:r w:rsidR="0031335C">
        <w:rPr>
          <w:lang w:val="en-CH" w:eastAsia="de-DE"/>
        </w:rPr>
        <w:t>.</w:t>
      </w:r>
    </w:p>
    <w:p w14:paraId="477BED63" w14:textId="77777777" w:rsidR="0080660B" w:rsidRPr="00DF0033" w:rsidRDefault="003D0B18" w:rsidP="0080660B">
      <w:pPr>
        <w:pStyle w:val="Heading2"/>
        <w:rPr>
          <w:lang w:val="en-GB"/>
        </w:rPr>
      </w:pPr>
      <w:bookmarkStart w:id="1017" w:name="_Toc44339665"/>
      <w:r>
        <w:rPr>
          <w:lang w:val="en-GB"/>
        </w:rPr>
        <w:t xml:space="preserve">BDD </w:t>
      </w:r>
      <w:r w:rsidR="009564BC">
        <w:rPr>
          <w:lang w:val="en-GB"/>
        </w:rPr>
        <w:t>a suitable Software Engineering Approach for Highly Regulated Environment</w:t>
      </w:r>
      <w:r w:rsidR="00BA3410">
        <w:rPr>
          <w:lang w:val="en-GB"/>
        </w:rPr>
        <w:t>s</w:t>
      </w:r>
      <w:bookmarkEnd w:id="1017"/>
    </w:p>
    <w:p w14:paraId="400CD78E" w14:textId="3E739679" w:rsidR="009E0729" w:rsidRDefault="009E0729" w:rsidP="0080660B">
      <w:pPr>
        <w:rPr>
          <w:lang w:val="en-CH" w:eastAsia="de-DE"/>
        </w:rPr>
      </w:pPr>
      <w:proofErr w:type="spellStart"/>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w:t>
      </w:r>
      <w:proofErr w:type="spellEnd"/>
      <w:r>
        <w:rPr>
          <w:lang w:val="en-GB" w:eastAsia="de-DE"/>
        </w:rPr>
        <w:t xml:space="preserve"> Nagy and </w:t>
      </w:r>
      <w:proofErr w:type="spellStart"/>
      <w:r>
        <w:rPr>
          <w:lang w:val="en-GB" w:eastAsia="de-DE"/>
        </w:rPr>
        <w:t>Seb</w:t>
      </w:r>
      <w:proofErr w:type="spellEnd"/>
      <w:r>
        <w:rPr>
          <w:lang w:val="en-GB" w:eastAsia="de-DE"/>
        </w:rPr>
        <w:t xml:space="preserve"> Rose</w:t>
      </w:r>
      <w:r>
        <w:rPr>
          <w:lang w:val="en-CH" w:eastAsia="de-DE"/>
        </w:rPr>
        <w:t xml:space="preserve"> </w:t>
      </w:r>
      <w:proofErr w:type="spellStart"/>
      <w:r>
        <w:rPr>
          <w:lang w:val="en-CH" w:eastAsia="de-DE"/>
        </w:rPr>
        <w:t>sehen</w:t>
      </w:r>
      <w:proofErr w:type="spellEnd"/>
      <w:r>
        <w:rPr>
          <w:lang w:val="en-CH" w:eastAsia="de-DE"/>
        </w:rPr>
        <w:t xml:space="preserve"> </w:t>
      </w:r>
      <w:proofErr w:type="spellStart"/>
      <w:r>
        <w:rPr>
          <w:lang w:val="en-CH" w:eastAsia="de-DE"/>
        </w:rPr>
        <w:t>i</w:t>
      </w:r>
      <w:r w:rsidR="004C56B7">
        <w:rPr>
          <w:lang w:val="en-CH" w:eastAsia="de-DE"/>
        </w:rPr>
        <w:t>m</w:t>
      </w:r>
      <w:proofErr w:type="spellEnd"/>
      <w:r>
        <w:rPr>
          <w:lang w:val="en-CH" w:eastAsia="de-DE"/>
        </w:rPr>
        <w:t xml:space="preserve"> BDD grosses Potential </w:t>
      </w:r>
      <w:proofErr w:type="spellStart"/>
      <w:r>
        <w:rPr>
          <w:lang w:val="en-CH" w:eastAsia="de-DE"/>
        </w:rPr>
        <w:t>für</w:t>
      </w:r>
      <w:proofErr w:type="spellEnd"/>
      <w:r>
        <w:rPr>
          <w:lang w:val="en-CH" w:eastAsia="de-DE"/>
        </w:rPr>
        <w:t xml:space="preserve"> </w:t>
      </w:r>
      <w:proofErr w:type="spellStart"/>
      <w:r>
        <w:rPr>
          <w:lang w:val="en-CH" w:eastAsia="de-DE"/>
        </w:rPr>
        <w:t>regulierte</w:t>
      </w:r>
      <w:proofErr w:type="spellEnd"/>
      <w:r>
        <w:rPr>
          <w:lang w:val="en-CH" w:eastAsia="de-DE"/>
        </w:rPr>
        <w:t xml:space="preserve"> </w:t>
      </w:r>
      <w:proofErr w:type="spellStart"/>
      <w:r>
        <w:rPr>
          <w:lang w:val="en-CH" w:eastAsia="de-DE"/>
        </w:rPr>
        <w:t>Bereiche</w:t>
      </w:r>
      <w:proofErr w:type="spellEnd"/>
      <w:r>
        <w:rPr>
          <w:lang w:val="en-CH" w:eastAsia="de-DE"/>
        </w:rPr>
        <w:t xml:space="preserve">, </w:t>
      </w:r>
      <w:proofErr w:type="spellStart"/>
      <w:r>
        <w:rPr>
          <w:lang w:val="en-CH" w:eastAsia="de-DE"/>
        </w:rPr>
        <w:t>wie</w:t>
      </w:r>
      <w:proofErr w:type="spellEnd"/>
      <w:r>
        <w:rPr>
          <w:lang w:val="en-CH" w:eastAsia="de-DE"/>
        </w:rPr>
        <w:t xml:space="preserve"> die der </w:t>
      </w:r>
      <w:proofErr w:type="spellStart"/>
      <w:r>
        <w:rPr>
          <w:lang w:val="en-CH" w:eastAsia="de-DE"/>
        </w:rPr>
        <w:t>pharmazeutischen</w:t>
      </w:r>
      <w:proofErr w:type="spellEnd"/>
      <w:r>
        <w:rPr>
          <w:lang w:val="en-CH" w:eastAsia="de-DE"/>
        </w:rPr>
        <w:t xml:space="preserve"> </w:t>
      </w:r>
      <w:proofErr w:type="spellStart"/>
      <w:r>
        <w:rPr>
          <w:lang w:val="en-CH" w:eastAsia="de-DE"/>
        </w:rPr>
        <w:t>Industrie</w:t>
      </w:r>
      <w:proofErr w:type="spellEnd"/>
      <w:r>
        <w:rPr>
          <w:lang w:val="en-CH" w:eastAsia="de-DE"/>
        </w:rPr>
        <w:t xml:space="preserve"> </w:t>
      </w:r>
      <w:r w:rsidR="004C56B7" w:rsidRPr="004C56B7">
        <w:rPr>
          <w:lang w:val="en-CH" w:eastAsia="de-DE"/>
        </w:rPr>
        <w:t xml:space="preserve">(Nagy &amp; Rose, 2018, pp. </w:t>
      </w:r>
      <w:r w:rsidR="004C56B7">
        <w:rPr>
          <w:lang w:val="en-CH" w:eastAsia="de-DE"/>
        </w:rPr>
        <w:t>72</w:t>
      </w:r>
      <w:r w:rsidR="004C56B7" w:rsidRPr="004C56B7">
        <w:rPr>
          <w:lang w:val="en-CH" w:eastAsia="de-DE"/>
        </w:rPr>
        <w:t>–</w:t>
      </w:r>
      <w:r w:rsidR="004C56B7">
        <w:rPr>
          <w:lang w:val="en-CH" w:eastAsia="de-DE"/>
        </w:rPr>
        <w:t>74</w:t>
      </w:r>
      <w:r w:rsidR="004C56B7" w:rsidRPr="004C56B7">
        <w:rPr>
          <w:lang w:val="en-CH" w:eastAsia="de-DE"/>
        </w:rPr>
        <w:t>)</w:t>
      </w:r>
      <w:r w:rsidR="004C56B7">
        <w:rPr>
          <w:lang w:val="en-CH" w:eastAsia="de-DE"/>
        </w:rPr>
        <w:t>.</w:t>
      </w:r>
    </w:p>
    <w:p w14:paraId="1950A462" w14:textId="12F85A4B" w:rsidR="004C56B7" w:rsidRDefault="004C56B7" w:rsidP="0080660B">
      <w:pPr>
        <w:rPr>
          <w:lang w:val="en-CH" w:eastAsia="de-DE"/>
        </w:rPr>
      </w:pPr>
      <w:proofErr w:type="spellStart"/>
      <w:r>
        <w:rPr>
          <w:lang w:val="en-CH" w:eastAsia="de-DE"/>
        </w:rPr>
        <w:t>Gemäss</w:t>
      </w:r>
      <w:proofErr w:type="spellEnd"/>
      <w:r>
        <w:rPr>
          <w:lang w:val="en-CH" w:eastAsia="de-DE"/>
        </w:rPr>
        <w:t xml:space="preserve"> den </w:t>
      </w:r>
      <w:proofErr w:type="spellStart"/>
      <w:r>
        <w:rPr>
          <w:lang w:val="en-CH" w:eastAsia="de-DE"/>
        </w:rPr>
        <w:t>beiden</w:t>
      </w:r>
      <w:proofErr w:type="spellEnd"/>
      <w:r>
        <w:rPr>
          <w:lang w:val="en-CH" w:eastAsia="de-DE"/>
        </w:rPr>
        <w:t xml:space="preserve"> </w:t>
      </w:r>
      <w:proofErr w:type="spellStart"/>
      <w:r>
        <w:rPr>
          <w:lang w:val="en-CH" w:eastAsia="de-DE"/>
        </w:rPr>
        <w:t>Autoren</w:t>
      </w:r>
      <w:proofErr w:type="spellEnd"/>
      <w:r>
        <w:rPr>
          <w:lang w:val="en-CH" w:eastAsia="de-DE"/>
        </w:rPr>
        <w:t xml:space="preserve"> </w:t>
      </w:r>
      <w:proofErr w:type="spellStart"/>
      <w:r>
        <w:rPr>
          <w:lang w:val="en-CH" w:eastAsia="de-DE"/>
        </w:rPr>
        <w:t>bringt</w:t>
      </w:r>
      <w:proofErr w:type="spellEnd"/>
      <w:r>
        <w:rPr>
          <w:lang w:val="en-CH" w:eastAsia="de-DE"/>
        </w:rPr>
        <w:t xml:space="preserve"> BDD </w:t>
      </w:r>
      <w:proofErr w:type="spellStart"/>
      <w:r>
        <w:rPr>
          <w:lang w:val="en-CH" w:eastAsia="de-DE"/>
        </w:rPr>
        <w:t>Vorteile</w:t>
      </w:r>
      <w:proofErr w:type="spellEnd"/>
      <w:r>
        <w:rPr>
          <w:lang w:val="en-CH" w:eastAsia="de-DE"/>
        </w:rPr>
        <w:t xml:space="preserve"> </w:t>
      </w:r>
      <w:proofErr w:type="spellStart"/>
      <w:r>
        <w:rPr>
          <w:lang w:val="en-CH" w:eastAsia="de-DE"/>
        </w:rPr>
        <w:t>insbesondere</w:t>
      </w:r>
      <w:proofErr w:type="spellEnd"/>
      <w:r>
        <w:rPr>
          <w:lang w:val="en-CH" w:eastAsia="de-DE"/>
        </w:rPr>
        <w:t xml:space="preserve"> in </w:t>
      </w:r>
      <w:proofErr w:type="spellStart"/>
      <w:r>
        <w:rPr>
          <w:lang w:val="en-CH" w:eastAsia="de-DE"/>
        </w:rPr>
        <w:t>Bezug</w:t>
      </w:r>
      <w:proofErr w:type="spellEnd"/>
      <w:r>
        <w:rPr>
          <w:lang w:val="en-CH" w:eastAsia="de-DE"/>
        </w:rPr>
        <w:t xml:space="preserve"> auf </w:t>
      </w:r>
      <w:proofErr w:type="spellStart"/>
      <w:r>
        <w:rPr>
          <w:lang w:val="en-CH" w:eastAsia="de-DE"/>
        </w:rPr>
        <w:t>folgende</w:t>
      </w:r>
      <w:proofErr w:type="spellEnd"/>
      <w:r>
        <w:rPr>
          <w:lang w:val="en-CH" w:eastAsia="de-DE"/>
        </w:rPr>
        <w:t xml:space="preserve"> </w:t>
      </w:r>
      <w:proofErr w:type="spellStart"/>
      <w:r>
        <w:rPr>
          <w:lang w:val="en-CH" w:eastAsia="de-DE"/>
        </w:rPr>
        <w:t>erhöhte</w:t>
      </w:r>
      <w:proofErr w:type="spellEnd"/>
      <w:r>
        <w:rPr>
          <w:lang w:val="en-CH" w:eastAsia="de-DE"/>
        </w:rPr>
        <w:t xml:space="preserve"> </w:t>
      </w:r>
      <w:proofErr w:type="spellStart"/>
      <w:r>
        <w:rPr>
          <w:lang w:val="en-CH" w:eastAsia="de-DE"/>
        </w:rPr>
        <w:t>Anforderungen</w:t>
      </w:r>
      <w:proofErr w:type="spellEnd"/>
      <w:r>
        <w:rPr>
          <w:lang w:val="en-CH" w:eastAsia="de-DE"/>
        </w:rPr>
        <w:t xml:space="preserve"> </w:t>
      </w:r>
      <w:r w:rsidR="0086319B">
        <w:rPr>
          <w:lang w:val="en-CH" w:eastAsia="de-DE"/>
        </w:rPr>
        <w:t>in den</w:t>
      </w:r>
      <w:r>
        <w:rPr>
          <w:lang w:val="en-CH" w:eastAsia="de-DE"/>
        </w:rPr>
        <w:t xml:space="preserve"> </w:t>
      </w:r>
      <w:proofErr w:type="spellStart"/>
      <w:r>
        <w:rPr>
          <w:lang w:val="en-CH" w:eastAsia="de-DE"/>
        </w:rPr>
        <w:t>regulierten</w:t>
      </w:r>
      <w:proofErr w:type="spellEnd"/>
      <w:r>
        <w:rPr>
          <w:lang w:val="en-CH" w:eastAsia="de-DE"/>
        </w:rPr>
        <w:t xml:space="preserve"> </w:t>
      </w:r>
      <w:proofErr w:type="spellStart"/>
      <w:r>
        <w:rPr>
          <w:lang w:val="en-CH" w:eastAsia="de-DE"/>
        </w:rPr>
        <w:t>Bereichen</w:t>
      </w:r>
      <w:proofErr w:type="spellEnd"/>
      <w:r>
        <w:rPr>
          <w:lang w:val="en-CH" w:eastAsia="de-DE"/>
        </w:rPr>
        <w:t xml:space="preserve"> </w:t>
      </w:r>
      <w:r w:rsidRPr="004C56B7">
        <w:rPr>
          <w:lang w:val="en-CH" w:eastAsia="de-DE"/>
        </w:rPr>
        <w:t xml:space="preserve">(Nagy &amp; Rose, 2018, p. </w:t>
      </w:r>
      <w:r>
        <w:rPr>
          <w:lang w:val="en-CH" w:eastAsia="de-DE"/>
        </w:rPr>
        <w:t>72</w:t>
      </w:r>
      <w:r w:rsidRPr="004C56B7">
        <w:rPr>
          <w:lang w:val="en-CH" w:eastAsia="de-DE"/>
        </w:rPr>
        <w:t>)</w:t>
      </w:r>
      <w:r>
        <w:rPr>
          <w:lang w:val="en-CH" w:eastAsia="de-DE"/>
        </w:rPr>
        <w:t>:</w:t>
      </w:r>
    </w:p>
    <w:p w14:paraId="5C8FF378" w14:textId="77777777" w:rsidR="004C56B7" w:rsidRDefault="004C56B7" w:rsidP="00C47E9E">
      <w:pPr>
        <w:pStyle w:val="ListParagraph"/>
        <w:numPr>
          <w:ilvl w:val="0"/>
          <w:numId w:val="27"/>
        </w:numPr>
        <w:rPr>
          <w:lang w:val="en-CH" w:eastAsia="de-DE"/>
        </w:rPr>
      </w:pPr>
      <w:proofErr w:type="spellStart"/>
      <w:r>
        <w:rPr>
          <w:lang w:val="en-CH" w:eastAsia="de-DE"/>
        </w:rPr>
        <w:t>Vollständigkeit</w:t>
      </w:r>
      <w:proofErr w:type="spellEnd"/>
      <w:r>
        <w:rPr>
          <w:lang w:val="en-CH" w:eastAsia="de-DE"/>
        </w:rPr>
        <w:t xml:space="preserve"> und </w:t>
      </w:r>
      <w:proofErr w:type="spellStart"/>
      <w:r>
        <w:rPr>
          <w:lang w:val="en-CH" w:eastAsia="de-DE"/>
        </w:rPr>
        <w:t>Korrektheit</w:t>
      </w:r>
      <w:proofErr w:type="spellEnd"/>
      <w:r>
        <w:rPr>
          <w:lang w:val="en-CH" w:eastAsia="de-DE"/>
        </w:rPr>
        <w:t xml:space="preserve"> der </w:t>
      </w:r>
      <w:proofErr w:type="spellStart"/>
      <w:r>
        <w:rPr>
          <w:lang w:val="en-CH" w:eastAsia="de-DE"/>
        </w:rPr>
        <w:t>Spezifikationen</w:t>
      </w:r>
      <w:proofErr w:type="spellEnd"/>
    </w:p>
    <w:p w14:paraId="4ED712F6" w14:textId="77777777" w:rsidR="004C56B7" w:rsidRDefault="004C56B7" w:rsidP="00C47E9E">
      <w:pPr>
        <w:pStyle w:val="ListParagraph"/>
        <w:numPr>
          <w:ilvl w:val="0"/>
          <w:numId w:val="27"/>
        </w:numPr>
        <w:rPr>
          <w:lang w:val="en-CH" w:eastAsia="de-DE"/>
        </w:rPr>
      </w:pPr>
      <w:proofErr w:type="spellStart"/>
      <w:r>
        <w:rPr>
          <w:lang w:val="en-CH" w:eastAsia="de-DE"/>
        </w:rPr>
        <w:lastRenderedPageBreak/>
        <w:t>Teststrategie</w:t>
      </w:r>
      <w:proofErr w:type="spellEnd"/>
      <w:r>
        <w:rPr>
          <w:lang w:val="en-CH" w:eastAsia="de-DE"/>
        </w:rPr>
        <w:t xml:space="preserve"> und </w:t>
      </w:r>
      <w:proofErr w:type="spellStart"/>
      <w:r>
        <w:rPr>
          <w:lang w:val="en-CH" w:eastAsia="de-DE"/>
        </w:rPr>
        <w:t>Testabdeckung</w:t>
      </w:r>
      <w:proofErr w:type="spellEnd"/>
    </w:p>
    <w:p w14:paraId="736069AF" w14:textId="54720C71" w:rsidR="004C56B7" w:rsidRPr="004C56B7" w:rsidRDefault="004C56B7" w:rsidP="00C47E9E">
      <w:pPr>
        <w:pStyle w:val="ListParagraph"/>
        <w:numPr>
          <w:ilvl w:val="0"/>
          <w:numId w:val="27"/>
        </w:numPr>
        <w:rPr>
          <w:lang w:val="en-CH" w:eastAsia="de-DE"/>
        </w:rPr>
      </w:pPr>
      <w:r>
        <w:rPr>
          <w:lang w:val="en-CH" w:eastAsia="de-DE"/>
        </w:rPr>
        <w:t xml:space="preserve">Der </w:t>
      </w:r>
      <w:proofErr w:type="spellStart"/>
      <w:r>
        <w:rPr>
          <w:lang w:val="en-CH" w:eastAsia="de-DE"/>
        </w:rPr>
        <w:t>erforderliche</w:t>
      </w:r>
      <w:proofErr w:type="spellEnd"/>
      <w:r>
        <w:rPr>
          <w:lang w:val="en-CH" w:eastAsia="de-DE"/>
        </w:rPr>
        <w:t xml:space="preserve"> </w:t>
      </w:r>
      <w:proofErr w:type="spellStart"/>
      <w:r>
        <w:rPr>
          <w:lang w:val="en-CH" w:eastAsia="de-DE"/>
        </w:rPr>
        <w:t>Nachweis</w:t>
      </w:r>
      <w:proofErr w:type="spellEnd"/>
      <w:r>
        <w:rPr>
          <w:lang w:val="en-CH" w:eastAsia="de-DE"/>
        </w:rPr>
        <w:t xml:space="preserve"> </w:t>
      </w:r>
      <w:proofErr w:type="spellStart"/>
      <w:r>
        <w:rPr>
          <w:lang w:val="en-CH" w:eastAsia="de-DE"/>
        </w:rPr>
        <w:t>dass</w:t>
      </w:r>
      <w:proofErr w:type="spellEnd"/>
      <w:r>
        <w:rPr>
          <w:lang w:val="en-CH" w:eastAsia="de-DE"/>
        </w:rPr>
        <w:t xml:space="preserve"> die Tests in </w:t>
      </w:r>
      <w:proofErr w:type="spellStart"/>
      <w:r>
        <w:rPr>
          <w:lang w:val="en-CH" w:eastAsia="de-DE"/>
        </w:rPr>
        <w:t>Bezug</w:t>
      </w:r>
      <w:proofErr w:type="spellEnd"/>
      <w:r>
        <w:rPr>
          <w:lang w:val="en-CH" w:eastAsia="de-DE"/>
        </w:rPr>
        <w:t xml:space="preserve"> auf </w:t>
      </w:r>
      <w:proofErr w:type="spellStart"/>
      <w:r>
        <w:rPr>
          <w:lang w:val="en-CH" w:eastAsia="de-DE"/>
        </w:rPr>
        <w:t>eine</w:t>
      </w:r>
      <w:proofErr w:type="spellEnd"/>
      <w:r>
        <w:rPr>
          <w:lang w:val="en-CH" w:eastAsia="de-DE"/>
        </w:rPr>
        <w:t xml:space="preserve"> </w:t>
      </w:r>
      <w:proofErr w:type="spellStart"/>
      <w:r>
        <w:rPr>
          <w:lang w:val="en-CH" w:eastAsia="de-DE"/>
        </w:rPr>
        <w:t>klar</w:t>
      </w:r>
      <w:proofErr w:type="spellEnd"/>
      <w:r>
        <w:rPr>
          <w:lang w:val="en-CH" w:eastAsia="de-DE"/>
        </w:rPr>
        <w:t xml:space="preserve"> </w:t>
      </w:r>
      <w:proofErr w:type="spellStart"/>
      <w:r>
        <w:rPr>
          <w:lang w:val="en-CH" w:eastAsia="de-DE"/>
        </w:rPr>
        <w:t>definierte</w:t>
      </w:r>
      <w:proofErr w:type="spellEnd"/>
      <w:r>
        <w:rPr>
          <w:lang w:val="en-CH" w:eastAsia="de-DE"/>
        </w:rPr>
        <w:t xml:space="preserve"> Version der </w:t>
      </w:r>
      <w:proofErr w:type="spellStart"/>
      <w:r>
        <w:rPr>
          <w:lang w:val="en-CH" w:eastAsia="de-DE"/>
        </w:rPr>
        <w:t>Applikation</w:t>
      </w:r>
      <w:proofErr w:type="spellEnd"/>
      <w:r>
        <w:rPr>
          <w:lang w:val="en-CH" w:eastAsia="de-DE"/>
        </w:rPr>
        <w:t xml:space="preserve"> </w:t>
      </w:r>
      <w:proofErr w:type="spellStart"/>
      <w:r>
        <w:rPr>
          <w:lang w:val="en-CH" w:eastAsia="de-DE"/>
        </w:rPr>
        <w:t>durchgeführt</w:t>
      </w:r>
      <w:proofErr w:type="spellEnd"/>
      <w:r>
        <w:rPr>
          <w:lang w:val="en-CH" w:eastAsia="de-DE"/>
        </w:rPr>
        <w:t xml:space="preserve"> </w:t>
      </w:r>
      <w:proofErr w:type="spellStart"/>
      <w:r>
        <w:rPr>
          <w:lang w:val="en-CH" w:eastAsia="de-DE"/>
        </w:rPr>
        <w:t>wurden</w:t>
      </w:r>
      <w:proofErr w:type="spellEnd"/>
      <w:r>
        <w:rPr>
          <w:lang w:val="en-CH" w:eastAsia="de-DE"/>
        </w:rPr>
        <w:t>.</w:t>
      </w:r>
      <w:r w:rsidRPr="004C56B7">
        <w:rPr>
          <w:lang w:val="en-CH" w:eastAsia="de-DE"/>
        </w:rPr>
        <w:t xml:space="preserve"> </w:t>
      </w:r>
    </w:p>
    <w:p w14:paraId="01670A61" w14:textId="4B35C6DD" w:rsidR="009E0729" w:rsidRDefault="001C3456" w:rsidP="0080660B">
      <w:pPr>
        <w:rPr>
          <w:lang w:val="en-CH" w:eastAsia="de-DE"/>
        </w:rPr>
      </w:pPr>
      <w:proofErr w:type="spellStart"/>
      <w:r>
        <w:rPr>
          <w:lang w:val="en-CH" w:eastAsia="de-DE"/>
        </w:rPr>
        <w:t>Insbesondere</w:t>
      </w:r>
      <w:proofErr w:type="spellEnd"/>
      <w:r>
        <w:rPr>
          <w:lang w:val="en-CH" w:eastAsia="de-DE"/>
        </w:rPr>
        <w:t xml:space="preserve"> </w:t>
      </w:r>
      <w:proofErr w:type="spellStart"/>
      <w:r>
        <w:rPr>
          <w:lang w:val="en-CH" w:eastAsia="de-DE"/>
        </w:rPr>
        <w:t>folgende</w:t>
      </w:r>
      <w:proofErr w:type="spellEnd"/>
      <w:r w:rsidR="004841F3">
        <w:rPr>
          <w:lang w:val="en-CH" w:eastAsia="de-DE"/>
        </w:rPr>
        <w:t xml:space="preserve"> </w:t>
      </w:r>
      <w:proofErr w:type="spellStart"/>
      <w:r w:rsidR="004841F3">
        <w:rPr>
          <w:lang w:val="en-CH" w:eastAsia="de-DE"/>
        </w:rPr>
        <w:t>Charakteristika</w:t>
      </w:r>
      <w:proofErr w:type="spellEnd"/>
      <w:r w:rsidR="00B15A62">
        <w:rPr>
          <w:lang w:val="en-CH" w:eastAsia="de-DE"/>
        </w:rPr>
        <w:t xml:space="preserve"> </w:t>
      </w:r>
      <w:proofErr w:type="spellStart"/>
      <w:r w:rsidR="00B15A62">
        <w:rPr>
          <w:lang w:val="en-CH" w:eastAsia="de-DE"/>
        </w:rPr>
        <w:t>wie</w:t>
      </w:r>
      <w:proofErr w:type="spellEnd"/>
      <w:r w:rsidR="00B15A62">
        <w:rPr>
          <w:lang w:val="en-CH" w:eastAsia="de-DE"/>
        </w:rPr>
        <w:t xml:space="preserve"> von </w:t>
      </w:r>
      <w:proofErr w:type="spellStart"/>
      <w:r w:rsidR="00B15A62">
        <w:rPr>
          <w:lang w:val="en-GB" w:eastAsia="de-DE"/>
        </w:rPr>
        <w:t>G</w:t>
      </w:r>
      <w:r w:rsidR="00B15A62" w:rsidRPr="00903C87">
        <w:rPr>
          <w:rStyle w:val="css-901oao"/>
          <w:lang w:val="en-GB"/>
        </w:rPr>
        <w:t>á</w:t>
      </w:r>
      <w:r w:rsidR="00B15A62">
        <w:rPr>
          <w:lang w:val="en-GB" w:eastAsia="de-DE"/>
        </w:rPr>
        <w:t>sp</w:t>
      </w:r>
      <w:r w:rsidR="00B15A62" w:rsidRPr="00903C87">
        <w:rPr>
          <w:rStyle w:val="css-901oao"/>
          <w:lang w:val="en-GB"/>
        </w:rPr>
        <w:t>á</w:t>
      </w:r>
      <w:r w:rsidR="00B15A62">
        <w:rPr>
          <w:lang w:val="en-GB" w:eastAsia="de-DE"/>
        </w:rPr>
        <w:t>r</w:t>
      </w:r>
      <w:proofErr w:type="spellEnd"/>
      <w:r w:rsidR="00B15A62">
        <w:rPr>
          <w:lang w:val="en-GB" w:eastAsia="de-DE"/>
        </w:rPr>
        <w:t xml:space="preserve"> Nagy and </w:t>
      </w:r>
      <w:proofErr w:type="spellStart"/>
      <w:r w:rsidR="00B15A62">
        <w:rPr>
          <w:lang w:val="en-GB" w:eastAsia="de-DE"/>
        </w:rPr>
        <w:t>Seb</w:t>
      </w:r>
      <w:proofErr w:type="spellEnd"/>
      <w:r w:rsidR="00B15A62">
        <w:rPr>
          <w:lang w:val="en-GB" w:eastAsia="de-DE"/>
        </w:rPr>
        <w:t xml:space="preserve"> Rose</w:t>
      </w:r>
      <w:r w:rsidR="00B15A62">
        <w:rPr>
          <w:lang w:val="en-CH" w:eastAsia="de-DE"/>
        </w:rPr>
        <w:t xml:space="preserve"> </w:t>
      </w:r>
      <w:proofErr w:type="spellStart"/>
      <w:r w:rsidR="00B15A62">
        <w:rPr>
          <w:lang w:val="en-CH" w:eastAsia="de-DE"/>
        </w:rPr>
        <w:t>aufgelistet</w:t>
      </w:r>
      <w:proofErr w:type="spellEnd"/>
      <w:r w:rsidR="004841F3">
        <w:rPr>
          <w:lang w:val="en-CH" w:eastAsia="de-DE"/>
        </w:rPr>
        <w:t xml:space="preserve">, </w:t>
      </w:r>
      <w:proofErr w:type="spellStart"/>
      <w:r>
        <w:rPr>
          <w:lang w:val="en-CH" w:eastAsia="de-DE"/>
        </w:rPr>
        <w:t>machen</w:t>
      </w:r>
      <w:proofErr w:type="spellEnd"/>
      <w:r w:rsidR="004841F3">
        <w:rPr>
          <w:lang w:val="en-CH" w:eastAsia="de-DE"/>
        </w:rPr>
        <w:t xml:space="preserve"> BDD </w:t>
      </w:r>
      <w:proofErr w:type="spellStart"/>
      <w:r w:rsidR="004841F3">
        <w:rPr>
          <w:lang w:val="en-CH" w:eastAsia="de-DE"/>
        </w:rPr>
        <w:t>für</w:t>
      </w:r>
      <w:proofErr w:type="spellEnd"/>
      <w:r w:rsidR="004841F3">
        <w:rPr>
          <w:lang w:val="en-CH" w:eastAsia="de-DE"/>
        </w:rPr>
        <w:t xml:space="preserve"> den </w:t>
      </w:r>
      <w:proofErr w:type="spellStart"/>
      <w:r w:rsidR="004841F3">
        <w:rPr>
          <w:lang w:val="en-CH" w:eastAsia="de-DE"/>
        </w:rPr>
        <w:t>regulierten</w:t>
      </w:r>
      <w:proofErr w:type="spellEnd"/>
      <w:r w:rsidR="004841F3">
        <w:rPr>
          <w:lang w:val="en-CH" w:eastAsia="de-DE"/>
        </w:rPr>
        <w:t xml:space="preserve"> </w:t>
      </w:r>
      <w:proofErr w:type="spellStart"/>
      <w:r w:rsidR="004841F3">
        <w:rPr>
          <w:lang w:val="en-CH" w:eastAsia="de-DE"/>
        </w:rPr>
        <w:t>Bereich</w:t>
      </w:r>
      <w:proofErr w:type="spellEnd"/>
      <w:r w:rsidR="004841F3">
        <w:rPr>
          <w:lang w:val="en-CH" w:eastAsia="de-DE"/>
        </w:rPr>
        <w:t xml:space="preserve"> </w:t>
      </w:r>
      <w:proofErr w:type="spellStart"/>
      <w:r w:rsidR="004841F3">
        <w:rPr>
          <w:lang w:val="en-CH" w:eastAsia="de-DE"/>
        </w:rPr>
        <w:t>interessant</w:t>
      </w:r>
      <w:proofErr w:type="spellEnd"/>
      <w:r>
        <w:rPr>
          <w:lang w:val="en-CH" w:eastAsia="de-DE"/>
        </w:rPr>
        <w:t xml:space="preserve"> </w:t>
      </w:r>
      <w:r w:rsidRPr="004C56B7">
        <w:rPr>
          <w:lang w:val="en-CH" w:eastAsia="de-DE"/>
        </w:rPr>
        <w:t xml:space="preserve">(Nagy &amp; Rose, 2018, pp. </w:t>
      </w:r>
      <w:r>
        <w:rPr>
          <w:lang w:val="en-CH" w:eastAsia="de-DE"/>
        </w:rPr>
        <w:t>72</w:t>
      </w:r>
      <w:r w:rsidRPr="004C56B7">
        <w:rPr>
          <w:lang w:val="en-CH" w:eastAsia="de-DE"/>
        </w:rPr>
        <w:t>–</w:t>
      </w:r>
      <w:r>
        <w:rPr>
          <w:lang w:val="en-CH" w:eastAsia="de-DE"/>
        </w:rPr>
        <w:t>73</w:t>
      </w:r>
      <w:r w:rsidRPr="004C56B7">
        <w:rPr>
          <w:lang w:val="en-CH" w:eastAsia="de-DE"/>
        </w:rPr>
        <w:t>)</w:t>
      </w:r>
      <w:r w:rsidR="004841F3">
        <w:rPr>
          <w:lang w:val="en-CH" w:eastAsia="de-DE"/>
        </w:rPr>
        <w:t>:</w:t>
      </w:r>
    </w:p>
    <w:p w14:paraId="34406A9A" w14:textId="5FE730C3" w:rsidR="004841F3" w:rsidRDefault="00F93B30" w:rsidP="00E96F0F">
      <w:pPr>
        <w:pStyle w:val="ListParagraph"/>
        <w:numPr>
          <w:ilvl w:val="0"/>
          <w:numId w:val="28"/>
        </w:numPr>
        <w:rPr>
          <w:lang w:val="en-CH" w:eastAsia="de-DE"/>
        </w:rPr>
      </w:pPr>
      <w:r w:rsidRPr="00F93B30">
        <w:rPr>
          <w:lang w:val="en-CH" w:eastAsia="de-DE"/>
        </w:rPr>
        <w:t xml:space="preserve">Die </w:t>
      </w:r>
      <w:proofErr w:type="spellStart"/>
      <w:r w:rsidRPr="00F93B30">
        <w:rPr>
          <w:lang w:val="en-CH" w:eastAsia="de-DE"/>
        </w:rPr>
        <w:t>Spezifikationen</w:t>
      </w:r>
      <w:proofErr w:type="spellEnd"/>
      <w:r w:rsidRPr="00F93B30">
        <w:rPr>
          <w:lang w:val="en-CH" w:eastAsia="de-DE"/>
        </w:rPr>
        <w:t xml:space="preserve">/Tests </w:t>
      </w:r>
      <w:proofErr w:type="spellStart"/>
      <w:r w:rsidRPr="00F93B30">
        <w:rPr>
          <w:lang w:val="en-CH" w:eastAsia="de-DE"/>
        </w:rPr>
        <w:t>werden</w:t>
      </w:r>
      <w:proofErr w:type="spellEnd"/>
      <w:r w:rsidRPr="00F93B30">
        <w:rPr>
          <w:lang w:val="en-CH" w:eastAsia="de-DE"/>
        </w:rPr>
        <w:t xml:space="preserve"> in Form von illustrative </w:t>
      </w:r>
      <w:proofErr w:type="spellStart"/>
      <w:r w:rsidRPr="00F93B30">
        <w:rPr>
          <w:lang w:val="en-CH" w:eastAsia="de-DE"/>
        </w:rPr>
        <w:t>Beispielen</w:t>
      </w:r>
      <w:proofErr w:type="spellEnd"/>
      <w:r w:rsidRPr="00F93B30">
        <w:rPr>
          <w:lang w:val="en-CH" w:eastAsia="de-DE"/>
        </w:rPr>
        <w:t xml:space="preserve"> </w:t>
      </w:r>
      <w:proofErr w:type="spellStart"/>
      <w:r w:rsidRPr="00F93B30">
        <w:rPr>
          <w:lang w:val="en-CH" w:eastAsia="de-DE"/>
        </w:rPr>
        <w:t>erarbeitet</w:t>
      </w:r>
      <w:proofErr w:type="spellEnd"/>
      <w:r w:rsidRPr="00F93B30">
        <w:rPr>
          <w:lang w:val="en-CH" w:eastAsia="de-DE"/>
        </w:rPr>
        <w:t xml:space="preserve">, </w:t>
      </w:r>
      <w:proofErr w:type="spellStart"/>
      <w:r w:rsidRPr="00F93B30">
        <w:rPr>
          <w:lang w:val="en-CH" w:eastAsia="de-DE"/>
        </w:rPr>
        <w:t>sodass</w:t>
      </w:r>
      <w:proofErr w:type="spellEnd"/>
      <w:r w:rsidRPr="00F93B30">
        <w:rPr>
          <w:lang w:val="en-CH" w:eastAsia="de-DE"/>
        </w:rPr>
        <w:t xml:space="preserve"> die </w:t>
      </w:r>
      <w:proofErr w:type="spellStart"/>
      <w:r w:rsidRPr="00F93B30">
        <w:rPr>
          <w:lang w:val="en-CH" w:eastAsia="de-DE"/>
        </w:rPr>
        <w:t>Konsistenz</w:t>
      </w:r>
      <w:proofErr w:type="spellEnd"/>
      <w:r w:rsidRPr="00F93B30">
        <w:rPr>
          <w:lang w:val="en-CH" w:eastAsia="de-DE"/>
        </w:rPr>
        <w:t xml:space="preserve"> und das </w:t>
      </w:r>
      <w:proofErr w:type="spellStart"/>
      <w:r w:rsidRPr="00F93B30">
        <w:rPr>
          <w:lang w:val="en-CH" w:eastAsia="de-DE"/>
        </w:rPr>
        <w:t>gemeinsame</w:t>
      </w:r>
      <w:proofErr w:type="spellEnd"/>
      <w:r w:rsidRPr="00F93B30">
        <w:rPr>
          <w:lang w:val="en-CH" w:eastAsia="de-DE"/>
        </w:rPr>
        <w:t xml:space="preserve"> </w:t>
      </w:r>
      <w:proofErr w:type="spellStart"/>
      <w:r w:rsidRPr="00F93B30">
        <w:rPr>
          <w:lang w:val="en-CH" w:eastAsia="de-DE"/>
        </w:rPr>
        <w:t>Verständnis</w:t>
      </w:r>
      <w:proofErr w:type="spellEnd"/>
      <w:r w:rsidRPr="00F93B30">
        <w:rPr>
          <w:lang w:val="en-CH" w:eastAsia="de-DE"/>
        </w:rPr>
        <w:t xml:space="preserve"> </w:t>
      </w:r>
      <w:proofErr w:type="spellStart"/>
      <w:r w:rsidRPr="00F93B30">
        <w:rPr>
          <w:lang w:val="en-CH" w:eastAsia="de-DE"/>
        </w:rPr>
        <w:t>innerhalb</w:t>
      </w:r>
      <w:proofErr w:type="spellEnd"/>
      <w:r w:rsidRPr="00F93B30">
        <w:rPr>
          <w:lang w:val="en-CH" w:eastAsia="de-DE"/>
        </w:rPr>
        <w:t xml:space="preserve"> </w:t>
      </w:r>
      <w:r w:rsidR="009D7FF9">
        <w:rPr>
          <w:lang w:val="en-CH" w:eastAsia="de-DE"/>
        </w:rPr>
        <w:t>der Stakeholders</w:t>
      </w:r>
      <w:r w:rsidRPr="00F93B30">
        <w:rPr>
          <w:lang w:val="en-CH" w:eastAsia="de-DE"/>
        </w:rPr>
        <w:t xml:space="preserve"> </w:t>
      </w:r>
      <w:proofErr w:type="spellStart"/>
      <w:r w:rsidRPr="00F93B30">
        <w:rPr>
          <w:lang w:val="en-CH" w:eastAsia="de-DE"/>
        </w:rPr>
        <w:t>ermöglicht</w:t>
      </w:r>
      <w:proofErr w:type="spellEnd"/>
      <w:r w:rsidRPr="00F93B30">
        <w:rPr>
          <w:lang w:val="en-CH" w:eastAsia="de-DE"/>
        </w:rPr>
        <w:t xml:space="preserve"> </w:t>
      </w:r>
      <w:proofErr w:type="spellStart"/>
      <w:r w:rsidRPr="00F93B30">
        <w:rPr>
          <w:lang w:val="en-CH" w:eastAsia="de-DE"/>
        </w:rPr>
        <w:t>wird</w:t>
      </w:r>
      <w:proofErr w:type="spellEnd"/>
      <w:r w:rsidRPr="00F93B30">
        <w:rPr>
          <w:lang w:val="en-CH" w:eastAsia="de-DE"/>
        </w:rPr>
        <w:t>.</w:t>
      </w:r>
    </w:p>
    <w:p w14:paraId="55C2C4AC" w14:textId="484510AC" w:rsidR="009D7FF9" w:rsidRDefault="009D7FF9" w:rsidP="00E96F0F">
      <w:pPr>
        <w:pStyle w:val="ListParagraph"/>
        <w:numPr>
          <w:ilvl w:val="0"/>
          <w:numId w:val="28"/>
        </w:numPr>
        <w:rPr>
          <w:lang w:val="en-CH" w:eastAsia="de-DE"/>
        </w:rPr>
      </w:pPr>
      <w:r>
        <w:rPr>
          <w:lang w:val="en-CH" w:eastAsia="de-DE"/>
        </w:rPr>
        <w:t xml:space="preserve">Die </w:t>
      </w:r>
      <w:proofErr w:type="spellStart"/>
      <w:r>
        <w:rPr>
          <w:lang w:val="en-CH" w:eastAsia="de-DE"/>
        </w:rPr>
        <w:t>Testfälle</w:t>
      </w:r>
      <w:proofErr w:type="spellEnd"/>
      <w:r>
        <w:rPr>
          <w:lang w:val="en-CH" w:eastAsia="de-DE"/>
        </w:rPr>
        <w:t xml:space="preserve"> </w:t>
      </w:r>
      <w:proofErr w:type="spellStart"/>
      <w:r>
        <w:rPr>
          <w:lang w:val="en-CH" w:eastAsia="de-DE"/>
        </w:rPr>
        <w:t>können</w:t>
      </w:r>
      <w:proofErr w:type="spellEnd"/>
      <w:r>
        <w:rPr>
          <w:lang w:val="en-CH" w:eastAsia="de-DE"/>
        </w:rPr>
        <w:t xml:space="preserve"> </w:t>
      </w:r>
      <w:proofErr w:type="spellStart"/>
      <w:r>
        <w:rPr>
          <w:lang w:val="en-CH" w:eastAsia="de-DE"/>
        </w:rPr>
        <w:t>beliebig</w:t>
      </w:r>
      <w:proofErr w:type="spellEnd"/>
      <w:r>
        <w:rPr>
          <w:lang w:val="en-CH" w:eastAsia="de-DE"/>
        </w:rPr>
        <w:t xml:space="preserve"> </w:t>
      </w:r>
      <w:proofErr w:type="spellStart"/>
      <w:r>
        <w:rPr>
          <w:lang w:val="en-CH" w:eastAsia="de-DE"/>
        </w:rPr>
        <w:t>erweitert</w:t>
      </w:r>
      <w:proofErr w:type="spellEnd"/>
      <w:r>
        <w:rPr>
          <w:lang w:val="en-CH" w:eastAsia="de-DE"/>
        </w:rPr>
        <w:t xml:space="preserve"> </w:t>
      </w:r>
      <w:proofErr w:type="spellStart"/>
      <w:r>
        <w:rPr>
          <w:lang w:val="en-CH" w:eastAsia="de-DE"/>
        </w:rPr>
        <w:t>werden</w:t>
      </w:r>
      <w:proofErr w:type="spellEnd"/>
      <w:r>
        <w:rPr>
          <w:lang w:val="en-CH" w:eastAsia="de-DE"/>
        </w:rPr>
        <w:t xml:space="preserve"> um die </w:t>
      </w:r>
      <w:proofErr w:type="spellStart"/>
      <w:r>
        <w:rPr>
          <w:lang w:val="en-CH" w:eastAsia="de-DE"/>
        </w:rPr>
        <w:t>benötigte</w:t>
      </w:r>
      <w:proofErr w:type="spellEnd"/>
      <w:r>
        <w:rPr>
          <w:lang w:val="en-CH" w:eastAsia="de-DE"/>
        </w:rPr>
        <w:t xml:space="preserve"> </w:t>
      </w:r>
      <w:proofErr w:type="spellStart"/>
      <w:r>
        <w:rPr>
          <w:lang w:val="en-CH" w:eastAsia="de-DE"/>
        </w:rPr>
        <w:t>Testabdeckung</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erreichen</w:t>
      </w:r>
      <w:proofErr w:type="spellEnd"/>
      <w:r>
        <w:rPr>
          <w:lang w:val="en-CH" w:eastAsia="de-DE"/>
        </w:rPr>
        <w:t>.</w:t>
      </w:r>
    </w:p>
    <w:p w14:paraId="26CF746B" w14:textId="1FA7CA33" w:rsidR="009D7FF9" w:rsidRDefault="009D7FF9" w:rsidP="00E96F0F">
      <w:pPr>
        <w:pStyle w:val="ListParagraph"/>
        <w:numPr>
          <w:ilvl w:val="0"/>
          <w:numId w:val="28"/>
        </w:numPr>
        <w:rPr>
          <w:lang w:val="en-CH" w:eastAsia="de-DE"/>
        </w:rPr>
      </w:pPr>
      <w:r>
        <w:rPr>
          <w:lang w:val="en-CH" w:eastAsia="de-DE"/>
        </w:rPr>
        <w:t xml:space="preserve">Die </w:t>
      </w:r>
      <w:proofErr w:type="spellStart"/>
      <w:r>
        <w:rPr>
          <w:lang w:val="en-CH" w:eastAsia="de-DE"/>
        </w:rPr>
        <w:t>Spezifikationen</w:t>
      </w:r>
      <w:proofErr w:type="spellEnd"/>
      <w:r>
        <w:rPr>
          <w:lang w:val="en-CH" w:eastAsia="de-DE"/>
        </w:rPr>
        <w:t xml:space="preserve"> und die </w:t>
      </w:r>
      <w:proofErr w:type="spellStart"/>
      <w:r>
        <w:rPr>
          <w:lang w:val="en-CH" w:eastAsia="de-DE"/>
        </w:rPr>
        <w:t>automatisierbaren</w:t>
      </w:r>
      <w:proofErr w:type="spellEnd"/>
      <w:r>
        <w:rPr>
          <w:lang w:val="en-CH" w:eastAsia="de-DE"/>
        </w:rPr>
        <w:t xml:space="preserve"> </w:t>
      </w:r>
      <w:proofErr w:type="spellStart"/>
      <w:r>
        <w:rPr>
          <w:lang w:val="en-CH" w:eastAsia="de-DE"/>
        </w:rPr>
        <w:t>Testscipts</w:t>
      </w:r>
      <w:proofErr w:type="spellEnd"/>
      <w:r>
        <w:rPr>
          <w:lang w:val="en-CH" w:eastAsia="de-DE"/>
        </w:rPr>
        <w:t xml:space="preserve"> </w:t>
      </w:r>
      <w:proofErr w:type="spellStart"/>
      <w:r>
        <w:rPr>
          <w:lang w:val="en-CH" w:eastAsia="de-DE"/>
        </w:rPr>
        <w:t>sind</w:t>
      </w:r>
      <w:proofErr w:type="spellEnd"/>
      <w:r>
        <w:rPr>
          <w:lang w:val="en-CH" w:eastAsia="de-DE"/>
        </w:rPr>
        <w:t xml:space="preserve"> in den Scenarios </w:t>
      </w:r>
      <w:proofErr w:type="spellStart"/>
      <w:r>
        <w:rPr>
          <w:lang w:val="en-CH" w:eastAsia="de-DE"/>
        </w:rPr>
        <w:t>zusammengeführt</w:t>
      </w:r>
      <w:proofErr w:type="spellEnd"/>
      <w:r>
        <w:rPr>
          <w:lang w:val="en-CH" w:eastAsia="de-DE"/>
        </w:rPr>
        <w:t xml:space="preserve"> und </w:t>
      </w:r>
      <w:proofErr w:type="spellStart"/>
      <w:r>
        <w:rPr>
          <w:lang w:val="en-CH" w:eastAsia="de-DE"/>
        </w:rPr>
        <w:t>für</w:t>
      </w:r>
      <w:proofErr w:type="spellEnd"/>
      <w:r>
        <w:rPr>
          <w:lang w:val="en-CH" w:eastAsia="de-DE"/>
        </w:rPr>
        <w:t xml:space="preserve"> das Business in </w:t>
      </w:r>
      <w:proofErr w:type="spellStart"/>
      <w:r>
        <w:rPr>
          <w:lang w:val="en-CH" w:eastAsia="de-DE"/>
        </w:rPr>
        <w:t>einer</w:t>
      </w:r>
      <w:proofErr w:type="spellEnd"/>
      <w:r>
        <w:rPr>
          <w:lang w:val="en-CH" w:eastAsia="de-DE"/>
        </w:rPr>
        <w:t xml:space="preserve"> </w:t>
      </w:r>
      <w:proofErr w:type="spellStart"/>
      <w:r>
        <w:rPr>
          <w:lang w:val="en-CH" w:eastAsia="de-DE"/>
        </w:rPr>
        <w:t>verständlichen</w:t>
      </w:r>
      <w:proofErr w:type="spellEnd"/>
      <w:r>
        <w:rPr>
          <w:lang w:val="en-CH" w:eastAsia="de-DE"/>
        </w:rPr>
        <w:t xml:space="preserve"> </w:t>
      </w:r>
      <w:proofErr w:type="spellStart"/>
      <w:r>
        <w:rPr>
          <w:lang w:val="en-CH" w:eastAsia="de-DE"/>
        </w:rPr>
        <w:t>Sprache</w:t>
      </w:r>
      <w:proofErr w:type="spellEnd"/>
      <w:r>
        <w:rPr>
          <w:lang w:val="en-CH" w:eastAsia="de-DE"/>
        </w:rPr>
        <w:t xml:space="preserve"> </w:t>
      </w:r>
      <w:proofErr w:type="spellStart"/>
      <w:r>
        <w:rPr>
          <w:lang w:val="en-CH" w:eastAsia="de-DE"/>
        </w:rPr>
        <w:t>gehalten</w:t>
      </w:r>
      <w:proofErr w:type="spellEnd"/>
      <w:r>
        <w:rPr>
          <w:lang w:val="en-CH" w:eastAsia="de-DE"/>
        </w:rPr>
        <w:t>.</w:t>
      </w:r>
    </w:p>
    <w:p w14:paraId="1E2C6AD7" w14:textId="7724BE95" w:rsidR="009D7FF9" w:rsidRDefault="009D7FF9" w:rsidP="00E96F0F">
      <w:pPr>
        <w:pStyle w:val="ListParagraph"/>
        <w:numPr>
          <w:ilvl w:val="0"/>
          <w:numId w:val="28"/>
        </w:numPr>
        <w:rPr>
          <w:lang w:val="en-CH" w:eastAsia="de-DE"/>
        </w:rPr>
      </w:pPr>
      <w:proofErr w:type="spellStart"/>
      <w:r>
        <w:rPr>
          <w:lang w:val="en-CH" w:eastAsia="de-DE"/>
        </w:rPr>
        <w:t>Dadurch</w:t>
      </w:r>
      <w:proofErr w:type="spellEnd"/>
      <w:r>
        <w:rPr>
          <w:lang w:val="en-CH" w:eastAsia="de-DE"/>
        </w:rPr>
        <w:t xml:space="preserve">, </w:t>
      </w:r>
      <w:proofErr w:type="spellStart"/>
      <w:r>
        <w:rPr>
          <w:lang w:val="en-CH" w:eastAsia="de-DE"/>
        </w:rPr>
        <w:t>dass</w:t>
      </w:r>
      <w:proofErr w:type="spellEnd"/>
      <w:r>
        <w:rPr>
          <w:lang w:val="en-CH" w:eastAsia="de-DE"/>
        </w:rPr>
        <w:t xml:space="preserve"> in den Scenarios die </w:t>
      </w:r>
      <w:proofErr w:type="spellStart"/>
      <w:r>
        <w:rPr>
          <w:lang w:val="en-CH" w:eastAsia="de-DE"/>
        </w:rPr>
        <w:t>Spezifikationen</w:t>
      </w:r>
      <w:proofErr w:type="spellEnd"/>
      <w:r>
        <w:rPr>
          <w:lang w:val="en-CH" w:eastAsia="de-DE"/>
        </w:rPr>
        <w:t xml:space="preserve"> </w:t>
      </w:r>
      <w:proofErr w:type="spellStart"/>
      <w:r>
        <w:rPr>
          <w:lang w:val="en-CH" w:eastAsia="de-DE"/>
        </w:rPr>
        <w:t>auch</w:t>
      </w:r>
      <w:proofErr w:type="spellEnd"/>
      <w:r>
        <w:rPr>
          <w:lang w:val="en-CH" w:eastAsia="de-DE"/>
        </w:rPr>
        <w:t xml:space="preserve"> </w:t>
      </w:r>
      <w:proofErr w:type="spellStart"/>
      <w:r>
        <w:rPr>
          <w:lang w:val="en-CH" w:eastAsia="de-DE"/>
        </w:rPr>
        <w:t>gleichzeitig</w:t>
      </w:r>
      <w:proofErr w:type="spellEnd"/>
      <w:r>
        <w:rPr>
          <w:lang w:val="en-CH" w:eastAsia="de-DE"/>
        </w:rPr>
        <w:t xml:space="preserve"> die </w:t>
      </w:r>
      <w:proofErr w:type="spellStart"/>
      <w:r>
        <w:rPr>
          <w:lang w:val="en-CH" w:eastAsia="de-DE"/>
        </w:rPr>
        <w:t>Testscripts</w:t>
      </w:r>
      <w:proofErr w:type="spellEnd"/>
      <w:r>
        <w:rPr>
          <w:lang w:val="en-CH" w:eastAsia="de-DE"/>
        </w:rPr>
        <w:t xml:space="preserve"> </w:t>
      </w:r>
      <w:proofErr w:type="spellStart"/>
      <w:r>
        <w:rPr>
          <w:lang w:val="en-CH" w:eastAsia="de-DE"/>
        </w:rPr>
        <w:t>darstellen</w:t>
      </w:r>
      <w:proofErr w:type="spellEnd"/>
      <w:r>
        <w:rPr>
          <w:lang w:val="en-CH" w:eastAsia="de-DE"/>
        </w:rPr>
        <w:t xml:space="preserve">, </w:t>
      </w:r>
      <w:proofErr w:type="spellStart"/>
      <w:r>
        <w:rPr>
          <w:lang w:val="en-CH" w:eastAsia="de-DE"/>
        </w:rPr>
        <w:t>wird</w:t>
      </w:r>
      <w:proofErr w:type="spellEnd"/>
      <w:r>
        <w:rPr>
          <w:lang w:val="en-CH" w:eastAsia="de-DE"/>
        </w:rPr>
        <w:t xml:space="preserve"> die </w:t>
      </w:r>
      <w:proofErr w:type="spellStart"/>
      <w:r>
        <w:rPr>
          <w:lang w:val="en-CH" w:eastAsia="de-DE"/>
        </w:rPr>
        <w:t>Konsistenz</w:t>
      </w:r>
      <w:proofErr w:type="spellEnd"/>
      <w:r>
        <w:rPr>
          <w:lang w:val="en-CH" w:eastAsia="de-DE"/>
        </w:rPr>
        <w:t xml:space="preserve"> </w:t>
      </w:r>
      <w:proofErr w:type="spellStart"/>
      <w:r>
        <w:rPr>
          <w:lang w:val="en-CH" w:eastAsia="de-DE"/>
        </w:rPr>
        <w:t>erhöht</w:t>
      </w:r>
      <w:proofErr w:type="spellEnd"/>
      <w:r>
        <w:rPr>
          <w:lang w:val="en-CH" w:eastAsia="de-DE"/>
        </w:rPr>
        <w:t xml:space="preserve"> und die </w:t>
      </w:r>
      <w:proofErr w:type="spellStart"/>
      <w:r w:rsidR="009E5C21">
        <w:rPr>
          <w:lang w:val="en-CH" w:eastAsia="de-DE"/>
        </w:rPr>
        <w:t>N</w:t>
      </w:r>
      <w:r>
        <w:rPr>
          <w:lang w:val="en-CH" w:eastAsia="de-DE"/>
        </w:rPr>
        <w:t>achvollziebarkeit</w:t>
      </w:r>
      <w:proofErr w:type="spellEnd"/>
      <w:r>
        <w:rPr>
          <w:lang w:val="en-CH" w:eastAsia="de-DE"/>
        </w:rPr>
        <w:t xml:space="preserve"> </w:t>
      </w:r>
      <w:proofErr w:type="spellStart"/>
      <w:r>
        <w:rPr>
          <w:lang w:val="en-CH" w:eastAsia="de-DE"/>
        </w:rPr>
        <w:t>zwischen</w:t>
      </w:r>
      <w:proofErr w:type="spellEnd"/>
      <w:r>
        <w:rPr>
          <w:lang w:val="en-CH" w:eastAsia="de-DE"/>
        </w:rPr>
        <w:t xml:space="preserve"> </w:t>
      </w:r>
      <w:proofErr w:type="spellStart"/>
      <w:r>
        <w:rPr>
          <w:lang w:val="en-CH" w:eastAsia="de-DE"/>
        </w:rPr>
        <w:t>Testscript</w:t>
      </w:r>
      <w:proofErr w:type="spellEnd"/>
      <w:r>
        <w:rPr>
          <w:lang w:val="en-CH" w:eastAsia="de-DE"/>
        </w:rPr>
        <w:t xml:space="preserve"> und </w:t>
      </w:r>
      <w:proofErr w:type="spellStart"/>
      <w:r>
        <w:rPr>
          <w:lang w:val="en-CH" w:eastAsia="de-DE"/>
        </w:rPr>
        <w:t>Spezifikation</w:t>
      </w:r>
      <w:proofErr w:type="spellEnd"/>
      <w:r>
        <w:rPr>
          <w:lang w:val="en-CH" w:eastAsia="de-DE"/>
        </w:rPr>
        <w:t xml:space="preserve"> </w:t>
      </w:r>
      <w:proofErr w:type="spellStart"/>
      <w:r>
        <w:rPr>
          <w:lang w:val="en-CH" w:eastAsia="de-DE"/>
        </w:rPr>
        <w:t>ist</w:t>
      </w:r>
      <w:proofErr w:type="spellEnd"/>
      <w:r>
        <w:rPr>
          <w:lang w:val="en-CH" w:eastAsia="de-DE"/>
        </w:rPr>
        <w:t xml:space="preserve"> inherent </w:t>
      </w:r>
      <w:proofErr w:type="spellStart"/>
      <w:r>
        <w:rPr>
          <w:lang w:val="en-CH" w:eastAsia="de-DE"/>
        </w:rPr>
        <w:t>gegeben</w:t>
      </w:r>
      <w:proofErr w:type="spellEnd"/>
      <w:r>
        <w:rPr>
          <w:lang w:val="en-CH" w:eastAsia="de-DE"/>
        </w:rPr>
        <w:t>.</w:t>
      </w:r>
    </w:p>
    <w:p w14:paraId="1C9D81EF" w14:textId="0304D07C" w:rsidR="009D7FF9" w:rsidRDefault="009D7FF9" w:rsidP="00E96F0F">
      <w:pPr>
        <w:pStyle w:val="ListParagraph"/>
        <w:numPr>
          <w:ilvl w:val="0"/>
          <w:numId w:val="28"/>
        </w:numPr>
        <w:rPr>
          <w:lang w:val="en-CH" w:eastAsia="de-DE"/>
        </w:rPr>
      </w:pPr>
      <w:r>
        <w:rPr>
          <w:lang w:val="en-CH" w:eastAsia="de-DE"/>
        </w:rPr>
        <w:t xml:space="preserve">Die Scenarios </w:t>
      </w:r>
      <w:proofErr w:type="spellStart"/>
      <w:r>
        <w:rPr>
          <w:lang w:val="en-CH" w:eastAsia="de-DE"/>
        </w:rPr>
        <w:t>werden</w:t>
      </w:r>
      <w:proofErr w:type="spellEnd"/>
      <w:r>
        <w:rPr>
          <w:lang w:val="en-CH" w:eastAsia="de-DE"/>
        </w:rPr>
        <w:t xml:space="preserve"> parallel </w:t>
      </w:r>
      <w:proofErr w:type="spellStart"/>
      <w:r>
        <w:rPr>
          <w:lang w:val="en-CH" w:eastAsia="de-DE"/>
        </w:rPr>
        <w:t>zu</w:t>
      </w:r>
      <w:proofErr w:type="spellEnd"/>
      <w:r>
        <w:rPr>
          <w:lang w:val="en-CH" w:eastAsia="de-DE"/>
        </w:rPr>
        <w:t xml:space="preserve"> der </w:t>
      </w:r>
      <w:proofErr w:type="spellStart"/>
      <w:r>
        <w:rPr>
          <w:lang w:val="en-CH" w:eastAsia="de-DE"/>
        </w:rPr>
        <w:t>entwickelnden</w:t>
      </w:r>
      <w:proofErr w:type="spellEnd"/>
      <w:r>
        <w:rPr>
          <w:lang w:val="en-CH" w:eastAsia="de-DE"/>
        </w:rPr>
        <w:t xml:space="preserve"> </w:t>
      </w:r>
      <w:proofErr w:type="spellStart"/>
      <w:r>
        <w:rPr>
          <w:lang w:val="en-CH" w:eastAsia="de-DE"/>
        </w:rPr>
        <w:t>Applikation</w:t>
      </w:r>
      <w:proofErr w:type="spellEnd"/>
      <w:r>
        <w:rPr>
          <w:lang w:val="en-CH" w:eastAsia="de-DE"/>
        </w:rPr>
        <w:t xml:space="preserve"> </w:t>
      </w:r>
      <w:proofErr w:type="spellStart"/>
      <w:r>
        <w:rPr>
          <w:lang w:val="en-CH" w:eastAsia="de-DE"/>
        </w:rPr>
        <w:t>versioniert</w:t>
      </w:r>
      <w:proofErr w:type="spellEnd"/>
      <w:r>
        <w:rPr>
          <w:lang w:val="en-CH" w:eastAsia="de-DE"/>
        </w:rPr>
        <w:t xml:space="preserve"> </w:t>
      </w:r>
    </w:p>
    <w:p w14:paraId="6C4721DC" w14:textId="4F580A44" w:rsidR="00E96F0F" w:rsidRDefault="009D7FF9" w:rsidP="00E96F0F">
      <w:pPr>
        <w:pStyle w:val="ListParagraph"/>
        <w:numPr>
          <w:ilvl w:val="0"/>
          <w:numId w:val="28"/>
        </w:numPr>
        <w:rPr>
          <w:lang w:val="en-CH" w:eastAsia="de-DE"/>
        </w:rPr>
      </w:pPr>
      <w:r>
        <w:rPr>
          <w:lang w:val="en-CH" w:eastAsia="de-DE"/>
        </w:rPr>
        <w:t xml:space="preserve">BDD Tools </w:t>
      </w:r>
      <w:proofErr w:type="spellStart"/>
      <w:r>
        <w:rPr>
          <w:lang w:val="en-CH" w:eastAsia="de-DE"/>
        </w:rPr>
        <w:t>führen</w:t>
      </w:r>
      <w:proofErr w:type="spellEnd"/>
      <w:r>
        <w:rPr>
          <w:lang w:val="en-CH" w:eastAsia="de-DE"/>
        </w:rPr>
        <w:t xml:space="preserve"> die Scenarios direct </w:t>
      </w:r>
      <w:proofErr w:type="spellStart"/>
      <w:r>
        <w:rPr>
          <w:lang w:val="en-CH" w:eastAsia="de-DE"/>
        </w:rPr>
        <w:t>als</w:t>
      </w:r>
      <w:proofErr w:type="spellEnd"/>
      <w:r>
        <w:rPr>
          <w:lang w:val="en-CH" w:eastAsia="de-DE"/>
        </w:rPr>
        <w:t xml:space="preserve"> </w:t>
      </w:r>
      <w:proofErr w:type="spellStart"/>
      <w:r>
        <w:rPr>
          <w:lang w:val="en-CH" w:eastAsia="de-DE"/>
        </w:rPr>
        <w:t>automatisierte</w:t>
      </w:r>
      <w:proofErr w:type="spellEnd"/>
      <w:r>
        <w:rPr>
          <w:lang w:val="en-CH" w:eastAsia="de-DE"/>
        </w:rPr>
        <w:t xml:space="preserve"> Tests </w:t>
      </w:r>
      <w:proofErr w:type="spellStart"/>
      <w:r>
        <w:rPr>
          <w:lang w:val="en-CH" w:eastAsia="de-DE"/>
        </w:rPr>
        <w:t>aus</w:t>
      </w:r>
      <w:proofErr w:type="spellEnd"/>
      <w:r>
        <w:rPr>
          <w:lang w:val="en-CH" w:eastAsia="de-DE"/>
        </w:rPr>
        <w:t xml:space="preserve"> und </w:t>
      </w:r>
      <w:proofErr w:type="spellStart"/>
      <w:r>
        <w:rPr>
          <w:lang w:val="en-CH" w:eastAsia="de-DE"/>
        </w:rPr>
        <w:t>generieren</w:t>
      </w:r>
      <w:proofErr w:type="spellEnd"/>
      <w:r>
        <w:rPr>
          <w:lang w:val="en-CH" w:eastAsia="de-DE"/>
        </w:rPr>
        <w:t xml:space="preserve"> </w:t>
      </w:r>
      <w:proofErr w:type="spellStart"/>
      <w:r>
        <w:rPr>
          <w:lang w:val="en-CH" w:eastAsia="de-DE"/>
        </w:rPr>
        <w:t>einen</w:t>
      </w:r>
      <w:proofErr w:type="spellEnd"/>
      <w:r>
        <w:rPr>
          <w:lang w:val="en-CH" w:eastAsia="de-DE"/>
        </w:rPr>
        <w:t xml:space="preserve"> Report </w:t>
      </w:r>
      <w:proofErr w:type="spellStart"/>
      <w:r>
        <w:rPr>
          <w:lang w:val="en-CH" w:eastAsia="de-DE"/>
        </w:rPr>
        <w:t>zu</w:t>
      </w:r>
      <w:proofErr w:type="spellEnd"/>
      <w:r>
        <w:rPr>
          <w:lang w:val="en-CH" w:eastAsia="de-DE"/>
        </w:rPr>
        <w:t xml:space="preserve"> den </w:t>
      </w:r>
      <w:proofErr w:type="spellStart"/>
      <w:r>
        <w:rPr>
          <w:lang w:val="en-CH" w:eastAsia="de-DE"/>
        </w:rPr>
        <w:t>Testresultaten</w:t>
      </w:r>
      <w:proofErr w:type="spellEnd"/>
      <w:r w:rsidR="00E96F0F">
        <w:rPr>
          <w:lang w:val="en-CH" w:eastAsia="de-DE"/>
        </w:rPr>
        <w:t xml:space="preserve">, </w:t>
      </w:r>
      <w:proofErr w:type="spellStart"/>
      <w:r w:rsidR="00E96F0F">
        <w:rPr>
          <w:lang w:val="en-CH" w:eastAsia="de-DE"/>
        </w:rPr>
        <w:t>wobei</w:t>
      </w:r>
      <w:proofErr w:type="spellEnd"/>
      <w:r w:rsidR="00E96F0F">
        <w:rPr>
          <w:lang w:val="en-CH" w:eastAsia="de-DE"/>
        </w:rPr>
        <w:t xml:space="preserve"> </w:t>
      </w:r>
      <w:proofErr w:type="spellStart"/>
      <w:r w:rsidR="00E96F0F">
        <w:rPr>
          <w:lang w:val="en-CH" w:eastAsia="de-DE"/>
        </w:rPr>
        <w:t>dieser</w:t>
      </w:r>
      <w:proofErr w:type="spellEnd"/>
      <w:r w:rsidR="00E96F0F">
        <w:rPr>
          <w:lang w:val="en-CH" w:eastAsia="de-DE"/>
        </w:rPr>
        <w:t xml:space="preserve"> Report</w:t>
      </w:r>
    </w:p>
    <w:p w14:paraId="1FA9403B" w14:textId="77777777" w:rsidR="00E96F0F" w:rsidRDefault="00E96F0F" w:rsidP="00E96F0F">
      <w:pPr>
        <w:pStyle w:val="ListParagraph"/>
        <w:numPr>
          <w:ilvl w:val="0"/>
          <w:numId w:val="29"/>
        </w:numPr>
        <w:rPr>
          <w:lang w:val="en-CH" w:eastAsia="de-DE"/>
        </w:rPr>
      </w:pPr>
      <w:r w:rsidRPr="00E96F0F">
        <w:rPr>
          <w:lang w:val="en-CH" w:eastAsia="de-DE"/>
        </w:rPr>
        <w:t xml:space="preserve">das </w:t>
      </w:r>
      <w:proofErr w:type="spellStart"/>
      <w:r w:rsidRPr="00E96F0F">
        <w:rPr>
          <w:lang w:val="en-CH" w:eastAsia="de-DE"/>
        </w:rPr>
        <w:t>erwartete</w:t>
      </w:r>
      <w:proofErr w:type="spellEnd"/>
      <w:r w:rsidRPr="00E96F0F">
        <w:rPr>
          <w:lang w:val="en-CH" w:eastAsia="de-DE"/>
        </w:rPr>
        <w:t xml:space="preserve"> </w:t>
      </w:r>
      <w:proofErr w:type="spellStart"/>
      <w:r w:rsidRPr="00E96F0F">
        <w:rPr>
          <w:lang w:val="en-CH" w:eastAsia="de-DE"/>
        </w:rPr>
        <w:t>Verhalten</w:t>
      </w:r>
      <w:proofErr w:type="spellEnd"/>
      <w:r w:rsidRPr="00E96F0F">
        <w:rPr>
          <w:lang w:val="en-CH" w:eastAsia="de-DE"/>
        </w:rPr>
        <w:t xml:space="preserve"> der </w:t>
      </w:r>
      <w:proofErr w:type="spellStart"/>
      <w:r w:rsidRPr="00E96F0F">
        <w:rPr>
          <w:lang w:val="en-CH" w:eastAsia="de-DE"/>
        </w:rPr>
        <w:t>Applikation</w:t>
      </w:r>
      <w:proofErr w:type="spellEnd"/>
      <w:r w:rsidRPr="00E96F0F">
        <w:rPr>
          <w:lang w:val="en-CH" w:eastAsia="de-DE"/>
        </w:rPr>
        <w:t xml:space="preserve"> </w:t>
      </w:r>
      <w:proofErr w:type="spellStart"/>
      <w:r w:rsidRPr="00E96F0F">
        <w:rPr>
          <w:lang w:val="en-CH" w:eastAsia="de-DE"/>
        </w:rPr>
        <w:t>dokumentiert</w:t>
      </w:r>
      <w:proofErr w:type="spellEnd"/>
      <w:r w:rsidRPr="00E96F0F">
        <w:rPr>
          <w:lang w:val="en-CH" w:eastAsia="de-DE"/>
        </w:rPr>
        <w:t xml:space="preserve">, </w:t>
      </w:r>
    </w:p>
    <w:p w14:paraId="2F522AA3" w14:textId="5BCE219A" w:rsidR="009D7FF9" w:rsidRDefault="00E96F0F" w:rsidP="00E96F0F">
      <w:pPr>
        <w:pStyle w:val="ListParagraph"/>
        <w:numPr>
          <w:ilvl w:val="0"/>
          <w:numId w:val="29"/>
        </w:numPr>
        <w:rPr>
          <w:lang w:val="en-CH" w:eastAsia="de-DE"/>
        </w:rPr>
      </w:pPr>
      <w:r w:rsidRPr="00E96F0F">
        <w:rPr>
          <w:lang w:val="en-CH" w:eastAsia="de-DE"/>
        </w:rPr>
        <w:t xml:space="preserve">die </w:t>
      </w:r>
      <w:r>
        <w:rPr>
          <w:lang w:val="en-CH" w:eastAsia="de-DE"/>
        </w:rPr>
        <w:t>T</w:t>
      </w:r>
      <w:r w:rsidRPr="00E96F0F">
        <w:rPr>
          <w:lang w:val="en-CH" w:eastAsia="de-DE"/>
        </w:rPr>
        <w:t xml:space="preserve">ests </w:t>
      </w:r>
      <w:proofErr w:type="spellStart"/>
      <w:r w:rsidRPr="00E96F0F">
        <w:rPr>
          <w:lang w:val="en-CH" w:eastAsia="de-DE"/>
        </w:rPr>
        <w:t>beschreibt</w:t>
      </w:r>
      <w:proofErr w:type="spellEnd"/>
      <w:r w:rsidRPr="00E96F0F">
        <w:rPr>
          <w:lang w:val="en-CH" w:eastAsia="de-DE"/>
        </w:rPr>
        <w:t xml:space="preserve">, </w:t>
      </w:r>
      <w:proofErr w:type="spellStart"/>
      <w:r w:rsidRPr="00E96F0F">
        <w:rPr>
          <w:lang w:val="en-CH" w:eastAsia="de-DE"/>
        </w:rPr>
        <w:t>welche</w:t>
      </w:r>
      <w:proofErr w:type="spellEnd"/>
      <w:r w:rsidRPr="00E96F0F">
        <w:rPr>
          <w:lang w:val="en-CH" w:eastAsia="de-DE"/>
        </w:rPr>
        <w:t xml:space="preserve"> </w:t>
      </w:r>
      <w:proofErr w:type="spellStart"/>
      <w:r w:rsidRPr="00E96F0F">
        <w:rPr>
          <w:lang w:val="en-CH" w:eastAsia="de-DE"/>
        </w:rPr>
        <w:t>zur</w:t>
      </w:r>
      <w:proofErr w:type="spellEnd"/>
      <w:r w:rsidRPr="00E96F0F">
        <w:rPr>
          <w:lang w:val="en-CH" w:eastAsia="de-DE"/>
        </w:rPr>
        <w:t xml:space="preserve"> </w:t>
      </w:r>
      <w:proofErr w:type="spellStart"/>
      <w:r w:rsidRPr="00E96F0F">
        <w:rPr>
          <w:lang w:val="en-CH" w:eastAsia="de-DE"/>
        </w:rPr>
        <w:t>Überprüfung</w:t>
      </w:r>
      <w:proofErr w:type="spellEnd"/>
      <w:r w:rsidRPr="00E96F0F">
        <w:rPr>
          <w:lang w:val="en-CH" w:eastAsia="de-DE"/>
        </w:rPr>
        <w:t xml:space="preserve"> der </w:t>
      </w:r>
      <w:proofErr w:type="spellStart"/>
      <w:r w:rsidRPr="00E96F0F">
        <w:rPr>
          <w:lang w:val="en-CH" w:eastAsia="de-DE"/>
        </w:rPr>
        <w:t>Applikation</w:t>
      </w:r>
      <w:proofErr w:type="spellEnd"/>
      <w:r w:rsidRPr="00E96F0F">
        <w:rPr>
          <w:lang w:val="en-CH" w:eastAsia="de-DE"/>
        </w:rPr>
        <w:t xml:space="preserve"> </w:t>
      </w:r>
      <w:proofErr w:type="spellStart"/>
      <w:r w:rsidRPr="00E96F0F">
        <w:rPr>
          <w:lang w:val="en-CH" w:eastAsia="de-DE"/>
        </w:rPr>
        <w:t>ausgeführt</w:t>
      </w:r>
      <w:proofErr w:type="spellEnd"/>
      <w:r w:rsidRPr="00E96F0F">
        <w:rPr>
          <w:lang w:val="en-CH" w:eastAsia="de-DE"/>
        </w:rPr>
        <w:t xml:space="preserve"> </w:t>
      </w:r>
      <w:proofErr w:type="spellStart"/>
      <w:r w:rsidRPr="00E96F0F">
        <w:rPr>
          <w:lang w:val="en-CH" w:eastAsia="de-DE"/>
        </w:rPr>
        <w:t>wurden</w:t>
      </w:r>
      <w:proofErr w:type="spellEnd"/>
    </w:p>
    <w:p w14:paraId="6A5C2116" w14:textId="59821873" w:rsidR="009D7FF9" w:rsidRPr="0099596B" w:rsidRDefault="00E7649B" w:rsidP="009D7FF9">
      <w:pPr>
        <w:pStyle w:val="ListParagraph"/>
        <w:numPr>
          <w:ilvl w:val="0"/>
          <w:numId w:val="29"/>
        </w:numPr>
        <w:rPr>
          <w:lang w:val="en-CH" w:eastAsia="de-DE"/>
        </w:rPr>
      </w:pPr>
      <w:r>
        <w:rPr>
          <w:lang w:val="en-CH" w:eastAsia="de-DE"/>
        </w:rPr>
        <w:t xml:space="preserve">den </w:t>
      </w:r>
      <w:proofErr w:type="spellStart"/>
      <w:r>
        <w:rPr>
          <w:lang w:val="en-CH" w:eastAsia="de-DE"/>
        </w:rPr>
        <w:t>Testnachweis</w:t>
      </w:r>
      <w:proofErr w:type="spellEnd"/>
      <w:r>
        <w:rPr>
          <w:lang w:val="en-CH" w:eastAsia="de-DE"/>
        </w:rPr>
        <w:t xml:space="preserve"> in </w:t>
      </w:r>
      <w:proofErr w:type="spellStart"/>
      <w:r>
        <w:rPr>
          <w:lang w:val="en-CH" w:eastAsia="de-DE"/>
        </w:rPr>
        <w:t>Bezug</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einer</w:t>
      </w:r>
      <w:proofErr w:type="spellEnd"/>
      <w:r>
        <w:rPr>
          <w:lang w:val="en-CH" w:eastAsia="de-DE"/>
        </w:rPr>
        <w:t xml:space="preserve"> </w:t>
      </w:r>
      <w:proofErr w:type="spellStart"/>
      <w:r>
        <w:rPr>
          <w:lang w:val="en-CH" w:eastAsia="de-DE"/>
        </w:rPr>
        <w:t>gegebenen</w:t>
      </w:r>
      <w:proofErr w:type="spellEnd"/>
      <w:r>
        <w:rPr>
          <w:lang w:val="en-CH" w:eastAsia="de-DE"/>
        </w:rPr>
        <w:t xml:space="preserve"> Version der </w:t>
      </w:r>
      <w:proofErr w:type="spellStart"/>
      <w:r>
        <w:rPr>
          <w:lang w:val="en-CH" w:eastAsia="de-DE"/>
        </w:rPr>
        <w:t>Applikation</w:t>
      </w:r>
      <w:proofErr w:type="spellEnd"/>
      <w:r>
        <w:rPr>
          <w:lang w:val="en-CH" w:eastAsia="de-DE"/>
        </w:rPr>
        <w:t xml:space="preserve"> </w:t>
      </w:r>
      <w:proofErr w:type="spellStart"/>
      <w:r>
        <w:rPr>
          <w:lang w:val="en-CH" w:eastAsia="de-DE"/>
        </w:rPr>
        <w:t>erbringt</w:t>
      </w:r>
      <w:proofErr w:type="spellEnd"/>
      <w:r>
        <w:rPr>
          <w:lang w:val="en-CH" w:eastAsia="de-DE"/>
        </w:rPr>
        <w:t>.</w:t>
      </w:r>
    </w:p>
    <w:p w14:paraId="631C0FDB" w14:textId="075D95F6" w:rsidR="009D7FF9" w:rsidRPr="009D7FF9" w:rsidRDefault="007532EE" w:rsidP="009D7FF9">
      <w:pPr>
        <w:rPr>
          <w:lang w:val="en-CH" w:eastAsia="de-DE"/>
        </w:rPr>
      </w:pPr>
      <w:proofErr w:type="spellStart"/>
      <w:r>
        <w:rPr>
          <w:lang w:val="en-CH" w:eastAsia="de-DE"/>
        </w:rPr>
        <w:t>Aus</w:t>
      </w:r>
      <w:proofErr w:type="spellEnd"/>
      <w:r>
        <w:rPr>
          <w:lang w:val="en-CH" w:eastAsia="de-DE"/>
        </w:rPr>
        <w:t xml:space="preserve"> </w:t>
      </w:r>
      <w:proofErr w:type="spellStart"/>
      <w:r>
        <w:rPr>
          <w:lang w:val="en-CH" w:eastAsia="de-DE"/>
        </w:rPr>
        <w:t>obenstehende</w:t>
      </w:r>
      <w:proofErr w:type="spellEnd"/>
      <w:r>
        <w:rPr>
          <w:lang w:val="en-CH" w:eastAsia="de-DE"/>
        </w:rPr>
        <w:t xml:space="preserve"> </w:t>
      </w:r>
      <w:proofErr w:type="spellStart"/>
      <w:r>
        <w:rPr>
          <w:lang w:val="en-CH" w:eastAsia="de-DE"/>
        </w:rPr>
        <w:t>Aussagen</w:t>
      </w:r>
      <w:proofErr w:type="spellEnd"/>
      <w:r>
        <w:rPr>
          <w:lang w:val="en-CH" w:eastAsia="de-DE"/>
        </w:rPr>
        <w:t xml:space="preserve"> </w:t>
      </w:r>
      <w:proofErr w:type="spellStart"/>
      <w:r>
        <w:rPr>
          <w:lang w:val="en-CH" w:eastAsia="de-DE"/>
        </w:rPr>
        <w:t>leiten</w:t>
      </w:r>
      <w:proofErr w:type="spellEnd"/>
      <w:r>
        <w:rPr>
          <w:lang w:val="en-CH" w:eastAsia="de-DE"/>
        </w:rPr>
        <w:t xml:space="preserve"> </w:t>
      </w:r>
      <w:proofErr w:type="spellStart"/>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w:t>
      </w:r>
      <w:proofErr w:type="spellEnd"/>
      <w:r>
        <w:rPr>
          <w:lang w:val="en-GB" w:eastAsia="de-DE"/>
        </w:rPr>
        <w:t xml:space="preserve"> Nagy and </w:t>
      </w:r>
      <w:proofErr w:type="spellStart"/>
      <w:r>
        <w:rPr>
          <w:lang w:val="en-GB" w:eastAsia="de-DE"/>
        </w:rPr>
        <w:t>Seb</w:t>
      </w:r>
      <w:proofErr w:type="spellEnd"/>
      <w:r>
        <w:rPr>
          <w:lang w:val="en-GB" w:eastAsia="de-DE"/>
        </w:rPr>
        <w:t xml:space="preserve"> Rose</w:t>
      </w:r>
      <w:r>
        <w:rPr>
          <w:lang w:val="en-CH" w:eastAsia="de-DE"/>
        </w:rPr>
        <w:t xml:space="preserve"> </w:t>
      </w:r>
      <w:proofErr w:type="spellStart"/>
      <w:r>
        <w:rPr>
          <w:lang w:val="en-CH" w:eastAsia="de-DE"/>
        </w:rPr>
        <w:t>folgende</w:t>
      </w:r>
      <w:proofErr w:type="spellEnd"/>
      <w:r>
        <w:rPr>
          <w:lang w:val="en-CH" w:eastAsia="de-DE"/>
        </w:rPr>
        <w:t xml:space="preserve"> </w:t>
      </w:r>
      <w:proofErr w:type="spellStart"/>
      <w:r w:rsidR="003061D1">
        <w:rPr>
          <w:lang w:val="en-CH" w:eastAsia="de-DE"/>
        </w:rPr>
        <w:t>Schlussfolgerungen</w:t>
      </w:r>
      <w:proofErr w:type="spellEnd"/>
      <w:r>
        <w:rPr>
          <w:lang w:val="en-CH" w:eastAsia="de-DE"/>
        </w:rPr>
        <w:t xml:space="preserve"> ab:” These</w:t>
      </w:r>
      <w:r w:rsidRPr="007532EE">
        <w:rPr>
          <w:lang w:val="en-CH" w:eastAsia="de-DE"/>
        </w:rPr>
        <w:t xml:space="preserv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w:t>
      </w:r>
      <w:r>
        <w:rPr>
          <w:lang w:val="en-CH" w:eastAsia="de-DE"/>
        </w:rPr>
        <w:t xml:space="preserve">” </w:t>
      </w:r>
      <w:r w:rsidRPr="004C56B7">
        <w:rPr>
          <w:lang w:val="en-CH" w:eastAsia="de-DE"/>
        </w:rPr>
        <w:t xml:space="preserve">(Nagy &amp; Rose, 2018, p. </w:t>
      </w:r>
      <w:r>
        <w:rPr>
          <w:lang w:val="en-CH" w:eastAsia="de-DE"/>
        </w:rPr>
        <w:t>73</w:t>
      </w:r>
      <w:r w:rsidRPr="004C56B7">
        <w:rPr>
          <w:lang w:val="en-CH" w:eastAsia="de-DE"/>
        </w:rPr>
        <w:t>)</w:t>
      </w:r>
      <w:r>
        <w:rPr>
          <w:lang w:val="en-CH" w:eastAsia="de-DE"/>
        </w:rPr>
        <w:t>.</w:t>
      </w:r>
    </w:p>
    <w:p w14:paraId="02888C5B" w14:textId="77777777" w:rsidR="009564BC" w:rsidRPr="009564BC" w:rsidRDefault="009564BC" w:rsidP="009564BC">
      <w:pPr>
        <w:pStyle w:val="Heading2"/>
        <w:rPr>
          <w:lang w:val="en-GB"/>
        </w:rPr>
      </w:pPr>
      <w:bookmarkStart w:id="1018" w:name="_Toc44339666"/>
      <w:r w:rsidRPr="009564BC">
        <w:rPr>
          <w:lang w:val="en-GB"/>
        </w:rPr>
        <w:t>The Approach</w:t>
      </w:r>
      <w:r w:rsidR="00404AE6">
        <w:rPr>
          <w:lang w:val="en-GB"/>
        </w:rPr>
        <w:t>:</w:t>
      </w:r>
      <w:r w:rsidRPr="009564BC">
        <w:rPr>
          <w:lang w:val="en-GB"/>
        </w:rPr>
        <w:t xml:space="preserve"> An Overview</w:t>
      </w:r>
      <w:bookmarkEnd w:id="1018"/>
    </w:p>
    <w:p w14:paraId="0DDF08AC" w14:textId="0FBD82BC" w:rsidR="00B455D1" w:rsidRDefault="004B7B70" w:rsidP="0080660B">
      <w:pPr>
        <w:rPr>
          <w:lang w:val="en-CH"/>
        </w:rPr>
      </w:pPr>
      <w:r>
        <w:rPr>
          <w:lang w:val="en-CH"/>
        </w:rPr>
        <w:t xml:space="preserve">BDD </w:t>
      </w:r>
      <w:proofErr w:type="spellStart"/>
      <w:r>
        <w:rPr>
          <w:lang w:val="en-CH"/>
        </w:rPr>
        <w:t>basiert</w:t>
      </w:r>
      <w:proofErr w:type="spellEnd"/>
      <w:r>
        <w:rPr>
          <w:lang w:val="en-CH"/>
        </w:rPr>
        <w:t xml:space="preserve"> auf der </w:t>
      </w:r>
      <w:proofErr w:type="spellStart"/>
      <w:r>
        <w:rPr>
          <w:lang w:val="en-CH"/>
        </w:rPr>
        <w:t>agilen</w:t>
      </w:r>
      <w:proofErr w:type="spellEnd"/>
      <w:r>
        <w:rPr>
          <w:lang w:val="en-CH"/>
        </w:rPr>
        <w:t xml:space="preserve"> </w:t>
      </w:r>
      <w:proofErr w:type="spellStart"/>
      <w:r>
        <w:rPr>
          <w:lang w:val="en-CH"/>
        </w:rPr>
        <w:t>Vorgehensweise</w:t>
      </w:r>
      <w:proofErr w:type="spellEnd"/>
      <w:r>
        <w:rPr>
          <w:lang w:val="en-CH"/>
        </w:rPr>
        <w:t xml:space="preserve"> und </w:t>
      </w:r>
      <w:proofErr w:type="spellStart"/>
      <w:r>
        <w:rPr>
          <w:lang w:val="en-CH"/>
        </w:rPr>
        <w:t>beinhaltet</w:t>
      </w:r>
      <w:proofErr w:type="spellEnd"/>
      <w:r>
        <w:rPr>
          <w:lang w:val="en-CH"/>
        </w:rPr>
        <w:t xml:space="preserve"> </w:t>
      </w:r>
      <w:proofErr w:type="spellStart"/>
      <w:r>
        <w:rPr>
          <w:lang w:val="en-CH"/>
        </w:rPr>
        <w:t>drei</w:t>
      </w:r>
      <w:proofErr w:type="spellEnd"/>
      <w:r w:rsidR="006A6DD6">
        <w:rPr>
          <w:lang w:val="en-CH"/>
        </w:rPr>
        <w:t xml:space="preserve"> </w:t>
      </w:r>
      <w:proofErr w:type="spellStart"/>
      <w:r w:rsidR="006A6DD6">
        <w:rPr>
          <w:lang w:val="en-CH"/>
        </w:rPr>
        <w:t>zentrale</w:t>
      </w:r>
      <w:proofErr w:type="spellEnd"/>
      <w:r>
        <w:rPr>
          <w:lang w:val="en-CH"/>
        </w:rPr>
        <w:t xml:space="preserve"> </w:t>
      </w:r>
      <w:proofErr w:type="spellStart"/>
      <w:r>
        <w:rPr>
          <w:lang w:val="en-CH"/>
        </w:rPr>
        <w:t>Praktiken</w:t>
      </w:r>
      <w:proofErr w:type="spellEnd"/>
      <w:r>
        <w:rPr>
          <w:lang w:val="en-CH"/>
        </w:rPr>
        <w:t xml:space="preserve">: Discovery, Formulation und Automation </w:t>
      </w:r>
      <w:r w:rsidRPr="004C56B7">
        <w:rPr>
          <w:lang w:val="en-CH" w:eastAsia="de-DE"/>
        </w:rPr>
        <w:t xml:space="preserve">(Nagy &amp; Rose, 2018, p. </w:t>
      </w:r>
      <w:r>
        <w:rPr>
          <w:lang w:val="en-CH" w:eastAsia="de-DE"/>
        </w:rPr>
        <w:t>20</w:t>
      </w:r>
      <w:r w:rsidRPr="004C56B7">
        <w:rPr>
          <w:lang w:val="en-CH" w:eastAsia="de-DE"/>
        </w:rPr>
        <w:t>)</w:t>
      </w:r>
      <w:r>
        <w:rPr>
          <w:lang w:val="en-CH"/>
        </w:rPr>
        <w:t xml:space="preserve">. </w:t>
      </w:r>
    </w:p>
    <w:p w14:paraId="5F4F33EC" w14:textId="1F98770C" w:rsidR="004B7B70" w:rsidRPr="00676A88" w:rsidRDefault="004B7B70" w:rsidP="0080660B">
      <w:pPr>
        <w:rPr>
          <w:lang w:val="en-CH" w:eastAsia="de-DE"/>
        </w:rPr>
      </w:pPr>
      <w:r>
        <w:rPr>
          <w:lang w:val="en-CH"/>
        </w:rPr>
        <w:t xml:space="preserve">Das </w:t>
      </w:r>
      <w:proofErr w:type="spellStart"/>
      <w:r>
        <w:rPr>
          <w:lang w:val="en-CH"/>
        </w:rPr>
        <w:t>Ziel</w:t>
      </w:r>
      <w:proofErr w:type="spellEnd"/>
      <w:r>
        <w:rPr>
          <w:lang w:val="en-CH"/>
        </w:rPr>
        <w:t xml:space="preserve"> des </w:t>
      </w:r>
      <w:proofErr w:type="spellStart"/>
      <w:r>
        <w:rPr>
          <w:lang w:val="en-CH"/>
        </w:rPr>
        <w:t>ersten</w:t>
      </w:r>
      <w:proofErr w:type="spellEnd"/>
      <w:r>
        <w:rPr>
          <w:lang w:val="en-CH"/>
        </w:rPr>
        <w:t xml:space="preserve"> </w:t>
      </w:r>
      <w:proofErr w:type="spellStart"/>
      <w:r>
        <w:rPr>
          <w:lang w:val="en-CH"/>
        </w:rPr>
        <w:t>Schrittes</w:t>
      </w:r>
      <w:proofErr w:type="spellEnd"/>
      <w:r>
        <w:rPr>
          <w:lang w:val="en-CH"/>
        </w:rPr>
        <w:t xml:space="preserve"> ‘Discovery’ </w:t>
      </w:r>
      <w:proofErr w:type="spellStart"/>
      <w:r>
        <w:rPr>
          <w:lang w:val="en-CH"/>
        </w:rPr>
        <w:t>ist</w:t>
      </w:r>
      <w:proofErr w:type="spellEnd"/>
      <w:r>
        <w:rPr>
          <w:lang w:val="en-CH"/>
        </w:rPr>
        <w:t xml:space="preserve"> es, die </w:t>
      </w:r>
      <w:proofErr w:type="spellStart"/>
      <w:r>
        <w:rPr>
          <w:lang w:val="en-CH"/>
        </w:rPr>
        <w:t>Benutzeranforderungen</w:t>
      </w:r>
      <w:proofErr w:type="spellEnd"/>
      <w:r>
        <w:rPr>
          <w:lang w:val="en-CH"/>
        </w:rPr>
        <w:t xml:space="preserve"> an das </w:t>
      </w:r>
      <w:proofErr w:type="spellStart"/>
      <w:r>
        <w:rPr>
          <w:lang w:val="en-CH"/>
        </w:rPr>
        <w:t>zu</w:t>
      </w:r>
      <w:proofErr w:type="spellEnd"/>
      <w:r>
        <w:rPr>
          <w:lang w:val="en-CH"/>
        </w:rPr>
        <w:t xml:space="preserve"> </w:t>
      </w:r>
      <w:proofErr w:type="spellStart"/>
      <w:r>
        <w:rPr>
          <w:lang w:val="en-CH"/>
        </w:rPr>
        <w:t>entwickelnde</w:t>
      </w:r>
      <w:proofErr w:type="spellEnd"/>
      <w:r>
        <w:rPr>
          <w:lang w:val="en-CH"/>
        </w:rPr>
        <w:t xml:space="preserve"> System in seiner </w:t>
      </w:r>
      <w:proofErr w:type="spellStart"/>
      <w:r>
        <w:rPr>
          <w:lang w:val="en-CH"/>
        </w:rPr>
        <w:t>Ganzheit</w:t>
      </w:r>
      <w:proofErr w:type="spellEnd"/>
      <w:r>
        <w:rPr>
          <w:lang w:val="en-CH"/>
        </w:rPr>
        <w:t xml:space="preserve"> </w:t>
      </w:r>
      <w:proofErr w:type="spellStart"/>
      <w:r>
        <w:rPr>
          <w:lang w:val="en-CH"/>
        </w:rPr>
        <w:t>zu</w:t>
      </w:r>
      <w:proofErr w:type="spellEnd"/>
      <w:r>
        <w:rPr>
          <w:lang w:val="en-CH"/>
        </w:rPr>
        <w:t xml:space="preserve"> </w:t>
      </w:r>
      <w:proofErr w:type="spellStart"/>
      <w:r>
        <w:rPr>
          <w:lang w:val="en-CH"/>
        </w:rPr>
        <w:t>erfassen</w:t>
      </w:r>
      <w:proofErr w:type="spellEnd"/>
      <w:r w:rsidR="003F7598">
        <w:rPr>
          <w:lang w:val="en-CH"/>
        </w:rPr>
        <w:t xml:space="preserve"> </w:t>
      </w:r>
      <w:r w:rsidR="003F7598" w:rsidRPr="004C56B7">
        <w:rPr>
          <w:lang w:val="en-CH" w:eastAsia="de-DE"/>
        </w:rPr>
        <w:t xml:space="preserve">(Nagy &amp; Rose, 2018, p. </w:t>
      </w:r>
      <w:r w:rsidR="003F7598">
        <w:rPr>
          <w:lang w:val="en-CH" w:eastAsia="de-DE"/>
        </w:rPr>
        <w:t>20</w:t>
      </w:r>
      <w:r w:rsidR="003F7598" w:rsidRPr="004C56B7">
        <w:rPr>
          <w:lang w:val="en-CH" w:eastAsia="de-DE"/>
        </w:rPr>
        <w:t>)</w:t>
      </w:r>
      <w:r>
        <w:rPr>
          <w:lang w:val="en-CH"/>
        </w:rPr>
        <w:t>.</w:t>
      </w:r>
      <w:r w:rsidR="003F72FD">
        <w:rPr>
          <w:lang w:val="en-CH"/>
        </w:rPr>
        <w:t xml:space="preserve"> </w:t>
      </w:r>
      <w:proofErr w:type="spellStart"/>
      <w:r w:rsidR="00676A88">
        <w:rPr>
          <w:lang w:val="en-CH"/>
        </w:rPr>
        <w:t>Dazu</w:t>
      </w:r>
      <w:proofErr w:type="spellEnd"/>
      <w:r w:rsidR="00676A88">
        <w:rPr>
          <w:lang w:val="en-CH"/>
        </w:rPr>
        <w:t xml:space="preserve"> </w:t>
      </w:r>
      <w:proofErr w:type="spellStart"/>
      <w:r w:rsidR="00676A88">
        <w:rPr>
          <w:lang w:val="en-CH"/>
        </w:rPr>
        <w:t>werden</w:t>
      </w:r>
      <w:proofErr w:type="spellEnd"/>
      <w:r w:rsidR="00676A88">
        <w:rPr>
          <w:lang w:val="en-CH"/>
        </w:rPr>
        <w:t xml:space="preserve"> </w:t>
      </w:r>
      <w:proofErr w:type="spellStart"/>
      <w:r w:rsidR="00676A88">
        <w:rPr>
          <w:lang w:val="en-CH"/>
        </w:rPr>
        <w:t>Beispiele</w:t>
      </w:r>
      <w:proofErr w:type="spellEnd"/>
      <w:r w:rsidR="00676A88">
        <w:rPr>
          <w:lang w:val="en-CH"/>
        </w:rPr>
        <w:t xml:space="preserve"> </w:t>
      </w:r>
      <w:proofErr w:type="spellStart"/>
      <w:r w:rsidR="00676A88">
        <w:rPr>
          <w:lang w:val="en-CH"/>
        </w:rPr>
        <w:t>erfasst</w:t>
      </w:r>
      <w:proofErr w:type="spellEnd"/>
      <w:r w:rsidR="00676A88">
        <w:rPr>
          <w:lang w:val="en-CH"/>
        </w:rPr>
        <w:t xml:space="preserve">, </w:t>
      </w:r>
      <w:proofErr w:type="spellStart"/>
      <w:r w:rsidR="00676A88">
        <w:rPr>
          <w:lang w:val="en-CH"/>
        </w:rPr>
        <w:t>welche</w:t>
      </w:r>
      <w:proofErr w:type="spellEnd"/>
      <w:r w:rsidR="00676A88">
        <w:rPr>
          <w:lang w:val="en-CH"/>
        </w:rPr>
        <w:t xml:space="preserve"> </w:t>
      </w:r>
      <w:proofErr w:type="spellStart"/>
      <w:r w:rsidR="00676A88">
        <w:rPr>
          <w:lang w:val="en-CH"/>
        </w:rPr>
        <w:t>eine</w:t>
      </w:r>
      <w:proofErr w:type="spellEnd"/>
      <w:r w:rsidR="00676A88">
        <w:rPr>
          <w:lang w:val="en-CH"/>
        </w:rPr>
        <w:t xml:space="preserve"> </w:t>
      </w:r>
      <w:proofErr w:type="spellStart"/>
      <w:r w:rsidR="00676A88">
        <w:rPr>
          <w:lang w:val="en-CH"/>
        </w:rPr>
        <w:t>Benutzeranforderunge</w:t>
      </w:r>
      <w:proofErr w:type="spellEnd"/>
      <w:r w:rsidR="00676A88">
        <w:rPr>
          <w:lang w:val="en-CH"/>
        </w:rPr>
        <w:t xml:space="preserve"> </w:t>
      </w:r>
      <w:proofErr w:type="spellStart"/>
      <w:r w:rsidR="00676A88">
        <w:rPr>
          <w:lang w:val="en-CH"/>
        </w:rPr>
        <w:t>illustrieren</w:t>
      </w:r>
      <w:proofErr w:type="spellEnd"/>
      <w:r w:rsidR="00676A88">
        <w:rPr>
          <w:lang w:val="en-CH"/>
        </w:rPr>
        <w:t xml:space="preserve"> und Business </w:t>
      </w:r>
      <w:proofErr w:type="spellStart"/>
      <w:r w:rsidR="00676A88">
        <w:rPr>
          <w:lang w:val="en-CH"/>
        </w:rPr>
        <w:t>Regeln</w:t>
      </w:r>
      <w:proofErr w:type="spellEnd"/>
      <w:r w:rsidR="00676A88">
        <w:rPr>
          <w:lang w:val="en-CH"/>
        </w:rPr>
        <w:t xml:space="preserve"> </w:t>
      </w:r>
      <w:proofErr w:type="spellStart"/>
      <w:r w:rsidR="00676A88">
        <w:rPr>
          <w:lang w:val="en-CH"/>
        </w:rPr>
        <w:t>definiert</w:t>
      </w:r>
      <w:proofErr w:type="spellEnd"/>
      <w:r w:rsidR="00676A88">
        <w:rPr>
          <w:lang w:val="en-CH"/>
        </w:rPr>
        <w:t xml:space="preserve">, die </w:t>
      </w:r>
      <w:proofErr w:type="spellStart"/>
      <w:r w:rsidR="00676A88">
        <w:rPr>
          <w:lang w:val="en-CH"/>
        </w:rPr>
        <w:t>implementiert</w:t>
      </w:r>
      <w:proofErr w:type="spellEnd"/>
      <w:r w:rsidR="00676A88">
        <w:rPr>
          <w:lang w:val="en-CH"/>
        </w:rPr>
        <w:t xml:space="preserve"> sein </w:t>
      </w:r>
      <w:proofErr w:type="spellStart"/>
      <w:r w:rsidR="00676A88">
        <w:rPr>
          <w:lang w:val="en-CH"/>
        </w:rPr>
        <w:lastRenderedPageBreak/>
        <w:t>müssen</w:t>
      </w:r>
      <w:proofErr w:type="spellEnd"/>
      <w:r w:rsidR="00676A88">
        <w:rPr>
          <w:lang w:val="en-CH"/>
        </w:rPr>
        <w:t xml:space="preserve">, </w:t>
      </w:r>
      <w:proofErr w:type="spellStart"/>
      <w:r w:rsidR="00676A88">
        <w:rPr>
          <w:lang w:val="en-CH"/>
        </w:rPr>
        <w:t>damit</w:t>
      </w:r>
      <w:proofErr w:type="spellEnd"/>
      <w:r w:rsidR="00676A88">
        <w:rPr>
          <w:lang w:val="en-CH"/>
        </w:rPr>
        <w:t xml:space="preserve"> die </w:t>
      </w:r>
      <w:proofErr w:type="spellStart"/>
      <w:r w:rsidR="00676A88">
        <w:rPr>
          <w:lang w:val="en-CH"/>
        </w:rPr>
        <w:t>Benutzeranforderung</w:t>
      </w:r>
      <w:proofErr w:type="spellEnd"/>
      <w:r w:rsidR="00676A88">
        <w:rPr>
          <w:lang w:val="en-CH"/>
        </w:rPr>
        <w:t xml:space="preserve"> </w:t>
      </w:r>
      <w:proofErr w:type="spellStart"/>
      <w:r w:rsidR="00676A88">
        <w:rPr>
          <w:lang w:val="en-CH"/>
        </w:rPr>
        <w:t>als</w:t>
      </w:r>
      <w:proofErr w:type="spellEnd"/>
      <w:r w:rsidR="00676A88">
        <w:rPr>
          <w:lang w:val="en-CH"/>
        </w:rPr>
        <w:t xml:space="preserve"> </w:t>
      </w:r>
      <w:proofErr w:type="spellStart"/>
      <w:r w:rsidR="00676A88">
        <w:rPr>
          <w:lang w:val="en-CH"/>
        </w:rPr>
        <w:t>vollständig</w:t>
      </w:r>
      <w:proofErr w:type="spellEnd"/>
      <w:r w:rsidR="00676A88">
        <w:rPr>
          <w:lang w:val="en-CH"/>
        </w:rPr>
        <w:t xml:space="preserve"> </w:t>
      </w:r>
      <w:proofErr w:type="spellStart"/>
      <w:r w:rsidR="00676A88">
        <w:rPr>
          <w:lang w:val="en-CH"/>
        </w:rPr>
        <w:t>umgesetzt</w:t>
      </w:r>
      <w:proofErr w:type="spellEnd"/>
      <w:r w:rsidR="00676A88">
        <w:rPr>
          <w:lang w:val="en-CH"/>
        </w:rPr>
        <w:t xml:space="preserve"> </w:t>
      </w:r>
      <w:proofErr w:type="spellStart"/>
      <w:r w:rsidR="00676A88">
        <w:rPr>
          <w:lang w:val="en-CH"/>
        </w:rPr>
        <w:t>angesehen</w:t>
      </w:r>
      <w:proofErr w:type="spellEnd"/>
      <w:r w:rsidR="00676A88">
        <w:rPr>
          <w:lang w:val="en-CH"/>
        </w:rPr>
        <w:t xml:space="preserve"> </w:t>
      </w:r>
      <w:proofErr w:type="spellStart"/>
      <w:r w:rsidR="00676A88">
        <w:rPr>
          <w:lang w:val="en-CH"/>
        </w:rPr>
        <w:t>werden</w:t>
      </w:r>
      <w:proofErr w:type="spellEnd"/>
      <w:r w:rsidR="00676A88">
        <w:rPr>
          <w:lang w:val="en-CH"/>
        </w:rPr>
        <w:t xml:space="preserve"> </w:t>
      </w:r>
      <w:proofErr w:type="spellStart"/>
      <w:r w:rsidR="00676A88">
        <w:rPr>
          <w:lang w:val="en-CH"/>
        </w:rPr>
        <w:t>kann</w:t>
      </w:r>
      <w:proofErr w:type="spellEnd"/>
      <w:r w:rsidR="00676A88">
        <w:rPr>
          <w:lang w:val="en-CH"/>
        </w:rPr>
        <w:t xml:space="preserve"> (</w:t>
      </w:r>
      <w:proofErr w:type="spellStart"/>
      <w:r w:rsidR="00676A88">
        <w:rPr>
          <w:lang w:val="en-CH"/>
        </w:rPr>
        <w:t>Akzeptanzkriterien</w:t>
      </w:r>
      <w:proofErr w:type="spellEnd"/>
      <w:r w:rsidR="00676A88">
        <w:rPr>
          <w:lang w:val="en-CH"/>
        </w:rPr>
        <w:t xml:space="preserve">) </w:t>
      </w:r>
      <w:r w:rsidR="00680032" w:rsidRPr="004C56B7">
        <w:rPr>
          <w:lang w:val="en-CH" w:eastAsia="de-DE"/>
        </w:rPr>
        <w:t xml:space="preserve">(Nagy &amp; Rose, 2018, p. </w:t>
      </w:r>
      <w:r w:rsidR="00680032">
        <w:rPr>
          <w:lang w:val="en-CH" w:eastAsia="de-DE"/>
        </w:rPr>
        <w:t xml:space="preserve">20 and pp. </w:t>
      </w:r>
      <w:r w:rsidR="00701A2C">
        <w:rPr>
          <w:lang w:val="en-CH" w:eastAsia="de-DE"/>
        </w:rPr>
        <w:t>36-39</w:t>
      </w:r>
      <w:r w:rsidR="00680032" w:rsidRPr="004C56B7">
        <w:rPr>
          <w:lang w:val="en-CH" w:eastAsia="de-DE"/>
        </w:rPr>
        <w:t>)</w:t>
      </w:r>
    </w:p>
    <w:p w14:paraId="6F1DF4F8" w14:textId="318DBC9B" w:rsidR="00E60475" w:rsidRPr="00DC5BD9" w:rsidRDefault="00E60475" w:rsidP="0080660B">
      <w:pPr>
        <w:rPr>
          <w:lang w:val="en-CH" w:eastAsia="de-DE"/>
        </w:rPr>
      </w:pPr>
      <w:proofErr w:type="spellStart"/>
      <w:r>
        <w:rPr>
          <w:lang w:val="en-CH" w:eastAsia="de-DE"/>
        </w:rPr>
        <w:t>Im</w:t>
      </w:r>
      <w:proofErr w:type="spellEnd"/>
      <w:r>
        <w:rPr>
          <w:lang w:val="en-CH" w:eastAsia="de-DE"/>
        </w:rPr>
        <w:t xml:space="preserve"> </w:t>
      </w:r>
      <w:proofErr w:type="spellStart"/>
      <w:r>
        <w:rPr>
          <w:lang w:val="en-CH" w:eastAsia="de-DE"/>
        </w:rPr>
        <w:t>zweiten</w:t>
      </w:r>
      <w:proofErr w:type="spellEnd"/>
      <w:r>
        <w:rPr>
          <w:lang w:val="en-CH" w:eastAsia="de-DE"/>
        </w:rPr>
        <w:t xml:space="preserve"> </w:t>
      </w:r>
      <w:proofErr w:type="spellStart"/>
      <w:r>
        <w:rPr>
          <w:lang w:val="en-CH" w:eastAsia="de-DE"/>
        </w:rPr>
        <w:t>Schritt</w:t>
      </w:r>
      <w:proofErr w:type="spellEnd"/>
      <w:r>
        <w:rPr>
          <w:lang w:val="en-CH" w:eastAsia="de-DE"/>
        </w:rPr>
        <w:t xml:space="preserve"> ‘Formulation’ </w:t>
      </w:r>
      <w:proofErr w:type="spellStart"/>
      <w:r>
        <w:rPr>
          <w:lang w:val="en-CH" w:eastAsia="de-DE"/>
        </w:rPr>
        <w:t>werden</w:t>
      </w:r>
      <w:proofErr w:type="spellEnd"/>
      <w:r>
        <w:rPr>
          <w:lang w:val="en-CH" w:eastAsia="de-DE"/>
        </w:rPr>
        <w:t xml:space="preserve"> die </w:t>
      </w:r>
      <w:proofErr w:type="spellStart"/>
      <w:r>
        <w:rPr>
          <w:lang w:val="en-CH" w:eastAsia="de-DE"/>
        </w:rPr>
        <w:t>aus</w:t>
      </w:r>
      <w:proofErr w:type="spellEnd"/>
      <w:r>
        <w:rPr>
          <w:lang w:val="en-CH" w:eastAsia="de-DE"/>
        </w:rPr>
        <w:t xml:space="preserve"> dem </w:t>
      </w:r>
      <w:proofErr w:type="spellStart"/>
      <w:r>
        <w:rPr>
          <w:lang w:val="en-CH" w:eastAsia="de-DE"/>
        </w:rPr>
        <w:t>ersten</w:t>
      </w:r>
      <w:proofErr w:type="spellEnd"/>
      <w:r>
        <w:rPr>
          <w:lang w:val="en-CH" w:eastAsia="de-DE"/>
        </w:rPr>
        <w:t xml:space="preserve"> </w:t>
      </w:r>
      <w:proofErr w:type="spellStart"/>
      <w:r>
        <w:rPr>
          <w:lang w:val="en-CH" w:eastAsia="de-DE"/>
        </w:rPr>
        <w:t>Schritt</w:t>
      </w:r>
      <w:proofErr w:type="spellEnd"/>
      <w:r>
        <w:rPr>
          <w:lang w:val="en-CH" w:eastAsia="de-DE"/>
        </w:rPr>
        <w:t xml:space="preserve"> </w:t>
      </w:r>
      <w:proofErr w:type="spellStart"/>
      <w:r>
        <w:rPr>
          <w:lang w:val="en-CH" w:eastAsia="de-DE"/>
        </w:rPr>
        <w:t>erarbeiteten</w:t>
      </w:r>
      <w:proofErr w:type="spellEnd"/>
      <w:r>
        <w:rPr>
          <w:lang w:val="en-CH" w:eastAsia="de-DE"/>
        </w:rPr>
        <w:t xml:space="preserve"> </w:t>
      </w:r>
      <w:proofErr w:type="spellStart"/>
      <w:r>
        <w:rPr>
          <w:lang w:val="en-CH" w:eastAsia="de-DE"/>
        </w:rPr>
        <w:t>Beispiele</w:t>
      </w:r>
      <w:proofErr w:type="spellEnd"/>
      <w:r>
        <w:rPr>
          <w:lang w:val="en-CH" w:eastAsia="de-DE"/>
        </w:rPr>
        <w:t xml:space="preserve"> in Form von Scenarios in </w:t>
      </w:r>
      <w:proofErr w:type="spellStart"/>
      <w:r>
        <w:rPr>
          <w:lang w:val="en-CH" w:eastAsia="de-DE"/>
        </w:rPr>
        <w:t>einer</w:t>
      </w:r>
      <w:proofErr w:type="spellEnd"/>
      <w:r>
        <w:rPr>
          <w:lang w:val="en-CH" w:eastAsia="de-DE"/>
        </w:rPr>
        <w:t xml:space="preserve"> ‘Given’-‘When’-‘Then’ </w:t>
      </w:r>
      <w:proofErr w:type="spellStart"/>
      <w:r>
        <w:rPr>
          <w:lang w:val="en-CH" w:eastAsia="de-DE"/>
        </w:rPr>
        <w:t>Struktur</w:t>
      </w:r>
      <w:proofErr w:type="spellEnd"/>
      <w:r>
        <w:rPr>
          <w:lang w:val="en-CH" w:eastAsia="de-DE"/>
        </w:rPr>
        <w:t xml:space="preserve"> </w:t>
      </w:r>
      <w:proofErr w:type="spellStart"/>
      <w:r>
        <w:rPr>
          <w:lang w:val="en-CH" w:eastAsia="de-DE"/>
        </w:rPr>
        <w:t>dokumentiert</w:t>
      </w:r>
      <w:proofErr w:type="spellEnd"/>
      <w:r w:rsidR="00676A88">
        <w:rPr>
          <w:lang w:val="en-CH" w:eastAsia="de-DE"/>
        </w:rPr>
        <w:t xml:space="preserve"> und auf </w:t>
      </w:r>
      <w:proofErr w:type="spellStart"/>
      <w:r w:rsidR="00676A88">
        <w:rPr>
          <w:lang w:val="en-CH" w:eastAsia="de-DE"/>
        </w:rPr>
        <w:t>einem</w:t>
      </w:r>
      <w:proofErr w:type="spellEnd"/>
      <w:r w:rsidR="00676A88">
        <w:rPr>
          <w:lang w:val="en-CH" w:eastAsia="de-DE"/>
        </w:rPr>
        <w:t xml:space="preserve"> so </w:t>
      </w:r>
      <w:proofErr w:type="spellStart"/>
      <w:r w:rsidR="00676A88">
        <w:rPr>
          <w:lang w:val="en-CH" w:eastAsia="de-DE"/>
        </w:rPr>
        <w:t>genannten</w:t>
      </w:r>
      <w:proofErr w:type="spellEnd"/>
      <w:r w:rsidR="00676A88">
        <w:rPr>
          <w:lang w:val="en-CH" w:eastAsia="de-DE"/>
        </w:rPr>
        <w:t xml:space="preserve"> Feature File </w:t>
      </w:r>
      <w:proofErr w:type="spellStart"/>
      <w:r w:rsidR="00676A88">
        <w:rPr>
          <w:lang w:val="en-CH" w:eastAsia="de-DE"/>
        </w:rPr>
        <w:t>festgehalten</w:t>
      </w:r>
      <w:proofErr w:type="spellEnd"/>
      <w:r>
        <w:rPr>
          <w:lang w:val="en-CH" w:eastAsia="de-DE"/>
        </w:rPr>
        <w:t xml:space="preserve"> (</w:t>
      </w:r>
      <w:r w:rsidRPr="004C56B7">
        <w:rPr>
          <w:lang w:val="en-CH" w:eastAsia="de-DE"/>
        </w:rPr>
        <w:t xml:space="preserve">Nagy &amp; Rose, 2018, p. </w:t>
      </w:r>
      <w:r w:rsidR="00B82D8C">
        <w:rPr>
          <w:lang w:val="en-CH" w:eastAsia="de-DE"/>
        </w:rPr>
        <w:t>20</w:t>
      </w:r>
      <w:r>
        <w:rPr>
          <w:lang w:val="en-CH" w:eastAsia="de-DE"/>
        </w:rPr>
        <w:t xml:space="preserve"> and p. 56).</w:t>
      </w:r>
    </w:p>
    <w:p w14:paraId="362FEA2A" w14:textId="69E3F46D" w:rsidR="00E60475" w:rsidRDefault="00E60475" w:rsidP="0080660B">
      <w:pPr>
        <w:rPr>
          <w:lang w:val="en-CH" w:eastAsia="de-DE"/>
        </w:rPr>
      </w:pPr>
      <w:proofErr w:type="spellStart"/>
      <w:r>
        <w:rPr>
          <w:lang w:val="en-CH" w:eastAsia="de-DE"/>
        </w:rPr>
        <w:t>Diese</w:t>
      </w:r>
      <w:proofErr w:type="spellEnd"/>
      <w:r>
        <w:rPr>
          <w:lang w:val="en-CH" w:eastAsia="de-DE"/>
        </w:rPr>
        <w:t xml:space="preserve"> </w:t>
      </w:r>
      <w:proofErr w:type="spellStart"/>
      <w:r>
        <w:rPr>
          <w:lang w:val="en-CH" w:eastAsia="de-DE"/>
        </w:rPr>
        <w:t>strukturierten</w:t>
      </w:r>
      <w:proofErr w:type="spellEnd"/>
      <w:r>
        <w:rPr>
          <w:lang w:val="en-CH" w:eastAsia="de-DE"/>
        </w:rPr>
        <w:t xml:space="preserve"> Scenarios </w:t>
      </w:r>
      <w:proofErr w:type="spellStart"/>
      <w:r w:rsidR="00B82D8C">
        <w:rPr>
          <w:lang w:val="en-CH" w:eastAsia="de-DE"/>
        </w:rPr>
        <w:t>können</w:t>
      </w:r>
      <w:proofErr w:type="spellEnd"/>
      <w:r w:rsidR="00B82D8C">
        <w:rPr>
          <w:lang w:val="en-CH" w:eastAsia="de-DE"/>
        </w:rPr>
        <w:t xml:space="preserve"> </w:t>
      </w:r>
      <w:proofErr w:type="spellStart"/>
      <w:r w:rsidR="00B82D8C">
        <w:rPr>
          <w:lang w:val="en-CH" w:eastAsia="de-DE"/>
        </w:rPr>
        <w:t>dann</w:t>
      </w:r>
      <w:proofErr w:type="spellEnd"/>
      <w:r w:rsidR="00B82D8C">
        <w:rPr>
          <w:lang w:val="en-CH" w:eastAsia="de-DE"/>
        </w:rPr>
        <w:t xml:space="preserve"> </w:t>
      </w:r>
      <w:proofErr w:type="spellStart"/>
      <w:r w:rsidR="00B82D8C">
        <w:rPr>
          <w:lang w:val="en-CH" w:eastAsia="de-DE"/>
        </w:rPr>
        <w:t>im</w:t>
      </w:r>
      <w:proofErr w:type="spellEnd"/>
      <w:r w:rsidR="00B82D8C">
        <w:rPr>
          <w:lang w:val="en-CH" w:eastAsia="de-DE"/>
        </w:rPr>
        <w:t xml:space="preserve"> </w:t>
      </w:r>
      <w:proofErr w:type="spellStart"/>
      <w:r w:rsidR="00B82D8C">
        <w:rPr>
          <w:lang w:val="en-CH" w:eastAsia="de-DE"/>
        </w:rPr>
        <w:t>dritten</w:t>
      </w:r>
      <w:proofErr w:type="spellEnd"/>
      <w:r w:rsidR="00B82D8C">
        <w:rPr>
          <w:lang w:val="en-CH" w:eastAsia="de-DE"/>
        </w:rPr>
        <w:t xml:space="preserve"> </w:t>
      </w:r>
      <w:proofErr w:type="spellStart"/>
      <w:r w:rsidR="00B82D8C">
        <w:rPr>
          <w:lang w:val="en-CH" w:eastAsia="de-DE"/>
        </w:rPr>
        <w:t>Schritt</w:t>
      </w:r>
      <w:proofErr w:type="spellEnd"/>
      <w:r w:rsidR="00B82D8C">
        <w:rPr>
          <w:lang w:val="en-CH" w:eastAsia="de-DE"/>
        </w:rPr>
        <w:t xml:space="preserve"> ‘Automation’ </w:t>
      </w:r>
      <w:proofErr w:type="spellStart"/>
      <w:r w:rsidR="00B82D8C">
        <w:rPr>
          <w:lang w:val="en-CH" w:eastAsia="de-DE"/>
        </w:rPr>
        <w:t>soweit</w:t>
      </w:r>
      <w:proofErr w:type="spellEnd"/>
      <w:r w:rsidR="00B82D8C">
        <w:rPr>
          <w:lang w:val="en-CH" w:eastAsia="de-DE"/>
        </w:rPr>
        <w:t xml:space="preserve"> </w:t>
      </w:r>
      <w:proofErr w:type="spellStart"/>
      <w:r w:rsidR="00B82D8C">
        <w:rPr>
          <w:lang w:val="en-CH" w:eastAsia="de-DE"/>
        </w:rPr>
        <w:t>automatisiert</w:t>
      </w:r>
      <w:proofErr w:type="spellEnd"/>
      <w:r w:rsidR="00B82D8C">
        <w:rPr>
          <w:lang w:val="en-CH" w:eastAsia="de-DE"/>
        </w:rPr>
        <w:t xml:space="preserve"> </w:t>
      </w:r>
      <w:proofErr w:type="spellStart"/>
      <w:r w:rsidR="00B82D8C">
        <w:rPr>
          <w:lang w:val="en-CH" w:eastAsia="de-DE"/>
        </w:rPr>
        <w:t>werden</w:t>
      </w:r>
      <w:proofErr w:type="spellEnd"/>
      <w:r w:rsidR="00B82D8C">
        <w:rPr>
          <w:lang w:val="en-CH" w:eastAsia="de-DE"/>
        </w:rPr>
        <w:t xml:space="preserve">, </w:t>
      </w:r>
      <w:proofErr w:type="spellStart"/>
      <w:r w:rsidR="00B82D8C">
        <w:rPr>
          <w:lang w:val="en-CH" w:eastAsia="de-DE"/>
        </w:rPr>
        <w:t>dass</w:t>
      </w:r>
      <w:proofErr w:type="spellEnd"/>
      <w:r w:rsidR="00B82D8C">
        <w:rPr>
          <w:lang w:val="en-CH" w:eastAsia="de-DE"/>
        </w:rPr>
        <w:t xml:space="preserve"> die </w:t>
      </w:r>
      <w:proofErr w:type="spellStart"/>
      <w:r w:rsidR="00B82D8C">
        <w:rPr>
          <w:lang w:val="en-CH" w:eastAsia="de-DE"/>
        </w:rPr>
        <w:t>entsprechende</w:t>
      </w:r>
      <w:proofErr w:type="spellEnd"/>
      <w:r w:rsidR="00B82D8C">
        <w:rPr>
          <w:lang w:val="en-CH" w:eastAsia="de-DE"/>
        </w:rPr>
        <w:t xml:space="preserve"> </w:t>
      </w:r>
      <w:proofErr w:type="spellStart"/>
      <w:r w:rsidR="00B82D8C">
        <w:rPr>
          <w:lang w:val="en-CH" w:eastAsia="de-DE"/>
        </w:rPr>
        <w:t>Benutzeranforderungen</w:t>
      </w:r>
      <w:proofErr w:type="spellEnd"/>
      <w:r w:rsidR="00B82D8C">
        <w:rPr>
          <w:lang w:val="en-CH" w:eastAsia="de-DE"/>
        </w:rPr>
        <w:t xml:space="preserve"> von </w:t>
      </w:r>
      <w:proofErr w:type="spellStart"/>
      <w:r w:rsidR="00B82D8C">
        <w:rPr>
          <w:lang w:val="en-CH" w:eastAsia="de-DE"/>
        </w:rPr>
        <w:t>einer</w:t>
      </w:r>
      <w:proofErr w:type="spellEnd"/>
      <w:r w:rsidR="00B82D8C">
        <w:rPr>
          <w:lang w:val="en-CH" w:eastAsia="de-DE"/>
        </w:rPr>
        <w:t xml:space="preserve"> </w:t>
      </w:r>
      <w:proofErr w:type="spellStart"/>
      <w:r w:rsidR="00B82D8C">
        <w:rPr>
          <w:lang w:val="en-CH" w:eastAsia="de-DE"/>
        </w:rPr>
        <w:t>Maschine</w:t>
      </w:r>
      <w:proofErr w:type="spellEnd"/>
      <w:r w:rsidR="00B82D8C">
        <w:rPr>
          <w:lang w:val="en-CH" w:eastAsia="de-DE"/>
        </w:rPr>
        <w:t xml:space="preserve"> </w:t>
      </w:r>
      <w:proofErr w:type="spellStart"/>
      <w:r w:rsidR="00B82D8C">
        <w:rPr>
          <w:lang w:val="en-CH" w:eastAsia="de-DE"/>
        </w:rPr>
        <w:t>verifiziert</w:t>
      </w:r>
      <w:proofErr w:type="spellEnd"/>
      <w:r w:rsidR="00B82D8C">
        <w:rPr>
          <w:lang w:val="en-CH" w:eastAsia="de-DE"/>
        </w:rPr>
        <w:t xml:space="preserve"> </w:t>
      </w:r>
      <w:proofErr w:type="spellStart"/>
      <w:r w:rsidR="00B82D8C">
        <w:rPr>
          <w:lang w:val="en-CH" w:eastAsia="de-DE"/>
        </w:rPr>
        <w:t>werden</w:t>
      </w:r>
      <w:proofErr w:type="spellEnd"/>
      <w:r w:rsidR="00B82D8C">
        <w:rPr>
          <w:lang w:val="en-CH" w:eastAsia="de-DE"/>
        </w:rPr>
        <w:t xml:space="preserve"> </w:t>
      </w:r>
      <w:proofErr w:type="spellStart"/>
      <w:r w:rsidR="00676A88">
        <w:rPr>
          <w:lang w:val="en-CH" w:eastAsia="de-DE"/>
        </w:rPr>
        <w:t>können</w:t>
      </w:r>
      <w:proofErr w:type="spellEnd"/>
      <w:r w:rsidR="00B82D8C">
        <w:rPr>
          <w:lang w:val="en-CH" w:eastAsia="de-DE"/>
        </w:rPr>
        <w:t xml:space="preserve"> (</w:t>
      </w:r>
      <w:r w:rsidR="00B82D8C" w:rsidRPr="004C56B7">
        <w:rPr>
          <w:lang w:val="en-CH" w:eastAsia="de-DE"/>
        </w:rPr>
        <w:t xml:space="preserve">Nagy &amp; Rose, 2018, p. </w:t>
      </w:r>
      <w:r w:rsidR="00B82D8C">
        <w:rPr>
          <w:lang w:val="en-CH" w:eastAsia="de-DE"/>
        </w:rPr>
        <w:t>20).</w:t>
      </w:r>
    </w:p>
    <w:p w14:paraId="00874DB9" w14:textId="04722317" w:rsidR="00686439" w:rsidRDefault="00686439" w:rsidP="0080660B">
      <w:pPr>
        <w:rPr>
          <w:lang w:val="en-CH" w:eastAsia="de-DE"/>
        </w:rPr>
      </w:pPr>
      <w:proofErr w:type="spellStart"/>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w:t>
      </w:r>
      <w:proofErr w:type="spellEnd"/>
      <w:r>
        <w:rPr>
          <w:lang w:val="en-GB" w:eastAsia="de-DE"/>
        </w:rPr>
        <w:t xml:space="preserve"> Nagy and </w:t>
      </w:r>
      <w:proofErr w:type="spellStart"/>
      <w:r>
        <w:rPr>
          <w:lang w:val="en-GB" w:eastAsia="de-DE"/>
        </w:rPr>
        <w:t>Seb</w:t>
      </w:r>
      <w:proofErr w:type="spellEnd"/>
      <w:r>
        <w:rPr>
          <w:lang w:val="en-GB" w:eastAsia="de-DE"/>
        </w:rPr>
        <w:t xml:space="preserve"> Rose</w:t>
      </w:r>
      <w:r>
        <w:rPr>
          <w:lang w:val="en-CH" w:eastAsia="de-DE"/>
        </w:rPr>
        <w:t xml:space="preserve"> </w:t>
      </w:r>
      <w:proofErr w:type="spellStart"/>
      <w:r>
        <w:rPr>
          <w:lang w:val="en-CH" w:eastAsia="de-DE"/>
        </w:rPr>
        <w:t>illustrieren</w:t>
      </w:r>
      <w:proofErr w:type="spellEnd"/>
      <w:r>
        <w:rPr>
          <w:lang w:val="en-CH" w:eastAsia="de-DE"/>
        </w:rPr>
        <w:t xml:space="preserve"> </w:t>
      </w:r>
      <w:proofErr w:type="spellStart"/>
      <w:r>
        <w:rPr>
          <w:lang w:val="en-CH" w:eastAsia="de-DE"/>
        </w:rPr>
        <w:t>diese</w:t>
      </w:r>
      <w:proofErr w:type="spellEnd"/>
      <w:r>
        <w:rPr>
          <w:lang w:val="en-CH" w:eastAsia="de-DE"/>
        </w:rPr>
        <w:t xml:space="preserve"> </w:t>
      </w:r>
      <w:proofErr w:type="spellStart"/>
      <w:r>
        <w:rPr>
          <w:lang w:val="en-CH" w:eastAsia="de-DE"/>
        </w:rPr>
        <w:t>drei</w:t>
      </w:r>
      <w:proofErr w:type="spellEnd"/>
      <w:r>
        <w:rPr>
          <w:lang w:val="en-CH" w:eastAsia="de-DE"/>
        </w:rPr>
        <w:t xml:space="preserve"> </w:t>
      </w:r>
      <w:proofErr w:type="spellStart"/>
      <w:r>
        <w:rPr>
          <w:lang w:val="en-CH" w:eastAsia="de-DE"/>
        </w:rPr>
        <w:t>P</w:t>
      </w:r>
      <w:r w:rsidR="00A71BC7">
        <w:rPr>
          <w:lang w:val="en-CH" w:eastAsia="de-DE"/>
        </w:rPr>
        <w:t>r</w:t>
      </w:r>
      <w:r>
        <w:rPr>
          <w:lang w:val="en-CH" w:eastAsia="de-DE"/>
        </w:rPr>
        <w:t>aktiken</w:t>
      </w:r>
      <w:proofErr w:type="spellEnd"/>
      <w:r>
        <w:rPr>
          <w:lang w:val="en-CH" w:eastAsia="de-DE"/>
        </w:rPr>
        <w:t xml:space="preserve"> und </w:t>
      </w:r>
      <w:proofErr w:type="spellStart"/>
      <w:r>
        <w:rPr>
          <w:lang w:val="en-CH" w:eastAsia="de-DE"/>
        </w:rPr>
        <w:t>deren</w:t>
      </w:r>
      <w:proofErr w:type="spellEnd"/>
      <w:r>
        <w:rPr>
          <w:lang w:val="en-CH" w:eastAsia="de-DE"/>
        </w:rPr>
        <w:t xml:space="preserve"> </w:t>
      </w:r>
      <w:proofErr w:type="spellStart"/>
      <w:r>
        <w:rPr>
          <w:lang w:val="en-CH" w:eastAsia="de-DE"/>
        </w:rPr>
        <w:t>Zusammenspiel</w:t>
      </w:r>
      <w:proofErr w:type="spellEnd"/>
      <w:r>
        <w:rPr>
          <w:lang w:val="en-CH" w:eastAsia="de-DE"/>
        </w:rPr>
        <w:t xml:space="preserve"> in </w:t>
      </w:r>
      <w:proofErr w:type="spellStart"/>
      <w:r>
        <w:rPr>
          <w:lang w:val="en-CH" w:eastAsia="de-DE"/>
        </w:rPr>
        <w:t>folgender</w:t>
      </w:r>
      <w:proofErr w:type="spellEnd"/>
      <w:r>
        <w:rPr>
          <w:lang w:val="en-CH" w:eastAsia="de-DE"/>
        </w:rPr>
        <w:t xml:space="preserve"> </w:t>
      </w:r>
      <w:proofErr w:type="spellStart"/>
      <w:r w:rsidR="00CA7CC9">
        <w:rPr>
          <w:lang w:val="en-CH" w:eastAsia="de-DE"/>
        </w:rPr>
        <w:t>Abbildung</w:t>
      </w:r>
      <w:proofErr w:type="spellEnd"/>
      <w:r>
        <w:rPr>
          <w:lang w:val="en-CH" w:eastAsia="de-DE"/>
        </w:rPr>
        <w:t>:</w:t>
      </w:r>
    </w:p>
    <w:p w14:paraId="1D5EE56F" w14:textId="11A1A3DE" w:rsidR="00686439" w:rsidRDefault="00512BA9" w:rsidP="0080660B">
      <w:pPr>
        <w:rPr>
          <w:lang w:val="en-CH" w:eastAsia="de-DE"/>
        </w:rPr>
      </w:pPr>
      <w:r>
        <w:rPr>
          <w:noProof/>
        </w:rPr>
        <w:drawing>
          <wp:inline distT="0" distB="0" distL="0" distR="0" wp14:anchorId="1B12BF71" wp14:editId="5124AF49">
            <wp:extent cx="5981700" cy="2994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r:link="rId32" cstate="print">
                      <a:extLst>
                        <a:ext uri="{28A0092B-C50C-407E-A947-70E740481C1C}">
                          <a14:useLocalDpi xmlns:a14="http://schemas.microsoft.com/office/drawing/2010/main" val="0"/>
                        </a:ext>
                      </a:extLst>
                    </a:blip>
                    <a:srcRect l="1348" t="29050" r="4753" b="8286"/>
                    <a:stretch/>
                  </pic:blipFill>
                  <pic:spPr bwMode="auto">
                    <a:xfrm>
                      <a:off x="0" y="0"/>
                      <a:ext cx="6019492" cy="3013072"/>
                    </a:xfrm>
                    <a:prstGeom prst="rect">
                      <a:avLst/>
                    </a:prstGeom>
                    <a:noFill/>
                    <a:ln>
                      <a:noFill/>
                    </a:ln>
                    <a:extLst>
                      <a:ext uri="{53640926-AAD7-44D8-BBD7-CCE9431645EC}">
                        <a14:shadowObscured xmlns:a14="http://schemas.microsoft.com/office/drawing/2010/main"/>
                      </a:ext>
                    </a:extLst>
                  </pic:spPr>
                </pic:pic>
              </a:graphicData>
            </a:graphic>
          </wp:inline>
        </w:drawing>
      </w:r>
    </w:p>
    <w:p w14:paraId="17A19124" w14:textId="5FDF3B6C" w:rsidR="00B82D8C" w:rsidRDefault="00686439" w:rsidP="0080660B">
      <w:pPr>
        <w:rPr>
          <w:lang w:val="en-CH" w:eastAsia="de-DE"/>
        </w:rPr>
      </w:pPr>
      <w:r>
        <w:rPr>
          <w:lang w:val="en-CH" w:eastAsia="de-DE"/>
        </w:rPr>
        <w:t xml:space="preserve">Fig </w:t>
      </w:r>
      <w:proofErr w:type="spellStart"/>
      <w:r>
        <w:rPr>
          <w:lang w:val="en-CH" w:eastAsia="de-DE"/>
        </w:rPr>
        <w:t>xyz</w:t>
      </w:r>
      <w:proofErr w:type="spellEnd"/>
      <w:r>
        <w:rPr>
          <w:lang w:val="en-CH" w:eastAsia="de-DE"/>
        </w:rPr>
        <w:t>: High level BDD approach (</w:t>
      </w:r>
      <w:r w:rsidRPr="004C56B7">
        <w:rPr>
          <w:lang w:val="en-CH" w:eastAsia="de-DE"/>
        </w:rPr>
        <w:t xml:space="preserve">Nagy &amp; Rose, 2018, p. </w:t>
      </w:r>
      <w:r>
        <w:rPr>
          <w:lang w:val="en-CH" w:eastAsia="de-DE"/>
        </w:rPr>
        <w:t>56)</w:t>
      </w:r>
      <w:r w:rsidR="00E43DEF">
        <w:rPr>
          <w:lang w:val="en-CH" w:eastAsia="de-DE"/>
        </w:rPr>
        <w:t>.</w:t>
      </w:r>
    </w:p>
    <w:p w14:paraId="04E5B286" w14:textId="77777777" w:rsidR="00676A88" w:rsidRDefault="00676A88" w:rsidP="0080660B">
      <w:pPr>
        <w:rPr>
          <w:lang w:val="en-CH" w:eastAsia="de-DE"/>
        </w:rPr>
      </w:pPr>
    </w:p>
    <w:p w14:paraId="0C54B264" w14:textId="77777777" w:rsidR="00676A88" w:rsidRDefault="00676A88" w:rsidP="0080660B">
      <w:pPr>
        <w:rPr>
          <w:lang w:val="en-CH" w:eastAsia="de-DE"/>
        </w:rPr>
      </w:pPr>
    </w:p>
    <w:p w14:paraId="14910056" w14:textId="77777777" w:rsidR="00676A88" w:rsidRDefault="00676A88" w:rsidP="0080660B">
      <w:pPr>
        <w:rPr>
          <w:lang w:val="en-CH" w:eastAsia="de-DE"/>
        </w:rPr>
      </w:pPr>
    </w:p>
    <w:p w14:paraId="660B48A5" w14:textId="77777777" w:rsidR="00676A88" w:rsidRDefault="00676A88" w:rsidP="0080660B">
      <w:pPr>
        <w:rPr>
          <w:lang w:val="en-CH" w:eastAsia="de-DE"/>
        </w:rPr>
      </w:pPr>
    </w:p>
    <w:p w14:paraId="3A80ACF8" w14:textId="77777777" w:rsidR="00676A88" w:rsidRDefault="00676A88" w:rsidP="0080660B">
      <w:pPr>
        <w:rPr>
          <w:lang w:val="en-CH" w:eastAsia="de-DE"/>
        </w:rPr>
      </w:pPr>
    </w:p>
    <w:p w14:paraId="1AABFF4F" w14:textId="77777777" w:rsidR="00676A88" w:rsidRDefault="00676A88" w:rsidP="0080660B">
      <w:pPr>
        <w:rPr>
          <w:lang w:val="en-CH" w:eastAsia="de-DE"/>
        </w:rPr>
      </w:pPr>
    </w:p>
    <w:p w14:paraId="442CB001" w14:textId="77777777" w:rsidR="00676A88" w:rsidRDefault="00676A88" w:rsidP="0080660B">
      <w:pPr>
        <w:rPr>
          <w:lang w:val="en-CH" w:eastAsia="de-DE"/>
        </w:rPr>
      </w:pPr>
    </w:p>
    <w:p w14:paraId="2DF3B946" w14:textId="27EA8DE4" w:rsidR="00E60475" w:rsidRPr="004B7B70" w:rsidRDefault="00E60475" w:rsidP="0080660B">
      <w:pPr>
        <w:rPr>
          <w:lang w:val="en-CH"/>
        </w:rPr>
      </w:pPr>
      <w:r>
        <w:rPr>
          <w:lang w:val="en-CH" w:eastAsia="de-DE"/>
        </w:rPr>
        <w:lastRenderedPageBreak/>
        <w:t xml:space="preserve">Auf </w:t>
      </w:r>
      <w:proofErr w:type="spellStart"/>
      <w:r>
        <w:rPr>
          <w:lang w:val="en-CH" w:eastAsia="de-DE"/>
        </w:rPr>
        <w:t>diesen</w:t>
      </w:r>
      <w:proofErr w:type="spellEnd"/>
      <w:r>
        <w:rPr>
          <w:lang w:val="en-CH" w:eastAsia="de-DE"/>
        </w:rPr>
        <w:t xml:space="preserve"> </w:t>
      </w:r>
      <w:proofErr w:type="spellStart"/>
      <w:r>
        <w:rPr>
          <w:lang w:val="en-CH" w:eastAsia="de-DE"/>
        </w:rPr>
        <w:t>drei</w:t>
      </w:r>
      <w:proofErr w:type="spellEnd"/>
      <w:r>
        <w:rPr>
          <w:lang w:val="en-CH" w:eastAsia="de-DE"/>
        </w:rPr>
        <w:t xml:space="preserve"> </w:t>
      </w:r>
      <w:proofErr w:type="spellStart"/>
      <w:r>
        <w:rPr>
          <w:lang w:val="en-CH" w:eastAsia="de-DE"/>
        </w:rPr>
        <w:t>Praktiken</w:t>
      </w:r>
      <w:proofErr w:type="spellEnd"/>
      <w:r w:rsidR="00676A88">
        <w:rPr>
          <w:lang w:val="en-CH" w:eastAsia="de-DE"/>
        </w:rPr>
        <w:t xml:space="preserve"> </w:t>
      </w:r>
      <w:proofErr w:type="spellStart"/>
      <w:r w:rsidR="00676A88">
        <w:rPr>
          <w:lang w:val="en-CH" w:eastAsia="de-DE"/>
        </w:rPr>
        <w:t>bauen</w:t>
      </w:r>
      <w:proofErr w:type="spellEnd"/>
      <w:r w:rsidR="006A6DD6">
        <w:rPr>
          <w:lang w:val="en-CH" w:eastAsia="de-DE"/>
        </w:rPr>
        <w:t xml:space="preserve"> </w:t>
      </w:r>
      <w:proofErr w:type="spellStart"/>
      <w:r w:rsidR="006A6DD6">
        <w:rPr>
          <w:lang w:val="en-CH" w:eastAsia="de-DE"/>
        </w:rPr>
        <w:t>dann</w:t>
      </w:r>
      <w:proofErr w:type="spellEnd"/>
      <w:r>
        <w:rPr>
          <w:lang w:val="en-CH" w:eastAsia="de-DE"/>
        </w:rPr>
        <w:t xml:space="preserve"> </w:t>
      </w:r>
      <w:proofErr w:type="spellStart"/>
      <w:r w:rsidR="002316E8">
        <w:rPr>
          <w:lang w:val="en-GB" w:eastAsia="de-DE"/>
        </w:rPr>
        <w:t>G</w:t>
      </w:r>
      <w:r w:rsidR="002316E8" w:rsidRPr="00903C87">
        <w:rPr>
          <w:rStyle w:val="css-901oao"/>
          <w:lang w:val="en-GB"/>
        </w:rPr>
        <w:t>á</w:t>
      </w:r>
      <w:r w:rsidR="002316E8">
        <w:rPr>
          <w:lang w:val="en-GB" w:eastAsia="de-DE"/>
        </w:rPr>
        <w:t>sp</w:t>
      </w:r>
      <w:r w:rsidR="002316E8" w:rsidRPr="00903C87">
        <w:rPr>
          <w:rStyle w:val="css-901oao"/>
          <w:lang w:val="en-GB"/>
        </w:rPr>
        <w:t>á</w:t>
      </w:r>
      <w:r w:rsidR="002316E8">
        <w:rPr>
          <w:lang w:val="en-GB" w:eastAsia="de-DE"/>
        </w:rPr>
        <w:t>r</w:t>
      </w:r>
      <w:proofErr w:type="spellEnd"/>
      <w:r w:rsidR="002316E8">
        <w:rPr>
          <w:lang w:val="en-GB" w:eastAsia="de-DE"/>
        </w:rPr>
        <w:t xml:space="preserve"> Nagy and </w:t>
      </w:r>
      <w:proofErr w:type="spellStart"/>
      <w:r w:rsidR="002316E8">
        <w:rPr>
          <w:lang w:val="en-GB" w:eastAsia="de-DE"/>
        </w:rPr>
        <w:t>Seb</w:t>
      </w:r>
      <w:proofErr w:type="spellEnd"/>
      <w:r w:rsidR="002316E8">
        <w:rPr>
          <w:lang w:val="en-GB" w:eastAsia="de-DE"/>
        </w:rPr>
        <w:t xml:space="preserve"> Rose</w:t>
      </w:r>
      <w:r w:rsidR="00676A88">
        <w:rPr>
          <w:lang w:val="en-CH" w:eastAsia="de-DE"/>
        </w:rPr>
        <w:t xml:space="preserve"> </w:t>
      </w:r>
      <w:proofErr w:type="spellStart"/>
      <w:r w:rsidR="00676A88">
        <w:rPr>
          <w:lang w:val="en-CH" w:eastAsia="de-DE"/>
        </w:rPr>
        <w:t>einen</w:t>
      </w:r>
      <w:proofErr w:type="spellEnd"/>
      <w:r w:rsidR="00A71BC7">
        <w:rPr>
          <w:lang w:val="en-CH" w:eastAsia="de-DE"/>
        </w:rPr>
        <w:t xml:space="preserve"> </w:t>
      </w:r>
      <w:proofErr w:type="spellStart"/>
      <w:r w:rsidR="00A71BC7">
        <w:rPr>
          <w:lang w:val="en-CH" w:eastAsia="de-DE"/>
        </w:rPr>
        <w:t>detailliert</w:t>
      </w:r>
      <w:r w:rsidR="00701A2C">
        <w:rPr>
          <w:lang w:val="en-CH" w:eastAsia="de-DE"/>
        </w:rPr>
        <w:t>en</w:t>
      </w:r>
      <w:proofErr w:type="spellEnd"/>
      <w:r>
        <w:rPr>
          <w:lang w:val="en-CH" w:eastAsia="de-DE"/>
        </w:rPr>
        <w:t xml:space="preserve"> BDD </w:t>
      </w:r>
      <w:proofErr w:type="spellStart"/>
      <w:r>
        <w:rPr>
          <w:lang w:val="en-CH" w:eastAsia="de-DE"/>
        </w:rPr>
        <w:t>Prozess</w:t>
      </w:r>
      <w:proofErr w:type="spellEnd"/>
      <w:r>
        <w:rPr>
          <w:lang w:val="en-CH" w:eastAsia="de-DE"/>
        </w:rPr>
        <w:t xml:space="preserve"> auf</w:t>
      </w:r>
      <w:r w:rsidR="00701A2C">
        <w:rPr>
          <w:lang w:val="en-CH" w:eastAsia="de-DE"/>
        </w:rPr>
        <w:t>,</w:t>
      </w:r>
      <w:r>
        <w:rPr>
          <w:lang w:val="en-CH" w:eastAsia="de-DE"/>
        </w:rPr>
        <w:t xml:space="preserve"> </w:t>
      </w:r>
      <w:r w:rsidR="00676A88">
        <w:rPr>
          <w:lang w:val="en-CH" w:eastAsia="de-DE"/>
        </w:rPr>
        <w:t>der</w:t>
      </w:r>
      <w:r>
        <w:rPr>
          <w:lang w:val="en-CH" w:eastAsia="de-DE"/>
        </w:rPr>
        <w:t xml:space="preserve"> in der Figure x </w:t>
      </w:r>
      <w:proofErr w:type="spellStart"/>
      <w:r>
        <w:rPr>
          <w:lang w:val="en-CH" w:eastAsia="de-DE"/>
        </w:rPr>
        <w:t>zusammengefasst</w:t>
      </w:r>
      <w:proofErr w:type="spellEnd"/>
      <w:r w:rsidR="00676A88">
        <w:rPr>
          <w:lang w:val="en-CH" w:eastAsia="de-DE"/>
        </w:rPr>
        <w:t xml:space="preserve"> </w:t>
      </w:r>
      <w:proofErr w:type="spellStart"/>
      <w:r w:rsidR="00676A88">
        <w:rPr>
          <w:lang w:val="en-CH" w:eastAsia="de-DE"/>
        </w:rPr>
        <w:t>dargestellt</w:t>
      </w:r>
      <w:proofErr w:type="spellEnd"/>
      <w:r w:rsidR="00676A88">
        <w:rPr>
          <w:lang w:val="en-CH" w:eastAsia="de-DE"/>
        </w:rPr>
        <w:t xml:space="preserve"> </w:t>
      </w:r>
      <w:proofErr w:type="spellStart"/>
      <w:r w:rsidR="00676A88">
        <w:rPr>
          <w:lang w:val="en-CH" w:eastAsia="de-DE"/>
        </w:rPr>
        <w:t>ist</w:t>
      </w:r>
      <w:proofErr w:type="spellEnd"/>
      <w:r>
        <w:rPr>
          <w:lang w:val="en-CH" w:eastAsia="de-DE"/>
        </w:rPr>
        <w:t xml:space="preserve"> (</w:t>
      </w:r>
      <w:r w:rsidRPr="004C56B7">
        <w:rPr>
          <w:lang w:val="en-CH" w:eastAsia="de-DE"/>
        </w:rPr>
        <w:t>Nagy &amp; Rose, 2018, p</w:t>
      </w:r>
      <w:r w:rsidR="00B82D8C">
        <w:rPr>
          <w:lang w:val="en-CH" w:eastAsia="de-DE"/>
        </w:rPr>
        <w:t>p</w:t>
      </w:r>
      <w:r w:rsidRPr="004C56B7">
        <w:rPr>
          <w:lang w:val="en-CH" w:eastAsia="de-DE"/>
        </w:rPr>
        <w:t xml:space="preserve">. </w:t>
      </w:r>
      <w:r w:rsidR="00B82D8C">
        <w:rPr>
          <w:lang w:val="en-CH" w:eastAsia="de-DE"/>
        </w:rPr>
        <w:t>5</w:t>
      </w:r>
      <w:r w:rsidR="00A71BC7">
        <w:rPr>
          <w:lang w:val="en-CH" w:eastAsia="de-DE"/>
        </w:rPr>
        <w:t>6</w:t>
      </w:r>
      <w:r w:rsidR="00B82D8C">
        <w:rPr>
          <w:lang w:val="en-CH" w:eastAsia="de-DE"/>
        </w:rPr>
        <w:t>-61</w:t>
      </w:r>
      <w:r>
        <w:rPr>
          <w:lang w:val="en-CH" w:eastAsia="de-DE"/>
        </w:rPr>
        <w:t>):</w:t>
      </w:r>
    </w:p>
    <w:p w14:paraId="0197FD32" w14:textId="6CC3DC30" w:rsidR="004B7B70" w:rsidRDefault="004B7B70" w:rsidP="0080660B">
      <w:pPr>
        <w:rPr>
          <w:lang w:val="en-GB"/>
        </w:rPr>
      </w:pPr>
      <w:r>
        <w:rPr>
          <w:noProof/>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672FEBB2" w14:textId="0F796982" w:rsidR="004B7B70" w:rsidRPr="001C42B6" w:rsidRDefault="00B82D8C" w:rsidP="0080660B">
      <w:pPr>
        <w:rPr>
          <w:lang w:val="en-CH"/>
        </w:rPr>
      </w:pPr>
      <w:r>
        <w:rPr>
          <w:lang w:val="en-CH"/>
        </w:rPr>
        <w:t xml:space="preserve">Fig. X: BDD Process according to </w:t>
      </w:r>
      <w:proofErr w:type="spellStart"/>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w:t>
      </w:r>
      <w:proofErr w:type="spellEnd"/>
      <w:r>
        <w:rPr>
          <w:lang w:val="en-GB" w:eastAsia="de-DE"/>
        </w:rPr>
        <w:t xml:space="preserve"> Nagy and </w:t>
      </w:r>
      <w:proofErr w:type="spellStart"/>
      <w:r>
        <w:rPr>
          <w:lang w:val="en-GB" w:eastAsia="de-DE"/>
        </w:rPr>
        <w:t>Seb</w:t>
      </w:r>
      <w:proofErr w:type="spellEnd"/>
      <w:r>
        <w:rPr>
          <w:lang w:val="en-GB" w:eastAsia="de-DE"/>
        </w:rPr>
        <w:t xml:space="preserve"> Rose</w:t>
      </w:r>
      <w:r>
        <w:rPr>
          <w:lang w:val="en-CH" w:eastAsia="de-DE"/>
        </w:rPr>
        <w:t>.</w:t>
      </w:r>
    </w:p>
    <w:p w14:paraId="67536468" w14:textId="0CB8FE2F" w:rsidR="004B7B70" w:rsidRPr="00EC298A" w:rsidRDefault="00EC298A" w:rsidP="00EC298A">
      <w:pPr>
        <w:pStyle w:val="Heading2"/>
        <w:rPr>
          <w:lang w:val="en-CH"/>
        </w:rPr>
      </w:pPr>
      <w:proofErr w:type="spellStart"/>
      <w:r>
        <w:rPr>
          <w:lang w:val="en-CH"/>
        </w:rPr>
        <w:t>Benutzeranforderungen</w:t>
      </w:r>
      <w:proofErr w:type="spellEnd"/>
      <w:r>
        <w:rPr>
          <w:lang w:val="en-CH"/>
        </w:rPr>
        <w:t xml:space="preserve"> </w:t>
      </w:r>
      <w:proofErr w:type="spellStart"/>
      <w:r>
        <w:rPr>
          <w:lang w:val="en-CH"/>
        </w:rPr>
        <w:t>als</w:t>
      </w:r>
      <w:proofErr w:type="spellEnd"/>
      <w:r>
        <w:rPr>
          <w:lang w:val="en-CH"/>
        </w:rPr>
        <w:t xml:space="preserve"> </w:t>
      </w:r>
      <w:proofErr w:type="spellStart"/>
      <w:r>
        <w:rPr>
          <w:lang w:val="en-CH"/>
        </w:rPr>
        <w:t>Regeln</w:t>
      </w:r>
      <w:proofErr w:type="spellEnd"/>
      <w:r>
        <w:rPr>
          <w:lang w:val="en-CH"/>
        </w:rPr>
        <w:t xml:space="preserve"> und </w:t>
      </w:r>
      <w:proofErr w:type="spellStart"/>
      <w:r>
        <w:rPr>
          <w:lang w:val="en-CH"/>
        </w:rPr>
        <w:t>mit</w:t>
      </w:r>
      <w:proofErr w:type="spellEnd"/>
      <w:r>
        <w:rPr>
          <w:lang w:val="en-CH"/>
        </w:rPr>
        <w:t xml:space="preserve"> </w:t>
      </w:r>
      <w:proofErr w:type="spellStart"/>
      <w:r>
        <w:rPr>
          <w:lang w:val="en-CH"/>
        </w:rPr>
        <w:t>Hilfe</w:t>
      </w:r>
      <w:proofErr w:type="spellEnd"/>
      <w:r>
        <w:rPr>
          <w:lang w:val="en-CH"/>
        </w:rPr>
        <w:t xml:space="preserve"> von </w:t>
      </w:r>
      <w:proofErr w:type="spellStart"/>
      <w:r>
        <w:rPr>
          <w:lang w:val="en-CH"/>
        </w:rPr>
        <w:t>Beispielen</w:t>
      </w:r>
      <w:proofErr w:type="spellEnd"/>
      <w:r>
        <w:rPr>
          <w:lang w:val="en-CH"/>
        </w:rPr>
        <w:t xml:space="preserve"> </w:t>
      </w:r>
      <w:proofErr w:type="spellStart"/>
      <w:r>
        <w:rPr>
          <w:lang w:val="en-CH"/>
        </w:rPr>
        <w:t>definieren</w:t>
      </w:r>
      <w:proofErr w:type="spellEnd"/>
    </w:p>
    <w:p w14:paraId="4228EF36" w14:textId="44E09BD4" w:rsidR="00701A2C" w:rsidRPr="00701A2C" w:rsidRDefault="00701A2C" w:rsidP="00EC298A">
      <w:pPr>
        <w:rPr>
          <w:lang w:val="en-CH"/>
        </w:rPr>
      </w:pPr>
      <w:r>
        <w:rPr>
          <w:lang w:val="en-CH"/>
        </w:rPr>
        <w:t xml:space="preserve">Wie </w:t>
      </w:r>
      <w:proofErr w:type="spellStart"/>
      <w:r>
        <w:rPr>
          <w:lang w:val="en-CH"/>
        </w:rPr>
        <w:t>obenstehend</w:t>
      </w:r>
      <w:proofErr w:type="spellEnd"/>
      <w:r>
        <w:rPr>
          <w:lang w:val="en-CH"/>
        </w:rPr>
        <w:t xml:space="preserve"> </w:t>
      </w:r>
      <w:proofErr w:type="spellStart"/>
      <w:r>
        <w:rPr>
          <w:lang w:val="en-CH"/>
        </w:rPr>
        <w:t>beschrieben</w:t>
      </w:r>
      <w:proofErr w:type="spellEnd"/>
      <w:r>
        <w:rPr>
          <w:lang w:val="en-CH"/>
        </w:rPr>
        <w:t xml:space="preserve">, </w:t>
      </w:r>
      <w:proofErr w:type="spellStart"/>
      <w:r>
        <w:rPr>
          <w:lang w:val="en-CH"/>
        </w:rPr>
        <w:t>werden</w:t>
      </w:r>
      <w:proofErr w:type="spellEnd"/>
      <w:r>
        <w:rPr>
          <w:lang w:val="en-CH"/>
        </w:rPr>
        <w:t xml:space="preserve"> die </w:t>
      </w:r>
      <w:proofErr w:type="spellStart"/>
      <w:r>
        <w:rPr>
          <w:lang w:val="en-CH"/>
        </w:rPr>
        <w:t>Benutzeranforderungen</w:t>
      </w:r>
      <w:proofErr w:type="spellEnd"/>
      <w:r w:rsidR="006A6DD6">
        <w:rPr>
          <w:lang w:val="en-CH"/>
        </w:rPr>
        <w:t xml:space="preserve"> in </w:t>
      </w:r>
      <w:proofErr w:type="spellStart"/>
      <w:r w:rsidR="006A6DD6">
        <w:rPr>
          <w:lang w:val="en-CH"/>
        </w:rPr>
        <w:t>einem</w:t>
      </w:r>
      <w:proofErr w:type="spellEnd"/>
      <w:r w:rsidR="006A6DD6">
        <w:rPr>
          <w:lang w:val="en-CH"/>
        </w:rPr>
        <w:t xml:space="preserve"> </w:t>
      </w:r>
      <w:proofErr w:type="spellStart"/>
      <w:r w:rsidR="006A6DD6">
        <w:rPr>
          <w:lang w:val="en-CH"/>
        </w:rPr>
        <w:t>ersten</w:t>
      </w:r>
      <w:proofErr w:type="spellEnd"/>
      <w:r w:rsidR="006A6DD6">
        <w:rPr>
          <w:lang w:val="en-CH"/>
        </w:rPr>
        <w:t xml:space="preserve"> </w:t>
      </w:r>
      <w:proofErr w:type="spellStart"/>
      <w:r w:rsidR="006A6DD6">
        <w:rPr>
          <w:lang w:val="en-CH"/>
        </w:rPr>
        <w:t>Schritt</w:t>
      </w:r>
      <w:proofErr w:type="spellEnd"/>
      <w:r>
        <w:rPr>
          <w:lang w:val="en-CH"/>
        </w:rPr>
        <w:t xml:space="preserve"> </w:t>
      </w:r>
      <w:proofErr w:type="spellStart"/>
      <w:r>
        <w:rPr>
          <w:lang w:val="en-CH"/>
        </w:rPr>
        <w:t>untersucht</w:t>
      </w:r>
      <w:proofErr w:type="spellEnd"/>
      <w:r>
        <w:rPr>
          <w:lang w:val="en-CH"/>
        </w:rPr>
        <w:t xml:space="preserve"> und </w:t>
      </w:r>
      <w:proofErr w:type="spellStart"/>
      <w:r>
        <w:rPr>
          <w:lang w:val="en-CH"/>
        </w:rPr>
        <w:t>besprochen</w:t>
      </w:r>
      <w:proofErr w:type="spellEnd"/>
      <w:r>
        <w:rPr>
          <w:lang w:val="en-CH"/>
        </w:rPr>
        <w:t xml:space="preserve"> um </w:t>
      </w:r>
      <w:proofErr w:type="spellStart"/>
      <w:r>
        <w:rPr>
          <w:lang w:val="en-CH"/>
        </w:rPr>
        <w:t>diese</w:t>
      </w:r>
      <w:proofErr w:type="spellEnd"/>
      <w:r>
        <w:rPr>
          <w:lang w:val="en-CH"/>
        </w:rPr>
        <w:t xml:space="preserve"> in </w:t>
      </w:r>
      <w:proofErr w:type="spellStart"/>
      <w:r>
        <w:rPr>
          <w:lang w:val="en-CH"/>
        </w:rPr>
        <w:t>ihrer</w:t>
      </w:r>
      <w:proofErr w:type="spellEnd"/>
      <w:r>
        <w:rPr>
          <w:lang w:val="en-CH"/>
        </w:rPr>
        <w:t xml:space="preserve"> </w:t>
      </w:r>
      <w:proofErr w:type="spellStart"/>
      <w:r>
        <w:rPr>
          <w:lang w:val="en-CH"/>
        </w:rPr>
        <w:t>vollen</w:t>
      </w:r>
      <w:proofErr w:type="spellEnd"/>
      <w:r>
        <w:rPr>
          <w:lang w:val="en-CH"/>
        </w:rPr>
        <w:t xml:space="preserve"> </w:t>
      </w:r>
      <w:proofErr w:type="spellStart"/>
      <w:r>
        <w:rPr>
          <w:lang w:val="en-CH"/>
        </w:rPr>
        <w:t>Bedeutung</w:t>
      </w:r>
      <w:proofErr w:type="spellEnd"/>
      <w:r>
        <w:rPr>
          <w:lang w:val="en-CH"/>
        </w:rPr>
        <w:t xml:space="preserve"> </w:t>
      </w:r>
      <w:proofErr w:type="spellStart"/>
      <w:r>
        <w:rPr>
          <w:lang w:val="en-CH"/>
        </w:rPr>
        <w:t>zu</w:t>
      </w:r>
      <w:proofErr w:type="spellEnd"/>
      <w:r>
        <w:rPr>
          <w:lang w:val="en-CH"/>
        </w:rPr>
        <w:t xml:space="preserve"> verstehen.</w:t>
      </w:r>
    </w:p>
    <w:p w14:paraId="32793125" w14:textId="53CEDE09" w:rsidR="00EC298A" w:rsidRDefault="00EC298A" w:rsidP="00EC298A">
      <w:pPr>
        <w:rPr>
          <w:lang w:val="en-CH" w:eastAsia="de-DE"/>
        </w:rPr>
      </w:pPr>
      <w:r>
        <w:rPr>
          <w:lang w:val="en-CH"/>
        </w:rPr>
        <w:lastRenderedPageBreak/>
        <w:t xml:space="preserve">Dies </w:t>
      </w:r>
      <w:proofErr w:type="spellStart"/>
      <w:r>
        <w:rPr>
          <w:lang w:val="en-CH"/>
        </w:rPr>
        <w:t>geschieht</w:t>
      </w:r>
      <w:proofErr w:type="spellEnd"/>
      <w:r>
        <w:rPr>
          <w:lang w:val="en-CH"/>
        </w:rPr>
        <w:t xml:space="preserve"> </w:t>
      </w:r>
      <w:proofErr w:type="spellStart"/>
      <w:r>
        <w:rPr>
          <w:lang w:val="en-CH"/>
        </w:rPr>
        <w:t>im</w:t>
      </w:r>
      <w:proofErr w:type="spellEnd"/>
      <w:r>
        <w:rPr>
          <w:lang w:val="en-CH"/>
        </w:rPr>
        <w:t xml:space="preserve"> </w:t>
      </w:r>
      <w:proofErr w:type="spellStart"/>
      <w:r>
        <w:rPr>
          <w:lang w:val="en-CH"/>
        </w:rPr>
        <w:t>Rahmen</w:t>
      </w:r>
      <w:proofErr w:type="spellEnd"/>
      <w:r>
        <w:rPr>
          <w:lang w:val="en-CH"/>
        </w:rPr>
        <w:t xml:space="preserve"> des ‘Three Amigos’ Meetings</w:t>
      </w:r>
      <w:r>
        <w:rPr>
          <w:rStyle w:val="FootnoteReference"/>
          <w:lang w:val="en-CH"/>
        </w:rPr>
        <w:footnoteReference w:id="2"/>
      </w:r>
      <w:r>
        <w:rPr>
          <w:lang w:val="en-CH"/>
        </w:rPr>
        <w:t xml:space="preserve"> welches </w:t>
      </w:r>
      <w:proofErr w:type="spellStart"/>
      <w:r>
        <w:rPr>
          <w:lang w:val="en-CH"/>
        </w:rPr>
        <w:t>verschiedene</w:t>
      </w:r>
      <w:proofErr w:type="spellEnd"/>
      <w:r>
        <w:rPr>
          <w:lang w:val="en-CH"/>
        </w:rPr>
        <w:t xml:space="preserve"> </w:t>
      </w:r>
      <w:proofErr w:type="spellStart"/>
      <w:r>
        <w:rPr>
          <w:lang w:val="en-CH"/>
        </w:rPr>
        <w:t>Perspektiven</w:t>
      </w:r>
      <w:proofErr w:type="spellEnd"/>
      <w:r>
        <w:rPr>
          <w:lang w:val="en-CH"/>
        </w:rPr>
        <w:t xml:space="preserve"> </w:t>
      </w:r>
      <w:proofErr w:type="spellStart"/>
      <w:r>
        <w:rPr>
          <w:lang w:val="en-CH"/>
        </w:rPr>
        <w:t>zusammenbringt</w:t>
      </w:r>
      <w:proofErr w:type="spellEnd"/>
      <w:r>
        <w:rPr>
          <w:lang w:val="en-CH"/>
        </w:rPr>
        <w:t xml:space="preserve"> um </w:t>
      </w:r>
      <w:proofErr w:type="spellStart"/>
      <w:r>
        <w:rPr>
          <w:lang w:val="en-CH"/>
        </w:rPr>
        <w:t>möglichst</w:t>
      </w:r>
      <w:proofErr w:type="spellEnd"/>
      <w:r>
        <w:rPr>
          <w:lang w:val="en-CH"/>
        </w:rPr>
        <w:t xml:space="preserve"> </w:t>
      </w:r>
      <w:proofErr w:type="spellStart"/>
      <w:r>
        <w:rPr>
          <w:lang w:val="en-CH"/>
        </w:rPr>
        <w:t>vollumfänglich</w:t>
      </w:r>
      <w:proofErr w:type="spellEnd"/>
      <w:r>
        <w:rPr>
          <w:lang w:val="en-CH"/>
        </w:rPr>
        <w:t xml:space="preserve"> </w:t>
      </w:r>
      <w:proofErr w:type="spellStart"/>
      <w:r>
        <w:rPr>
          <w:lang w:val="en-CH"/>
        </w:rPr>
        <w:t>alle</w:t>
      </w:r>
      <w:proofErr w:type="spellEnd"/>
      <w:r>
        <w:rPr>
          <w:lang w:val="en-CH"/>
        </w:rPr>
        <w:t xml:space="preserve"> </w:t>
      </w:r>
      <w:proofErr w:type="spellStart"/>
      <w:r>
        <w:rPr>
          <w:lang w:val="en-CH"/>
        </w:rPr>
        <w:t>Aspekte</w:t>
      </w:r>
      <w:proofErr w:type="spellEnd"/>
      <w:r>
        <w:rPr>
          <w:lang w:val="en-CH"/>
        </w:rPr>
        <w:t xml:space="preserve"> </w:t>
      </w:r>
      <w:proofErr w:type="spellStart"/>
      <w:r>
        <w:rPr>
          <w:lang w:val="en-CH"/>
        </w:rPr>
        <w:t>einer</w:t>
      </w:r>
      <w:proofErr w:type="spellEnd"/>
      <w:r>
        <w:rPr>
          <w:lang w:val="en-CH"/>
        </w:rPr>
        <w:t xml:space="preserve"> </w:t>
      </w:r>
      <w:proofErr w:type="spellStart"/>
      <w:r>
        <w:rPr>
          <w:lang w:val="en-CH"/>
        </w:rPr>
        <w:t>Benutzeranforderung</w:t>
      </w:r>
      <w:proofErr w:type="spellEnd"/>
      <w:r>
        <w:rPr>
          <w:lang w:val="en-CH"/>
        </w:rPr>
        <w:t xml:space="preserve"> </w:t>
      </w:r>
      <w:proofErr w:type="spellStart"/>
      <w:r>
        <w:rPr>
          <w:lang w:val="en-CH"/>
        </w:rPr>
        <w:t>zu</w:t>
      </w:r>
      <w:proofErr w:type="spellEnd"/>
      <w:r>
        <w:rPr>
          <w:lang w:val="en-CH"/>
        </w:rPr>
        <w:t xml:space="preserve"> </w:t>
      </w:r>
      <w:proofErr w:type="spellStart"/>
      <w:r>
        <w:rPr>
          <w:lang w:val="en-CH"/>
        </w:rPr>
        <w:t>erfassen</w:t>
      </w:r>
      <w:proofErr w:type="spellEnd"/>
      <w:r>
        <w:rPr>
          <w:lang w:val="en-CH"/>
        </w:rPr>
        <w:t xml:space="preserve"> </w:t>
      </w:r>
      <w:r w:rsidRPr="004C56B7">
        <w:rPr>
          <w:lang w:val="en-CH" w:eastAsia="de-DE"/>
        </w:rPr>
        <w:t xml:space="preserve">(Nagy &amp; Rose, 2018, p. </w:t>
      </w:r>
      <w:r>
        <w:rPr>
          <w:lang w:val="en-CH" w:eastAsia="de-DE"/>
        </w:rPr>
        <w:t>26 and pp. 40-42</w:t>
      </w:r>
      <w:r w:rsidRPr="004C56B7">
        <w:rPr>
          <w:lang w:val="en-CH" w:eastAsia="de-DE"/>
        </w:rPr>
        <w:t>)</w:t>
      </w:r>
      <w:r>
        <w:rPr>
          <w:lang w:val="en-CH" w:eastAsia="de-DE"/>
        </w:rPr>
        <w:t xml:space="preserve">. Die </w:t>
      </w:r>
      <w:proofErr w:type="spellStart"/>
      <w:r>
        <w:rPr>
          <w:lang w:val="en-CH" w:eastAsia="de-DE"/>
        </w:rPr>
        <w:t>verschiedenen</w:t>
      </w:r>
      <w:proofErr w:type="spellEnd"/>
      <w:r>
        <w:rPr>
          <w:lang w:val="en-CH" w:eastAsia="de-DE"/>
        </w:rPr>
        <w:t xml:space="preserve"> </w:t>
      </w:r>
      <w:proofErr w:type="spellStart"/>
      <w:r>
        <w:rPr>
          <w:lang w:val="en-CH" w:eastAsia="de-DE"/>
        </w:rPr>
        <w:t>Perspektiven</w:t>
      </w:r>
      <w:proofErr w:type="spellEnd"/>
      <w:r>
        <w:rPr>
          <w:lang w:val="en-CH" w:eastAsia="de-DE"/>
        </w:rPr>
        <w:t xml:space="preserve"> des Three Amigos Meeting </w:t>
      </w:r>
      <w:proofErr w:type="spellStart"/>
      <w:r>
        <w:rPr>
          <w:lang w:val="en-CH" w:eastAsia="de-DE"/>
        </w:rPr>
        <w:t>beziehen</w:t>
      </w:r>
      <w:proofErr w:type="spellEnd"/>
      <w:r>
        <w:rPr>
          <w:lang w:val="en-CH" w:eastAsia="de-DE"/>
        </w:rPr>
        <w:t xml:space="preserve"> </w:t>
      </w:r>
      <w:proofErr w:type="spellStart"/>
      <w:r>
        <w:rPr>
          <w:lang w:val="en-CH" w:eastAsia="de-DE"/>
        </w:rPr>
        <w:t>sich</w:t>
      </w:r>
      <w:proofErr w:type="spellEnd"/>
      <w:r>
        <w:rPr>
          <w:lang w:val="en-CH" w:eastAsia="de-DE"/>
        </w:rPr>
        <w:t xml:space="preserve"> auf ‘Business’, ‘Testing’ und ‘Development’ (</w:t>
      </w:r>
      <w:r w:rsidRPr="004C56B7">
        <w:rPr>
          <w:lang w:val="en-CH" w:eastAsia="de-DE"/>
        </w:rPr>
        <w:t xml:space="preserve">Nagy &amp; Rose, 2018, p. </w:t>
      </w:r>
      <w:r>
        <w:rPr>
          <w:lang w:val="en-CH" w:eastAsia="de-DE"/>
        </w:rPr>
        <w:t xml:space="preserve">41; </w:t>
      </w:r>
      <w:hyperlink r:id="rId34" w:anchor="q=~(infinite~false~filters~(postType~(~'page~'post~'aa_book~'aa_event_session~'aa_experience_report~'aa_glossary~'aa_research_paper~'aa_video)~tags~(~'three*20amigos))~searchTerm~'~sort~false~sortDirection~'asc~page~1)" w:history="1">
        <w:r>
          <w:rPr>
            <w:rStyle w:val="Hyperlink"/>
          </w:rPr>
          <w:t>https://www.agilealliance.org/glossary/three-amigos</w:t>
        </w:r>
      </w:hyperlink>
      <w:r>
        <w:rPr>
          <w:lang w:val="en-CH"/>
        </w:rPr>
        <w:t xml:space="preserve"> - 6.7.20)</w:t>
      </w:r>
      <w:r>
        <w:rPr>
          <w:lang w:val="en-CH" w:eastAsia="de-DE"/>
        </w:rPr>
        <w:t xml:space="preserve">.  Die Business </w:t>
      </w:r>
      <w:proofErr w:type="spellStart"/>
      <w:r>
        <w:rPr>
          <w:lang w:val="en-CH" w:eastAsia="de-DE"/>
        </w:rPr>
        <w:t>Perspektive</w:t>
      </w:r>
      <w:proofErr w:type="spellEnd"/>
      <w:r>
        <w:rPr>
          <w:lang w:val="en-CH" w:eastAsia="de-DE"/>
        </w:rPr>
        <w:t xml:space="preserve"> </w:t>
      </w:r>
      <w:proofErr w:type="spellStart"/>
      <w:r>
        <w:rPr>
          <w:lang w:val="en-CH" w:eastAsia="de-DE"/>
        </w:rPr>
        <w:t>kümmert</w:t>
      </w:r>
      <w:proofErr w:type="spellEnd"/>
      <w:r>
        <w:rPr>
          <w:lang w:val="en-CH" w:eastAsia="de-DE"/>
        </w:rPr>
        <w:t xml:space="preserve"> </w:t>
      </w:r>
      <w:proofErr w:type="spellStart"/>
      <w:r>
        <w:rPr>
          <w:lang w:val="en-CH" w:eastAsia="de-DE"/>
        </w:rPr>
        <w:t>sich</w:t>
      </w:r>
      <w:proofErr w:type="spellEnd"/>
      <w:r>
        <w:rPr>
          <w:lang w:val="en-CH" w:eastAsia="de-DE"/>
        </w:rPr>
        <w:t xml:space="preserve"> um die </w:t>
      </w:r>
      <w:proofErr w:type="spellStart"/>
      <w:r>
        <w:rPr>
          <w:lang w:val="en-CH" w:eastAsia="de-DE"/>
        </w:rPr>
        <w:t>Frage</w:t>
      </w:r>
      <w:proofErr w:type="spellEnd"/>
      <w:r>
        <w:rPr>
          <w:lang w:val="en-CH" w:eastAsia="de-DE"/>
        </w:rPr>
        <w:t xml:space="preserve"> welches Problem </w:t>
      </w:r>
      <w:proofErr w:type="spellStart"/>
      <w:r>
        <w:rPr>
          <w:lang w:val="en-CH" w:eastAsia="de-DE"/>
        </w:rPr>
        <w:t>gelöst</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soll</w:t>
      </w:r>
      <w:proofErr w:type="spellEnd"/>
      <w:r>
        <w:rPr>
          <w:lang w:val="en-CH" w:eastAsia="de-DE"/>
        </w:rPr>
        <w:t xml:space="preserve"> (</w:t>
      </w:r>
      <w:hyperlink r:id="rId35" w:anchor="q=~(infinite~false~filters~(postType~(~'page~'post~'aa_book~'aa_event_session~'aa_experience_report~'aa_glossary~'aa_research_paper~'aa_video)~tags~(~'three*20amigos))~searchTerm~'~sort~false~sortDirection~'asc~page~1)" w:history="1">
        <w:r>
          <w:rPr>
            <w:rStyle w:val="Hyperlink"/>
          </w:rPr>
          <w:t>https://www.agilealliance.org/glossary/three-amigos</w:t>
        </w:r>
      </w:hyperlink>
      <w:r>
        <w:rPr>
          <w:lang w:val="en-CH"/>
        </w:rPr>
        <w:t xml:space="preserve"> - 6.7.20)</w:t>
      </w:r>
      <w:r>
        <w:rPr>
          <w:lang w:val="en-CH" w:eastAsia="de-DE"/>
        </w:rPr>
        <w:t xml:space="preserve">. Die </w:t>
      </w:r>
      <w:proofErr w:type="spellStart"/>
      <w:r>
        <w:rPr>
          <w:lang w:val="en-CH" w:eastAsia="de-DE"/>
        </w:rPr>
        <w:t>Perspektive</w:t>
      </w:r>
      <w:proofErr w:type="spellEnd"/>
      <w:r>
        <w:rPr>
          <w:lang w:val="en-CH" w:eastAsia="de-DE"/>
        </w:rPr>
        <w:t xml:space="preserve"> ‘Testing’ </w:t>
      </w:r>
      <w:proofErr w:type="spellStart"/>
      <w:r>
        <w:rPr>
          <w:lang w:val="en-CH" w:eastAsia="de-DE"/>
        </w:rPr>
        <w:t>bringt</w:t>
      </w:r>
      <w:proofErr w:type="spellEnd"/>
      <w:r>
        <w:rPr>
          <w:lang w:val="en-CH" w:eastAsia="de-DE"/>
        </w:rPr>
        <w:t xml:space="preserve"> </w:t>
      </w:r>
      <w:proofErr w:type="spellStart"/>
      <w:r>
        <w:rPr>
          <w:lang w:val="en-CH" w:eastAsia="de-DE"/>
        </w:rPr>
        <w:t>Aspekte</w:t>
      </w:r>
      <w:proofErr w:type="spellEnd"/>
      <w:r>
        <w:rPr>
          <w:lang w:val="en-CH" w:eastAsia="de-DE"/>
        </w:rPr>
        <w:t xml:space="preserve"> </w:t>
      </w:r>
      <w:proofErr w:type="spellStart"/>
      <w:r>
        <w:rPr>
          <w:lang w:val="en-CH" w:eastAsia="de-DE"/>
        </w:rPr>
        <w:t>wie</w:t>
      </w:r>
      <w:proofErr w:type="spellEnd"/>
      <w:r>
        <w:rPr>
          <w:lang w:val="en-CH" w:eastAsia="de-DE"/>
        </w:rPr>
        <w:t xml:space="preserve"> </w:t>
      </w:r>
      <w:proofErr w:type="spellStart"/>
      <w:r>
        <w:rPr>
          <w:lang w:val="en-CH" w:eastAsia="de-DE"/>
        </w:rPr>
        <w:t>Qualität</w:t>
      </w:r>
      <w:proofErr w:type="spellEnd"/>
      <w:r>
        <w:rPr>
          <w:lang w:val="en-CH" w:eastAsia="de-DE"/>
        </w:rPr>
        <w:t xml:space="preserve">, </w:t>
      </w:r>
      <w:proofErr w:type="spellStart"/>
      <w:r>
        <w:rPr>
          <w:lang w:val="en-CH" w:eastAsia="de-DE"/>
        </w:rPr>
        <w:t>Qualitätssicherung</w:t>
      </w:r>
      <w:proofErr w:type="spellEnd"/>
      <w:r>
        <w:rPr>
          <w:lang w:val="en-CH" w:eastAsia="de-DE"/>
        </w:rPr>
        <w:t xml:space="preserve"> und </w:t>
      </w:r>
      <w:proofErr w:type="spellStart"/>
      <w:r>
        <w:rPr>
          <w:lang w:val="en-CH" w:eastAsia="de-DE"/>
        </w:rPr>
        <w:t>Risikobetrachtungen</w:t>
      </w:r>
      <w:proofErr w:type="spellEnd"/>
      <w:r>
        <w:rPr>
          <w:lang w:val="en-CH" w:eastAsia="de-DE"/>
        </w:rPr>
        <w:t xml:space="preserve"> in die </w:t>
      </w:r>
      <w:proofErr w:type="spellStart"/>
      <w:r>
        <w:rPr>
          <w:lang w:val="en-CH" w:eastAsia="de-DE"/>
        </w:rPr>
        <w:t>Diskussion</w:t>
      </w:r>
      <w:proofErr w:type="spellEnd"/>
      <w:r>
        <w:rPr>
          <w:lang w:val="en-CH" w:eastAsia="de-DE"/>
        </w:rPr>
        <w:t xml:space="preserve"> </w:t>
      </w:r>
      <w:proofErr w:type="spellStart"/>
      <w:r>
        <w:rPr>
          <w:lang w:val="en-CH" w:eastAsia="de-DE"/>
        </w:rPr>
        <w:t>mit</w:t>
      </w:r>
      <w:proofErr w:type="spellEnd"/>
      <w:r>
        <w:rPr>
          <w:lang w:val="en-CH" w:eastAsia="de-DE"/>
        </w:rPr>
        <w:t xml:space="preserve"> </w:t>
      </w:r>
      <w:proofErr w:type="spellStart"/>
      <w:r>
        <w:rPr>
          <w:lang w:val="en-CH" w:eastAsia="de-DE"/>
        </w:rPr>
        <w:t>ein</w:t>
      </w:r>
      <w:proofErr w:type="spellEnd"/>
      <w:r>
        <w:rPr>
          <w:lang w:val="en-CH" w:eastAsia="de-DE"/>
        </w:rPr>
        <w:t xml:space="preserve">, </w:t>
      </w:r>
      <w:proofErr w:type="spellStart"/>
      <w:r>
        <w:rPr>
          <w:lang w:val="en-CH" w:eastAsia="de-DE"/>
        </w:rPr>
        <w:t>wohingegen</w:t>
      </w:r>
      <w:proofErr w:type="spellEnd"/>
      <w:r>
        <w:rPr>
          <w:lang w:val="en-CH" w:eastAsia="de-DE"/>
        </w:rPr>
        <w:t xml:space="preserve"> </w:t>
      </w:r>
      <w:proofErr w:type="spellStart"/>
      <w:r>
        <w:rPr>
          <w:lang w:val="en-CH" w:eastAsia="de-DE"/>
        </w:rPr>
        <w:t>sich</w:t>
      </w:r>
      <w:proofErr w:type="spellEnd"/>
      <w:r>
        <w:rPr>
          <w:lang w:val="en-CH" w:eastAsia="de-DE"/>
        </w:rPr>
        <w:t xml:space="preserve"> die </w:t>
      </w:r>
      <w:proofErr w:type="spellStart"/>
      <w:r>
        <w:rPr>
          <w:lang w:val="en-CH" w:eastAsia="de-DE"/>
        </w:rPr>
        <w:t>Perspektive</w:t>
      </w:r>
      <w:proofErr w:type="spellEnd"/>
      <w:r>
        <w:rPr>
          <w:lang w:val="en-CH" w:eastAsia="de-DE"/>
        </w:rPr>
        <w:t xml:space="preserve"> ‘Development’ die </w:t>
      </w:r>
      <w:proofErr w:type="spellStart"/>
      <w:r>
        <w:rPr>
          <w:lang w:val="en-CH" w:eastAsia="de-DE"/>
        </w:rPr>
        <w:t>Frage</w:t>
      </w:r>
      <w:proofErr w:type="spellEnd"/>
      <w:r>
        <w:rPr>
          <w:lang w:val="en-CH" w:eastAsia="de-DE"/>
        </w:rPr>
        <w:t xml:space="preserve"> </w:t>
      </w:r>
      <w:proofErr w:type="spellStart"/>
      <w:r>
        <w:rPr>
          <w:lang w:val="en-CH" w:eastAsia="de-DE"/>
        </w:rPr>
        <w:t>stellt</w:t>
      </w:r>
      <w:proofErr w:type="spellEnd"/>
      <w:r>
        <w:rPr>
          <w:lang w:val="en-CH" w:eastAsia="de-DE"/>
        </w:rPr>
        <w:t xml:space="preserve"> </w:t>
      </w:r>
      <w:proofErr w:type="spellStart"/>
      <w:r>
        <w:rPr>
          <w:lang w:val="en-CH" w:eastAsia="de-DE"/>
        </w:rPr>
        <w:t>wie</w:t>
      </w:r>
      <w:proofErr w:type="spellEnd"/>
      <w:r>
        <w:rPr>
          <w:lang w:val="en-CH" w:eastAsia="de-DE"/>
        </w:rPr>
        <w:t xml:space="preserve"> </w:t>
      </w:r>
      <w:proofErr w:type="spellStart"/>
      <w:r>
        <w:rPr>
          <w:lang w:val="en-CH" w:eastAsia="de-DE"/>
        </w:rPr>
        <w:t>eine</w:t>
      </w:r>
      <w:proofErr w:type="spellEnd"/>
      <w:r>
        <w:rPr>
          <w:lang w:val="en-CH" w:eastAsia="de-DE"/>
        </w:rPr>
        <w:t xml:space="preserve"> </w:t>
      </w:r>
      <w:proofErr w:type="spellStart"/>
      <w:r>
        <w:rPr>
          <w:lang w:val="en-CH" w:eastAsia="de-DE"/>
        </w:rPr>
        <w:t>geeignete</w:t>
      </w:r>
      <w:proofErr w:type="spellEnd"/>
      <w:r>
        <w:rPr>
          <w:lang w:val="en-CH" w:eastAsia="de-DE"/>
        </w:rPr>
        <w:t xml:space="preserve"> </w:t>
      </w:r>
      <w:proofErr w:type="spellStart"/>
      <w:r>
        <w:rPr>
          <w:lang w:val="en-CH" w:eastAsia="de-DE"/>
        </w:rPr>
        <w:t>Lösung</w:t>
      </w:r>
      <w:proofErr w:type="spellEnd"/>
      <w:r>
        <w:rPr>
          <w:lang w:val="en-CH" w:eastAsia="de-DE"/>
        </w:rPr>
        <w:t xml:space="preserve"> </w:t>
      </w:r>
      <w:proofErr w:type="spellStart"/>
      <w:r>
        <w:rPr>
          <w:lang w:val="en-CH" w:eastAsia="de-DE"/>
        </w:rPr>
        <w:t>zum</w:t>
      </w:r>
      <w:proofErr w:type="spellEnd"/>
      <w:r>
        <w:rPr>
          <w:lang w:val="en-CH" w:eastAsia="de-DE"/>
        </w:rPr>
        <w:t xml:space="preserve"> </w:t>
      </w:r>
      <w:proofErr w:type="spellStart"/>
      <w:r>
        <w:rPr>
          <w:lang w:val="en-CH" w:eastAsia="de-DE"/>
        </w:rPr>
        <w:t>anstehenden</w:t>
      </w:r>
      <w:proofErr w:type="spellEnd"/>
      <w:r>
        <w:rPr>
          <w:lang w:val="en-CH" w:eastAsia="de-DE"/>
        </w:rPr>
        <w:t xml:space="preserve"> Problem </w:t>
      </w:r>
      <w:proofErr w:type="spellStart"/>
      <w:r>
        <w:rPr>
          <w:lang w:val="en-CH" w:eastAsia="de-DE"/>
        </w:rPr>
        <w:t>gebaut</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könnte</w:t>
      </w:r>
      <w:proofErr w:type="spellEnd"/>
      <w:r>
        <w:rPr>
          <w:lang w:val="en-CH" w:eastAsia="de-DE"/>
        </w:rPr>
        <w:t xml:space="preserve"> (</w:t>
      </w:r>
      <w:hyperlink r:id="rId36" w:anchor="q=~(infinite~false~filters~(postType~(~'page~'post~'aa_book~'aa_event_session~'aa_experience_report~'aa_glossary~'aa_research_paper~'aa_video)~tags~(~'three*20amigos))~searchTerm~'~sort~false~sortDirection~'asc~page~1)" w:history="1">
        <w:r>
          <w:rPr>
            <w:rStyle w:val="Hyperlink"/>
          </w:rPr>
          <w:t>https://www.agilealliance.org/glossary/three-amigos</w:t>
        </w:r>
      </w:hyperlink>
      <w:r>
        <w:rPr>
          <w:lang w:val="en-CH"/>
        </w:rPr>
        <w:t xml:space="preserve"> - 6.7.20)</w:t>
      </w:r>
      <w:r>
        <w:rPr>
          <w:lang w:val="en-CH" w:eastAsia="de-DE"/>
        </w:rPr>
        <w:t xml:space="preserve">. Sind </w:t>
      </w:r>
      <w:proofErr w:type="spellStart"/>
      <w:r>
        <w:rPr>
          <w:lang w:val="en-CH" w:eastAsia="de-DE"/>
        </w:rPr>
        <w:t>alle</w:t>
      </w:r>
      <w:proofErr w:type="spellEnd"/>
      <w:r>
        <w:rPr>
          <w:lang w:val="en-CH" w:eastAsia="de-DE"/>
        </w:rPr>
        <w:t xml:space="preserve"> </w:t>
      </w:r>
      <w:proofErr w:type="spellStart"/>
      <w:r>
        <w:rPr>
          <w:lang w:val="en-CH" w:eastAsia="de-DE"/>
        </w:rPr>
        <w:t>Perspektiven</w:t>
      </w:r>
      <w:proofErr w:type="spellEnd"/>
      <w:r>
        <w:rPr>
          <w:lang w:val="en-CH" w:eastAsia="de-DE"/>
        </w:rPr>
        <w:t xml:space="preserve"> </w:t>
      </w:r>
      <w:proofErr w:type="spellStart"/>
      <w:r>
        <w:rPr>
          <w:lang w:val="en-CH" w:eastAsia="de-DE"/>
        </w:rPr>
        <w:t>vertreten</w:t>
      </w:r>
      <w:proofErr w:type="spellEnd"/>
      <w:r>
        <w:rPr>
          <w:lang w:val="en-CH" w:eastAsia="de-DE"/>
        </w:rPr>
        <w:t xml:space="preserve">, </w:t>
      </w:r>
      <w:proofErr w:type="spellStart"/>
      <w:r>
        <w:rPr>
          <w:lang w:val="en-CH" w:eastAsia="de-DE"/>
        </w:rPr>
        <w:t>wird</w:t>
      </w:r>
      <w:proofErr w:type="spellEnd"/>
      <w:r>
        <w:rPr>
          <w:lang w:val="en-CH" w:eastAsia="de-DE"/>
        </w:rPr>
        <w:t xml:space="preserve"> die </w:t>
      </w:r>
      <w:proofErr w:type="spellStart"/>
      <w:r>
        <w:rPr>
          <w:lang w:val="en-CH" w:eastAsia="de-DE"/>
        </w:rPr>
        <w:t>Benutzeranforderung</w:t>
      </w:r>
      <w:proofErr w:type="spellEnd"/>
      <w:r>
        <w:rPr>
          <w:lang w:val="en-CH" w:eastAsia="de-DE"/>
        </w:rPr>
        <w:t xml:space="preserve"> </w:t>
      </w:r>
      <w:proofErr w:type="spellStart"/>
      <w:r>
        <w:rPr>
          <w:lang w:val="en-CH" w:eastAsia="de-DE"/>
        </w:rPr>
        <w:t>mit</w:t>
      </w:r>
      <w:proofErr w:type="spellEnd"/>
      <w:r>
        <w:rPr>
          <w:lang w:val="en-CH" w:eastAsia="de-DE"/>
        </w:rPr>
        <w:t xml:space="preserve"> </w:t>
      </w:r>
      <w:proofErr w:type="spellStart"/>
      <w:r>
        <w:rPr>
          <w:lang w:val="en-CH" w:eastAsia="de-DE"/>
        </w:rPr>
        <w:t>Hilfe</w:t>
      </w:r>
      <w:proofErr w:type="spellEnd"/>
      <w:r>
        <w:rPr>
          <w:lang w:val="en-CH" w:eastAsia="de-DE"/>
        </w:rPr>
        <w:t xml:space="preserve"> der </w:t>
      </w:r>
      <w:proofErr w:type="spellStart"/>
      <w:r>
        <w:rPr>
          <w:lang w:val="en-CH" w:eastAsia="de-DE"/>
        </w:rPr>
        <w:t>Methode</w:t>
      </w:r>
      <w:proofErr w:type="spellEnd"/>
      <w:r>
        <w:rPr>
          <w:lang w:val="en-CH" w:eastAsia="de-DE"/>
        </w:rPr>
        <w:t xml:space="preserve"> ‘Example Mapping’ </w:t>
      </w:r>
      <w:proofErr w:type="spellStart"/>
      <w:r>
        <w:rPr>
          <w:lang w:val="en-CH" w:eastAsia="de-DE"/>
        </w:rPr>
        <w:t>erörter</w:t>
      </w:r>
      <w:proofErr w:type="spellEnd"/>
      <w:r>
        <w:rPr>
          <w:lang w:val="en-CH" w:eastAsia="de-DE"/>
        </w:rPr>
        <w:t xml:space="preserve"> (</w:t>
      </w:r>
      <w:r w:rsidRPr="004C56B7">
        <w:rPr>
          <w:lang w:val="en-CH" w:eastAsia="de-DE"/>
        </w:rPr>
        <w:t xml:space="preserve">Nagy &amp; Rose, 2018, p. </w:t>
      </w:r>
      <w:r>
        <w:rPr>
          <w:lang w:val="en-CH" w:eastAsia="de-DE"/>
        </w:rPr>
        <w:t xml:space="preserve">26; </w:t>
      </w:r>
      <w:hyperlink r:id="rId37" w:history="1">
        <w:r>
          <w:rPr>
            <w:rStyle w:val="Hyperlink"/>
          </w:rPr>
          <w:t>https://cucumber.io/blog/bdd/example-mapping-introduction/</w:t>
        </w:r>
      </w:hyperlink>
      <w:r>
        <w:rPr>
          <w:lang w:val="en-CH" w:eastAsia="de-DE"/>
        </w:rPr>
        <w:t xml:space="preserve"> – 6.7.20). </w:t>
      </w:r>
      <w:proofErr w:type="spellStart"/>
      <w:r>
        <w:rPr>
          <w:lang w:val="en-CH" w:eastAsia="de-DE"/>
        </w:rPr>
        <w:t>Als</w:t>
      </w:r>
      <w:proofErr w:type="spellEnd"/>
      <w:r>
        <w:rPr>
          <w:lang w:val="en-CH" w:eastAsia="de-DE"/>
        </w:rPr>
        <w:t xml:space="preserve"> </w:t>
      </w:r>
      <w:proofErr w:type="spellStart"/>
      <w:r>
        <w:rPr>
          <w:lang w:val="en-CH" w:eastAsia="de-DE"/>
        </w:rPr>
        <w:t>Resultat</w:t>
      </w:r>
      <w:proofErr w:type="spellEnd"/>
      <w:r>
        <w:rPr>
          <w:lang w:val="en-CH" w:eastAsia="de-DE"/>
        </w:rPr>
        <w:t xml:space="preserve"> des Three Amigos Meeting und dem Example Mapping </w:t>
      </w:r>
      <w:proofErr w:type="spellStart"/>
      <w:r>
        <w:rPr>
          <w:lang w:val="en-CH" w:eastAsia="de-DE"/>
        </w:rPr>
        <w:t>liegen</w:t>
      </w:r>
      <w:proofErr w:type="spellEnd"/>
      <w:r>
        <w:rPr>
          <w:lang w:val="en-CH" w:eastAsia="de-DE"/>
        </w:rPr>
        <w:t xml:space="preserve"> </w:t>
      </w:r>
      <w:proofErr w:type="spellStart"/>
      <w:r>
        <w:rPr>
          <w:lang w:val="en-CH" w:eastAsia="de-DE"/>
        </w:rPr>
        <w:t>verschiedene</w:t>
      </w:r>
      <w:proofErr w:type="spellEnd"/>
      <w:r>
        <w:rPr>
          <w:lang w:val="en-CH" w:eastAsia="de-DE"/>
        </w:rPr>
        <w:t xml:space="preserve"> </w:t>
      </w:r>
      <w:proofErr w:type="spellStart"/>
      <w:r>
        <w:rPr>
          <w:lang w:val="en-CH" w:eastAsia="de-DE"/>
        </w:rPr>
        <w:t>Beispiele</w:t>
      </w:r>
      <w:proofErr w:type="spellEnd"/>
      <w:r>
        <w:rPr>
          <w:lang w:val="en-CH" w:eastAsia="de-DE"/>
        </w:rPr>
        <w:t xml:space="preserve"> </w:t>
      </w:r>
      <w:proofErr w:type="spellStart"/>
      <w:r>
        <w:rPr>
          <w:lang w:val="en-CH" w:eastAsia="de-DE"/>
        </w:rPr>
        <w:t>vor</w:t>
      </w:r>
      <w:proofErr w:type="spellEnd"/>
      <w:r>
        <w:rPr>
          <w:lang w:val="en-CH" w:eastAsia="de-DE"/>
        </w:rPr>
        <w:t xml:space="preserve">, </w:t>
      </w:r>
      <w:proofErr w:type="spellStart"/>
      <w:r>
        <w:rPr>
          <w:lang w:val="en-CH" w:eastAsia="de-DE"/>
        </w:rPr>
        <w:t>welche</w:t>
      </w:r>
      <w:proofErr w:type="spellEnd"/>
      <w:r>
        <w:rPr>
          <w:lang w:val="en-CH" w:eastAsia="de-DE"/>
        </w:rPr>
        <w:t xml:space="preserve"> die </w:t>
      </w:r>
      <w:proofErr w:type="spellStart"/>
      <w:r>
        <w:rPr>
          <w:lang w:val="en-CH" w:eastAsia="de-DE"/>
        </w:rPr>
        <w:t>Benutzeranforderungen</w:t>
      </w:r>
      <w:proofErr w:type="spellEnd"/>
      <w:r>
        <w:rPr>
          <w:lang w:val="en-CH" w:eastAsia="de-DE"/>
        </w:rPr>
        <w:t xml:space="preserve"> und die </w:t>
      </w:r>
      <w:proofErr w:type="spellStart"/>
      <w:r>
        <w:rPr>
          <w:lang w:val="en-CH" w:eastAsia="de-DE"/>
        </w:rPr>
        <w:t>dahinterliegenden</w:t>
      </w:r>
      <w:proofErr w:type="spellEnd"/>
      <w:r>
        <w:rPr>
          <w:lang w:val="en-CH" w:eastAsia="de-DE"/>
        </w:rPr>
        <w:t xml:space="preserve"> </w:t>
      </w:r>
      <w:proofErr w:type="spellStart"/>
      <w:r>
        <w:rPr>
          <w:lang w:val="en-CH" w:eastAsia="de-DE"/>
        </w:rPr>
        <w:t>Regeln</w:t>
      </w:r>
      <w:proofErr w:type="spellEnd"/>
      <w:r>
        <w:rPr>
          <w:lang w:val="en-CH" w:eastAsia="de-DE"/>
        </w:rPr>
        <w:t xml:space="preserve"> </w:t>
      </w:r>
      <w:proofErr w:type="spellStart"/>
      <w:r>
        <w:rPr>
          <w:lang w:val="en-CH" w:eastAsia="de-DE"/>
        </w:rPr>
        <w:t>illustrieren</w:t>
      </w:r>
      <w:proofErr w:type="spellEnd"/>
      <w:r>
        <w:rPr>
          <w:lang w:val="en-CH" w:eastAsia="de-DE"/>
        </w:rPr>
        <w:t xml:space="preserve"> (</w:t>
      </w:r>
      <w:r w:rsidRPr="004C56B7">
        <w:rPr>
          <w:lang w:val="en-CH" w:eastAsia="de-DE"/>
        </w:rPr>
        <w:t xml:space="preserve">Nagy &amp; Rose, 2018, p. </w:t>
      </w:r>
      <w:r>
        <w:rPr>
          <w:lang w:val="en-CH" w:eastAsia="de-DE"/>
        </w:rPr>
        <w:t>35).</w:t>
      </w:r>
    </w:p>
    <w:p w14:paraId="7F00D178" w14:textId="131089CA" w:rsidR="00680032" w:rsidRPr="00E44FC6" w:rsidRDefault="002316E8" w:rsidP="00EC298A">
      <w:pPr>
        <w:rPr>
          <w:lang w:val="en-CH" w:eastAsia="de-DE"/>
        </w:rPr>
      </w:pPr>
      <w:r>
        <w:rPr>
          <w:noProof/>
        </w:rPr>
        <w:drawing>
          <wp:anchor distT="0" distB="0" distL="114300" distR="114300" simplePos="0" relativeHeight="251658240" behindDoc="0" locked="0" layoutInCell="1" allowOverlap="1" wp14:anchorId="6D90A138" wp14:editId="66EA1C79">
            <wp:simplePos x="901700" y="1079500"/>
            <wp:positionH relativeFrom="margin">
              <wp:align>left</wp:align>
            </wp:positionH>
            <wp:positionV relativeFrom="paragraph">
              <wp:align>top</wp:align>
            </wp:positionV>
            <wp:extent cx="5327650" cy="4007485"/>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r:link="rId39" cstate="print">
                      <a:extLst>
                        <a:ext uri="{28A0092B-C50C-407E-A947-70E740481C1C}">
                          <a14:useLocalDpi xmlns:a14="http://schemas.microsoft.com/office/drawing/2010/main" val="0"/>
                        </a:ext>
                      </a:extLst>
                    </a:blip>
                    <a:srcRect l="4047" t="1660" r="3819" b="5935"/>
                    <a:stretch/>
                  </pic:blipFill>
                  <pic:spPr bwMode="auto">
                    <a:xfrm>
                      <a:off x="0" y="0"/>
                      <a:ext cx="5341629" cy="40184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CH" w:eastAsia="de-DE"/>
        </w:rPr>
        <w:br w:type="textWrapping" w:clear="all"/>
        <w:t xml:space="preserve">Fig. X: Example Map from </w:t>
      </w:r>
      <w:proofErr w:type="spellStart"/>
      <w:r w:rsidR="001C42B6">
        <w:rPr>
          <w:lang w:val="en-GB" w:eastAsia="de-DE"/>
        </w:rPr>
        <w:t>G</w:t>
      </w:r>
      <w:r w:rsidR="001C42B6" w:rsidRPr="00903C87">
        <w:rPr>
          <w:rStyle w:val="css-901oao"/>
          <w:lang w:val="en-GB"/>
        </w:rPr>
        <w:t>á</w:t>
      </w:r>
      <w:r w:rsidR="001C42B6">
        <w:rPr>
          <w:lang w:val="en-GB" w:eastAsia="de-DE"/>
        </w:rPr>
        <w:t>sp</w:t>
      </w:r>
      <w:r w:rsidR="001C42B6" w:rsidRPr="00903C87">
        <w:rPr>
          <w:rStyle w:val="css-901oao"/>
          <w:lang w:val="en-GB"/>
        </w:rPr>
        <w:t>á</w:t>
      </w:r>
      <w:r w:rsidR="001C42B6">
        <w:rPr>
          <w:lang w:val="en-GB" w:eastAsia="de-DE"/>
        </w:rPr>
        <w:t>r</w:t>
      </w:r>
      <w:proofErr w:type="spellEnd"/>
      <w:r w:rsidR="001C42B6">
        <w:rPr>
          <w:lang w:val="en-GB" w:eastAsia="de-DE"/>
        </w:rPr>
        <w:t xml:space="preserve"> Nagy and </w:t>
      </w:r>
      <w:proofErr w:type="spellStart"/>
      <w:r w:rsidR="001C42B6">
        <w:rPr>
          <w:lang w:val="en-GB" w:eastAsia="de-DE"/>
        </w:rPr>
        <w:t>Seb</w:t>
      </w:r>
      <w:proofErr w:type="spellEnd"/>
      <w:r w:rsidR="001C42B6">
        <w:rPr>
          <w:lang w:val="en-GB" w:eastAsia="de-DE"/>
        </w:rPr>
        <w:t xml:space="preserve"> Rose</w:t>
      </w:r>
      <w:r w:rsidR="001C42B6">
        <w:rPr>
          <w:lang w:val="en-CH" w:eastAsia="de-DE"/>
        </w:rPr>
        <w:t xml:space="preserve"> (</w:t>
      </w:r>
      <w:r w:rsidR="001C42B6" w:rsidRPr="004C56B7">
        <w:rPr>
          <w:lang w:val="en-CH" w:eastAsia="de-DE"/>
        </w:rPr>
        <w:t xml:space="preserve">Nagy &amp; Rose, 2018, p. </w:t>
      </w:r>
      <w:r w:rsidR="001C42B6">
        <w:rPr>
          <w:lang w:val="en-CH" w:eastAsia="de-DE"/>
        </w:rPr>
        <w:t>35)</w:t>
      </w:r>
    </w:p>
    <w:p w14:paraId="1C678AB0" w14:textId="77777777" w:rsidR="00B0680A" w:rsidRPr="00903C87" w:rsidRDefault="00B0680A" w:rsidP="00B0680A">
      <w:pPr>
        <w:pStyle w:val="Heading2"/>
        <w:rPr>
          <w:lang w:val="en-GB"/>
        </w:rPr>
      </w:pPr>
      <w:bookmarkStart w:id="1019" w:name="_Toc44339667"/>
      <w:r>
        <w:rPr>
          <w:lang w:val="en-GB"/>
        </w:rPr>
        <w:lastRenderedPageBreak/>
        <w:t>Writing Executable Specifications with Gherkin</w:t>
      </w:r>
      <w:bookmarkEnd w:id="1019"/>
    </w:p>
    <w:p w14:paraId="4B404C91" w14:textId="29258ED0" w:rsidR="00B0680A" w:rsidRDefault="00E91DEB" w:rsidP="00407E18">
      <w:pPr>
        <w:rPr>
          <w:lang w:val="en-CH" w:eastAsia="de-DE"/>
        </w:rPr>
      </w:pPr>
      <w:r>
        <w:rPr>
          <w:lang w:val="en-CH" w:eastAsia="de-DE"/>
        </w:rPr>
        <w:t xml:space="preserve">Wie </w:t>
      </w:r>
      <w:proofErr w:type="spellStart"/>
      <w:r w:rsidR="00E44FC6">
        <w:rPr>
          <w:lang w:val="en-CH" w:eastAsia="de-DE"/>
        </w:rPr>
        <w:t>obenstehend</w:t>
      </w:r>
      <w:proofErr w:type="spellEnd"/>
      <w:r>
        <w:rPr>
          <w:lang w:val="en-CH" w:eastAsia="de-DE"/>
        </w:rPr>
        <w:t xml:space="preserve"> </w:t>
      </w:r>
      <w:proofErr w:type="spellStart"/>
      <w:r>
        <w:rPr>
          <w:lang w:val="en-CH" w:eastAsia="de-DE"/>
        </w:rPr>
        <w:t>beschrieben</w:t>
      </w:r>
      <w:proofErr w:type="spellEnd"/>
      <w:r>
        <w:rPr>
          <w:lang w:val="en-CH" w:eastAsia="de-DE"/>
        </w:rPr>
        <w:t xml:space="preserve">, </w:t>
      </w:r>
      <w:proofErr w:type="spellStart"/>
      <w:r>
        <w:rPr>
          <w:lang w:val="en-CH" w:eastAsia="de-DE"/>
        </w:rPr>
        <w:t>werden</w:t>
      </w:r>
      <w:proofErr w:type="spellEnd"/>
      <w:r>
        <w:rPr>
          <w:lang w:val="en-CH" w:eastAsia="de-DE"/>
        </w:rPr>
        <w:t xml:space="preserve"> die </w:t>
      </w:r>
      <w:proofErr w:type="spellStart"/>
      <w:r>
        <w:rPr>
          <w:lang w:val="en-CH" w:eastAsia="de-DE"/>
        </w:rPr>
        <w:t>Benutzeranforderungen</w:t>
      </w:r>
      <w:proofErr w:type="spellEnd"/>
      <w:r>
        <w:rPr>
          <w:lang w:val="en-CH" w:eastAsia="de-DE"/>
        </w:rPr>
        <w:t xml:space="preserve"> </w:t>
      </w:r>
      <w:proofErr w:type="spellStart"/>
      <w:r>
        <w:rPr>
          <w:lang w:val="en-CH" w:eastAsia="de-DE"/>
        </w:rPr>
        <w:t>über</w:t>
      </w:r>
      <w:proofErr w:type="spellEnd"/>
      <w:r>
        <w:rPr>
          <w:lang w:val="en-CH" w:eastAsia="de-DE"/>
        </w:rPr>
        <w:t xml:space="preserve"> </w:t>
      </w:r>
      <w:proofErr w:type="spellStart"/>
      <w:r>
        <w:rPr>
          <w:lang w:val="en-CH" w:eastAsia="de-DE"/>
        </w:rPr>
        <w:t>Beispiele</w:t>
      </w:r>
      <w:proofErr w:type="spellEnd"/>
      <w:r>
        <w:rPr>
          <w:lang w:val="en-CH" w:eastAsia="de-DE"/>
        </w:rPr>
        <w:t xml:space="preserve"> </w:t>
      </w:r>
      <w:proofErr w:type="spellStart"/>
      <w:r>
        <w:rPr>
          <w:lang w:val="en-CH" w:eastAsia="de-DE"/>
        </w:rPr>
        <w:t>spezifiziert</w:t>
      </w:r>
      <w:proofErr w:type="spellEnd"/>
      <w:r>
        <w:rPr>
          <w:lang w:val="en-CH" w:eastAsia="de-DE"/>
        </w:rPr>
        <w:t xml:space="preserve">. </w:t>
      </w:r>
      <w:proofErr w:type="spellStart"/>
      <w:r>
        <w:rPr>
          <w:lang w:val="en-CH" w:eastAsia="de-DE"/>
        </w:rPr>
        <w:t>Diese</w:t>
      </w:r>
      <w:proofErr w:type="spellEnd"/>
      <w:r>
        <w:rPr>
          <w:lang w:val="en-CH" w:eastAsia="de-DE"/>
        </w:rPr>
        <w:t xml:space="preserve"> </w:t>
      </w:r>
      <w:proofErr w:type="spellStart"/>
      <w:r>
        <w:rPr>
          <w:lang w:val="en-CH" w:eastAsia="de-DE"/>
        </w:rPr>
        <w:t>Beispiele</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anschliessend</w:t>
      </w:r>
      <w:proofErr w:type="spellEnd"/>
      <w:r>
        <w:rPr>
          <w:lang w:val="en-CH" w:eastAsia="de-DE"/>
        </w:rPr>
        <w:t xml:space="preserve"> </w:t>
      </w:r>
      <w:proofErr w:type="spellStart"/>
      <w:r>
        <w:rPr>
          <w:lang w:val="en-CH" w:eastAsia="de-DE"/>
        </w:rPr>
        <w:t>im</w:t>
      </w:r>
      <w:proofErr w:type="spellEnd"/>
      <w:r>
        <w:rPr>
          <w:lang w:val="en-CH" w:eastAsia="de-DE"/>
        </w:rPr>
        <w:t xml:space="preserve"> </w:t>
      </w:r>
      <w:proofErr w:type="spellStart"/>
      <w:r>
        <w:rPr>
          <w:lang w:val="en-CH" w:eastAsia="de-DE"/>
        </w:rPr>
        <w:t>Schritt</w:t>
      </w:r>
      <w:proofErr w:type="spellEnd"/>
      <w:r>
        <w:rPr>
          <w:lang w:val="en-CH" w:eastAsia="de-DE"/>
        </w:rPr>
        <w:t xml:space="preserve"> ‘Formulation’ in </w:t>
      </w:r>
      <w:proofErr w:type="spellStart"/>
      <w:r>
        <w:rPr>
          <w:lang w:val="en-CH" w:eastAsia="de-DE"/>
        </w:rPr>
        <w:t>einer</w:t>
      </w:r>
      <w:proofErr w:type="spellEnd"/>
      <w:r>
        <w:rPr>
          <w:lang w:val="en-CH" w:eastAsia="de-DE"/>
        </w:rPr>
        <w:t xml:space="preserve"> </w:t>
      </w:r>
      <w:proofErr w:type="spellStart"/>
      <w:r>
        <w:rPr>
          <w:lang w:val="en-CH" w:eastAsia="de-DE"/>
        </w:rPr>
        <w:t>strukturierten</w:t>
      </w:r>
      <w:proofErr w:type="spellEnd"/>
      <w:r>
        <w:rPr>
          <w:lang w:val="en-CH" w:eastAsia="de-DE"/>
        </w:rPr>
        <w:t xml:space="preserve"> Form </w:t>
      </w:r>
      <w:proofErr w:type="spellStart"/>
      <w:r>
        <w:rPr>
          <w:lang w:val="en-CH" w:eastAsia="de-DE"/>
        </w:rPr>
        <w:t>dokumentiert</w:t>
      </w:r>
      <w:proofErr w:type="spellEnd"/>
      <w:r>
        <w:rPr>
          <w:lang w:val="en-CH" w:eastAsia="de-DE"/>
        </w:rPr>
        <w:t xml:space="preserve">. In </w:t>
      </w:r>
      <w:proofErr w:type="spellStart"/>
      <w:r>
        <w:rPr>
          <w:lang w:val="en-CH" w:eastAsia="de-DE"/>
        </w:rPr>
        <w:t>diesem</w:t>
      </w:r>
      <w:proofErr w:type="spellEnd"/>
      <w:r>
        <w:rPr>
          <w:lang w:val="en-CH" w:eastAsia="de-DE"/>
        </w:rPr>
        <w:t xml:space="preserve"> </w:t>
      </w:r>
      <w:proofErr w:type="spellStart"/>
      <w:r>
        <w:rPr>
          <w:lang w:val="en-CH" w:eastAsia="de-DE"/>
        </w:rPr>
        <w:t>Kapitel</w:t>
      </w:r>
      <w:proofErr w:type="spellEnd"/>
      <w:r>
        <w:rPr>
          <w:lang w:val="en-CH" w:eastAsia="de-DE"/>
        </w:rPr>
        <w:t xml:space="preserve"> </w:t>
      </w:r>
      <w:proofErr w:type="spellStart"/>
      <w:r>
        <w:rPr>
          <w:lang w:val="en-CH" w:eastAsia="de-DE"/>
        </w:rPr>
        <w:t>wird</w:t>
      </w:r>
      <w:proofErr w:type="spellEnd"/>
      <w:r>
        <w:rPr>
          <w:lang w:val="en-CH" w:eastAsia="de-DE"/>
        </w:rPr>
        <w:t xml:space="preserve"> </w:t>
      </w:r>
      <w:proofErr w:type="spellStart"/>
      <w:r>
        <w:rPr>
          <w:lang w:val="en-CH" w:eastAsia="de-DE"/>
        </w:rPr>
        <w:t>näher</w:t>
      </w:r>
      <w:proofErr w:type="spellEnd"/>
      <w:r>
        <w:rPr>
          <w:lang w:val="en-CH" w:eastAsia="de-DE"/>
        </w:rPr>
        <w:t xml:space="preserve"> auf</w:t>
      </w:r>
      <w:r w:rsidR="00EC298A">
        <w:rPr>
          <w:lang w:val="en-CH" w:eastAsia="de-DE"/>
        </w:rPr>
        <w:t xml:space="preserve"> </w:t>
      </w:r>
      <w:proofErr w:type="spellStart"/>
      <w:r>
        <w:rPr>
          <w:lang w:val="en-CH" w:eastAsia="de-DE"/>
        </w:rPr>
        <w:t>diesen</w:t>
      </w:r>
      <w:proofErr w:type="spellEnd"/>
      <w:r>
        <w:rPr>
          <w:lang w:val="en-CH" w:eastAsia="de-DE"/>
        </w:rPr>
        <w:t xml:space="preserve"> </w:t>
      </w:r>
      <w:proofErr w:type="spellStart"/>
      <w:r>
        <w:rPr>
          <w:lang w:val="en-CH" w:eastAsia="de-DE"/>
        </w:rPr>
        <w:t>Schritt</w:t>
      </w:r>
      <w:proofErr w:type="spellEnd"/>
      <w:r w:rsidR="00E44FC6">
        <w:rPr>
          <w:lang w:val="en-CH" w:eastAsia="de-DE"/>
        </w:rPr>
        <w:t xml:space="preserve"> ‘Formulation’</w:t>
      </w:r>
      <w:r>
        <w:rPr>
          <w:lang w:val="en-CH" w:eastAsia="de-DE"/>
        </w:rPr>
        <w:t xml:space="preserve"> </w:t>
      </w:r>
      <w:proofErr w:type="spellStart"/>
      <w:r>
        <w:rPr>
          <w:lang w:val="en-CH" w:eastAsia="de-DE"/>
        </w:rPr>
        <w:t>eingegangen</w:t>
      </w:r>
      <w:proofErr w:type="spellEnd"/>
      <w:r>
        <w:rPr>
          <w:lang w:val="en-CH" w:eastAsia="de-DE"/>
        </w:rPr>
        <w:t xml:space="preserve">, da </w:t>
      </w:r>
      <w:proofErr w:type="spellStart"/>
      <w:r w:rsidR="00480645">
        <w:rPr>
          <w:lang w:val="en-CH" w:eastAsia="de-DE"/>
        </w:rPr>
        <w:t>daraus</w:t>
      </w:r>
      <w:proofErr w:type="spellEnd"/>
      <w:r w:rsidR="00480645">
        <w:rPr>
          <w:lang w:val="en-CH" w:eastAsia="de-DE"/>
        </w:rPr>
        <w:t xml:space="preserve"> </w:t>
      </w:r>
      <w:proofErr w:type="spellStart"/>
      <w:r w:rsidR="00480645">
        <w:rPr>
          <w:lang w:val="en-CH" w:eastAsia="de-DE"/>
        </w:rPr>
        <w:t>ein</w:t>
      </w:r>
      <w:proofErr w:type="spellEnd"/>
      <w:r w:rsidR="00480645">
        <w:rPr>
          <w:lang w:val="en-CH" w:eastAsia="de-DE"/>
        </w:rPr>
        <w:t xml:space="preserve"> </w:t>
      </w:r>
      <w:proofErr w:type="spellStart"/>
      <w:r w:rsidR="00480645">
        <w:rPr>
          <w:lang w:val="en-CH" w:eastAsia="de-DE"/>
        </w:rPr>
        <w:t>Dokument</w:t>
      </w:r>
      <w:proofErr w:type="spellEnd"/>
      <w:r w:rsidR="00480645">
        <w:rPr>
          <w:lang w:val="en-CH" w:eastAsia="de-DE"/>
        </w:rPr>
        <w:t xml:space="preserve"> </w:t>
      </w:r>
      <w:proofErr w:type="spellStart"/>
      <w:r w:rsidR="00480645">
        <w:rPr>
          <w:lang w:val="en-CH" w:eastAsia="de-DE"/>
        </w:rPr>
        <w:t>entsteht</w:t>
      </w:r>
      <w:proofErr w:type="spellEnd"/>
      <w:r w:rsidR="00480645">
        <w:rPr>
          <w:lang w:val="en-CH" w:eastAsia="de-DE"/>
        </w:rPr>
        <w:t xml:space="preserve">, welches </w:t>
      </w:r>
      <w:proofErr w:type="spellStart"/>
      <w:r w:rsidR="00EC298A">
        <w:rPr>
          <w:lang w:val="en-CH" w:eastAsia="de-DE"/>
        </w:rPr>
        <w:t>im</w:t>
      </w:r>
      <w:proofErr w:type="spellEnd"/>
      <w:r w:rsidR="00EC298A">
        <w:rPr>
          <w:lang w:val="en-CH" w:eastAsia="de-DE"/>
        </w:rPr>
        <w:t xml:space="preserve"> OQ </w:t>
      </w:r>
      <w:proofErr w:type="spellStart"/>
      <w:r w:rsidR="00EC298A">
        <w:rPr>
          <w:lang w:val="en-CH" w:eastAsia="de-DE"/>
        </w:rPr>
        <w:t>Prozess</w:t>
      </w:r>
      <w:proofErr w:type="spellEnd"/>
      <w:r w:rsidR="00480645">
        <w:rPr>
          <w:lang w:val="en-CH" w:eastAsia="de-DE"/>
        </w:rPr>
        <w:t xml:space="preserve"> </w:t>
      </w:r>
      <w:proofErr w:type="spellStart"/>
      <w:r w:rsidR="00480645">
        <w:rPr>
          <w:lang w:val="en-CH" w:eastAsia="de-DE"/>
        </w:rPr>
        <w:t>nach</w:t>
      </w:r>
      <w:proofErr w:type="spellEnd"/>
      <w:r w:rsidR="00480645">
        <w:rPr>
          <w:lang w:val="en-CH" w:eastAsia="de-DE"/>
        </w:rPr>
        <w:t xml:space="preserve"> GAMP5 </w:t>
      </w:r>
      <w:proofErr w:type="spellStart"/>
      <w:r w:rsidR="00480645">
        <w:rPr>
          <w:lang w:val="en-CH" w:eastAsia="de-DE"/>
        </w:rPr>
        <w:t>Eingang</w:t>
      </w:r>
      <w:proofErr w:type="spellEnd"/>
      <w:r w:rsidR="00480645">
        <w:rPr>
          <w:lang w:val="en-CH" w:eastAsia="de-DE"/>
        </w:rPr>
        <w:t xml:space="preserve"> </w:t>
      </w:r>
      <w:proofErr w:type="spellStart"/>
      <w:r w:rsidR="00480645">
        <w:rPr>
          <w:lang w:val="en-CH" w:eastAsia="de-DE"/>
        </w:rPr>
        <w:t>finden</w:t>
      </w:r>
      <w:proofErr w:type="spellEnd"/>
      <w:r w:rsidR="00480645">
        <w:rPr>
          <w:lang w:val="en-CH" w:eastAsia="de-DE"/>
        </w:rPr>
        <w:t xml:space="preserve"> muss.</w:t>
      </w:r>
    </w:p>
    <w:p w14:paraId="2E1D9051" w14:textId="21BEED2A" w:rsidR="00EC298A" w:rsidRDefault="006A6DD6" w:rsidP="00407E18">
      <w:pPr>
        <w:rPr>
          <w:lang w:val="en-CH" w:eastAsia="de-DE"/>
        </w:rPr>
      </w:pPr>
      <w:r>
        <w:rPr>
          <w:lang w:val="en-CH" w:eastAsia="de-DE"/>
        </w:rPr>
        <w:t xml:space="preserve">Um die </w:t>
      </w:r>
      <w:proofErr w:type="spellStart"/>
      <w:r>
        <w:rPr>
          <w:lang w:val="en-CH" w:eastAsia="de-DE"/>
        </w:rPr>
        <w:t>Beispiele</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formulieren</w:t>
      </w:r>
      <w:proofErr w:type="spellEnd"/>
      <w:r>
        <w:rPr>
          <w:lang w:val="en-CH" w:eastAsia="de-DE"/>
        </w:rPr>
        <w:t xml:space="preserve">, </w:t>
      </w:r>
      <w:proofErr w:type="spellStart"/>
      <w:r>
        <w:rPr>
          <w:lang w:val="en-CH" w:eastAsia="de-DE"/>
        </w:rPr>
        <w:t>wird</w:t>
      </w:r>
      <w:proofErr w:type="spellEnd"/>
      <w:r>
        <w:rPr>
          <w:lang w:val="en-CH" w:eastAsia="de-DE"/>
        </w:rPr>
        <w:t xml:space="preserve"> </w:t>
      </w:r>
      <w:proofErr w:type="spellStart"/>
      <w:r>
        <w:rPr>
          <w:lang w:val="en-CH" w:eastAsia="de-DE"/>
        </w:rPr>
        <w:t>eine</w:t>
      </w:r>
      <w:proofErr w:type="spellEnd"/>
      <w:r>
        <w:rPr>
          <w:lang w:val="en-CH" w:eastAsia="de-DE"/>
        </w:rPr>
        <w:t xml:space="preserve"> </w:t>
      </w:r>
      <w:proofErr w:type="spellStart"/>
      <w:r>
        <w:rPr>
          <w:lang w:val="en-CH" w:eastAsia="de-DE"/>
        </w:rPr>
        <w:t>eigens</w:t>
      </w:r>
      <w:proofErr w:type="spellEnd"/>
      <w:r>
        <w:rPr>
          <w:lang w:val="en-CH" w:eastAsia="de-DE"/>
        </w:rPr>
        <w:t xml:space="preserve"> </w:t>
      </w:r>
      <w:proofErr w:type="spellStart"/>
      <w:r>
        <w:rPr>
          <w:lang w:val="en-CH" w:eastAsia="de-DE"/>
        </w:rPr>
        <w:t>dazu</w:t>
      </w:r>
      <w:proofErr w:type="spellEnd"/>
      <w:r>
        <w:rPr>
          <w:lang w:val="en-CH" w:eastAsia="de-DE"/>
        </w:rPr>
        <w:t xml:space="preserve"> </w:t>
      </w:r>
      <w:proofErr w:type="spellStart"/>
      <w:r>
        <w:rPr>
          <w:lang w:val="en-CH" w:eastAsia="de-DE"/>
        </w:rPr>
        <w:t>entwickelte</w:t>
      </w:r>
      <w:proofErr w:type="spellEnd"/>
      <w:r>
        <w:rPr>
          <w:lang w:val="en-CH" w:eastAsia="de-DE"/>
        </w:rPr>
        <w:t xml:space="preserve"> </w:t>
      </w:r>
      <w:proofErr w:type="spellStart"/>
      <w:r>
        <w:rPr>
          <w:lang w:val="en-CH" w:eastAsia="de-DE"/>
        </w:rPr>
        <w:t>Sprache</w:t>
      </w:r>
      <w:proofErr w:type="spellEnd"/>
      <w:r>
        <w:rPr>
          <w:lang w:val="en-CH" w:eastAsia="de-DE"/>
        </w:rPr>
        <w:t xml:space="preserve"> </w:t>
      </w:r>
      <w:proofErr w:type="spellStart"/>
      <w:r>
        <w:rPr>
          <w:lang w:val="en-CH" w:eastAsia="de-DE"/>
        </w:rPr>
        <w:t>namens</w:t>
      </w:r>
      <w:proofErr w:type="spellEnd"/>
      <w:r>
        <w:rPr>
          <w:lang w:val="en-CH" w:eastAsia="de-DE"/>
        </w:rPr>
        <w:t xml:space="preserve"> Gherkin </w:t>
      </w:r>
      <w:proofErr w:type="spellStart"/>
      <w:r>
        <w:rPr>
          <w:lang w:val="en-CH" w:eastAsia="de-DE"/>
        </w:rPr>
        <w:t>verwendet</w:t>
      </w:r>
      <w:proofErr w:type="spellEnd"/>
      <w:r>
        <w:rPr>
          <w:lang w:val="en-CH" w:eastAsia="de-DE"/>
        </w:rPr>
        <w:t xml:space="preserve"> </w:t>
      </w:r>
      <w:r w:rsidR="00242D6B">
        <w:rPr>
          <w:lang w:val="en-CH" w:eastAsia="de-DE"/>
        </w:rPr>
        <w:t>(</w:t>
      </w:r>
      <w:r w:rsidR="00242D6B" w:rsidRPr="004C56B7">
        <w:rPr>
          <w:lang w:val="en-CH" w:eastAsia="de-DE"/>
        </w:rPr>
        <w:t xml:space="preserve">Nagy &amp; Rose, 2018, p. </w:t>
      </w:r>
      <w:r w:rsidR="00242D6B">
        <w:rPr>
          <w:lang w:val="en-CH" w:eastAsia="de-DE"/>
        </w:rPr>
        <w:t>20</w:t>
      </w:r>
      <w:r w:rsidRPr="00DB2919">
        <w:rPr>
          <w:lang w:val="en-CH" w:eastAsia="de-DE"/>
        </w:rPr>
        <w:t>)</w:t>
      </w:r>
    </w:p>
    <w:p w14:paraId="5773B659" w14:textId="4544FE6A" w:rsidR="00087E6A" w:rsidRDefault="00DB2919" w:rsidP="00407E18">
      <w:pPr>
        <w:rPr>
          <w:lang w:val="en-CH" w:eastAsia="de-DE"/>
        </w:rPr>
      </w:pPr>
      <w:r>
        <w:rPr>
          <w:lang w:val="en-CH" w:eastAsia="de-DE"/>
        </w:rPr>
        <w:t xml:space="preserve">Gherkin </w:t>
      </w:r>
      <w:proofErr w:type="spellStart"/>
      <w:r>
        <w:rPr>
          <w:lang w:val="en-CH" w:eastAsia="de-DE"/>
        </w:rPr>
        <w:t>ist</w:t>
      </w:r>
      <w:proofErr w:type="spellEnd"/>
      <w:r>
        <w:rPr>
          <w:lang w:val="en-CH" w:eastAsia="de-DE"/>
        </w:rPr>
        <w:t xml:space="preserve"> </w:t>
      </w:r>
      <w:proofErr w:type="spellStart"/>
      <w:r>
        <w:rPr>
          <w:lang w:val="en-CH" w:eastAsia="de-DE"/>
        </w:rPr>
        <w:t>eine</w:t>
      </w:r>
      <w:proofErr w:type="spellEnd"/>
      <w:r>
        <w:rPr>
          <w:lang w:val="en-CH" w:eastAsia="de-DE"/>
        </w:rPr>
        <w:t xml:space="preserve"> </w:t>
      </w:r>
      <w:proofErr w:type="spellStart"/>
      <w:r>
        <w:rPr>
          <w:lang w:val="en-CH" w:eastAsia="de-DE"/>
        </w:rPr>
        <w:t>formalisierte</w:t>
      </w:r>
      <w:proofErr w:type="spellEnd"/>
      <w:r>
        <w:rPr>
          <w:lang w:val="en-CH" w:eastAsia="de-DE"/>
        </w:rPr>
        <w:t xml:space="preserve"> </w:t>
      </w:r>
      <w:proofErr w:type="spellStart"/>
      <w:r>
        <w:rPr>
          <w:lang w:val="en-CH" w:eastAsia="de-DE"/>
        </w:rPr>
        <w:t>Sprache</w:t>
      </w:r>
      <w:proofErr w:type="spellEnd"/>
      <w:r>
        <w:rPr>
          <w:lang w:val="en-CH" w:eastAsia="de-DE"/>
        </w:rPr>
        <w:t xml:space="preserve">, die es </w:t>
      </w:r>
      <w:proofErr w:type="spellStart"/>
      <w:r>
        <w:rPr>
          <w:lang w:val="en-CH" w:eastAsia="de-DE"/>
        </w:rPr>
        <w:t>erlaubt</w:t>
      </w:r>
      <w:proofErr w:type="spellEnd"/>
      <w:r>
        <w:rPr>
          <w:lang w:val="en-CH" w:eastAsia="de-DE"/>
        </w:rPr>
        <w:t xml:space="preserve"> die </w:t>
      </w:r>
      <w:proofErr w:type="spellStart"/>
      <w:r>
        <w:rPr>
          <w:lang w:val="en-CH" w:eastAsia="de-DE"/>
        </w:rPr>
        <w:t>Benutzeranforderungen</w:t>
      </w:r>
      <w:proofErr w:type="spellEnd"/>
      <w:r>
        <w:rPr>
          <w:lang w:val="en-CH" w:eastAsia="de-DE"/>
        </w:rPr>
        <w:t xml:space="preserve"> </w:t>
      </w:r>
      <w:proofErr w:type="spellStart"/>
      <w:r>
        <w:rPr>
          <w:lang w:val="en-CH" w:eastAsia="de-DE"/>
        </w:rPr>
        <w:t>präzise</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umschreiben</w:t>
      </w:r>
      <w:proofErr w:type="spellEnd"/>
      <w:r>
        <w:rPr>
          <w:lang w:val="en-CH" w:eastAsia="de-DE"/>
        </w:rPr>
        <w:t xml:space="preserve"> und </w:t>
      </w:r>
      <w:proofErr w:type="spellStart"/>
      <w:r>
        <w:rPr>
          <w:lang w:val="en-CH" w:eastAsia="de-DE"/>
        </w:rPr>
        <w:t>gleichzeitig</w:t>
      </w:r>
      <w:proofErr w:type="spellEnd"/>
      <w:r>
        <w:rPr>
          <w:lang w:val="en-CH" w:eastAsia="de-DE"/>
        </w:rPr>
        <w:t xml:space="preserve"> die </w:t>
      </w:r>
      <w:proofErr w:type="spellStart"/>
      <w:r>
        <w:rPr>
          <w:lang w:val="en-CH" w:eastAsia="de-DE"/>
        </w:rPr>
        <w:t>Akzeptanztests</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sidRPr="00DB2919">
        <w:rPr>
          <w:lang w:val="en-CH" w:eastAsia="de-DE"/>
        </w:rPr>
        <w:t>definieren</w:t>
      </w:r>
      <w:proofErr w:type="spellEnd"/>
      <w:r w:rsidRPr="00DB2919">
        <w:rPr>
          <w:lang w:val="en-CH" w:eastAsia="de-DE"/>
        </w:rPr>
        <w:t xml:space="preserve"> (</w:t>
      </w:r>
      <w:proofErr w:type="spellStart"/>
      <w:r w:rsidRPr="00DB2919">
        <w:rPr>
          <w:lang w:val="en-CH" w:eastAsia="de-DE"/>
        </w:rPr>
        <w:t>Nicieja</w:t>
      </w:r>
      <w:proofErr w:type="spellEnd"/>
      <w:r w:rsidRPr="00DB2919">
        <w:rPr>
          <w:lang w:val="en-CH" w:eastAsia="de-DE"/>
        </w:rPr>
        <w:t>, 2018</w:t>
      </w:r>
      <w:r>
        <w:rPr>
          <w:lang w:val="en-CH" w:eastAsia="de-DE"/>
        </w:rPr>
        <w:t>, pp.11-12</w:t>
      </w:r>
      <w:r w:rsidRPr="00DB2919">
        <w:rPr>
          <w:lang w:val="en-CH" w:eastAsia="de-DE"/>
        </w:rPr>
        <w:t>).</w:t>
      </w:r>
      <w:r>
        <w:rPr>
          <w:lang w:val="en-CH" w:eastAsia="de-DE"/>
        </w:rPr>
        <w:t xml:space="preserve"> </w:t>
      </w:r>
      <w:proofErr w:type="spellStart"/>
      <w:r>
        <w:rPr>
          <w:lang w:val="en-CH" w:eastAsia="de-DE"/>
        </w:rPr>
        <w:t>Diese</w:t>
      </w:r>
      <w:proofErr w:type="spellEnd"/>
      <w:r>
        <w:rPr>
          <w:lang w:val="en-CH" w:eastAsia="de-DE"/>
        </w:rPr>
        <w:t xml:space="preserve"> </w:t>
      </w:r>
      <w:proofErr w:type="spellStart"/>
      <w:r>
        <w:rPr>
          <w:lang w:val="en-CH" w:eastAsia="de-DE"/>
        </w:rPr>
        <w:t>Sprache</w:t>
      </w:r>
      <w:proofErr w:type="spellEnd"/>
      <w:r>
        <w:rPr>
          <w:lang w:val="en-CH" w:eastAsia="de-DE"/>
        </w:rPr>
        <w:t xml:space="preserve"> </w:t>
      </w:r>
      <w:proofErr w:type="spellStart"/>
      <w:r>
        <w:rPr>
          <w:lang w:val="en-CH" w:eastAsia="de-DE"/>
        </w:rPr>
        <w:t>kann</w:t>
      </w:r>
      <w:proofErr w:type="spellEnd"/>
      <w:r>
        <w:rPr>
          <w:lang w:val="en-CH" w:eastAsia="de-DE"/>
        </w:rPr>
        <w:t xml:space="preserve"> </w:t>
      </w:r>
      <w:proofErr w:type="spellStart"/>
      <w:r>
        <w:rPr>
          <w:lang w:val="en-CH" w:eastAsia="de-DE"/>
        </w:rPr>
        <w:t>auch</w:t>
      </w:r>
      <w:proofErr w:type="spellEnd"/>
      <w:r>
        <w:rPr>
          <w:lang w:val="en-CH" w:eastAsia="de-DE"/>
        </w:rPr>
        <w:t xml:space="preserve"> von </w:t>
      </w:r>
      <w:proofErr w:type="spellStart"/>
      <w:r>
        <w:rPr>
          <w:lang w:val="en-CH" w:eastAsia="de-DE"/>
        </w:rPr>
        <w:t>nicht</w:t>
      </w:r>
      <w:proofErr w:type="spellEnd"/>
      <w:r>
        <w:rPr>
          <w:lang w:val="en-CH" w:eastAsia="de-DE"/>
        </w:rPr>
        <w:t xml:space="preserve"> </w:t>
      </w:r>
      <w:proofErr w:type="spellStart"/>
      <w:r>
        <w:rPr>
          <w:lang w:val="en-CH" w:eastAsia="de-DE"/>
        </w:rPr>
        <w:t>technischen</w:t>
      </w:r>
      <w:proofErr w:type="spellEnd"/>
      <w:r>
        <w:rPr>
          <w:lang w:val="en-CH" w:eastAsia="de-DE"/>
        </w:rPr>
        <w:t xml:space="preserve"> </w:t>
      </w:r>
      <w:proofErr w:type="spellStart"/>
      <w:r>
        <w:rPr>
          <w:lang w:val="en-CH" w:eastAsia="de-DE"/>
        </w:rPr>
        <w:t>Personen</w:t>
      </w:r>
      <w:proofErr w:type="spellEnd"/>
      <w:r>
        <w:rPr>
          <w:lang w:val="en-CH" w:eastAsia="de-DE"/>
        </w:rPr>
        <w:t xml:space="preserve"> </w:t>
      </w:r>
      <w:proofErr w:type="spellStart"/>
      <w:r>
        <w:rPr>
          <w:lang w:val="en-CH" w:eastAsia="de-DE"/>
        </w:rPr>
        <w:t>verstanden</w:t>
      </w:r>
      <w:proofErr w:type="spellEnd"/>
      <w:r>
        <w:rPr>
          <w:lang w:val="en-CH" w:eastAsia="de-DE"/>
        </w:rPr>
        <w:t xml:space="preserve"> </w:t>
      </w:r>
      <w:proofErr w:type="spellStart"/>
      <w:r>
        <w:rPr>
          <w:lang w:val="en-CH" w:eastAsia="de-DE"/>
        </w:rPr>
        <w:t>werden</w:t>
      </w:r>
      <w:proofErr w:type="spellEnd"/>
      <w:r>
        <w:rPr>
          <w:lang w:val="en-CH" w:eastAsia="de-DE"/>
        </w:rPr>
        <w:t xml:space="preserve"> und </w:t>
      </w:r>
      <w:proofErr w:type="spellStart"/>
      <w:r>
        <w:rPr>
          <w:lang w:val="en-CH" w:eastAsia="de-DE"/>
        </w:rPr>
        <w:t>baut</w:t>
      </w:r>
      <w:proofErr w:type="spellEnd"/>
      <w:r>
        <w:rPr>
          <w:lang w:val="en-CH" w:eastAsia="de-DE"/>
        </w:rPr>
        <w:t xml:space="preserve"> auf dem </w:t>
      </w:r>
      <w:proofErr w:type="spellStart"/>
      <w:r>
        <w:rPr>
          <w:lang w:val="en-CH" w:eastAsia="de-DE"/>
        </w:rPr>
        <w:t>domänspezifischen</w:t>
      </w:r>
      <w:proofErr w:type="spellEnd"/>
      <w:r>
        <w:rPr>
          <w:lang w:val="en-CH" w:eastAsia="de-DE"/>
        </w:rPr>
        <w:t xml:space="preserve"> </w:t>
      </w:r>
      <w:proofErr w:type="spellStart"/>
      <w:r>
        <w:rPr>
          <w:lang w:val="en-CH" w:eastAsia="de-DE"/>
        </w:rPr>
        <w:t>Vokabular</w:t>
      </w:r>
      <w:proofErr w:type="spellEnd"/>
      <w:r>
        <w:rPr>
          <w:lang w:val="en-CH" w:eastAsia="de-DE"/>
        </w:rPr>
        <w:t xml:space="preserve"> des Business auf </w:t>
      </w:r>
      <w:r w:rsidRPr="00DB2919">
        <w:rPr>
          <w:lang w:val="en-CH" w:eastAsia="de-DE"/>
        </w:rPr>
        <w:t>(</w:t>
      </w:r>
      <w:proofErr w:type="spellStart"/>
      <w:r w:rsidRPr="00DB2919">
        <w:rPr>
          <w:lang w:val="en-CH" w:eastAsia="de-DE"/>
        </w:rPr>
        <w:t>Nicieja</w:t>
      </w:r>
      <w:proofErr w:type="spellEnd"/>
      <w:r w:rsidRPr="00DB2919">
        <w:rPr>
          <w:lang w:val="en-CH" w:eastAsia="de-DE"/>
        </w:rPr>
        <w:t>, 2018</w:t>
      </w:r>
      <w:r>
        <w:rPr>
          <w:lang w:val="en-CH" w:eastAsia="de-DE"/>
        </w:rPr>
        <w:t>, p.11</w:t>
      </w:r>
      <w:r w:rsidRPr="00DB2919">
        <w:rPr>
          <w:lang w:val="en-CH" w:eastAsia="de-DE"/>
        </w:rPr>
        <w:t>)</w:t>
      </w:r>
      <w:r w:rsidR="00F43CE2">
        <w:rPr>
          <w:lang w:val="en-CH" w:eastAsia="de-DE"/>
        </w:rPr>
        <w:t>.</w:t>
      </w:r>
    </w:p>
    <w:p w14:paraId="5415C663" w14:textId="171A955D" w:rsidR="00BE5CD8" w:rsidRDefault="00BE5CD8" w:rsidP="00BE5CD8">
      <w:pPr>
        <w:pStyle w:val="Heading3"/>
        <w:rPr>
          <w:lang w:val="en-CH"/>
        </w:rPr>
      </w:pPr>
      <w:r>
        <w:rPr>
          <w:lang w:val="en-CH"/>
        </w:rPr>
        <w:t>Das Scenario</w:t>
      </w:r>
    </w:p>
    <w:p w14:paraId="02E1068C" w14:textId="0E20678A" w:rsidR="00F43CE2" w:rsidRPr="00DC5BD9" w:rsidRDefault="00F43CE2" w:rsidP="00407E18">
      <w:pPr>
        <w:rPr>
          <w:lang w:val="en-CH" w:eastAsia="de-DE"/>
        </w:rPr>
      </w:pPr>
      <w:proofErr w:type="spellStart"/>
      <w:r>
        <w:rPr>
          <w:lang w:val="en-CH" w:eastAsia="de-DE"/>
        </w:rPr>
        <w:t>Ausgehend</w:t>
      </w:r>
      <w:proofErr w:type="spellEnd"/>
      <w:r>
        <w:rPr>
          <w:lang w:val="en-CH" w:eastAsia="de-DE"/>
        </w:rPr>
        <w:t xml:space="preserve"> von den </w:t>
      </w:r>
      <w:proofErr w:type="spellStart"/>
      <w:r>
        <w:rPr>
          <w:lang w:val="en-CH" w:eastAsia="de-DE"/>
        </w:rPr>
        <w:t>im</w:t>
      </w:r>
      <w:proofErr w:type="spellEnd"/>
      <w:r>
        <w:rPr>
          <w:lang w:val="en-CH" w:eastAsia="de-DE"/>
        </w:rPr>
        <w:t xml:space="preserve"> Three Amigos Meeting</w:t>
      </w:r>
      <w:r w:rsidR="00EC298A">
        <w:rPr>
          <w:lang w:val="en-CH" w:eastAsia="de-DE"/>
        </w:rPr>
        <w:t xml:space="preserve"> </w:t>
      </w:r>
      <w:proofErr w:type="spellStart"/>
      <w:r w:rsidR="00EC298A">
        <w:rPr>
          <w:lang w:val="en-CH" w:eastAsia="de-DE"/>
        </w:rPr>
        <w:t>erfassten</w:t>
      </w:r>
      <w:proofErr w:type="spellEnd"/>
      <w:r w:rsidR="00EC298A">
        <w:rPr>
          <w:lang w:val="en-CH" w:eastAsia="de-DE"/>
        </w:rPr>
        <w:t xml:space="preserve"> </w:t>
      </w:r>
      <w:proofErr w:type="spellStart"/>
      <w:r w:rsidR="00EC298A">
        <w:rPr>
          <w:lang w:val="en-CH" w:eastAsia="de-DE"/>
        </w:rPr>
        <w:t>Beispiele</w:t>
      </w:r>
      <w:proofErr w:type="spellEnd"/>
      <w:r w:rsidR="00DC5BD9">
        <w:rPr>
          <w:lang w:val="en-CH" w:eastAsia="de-DE"/>
        </w:rPr>
        <w:t xml:space="preserve"> </w:t>
      </w:r>
      <w:proofErr w:type="spellStart"/>
      <w:r w:rsidR="00DC5BD9">
        <w:rPr>
          <w:lang w:val="en-CH" w:eastAsia="de-DE"/>
        </w:rPr>
        <w:t>werden</w:t>
      </w:r>
      <w:proofErr w:type="spellEnd"/>
      <w:r w:rsidR="00DC5BD9">
        <w:rPr>
          <w:lang w:val="en-CH" w:eastAsia="de-DE"/>
        </w:rPr>
        <w:t xml:space="preserve"> </w:t>
      </w:r>
      <w:proofErr w:type="spellStart"/>
      <w:r w:rsidR="00DC5BD9">
        <w:rPr>
          <w:lang w:val="en-CH" w:eastAsia="de-DE"/>
        </w:rPr>
        <w:t>diese</w:t>
      </w:r>
      <w:proofErr w:type="spellEnd"/>
      <w:r w:rsidR="00DC5BD9">
        <w:rPr>
          <w:lang w:val="en-CH" w:eastAsia="de-DE"/>
        </w:rPr>
        <w:t xml:space="preserve"> in form </w:t>
      </w:r>
      <w:proofErr w:type="spellStart"/>
      <w:r w:rsidR="00DC5BD9">
        <w:rPr>
          <w:lang w:val="en-CH" w:eastAsia="de-DE"/>
        </w:rPr>
        <w:t>eines</w:t>
      </w:r>
      <w:proofErr w:type="spellEnd"/>
      <w:r w:rsidR="00DC5BD9">
        <w:rPr>
          <w:lang w:val="en-CH" w:eastAsia="de-DE"/>
        </w:rPr>
        <w:t xml:space="preserve"> Scenarios </w:t>
      </w:r>
      <w:proofErr w:type="spellStart"/>
      <w:r w:rsidR="00DC5BD9">
        <w:rPr>
          <w:lang w:val="en-CH" w:eastAsia="de-DE"/>
        </w:rPr>
        <w:t>dokumentiert</w:t>
      </w:r>
      <w:proofErr w:type="spellEnd"/>
      <w:r w:rsidR="00DC5BD9">
        <w:rPr>
          <w:lang w:val="en-CH" w:eastAsia="de-DE"/>
        </w:rPr>
        <w:t xml:space="preserve">, </w:t>
      </w:r>
      <w:proofErr w:type="spellStart"/>
      <w:r w:rsidR="00DC5BD9">
        <w:rPr>
          <w:lang w:val="en-CH" w:eastAsia="de-DE"/>
        </w:rPr>
        <w:t>welche</w:t>
      </w:r>
      <w:proofErr w:type="spellEnd"/>
      <w:r w:rsidR="00DC5BD9">
        <w:rPr>
          <w:lang w:val="en-CH" w:eastAsia="de-DE"/>
        </w:rPr>
        <w:t xml:space="preserve"> </w:t>
      </w:r>
      <w:proofErr w:type="spellStart"/>
      <w:r w:rsidR="00DC5BD9">
        <w:rPr>
          <w:lang w:val="en-CH" w:eastAsia="de-DE"/>
        </w:rPr>
        <w:t>eine</w:t>
      </w:r>
      <w:proofErr w:type="spellEnd"/>
      <w:r w:rsidR="00DC5BD9">
        <w:rPr>
          <w:lang w:val="en-CH" w:eastAsia="de-DE"/>
        </w:rPr>
        <w:t xml:space="preserve"> ‘Given’-‘When’-‘Then’ </w:t>
      </w:r>
      <w:proofErr w:type="spellStart"/>
      <w:r w:rsidR="00DC5BD9">
        <w:rPr>
          <w:lang w:val="en-CH" w:eastAsia="de-DE"/>
        </w:rPr>
        <w:t>Struktur</w:t>
      </w:r>
      <w:proofErr w:type="spellEnd"/>
      <w:r w:rsidR="00DC5BD9">
        <w:rPr>
          <w:lang w:val="en-CH" w:eastAsia="de-DE"/>
        </w:rPr>
        <w:t xml:space="preserve"> </w:t>
      </w:r>
      <w:proofErr w:type="spellStart"/>
      <w:r w:rsidR="00DC5BD9">
        <w:rPr>
          <w:lang w:val="en-CH" w:eastAsia="de-DE"/>
        </w:rPr>
        <w:t>aufweist</w:t>
      </w:r>
      <w:proofErr w:type="spellEnd"/>
      <w:r w:rsidR="00DC5BD9">
        <w:rPr>
          <w:lang w:val="en-CH" w:eastAsia="de-DE"/>
        </w:rPr>
        <w:t xml:space="preserve"> (</w:t>
      </w:r>
      <w:r w:rsidR="00DC5BD9" w:rsidRPr="004C56B7">
        <w:rPr>
          <w:lang w:val="en-CH" w:eastAsia="de-DE"/>
        </w:rPr>
        <w:t xml:space="preserve">Nagy &amp; Rose, 2018, p. </w:t>
      </w:r>
      <w:r w:rsidR="00DC5BD9">
        <w:rPr>
          <w:lang w:val="en-CH" w:eastAsia="de-DE"/>
        </w:rPr>
        <w:t xml:space="preserve">20 and p. 56; </w:t>
      </w:r>
      <w:proofErr w:type="spellStart"/>
      <w:r w:rsidR="00DC5BD9" w:rsidRPr="00DB2919">
        <w:rPr>
          <w:lang w:val="en-CH" w:eastAsia="de-DE"/>
        </w:rPr>
        <w:t>Nicieja</w:t>
      </w:r>
      <w:proofErr w:type="spellEnd"/>
      <w:r w:rsidR="00DC5BD9" w:rsidRPr="00DB2919">
        <w:rPr>
          <w:lang w:val="en-CH" w:eastAsia="de-DE"/>
        </w:rPr>
        <w:t>, 2018</w:t>
      </w:r>
      <w:r w:rsidR="00DC5BD9">
        <w:rPr>
          <w:lang w:val="en-CH" w:eastAsia="de-DE"/>
        </w:rPr>
        <w:t xml:space="preserve">, p.40). </w:t>
      </w:r>
      <w:proofErr w:type="spellStart"/>
      <w:r w:rsidR="00DC5BD9">
        <w:rPr>
          <w:lang w:val="en-CH" w:eastAsia="de-DE"/>
        </w:rPr>
        <w:t>Im</w:t>
      </w:r>
      <w:proofErr w:type="spellEnd"/>
      <w:r w:rsidR="00DC5BD9">
        <w:rPr>
          <w:lang w:val="en-CH" w:eastAsia="de-DE"/>
        </w:rPr>
        <w:t xml:space="preserve"> ‘Given’-</w:t>
      </w:r>
      <w:proofErr w:type="spellStart"/>
      <w:r w:rsidR="00DC5BD9">
        <w:rPr>
          <w:lang w:val="en-CH" w:eastAsia="de-DE"/>
        </w:rPr>
        <w:t>Teil</w:t>
      </w:r>
      <w:proofErr w:type="spellEnd"/>
      <w:r w:rsidR="00DC5BD9">
        <w:rPr>
          <w:lang w:val="en-CH" w:eastAsia="de-DE"/>
        </w:rPr>
        <w:t xml:space="preserve"> des Scenario </w:t>
      </w:r>
      <w:proofErr w:type="spellStart"/>
      <w:r w:rsidR="00DC5BD9">
        <w:rPr>
          <w:lang w:val="en-CH" w:eastAsia="de-DE"/>
        </w:rPr>
        <w:t>wird</w:t>
      </w:r>
      <w:proofErr w:type="spellEnd"/>
      <w:r w:rsidR="00DC5BD9">
        <w:rPr>
          <w:lang w:val="en-CH" w:eastAsia="de-DE"/>
        </w:rPr>
        <w:t xml:space="preserve"> der Context </w:t>
      </w:r>
      <w:proofErr w:type="spellStart"/>
      <w:r w:rsidR="00DC5BD9">
        <w:rPr>
          <w:lang w:val="en-CH" w:eastAsia="de-DE"/>
        </w:rPr>
        <w:t>definiert</w:t>
      </w:r>
      <w:proofErr w:type="spellEnd"/>
      <w:r w:rsidR="00DC5BD9">
        <w:rPr>
          <w:lang w:val="en-CH" w:eastAsia="de-DE"/>
        </w:rPr>
        <w:t xml:space="preserve"> und </w:t>
      </w:r>
      <w:proofErr w:type="spellStart"/>
      <w:r w:rsidR="00DC5BD9">
        <w:rPr>
          <w:lang w:val="en-CH" w:eastAsia="de-DE"/>
        </w:rPr>
        <w:t>damit</w:t>
      </w:r>
      <w:proofErr w:type="spellEnd"/>
      <w:r w:rsidR="00DC5BD9">
        <w:rPr>
          <w:lang w:val="en-CH" w:eastAsia="de-DE"/>
        </w:rPr>
        <w:t xml:space="preserve"> die Prerequisites </w:t>
      </w:r>
      <w:proofErr w:type="spellStart"/>
      <w:r w:rsidR="00DC5BD9">
        <w:rPr>
          <w:lang w:val="en-CH" w:eastAsia="de-DE"/>
        </w:rPr>
        <w:t>festgelegt</w:t>
      </w:r>
      <w:proofErr w:type="spellEnd"/>
      <w:r w:rsidR="00BE5CD8">
        <w:rPr>
          <w:lang w:val="en-CH" w:eastAsia="de-DE"/>
        </w:rPr>
        <w:t xml:space="preserve"> </w:t>
      </w:r>
      <w:r w:rsidR="00BE5CD8" w:rsidRPr="00DB2919">
        <w:rPr>
          <w:lang w:val="en-CH" w:eastAsia="de-DE"/>
        </w:rPr>
        <w:t>(</w:t>
      </w:r>
      <w:proofErr w:type="spellStart"/>
      <w:r w:rsidR="00BE5CD8" w:rsidRPr="00DB2919">
        <w:rPr>
          <w:lang w:val="en-CH" w:eastAsia="de-DE"/>
        </w:rPr>
        <w:t>Nicieja</w:t>
      </w:r>
      <w:proofErr w:type="spellEnd"/>
      <w:r w:rsidR="00BE5CD8" w:rsidRPr="00DB2919">
        <w:rPr>
          <w:lang w:val="en-CH" w:eastAsia="de-DE"/>
        </w:rPr>
        <w:t>, 2018</w:t>
      </w:r>
      <w:r w:rsidR="00BE5CD8">
        <w:rPr>
          <w:lang w:val="en-CH" w:eastAsia="de-DE"/>
        </w:rPr>
        <w:t>, p.40</w:t>
      </w:r>
      <w:r w:rsidR="00BE5CD8" w:rsidRPr="00DB2919">
        <w:rPr>
          <w:lang w:val="en-CH" w:eastAsia="de-DE"/>
        </w:rPr>
        <w:t>)</w:t>
      </w:r>
      <w:r w:rsidR="00DC5BD9">
        <w:rPr>
          <w:lang w:val="en-CH" w:eastAsia="de-DE"/>
        </w:rPr>
        <w:t xml:space="preserve">. </w:t>
      </w:r>
      <w:proofErr w:type="spellStart"/>
      <w:r w:rsidR="00DC5BD9">
        <w:rPr>
          <w:lang w:val="en-CH" w:eastAsia="de-DE"/>
        </w:rPr>
        <w:t>Im</w:t>
      </w:r>
      <w:proofErr w:type="spellEnd"/>
      <w:r w:rsidR="00DC5BD9">
        <w:rPr>
          <w:lang w:val="en-CH" w:eastAsia="de-DE"/>
        </w:rPr>
        <w:t xml:space="preserve"> </w:t>
      </w:r>
      <w:r w:rsidR="00BE5CD8">
        <w:rPr>
          <w:lang w:val="en-CH" w:eastAsia="de-DE"/>
        </w:rPr>
        <w:t>‘</w:t>
      </w:r>
      <w:r w:rsidR="00DC5BD9">
        <w:rPr>
          <w:lang w:val="en-CH" w:eastAsia="de-DE"/>
        </w:rPr>
        <w:t>When</w:t>
      </w:r>
      <w:r w:rsidR="00BE5CD8">
        <w:rPr>
          <w:lang w:val="en-CH" w:eastAsia="de-DE"/>
        </w:rPr>
        <w:t>’</w:t>
      </w:r>
      <w:r w:rsidR="00DC5BD9">
        <w:rPr>
          <w:lang w:val="en-CH" w:eastAsia="de-DE"/>
        </w:rPr>
        <w:t>-</w:t>
      </w:r>
      <w:proofErr w:type="spellStart"/>
      <w:r w:rsidR="00DC5BD9">
        <w:rPr>
          <w:lang w:val="en-CH" w:eastAsia="de-DE"/>
        </w:rPr>
        <w:t>Teil</w:t>
      </w:r>
      <w:proofErr w:type="spellEnd"/>
      <w:r w:rsidR="00BE5CD8">
        <w:rPr>
          <w:lang w:val="en-CH" w:eastAsia="de-DE"/>
        </w:rPr>
        <w:t xml:space="preserve"> </w:t>
      </w:r>
      <w:proofErr w:type="spellStart"/>
      <w:r w:rsidR="00BE5CD8">
        <w:rPr>
          <w:lang w:val="en-CH" w:eastAsia="de-DE"/>
        </w:rPr>
        <w:t>wird</w:t>
      </w:r>
      <w:proofErr w:type="spellEnd"/>
      <w:r w:rsidR="00BE5CD8">
        <w:rPr>
          <w:lang w:val="en-CH" w:eastAsia="de-DE"/>
        </w:rPr>
        <w:t xml:space="preserve"> </w:t>
      </w:r>
      <w:proofErr w:type="spellStart"/>
      <w:r w:rsidR="00BE5CD8">
        <w:rPr>
          <w:lang w:val="en-CH" w:eastAsia="de-DE"/>
        </w:rPr>
        <w:t>ein</w:t>
      </w:r>
      <w:proofErr w:type="spellEnd"/>
      <w:r w:rsidR="00BE5CD8">
        <w:rPr>
          <w:lang w:val="en-CH" w:eastAsia="de-DE"/>
        </w:rPr>
        <w:t xml:space="preserve"> Event </w:t>
      </w:r>
      <w:proofErr w:type="spellStart"/>
      <w:r w:rsidR="00BE5CD8">
        <w:rPr>
          <w:lang w:val="en-CH" w:eastAsia="de-DE"/>
        </w:rPr>
        <w:t>beschrieben</w:t>
      </w:r>
      <w:proofErr w:type="spellEnd"/>
      <w:r w:rsidR="00BE5CD8">
        <w:rPr>
          <w:lang w:val="en-CH" w:eastAsia="de-DE"/>
        </w:rPr>
        <w:t xml:space="preserve">, das </w:t>
      </w:r>
      <w:proofErr w:type="spellStart"/>
      <w:r w:rsidR="00BE5CD8">
        <w:rPr>
          <w:lang w:val="en-CH" w:eastAsia="de-DE"/>
        </w:rPr>
        <w:t>im</w:t>
      </w:r>
      <w:proofErr w:type="spellEnd"/>
      <w:r w:rsidR="00BE5CD8">
        <w:rPr>
          <w:lang w:val="en-CH" w:eastAsia="de-DE"/>
        </w:rPr>
        <w:t xml:space="preserve"> System </w:t>
      </w:r>
      <w:proofErr w:type="spellStart"/>
      <w:r w:rsidR="00BE5CD8">
        <w:rPr>
          <w:lang w:val="en-CH" w:eastAsia="de-DE"/>
        </w:rPr>
        <w:t>ausgeführt</w:t>
      </w:r>
      <w:proofErr w:type="spellEnd"/>
      <w:r w:rsidR="00BE5CD8">
        <w:rPr>
          <w:lang w:val="en-CH" w:eastAsia="de-DE"/>
        </w:rPr>
        <w:t xml:space="preserve"> </w:t>
      </w:r>
      <w:proofErr w:type="spellStart"/>
      <w:r w:rsidR="00BE5CD8">
        <w:rPr>
          <w:lang w:val="en-CH" w:eastAsia="de-DE"/>
        </w:rPr>
        <w:t>werden</w:t>
      </w:r>
      <w:proofErr w:type="spellEnd"/>
      <w:r w:rsidR="00BE5CD8">
        <w:rPr>
          <w:lang w:val="en-CH" w:eastAsia="de-DE"/>
        </w:rPr>
        <w:t xml:space="preserve"> </w:t>
      </w:r>
      <w:proofErr w:type="spellStart"/>
      <w:r w:rsidR="00BE5CD8">
        <w:rPr>
          <w:lang w:val="en-CH" w:eastAsia="de-DE"/>
        </w:rPr>
        <w:t>soll</w:t>
      </w:r>
      <w:proofErr w:type="spellEnd"/>
      <w:r w:rsidR="00BE5CD8">
        <w:rPr>
          <w:lang w:val="en-CH" w:eastAsia="de-DE"/>
        </w:rPr>
        <w:t xml:space="preserve"> und der ‘Then’-</w:t>
      </w:r>
      <w:proofErr w:type="spellStart"/>
      <w:r w:rsidR="00BE5CD8">
        <w:rPr>
          <w:lang w:val="en-CH" w:eastAsia="de-DE"/>
        </w:rPr>
        <w:t>Teil</w:t>
      </w:r>
      <w:proofErr w:type="spellEnd"/>
      <w:r w:rsidR="00BE5CD8">
        <w:rPr>
          <w:lang w:val="en-CH" w:eastAsia="de-DE"/>
        </w:rPr>
        <w:t xml:space="preserve"> </w:t>
      </w:r>
      <w:proofErr w:type="spellStart"/>
      <w:r w:rsidR="00BE5CD8">
        <w:rPr>
          <w:lang w:val="en-CH" w:eastAsia="de-DE"/>
        </w:rPr>
        <w:t>beinhaltet</w:t>
      </w:r>
      <w:proofErr w:type="spellEnd"/>
      <w:r w:rsidR="00BE5CD8">
        <w:rPr>
          <w:lang w:val="en-CH" w:eastAsia="de-DE"/>
        </w:rPr>
        <w:t xml:space="preserve"> das </w:t>
      </w:r>
      <w:proofErr w:type="spellStart"/>
      <w:r w:rsidR="00BE5CD8">
        <w:rPr>
          <w:lang w:val="en-CH" w:eastAsia="de-DE"/>
        </w:rPr>
        <w:t>erwartete</w:t>
      </w:r>
      <w:proofErr w:type="spellEnd"/>
      <w:r w:rsidR="00BE5CD8">
        <w:rPr>
          <w:lang w:val="en-CH" w:eastAsia="de-DE"/>
        </w:rPr>
        <w:t xml:space="preserve"> </w:t>
      </w:r>
      <w:proofErr w:type="spellStart"/>
      <w:r w:rsidR="00BE5CD8">
        <w:rPr>
          <w:lang w:val="en-CH" w:eastAsia="de-DE"/>
        </w:rPr>
        <w:t>Resultat</w:t>
      </w:r>
      <w:proofErr w:type="spellEnd"/>
      <w:r w:rsidR="00BE5CD8">
        <w:rPr>
          <w:lang w:val="en-CH" w:eastAsia="de-DE"/>
        </w:rPr>
        <w:t xml:space="preserve"> </w:t>
      </w:r>
      <w:r w:rsidR="00BE5CD8" w:rsidRPr="00DB2919">
        <w:rPr>
          <w:lang w:val="en-CH" w:eastAsia="de-DE"/>
        </w:rPr>
        <w:t>(</w:t>
      </w:r>
      <w:proofErr w:type="spellStart"/>
      <w:r w:rsidR="00BE5CD8" w:rsidRPr="00DB2919">
        <w:rPr>
          <w:lang w:val="en-CH" w:eastAsia="de-DE"/>
        </w:rPr>
        <w:t>Nicieja</w:t>
      </w:r>
      <w:proofErr w:type="spellEnd"/>
      <w:r w:rsidR="00BE5CD8" w:rsidRPr="00DB2919">
        <w:rPr>
          <w:lang w:val="en-CH" w:eastAsia="de-DE"/>
        </w:rPr>
        <w:t>, 2018</w:t>
      </w:r>
      <w:r w:rsidR="00BE5CD8">
        <w:rPr>
          <w:lang w:val="en-CH" w:eastAsia="de-DE"/>
        </w:rPr>
        <w:t>, p.40</w:t>
      </w:r>
      <w:r w:rsidR="00BE5CD8" w:rsidRPr="00DB2919">
        <w:rPr>
          <w:lang w:val="en-CH" w:eastAsia="de-DE"/>
        </w:rPr>
        <w:t>)</w:t>
      </w:r>
      <w:r w:rsidR="00BE5CD8">
        <w:rPr>
          <w:lang w:val="en-CH" w:eastAsia="de-DE"/>
        </w:rPr>
        <w:t>.</w:t>
      </w:r>
    </w:p>
    <w:p w14:paraId="540943A2" w14:textId="4FEEEF24" w:rsidR="00F43CE2" w:rsidRPr="00CA7CC9" w:rsidRDefault="00DC5BD9" w:rsidP="00407E18">
      <w:pPr>
        <w:rPr>
          <w:lang w:val="en-CH" w:eastAsia="de-DE"/>
        </w:rPr>
      </w:pPr>
      <w:r>
        <w:rPr>
          <w:lang w:val="en-CH" w:eastAsia="de-DE"/>
        </w:rPr>
        <w:t xml:space="preserve">Kamil </w:t>
      </w:r>
      <w:proofErr w:type="spellStart"/>
      <w:r w:rsidR="008F0E7A">
        <w:rPr>
          <w:lang w:val="en-CH"/>
        </w:rPr>
        <w:t>Nicieja</w:t>
      </w:r>
      <w:proofErr w:type="spellEnd"/>
      <w:r w:rsidR="008F0E7A">
        <w:rPr>
          <w:lang w:val="en-CH"/>
        </w:rPr>
        <w:t xml:space="preserve"> </w:t>
      </w:r>
      <w:proofErr w:type="spellStart"/>
      <w:r w:rsidR="008F0E7A">
        <w:rPr>
          <w:lang w:val="en-CH"/>
        </w:rPr>
        <w:t>fasst</w:t>
      </w:r>
      <w:proofErr w:type="spellEnd"/>
      <w:r w:rsidR="008F0E7A">
        <w:rPr>
          <w:lang w:val="en-CH"/>
        </w:rPr>
        <w:t xml:space="preserve"> das</w:t>
      </w:r>
      <w:r>
        <w:rPr>
          <w:lang w:val="en-CH" w:eastAsia="de-DE"/>
        </w:rPr>
        <w:t xml:space="preserve"> </w:t>
      </w:r>
      <w:proofErr w:type="spellStart"/>
      <w:r>
        <w:rPr>
          <w:lang w:val="en-CH" w:eastAsia="de-DE"/>
        </w:rPr>
        <w:t>das</w:t>
      </w:r>
      <w:proofErr w:type="spellEnd"/>
      <w:r>
        <w:rPr>
          <w:lang w:val="en-CH" w:eastAsia="de-DE"/>
        </w:rPr>
        <w:t xml:space="preserve"> </w:t>
      </w:r>
      <w:proofErr w:type="spellStart"/>
      <w:r>
        <w:rPr>
          <w:lang w:val="en-CH" w:eastAsia="de-DE"/>
        </w:rPr>
        <w:t>folgendermassen</w:t>
      </w:r>
      <w:proofErr w:type="spellEnd"/>
      <w:r>
        <w:rPr>
          <w:lang w:val="en-CH" w:eastAsia="de-DE"/>
        </w:rPr>
        <w:t xml:space="preserve"> </w:t>
      </w:r>
      <w:proofErr w:type="spellStart"/>
      <w:r w:rsidR="008F0E7A">
        <w:rPr>
          <w:lang w:val="en-CH" w:eastAsia="de-DE"/>
        </w:rPr>
        <w:t>zusammen</w:t>
      </w:r>
      <w:proofErr w:type="spellEnd"/>
      <w:r>
        <w:rPr>
          <w:lang w:val="en-CH" w:eastAsia="de-DE"/>
        </w:rPr>
        <w:t>:</w:t>
      </w:r>
    </w:p>
    <w:p w14:paraId="7CC62D37" w14:textId="083B356D" w:rsidR="00B0680A" w:rsidRDefault="00DC5BD9" w:rsidP="0080660B">
      <w:pPr>
        <w:rPr>
          <w:lang w:val="en-GB"/>
        </w:rPr>
      </w:pPr>
      <w:r>
        <w:rPr>
          <w:noProof/>
        </w:rPr>
        <w:drawing>
          <wp:inline distT="0" distB="0" distL="0" distR="0" wp14:anchorId="24A1D760" wp14:editId="60AE9F3C">
            <wp:extent cx="6120130" cy="833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833120"/>
                    </a:xfrm>
                    <a:prstGeom prst="rect">
                      <a:avLst/>
                    </a:prstGeom>
                  </pic:spPr>
                </pic:pic>
              </a:graphicData>
            </a:graphic>
          </wp:inline>
        </w:drawing>
      </w:r>
    </w:p>
    <w:p w14:paraId="627D510A" w14:textId="1D88A676" w:rsidR="008F0E7A" w:rsidRDefault="008F0E7A" w:rsidP="0080660B">
      <w:pPr>
        <w:rPr>
          <w:lang w:val="en-CH" w:eastAsia="de-DE"/>
        </w:rPr>
      </w:pPr>
      <w:r>
        <w:rPr>
          <w:lang w:val="en-CH"/>
        </w:rPr>
        <w:t xml:space="preserve">Fig. </w:t>
      </w:r>
      <w:proofErr w:type="spellStart"/>
      <w:r>
        <w:rPr>
          <w:lang w:val="en-CH"/>
        </w:rPr>
        <w:t>Xyz</w:t>
      </w:r>
      <w:proofErr w:type="spellEnd"/>
      <w:r>
        <w:rPr>
          <w:lang w:val="en-CH"/>
        </w:rPr>
        <w:t xml:space="preserve">: Example of a Scenario with the Given-When-Then structure from Kamil </w:t>
      </w:r>
      <w:proofErr w:type="spellStart"/>
      <w:r>
        <w:rPr>
          <w:lang w:val="en-CH"/>
        </w:rPr>
        <w:t>Nicieja</w:t>
      </w:r>
      <w:proofErr w:type="spellEnd"/>
      <w:r>
        <w:rPr>
          <w:lang w:val="en-CH"/>
        </w:rPr>
        <w:t xml:space="preserve"> </w:t>
      </w:r>
      <w:r w:rsidRPr="00DB2919">
        <w:rPr>
          <w:lang w:val="en-CH" w:eastAsia="de-DE"/>
        </w:rPr>
        <w:t>(</w:t>
      </w:r>
      <w:proofErr w:type="spellStart"/>
      <w:r w:rsidRPr="008F0E7A">
        <w:rPr>
          <w:highlight w:val="yellow"/>
          <w:lang w:val="en-CH" w:eastAsia="de-DE"/>
        </w:rPr>
        <w:t>Nicieja</w:t>
      </w:r>
      <w:proofErr w:type="spellEnd"/>
      <w:r w:rsidRPr="008F0E7A">
        <w:rPr>
          <w:highlight w:val="yellow"/>
          <w:lang w:val="en-CH" w:eastAsia="de-DE"/>
        </w:rPr>
        <w:t>, 2018, p.43</w:t>
      </w:r>
      <w:r w:rsidRPr="00DB2919">
        <w:rPr>
          <w:lang w:val="en-CH" w:eastAsia="de-DE"/>
        </w:rPr>
        <w:t>)</w:t>
      </w:r>
      <w:r w:rsidR="00BE5CD8">
        <w:rPr>
          <w:lang w:val="en-CH" w:eastAsia="de-DE"/>
        </w:rPr>
        <w:t>.</w:t>
      </w:r>
    </w:p>
    <w:p w14:paraId="1E66C27A" w14:textId="3681F9ED" w:rsidR="00BE5CD8" w:rsidRDefault="00BE5CD8" w:rsidP="0080660B">
      <w:pPr>
        <w:rPr>
          <w:lang w:val="en-CH" w:eastAsia="de-DE"/>
        </w:rPr>
      </w:pPr>
      <w:r>
        <w:rPr>
          <w:lang w:val="en-CH" w:eastAsia="de-DE"/>
        </w:rPr>
        <w:t xml:space="preserve">When </w:t>
      </w:r>
      <w:proofErr w:type="spellStart"/>
      <w:r>
        <w:rPr>
          <w:lang w:val="en-CH" w:eastAsia="de-DE"/>
        </w:rPr>
        <w:t>einer</w:t>
      </w:r>
      <w:proofErr w:type="spellEnd"/>
      <w:r>
        <w:rPr>
          <w:lang w:val="en-CH" w:eastAsia="de-DE"/>
        </w:rPr>
        <w:t xml:space="preserve"> </w:t>
      </w:r>
      <w:proofErr w:type="spellStart"/>
      <w:r>
        <w:rPr>
          <w:lang w:val="en-CH" w:eastAsia="de-DE"/>
        </w:rPr>
        <w:t>dieser</w:t>
      </w:r>
      <w:proofErr w:type="spellEnd"/>
      <w:r>
        <w:rPr>
          <w:lang w:val="en-CH" w:eastAsia="de-DE"/>
        </w:rPr>
        <w:t xml:space="preserve"> </w:t>
      </w:r>
      <w:proofErr w:type="spellStart"/>
      <w:r>
        <w:rPr>
          <w:lang w:val="en-CH" w:eastAsia="de-DE"/>
        </w:rPr>
        <w:t>drei</w:t>
      </w:r>
      <w:proofErr w:type="spellEnd"/>
      <w:r>
        <w:rPr>
          <w:lang w:val="en-CH" w:eastAsia="de-DE"/>
        </w:rPr>
        <w:t xml:space="preserve"> </w:t>
      </w:r>
      <w:proofErr w:type="spellStart"/>
      <w:r>
        <w:rPr>
          <w:lang w:val="en-CH" w:eastAsia="de-DE"/>
        </w:rPr>
        <w:t>Teile</w:t>
      </w:r>
      <w:proofErr w:type="spellEnd"/>
      <w:r>
        <w:rPr>
          <w:lang w:val="en-CH" w:eastAsia="de-DE"/>
        </w:rPr>
        <w:t xml:space="preserve"> </w:t>
      </w:r>
      <w:proofErr w:type="spellStart"/>
      <w:r>
        <w:rPr>
          <w:lang w:val="en-CH" w:eastAsia="de-DE"/>
        </w:rPr>
        <w:t>aus</w:t>
      </w:r>
      <w:proofErr w:type="spellEnd"/>
      <w:r>
        <w:rPr>
          <w:lang w:val="en-CH" w:eastAsia="de-DE"/>
        </w:rPr>
        <w:t xml:space="preserve"> </w:t>
      </w:r>
      <w:proofErr w:type="spellStart"/>
      <w:r>
        <w:rPr>
          <w:lang w:val="en-CH" w:eastAsia="de-DE"/>
        </w:rPr>
        <w:t>mehreren</w:t>
      </w:r>
      <w:proofErr w:type="spellEnd"/>
      <w:r>
        <w:rPr>
          <w:lang w:val="en-CH" w:eastAsia="de-DE"/>
        </w:rPr>
        <w:t xml:space="preserve"> </w:t>
      </w:r>
      <w:proofErr w:type="spellStart"/>
      <w:r>
        <w:rPr>
          <w:lang w:val="en-CH" w:eastAsia="de-DE"/>
        </w:rPr>
        <w:t>Teilaspekten</w:t>
      </w:r>
      <w:proofErr w:type="spellEnd"/>
      <w:r>
        <w:rPr>
          <w:lang w:val="en-CH" w:eastAsia="de-DE"/>
        </w:rPr>
        <w:t xml:space="preserve"> </w:t>
      </w:r>
      <w:proofErr w:type="spellStart"/>
      <w:r>
        <w:rPr>
          <w:lang w:val="en-CH" w:eastAsia="de-DE"/>
        </w:rPr>
        <w:t>besteht</w:t>
      </w:r>
      <w:proofErr w:type="spellEnd"/>
      <w:r>
        <w:rPr>
          <w:lang w:val="en-CH" w:eastAsia="de-DE"/>
        </w:rPr>
        <w:t xml:space="preserve">, </w:t>
      </w:r>
      <w:proofErr w:type="spellStart"/>
      <w:r>
        <w:rPr>
          <w:lang w:val="en-CH" w:eastAsia="de-DE"/>
        </w:rPr>
        <w:t>kann</w:t>
      </w:r>
      <w:proofErr w:type="spellEnd"/>
      <w:r>
        <w:rPr>
          <w:lang w:val="en-CH" w:eastAsia="de-DE"/>
        </w:rPr>
        <w:t xml:space="preserve"> dies </w:t>
      </w:r>
      <w:proofErr w:type="spellStart"/>
      <w:r>
        <w:rPr>
          <w:lang w:val="en-CH" w:eastAsia="de-DE"/>
        </w:rPr>
        <w:t>über</w:t>
      </w:r>
      <w:proofErr w:type="spellEnd"/>
      <w:r>
        <w:rPr>
          <w:lang w:val="en-CH" w:eastAsia="de-DE"/>
        </w:rPr>
        <w:t xml:space="preserve"> das </w:t>
      </w:r>
      <w:proofErr w:type="spellStart"/>
      <w:r>
        <w:rPr>
          <w:lang w:val="en-CH" w:eastAsia="de-DE"/>
        </w:rPr>
        <w:t>Schlüsselwort</w:t>
      </w:r>
      <w:proofErr w:type="spellEnd"/>
      <w:r>
        <w:rPr>
          <w:lang w:val="en-CH" w:eastAsia="de-DE"/>
        </w:rPr>
        <w:t xml:space="preserve"> ‘And’ </w:t>
      </w:r>
      <w:proofErr w:type="spellStart"/>
      <w:r>
        <w:rPr>
          <w:lang w:val="en-CH" w:eastAsia="de-DE"/>
        </w:rPr>
        <w:t>entsprechend</w:t>
      </w:r>
      <w:proofErr w:type="spellEnd"/>
      <w:r>
        <w:rPr>
          <w:lang w:val="en-CH" w:eastAsia="de-DE"/>
        </w:rPr>
        <w:t xml:space="preserve"> </w:t>
      </w:r>
      <w:proofErr w:type="spellStart"/>
      <w:r>
        <w:rPr>
          <w:lang w:val="en-CH" w:eastAsia="de-DE"/>
        </w:rPr>
        <w:t>ergänzt</w:t>
      </w:r>
      <w:proofErr w:type="spellEnd"/>
      <w:r>
        <w:rPr>
          <w:lang w:val="en-CH" w:eastAsia="de-DE"/>
        </w:rPr>
        <w:t xml:space="preserve"> </w:t>
      </w:r>
      <w:proofErr w:type="spellStart"/>
      <w:r>
        <w:rPr>
          <w:lang w:val="en-CH" w:eastAsia="de-DE"/>
        </w:rPr>
        <w:t>werden</w:t>
      </w:r>
      <w:proofErr w:type="spellEnd"/>
      <w:r w:rsidR="00127A7A">
        <w:rPr>
          <w:lang w:val="en-CH" w:eastAsia="de-DE"/>
        </w:rPr>
        <w:t xml:space="preserve"> </w:t>
      </w:r>
      <w:r w:rsidR="00127A7A" w:rsidRPr="00DB2919">
        <w:rPr>
          <w:lang w:val="en-CH" w:eastAsia="de-DE"/>
        </w:rPr>
        <w:t>(</w:t>
      </w:r>
      <w:proofErr w:type="spellStart"/>
      <w:r w:rsidR="00127A7A" w:rsidRPr="00DB2919">
        <w:rPr>
          <w:lang w:val="en-CH" w:eastAsia="de-DE"/>
        </w:rPr>
        <w:t>Nicieja</w:t>
      </w:r>
      <w:proofErr w:type="spellEnd"/>
      <w:r w:rsidR="00127A7A" w:rsidRPr="00DB2919">
        <w:rPr>
          <w:lang w:val="en-CH" w:eastAsia="de-DE"/>
        </w:rPr>
        <w:t>, 2018</w:t>
      </w:r>
      <w:r w:rsidR="00127A7A">
        <w:rPr>
          <w:lang w:val="en-CH" w:eastAsia="de-DE"/>
        </w:rPr>
        <w:t>, p.44 and p53</w:t>
      </w:r>
      <w:r w:rsidR="00127A7A" w:rsidRPr="00DB2919">
        <w:rPr>
          <w:lang w:val="en-CH" w:eastAsia="de-DE"/>
        </w:rPr>
        <w:t>)</w:t>
      </w:r>
      <w:r>
        <w:rPr>
          <w:lang w:val="en-CH" w:eastAsia="de-DE"/>
        </w:rPr>
        <w:t>:</w:t>
      </w:r>
    </w:p>
    <w:p w14:paraId="2635E662" w14:textId="4F9C6936" w:rsidR="00BE5CD8" w:rsidRDefault="00127A7A" w:rsidP="0080660B">
      <w:pPr>
        <w:rPr>
          <w:lang w:val="en-CH" w:eastAsia="de-DE"/>
        </w:rPr>
      </w:pPr>
      <w:r>
        <w:rPr>
          <w:noProof/>
        </w:rPr>
        <w:drawing>
          <wp:inline distT="0" distB="0" distL="0" distR="0" wp14:anchorId="5757AE0E" wp14:editId="44362932">
            <wp:extent cx="5727700" cy="845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2927" cy="855295"/>
                    </a:xfrm>
                    <a:prstGeom prst="rect">
                      <a:avLst/>
                    </a:prstGeom>
                  </pic:spPr>
                </pic:pic>
              </a:graphicData>
            </a:graphic>
          </wp:inline>
        </w:drawing>
      </w:r>
    </w:p>
    <w:p w14:paraId="3E7D1269" w14:textId="1E73E708" w:rsidR="00127A7A" w:rsidRDefault="00127A7A" w:rsidP="0080660B">
      <w:pPr>
        <w:rPr>
          <w:lang w:val="en-CH" w:eastAsia="de-DE"/>
        </w:rPr>
      </w:pPr>
      <w:r>
        <w:rPr>
          <w:lang w:val="en-CH"/>
        </w:rPr>
        <w:t xml:space="preserve">Fig. </w:t>
      </w:r>
      <w:proofErr w:type="spellStart"/>
      <w:r>
        <w:rPr>
          <w:lang w:val="en-CH"/>
        </w:rPr>
        <w:t>Xyz</w:t>
      </w:r>
      <w:proofErr w:type="spellEnd"/>
      <w:r>
        <w:rPr>
          <w:lang w:val="en-CH"/>
        </w:rPr>
        <w:t xml:space="preserve">: Example of a Scenario with the ‘And’ keyword from Kamil </w:t>
      </w:r>
      <w:proofErr w:type="spellStart"/>
      <w:r>
        <w:rPr>
          <w:lang w:val="en-CH"/>
        </w:rPr>
        <w:t>Nicieja</w:t>
      </w:r>
      <w:proofErr w:type="spellEnd"/>
      <w:r>
        <w:rPr>
          <w:lang w:val="en-CH"/>
        </w:rPr>
        <w:t xml:space="preserve"> </w:t>
      </w:r>
      <w:r w:rsidRPr="00DB2919">
        <w:rPr>
          <w:lang w:val="en-CH" w:eastAsia="de-DE"/>
        </w:rPr>
        <w:t>(</w:t>
      </w:r>
      <w:proofErr w:type="spellStart"/>
      <w:r w:rsidRPr="008F0E7A">
        <w:rPr>
          <w:highlight w:val="yellow"/>
          <w:lang w:val="en-CH" w:eastAsia="de-DE"/>
        </w:rPr>
        <w:t>Nicieja</w:t>
      </w:r>
      <w:proofErr w:type="spellEnd"/>
      <w:r w:rsidRPr="008F0E7A">
        <w:rPr>
          <w:highlight w:val="yellow"/>
          <w:lang w:val="en-CH" w:eastAsia="de-DE"/>
        </w:rPr>
        <w:t>, 2018, p.</w:t>
      </w:r>
      <w:r>
        <w:rPr>
          <w:highlight w:val="yellow"/>
          <w:lang w:val="en-CH" w:eastAsia="de-DE"/>
        </w:rPr>
        <w:t>5</w:t>
      </w:r>
      <w:r w:rsidRPr="008F0E7A">
        <w:rPr>
          <w:highlight w:val="yellow"/>
          <w:lang w:val="en-CH" w:eastAsia="de-DE"/>
        </w:rPr>
        <w:t>3</w:t>
      </w:r>
      <w:r w:rsidRPr="00DB2919">
        <w:rPr>
          <w:lang w:val="en-CH" w:eastAsia="de-DE"/>
        </w:rPr>
        <w:t>)</w:t>
      </w:r>
      <w:r>
        <w:rPr>
          <w:lang w:val="en-CH" w:eastAsia="de-DE"/>
        </w:rPr>
        <w:t>.</w:t>
      </w:r>
    </w:p>
    <w:p w14:paraId="61A96D97" w14:textId="64F22E5C" w:rsidR="004166EA" w:rsidRDefault="005269BB" w:rsidP="0080660B">
      <w:pPr>
        <w:rPr>
          <w:lang w:val="en-CH" w:eastAsia="de-DE"/>
        </w:rPr>
      </w:pPr>
      <w:proofErr w:type="spellStart"/>
      <w:r>
        <w:rPr>
          <w:lang w:val="en-CH" w:eastAsia="de-DE"/>
        </w:rPr>
        <w:lastRenderedPageBreak/>
        <w:t>Jedes</w:t>
      </w:r>
      <w:proofErr w:type="spellEnd"/>
      <w:r>
        <w:rPr>
          <w:lang w:val="en-CH" w:eastAsia="de-DE"/>
        </w:rPr>
        <w:t xml:space="preserve"> </w:t>
      </w:r>
      <w:proofErr w:type="spellStart"/>
      <w:r>
        <w:rPr>
          <w:lang w:val="en-CH" w:eastAsia="de-DE"/>
        </w:rPr>
        <w:t>dieser</w:t>
      </w:r>
      <w:proofErr w:type="spellEnd"/>
      <w:r>
        <w:rPr>
          <w:lang w:val="en-CH" w:eastAsia="de-DE"/>
        </w:rPr>
        <w:t xml:space="preserve"> Given-When-Then Statements </w:t>
      </w:r>
      <w:proofErr w:type="spellStart"/>
      <w:r>
        <w:rPr>
          <w:lang w:val="en-CH" w:eastAsia="de-DE"/>
        </w:rPr>
        <w:t>wird</w:t>
      </w:r>
      <w:proofErr w:type="spellEnd"/>
      <w:r>
        <w:rPr>
          <w:lang w:val="en-CH" w:eastAsia="de-DE"/>
        </w:rPr>
        <w:t xml:space="preserve"> </w:t>
      </w:r>
      <w:proofErr w:type="spellStart"/>
      <w:r>
        <w:rPr>
          <w:lang w:val="en-CH" w:eastAsia="de-DE"/>
        </w:rPr>
        <w:t>als</w:t>
      </w:r>
      <w:proofErr w:type="spellEnd"/>
      <w:r>
        <w:rPr>
          <w:lang w:val="en-CH" w:eastAsia="de-DE"/>
        </w:rPr>
        <w:t xml:space="preserve"> ‘Step’ </w:t>
      </w:r>
      <w:proofErr w:type="spellStart"/>
      <w:r w:rsidR="004166EA">
        <w:rPr>
          <w:lang w:val="en-CH" w:eastAsia="de-DE"/>
        </w:rPr>
        <w:t>bezeichnet</w:t>
      </w:r>
      <w:proofErr w:type="spellEnd"/>
      <w:r w:rsidR="004166EA">
        <w:rPr>
          <w:lang w:val="en-CH" w:eastAsia="de-DE"/>
        </w:rPr>
        <w:t xml:space="preserve"> </w:t>
      </w:r>
      <w:r w:rsidR="004166EA" w:rsidRPr="00DB2919">
        <w:rPr>
          <w:lang w:val="en-CH" w:eastAsia="de-DE"/>
        </w:rPr>
        <w:t>(</w:t>
      </w:r>
      <w:proofErr w:type="spellStart"/>
      <w:r w:rsidR="004166EA" w:rsidRPr="00DB2919">
        <w:rPr>
          <w:lang w:val="en-CH" w:eastAsia="de-DE"/>
        </w:rPr>
        <w:t>Nicieja</w:t>
      </w:r>
      <w:proofErr w:type="spellEnd"/>
      <w:r w:rsidR="004166EA" w:rsidRPr="00DB2919">
        <w:rPr>
          <w:lang w:val="en-CH" w:eastAsia="de-DE"/>
        </w:rPr>
        <w:t>, 2018</w:t>
      </w:r>
      <w:r w:rsidR="004166EA">
        <w:rPr>
          <w:lang w:val="en-CH" w:eastAsia="de-DE"/>
        </w:rPr>
        <w:t>, p.44</w:t>
      </w:r>
      <w:r w:rsidR="004166EA" w:rsidRPr="00DB2919">
        <w:rPr>
          <w:lang w:val="en-CH" w:eastAsia="de-DE"/>
        </w:rPr>
        <w:t>)</w:t>
      </w:r>
      <w:r w:rsidR="004166EA">
        <w:rPr>
          <w:lang w:val="en-CH" w:eastAsia="de-DE"/>
        </w:rPr>
        <w:t>:</w:t>
      </w:r>
    </w:p>
    <w:p w14:paraId="54134967" w14:textId="642C2909" w:rsidR="004166EA" w:rsidRDefault="00094731" w:rsidP="0080660B">
      <w:pPr>
        <w:rPr>
          <w:lang w:val="en-CH" w:eastAsia="de-DE"/>
        </w:rPr>
      </w:pPr>
      <w:r>
        <w:rPr>
          <w:noProof/>
        </w:rPr>
        <w:drawing>
          <wp:inline distT="0" distB="0" distL="0" distR="0" wp14:anchorId="0D2F309D" wp14:editId="61F22121">
            <wp:extent cx="5156200" cy="190562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3647" cy="1912070"/>
                    </a:xfrm>
                    <a:prstGeom prst="rect">
                      <a:avLst/>
                    </a:prstGeom>
                  </pic:spPr>
                </pic:pic>
              </a:graphicData>
            </a:graphic>
          </wp:inline>
        </w:drawing>
      </w:r>
    </w:p>
    <w:p w14:paraId="5F72EE87" w14:textId="76979C32" w:rsidR="005269BB" w:rsidRPr="005269BB" w:rsidRDefault="004166EA" w:rsidP="0080660B">
      <w:pPr>
        <w:rPr>
          <w:lang w:val="en-CH" w:eastAsia="de-DE"/>
        </w:rPr>
      </w:pPr>
      <w:r>
        <w:rPr>
          <w:lang w:val="en-CH" w:eastAsia="de-DE"/>
        </w:rPr>
        <w:t xml:space="preserve"> </w:t>
      </w:r>
      <w:r w:rsidR="00094731">
        <w:rPr>
          <w:lang w:val="en-CH"/>
        </w:rPr>
        <w:t xml:space="preserve">Fig. </w:t>
      </w:r>
      <w:proofErr w:type="spellStart"/>
      <w:r w:rsidR="00094731">
        <w:rPr>
          <w:lang w:val="en-CH"/>
        </w:rPr>
        <w:t>Xyz</w:t>
      </w:r>
      <w:proofErr w:type="spellEnd"/>
      <w:r w:rsidR="00094731">
        <w:rPr>
          <w:lang w:val="en-CH"/>
        </w:rPr>
        <w:t xml:space="preserve">: Example of a keyword and a step from Kamil </w:t>
      </w:r>
      <w:proofErr w:type="spellStart"/>
      <w:r w:rsidR="00094731">
        <w:rPr>
          <w:lang w:val="en-CH"/>
        </w:rPr>
        <w:t>Nicieja</w:t>
      </w:r>
      <w:proofErr w:type="spellEnd"/>
      <w:r w:rsidR="00094731">
        <w:rPr>
          <w:lang w:val="en-CH"/>
        </w:rPr>
        <w:t xml:space="preserve"> </w:t>
      </w:r>
      <w:r w:rsidR="00094731" w:rsidRPr="00DB2919">
        <w:rPr>
          <w:lang w:val="en-CH" w:eastAsia="de-DE"/>
        </w:rPr>
        <w:t>(</w:t>
      </w:r>
      <w:proofErr w:type="spellStart"/>
      <w:r w:rsidR="00094731" w:rsidRPr="008F0E7A">
        <w:rPr>
          <w:highlight w:val="yellow"/>
          <w:lang w:val="en-CH" w:eastAsia="de-DE"/>
        </w:rPr>
        <w:t>Nicieja</w:t>
      </w:r>
      <w:proofErr w:type="spellEnd"/>
      <w:r w:rsidR="00094731" w:rsidRPr="008F0E7A">
        <w:rPr>
          <w:highlight w:val="yellow"/>
          <w:lang w:val="en-CH" w:eastAsia="de-DE"/>
        </w:rPr>
        <w:t>, 2018, p.</w:t>
      </w:r>
      <w:r w:rsidR="00094731">
        <w:rPr>
          <w:lang w:val="en-CH" w:eastAsia="de-DE"/>
        </w:rPr>
        <w:t>44</w:t>
      </w:r>
      <w:r w:rsidR="00094731" w:rsidRPr="00DB2919">
        <w:rPr>
          <w:lang w:val="en-CH" w:eastAsia="de-DE"/>
        </w:rPr>
        <w:t>)</w:t>
      </w:r>
      <w:r w:rsidR="00094731">
        <w:rPr>
          <w:lang w:val="en-CH" w:eastAsia="de-DE"/>
        </w:rPr>
        <w:t>.</w:t>
      </w:r>
    </w:p>
    <w:p w14:paraId="560CD910" w14:textId="7D9A79A6" w:rsidR="00BE5CD8" w:rsidRDefault="00BE5CD8" w:rsidP="00BE5CD8">
      <w:pPr>
        <w:pStyle w:val="Heading3"/>
        <w:rPr>
          <w:lang w:val="en-CH"/>
        </w:rPr>
      </w:pPr>
      <w:r>
        <w:rPr>
          <w:lang w:val="en-CH"/>
        </w:rPr>
        <w:t>Scenario outline</w:t>
      </w:r>
    </w:p>
    <w:p w14:paraId="2A39D3C9" w14:textId="02B82876" w:rsidR="00BE5CD8" w:rsidRDefault="0007603A" w:rsidP="00BE5CD8">
      <w:pPr>
        <w:rPr>
          <w:lang w:val="en-CH" w:eastAsia="de-DE"/>
        </w:rPr>
      </w:pPr>
      <w:proofErr w:type="spellStart"/>
      <w:r>
        <w:rPr>
          <w:lang w:val="en-CH" w:eastAsia="de-DE"/>
        </w:rPr>
        <w:t>Neben</w:t>
      </w:r>
      <w:proofErr w:type="spellEnd"/>
      <w:r>
        <w:rPr>
          <w:lang w:val="en-CH" w:eastAsia="de-DE"/>
        </w:rPr>
        <w:t xml:space="preserve"> Scenarios </w:t>
      </w:r>
      <w:proofErr w:type="spellStart"/>
      <w:r>
        <w:rPr>
          <w:lang w:val="en-CH" w:eastAsia="de-DE"/>
        </w:rPr>
        <w:t>erlaubt</w:t>
      </w:r>
      <w:proofErr w:type="spellEnd"/>
      <w:r>
        <w:rPr>
          <w:lang w:val="en-CH" w:eastAsia="de-DE"/>
        </w:rPr>
        <w:t xml:space="preserve"> es Gherkin </w:t>
      </w:r>
      <w:proofErr w:type="spellStart"/>
      <w:r>
        <w:rPr>
          <w:lang w:val="en-CH" w:eastAsia="de-DE"/>
        </w:rPr>
        <w:t>auch</w:t>
      </w:r>
      <w:proofErr w:type="spellEnd"/>
      <w:r>
        <w:rPr>
          <w:lang w:val="en-CH" w:eastAsia="de-DE"/>
        </w:rPr>
        <w:t xml:space="preserve"> Scenario outlines </w:t>
      </w:r>
      <w:proofErr w:type="spellStart"/>
      <w:r>
        <w:rPr>
          <w:lang w:val="en-CH" w:eastAsia="de-DE"/>
        </w:rPr>
        <w:t>zu</w:t>
      </w:r>
      <w:proofErr w:type="spellEnd"/>
      <w:r>
        <w:rPr>
          <w:lang w:val="en-CH" w:eastAsia="de-DE"/>
        </w:rPr>
        <w:t xml:space="preserve"> </w:t>
      </w:r>
      <w:proofErr w:type="spellStart"/>
      <w:r>
        <w:rPr>
          <w:lang w:val="en-CH" w:eastAsia="de-DE"/>
        </w:rPr>
        <w:t>schreiben</w:t>
      </w:r>
      <w:proofErr w:type="spellEnd"/>
      <w:r>
        <w:rPr>
          <w:lang w:val="en-CH" w:eastAsia="de-DE"/>
        </w:rPr>
        <w:t xml:space="preserve"> </w:t>
      </w:r>
      <w:r w:rsidRPr="00DB2919">
        <w:rPr>
          <w:lang w:val="en-CH" w:eastAsia="de-DE"/>
        </w:rPr>
        <w:t>(</w:t>
      </w:r>
      <w:proofErr w:type="spellStart"/>
      <w:r w:rsidRPr="00DB2919">
        <w:rPr>
          <w:lang w:val="en-CH" w:eastAsia="de-DE"/>
        </w:rPr>
        <w:t>Nicieja</w:t>
      </w:r>
      <w:proofErr w:type="spellEnd"/>
      <w:r w:rsidRPr="00DB2919">
        <w:rPr>
          <w:lang w:val="en-CH" w:eastAsia="de-DE"/>
        </w:rPr>
        <w:t>, 2018</w:t>
      </w:r>
      <w:r>
        <w:rPr>
          <w:lang w:val="en-CH" w:eastAsia="de-DE"/>
        </w:rPr>
        <w:t>, p.81</w:t>
      </w:r>
      <w:r w:rsidRPr="00DB2919">
        <w:rPr>
          <w:lang w:val="en-CH" w:eastAsia="de-DE"/>
        </w:rPr>
        <w:t>)</w:t>
      </w:r>
      <w:r>
        <w:rPr>
          <w:lang w:val="en-CH" w:eastAsia="de-DE"/>
        </w:rPr>
        <w:t>.</w:t>
      </w:r>
      <w:r w:rsidR="009B50DE">
        <w:rPr>
          <w:lang w:val="en-CH" w:eastAsia="de-DE"/>
        </w:rPr>
        <w:t xml:space="preserve"> Sie </w:t>
      </w:r>
      <w:proofErr w:type="spellStart"/>
      <w:r w:rsidR="009B50DE">
        <w:rPr>
          <w:lang w:val="en-CH" w:eastAsia="de-DE"/>
        </w:rPr>
        <w:t>ermöglichen</w:t>
      </w:r>
      <w:proofErr w:type="spellEnd"/>
      <w:r w:rsidR="009B50DE">
        <w:rPr>
          <w:lang w:val="en-CH" w:eastAsia="de-DE"/>
        </w:rPr>
        <w:t xml:space="preserve"> es </w:t>
      </w:r>
      <w:proofErr w:type="spellStart"/>
      <w:r w:rsidR="009B50DE">
        <w:rPr>
          <w:lang w:val="en-CH" w:eastAsia="de-DE"/>
        </w:rPr>
        <w:t>ähnliche</w:t>
      </w:r>
      <w:proofErr w:type="spellEnd"/>
      <w:r w:rsidR="009B50DE">
        <w:rPr>
          <w:lang w:val="en-CH" w:eastAsia="de-DE"/>
        </w:rPr>
        <w:t xml:space="preserve"> </w:t>
      </w:r>
      <w:proofErr w:type="spellStart"/>
      <w:r w:rsidR="009B50DE">
        <w:rPr>
          <w:lang w:val="en-CH" w:eastAsia="de-DE"/>
        </w:rPr>
        <w:t>Scenarien</w:t>
      </w:r>
      <w:proofErr w:type="spellEnd"/>
      <w:r w:rsidR="009B50DE">
        <w:rPr>
          <w:lang w:val="en-CH" w:eastAsia="de-DE"/>
        </w:rPr>
        <w:t xml:space="preserve"> </w:t>
      </w:r>
      <w:proofErr w:type="spellStart"/>
      <w:r w:rsidR="009B50DE">
        <w:rPr>
          <w:lang w:val="en-CH" w:eastAsia="de-DE"/>
        </w:rPr>
        <w:t>zusammenzufassen</w:t>
      </w:r>
      <w:proofErr w:type="spellEnd"/>
      <w:r w:rsidR="009B50DE">
        <w:rPr>
          <w:lang w:val="en-CH" w:eastAsia="de-DE"/>
        </w:rPr>
        <w:t xml:space="preserve"> und auf Basis </w:t>
      </w:r>
      <w:proofErr w:type="spellStart"/>
      <w:r w:rsidR="009B50DE">
        <w:rPr>
          <w:lang w:val="en-CH" w:eastAsia="de-DE"/>
        </w:rPr>
        <w:t>einer</w:t>
      </w:r>
      <w:proofErr w:type="spellEnd"/>
      <w:r w:rsidR="009B50DE">
        <w:rPr>
          <w:lang w:val="en-CH" w:eastAsia="de-DE"/>
        </w:rPr>
        <w:t xml:space="preserve"> </w:t>
      </w:r>
      <w:proofErr w:type="spellStart"/>
      <w:r w:rsidR="009B50DE">
        <w:rPr>
          <w:lang w:val="en-CH" w:eastAsia="de-DE"/>
        </w:rPr>
        <w:t>gleichen</w:t>
      </w:r>
      <w:proofErr w:type="spellEnd"/>
      <w:r w:rsidR="009B50DE">
        <w:rPr>
          <w:lang w:val="en-CH" w:eastAsia="de-DE"/>
        </w:rPr>
        <w:t xml:space="preserve"> ‘Given’-‘When’-‘Then’ Vorlage </w:t>
      </w:r>
      <w:proofErr w:type="spellStart"/>
      <w:r w:rsidR="009B50DE">
        <w:rPr>
          <w:lang w:val="en-CH" w:eastAsia="de-DE"/>
        </w:rPr>
        <w:t>auszuführen</w:t>
      </w:r>
      <w:proofErr w:type="spellEnd"/>
      <w:r w:rsidR="009B50DE">
        <w:rPr>
          <w:lang w:val="en-CH" w:eastAsia="de-DE"/>
        </w:rPr>
        <w:t xml:space="preserve"> </w:t>
      </w:r>
      <w:r w:rsidR="009B50DE" w:rsidRPr="00DB2919">
        <w:rPr>
          <w:lang w:val="en-CH" w:eastAsia="de-DE"/>
        </w:rPr>
        <w:t>(</w:t>
      </w:r>
      <w:proofErr w:type="spellStart"/>
      <w:r w:rsidR="009B50DE" w:rsidRPr="00DB2919">
        <w:rPr>
          <w:lang w:val="en-CH" w:eastAsia="de-DE"/>
        </w:rPr>
        <w:t>Nicieja</w:t>
      </w:r>
      <w:proofErr w:type="spellEnd"/>
      <w:r w:rsidR="009B50DE" w:rsidRPr="00DB2919">
        <w:rPr>
          <w:lang w:val="en-CH" w:eastAsia="de-DE"/>
        </w:rPr>
        <w:t>, 2018</w:t>
      </w:r>
      <w:r w:rsidR="009B50DE">
        <w:rPr>
          <w:lang w:val="en-CH" w:eastAsia="de-DE"/>
        </w:rPr>
        <w:t>, p.81</w:t>
      </w:r>
      <w:r w:rsidR="009B50DE" w:rsidRPr="00DB2919">
        <w:rPr>
          <w:lang w:val="en-CH" w:eastAsia="de-DE"/>
        </w:rPr>
        <w:t>)</w:t>
      </w:r>
      <w:r w:rsidR="009B50DE">
        <w:rPr>
          <w:lang w:val="en-CH" w:eastAsia="de-DE"/>
        </w:rPr>
        <w:t xml:space="preserve">. Die </w:t>
      </w:r>
      <w:proofErr w:type="spellStart"/>
      <w:r w:rsidR="009B50DE">
        <w:rPr>
          <w:lang w:val="en-CH" w:eastAsia="de-DE"/>
        </w:rPr>
        <w:t>Unterschiede</w:t>
      </w:r>
      <w:proofErr w:type="spellEnd"/>
      <w:r w:rsidR="009B50DE">
        <w:rPr>
          <w:lang w:val="en-CH" w:eastAsia="de-DE"/>
        </w:rPr>
        <w:t xml:space="preserve"> </w:t>
      </w:r>
      <w:proofErr w:type="spellStart"/>
      <w:r w:rsidR="009B50DE">
        <w:rPr>
          <w:lang w:val="en-CH" w:eastAsia="de-DE"/>
        </w:rPr>
        <w:t>zwischen</w:t>
      </w:r>
      <w:proofErr w:type="spellEnd"/>
      <w:r w:rsidR="009B50DE">
        <w:rPr>
          <w:lang w:val="en-CH" w:eastAsia="de-DE"/>
        </w:rPr>
        <w:t xml:space="preserve"> den </w:t>
      </w:r>
      <w:proofErr w:type="spellStart"/>
      <w:r w:rsidR="009B50DE">
        <w:rPr>
          <w:lang w:val="en-CH" w:eastAsia="de-DE"/>
        </w:rPr>
        <w:t>zusammengefassten</w:t>
      </w:r>
      <w:proofErr w:type="spellEnd"/>
      <w:r w:rsidR="009B50DE">
        <w:rPr>
          <w:lang w:val="en-CH" w:eastAsia="de-DE"/>
        </w:rPr>
        <w:t xml:space="preserve"> </w:t>
      </w:r>
      <w:proofErr w:type="spellStart"/>
      <w:r w:rsidR="009B50DE">
        <w:rPr>
          <w:lang w:val="en-CH" w:eastAsia="de-DE"/>
        </w:rPr>
        <w:t>Szenarien</w:t>
      </w:r>
      <w:proofErr w:type="spellEnd"/>
      <w:r w:rsidR="009B50DE">
        <w:rPr>
          <w:lang w:val="en-CH" w:eastAsia="de-DE"/>
        </w:rPr>
        <w:t xml:space="preserve"> </w:t>
      </w:r>
      <w:proofErr w:type="spellStart"/>
      <w:r w:rsidR="009B50DE">
        <w:rPr>
          <w:lang w:val="en-CH" w:eastAsia="de-DE"/>
        </w:rPr>
        <w:t>werden</w:t>
      </w:r>
      <w:proofErr w:type="spellEnd"/>
      <w:r w:rsidR="009B50DE">
        <w:rPr>
          <w:lang w:val="en-CH" w:eastAsia="de-DE"/>
        </w:rPr>
        <w:t xml:space="preserve"> </w:t>
      </w:r>
      <w:proofErr w:type="spellStart"/>
      <w:r w:rsidR="009B50DE">
        <w:rPr>
          <w:lang w:val="en-CH" w:eastAsia="de-DE"/>
        </w:rPr>
        <w:t>über</w:t>
      </w:r>
      <w:proofErr w:type="spellEnd"/>
      <w:r w:rsidR="009B50DE">
        <w:rPr>
          <w:lang w:val="en-CH" w:eastAsia="de-DE"/>
        </w:rPr>
        <w:t xml:space="preserve"> </w:t>
      </w:r>
      <w:proofErr w:type="spellStart"/>
      <w:r w:rsidR="009B50DE">
        <w:rPr>
          <w:lang w:val="en-CH" w:eastAsia="de-DE"/>
        </w:rPr>
        <w:t>eine</w:t>
      </w:r>
      <w:proofErr w:type="spellEnd"/>
      <w:r w:rsidR="009B50DE">
        <w:rPr>
          <w:lang w:val="en-CH" w:eastAsia="de-DE"/>
        </w:rPr>
        <w:t xml:space="preserve"> </w:t>
      </w:r>
      <w:proofErr w:type="spellStart"/>
      <w:r w:rsidR="009B50DE">
        <w:rPr>
          <w:lang w:val="en-CH" w:eastAsia="de-DE"/>
        </w:rPr>
        <w:t>Parametrisierung</w:t>
      </w:r>
      <w:proofErr w:type="spellEnd"/>
      <w:r w:rsidR="009B50DE">
        <w:rPr>
          <w:lang w:val="en-CH" w:eastAsia="de-DE"/>
        </w:rPr>
        <w:t xml:space="preserve"> </w:t>
      </w:r>
      <w:proofErr w:type="spellStart"/>
      <w:r w:rsidR="009B50DE">
        <w:rPr>
          <w:lang w:val="en-CH" w:eastAsia="de-DE"/>
        </w:rPr>
        <w:t>abgebildet</w:t>
      </w:r>
      <w:proofErr w:type="spellEnd"/>
      <w:r w:rsidR="009B50DE">
        <w:rPr>
          <w:lang w:val="en-CH" w:eastAsia="de-DE"/>
        </w:rPr>
        <w:t xml:space="preserve"> </w:t>
      </w:r>
      <w:r w:rsidR="009B50DE" w:rsidRPr="00DB2919">
        <w:rPr>
          <w:lang w:val="en-CH" w:eastAsia="de-DE"/>
        </w:rPr>
        <w:t>(</w:t>
      </w:r>
      <w:proofErr w:type="spellStart"/>
      <w:r w:rsidR="009B50DE" w:rsidRPr="00DB2919">
        <w:rPr>
          <w:lang w:val="en-CH" w:eastAsia="de-DE"/>
        </w:rPr>
        <w:t>Nicieja</w:t>
      </w:r>
      <w:proofErr w:type="spellEnd"/>
      <w:r w:rsidR="009B50DE" w:rsidRPr="00DB2919">
        <w:rPr>
          <w:lang w:val="en-CH" w:eastAsia="de-DE"/>
        </w:rPr>
        <w:t>, 2018</w:t>
      </w:r>
      <w:r w:rsidR="009B50DE">
        <w:rPr>
          <w:lang w:val="en-CH" w:eastAsia="de-DE"/>
        </w:rPr>
        <w:t>, pp.85-86</w:t>
      </w:r>
      <w:r w:rsidR="009B50DE" w:rsidRPr="00DB2919">
        <w:rPr>
          <w:lang w:val="en-CH" w:eastAsia="de-DE"/>
        </w:rPr>
        <w:t>)</w:t>
      </w:r>
      <w:r w:rsidR="009B50DE">
        <w:rPr>
          <w:lang w:val="en-CH" w:eastAsia="de-DE"/>
        </w:rPr>
        <w:t>.</w:t>
      </w:r>
      <w:r w:rsidR="00D45B04">
        <w:rPr>
          <w:lang w:val="en-CH" w:eastAsia="de-DE"/>
        </w:rPr>
        <w:t xml:space="preserve"> </w:t>
      </w:r>
    </w:p>
    <w:p w14:paraId="3AF45C80" w14:textId="4F4F4B43" w:rsidR="009B50DE" w:rsidRDefault="009B50DE" w:rsidP="00BE5CD8">
      <w:pPr>
        <w:rPr>
          <w:lang w:val="en-CH" w:eastAsia="de-DE"/>
        </w:rPr>
      </w:pPr>
      <w:r>
        <w:rPr>
          <w:lang w:val="en-CH" w:eastAsia="de-DE"/>
        </w:rPr>
        <w:t xml:space="preserve">Dies </w:t>
      </w:r>
      <w:proofErr w:type="spellStart"/>
      <w:r>
        <w:rPr>
          <w:lang w:val="en-CH" w:eastAsia="de-DE"/>
        </w:rPr>
        <w:t>sieht</w:t>
      </w:r>
      <w:proofErr w:type="spellEnd"/>
      <w:r>
        <w:rPr>
          <w:lang w:val="en-CH" w:eastAsia="de-DE"/>
        </w:rPr>
        <w:t xml:space="preserve"> </w:t>
      </w:r>
      <w:proofErr w:type="spellStart"/>
      <w:r>
        <w:rPr>
          <w:lang w:val="en-CH" w:eastAsia="de-DE"/>
        </w:rPr>
        <w:t>dann</w:t>
      </w:r>
      <w:proofErr w:type="spellEnd"/>
      <w:r>
        <w:rPr>
          <w:lang w:val="en-CH" w:eastAsia="de-DE"/>
        </w:rPr>
        <w:t xml:space="preserve"> </w:t>
      </w:r>
      <w:proofErr w:type="spellStart"/>
      <w:r>
        <w:rPr>
          <w:lang w:val="en-CH" w:eastAsia="de-DE"/>
        </w:rPr>
        <w:t>folgendermassen</w:t>
      </w:r>
      <w:proofErr w:type="spellEnd"/>
      <w:r>
        <w:rPr>
          <w:lang w:val="en-CH" w:eastAsia="de-DE"/>
        </w:rPr>
        <w:t xml:space="preserve"> </w:t>
      </w:r>
      <w:proofErr w:type="spellStart"/>
      <w:r>
        <w:rPr>
          <w:lang w:val="en-CH" w:eastAsia="de-DE"/>
        </w:rPr>
        <w:t>aus</w:t>
      </w:r>
      <w:proofErr w:type="spellEnd"/>
      <w:r>
        <w:rPr>
          <w:lang w:val="en-CH" w:eastAsia="de-DE"/>
        </w:rPr>
        <w:t>:</w:t>
      </w:r>
    </w:p>
    <w:p w14:paraId="255D9CA4" w14:textId="377F2A33" w:rsidR="005A7AB9" w:rsidRDefault="009B50DE" w:rsidP="00BE5CD8">
      <w:pPr>
        <w:rPr>
          <w:lang w:val="en-CH" w:eastAsia="de-DE"/>
        </w:rPr>
      </w:pPr>
      <w:r>
        <w:rPr>
          <w:noProof/>
        </w:rPr>
        <w:drawing>
          <wp:inline distT="0" distB="0" distL="0" distR="0" wp14:anchorId="2482B13C" wp14:editId="73E37C99">
            <wp:extent cx="5137150" cy="202170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0866" cy="2031040"/>
                    </a:xfrm>
                    <a:prstGeom prst="rect">
                      <a:avLst/>
                    </a:prstGeom>
                  </pic:spPr>
                </pic:pic>
              </a:graphicData>
            </a:graphic>
          </wp:inline>
        </w:drawing>
      </w:r>
    </w:p>
    <w:p w14:paraId="0249D578" w14:textId="6DF4EF96" w:rsidR="009B50DE" w:rsidRDefault="00D45B04" w:rsidP="00BE5CD8">
      <w:pPr>
        <w:rPr>
          <w:lang w:val="en-CH" w:eastAsia="de-DE"/>
        </w:rPr>
      </w:pPr>
      <w:r>
        <w:rPr>
          <w:lang w:val="en-CH"/>
        </w:rPr>
        <w:t xml:space="preserve">Fig. </w:t>
      </w:r>
      <w:proofErr w:type="spellStart"/>
      <w:r>
        <w:rPr>
          <w:lang w:val="en-CH"/>
        </w:rPr>
        <w:t>Xyz</w:t>
      </w:r>
      <w:proofErr w:type="spellEnd"/>
      <w:r>
        <w:rPr>
          <w:lang w:val="en-CH"/>
        </w:rPr>
        <w:t xml:space="preserve">: Example of a Scenario outline from Kamil </w:t>
      </w:r>
      <w:proofErr w:type="spellStart"/>
      <w:r>
        <w:rPr>
          <w:lang w:val="en-CH"/>
        </w:rPr>
        <w:t>Nicieja</w:t>
      </w:r>
      <w:proofErr w:type="spellEnd"/>
      <w:r>
        <w:rPr>
          <w:lang w:val="en-CH"/>
        </w:rPr>
        <w:t xml:space="preserve"> </w:t>
      </w:r>
      <w:r w:rsidRPr="00DB2919">
        <w:rPr>
          <w:lang w:val="en-CH" w:eastAsia="de-DE"/>
        </w:rPr>
        <w:t>(</w:t>
      </w:r>
      <w:proofErr w:type="spellStart"/>
      <w:r w:rsidRPr="008F0E7A">
        <w:rPr>
          <w:highlight w:val="yellow"/>
          <w:lang w:val="en-CH" w:eastAsia="de-DE"/>
        </w:rPr>
        <w:t>Nicieja</w:t>
      </w:r>
      <w:proofErr w:type="spellEnd"/>
      <w:r w:rsidRPr="008F0E7A">
        <w:rPr>
          <w:highlight w:val="yellow"/>
          <w:lang w:val="en-CH" w:eastAsia="de-DE"/>
        </w:rPr>
        <w:t>, 2018, p.</w:t>
      </w:r>
      <w:r>
        <w:rPr>
          <w:lang w:val="en-CH" w:eastAsia="de-DE"/>
        </w:rPr>
        <w:t>86</w:t>
      </w:r>
      <w:r w:rsidRPr="00DB2919">
        <w:rPr>
          <w:lang w:val="en-CH" w:eastAsia="de-DE"/>
        </w:rPr>
        <w:t>)</w:t>
      </w:r>
      <w:r>
        <w:rPr>
          <w:lang w:val="en-CH" w:eastAsia="de-DE"/>
        </w:rPr>
        <w:t>.</w:t>
      </w:r>
    </w:p>
    <w:p w14:paraId="592236FC" w14:textId="3380CC1C" w:rsidR="005A7AB9" w:rsidRDefault="005A7AB9" w:rsidP="005A7AB9">
      <w:pPr>
        <w:pStyle w:val="Heading3"/>
        <w:rPr>
          <w:lang w:val="en-CH"/>
        </w:rPr>
      </w:pPr>
      <w:r>
        <w:rPr>
          <w:lang w:val="en-CH"/>
        </w:rPr>
        <w:t>Feature File</w:t>
      </w:r>
    </w:p>
    <w:p w14:paraId="63FDFFF3" w14:textId="50336FC5" w:rsidR="00616D77" w:rsidRDefault="00816919" w:rsidP="00BE5CD8">
      <w:pPr>
        <w:rPr>
          <w:lang w:val="en-CH" w:eastAsia="de-DE"/>
        </w:rPr>
      </w:pPr>
      <w:proofErr w:type="spellStart"/>
      <w:r>
        <w:rPr>
          <w:lang w:val="en-CH" w:eastAsia="de-DE"/>
        </w:rPr>
        <w:t>Zusammengehörige</w:t>
      </w:r>
      <w:proofErr w:type="spellEnd"/>
      <w:r>
        <w:rPr>
          <w:lang w:val="en-CH" w:eastAsia="de-DE"/>
        </w:rPr>
        <w:t xml:space="preserve"> </w:t>
      </w:r>
      <w:proofErr w:type="spellStart"/>
      <w:r>
        <w:rPr>
          <w:lang w:val="en-CH" w:eastAsia="de-DE"/>
        </w:rPr>
        <w:t>Scenarien</w:t>
      </w:r>
      <w:proofErr w:type="spellEnd"/>
      <w:r>
        <w:rPr>
          <w:lang w:val="en-CH" w:eastAsia="de-DE"/>
        </w:rPr>
        <w:t xml:space="preserve"> </w:t>
      </w:r>
      <w:proofErr w:type="spellStart"/>
      <w:r>
        <w:rPr>
          <w:lang w:val="en-CH" w:eastAsia="de-DE"/>
        </w:rPr>
        <w:t>werden</w:t>
      </w:r>
      <w:proofErr w:type="spellEnd"/>
      <w:r>
        <w:rPr>
          <w:lang w:val="en-CH" w:eastAsia="de-DE"/>
        </w:rPr>
        <w:t xml:space="preserve"> in </w:t>
      </w:r>
      <w:proofErr w:type="spellStart"/>
      <w:r>
        <w:rPr>
          <w:lang w:val="en-CH" w:eastAsia="de-DE"/>
        </w:rPr>
        <w:t>einem</w:t>
      </w:r>
      <w:proofErr w:type="spellEnd"/>
      <w:r>
        <w:rPr>
          <w:lang w:val="en-CH" w:eastAsia="de-DE"/>
        </w:rPr>
        <w:t xml:space="preserve"> </w:t>
      </w:r>
      <w:proofErr w:type="spellStart"/>
      <w:r w:rsidR="00616D77">
        <w:rPr>
          <w:lang w:val="en-CH" w:eastAsia="de-DE"/>
        </w:rPr>
        <w:t>Dokument</w:t>
      </w:r>
      <w:proofErr w:type="spellEnd"/>
      <w:r>
        <w:rPr>
          <w:lang w:val="en-CH" w:eastAsia="de-DE"/>
        </w:rPr>
        <w:t xml:space="preserve"> </w:t>
      </w:r>
      <w:proofErr w:type="spellStart"/>
      <w:r w:rsidR="00616D77">
        <w:rPr>
          <w:lang w:val="en-CH" w:eastAsia="de-DE"/>
        </w:rPr>
        <w:t>aufgeschrieben</w:t>
      </w:r>
      <w:proofErr w:type="spellEnd"/>
      <w:r>
        <w:rPr>
          <w:lang w:val="en-CH" w:eastAsia="de-DE"/>
        </w:rPr>
        <w:t xml:space="preserve">, welches die Extension .feature </w:t>
      </w:r>
      <w:proofErr w:type="spellStart"/>
      <w:r>
        <w:rPr>
          <w:lang w:val="en-CH" w:eastAsia="de-DE"/>
        </w:rPr>
        <w:t>erhält</w:t>
      </w:r>
      <w:proofErr w:type="spellEnd"/>
      <w:r w:rsidR="00616D77">
        <w:rPr>
          <w:lang w:val="en-CH" w:eastAsia="de-DE"/>
        </w:rPr>
        <w:t xml:space="preserve"> und </w:t>
      </w:r>
      <w:proofErr w:type="spellStart"/>
      <w:r w:rsidR="00616D77">
        <w:rPr>
          <w:lang w:val="en-CH" w:eastAsia="de-DE"/>
        </w:rPr>
        <w:t>entsprechend</w:t>
      </w:r>
      <w:proofErr w:type="spellEnd"/>
      <w:r w:rsidR="00616D77">
        <w:rPr>
          <w:lang w:val="en-CH" w:eastAsia="de-DE"/>
        </w:rPr>
        <w:t xml:space="preserve"> </w:t>
      </w:r>
      <w:proofErr w:type="spellStart"/>
      <w:r w:rsidR="00616D77">
        <w:rPr>
          <w:lang w:val="en-CH" w:eastAsia="de-DE"/>
        </w:rPr>
        <w:t>auch</w:t>
      </w:r>
      <w:proofErr w:type="spellEnd"/>
      <w:r w:rsidR="00616D77">
        <w:rPr>
          <w:lang w:val="en-CH" w:eastAsia="de-DE"/>
        </w:rPr>
        <w:t xml:space="preserve"> feature file </w:t>
      </w:r>
      <w:proofErr w:type="spellStart"/>
      <w:r w:rsidR="00616D77">
        <w:rPr>
          <w:lang w:val="en-CH" w:eastAsia="de-DE"/>
        </w:rPr>
        <w:t>genannt</w:t>
      </w:r>
      <w:proofErr w:type="spellEnd"/>
      <w:r w:rsidR="00616D77">
        <w:rPr>
          <w:lang w:val="en-CH" w:eastAsia="de-DE"/>
        </w:rPr>
        <w:t xml:space="preserve"> </w:t>
      </w:r>
      <w:proofErr w:type="spellStart"/>
      <w:r w:rsidR="00616D77">
        <w:rPr>
          <w:lang w:val="en-CH" w:eastAsia="de-DE"/>
        </w:rPr>
        <w:t>wird</w:t>
      </w:r>
      <w:proofErr w:type="spellEnd"/>
      <w:r>
        <w:rPr>
          <w:lang w:val="en-CH" w:eastAsia="de-DE"/>
        </w:rPr>
        <w:t xml:space="preserve"> </w:t>
      </w:r>
      <w:r w:rsidRPr="00DB2919">
        <w:rPr>
          <w:lang w:val="en-CH" w:eastAsia="de-DE"/>
        </w:rPr>
        <w:t>(</w:t>
      </w:r>
      <w:proofErr w:type="spellStart"/>
      <w:r w:rsidRPr="00DB2919">
        <w:rPr>
          <w:lang w:val="en-CH" w:eastAsia="de-DE"/>
        </w:rPr>
        <w:t>Nicieja</w:t>
      </w:r>
      <w:proofErr w:type="spellEnd"/>
      <w:r w:rsidRPr="00DB2919">
        <w:rPr>
          <w:lang w:val="en-CH" w:eastAsia="de-DE"/>
        </w:rPr>
        <w:t>, 2018</w:t>
      </w:r>
      <w:r>
        <w:rPr>
          <w:lang w:val="en-CH" w:eastAsia="de-DE"/>
        </w:rPr>
        <w:t>, p.34</w:t>
      </w:r>
      <w:r w:rsidRPr="00DB2919">
        <w:rPr>
          <w:lang w:val="en-CH" w:eastAsia="de-DE"/>
        </w:rPr>
        <w:t>)</w:t>
      </w:r>
      <w:r>
        <w:rPr>
          <w:lang w:val="en-CH" w:eastAsia="de-DE"/>
        </w:rPr>
        <w:t xml:space="preserve">. </w:t>
      </w:r>
      <w:r w:rsidR="00616D77">
        <w:rPr>
          <w:lang w:val="en-CH" w:eastAsia="de-DE"/>
        </w:rPr>
        <w:t xml:space="preserve">Ein feature file </w:t>
      </w:r>
      <w:proofErr w:type="spellStart"/>
      <w:r w:rsidR="00616D77">
        <w:rPr>
          <w:lang w:val="en-CH" w:eastAsia="de-DE"/>
        </w:rPr>
        <w:t>enthält</w:t>
      </w:r>
      <w:proofErr w:type="spellEnd"/>
      <w:r w:rsidR="00616D77">
        <w:rPr>
          <w:lang w:val="en-CH" w:eastAsia="de-DE"/>
        </w:rPr>
        <w:t xml:space="preserve"> </w:t>
      </w:r>
      <w:proofErr w:type="spellStart"/>
      <w:r w:rsidR="00616D77">
        <w:rPr>
          <w:lang w:val="en-CH" w:eastAsia="de-DE"/>
        </w:rPr>
        <w:t>alle</w:t>
      </w:r>
      <w:proofErr w:type="spellEnd"/>
      <w:r w:rsidR="00616D77">
        <w:rPr>
          <w:lang w:val="en-CH" w:eastAsia="de-DE"/>
        </w:rPr>
        <w:t xml:space="preserve"> </w:t>
      </w:r>
      <w:proofErr w:type="spellStart"/>
      <w:r w:rsidR="00616D77">
        <w:rPr>
          <w:lang w:val="en-CH" w:eastAsia="de-DE"/>
        </w:rPr>
        <w:t>Scenarien</w:t>
      </w:r>
      <w:proofErr w:type="spellEnd"/>
      <w:r w:rsidR="00616D77">
        <w:rPr>
          <w:lang w:val="en-CH" w:eastAsia="de-DE"/>
        </w:rPr>
        <w:t xml:space="preserve"> die </w:t>
      </w:r>
      <w:proofErr w:type="spellStart"/>
      <w:r w:rsidR="00616D77">
        <w:rPr>
          <w:lang w:val="en-CH" w:eastAsia="de-DE"/>
        </w:rPr>
        <w:t>eine</w:t>
      </w:r>
      <w:proofErr w:type="spellEnd"/>
      <w:r w:rsidR="00616D77">
        <w:rPr>
          <w:lang w:val="en-CH" w:eastAsia="de-DE"/>
        </w:rPr>
        <w:t xml:space="preserve"> </w:t>
      </w:r>
      <w:proofErr w:type="spellStart"/>
      <w:r w:rsidR="00616D77">
        <w:rPr>
          <w:lang w:val="en-CH" w:eastAsia="de-DE"/>
        </w:rPr>
        <w:t>spezifische</w:t>
      </w:r>
      <w:proofErr w:type="spellEnd"/>
      <w:r w:rsidR="00616D77">
        <w:rPr>
          <w:lang w:val="en-CH" w:eastAsia="de-DE"/>
        </w:rPr>
        <w:t xml:space="preserve"> </w:t>
      </w:r>
      <w:proofErr w:type="spellStart"/>
      <w:r w:rsidR="00616D77">
        <w:rPr>
          <w:lang w:val="en-CH" w:eastAsia="de-DE"/>
        </w:rPr>
        <w:t>Funktionalität</w:t>
      </w:r>
      <w:proofErr w:type="spellEnd"/>
      <w:r w:rsidR="00616D77">
        <w:rPr>
          <w:lang w:val="en-CH" w:eastAsia="de-DE"/>
        </w:rPr>
        <w:t xml:space="preserve"> der </w:t>
      </w:r>
      <w:proofErr w:type="spellStart"/>
      <w:r w:rsidR="00616D77">
        <w:rPr>
          <w:lang w:val="en-CH" w:eastAsia="de-DE"/>
        </w:rPr>
        <w:t>zu</w:t>
      </w:r>
      <w:proofErr w:type="spellEnd"/>
      <w:r w:rsidR="00616D77">
        <w:rPr>
          <w:lang w:val="en-CH" w:eastAsia="de-DE"/>
        </w:rPr>
        <w:t xml:space="preserve"> </w:t>
      </w:r>
      <w:proofErr w:type="spellStart"/>
      <w:r w:rsidR="00616D77">
        <w:rPr>
          <w:lang w:val="en-CH" w:eastAsia="de-DE"/>
        </w:rPr>
        <w:t>bauenden</w:t>
      </w:r>
      <w:proofErr w:type="spellEnd"/>
      <w:r w:rsidR="00616D77">
        <w:rPr>
          <w:lang w:val="en-CH" w:eastAsia="de-DE"/>
        </w:rPr>
        <w:t xml:space="preserve"> </w:t>
      </w:r>
      <w:proofErr w:type="spellStart"/>
      <w:r w:rsidR="00616D77">
        <w:rPr>
          <w:lang w:val="en-CH" w:eastAsia="de-DE"/>
        </w:rPr>
        <w:t>Applikation</w:t>
      </w:r>
      <w:proofErr w:type="spellEnd"/>
      <w:r w:rsidR="00616D77">
        <w:rPr>
          <w:lang w:val="en-CH" w:eastAsia="de-DE"/>
        </w:rPr>
        <w:t xml:space="preserve"> </w:t>
      </w:r>
      <w:proofErr w:type="spellStart"/>
      <w:r w:rsidR="00616D77">
        <w:rPr>
          <w:lang w:val="en-CH" w:eastAsia="de-DE"/>
        </w:rPr>
        <w:t>beschreibt</w:t>
      </w:r>
      <w:proofErr w:type="spellEnd"/>
      <w:r w:rsidR="00616D77">
        <w:rPr>
          <w:lang w:val="en-CH" w:eastAsia="de-DE"/>
        </w:rPr>
        <w:t xml:space="preserve"> </w:t>
      </w:r>
      <w:r w:rsidR="00616D77" w:rsidRPr="00DB2919">
        <w:rPr>
          <w:lang w:val="en-CH" w:eastAsia="de-DE"/>
        </w:rPr>
        <w:t>(</w:t>
      </w:r>
      <w:proofErr w:type="spellStart"/>
      <w:r w:rsidR="00616D77" w:rsidRPr="00DB2919">
        <w:rPr>
          <w:lang w:val="en-CH" w:eastAsia="de-DE"/>
        </w:rPr>
        <w:t>Nicieja</w:t>
      </w:r>
      <w:proofErr w:type="spellEnd"/>
      <w:r w:rsidR="00616D77" w:rsidRPr="00DB2919">
        <w:rPr>
          <w:lang w:val="en-CH" w:eastAsia="de-DE"/>
        </w:rPr>
        <w:t>, 2018</w:t>
      </w:r>
      <w:r w:rsidR="00616D77">
        <w:rPr>
          <w:lang w:val="en-CH" w:eastAsia="de-DE"/>
        </w:rPr>
        <w:t>, p.34</w:t>
      </w:r>
      <w:r w:rsidR="00616D77" w:rsidRPr="00DB2919">
        <w:rPr>
          <w:lang w:val="en-CH" w:eastAsia="de-DE"/>
        </w:rPr>
        <w:t>)</w:t>
      </w:r>
      <w:r w:rsidR="00616D77">
        <w:rPr>
          <w:lang w:val="en-CH" w:eastAsia="de-DE"/>
        </w:rPr>
        <w:t xml:space="preserve">. </w:t>
      </w:r>
      <w:proofErr w:type="spellStart"/>
      <w:r w:rsidR="00616D77">
        <w:rPr>
          <w:lang w:val="en-CH" w:eastAsia="de-DE"/>
        </w:rPr>
        <w:t>Jedes</w:t>
      </w:r>
      <w:proofErr w:type="spellEnd"/>
      <w:r w:rsidR="00616D77">
        <w:rPr>
          <w:lang w:val="en-CH" w:eastAsia="de-DE"/>
        </w:rPr>
        <w:t xml:space="preserve"> Feature File </w:t>
      </w:r>
      <w:proofErr w:type="spellStart"/>
      <w:r w:rsidR="00616D77">
        <w:rPr>
          <w:lang w:val="en-CH" w:eastAsia="de-DE"/>
        </w:rPr>
        <w:t>startet</w:t>
      </w:r>
      <w:proofErr w:type="spellEnd"/>
      <w:r w:rsidR="00616D77">
        <w:rPr>
          <w:lang w:val="en-CH" w:eastAsia="de-DE"/>
        </w:rPr>
        <w:t xml:space="preserve"> </w:t>
      </w:r>
      <w:proofErr w:type="spellStart"/>
      <w:r w:rsidR="00616D77">
        <w:rPr>
          <w:lang w:val="en-CH" w:eastAsia="de-DE"/>
        </w:rPr>
        <w:t>mit</w:t>
      </w:r>
      <w:proofErr w:type="spellEnd"/>
      <w:r w:rsidR="00616D77">
        <w:rPr>
          <w:lang w:val="en-CH" w:eastAsia="de-DE"/>
        </w:rPr>
        <w:t xml:space="preserve"> dem Wort ‘Feature’ und </w:t>
      </w:r>
      <w:proofErr w:type="spellStart"/>
      <w:r w:rsidR="00616D77">
        <w:rPr>
          <w:lang w:val="en-CH" w:eastAsia="de-DE"/>
        </w:rPr>
        <w:t>einem</w:t>
      </w:r>
      <w:proofErr w:type="spellEnd"/>
      <w:r w:rsidR="000D453E">
        <w:rPr>
          <w:lang w:val="en-CH" w:eastAsia="de-DE"/>
        </w:rPr>
        <w:t xml:space="preserve"> </w:t>
      </w:r>
      <w:proofErr w:type="spellStart"/>
      <w:r w:rsidR="000D453E">
        <w:rPr>
          <w:lang w:val="en-CH" w:eastAsia="de-DE"/>
        </w:rPr>
        <w:t>eindeutigen</w:t>
      </w:r>
      <w:proofErr w:type="spellEnd"/>
      <w:r w:rsidR="00616D77">
        <w:rPr>
          <w:lang w:val="en-CH" w:eastAsia="de-DE"/>
        </w:rPr>
        <w:t xml:space="preserve"> </w:t>
      </w:r>
      <w:proofErr w:type="spellStart"/>
      <w:r w:rsidR="00616D77">
        <w:rPr>
          <w:lang w:val="en-CH" w:eastAsia="de-DE"/>
        </w:rPr>
        <w:t>Namen</w:t>
      </w:r>
      <w:proofErr w:type="spellEnd"/>
      <w:r w:rsidR="00616D77">
        <w:rPr>
          <w:lang w:val="en-CH" w:eastAsia="de-DE"/>
        </w:rPr>
        <w:t xml:space="preserve">, der die </w:t>
      </w:r>
      <w:proofErr w:type="spellStart"/>
      <w:r w:rsidR="00616D77">
        <w:rPr>
          <w:lang w:val="en-CH" w:eastAsia="de-DE"/>
        </w:rPr>
        <w:t>entsprechende</w:t>
      </w:r>
      <w:proofErr w:type="spellEnd"/>
      <w:r w:rsidR="00616D77">
        <w:rPr>
          <w:lang w:val="en-CH" w:eastAsia="de-DE"/>
        </w:rPr>
        <w:t xml:space="preserve"> </w:t>
      </w:r>
      <w:proofErr w:type="spellStart"/>
      <w:r w:rsidR="00616D77">
        <w:rPr>
          <w:lang w:val="en-CH" w:eastAsia="de-DE"/>
        </w:rPr>
        <w:t>Funktionalität</w:t>
      </w:r>
      <w:proofErr w:type="spellEnd"/>
      <w:r w:rsidR="00616D77">
        <w:rPr>
          <w:lang w:val="en-CH" w:eastAsia="de-DE"/>
        </w:rPr>
        <w:t xml:space="preserve"> </w:t>
      </w:r>
      <w:proofErr w:type="spellStart"/>
      <w:r w:rsidR="00616D77">
        <w:rPr>
          <w:lang w:val="en-CH" w:eastAsia="de-DE"/>
        </w:rPr>
        <w:t>beschreibt</w:t>
      </w:r>
      <w:proofErr w:type="spellEnd"/>
      <w:r w:rsidR="000D453E">
        <w:rPr>
          <w:lang w:val="en-CH" w:eastAsia="de-DE"/>
        </w:rPr>
        <w:t xml:space="preserve"> </w:t>
      </w:r>
      <w:r w:rsidR="000D453E" w:rsidRPr="00DB2919">
        <w:rPr>
          <w:lang w:val="en-CH" w:eastAsia="de-DE"/>
        </w:rPr>
        <w:t>(</w:t>
      </w:r>
      <w:proofErr w:type="spellStart"/>
      <w:r w:rsidR="000D453E" w:rsidRPr="00DB2919">
        <w:rPr>
          <w:lang w:val="en-CH" w:eastAsia="de-DE"/>
        </w:rPr>
        <w:t>Nicieja</w:t>
      </w:r>
      <w:proofErr w:type="spellEnd"/>
      <w:r w:rsidR="000D453E" w:rsidRPr="00DB2919">
        <w:rPr>
          <w:lang w:val="en-CH" w:eastAsia="de-DE"/>
        </w:rPr>
        <w:t>, 2018</w:t>
      </w:r>
      <w:r w:rsidR="000D453E">
        <w:rPr>
          <w:lang w:val="en-CH" w:eastAsia="de-DE"/>
        </w:rPr>
        <w:t>, p.34 and pp. 38-39</w:t>
      </w:r>
      <w:r w:rsidR="000D453E" w:rsidRPr="00DB2919">
        <w:rPr>
          <w:lang w:val="en-CH" w:eastAsia="de-DE"/>
        </w:rPr>
        <w:t>)</w:t>
      </w:r>
      <w:r w:rsidR="00616D77">
        <w:rPr>
          <w:lang w:val="en-CH" w:eastAsia="de-DE"/>
        </w:rPr>
        <w:t>.</w:t>
      </w:r>
    </w:p>
    <w:p w14:paraId="1984E49C" w14:textId="446EFD43" w:rsidR="00616D77" w:rsidRDefault="00616D77" w:rsidP="00BE5CD8">
      <w:pPr>
        <w:rPr>
          <w:lang w:val="en-CH" w:eastAsia="de-DE"/>
        </w:rPr>
      </w:pPr>
      <w:r>
        <w:rPr>
          <w:noProof/>
        </w:rPr>
        <w:lastRenderedPageBreak/>
        <w:drawing>
          <wp:inline distT="0" distB="0" distL="0" distR="0" wp14:anchorId="2091404E" wp14:editId="3CCE7DD8">
            <wp:extent cx="5232400" cy="229263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4178" cy="2302178"/>
                    </a:xfrm>
                    <a:prstGeom prst="rect">
                      <a:avLst/>
                    </a:prstGeom>
                  </pic:spPr>
                </pic:pic>
              </a:graphicData>
            </a:graphic>
          </wp:inline>
        </w:drawing>
      </w:r>
    </w:p>
    <w:p w14:paraId="70F6DE09" w14:textId="6480A853" w:rsidR="00616D77" w:rsidRDefault="000D453E" w:rsidP="00BE5CD8">
      <w:pPr>
        <w:rPr>
          <w:lang w:val="en-CH" w:eastAsia="de-DE"/>
        </w:rPr>
      </w:pPr>
      <w:r>
        <w:rPr>
          <w:lang w:val="en-CH"/>
        </w:rPr>
        <w:t>Abb</w:t>
      </w:r>
      <w:r w:rsidR="00616D77">
        <w:rPr>
          <w:lang w:val="en-CH"/>
        </w:rPr>
        <w:t xml:space="preserve">. </w:t>
      </w:r>
      <w:proofErr w:type="spellStart"/>
      <w:r w:rsidR="00616D77">
        <w:rPr>
          <w:lang w:val="en-CH"/>
        </w:rPr>
        <w:t>Xyz</w:t>
      </w:r>
      <w:proofErr w:type="spellEnd"/>
      <w:r w:rsidR="00616D77">
        <w:rPr>
          <w:lang w:val="en-CH"/>
        </w:rPr>
        <w:t xml:space="preserve">: Example of a </w:t>
      </w:r>
      <w:r>
        <w:rPr>
          <w:lang w:val="en-CH"/>
        </w:rPr>
        <w:t>feature file</w:t>
      </w:r>
      <w:r w:rsidR="00616D77">
        <w:rPr>
          <w:lang w:val="en-CH"/>
        </w:rPr>
        <w:t xml:space="preserve"> from Kamil </w:t>
      </w:r>
      <w:proofErr w:type="spellStart"/>
      <w:r w:rsidR="00616D77">
        <w:rPr>
          <w:lang w:val="en-CH"/>
        </w:rPr>
        <w:t>Nicieja</w:t>
      </w:r>
      <w:proofErr w:type="spellEnd"/>
      <w:r w:rsidR="00616D77">
        <w:rPr>
          <w:lang w:val="en-CH"/>
        </w:rPr>
        <w:t xml:space="preserve"> </w:t>
      </w:r>
      <w:r w:rsidR="00616D77" w:rsidRPr="00DB2919">
        <w:rPr>
          <w:lang w:val="en-CH" w:eastAsia="de-DE"/>
        </w:rPr>
        <w:t>(</w:t>
      </w:r>
      <w:proofErr w:type="spellStart"/>
      <w:r w:rsidR="00616D77" w:rsidRPr="008F0E7A">
        <w:rPr>
          <w:highlight w:val="yellow"/>
          <w:lang w:val="en-CH" w:eastAsia="de-DE"/>
        </w:rPr>
        <w:t>Nicieja</w:t>
      </w:r>
      <w:proofErr w:type="spellEnd"/>
      <w:r w:rsidR="00616D77" w:rsidRPr="008F0E7A">
        <w:rPr>
          <w:highlight w:val="yellow"/>
          <w:lang w:val="en-CH" w:eastAsia="de-DE"/>
        </w:rPr>
        <w:t>, 2018, p.</w:t>
      </w:r>
      <w:r>
        <w:rPr>
          <w:lang w:val="en-CH" w:eastAsia="de-DE"/>
        </w:rPr>
        <w:t>34</w:t>
      </w:r>
      <w:r w:rsidR="00616D77" w:rsidRPr="00DB2919">
        <w:rPr>
          <w:lang w:val="en-CH" w:eastAsia="de-DE"/>
        </w:rPr>
        <w:t>)</w:t>
      </w:r>
      <w:r w:rsidR="00616D77">
        <w:rPr>
          <w:lang w:val="en-CH" w:eastAsia="de-DE"/>
        </w:rPr>
        <w:t>.</w:t>
      </w:r>
    </w:p>
    <w:p w14:paraId="0E03CF7E" w14:textId="7F293738" w:rsidR="005A7AB9" w:rsidRDefault="00616D77" w:rsidP="00BE5CD8">
      <w:pPr>
        <w:rPr>
          <w:lang w:val="en-CH" w:eastAsia="de-DE"/>
        </w:rPr>
      </w:pPr>
      <w:proofErr w:type="spellStart"/>
      <w:r>
        <w:rPr>
          <w:lang w:val="en-CH" w:eastAsia="de-DE"/>
        </w:rPr>
        <w:t>Alle</w:t>
      </w:r>
      <w:proofErr w:type="spellEnd"/>
      <w:r>
        <w:rPr>
          <w:lang w:val="en-CH" w:eastAsia="de-DE"/>
        </w:rPr>
        <w:t xml:space="preserve"> feature files </w:t>
      </w:r>
      <w:proofErr w:type="spellStart"/>
      <w:r>
        <w:rPr>
          <w:lang w:val="en-CH" w:eastAsia="de-DE"/>
        </w:rPr>
        <w:t>zusammengenommen</w:t>
      </w:r>
      <w:proofErr w:type="spellEnd"/>
      <w:r>
        <w:rPr>
          <w:lang w:val="en-CH" w:eastAsia="de-DE"/>
        </w:rPr>
        <w:t xml:space="preserve"> und </w:t>
      </w:r>
      <w:proofErr w:type="spellStart"/>
      <w:r>
        <w:rPr>
          <w:lang w:val="en-CH" w:eastAsia="de-DE"/>
        </w:rPr>
        <w:t>somit</w:t>
      </w:r>
      <w:proofErr w:type="spellEnd"/>
      <w:r>
        <w:rPr>
          <w:lang w:val="en-CH" w:eastAsia="de-DE"/>
        </w:rPr>
        <w:t xml:space="preserve"> </w:t>
      </w:r>
      <w:proofErr w:type="spellStart"/>
      <w:r>
        <w:rPr>
          <w:lang w:val="en-CH" w:eastAsia="de-DE"/>
        </w:rPr>
        <w:t>alle</w:t>
      </w:r>
      <w:proofErr w:type="spellEnd"/>
      <w:r>
        <w:rPr>
          <w:lang w:val="en-CH" w:eastAsia="de-DE"/>
        </w:rPr>
        <w:t xml:space="preserve"> </w:t>
      </w:r>
      <w:proofErr w:type="spellStart"/>
      <w:r>
        <w:rPr>
          <w:lang w:val="en-CH" w:eastAsia="de-DE"/>
        </w:rPr>
        <w:t>ausführbaren</w:t>
      </w:r>
      <w:proofErr w:type="spellEnd"/>
      <w:r w:rsidR="000D453E">
        <w:rPr>
          <w:lang w:val="en-CH" w:eastAsia="de-DE"/>
        </w:rPr>
        <w:t xml:space="preserve"> Gherkin</w:t>
      </w:r>
      <w:r>
        <w:rPr>
          <w:lang w:val="en-CH" w:eastAsia="de-DE"/>
        </w:rPr>
        <w:t xml:space="preserve"> Tests </w:t>
      </w:r>
      <w:proofErr w:type="spellStart"/>
      <w:r>
        <w:rPr>
          <w:lang w:val="en-CH" w:eastAsia="de-DE"/>
        </w:rPr>
        <w:t>einer</w:t>
      </w:r>
      <w:proofErr w:type="spellEnd"/>
      <w:r>
        <w:rPr>
          <w:lang w:val="en-CH" w:eastAsia="de-DE"/>
        </w:rPr>
        <w:t xml:space="preserve"> </w:t>
      </w:r>
      <w:proofErr w:type="spellStart"/>
      <w:r>
        <w:rPr>
          <w:lang w:val="en-CH" w:eastAsia="de-DE"/>
        </w:rPr>
        <w:t>Applikation</w:t>
      </w:r>
      <w:proofErr w:type="spellEnd"/>
      <w:r>
        <w:rPr>
          <w:lang w:val="en-CH" w:eastAsia="de-DE"/>
        </w:rPr>
        <w:t xml:space="preserve"> </w:t>
      </w:r>
      <w:proofErr w:type="spellStart"/>
      <w:r w:rsidR="000D453E">
        <w:rPr>
          <w:lang w:val="en-CH" w:eastAsia="de-DE"/>
        </w:rPr>
        <w:t>werden</w:t>
      </w:r>
      <w:proofErr w:type="spellEnd"/>
      <w:r>
        <w:rPr>
          <w:lang w:val="en-CH" w:eastAsia="de-DE"/>
        </w:rPr>
        <w:t xml:space="preserve"> ‘Specification suite’ </w:t>
      </w:r>
      <w:proofErr w:type="spellStart"/>
      <w:r>
        <w:rPr>
          <w:lang w:val="en-CH" w:eastAsia="de-DE"/>
        </w:rPr>
        <w:t>genannt</w:t>
      </w:r>
      <w:proofErr w:type="spellEnd"/>
      <w:r>
        <w:rPr>
          <w:lang w:val="en-CH" w:eastAsia="de-DE"/>
        </w:rPr>
        <w:t xml:space="preserve"> </w:t>
      </w:r>
      <w:r w:rsidRPr="00DB2919">
        <w:rPr>
          <w:lang w:val="en-CH" w:eastAsia="de-DE"/>
        </w:rPr>
        <w:t>(</w:t>
      </w:r>
      <w:proofErr w:type="spellStart"/>
      <w:r w:rsidRPr="00DB2919">
        <w:rPr>
          <w:lang w:val="en-CH" w:eastAsia="de-DE"/>
        </w:rPr>
        <w:t>Nicieja</w:t>
      </w:r>
      <w:proofErr w:type="spellEnd"/>
      <w:r w:rsidRPr="00DB2919">
        <w:rPr>
          <w:lang w:val="en-CH" w:eastAsia="de-DE"/>
        </w:rPr>
        <w:t>, 2018</w:t>
      </w:r>
      <w:r>
        <w:rPr>
          <w:lang w:val="en-CH" w:eastAsia="de-DE"/>
        </w:rPr>
        <w:t>, p.34</w:t>
      </w:r>
      <w:r w:rsidRPr="00DB2919">
        <w:rPr>
          <w:lang w:val="en-CH" w:eastAsia="de-DE"/>
        </w:rPr>
        <w:t>)</w:t>
      </w:r>
      <w:r>
        <w:rPr>
          <w:lang w:val="en-CH" w:eastAsia="de-DE"/>
        </w:rPr>
        <w:t>.</w:t>
      </w:r>
    </w:p>
    <w:p w14:paraId="6B07882F" w14:textId="680FA982" w:rsidR="005A7AB9" w:rsidRDefault="005A7AB9" w:rsidP="005A7AB9">
      <w:pPr>
        <w:pStyle w:val="Heading3"/>
        <w:rPr>
          <w:lang w:val="en-CH"/>
        </w:rPr>
      </w:pPr>
      <w:r>
        <w:rPr>
          <w:lang w:val="en-CH"/>
        </w:rPr>
        <w:t>Specification brief and Scenario brief</w:t>
      </w:r>
    </w:p>
    <w:p w14:paraId="04255A9A" w14:textId="6CD0F8E1" w:rsidR="005A7AB9" w:rsidRDefault="000D453E" w:rsidP="00BE5CD8">
      <w:pPr>
        <w:rPr>
          <w:lang w:val="en-CH" w:eastAsia="de-DE"/>
        </w:rPr>
      </w:pPr>
      <w:r>
        <w:rPr>
          <w:lang w:val="en-CH" w:eastAsia="de-DE"/>
        </w:rPr>
        <w:t xml:space="preserve">Um </w:t>
      </w:r>
      <w:proofErr w:type="spellStart"/>
      <w:r>
        <w:rPr>
          <w:lang w:val="en-CH" w:eastAsia="de-DE"/>
        </w:rPr>
        <w:t>wichtige</w:t>
      </w:r>
      <w:proofErr w:type="spellEnd"/>
      <w:r>
        <w:rPr>
          <w:lang w:val="en-CH" w:eastAsia="de-DE"/>
        </w:rPr>
        <w:t xml:space="preserve"> </w:t>
      </w:r>
      <w:proofErr w:type="spellStart"/>
      <w:r>
        <w:rPr>
          <w:lang w:val="en-CH" w:eastAsia="de-DE"/>
        </w:rPr>
        <w:t>Information</w:t>
      </w:r>
      <w:r w:rsidR="00235475">
        <w:rPr>
          <w:lang w:val="en-CH" w:eastAsia="de-DE"/>
        </w:rPr>
        <w:t>en</w:t>
      </w:r>
      <w:proofErr w:type="spellEnd"/>
      <w:r w:rsidR="002A3348">
        <w:rPr>
          <w:lang w:val="en-CH" w:eastAsia="de-DE"/>
        </w:rPr>
        <w:t xml:space="preserve"> (</w:t>
      </w:r>
      <w:proofErr w:type="spellStart"/>
      <w:r w:rsidR="002A3348">
        <w:rPr>
          <w:lang w:val="en-CH" w:eastAsia="de-DE"/>
        </w:rPr>
        <w:t>wie</w:t>
      </w:r>
      <w:proofErr w:type="spellEnd"/>
      <w:r w:rsidR="002A3348">
        <w:rPr>
          <w:lang w:val="en-CH" w:eastAsia="de-DE"/>
        </w:rPr>
        <w:t xml:space="preserve"> </w:t>
      </w:r>
      <w:proofErr w:type="spellStart"/>
      <w:r w:rsidR="002A3348">
        <w:rPr>
          <w:lang w:val="en-CH" w:eastAsia="de-DE"/>
        </w:rPr>
        <w:t>zum</w:t>
      </w:r>
      <w:proofErr w:type="spellEnd"/>
      <w:r w:rsidR="002A3348">
        <w:rPr>
          <w:lang w:val="en-CH" w:eastAsia="de-DE"/>
        </w:rPr>
        <w:t xml:space="preserve"> </w:t>
      </w:r>
      <w:proofErr w:type="spellStart"/>
      <w:r w:rsidR="002A3348">
        <w:rPr>
          <w:lang w:val="en-CH" w:eastAsia="de-DE"/>
        </w:rPr>
        <w:t>Beispiel</w:t>
      </w:r>
      <w:proofErr w:type="spellEnd"/>
      <w:r w:rsidR="002A3348">
        <w:rPr>
          <w:lang w:val="en-CH" w:eastAsia="de-DE"/>
        </w:rPr>
        <w:t xml:space="preserve"> </w:t>
      </w:r>
      <w:proofErr w:type="spellStart"/>
      <w:r w:rsidR="002A3348">
        <w:rPr>
          <w:lang w:val="en-CH" w:eastAsia="de-DE"/>
        </w:rPr>
        <w:t>Ziel</w:t>
      </w:r>
      <w:proofErr w:type="spellEnd"/>
      <w:r w:rsidR="002A3348">
        <w:rPr>
          <w:lang w:val="en-CH" w:eastAsia="de-DE"/>
        </w:rPr>
        <w:t xml:space="preserve">, </w:t>
      </w:r>
      <w:proofErr w:type="spellStart"/>
      <w:r w:rsidR="002A3348">
        <w:rPr>
          <w:lang w:val="en-CH" w:eastAsia="de-DE"/>
        </w:rPr>
        <w:t>betroffene</w:t>
      </w:r>
      <w:proofErr w:type="spellEnd"/>
      <w:r w:rsidR="002A3348">
        <w:rPr>
          <w:lang w:val="en-CH" w:eastAsia="de-DE"/>
        </w:rPr>
        <w:t xml:space="preserve"> Stakeholders, etc)</w:t>
      </w:r>
      <w:r>
        <w:rPr>
          <w:lang w:val="en-CH" w:eastAsia="de-DE"/>
        </w:rPr>
        <w:t xml:space="preserve"> </w:t>
      </w:r>
      <w:proofErr w:type="spellStart"/>
      <w:r>
        <w:rPr>
          <w:lang w:val="en-CH" w:eastAsia="de-DE"/>
        </w:rPr>
        <w:t>zur</w:t>
      </w:r>
      <w:proofErr w:type="spellEnd"/>
      <w:r>
        <w:rPr>
          <w:lang w:val="en-CH" w:eastAsia="de-DE"/>
        </w:rPr>
        <w:t xml:space="preserve"> </w:t>
      </w:r>
      <w:proofErr w:type="spellStart"/>
      <w:r>
        <w:rPr>
          <w:lang w:val="en-CH" w:eastAsia="de-DE"/>
        </w:rPr>
        <w:t>Spezification</w:t>
      </w:r>
      <w:proofErr w:type="spellEnd"/>
      <w:r>
        <w:rPr>
          <w:lang w:val="en-CH" w:eastAsia="de-DE"/>
        </w:rPr>
        <w:t xml:space="preserve"> in </w:t>
      </w:r>
      <w:proofErr w:type="spellStart"/>
      <w:r>
        <w:rPr>
          <w:lang w:val="en-CH" w:eastAsia="de-DE"/>
        </w:rPr>
        <w:t>einem</w:t>
      </w:r>
      <w:proofErr w:type="spellEnd"/>
      <w:r>
        <w:rPr>
          <w:lang w:val="en-CH" w:eastAsia="de-DE"/>
        </w:rPr>
        <w:t xml:space="preserve"> feature file </w:t>
      </w:r>
      <w:proofErr w:type="spellStart"/>
      <w:r>
        <w:rPr>
          <w:lang w:val="en-CH" w:eastAsia="de-DE"/>
        </w:rPr>
        <w:t>festhalten</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können</w:t>
      </w:r>
      <w:proofErr w:type="spellEnd"/>
      <w:r>
        <w:rPr>
          <w:lang w:val="en-CH" w:eastAsia="de-DE"/>
        </w:rPr>
        <w:t xml:space="preserve">, </w:t>
      </w:r>
      <w:proofErr w:type="spellStart"/>
      <w:r>
        <w:rPr>
          <w:lang w:val="en-CH" w:eastAsia="de-DE"/>
        </w:rPr>
        <w:t>kann</w:t>
      </w:r>
      <w:proofErr w:type="spellEnd"/>
      <w:r>
        <w:rPr>
          <w:lang w:val="en-CH" w:eastAsia="de-DE"/>
        </w:rPr>
        <w:t xml:space="preserve"> </w:t>
      </w:r>
      <w:proofErr w:type="spellStart"/>
      <w:r>
        <w:rPr>
          <w:lang w:val="en-CH" w:eastAsia="de-DE"/>
        </w:rPr>
        <w:t>gleich</w:t>
      </w:r>
      <w:proofErr w:type="spellEnd"/>
      <w:r>
        <w:rPr>
          <w:lang w:val="en-CH" w:eastAsia="de-DE"/>
        </w:rPr>
        <w:t xml:space="preserve"> </w:t>
      </w:r>
      <w:proofErr w:type="spellStart"/>
      <w:r>
        <w:rPr>
          <w:lang w:val="en-CH" w:eastAsia="de-DE"/>
        </w:rPr>
        <w:t>unterhalb</w:t>
      </w:r>
      <w:proofErr w:type="spellEnd"/>
      <w:r>
        <w:rPr>
          <w:lang w:val="en-CH" w:eastAsia="de-DE"/>
        </w:rPr>
        <w:t xml:space="preserve"> der </w:t>
      </w:r>
      <w:proofErr w:type="spellStart"/>
      <w:r>
        <w:rPr>
          <w:lang w:val="en-CH" w:eastAsia="de-DE"/>
        </w:rPr>
        <w:t>ersten</w:t>
      </w:r>
      <w:proofErr w:type="spellEnd"/>
      <w:r>
        <w:rPr>
          <w:lang w:val="en-CH" w:eastAsia="de-DE"/>
        </w:rPr>
        <w:t xml:space="preserve"> </w:t>
      </w:r>
      <w:proofErr w:type="spellStart"/>
      <w:r>
        <w:rPr>
          <w:lang w:val="en-CH" w:eastAsia="de-DE"/>
        </w:rPr>
        <w:t>Zeile</w:t>
      </w:r>
      <w:proofErr w:type="spellEnd"/>
      <w:r>
        <w:rPr>
          <w:lang w:val="en-CH" w:eastAsia="de-DE"/>
        </w:rPr>
        <w:t xml:space="preserve"> </w:t>
      </w:r>
      <w:proofErr w:type="spellStart"/>
      <w:r>
        <w:rPr>
          <w:lang w:val="en-CH" w:eastAsia="de-DE"/>
        </w:rPr>
        <w:t>eines</w:t>
      </w:r>
      <w:proofErr w:type="spellEnd"/>
      <w:r>
        <w:rPr>
          <w:lang w:val="en-CH" w:eastAsia="de-DE"/>
        </w:rPr>
        <w:t xml:space="preserve"> feature</w:t>
      </w:r>
      <w:r w:rsidR="00EC4FA6">
        <w:rPr>
          <w:lang w:val="en-CH" w:eastAsia="de-DE"/>
        </w:rPr>
        <w:t>s</w:t>
      </w:r>
      <w:r>
        <w:rPr>
          <w:lang w:val="en-CH" w:eastAsia="de-DE"/>
        </w:rPr>
        <w:t xml:space="preserve"> </w:t>
      </w:r>
      <w:proofErr w:type="spellStart"/>
      <w:r>
        <w:rPr>
          <w:lang w:val="en-CH" w:eastAsia="de-DE"/>
        </w:rPr>
        <w:t>ein</w:t>
      </w:r>
      <w:proofErr w:type="spellEnd"/>
      <w:r>
        <w:rPr>
          <w:lang w:val="en-CH" w:eastAsia="de-DE"/>
        </w:rPr>
        <w:t xml:space="preserve"> </w:t>
      </w:r>
      <w:proofErr w:type="spellStart"/>
      <w:r>
        <w:rPr>
          <w:lang w:val="en-CH" w:eastAsia="de-DE"/>
        </w:rPr>
        <w:t>Freitext</w:t>
      </w:r>
      <w:proofErr w:type="spellEnd"/>
      <w:r>
        <w:rPr>
          <w:lang w:val="en-CH" w:eastAsia="de-DE"/>
        </w:rPr>
        <w:t xml:space="preserve"> </w:t>
      </w:r>
      <w:proofErr w:type="spellStart"/>
      <w:r>
        <w:rPr>
          <w:lang w:val="en-CH" w:eastAsia="de-DE"/>
        </w:rPr>
        <w:t>eingegeben</w:t>
      </w:r>
      <w:proofErr w:type="spellEnd"/>
      <w:r>
        <w:rPr>
          <w:lang w:val="en-CH" w:eastAsia="de-DE"/>
        </w:rPr>
        <w:t xml:space="preserve"> </w:t>
      </w:r>
      <w:proofErr w:type="spellStart"/>
      <w:r>
        <w:rPr>
          <w:lang w:val="en-CH" w:eastAsia="de-DE"/>
        </w:rPr>
        <w:t>werden</w:t>
      </w:r>
      <w:proofErr w:type="spellEnd"/>
      <w:r>
        <w:rPr>
          <w:lang w:val="en-CH" w:eastAsia="de-DE"/>
        </w:rPr>
        <w:t xml:space="preserve"> </w:t>
      </w:r>
      <w:r w:rsidRPr="00DB2919">
        <w:rPr>
          <w:lang w:val="en-CH" w:eastAsia="de-DE"/>
        </w:rPr>
        <w:t>(</w:t>
      </w:r>
      <w:proofErr w:type="spellStart"/>
      <w:r w:rsidRPr="00DB2919">
        <w:rPr>
          <w:lang w:val="en-CH" w:eastAsia="de-DE"/>
        </w:rPr>
        <w:t>Nicieja</w:t>
      </w:r>
      <w:proofErr w:type="spellEnd"/>
      <w:r w:rsidRPr="00DB2919">
        <w:rPr>
          <w:lang w:val="en-CH" w:eastAsia="de-DE"/>
        </w:rPr>
        <w:t>, 2018</w:t>
      </w:r>
      <w:r>
        <w:rPr>
          <w:lang w:val="en-CH" w:eastAsia="de-DE"/>
        </w:rPr>
        <w:t>, pp.38-39</w:t>
      </w:r>
      <w:r w:rsidRPr="00DB2919">
        <w:rPr>
          <w:lang w:val="en-CH" w:eastAsia="de-DE"/>
        </w:rPr>
        <w:t>)</w:t>
      </w:r>
      <w:r w:rsidR="002A3348">
        <w:rPr>
          <w:lang w:val="en-CH" w:eastAsia="de-DE"/>
        </w:rPr>
        <w:t xml:space="preserve">. Dieses </w:t>
      </w:r>
      <w:proofErr w:type="spellStart"/>
      <w:r w:rsidR="002A3348">
        <w:rPr>
          <w:lang w:val="en-CH" w:eastAsia="de-DE"/>
        </w:rPr>
        <w:t>Textfeld</w:t>
      </w:r>
      <w:proofErr w:type="spellEnd"/>
      <w:r w:rsidR="002A3348">
        <w:rPr>
          <w:lang w:val="en-CH" w:eastAsia="de-DE"/>
        </w:rPr>
        <w:t xml:space="preserve"> </w:t>
      </w:r>
      <w:proofErr w:type="spellStart"/>
      <w:r w:rsidR="002A3348">
        <w:rPr>
          <w:lang w:val="en-CH" w:eastAsia="de-DE"/>
        </w:rPr>
        <w:t>wird</w:t>
      </w:r>
      <w:proofErr w:type="spellEnd"/>
      <w:r w:rsidR="002A3348">
        <w:rPr>
          <w:lang w:val="en-CH" w:eastAsia="de-DE"/>
        </w:rPr>
        <w:t xml:space="preserve"> ‘Specification brief’ </w:t>
      </w:r>
      <w:proofErr w:type="spellStart"/>
      <w:r w:rsidR="002A3348">
        <w:rPr>
          <w:lang w:val="en-CH" w:eastAsia="de-DE"/>
        </w:rPr>
        <w:t>genannt</w:t>
      </w:r>
      <w:proofErr w:type="spellEnd"/>
      <w:r w:rsidR="002A3348">
        <w:rPr>
          <w:lang w:val="en-CH" w:eastAsia="de-DE"/>
        </w:rPr>
        <w:t xml:space="preserve"> </w:t>
      </w:r>
      <w:r w:rsidR="002A3348" w:rsidRPr="00DB2919">
        <w:rPr>
          <w:lang w:val="en-CH" w:eastAsia="de-DE"/>
        </w:rPr>
        <w:t>(</w:t>
      </w:r>
      <w:proofErr w:type="spellStart"/>
      <w:r w:rsidR="002A3348" w:rsidRPr="00DB2919">
        <w:rPr>
          <w:lang w:val="en-CH" w:eastAsia="de-DE"/>
        </w:rPr>
        <w:t>Nicieja</w:t>
      </w:r>
      <w:proofErr w:type="spellEnd"/>
      <w:r w:rsidR="002A3348" w:rsidRPr="00DB2919">
        <w:rPr>
          <w:lang w:val="en-CH" w:eastAsia="de-DE"/>
        </w:rPr>
        <w:t>, 2018</w:t>
      </w:r>
      <w:r w:rsidR="002A3348">
        <w:rPr>
          <w:lang w:val="en-CH" w:eastAsia="de-DE"/>
        </w:rPr>
        <w:t>, p.38</w:t>
      </w:r>
      <w:r w:rsidR="002A3348" w:rsidRPr="00DB2919">
        <w:rPr>
          <w:lang w:val="en-CH" w:eastAsia="de-DE"/>
        </w:rPr>
        <w:t>)</w:t>
      </w:r>
      <w:r w:rsidR="002A3348">
        <w:rPr>
          <w:lang w:val="en-CH" w:eastAsia="de-DE"/>
        </w:rPr>
        <w:t>.</w:t>
      </w:r>
    </w:p>
    <w:p w14:paraId="54CFA8EC" w14:textId="0B109C79" w:rsidR="005A7AB9" w:rsidRDefault="002A3348" w:rsidP="00BE5CD8">
      <w:pPr>
        <w:rPr>
          <w:lang w:val="en-CH" w:eastAsia="de-DE"/>
        </w:rPr>
      </w:pPr>
      <w:r>
        <w:rPr>
          <w:noProof/>
        </w:rPr>
        <w:drawing>
          <wp:inline distT="0" distB="0" distL="0" distR="0" wp14:anchorId="174F94FE" wp14:editId="3C4D008C">
            <wp:extent cx="6120130" cy="14535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453515"/>
                    </a:xfrm>
                    <a:prstGeom prst="rect">
                      <a:avLst/>
                    </a:prstGeom>
                  </pic:spPr>
                </pic:pic>
              </a:graphicData>
            </a:graphic>
          </wp:inline>
        </w:drawing>
      </w:r>
    </w:p>
    <w:p w14:paraId="4C7560DA" w14:textId="23F1659A" w:rsidR="002A3348" w:rsidRDefault="002A3348" w:rsidP="00BE5CD8">
      <w:pPr>
        <w:rPr>
          <w:lang w:val="en-CH" w:eastAsia="de-DE"/>
        </w:rPr>
      </w:pPr>
      <w:r>
        <w:rPr>
          <w:lang w:val="en-CH"/>
        </w:rPr>
        <w:t xml:space="preserve">Fig. </w:t>
      </w:r>
      <w:proofErr w:type="spellStart"/>
      <w:r>
        <w:rPr>
          <w:lang w:val="en-CH"/>
        </w:rPr>
        <w:t>Xyz</w:t>
      </w:r>
      <w:proofErr w:type="spellEnd"/>
      <w:r>
        <w:rPr>
          <w:lang w:val="en-CH"/>
        </w:rPr>
        <w:t xml:space="preserve">: Example of a </w:t>
      </w:r>
      <w:r w:rsidR="00D12119">
        <w:rPr>
          <w:lang w:val="en-CH"/>
        </w:rPr>
        <w:t>Specification brief</w:t>
      </w:r>
      <w:r>
        <w:rPr>
          <w:lang w:val="en-CH"/>
        </w:rPr>
        <w:t xml:space="preserve"> from Kamil </w:t>
      </w:r>
      <w:proofErr w:type="spellStart"/>
      <w:r>
        <w:rPr>
          <w:lang w:val="en-CH"/>
        </w:rPr>
        <w:t>Nicieja</w:t>
      </w:r>
      <w:proofErr w:type="spellEnd"/>
      <w:r>
        <w:rPr>
          <w:lang w:val="en-CH"/>
        </w:rPr>
        <w:t xml:space="preserve"> </w:t>
      </w:r>
      <w:r w:rsidRPr="00DB2919">
        <w:rPr>
          <w:lang w:val="en-CH" w:eastAsia="de-DE"/>
        </w:rPr>
        <w:t>(</w:t>
      </w:r>
      <w:proofErr w:type="spellStart"/>
      <w:r w:rsidRPr="008F0E7A">
        <w:rPr>
          <w:highlight w:val="yellow"/>
          <w:lang w:val="en-CH" w:eastAsia="de-DE"/>
        </w:rPr>
        <w:t>Nicieja</w:t>
      </w:r>
      <w:proofErr w:type="spellEnd"/>
      <w:r w:rsidRPr="008F0E7A">
        <w:rPr>
          <w:highlight w:val="yellow"/>
          <w:lang w:val="en-CH" w:eastAsia="de-DE"/>
        </w:rPr>
        <w:t>, 2018, p.</w:t>
      </w:r>
      <w:r w:rsidR="00D12119">
        <w:rPr>
          <w:lang w:val="en-CH" w:eastAsia="de-DE"/>
        </w:rPr>
        <w:t>39</w:t>
      </w:r>
      <w:r w:rsidRPr="00DB2919">
        <w:rPr>
          <w:lang w:val="en-CH" w:eastAsia="de-DE"/>
        </w:rPr>
        <w:t>)</w:t>
      </w:r>
      <w:r>
        <w:rPr>
          <w:lang w:val="en-CH" w:eastAsia="de-DE"/>
        </w:rPr>
        <w:t>.</w:t>
      </w:r>
    </w:p>
    <w:p w14:paraId="007B383D" w14:textId="257630A3" w:rsidR="005A7AB9" w:rsidRDefault="002A3348" w:rsidP="00BE5CD8">
      <w:pPr>
        <w:rPr>
          <w:lang w:val="en-CH" w:eastAsia="de-DE"/>
        </w:rPr>
      </w:pPr>
      <w:proofErr w:type="spellStart"/>
      <w:r>
        <w:rPr>
          <w:lang w:val="en-CH" w:eastAsia="de-DE"/>
        </w:rPr>
        <w:t>Im</w:t>
      </w:r>
      <w:proofErr w:type="spellEnd"/>
      <w:r>
        <w:rPr>
          <w:lang w:val="en-CH" w:eastAsia="de-DE"/>
        </w:rPr>
        <w:t xml:space="preserve"> </w:t>
      </w:r>
      <w:proofErr w:type="spellStart"/>
      <w:r>
        <w:rPr>
          <w:lang w:val="en-CH" w:eastAsia="de-DE"/>
        </w:rPr>
        <w:t>gleichen</w:t>
      </w:r>
      <w:proofErr w:type="spellEnd"/>
      <w:r>
        <w:rPr>
          <w:lang w:val="en-CH" w:eastAsia="de-DE"/>
        </w:rPr>
        <w:t xml:space="preserve"> </w:t>
      </w:r>
      <w:proofErr w:type="spellStart"/>
      <w:r>
        <w:rPr>
          <w:lang w:val="en-CH" w:eastAsia="de-DE"/>
        </w:rPr>
        <w:t>Sinn</w:t>
      </w:r>
      <w:r w:rsidR="00EC4FA6">
        <w:rPr>
          <w:lang w:val="en-CH" w:eastAsia="de-DE"/>
        </w:rPr>
        <w:t>e</w:t>
      </w:r>
      <w:proofErr w:type="spellEnd"/>
      <w:r>
        <w:rPr>
          <w:lang w:val="en-CH" w:eastAsia="de-DE"/>
        </w:rPr>
        <w:t xml:space="preserve"> </w:t>
      </w:r>
      <w:proofErr w:type="spellStart"/>
      <w:r>
        <w:rPr>
          <w:lang w:val="en-CH" w:eastAsia="de-DE"/>
        </w:rPr>
        <w:t>ist</w:t>
      </w:r>
      <w:proofErr w:type="spellEnd"/>
      <w:r>
        <w:rPr>
          <w:lang w:val="en-CH" w:eastAsia="de-DE"/>
        </w:rPr>
        <w:t xml:space="preserve"> </w:t>
      </w:r>
      <w:proofErr w:type="spellStart"/>
      <w:r>
        <w:rPr>
          <w:lang w:val="en-CH" w:eastAsia="de-DE"/>
        </w:rPr>
        <w:t>auch</w:t>
      </w:r>
      <w:proofErr w:type="spellEnd"/>
      <w:r w:rsidR="00EC4FA6">
        <w:rPr>
          <w:lang w:val="en-CH" w:eastAsia="de-DE"/>
        </w:rPr>
        <w:t xml:space="preserve"> </w:t>
      </w:r>
      <w:proofErr w:type="spellStart"/>
      <w:r w:rsidR="00EC4FA6">
        <w:rPr>
          <w:lang w:val="en-CH" w:eastAsia="de-DE"/>
        </w:rPr>
        <w:t>ein</w:t>
      </w:r>
      <w:proofErr w:type="spellEnd"/>
      <w:r>
        <w:rPr>
          <w:lang w:val="en-CH" w:eastAsia="de-DE"/>
        </w:rPr>
        <w:t xml:space="preserve"> Scenario brief </w:t>
      </w:r>
      <w:proofErr w:type="spellStart"/>
      <w:r>
        <w:rPr>
          <w:lang w:val="en-CH" w:eastAsia="de-DE"/>
        </w:rPr>
        <w:t>vorgesehen</w:t>
      </w:r>
      <w:proofErr w:type="spellEnd"/>
      <w:r>
        <w:rPr>
          <w:lang w:val="en-CH" w:eastAsia="de-DE"/>
        </w:rPr>
        <w:t xml:space="preserve">, das </w:t>
      </w:r>
      <w:proofErr w:type="spellStart"/>
      <w:r>
        <w:rPr>
          <w:lang w:val="en-CH" w:eastAsia="de-DE"/>
        </w:rPr>
        <w:t>erlaubt</w:t>
      </w:r>
      <w:proofErr w:type="spellEnd"/>
      <w:r>
        <w:rPr>
          <w:lang w:val="en-CH" w:eastAsia="de-DE"/>
        </w:rPr>
        <w:t xml:space="preserve"> </w:t>
      </w:r>
      <w:proofErr w:type="spellStart"/>
      <w:r>
        <w:rPr>
          <w:lang w:val="en-CH" w:eastAsia="de-DE"/>
        </w:rPr>
        <w:t>Informationen</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einzelnen</w:t>
      </w:r>
      <w:proofErr w:type="spellEnd"/>
      <w:r>
        <w:rPr>
          <w:lang w:val="en-CH" w:eastAsia="de-DE"/>
        </w:rPr>
        <w:t xml:space="preserve"> </w:t>
      </w:r>
      <w:proofErr w:type="spellStart"/>
      <w:r>
        <w:rPr>
          <w:lang w:val="en-CH" w:eastAsia="de-DE"/>
        </w:rPr>
        <w:t>Scenarien</w:t>
      </w:r>
      <w:proofErr w:type="spellEnd"/>
      <w:r>
        <w:rPr>
          <w:lang w:val="en-CH" w:eastAsia="de-DE"/>
        </w:rPr>
        <w:t xml:space="preserve"> </w:t>
      </w:r>
      <w:proofErr w:type="spellStart"/>
      <w:r>
        <w:rPr>
          <w:lang w:val="en-CH" w:eastAsia="de-DE"/>
        </w:rPr>
        <w:t>festzuhalten</w:t>
      </w:r>
      <w:proofErr w:type="spellEnd"/>
      <w:r>
        <w:rPr>
          <w:lang w:val="en-CH" w:eastAsia="de-DE"/>
        </w:rPr>
        <w:t xml:space="preserve"> (</w:t>
      </w:r>
      <w:proofErr w:type="spellStart"/>
      <w:r w:rsidRPr="002A3348">
        <w:rPr>
          <w:highlight w:val="yellow"/>
          <w:lang w:val="en-CH" w:eastAsia="de-DE"/>
        </w:rPr>
        <w:t>siehe</w:t>
      </w:r>
      <w:proofErr w:type="spellEnd"/>
      <w:r w:rsidRPr="002A3348">
        <w:rPr>
          <w:highlight w:val="yellow"/>
          <w:lang w:val="en-CH" w:eastAsia="de-DE"/>
        </w:rPr>
        <w:t xml:space="preserve"> </w:t>
      </w:r>
      <w:proofErr w:type="spellStart"/>
      <w:r w:rsidRPr="002A3348">
        <w:rPr>
          <w:highlight w:val="yellow"/>
          <w:lang w:val="en-CH" w:eastAsia="de-DE"/>
        </w:rPr>
        <w:t>dazu</w:t>
      </w:r>
      <w:proofErr w:type="spellEnd"/>
      <w:r w:rsidRPr="002A3348">
        <w:rPr>
          <w:highlight w:val="yellow"/>
          <w:lang w:val="en-CH" w:eastAsia="de-DE"/>
        </w:rPr>
        <w:t xml:space="preserve"> </w:t>
      </w:r>
      <w:proofErr w:type="spellStart"/>
      <w:r w:rsidRPr="002A3348">
        <w:rPr>
          <w:highlight w:val="yellow"/>
          <w:lang w:val="en-CH" w:eastAsia="de-DE"/>
        </w:rPr>
        <w:t>auch</w:t>
      </w:r>
      <w:proofErr w:type="spellEnd"/>
      <w:r w:rsidRPr="002A3348">
        <w:rPr>
          <w:highlight w:val="yellow"/>
          <w:lang w:val="en-CH" w:eastAsia="de-DE"/>
        </w:rPr>
        <w:t xml:space="preserve"> </w:t>
      </w:r>
      <w:proofErr w:type="spellStart"/>
      <w:r w:rsidRPr="002A3348">
        <w:rPr>
          <w:highlight w:val="yellow"/>
          <w:lang w:val="en-CH" w:eastAsia="de-DE"/>
        </w:rPr>
        <w:t>obenstehende</w:t>
      </w:r>
      <w:proofErr w:type="spellEnd"/>
      <w:r w:rsidRPr="002A3348">
        <w:rPr>
          <w:highlight w:val="yellow"/>
          <w:lang w:val="en-CH" w:eastAsia="de-DE"/>
        </w:rPr>
        <w:t xml:space="preserve"> Abb. </w:t>
      </w:r>
      <w:proofErr w:type="spellStart"/>
      <w:r w:rsidRPr="002A3348">
        <w:rPr>
          <w:highlight w:val="yellow"/>
          <w:lang w:val="en-CH" w:eastAsia="de-DE"/>
        </w:rPr>
        <w:t>Xyz</w:t>
      </w:r>
      <w:proofErr w:type="spellEnd"/>
      <w:r>
        <w:rPr>
          <w:lang w:val="en-CH" w:eastAsia="de-DE"/>
        </w:rPr>
        <w:t xml:space="preserve">) </w:t>
      </w:r>
      <w:r w:rsidRPr="00DB2919">
        <w:rPr>
          <w:lang w:val="en-CH" w:eastAsia="de-DE"/>
        </w:rPr>
        <w:t>(</w:t>
      </w:r>
      <w:proofErr w:type="spellStart"/>
      <w:r w:rsidRPr="00DB2919">
        <w:rPr>
          <w:lang w:val="en-CH" w:eastAsia="de-DE"/>
        </w:rPr>
        <w:t>Nicieja</w:t>
      </w:r>
      <w:proofErr w:type="spellEnd"/>
      <w:r w:rsidRPr="00DB2919">
        <w:rPr>
          <w:lang w:val="en-CH" w:eastAsia="de-DE"/>
        </w:rPr>
        <w:t>, 2018</w:t>
      </w:r>
      <w:r>
        <w:rPr>
          <w:lang w:val="en-CH" w:eastAsia="de-DE"/>
        </w:rPr>
        <w:t>, p.40</w:t>
      </w:r>
      <w:r w:rsidRPr="00DB2919">
        <w:rPr>
          <w:lang w:val="en-CH" w:eastAsia="de-DE"/>
        </w:rPr>
        <w:t>)</w:t>
      </w:r>
      <w:r>
        <w:rPr>
          <w:lang w:val="en-CH" w:eastAsia="de-DE"/>
        </w:rPr>
        <w:t>.</w:t>
      </w:r>
    </w:p>
    <w:p w14:paraId="49009901" w14:textId="6BD6DD74" w:rsidR="001F2C67" w:rsidRDefault="001F2C67" w:rsidP="001F2C67">
      <w:pPr>
        <w:pStyle w:val="Heading3"/>
        <w:rPr>
          <w:lang w:val="en-CH"/>
        </w:rPr>
      </w:pPr>
      <w:proofErr w:type="spellStart"/>
      <w:r>
        <w:rPr>
          <w:lang w:val="en-CH"/>
        </w:rPr>
        <w:t>Zusammenfassung</w:t>
      </w:r>
      <w:proofErr w:type="spellEnd"/>
    </w:p>
    <w:p w14:paraId="655F2522" w14:textId="2AB85274" w:rsidR="001F2C67" w:rsidRPr="00BE5CD8" w:rsidRDefault="001F2C67" w:rsidP="00BE5CD8">
      <w:pPr>
        <w:rPr>
          <w:lang w:val="en-CH" w:eastAsia="de-DE"/>
        </w:rPr>
      </w:pPr>
      <w:r>
        <w:rPr>
          <w:lang w:val="en-CH" w:eastAsia="de-DE"/>
        </w:rPr>
        <w:t xml:space="preserve">In den </w:t>
      </w:r>
      <w:proofErr w:type="spellStart"/>
      <w:r>
        <w:rPr>
          <w:lang w:val="en-CH" w:eastAsia="de-DE"/>
        </w:rPr>
        <w:t>vorangehenden</w:t>
      </w:r>
      <w:proofErr w:type="spellEnd"/>
      <w:r>
        <w:rPr>
          <w:lang w:val="en-CH" w:eastAsia="de-DE"/>
        </w:rPr>
        <w:t xml:space="preserve"> </w:t>
      </w:r>
      <w:proofErr w:type="spellStart"/>
      <w:r>
        <w:rPr>
          <w:lang w:val="en-CH" w:eastAsia="de-DE"/>
        </w:rPr>
        <w:t>Kapitel</w:t>
      </w:r>
      <w:proofErr w:type="spellEnd"/>
      <w:r>
        <w:rPr>
          <w:lang w:val="en-CH" w:eastAsia="de-DE"/>
        </w:rPr>
        <w:t xml:space="preserve"> </w:t>
      </w:r>
      <w:proofErr w:type="spellStart"/>
      <w:r>
        <w:rPr>
          <w:lang w:val="en-CH" w:eastAsia="de-DE"/>
        </w:rPr>
        <w:t>wurden</w:t>
      </w:r>
      <w:proofErr w:type="spellEnd"/>
      <w:r>
        <w:rPr>
          <w:lang w:val="en-CH" w:eastAsia="de-DE"/>
        </w:rPr>
        <w:t xml:space="preserve"> </w:t>
      </w:r>
      <w:proofErr w:type="spellStart"/>
      <w:r>
        <w:rPr>
          <w:lang w:val="en-CH" w:eastAsia="de-DE"/>
        </w:rPr>
        <w:t>einige</w:t>
      </w:r>
      <w:proofErr w:type="spellEnd"/>
      <w:r>
        <w:rPr>
          <w:lang w:val="en-CH" w:eastAsia="de-DE"/>
        </w:rPr>
        <w:t xml:space="preserve"> </w:t>
      </w:r>
      <w:proofErr w:type="spellStart"/>
      <w:r>
        <w:rPr>
          <w:lang w:val="en-CH" w:eastAsia="de-DE"/>
        </w:rPr>
        <w:t>wichtige</w:t>
      </w:r>
      <w:proofErr w:type="spellEnd"/>
      <w:r>
        <w:rPr>
          <w:lang w:val="en-CH" w:eastAsia="de-DE"/>
        </w:rPr>
        <w:t xml:space="preserve"> </w:t>
      </w:r>
      <w:proofErr w:type="spellStart"/>
      <w:r>
        <w:rPr>
          <w:lang w:val="en-CH" w:eastAsia="de-DE"/>
        </w:rPr>
        <w:t>Aspekte</w:t>
      </w:r>
      <w:proofErr w:type="spellEnd"/>
      <w:r>
        <w:rPr>
          <w:lang w:val="en-CH" w:eastAsia="de-DE"/>
        </w:rPr>
        <w:t xml:space="preserve"> von Gherkin </w:t>
      </w:r>
      <w:proofErr w:type="spellStart"/>
      <w:r>
        <w:rPr>
          <w:lang w:val="en-CH" w:eastAsia="de-DE"/>
        </w:rPr>
        <w:t>kurz</w:t>
      </w:r>
      <w:proofErr w:type="spellEnd"/>
      <w:r>
        <w:rPr>
          <w:lang w:val="en-CH" w:eastAsia="de-DE"/>
        </w:rPr>
        <w:t xml:space="preserve"> </w:t>
      </w:r>
      <w:proofErr w:type="spellStart"/>
      <w:r>
        <w:rPr>
          <w:lang w:val="en-CH" w:eastAsia="de-DE"/>
        </w:rPr>
        <w:t>beschrieben</w:t>
      </w:r>
      <w:proofErr w:type="spellEnd"/>
      <w:r>
        <w:rPr>
          <w:lang w:val="en-CH" w:eastAsia="de-DE"/>
        </w:rPr>
        <w:t xml:space="preserve">. Wie </w:t>
      </w:r>
      <w:proofErr w:type="spellStart"/>
      <w:r>
        <w:rPr>
          <w:lang w:val="en-CH" w:eastAsia="de-DE"/>
        </w:rPr>
        <w:t>gesehen</w:t>
      </w:r>
      <w:proofErr w:type="spellEnd"/>
      <w:r>
        <w:rPr>
          <w:lang w:val="en-CH" w:eastAsia="de-DE"/>
        </w:rPr>
        <w:t xml:space="preserve">, </w:t>
      </w:r>
      <w:proofErr w:type="spellStart"/>
      <w:r>
        <w:rPr>
          <w:lang w:val="en-CH" w:eastAsia="de-DE"/>
        </w:rPr>
        <w:t>erlaubt</w:t>
      </w:r>
      <w:proofErr w:type="spellEnd"/>
      <w:r>
        <w:rPr>
          <w:lang w:val="en-CH" w:eastAsia="de-DE"/>
        </w:rPr>
        <w:t xml:space="preserve"> es </w:t>
      </w:r>
      <w:proofErr w:type="spellStart"/>
      <w:r>
        <w:rPr>
          <w:lang w:val="en-CH" w:eastAsia="de-DE"/>
        </w:rPr>
        <w:t>eine</w:t>
      </w:r>
      <w:proofErr w:type="spellEnd"/>
      <w:r>
        <w:rPr>
          <w:lang w:val="en-CH" w:eastAsia="de-DE"/>
        </w:rPr>
        <w:t xml:space="preserve"> </w:t>
      </w:r>
      <w:proofErr w:type="spellStart"/>
      <w:r>
        <w:rPr>
          <w:lang w:val="en-CH" w:eastAsia="de-DE"/>
        </w:rPr>
        <w:t>sehr</w:t>
      </w:r>
      <w:proofErr w:type="spellEnd"/>
      <w:r>
        <w:rPr>
          <w:lang w:val="en-CH" w:eastAsia="de-DE"/>
        </w:rPr>
        <w:t xml:space="preserve"> </w:t>
      </w:r>
      <w:proofErr w:type="spellStart"/>
      <w:r>
        <w:rPr>
          <w:lang w:val="en-CH" w:eastAsia="de-DE"/>
        </w:rPr>
        <w:t>konkrete</w:t>
      </w:r>
      <w:proofErr w:type="spellEnd"/>
      <w:r>
        <w:rPr>
          <w:lang w:val="en-CH" w:eastAsia="de-DE"/>
        </w:rPr>
        <w:t xml:space="preserve"> </w:t>
      </w:r>
      <w:proofErr w:type="spellStart"/>
      <w:r>
        <w:rPr>
          <w:lang w:val="en-CH" w:eastAsia="de-DE"/>
        </w:rPr>
        <w:t>Beschreibung</w:t>
      </w:r>
      <w:proofErr w:type="spellEnd"/>
      <w:r>
        <w:rPr>
          <w:lang w:val="en-CH" w:eastAsia="de-DE"/>
        </w:rPr>
        <w:t xml:space="preserve"> </w:t>
      </w:r>
      <w:proofErr w:type="spellStart"/>
      <w:r>
        <w:rPr>
          <w:lang w:val="en-CH" w:eastAsia="de-DE"/>
        </w:rPr>
        <w:t>einer</w:t>
      </w:r>
      <w:proofErr w:type="spellEnd"/>
      <w:r>
        <w:rPr>
          <w:lang w:val="en-CH" w:eastAsia="de-DE"/>
        </w:rPr>
        <w:t xml:space="preserve"> </w:t>
      </w:r>
      <w:proofErr w:type="spellStart"/>
      <w:r>
        <w:rPr>
          <w:lang w:val="en-CH" w:eastAsia="de-DE"/>
        </w:rPr>
        <w:t>Funktionalität</w:t>
      </w:r>
      <w:proofErr w:type="spellEnd"/>
      <w:r>
        <w:rPr>
          <w:lang w:val="en-CH" w:eastAsia="de-DE"/>
        </w:rPr>
        <w:t xml:space="preserve"> in </w:t>
      </w:r>
      <w:proofErr w:type="spellStart"/>
      <w:r>
        <w:rPr>
          <w:lang w:val="en-CH" w:eastAsia="de-DE"/>
        </w:rPr>
        <w:t>einer</w:t>
      </w:r>
      <w:proofErr w:type="spellEnd"/>
      <w:r>
        <w:rPr>
          <w:lang w:val="en-CH" w:eastAsia="de-DE"/>
        </w:rPr>
        <w:t xml:space="preserve"> </w:t>
      </w:r>
      <w:proofErr w:type="spellStart"/>
      <w:r>
        <w:rPr>
          <w:lang w:val="en-CH" w:eastAsia="de-DE"/>
        </w:rPr>
        <w:t>formalen</w:t>
      </w:r>
      <w:proofErr w:type="spellEnd"/>
      <w:r>
        <w:rPr>
          <w:lang w:val="en-CH" w:eastAsia="de-DE"/>
        </w:rPr>
        <w:t xml:space="preserve"> </w:t>
      </w:r>
      <w:proofErr w:type="spellStart"/>
      <w:r>
        <w:rPr>
          <w:lang w:val="en-CH" w:eastAsia="de-DE"/>
        </w:rPr>
        <w:t>Sprache</w:t>
      </w:r>
      <w:proofErr w:type="spellEnd"/>
      <w:r>
        <w:rPr>
          <w:lang w:val="en-CH" w:eastAsia="de-DE"/>
        </w:rPr>
        <w:t xml:space="preserve">, die </w:t>
      </w:r>
      <w:proofErr w:type="spellStart"/>
      <w:r>
        <w:rPr>
          <w:lang w:val="en-CH" w:eastAsia="de-DE"/>
        </w:rPr>
        <w:t>jedoch</w:t>
      </w:r>
      <w:proofErr w:type="spellEnd"/>
      <w:r>
        <w:rPr>
          <w:lang w:val="en-CH" w:eastAsia="de-DE"/>
        </w:rPr>
        <w:t xml:space="preserve"> </w:t>
      </w:r>
      <w:proofErr w:type="spellStart"/>
      <w:r>
        <w:rPr>
          <w:lang w:val="en-CH" w:eastAsia="de-DE"/>
        </w:rPr>
        <w:t>auch</w:t>
      </w:r>
      <w:proofErr w:type="spellEnd"/>
      <w:r>
        <w:rPr>
          <w:lang w:val="en-CH" w:eastAsia="de-DE"/>
        </w:rPr>
        <w:t xml:space="preserve"> </w:t>
      </w:r>
      <w:proofErr w:type="spellStart"/>
      <w:r>
        <w:rPr>
          <w:lang w:val="en-CH" w:eastAsia="de-DE"/>
        </w:rPr>
        <w:t>ohne</w:t>
      </w:r>
      <w:proofErr w:type="spellEnd"/>
      <w:r>
        <w:rPr>
          <w:lang w:val="en-CH" w:eastAsia="de-DE"/>
        </w:rPr>
        <w:t xml:space="preserve"> </w:t>
      </w:r>
      <w:proofErr w:type="spellStart"/>
      <w:r>
        <w:rPr>
          <w:lang w:val="en-CH" w:eastAsia="de-DE"/>
        </w:rPr>
        <w:t>spezielle</w:t>
      </w:r>
      <w:proofErr w:type="spellEnd"/>
      <w:r>
        <w:rPr>
          <w:lang w:val="en-CH" w:eastAsia="de-DE"/>
        </w:rPr>
        <w:t xml:space="preserve"> Gherkin-</w:t>
      </w:r>
      <w:proofErr w:type="spellStart"/>
      <w:r>
        <w:rPr>
          <w:lang w:val="en-CH" w:eastAsia="de-DE"/>
        </w:rPr>
        <w:t>Kentnisse</w:t>
      </w:r>
      <w:proofErr w:type="spellEnd"/>
      <w:r>
        <w:rPr>
          <w:lang w:val="en-CH" w:eastAsia="de-DE"/>
        </w:rPr>
        <w:t xml:space="preserve"> </w:t>
      </w:r>
      <w:proofErr w:type="spellStart"/>
      <w:r>
        <w:rPr>
          <w:lang w:val="en-CH" w:eastAsia="de-DE"/>
        </w:rPr>
        <w:t>verstanden</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kann</w:t>
      </w:r>
      <w:proofErr w:type="spellEnd"/>
      <w:r>
        <w:rPr>
          <w:lang w:val="en-CH" w:eastAsia="de-DE"/>
        </w:rPr>
        <w:t xml:space="preserve">. </w:t>
      </w:r>
      <w:proofErr w:type="spellStart"/>
      <w:r>
        <w:rPr>
          <w:lang w:val="en-CH" w:eastAsia="de-DE"/>
        </w:rPr>
        <w:t>Hervorzuheben</w:t>
      </w:r>
      <w:proofErr w:type="spellEnd"/>
      <w:r>
        <w:rPr>
          <w:lang w:val="en-CH" w:eastAsia="de-DE"/>
        </w:rPr>
        <w:t xml:space="preserve"> </w:t>
      </w:r>
      <w:proofErr w:type="spellStart"/>
      <w:r>
        <w:rPr>
          <w:lang w:val="en-CH" w:eastAsia="de-DE"/>
        </w:rPr>
        <w:t>ist</w:t>
      </w:r>
      <w:proofErr w:type="spellEnd"/>
      <w:r>
        <w:rPr>
          <w:lang w:val="en-CH" w:eastAsia="de-DE"/>
        </w:rPr>
        <w:t xml:space="preserve"> </w:t>
      </w:r>
      <w:proofErr w:type="spellStart"/>
      <w:r>
        <w:rPr>
          <w:lang w:val="en-CH" w:eastAsia="de-DE"/>
        </w:rPr>
        <w:lastRenderedPageBreak/>
        <w:t>zudem</w:t>
      </w:r>
      <w:proofErr w:type="spellEnd"/>
      <w:r>
        <w:rPr>
          <w:lang w:val="en-CH" w:eastAsia="de-DE"/>
        </w:rPr>
        <w:t xml:space="preserve">, </w:t>
      </w:r>
      <w:proofErr w:type="spellStart"/>
      <w:r>
        <w:rPr>
          <w:lang w:val="en-CH" w:eastAsia="de-DE"/>
        </w:rPr>
        <w:t>dass</w:t>
      </w:r>
      <w:proofErr w:type="spellEnd"/>
      <w:r>
        <w:rPr>
          <w:lang w:val="en-CH" w:eastAsia="de-DE"/>
        </w:rPr>
        <w:t xml:space="preserve"> </w:t>
      </w:r>
      <w:proofErr w:type="spellStart"/>
      <w:r>
        <w:rPr>
          <w:lang w:val="en-CH" w:eastAsia="de-DE"/>
        </w:rPr>
        <w:t>trotz</w:t>
      </w:r>
      <w:proofErr w:type="spellEnd"/>
      <w:r>
        <w:rPr>
          <w:lang w:val="en-CH" w:eastAsia="de-DE"/>
        </w:rPr>
        <w:t xml:space="preserve"> der </w:t>
      </w:r>
      <w:proofErr w:type="spellStart"/>
      <w:r>
        <w:rPr>
          <w:lang w:val="en-CH" w:eastAsia="de-DE"/>
        </w:rPr>
        <w:t>formalen</w:t>
      </w:r>
      <w:proofErr w:type="spellEnd"/>
      <w:r>
        <w:rPr>
          <w:lang w:val="en-CH" w:eastAsia="de-DE"/>
        </w:rPr>
        <w:t xml:space="preserve"> </w:t>
      </w:r>
      <w:proofErr w:type="spellStart"/>
      <w:r>
        <w:rPr>
          <w:lang w:val="en-CH" w:eastAsia="de-DE"/>
        </w:rPr>
        <w:t>Sprache</w:t>
      </w:r>
      <w:proofErr w:type="spellEnd"/>
      <w:r>
        <w:rPr>
          <w:lang w:val="en-CH" w:eastAsia="de-DE"/>
        </w:rPr>
        <w:t xml:space="preserve">, </w:t>
      </w:r>
      <w:proofErr w:type="spellStart"/>
      <w:r>
        <w:rPr>
          <w:lang w:val="en-CH" w:eastAsia="de-DE"/>
        </w:rPr>
        <w:t>sehr</w:t>
      </w:r>
      <w:proofErr w:type="spellEnd"/>
      <w:r>
        <w:rPr>
          <w:lang w:val="en-CH" w:eastAsia="de-DE"/>
        </w:rPr>
        <w:t xml:space="preserve"> </w:t>
      </w:r>
      <w:proofErr w:type="spellStart"/>
      <w:r>
        <w:rPr>
          <w:lang w:val="en-CH" w:eastAsia="de-DE"/>
        </w:rPr>
        <w:t>viele</w:t>
      </w:r>
      <w:proofErr w:type="spellEnd"/>
      <w:r>
        <w:rPr>
          <w:lang w:val="en-CH" w:eastAsia="de-DE"/>
        </w:rPr>
        <w:t xml:space="preserve"> </w:t>
      </w:r>
      <w:proofErr w:type="spellStart"/>
      <w:r>
        <w:rPr>
          <w:lang w:val="en-CH" w:eastAsia="de-DE"/>
        </w:rPr>
        <w:t>Möglichkeit</w:t>
      </w:r>
      <w:proofErr w:type="spellEnd"/>
      <w:r>
        <w:rPr>
          <w:lang w:val="en-CH" w:eastAsia="de-DE"/>
        </w:rPr>
        <w:t xml:space="preserve"> </w:t>
      </w:r>
      <w:proofErr w:type="spellStart"/>
      <w:r>
        <w:rPr>
          <w:lang w:val="en-CH" w:eastAsia="de-DE"/>
        </w:rPr>
        <w:t>gegeben</w:t>
      </w:r>
      <w:proofErr w:type="spellEnd"/>
      <w:r>
        <w:rPr>
          <w:lang w:val="en-CH" w:eastAsia="de-DE"/>
        </w:rPr>
        <w:t xml:space="preserve"> </w:t>
      </w:r>
      <w:proofErr w:type="spellStart"/>
      <w:r>
        <w:rPr>
          <w:lang w:val="en-CH" w:eastAsia="de-DE"/>
        </w:rPr>
        <w:t>sind</w:t>
      </w:r>
      <w:proofErr w:type="spellEnd"/>
      <w:r>
        <w:rPr>
          <w:lang w:val="en-CH" w:eastAsia="de-DE"/>
        </w:rPr>
        <w:t xml:space="preserve"> </w:t>
      </w:r>
      <w:proofErr w:type="spellStart"/>
      <w:r>
        <w:rPr>
          <w:lang w:val="en-CH" w:eastAsia="de-DE"/>
        </w:rPr>
        <w:t>diese</w:t>
      </w:r>
      <w:proofErr w:type="spellEnd"/>
      <w:r>
        <w:rPr>
          <w:lang w:val="en-CH" w:eastAsia="de-DE"/>
        </w:rPr>
        <w:t xml:space="preserve"> files an </w:t>
      </w:r>
      <w:proofErr w:type="spellStart"/>
      <w:r>
        <w:rPr>
          <w:lang w:val="en-CH" w:eastAsia="de-DE"/>
        </w:rPr>
        <w:t>gegebene</w:t>
      </w:r>
      <w:proofErr w:type="spellEnd"/>
      <w:r>
        <w:rPr>
          <w:lang w:val="en-CH" w:eastAsia="de-DE"/>
        </w:rPr>
        <w:t xml:space="preserve"> </w:t>
      </w:r>
      <w:proofErr w:type="spellStart"/>
      <w:r>
        <w:rPr>
          <w:lang w:val="en-CH" w:eastAsia="de-DE"/>
        </w:rPr>
        <w:t>Voraussetzungen</w:t>
      </w:r>
      <w:proofErr w:type="spellEnd"/>
      <w:r>
        <w:rPr>
          <w:lang w:val="en-CH" w:eastAsia="de-DE"/>
        </w:rPr>
        <w:t xml:space="preserve"> </w:t>
      </w:r>
      <w:proofErr w:type="spellStart"/>
      <w:r>
        <w:rPr>
          <w:lang w:val="en-CH" w:eastAsia="de-DE"/>
        </w:rPr>
        <w:t>anzupassen</w:t>
      </w:r>
      <w:proofErr w:type="spellEnd"/>
      <w:r>
        <w:rPr>
          <w:lang w:val="en-CH" w:eastAsia="de-DE"/>
        </w:rPr>
        <w:t xml:space="preserve">, sei es </w:t>
      </w:r>
      <w:proofErr w:type="spellStart"/>
      <w:r>
        <w:rPr>
          <w:lang w:val="en-CH" w:eastAsia="de-DE"/>
        </w:rPr>
        <w:t>im</w:t>
      </w:r>
      <w:proofErr w:type="spellEnd"/>
      <w:r>
        <w:rPr>
          <w:lang w:val="en-CH" w:eastAsia="de-DE"/>
        </w:rPr>
        <w:t xml:space="preserve"> </w:t>
      </w:r>
      <w:proofErr w:type="spellStart"/>
      <w:r>
        <w:rPr>
          <w:lang w:val="en-CH" w:eastAsia="de-DE"/>
        </w:rPr>
        <w:t>Rahmen</w:t>
      </w:r>
      <w:proofErr w:type="spellEnd"/>
      <w:r>
        <w:rPr>
          <w:lang w:val="en-CH" w:eastAsia="de-DE"/>
        </w:rPr>
        <w:t xml:space="preserve"> der </w:t>
      </w:r>
      <w:proofErr w:type="spellStart"/>
      <w:r>
        <w:rPr>
          <w:lang w:val="en-CH" w:eastAsia="de-DE"/>
        </w:rPr>
        <w:t>Verwendung</w:t>
      </w:r>
      <w:proofErr w:type="spellEnd"/>
      <w:r>
        <w:rPr>
          <w:lang w:val="en-CH" w:eastAsia="de-DE"/>
        </w:rPr>
        <w:t xml:space="preserve"> von business </w:t>
      </w:r>
      <w:proofErr w:type="spellStart"/>
      <w:r>
        <w:rPr>
          <w:lang w:val="en-CH" w:eastAsia="de-DE"/>
        </w:rPr>
        <w:t>spezifischen</w:t>
      </w:r>
      <w:proofErr w:type="spellEnd"/>
      <w:r>
        <w:rPr>
          <w:lang w:val="en-CH" w:eastAsia="de-DE"/>
        </w:rPr>
        <w:t xml:space="preserve"> </w:t>
      </w:r>
      <w:proofErr w:type="spellStart"/>
      <w:r>
        <w:rPr>
          <w:lang w:val="en-CH" w:eastAsia="de-DE"/>
        </w:rPr>
        <w:t>Ausdrücken</w:t>
      </w:r>
      <w:proofErr w:type="spellEnd"/>
      <w:r>
        <w:rPr>
          <w:lang w:val="en-CH" w:eastAsia="de-DE"/>
        </w:rPr>
        <w:t xml:space="preserve"> und </w:t>
      </w:r>
      <w:proofErr w:type="spellStart"/>
      <w:r>
        <w:rPr>
          <w:lang w:val="en-CH" w:eastAsia="de-DE"/>
        </w:rPr>
        <w:t>Fachwörten</w:t>
      </w:r>
      <w:proofErr w:type="spellEnd"/>
      <w:r>
        <w:rPr>
          <w:lang w:val="en-CH" w:eastAsia="de-DE"/>
        </w:rPr>
        <w:t xml:space="preserve">, </w:t>
      </w:r>
      <w:proofErr w:type="spellStart"/>
      <w:r w:rsidR="0076257E">
        <w:rPr>
          <w:lang w:val="en-CH" w:eastAsia="de-DE"/>
        </w:rPr>
        <w:t>oder</w:t>
      </w:r>
      <w:proofErr w:type="spellEnd"/>
      <w:r w:rsidR="0076257E">
        <w:rPr>
          <w:lang w:val="en-CH" w:eastAsia="de-DE"/>
        </w:rPr>
        <w:t xml:space="preserve"> </w:t>
      </w:r>
      <w:r>
        <w:rPr>
          <w:lang w:val="en-CH" w:eastAsia="de-DE"/>
        </w:rPr>
        <w:t xml:space="preserve">sei es </w:t>
      </w:r>
      <w:proofErr w:type="spellStart"/>
      <w:r w:rsidR="0076257E">
        <w:rPr>
          <w:lang w:val="en-CH" w:eastAsia="de-DE"/>
        </w:rPr>
        <w:t>bezüglich</w:t>
      </w:r>
      <w:proofErr w:type="spellEnd"/>
      <w:r w:rsidR="0076257E">
        <w:rPr>
          <w:lang w:val="en-CH" w:eastAsia="de-DE"/>
        </w:rPr>
        <w:t xml:space="preserve"> den </w:t>
      </w:r>
      <w:proofErr w:type="spellStart"/>
      <w:r w:rsidR="0076257E">
        <w:rPr>
          <w:lang w:val="en-CH" w:eastAsia="de-DE"/>
        </w:rPr>
        <w:t>Möglicheiten</w:t>
      </w:r>
      <w:proofErr w:type="spellEnd"/>
      <w:r w:rsidR="0076257E">
        <w:rPr>
          <w:lang w:val="en-CH" w:eastAsia="de-DE"/>
        </w:rPr>
        <w:t xml:space="preserve"> </w:t>
      </w:r>
      <w:proofErr w:type="spellStart"/>
      <w:r>
        <w:rPr>
          <w:lang w:val="en-CH" w:eastAsia="de-DE"/>
        </w:rPr>
        <w:t>zusätzlichen</w:t>
      </w:r>
      <w:proofErr w:type="spellEnd"/>
      <w:r>
        <w:rPr>
          <w:lang w:val="en-CH" w:eastAsia="de-DE"/>
        </w:rPr>
        <w:t xml:space="preserve"> </w:t>
      </w:r>
      <w:proofErr w:type="spellStart"/>
      <w:r>
        <w:rPr>
          <w:lang w:val="en-CH" w:eastAsia="de-DE"/>
        </w:rPr>
        <w:t>Informationen</w:t>
      </w:r>
      <w:proofErr w:type="spellEnd"/>
      <w:r>
        <w:rPr>
          <w:lang w:val="en-CH" w:eastAsia="de-DE"/>
        </w:rPr>
        <w:t xml:space="preserve"> </w:t>
      </w:r>
      <w:proofErr w:type="spellStart"/>
      <w:r>
        <w:rPr>
          <w:lang w:val="en-CH" w:eastAsia="de-DE"/>
        </w:rPr>
        <w:t>im</w:t>
      </w:r>
      <w:proofErr w:type="spellEnd"/>
      <w:r>
        <w:rPr>
          <w:lang w:val="en-CH" w:eastAsia="de-DE"/>
        </w:rPr>
        <w:t xml:space="preserve"> Specification brief </w:t>
      </w:r>
      <w:proofErr w:type="spellStart"/>
      <w:r>
        <w:rPr>
          <w:lang w:val="en-CH" w:eastAsia="de-DE"/>
        </w:rPr>
        <w:t>bzw</w:t>
      </w:r>
      <w:proofErr w:type="spellEnd"/>
      <w:r>
        <w:rPr>
          <w:lang w:val="en-CH" w:eastAsia="de-DE"/>
        </w:rPr>
        <w:t xml:space="preserve">. In den Scenario brief </w:t>
      </w:r>
      <w:proofErr w:type="spellStart"/>
      <w:r w:rsidR="0076257E">
        <w:rPr>
          <w:lang w:val="en-CH" w:eastAsia="de-DE"/>
        </w:rPr>
        <w:t>A</w:t>
      </w:r>
      <w:r>
        <w:rPr>
          <w:lang w:val="en-CH" w:eastAsia="de-DE"/>
        </w:rPr>
        <w:t>bschnitten</w:t>
      </w:r>
      <w:proofErr w:type="spellEnd"/>
      <w:r w:rsidR="0076257E">
        <w:rPr>
          <w:lang w:val="en-CH" w:eastAsia="de-DE"/>
        </w:rPr>
        <w:t xml:space="preserve"> fest </w:t>
      </w:r>
      <w:proofErr w:type="spellStart"/>
      <w:r w:rsidR="0076257E">
        <w:rPr>
          <w:lang w:val="en-CH" w:eastAsia="de-DE"/>
        </w:rPr>
        <w:t>zu</w:t>
      </w:r>
      <w:proofErr w:type="spellEnd"/>
      <w:r w:rsidR="0076257E">
        <w:rPr>
          <w:lang w:val="en-CH" w:eastAsia="de-DE"/>
        </w:rPr>
        <w:t xml:space="preserve"> </w:t>
      </w:r>
      <w:proofErr w:type="spellStart"/>
      <w:r w:rsidR="0076257E">
        <w:rPr>
          <w:lang w:val="en-CH" w:eastAsia="de-DE"/>
        </w:rPr>
        <w:t>halten</w:t>
      </w:r>
      <w:proofErr w:type="spellEnd"/>
      <w:r>
        <w:rPr>
          <w:lang w:val="en-CH" w:eastAsia="de-DE"/>
        </w:rPr>
        <w:t>.</w:t>
      </w:r>
    </w:p>
    <w:p w14:paraId="59C18F50" w14:textId="634B9592" w:rsidR="007D4521" w:rsidRDefault="00A81E8C" w:rsidP="007D4521">
      <w:pPr>
        <w:pStyle w:val="Heading2"/>
        <w:rPr>
          <w:lang w:val="en-GB"/>
        </w:rPr>
      </w:pPr>
      <w:bookmarkStart w:id="1020" w:name="_Toc44339668"/>
      <w:r>
        <w:t xml:space="preserve">Test </w:t>
      </w:r>
      <w:r w:rsidR="007D4521">
        <w:rPr>
          <w:lang w:val="en-GB"/>
        </w:rPr>
        <w:t>Automation</w:t>
      </w:r>
      <w:bookmarkEnd w:id="1020"/>
      <w:r>
        <w:t xml:space="preserve"> </w:t>
      </w:r>
    </w:p>
    <w:p w14:paraId="68DFE210" w14:textId="5C3AD395" w:rsidR="00E8704E" w:rsidRPr="00E8704E" w:rsidRDefault="00E8704E" w:rsidP="006F0210">
      <w:pPr>
        <w:jc w:val="left"/>
        <w:rPr>
          <w:lang w:val="en-CH"/>
        </w:rPr>
      </w:pPr>
      <w:r>
        <w:rPr>
          <w:lang w:val="en-CH"/>
        </w:rPr>
        <w:t xml:space="preserve">Der </w:t>
      </w:r>
      <w:proofErr w:type="spellStart"/>
      <w:r>
        <w:rPr>
          <w:lang w:val="en-CH"/>
        </w:rPr>
        <w:t>nächste</w:t>
      </w:r>
      <w:proofErr w:type="spellEnd"/>
      <w:r>
        <w:rPr>
          <w:lang w:val="en-CH"/>
        </w:rPr>
        <w:t xml:space="preserve"> </w:t>
      </w:r>
      <w:proofErr w:type="spellStart"/>
      <w:r>
        <w:rPr>
          <w:lang w:val="en-CH"/>
        </w:rPr>
        <w:t>Schritt</w:t>
      </w:r>
      <w:proofErr w:type="spellEnd"/>
      <w:r>
        <w:rPr>
          <w:lang w:val="en-CH"/>
        </w:rPr>
        <w:t xml:space="preserve"> </w:t>
      </w:r>
      <w:proofErr w:type="spellStart"/>
      <w:r>
        <w:rPr>
          <w:lang w:val="en-CH"/>
        </w:rPr>
        <w:t>nach</w:t>
      </w:r>
      <w:proofErr w:type="spellEnd"/>
      <w:r>
        <w:rPr>
          <w:lang w:val="en-CH"/>
        </w:rPr>
        <w:t xml:space="preserve"> der </w:t>
      </w:r>
      <w:proofErr w:type="spellStart"/>
      <w:r>
        <w:rPr>
          <w:lang w:val="en-CH"/>
        </w:rPr>
        <w:t>Erstellung</w:t>
      </w:r>
      <w:proofErr w:type="spellEnd"/>
      <w:r>
        <w:rPr>
          <w:lang w:val="en-CH"/>
        </w:rPr>
        <w:t xml:space="preserve"> der feature files, </w:t>
      </w:r>
      <w:proofErr w:type="spellStart"/>
      <w:r>
        <w:rPr>
          <w:lang w:val="en-CH"/>
        </w:rPr>
        <w:t>ist</w:t>
      </w:r>
      <w:proofErr w:type="spellEnd"/>
      <w:r>
        <w:rPr>
          <w:lang w:val="en-CH"/>
        </w:rPr>
        <w:t xml:space="preserve"> </w:t>
      </w:r>
      <w:proofErr w:type="spellStart"/>
      <w:r>
        <w:rPr>
          <w:lang w:val="en-CH"/>
        </w:rPr>
        <w:t>deren</w:t>
      </w:r>
      <w:proofErr w:type="spellEnd"/>
      <w:r>
        <w:rPr>
          <w:lang w:val="en-CH"/>
        </w:rPr>
        <w:t xml:space="preserve"> automation. </w:t>
      </w:r>
      <w:proofErr w:type="spellStart"/>
      <w:r>
        <w:rPr>
          <w:lang w:val="en-CH"/>
        </w:rPr>
        <w:t>Dafür</w:t>
      </w:r>
      <w:proofErr w:type="spellEnd"/>
      <w:r>
        <w:rPr>
          <w:lang w:val="en-CH"/>
        </w:rPr>
        <w:t xml:space="preserve"> </w:t>
      </w:r>
      <w:proofErr w:type="spellStart"/>
      <w:r>
        <w:rPr>
          <w:lang w:val="en-CH"/>
        </w:rPr>
        <w:t>werden</w:t>
      </w:r>
      <w:proofErr w:type="spellEnd"/>
      <w:r>
        <w:rPr>
          <w:lang w:val="en-CH"/>
        </w:rPr>
        <w:t xml:space="preserve"> </w:t>
      </w:r>
      <w:proofErr w:type="spellStart"/>
      <w:r>
        <w:rPr>
          <w:lang w:val="en-CH"/>
        </w:rPr>
        <w:t>entsprechende</w:t>
      </w:r>
      <w:proofErr w:type="spellEnd"/>
      <w:r>
        <w:rPr>
          <w:lang w:val="en-CH"/>
        </w:rPr>
        <w:t xml:space="preserve"> tools </w:t>
      </w:r>
      <w:proofErr w:type="spellStart"/>
      <w:r>
        <w:rPr>
          <w:lang w:val="en-CH"/>
        </w:rPr>
        <w:t>benötigt</w:t>
      </w:r>
      <w:proofErr w:type="spellEnd"/>
      <w:r>
        <w:rPr>
          <w:lang w:val="en-CH"/>
        </w:rPr>
        <w:t>:</w:t>
      </w:r>
    </w:p>
    <w:p w14:paraId="12A9C3DF" w14:textId="6F62E39E" w:rsidR="00712DE0" w:rsidRDefault="00712DE0" w:rsidP="006F0210">
      <w:pPr>
        <w:jc w:val="left"/>
        <w:rPr>
          <w:lang w:val="en-CH"/>
        </w:rPr>
      </w:pPr>
      <w:r>
        <w:rPr>
          <w:lang w:val="en-CH"/>
        </w:rPr>
        <w:t xml:space="preserve">There are a lot of different </w:t>
      </w:r>
      <w:r w:rsidR="004A70D1">
        <w:rPr>
          <w:lang w:val="en-CH"/>
        </w:rPr>
        <w:t>t</w:t>
      </w:r>
      <w:r>
        <w:rPr>
          <w:lang w:val="en-CH"/>
        </w:rPr>
        <w:t>ools that support BDD</w:t>
      </w:r>
      <w:r w:rsidR="00E8704E">
        <w:rPr>
          <w:lang w:val="en-CH"/>
        </w:rPr>
        <w:t xml:space="preserve"> with its test automation part</w:t>
      </w:r>
      <w:r>
        <w:rPr>
          <w:lang w:val="en-CH"/>
        </w:rPr>
        <w:t xml:space="preserve"> in various ways (</w:t>
      </w:r>
      <w:hyperlink r:id="rId46" w:history="1">
        <w:r w:rsidRPr="00712DE0">
          <w:rPr>
            <w:rStyle w:val="Hyperlink"/>
            <w:lang w:val="en-GB"/>
          </w:rPr>
          <w:t>https://www.softwaretestinghelp.com/behavior-driven-development-bdd-tools/</w:t>
        </w:r>
      </w:hyperlink>
      <w:r>
        <w:rPr>
          <w:lang w:val="en-CH"/>
        </w:rPr>
        <w:t xml:space="preserve"> - updated June 30, 2020- viewed 7.7.-20; </w:t>
      </w:r>
      <w:hyperlink r:id="rId47" w:history="1">
        <w:r w:rsidR="001C7ADC" w:rsidRPr="00FE0235">
          <w:rPr>
            <w:rStyle w:val="Hyperlink"/>
            <w:lang w:val="en-GB"/>
          </w:rPr>
          <w:t>https://opensource.com/article/19/2/behavior-driven-development-tools</w:t>
        </w:r>
        <w:r w:rsidR="001C7ADC" w:rsidRPr="00FE0235">
          <w:rPr>
            <w:rStyle w:val="Hyperlink"/>
            <w:lang w:val="en-CH"/>
          </w:rPr>
          <w:t xml:space="preserve"> </w:t>
        </w:r>
      </w:hyperlink>
      <w:r w:rsidR="001C7ADC">
        <w:rPr>
          <w:lang w:val="en-CH"/>
        </w:rPr>
        <w:t xml:space="preserve"> - from 28.2.19 - viewed 7.7.20</w:t>
      </w:r>
      <w:r>
        <w:rPr>
          <w:lang w:val="en-CH"/>
        </w:rPr>
        <w:t>)</w:t>
      </w:r>
      <w:r w:rsidR="001C7ADC">
        <w:rPr>
          <w:lang w:val="en-CH"/>
        </w:rPr>
        <w:t>. One of the most widely used BDD Automation Tool is Cucumber Open, and as additionally it is open source and freely available, this tool was chosen for this project</w:t>
      </w:r>
      <w:r>
        <w:rPr>
          <w:lang w:val="en-CH"/>
        </w:rPr>
        <w:t xml:space="preserve"> </w:t>
      </w:r>
      <w:r w:rsidR="001C7ADC">
        <w:rPr>
          <w:lang w:val="en-CH"/>
        </w:rPr>
        <w:t>(</w:t>
      </w:r>
      <w:hyperlink r:id="rId48" w:history="1">
        <w:r w:rsidR="001C7ADC" w:rsidRPr="00FE0235">
          <w:rPr>
            <w:rStyle w:val="Hyperlink"/>
            <w:lang w:val="en-GB"/>
          </w:rPr>
          <w:t>https://opensource.com/article/19/2/behavior-driven-development-tools</w:t>
        </w:r>
        <w:r w:rsidR="001C7ADC">
          <w:rPr>
            <w:rStyle w:val="Hyperlink"/>
            <w:lang w:val="en-CH"/>
          </w:rPr>
          <w:t xml:space="preserve"> </w:t>
        </w:r>
      </w:hyperlink>
      <w:r w:rsidR="001C7ADC">
        <w:rPr>
          <w:lang w:val="en-CH"/>
        </w:rPr>
        <w:t xml:space="preserve"> - from 28.2.19 - viewed 7.7.20; </w:t>
      </w:r>
      <w:hyperlink r:id="rId49" w:history="1">
        <w:r w:rsidR="001C7ADC" w:rsidRPr="001C7ADC">
          <w:rPr>
            <w:rStyle w:val="Hyperlink"/>
            <w:lang w:val="en-CH"/>
          </w:rPr>
          <w:t>https://cucumber.io/</w:t>
        </w:r>
      </w:hyperlink>
      <w:r w:rsidR="001C7ADC">
        <w:rPr>
          <w:lang w:val="en-CH"/>
        </w:rPr>
        <w:t xml:space="preserve"> - viewed 7.7.20)</w:t>
      </w:r>
      <w:r w:rsidR="00210FBF">
        <w:rPr>
          <w:lang w:val="en-CH"/>
        </w:rPr>
        <w:t>.</w:t>
      </w:r>
    </w:p>
    <w:p w14:paraId="622E2B1F" w14:textId="085D741B" w:rsidR="004A70D1" w:rsidRDefault="00210FBF" w:rsidP="006F0210">
      <w:pPr>
        <w:jc w:val="left"/>
        <w:rPr>
          <w:lang w:val="en-CH"/>
        </w:rPr>
      </w:pPr>
      <w:r>
        <w:rPr>
          <w:lang w:val="en-CH"/>
        </w:rPr>
        <w:t>Cucumber works with Java and many other platforms, it allows test automation based on</w:t>
      </w:r>
      <w:r w:rsidR="00D24EBA">
        <w:rPr>
          <w:lang w:val="en-CH"/>
        </w:rPr>
        <w:t xml:space="preserve"> Gherkin,</w:t>
      </w:r>
      <w:r>
        <w:rPr>
          <w:lang w:val="en-CH"/>
        </w:rPr>
        <w:t xml:space="preserve"> the</w:t>
      </w:r>
      <w:r w:rsidR="004A70D1">
        <w:rPr>
          <w:lang w:val="en-CH"/>
        </w:rPr>
        <w:t xml:space="preserve"> established</w:t>
      </w:r>
      <w:r>
        <w:rPr>
          <w:lang w:val="en-CH"/>
        </w:rPr>
        <w:t xml:space="preserve"> Junit Test automation Framework and the use of the</w:t>
      </w:r>
      <w:r w:rsidR="00C8199B">
        <w:rPr>
          <w:lang w:val="en-CH"/>
        </w:rPr>
        <w:t xml:space="preserve"> popular</w:t>
      </w:r>
      <w:r>
        <w:rPr>
          <w:lang w:val="en-CH"/>
        </w:rPr>
        <w:t xml:space="preserve"> Selenium Framework for GUI Testing (</w:t>
      </w:r>
      <w:hyperlink r:id="rId50" w:history="1">
        <w:r w:rsidRPr="00210FBF">
          <w:rPr>
            <w:rStyle w:val="Hyperlink"/>
            <w:lang w:val="en-CH"/>
          </w:rPr>
          <w:t>https://cucumber.io/tools/cucumber-open/</w:t>
        </w:r>
      </w:hyperlink>
      <w:r>
        <w:rPr>
          <w:lang w:val="en-CH"/>
        </w:rPr>
        <w:t xml:space="preserve"> - viewed 7.7.20; </w:t>
      </w:r>
      <w:r>
        <w:fldChar w:fldCharType="begin"/>
      </w:r>
      <w:r w:rsidRPr="00722A27">
        <w:rPr>
          <w:lang w:val="en-GB"/>
          <w:rPrChange w:id="1021" w:author="Mathias Fuchs" w:date="2020-07-02T12:57:00Z">
            <w:rPr/>
          </w:rPrChange>
        </w:rPr>
        <w:instrText xml:space="preserve"> HYPERLINK "https://www.tutorialspoint.com/cucumber/cucumber_junit_runner.htm" </w:instrText>
      </w:r>
      <w:r>
        <w:fldChar w:fldCharType="separate"/>
      </w:r>
      <w:r w:rsidRPr="00722A27">
        <w:rPr>
          <w:rStyle w:val="Hyperlink"/>
          <w:lang w:val="en-GB" w:eastAsia="de-DE"/>
        </w:rPr>
        <w:t>https://www.tutorialspoint.com/cucumber/cucumber_junit_runner.htm</w:t>
      </w:r>
      <w:r>
        <w:rPr>
          <w:rStyle w:val="Hyperlink"/>
          <w:lang w:val="en-GB" w:eastAsia="de-DE"/>
        </w:rPr>
        <w:fldChar w:fldCharType="end"/>
      </w:r>
      <w:r>
        <w:rPr>
          <w:rStyle w:val="Hyperlink"/>
          <w:lang w:val="en-CH" w:eastAsia="de-DE"/>
        </w:rPr>
        <w:t xml:space="preserve"> </w:t>
      </w:r>
      <w:r>
        <w:rPr>
          <w:lang w:val="en-CH"/>
        </w:rPr>
        <w:t xml:space="preserve">- </w:t>
      </w:r>
      <w:proofErr w:type="spellStart"/>
      <w:r>
        <w:rPr>
          <w:lang w:val="en-CH"/>
        </w:rPr>
        <w:t>siehe</w:t>
      </w:r>
      <w:proofErr w:type="spellEnd"/>
      <w:r>
        <w:rPr>
          <w:lang w:val="en-CH"/>
        </w:rPr>
        <w:t xml:space="preserve"> </w:t>
      </w:r>
      <w:proofErr w:type="spellStart"/>
      <w:r>
        <w:rPr>
          <w:lang w:val="en-CH"/>
        </w:rPr>
        <w:t>bei</w:t>
      </w:r>
      <w:proofErr w:type="spellEnd"/>
      <w:r>
        <w:rPr>
          <w:lang w:val="en-CH"/>
        </w:rPr>
        <w:t xml:space="preserve"> der </w:t>
      </w:r>
      <w:proofErr w:type="spellStart"/>
      <w:r>
        <w:rPr>
          <w:lang w:val="en-CH"/>
        </w:rPr>
        <w:t>Architektur</w:t>
      </w:r>
      <w:proofErr w:type="spellEnd"/>
      <w:r w:rsidR="00D24EBA">
        <w:rPr>
          <w:lang w:val="en-CH"/>
        </w:rPr>
        <w:t xml:space="preserve">; </w:t>
      </w:r>
      <w:r w:rsidR="00D24EBA">
        <w:fldChar w:fldCharType="begin"/>
      </w:r>
      <w:r w:rsidR="00D24EBA" w:rsidRPr="00722A27">
        <w:rPr>
          <w:lang w:val="en-GB"/>
          <w:rPrChange w:id="1022" w:author="Mathias Fuchs" w:date="2020-07-02T12:57:00Z">
            <w:rPr/>
          </w:rPrChange>
        </w:rPr>
        <w:instrText xml:space="preserve"> HYPERLINK "https://www.tutorialspoint.com/cucumber/cucumber_gherkins.htm" </w:instrText>
      </w:r>
      <w:r w:rsidR="00D24EBA">
        <w:fldChar w:fldCharType="separate"/>
      </w:r>
      <w:r w:rsidR="00D24EBA" w:rsidRPr="00722A27">
        <w:rPr>
          <w:rStyle w:val="Hyperlink"/>
          <w:lang w:val="en-GB" w:eastAsia="de-DE"/>
          <w:rPrChange w:id="1023" w:author="Mathias Fuchs" w:date="2020-07-02T12:57:00Z">
            <w:rPr>
              <w:rStyle w:val="Hyperlink"/>
              <w:lang w:eastAsia="de-DE"/>
            </w:rPr>
          </w:rPrChange>
        </w:rPr>
        <w:t>https://www.tutorialspoint.com/cucumber/cucumber_gherkins.htm</w:t>
      </w:r>
      <w:r w:rsidR="00D24EBA">
        <w:rPr>
          <w:rStyle w:val="Hyperlink"/>
          <w:lang w:eastAsia="de-DE"/>
        </w:rPr>
        <w:fldChar w:fldCharType="end"/>
      </w:r>
      <w:r w:rsidR="00D24EBA">
        <w:rPr>
          <w:rStyle w:val="Hyperlink"/>
          <w:lang w:val="en-CH" w:eastAsia="de-DE"/>
        </w:rPr>
        <w:t xml:space="preserve"> </w:t>
      </w:r>
      <w:r w:rsidR="00D24EBA">
        <w:rPr>
          <w:lang w:val="en-CH"/>
        </w:rPr>
        <w:t xml:space="preserve">- </w:t>
      </w:r>
      <w:proofErr w:type="spellStart"/>
      <w:r w:rsidR="00D24EBA">
        <w:rPr>
          <w:lang w:val="en-CH"/>
        </w:rPr>
        <w:t>siehe</w:t>
      </w:r>
      <w:proofErr w:type="spellEnd"/>
      <w:r w:rsidR="00D24EBA">
        <w:rPr>
          <w:lang w:val="en-CH"/>
        </w:rPr>
        <w:t xml:space="preserve"> </w:t>
      </w:r>
      <w:proofErr w:type="spellStart"/>
      <w:r w:rsidR="00D24EBA">
        <w:rPr>
          <w:lang w:val="en-CH"/>
        </w:rPr>
        <w:t>bei</w:t>
      </w:r>
      <w:proofErr w:type="spellEnd"/>
      <w:r w:rsidR="00D24EBA">
        <w:rPr>
          <w:lang w:val="en-CH"/>
        </w:rPr>
        <w:t xml:space="preserve"> der </w:t>
      </w:r>
      <w:proofErr w:type="spellStart"/>
      <w:r w:rsidR="00D24EBA">
        <w:rPr>
          <w:lang w:val="en-CH"/>
        </w:rPr>
        <w:t>Architektur</w:t>
      </w:r>
      <w:proofErr w:type="spellEnd"/>
      <w:r w:rsidR="00C8199B">
        <w:rPr>
          <w:lang w:val="en-CH"/>
        </w:rPr>
        <w:t xml:space="preserve">; </w:t>
      </w:r>
      <w:hyperlink r:id="rId51" w:history="1">
        <w:r w:rsidR="00C8199B" w:rsidRPr="00FE0235">
          <w:rPr>
            <w:rStyle w:val="Hyperlink"/>
            <w:lang w:val="en-CH"/>
          </w:rPr>
          <w:t>https://dzone.com/articles/10-best-open-source-test-automation-frameworks-for - viewed 7.7.20</w:t>
        </w:r>
      </w:hyperlink>
      <w:r w:rsidR="00C8199B">
        <w:rPr>
          <w:lang w:val="en-CH"/>
        </w:rPr>
        <w:t xml:space="preserve">; </w:t>
      </w:r>
      <w:hyperlink r:id="rId52" w:history="1">
        <w:r w:rsidR="00C8199B" w:rsidRPr="00C8199B">
          <w:rPr>
            <w:rStyle w:val="Hyperlink"/>
            <w:lang w:val="en-CH"/>
          </w:rPr>
          <w:t>https://blog.testproject.io/2019/02/26/junit-5/</w:t>
        </w:r>
      </w:hyperlink>
      <w:r>
        <w:rPr>
          <w:lang w:val="en-CH"/>
        </w:rPr>
        <w:t xml:space="preserve">). </w:t>
      </w:r>
      <w:r w:rsidR="004A70D1">
        <w:rPr>
          <w:lang w:val="en-CH"/>
        </w:rPr>
        <w:t>As just described before, these tools are all recognised, widely used and established, which makes them in addition quite advantageous in the sense as the</w:t>
      </w:r>
      <w:r w:rsidR="00235475">
        <w:rPr>
          <w:lang w:val="en-CH"/>
        </w:rPr>
        <w:t>y</w:t>
      </w:r>
      <w:r w:rsidR="004A70D1">
        <w:rPr>
          <w:lang w:val="en-CH"/>
        </w:rPr>
        <w:t xml:space="preserve"> could be considered as GAMP5 categ</w:t>
      </w:r>
      <w:r w:rsidR="005269BB">
        <w:rPr>
          <w:lang w:val="en-CH"/>
        </w:rPr>
        <w:t>or</w:t>
      </w:r>
      <w:r w:rsidR="004A70D1">
        <w:rPr>
          <w:lang w:val="en-CH"/>
        </w:rPr>
        <w:t>y 1 testing tool</w:t>
      </w:r>
      <w:r w:rsidR="00235475">
        <w:rPr>
          <w:lang w:val="en-CH"/>
        </w:rPr>
        <w:t>s</w:t>
      </w:r>
      <w:r w:rsidR="004A70D1">
        <w:rPr>
          <w:lang w:val="en-CH"/>
        </w:rPr>
        <w:t xml:space="preserve"> (</w:t>
      </w:r>
      <w:r w:rsidR="004A70D1" w:rsidRPr="004A70D1">
        <w:rPr>
          <w:highlight w:val="yellow"/>
          <w:lang w:val="en-CH"/>
        </w:rPr>
        <w:t>compare page ....).</w:t>
      </w:r>
      <w:r w:rsidR="004A70D1">
        <w:rPr>
          <w:lang w:val="en-CH"/>
        </w:rPr>
        <w:t xml:space="preserve"> </w:t>
      </w:r>
    </w:p>
    <w:p w14:paraId="4CA6CD4E" w14:textId="2060EE72" w:rsidR="00712DE0" w:rsidRPr="00332CE3" w:rsidRDefault="00210FBF" w:rsidP="006F0210">
      <w:pPr>
        <w:jc w:val="left"/>
        <w:rPr>
          <w:lang w:val="en-CH"/>
        </w:rPr>
      </w:pPr>
      <w:r>
        <w:rPr>
          <w:lang w:val="en-CH"/>
        </w:rPr>
        <w:t xml:space="preserve">In addition </w:t>
      </w:r>
      <w:r w:rsidR="00E8704E">
        <w:rPr>
          <w:lang w:val="en-CH"/>
        </w:rPr>
        <w:t>Cucumber</w:t>
      </w:r>
      <w:r>
        <w:rPr>
          <w:lang w:val="en-CH"/>
        </w:rPr>
        <w:t xml:space="preserve"> is also quite flexible in the generation of reports as different formats can be used</w:t>
      </w:r>
      <w:r w:rsidR="00C8199B">
        <w:rPr>
          <w:lang w:val="en-CH"/>
        </w:rPr>
        <w:t xml:space="preserve"> (</w:t>
      </w:r>
      <w:hyperlink r:id="rId53" w:history="1">
        <w:r w:rsidR="00C8199B" w:rsidRPr="00FE0235">
          <w:rPr>
            <w:rStyle w:val="Hyperlink"/>
          </w:rPr>
          <w:t>https://cucumber.io/docs/cucumber/reporting/</w:t>
        </w:r>
      </w:hyperlink>
      <w:r w:rsidR="00C8199B">
        <w:rPr>
          <w:lang w:val="en-CH"/>
        </w:rPr>
        <w:t xml:space="preserve"> - viewed 7.7.20). This has the advantage, that with the help of the cucumber-</w:t>
      </w:r>
      <w:proofErr w:type="spellStart"/>
      <w:r w:rsidR="00C8199B">
        <w:rPr>
          <w:lang w:val="en-CH"/>
        </w:rPr>
        <w:t>scenarioo</w:t>
      </w:r>
      <w:proofErr w:type="spellEnd"/>
      <w:r w:rsidR="00C8199B">
        <w:rPr>
          <w:lang w:val="en-CH"/>
        </w:rPr>
        <w:t xml:space="preserve"> plugin (</w:t>
      </w:r>
      <w:hyperlink r:id="rId54" w:history="1">
        <w:r w:rsidR="00C8199B" w:rsidRPr="00C8199B">
          <w:rPr>
            <w:rStyle w:val="Hyperlink"/>
            <w:lang w:val="en-CH"/>
          </w:rPr>
          <w:t>https://github.com/andreashosbach/cucumber-reporter</w:t>
        </w:r>
      </w:hyperlink>
      <w:r w:rsidR="00C8199B">
        <w:rPr>
          <w:lang w:val="en-CH"/>
        </w:rPr>
        <w:t xml:space="preserve">), the cucumber test reports can be viewed in </w:t>
      </w:r>
      <w:proofErr w:type="spellStart"/>
      <w:r w:rsidR="00C8199B">
        <w:rPr>
          <w:lang w:val="en-CH"/>
        </w:rPr>
        <w:t>Scenarioo</w:t>
      </w:r>
      <w:proofErr w:type="spellEnd"/>
      <w:r w:rsidR="00C8199B">
        <w:rPr>
          <w:lang w:val="en-CH"/>
        </w:rPr>
        <w:t xml:space="preserve">, which </w:t>
      </w:r>
      <w:r w:rsidR="000C5E2A">
        <w:rPr>
          <w:lang w:val="en-CH"/>
        </w:rPr>
        <w:t>allows automated documentation of UI tests (</w:t>
      </w:r>
      <w:hyperlink r:id="rId55" w:history="1">
        <w:r w:rsidR="000C5E2A" w:rsidRPr="00D24EBA">
          <w:rPr>
            <w:rStyle w:val="Hyperlink"/>
            <w:lang w:val="en-CH"/>
          </w:rPr>
          <w:t>http://scenarioo.org/</w:t>
        </w:r>
      </w:hyperlink>
      <w:r w:rsidR="000C5E2A">
        <w:rPr>
          <w:lang w:val="en-CH"/>
        </w:rPr>
        <w:t>)</w:t>
      </w:r>
      <w:r w:rsidR="00C8199B">
        <w:rPr>
          <w:lang w:val="en-CH"/>
        </w:rPr>
        <w:t xml:space="preserve"> </w:t>
      </w:r>
      <w:r w:rsidR="000C5E2A">
        <w:rPr>
          <w:lang w:val="en-CH"/>
        </w:rPr>
        <w:t>.</w:t>
      </w:r>
    </w:p>
    <w:p w14:paraId="427E747D" w14:textId="1ABBE81F" w:rsidR="00A81E8C" w:rsidRPr="00E8704E" w:rsidRDefault="00E8704E" w:rsidP="007D4521">
      <w:pPr>
        <w:rPr>
          <w:lang w:val="en-CH" w:eastAsia="de-DE"/>
        </w:rPr>
      </w:pPr>
      <w:r>
        <w:rPr>
          <w:lang w:val="en-CH"/>
        </w:rPr>
        <w:t xml:space="preserve">Bei Cucumber </w:t>
      </w:r>
      <w:proofErr w:type="spellStart"/>
      <w:r>
        <w:rPr>
          <w:lang w:val="en-CH"/>
        </w:rPr>
        <w:t>handelt</w:t>
      </w:r>
      <w:proofErr w:type="spellEnd"/>
      <w:r>
        <w:rPr>
          <w:lang w:val="en-CH"/>
        </w:rPr>
        <w:t xml:space="preserve"> es </w:t>
      </w:r>
      <w:proofErr w:type="spellStart"/>
      <w:r>
        <w:rPr>
          <w:lang w:val="en-CH"/>
        </w:rPr>
        <w:t>sich</w:t>
      </w:r>
      <w:proofErr w:type="spellEnd"/>
      <w:r>
        <w:rPr>
          <w:lang w:val="en-CH"/>
        </w:rPr>
        <w:t xml:space="preserve"> um </w:t>
      </w:r>
      <w:proofErr w:type="spellStart"/>
      <w:r>
        <w:rPr>
          <w:lang w:val="en-CH"/>
        </w:rPr>
        <w:t>eine</w:t>
      </w:r>
      <w:proofErr w:type="spellEnd"/>
      <w:r>
        <w:rPr>
          <w:lang w:val="en-CH"/>
        </w:rPr>
        <w:t xml:space="preserve"> </w:t>
      </w:r>
      <w:r w:rsidR="00332CE3">
        <w:rPr>
          <w:lang w:val="en-CH"/>
        </w:rPr>
        <w:t xml:space="preserve">test execution engine die test code </w:t>
      </w:r>
      <w:proofErr w:type="spellStart"/>
      <w:r w:rsidR="00332CE3">
        <w:rPr>
          <w:lang w:val="en-CH"/>
        </w:rPr>
        <w:t>ausführt</w:t>
      </w:r>
      <w:proofErr w:type="spellEnd"/>
      <w:r w:rsidR="00332CE3">
        <w:rPr>
          <w:lang w:val="en-CH"/>
        </w:rPr>
        <w:t xml:space="preserve"> </w:t>
      </w:r>
      <w:proofErr w:type="spellStart"/>
      <w:r w:rsidR="00332CE3">
        <w:rPr>
          <w:lang w:val="en-CH"/>
        </w:rPr>
        <w:t>welche</w:t>
      </w:r>
      <w:proofErr w:type="spellEnd"/>
      <w:r w:rsidR="00332CE3">
        <w:rPr>
          <w:lang w:val="en-CH"/>
        </w:rPr>
        <w:t xml:space="preserve"> step definitions (</w:t>
      </w:r>
      <w:r w:rsidR="00E63A39">
        <w:rPr>
          <w:lang w:val="en-CH"/>
        </w:rPr>
        <w:t>S</w:t>
      </w:r>
      <w:bookmarkStart w:id="1024" w:name="_GoBack"/>
      <w:bookmarkEnd w:id="1024"/>
      <w:proofErr w:type="spellStart"/>
      <w:r w:rsidR="00332CE3">
        <w:rPr>
          <w:lang w:val="en-CH"/>
        </w:rPr>
        <w:t>tepDefs</w:t>
      </w:r>
      <w:proofErr w:type="spellEnd"/>
      <w:r w:rsidR="00332CE3">
        <w:rPr>
          <w:lang w:val="en-CH"/>
        </w:rPr>
        <w:t xml:space="preserve">) </w:t>
      </w:r>
      <w:proofErr w:type="spellStart"/>
      <w:r w:rsidR="00332CE3">
        <w:rPr>
          <w:lang w:val="en-CH"/>
        </w:rPr>
        <w:t>genannt</w:t>
      </w:r>
      <w:proofErr w:type="spellEnd"/>
      <w:r w:rsidR="00332CE3">
        <w:rPr>
          <w:lang w:val="en-CH"/>
        </w:rPr>
        <w:t xml:space="preserve"> </w:t>
      </w:r>
      <w:proofErr w:type="spellStart"/>
      <w:r w:rsidR="00332CE3">
        <w:rPr>
          <w:lang w:val="en-CH"/>
        </w:rPr>
        <w:t>wird</w:t>
      </w:r>
      <w:proofErr w:type="spellEnd"/>
      <w:r w:rsidR="00332CE3">
        <w:rPr>
          <w:lang w:val="en-CH"/>
        </w:rPr>
        <w:t xml:space="preserve"> </w:t>
      </w:r>
      <w:r w:rsidR="00332CE3" w:rsidRPr="00DB2919">
        <w:rPr>
          <w:lang w:val="en-CH" w:eastAsia="de-DE"/>
        </w:rPr>
        <w:t>(</w:t>
      </w:r>
      <w:proofErr w:type="spellStart"/>
      <w:r w:rsidR="00332CE3" w:rsidRPr="00DB2919">
        <w:rPr>
          <w:lang w:val="en-CH" w:eastAsia="de-DE"/>
        </w:rPr>
        <w:t>Nicieja</w:t>
      </w:r>
      <w:proofErr w:type="spellEnd"/>
      <w:r w:rsidR="00332CE3" w:rsidRPr="00DB2919">
        <w:rPr>
          <w:lang w:val="en-CH" w:eastAsia="de-DE"/>
        </w:rPr>
        <w:t>, 2018</w:t>
      </w:r>
      <w:r w:rsidR="00332CE3">
        <w:rPr>
          <w:lang w:val="en-CH" w:eastAsia="de-DE"/>
        </w:rPr>
        <w:t>, p.47</w:t>
      </w:r>
      <w:r w:rsidR="00332CE3" w:rsidRPr="00DB2919">
        <w:rPr>
          <w:lang w:val="en-CH" w:eastAsia="de-DE"/>
        </w:rPr>
        <w:t>)</w:t>
      </w:r>
    </w:p>
    <w:p w14:paraId="7F3AAF78" w14:textId="23C1DD98" w:rsidR="006726B6" w:rsidRDefault="00093194" w:rsidP="006726B6">
      <w:pPr>
        <w:pStyle w:val="Heading1"/>
        <w:rPr>
          <w:lang w:val="en-GB"/>
        </w:rPr>
      </w:pPr>
      <w:bookmarkStart w:id="1025" w:name="_Toc44339669"/>
      <w:r>
        <w:rPr>
          <w:lang w:val="en-GB"/>
        </w:rPr>
        <w:lastRenderedPageBreak/>
        <w:t xml:space="preserve">OQs </w:t>
      </w:r>
      <w:r w:rsidR="00CF5E52">
        <w:rPr>
          <w:lang w:val="en-GB"/>
        </w:rPr>
        <w:t>using</w:t>
      </w:r>
      <w:r>
        <w:rPr>
          <w:lang w:val="en-GB"/>
        </w:rPr>
        <w:t xml:space="preserve"> BDD</w:t>
      </w:r>
      <w:bookmarkEnd w:id="1025"/>
    </w:p>
    <w:p w14:paraId="5F5ED095" w14:textId="6D713F61" w:rsidR="00490511" w:rsidRPr="00490511" w:rsidRDefault="00490511" w:rsidP="00490511">
      <w:pPr>
        <w:rPr>
          <w:lang w:val="en-GB" w:eastAsia="de-DE"/>
        </w:rPr>
      </w:pPr>
      <w:r w:rsidRPr="00490511">
        <w:rPr>
          <w:highlight w:val="yellow"/>
          <w:lang w:val="en-GB" w:eastAsia="de-DE"/>
        </w:rPr>
        <w:t xml:space="preserve">TODO: SL </w:t>
      </w:r>
      <w:proofErr w:type="spellStart"/>
      <w:r w:rsidRPr="00490511">
        <w:rPr>
          <w:highlight w:val="yellow"/>
          <w:lang w:val="en-GB" w:eastAsia="de-DE"/>
        </w:rPr>
        <w:t>Zusammenschreiben</w:t>
      </w:r>
      <w:proofErr w:type="spellEnd"/>
      <w:r w:rsidRPr="00490511">
        <w:rPr>
          <w:highlight w:val="yellow"/>
          <w:lang w:val="en-GB" w:eastAsia="de-DE"/>
        </w:rPr>
        <w:t xml:space="preserve"> </w:t>
      </w:r>
      <w:r>
        <w:rPr>
          <w:highlight w:val="yellow"/>
          <w:lang w:val="en-GB" w:eastAsia="de-DE"/>
        </w:rPr>
        <w:t>(</w:t>
      </w:r>
      <w:proofErr w:type="spellStart"/>
      <w:r>
        <w:rPr>
          <w:highlight w:val="yellow"/>
          <w:lang w:val="en-GB" w:eastAsia="de-DE"/>
        </w:rPr>
        <w:t>nach</w:t>
      </w:r>
      <w:proofErr w:type="spellEnd"/>
      <w:r>
        <w:rPr>
          <w:highlight w:val="yellow"/>
          <w:lang w:val="en-GB" w:eastAsia="de-DE"/>
        </w:rPr>
        <w:t xml:space="preserve"> 4)</w:t>
      </w:r>
    </w:p>
    <w:p w14:paraId="55DE51E9" w14:textId="380B3084" w:rsidR="006726B6" w:rsidRPr="00DF0033" w:rsidRDefault="002456BC" w:rsidP="006726B6">
      <w:pPr>
        <w:pStyle w:val="Heading2"/>
        <w:rPr>
          <w:lang w:val="en-GB"/>
        </w:rPr>
      </w:pPr>
      <w:bookmarkStart w:id="1026" w:name="_Toc44339670"/>
      <w:r>
        <w:t xml:space="preserve">The </w:t>
      </w:r>
      <w:proofErr w:type="spellStart"/>
      <w:r>
        <w:t>Combined</w:t>
      </w:r>
      <w:proofErr w:type="spellEnd"/>
      <w:r>
        <w:t xml:space="preserve"> </w:t>
      </w:r>
      <w:proofErr w:type="spellStart"/>
      <w:r>
        <w:t>Process</w:t>
      </w:r>
      <w:bookmarkEnd w:id="1026"/>
      <w:proofErr w:type="spellEnd"/>
    </w:p>
    <w:p w14:paraId="394836E0" w14:textId="77777777" w:rsidR="002456BC" w:rsidRPr="00AD7A73" w:rsidRDefault="002456BC" w:rsidP="002456BC">
      <w:pPr>
        <w:rPr>
          <w:lang w:val="en-GB" w:eastAsia="de-DE"/>
          <w:rPrChange w:id="1027" w:author="Mathias Fuchs" w:date="2020-07-01T16:45:00Z">
            <w:rPr>
              <w:lang w:eastAsia="de-DE"/>
            </w:rPr>
          </w:rPrChange>
        </w:rPr>
      </w:pPr>
      <w:r w:rsidRPr="00AD7A73">
        <w:rPr>
          <w:lang w:val="en-GB" w:eastAsia="de-DE"/>
          <w:rPrChange w:id="1028" w:author="Mathias Fuchs" w:date="2020-07-01T16:45:00Z">
            <w:rPr>
              <w:lang w:eastAsia="de-DE"/>
            </w:rPr>
          </w:rPrChange>
        </w:rPr>
        <w:t xml:space="preserve">It was tried to define an exemplary process independent of the software development process (agile, waterfall, etc.). It could be all defined at the beginning of the project like in a waterfall or one could go through this process in several </w:t>
      </w:r>
      <w:proofErr w:type="spellStart"/>
      <w:r w:rsidRPr="00AD7A73">
        <w:rPr>
          <w:lang w:val="en-GB" w:eastAsia="de-DE"/>
          <w:rPrChange w:id="1029" w:author="Mathias Fuchs" w:date="2020-07-01T16:45:00Z">
            <w:rPr>
              <w:lang w:eastAsia="de-DE"/>
            </w:rPr>
          </w:rPrChange>
        </w:rPr>
        <w:t>itarations</w:t>
      </w:r>
      <w:proofErr w:type="spellEnd"/>
      <w:r w:rsidRPr="00AD7A73">
        <w:rPr>
          <w:lang w:val="en-GB" w:eastAsia="de-DE"/>
          <w:rPrChange w:id="1030" w:author="Mathias Fuchs" w:date="2020-07-01T16:45:00Z">
            <w:rPr>
              <w:lang w:eastAsia="de-DE"/>
            </w:rPr>
          </w:rPrChange>
        </w:rPr>
        <w:t>, coming closer to an agile approach.</w:t>
      </w:r>
    </w:p>
    <w:p w14:paraId="226DF07E" w14:textId="77777777" w:rsidR="002456BC" w:rsidRPr="00AD7A73" w:rsidRDefault="002456BC" w:rsidP="002456BC">
      <w:pPr>
        <w:rPr>
          <w:lang w:val="en-GB" w:eastAsia="de-DE"/>
          <w:rPrChange w:id="1031" w:author="Mathias Fuchs" w:date="2020-07-01T16:45:00Z">
            <w:rPr>
              <w:lang w:eastAsia="de-DE"/>
            </w:rPr>
          </w:rPrChange>
        </w:rPr>
      </w:pPr>
    </w:p>
    <w:p w14:paraId="6EAFD655" w14:textId="77777777" w:rsidR="002456BC" w:rsidRPr="00AD7A73" w:rsidRDefault="002456BC" w:rsidP="002456BC">
      <w:pPr>
        <w:rPr>
          <w:lang w:val="en-GB" w:eastAsia="de-DE"/>
          <w:rPrChange w:id="1032" w:author="Mathias Fuchs" w:date="2020-07-01T16:45:00Z">
            <w:rPr>
              <w:lang w:eastAsia="de-DE"/>
            </w:rPr>
          </w:rPrChange>
        </w:rPr>
      </w:pPr>
      <w:r w:rsidRPr="00AD7A73">
        <w:rPr>
          <w:lang w:val="en-GB" w:eastAsia="de-DE"/>
          <w:rPrChange w:id="1033" w:author="Mathias Fuchs" w:date="2020-07-01T16:45:00Z">
            <w:rPr>
              <w:lang w:eastAsia="de-DE"/>
            </w:rPr>
          </w:rPrChange>
        </w:rPr>
        <w:t xml:space="preserve">Formulation Team: Should consist on persons that do well know the </w:t>
      </w:r>
      <w:proofErr w:type="spellStart"/>
      <w:r w:rsidRPr="00AD7A73">
        <w:rPr>
          <w:lang w:val="en-GB" w:eastAsia="de-DE"/>
          <w:rPrChange w:id="1034" w:author="Mathias Fuchs" w:date="2020-07-01T16:45:00Z">
            <w:rPr>
              <w:lang w:eastAsia="de-DE"/>
            </w:rPr>
          </w:rPrChange>
        </w:rPr>
        <w:t>practicle</w:t>
      </w:r>
      <w:proofErr w:type="spellEnd"/>
      <w:r w:rsidRPr="00AD7A73">
        <w:rPr>
          <w:lang w:val="en-GB" w:eastAsia="de-DE"/>
          <w:rPrChange w:id="1035" w:author="Mathias Fuchs" w:date="2020-07-01T16:45:00Z">
            <w:rPr>
              <w:lang w:eastAsia="de-DE"/>
            </w:rPr>
          </w:rPrChange>
        </w:rPr>
        <w:t xml:space="preserve"> side of the Requirements (User, Regulatory and Quality Critical requirement, a tester, but not the persons having the tester role, as they should be independent, and one or several </w:t>
      </w:r>
      <w:proofErr w:type="spellStart"/>
      <w:r w:rsidRPr="00AD7A73">
        <w:rPr>
          <w:lang w:val="en-GB" w:eastAsia="de-DE"/>
          <w:rPrChange w:id="1036" w:author="Mathias Fuchs" w:date="2020-07-01T16:45:00Z">
            <w:rPr>
              <w:lang w:eastAsia="de-DE"/>
            </w:rPr>
          </w:rPrChange>
        </w:rPr>
        <w:t>representatioves</w:t>
      </w:r>
      <w:proofErr w:type="spellEnd"/>
      <w:r w:rsidRPr="00AD7A73">
        <w:rPr>
          <w:lang w:val="en-GB" w:eastAsia="de-DE"/>
          <w:rPrChange w:id="1037" w:author="Mathias Fuchs" w:date="2020-07-01T16:45:00Z">
            <w:rPr>
              <w:lang w:eastAsia="de-DE"/>
            </w:rPr>
          </w:rPrChange>
        </w:rPr>
        <w:t xml:space="preserve"> of the IT Unit).</w:t>
      </w:r>
    </w:p>
    <w:p w14:paraId="4CF93741" w14:textId="77777777" w:rsidR="006726B6" w:rsidRDefault="006726B6" w:rsidP="006726B6">
      <w:pPr>
        <w:rPr>
          <w:lang w:val="en-GB" w:eastAsia="de-DE"/>
        </w:rPr>
      </w:pPr>
    </w:p>
    <w:p w14:paraId="41B6CCD1" w14:textId="77777777" w:rsidR="006726B6" w:rsidRDefault="006726B6" w:rsidP="006726B6">
      <w:pPr>
        <w:rPr>
          <w:lang w:val="en-GB"/>
        </w:rPr>
      </w:pPr>
    </w:p>
    <w:p w14:paraId="056FF49A" w14:textId="6D22DE48" w:rsidR="00086BE6" w:rsidRDefault="006A088F" w:rsidP="002456BC">
      <w:pPr>
        <w:pStyle w:val="Heading2"/>
      </w:pPr>
      <w:bookmarkStart w:id="1038" w:name="_Toc44339671"/>
      <w:proofErr w:type="spellStart"/>
      <w:r>
        <w:t>Discussion</w:t>
      </w:r>
      <w:proofErr w:type="spellEnd"/>
      <w:r w:rsidR="001D0749">
        <w:t xml:space="preserve"> and </w:t>
      </w:r>
      <w:proofErr w:type="spellStart"/>
      <w:r w:rsidR="001D0749">
        <w:t>Conclusions</w:t>
      </w:r>
      <w:bookmarkEnd w:id="1038"/>
      <w:proofErr w:type="spellEnd"/>
    </w:p>
    <w:p w14:paraId="4A0E8717" w14:textId="3461A5AD" w:rsidR="002456BC" w:rsidRPr="00AD7A73" w:rsidRDefault="002456BC" w:rsidP="006726B6">
      <w:pPr>
        <w:rPr>
          <w:lang w:val="en-GB"/>
          <w:rPrChange w:id="1039" w:author="Mathias Fuchs" w:date="2020-07-01T16:45:00Z">
            <w:rPr/>
          </w:rPrChange>
        </w:rPr>
      </w:pPr>
      <w:r w:rsidRPr="00AD7A73">
        <w:rPr>
          <w:lang w:val="en-GB"/>
          <w:rPrChange w:id="1040" w:author="Mathias Fuchs" w:date="2020-07-01T16:45:00Z">
            <w:rPr/>
          </w:rPrChange>
        </w:rPr>
        <w:t>In principle it is possible to define an OQ process according to GAMP5. It does not need to be</w:t>
      </w:r>
      <w:r w:rsidR="00DE5639" w:rsidRPr="00AD7A73">
        <w:rPr>
          <w:lang w:val="en-GB"/>
          <w:rPrChange w:id="1041" w:author="Mathias Fuchs" w:date="2020-07-01T16:45:00Z">
            <w:rPr/>
          </w:rPrChange>
        </w:rPr>
        <w:t xml:space="preserve"> exactly the way as was shown before, but with this process we have a </w:t>
      </w:r>
      <w:proofErr w:type="spellStart"/>
      <w:r w:rsidR="00DE5639" w:rsidRPr="00AD7A73">
        <w:rPr>
          <w:lang w:val="en-GB"/>
          <w:rPrChange w:id="1042" w:author="Mathias Fuchs" w:date="2020-07-01T16:45:00Z">
            <w:rPr/>
          </w:rPrChange>
        </w:rPr>
        <w:t>poof</w:t>
      </w:r>
      <w:proofErr w:type="spellEnd"/>
      <w:r w:rsidR="00DE5639" w:rsidRPr="00AD7A73">
        <w:rPr>
          <w:lang w:val="en-GB"/>
          <w:rPrChange w:id="1043" w:author="Mathias Fuchs" w:date="2020-07-01T16:45:00Z">
            <w:rPr/>
          </w:rPrChange>
        </w:rPr>
        <w:t xml:space="preserve"> of concept, that using BDD could be done in a way that is compatible with GAMP5</w:t>
      </w:r>
    </w:p>
    <w:p w14:paraId="211D9CDD" w14:textId="08179AE9" w:rsidR="00695E6C" w:rsidRPr="00AD7A73" w:rsidRDefault="00695E6C" w:rsidP="006726B6">
      <w:pPr>
        <w:rPr>
          <w:lang w:val="en-GB"/>
          <w:rPrChange w:id="1044" w:author="Mathias Fuchs" w:date="2020-07-01T16:45:00Z">
            <w:rPr/>
          </w:rPrChange>
        </w:rPr>
      </w:pPr>
    </w:p>
    <w:p w14:paraId="0C9EA135" w14:textId="7A1CA749" w:rsidR="00695E6C" w:rsidRDefault="00695E6C" w:rsidP="006726B6">
      <w:r>
        <w:t xml:space="preserve">Viel vernetzter, </w:t>
      </w:r>
      <w:proofErr w:type="spellStart"/>
      <w:r>
        <w:t>prozess</w:t>
      </w:r>
      <w:proofErr w:type="spellEnd"/>
      <w:r>
        <w:t xml:space="preserve"> der </w:t>
      </w:r>
      <w:proofErr w:type="spellStart"/>
      <w:r>
        <w:t>functional</w:t>
      </w:r>
      <w:proofErr w:type="spellEnd"/>
      <w:r>
        <w:t xml:space="preserve"> </w:t>
      </w:r>
      <w:proofErr w:type="spellStart"/>
      <w:r>
        <w:t>specifications</w:t>
      </w:r>
      <w:proofErr w:type="spellEnd"/>
      <w:r>
        <w:t xml:space="preserve"> entfällt, </w:t>
      </w:r>
      <w:proofErr w:type="spellStart"/>
      <w:r>
        <w:t>traceability</w:t>
      </w:r>
      <w:proofErr w:type="spellEnd"/>
      <w:r>
        <w:t xml:space="preserve"> sehr gut garantiert, </w:t>
      </w:r>
      <w:proofErr w:type="spellStart"/>
      <w:r>
        <w:t>aufwertung</w:t>
      </w:r>
      <w:proofErr w:type="spellEnd"/>
      <w:r>
        <w:t xml:space="preserve"> des Testers der auch eine Qualitätssicherungsfunktion übernimmt, die manuelle </w:t>
      </w:r>
      <w:proofErr w:type="spellStart"/>
      <w:r>
        <w:t>ausführung</w:t>
      </w:r>
      <w:proofErr w:type="spellEnd"/>
      <w:r>
        <w:t xml:space="preserve"> des</w:t>
      </w:r>
      <w:r w:rsidR="00846809">
        <w:t xml:space="preserve"> </w:t>
      </w:r>
      <w:proofErr w:type="spellStart"/>
      <w:r w:rsidR="00846809">
        <w:t>tests</w:t>
      </w:r>
      <w:proofErr w:type="spellEnd"/>
      <w:r w:rsidR="00846809">
        <w:t xml:space="preserve"> (stupide Arbeit entfällt)</w:t>
      </w:r>
    </w:p>
    <w:p w14:paraId="70AE3EF4" w14:textId="384A99DA" w:rsidR="00695E6C" w:rsidRDefault="00695E6C" w:rsidP="006726B6">
      <w:r>
        <w:t xml:space="preserve">Ob </w:t>
      </w:r>
      <w:proofErr w:type="spellStart"/>
      <w:r>
        <w:t>Prozes</w:t>
      </w:r>
      <w:proofErr w:type="spellEnd"/>
      <w:r>
        <w:t xml:space="preserve"> weniger Aufwand bringt ist fraglich, aber stupide Arbeit entfällt und wird statt dessen hoffentlich in bessere Kontrolle und Qualität investiert </w:t>
      </w:r>
      <w:r w:rsidRPr="00695E6C">
        <w:rPr>
          <w:rFonts w:ascii="Wingdings" w:eastAsia="Wingdings" w:hAnsi="Wingdings" w:cs="Wingdings"/>
        </w:rPr>
        <w:t></w:t>
      </w:r>
      <w:r>
        <w:t xml:space="preserve"> zum Beispiel </w:t>
      </w:r>
      <w:proofErr w:type="spellStart"/>
      <w:r>
        <w:t>überienstimmng</w:t>
      </w:r>
      <w:proofErr w:type="spellEnd"/>
      <w:r>
        <w:t xml:space="preserve"> der Feature Files und der </w:t>
      </w:r>
      <w:proofErr w:type="spellStart"/>
      <w:r>
        <w:t>Glue</w:t>
      </w:r>
      <w:proofErr w:type="spellEnd"/>
      <w:r>
        <w:t xml:space="preserve"> Files </w:t>
      </w:r>
      <w:r w:rsidRPr="00695E6C">
        <w:rPr>
          <w:rFonts w:ascii="Wingdings" w:eastAsia="Wingdings" w:hAnsi="Wingdings" w:cs="Wingdings"/>
        </w:rPr>
        <w:t></w:t>
      </w:r>
      <w:r>
        <w:t xml:space="preserve"> Quality check.</w:t>
      </w:r>
    </w:p>
    <w:p w14:paraId="20FD1431" w14:textId="27FC6708" w:rsidR="00846809" w:rsidRDefault="00846809" w:rsidP="006726B6"/>
    <w:p w14:paraId="19095F79" w14:textId="20C4A417" w:rsidR="00846809" w:rsidRDefault="00846809" w:rsidP="006726B6">
      <w:r>
        <w:t xml:space="preserve">Es lohnt sich ein prototype zu bauen um ein besseres Gefühl zu erhalten, auch wenn der Prototyp nur bedingt nach diesem </w:t>
      </w:r>
      <w:proofErr w:type="spellStart"/>
      <w:r>
        <w:t>PRozess</w:t>
      </w:r>
      <w:proofErr w:type="spellEnd"/>
      <w:r>
        <w:t xml:space="preserve"> entwickelt werden kann, da es kein Team hat.</w:t>
      </w:r>
    </w:p>
    <w:p w14:paraId="3D21028B" w14:textId="13E22DA4" w:rsidR="00B311AC" w:rsidRPr="00AD7A73" w:rsidRDefault="00B311AC" w:rsidP="006726B6">
      <w:pPr>
        <w:rPr>
          <w:lang w:val="en-GB"/>
          <w:rPrChange w:id="1045" w:author="Mathias Fuchs" w:date="2020-07-01T16:45:00Z">
            <w:rPr/>
          </w:rPrChange>
        </w:rPr>
      </w:pPr>
      <w:r w:rsidRPr="00AD7A73">
        <w:rPr>
          <w:lang w:val="en-GB"/>
          <w:rPrChange w:id="1046" w:author="Mathias Fuchs" w:date="2020-07-01T16:45:00Z">
            <w:rPr/>
          </w:rPrChange>
        </w:rPr>
        <w:t>The BDD Elements of interests in respect of test automation could be neatly integrated in the OQ Process</w:t>
      </w:r>
    </w:p>
    <w:p w14:paraId="018B87EC" w14:textId="77777777" w:rsidR="00B311AC" w:rsidRPr="00AD7A73" w:rsidRDefault="00B311AC" w:rsidP="006726B6">
      <w:pPr>
        <w:rPr>
          <w:lang w:val="en-GB"/>
          <w:rPrChange w:id="1047" w:author="Mathias Fuchs" w:date="2020-07-01T16:45:00Z">
            <w:rPr/>
          </w:rPrChange>
        </w:rPr>
      </w:pPr>
    </w:p>
    <w:p w14:paraId="32D7CA9E" w14:textId="56E54E52" w:rsidR="00B311AC" w:rsidRPr="00AD7A73" w:rsidRDefault="00B311AC" w:rsidP="006A088F">
      <w:pPr>
        <w:pStyle w:val="Heading3"/>
        <w:rPr>
          <w:lang w:val="en-GB"/>
          <w:rPrChange w:id="1048" w:author="Mathias Fuchs" w:date="2020-07-01T16:45:00Z">
            <w:rPr/>
          </w:rPrChange>
        </w:rPr>
      </w:pPr>
      <w:bookmarkStart w:id="1049" w:name="_Toc44339672"/>
      <w:r w:rsidRPr="00AD7A73">
        <w:rPr>
          <w:lang w:val="en-GB"/>
          <w:rPrChange w:id="1050" w:author="Mathias Fuchs" w:date="2020-07-01T16:45:00Z">
            <w:rPr/>
          </w:rPrChange>
        </w:rPr>
        <w:lastRenderedPageBreak/>
        <w:t>Functional Specification is (partially) fused with the OQ process</w:t>
      </w:r>
      <w:bookmarkEnd w:id="1049"/>
    </w:p>
    <w:p w14:paraId="346D556F" w14:textId="19692F21" w:rsidR="00B311AC" w:rsidRPr="00AD7A73" w:rsidRDefault="00B311AC" w:rsidP="009C718D">
      <w:pPr>
        <w:pStyle w:val="ListParagraph"/>
        <w:numPr>
          <w:ilvl w:val="0"/>
          <w:numId w:val="8"/>
        </w:numPr>
        <w:rPr>
          <w:lang w:val="en-GB"/>
          <w:rPrChange w:id="1051" w:author="Mathias Fuchs" w:date="2020-07-01T16:45:00Z">
            <w:rPr/>
          </w:rPrChange>
        </w:rPr>
      </w:pPr>
      <w:r w:rsidRPr="00AD7A73">
        <w:rPr>
          <w:lang w:val="en-GB"/>
          <w:rPrChange w:id="1052" w:author="Mathias Fuchs" w:date="2020-07-01T16:45:00Z">
            <w:rPr/>
          </w:rPrChange>
        </w:rPr>
        <w:t xml:space="preserve">Describe the most important elements of the FS-Process to show that fusion is not </w:t>
      </w:r>
      <w:proofErr w:type="spellStart"/>
      <w:r w:rsidRPr="00AD7A73">
        <w:rPr>
          <w:lang w:val="en-GB"/>
          <w:rPrChange w:id="1053" w:author="Mathias Fuchs" w:date="2020-07-01T16:45:00Z">
            <w:rPr/>
          </w:rPrChange>
        </w:rPr>
        <w:t>entgegen</w:t>
      </w:r>
      <w:proofErr w:type="spellEnd"/>
      <w:r w:rsidRPr="00AD7A73">
        <w:rPr>
          <w:lang w:val="en-GB"/>
          <w:rPrChange w:id="1054" w:author="Mathias Fuchs" w:date="2020-07-01T16:45:00Z">
            <w:rPr/>
          </w:rPrChange>
        </w:rPr>
        <w:t xml:space="preserve"> </w:t>
      </w:r>
      <w:proofErr w:type="spellStart"/>
      <w:r w:rsidRPr="00AD7A73">
        <w:rPr>
          <w:lang w:val="en-GB"/>
          <w:rPrChange w:id="1055" w:author="Mathias Fuchs" w:date="2020-07-01T16:45:00Z">
            <w:rPr/>
          </w:rPrChange>
        </w:rPr>
        <w:t>einer</w:t>
      </w:r>
      <w:proofErr w:type="spellEnd"/>
      <w:r w:rsidRPr="00AD7A73">
        <w:rPr>
          <w:lang w:val="en-GB"/>
          <w:rPrChange w:id="1056" w:author="Mathias Fuchs" w:date="2020-07-01T16:45:00Z">
            <w:rPr/>
          </w:rPrChange>
        </w:rPr>
        <w:t xml:space="preserve"> GAMP5 </w:t>
      </w:r>
      <w:proofErr w:type="spellStart"/>
      <w:r w:rsidRPr="00AD7A73">
        <w:rPr>
          <w:lang w:val="en-GB"/>
          <w:rPrChange w:id="1057" w:author="Mathias Fuchs" w:date="2020-07-01T16:45:00Z">
            <w:rPr/>
          </w:rPrChange>
        </w:rPr>
        <w:t>Anforderungen</w:t>
      </w:r>
      <w:proofErr w:type="spellEnd"/>
      <w:r w:rsidRPr="00AD7A73">
        <w:rPr>
          <w:lang w:val="en-GB"/>
          <w:rPrChange w:id="1058" w:author="Mathias Fuchs" w:date="2020-07-01T16:45:00Z">
            <w:rPr/>
          </w:rPrChange>
        </w:rPr>
        <w:br/>
      </w:r>
      <w:r w:rsidRPr="00B311AC">
        <w:rPr>
          <w:rFonts w:ascii="Wingdings" w:eastAsia="Wingdings" w:hAnsi="Wingdings" w:cs="Wingdings"/>
        </w:rPr>
        <w:t></w:t>
      </w:r>
      <w:r w:rsidRPr="00AD7A73">
        <w:rPr>
          <w:lang w:val="en-GB"/>
          <w:rPrChange w:id="1059" w:author="Mathias Fuchs" w:date="2020-07-01T16:45:00Z">
            <w:rPr/>
          </w:rPrChange>
        </w:rPr>
        <w:t xml:space="preserve"> Testable </w:t>
      </w:r>
      <w:proofErr w:type="spellStart"/>
      <w:r w:rsidRPr="00AD7A73">
        <w:rPr>
          <w:lang w:val="en-GB"/>
          <w:rPrChange w:id="1060" w:author="Mathias Fuchs" w:date="2020-07-01T16:45:00Z">
            <w:rPr/>
          </w:rPrChange>
        </w:rPr>
        <w:t>ist</w:t>
      </w:r>
      <w:proofErr w:type="spellEnd"/>
      <w:r w:rsidRPr="00AD7A73">
        <w:rPr>
          <w:lang w:val="en-GB"/>
          <w:rPrChange w:id="1061" w:author="Mathias Fuchs" w:date="2020-07-01T16:45:00Z">
            <w:rPr/>
          </w:rPrChange>
        </w:rPr>
        <w:t xml:space="preserve"> gut</w:t>
      </w:r>
      <w:r w:rsidRPr="00AD7A73">
        <w:rPr>
          <w:lang w:val="en-GB"/>
          <w:rPrChange w:id="1062" w:author="Mathias Fuchs" w:date="2020-07-01T16:45:00Z">
            <w:rPr/>
          </w:rPrChange>
        </w:rPr>
        <w:br/>
      </w:r>
      <w:r w:rsidRPr="00B311AC">
        <w:rPr>
          <w:rFonts w:ascii="Wingdings" w:eastAsia="Wingdings" w:hAnsi="Wingdings" w:cs="Wingdings"/>
        </w:rPr>
        <w:t></w:t>
      </w:r>
      <w:r w:rsidRPr="00AD7A73">
        <w:rPr>
          <w:lang w:val="en-GB"/>
          <w:rPrChange w:id="1063" w:author="Mathias Fuchs" w:date="2020-07-01T16:45:00Z">
            <w:rPr/>
          </w:rPrChange>
        </w:rPr>
        <w:t xml:space="preserve"> </w:t>
      </w:r>
      <w:proofErr w:type="spellStart"/>
      <w:r w:rsidRPr="00AD7A73">
        <w:rPr>
          <w:lang w:val="en-GB"/>
          <w:rPrChange w:id="1064" w:author="Mathias Fuchs" w:date="2020-07-01T16:45:00Z">
            <w:rPr/>
          </w:rPrChange>
        </w:rPr>
        <w:t>Rollen</w:t>
      </w:r>
      <w:proofErr w:type="spellEnd"/>
      <w:r w:rsidRPr="00AD7A73">
        <w:rPr>
          <w:lang w:val="en-GB"/>
          <w:rPrChange w:id="1065" w:author="Mathias Fuchs" w:date="2020-07-01T16:45:00Z">
            <w:rPr/>
          </w:rPrChange>
        </w:rPr>
        <w:t xml:space="preserve"> </w:t>
      </w:r>
      <w:proofErr w:type="spellStart"/>
      <w:r w:rsidRPr="00AD7A73">
        <w:rPr>
          <w:lang w:val="en-GB"/>
          <w:rPrChange w:id="1066" w:author="Mathias Fuchs" w:date="2020-07-01T16:45:00Z">
            <w:rPr/>
          </w:rPrChange>
        </w:rPr>
        <w:t>gehen</w:t>
      </w:r>
      <w:proofErr w:type="spellEnd"/>
      <w:r w:rsidRPr="00AD7A73">
        <w:rPr>
          <w:lang w:val="en-GB"/>
          <w:rPrChange w:id="1067" w:author="Mathias Fuchs" w:date="2020-07-01T16:45:00Z">
            <w:rPr/>
          </w:rPrChange>
        </w:rPr>
        <w:t xml:space="preserve"> auf</w:t>
      </w:r>
      <w:r w:rsidRPr="00AD7A73">
        <w:rPr>
          <w:lang w:val="en-GB"/>
          <w:rPrChange w:id="1068" w:author="Mathias Fuchs" w:date="2020-07-01T16:45:00Z">
            <w:rPr/>
          </w:rPrChange>
        </w:rPr>
        <w:br/>
      </w:r>
      <w:r w:rsidRPr="00B311AC">
        <w:rPr>
          <w:rFonts w:ascii="Wingdings" w:eastAsia="Wingdings" w:hAnsi="Wingdings" w:cs="Wingdings"/>
        </w:rPr>
        <w:t></w:t>
      </w:r>
      <w:r w:rsidRPr="00AD7A73">
        <w:rPr>
          <w:lang w:val="en-GB"/>
          <w:rPrChange w:id="1069" w:author="Mathias Fuchs" w:date="2020-07-01T16:45:00Z">
            <w:rPr/>
          </w:rPrChange>
        </w:rPr>
        <w:t xml:space="preserve"> Traceability </w:t>
      </w:r>
      <w:proofErr w:type="spellStart"/>
      <w:r w:rsidRPr="00AD7A73">
        <w:rPr>
          <w:lang w:val="en-GB"/>
          <w:rPrChange w:id="1070" w:author="Mathias Fuchs" w:date="2020-07-01T16:45:00Z">
            <w:rPr/>
          </w:rPrChange>
        </w:rPr>
        <w:t>ist</w:t>
      </w:r>
      <w:proofErr w:type="spellEnd"/>
      <w:r w:rsidRPr="00AD7A73">
        <w:rPr>
          <w:lang w:val="en-GB"/>
          <w:rPrChange w:id="1071" w:author="Mathias Fuchs" w:date="2020-07-01T16:45:00Z">
            <w:rPr/>
          </w:rPrChange>
        </w:rPr>
        <w:t xml:space="preserve"> </w:t>
      </w:r>
      <w:proofErr w:type="spellStart"/>
      <w:r w:rsidRPr="00AD7A73">
        <w:rPr>
          <w:lang w:val="en-GB"/>
          <w:rPrChange w:id="1072" w:author="Mathias Fuchs" w:date="2020-07-01T16:45:00Z">
            <w:rPr/>
          </w:rPrChange>
        </w:rPr>
        <w:t>gewährleistet</w:t>
      </w:r>
      <w:proofErr w:type="spellEnd"/>
    </w:p>
    <w:p w14:paraId="7341D323" w14:textId="3CED5871" w:rsidR="00B311AC" w:rsidRDefault="00B311AC" w:rsidP="009C718D">
      <w:pPr>
        <w:pStyle w:val="ListParagraph"/>
        <w:numPr>
          <w:ilvl w:val="0"/>
          <w:numId w:val="8"/>
        </w:numPr>
      </w:pPr>
      <w:r>
        <w:t xml:space="preserve">Zu </w:t>
      </w:r>
      <w:proofErr w:type="spellStart"/>
      <w:r>
        <w:t>Überdenken</w:t>
      </w:r>
      <w:proofErr w:type="spellEnd"/>
      <w:r>
        <w:t xml:space="preserve">: FS Dokument beinhaltet auch Schnittstellen Beschreibungen und Design </w:t>
      </w:r>
      <w:proofErr w:type="spellStart"/>
      <w:r>
        <w:t>Constraints</w:t>
      </w:r>
      <w:proofErr w:type="spellEnd"/>
      <w:r>
        <w:t xml:space="preserve"> </w:t>
      </w:r>
      <w:r w:rsidRPr="00B311AC">
        <w:rPr>
          <w:rFonts w:ascii="Wingdings" w:eastAsia="Wingdings" w:hAnsi="Wingdings" w:cs="Wingdings"/>
        </w:rPr>
        <w:t></w:t>
      </w:r>
      <w:r>
        <w:t xml:space="preserve"> es gilt zu überlegen ob der eigentliche Teil der </w:t>
      </w:r>
      <w:proofErr w:type="spellStart"/>
      <w:r>
        <w:t>Functional</w:t>
      </w:r>
      <w:proofErr w:type="spellEnd"/>
      <w:r>
        <w:t xml:space="preserve"> </w:t>
      </w:r>
      <w:proofErr w:type="spellStart"/>
      <w:r>
        <w:t>Specification</w:t>
      </w:r>
      <w:proofErr w:type="spellEnd"/>
      <w:r>
        <w:t xml:space="preserve"> vom den beiden anderen Punkten getrennt werden soll</w:t>
      </w:r>
    </w:p>
    <w:p w14:paraId="7866B81F" w14:textId="06286BE4" w:rsidR="00B311AC" w:rsidRDefault="00B311AC" w:rsidP="009C718D">
      <w:pPr>
        <w:pStyle w:val="ListParagraph"/>
        <w:numPr>
          <w:ilvl w:val="0"/>
          <w:numId w:val="8"/>
        </w:numPr>
      </w:pPr>
      <w:proofErr w:type="spellStart"/>
      <w:r>
        <w:t>Functional</w:t>
      </w:r>
      <w:proofErr w:type="spellEnd"/>
      <w:r>
        <w:t xml:space="preserve"> </w:t>
      </w:r>
      <w:proofErr w:type="spellStart"/>
      <w:r>
        <w:t>testing</w:t>
      </w:r>
      <w:proofErr w:type="spellEnd"/>
      <w:r>
        <w:t xml:space="preserve"> aber auch </w:t>
      </w:r>
      <w:proofErr w:type="spellStart"/>
      <w:r>
        <w:t>testing</w:t>
      </w:r>
      <w:proofErr w:type="spellEnd"/>
      <w:r>
        <w:t xml:space="preserve"> der </w:t>
      </w:r>
      <w:proofErr w:type="spellStart"/>
      <w:r>
        <w:t>Facilities</w:t>
      </w:r>
      <w:proofErr w:type="spellEnd"/>
      <w:r>
        <w:t xml:space="preserve"> </w:t>
      </w:r>
      <w:r w:rsidRPr="00B311AC">
        <w:rPr>
          <w:rFonts w:ascii="Wingdings" w:eastAsia="Wingdings" w:hAnsi="Wingdings" w:cs="Wingdings"/>
        </w:rPr>
        <w:t></w:t>
      </w:r>
      <w:r>
        <w:t xml:space="preserve"> könnten das auch Geräte sein (z.B. </w:t>
      </w:r>
      <w:proofErr w:type="spellStart"/>
      <w:r>
        <w:t>automated</w:t>
      </w:r>
      <w:proofErr w:type="spellEnd"/>
      <w:r>
        <w:t xml:space="preserve"> </w:t>
      </w:r>
      <w:proofErr w:type="spellStart"/>
      <w:r>
        <w:t>store</w:t>
      </w:r>
      <w:proofErr w:type="spellEnd"/>
      <w:r>
        <w:t xml:space="preserve">?) </w:t>
      </w:r>
      <w:r w:rsidRPr="00B311AC">
        <w:rPr>
          <w:rFonts w:ascii="Wingdings" w:eastAsia="Wingdings" w:hAnsi="Wingdings" w:cs="Wingdings"/>
        </w:rPr>
        <w:t></w:t>
      </w:r>
      <w:r>
        <w:t xml:space="preserve"> hier ist es out </w:t>
      </w:r>
      <w:proofErr w:type="spellStart"/>
      <w:r>
        <w:t>of</w:t>
      </w:r>
      <w:proofErr w:type="spellEnd"/>
      <w:r>
        <w:t xml:space="preserve"> </w:t>
      </w:r>
      <w:proofErr w:type="spellStart"/>
      <w:r>
        <w:t>Scope</w:t>
      </w:r>
      <w:proofErr w:type="spellEnd"/>
      <w:r>
        <w:t>, aber im Outlook abhandeln, wie mit Geräteintegration umgegangen werden könnte.</w:t>
      </w:r>
    </w:p>
    <w:p w14:paraId="752FA6FB" w14:textId="3E9D27C9" w:rsidR="00B311AC" w:rsidRDefault="00B311AC" w:rsidP="00B311AC"/>
    <w:p w14:paraId="2E0C2D73" w14:textId="23AB681E" w:rsidR="00B311AC" w:rsidRDefault="00B311AC" w:rsidP="006A088F">
      <w:pPr>
        <w:pStyle w:val="Heading3"/>
      </w:pPr>
      <w:bookmarkStart w:id="1073" w:name="_Toc44339673"/>
      <w:r>
        <w:t xml:space="preserve">New Elements </w:t>
      </w:r>
      <w:proofErr w:type="spellStart"/>
      <w:r>
        <w:t>are</w:t>
      </w:r>
      <w:proofErr w:type="spellEnd"/>
      <w:r>
        <w:t xml:space="preserve"> </w:t>
      </w:r>
      <w:proofErr w:type="spellStart"/>
      <w:r>
        <w:t>Required</w:t>
      </w:r>
      <w:bookmarkEnd w:id="1073"/>
      <w:proofErr w:type="spellEnd"/>
    </w:p>
    <w:p w14:paraId="01C5FFFF" w14:textId="6DFABE83" w:rsidR="00B311AC" w:rsidRDefault="00B311AC" w:rsidP="009C718D">
      <w:pPr>
        <w:pStyle w:val="ListParagraph"/>
        <w:numPr>
          <w:ilvl w:val="0"/>
          <w:numId w:val="8"/>
        </w:numPr>
      </w:pPr>
      <w:r>
        <w:t xml:space="preserve">Tester </w:t>
      </w:r>
      <w:proofErr w:type="spellStart"/>
      <w:r>
        <w:t>Role</w:t>
      </w:r>
      <w:proofErr w:type="spellEnd"/>
      <w:r>
        <w:t xml:space="preserve"> </w:t>
      </w:r>
      <w:proofErr w:type="spellStart"/>
      <w:r>
        <w:t>is</w:t>
      </w:r>
      <w:proofErr w:type="spellEnd"/>
      <w:r>
        <w:t xml:space="preserve"> different</w:t>
      </w:r>
    </w:p>
    <w:p w14:paraId="476B98BB" w14:textId="2E2B6CBA" w:rsidR="00B311AC" w:rsidRDefault="00B311AC" w:rsidP="009C718D">
      <w:pPr>
        <w:pStyle w:val="ListParagraph"/>
        <w:numPr>
          <w:ilvl w:val="0"/>
          <w:numId w:val="8"/>
        </w:numPr>
      </w:pPr>
      <w:proofErr w:type="spellStart"/>
      <w:r>
        <w:t>Implication</w:t>
      </w:r>
      <w:proofErr w:type="spellEnd"/>
      <w:r>
        <w:t xml:space="preserve"> on Test </w:t>
      </w:r>
      <w:proofErr w:type="spellStart"/>
      <w:r>
        <w:t>Specifications</w:t>
      </w:r>
      <w:proofErr w:type="spellEnd"/>
    </w:p>
    <w:p w14:paraId="52F6EFCA" w14:textId="4603FF3F" w:rsidR="00B311AC" w:rsidRDefault="00B311AC" w:rsidP="00B311AC"/>
    <w:p w14:paraId="46F047E5" w14:textId="0B02EDDE" w:rsidR="00932FCB" w:rsidRDefault="00932FCB" w:rsidP="00B311AC"/>
    <w:p w14:paraId="0A6C10AE" w14:textId="0140B016" w:rsidR="00932FCB" w:rsidRDefault="00932FCB" w:rsidP="00B311AC"/>
    <w:p w14:paraId="29AFFD7B" w14:textId="04127AFA" w:rsidR="00932FCB" w:rsidRDefault="00932FCB" w:rsidP="00B311AC"/>
    <w:p w14:paraId="540477F3" w14:textId="3EB8DD53" w:rsidR="00932FCB" w:rsidRDefault="00932FCB" w:rsidP="00B311AC"/>
    <w:p w14:paraId="550F9158" w14:textId="77777777" w:rsidR="00932FCB" w:rsidRPr="00932FCB" w:rsidRDefault="00932FCB" w:rsidP="00B311AC"/>
    <w:p w14:paraId="65D61840" w14:textId="2658DD85" w:rsidR="00B311AC" w:rsidRPr="00AD7A73" w:rsidRDefault="00B311AC" w:rsidP="006A088F">
      <w:pPr>
        <w:pStyle w:val="Heading3"/>
        <w:rPr>
          <w:lang w:val="en-GB"/>
          <w:rPrChange w:id="1074" w:author="Mathias Fuchs" w:date="2020-07-01T16:45:00Z">
            <w:rPr/>
          </w:rPrChange>
        </w:rPr>
      </w:pPr>
      <w:bookmarkStart w:id="1075" w:name="_Toc44339674"/>
      <w:r w:rsidRPr="00AD7A73">
        <w:rPr>
          <w:lang w:val="en-GB"/>
          <w:rPrChange w:id="1076" w:author="Mathias Fuchs" w:date="2020-07-01T16:45:00Z">
            <w:rPr/>
          </w:rPrChange>
        </w:rPr>
        <w:lastRenderedPageBreak/>
        <w:t>Changes in the Documentation Set-Up</w:t>
      </w:r>
      <w:bookmarkEnd w:id="1075"/>
    </w:p>
    <w:p w14:paraId="3A36F189" w14:textId="593E4CDF" w:rsidR="00B311AC" w:rsidRDefault="00F8490B" w:rsidP="00B311AC">
      <w:r>
        <w:rPr>
          <w:noProof/>
          <w:lang w:eastAsia="de-CH"/>
        </w:rPr>
        <w:drawing>
          <wp:inline distT="0" distB="0" distL="0" distR="0" wp14:anchorId="745DC8F8" wp14:editId="29771A72">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1B1E7B82" w14:textId="377A7824" w:rsidR="00B311AC" w:rsidRPr="00B311AC" w:rsidRDefault="00B311AC" w:rsidP="00B311AC">
      <w:proofErr w:type="spellStart"/>
      <w:r>
        <w:t>Good</w:t>
      </w:r>
      <w:proofErr w:type="spellEnd"/>
      <w:r>
        <w:t xml:space="preserve"> </w:t>
      </w:r>
      <w:proofErr w:type="spellStart"/>
      <w:r>
        <w:t>news</w:t>
      </w:r>
      <w:proofErr w:type="spellEnd"/>
      <w:r>
        <w:t xml:space="preserve"> </w:t>
      </w:r>
      <w:proofErr w:type="spellStart"/>
      <w:r>
        <w:t>for</w:t>
      </w:r>
      <w:proofErr w:type="spellEnd"/>
      <w:r>
        <w:t xml:space="preserve"> </w:t>
      </w:r>
      <w:proofErr w:type="spellStart"/>
      <w:r>
        <w:t>Traceability</w:t>
      </w:r>
      <w:proofErr w:type="spellEnd"/>
    </w:p>
    <w:p w14:paraId="33076940" w14:textId="42391669" w:rsidR="00086BE6" w:rsidRDefault="00086BE6" w:rsidP="006726B6">
      <w:pPr>
        <w:rPr>
          <w:lang w:val="en-GB"/>
        </w:rPr>
      </w:pPr>
    </w:p>
    <w:p w14:paraId="231D94CF" w14:textId="40E29ACC" w:rsidR="006A088F" w:rsidRDefault="006A088F" w:rsidP="006726B6">
      <w:pPr>
        <w:rPr>
          <w:lang w:val="en-GB"/>
        </w:rPr>
      </w:pPr>
    </w:p>
    <w:p w14:paraId="50595688" w14:textId="4617E546" w:rsidR="006A088F" w:rsidRDefault="006A088F" w:rsidP="006726B6">
      <w:pPr>
        <w:rPr>
          <w:lang w:val="en-GB"/>
        </w:rPr>
      </w:pPr>
    </w:p>
    <w:p w14:paraId="5783AFE9" w14:textId="10DCB869" w:rsidR="006A088F" w:rsidRDefault="006A088F" w:rsidP="006A088F">
      <w:pPr>
        <w:pStyle w:val="Heading3"/>
      </w:pPr>
      <w:bookmarkStart w:id="1077" w:name="_Toc44339675"/>
      <w:r>
        <w:t xml:space="preserve">Final </w:t>
      </w:r>
      <w:proofErr w:type="spellStart"/>
      <w:r>
        <w:t>Conclusions</w:t>
      </w:r>
      <w:proofErr w:type="spellEnd"/>
      <w:r>
        <w:t xml:space="preserve"> Part 1</w:t>
      </w:r>
      <w:bookmarkEnd w:id="1077"/>
    </w:p>
    <w:p w14:paraId="45CD7DB3" w14:textId="775C169D" w:rsidR="006A088F" w:rsidRDefault="006A088F" w:rsidP="006726B6"/>
    <w:p w14:paraId="22DC7607" w14:textId="5F10374B" w:rsidR="006A088F" w:rsidRDefault="006A088F" w:rsidP="006726B6">
      <w:r>
        <w:t xml:space="preserve">Es konnte nichts gefunden </w:t>
      </w:r>
      <w:proofErr w:type="spellStart"/>
      <w:r>
        <w:t>wrden</w:t>
      </w:r>
      <w:proofErr w:type="spellEnd"/>
      <w:r>
        <w:t xml:space="preserve">, was dem Einsatz von BDD </w:t>
      </w:r>
      <w:proofErr w:type="spellStart"/>
      <w:r>
        <w:t>automation</w:t>
      </w:r>
      <w:proofErr w:type="spellEnd"/>
      <w:r>
        <w:t xml:space="preserve"> </w:t>
      </w:r>
      <w:proofErr w:type="spellStart"/>
      <w:r>
        <w:t>tools</w:t>
      </w:r>
      <w:proofErr w:type="spellEnd"/>
      <w:r>
        <w:t xml:space="preserve"> entgegensprechen würden. Im Gegenteil, einige Punkte lassen vermuten, dass es einfacher wird über die </w:t>
      </w:r>
      <w:proofErr w:type="spellStart"/>
      <w:r>
        <w:t>automation</w:t>
      </w:r>
      <w:proofErr w:type="spellEnd"/>
      <w:r>
        <w:t xml:space="preserve"> hinaus</w:t>
      </w:r>
    </w:p>
    <w:p w14:paraId="0C261E74" w14:textId="29B1DCD8" w:rsidR="006A088F" w:rsidRDefault="006A088F" w:rsidP="009C718D">
      <w:pPr>
        <w:pStyle w:val="ListParagraph"/>
        <w:numPr>
          <w:ilvl w:val="0"/>
          <w:numId w:val="8"/>
        </w:numPr>
      </w:pPr>
      <w:proofErr w:type="spellStart"/>
      <w:r>
        <w:t>Traceability</w:t>
      </w:r>
      <w:proofErr w:type="spellEnd"/>
    </w:p>
    <w:p w14:paraId="27720EE1" w14:textId="0386389C" w:rsidR="006A088F" w:rsidRDefault="006A088F" w:rsidP="009C718D">
      <w:pPr>
        <w:pStyle w:val="ListParagraph"/>
        <w:numPr>
          <w:ilvl w:val="0"/>
          <w:numId w:val="8"/>
        </w:numPr>
      </w:pPr>
      <w:proofErr w:type="spellStart"/>
      <w:r>
        <w:t>Less</w:t>
      </w:r>
      <w:proofErr w:type="spellEnd"/>
      <w:r>
        <w:t xml:space="preserve"> </w:t>
      </w:r>
      <w:proofErr w:type="spellStart"/>
      <w:r>
        <w:t>redundancy</w:t>
      </w:r>
      <w:proofErr w:type="spellEnd"/>
      <w:r>
        <w:t xml:space="preserve"> durch </w:t>
      </w:r>
      <w:proofErr w:type="spellStart"/>
      <w:r>
        <w:t>zusammenlegung</w:t>
      </w:r>
      <w:proofErr w:type="spellEnd"/>
      <w:r>
        <w:t xml:space="preserve"> </w:t>
      </w:r>
      <w:proofErr w:type="spellStart"/>
      <w:r>
        <w:t>vo</w:t>
      </w:r>
      <w:proofErr w:type="spellEnd"/>
      <w:r>
        <w:t xml:space="preserve"> FS und OQ Prozess</w:t>
      </w:r>
    </w:p>
    <w:p w14:paraId="4F3674FD" w14:textId="27A1DCC2" w:rsidR="006A088F" w:rsidRDefault="006A088F" w:rsidP="009C718D">
      <w:pPr>
        <w:pStyle w:val="ListParagraph"/>
        <w:numPr>
          <w:ilvl w:val="0"/>
          <w:numId w:val="8"/>
        </w:numPr>
      </w:pPr>
      <w:r>
        <w:t xml:space="preserve">Aufwertung </w:t>
      </w:r>
      <w:proofErr w:type="spellStart"/>
      <w:r>
        <w:t>tester</w:t>
      </w:r>
      <w:proofErr w:type="spellEnd"/>
      <w:r>
        <w:t xml:space="preserve"> mit zusätzlichem Qualitätscheck.</w:t>
      </w:r>
    </w:p>
    <w:p w14:paraId="079EBE3F" w14:textId="1B44129C" w:rsidR="000719C6" w:rsidRDefault="000719C6" w:rsidP="000719C6"/>
    <w:p w14:paraId="1D8AB12F" w14:textId="54411580" w:rsidR="000719C6" w:rsidRPr="000719C6" w:rsidRDefault="000719C6" w:rsidP="000719C6">
      <w:pPr>
        <w:pStyle w:val="Heading3"/>
      </w:pPr>
      <w:bookmarkStart w:id="1078" w:name="_Toc44339676"/>
      <w:r>
        <w:t xml:space="preserve">Questions </w:t>
      </w:r>
      <w:proofErr w:type="spellStart"/>
      <w:r>
        <w:t>araising</w:t>
      </w:r>
      <w:proofErr w:type="spellEnd"/>
      <w:r>
        <w:t xml:space="preserve"> </w:t>
      </w:r>
      <w:proofErr w:type="spellStart"/>
      <w:r>
        <w:t>from</w:t>
      </w:r>
      <w:proofErr w:type="spellEnd"/>
      <w:r>
        <w:t xml:space="preserve"> </w:t>
      </w:r>
      <w:proofErr w:type="spellStart"/>
      <w:r>
        <w:t>part</w:t>
      </w:r>
      <w:proofErr w:type="spellEnd"/>
      <w:r>
        <w:t xml:space="preserve"> 1</w:t>
      </w:r>
      <w:bookmarkEnd w:id="1078"/>
    </w:p>
    <w:p w14:paraId="133A5F2D" w14:textId="480F8D71" w:rsidR="006A088F" w:rsidRDefault="006A088F" w:rsidP="009C718D">
      <w:pPr>
        <w:pStyle w:val="ListParagraph"/>
        <w:numPr>
          <w:ilvl w:val="0"/>
          <w:numId w:val="8"/>
        </w:numPr>
      </w:pPr>
      <w:r>
        <w:t xml:space="preserve">Zu überprüfen: wenn </w:t>
      </w:r>
      <w:proofErr w:type="spellStart"/>
      <w:r>
        <w:t>software</w:t>
      </w:r>
      <w:proofErr w:type="spellEnd"/>
      <w:r>
        <w:t xml:space="preserve"> nach BDD entwickelt wird, basierend auf den Tests, was hat das für einen Einfluss auf den OQ Prozess?</w:t>
      </w:r>
    </w:p>
    <w:p w14:paraId="16B4576A" w14:textId="1BD1B835" w:rsidR="000719C6" w:rsidRDefault="000719C6" w:rsidP="009C718D">
      <w:pPr>
        <w:pStyle w:val="ListParagraph"/>
        <w:numPr>
          <w:ilvl w:val="0"/>
          <w:numId w:val="8"/>
        </w:numPr>
      </w:pPr>
      <w:proofErr w:type="spellStart"/>
      <w:r>
        <w:t>Document</w:t>
      </w:r>
      <w:proofErr w:type="spellEnd"/>
      <w:r>
        <w:t xml:space="preserve"> </w:t>
      </w:r>
      <w:proofErr w:type="spellStart"/>
      <w:r>
        <w:t>approval</w:t>
      </w:r>
      <w:proofErr w:type="spellEnd"/>
      <w:r>
        <w:t xml:space="preserve"> und </w:t>
      </w:r>
      <w:proofErr w:type="spellStart"/>
      <w:r>
        <w:t>versionierung</w:t>
      </w:r>
      <w:proofErr w:type="spellEnd"/>
      <w:r>
        <w:t xml:space="preserve"> </w:t>
      </w:r>
      <w:r w:rsidRPr="000719C6">
        <w:rPr>
          <w:rFonts w:ascii="Wingdings" w:eastAsia="Wingdings" w:hAnsi="Wingdings" w:cs="Wingdings"/>
        </w:rPr>
        <w:t></w:t>
      </w:r>
      <w:r>
        <w:t xml:space="preserve"> wie geht man damit um</w:t>
      </w:r>
    </w:p>
    <w:p w14:paraId="6586DB1F" w14:textId="608CC963" w:rsidR="000719C6" w:rsidRDefault="000719C6" w:rsidP="000719C6">
      <w:pPr>
        <w:pStyle w:val="ListParagraph"/>
      </w:pPr>
    </w:p>
    <w:p w14:paraId="1416D061" w14:textId="4A44E4EA" w:rsidR="008C686D" w:rsidRDefault="008C686D" w:rsidP="000719C6">
      <w:pPr>
        <w:pStyle w:val="ListParagraph"/>
      </w:pPr>
    </w:p>
    <w:p w14:paraId="500ED061" w14:textId="682CCD49" w:rsidR="008C686D" w:rsidRDefault="008C686D" w:rsidP="000719C6">
      <w:pPr>
        <w:pStyle w:val="ListParagraph"/>
      </w:pPr>
    </w:p>
    <w:p w14:paraId="19CC4935" w14:textId="29F4257C" w:rsidR="008C686D" w:rsidRPr="008C686D" w:rsidRDefault="008C686D" w:rsidP="008C686D"/>
    <w:p w14:paraId="164EDE9D" w14:textId="6ABEFB55" w:rsidR="008C686D" w:rsidRPr="008C686D" w:rsidRDefault="008C686D" w:rsidP="008C686D"/>
    <w:p w14:paraId="3BBCE4F7" w14:textId="58A89F96" w:rsidR="008C686D" w:rsidRPr="008C686D" w:rsidRDefault="008C686D" w:rsidP="008C686D"/>
    <w:p w14:paraId="57FF1EBF" w14:textId="714B7CBF" w:rsidR="008C686D" w:rsidRPr="008C686D" w:rsidRDefault="008C686D" w:rsidP="008C686D"/>
    <w:p w14:paraId="77FD92C9" w14:textId="55F51C55" w:rsidR="008C686D" w:rsidRPr="008C686D" w:rsidRDefault="008C686D" w:rsidP="008C686D"/>
    <w:p w14:paraId="374CD7B3" w14:textId="19FBBA4F" w:rsidR="008C686D" w:rsidRPr="008C686D" w:rsidRDefault="008C686D" w:rsidP="008C686D"/>
    <w:p w14:paraId="692718BA" w14:textId="1BEC81F9" w:rsidR="008C686D" w:rsidRPr="008C686D" w:rsidRDefault="008C686D" w:rsidP="008C686D"/>
    <w:p w14:paraId="5B42DE3C" w14:textId="2F548727" w:rsidR="008C686D" w:rsidRPr="008C686D" w:rsidRDefault="008C686D" w:rsidP="008C686D"/>
    <w:p w14:paraId="58D1B776" w14:textId="007810F9" w:rsidR="008C686D" w:rsidRDefault="008C686D" w:rsidP="008C686D"/>
    <w:p w14:paraId="192FD18A" w14:textId="2BDB4CF8" w:rsidR="008C686D" w:rsidRPr="008C686D" w:rsidRDefault="008C686D" w:rsidP="008C686D">
      <w:pPr>
        <w:tabs>
          <w:tab w:val="clear" w:pos="851"/>
          <w:tab w:val="left" w:pos="3317"/>
        </w:tabs>
      </w:pPr>
      <w:r>
        <w:tab/>
      </w:r>
    </w:p>
    <w:p w14:paraId="3E5D83A8" w14:textId="78A186D0" w:rsidR="006726B6" w:rsidRDefault="000074C5" w:rsidP="006726B6">
      <w:pPr>
        <w:pStyle w:val="Heading1"/>
        <w:rPr>
          <w:lang w:val="en-GB"/>
        </w:rPr>
      </w:pPr>
      <w:bookmarkStart w:id="1079" w:name="_Toc44339677"/>
      <w:r>
        <w:rPr>
          <w:lang w:val="en-GB"/>
        </w:rPr>
        <w:lastRenderedPageBreak/>
        <w:t>Prototyping</w:t>
      </w:r>
      <w:bookmarkEnd w:id="1079"/>
    </w:p>
    <w:p w14:paraId="67BDDB30" w14:textId="71B8DFA9" w:rsidR="0070134F" w:rsidRPr="00AD7A73" w:rsidRDefault="000830BD" w:rsidP="0070134F">
      <w:pPr>
        <w:rPr>
          <w:lang w:val="en-GB" w:eastAsia="de-DE"/>
          <w:rPrChange w:id="1080" w:author="Mathias Fuchs" w:date="2020-07-01T16:45:00Z">
            <w:rPr>
              <w:lang w:eastAsia="de-DE"/>
            </w:rPr>
          </w:rPrChange>
        </w:rPr>
      </w:pPr>
      <w:r w:rsidRPr="00AD7A73">
        <w:rPr>
          <w:lang w:val="en-GB" w:eastAsia="de-DE"/>
          <w:rPrChange w:id="1081" w:author="Mathias Fuchs" w:date="2020-07-01T16:45:00Z">
            <w:rPr>
              <w:lang w:eastAsia="de-DE"/>
            </w:rPr>
          </w:rPrChange>
        </w:rPr>
        <w:t xml:space="preserve">Based on the findings as described in the previous chapters, a prototype was created to provide a proof of concept, or to highlight the GAMP5 requirements for which OQ automation </w:t>
      </w:r>
      <w:r w:rsidR="00B82D41" w:rsidRPr="00AD7A73">
        <w:rPr>
          <w:lang w:val="en-GB" w:eastAsia="de-DE"/>
          <w:rPrChange w:id="1082" w:author="Mathias Fuchs" w:date="2020-07-01T16:45:00Z">
            <w:rPr>
              <w:lang w:eastAsia="de-DE"/>
            </w:rPr>
          </w:rPrChange>
        </w:rPr>
        <w:t>might</w:t>
      </w:r>
      <w:r w:rsidRPr="00AD7A73">
        <w:rPr>
          <w:lang w:val="en-GB" w:eastAsia="de-DE"/>
          <w:rPrChange w:id="1083" w:author="Mathias Fuchs" w:date="2020-07-01T16:45:00Z">
            <w:rPr>
              <w:lang w:eastAsia="de-DE"/>
            </w:rPr>
          </w:rPrChange>
        </w:rPr>
        <w:t xml:space="preserve"> fail.</w:t>
      </w:r>
    </w:p>
    <w:p w14:paraId="32A574A7" w14:textId="2F1B42D6" w:rsidR="000830BD" w:rsidRPr="00AD7A73" w:rsidRDefault="000830BD" w:rsidP="0070134F">
      <w:pPr>
        <w:rPr>
          <w:lang w:val="en-GB" w:eastAsia="de-DE"/>
          <w:rPrChange w:id="1084" w:author="Mathias Fuchs" w:date="2020-07-01T16:45:00Z">
            <w:rPr>
              <w:lang w:eastAsia="de-DE"/>
            </w:rPr>
          </w:rPrChange>
        </w:rPr>
      </w:pPr>
      <w:r w:rsidRPr="00AD7A73">
        <w:rPr>
          <w:lang w:val="en-GB" w:eastAsia="de-DE"/>
          <w:rPrChange w:id="1085" w:author="Mathias Fuchs" w:date="2020-07-01T16:45:00Z">
            <w:rPr>
              <w:lang w:eastAsia="de-DE"/>
            </w:rPr>
          </w:rPrChange>
        </w:rPr>
        <w:t xml:space="preserve">Explicitly excluded from prototyping is the creation of SOPs and a test plan. Where necessary for the understanding, aspects normally found in SOPs </w:t>
      </w:r>
      <w:r w:rsidR="00B82D41" w:rsidRPr="00AD7A73">
        <w:rPr>
          <w:lang w:val="en-GB" w:eastAsia="de-DE"/>
          <w:rPrChange w:id="1086" w:author="Mathias Fuchs" w:date="2020-07-01T16:45:00Z">
            <w:rPr>
              <w:lang w:eastAsia="de-DE"/>
            </w:rPr>
          </w:rPrChange>
        </w:rPr>
        <w:t>or</w:t>
      </w:r>
      <w:r w:rsidR="005A65B6" w:rsidRPr="00AD7A73">
        <w:rPr>
          <w:lang w:val="en-GB" w:eastAsia="de-DE"/>
          <w:rPrChange w:id="1087" w:author="Mathias Fuchs" w:date="2020-07-01T16:45:00Z">
            <w:rPr>
              <w:lang w:eastAsia="de-DE"/>
            </w:rPr>
          </w:rPrChange>
        </w:rPr>
        <w:t xml:space="preserve"> in</w:t>
      </w:r>
      <w:r w:rsidRPr="00AD7A73">
        <w:rPr>
          <w:lang w:val="en-GB" w:eastAsia="de-DE"/>
          <w:rPrChange w:id="1088" w:author="Mathias Fuchs" w:date="2020-07-01T16:45:00Z">
            <w:rPr>
              <w:lang w:eastAsia="de-DE"/>
            </w:rPr>
          </w:rPrChange>
        </w:rPr>
        <w:t xml:space="preserve"> the test plan was introduced in the test specification</w:t>
      </w:r>
      <w:r w:rsidR="00B82D41" w:rsidRPr="00AD7A73">
        <w:rPr>
          <w:lang w:val="en-GB" w:eastAsia="de-DE"/>
          <w:rPrChange w:id="1089" w:author="Mathias Fuchs" w:date="2020-07-01T16:45:00Z">
            <w:rPr>
              <w:lang w:eastAsia="de-DE"/>
            </w:rPr>
          </w:rPrChange>
        </w:rPr>
        <w:t xml:space="preserve"> or are found in this thesis</w:t>
      </w:r>
      <w:r w:rsidRPr="00AD7A73">
        <w:rPr>
          <w:lang w:val="en-GB" w:eastAsia="de-DE"/>
          <w:rPrChange w:id="1090" w:author="Mathias Fuchs" w:date="2020-07-01T16:45:00Z">
            <w:rPr>
              <w:lang w:eastAsia="de-DE"/>
            </w:rPr>
          </w:rPrChange>
        </w:rPr>
        <w:t xml:space="preserve">. </w:t>
      </w:r>
    </w:p>
    <w:p w14:paraId="721CA956" w14:textId="571067EF" w:rsidR="000830BD" w:rsidRPr="00AD7A73" w:rsidRDefault="000830BD" w:rsidP="0070134F">
      <w:pPr>
        <w:rPr>
          <w:lang w:val="en-GB" w:eastAsia="de-DE"/>
          <w:rPrChange w:id="1091" w:author="Mathias Fuchs" w:date="2020-07-01T16:45:00Z">
            <w:rPr>
              <w:lang w:eastAsia="de-DE"/>
            </w:rPr>
          </w:rPrChange>
        </w:rPr>
      </w:pPr>
      <w:r w:rsidRPr="00AD7A73">
        <w:rPr>
          <w:lang w:val="en-GB" w:eastAsia="de-DE"/>
          <w:rPrChange w:id="1092" w:author="Mathias Fuchs" w:date="2020-07-01T16:45:00Z">
            <w:rPr>
              <w:lang w:eastAsia="de-DE"/>
            </w:rPr>
          </w:rPrChange>
        </w:rPr>
        <w:t xml:space="preserve">Further excluded was the validation of the test automation tools. </w:t>
      </w:r>
      <w:r w:rsidR="00B82D41" w:rsidRPr="00AD7A73">
        <w:rPr>
          <w:lang w:val="en-GB" w:eastAsia="de-DE"/>
          <w:rPrChange w:id="1093" w:author="Mathias Fuchs" w:date="2020-07-01T16:45:00Z">
            <w:rPr>
              <w:lang w:eastAsia="de-DE"/>
            </w:rPr>
          </w:rPrChange>
        </w:rPr>
        <w:t>Nevertheless, some thoughts about the validation of the tools will be described</w:t>
      </w:r>
      <w:r w:rsidR="002629A0" w:rsidRPr="00AD7A73">
        <w:rPr>
          <w:lang w:val="en-GB" w:eastAsia="de-DE"/>
          <w:rPrChange w:id="1094" w:author="Mathias Fuchs" w:date="2020-07-01T16:45:00Z">
            <w:rPr>
              <w:lang w:eastAsia="de-DE"/>
            </w:rPr>
          </w:rPrChange>
        </w:rPr>
        <w:t xml:space="preserve"> as foreseen according to the research question in the introduction </w:t>
      </w:r>
      <w:r w:rsidR="002629A0" w:rsidRPr="00AD7A73">
        <w:rPr>
          <w:highlight w:val="yellow"/>
          <w:lang w:val="en-GB" w:eastAsia="de-DE"/>
          <w:rPrChange w:id="1095" w:author="Mathias Fuchs" w:date="2020-07-01T16:45:00Z">
            <w:rPr>
              <w:highlight w:val="yellow"/>
              <w:lang w:eastAsia="de-DE"/>
            </w:rPr>
          </w:rPrChange>
        </w:rPr>
        <w:t>(</w:t>
      </w:r>
      <w:r w:rsidR="002629A0" w:rsidRPr="009516AD">
        <w:rPr>
          <w:rFonts w:ascii="Wingdings" w:eastAsia="Wingdings" w:hAnsi="Wingdings" w:cs="Wingdings"/>
          <w:highlight w:val="yellow"/>
          <w:lang w:eastAsia="de-DE"/>
        </w:rPr>
        <w:t></w:t>
      </w:r>
      <w:r w:rsidR="002629A0" w:rsidRPr="00AD7A73">
        <w:rPr>
          <w:highlight w:val="yellow"/>
          <w:lang w:val="en-GB" w:eastAsia="de-DE"/>
          <w:rPrChange w:id="1096" w:author="Mathias Fuchs" w:date="2020-07-01T16:45:00Z">
            <w:rPr>
              <w:highlight w:val="yellow"/>
              <w:lang w:eastAsia="de-DE"/>
            </w:rPr>
          </w:rPrChange>
        </w:rPr>
        <w:t xml:space="preserve"> link auf </w:t>
      </w:r>
      <w:proofErr w:type="spellStart"/>
      <w:r w:rsidR="002629A0" w:rsidRPr="00AD7A73">
        <w:rPr>
          <w:highlight w:val="yellow"/>
          <w:lang w:val="en-GB" w:eastAsia="de-DE"/>
          <w:rPrChange w:id="1097" w:author="Mathias Fuchs" w:date="2020-07-01T16:45:00Z">
            <w:rPr>
              <w:highlight w:val="yellow"/>
              <w:lang w:eastAsia="de-DE"/>
            </w:rPr>
          </w:rPrChange>
        </w:rPr>
        <w:t>Kapitel</w:t>
      </w:r>
      <w:proofErr w:type="spellEnd"/>
      <w:r w:rsidR="002629A0" w:rsidRPr="00AD7A73">
        <w:rPr>
          <w:lang w:val="en-GB" w:eastAsia="de-DE"/>
          <w:rPrChange w:id="1098" w:author="Mathias Fuchs" w:date="2020-07-01T16:45:00Z">
            <w:rPr>
              <w:lang w:eastAsia="de-DE"/>
            </w:rPr>
          </w:rPrChange>
        </w:rPr>
        <w:t>)</w:t>
      </w:r>
      <w:r w:rsidR="00B82D41" w:rsidRPr="00AD7A73">
        <w:rPr>
          <w:lang w:val="en-GB" w:eastAsia="de-DE"/>
          <w:rPrChange w:id="1099" w:author="Mathias Fuchs" w:date="2020-07-01T16:45:00Z">
            <w:rPr>
              <w:lang w:eastAsia="de-DE"/>
            </w:rPr>
          </w:rPrChange>
        </w:rPr>
        <w:t>.</w:t>
      </w:r>
    </w:p>
    <w:p w14:paraId="4C86C807" w14:textId="2D114BDE" w:rsidR="00B82D41" w:rsidRPr="00AD7A73" w:rsidRDefault="00B82D41" w:rsidP="0070134F">
      <w:pPr>
        <w:rPr>
          <w:lang w:val="en-GB" w:eastAsia="de-DE"/>
          <w:rPrChange w:id="1100" w:author="Mathias Fuchs" w:date="2020-07-01T16:45:00Z">
            <w:rPr>
              <w:lang w:eastAsia="de-DE"/>
            </w:rPr>
          </w:rPrChange>
        </w:rPr>
      </w:pPr>
      <w:r w:rsidRPr="00AD7A73">
        <w:rPr>
          <w:lang w:val="en-GB" w:eastAsia="de-DE"/>
          <w:rPrChange w:id="1101" w:author="Mathias Fuchs" w:date="2020-07-01T16:45:00Z">
            <w:rPr>
              <w:lang w:eastAsia="de-DE"/>
            </w:rPr>
          </w:rPrChange>
        </w:rPr>
        <w:t>The prototype is based on</w:t>
      </w:r>
      <w:ins w:id="1102" w:author="Mathias Fuchs" w:date="2020-06-30T15:44:00Z">
        <w:r w:rsidR="001D2147" w:rsidRPr="001D2147">
          <w:rPr>
            <w:lang w:val="en-GB" w:eastAsia="de-DE"/>
            <w:rPrChange w:id="1103" w:author="Mathias Fuchs" w:date="2020-06-30T15:44:00Z">
              <w:rPr>
                <w:lang w:eastAsia="de-DE"/>
              </w:rPr>
            </w:rPrChange>
          </w:rPr>
          <w:t xml:space="preserve"> </w:t>
        </w:r>
        <w:r w:rsidR="001D2147">
          <w:rPr>
            <w:lang w:val="en-GB" w:eastAsia="de-DE"/>
          </w:rPr>
          <w:t>example use cases</w:t>
        </w:r>
      </w:ins>
      <w:r w:rsidRPr="00AD7A73">
        <w:rPr>
          <w:lang w:val="en-GB" w:eastAsia="de-DE"/>
          <w:rPrChange w:id="1104" w:author="Mathias Fuchs" w:date="2020-07-01T16:45:00Z">
            <w:rPr>
              <w:lang w:eastAsia="de-DE"/>
            </w:rPr>
          </w:rPrChange>
        </w:rPr>
        <w:t xml:space="preserve"> </w:t>
      </w:r>
      <w:del w:id="1105" w:author="Mathias Fuchs" w:date="2020-06-30T15:44:00Z">
        <w:r w:rsidRPr="00AD7A73" w:rsidDel="001D2147">
          <w:rPr>
            <w:lang w:val="en-GB" w:eastAsia="de-DE"/>
            <w:rPrChange w:id="1106" w:author="Mathias Fuchs" w:date="2020-07-01T16:45:00Z">
              <w:rPr>
                <w:lang w:eastAsia="de-DE"/>
              </w:rPr>
            </w:rPrChange>
          </w:rPr>
          <w:delText xml:space="preserve">a fictive situation </w:delText>
        </w:r>
      </w:del>
      <w:ins w:id="1107" w:author="Mathias Fuchs" w:date="2020-06-30T15:44:00Z">
        <w:r w:rsidR="001D2147" w:rsidRPr="001D2147">
          <w:rPr>
            <w:lang w:val="en-GB" w:eastAsia="de-DE"/>
            <w:rPrChange w:id="1108" w:author="Mathias Fuchs" w:date="2020-06-30T15:44:00Z">
              <w:rPr>
                <w:lang w:eastAsia="de-DE"/>
              </w:rPr>
            </w:rPrChange>
          </w:rPr>
          <w:t xml:space="preserve"> </w:t>
        </w:r>
      </w:ins>
      <w:del w:id="1109" w:author="Mathias Fuchs" w:date="2020-06-30T15:44:00Z">
        <w:r w:rsidRPr="00AD7A73" w:rsidDel="001D2147">
          <w:rPr>
            <w:lang w:val="en-GB" w:eastAsia="de-DE"/>
            <w:rPrChange w:id="1110" w:author="Mathias Fuchs" w:date="2020-07-01T16:45:00Z">
              <w:rPr>
                <w:lang w:eastAsia="de-DE"/>
              </w:rPr>
            </w:rPrChange>
          </w:rPr>
          <w:delText>with fictive players</w:delText>
        </w:r>
      </w:del>
      <w:ins w:id="1111" w:author="Mathias Fuchs" w:date="2020-06-30T15:44:00Z">
        <w:r w:rsidR="001D2147" w:rsidRPr="001D2147">
          <w:rPr>
            <w:lang w:val="en-GB" w:eastAsia="de-DE"/>
            <w:rPrChange w:id="1112" w:author="Mathias Fuchs" w:date="2020-06-30T15:45:00Z">
              <w:rPr>
                <w:lang w:eastAsia="de-DE"/>
              </w:rPr>
            </w:rPrChange>
          </w:rPr>
          <w:t xml:space="preserve">and </w:t>
        </w:r>
      </w:ins>
      <w:ins w:id="1113" w:author="Mathias Fuchs" w:date="2020-07-01T17:08:00Z">
        <w:r w:rsidR="00CF7193" w:rsidRPr="00CF7193">
          <w:rPr>
            <w:lang w:val="en-GB" w:eastAsia="de-DE"/>
          </w:rPr>
          <w:t>exemplary</w:t>
        </w:r>
      </w:ins>
      <w:ins w:id="1114" w:author="Mathias Fuchs" w:date="2020-06-30T15:44:00Z">
        <w:r w:rsidR="001D2147" w:rsidRPr="001D2147">
          <w:rPr>
            <w:lang w:val="en-GB" w:eastAsia="de-DE"/>
            <w:rPrChange w:id="1115" w:author="Mathias Fuchs" w:date="2020-06-30T15:45:00Z">
              <w:rPr>
                <w:lang w:eastAsia="de-DE"/>
              </w:rPr>
            </w:rPrChange>
          </w:rPr>
          <w:t xml:space="preserve"> personas</w:t>
        </w:r>
      </w:ins>
      <w:r w:rsidRPr="00AD7A73">
        <w:rPr>
          <w:lang w:val="en-GB" w:eastAsia="de-DE"/>
          <w:rPrChange w:id="1116" w:author="Mathias Fuchs" w:date="2020-07-01T16:45:00Z">
            <w:rPr>
              <w:lang w:eastAsia="de-DE"/>
            </w:rPr>
          </w:rPrChange>
        </w:rPr>
        <w:t xml:space="preserve"> </w:t>
      </w:r>
      <w:del w:id="1117" w:author="Mathias Fuchs" w:date="2020-06-30T15:45:00Z">
        <w:r w:rsidRPr="00AD7A73" w:rsidDel="001D2147">
          <w:rPr>
            <w:lang w:val="en-GB" w:eastAsia="de-DE"/>
            <w:rPrChange w:id="1118" w:author="Mathias Fuchs" w:date="2020-07-01T16:45:00Z">
              <w:rPr>
                <w:lang w:eastAsia="de-DE"/>
              </w:rPr>
            </w:rPrChange>
          </w:rPr>
          <w:delText xml:space="preserve">(even if real names were used) </w:delText>
        </w:r>
      </w:del>
      <w:r w:rsidR="00F50F4B" w:rsidRPr="00AD7A73">
        <w:rPr>
          <w:lang w:val="en-GB" w:eastAsia="de-DE"/>
          <w:rPrChange w:id="1119" w:author="Mathias Fuchs" w:date="2020-07-01T16:45:00Z">
            <w:rPr>
              <w:lang w:eastAsia="de-DE"/>
            </w:rPr>
          </w:rPrChange>
        </w:rPr>
        <w:t>e</w:t>
      </w:r>
      <w:r w:rsidRPr="00AD7A73">
        <w:rPr>
          <w:lang w:val="en-GB" w:eastAsia="de-DE"/>
          <w:rPrChange w:id="1120" w:author="Mathias Fuchs" w:date="2020-07-01T16:45:00Z">
            <w:rPr>
              <w:lang w:eastAsia="de-DE"/>
            </w:rPr>
          </w:rPrChange>
        </w:rPr>
        <w:t xml:space="preserve">ven though a scenario was used, that could be part of a </w:t>
      </w:r>
      <w:r w:rsidR="005A65B6" w:rsidRPr="00AD7A73">
        <w:rPr>
          <w:lang w:val="en-GB" w:eastAsia="de-DE"/>
          <w:rPrChange w:id="1121" w:author="Mathias Fuchs" w:date="2020-07-01T16:45:00Z">
            <w:rPr>
              <w:lang w:eastAsia="de-DE"/>
            </w:rPr>
          </w:rPrChange>
        </w:rPr>
        <w:t>clinical trial</w:t>
      </w:r>
      <w:r w:rsidRPr="00AD7A73">
        <w:rPr>
          <w:lang w:val="en-GB" w:eastAsia="de-DE"/>
          <w:rPrChange w:id="1122" w:author="Mathias Fuchs" w:date="2020-07-01T16:45:00Z">
            <w:rPr>
              <w:lang w:eastAsia="de-DE"/>
            </w:rPr>
          </w:rPrChange>
        </w:rPr>
        <w:t xml:space="preserve"> scenario especially in respect to the business requirements. </w:t>
      </w:r>
    </w:p>
    <w:p w14:paraId="7960DB41" w14:textId="0D5D28DA" w:rsidR="00B82D41" w:rsidRPr="00AD7A73" w:rsidRDefault="00AD7A73" w:rsidP="0070134F">
      <w:pPr>
        <w:rPr>
          <w:lang w:val="en-GB" w:eastAsia="de-DE"/>
          <w:rPrChange w:id="1123" w:author="Mathias Fuchs" w:date="2020-07-01T16:45:00Z">
            <w:rPr>
              <w:lang w:eastAsia="de-DE"/>
            </w:rPr>
          </w:rPrChange>
        </w:rPr>
      </w:pPr>
      <w:ins w:id="1124" w:author="Mathias Fuchs" w:date="2020-07-01T16:46:00Z">
        <w:r>
          <w:rPr>
            <w:lang w:val="en-GB" w:eastAsia="de-DE"/>
          </w:rPr>
          <w:t xml:space="preserve">To better demonstrate the approach </w:t>
        </w:r>
      </w:ins>
      <w:del w:id="1125" w:author="Mathias Fuchs" w:date="2020-07-01T16:46:00Z">
        <w:r w:rsidR="00B82D41" w:rsidRPr="00AD7A73" w:rsidDel="00AD7A73">
          <w:rPr>
            <w:lang w:val="en-GB" w:eastAsia="de-DE"/>
            <w:rPrChange w:id="1126" w:author="Mathias Fuchs" w:date="2020-07-01T16:45:00Z">
              <w:rPr>
                <w:lang w:eastAsia="de-DE"/>
              </w:rPr>
            </w:rPrChange>
          </w:rPr>
          <w:delText xml:space="preserve">The </w:delText>
        </w:r>
      </w:del>
      <w:ins w:id="1127" w:author="Mathias Fuchs" w:date="2020-07-01T16:46:00Z">
        <w:r>
          <w:rPr>
            <w:lang w:val="en-GB" w:eastAsia="de-DE"/>
          </w:rPr>
          <w:t>a</w:t>
        </w:r>
        <w:r w:rsidRPr="00AD7A73">
          <w:rPr>
            <w:lang w:val="en-GB" w:eastAsia="de-DE"/>
            <w:rPrChange w:id="1128" w:author="Mathias Fuchs" w:date="2020-07-01T16:45:00Z">
              <w:rPr>
                <w:lang w:eastAsia="de-DE"/>
              </w:rPr>
            </w:rPrChange>
          </w:rPr>
          <w:t xml:space="preserve"> </w:t>
        </w:r>
      </w:ins>
      <w:r w:rsidR="00B82D41" w:rsidRPr="00AD7A73">
        <w:rPr>
          <w:lang w:val="en-GB" w:eastAsia="de-DE"/>
          <w:rPrChange w:id="1129" w:author="Mathias Fuchs" w:date="2020-07-01T16:45:00Z">
            <w:rPr>
              <w:lang w:eastAsia="de-DE"/>
            </w:rPr>
          </w:rPrChange>
        </w:rPr>
        <w:t xml:space="preserve">business app (JBA) was </w:t>
      </w:r>
      <w:del w:id="1130" w:author="Mathias Fuchs" w:date="2020-07-01T16:46:00Z">
        <w:r w:rsidR="00B82D41" w:rsidRPr="00AD7A73" w:rsidDel="00AD7A73">
          <w:rPr>
            <w:lang w:val="en-GB" w:eastAsia="de-DE"/>
            <w:rPrChange w:id="1131" w:author="Mathias Fuchs" w:date="2020-07-01T16:45:00Z">
              <w:rPr>
                <w:lang w:eastAsia="de-DE"/>
              </w:rPr>
            </w:rPrChange>
          </w:rPr>
          <w:delText xml:space="preserve">only </w:delText>
        </w:r>
      </w:del>
      <w:r w:rsidR="00B82D41" w:rsidRPr="00AD7A73">
        <w:rPr>
          <w:lang w:val="en-GB" w:eastAsia="de-DE"/>
          <w:rPrChange w:id="1132" w:author="Mathias Fuchs" w:date="2020-07-01T16:45:00Z">
            <w:rPr>
              <w:lang w:eastAsia="de-DE"/>
            </w:rPr>
          </w:rPrChange>
        </w:rPr>
        <w:t>implemented</w:t>
      </w:r>
      <w:ins w:id="1133" w:author="Mathias Fuchs" w:date="2020-07-01T16:46:00Z">
        <w:r>
          <w:rPr>
            <w:lang w:val="en-GB" w:eastAsia="de-DE"/>
          </w:rPr>
          <w:t xml:space="preserve">. </w:t>
        </w:r>
      </w:ins>
      <w:ins w:id="1134" w:author="Mathias Fuchs" w:date="2020-07-01T16:47:00Z">
        <w:r>
          <w:rPr>
            <w:lang w:val="en-GB" w:eastAsia="de-DE"/>
          </w:rPr>
          <w:t>The JBA App implements a minimum set of features without claiming any commercial or productive usage.</w:t>
        </w:r>
      </w:ins>
      <w:del w:id="1135" w:author="Mathias Fuchs" w:date="2020-07-01T16:49:00Z">
        <w:r w:rsidR="00B82D41" w:rsidRPr="00AD7A73" w:rsidDel="00AD7A73">
          <w:rPr>
            <w:lang w:val="en-GB" w:eastAsia="de-DE"/>
            <w:rPrChange w:id="1136" w:author="Mathias Fuchs" w:date="2020-07-01T16:45:00Z">
              <w:rPr>
                <w:lang w:eastAsia="de-DE"/>
              </w:rPr>
            </w:rPrChange>
          </w:rPr>
          <w:delText xml:space="preserve"> to the point to show how a specific GAMP5 requirement could be fulfilled. </w:delText>
        </w:r>
        <w:r w:rsidR="004E54F9" w:rsidRPr="00AD7A73" w:rsidDel="00AD7A73">
          <w:rPr>
            <w:lang w:val="en-GB" w:eastAsia="de-DE"/>
            <w:rPrChange w:id="1137" w:author="Mathias Fuchs" w:date="2020-07-01T16:45:00Z">
              <w:rPr>
                <w:lang w:eastAsia="de-DE"/>
              </w:rPr>
            </w:rPrChange>
          </w:rPr>
          <w:delText>There is no functionality that would be ready to be used in a real situation.</w:delText>
        </w:r>
      </w:del>
    </w:p>
    <w:p w14:paraId="775414D1" w14:textId="6FAF97B3" w:rsidR="000A179F" w:rsidRPr="00AD7A73" w:rsidRDefault="000A179F" w:rsidP="0070134F">
      <w:pPr>
        <w:rPr>
          <w:lang w:val="en-GB" w:eastAsia="de-DE"/>
          <w:rPrChange w:id="1138" w:author="Mathias Fuchs" w:date="2020-07-01T16:45:00Z">
            <w:rPr>
              <w:lang w:eastAsia="de-DE"/>
            </w:rPr>
          </w:rPrChange>
        </w:rPr>
      </w:pPr>
    </w:p>
    <w:p w14:paraId="3E5B9EF2" w14:textId="2E7D2666" w:rsidR="000A179F" w:rsidRPr="00071C8A" w:rsidRDefault="000A179F" w:rsidP="0070134F">
      <w:pPr>
        <w:rPr>
          <w:highlight w:val="yellow"/>
          <w:lang w:eastAsia="de-DE"/>
        </w:rPr>
      </w:pPr>
      <w:r w:rsidRPr="00071C8A">
        <w:rPr>
          <w:highlight w:val="yellow"/>
          <w:lang w:eastAsia="de-DE"/>
        </w:rPr>
        <w:t xml:space="preserve">Coding </w:t>
      </w:r>
      <w:proofErr w:type="spellStart"/>
      <w:r w:rsidRPr="00071C8A">
        <w:rPr>
          <w:highlight w:val="yellow"/>
          <w:lang w:eastAsia="de-DE"/>
        </w:rPr>
        <w:t>guideline</w:t>
      </w:r>
      <w:proofErr w:type="spellEnd"/>
      <w:r w:rsidRPr="00071C8A">
        <w:rPr>
          <w:highlight w:val="yellow"/>
          <w:lang w:eastAsia="de-DE"/>
        </w:rPr>
        <w:t xml:space="preserve"> : Parallel </w:t>
      </w:r>
      <w:proofErr w:type="spellStart"/>
      <w:r w:rsidRPr="00071C8A">
        <w:rPr>
          <w:highlight w:val="yellow"/>
          <w:lang w:eastAsia="de-DE"/>
        </w:rPr>
        <w:t>versionierung</w:t>
      </w:r>
      <w:proofErr w:type="spellEnd"/>
    </w:p>
    <w:p w14:paraId="1236F398" w14:textId="0E53FF49" w:rsidR="000A179F" w:rsidRPr="00071C8A" w:rsidRDefault="000A179F" w:rsidP="0070134F">
      <w:pPr>
        <w:rPr>
          <w:highlight w:val="yellow"/>
          <w:lang w:eastAsia="de-DE"/>
        </w:rPr>
      </w:pPr>
      <w:r w:rsidRPr="00071C8A">
        <w:rPr>
          <w:highlight w:val="yellow"/>
          <w:lang w:eastAsia="de-DE"/>
        </w:rPr>
        <w:t xml:space="preserve">Elektronisches </w:t>
      </w:r>
      <w:proofErr w:type="spellStart"/>
      <w:r w:rsidRPr="00071C8A">
        <w:rPr>
          <w:highlight w:val="yellow"/>
          <w:lang w:eastAsia="de-DE"/>
        </w:rPr>
        <w:t>Dokuemntenmanagement</w:t>
      </w:r>
      <w:proofErr w:type="spellEnd"/>
    </w:p>
    <w:p w14:paraId="47754FC3" w14:textId="5E63BC24" w:rsidR="000A179F" w:rsidRPr="00071C8A" w:rsidRDefault="000A179F" w:rsidP="0070134F">
      <w:pPr>
        <w:rPr>
          <w:highlight w:val="yellow"/>
          <w:lang w:eastAsia="de-DE"/>
        </w:rPr>
      </w:pPr>
      <w:r w:rsidRPr="00071C8A">
        <w:rPr>
          <w:highlight w:val="yellow"/>
          <w:lang w:eastAsia="de-DE"/>
        </w:rPr>
        <w:t xml:space="preserve">Signaturen out </w:t>
      </w:r>
      <w:proofErr w:type="spellStart"/>
      <w:r w:rsidRPr="00071C8A">
        <w:rPr>
          <w:highlight w:val="yellow"/>
          <w:lang w:eastAsia="de-DE"/>
        </w:rPr>
        <w:t>of</w:t>
      </w:r>
      <w:proofErr w:type="spellEnd"/>
      <w:r w:rsidRPr="00071C8A">
        <w:rPr>
          <w:highlight w:val="yellow"/>
          <w:lang w:eastAsia="de-DE"/>
        </w:rPr>
        <w:t xml:space="preserve"> </w:t>
      </w:r>
      <w:proofErr w:type="spellStart"/>
      <w:r w:rsidRPr="00071C8A">
        <w:rPr>
          <w:highlight w:val="yellow"/>
          <w:lang w:eastAsia="de-DE"/>
        </w:rPr>
        <w:t>scope</w:t>
      </w:r>
      <w:proofErr w:type="spellEnd"/>
    </w:p>
    <w:p w14:paraId="1FA8E5AF" w14:textId="77777777" w:rsidR="00A669A4" w:rsidRPr="00071C8A" w:rsidRDefault="000A179F" w:rsidP="0070134F">
      <w:pPr>
        <w:rPr>
          <w:highlight w:val="yellow"/>
          <w:lang w:eastAsia="de-DE"/>
        </w:rPr>
      </w:pPr>
      <w:r w:rsidRPr="00071C8A">
        <w:rPr>
          <w:highlight w:val="yellow"/>
          <w:lang w:eastAsia="de-DE"/>
        </w:rPr>
        <w:t xml:space="preserve">Ziel des Audits ist sicher zu stellen, das die OQ  einer App automatisch durchgeführt werden. </w:t>
      </w:r>
    </w:p>
    <w:p w14:paraId="3335A571" w14:textId="43F3078B" w:rsidR="000A179F" w:rsidRPr="00AD7A73" w:rsidRDefault="00A669A4" w:rsidP="0070134F">
      <w:pPr>
        <w:rPr>
          <w:lang w:val="en-GB" w:eastAsia="de-DE"/>
          <w:rPrChange w:id="1139" w:author="Mathias Fuchs" w:date="2020-07-01T16:45:00Z">
            <w:rPr>
              <w:lang w:eastAsia="de-DE"/>
            </w:rPr>
          </w:rPrChange>
        </w:rPr>
      </w:pPr>
      <w:proofErr w:type="spellStart"/>
      <w:r w:rsidRPr="00AD7A73">
        <w:rPr>
          <w:highlight w:val="yellow"/>
          <w:lang w:val="en-GB" w:eastAsia="de-DE"/>
          <w:rPrChange w:id="1140" w:author="Mathias Fuchs" w:date="2020-07-01T16:45:00Z">
            <w:rPr>
              <w:highlight w:val="yellow"/>
              <w:lang w:eastAsia="de-DE"/>
            </w:rPr>
          </w:rPrChange>
        </w:rPr>
        <w:t>Aufzunehmen</w:t>
      </w:r>
      <w:proofErr w:type="spellEnd"/>
      <w:r w:rsidRPr="00AD7A73">
        <w:rPr>
          <w:highlight w:val="yellow"/>
          <w:lang w:val="en-GB" w:eastAsia="de-DE"/>
          <w:rPrChange w:id="1141" w:author="Mathias Fuchs" w:date="2020-07-01T16:45:00Z">
            <w:rPr>
              <w:highlight w:val="yellow"/>
              <w:lang w:eastAsia="de-DE"/>
            </w:rPr>
          </w:rPrChange>
        </w:rPr>
        <w:t xml:space="preserve">: </w:t>
      </w:r>
      <w:proofErr w:type="spellStart"/>
      <w:r w:rsidRPr="00AD7A73">
        <w:rPr>
          <w:highlight w:val="yellow"/>
          <w:lang w:val="en-GB" w:eastAsia="de-DE"/>
          <w:rPrChange w:id="1142" w:author="Mathias Fuchs" w:date="2020-07-01T16:45:00Z">
            <w:rPr>
              <w:highlight w:val="yellow"/>
              <w:lang w:eastAsia="de-DE"/>
            </w:rPr>
          </w:rPrChange>
        </w:rPr>
        <w:t>Kompare</w:t>
      </w:r>
      <w:proofErr w:type="spellEnd"/>
      <w:r w:rsidRPr="00AD7A73">
        <w:rPr>
          <w:highlight w:val="yellow"/>
          <w:lang w:val="en-GB" w:eastAsia="de-DE"/>
          <w:rPrChange w:id="1143" w:author="Mathias Fuchs" w:date="2020-07-01T16:45:00Z">
            <w:rPr>
              <w:highlight w:val="yellow"/>
              <w:lang w:eastAsia="de-DE"/>
            </w:rPr>
          </w:rPrChange>
        </w:rPr>
        <w:t xml:space="preserve"> </w:t>
      </w:r>
      <w:proofErr w:type="spellStart"/>
      <w:r w:rsidRPr="00AD7A73">
        <w:rPr>
          <w:highlight w:val="yellow"/>
          <w:lang w:val="en-GB" w:eastAsia="de-DE"/>
          <w:rPrChange w:id="1144" w:author="Mathias Fuchs" w:date="2020-07-01T16:45:00Z">
            <w:rPr>
              <w:highlight w:val="yellow"/>
              <w:lang w:eastAsia="de-DE"/>
            </w:rPr>
          </w:rPrChange>
        </w:rPr>
        <w:t>Funktion</w:t>
      </w:r>
      <w:proofErr w:type="spellEnd"/>
      <w:r w:rsidR="00CA34AF" w:rsidRPr="00AD7A73">
        <w:rPr>
          <w:highlight w:val="yellow"/>
          <w:lang w:val="en-GB" w:eastAsia="de-DE"/>
          <w:rPrChange w:id="1145" w:author="Mathias Fuchs" w:date="2020-07-01T16:45:00Z">
            <w:rPr>
              <w:highlight w:val="yellow"/>
              <w:lang w:eastAsia="de-DE"/>
            </w:rPr>
          </w:rPrChange>
        </w:rPr>
        <w:t xml:space="preserve"> in der </w:t>
      </w:r>
      <w:proofErr w:type="spellStart"/>
      <w:r w:rsidR="00CA34AF" w:rsidRPr="00AD7A73">
        <w:rPr>
          <w:highlight w:val="yellow"/>
          <w:lang w:val="en-GB" w:eastAsia="de-DE"/>
          <w:rPrChange w:id="1146" w:author="Mathias Fuchs" w:date="2020-07-01T16:45:00Z">
            <w:rPr>
              <w:highlight w:val="yellow"/>
              <w:lang w:eastAsia="de-DE"/>
            </w:rPr>
          </w:rPrChange>
        </w:rPr>
        <w:t>Diskussion</w:t>
      </w:r>
      <w:proofErr w:type="spellEnd"/>
      <w:r w:rsidR="00CA34AF" w:rsidRPr="00AD7A73">
        <w:rPr>
          <w:highlight w:val="yellow"/>
          <w:lang w:val="en-GB" w:eastAsia="de-DE"/>
          <w:rPrChange w:id="1147" w:author="Mathias Fuchs" w:date="2020-07-01T16:45:00Z">
            <w:rPr>
              <w:highlight w:val="yellow"/>
              <w:lang w:eastAsia="de-DE"/>
            </w:rPr>
          </w:rPrChange>
        </w:rPr>
        <w:t xml:space="preserve"> </w:t>
      </w:r>
      <w:r w:rsidR="00CA34AF" w:rsidRPr="00071C8A">
        <w:rPr>
          <w:rFonts w:ascii="Wingdings" w:eastAsia="Wingdings" w:hAnsi="Wingdings" w:cs="Wingdings"/>
          <w:highlight w:val="yellow"/>
          <w:lang w:eastAsia="de-DE"/>
        </w:rPr>
        <w:t></w:t>
      </w:r>
      <w:r w:rsidR="00CA34AF" w:rsidRPr="00AD7A73">
        <w:rPr>
          <w:highlight w:val="yellow"/>
          <w:lang w:val="en-GB" w:eastAsia="de-DE"/>
          <w:rPrChange w:id="1148" w:author="Mathias Fuchs" w:date="2020-07-01T16:45:00Z">
            <w:rPr>
              <w:highlight w:val="yellow"/>
              <w:lang w:eastAsia="de-DE"/>
            </w:rPr>
          </w:rPrChange>
        </w:rPr>
        <w:t xml:space="preserve"> What turned out during the audit was the compare function, which is an interesting tool for the QA (review by exception)</w:t>
      </w:r>
    </w:p>
    <w:p w14:paraId="260B08F1" w14:textId="2457E333" w:rsidR="0070134F" w:rsidRDefault="00EE7577" w:rsidP="0070134F">
      <w:pPr>
        <w:pStyle w:val="Heading2"/>
        <w:rPr>
          <w:lang w:val="en-GB"/>
        </w:rPr>
      </w:pPr>
      <w:bookmarkStart w:id="1149" w:name="_Toc44339678"/>
      <w:r>
        <w:t xml:space="preserve">System </w:t>
      </w:r>
      <w:proofErr w:type="spellStart"/>
      <w:r>
        <w:t>Context</w:t>
      </w:r>
      <w:proofErr w:type="spellEnd"/>
      <w:r>
        <w:t xml:space="preserve"> and </w:t>
      </w:r>
      <w:r w:rsidR="0070134F">
        <w:rPr>
          <w:lang w:val="en-GB"/>
        </w:rPr>
        <w:t>Application Design</w:t>
      </w:r>
      <w:bookmarkEnd w:id="1149"/>
    </w:p>
    <w:p w14:paraId="30F70AA5" w14:textId="38757714" w:rsidR="00FA56AA" w:rsidRPr="00AD7A73" w:rsidRDefault="006C18FD" w:rsidP="0070134F">
      <w:pPr>
        <w:rPr>
          <w:lang w:val="en-GB" w:eastAsia="de-DE"/>
          <w:rPrChange w:id="1150" w:author="Mathias Fuchs" w:date="2020-07-01T16:45:00Z">
            <w:rPr>
              <w:lang w:eastAsia="de-DE"/>
            </w:rPr>
          </w:rPrChange>
        </w:rPr>
      </w:pPr>
      <w:r w:rsidRPr="00AD7A73">
        <w:rPr>
          <w:lang w:val="en-GB" w:eastAsia="de-DE"/>
          <w:rPrChange w:id="1151" w:author="Mathias Fuchs" w:date="2020-07-01T16:45:00Z">
            <w:rPr>
              <w:lang w:eastAsia="de-DE"/>
            </w:rPr>
          </w:rPrChange>
        </w:rPr>
        <w:t xml:space="preserve">The </w:t>
      </w:r>
      <w:ins w:id="1152" w:author="Mathias Fuchs" w:date="2020-07-02T13:04:00Z">
        <w:r w:rsidR="00722A27">
          <w:rPr>
            <w:lang w:val="en-GB" w:eastAsia="de-DE"/>
          </w:rPr>
          <w:t xml:space="preserve">complete </w:t>
        </w:r>
      </w:ins>
      <w:r w:rsidRPr="00AD7A73">
        <w:rPr>
          <w:lang w:val="en-GB" w:eastAsia="de-DE"/>
          <w:rPrChange w:id="1153" w:author="Mathias Fuchs" w:date="2020-07-01T16:45:00Z">
            <w:rPr>
              <w:lang w:eastAsia="de-DE"/>
            </w:rPr>
          </w:rPrChange>
        </w:rPr>
        <w:t>prototype</w:t>
      </w:r>
      <w:ins w:id="1154" w:author="Mathias Fuchs" w:date="2020-07-02T13:04:00Z">
        <w:r w:rsidR="00722A27">
          <w:rPr>
            <w:lang w:val="en-GB" w:eastAsia="de-DE"/>
          </w:rPr>
          <w:t xml:space="preserve"> system</w:t>
        </w:r>
      </w:ins>
      <w:r w:rsidRPr="00AD7A73">
        <w:rPr>
          <w:lang w:val="en-GB" w:eastAsia="de-DE"/>
          <w:rPrChange w:id="1155" w:author="Mathias Fuchs" w:date="2020-07-01T16:45:00Z">
            <w:rPr>
              <w:lang w:eastAsia="de-DE"/>
            </w:rPr>
          </w:rPrChange>
        </w:rPr>
        <w:t xml:space="preserve"> consists of three independent applications</w:t>
      </w:r>
      <w:r w:rsidR="00FA56AA" w:rsidRPr="00AD7A73">
        <w:rPr>
          <w:lang w:val="en-GB" w:eastAsia="de-DE"/>
          <w:rPrChange w:id="1156" w:author="Mathias Fuchs" w:date="2020-07-01T16:45:00Z">
            <w:rPr>
              <w:lang w:eastAsia="de-DE"/>
            </w:rPr>
          </w:rPrChange>
        </w:rPr>
        <w:t xml:space="preserve"> as shown </w:t>
      </w:r>
      <w:r w:rsidR="00FA56AA" w:rsidRPr="00AD7A73">
        <w:rPr>
          <w:highlight w:val="yellow"/>
          <w:lang w:val="en-GB" w:eastAsia="de-DE"/>
          <w:rPrChange w:id="1157" w:author="Mathias Fuchs" w:date="2020-07-01T16:45:00Z">
            <w:rPr>
              <w:highlight w:val="yellow"/>
              <w:lang w:eastAsia="de-DE"/>
            </w:rPr>
          </w:rPrChange>
        </w:rPr>
        <w:t>in Fig.</w:t>
      </w:r>
      <w:r w:rsidR="00FA56AA" w:rsidRPr="00AD7A73">
        <w:rPr>
          <w:lang w:val="en-GB" w:eastAsia="de-DE"/>
          <w:rPrChange w:id="1158" w:author="Mathias Fuchs" w:date="2020-07-01T16:45:00Z">
            <w:rPr>
              <w:lang w:eastAsia="de-DE"/>
            </w:rPr>
          </w:rPrChange>
        </w:rPr>
        <w:t xml:space="preserve">  . </w:t>
      </w:r>
    </w:p>
    <w:p w14:paraId="29E91281" w14:textId="10B4AB0C" w:rsidR="00FA56AA" w:rsidRPr="00AD7A73" w:rsidRDefault="00EE68C7" w:rsidP="0070134F">
      <w:pPr>
        <w:rPr>
          <w:lang w:val="en-GB" w:eastAsia="de-DE"/>
          <w:rPrChange w:id="1159" w:author="Mathias Fuchs" w:date="2020-07-01T16:45:00Z">
            <w:rPr>
              <w:lang w:eastAsia="de-DE"/>
            </w:rPr>
          </w:rPrChange>
        </w:rPr>
      </w:pPr>
      <w:r w:rsidRPr="00AD7A73">
        <w:rPr>
          <w:lang w:val="en-GB" w:eastAsia="de-DE"/>
          <w:rPrChange w:id="1160" w:author="Mathias Fuchs" w:date="2020-07-01T16:45:00Z">
            <w:rPr>
              <w:lang w:eastAsia="de-DE"/>
            </w:rPr>
          </w:rPrChange>
        </w:rPr>
        <w:t>These</w:t>
      </w:r>
      <w:r w:rsidR="00FA56AA" w:rsidRPr="00AD7A73">
        <w:rPr>
          <w:lang w:val="en-GB" w:eastAsia="de-DE"/>
          <w:rPrChange w:id="1161" w:author="Mathias Fuchs" w:date="2020-07-01T16:45:00Z">
            <w:rPr>
              <w:lang w:eastAsia="de-DE"/>
            </w:rPr>
          </w:rPrChange>
        </w:rPr>
        <w:t xml:space="preserve"> three application</w:t>
      </w:r>
      <w:r w:rsidR="0099089A" w:rsidRPr="00AD7A73">
        <w:rPr>
          <w:lang w:val="en-GB" w:eastAsia="de-DE"/>
          <w:rPrChange w:id="1162" w:author="Mathias Fuchs" w:date="2020-07-01T16:45:00Z">
            <w:rPr>
              <w:lang w:eastAsia="de-DE"/>
            </w:rPr>
          </w:rPrChange>
        </w:rPr>
        <w:t>s</w:t>
      </w:r>
      <w:r w:rsidR="00FA56AA" w:rsidRPr="00AD7A73">
        <w:rPr>
          <w:lang w:val="en-GB" w:eastAsia="de-DE"/>
          <w:rPrChange w:id="1163" w:author="Mathias Fuchs" w:date="2020-07-01T16:45:00Z">
            <w:rPr>
              <w:lang w:eastAsia="de-DE"/>
            </w:rPr>
          </w:rPrChange>
        </w:rPr>
        <w:t xml:space="preserve"> </w:t>
      </w:r>
      <w:del w:id="1164" w:author="Mathias Fuchs" w:date="2020-07-01T16:49:00Z">
        <w:r w:rsidRPr="00AD7A73" w:rsidDel="00AD7A73">
          <w:rPr>
            <w:lang w:val="en-GB" w:eastAsia="de-DE"/>
            <w:rPrChange w:id="1165" w:author="Mathias Fuchs" w:date="2020-07-01T16:45:00Z">
              <w:rPr>
                <w:lang w:eastAsia="de-DE"/>
              </w:rPr>
            </w:rPrChange>
          </w:rPr>
          <w:delText>could</w:delText>
        </w:r>
        <w:r w:rsidR="00FA56AA" w:rsidRPr="00AD7A73" w:rsidDel="00AD7A73">
          <w:rPr>
            <w:lang w:val="en-GB" w:eastAsia="de-DE"/>
            <w:rPrChange w:id="1166" w:author="Mathias Fuchs" w:date="2020-07-01T16:45:00Z">
              <w:rPr>
                <w:lang w:eastAsia="de-DE"/>
              </w:rPr>
            </w:rPrChange>
          </w:rPr>
          <w:delText xml:space="preserve"> be</w:delText>
        </w:r>
      </w:del>
      <w:ins w:id="1167" w:author="Mathias Fuchs" w:date="2020-07-01T16:49:00Z">
        <w:r w:rsidR="00AD7A73">
          <w:rPr>
            <w:lang w:val="en-GB" w:eastAsia="de-DE"/>
          </w:rPr>
          <w:t>are</w:t>
        </w:r>
      </w:ins>
      <w:r w:rsidR="00FA56AA" w:rsidRPr="00AD7A73">
        <w:rPr>
          <w:lang w:val="en-GB" w:eastAsia="de-DE"/>
          <w:rPrChange w:id="1168" w:author="Mathias Fuchs" w:date="2020-07-01T16:45:00Z">
            <w:rPr>
              <w:lang w:eastAsia="de-DE"/>
            </w:rPr>
          </w:rPrChange>
        </w:rPr>
        <w:t xml:space="preserve"> described as follows:</w:t>
      </w:r>
    </w:p>
    <w:p w14:paraId="6C0E2E78" w14:textId="762DDA54" w:rsidR="006C18FD" w:rsidRPr="00AD7A73" w:rsidRDefault="006C18FD" w:rsidP="009C718D">
      <w:pPr>
        <w:pStyle w:val="ListParagraph"/>
        <w:numPr>
          <w:ilvl w:val="0"/>
          <w:numId w:val="20"/>
        </w:numPr>
        <w:rPr>
          <w:lang w:val="en-GB" w:eastAsia="de-DE"/>
          <w:rPrChange w:id="1169" w:author="Mathias Fuchs" w:date="2020-07-01T16:43:00Z">
            <w:rPr>
              <w:lang w:eastAsia="de-DE"/>
            </w:rPr>
          </w:rPrChange>
        </w:rPr>
      </w:pPr>
      <w:r w:rsidRPr="00AD7A73">
        <w:rPr>
          <w:lang w:val="en-GB" w:eastAsia="de-DE"/>
          <w:rPrChange w:id="1170" w:author="Mathias Fuchs" w:date="2020-07-01T16:43:00Z">
            <w:rPr>
              <w:lang w:eastAsia="de-DE"/>
            </w:rPr>
          </w:rPrChange>
        </w:rPr>
        <w:t xml:space="preserve">The </w:t>
      </w:r>
      <w:r w:rsidRPr="00AD7A73">
        <w:rPr>
          <w:b/>
          <w:lang w:val="en-GB" w:eastAsia="de-DE"/>
          <w:rPrChange w:id="1171" w:author="Mathias Fuchs" w:date="2020-07-01T16:50:00Z">
            <w:rPr>
              <w:lang w:eastAsia="de-DE"/>
            </w:rPr>
          </w:rPrChange>
        </w:rPr>
        <w:t>Java Business Application (JBA)</w:t>
      </w:r>
      <w:r w:rsidR="007F4304" w:rsidRPr="00AD7A73">
        <w:rPr>
          <w:lang w:val="en-GB" w:eastAsia="de-DE"/>
          <w:rPrChange w:id="1172" w:author="Mathias Fuchs" w:date="2020-07-01T16:43:00Z">
            <w:rPr>
              <w:lang w:eastAsia="de-DE"/>
            </w:rPr>
          </w:rPrChange>
        </w:rPr>
        <w:t xml:space="preserve"> was </w:t>
      </w:r>
      <w:r w:rsidR="00EE68C7" w:rsidRPr="00AD7A73">
        <w:rPr>
          <w:lang w:val="en-GB" w:eastAsia="de-DE"/>
          <w:rPrChange w:id="1173" w:author="Mathias Fuchs" w:date="2020-07-01T16:43:00Z">
            <w:rPr>
              <w:lang w:eastAsia="de-DE"/>
            </w:rPr>
          </w:rPrChange>
        </w:rPr>
        <w:t>implemented</w:t>
      </w:r>
      <w:r w:rsidR="007F4304" w:rsidRPr="00AD7A73">
        <w:rPr>
          <w:lang w:val="en-GB" w:eastAsia="de-DE"/>
          <w:rPrChange w:id="1174" w:author="Mathias Fuchs" w:date="2020-07-01T16:43:00Z">
            <w:rPr>
              <w:lang w:eastAsia="de-DE"/>
            </w:rPr>
          </w:rPrChange>
        </w:rPr>
        <w:t xml:space="preserve"> as </w:t>
      </w:r>
      <w:del w:id="1175" w:author="Mathias Fuchs" w:date="2020-06-30T15:48:00Z">
        <w:r w:rsidR="007F4304" w:rsidRPr="00AD7A73" w:rsidDel="001D2147">
          <w:rPr>
            <w:lang w:val="en-GB" w:eastAsia="de-DE"/>
            <w:rPrChange w:id="1176" w:author="Mathias Fuchs" w:date="2020-07-01T16:43:00Z">
              <w:rPr>
                <w:lang w:eastAsia="de-DE"/>
              </w:rPr>
            </w:rPrChange>
          </w:rPr>
          <w:delText xml:space="preserve">representation of </w:delText>
        </w:r>
      </w:del>
      <w:r w:rsidR="007F4304" w:rsidRPr="00AD7A73">
        <w:rPr>
          <w:lang w:val="en-GB" w:eastAsia="de-DE"/>
          <w:rPrChange w:id="1177" w:author="Mathias Fuchs" w:date="2020-07-01T16:43:00Z">
            <w:rPr>
              <w:lang w:eastAsia="de-DE"/>
            </w:rPr>
          </w:rPrChange>
        </w:rPr>
        <w:t>web-</w:t>
      </w:r>
      <w:del w:id="1178" w:author="Mathias Fuchs" w:date="2020-06-30T15:48:00Z">
        <w:r w:rsidR="007F4304" w:rsidRPr="00AD7A73" w:rsidDel="001D2147">
          <w:rPr>
            <w:lang w:val="en-GB" w:eastAsia="de-DE"/>
            <w:rPrChange w:id="1179" w:author="Mathias Fuchs" w:date="2020-07-01T16:43:00Z">
              <w:rPr>
                <w:lang w:eastAsia="de-DE"/>
              </w:rPr>
            </w:rPrChange>
          </w:rPr>
          <w:delText>based business</w:delText>
        </w:r>
      </w:del>
      <w:r w:rsidR="007F4304" w:rsidRPr="00AD7A73">
        <w:rPr>
          <w:lang w:val="en-GB" w:eastAsia="de-DE"/>
          <w:rPrChange w:id="1180" w:author="Mathias Fuchs" w:date="2020-07-01T16:43:00Z">
            <w:rPr>
              <w:lang w:eastAsia="de-DE"/>
            </w:rPr>
          </w:rPrChange>
        </w:rPr>
        <w:t xml:space="preserve"> application to</w:t>
      </w:r>
      <w:ins w:id="1181" w:author="Mathias Fuchs" w:date="2020-06-30T15:49:00Z">
        <w:r w:rsidR="001D2147" w:rsidRPr="001D2147">
          <w:rPr>
            <w:lang w:val="en-GB" w:eastAsia="de-DE"/>
            <w:rPrChange w:id="1182" w:author="Mathias Fuchs" w:date="2020-06-30T15:49:00Z">
              <w:rPr>
                <w:lang w:eastAsia="de-DE"/>
              </w:rPr>
            </w:rPrChange>
          </w:rPr>
          <w:t xml:space="preserve"> </w:t>
        </w:r>
      </w:ins>
      <w:ins w:id="1183" w:author="Mathias Fuchs" w:date="2020-07-01T16:51:00Z">
        <w:r w:rsidR="00AD7A73">
          <w:rPr>
            <w:lang w:val="en-GB" w:eastAsia="de-DE"/>
          </w:rPr>
          <w:t xml:space="preserve">simulate </w:t>
        </w:r>
      </w:ins>
      <w:ins w:id="1184" w:author="Mathias Fuchs" w:date="2020-06-30T15:49:00Z">
        <w:r w:rsidR="001D2147" w:rsidRPr="001D2147">
          <w:rPr>
            <w:lang w:val="en-GB" w:eastAsia="de-DE"/>
            <w:rPrChange w:id="1185" w:author="Mathias Fuchs" w:date="2020-06-30T15:49:00Z">
              <w:rPr>
                <w:lang w:eastAsia="de-DE"/>
              </w:rPr>
            </w:rPrChange>
          </w:rPr>
          <w:t>basic</w:t>
        </w:r>
      </w:ins>
      <w:r w:rsidR="007F4304" w:rsidRPr="00AD7A73">
        <w:rPr>
          <w:lang w:val="en-GB" w:eastAsia="de-DE"/>
          <w:rPrChange w:id="1186" w:author="Mathias Fuchs" w:date="2020-07-01T16:43:00Z">
            <w:rPr>
              <w:lang w:eastAsia="de-DE"/>
            </w:rPr>
          </w:rPrChange>
        </w:rPr>
        <w:t xml:space="preserve"> </w:t>
      </w:r>
      <w:del w:id="1187" w:author="Mathias Fuchs" w:date="2020-07-01T16:51:00Z">
        <w:r w:rsidR="007F4304" w:rsidRPr="00AD7A73" w:rsidDel="00AD7A73">
          <w:rPr>
            <w:lang w:val="en-GB" w:eastAsia="de-DE"/>
            <w:rPrChange w:id="1188" w:author="Mathias Fuchs" w:date="2020-07-01T16:43:00Z">
              <w:rPr>
                <w:lang w:eastAsia="de-DE"/>
              </w:rPr>
            </w:rPrChange>
          </w:rPr>
          <w:delText xml:space="preserve">support </w:delText>
        </w:r>
      </w:del>
      <w:ins w:id="1189" w:author="Mathias Fuchs" w:date="2020-07-01T16:51:00Z">
        <w:r w:rsidR="00AD7A73">
          <w:rPr>
            <w:lang w:val="en-GB" w:eastAsia="de-DE"/>
          </w:rPr>
          <w:t>functionality of</w:t>
        </w:r>
        <w:r w:rsidR="00AD7A73" w:rsidRPr="00AD7A73">
          <w:rPr>
            <w:lang w:val="en-GB" w:eastAsia="de-DE"/>
            <w:rPrChange w:id="1190" w:author="Mathias Fuchs" w:date="2020-07-01T16:43:00Z">
              <w:rPr>
                <w:lang w:eastAsia="de-DE"/>
              </w:rPr>
            </w:rPrChange>
          </w:rPr>
          <w:t xml:space="preserve"> </w:t>
        </w:r>
      </w:ins>
      <w:del w:id="1191" w:author="Mathias Fuchs" w:date="2020-07-01T16:51:00Z">
        <w:r w:rsidR="007F4304" w:rsidRPr="00AD7A73" w:rsidDel="00AD7A73">
          <w:rPr>
            <w:lang w:val="en-GB" w:eastAsia="de-DE"/>
            <w:rPrChange w:id="1192" w:author="Mathias Fuchs" w:date="2020-07-01T16:43:00Z">
              <w:rPr>
                <w:lang w:eastAsia="de-DE"/>
              </w:rPr>
            </w:rPrChange>
          </w:rPr>
          <w:delText xml:space="preserve">the </w:delText>
        </w:r>
      </w:del>
      <w:ins w:id="1193" w:author="Mathias Fuchs" w:date="2020-07-01T16:51:00Z">
        <w:r w:rsidR="00AD7A73">
          <w:rPr>
            <w:lang w:val="en-GB" w:eastAsia="de-DE"/>
          </w:rPr>
          <w:t>a</w:t>
        </w:r>
        <w:r w:rsidR="00AD7A73" w:rsidRPr="00AD7A73">
          <w:rPr>
            <w:lang w:val="en-GB" w:eastAsia="de-DE"/>
            <w:rPrChange w:id="1194" w:author="Mathias Fuchs" w:date="2020-07-01T16:43:00Z">
              <w:rPr>
                <w:lang w:eastAsia="de-DE"/>
              </w:rPr>
            </w:rPrChange>
          </w:rPr>
          <w:t xml:space="preserve"> </w:t>
        </w:r>
      </w:ins>
      <w:del w:id="1195" w:author="Mathias Fuchs" w:date="2020-07-01T16:52:00Z">
        <w:r w:rsidR="007F4304" w:rsidRPr="00AD7A73" w:rsidDel="00AD7A73">
          <w:rPr>
            <w:lang w:val="en-GB" w:eastAsia="de-DE"/>
            <w:rPrChange w:id="1196" w:author="Mathias Fuchs" w:date="2020-07-01T16:43:00Z">
              <w:rPr>
                <w:lang w:eastAsia="de-DE"/>
              </w:rPr>
            </w:rPrChange>
          </w:rPr>
          <w:delText xml:space="preserve">management of a </w:delText>
        </w:r>
      </w:del>
      <w:del w:id="1197" w:author="Mathias Fuchs" w:date="2020-06-30T15:49:00Z">
        <w:r w:rsidR="007F4304" w:rsidRPr="00AD7A73" w:rsidDel="001D2147">
          <w:rPr>
            <w:lang w:val="en-GB" w:eastAsia="de-DE"/>
            <w:rPrChange w:id="1198" w:author="Mathias Fuchs" w:date="2020-07-01T16:43:00Z">
              <w:rPr>
                <w:lang w:eastAsia="de-DE"/>
              </w:rPr>
            </w:rPrChange>
          </w:rPr>
          <w:delText xml:space="preserve">fictive </w:delText>
        </w:r>
      </w:del>
      <w:r w:rsidR="007F4304" w:rsidRPr="00AD7A73">
        <w:rPr>
          <w:lang w:val="en-GB" w:eastAsia="de-DE"/>
          <w:rPrChange w:id="1199" w:author="Mathias Fuchs" w:date="2020-07-01T16:43:00Z">
            <w:rPr>
              <w:lang w:eastAsia="de-DE"/>
            </w:rPr>
          </w:rPrChange>
        </w:rPr>
        <w:t>clinical trial</w:t>
      </w:r>
      <w:ins w:id="1200" w:author="Mathias Fuchs" w:date="2020-07-01T16:52:00Z">
        <w:r w:rsidR="00AD7A73">
          <w:rPr>
            <w:lang w:val="en-GB" w:eastAsia="de-DE"/>
          </w:rPr>
          <w:t xml:space="preserve"> management tool</w:t>
        </w:r>
      </w:ins>
      <w:r w:rsidR="007F4304" w:rsidRPr="00AD7A73">
        <w:rPr>
          <w:lang w:val="en-GB" w:eastAsia="de-DE"/>
          <w:rPrChange w:id="1201" w:author="Mathias Fuchs" w:date="2020-07-01T16:43:00Z">
            <w:rPr>
              <w:lang w:eastAsia="de-DE"/>
            </w:rPr>
          </w:rPrChange>
        </w:rPr>
        <w:t xml:space="preserve">. </w:t>
      </w:r>
      <w:del w:id="1202" w:author="Mathias Fuchs" w:date="2020-06-30T15:49:00Z">
        <w:r w:rsidR="007F4304" w:rsidRPr="00AD7A73" w:rsidDel="001D2147">
          <w:rPr>
            <w:lang w:val="en-GB" w:eastAsia="de-DE"/>
            <w:rPrChange w:id="1203" w:author="Mathias Fuchs" w:date="2020-07-01T16:43:00Z">
              <w:rPr>
                <w:lang w:eastAsia="de-DE"/>
              </w:rPr>
            </w:rPrChange>
          </w:rPr>
          <w:delText xml:space="preserve">From the business point of view, this </w:delText>
        </w:r>
      </w:del>
      <w:ins w:id="1204" w:author="Mathias Fuchs" w:date="2020-07-01T16:52:00Z">
        <w:r w:rsidR="00AD7A73">
          <w:rPr>
            <w:lang w:val="en-GB" w:eastAsia="de-DE"/>
          </w:rPr>
          <w:t>JBA represents</w:t>
        </w:r>
      </w:ins>
      <w:ins w:id="1205" w:author="Mathias Fuchs" w:date="2020-06-30T15:49:00Z">
        <w:r w:rsidR="001D2147" w:rsidRPr="00AD7A73">
          <w:rPr>
            <w:lang w:val="en-GB" w:eastAsia="de-DE"/>
            <w:rPrChange w:id="1206" w:author="Mathias Fuchs" w:date="2020-07-01T16:43:00Z">
              <w:rPr>
                <w:lang w:eastAsia="de-DE"/>
              </w:rPr>
            </w:rPrChange>
          </w:rPr>
          <w:t xml:space="preserve"> </w:t>
        </w:r>
      </w:ins>
      <w:del w:id="1207" w:author="Mathias Fuchs" w:date="2020-07-02T13:10:00Z">
        <w:r w:rsidR="007F4304" w:rsidRPr="00AD7A73" w:rsidDel="00722A27">
          <w:rPr>
            <w:lang w:val="en-GB" w:eastAsia="de-DE"/>
            <w:rPrChange w:id="1208" w:author="Mathias Fuchs" w:date="2020-07-01T16:43:00Z">
              <w:rPr>
                <w:lang w:eastAsia="de-DE"/>
              </w:rPr>
            </w:rPrChange>
          </w:rPr>
          <w:delText xml:space="preserve">is </w:delText>
        </w:r>
      </w:del>
      <w:r w:rsidR="007F4304" w:rsidRPr="00AD7A73">
        <w:rPr>
          <w:lang w:val="en-GB" w:eastAsia="de-DE"/>
          <w:rPrChange w:id="1209" w:author="Mathias Fuchs" w:date="2020-07-01T16:43:00Z">
            <w:rPr>
              <w:lang w:eastAsia="de-DE"/>
            </w:rPr>
          </w:rPrChange>
        </w:rPr>
        <w:t xml:space="preserve">the </w:t>
      </w:r>
      <w:del w:id="1210" w:author="Mathias Fuchs" w:date="2020-06-30T15:47:00Z">
        <w:r w:rsidR="007F4304" w:rsidRPr="00AD7A73" w:rsidDel="001D2147">
          <w:rPr>
            <w:lang w:val="en-GB" w:eastAsia="de-DE"/>
            <w:rPrChange w:id="1211" w:author="Mathias Fuchs" w:date="2020-07-01T16:43:00Z">
              <w:rPr>
                <w:lang w:eastAsia="de-DE"/>
              </w:rPr>
            </w:rPrChange>
          </w:rPr>
          <w:delText xml:space="preserve">app of interest </w:delText>
        </w:r>
      </w:del>
      <w:ins w:id="1212" w:author="Mathias Fuchs" w:date="2020-06-30T15:47:00Z">
        <w:r w:rsidR="001D2147" w:rsidRPr="001D2147">
          <w:rPr>
            <w:lang w:val="en-GB" w:eastAsia="de-DE"/>
            <w:rPrChange w:id="1213" w:author="Mathias Fuchs" w:date="2020-06-30T15:47:00Z">
              <w:rPr>
                <w:lang w:eastAsia="de-DE"/>
              </w:rPr>
            </w:rPrChange>
          </w:rPr>
          <w:t xml:space="preserve"> business application </w:t>
        </w:r>
      </w:ins>
      <w:r w:rsidR="007F4304" w:rsidRPr="00AD7A73">
        <w:rPr>
          <w:lang w:val="en-GB" w:eastAsia="de-DE"/>
          <w:rPrChange w:id="1214" w:author="Mathias Fuchs" w:date="2020-07-01T16:43:00Z">
            <w:rPr>
              <w:lang w:eastAsia="de-DE"/>
            </w:rPr>
          </w:rPrChange>
        </w:rPr>
        <w:t>that needs to be validated.</w:t>
      </w:r>
    </w:p>
    <w:p w14:paraId="1B0A4C30" w14:textId="194AD9D5" w:rsidR="007F4304" w:rsidRPr="00AD7A73" w:rsidRDefault="007F4304" w:rsidP="009C718D">
      <w:pPr>
        <w:pStyle w:val="ListParagraph"/>
        <w:numPr>
          <w:ilvl w:val="0"/>
          <w:numId w:val="20"/>
        </w:numPr>
        <w:rPr>
          <w:lang w:val="en-GB" w:eastAsia="de-DE"/>
          <w:rPrChange w:id="1215" w:author="Mathias Fuchs" w:date="2020-07-01T16:45:00Z">
            <w:rPr>
              <w:lang w:eastAsia="de-DE"/>
            </w:rPr>
          </w:rPrChange>
        </w:rPr>
      </w:pPr>
      <w:r w:rsidRPr="00AD7A73">
        <w:rPr>
          <w:lang w:val="en-GB" w:eastAsia="de-DE"/>
          <w:rPrChange w:id="1216" w:author="Mathias Fuchs" w:date="2020-07-01T16:45:00Z">
            <w:rPr>
              <w:lang w:eastAsia="de-DE"/>
            </w:rPr>
          </w:rPrChange>
        </w:rPr>
        <w:lastRenderedPageBreak/>
        <w:t xml:space="preserve">The </w:t>
      </w:r>
      <w:r w:rsidRPr="00014EE9">
        <w:rPr>
          <w:b/>
          <w:lang w:val="en-GB" w:eastAsia="de-DE"/>
          <w:rPrChange w:id="1217" w:author="Mathias Fuchs" w:date="2020-07-01T16:53:00Z">
            <w:rPr>
              <w:lang w:eastAsia="de-DE"/>
            </w:rPr>
          </w:rPrChange>
        </w:rPr>
        <w:t>OQ Test App</w:t>
      </w:r>
      <w:r w:rsidRPr="00AD7A73">
        <w:rPr>
          <w:lang w:val="en-GB" w:eastAsia="de-DE"/>
          <w:rPrChange w:id="1218" w:author="Mathias Fuchs" w:date="2020-07-01T16:45:00Z">
            <w:rPr>
              <w:lang w:eastAsia="de-DE"/>
            </w:rPr>
          </w:rPrChange>
        </w:rPr>
        <w:t xml:space="preserve"> was </w:t>
      </w:r>
      <w:r w:rsidR="00EE68C7" w:rsidRPr="00AD7A73">
        <w:rPr>
          <w:lang w:val="en-GB" w:eastAsia="de-DE"/>
          <w:rPrChange w:id="1219" w:author="Mathias Fuchs" w:date="2020-07-01T16:45:00Z">
            <w:rPr>
              <w:lang w:eastAsia="de-DE"/>
            </w:rPr>
          </w:rPrChange>
        </w:rPr>
        <w:t>implemented</w:t>
      </w:r>
      <w:r w:rsidRPr="00AD7A73">
        <w:rPr>
          <w:lang w:val="en-GB" w:eastAsia="de-DE"/>
          <w:rPrChange w:id="1220" w:author="Mathias Fuchs" w:date="2020-07-01T16:45:00Z">
            <w:rPr>
              <w:lang w:eastAsia="de-DE"/>
            </w:rPr>
          </w:rPrChange>
        </w:rPr>
        <w:t xml:space="preserve"> </w:t>
      </w:r>
      <w:del w:id="1221" w:author="Mathias Fuchs" w:date="2020-07-02T13:10:00Z">
        <w:r w:rsidRPr="00AD7A73" w:rsidDel="00722A27">
          <w:rPr>
            <w:lang w:val="en-GB" w:eastAsia="de-DE"/>
            <w:rPrChange w:id="1222" w:author="Mathias Fuchs" w:date="2020-07-01T16:45:00Z">
              <w:rPr>
                <w:lang w:eastAsia="de-DE"/>
              </w:rPr>
            </w:rPrChange>
          </w:rPr>
          <w:delText xml:space="preserve">as a prototype </w:delText>
        </w:r>
      </w:del>
      <w:r w:rsidRPr="00AD7A73">
        <w:rPr>
          <w:lang w:val="en-GB" w:eastAsia="de-DE"/>
          <w:rPrChange w:id="1223" w:author="Mathias Fuchs" w:date="2020-07-01T16:45:00Z">
            <w:rPr>
              <w:lang w:eastAsia="de-DE"/>
            </w:rPr>
          </w:rPrChange>
        </w:rPr>
        <w:t xml:space="preserve">to perform automated OQs on the JBA based on the feature files and the glue code. It generates the </w:t>
      </w:r>
      <w:proofErr w:type="spellStart"/>
      <w:r w:rsidRPr="00AD7A73">
        <w:rPr>
          <w:lang w:val="en-GB" w:eastAsia="de-DE"/>
          <w:rPrChange w:id="1224" w:author="Mathias Fuchs" w:date="2020-07-01T16:45:00Z">
            <w:rPr>
              <w:lang w:eastAsia="de-DE"/>
            </w:rPr>
          </w:rPrChange>
        </w:rPr>
        <w:t>testresults</w:t>
      </w:r>
      <w:proofErr w:type="spellEnd"/>
      <w:r w:rsidRPr="00AD7A73">
        <w:rPr>
          <w:lang w:val="en-GB" w:eastAsia="de-DE"/>
          <w:rPrChange w:id="1225" w:author="Mathias Fuchs" w:date="2020-07-01T16:45:00Z">
            <w:rPr>
              <w:lang w:eastAsia="de-DE"/>
            </w:rPr>
          </w:rPrChange>
        </w:rPr>
        <w:t xml:space="preserve"> </w:t>
      </w:r>
      <w:r w:rsidR="000D1B54" w:rsidRPr="00AD7A73">
        <w:rPr>
          <w:lang w:val="en-GB" w:eastAsia="de-DE"/>
          <w:rPrChange w:id="1226" w:author="Mathias Fuchs" w:date="2020-07-01T16:45:00Z">
            <w:rPr>
              <w:lang w:eastAsia="de-DE"/>
            </w:rPr>
          </w:rPrChange>
        </w:rPr>
        <w:t xml:space="preserve">in </w:t>
      </w:r>
      <w:commentRangeStart w:id="1227"/>
      <w:r w:rsidR="000D1B54" w:rsidRPr="00AD7A73">
        <w:rPr>
          <w:lang w:val="en-GB" w:eastAsia="de-DE"/>
          <w:rPrChange w:id="1228" w:author="Mathias Fuchs" w:date="2020-07-01T16:45:00Z">
            <w:rPr>
              <w:lang w:eastAsia="de-DE"/>
            </w:rPr>
          </w:rPrChange>
        </w:rPr>
        <w:t xml:space="preserve">a format, </w:t>
      </w:r>
      <w:commentRangeEnd w:id="1227"/>
      <w:r w:rsidR="00722A27">
        <w:rPr>
          <w:rStyle w:val="CommentReference"/>
        </w:rPr>
        <w:commentReference w:id="1227"/>
      </w:r>
      <w:r w:rsidR="000D1B54" w:rsidRPr="00AD7A73">
        <w:rPr>
          <w:lang w:val="en-GB" w:eastAsia="de-DE"/>
          <w:rPrChange w:id="1229" w:author="Mathias Fuchs" w:date="2020-07-01T16:45:00Z">
            <w:rPr>
              <w:lang w:eastAsia="de-DE"/>
            </w:rPr>
          </w:rPrChange>
        </w:rPr>
        <w:t xml:space="preserve">that allows to be displayed in </w:t>
      </w:r>
      <w:proofErr w:type="spellStart"/>
      <w:r w:rsidR="000D1B54" w:rsidRPr="00014EE9">
        <w:rPr>
          <w:b/>
          <w:lang w:val="en-GB" w:eastAsia="de-DE"/>
          <w:rPrChange w:id="1230" w:author="Mathias Fuchs" w:date="2020-07-01T16:53:00Z">
            <w:rPr>
              <w:lang w:eastAsia="de-DE"/>
            </w:rPr>
          </w:rPrChange>
        </w:rPr>
        <w:t>Scenarioo</w:t>
      </w:r>
      <w:proofErr w:type="spellEnd"/>
      <w:r w:rsidR="000D1B54" w:rsidRPr="00AD7A73">
        <w:rPr>
          <w:lang w:val="en-GB" w:eastAsia="de-DE"/>
          <w:rPrChange w:id="1231" w:author="Mathias Fuchs" w:date="2020-07-01T16:45:00Z">
            <w:rPr>
              <w:lang w:eastAsia="de-DE"/>
            </w:rPr>
          </w:rPrChange>
        </w:rPr>
        <w:t>.</w:t>
      </w:r>
    </w:p>
    <w:p w14:paraId="09593F4E" w14:textId="24DE036D" w:rsidR="0070134F" w:rsidRPr="00AD7A73" w:rsidRDefault="000D1B54" w:rsidP="009C718D">
      <w:pPr>
        <w:pStyle w:val="ListParagraph"/>
        <w:numPr>
          <w:ilvl w:val="0"/>
          <w:numId w:val="20"/>
        </w:numPr>
        <w:rPr>
          <w:lang w:val="en-GB" w:eastAsia="de-DE"/>
          <w:rPrChange w:id="1232" w:author="Mathias Fuchs" w:date="2020-07-01T16:45:00Z">
            <w:rPr>
              <w:lang w:eastAsia="de-DE"/>
            </w:rPr>
          </w:rPrChange>
        </w:rPr>
      </w:pPr>
      <w:proofErr w:type="spellStart"/>
      <w:r w:rsidRPr="00014EE9">
        <w:rPr>
          <w:b/>
          <w:lang w:val="en-GB" w:eastAsia="de-DE"/>
          <w:rPrChange w:id="1233" w:author="Mathias Fuchs" w:date="2020-07-01T16:53:00Z">
            <w:rPr>
              <w:lang w:eastAsia="de-DE"/>
            </w:rPr>
          </w:rPrChange>
        </w:rPr>
        <w:t>Scenarioo</w:t>
      </w:r>
      <w:proofErr w:type="spellEnd"/>
      <w:r w:rsidRPr="00AD7A73">
        <w:rPr>
          <w:lang w:val="en-GB" w:eastAsia="de-DE"/>
          <w:rPrChange w:id="1234" w:author="Mathias Fuchs" w:date="2020-07-01T16:43:00Z">
            <w:rPr>
              <w:lang w:eastAsia="de-DE"/>
            </w:rPr>
          </w:rPrChange>
        </w:rPr>
        <w:t xml:space="preserve"> is an open source software available</w:t>
      </w:r>
      <w:r w:rsidR="00FA56AA" w:rsidRPr="00AD7A73">
        <w:rPr>
          <w:lang w:val="en-GB" w:eastAsia="de-DE"/>
          <w:rPrChange w:id="1235" w:author="Mathias Fuchs" w:date="2020-07-01T16:43:00Z">
            <w:rPr>
              <w:lang w:eastAsia="de-DE"/>
            </w:rPr>
          </w:rPrChange>
        </w:rPr>
        <w:t xml:space="preserve"> and documented</w:t>
      </w:r>
      <w:r w:rsidRPr="00AD7A73">
        <w:rPr>
          <w:lang w:val="en-GB" w:eastAsia="de-DE"/>
          <w:rPrChange w:id="1236" w:author="Mathias Fuchs" w:date="2020-07-01T16:43:00Z">
            <w:rPr>
              <w:lang w:eastAsia="de-DE"/>
            </w:rPr>
          </w:rPrChange>
        </w:rPr>
        <w:t xml:space="preserve"> on </w:t>
      </w:r>
      <w:r w:rsidR="001D2147">
        <w:fldChar w:fldCharType="begin"/>
      </w:r>
      <w:r w:rsidR="001D2147" w:rsidRPr="001D2147">
        <w:rPr>
          <w:lang w:val="en-GB"/>
          <w:rPrChange w:id="1237" w:author="Mathias Fuchs" w:date="2020-06-30T15:44:00Z">
            <w:rPr/>
          </w:rPrChange>
        </w:rPr>
        <w:instrText xml:space="preserve"> HYPERLINK "http://scenarioo.org/" </w:instrText>
      </w:r>
      <w:r w:rsidR="001D2147">
        <w:fldChar w:fldCharType="separate"/>
      </w:r>
      <w:r w:rsidR="006349DE" w:rsidRPr="001D2147">
        <w:rPr>
          <w:rStyle w:val="Hyperlink"/>
          <w:lang w:val="en-GB"/>
          <w:rPrChange w:id="1238" w:author="Mathias Fuchs" w:date="2020-06-30T15:44:00Z">
            <w:rPr>
              <w:rStyle w:val="Hyperlink"/>
            </w:rPr>
          </w:rPrChange>
        </w:rPr>
        <w:t>http://scenarioo.org/</w:t>
      </w:r>
      <w:r w:rsidR="001D2147">
        <w:rPr>
          <w:rStyle w:val="Hyperlink"/>
        </w:rPr>
        <w:fldChar w:fldCharType="end"/>
      </w:r>
      <w:r w:rsidR="00FA56AA" w:rsidRPr="00AD7A73">
        <w:rPr>
          <w:lang w:val="en-GB"/>
          <w:rPrChange w:id="1239" w:author="Mathias Fuchs" w:date="2020-07-01T16:43:00Z">
            <w:rPr/>
          </w:rPrChange>
        </w:rPr>
        <w:t xml:space="preserve">. </w:t>
      </w:r>
      <w:del w:id="1240" w:author="Mathias Fuchs" w:date="2020-07-01T16:53:00Z">
        <w:r w:rsidR="00FA56AA" w:rsidRPr="00AD7A73" w:rsidDel="00014EE9">
          <w:rPr>
            <w:lang w:val="en-GB"/>
            <w:rPrChange w:id="1241" w:author="Mathias Fuchs" w:date="2020-07-01T16:45:00Z">
              <w:rPr/>
            </w:rPrChange>
          </w:rPr>
          <w:delText xml:space="preserve">The software </w:delText>
        </w:r>
      </w:del>
      <w:proofErr w:type="spellStart"/>
      <w:ins w:id="1242" w:author="Mathias Fuchs" w:date="2020-07-01T16:53:00Z">
        <w:r w:rsidR="00014EE9" w:rsidRPr="00406D84">
          <w:rPr>
            <w:b/>
            <w:lang w:val="en-GB" w:eastAsia="de-DE"/>
          </w:rPr>
          <w:t>Scenarioo</w:t>
        </w:r>
        <w:proofErr w:type="spellEnd"/>
        <w:r w:rsidR="00014EE9" w:rsidRPr="00406D84">
          <w:rPr>
            <w:lang w:val="en-GB" w:eastAsia="de-DE"/>
          </w:rPr>
          <w:t xml:space="preserve"> </w:t>
        </w:r>
      </w:ins>
      <w:del w:id="1243" w:author="Mathias Fuchs" w:date="2020-07-01T16:53:00Z">
        <w:r w:rsidR="00FA56AA" w:rsidRPr="00AD7A73" w:rsidDel="00014EE9">
          <w:rPr>
            <w:lang w:val="en-GB"/>
            <w:rPrChange w:id="1244" w:author="Mathias Fuchs" w:date="2020-07-01T16:45:00Z">
              <w:rPr/>
            </w:rPrChange>
          </w:rPr>
          <w:delText xml:space="preserve">was </w:delText>
        </w:r>
      </w:del>
      <w:ins w:id="1245" w:author="Mathias Fuchs" w:date="2020-07-01T16:53:00Z">
        <w:r w:rsidR="00014EE9">
          <w:rPr>
            <w:lang w:val="en-GB"/>
          </w:rPr>
          <w:t>is</w:t>
        </w:r>
        <w:r w:rsidR="00014EE9" w:rsidRPr="00AD7A73">
          <w:rPr>
            <w:lang w:val="en-GB"/>
            <w:rPrChange w:id="1246" w:author="Mathias Fuchs" w:date="2020-07-01T16:45:00Z">
              <w:rPr/>
            </w:rPrChange>
          </w:rPr>
          <w:t xml:space="preserve"> </w:t>
        </w:r>
      </w:ins>
      <w:r w:rsidR="00FA56AA" w:rsidRPr="00AD7A73">
        <w:rPr>
          <w:lang w:val="en-GB"/>
          <w:rPrChange w:id="1247" w:author="Mathias Fuchs" w:date="2020-07-01T16:45:00Z">
            <w:rPr/>
          </w:rPrChange>
        </w:rPr>
        <w:t xml:space="preserve">designed </w:t>
      </w:r>
      <w:del w:id="1248" w:author="Mathias Fuchs" w:date="2020-07-01T16:54:00Z">
        <w:r w:rsidR="00FA56AA" w:rsidRPr="00AD7A73" w:rsidDel="00014EE9">
          <w:rPr>
            <w:lang w:val="en-GB"/>
            <w:rPrChange w:id="1249" w:author="Mathias Fuchs" w:date="2020-07-01T16:45:00Z">
              <w:rPr/>
            </w:rPrChange>
          </w:rPr>
          <w:delText xml:space="preserve">for </w:delText>
        </w:r>
      </w:del>
      <w:ins w:id="1250" w:author="Mathias Fuchs" w:date="2020-07-01T16:54:00Z">
        <w:r w:rsidR="00014EE9">
          <w:rPr>
            <w:lang w:val="en-GB"/>
          </w:rPr>
          <w:t>to support</w:t>
        </w:r>
        <w:r w:rsidR="00014EE9" w:rsidRPr="00AD7A73">
          <w:rPr>
            <w:lang w:val="en-GB"/>
            <w:rPrChange w:id="1251" w:author="Mathias Fuchs" w:date="2020-07-01T16:45:00Z">
              <w:rPr/>
            </w:rPrChange>
          </w:rPr>
          <w:t xml:space="preserve"> </w:t>
        </w:r>
      </w:ins>
      <w:r w:rsidR="00FA56AA" w:rsidRPr="00AD7A73">
        <w:rPr>
          <w:lang w:val="en-GB"/>
          <w:rPrChange w:id="1252" w:author="Mathias Fuchs" w:date="2020-07-01T16:45:00Z">
            <w:rPr/>
          </w:rPrChange>
        </w:rPr>
        <w:t xml:space="preserve">automated documentation of user interface tests. As it is not specifically </w:t>
      </w:r>
      <w:del w:id="1253" w:author="Mathias Fuchs" w:date="2020-07-01T16:54:00Z">
        <w:r w:rsidR="00FA56AA" w:rsidRPr="00AD7A73" w:rsidDel="00014EE9">
          <w:rPr>
            <w:lang w:val="en-GB"/>
            <w:rPrChange w:id="1254" w:author="Mathias Fuchs" w:date="2020-07-01T16:45:00Z">
              <w:rPr/>
            </w:rPrChange>
          </w:rPr>
          <w:delText xml:space="preserve">foreseen </w:delText>
        </w:r>
      </w:del>
      <w:ins w:id="1255" w:author="Mathias Fuchs" w:date="2020-07-01T16:54:00Z">
        <w:r w:rsidR="00014EE9">
          <w:rPr>
            <w:lang w:val="en-GB"/>
          </w:rPr>
          <w:t>designed</w:t>
        </w:r>
        <w:r w:rsidR="00014EE9" w:rsidRPr="00AD7A73">
          <w:rPr>
            <w:lang w:val="en-GB"/>
            <w:rPrChange w:id="1256" w:author="Mathias Fuchs" w:date="2020-07-01T16:45:00Z">
              <w:rPr/>
            </w:rPrChange>
          </w:rPr>
          <w:t xml:space="preserve"> </w:t>
        </w:r>
      </w:ins>
      <w:r w:rsidR="00FA56AA" w:rsidRPr="00AD7A73">
        <w:rPr>
          <w:lang w:val="en-GB"/>
          <w:rPrChange w:id="1257" w:author="Mathias Fuchs" w:date="2020-07-01T16:45:00Z">
            <w:rPr/>
          </w:rPrChange>
        </w:rPr>
        <w:t>for the</w:t>
      </w:r>
      <w:ins w:id="1258" w:author="Mathias Fuchs" w:date="2020-07-01T16:54:00Z">
        <w:r w:rsidR="00014EE9">
          <w:rPr>
            <w:lang w:val="en-GB"/>
          </w:rPr>
          <w:t xml:space="preserve"> usage </w:t>
        </w:r>
      </w:ins>
      <w:ins w:id="1259" w:author="Mathias Fuchs" w:date="2020-07-01T16:55:00Z">
        <w:r w:rsidR="00014EE9">
          <w:rPr>
            <w:lang w:val="en-GB"/>
          </w:rPr>
          <w:t>i</w:t>
        </w:r>
      </w:ins>
      <w:ins w:id="1260" w:author="Mathias Fuchs" w:date="2020-07-01T16:54:00Z">
        <w:r w:rsidR="00014EE9">
          <w:rPr>
            <w:lang w:val="en-GB"/>
          </w:rPr>
          <w:t xml:space="preserve">n a </w:t>
        </w:r>
      </w:ins>
      <w:r w:rsidR="00FA56AA" w:rsidRPr="00AD7A73">
        <w:rPr>
          <w:lang w:val="en-GB"/>
          <w:rPrChange w:id="1261" w:author="Mathias Fuchs" w:date="2020-07-01T16:45:00Z">
            <w:rPr/>
          </w:rPrChange>
        </w:rPr>
        <w:t xml:space="preserve"> regulated environment </w:t>
      </w:r>
      <w:ins w:id="1262" w:author="Mathias Fuchs" w:date="2020-07-01T16:55:00Z">
        <w:r w:rsidR="00014EE9">
          <w:rPr>
            <w:lang w:val="en-GB"/>
          </w:rPr>
          <w:t xml:space="preserve">– e.g. </w:t>
        </w:r>
      </w:ins>
      <w:del w:id="1263" w:author="Mathias Fuchs" w:date="2020-07-01T16:55:00Z">
        <w:r w:rsidR="00FA56AA" w:rsidRPr="00AD7A73" w:rsidDel="00014EE9">
          <w:rPr>
            <w:lang w:val="en-GB"/>
            <w:rPrChange w:id="1264" w:author="Mathias Fuchs" w:date="2020-07-01T16:45:00Z">
              <w:rPr/>
            </w:rPrChange>
          </w:rPr>
          <w:delText xml:space="preserve">of </w:delText>
        </w:r>
      </w:del>
      <w:ins w:id="1265" w:author="Mathias Fuchs" w:date="2020-07-01T16:55:00Z">
        <w:r w:rsidR="00014EE9">
          <w:rPr>
            <w:lang w:val="en-GB"/>
          </w:rPr>
          <w:t>in</w:t>
        </w:r>
        <w:r w:rsidR="00014EE9" w:rsidRPr="00AD7A73">
          <w:rPr>
            <w:lang w:val="en-GB"/>
            <w:rPrChange w:id="1266" w:author="Mathias Fuchs" w:date="2020-07-01T16:45:00Z">
              <w:rPr/>
            </w:rPrChange>
          </w:rPr>
          <w:t xml:space="preserve"> </w:t>
        </w:r>
      </w:ins>
      <w:r w:rsidR="00FA56AA" w:rsidRPr="00AD7A73">
        <w:rPr>
          <w:lang w:val="en-GB"/>
          <w:rPrChange w:id="1267" w:author="Mathias Fuchs" w:date="2020-07-01T16:45:00Z">
            <w:rPr/>
          </w:rPrChange>
        </w:rPr>
        <w:t>the pharmaceutical industry</w:t>
      </w:r>
      <w:ins w:id="1268" w:author="Mathias Fuchs" w:date="2020-07-01T16:55:00Z">
        <w:r w:rsidR="00014EE9">
          <w:rPr>
            <w:lang w:val="en-GB"/>
          </w:rPr>
          <w:t xml:space="preserve"> - </w:t>
        </w:r>
      </w:ins>
      <w:r w:rsidR="00FA56AA" w:rsidRPr="00AD7A73">
        <w:rPr>
          <w:lang w:val="en-GB"/>
          <w:rPrChange w:id="1269" w:author="Mathias Fuchs" w:date="2020-07-01T16:45:00Z">
            <w:rPr/>
          </w:rPrChange>
        </w:rPr>
        <w:t>, it is not</w:t>
      </w:r>
      <w:ins w:id="1270" w:author="Mathias Fuchs" w:date="2020-07-01T16:55:00Z">
        <w:r w:rsidR="00014EE9">
          <w:rPr>
            <w:lang w:val="en-GB"/>
          </w:rPr>
          <w:t xml:space="preserve"> yet</w:t>
        </w:r>
      </w:ins>
      <w:r w:rsidR="00FA56AA" w:rsidRPr="00AD7A73">
        <w:rPr>
          <w:lang w:val="en-GB"/>
          <w:rPrChange w:id="1271" w:author="Mathias Fuchs" w:date="2020-07-01T16:45:00Z">
            <w:rPr/>
          </w:rPrChange>
        </w:rPr>
        <w:t xml:space="preserve"> validated</w:t>
      </w:r>
      <w:del w:id="1272" w:author="Mathias Fuchs" w:date="2020-07-01T16:55:00Z">
        <w:r w:rsidR="00FA56AA" w:rsidRPr="00AD7A73" w:rsidDel="00014EE9">
          <w:rPr>
            <w:lang w:val="en-GB"/>
            <w:rPrChange w:id="1273" w:author="Mathias Fuchs" w:date="2020-07-01T16:45:00Z">
              <w:rPr/>
            </w:rPrChange>
          </w:rPr>
          <w:delText xml:space="preserve"> yet</w:delText>
        </w:r>
      </w:del>
      <w:r w:rsidR="00FA56AA" w:rsidRPr="00AD7A73">
        <w:rPr>
          <w:lang w:val="en-GB"/>
          <w:rPrChange w:id="1274" w:author="Mathias Fuchs" w:date="2020-07-01T16:45:00Z">
            <w:rPr/>
          </w:rPrChange>
        </w:rPr>
        <w:t>.</w:t>
      </w:r>
    </w:p>
    <w:p w14:paraId="11B83934" w14:textId="40D46CBB" w:rsidR="0070134F" w:rsidRDefault="004A143B" w:rsidP="0070134F">
      <w:pPr>
        <w:rPr>
          <w:lang w:val="en-GB" w:eastAsia="de-DE"/>
        </w:rPr>
      </w:pPr>
      <w:r>
        <w:rPr>
          <w:noProof/>
          <w:lang w:eastAsia="de-CH"/>
        </w:rPr>
        <w:drawing>
          <wp:inline distT="0" distB="0" distL="0" distR="0" wp14:anchorId="792795EA" wp14:editId="2A801AD1">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12E45E98" w14:textId="3B6919A4" w:rsidR="0070134F" w:rsidRPr="00AD7A73" w:rsidRDefault="0099089A" w:rsidP="0070134F">
      <w:pPr>
        <w:rPr>
          <w:lang w:val="en-GB" w:eastAsia="de-DE"/>
          <w:rPrChange w:id="1275" w:author="Mathias Fuchs" w:date="2020-07-01T16:45:00Z">
            <w:rPr>
              <w:lang w:eastAsia="de-DE"/>
            </w:rPr>
          </w:rPrChange>
        </w:rPr>
      </w:pPr>
      <w:r w:rsidRPr="00AD7A73">
        <w:rPr>
          <w:lang w:val="en-GB" w:eastAsia="de-DE"/>
          <w:rPrChange w:id="1276" w:author="Mathias Fuchs" w:date="2020-07-01T16:45:00Z">
            <w:rPr>
              <w:lang w:eastAsia="de-DE"/>
            </w:rPr>
          </w:rPrChange>
        </w:rPr>
        <w:t>System context</w:t>
      </w:r>
      <w:r w:rsidR="006C18FD" w:rsidRPr="00AD7A73">
        <w:rPr>
          <w:lang w:val="en-GB" w:eastAsia="de-DE"/>
          <w:rPrChange w:id="1277" w:author="Mathias Fuchs" w:date="2020-07-01T16:45:00Z">
            <w:rPr>
              <w:lang w:eastAsia="de-DE"/>
            </w:rPr>
          </w:rPrChange>
        </w:rPr>
        <w:t xml:space="preserve"> of the Prototype Design according to the C4 model</w:t>
      </w:r>
    </w:p>
    <w:p w14:paraId="4A0974DB" w14:textId="67D4CBF3" w:rsidR="009B41BD" w:rsidRPr="00AD7A73" w:rsidRDefault="009B41BD" w:rsidP="0070134F">
      <w:pPr>
        <w:rPr>
          <w:lang w:val="en-GB" w:eastAsia="de-DE"/>
          <w:rPrChange w:id="1278" w:author="Mathias Fuchs" w:date="2020-07-01T16:45:00Z">
            <w:rPr>
              <w:lang w:eastAsia="de-DE"/>
            </w:rPr>
          </w:rPrChange>
        </w:rPr>
      </w:pPr>
    </w:p>
    <w:p w14:paraId="69A113AC" w14:textId="637CAAFD" w:rsidR="009B41BD" w:rsidRPr="00AD7A73" w:rsidRDefault="009B41BD" w:rsidP="0070134F">
      <w:pPr>
        <w:rPr>
          <w:lang w:val="en-GB" w:eastAsia="de-DE"/>
          <w:rPrChange w:id="1279" w:author="Mathias Fuchs" w:date="2020-07-01T16:45:00Z">
            <w:rPr>
              <w:lang w:eastAsia="de-DE"/>
            </w:rPr>
          </w:rPrChange>
        </w:rPr>
      </w:pPr>
    </w:p>
    <w:p w14:paraId="40B88F44" w14:textId="035CF800" w:rsidR="009B41BD" w:rsidRPr="00AD7A73" w:rsidRDefault="009B41BD" w:rsidP="0070134F">
      <w:pPr>
        <w:rPr>
          <w:lang w:val="en-GB" w:eastAsia="de-DE"/>
          <w:rPrChange w:id="1280" w:author="Mathias Fuchs" w:date="2020-07-01T16:45:00Z">
            <w:rPr>
              <w:lang w:eastAsia="de-DE"/>
            </w:rPr>
          </w:rPrChange>
        </w:rPr>
      </w:pPr>
    </w:p>
    <w:p w14:paraId="20A2D8BE" w14:textId="2261A21B" w:rsidR="009B41BD" w:rsidRPr="00AD7A73" w:rsidRDefault="009B41BD" w:rsidP="0070134F">
      <w:pPr>
        <w:rPr>
          <w:lang w:val="en-GB" w:eastAsia="de-DE"/>
          <w:rPrChange w:id="1281" w:author="Mathias Fuchs" w:date="2020-07-01T16:45:00Z">
            <w:rPr>
              <w:lang w:eastAsia="de-DE"/>
            </w:rPr>
          </w:rPrChange>
        </w:rPr>
      </w:pPr>
    </w:p>
    <w:p w14:paraId="16949850" w14:textId="5DA3F8DF" w:rsidR="009B41BD" w:rsidRPr="00AD7A73" w:rsidRDefault="009B41BD" w:rsidP="0070134F">
      <w:pPr>
        <w:rPr>
          <w:lang w:val="en-GB" w:eastAsia="de-DE"/>
          <w:rPrChange w:id="1282" w:author="Mathias Fuchs" w:date="2020-07-01T16:45:00Z">
            <w:rPr>
              <w:lang w:eastAsia="de-DE"/>
            </w:rPr>
          </w:rPrChange>
        </w:rPr>
      </w:pPr>
    </w:p>
    <w:p w14:paraId="768F6B9C" w14:textId="77202F63" w:rsidR="009B41BD" w:rsidRPr="00AD7A73" w:rsidRDefault="009B41BD" w:rsidP="0070134F">
      <w:pPr>
        <w:rPr>
          <w:lang w:val="en-GB" w:eastAsia="de-DE"/>
          <w:rPrChange w:id="1283" w:author="Mathias Fuchs" w:date="2020-07-01T16:45:00Z">
            <w:rPr>
              <w:lang w:eastAsia="de-DE"/>
            </w:rPr>
          </w:rPrChange>
        </w:rPr>
      </w:pPr>
    </w:p>
    <w:p w14:paraId="2BE6933E" w14:textId="47AB7077" w:rsidR="009B41BD" w:rsidRPr="00AD7A73" w:rsidRDefault="009B41BD" w:rsidP="0070134F">
      <w:pPr>
        <w:rPr>
          <w:lang w:val="en-GB" w:eastAsia="de-DE"/>
          <w:rPrChange w:id="1284" w:author="Mathias Fuchs" w:date="2020-07-01T16:45:00Z">
            <w:rPr>
              <w:lang w:eastAsia="de-DE"/>
            </w:rPr>
          </w:rPrChange>
        </w:rPr>
      </w:pPr>
    </w:p>
    <w:p w14:paraId="17064EE3" w14:textId="77777777" w:rsidR="009B41BD" w:rsidRPr="00AD7A73" w:rsidRDefault="009B41BD" w:rsidP="0070134F">
      <w:pPr>
        <w:rPr>
          <w:lang w:val="en-GB" w:eastAsia="de-DE"/>
          <w:rPrChange w:id="1285" w:author="Mathias Fuchs" w:date="2020-07-01T16:45:00Z">
            <w:rPr>
              <w:lang w:eastAsia="de-DE"/>
            </w:rPr>
          </w:rPrChange>
        </w:rPr>
      </w:pPr>
    </w:p>
    <w:p w14:paraId="07653A60" w14:textId="3EF3A9F8" w:rsidR="002E5082" w:rsidRPr="002E5082" w:rsidRDefault="00EE7577" w:rsidP="002E5082">
      <w:pPr>
        <w:pStyle w:val="Heading2"/>
      </w:pPr>
      <w:bookmarkStart w:id="1286" w:name="_Toc44339679"/>
      <w:r>
        <w:lastRenderedPageBreak/>
        <w:t xml:space="preserve">Architecture </w:t>
      </w:r>
      <w:proofErr w:type="spellStart"/>
      <w:r>
        <w:t>of</w:t>
      </w:r>
      <w:proofErr w:type="spellEnd"/>
      <w:r w:rsidR="00EE68C7">
        <w:t xml:space="preserve"> </w:t>
      </w:r>
      <w:proofErr w:type="spellStart"/>
      <w:r w:rsidR="00EE68C7">
        <w:t>the</w:t>
      </w:r>
      <w:proofErr w:type="spellEnd"/>
      <w:r w:rsidR="0099089A">
        <w:t xml:space="preserve"> </w:t>
      </w:r>
      <w:del w:id="1287" w:author="Mathias Fuchs" w:date="2020-06-30T15:51:00Z">
        <w:r w:rsidR="0099089A" w:rsidDel="001D2147">
          <w:delText>implemented</w:delText>
        </w:r>
        <w:r w:rsidR="00EE68C7" w:rsidDel="001D2147">
          <w:delText xml:space="preserve"> </w:delText>
        </w:r>
        <w:r w:rsidR="0099089A" w:rsidDel="001D2147">
          <w:delText>P</w:delText>
        </w:r>
        <w:r w:rsidR="00EE68C7" w:rsidDel="001D2147">
          <w:delText xml:space="preserve">rototypical </w:delText>
        </w:r>
      </w:del>
      <w:ins w:id="1288" w:author="Mathias Fuchs" w:date="2020-06-30T15:51:00Z">
        <w:r w:rsidR="001D2147">
          <w:t>Prototyp</w:t>
        </w:r>
        <w:r w:rsidR="001D2147" w:rsidRPr="001D2147">
          <w:rPr>
            <w:lang w:val="en-GB"/>
            <w:rPrChange w:id="1289" w:author="Mathias Fuchs" w:date="2020-06-30T15:51:00Z">
              <w:rPr/>
            </w:rPrChange>
          </w:rPr>
          <w:t>e</w:t>
        </w:r>
        <w:r w:rsidR="001D2147">
          <w:t xml:space="preserve"> </w:t>
        </w:r>
      </w:ins>
      <w:r w:rsidR="00EE68C7">
        <w:t>Apps</w:t>
      </w:r>
      <w:bookmarkEnd w:id="1286"/>
    </w:p>
    <w:p w14:paraId="12B3EED7" w14:textId="6DDCBA95" w:rsidR="003627DC" w:rsidRDefault="003627DC" w:rsidP="003627DC">
      <w:pPr>
        <w:pStyle w:val="Heading3"/>
        <w:rPr>
          <w:lang w:val="en-GB"/>
        </w:rPr>
      </w:pPr>
      <w:bookmarkStart w:id="1290" w:name="_Toc44339680"/>
      <w:commentRangeStart w:id="1291"/>
      <w:r>
        <w:rPr>
          <w:lang w:val="en-GB"/>
        </w:rPr>
        <w:t>OQ Test App</w:t>
      </w:r>
      <w:bookmarkEnd w:id="1290"/>
      <w:commentRangeEnd w:id="1291"/>
      <w:r w:rsidR="003C1E95">
        <w:rPr>
          <w:rStyle w:val="CommentReference"/>
          <w:b w:val="0"/>
          <w:i w:val="0"/>
          <w:kern w:val="0"/>
          <w:lang w:eastAsia="en-US"/>
        </w:rPr>
        <w:commentReference w:id="1291"/>
      </w:r>
    </w:p>
    <w:p w14:paraId="7EF6C945" w14:textId="73A58BE8" w:rsidR="00A84561" w:rsidRPr="00AD7A73" w:rsidRDefault="00EE7577" w:rsidP="006726B6">
      <w:pPr>
        <w:rPr>
          <w:lang w:val="en-GB" w:eastAsia="de-DE"/>
          <w:rPrChange w:id="1292" w:author="Mathias Fuchs" w:date="2020-07-01T16:43:00Z">
            <w:rPr>
              <w:lang w:eastAsia="de-DE"/>
            </w:rPr>
          </w:rPrChange>
        </w:rPr>
      </w:pPr>
      <w:r w:rsidRPr="00AD7A73">
        <w:rPr>
          <w:lang w:val="en-GB" w:eastAsia="de-DE"/>
          <w:rPrChange w:id="1293" w:author="Mathias Fuchs" w:date="2020-07-01T16:43:00Z">
            <w:rPr>
              <w:lang w:eastAsia="de-DE"/>
            </w:rPr>
          </w:rPrChange>
        </w:rPr>
        <w:t xml:space="preserve">The OQ Test App </w:t>
      </w:r>
      <w:del w:id="1294" w:author="Mathias Fuchs" w:date="2020-07-02T13:15:00Z">
        <w:r w:rsidRPr="00AD7A73" w:rsidDel="00E05B61">
          <w:rPr>
            <w:lang w:val="en-GB" w:eastAsia="de-DE"/>
            <w:rPrChange w:id="1295" w:author="Mathias Fuchs" w:date="2020-07-01T16:43:00Z">
              <w:rPr>
                <w:lang w:eastAsia="de-DE"/>
              </w:rPr>
            </w:rPrChange>
          </w:rPr>
          <w:delText xml:space="preserve">was designed to </w:delText>
        </w:r>
      </w:del>
      <w:r w:rsidRPr="00AD7A73">
        <w:rPr>
          <w:lang w:val="en-GB" w:eastAsia="de-DE"/>
          <w:rPrChange w:id="1296" w:author="Mathias Fuchs" w:date="2020-07-01T16:43:00Z">
            <w:rPr>
              <w:lang w:eastAsia="de-DE"/>
            </w:rPr>
          </w:rPrChange>
        </w:rPr>
        <w:t>perform</w:t>
      </w:r>
      <w:ins w:id="1297" w:author="Mathias Fuchs" w:date="2020-07-02T13:15:00Z">
        <w:r w:rsidR="00E05B61">
          <w:rPr>
            <w:lang w:val="en-GB" w:eastAsia="de-DE"/>
          </w:rPr>
          <w:t>s</w:t>
        </w:r>
      </w:ins>
      <w:r w:rsidRPr="00AD7A73">
        <w:rPr>
          <w:lang w:val="en-GB" w:eastAsia="de-DE"/>
          <w:rPrChange w:id="1298" w:author="Mathias Fuchs" w:date="2020-07-01T16:43:00Z">
            <w:rPr>
              <w:lang w:eastAsia="de-DE"/>
            </w:rPr>
          </w:rPrChange>
        </w:rPr>
        <w:t xml:space="preserve"> the OQ of the JBA. It is based on the </w:t>
      </w:r>
      <w:commentRangeStart w:id="1299"/>
      <w:r w:rsidRPr="00AD7A73">
        <w:rPr>
          <w:lang w:val="en-GB" w:eastAsia="de-DE"/>
          <w:rPrChange w:id="1300" w:author="Mathias Fuchs" w:date="2020-07-01T16:43:00Z">
            <w:rPr>
              <w:lang w:eastAsia="de-DE"/>
            </w:rPr>
          </w:rPrChange>
        </w:rPr>
        <w:t xml:space="preserve">JUnit Jupiter </w:t>
      </w:r>
      <w:r w:rsidR="002629A0" w:rsidRPr="00AD7A73">
        <w:rPr>
          <w:lang w:val="en-GB" w:eastAsia="de-DE"/>
          <w:rPrChange w:id="1301" w:author="Mathias Fuchs" w:date="2020-07-01T16:43:00Z">
            <w:rPr>
              <w:lang w:eastAsia="de-DE"/>
            </w:rPr>
          </w:rPrChange>
        </w:rPr>
        <w:t>t</w:t>
      </w:r>
      <w:r w:rsidRPr="00AD7A73">
        <w:rPr>
          <w:lang w:val="en-GB" w:eastAsia="de-DE"/>
          <w:rPrChange w:id="1302" w:author="Mathias Fuchs" w:date="2020-07-01T16:43:00Z">
            <w:rPr>
              <w:lang w:eastAsia="de-DE"/>
            </w:rPr>
          </w:rPrChange>
        </w:rPr>
        <w:t xml:space="preserve">est </w:t>
      </w:r>
      <w:r w:rsidR="002629A0" w:rsidRPr="00AD7A73">
        <w:rPr>
          <w:lang w:val="en-GB" w:eastAsia="de-DE"/>
          <w:rPrChange w:id="1303" w:author="Mathias Fuchs" w:date="2020-07-01T16:43:00Z">
            <w:rPr>
              <w:lang w:eastAsia="de-DE"/>
            </w:rPr>
          </w:rPrChange>
        </w:rPr>
        <w:t>f</w:t>
      </w:r>
      <w:r w:rsidRPr="00AD7A73">
        <w:rPr>
          <w:lang w:val="en-GB" w:eastAsia="de-DE"/>
          <w:rPrChange w:id="1304" w:author="Mathias Fuchs" w:date="2020-07-01T16:43:00Z">
            <w:rPr>
              <w:lang w:eastAsia="de-DE"/>
            </w:rPr>
          </w:rPrChange>
        </w:rPr>
        <w:t>ramework</w:t>
      </w:r>
      <w:r w:rsidR="002629A0" w:rsidRPr="00AD7A73">
        <w:rPr>
          <w:lang w:val="en-GB" w:eastAsia="de-DE"/>
          <w:rPrChange w:id="1305" w:author="Mathias Fuchs" w:date="2020-07-01T16:43:00Z">
            <w:rPr>
              <w:lang w:eastAsia="de-DE"/>
            </w:rPr>
          </w:rPrChange>
        </w:rPr>
        <w:t xml:space="preserve"> with</w:t>
      </w:r>
      <w:r w:rsidRPr="00AD7A73">
        <w:rPr>
          <w:lang w:val="en-GB" w:eastAsia="de-DE"/>
          <w:rPrChange w:id="1306" w:author="Mathias Fuchs" w:date="2020-07-01T16:43:00Z">
            <w:rPr>
              <w:lang w:eastAsia="de-DE"/>
            </w:rPr>
          </w:rPrChange>
        </w:rPr>
        <w:t xml:space="preserve"> the cucumber test runner </w:t>
      </w:r>
      <w:commentRangeEnd w:id="1299"/>
      <w:r w:rsidR="00E05B61">
        <w:rPr>
          <w:rStyle w:val="CommentReference"/>
        </w:rPr>
        <w:commentReference w:id="1299"/>
      </w:r>
      <w:r w:rsidRPr="00AD7A73">
        <w:rPr>
          <w:lang w:val="en-GB" w:eastAsia="de-DE"/>
          <w:rPrChange w:id="1307" w:author="Mathias Fuchs" w:date="2020-07-01T16:43:00Z">
            <w:rPr>
              <w:lang w:eastAsia="de-DE"/>
            </w:rPr>
          </w:rPrChange>
        </w:rPr>
        <w:t xml:space="preserve">to </w:t>
      </w:r>
      <w:r w:rsidR="002629A0" w:rsidRPr="00AD7A73">
        <w:rPr>
          <w:lang w:val="en-GB" w:eastAsia="de-DE"/>
          <w:rPrChange w:id="1308" w:author="Mathias Fuchs" w:date="2020-07-01T16:43:00Z">
            <w:rPr>
              <w:lang w:eastAsia="de-DE"/>
            </w:rPr>
          </w:rPrChange>
        </w:rPr>
        <w:t xml:space="preserve">perform the automated test. The architectural design </w:t>
      </w:r>
      <w:del w:id="1309" w:author="Mathias Fuchs" w:date="2020-07-01T16:57:00Z">
        <w:r w:rsidR="002629A0" w:rsidRPr="00AD7A73" w:rsidDel="00014EE9">
          <w:rPr>
            <w:lang w:val="en-GB" w:eastAsia="de-DE"/>
            <w:rPrChange w:id="1310" w:author="Mathias Fuchs" w:date="2020-07-01T16:43:00Z">
              <w:rPr>
                <w:lang w:eastAsia="de-DE"/>
              </w:rPr>
            </w:rPrChange>
          </w:rPr>
          <w:delText>was developed</w:delText>
        </w:r>
      </w:del>
      <w:ins w:id="1311" w:author="Mathias Fuchs" w:date="2020-07-01T16:57:00Z">
        <w:r w:rsidR="00014EE9">
          <w:rPr>
            <w:lang w:val="en-GB" w:eastAsia="de-DE"/>
          </w:rPr>
          <w:t>is</w:t>
        </w:r>
      </w:ins>
      <w:r w:rsidR="005978DE" w:rsidRPr="00AD7A73">
        <w:rPr>
          <w:lang w:val="en-GB" w:eastAsia="de-DE"/>
          <w:rPrChange w:id="1312" w:author="Mathias Fuchs" w:date="2020-07-01T16:43:00Z">
            <w:rPr>
              <w:lang w:eastAsia="de-DE"/>
            </w:rPr>
          </w:rPrChange>
        </w:rPr>
        <w:t xml:space="preserve"> based on the C4 model (</w:t>
      </w:r>
      <w:r w:rsidR="001D2147">
        <w:fldChar w:fldCharType="begin"/>
      </w:r>
      <w:r w:rsidR="001D2147" w:rsidRPr="001D2147">
        <w:rPr>
          <w:lang w:val="en-GB"/>
          <w:rPrChange w:id="1313" w:author="Mathias Fuchs" w:date="2020-06-30T15:44:00Z">
            <w:rPr/>
          </w:rPrChange>
        </w:rPr>
        <w:instrText xml:space="preserve"> HYPERLINK "https://c4model.com/" </w:instrText>
      </w:r>
      <w:r w:rsidR="001D2147">
        <w:fldChar w:fldCharType="separate"/>
      </w:r>
      <w:r w:rsidR="005978DE" w:rsidRPr="00AD7A73">
        <w:rPr>
          <w:rStyle w:val="Hyperlink"/>
          <w:lang w:val="en-GB"/>
          <w:rPrChange w:id="1314" w:author="Mathias Fuchs" w:date="2020-07-01T16:43:00Z">
            <w:rPr>
              <w:rStyle w:val="Hyperlink"/>
            </w:rPr>
          </w:rPrChange>
        </w:rPr>
        <w:t>https://c4model.com/</w:t>
      </w:r>
      <w:r w:rsidR="001D2147">
        <w:rPr>
          <w:rStyle w:val="Hyperlink"/>
        </w:rPr>
        <w:fldChar w:fldCharType="end"/>
      </w:r>
      <w:r w:rsidR="007E1013" w:rsidRPr="00AD7A73">
        <w:rPr>
          <w:lang w:val="en-GB"/>
          <w:rPrChange w:id="1315" w:author="Mathias Fuchs" w:date="2020-07-01T16:43:00Z">
            <w:rPr/>
          </w:rPrChange>
        </w:rPr>
        <w:t xml:space="preserve"> - 27.6.20</w:t>
      </w:r>
      <w:r w:rsidR="005978DE" w:rsidRPr="00AD7A73">
        <w:rPr>
          <w:lang w:val="en-GB" w:eastAsia="de-DE"/>
          <w:rPrChange w:id="1316" w:author="Mathias Fuchs" w:date="2020-07-01T16:43:00Z">
            <w:rPr>
              <w:lang w:eastAsia="de-DE"/>
            </w:rPr>
          </w:rPrChange>
        </w:rPr>
        <w:t>)</w:t>
      </w:r>
      <w:r w:rsidR="00883D51" w:rsidRPr="00AD7A73">
        <w:rPr>
          <w:lang w:val="en-GB" w:eastAsia="de-DE"/>
          <w:rPrChange w:id="1317" w:author="Mathias Fuchs" w:date="2020-07-01T16:43:00Z">
            <w:rPr>
              <w:lang w:eastAsia="de-DE"/>
            </w:rPr>
          </w:rPrChange>
        </w:rPr>
        <w:t xml:space="preserve"> and is </w:t>
      </w:r>
      <w:del w:id="1318" w:author="Mathias Fuchs" w:date="2020-07-01T16:57:00Z">
        <w:r w:rsidR="00883D51" w:rsidRPr="00AD7A73" w:rsidDel="00014EE9">
          <w:rPr>
            <w:lang w:val="en-GB" w:eastAsia="de-DE"/>
            <w:rPrChange w:id="1319" w:author="Mathias Fuchs" w:date="2020-07-01T16:43:00Z">
              <w:rPr>
                <w:lang w:eastAsia="de-DE"/>
              </w:rPr>
            </w:rPrChange>
          </w:rPr>
          <w:delText xml:space="preserve">shown </w:delText>
        </w:r>
      </w:del>
      <w:ins w:id="1320" w:author="Mathias Fuchs" w:date="2020-07-01T16:57:00Z">
        <w:r w:rsidR="00014EE9">
          <w:rPr>
            <w:lang w:val="en-GB" w:eastAsia="de-DE"/>
          </w:rPr>
          <w:t>de</w:t>
        </w:r>
      </w:ins>
      <w:r w:rsidR="007357F2">
        <w:rPr>
          <w:lang w:val="en-GB" w:eastAsia="de-DE"/>
        </w:rPr>
        <w:t>s</w:t>
      </w:r>
      <w:ins w:id="1321" w:author="Mathias Fuchs" w:date="2020-07-01T16:57:00Z">
        <w:r w:rsidR="00014EE9">
          <w:rPr>
            <w:lang w:val="en-GB" w:eastAsia="de-DE"/>
          </w:rPr>
          <w:t>cribed in more detail</w:t>
        </w:r>
        <w:r w:rsidR="00014EE9" w:rsidRPr="00AD7A73">
          <w:rPr>
            <w:lang w:val="en-GB" w:eastAsia="de-DE"/>
            <w:rPrChange w:id="1322" w:author="Mathias Fuchs" w:date="2020-07-01T16:43:00Z">
              <w:rPr>
                <w:lang w:eastAsia="de-DE"/>
              </w:rPr>
            </w:rPrChange>
          </w:rPr>
          <w:t xml:space="preserve"> </w:t>
        </w:r>
      </w:ins>
      <w:r w:rsidR="00883D51" w:rsidRPr="00AD7A73">
        <w:rPr>
          <w:lang w:val="en-GB" w:eastAsia="de-DE"/>
          <w:rPrChange w:id="1323" w:author="Mathias Fuchs" w:date="2020-07-01T16:43:00Z">
            <w:rPr>
              <w:lang w:eastAsia="de-DE"/>
            </w:rPr>
          </w:rPrChange>
        </w:rPr>
        <w:t>in the two following chapters.</w:t>
      </w:r>
    </w:p>
    <w:p w14:paraId="558A1CC5" w14:textId="19C06A41" w:rsidR="00A7351C" w:rsidRPr="00E05B61" w:rsidRDefault="00E05B61" w:rsidP="004D0440">
      <w:pPr>
        <w:pStyle w:val="Heading4"/>
        <w:rPr>
          <w:lang w:val="en-GB"/>
          <w:rPrChange w:id="1324" w:author="Mathias Fuchs" w:date="2020-07-02T13:19:00Z">
            <w:rPr/>
          </w:rPrChange>
        </w:rPr>
      </w:pPr>
      <w:bookmarkStart w:id="1325" w:name="_Toc44339681"/>
      <w:ins w:id="1326" w:author="Mathias Fuchs" w:date="2020-07-02T13:17:00Z">
        <w:r w:rsidRPr="00E05B61">
          <w:rPr>
            <w:lang w:val="en-GB"/>
            <w:rPrChange w:id="1327" w:author="Mathias Fuchs" w:date="2020-07-02T13:19:00Z">
              <w:rPr/>
            </w:rPrChange>
          </w:rPr>
          <w:t>High Level (</w:t>
        </w:r>
      </w:ins>
      <w:r w:rsidR="00EF7184" w:rsidRPr="00E05B61">
        <w:rPr>
          <w:lang w:val="en-GB"/>
          <w:rPrChange w:id="1328" w:author="Mathias Fuchs" w:date="2020-07-02T13:19:00Z">
            <w:rPr/>
          </w:rPrChange>
        </w:rPr>
        <w:t>C4 Model</w:t>
      </w:r>
      <w:ins w:id="1329" w:author="Mathias Fuchs" w:date="2020-07-02T13:17:00Z">
        <w:r w:rsidRPr="00E05B61">
          <w:rPr>
            <w:lang w:val="en-GB"/>
            <w:rPrChange w:id="1330" w:author="Mathias Fuchs" w:date="2020-07-02T13:19:00Z">
              <w:rPr/>
            </w:rPrChange>
          </w:rPr>
          <w:t>)</w:t>
        </w:r>
      </w:ins>
      <w:r w:rsidR="00EF7184" w:rsidRPr="00E05B61">
        <w:rPr>
          <w:lang w:val="en-GB"/>
          <w:rPrChange w:id="1331" w:author="Mathias Fuchs" w:date="2020-07-02T13:19:00Z">
            <w:rPr/>
          </w:rPrChange>
        </w:rPr>
        <w:t xml:space="preserve"> </w:t>
      </w:r>
      <w:r w:rsidR="002E5082" w:rsidRPr="00E05B61">
        <w:rPr>
          <w:lang w:val="en-GB"/>
          <w:rPrChange w:id="1332" w:author="Mathias Fuchs" w:date="2020-07-02T13:19:00Z">
            <w:rPr/>
          </w:rPrChange>
        </w:rPr>
        <w:t>Container Diagram</w:t>
      </w:r>
      <w:bookmarkEnd w:id="1325"/>
      <w:r w:rsidR="002E5082" w:rsidRPr="00E05B61">
        <w:rPr>
          <w:lang w:val="en-GB"/>
          <w:rPrChange w:id="1333" w:author="Mathias Fuchs" w:date="2020-07-02T13:19:00Z">
            <w:rPr/>
          </w:rPrChange>
        </w:rPr>
        <w:t xml:space="preserve"> </w:t>
      </w:r>
    </w:p>
    <w:p w14:paraId="502B4C00" w14:textId="5CAE755F" w:rsidR="002E5082" w:rsidRPr="00AD7A73" w:rsidRDefault="00A84561" w:rsidP="006726B6">
      <w:pPr>
        <w:rPr>
          <w:lang w:val="en-GB" w:eastAsia="de-DE"/>
          <w:rPrChange w:id="1334" w:author="Mathias Fuchs" w:date="2020-07-01T16:45:00Z">
            <w:rPr>
              <w:lang w:eastAsia="de-DE"/>
            </w:rPr>
          </w:rPrChange>
        </w:rPr>
      </w:pPr>
      <w:r w:rsidRPr="00AD7A73">
        <w:rPr>
          <w:lang w:val="en-GB" w:eastAsia="de-DE"/>
          <w:rPrChange w:id="1335" w:author="Mathias Fuchs" w:date="2020-07-01T16:45:00Z">
            <w:rPr>
              <w:lang w:eastAsia="de-DE"/>
            </w:rPr>
          </w:rPrChange>
        </w:rPr>
        <w:t xml:space="preserve">When the tester runs the OQ Test App, the JBA will be tested in an automated way by making use of the </w:t>
      </w:r>
      <w:r w:rsidR="00906998" w:rsidRPr="00AD7A73">
        <w:rPr>
          <w:lang w:val="en-GB" w:eastAsia="de-DE"/>
          <w:rPrChange w:id="1336" w:author="Mathias Fuchs" w:date="2020-07-01T16:45:00Z">
            <w:rPr>
              <w:lang w:eastAsia="de-DE"/>
            </w:rPr>
          </w:rPrChange>
        </w:rPr>
        <w:t>web driver</w:t>
      </w:r>
      <w:r w:rsidR="00161F2A" w:rsidRPr="00AD7A73">
        <w:rPr>
          <w:lang w:val="en-GB" w:eastAsia="de-DE"/>
          <w:rPrChange w:id="1337" w:author="Mathias Fuchs" w:date="2020-07-01T16:45:00Z">
            <w:rPr>
              <w:lang w:eastAsia="de-DE"/>
            </w:rPr>
          </w:rPrChange>
        </w:rPr>
        <w:t xml:space="preserve"> </w:t>
      </w:r>
      <w:proofErr w:type="spellStart"/>
      <w:r w:rsidR="00161F2A" w:rsidRPr="00AD7A73">
        <w:rPr>
          <w:lang w:val="en-GB" w:eastAsia="de-DE"/>
          <w:rPrChange w:id="1338" w:author="Mathias Fuchs" w:date="2020-07-01T16:45:00Z">
            <w:rPr>
              <w:lang w:eastAsia="de-DE"/>
            </w:rPr>
          </w:rPrChange>
        </w:rPr>
        <w:t>ChromeDriver</w:t>
      </w:r>
      <w:proofErr w:type="spellEnd"/>
      <w:r w:rsidR="00906998" w:rsidRPr="00AD7A73">
        <w:rPr>
          <w:lang w:val="en-GB" w:eastAsia="de-DE"/>
          <w:rPrChange w:id="1339" w:author="Mathias Fuchs" w:date="2020-07-01T16:45:00Z">
            <w:rPr>
              <w:lang w:eastAsia="de-DE"/>
            </w:rPr>
          </w:rPrChange>
        </w:rPr>
        <w:t>, which</w:t>
      </w:r>
      <w:r w:rsidR="00161F2A" w:rsidRPr="00AD7A73">
        <w:rPr>
          <w:lang w:val="en-GB" w:eastAsia="de-DE"/>
          <w:rPrChange w:id="1340" w:author="Mathias Fuchs" w:date="2020-07-01T16:45:00Z">
            <w:rPr>
              <w:lang w:eastAsia="de-DE"/>
            </w:rPr>
          </w:rPrChange>
        </w:rPr>
        <w:t xml:space="preserve"> therefore</w:t>
      </w:r>
      <w:r w:rsidR="00906998" w:rsidRPr="00AD7A73">
        <w:rPr>
          <w:lang w:val="en-GB" w:eastAsia="de-DE"/>
          <w:rPrChange w:id="1341" w:author="Mathias Fuchs" w:date="2020-07-01T16:45:00Z">
            <w:rPr>
              <w:lang w:eastAsia="de-DE"/>
            </w:rPr>
          </w:rPrChange>
        </w:rPr>
        <w:t xml:space="preserve"> needs to be installe</w:t>
      </w:r>
      <w:r w:rsidR="00161F2A" w:rsidRPr="00AD7A73">
        <w:rPr>
          <w:lang w:val="en-GB" w:eastAsia="de-DE"/>
          <w:rPrChange w:id="1342" w:author="Mathias Fuchs" w:date="2020-07-01T16:45:00Z">
            <w:rPr>
              <w:lang w:eastAsia="de-DE"/>
            </w:rPr>
          </w:rPrChange>
        </w:rPr>
        <w:t>d.</w:t>
      </w:r>
    </w:p>
    <w:p w14:paraId="6483FD35" w14:textId="63898D96" w:rsidR="001A138C" w:rsidRDefault="00902214" w:rsidP="006726B6">
      <w:pPr>
        <w:rPr>
          <w:lang w:eastAsia="de-DE"/>
        </w:rPr>
      </w:pPr>
      <w:commentRangeStart w:id="1343"/>
      <w:r>
        <w:rPr>
          <w:noProof/>
          <w:lang w:eastAsia="de-CH"/>
        </w:rPr>
        <w:drawing>
          <wp:inline distT="0" distB="0" distL="0" distR="0" wp14:anchorId="1411058E" wp14:editId="554BABFD">
            <wp:extent cx="6120130" cy="3967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967480"/>
                    </a:xfrm>
                    <a:prstGeom prst="rect">
                      <a:avLst/>
                    </a:prstGeom>
                    <a:noFill/>
                    <a:ln>
                      <a:noFill/>
                    </a:ln>
                  </pic:spPr>
                </pic:pic>
              </a:graphicData>
            </a:graphic>
          </wp:inline>
        </w:drawing>
      </w:r>
      <w:commentRangeEnd w:id="1343"/>
      <w:r w:rsidR="00E05B61">
        <w:rPr>
          <w:rStyle w:val="CommentReference"/>
        </w:rPr>
        <w:commentReference w:id="1343"/>
      </w:r>
    </w:p>
    <w:p w14:paraId="2BD6C41A" w14:textId="4F1DF277" w:rsidR="001A138C" w:rsidRDefault="001A138C" w:rsidP="006726B6">
      <w:pPr>
        <w:rPr>
          <w:lang w:eastAsia="de-DE"/>
        </w:rPr>
      </w:pPr>
    </w:p>
    <w:p w14:paraId="582CAEB3" w14:textId="08EC53BD" w:rsidR="00E05B61" w:rsidRDefault="00E05B61" w:rsidP="006726B6">
      <w:pPr>
        <w:rPr>
          <w:ins w:id="1344" w:author="Mathias Fuchs" w:date="2020-07-02T13:21:00Z"/>
          <w:lang w:val="en-GB" w:eastAsia="de-DE"/>
        </w:rPr>
      </w:pPr>
      <w:ins w:id="1345" w:author="Mathias Fuchs" w:date="2020-07-02T13:21:00Z">
        <w:r>
          <w:rPr>
            <w:lang w:val="en-GB" w:eastAsia="de-DE"/>
          </w:rPr>
          <w:t xml:space="preserve"> </w:t>
        </w:r>
      </w:ins>
    </w:p>
    <w:p w14:paraId="4AEB9B8B" w14:textId="1FC809CD" w:rsidR="00906998" w:rsidRPr="00AD7A73" w:rsidRDefault="00906998" w:rsidP="006726B6">
      <w:pPr>
        <w:rPr>
          <w:lang w:val="en-GB" w:eastAsia="de-DE"/>
          <w:rPrChange w:id="1346" w:author="Mathias Fuchs" w:date="2020-07-01T16:43:00Z">
            <w:rPr>
              <w:lang w:eastAsia="de-DE"/>
            </w:rPr>
          </w:rPrChange>
        </w:rPr>
      </w:pPr>
      <w:r w:rsidRPr="00AD7A73">
        <w:rPr>
          <w:lang w:val="en-GB" w:eastAsia="de-DE"/>
          <w:rPrChange w:id="1347" w:author="Mathias Fuchs" w:date="2020-07-01T16:43:00Z">
            <w:rPr>
              <w:lang w:eastAsia="de-DE"/>
            </w:rPr>
          </w:rPrChange>
        </w:rPr>
        <w:t xml:space="preserve">In order to make it work, the web driver corresponding to the respective chrome version needs to be </w:t>
      </w:r>
      <w:commentRangeStart w:id="1348"/>
      <w:r w:rsidRPr="00AD7A73">
        <w:rPr>
          <w:lang w:val="en-GB" w:eastAsia="de-DE"/>
          <w:rPrChange w:id="1349" w:author="Mathias Fuchs" w:date="2020-07-01T16:43:00Z">
            <w:rPr>
              <w:lang w:eastAsia="de-DE"/>
            </w:rPr>
          </w:rPrChange>
        </w:rPr>
        <w:t>installed</w:t>
      </w:r>
      <w:commentRangeEnd w:id="1348"/>
      <w:r w:rsidR="00E05B61">
        <w:rPr>
          <w:rStyle w:val="CommentReference"/>
        </w:rPr>
        <w:commentReference w:id="1348"/>
      </w:r>
      <w:r w:rsidRPr="00AD7A73">
        <w:rPr>
          <w:lang w:val="en-GB" w:eastAsia="de-DE"/>
          <w:rPrChange w:id="1350" w:author="Mathias Fuchs" w:date="2020-07-01T16:43:00Z">
            <w:rPr>
              <w:lang w:eastAsia="de-DE"/>
            </w:rPr>
          </w:rPrChange>
        </w:rPr>
        <w:t xml:space="preserve"> and referenced to in the OQ Test App. For the prototype chrome version 83 and </w:t>
      </w:r>
      <w:proofErr w:type="spellStart"/>
      <w:r w:rsidRPr="00AD7A73">
        <w:rPr>
          <w:lang w:val="en-GB" w:eastAsia="de-DE"/>
          <w:rPrChange w:id="1351" w:author="Mathias Fuchs" w:date="2020-07-01T16:43:00Z">
            <w:rPr>
              <w:lang w:eastAsia="de-DE"/>
            </w:rPr>
          </w:rPrChange>
        </w:rPr>
        <w:t>chromeDriver</w:t>
      </w:r>
      <w:proofErr w:type="spellEnd"/>
      <w:r w:rsidRPr="00AD7A73">
        <w:rPr>
          <w:lang w:val="en-GB" w:eastAsia="de-DE"/>
          <w:rPrChange w:id="1352" w:author="Mathias Fuchs" w:date="2020-07-01T16:43:00Z">
            <w:rPr>
              <w:lang w:eastAsia="de-DE"/>
            </w:rPr>
          </w:rPrChange>
        </w:rPr>
        <w:t xml:space="preserve"> version 83.0 were used (</w:t>
      </w:r>
      <w:r w:rsidR="001D2147">
        <w:fldChar w:fldCharType="begin"/>
      </w:r>
      <w:r w:rsidR="001D2147" w:rsidRPr="001D2147">
        <w:rPr>
          <w:lang w:val="en-GB"/>
          <w:rPrChange w:id="1353" w:author="Mathias Fuchs" w:date="2020-06-30T15:44:00Z">
            <w:rPr/>
          </w:rPrChange>
        </w:rPr>
        <w:instrText xml:space="preserve"> HYPERLINK "https://chromedriver.chromium.org/downloads" </w:instrText>
      </w:r>
      <w:r w:rsidR="001D2147">
        <w:fldChar w:fldCharType="separate"/>
      </w:r>
      <w:r w:rsidRPr="001D2147">
        <w:rPr>
          <w:rStyle w:val="Hyperlink"/>
          <w:lang w:val="en-GB"/>
          <w:rPrChange w:id="1354" w:author="Mathias Fuchs" w:date="2020-06-30T15:44:00Z">
            <w:rPr>
              <w:rStyle w:val="Hyperlink"/>
            </w:rPr>
          </w:rPrChange>
        </w:rPr>
        <w:t>https://chromedriver.chromium.org/downloads</w:t>
      </w:r>
      <w:r w:rsidR="001D2147">
        <w:rPr>
          <w:rStyle w:val="Hyperlink"/>
        </w:rPr>
        <w:fldChar w:fldCharType="end"/>
      </w:r>
      <w:r w:rsidRPr="00AD7A73">
        <w:rPr>
          <w:lang w:val="en-GB" w:eastAsia="de-DE"/>
          <w:rPrChange w:id="1355" w:author="Mathias Fuchs" w:date="2020-07-01T16:43:00Z">
            <w:rPr>
              <w:lang w:eastAsia="de-DE"/>
            </w:rPr>
          </w:rPrChange>
        </w:rPr>
        <w:t>)</w:t>
      </w:r>
    </w:p>
    <w:p w14:paraId="5E53AC66" w14:textId="77777777" w:rsidR="00906998" w:rsidRPr="00AD7A73" w:rsidRDefault="00906998" w:rsidP="006726B6">
      <w:pPr>
        <w:rPr>
          <w:lang w:val="en-GB" w:eastAsia="de-DE"/>
          <w:rPrChange w:id="1356" w:author="Mathias Fuchs" w:date="2020-07-01T16:43:00Z">
            <w:rPr>
              <w:lang w:eastAsia="de-DE"/>
            </w:rPr>
          </w:rPrChange>
        </w:rPr>
      </w:pPr>
    </w:p>
    <w:p w14:paraId="0F687A77" w14:textId="4F88FDB4" w:rsidR="002E5082" w:rsidRPr="00AD7A73" w:rsidRDefault="00287DB5" w:rsidP="006726B6">
      <w:pPr>
        <w:rPr>
          <w:lang w:val="en-GB" w:eastAsia="de-DE"/>
          <w:rPrChange w:id="1357" w:author="Mathias Fuchs" w:date="2020-07-01T16:43:00Z">
            <w:rPr>
              <w:lang w:eastAsia="de-DE"/>
            </w:rPr>
          </w:rPrChange>
        </w:rPr>
      </w:pPr>
      <w:r w:rsidRPr="00AD7A73">
        <w:rPr>
          <w:lang w:val="en-GB" w:eastAsia="de-DE"/>
          <w:rPrChange w:id="1358" w:author="Mathias Fuchs" w:date="2020-07-01T16:43:00Z">
            <w:rPr>
              <w:lang w:eastAsia="de-DE"/>
            </w:rPr>
          </w:rPrChange>
        </w:rPr>
        <w:lastRenderedPageBreak/>
        <w:t xml:space="preserve">Reference for communication between </w:t>
      </w:r>
      <w:proofErr w:type="spellStart"/>
      <w:r w:rsidRPr="00AD7A73">
        <w:rPr>
          <w:lang w:val="en-GB" w:eastAsia="de-DE"/>
          <w:rPrChange w:id="1359" w:author="Mathias Fuchs" w:date="2020-07-01T16:43:00Z">
            <w:rPr>
              <w:lang w:eastAsia="de-DE"/>
            </w:rPr>
          </w:rPrChange>
        </w:rPr>
        <w:t>chromedriver</w:t>
      </w:r>
      <w:proofErr w:type="spellEnd"/>
      <w:r w:rsidRPr="00AD7A73">
        <w:rPr>
          <w:lang w:val="en-GB" w:eastAsia="de-DE"/>
          <w:rPrChange w:id="1360" w:author="Mathias Fuchs" w:date="2020-07-01T16:43:00Z">
            <w:rPr>
              <w:lang w:eastAsia="de-DE"/>
            </w:rPr>
          </w:rPrChange>
        </w:rPr>
        <w:t xml:space="preserve"> and chrome: </w:t>
      </w:r>
      <w:r w:rsidR="001D2147">
        <w:fldChar w:fldCharType="begin"/>
      </w:r>
      <w:r w:rsidR="001D2147" w:rsidRPr="001D2147">
        <w:rPr>
          <w:lang w:val="en-GB"/>
          <w:rPrChange w:id="1361" w:author="Mathias Fuchs" w:date="2020-06-30T15:44:00Z">
            <w:rPr/>
          </w:rPrChange>
        </w:rPr>
        <w:instrText xml:space="preserve"> HYPERLINK "https://groups.google.com/forum/" \l "!msg/chromedriver-users/xVMy5OGLcl8/2JljtZ1FAAAJ" </w:instrText>
      </w:r>
      <w:r w:rsidR="001D2147">
        <w:fldChar w:fldCharType="separate"/>
      </w:r>
      <w:r w:rsidRPr="001D2147">
        <w:rPr>
          <w:rStyle w:val="Hyperlink"/>
          <w:lang w:val="en-GB"/>
          <w:rPrChange w:id="1362" w:author="Mathias Fuchs" w:date="2020-06-30T15:44:00Z">
            <w:rPr>
              <w:rStyle w:val="Hyperlink"/>
            </w:rPr>
          </w:rPrChange>
        </w:rPr>
        <w:t>https://groups.google.com/forum/#!msg/chromedriver-users/xVMy5OGLcl8/2JljtZ1FAAAJ</w:t>
      </w:r>
      <w:r w:rsidR="001D2147">
        <w:rPr>
          <w:rStyle w:val="Hyperlink"/>
        </w:rPr>
        <w:fldChar w:fldCharType="end"/>
      </w:r>
      <w:r w:rsidRPr="00AD7A73">
        <w:rPr>
          <w:lang w:val="en-GB"/>
          <w:rPrChange w:id="1363" w:author="Mathias Fuchs" w:date="2020-07-01T16:43:00Z">
            <w:rPr/>
          </w:rPrChange>
        </w:rPr>
        <w:t xml:space="preserve">  viewed the 27.6.2020</w:t>
      </w:r>
    </w:p>
    <w:p w14:paraId="3D10945E" w14:textId="59FB113B" w:rsidR="002E5082" w:rsidRPr="002E5082" w:rsidRDefault="00EF7184" w:rsidP="004D0440">
      <w:pPr>
        <w:pStyle w:val="Heading4"/>
      </w:pPr>
      <w:bookmarkStart w:id="1364" w:name="_Toc44339682"/>
      <w:del w:id="1365" w:author="Mathias Fuchs" w:date="2020-07-02T13:24:00Z">
        <w:r w:rsidDel="00E05B61">
          <w:delText xml:space="preserve">C4 Model </w:delText>
        </w:r>
      </w:del>
      <w:proofErr w:type="spellStart"/>
      <w:r w:rsidR="002E5082">
        <w:t>Component</w:t>
      </w:r>
      <w:proofErr w:type="spellEnd"/>
      <w:r w:rsidR="002E5082">
        <w:t xml:space="preserve"> </w:t>
      </w:r>
      <w:proofErr w:type="spellStart"/>
      <w:r w:rsidR="002E5082">
        <w:t>Diagram</w:t>
      </w:r>
      <w:bookmarkEnd w:id="1364"/>
      <w:proofErr w:type="spellEnd"/>
    </w:p>
    <w:p w14:paraId="4AB663EC" w14:textId="04EED68A" w:rsidR="00A7351C" w:rsidRPr="00AD7A73" w:rsidRDefault="002E5F2B" w:rsidP="006726B6">
      <w:pPr>
        <w:rPr>
          <w:lang w:val="en-GB" w:eastAsia="de-DE"/>
          <w:rPrChange w:id="1366" w:author="Mathias Fuchs" w:date="2020-07-01T16:45:00Z">
            <w:rPr>
              <w:lang w:eastAsia="de-DE"/>
            </w:rPr>
          </w:rPrChange>
        </w:rPr>
      </w:pPr>
      <w:del w:id="1367" w:author="Mathias Fuchs" w:date="2020-06-30T15:55:00Z">
        <w:r w:rsidRPr="00AD7A73" w:rsidDel="00C025D5">
          <w:rPr>
            <w:lang w:val="en-GB" w:eastAsia="de-DE"/>
            <w:rPrChange w:id="1368" w:author="Mathias Fuchs" w:date="2020-07-01T16:45:00Z">
              <w:rPr>
                <w:lang w:eastAsia="de-DE"/>
              </w:rPr>
            </w:rPrChange>
          </w:rPr>
          <w:delText xml:space="preserve">When we zoom into the OQ Test App Container, as shown in the figure above, we can get of view of the components on which the OQ Test App is build. </w:delText>
        </w:r>
      </w:del>
      <w:r w:rsidRPr="00AD7A73">
        <w:rPr>
          <w:lang w:val="en-GB" w:eastAsia="de-DE"/>
          <w:rPrChange w:id="1369" w:author="Mathias Fuchs" w:date="2020-07-01T16:45:00Z">
            <w:rPr>
              <w:lang w:eastAsia="de-DE"/>
            </w:rPr>
          </w:rPrChange>
        </w:rPr>
        <w:t>The components</w:t>
      </w:r>
      <w:ins w:id="1370" w:author="Mathias Fuchs" w:date="2020-06-30T15:55:00Z">
        <w:r w:rsidR="00C025D5" w:rsidRPr="00C025D5">
          <w:rPr>
            <w:lang w:val="en-GB" w:eastAsia="de-DE"/>
            <w:rPrChange w:id="1371" w:author="Mathias Fuchs" w:date="2020-06-30T15:55:00Z">
              <w:rPr>
                <w:lang w:eastAsia="de-DE"/>
              </w:rPr>
            </w:rPrChange>
          </w:rPr>
          <w:t xml:space="preserve"> of</w:t>
        </w:r>
        <w:r w:rsidR="00C025D5">
          <w:rPr>
            <w:lang w:val="en-GB" w:eastAsia="de-DE"/>
          </w:rPr>
          <w:t xml:space="preserve"> </w:t>
        </w:r>
        <w:r w:rsidR="00C025D5" w:rsidRPr="00C025D5">
          <w:rPr>
            <w:lang w:val="en-GB" w:eastAsia="de-DE"/>
            <w:rPrChange w:id="1372" w:author="Mathias Fuchs" w:date="2020-06-30T15:55:00Z">
              <w:rPr>
                <w:lang w:eastAsia="de-DE"/>
              </w:rPr>
            </w:rPrChange>
          </w:rPr>
          <w:t xml:space="preserve">the </w:t>
        </w:r>
        <w:r w:rsidR="00C025D5" w:rsidRPr="00AD7A73">
          <w:rPr>
            <w:lang w:val="en-GB" w:eastAsia="de-DE"/>
            <w:rPrChange w:id="1373" w:author="Mathias Fuchs" w:date="2020-07-01T16:45:00Z">
              <w:rPr>
                <w:lang w:eastAsia="de-DE"/>
              </w:rPr>
            </w:rPrChange>
          </w:rPr>
          <w:t>OQ Test App Container</w:t>
        </w:r>
      </w:ins>
      <w:r w:rsidRPr="00AD7A73">
        <w:rPr>
          <w:lang w:val="en-GB" w:eastAsia="de-DE"/>
          <w:rPrChange w:id="1374" w:author="Mathias Fuchs" w:date="2020-07-01T16:45:00Z">
            <w:rPr>
              <w:lang w:eastAsia="de-DE"/>
            </w:rPr>
          </w:rPrChange>
        </w:rPr>
        <w:t xml:space="preserve"> are shown and described in following figure:</w:t>
      </w:r>
    </w:p>
    <w:p w14:paraId="3A937429" w14:textId="5E56B516" w:rsidR="00AF0514" w:rsidRPr="00B1376E" w:rsidRDefault="00902214" w:rsidP="006726B6">
      <w:pPr>
        <w:rPr>
          <w:lang w:eastAsia="de-DE"/>
        </w:rPr>
      </w:pPr>
      <w:r>
        <w:rPr>
          <w:noProof/>
          <w:lang w:eastAsia="de-CH"/>
        </w:rPr>
        <w:drawing>
          <wp:inline distT="0" distB="0" distL="0" distR="0" wp14:anchorId="1B9F4A81" wp14:editId="1232FE3D">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2B0D70C2" w14:textId="5CAEF3BC" w:rsidR="00AF0514" w:rsidRDefault="00AF0514" w:rsidP="006726B6">
      <w:pPr>
        <w:rPr>
          <w:lang w:val="en-GB" w:eastAsia="de-DE"/>
        </w:rPr>
      </w:pPr>
    </w:p>
    <w:p w14:paraId="3EC9596D" w14:textId="291B768A" w:rsidR="00AF0514" w:rsidRDefault="00AF0514" w:rsidP="006726B6">
      <w:pPr>
        <w:rPr>
          <w:lang w:val="en-GB" w:eastAsia="de-DE"/>
        </w:rPr>
      </w:pPr>
    </w:p>
    <w:p w14:paraId="1D9F55CA" w14:textId="5BFEAC06" w:rsidR="00AF0514" w:rsidRPr="00722A27" w:rsidRDefault="0077268D" w:rsidP="006726B6">
      <w:pPr>
        <w:rPr>
          <w:lang w:val="en-GB" w:eastAsia="de-DE"/>
          <w:rPrChange w:id="1375" w:author="Mathias Fuchs" w:date="2020-07-02T12:57:00Z">
            <w:rPr>
              <w:lang w:eastAsia="de-DE"/>
            </w:rPr>
          </w:rPrChange>
        </w:rPr>
      </w:pPr>
      <w:del w:id="1376" w:author="Mathias Fuchs" w:date="2020-06-30T15:56:00Z">
        <w:r w:rsidRPr="00722A27" w:rsidDel="00C025D5">
          <w:rPr>
            <w:lang w:val="en-GB" w:eastAsia="de-DE"/>
            <w:rPrChange w:id="1377" w:author="Mathias Fuchs" w:date="2020-07-02T12:57:00Z">
              <w:rPr>
                <w:lang w:eastAsia="de-DE"/>
              </w:rPr>
            </w:rPrChange>
          </w:rPr>
          <w:lastRenderedPageBreak/>
          <w:delText>The description in the diagram was based on following references</w:delText>
        </w:r>
        <w:r w:rsidR="002E5F2B" w:rsidRPr="00722A27" w:rsidDel="00C025D5">
          <w:rPr>
            <w:lang w:val="en-GB" w:eastAsia="de-DE"/>
            <w:rPrChange w:id="1378" w:author="Mathias Fuchs" w:date="2020-07-02T12:57:00Z">
              <w:rPr>
                <w:lang w:eastAsia="de-DE"/>
              </w:rPr>
            </w:rPrChange>
          </w:rPr>
          <w:delText xml:space="preserve"> </w:delText>
        </w:r>
      </w:del>
      <w:ins w:id="1379" w:author="Mathias Fuchs" w:date="2020-06-30T15:56:00Z">
        <w:r w:rsidR="00C025D5" w:rsidRPr="00722A27">
          <w:rPr>
            <w:lang w:val="en-GB" w:eastAsia="de-DE"/>
            <w:rPrChange w:id="1380" w:author="Mathias Fuchs" w:date="2020-07-02T12:57:00Z">
              <w:rPr>
                <w:lang w:eastAsia="de-DE"/>
              </w:rPr>
            </w:rPrChange>
          </w:rPr>
          <w:t xml:space="preserve">References </w:t>
        </w:r>
      </w:ins>
      <w:r w:rsidR="002E5F2B" w:rsidRPr="00722A27">
        <w:rPr>
          <w:lang w:val="en-GB" w:eastAsia="de-DE"/>
          <w:rPrChange w:id="1381" w:author="Mathias Fuchs" w:date="2020-07-02T12:57:00Z">
            <w:rPr>
              <w:lang w:eastAsia="de-DE"/>
            </w:rPr>
          </w:rPrChange>
        </w:rPr>
        <w:t>(viewed the 28.6.2020)</w:t>
      </w:r>
      <w:r w:rsidRPr="00722A27">
        <w:rPr>
          <w:lang w:val="en-GB" w:eastAsia="de-DE"/>
          <w:rPrChange w:id="1382" w:author="Mathias Fuchs" w:date="2020-07-02T12:57:00Z">
            <w:rPr>
              <w:lang w:eastAsia="de-DE"/>
            </w:rPr>
          </w:rPrChange>
        </w:rPr>
        <w:t>:</w:t>
      </w:r>
    </w:p>
    <w:commentRangeStart w:id="1383"/>
    <w:p w14:paraId="6D680647" w14:textId="161E732D" w:rsidR="00AF0514" w:rsidRPr="00722A27" w:rsidRDefault="001D2147" w:rsidP="006726B6">
      <w:pPr>
        <w:rPr>
          <w:lang w:val="en-GB" w:eastAsia="de-DE"/>
        </w:rPr>
      </w:pPr>
      <w:r>
        <w:fldChar w:fldCharType="begin"/>
      </w:r>
      <w:r w:rsidRPr="00722A27">
        <w:rPr>
          <w:lang w:val="en-GB"/>
          <w:rPrChange w:id="1384" w:author="Mathias Fuchs" w:date="2020-07-02T12:57:00Z">
            <w:rPr/>
          </w:rPrChange>
        </w:rPr>
        <w:instrText xml:space="preserve"> HYPERLINK "http://www.automationtestinghub.com/cucumber-test-runner-class-junit/" </w:instrText>
      </w:r>
      <w:r>
        <w:fldChar w:fldCharType="separate"/>
      </w:r>
      <w:r w:rsidR="0077268D" w:rsidRPr="00722A27">
        <w:rPr>
          <w:rStyle w:val="Hyperlink"/>
          <w:lang w:val="en-GB" w:eastAsia="de-DE"/>
        </w:rPr>
        <w:t>http://www.automationtestinghub.com/cucumber-test-runner-class-junit/</w:t>
      </w:r>
      <w:r>
        <w:rPr>
          <w:rStyle w:val="Hyperlink"/>
          <w:lang w:val="en-GB" w:eastAsia="de-DE"/>
        </w:rPr>
        <w:fldChar w:fldCharType="end"/>
      </w:r>
    </w:p>
    <w:p w14:paraId="765EA97E" w14:textId="5E9325DD" w:rsidR="0077268D" w:rsidRPr="00722A27" w:rsidRDefault="001D2147" w:rsidP="006726B6">
      <w:pPr>
        <w:rPr>
          <w:lang w:val="en-GB" w:eastAsia="de-DE"/>
          <w:rPrChange w:id="1385" w:author="Mathias Fuchs" w:date="2020-07-02T12:57:00Z">
            <w:rPr>
              <w:lang w:eastAsia="de-DE"/>
            </w:rPr>
          </w:rPrChange>
        </w:rPr>
      </w:pPr>
      <w:r>
        <w:fldChar w:fldCharType="begin"/>
      </w:r>
      <w:r w:rsidRPr="00722A27">
        <w:rPr>
          <w:lang w:val="en-GB"/>
          <w:rPrChange w:id="1386" w:author="Mathias Fuchs" w:date="2020-07-02T12:57:00Z">
            <w:rPr/>
          </w:rPrChange>
        </w:rPr>
        <w:instrText xml:space="preserve"> HYPERLINK "https://www.tutorialspoint.com/cucumber/cucumber_junit_runner.htm" </w:instrText>
      </w:r>
      <w:r>
        <w:fldChar w:fldCharType="separate"/>
      </w:r>
      <w:r w:rsidR="0077268D" w:rsidRPr="00722A27">
        <w:rPr>
          <w:rStyle w:val="Hyperlink"/>
          <w:lang w:val="en-GB" w:eastAsia="de-DE"/>
        </w:rPr>
        <w:t>https://www.tutorialspoint.com/cucumber/cucumber_junit_runner.htm</w:t>
      </w:r>
      <w:r>
        <w:rPr>
          <w:rStyle w:val="Hyperlink"/>
          <w:lang w:val="en-GB" w:eastAsia="de-DE"/>
        </w:rPr>
        <w:fldChar w:fldCharType="end"/>
      </w:r>
      <w:r w:rsidR="0077268D" w:rsidRPr="00722A27">
        <w:rPr>
          <w:lang w:val="en-GB" w:eastAsia="de-DE"/>
          <w:rPrChange w:id="1387" w:author="Mathias Fuchs" w:date="2020-07-02T12:57:00Z">
            <w:rPr>
              <w:lang w:eastAsia="de-DE"/>
            </w:rPr>
          </w:rPrChange>
        </w:rPr>
        <w:t xml:space="preserve"> </w:t>
      </w:r>
    </w:p>
    <w:p w14:paraId="4E20843F" w14:textId="2D815AD5" w:rsidR="0077268D" w:rsidRPr="00722A27" w:rsidRDefault="00722A27" w:rsidP="006726B6">
      <w:pPr>
        <w:rPr>
          <w:lang w:val="en-GB" w:eastAsia="de-DE"/>
          <w:rPrChange w:id="1388" w:author="Mathias Fuchs" w:date="2020-07-02T12:57:00Z">
            <w:rPr>
              <w:lang w:eastAsia="de-DE"/>
            </w:rPr>
          </w:rPrChange>
        </w:rPr>
      </w:pPr>
      <w:r>
        <w:fldChar w:fldCharType="begin"/>
      </w:r>
      <w:r w:rsidRPr="00722A27">
        <w:rPr>
          <w:lang w:val="en-GB"/>
          <w:rPrChange w:id="1389" w:author="Mathias Fuchs" w:date="2020-07-02T12:57:00Z">
            <w:rPr/>
          </w:rPrChange>
        </w:rPr>
        <w:instrText xml:space="preserve"> HYPERLINK "https://www.coveros.com/exploring-glue-code-with-cucumber-jvm/" </w:instrText>
      </w:r>
      <w:r>
        <w:fldChar w:fldCharType="separate"/>
      </w:r>
      <w:r w:rsidR="009474B0" w:rsidRPr="00722A27">
        <w:rPr>
          <w:rStyle w:val="Hyperlink"/>
          <w:lang w:val="en-GB" w:eastAsia="de-DE"/>
          <w:rPrChange w:id="1390" w:author="Mathias Fuchs" w:date="2020-07-02T12:57:00Z">
            <w:rPr>
              <w:rStyle w:val="Hyperlink"/>
              <w:lang w:eastAsia="de-DE"/>
            </w:rPr>
          </w:rPrChange>
        </w:rPr>
        <w:t>https://www.coveros.com/exploring-glue-code-with-cucumber-jvm/</w:t>
      </w:r>
      <w:r>
        <w:rPr>
          <w:rStyle w:val="Hyperlink"/>
          <w:lang w:eastAsia="de-DE"/>
        </w:rPr>
        <w:fldChar w:fldCharType="end"/>
      </w:r>
    </w:p>
    <w:p w14:paraId="5686677B" w14:textId="61CE443D" w:rsidR="00A57361" w:rsidRPr="00722A27" w:rsidRDefault="00722A27" w:rsidP="006726B6">
      <w:pPr>
        <w:rPr>
          <w:lang w:val="en-GB" w:eastAsia="de-DE"/>
          <w:rPrChange w:id="1391" w:author="Mathias Fuchs" w:date="2020-07-02T12:57:00Z">
            <w:rPr>
              <w:lang w:eastAsia="de-DE"/>
            </w:rPr>
          </w:rPrChange>
        </w:rPr>
      </w:pPr>
      <w:r>
        <w:fldChar w:fldCharType="begin"/>
      </w:r>
      <w:r w:rsidRPr="00722A27">
        <w:rPr>
          <w:lang w:val="en-GB"/>
          <w:rPrChange w:id="1392" w:author="Mathias Fuchs" w:date="2020-07-02T12:57:00Z">
            <w:rPr/>
          </w:rPrChange>
        </w:rPr>
        <w:instrText xml:space="preserve"> HYPERLINK "https://www.tutorialspoint.com/cucumber/cucumber_gherkins.htm" </w:instrText>
      </w:r>
      <w:r>
        <w:fldChar w:fldCharType="separate"/>
      </w:r>
      <w:r w:rsidR="00A57361" w:rsidRPr="00722A27">
        <w:rPr>
          <w:rStyle w:val="Hyperlink"/>
          <w:lang w:val="en-GB" w:eastAsia="de-DE"/>
          <w:rPrChange w:id="1393" w:author="Mathias Fuchs" w:date="2020-07-02T12:57:00Z">
            <w:rPr>
              <w:rStyle w:val="Hyperlink"/>
              <w:lang w:eastAsia="de-DE"/>
            </w:rPr>
          </w:rPrChange>
        </w:rPr>
        <w:t>https://www.tutorialspoint.com/cucumber/cucumber_gherkins.htm</w:t>
      </w:r>
      <w:r>
        <w:rPr>
          <w:rStyle w:val="Hyperlink"/>
          <w:lang w:eastAsia="de-DE"/>
        </w:rPr>
        <w:fldChar w:fldCharType="end"/>
      </w:r>
      <w:r w:rsidR="00A57361" w:rsidRPr="00722A27">
        <w:rPr>
          <w:lang w:val="en-GB" w:eastAsia="de-DE"/>
          <w:rPrChange w:id="1394" w:author="Mathias Fuchs" w:date="2020-07-02T12:57:00Z">
            <w:rPr>
              <w:lang w:eastAsia="de-DE"/>
            </w:rPr>
          </w:rPrChange>
        </w:rPr>
        <w:t xml:space="preserve"> </w:t>
      </w:r>
    </w:p>
    <w:p w14:paraId="411CC6FB" w14:textId="06B5C818" w:rsidR="00A57361" w:rsidRPr="00722A27" w:rsidRDefault="00722A27" w:rsidP="006726B6">
      <w:pPr>
        <w:rPr>
          <w:lang w:val="en-GB" w:eastAsia="de-DE"/>
          <w:rPrChange w:id="1395" w:author="Mathias Fuchs" w:date="2020-07-02T12:57:00Z">
            <w:rPr>
              <w:lang w:eastAsia="de-DE"/>
            </w:rPr>
          </w:rPrChange>
        </w:rPr>
      </w:pPr>
      <w:r>
        <w:fldChar w:fldCharType="begin"/>
      </w:r>
      <w:r w:rsidRPr="00722A27">
        <w:rPr>
          <w:lang w:val="en-GB"/>
          <w:rPrChange w:id="1396" w:author="Mathias Fuchs" w:date="2020-07-02T12:57:00Z">
            <w:rPr/>
          </w:rPrChange>
        </w:rPr>
        <w:instrText xml:space="preserve"> HYPERLINK "https://www.tutorialspoint.com/selenium/selenium_webdriver.htm" </w:instrText>
      </w:r>
      <w:r>
        <w:fldChar w:fldCharType="separate"/>
      </w:r>
      <w:r w:rsidR="002E5F2B" w:rsidRPr="00722A27">
        <w:rPr>
          <w:rStyle w:val="Hyperlink"/>
          <w:lang w:val="en-GB" w:eastAsia="de-DE"/>
          <w:rPrChange w:id="1397" w:author="Mathias Fuchs" w:date="2020-07-02T12:57:00Z">
            <w:rPr>
              <w:rStyle w:val="Hyperlink"/>
              <w:lang w:eastAsia="de-DE"/>
            </w:rPr>
          </w:rPrChange>
        </w:rPr>
        <w:t>https://www.tutorialspoint.com/selenium/selenium_webdriver.htm</w:t>
      </w:r>
      <w:r>
        <w:rPr>
          <w:rStyle w:val="Hyperlink"/>
          <w:lang w:eastAsia="de-DE"/>
        </w:rPr>
        <w:fldChar w:fldCharType="end"/>
      </w:r>
      <w:r w:rsidR="002E5F2B" w:rsidRPr="00722A27">
        <w:rPr>
          <w:lang w:val="en-GB" w:eastAsia="de-DE"/>
          <w:rPrChange w:id="1398" w:author="Mathias Fuchs" w:date="2020-07-02T12:57:00Z">
            <w:rPr>
              <w:lang w:eastAsia="de-DE"/>
            </w:rPr>
          </w:rPrChange>
        </w:rPr>
        <w:t xml:space="preserve"> </w:t>
      </w:r>
    </w:p>
    <w:commentRangeStart w:id="1399"/>
    <w:p w14:paraId="1DCED9CC" w14:textId="2565AF95" w:rsidR="009474B0" w:rsidRPr="00722A27" w:rsidRDefault="00722A27" w:rsidP="006726B6">
      <w:pPr>
        <w:rPr>
          <w:lang w:val="en-GB" w:eastAsia="de-DE"/>
          <w:rPrChange w:id="1400" w:author="Mathias Fuchs" w:date="2020-07-02T12:57:00Z">
            <w:rPr>
              <w:lang w:eastAsia="de-DE"/>
            </w:rPr>
          </w:rPrChange>
        </w:rPr>
      </w:pPr>
      <w:r>
        <w:fldChar w:fldCharType="begin"/>
      </w:r>
      <w:r w:rsidRPr="00722A27">
        <w:rPr>
          <w:lang w:val="en-GB"/>
          <w:rPrChange w:id="1401" w:author="Mathias Fuchs" w:date="2020-07-02T12:57:00Z">
            <w:rPr/>
          </w:rPrChange>
        </w:rPr>
        <w:instrText xml:space="preserve"> HYPERLINK "https://github.com/andreashosbach/cucumber-reporter" </w:instrText>
      </w:r>
      <w:r>
        <w:fldChar w:fldCharType="separate"/>
      </w:r>
      <w:r w:rsidR="009474B0" w:rsidRPr="00722A27">
        <w:rPr>
          <w:rStyle w:val="Hyperlink"/>
          <w:lang w:val="en-GB"/>
          <w:rPrChange w:id="1402" w:author="Mathias Fuchs" w:date="2020-07-02T12:57:00Z">
            <w:rPr>
              <w:rStyle w:val="Hyperlink"/>
            </w:rPr>
          </w:rPrChange>
        </w:rPr>
        <w:t>https://github.com/andreashosbach/cucumber-reporter</w:t>
      </w:r>
      <w:r>
        <w:rPr>
          <w:rStyle w:val="Hyperlink"/>
        </w:rPr>
        <w:fldChar w:fldCharType="end"/>
      </w:r>
      <w:commentRangeEnd w:id="1383"/>
      <w:r w:rsidR="00A01D3C">
        <w:rPr>
          <w:rStyle w:val="CommentReference"/>
        </w:rPr>
        <w:commentReference w:id="1383"/>
      </w:r>
      <w:commentRangeEnd w:id="1399"/>
      <w:r w:rsidR="007357F2">
        <w:rPr>
          <w:rStyle w:val="CommentReference"/>
        </w:rPr>
        <w:commentReference w:id="1399"/>
      </w:r>
    </w:p>
    <w:p w14:paraId="023B2C4F" w14:textId="50CCC3A5" w:rsidR="00A7351C" w:rsidRDefault="00EF125B" w:rsidP="00A7351C">
      <w:pPr>
        <w:pStyle w:val="Heading3"/>
      </w:pPr>
      <w:bookmarkStart w:id="1403" w:name="_Toc44339683"/>
      <w:commentRangeStart w:id="1404"/>
      <w:r>
        <w:t xml:space="preserve">The </w:t>
      </w:r>
      <w:r w:rsidR="00A7351C">
        <w:t>J</w:t>
      </w:r>
      <w:r>
        <w:t xml:space="preserve">ava Business </w:t>
      </w:r>
      <w:proofErr w:type="spellStart"/>
      <w:r>
        <w:t>Application</w:t>
      </w:r>
      <w:bookmarkEnd w:id="1403"/>
      <w:commentRangeEnd w:id="1404"/>
      <w:proofErr w:type="spellEnd"/>
      <w:r w:rsidR="003C1E95">
        <w:rPr>
          <w:rStyle w:val="CommentReference"/>
          <w:b w:val="0"/>
          <w:i w:val="0"/>
          <w:kern w:val="0"/>
          <w:lang w:eastAsia="en-US"/>
        </w:rPr>
        <w:commentReference w:id="1404"/>
      </w:r>
    </w:p>
    <w:p w14:paraId="3FD76BB9" w14:textId="484959F6" w:rsidR="00820A66" w:rsidRPr="00AD7A73" w:rsidRDefault="00B1376E" w:rsidP="00820A66">
      <w:pPr>
        <w:rPr>
          <w:lang w:val="en-GB" w:eastAsia="de-DE"/>
          <w:rPrChange w:id="1405" w:author="Mathias Fuchs" w:date="2020-07-01T16:45:00Z">
            <w:rPr>
              <w:lang w:eastAsia="de-DE"/>
            </w:rPr>
          </w:rPrChange>
        </w:rPr>
      </w:pPr>
      <w:r w:rsidRPr="00AD7A73">
        <w:rPr>
          <w:lang w:val="en-GB" w:eastAsia="de-DE"/>
          <w:rPrChange w:id="1406" w:author="Mathias Fuchs" w:date="2020-07-01T16:45:00Z">
            <w:rPr>
              <w:lang w:eastAsia="de-DE"/>
            </w:rPr>
          </w:rPrChange>
        </w:rPr>
        <w:t xml:space="preserve">The Java Business App (JBA) was designed as web-application on which the automated OQ should be performed. It represents a custom application for a </w:t>
      </w:r>
      <w:del w:id="1407" w:author="Mathias Fuchs" w:date="2020-06-30T15:57:00Z">
        <w:r w:rsidRPr="00AD7A73" w:rsidDel="00C025D5">
          <w:rPr>
            <w:lang w:val="en-GB" w:eastAsia="de-DE"/>
            <w:rPrChange w:id="1408" w:author="Mathias Fuchs" w:date="2020-07-01T16:45:00Z">
              <w:rPr>
                <w:lang w:eastAsia="de-DE"/>
              </w:rPr>
            </w:rPrChange>
          </w:rPr>
          <w:delText xml:space="preserve">fictive </w:delText>
        </w:r>
      </w:del>
      <w:ins w:id="1409" w:author="Mathias Fuchs" w:date="2020-06-30T15:57:00Z">
        <w:r w:rsidR="00C025D5" w:rsidRPr="00C025D5">
          <w:rPr>
            <w:lang w:val="en-GB" w:eastAsia="de-DE"/>
            <w:rPrChange w:id="1410" w:author="Mathias Fuchs" w:date="2020-06-30T15:57:00Z">
              <w:rPr>
                <w:lang w:eastAsia="de-DE"/>
              </w:rPr>
            </w:rPrChange>
          </w:rPr>
          <w:t xml:space="preserve">basic </w:t>
        </w:r>
      </w:ins>
      <w:r w:rsidRPr="00AD7A73">
        <w:rPr>
          <w:lang w:val="en-GB" w:eastAsia="de-DE"/>
          <w:rPrChange w:id="1411" w:author="Mathias Fuchs" w:date="2020-07-01T16:45:00Z">
            <w:rPr>
              <w:lang w:eastAsia="de-DE"/>
            </w:rPr>
          </w:rPrChange>
        </w:rPr>
        <w:t>clinical trial</w:t>
      </w:r>
      <w:ins w:id="1412" w:author="Mathias Fuchs" w:date="2020-06-30T15:57:00Z">
        <w:r w:rsidR="00C025D5" w:rsidRPr="00C025D5">
          <w:rPr>
            <w:lang w:val="en-GB" w:eastAsia="de-DE"/>
            <w:rPrChange w:id="1413" w:author="Mathias Fuchs" w:date="2020-06-30T15:58:00Z">
              <w:rPr>
                <w:lang w:eastAsia="de-DE"/>
              </w:rPr>
            </w:rPrChange>
          </w:rPr>
          <w:t xml:space="preserve"> management system</w:t>
        </w:r>
      </w:ins>
      <w:r w:rsidRPr="00AD7A73">
        <w:rPr>
          <w:lang w:val="en-GB" w:eastAsia="de-DE"/>
          <w:rPrChange w:id="1414" w:author="Mathias Fuchs" w:date="2020-07-01T16:45:00Z">
            <w:rPr>
              <w:lang w:eastAsia="de-DE"/>
            </w:rPr>
          </w:rPrChange>
        </w:rPr>
        <w:t xml:space="preserve"> in which the weight of the registered participant needs to be measures before starting the test treatment (baseline weight measurement).</w:t>
      </w:r>
      <w:ins w:id="1415" w:author="Mathias Fuchs" w:date="2020-07-02T13:29:00Z">
        <w:r w:rsidR="00A01D3C">
          <w:rPr>
            <w:lang w:val="en-GB" w:eastAsia="de-DE"/>
          </w:rPr>
          <w:t xml:space="preserve"> Generally the business requirements of the JBA are not relevant to investigate BDD suitability for OQ Automation in </w:t>
        </w:r>
        <w:proofErr w:type="spellStart"/>
        <w:r w:rsidR="00A01D3C">
          <w:rPr>
            <w:lang w:val="en-GB" w:eastAsia="de-DE"/>
          </w:rPr>
          <w:t>GxP</w:t>
        </w:r>
        <w:proofErr w:type="spellEnd"/>
        <w:r w:rsidR="00A01D3C">
          <w:rPr>
            <w:lang w:val="en-GB" w:eastAsia="de-DE"/>
          </w:rPr>
          <w:t>.</w:t>
        </w:r>
      </w:ins>
      <w:r w:rsidRPr="00AD7A73">
        <w:rPr>
          <w:lang w:val="en-GB" w:eastAsia="de-DE"/>
          <w:rPrChange w:id="1416" w:author="Mathias Fuchs" w:date="2020-07-01T16:45:00Z">
            <w:rPr>
              <w:lang w:eastAsia="de-DE"/>
            </w:rPr>
          </w:rPrChange>
        </w:rPr>
        <w:t xml:space="preserve"> It includes </w:t>
      </w:r>
      <w:del w:id="1417" w:author="Mathias Fuchs" w:date="2020-06-30T15:58:00Z">
        <w:r w:rsidRPr="00AD7A73" w:rsidDel="00C025D5">
          <w:rPr>
            <w:lang w:val="en-GB" w:eastAsia="de-DE"/>
            <w:rPrChange w:id="1418" w:author="Mathias Fuchs" w:date="2020-07-01T16:45:00Z">
              <w:rPr>
                <w:lang w:eastAsia="de-DE"/>
              </w:rPr>
            </w:rPrChange>
          </w:rPr>
          <w:delText xml:space="preserve">one </w:delText>
        </w:r>
      </w:del>
      <w:ins w:id="1419" w:author="Mathias Fuchs" w:date="2020-06-30T15:58:00Z">
        <w:r w:rsidR="00C025D5" w:rsidRPr="00C025D5">
          <w:rPr>
            <w:lang w:val="en-GB" w:eastAsia="de-DE"/>
            <w:rPrChange w:id="1420" w:author="Mathias Fuchs" w:date="2020-06-30T15:58:00Z">
              <w:rPr>
                <w:lang w:eastAsia="de-DE"/>
              </w:rPr>
            </w:rPrChange>
          </w:rPr>
          <w:t xml:space="preserve">a </w:t>
        </w:r>
      </w:ins>
      <w:del w:id="1421" w:author="Mathias Fuchs" w:date="2020-06-30T15:58:00Z">
        <w:r w:rsidRPr="00AD7A73" w:rsidDel="00C025D5">
          <w:rPr>
            <w:lang w:val="en-GB" w:eastAsia="de-DE"/>
            <w:rPrChange w:id="1422" w:author="Mathias Fuchs" w:date="2020-07-01T16:45:00Z">
              <w:rPr>
                <w:lang w:eastAsia="de-DE"/>
              </w:rPr>
            </w:rPrChange>
          </w:rPr>
          <w:delText xml:space="preserve">functionality </w:delText>
        </w:r>
      </w:del>
      <w:ins w:id="1423" w:author="Mathias Fuchs" w:date="2020-06-30T15:58:00Z">
        <w:r w:rsidR="00C025D5" w:rsidRPr="00C025D5">
          <w:rPr>
            <w:lang w:val="en-GB" w:eastAsia="de-DE"/>
            <w:rPrChange w:id="1424" w:author="Mathias Fuchs" w:date="2020-06-30T15:58:00Z">
              <w:rPr>
                <w:lang w:eastAsia="de-DE"/>
              </w:rPr>
            </w:rPrChange>
          </w:rPr>
          <w:t xml:space="preserve">feature </w:t>
        </w:r>
      </w:ins>
      <w:r w:rsidRPr="00AD7A73">
        <w:rPr>
          <w:lang w:val="en-GB" w:eastAsia="de-DE"/>
          <w:rPrChange w:id="1425" w:author="Mathias Fuchs" w:date="2020-07-01T16:45:00Z">
            <w:rPr>
              <w:lang w:eastAsia="de-DE"/>
            </w:rPr>
          </w:rPrChange>
        </w:rPr>
        <w:t>to demonstrate how to deal with risks</w:t>
      </w:r>
      <w:r w:rsidR="001A4F13" w:rsidRPr="00AD7A73">
        <w:rPr>
          <w:lang w:val="en-GB" w:eastAsia="de-DE"/>
          <w:rPrChange w:id="1426" w:author="Mathias Fuchs" w:date="2020-07-01T16:45:00Z">
            <w:rPr>
              <w:lang w:eastAsia="de-DE"/>
            </w:rPr>
          </w:rPrChange>
        </w:rPr>
        <w:t xml:space="preserve"> (registration of the baseline weight measurement)</w:t>
      </w:r>
      <w:r w:rsidRPr="00AD7A73">
        <w:rPr>
          <w:lang w:val="en-GB" w:eastAsia="de-DE"/>
          <w:rPrChange w:id="1427" w:author="Mathias Fuchs" w:date="2020-07-01T16:45:00Z">
            <w:rPr>
              <w:lang w:eastAsia="de-DE"/>
            </w:rPr>
          </w:rPrChange>
        </w:rPr>
        <w:t xml:space="preserve"> and </w:t>
      </w:r>
      <w:ins w:id="1428" w:author="Mathias Fuchs" w:date="2020-06-30T15:58:00Z">
        <w:r w:rsidR="00C025D5" w:rsidRPr="00C025D5">
          <w:rPr>
            <w:lang w:val="en-GB" w:eastAsia="de-DE"/>
            <w:rPrChange w:id="1429" w:author="Mathias Fuchs" w:date="2020-06-30T15:58:00Z">
              <w:rPr>
                <w:lang w:eastAsia="de-DE"/>
              </w:rPr>
            </w:rPrChange>
          </w:rPr>
          <w:t xml:space="preserve">another </w:t>
        </w:r>
      </w:ins>
      <w:del w:id="1430" w:author="Mathias Fuchs" w:date="2020-06-30T15:58:00Z">
        <w:r w:rsidRPr="00AD7A73" w:rsidDel="00C025D5">
          <w:rPr>
            <w:lang w:val="en-GB" w:eastAsia="de-DE"/>
            <w:rPrChange w:id="1431" w:author="Mathias Fuchs" w:date="2020-07-01T16:45:00Z">
              <w:rPr>
                <w:lang w:eastAsia="de-DE"/>
              </w:rPr>
            </w:rPrChange>
          </w:rPr>
          <w:delText>one functionality</w:delText>
        </w:r>
      </w:del>
      <w:ins w:id="1432" w:author="Mathias Fuchs" w:date="2020-06-30T15:58:00Z">
        <w:r w:rsidR="00C025D5" w:rsidRPr="00C025D5">
          <w:rPr>
            <w:lang w:val="en-GB" w:eastAsia="de-DE"/>
            <w:rPrChange w:id="1433" w:author="Mathias Fuchs" w:date="2020-06-30T15:59:00Z">
              <w:rPr>
                <w:lang w:eastAsia="de-DE"/>
              </w:rPr>
            </w:rPrChange>
          </w:rPr>
          <w:t>feature</w:t>
        </w:r>
      </w:ins>
      <w:r w:rsidRPr="00AD7A73">
        <w:rPr>
          <w:lang w:val="en-GB" w:eastAsia="de-DE"/>
          <w:rPrChange w:id="1434" w:author="Mathias Fuchs" w:date="2020-07-01T16:45:00Z">
            <w:rPr>
              <w:lang w:eastAsia="de-DE"/>
            </w:rPr>
          </w:rPrChange>
        </w:rPr>
        <w:t xml:space="preserve"> to demonstrate how to deal with</w:t>
      </w:r>
      <w:r w:rsidR="001A4F13" w:rsidRPr="00AD7A73">
        <w:rPr>
          <w:lang w:val="en-GB" w:eastAsia="de-DE"/>
          <w:rPrChange w:id="1435" w:author="Mathias Fuchs" w:date="2020-07-01T16:45:00Z">
            <w:rPr>
              <w:lang w:eastAsia="de-DE"/>
            </w:rPr>
          </w:rPrChange>
        </w:rPr>
        <w:t xml:space="preserve"> functionalities needed in order to be compliant (consent). Additionally, all implemented functionalities serve to test the overall GAMP5 OQ requirements for automated testing.</w:t>
      </w:r>
    </w:p>
    <w:p w14:paraId="7F6F34A1" w14:textId="448C2712" w:rsidR="00820A66" w:rsidRDefault="007E1D76" w:rsidP="00820A66">
      <w:pPr>
        <w:rPr>
          <w:lang w:eastAsia="de-DE"/>
        </w:rPr>
      </w:pPr>
      <w:r>
        <w:rPr>
          <w:noProof/>
          <w:lang w:eastAsia="de-CH"/>
        </w:rPr>
        <w:lastRenderedPageBreak/>
        <w:drawing>
          <wp:inline distT="0" distB="0" distL="0" distR="0" wp14:anchorId="41354BC9" wp14:editId="599C3332">
            <wp:extent cx="3488295" cy="38138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1307" cy="3817151"/>
                    </a:xfrm>
                    <a:prstGeom prst="rect">
                      <a:avLst/>
                    </a:prstGeom>
                    <a:noFill/>
                    <a:ln>
                      <a:noFill/>
                    </a:ln>
                  </pic:spPr>
                </pic:pic>
              </a:graphicData>
            </a:graphic>
          </wp:inline>
        </w:drawing>
      </w:r>
    </w:p>
    <w:p w14:paraId="003BF820" w14:textId="6142C620" w:rsidR="00820A66" w:rsidRPr="00AD7A73" w:rsidRDefault="000B3050" w:rsidP="00820A66">
      <w:pPr>
        <w:rPr>
          <w:lang w:val="en-GB" w:eastAsia="de-DE"/>
          <w:rPrChange w:id="1436" w:author="Mathias Fuchs" w:date="2020-07-01T16:45:00Z">
            <w:rPr>
              <w:lang w:eastAsia="de-DE"/>
            </w:rPr>
          </w:rPrChange>
        </w:rPr>
      </w:pPr>
      <w:r w:rsidRPr="00AD7A73">
        <w:rPr>
          <w:lang w:val="en-GB" w:eastAsia="de-DE"/>
          <w:rPrChange w:id="1437" w:author="Mathias Fuchs" w:date="2020-07-01T16:45:00Z">
            <w:rPr>
              <w:lang w:eastAsia="de-DE"/>
            </w:rPr>
          </w:rPrChange>
        </w:rPr>
        <w:t xml:space="preserve">Fig:  Container Diagram </w:t>
      </w:r>
      <w:del w:id="1438" w:author="Mathias Fuchs" w:date="2020-07-02T13:28:00Z">
        <w:r w:rsidRPr="00AD7A73" w:rsidDel="00A01D3C">
          <w:rPr>
            <w:lang w:val="en-GB" w:eastAsia="de-DE"/>
            <w:rPrChange w:id="1439" w:author="Mathias Fuchs" w:date="2020-07-01T16:45:00Z">
              <w:rPr>
                <w:lang w:eastAsia="de-DE"/>
              </w:rPr>
            </w:rPrChange>
          </w:rPr>
          <w:delText xml:space="preserve">according to the C4 model </w:delText>
        </w:r>
      </w:del>
      <w:r w:rsidRPr="00AD7A73">
        <w:rPr>
          <w:lang w:val="en-GB" w:eastAsia="de-DE"/>
          <w:rPrChange w:id="1440" w:author="Mathias Fuchs" w:date="2020-07-01T16:45:00Z">
            <w:rPr>
              <w:lang w:eastAsia="de-DE"/>
            </w:rPr>
          </w:rPrChange>
        </w:rPr>
        <w:t>of JBA</w:t>
      </w:r>
    </w:p>
    <w:p w14:paraId="391AAE64" w14:textId="57ECF123" w:rsidR="003627DC" w:rsidRDefault="003627DC" w:rsidP="00A7351C">
      <w:pPr>
        <w:pStyle w:val="Heading4"/>
        <w:rPr>
          <w:lang w:val="en-GB"/>
        </w:rPr>
      </w:pPr>
      <w:bookmarkStart w:id="1441" w:name="_Toc44339684"/>
      <w:commentRangeStart w:id="1442"/>
      <w:r>
        <w:rPr>
          <w:lang w:val="en-GB"/>
        </w:rPr>
        <w:t>JBA Frontend</w:t>
      </w:r>
      <w:bookmarkEnd w:id="1441"/>
      <w:commentRangeEnd w:id="1442"/>
      <w:r w:rsidR="003C1E95">
        <w:rPr>
          <w:rStyle w:val="CommentReference"/>
          <w:b w:val="0"/>
          <w:i w:val="0"/>
          <w:kern w:val="0"/>
          <w:lang w:eastAsia="en-US"/>
        </w:rPr>
        <w:commentReference w:id="1442"/>
      </w:r>
    </w:p>
    <w:p w14:paraId="0A27E12D" w14:textId="6F32F492" w:rsidR="00A7351C" w:rsidRDefault="001B69A5" w:rsidP="00A7351C">
      <w:pPr>
        <w:rPr>
          <w:ins w:id="1443" w:author="Mathias Fuchs" w:date="2020-07-02T13:32:00Z"/>
          <w:lang w:val="en-GB" w:eastAsia="de-DE"/>
        </w:rPr>
      </w:pPr>
      <w:r w:rsidRPr="00AD7A73">
        <w:rPr>
          <w:lang w:val="en-GB" w:eastAsia="de-DE"/>
          <w:rPrChange w:id="1444" w:author="Mathias Fuchs" w:date="2020-07-01T16:43:00Z">
            <w:rPr>
              <w:lang w:eastAsia="de-DE"/>
            </w:rPr>
          </w:rPrChange>
        </w:rPr>
        <w:t xml:space="preserve">The JBA Frontend was designed as a </w:t>
      </w:r>
      <w:commentRangeStart w:id="1445"/>
      <w:r w:rsidRPr="00AD7A73">
        <w:rPr>
          <w:lang w:val="en-GB" w:eastAsia="de-DE"/>
          <w:rPrChange w:id="1446" w:author="Mathias Fuchs" w:date="2020-07-01T16:43:00Z">
            <w:rPr>
              <w:lang w:eastAsia="de-DE"/>
            </w:rPr>
          </w:rPrChange>
        </w:rPr>
        <w:t xml:space="preserve">vue.js </w:t>
      </w:r>
      <w:commentRangeEnd w:id="1445"/>
      <w:r w:rsidR="003C1E95">
        <w:rPr>
          <w:rStyle w:val="CommentReference"/>
        </w:rPr>
        <w:commentReference w:id="1445"/>
      </w:r>
      <w:r w:rsidRPr="00AD7A73">
        <w:rPr>
          <w:lang w:val="en-GB" w:eastAsia="de-DE"/>
          <w:rPrChange w:id="1447" w:author="Mathias Fuchs" w:date="2020-07-01T16:43:00Z">
            <w:rPr>
              <w:lang w:eastAsia="de-DE"/>
            </w:rPr>
          </w:rPrChange>
        </w:rPr>
        <w:t>single page application (</w:t>
      </w:r>
      <w:r w:rsidR="001D2147">
        <w:fldChar w:fldCharType="begin"/>
      </w:r>
      <w:r w:rsidR="001D2147" w:rsidRPr="001D2147">
        <w:rPr>
          <w:lang w:val="en-GB"/>
          <w:rPrChange w:id="1448" w:author="Mathias Fuchs" w:date="2020-06-30T15:44:00Z">
            <w:rPr/>
          </w:rPrChange>
        </w:rPr>
        <w:instrText xml:space="preserve"> HYPERLINK "https://vuejs.org/" </w:instrText>
      </w:r>
      <w:r w:rsidR="001D2147">
        <w:fldChar w:fldCharType="separate"/>
      </w:r>
      <w:r w:rsidRPr="00AD7A73">
        <w:rPr>
          <w:rStyle w:val="Hyperlink"/>
          <w:lang w:val="en-GB" w:eastAsia="de-DE"/>
          <w:rPrChange w:id="1449" w:author="Mathias Fuchs" w:date="2020-07-01T16:43:00Z">
            <w:rPr>
              <w:rStyle w:val="Hyperlink"/>
              <w:lang w:eastAsia="de-DE"/>
            </w:rPr>
          </w:rPrChange>
        </w:rPr>
        <w:t>https://vuejs.org/</w:t>
      </w:r>
      <w:r w:rsidR="001D2147">
        <w:rPr>
          <w:rStyle w:val="Hyperlink"/>
          <w:lang w:eastAsia="de-DE"/>
        </w:rPr>
        <w:fldChar w:fldCharType="end"/>
      </w:r>
      <w:r w:rsidRPr="00AD7A73">
        <w:rPr>
          <w:lang w:val="en-GB" w:eastAsia="de-DE"/>
          <w:rPrChange w:id="1450" w:author="Mathias Fuchs" w:date="2020-07-01T16:43:00Z">
            <w:rPr>
              <w:lang w:eastAsia="de-DE"/>
            </w:rPr>
          </w:rPrChange>
        </w:rPr>
        <w:t xml:space="preserve"> - 28.6.20). In addition the user interface </w:t>
      </w:r>
      <w:del w:id="1451" w:author="Mathias Fuchs" w:date="2020-06-30T16:00:00Z">
        <w:r w:rsidRPr="00AD7A73" w:rsidDel="00C025D5">
          <w:rPr>
            <w:lang w:val="en-GB" w:eastAsia="de-DE"/>
            <w:rPrChange w:id="1452" w:author="Mathias Fuchs" w:date="2020-07-01T16:43:00Z">
              <w:rPr>
                <w:lang w:eastAsia="de-DE"/>
              </w:rPr>
            </w:rPrChange>
          </w:rPr>
          <w:delText xml:space="preserve">styling was </w:delText>
        </w:r>
      </w:del>
      <w:ins w:id="1453" w:author="Mathias Fuchs" w:date="2020-06-30T16:00:00Z">
        <w:r w:rsidR="00C025D5" w:rsidRPr="00C025D5">
          <w:rPr>
            <w:lang w:val="en-GB" w:eastAsia="de-DE"/>
            <w:rPrChange w:id="1454" w:author="Mathias Fuchs" w:date="2020-06-30T16:00:00Z">
              <w:rPr>
                <w:lang w:eastAsia="de-DE"/>
              </w:rPr>
            </w:rPrChange>
          </w:rPr>
          <w:t>is</w:t>
        </w:r>
        <w:r w:rsidR="00C025D5" w:rsidRPr="00AD7A73">
          <w:rPr>
            <w:lang w:val="en-GB" w:eastAsia="de-DE"/>
            <w:rPrChange w:id="1455" w:author="Mathias Fuchs" w:date="2020-07-01T16:43:00Z">
              <w:rPr>
                <w:lang w:eastAsia="de-DE"/>
              </w:rPr>
            </w:rPrChange>
          </w:rPr>
          <w:t xml:space="preserve"> </w:t>
        </w:r>
      </w:ins>
      <w:r w:rsidRPr="00AD7A73">
        <w:rPr>
          <w:lang w:val="en-GB" w:eastAsia="de-DE"/>
          <w:rPrChange w:id="1456" w:author="Mathias Fuchs" w:date="2020-07-01T16:43:00Z">
            <w:rPr>
              <w:lang w:eastAsia="de-DE"/>
            </w:rPr>
          </w:rPrChange>
        </w:rPr>
        <w:t xml:space="preserve">based on the </w:t>
      </w:r>
      <w:proofErr w:type="spellStart"/>
      <w:r w:rsidRPr="00AD7A73">
        <w:rPr>
          <w:lang w:val="en-GB" w:eastAsia="de-DE"/>
          <w:rPrChange w:id="1457" w:author="Mathias Fuchs" w:date="2020-07-01T16:43:00Z">
            <w:rPr>
              <w:lang w:eastAsia="de-DE"/>
            </w:rPr>
          </w:rPrChange>
        </w:rPr>
        <w:t>BootstrapVue</w:t>
      </w:r>
      <w:proofErr w:type="spellEnd"/>
      <w:r w:rsidRPr="00AD7A73">
        <w:rPr>
          <w:lang w:val="en-GB" w:eastAsia="de-DE"/>
          <w:rPrChange w:id="1458" w:author="Mathias Fuchs" w:date="2020-07-01T16:43:00Z">
            <w:rPr>
              <w:lang w:eastAsia="de-DE"/>
            </w:rPr>
          </w:rPrChange>
        </w:rPr>
        <w:t xml:space="preserve"> components (</w:t>
      </w:r>
      <w:r w:rsidR="001D2147">
        <w:fldChar w:fldCharType="begin"/>
      </w:r>
      <w:r w:rsidR="001D2147" w:rsidRPr="001D2147">
        <w:rPr>
          <w:lang w:val="en-GB"/>
          <w:rPrChange w:id="1459" w:author="Mathias Fuchs" w:date="2020-06-30T15:44:00Z">
            <w:rPr/>
          </w:rPrChange>
        </w:rPr>
        <w:instrText xml:space="preserve"> HYPERLINK "https://bootstrap-vue.org/docs/components" </w:instrText>
      </w:r>
      <w:r w:rsidR="001D2147">
        <w:fldChar w:fldCharType="separate"/>
      </w:r>
      <w:r w:rsidRPr="00AD7A73">
        <w:rPr>
          <w:rStyle w:val="Hyperlink"/>
          <w:lang w:val="en-GB" w:eastAsia="de-DE"/>
          <w:rPrChange w:id="1460" w:author="Mathias Fuchs" w:date="2020-07-01T16:43:00Z">
            <w:rPr>
              <w:rStyle w:val="Hyperlink"/>
              <w:lang w:eastAsia="de-DE"/>
            </w:rPr>
          </w:rPrChange>
        </w:rPr>
        <w:t>https://bootstrap-vue.org/docs/components</w:t>
      </w:r>
      <w:r w:rsidR="001D2147">
        <w:rPr>
          <w:rStyle w:val="Hyperlink"/>
          <w:lang w:eastAsia="de-DE"/>
        </w:rPr>
        <w:fldChar w:fldCharType="end"/>
      </w:r>
      <w:r w:rsidRPr="00AD7A73">
        <w:rPr>
          <w:lang w:val="en-GB" w:eastAsia="de-DE"/>
          <w:rPrChange w:id="1461" w:author="Mathias Fuchs" w:date="2020-07-01T16:43:00Z">
            <w:rPr>
              <w:lang w:eastAsia="de-DE"/>
            </w:rPr>
          </w:rPrChange>
        </w:rPr>
        <w:t xml:space="preserve">  - 28.6.20).</w:t>
      </w:r>
    </w:p>
    <w:p w14:paraId="1C1418A9" w14:textId="47449888" w:rsidR="00A01D3C" w:rsidRDefault="00A01D3C" w:rsidP="00A7351C">
      <w:pPr>
        <w:rPr>
          <w:ins w:id="1462" w:author="Mathias Fuchs" w:date="2020-07-02T13:32:00Z"/>
          <w:lang w:val="en-GB" w:eastAsia="de-DE"/>
        </w:rPr>
      </w:pPr>
      <w:ins w:id="1463" w:author="Mathias Fuchs" w:date="2020-07-02T13:32:00Z">
        <w:r>
          <w:rPr>
            <w:lang w:val="en-GB" w:eastAsia="de-DE"/>
          </w:rPr>
          <w:t xml:space="preserve">The frontend module serves implements the user interface and is basically a data entry screen for the following data: </w:t>
        </w:r>
      </w:ins>
      <w:r w:rsidR="003C1E95" w:rsidRPr="003C1E95">
        <w:rPr>
          <w:highlight w:val="yellow"/>
          <w:lang w:val="en-GB" w:eastAsia="de-DE"/>
        </w:rPr>
        <w:t>TODO</w:t>
      </w:r>
    </w:p>
    <w:p w14:paraId="3EC2523F" w14:textId="6AA1D78F" w:rsidR="003627DC" w:rsidRDefault="003627DC" w:rsidP="00A7351C">
      <w:pPr>
        <w:pStyle w:val="Heading4"/>
        <w:rPr>
          <w:lang w:val="en-GB"/>
        </w:rPr>
      </w:pPr>
      <w:bookmarkStart w:id="1464" w:name="_Toc44339685"/>
      <w:commentRangeStart w:id="1465"/>
      <w:commentRangeStart w:id="1466"/>
      <w:r>
        <w:rPr>
          <w:lang w:val="en-GB"/>
        </w:rPr>
        <w:t>JBA Backend</w:t>
      </w:r>
      <w:bookmarkEnd w:id="1464"/>
      <w:commentRangeEnd w:id="1465"/>
      <w:r w:rsidR="00AE564C">
        <w:rPr>
          <w:rStyle w:val="CommentReference"/>
          <w:b w:val="0"/>
          <w:i w:val="0"/>
          <w:kern w:val="0"/>
          <w:lang w:eastAsia="en-US"/>
        </w:rPr>
        <w:commentReference w:id="1465"/>
      </w:r>
      <w:commentRangeEnd w:id="1466"/>
      <w:r w:rsidR="003C1E95">
        <w:rPr>
          <w:rStyle w:val="CommentReference"/>
          <w:b w:val="0"/>
          <w:i w:val="0"/>
          <w:kern w:val="0"/>
          <w:lang w:eastAsia="en-US"/>
        </w:rPr>
        <w:commentReference w:id="1466"/>
      </w:r>
    </w:p>
    <w:p w14:paraId="63EFC04F" w14:textId="47F6CC97" w:rsidR="003627DC" w:rsidRDefault="002B73A0" w:rsidP="006726B6">
      <w:pPr>
        <w:rPr>
          <w:ins w:id="1467" w:author="Mathias Fuchs" w:date="2020-07-02T13:34:00Z"/>
          <w:lang w:val="en-GB" w:eastAsia="de-DE"/>
        </w:rPr>
      </w:pPr>
      <w:r w:rsidRPr="00AD7A73">
        <w:rPr>
          <w:lang w:val="en-GB" w:eastAsia="de-DE"/>
          <w:rPrChange w:id="1468" w:author="Mathias Fuchs" w:date="2020-07-01T16:43:00Z">
            <w:rPr>
              <w:lang w:eastAsia="de-DE"/>
            </w:rPr>
          </w:rPrChange>
        </w:rPr>
        <w:t xml:space="preserve">For </w:t>
      </w:r>
      <w:del w:id="1469" w:author="Mathias Fuchs" w:date="2020-06-30T16:00:00Z">
        <w:r w:rsidRPr="00AD7A73" w:rsidDel="00C025D5">
          <w:rPr>
            <w:lang w:val="en-GB" w:eastAsia="de-DE"/>
            <w:rPrChange w:id="1470" w:author="Mathias Fuchs" w:date="2020-07-01T16:43:00Z">
              <w:rPr>
                <w:lang w:eastAsia="de-DE"/>
              </w:rPr>
            </w:rPrChange>
          </w:rPr>
          <w:delText xml:space="preserve">building </w:delText>
        </w:r>
      </w:del>
      <w:r w:rsidRPr="00AD7A73">
        <w:rPr>
          <w:lang w:val="en-GB" w:eastAsia="de-DE"/>
          <w:rPrChange w:id="1471" w:author="Mathias Fuchs" w:date="2020-07-01T16:43:00Z">
            <w:rPr>
              <w:lang w:eastAsia="de-DE"/>
            </w:rPr>
          </w:rPrChange>
        </w:rPr>
        <w:t xml:space="preserve">the backend, spring boot </w:t>
      </w:r>
      <w:del w:id="1472" w:author="Mathias Fuchs" w:date="2020-06-30T16:00:00Z">
        <w:r w:rsidRPr="00AD7A73" w:rsidDel="00C025D5">
          <w:rPr>
            <w:lang w:val="en-GB" w:eastAsia="de-DE"/>
            <w:rPrChange w:id="1473" w:author="Mathias Fuchs" w:date="2020-07-01T16:43:00Z">
              <w:rPr>
                <w:lang w:eastAsia="de-DE"/>
              </w:rPr>
            </w:rPrChange>
          </w:rPr>
          <w:delText xml:space="preserve">was </w:delText>
        </w:r>
      </w:del>
      <w:ins w:id="1474" w:author="Mathias Fuchs" w:date="2020-06-30T16:00:00Z">
        <w:r w:rsidR="00C025D5" w:rsidRPr="00C025D5">
          <w:rPr>
            <w:lang w:val="en-GB" w:eastAsia="de-DE"/>
            <w:rPrChange w:id="1475" w:author="Mathias Fuchs" w:date="2020-06-30T16:01:00Z">
              <w:rPr>
                <w:lang w:eastAsia="de-DE"/>
              </w:rPr>
            </w:rPrChange>
          </w:rPr>
          <w:t>is</w:t>
        </w:r>
        <w:r w:rsidR="00C025D5" w:rsidRPr="00AD7A73">
          <w:rPr>
            <w:lang w:val="en-GB" w:eastAsia="de-DE"/>
            <w:rPrChange w:id="1476" w:author="Mathias Fuchs" w:date="2020-07-01T16:43:00Z">
              <w:rPr>
                <w:lang w:eastAsia="de-DE"/>
              </w:rPr>
            </w:rPrChange>
          </w:rPr>
          <w:t xml:space="preserve"> </w:t>
        </w:r>
      </w:ins>
      <w:r w:rsidRPr="00AD7A73">
        <w:rPr>
          <w:lang w:val="en-GB" w:eastAsia="de-DE"/>
          <w:rPrChange w:id="1477" w:author="Mathias Fuchs" w:date="2020-07-01T16:43:00Z">
            <w:rPr>
              <w:lang w:eastAsia="de-DE"/>
            </w:rPr>
          </w:rPrChange>
        </w:rPr>
        <w:t>used as it is designed to create stand-alone Spring based applications that provide</w:t>
      </w:r>
      <w:del w:id="1478" w:author="Mathias Fuchs" w:date="2020-06-30T16:01:00Z">
        <w:r w:rsidRPr="00AD7A73" w:rsidDel="00C025D5">
          <w:rPr>
            <w:lang w:val="en-GB" w:eastAsia="de-DE"/>
            <w:rPrChange w:id="1479" w:author="Mathias Fuchs" w:date="2020-07-01T16:43:00Z">
              <w:rPr>
                <w:lang w:eastAsia="de-DE"/>
              </w:rPr>
            </w:rPrChange>
          </w:rPr>
          <w:delText>d</w:delText>
        </w:r>
      </w:del>
      <w:r w:rsidRPr="00AD7A73">
        <w:rPr>
          <w:lang w:val="en-GB" w:eastAsia="de-DE"/>
          <w:rPrChange w:id="1480" w:author="Mathias Fuchs" w:date="2020-07-01T16:43:00Z">
            <w:rPr>
              <w:lang w:eastAsia="de-DE"/>
            </w:rPr>
          </w:rPrChange>
        </w:rPr>
        <w:t xml:space="preserve"> </w:t>
      </w:r>
      <w:del w:id="1481" w:author="Mathias Fuchs" w:date="2020-06-30T16:01:00Z">
        <w:r w:rsidRPr="00AD7A73" w:rsidDel="00C025D5">
          <w:rPr>
            <w:lang w:val="en-GB" w:eastAsia="de-DE"/>
            <w:rPrChange w:id="1482" w:author="Mathias Fuchs" w:date="2020-07-01T16:43:00Z">
              <w:rPr>
                <w:lang w:eastAsia="de-DE"/>
              </w:rPr>
            </w:rPrChange>
          </w:rPr>
          <w:delText xml:space="preserve">in </w:delText>
        </w:r>
      </w:del>
      <w:r w:rsidRPr="00AD7A73">
        <w:rPr>
          <w:lang w:val="en-GB" w:eastAsia="de-DE"/>
          <w:rPrChange w:id="1483" w:author="Mathias Fuchs" w:date="2020-07-01T16:43:00Z">
            <w:rPr>
              <w:lang w:eastAsia="de-DE"/>
            </w:rPr>
          </w:rPrChange>
        </w:rPr>
        <w:t xml:space="preserve">an embedded </w:t>
      </w:r>
      <w:del w:id="1484" w:author="Mathias Fuchs" w:date="2020-06-30T16:01:00Z">
        <w:r w:rsidRPr="00AD7A73" w:rsidDel="00C025D5">
          <w:rPr>
            <w:lang w:val="en-GB" w:eastAsia="de-DE"/>
            <w:rPrChange w:id="1485" w:author="Mathias Fuchs" w:date="2020-07-01T16:43:00Z">
              <w:rPr>
                <w:lang w:eastAsia="de-DE"/>
              </w:rPr>
            </w:rPrChange>
          </w:rPr>
          <w:delText xml:space="preserve">way the </w:delText>
        </w:r>
      </w:del>
      <w:r w:rsidRPr="00AD7A73">
        <w:rPr>
          <w:lang w:val="en-GB" w:eastAsia="de-DE"/>
          <w:rPrChange w:id="1486" w:author="Mathias Fuchs" w:date="2020-07-01T16:43:00Z">
            <w:rPr>
              <w:lang w:eastAsia="de-DE"/>
            </w:rPr>
          </w:rPrChange>
        </w:rPr>
        <w:t xml:space="preserve">Apache Tomcat HTTP web server environment ( </w:t>
      </w:r>
      <w:r w:rsidR="001D2147">
        <w:fldChar w:fldCharType="begin"/>
      </w:r>
      <w:r w:rsidR="001D2147" w:rsidRPr="001D2147">
        <w:rPr>
          <w:lang w:val="en-GB"/>
          <w:rPrChange w:id="1487" w:author="Mathias Fuchs" w:date="2020-06-30T15:44:00Z">
            <w:rPr/>
          </w:rPrChange>
        </w:rPr>
        <w:instrText xml:space="preserve"> HYPERLINK "https://spring.io/projects/spring-boot" </w:instrText>
      </w:r>
      <w:r w:rsidR="001D2147">
        <w:fldChar w:fldCharType="separate"/>
      </w:r>
      <w:r w:rsidRPr="002B73A0">
        <w:rPr>
          <w:rStyle w:val="Hyperlink"/>
          <w:lang w:val="en-GB"/>
        </w:rPr>
        <w:t>https://spring.io/projects/spring-boot</w:t>
      </w:r>
      <w:r w:rsidR="001D2147">
        <w:rPr>
          <w:rStyle w:val="Hyperlink"/>
          <w:lang w:val="en-GB"/>
        </w:rPr>
        <w:fldChar w:fldCharType="end"/>
      </w:r>
      <w:r w:rsidRPr="00AD7A73">
        <w:rPr>
          <w:lang w:val="en-GB" w:eastAsia="de-DE"/>
          <w:rPrChange w:id="1488" w:author="Mathias Fuchs" w:date="2020-07-01T16:43:00Z">
            <w:rPr>
              <w:lang w:eastAsia="de-DE"/>
            </w:rPr>
          </w:rPrChange>
        </w:rPr>
        <w:t xml:space="preserve">   - 28.6.20). </w:t>
      </w:r>
    </w:p>
    <w:p w14:paraId="62139AD0" w14:textId="622C87F6" w:rsidR="00A01D3C" w:rsidRDefault="00A01D3C" w:rsidP="006726B6">
      <w:pPr>
        <w:rPr>
          <w:ins w:id="1489" w:author="Mathias Fuchs" w:date="2020-07-02T13:36:00Z"/>
          <w:lang w:val="en-GB" w:eastAsia="de-DE"/>
        </w:rPr>
      </w:pPr>
      <w:ins w:id="1490" w:author="Mathias Fuchs" w:date="2020-07-02T13:34:00Z">
        <w:r>
          <w:rPr>
            <w:lang w:val="en-GB" w:eastAsia="de-DE"/>
          </w:rPr>
          <w:t xml:space="preserve">The backend module serves as </w:t>
        </w:r>
        <w:r w:rsidR="00AE564C">
          <w:rPr>
            <w:lang w:val="en-GB" w:eastAsia="de-DE"/>
          </w:rPr>
          <w:t>business Logic Layer in this basic 3-tier architecture (View, Business Logic, Database)</w:t>
        </w:r>
      </w:ins>
    </w:p>
    <w:p w14:paraId="7359D8A5" w14:textId="3749A4D8" w:rsidR="003627DC" w:rsidRDefault="00AE564C" w:rsidP="003C1E95">
      <w:pPr>
        <w:rPr>
          <w:lang w:val="en-GB"/>
        </w:rPr>
      </w:pPr>
      <w:ins w:id="1491" w:author="Mathias Fuchs" w:date="2020-07-02T13:36:00Z">
        <w:r w:rsidRPr="003C1E95">
          <w:rPr>
            <w:highlight w:val="yellow"/>
            <w:lang w:val="en-GB" w:eastAsia="de-DE"/>
          </w:rPr>
          <w:t xml:space="preserve">MF: </w:t>
        </w:r>
      </w:ins>
      <w:bookmarkStart w:id="1492" w:name="_Toc44339686"/>
      <w:commentRangeStart w:id="1493"/>
      <w:r w:rsidR="003627DC" w:rsidRPr="003C1E95">
        <w:rPr>
          <w:highlight w:val="yellow"/>
          <w:lang w:val="en-GB"/>
        </w:rPr>
        <w:t>Database</w:t>
      </w:r>
      <w:bookmarkEnd w:id="1492"/>
      <w:commentRangeEnd w:id="1493"/>
      <w:r w:rsidR="003C1E95" w:rsidRPr="003C1E95">
        <w:rPr>
          <w:rStyle w:val="CommentReference"/>
          <w:highlight w:val="yellow"/>
        </w:rPr>
        <w:commentReference w:id="1493"/>
      </w:r>
    </w:p>
    <w:p w14:paraId="3F39B6A7" w14:textId="320AD7EE" w:rsidR="002E5082" w:rsidRDefault="002B73A0" w:rsidP="006726B6">
      <w:pPr>
        <w:rPr>
          <w:ins w:id="1494" w:author="Mathias Fuchs" w:date="2020-07-01T17:25:00Z"/>
          <w:lang w:val="en-GB" w:eastAsia="de-DE"/>
        </w:rPr>
      </w:pPr>
      <w:commentRangeStart w:id="1495"/>
      <w:r w:rsidRPr="00AD7A73">
        <w:rPr>
          <w:lang w:val="en-GB" w:eastAsia="de-DE"/>
          <w:rPrChange w:id="1496" w:author="Mathias Fuchs" w:date="2020-07-01T16:43:00Z">
            <w:rPr>
              <w:lang w:eastAsia="de-DE"/>
            </w:rPr>
          </w:rPrChange>
        </w:rPr>
        <w:lastRenderedPageBreak/>
        <w:t xml:space="preserve">As a database, the H2 Java SQL in-memory database was used </w:t>
      </w:r>
      <w:commentRangeEnd w:id="1495"/>
      <w:r w:rsidR="00AE564C">
        <w:rPr>
          <w:rStyle w:val="CommentReference"/>
        </w:rPr>
        <w:commentReference w:id="1495"/>
      </w:r>
      <w:r w:rsidRPr="00AD7A73">
        <w:rPr>
          <w:lang w:val="en-GB" w:eastAsia="de-DE"/>
          <w:rPrChange w:id="1497" w:author="Mathias Fuchs" w:date="2020-07-01T16:43:00Z">
            <w:rPr>
              <w:lang w:eastAsia="de-DE"/>
            </w:rPr>
          </w:rPrChange>
        </w:rPr>
        <w:t>(</w:t>
      </w:r>
      <w:r w:rsidR="00AD7A73">
        <w:fldChar w:fldCharType="begin"/>
      </w:r>
      <w:r w:rsidR="00AD7A73" w:rsidRPr="00AD7A73">
        <w:rPr>
          <w:lang w:val="en-GB"/>
          <w:rPrChange w:id="1498" w:author="Mathias Fuchs" w:date="2020-07-01T16:43:00Z">
            <w:rPr/>
          </w:rPrChange>
        </w:rPr>
        <w:instrText xml:space="preserve"> HYPERLINK "https://spring.io/projects/spring-boot" </w:instrText>
      </w:r>
      <w:r w:rsidR="00AD7A73">
        <w:fldChar w:fldCharType="separate"/>
      </w:r>
      <w:r w:rsidRPr="00D715CA">
        <w:rPr>
          <w:rStyle w:val="Hyperlink"/>
          <w:lang w:val="en-GB"/>
        </w:rPr>
        <w:t>https://spring.io/projects/spring-boot</w:t>
      </w:r>
      <w:r w:rsidR="00AD7A73">
        <w:rPr>
          <w:rStyle w:val="Hyperlink"/>
          <w:lang w:val="en-GB"/>
        </w:rPr>
        <w:fldChar w:fldCharType="end"/>
      </w:r>
      <w:r w:rsidRPr="00AD7A73">
        <w:rPr>
          <w:lang w:val="en-GB"/>
          <w:rPrChange w:id="1499" w:author="Mathias Fuchs" w:date="2020-07-01T16:43:00Z">
            <w:rPr/>
          </w:rPrChange>
        </w:rPr>
        <w:t xml:space="preserve"> - 28.6.20</w:t>
      </w:r>
      <w:r w:rsidR="00182621" w:rsidRPr="00AD7A73">
        <w:rPr>
          <w:lang w:val="en-GB"/>
          <w:rPrChange w:id="1500" w:author="Mathias Fuchs" w:date="2020-07-01T16:43:00Z">
            <w:rPr/>
          </w:rPrChange>
        </w:rPr>
        <w:t xml:space="preserve">) </w:t>
      </w:r>
      <w:r w:rsidRPr="00AD7A73">
        <w:rPr>
          <w:lang w:val="en-GB" w:eastAsia="de-DE"/>
          <w:rPrChange w:id="1501" w:author="Mathias Fuchs" w:date="2020-07-01T16:43:00Z">
            <w:rPr>
              <w:lang w:eastAsia="de-DE"/>
            </w:rPr>
          </w:rPrChange>
        </w:rPr>
        <w:t xml:space="preserve">. </w:t>
      </w:r>
      <w:r w:rsidR="00182621" w:rsidRPr="00AD7A73">
        <w:rPr>
          <w:lang w:val="en-GB" w:eastAsia="de-DE"/>
          <w:rPrChange w:id="1502" w:author="Mathias Fuchs" w:date="2020-07-01T16:43:00Z">
            <w:rPr>
              <w:lang w:eastAsia="de-DE"/>
            </w:rPr>
          </w:rPrChange>
        </w:rPr>
        <w:t xml:space="preserve">It is a relational database management system </w:t>
      </w:r>
      <w:del w:id="1503" w:author="Mathias Fuchs" w:date="2020-06-30T16:02:00Z">
        <w:r w:rsidR="00182621" w:rsidRPr="00AD7A73" w:rsidDel="00C025D5">
          <w:rPr>
            <w:lang w:val="en-GB" w:eastAsia="de-DE"/>
            <w:rPrChange w:id="1504" w:author="Mathias Fuchs" w:date="2020-07-01T16:43:00Z">
              <w:rPr>
                <w:lang w:eastAsia="de-DE"/>
              </w:rPr>
            </w:rPrChange>
          </w:rPr>
          <w:delText xml:space="preserve">that can be </w:delText>
        </w:r>
      </w:del>
      <w:r w:rsidR="00182621" w:rsidRPr="00AD7A73">
        <w:rPr>
          <w:lang w:val="en-GB" w:eastAsia="de-DE"/>
          <w:rPrChange w:id="1505" w:author="Mathias Fuchs" w:date="2020-07-01T16:43:00Z">
            <w:rPr>
              <w:lang w:eastAsia="de-DE"/>
            </w:rPr>
          </w:rPrChange>
        </w:rPr>
        <w:t>embedded in Java applications (</w:t>
      </w:r>
      <w:r w:rsidR="001D2147">
        <w:fldChar w:fldCharType="begin"/>
      </w:r>
      <w:r w:rsidR="001D2147" w:rsidRPr="001D2147">
        <w:rPr>
          <w:lang w:val="en-GB"/>
          <w:rPrChange w:id="1506" w:author="Mathias Fuchs" w:date="2020-06-30T15:44:00Z">
            <w:rPr/>
          </w:rPrChange>
        </w:rPr>
        <w:instrText xml:space="preserve"> HYPERLINK "https://en.wikipedia.org/wiki/H2_(DBMS)" </w:instrText>
      </w:r>
      <w:r w:rsidR="001D2147">
        <w:fldChar w:fldCharType="separate"/>
      </w:r>
      <w:r w:rsidR="00182621" w:rsidRPr="00AD7A73">
        <w:rPr>
          <w:rStyle w:val="Hyperlink"/>
          <w:lang w:val="en-GB"/>
          <w:rPrChange w:id="1507" w:author="Mathias Fuchs" w:date="2020-07-01T16:43:00Z">
            <w:rPr>
              <w:rStyle w:val="Hyperlink"/>
            </w:rPr>
          </w:rPrChange>
        </w:rPr>
        <w:t>https://en.wikipedia.org/wiki/H2_(DBMS)</w:t>
      </w:r>
      <w:r w:rsidR="001D2147">
        <w:rPr>
          <w:rStyle w:val="Hyperlink"/>
        </w:rPr>
        <w:fldChar w:fldCharType="end"/>
      </w:r>
      <w:r w:rsidR="00182621" w:rsidRPr="00AD7A73">
        <w:rPr>
          <w:lang w:val="en-GB" w:eastAsia="de-DE"/>
          <w:rPrChange w:id="1508" w:author="Mathias Fuchs" w:date="2020-07-01T16:43:00Z">
            <w:rPr>
              <w:lang w:eastAsia="de-DE"/>
            </w:rPr>
          </w:rPrChange>
        </w:rPr>
        <w:t xml:space="preserve">  - 28.6.20)</w:t>
      </w:r>
      <w:r w:rsidR="007B74CA" w:rsidRPr="00AD7A73">
        <w:rPr>
          <w:lang w:val="en-GB" w:eastAsia="de-DE"/>
          <w:rPrChange w:id="1509" w:author="Mathias Fuchs" w:date="2020-07-01T16:43:00Z">
            <w:rPr>
              <w:lang w:eastAsia="de-DE"/>
            </w:rPr>
          </w:rPrChange>
        </w:rPr>
        <w:t>.</w:t>
      </w:r>
    </w:p>
    <w:p w14:paraId="650A8C57" w14:textId="59B9C0FE" w:rsidR="00E3582D" w:rsidRDefault="00E3582D" w:rsidP="006726B6">
      <w:pPr>
        <w:rPr>
          <w:ins w:id="1510" w:author="Mathias Fuchs" w:date="2020-07-01T17:25:00Z"/>
          <w:lang w:val="en-GB" w:eastAsia="de-DE"/>
        </w:rPr>
      </w:pPr>
    </w:p>
    <w:p w14:paraId="462DC1DD" w14:textId="460FE02F" w:rsidR="00E3582D" w:rsidRDefault="00E3582D">
      <w:pPr>
        <w:pStyle w:val="Heading3"/>
        <w:rPr>
          <w:ins w:id="1511" w:author="Mathias Fuchs" w:date="2020-07-01T17:25:00Z"/>
          <w:lang w:val="en-GB"/>
        </w:rPr>
        <w:pPrChange w:id="1512" w:author="Mathias Fuchs" w:date="2020-07-01T17:25:00Z">
          <w:pPr/>
        </w:pPrChange>
      </w:pPr>
      <w:proofErr w:type="spellStart"/>
      <w:ins w:id="1513" w:author="Mathias Fuchs" w:date="2020-07-01T17:25:00Z">
        <w:r>
          <w:rPr>
            <w:lang w:val="en-GB"/>
          </w:rPr>
          <w:t>Scenarioo</w:t>
        </w:r>
        <w:proofErr w:type="spellEnd"/>
      </w:ins>
    </w:p>
    <w:p w14:paraId="590909F7" w14:textId="011BE5C8" w:rsidR="00E3582D" w:rsidRDefault="00E3582D" w:rsidP="006726B6">
      <w:pPr>
        <w:rPr>
          <w:ins w:id="1514" w:author="Mathias Fuchs" w:date="2020-07-01T17:25:00Z"/>
          <w:lang w:eastAsia="de-DE"/>
        </w:rPr>
      </w:pPr>
      <w:ins w:id="1515" w:author="Mathias Fuchs" w:date="2020-07-01T17:25:00Z">
        <w:r w:rsidRPr="003C1E95">
          <w:rPr>
            <w:highlight w:val="yellow"/>
            <w:lang w:eastAsia="de-DE"/>
            <w:rPrChange w:id="1516" w:author="Mathias Fuchs" w:date="2020-07-01T17:25:00Z">
              <w:rPr>
                <w:lang w:val="en-GB" w:eastAsia="de-DE"/>
              </w:rPr>
            </w:rPrChange>
          </w:rPr>
          <w:t xml:space="preserve">TODO (Link auf </w:t>
        </w:r>
        <w:proofErr w:type="spellStart"/>
        <w:r w:rsidRPr="003C1E95">
          <w:rPr>
            <w:highlight w:val="yellow"/>
            <w:lang w:eastAsia="de-DE"/>
            <w:rPrChange w:id="1517" w:author="Mathias Fuchs" w:date="2020-07-01T17:25:00Z">
              <w:rPr>
                <w:lang w:val="en-GB" w:eastAsia="de-DE"/>
              </w:rPr>
            </w:rPrChange>
          </w:rPr>
          <w:t>web</w:t>
        </w:r>
        <w:proofErr w:type="spellEnd"/>
        <w:r w:rsidRPr="003C1E95">
          <w:rPr>
            <w:highlight w:val="yellow"/>
            <w:lang w:eastAsia="de-DE"/>
            <w:rPrChange w:id="1518" w:author="Mathias Fuchs" w:date="2020-07-01T17:25:00Z">
              <w:rPr>
                <w:lang w:val="en-GB" w:eastAsia="de-DE"/>
              </w:rPr>
            </w:rPrChange>
          </w:rPr>
          <w:t xml:space="preserve"> </w:t>
        </w:r>
        <w:proofErr w:type="spellStart"/>
        <w:r w:rsidR="00225107" w:rsidRPr="003C1E95">
          <w:rPr>
            <w:highlight w:val="yellow"/>
            <w:lang w:eastAsia="de-DE"/>
            <w:rPrChange w:id="1519" w:author="Mathias Fuchs" w:date="2020-07-01T17:25:00Z">
              <w:rPr>
                <w:lang w:val="en-GB" w:eastAsia="de-DE"/>
              </w:rPr>
            </w:rPrChange>
          </w:rPr>
          <w:t>doku</w:t>
        </w:r>
        <w:proofErr w:type="spellEnd"/>
        <w:r w:rsidR="00225107" w:rsidRPr="003C1E95">
          <w:rPr>
            <w:highlight w:val="yellow"/>
            <w:lang w:eastAsia="de-DE"/>
            <w:rPrChange w:id="1520" w:author="Mathias Fuchs" w:date="2020-07-01T17:25:00Z">
              <w:rPr>
                <w:lang w:val="en-GB" w:eastAsia="de-DE"/>
              </w:rPr>
            </w:rPrChange>
          </w:rPr>
          <w:t xml:space="preserve"> </w:t>
        </w:r>
        <w:proofErr w:type="spellStart"/>
        <w:r w:rsidR="00225107" w:rsidRPr="003C1E95">
          <w:rPr>
            <w:highlight w:val="yellow"/>
            <w:lang w:eastAsia="de-DE"/>
            <w:rPrChange w:id="1521" w:author="Mathias Fuchs" w:date="2020-07-01T17:25:00Z">
              <w:rPr>
                <w:lang w:val="en-GB" w:eastAsia="de-DE"/>
              </w:rPr>
            </w:rPrChange>
          </w:rPr>
          <w:t>bzw</w:t>
        </w:r>
        <w:proofErr w:type="spellEnd"/>
        <w:r w:rsidR="00225107" w:rsidRPr="003C1E95">
          <w:rPr>
            <w:highlight w:val="yellow"/>
            <w:lang w:eastAsia="de-DE"/>
            <w:rPrChange w:id="1522" w:author="Mathias Fuchs" w:date="2020-07-01T17:25:00Z">
              <w:rPr>
                <w:lang w:val="en-GB" w:eastAsia="de-DE"/>
              </w:rPr>
            </w:rPrChange>
          </w:rPr>
          <w:t xml:space="preserve"> </w:t>
        </w:r>
        <w:proofErr w:type="spellStart"/>
        <w:r w:rsidR="00225107" w:rsidRPr="003C1E95">
          <w:rPr>
            <w:highlight w:val="yellow"/>
            <w:lang w:eastAsia="de-DE"/>
            <w:rPrChange w:id="1523" w:author="Mathias Fuchs" w:date="2020-07-01T17:25:00Z">
              <w:rPr>
                <w:lang w:val="en-GB" w:eastAsia="de-DE"/>
              </w:rPr>
            </w:rPrChange>
          </w:rPr>
          <w:t>copy</w:t>
        </w:r>
        <w:proofErr w:type="spellEnd"/>
        <w:r w:rsidR="00225107" w:rsidRPr="003C1E95">
          <w:rPr>
            <w:highlight w:val="yellow"/>
            <w:lang w:eastAsia="de-DE"/>
            <w:rPrChange w:id="1524" w:author="Mathias Fuchs" w:date="2020-07-01T17:25:00Z">
              <w:rPr>
                <w:lang w:val="en-GB" w:eastAsia="de-DE"/>
              </w:rPr>
            </w:rPrChange>
          </w:rPr>
          <w:t xml:space="preserve"> </w:t>
        </w:r>
        <w:proofErr w:type="spellStart"/>
        <w:r w:rsidR="00225107" w:rsidRPr="003C1E95">
          <w:rPr>
            <w:highlight w:val="yellow"/>
            <w:lang w:eastAsia="de-DE"/>
            <w:rPrChange w:id="1525" w:author="Mathias Fuchs" w:date="2020-07-01T17:25:00Z">
              <w:rPr>
                <w:lang w:val="en-GB" w:eastAsia="de-DE"/>
              </w:rPr>
            </w:rPrChange>
          </w:rPr>
          <w:t>paste</w:t>
        </w:r>
        <w:proofErr w:type="spellEnd"/>
        <w:r w:rsidR="00225107" w:rsidRPr="003C1E95">
          <w:rPr>
            <w:highlight w:val="yellow"/>
            <w:lang w:eastAsia="de-DE"/>
            <w:rPrChange w:id="1526" w:author="Mathias Fuchs" w:date="2020-07-01T17:25:00Z">
              <w:rPr>
                <w:lang w:val="en-GB" w:eastAsia="de-DE"/>
              </w:rPr>
            </w:rPrChange>
          </w:rPr>
          <w:t xml:space="preserve"> der </w:t>
        </w:r>
        <w:proofErr w:type="spellStart"/>
        <w:r w:rsidR="00225107" w:rsidRPr="003C1E95">
          <w:rPr>
            <w:highlight w:val="yellow"/>
            <w:lang w:eastAsia="de-DE"/>
            <w:rPrChange w:id="1527" w:author="Mathias Fuchs" w:date="2020-07-01T17:25:00Z">
              <w:rPr>
                <w:lang w:val="en-GB" w:eastAsia="de-DE"/>
              </w:rPr>
            </w:rPrChange>
          </w:rPr>
          <w:t>doku</w:t>
        </w:r>
        <w:proofErr w:type="spellEnd"/>
        <w:r w:rsidRPr="003C1E95">
          <w:rPr>
            <w:highlight w:val="yellow"/>
            <w:lang w:eastAsia="de-DE"/>
            <w:rPrChange w:id="1528" w:author="Mathias Fuchs" w:date="2020-07-01T17:25:00Z">
              <w:rPr>
                <w:lang w:val="en-GB" w:eastAsia="de-DE"/>
              </w:rPr>
            </w:rPrChange>
          </w:rPr>
          <w:t>)</w:t>
        </w:r>
      </w:ins>
    </w:p>
    <w:p w14:paraId="264AD02C" w14:textId="1A753667" w:rsidR="00225107" w:rsidRPr="00225107" w:rsidRDefault="00225107" w:rsidP="006726B6">
      <w:pPr>
        <w:rPr>
          <w:lang w:eastAsia="de-DE"/>
        </w:rPr>
      </w:pPr>
      <w:ins w:id="1529" w:author="Mathias Fuchs" w:date="2020-07-01T17:25:00Z">
        <w:r w:rsidRPr="003C1E95">
          <w:rPr>
            <w:highlight w:val="yellow"/>
            <w:lang w:eastAsia="de-DE"/>
          </w:rPr>
          <w:t>Ziel: Kurzer Beschrieb, dann hat man alle drei Komponenten  des Pr</w:t>
        </w:r>
      </w:ins>
      <w:ins w:id="1530" w:author="Mathias Fuchs" w:date="2020-07-01T17:26:00Z">
        <w:r w:rsidRPr="003C1E95">
          <w:rPr>
            <w:highlight w:val="yellow"/>
            <w:lang w:eastAsia="de-DE"/>
          </w:rPr>
          <w:t xml:space="preserve">ototype </w:t>
        </w:r>
        <w:proofErr w:type="spellStart"/>
        <w:r w:rsidRPr="003C1E95">
          <w:rPr>
            <w:highlight w:val="yellow"/>
            <w:lang w:eastAsia="de-DE"/>
          </w:rPr>
          <w:t>systems</w:t>
        </w:r>
        <w:proofErr w:type="spellEnd"/>
        <w:r w:rsidRPr="003C1E95">
          <w:rPr>
            <w:highlight w:val="yellow"/>
            <w:lang w:eastAsia="de-DE"/>
          </w:rPr>
          <w:t xml:space="preserve"> zusammen (JBA, OQ Test &amp; </w:t>
        </w:r>
        <w:proofErr w:type="spellStart"/>
        <w:r w:rsidRPr="003C1E95">
          <w:rPr>
            <w:highlight w:val="yellow"/>
            <w:lang w:eastAsia="de-DE"/>
          </w:rPr>
          <w:t>Scenarioo</w:t>
        </w:r>
        <w:proofErr w:type="spellEnd"/>
        <w:r>
          <w:rPr>
            <w:lang w:eastAsia="de-DE"/>
          </w:rPr>
          <w:t>)</w:t>
        </w:r>
      </w:ins>
    </w:p>
    <w:p w14:paraId="0D628404" w14:textId="456BDF0B" w:rsidR="000D1B54" w:rsidRDefault="00AF1F53" w:rsidP="000D1B54">
      <w:pPr>
        <w:pStyle w:val="Heading2"/>
        <w:rPr>
          <w:lang w:val="en-GB"/>
        </w:rPr>
      </w:pPr>
      <w:bookmarkStart w:id="1531" w:name="_Toc44339687"/>
      <w:commentRangeStart w:id="1532"/>
      <w:del w:id="1533" w:author="Mathias Fuchs" w:date="2020-07-01T17:30:00Z">
        <w:r w:rsidRPr="00AD7A73" w:rsidDel="00225107">
          <w:rPr>
            <w:lang w:val="en-GB"/>
            <w:rPrChange w:id="1534" w:author="Mathias Fuchs" w:date="2020-07-01T16:45:00Z">
              <w:rPr/>
            </w:rPrChange>
          </w:rPr>
          <w:delText>Analysis of the a</w:delText>
        </w:r>
      </w:del>
      <w:del w:id="1535" w:author="Mathias Fuchs" w:date="2020-07-01T17:39:00Z">
        <w:r w:rsidRPr="00AD7A73" w:rsidDel="00392F9B">
          <w:rPr>
            <w:lang w:val="en-GB"/>
            <w:rPrChange w:id="1536" w:author="Mathias Fuchs" w:date="2020-07-01T16:45:00Z">
              <w:rPr/>
            </w:rPrChange>
          </w:rPr>
          <w:delText xml:space="preserve">pplicability of </w:delText>
        </w:r>
      </w:del>
      <w:del w:id="1537" w:author="Mathias Fuchs" w:date="2020-07-01T17:28:00Z">
        <w:r w:rsidRPr="00AD7A73" w:rsidDel="00225107">
          <w:rPr>
            <w:lang w:val="en-GB"/>
            <w:rPrChange w:id="1538" w:author="Mathias Fuchs" w:date="2020-07-01T16:45:00Z">
              <w:rPr/>
            </w:rPrChange>
          </w:rPr>
          <w:delText xml:space="preserve">automation tools </w:delText>
        </w:r>
      </w:del>
      <w:del w:id="1539" w:author="Mathias Fuchs" w:date="2020-07-01T17:39:00Z">
        <w:r w:rsidRPr="00AD7A73" w:rsidDel="00392F9B">
          <w:rPr>
            <w:lang w:val="en-GB"/>
            <w:rPrChange w:id="1540" w:author="Mathias Fuchs" w:date="2020-07-01T16:45:00Z">
              <w:rPr/>
            </w:rPrChange>
          </w:rPr>
          <w:delText>in regulated environments</w:delText>
        </w:r>
      </w:del>
      <w:del w:id="1541" w:author="Mathias Fuchs" w:date="2020-07-01T17:27:00Z">
        <w:r w:rsidRPr="00AD7A73" w:rsidDel="00225107">
          <w:rPr>
            <w:lang w:val="en-GB"/>
            <w:rPrChange w:id="1542" w:author="Mathias Fuchs" w:date="2020-07-01T16:45:00Z">
              <w:rPr/>
            </w:rPrChange>
          </w:rPr>
          <w:delText xml:space="preserve"> </w:delText>
        </w:r>
        <w:r w:rsidR="00602594" w:rsidRPr="00AD7A73" w:rsidDel="00225107">
          <w:rPr>
            <w:lang w:val="en-GB"/>
            <w:rPrChange w:id="1543" w:author="Mathias Fuchs" w:date="2020-07-01T16:45:00Z">
              <w:rPr/>
            </w:rPrChange>
          </w:rPr>
          <w:delText>in respect of validation</w:delText>
        </w:r>
      </w:del>
      <w:ins w:id="1544" w:author="Mathias Fuchs" w:date="2020-07-01T17:39:00Z">
        <w:r w:rsidR="00392F9B">
          <w:rPr>
            <w:lang w:val="en-GB"/>
          </w:rPr>
          <w:t>Suitability of the selected automation toolset</w:t>
        </w:r>
      </w:ins>
      <w:del w:id="1545" w:author="Mathias Fuchs" w:date="2020-07-01T17:39:00Z">
        <w:r w:rsidR="00602594" w:rsidRPr="00AD7A73" w:rsidDel="00392F9B">
          <w:rPr>
            <w:lang w:val="en-GB"/>
            <w:rPrChange w:id="1546" w:author="Mathias Fuchs" w:date="2020-07-01T16:45:00Z">
              <w:rPr/>
            </w:rPrChange>
          </w:rPr>
          <w:delText>.</w:delText>
        </w:r>
      </w:del>
      <w:bookmarkEnd w:id="1531"/>
      <w:commentRangeEnd w:id="1532"/>
      <w:r w:rsidR="001A6E39">
        <w:rPr>
          <w:rStyle w:val="CommentReference"/>
          <w:b w:val="0"/>
          <w:kern w:val="0"/>
          <w:lang w:eastAsia="en-US"/>
        </w:rPr>
        <w:commentReference w:id="1532"/>
      </w:r>
    </w:p>
    <w:p w14:paraId="5213B8CB" w14:textId="6F101423" w:rsidR="00392F9B" w:rsidRDefault="00392F9B" w:rsidP="000D1B54">
      <w:pPr>
        <w:rPr>
          <w:ins w:id="1547" w:author="Mathias Fuchs" w:date="2020-07-02T13:45:00Z"/>
        </w:rPr>
      </w:pPr>
      <w:ins w:id="1548" w:author="Mathias Fuchs" w:date="2020-07-01T17:40:00Z">
        <w:r w:rsidRPr="003C1E95">
          <w:rPr>
            <w:highlight w:val="yellow"/>
          </w:rPr>
          <w:t xml:space="preserve">TODO: </w:t>
        </w:r>
        <w:proofErr w:type="spellStart"/>
        <w:r w:rsidRPr="003C1E95">
          <w:rPr>
            <w:highlight w:val="yellow"/>
            <w:rPrChange w:id="1549" w:author="Mathias Fuchs" w:date="2020-07-01T17:40:00Z">
              <w:rPr>
                <w:lang w:val="en-GB"/>
              </w:rPr>
            </w:rPrChange>
          </w:rPr>
          <w:t>Introtext</w:t>
        </w:r>
        <w:proofErr w:type="spellEnd"/>
        <w:r w:rsidRPr="003C1E95">
          <w:rPr>
            <w:highlight w:val="yellow"/>
            <w:rPrChange w:id="1550" w:author="Mathias Fuchs" w:date="2020-07-01T17:40:00Z">
              <w:rPr>
                <w:lang w:val="en-GB"/>
              </w:rPr>
            </w:rPrChange>
          </w:rPr>
          <w:t xml:space="preserve"> </w:t>
        </w:r>
        <w:proofErr w:type="spellStart"/>
        <w:r w:rsidRPr="003C1E95">
          <w:rPr>
            <w:highlight w:val="yellow"/>
            <w:rPrChange w:id="1551" w:author="Mathias Fuchs" w:date="2020-07-01T17:40:00Z">
              <w:rPr>
                <w:lang w:val="en-GB"/>
              </w:rPr>
            </w:rPrChange>
          </w:rPr>
          <w:t>automation</w:t>
        </w:r>
        <w:proofErr w:type="spellEnd"/>
        <w:r w:rsidRPr="003C1E95">
          <w:rPr>
            <w:highlight w:val="yellow"/>
            <w:rPrChange w:id="1552" w:author="Mathias Fuchs" w:date="2020-07-01T17:40:00Z">
              <w:rPr>
                <w:lang w:val="en-GB"/>
              </w:rPr>
            </w:rPrChange>
          </w:rPr>
          <w:t xml:space="preserve"> müssen validiert werden. </w:t>
        </w:r>
        <w:r w:rsidRPr="003C1E95">
          <w:rPr>
            <w:highlight w:val="yellow"/>
          </w:rPr>
          <w:t xml:space="preserve">Beschrieb ist es möglich diese </w:t>
        </w:r>
        <w:proofErr w:type="spellStart"/>
        <w:r w:rsidRPr="003C1E95">
          <w:rPr>
            <w:highlight w:val="yellow"/>
          </w:rPr>
          <w:t>tools</w:t>
        </w:r>
        <w:proofErr w:type="spellEnd"/>
        <w:r w:rsidRPr="003C1E95">
          <w:rPr>
            <w:highlight w:val="yellow"/>
          </w:rPr>
          <w:t xml:space="preserve"> zu validieren</w:t>
        </w:r>
        <w:r>
          <w:t xml:space="preserve">. </w:t>
        </w:r>
      </w:ins>
    </w:p>
    <w:p w14:paraId="56E17DBF" w14:textId="7EFF2722" w:rsidR="00A53F6D" w:rsidRPr="00A53F6D" w:rsidRDefault="00A53F6D" w:rsidP="000D1B54">
      <w:pPr>
        <w:rPr>
          <w:ins w:id="1553" w:author="Mathias Fuchs" w:date="2020-07-02T13:39:00Z"/>
          <w:lang w:val="en-GB"/>
          <w:rPrChange w:id="1554" w:author="Mathias Fuchs" w:date="2020-07-02T13:46:00Z">
            <w:rPr>
              <w:ins w:id="1555" w:author="Mathias Fuchs" w:date="2020-07-02T13:39:00Z"/>
            </w:rPr>
          </w:rPrChange>
        </w:rPr>
      </w:pPr>
      <w:ins w:id="1556" w:author="Mathias Fuchs" w:date="2020-07-02T13:45:00Z">
        <w:r w:rsidRPr="00A53F6D">
          <w:rPr>
            <w:lang w:val="en-GB"/>
            <w:rPrChange w:id="1557" w:author="Mathias Fuchs" w:date="2020-07-02T13:46:00Z">
              <w:rPr/>
            </w:rPrChange>
          </w:rPr>
          <w:t xml:space="preserve">To validate a Computer System that </w:t>
        </w:r>
      </w:ins>
      <w:r w:rsidR="003C1E95" w:rsidRPr="00A53F6D">
        <w:rPr>
          <w:lang w:val="en-GB"/>
        </w:rPr>
        <w:t>consist</w:t>
      </w:r>
      <w:r w:rsidR="003C1E95">
        <w:rPr>
          <w:lang w:val="en-GB"/>
        </w:rPr>
        <w:t>s</w:t>
      </w:r>
      <w:ins w:id="1558" w:author="Mathias Fuchs" w:date="2020-07-02T13:45:00Z">
        <w:r w:rsidRPr="00A53F6D">
          <w:rPr>
            <w:lang w:val="en-GB"/>
            <w:rPrChange w:id="1559" w:author="Mathias Fuchs" w:date="2020-07-02T13:46:00Z">
              <w:rPr/>
            </w:rPrChange>
          </w:rPr>
          <w:t xml:space="preserve"> of multiple </w:t>
        </w:r>
      </w:ins>
      <w:r w:rsidR="003C1E95" w:rsidRPr="00A53F6D">
        <w:rPr>
          <w:lang w:val="en-GB"/>
        </w:rPr>
        <w:t>components</w:t>
      </w:r>
      <w:ins w:id="1560" w:author="Mathias Fuchs" w:date="2020-07-02T13:45:00Z">
        <w:r w:rsidRPr="00A53F6D">
          <w:rPr>
            <w:lang w:val="en-GB"/>
            <w:rPrChange w:id="1561" w:author="Mathias Fuchs" w:date="2020-07-02T13:46:00Z">
              <w:rPr/>
            </w:rPrChange>
          </w:rPr>
          <w:t xml:space="preserve"> or software applications </w:t>
        </w:r>
      </w:ins>
      <w:ins w:id="1562" w:author="Mathias Fuchs" w:date="2020-07-02T13:46:00Z">
        <w:r>
          <w:rPr>
            <w:lang w:val="en-GB"/>
          </w:rPr>
          <w:t>each of the components of these system</w:t>
        </w:r>
      </w:ins>
      <w:r w:rsidR="003C1E95">
        <w:rPr>
          <w:lang w:val="en-GB"/>
        </w:rPr>
        <w:t>s</w:t>
      </w:r>
      <w:ins w:id="1563" w:author="Mathias Fuchs" w:date="2020-07-02T13:46:00Z">
        <w:r>
          <w:rPr>
            <w:lang w:val="en-GB"/>
          </w:rPr>
          <w:t xml:space="preserve"> must be validated. </w:t>
        </w:r>
      </w:ins>
    </w:p>
    <w:p w14:paraId="2F05B318" w14:textId="095AB727" w:rsidR="00AE564C" w:rsidRDefault="00AE564C" w:rsidP="000D1B54">
      <w:pPr>
        <w:rPr>
          <w:ins w:id="1564" w:author="Mathias Fuchs" w:date="2020-07-02T13:47:00Z"/>
          <w:lang w:val="en-GB"/>
        </w:rPr>
      </w:pPr>
      <w:ins w:id="1565" w:author="Mathias Fuchs" w:date="2020-07-02T13:41:00Z">
        <w:r>
          <w:rPr>
            <w:lang w:val="en-GB"/>
          </w:rPr>
          <w:t xml:space="preserve">A critical </w:t>
        </w:r>
      </w:ins>
      <w:ins w:id="1566" w:author="Mathias Fuchs" w:date="2020-07-02T13:40:00Z">
        <w:r>
          <w:rPr>
            <w:lang w:val="en-GB"/>
          </w:rPr>
          <w:t>question</w:t>
        </w:r>
      </w:ins>
      <w:ins w:id="1567" w:author="Mathias Fuchs" w:date="2020-07-02T13:42:00Z">
        <w:r>
          <w:rPr>
            <w:lang w:val="en-GB"/>
          </w:rPr>
          <w:t xml:space="preserve"> with the approach and toolset described above is if the used components (open source tools, libraries,</w:t>
        </w:r>
      </w:ins>
      <w:ins w:id="1568" w:author="Mathias Fuchs" w:date="2020-07-02T13:43:00Z">
        <w:r>
          <w:rPr>
            <w:lang w:val="en-GB"/>
          </w:rPr>
          <w:t>…</w:t>
        </w:r>
      </w:ins>
      <w:ins w:id="1569" w:author="Mathias Fuchs" w:date="2020-07-02T13:42:00Z">
        <w:r>
          <w:rPr>
            <w:lang w:val="en-GB"/>
          </w:rPr>
          <w:t>)</w:t>
        </w:r>
      </w:ins>
      <w:ins w:id="1570" w:author="Mathias Fuchs" w:date="2020-07-02T13:43:00Z">
        <w:r>
          <w:rPr>
            <w:lang w:val="en-GB"/>
          </w:rPr>
          <w:t xml:space="preserve"> that </w:t>
        </w:r>
      </w:ins>
      <w:ins w:id="1571" w:author="Mathias Fuchs" w:date="2020-07-02T13:44:00Z">
        <w:r>
          <w:rPr>
            <w:lang w:val="en-GB"/>
          </w:rPr>
          <w:t>provide</w:t>
        </w:r>
      </w:ins>
      <w:ins w:id="1572" w:author="Mathias Fuchs" w:date="2020-07-02T13:43:00Z">
        <w:r>
          <w:rPr>
            <w:lang w:val="en-GB"/>
          </w:rPr>
          <w:t xml:space="preserve"> the test automation</w:t>
        </w:r>
      </w:ins>
      <w:ins w:id="1573" w:author="Mathias Fuchs" w:date="2020-07-02T13:44:00Z">
        <w:r>
          <w:rPr>
            <w:lang w:val="en-GB"/>
          </w:rPr>
          <w:t xml:space="preserve"> functionality are suitable and ready to be used in </w:t>
        </w:r>
        <w:proofErr w:type="spellStart"/>
        <w:r>
          <w:rPr>
            <w:lang w:val="en-GB"/>
          </w:rPr>
          <w:t>GxP</w:t>
        </w:r>
      </w:ins>
      <w:proofErr w:type="spellEnd"/>
      <w:ins w:id="1574" w:author="Mathias Fuchs" w:date="2020-07-02T13:43:00Z">
        <w:r w:rsidR="00A53F6D">
          <w:rPr>
            <w:lang w:val="en-GB"/>
          </w:rPr>
          <w:t xml:space="preserve">. </w:t>
        </w:r>
      </w:ins>
      <w:ins w:id="1575" w:author="Mathias Fuchs" w:date="2020-07-02T13:47:00Z">
        <w:r w:rsidR="00A53F6D">
          <w:rPr>
            <w:lang w:val="en-GB"/>
          </w:rPr>
          <w:t>S</w:t>
        </w:r>
      </w:ins>
      <w:ins w:id="1576" w:author="Mathias Fuchs" w:date="2020-07-02T13:48:00Z">
        <w:r w:rsidR="00A53F6D">
          <w:rPr>
            <w:lang w:val="en-GB"/>
          </w:rPr>
          <w:t>uitability of the selected automation toolset (</w:t>
        </w:r>
        <w:r w:rsidR="00A53F6D">
          <w:rPr>
            <w:lang w:val="en-GB" w:eastAsia="de-DE"/>
          </w:rPr>
          <w:t xml:space="preserve">Cucumber/Gherkin, Selenium and </w:t>
        </w:r>
        <w:proofErr w:type="spellStart"/>
        <w:r w:rsidR="00A53F6D">
          <w:rPr>
            <w:lang w:val="en-GB" w:eastAsia="de-DE"/>
          </w:rPr>
          <w:t>Scenarioo</w:t>
        </w:r>
        <w:proofErr w:type="spellEnd"/>
        <w:r w:rsidR="00A53F6D">
          <w:rPr>
            <w:lang w:val="en-GB" w:eastAsia="de-DE"/>
          </w:rPr>
          <w:t xml:space="preserve">) </w:t>
        </w:r>
      </w:ins>
      <w:ins w:id="1577" w:author="Mathias Fuchs" w:date="2020-07-02T13:49:00Z">
        <w:r w:rsidR="00A53F6D">
          <w:rPr>
            <w:lang w:val="en-GB" w:eastAsia="de-DE"/>
          </w:rPr>
          <w:t>is</w:t>
        </w:r>
      </w:ins>
      <w:ins w:id="1578" w:author="Mathias Fuchs" w:date="2020-07-02T13:48:00Z">
        <w:r w:rsidR="00A53F6D">
          <w:rPr>
            <w:lang w:val="en-GB" w:eastAsia="de-DE"/>
          </w:rPr>
          <w:t xml:space="preserve"> therefore on</w:t>
        </w:r>
      </w:ins>
      <w:ins w:id="1579" w:author="Mathias Fuchs" w:date="2020-07-02T13:49:00Z">
        <w:r w:rsidR="00A53F6D">
          <w:rPr>
            <w:lang w:val="en-GB" w:eastAsia="de-DE"/>
          </w:rPr>
          <w:t>e</w:t>
        </w:r>
      </w:ins>
      <w:ins w:id="1580" w:author="Mathias Fuchs" w:date="2020-07-02T13:48:00Z">
        <w:r w:rsidR="00A53F6D">
          <w:rPr>
            <w:lang w:val="en-GB" w:eastAsia="de-DE"/>
          </w:rPr>
          <w:t xml:space="preserve"> of the cen</w:t>
        </w:r>
      </w:ins>
      <w:ins w:id="1581" w:author="Mathias Fuchs" w:date="2020-07-02T13:49:00Z">
        <w:r w:rsidR="00A53F6D">
          <w:rPr>
            <w:lang w:val="en-GB" w:eastAsia="de-DE"/>
          </w:rPr>
          <w:t xml:space="preserve">tral topics of this work and </w:t>
        </w:r>
      </w:ins>
      <w:ins w:id="1582" w:author="Mathias Fuchs" w:date="2020-07-02T14:06:00Z">
        <w:r w:rsidR="007C543A">
          <w:rPr>
            <w:lang w:val="en-GB" w:eastAsia="de-DE"/>
          </w:rPr>
          <w:t xml:space="preserve">will be </w:t>
        </w:r>
      </w:ins>
      <w:ins w:id="1583" w:author="Mathias Fuchs" w:date="2020-07-02T14:07:00Z">
        <w:r w:rsidR="007C543A">
          <w:rPr>
            <w:lang w:val="en-GB" w:eastAsia="de-DE"/>
          </w:rPr>
          <w:t>discussed</w:t>
        </w:r>
      </w:ins>
      <w:ins w:id="1584" w:author="Mathias Fuchs" w:date="2020-07-02T14:06:00Z">
        <w:r w:rsidR="007C543A">
          <w:rPr>
            <w:lang w:val="en-GB" w:eastAsia="de-DE"/>
          </w:rPr>
          <w:t xml:space="preserve"> in the following </w:t>
        </w:r>
      </w:ins>
      <w:ins w:id="1585" w:author="Mathias Fuchs" w:date="2020-07-02T14:07:00Z">
        <w:r w:rsidR="007C543A">
          <w:rPr>
            <w:lang w:val="en-GB" w:eastAsia="de-DE"/>
          </w:rPr>
          <w:t>chapters:</w:t>
        </w:r>
      </w:ins>
    </w:p>
    <w:p w14:paraId="2AC768A0" w14:textId="6BE443B0" w:rsidR="00AE564C" w:rsidRPr="00AE564C" w:rsidRDefault="00AE564C" w:rsidP="000D1B54">
      <w:pPr>
        <w:rPr>
          <w:ins w:id="1586" w:author="Mathias Fuchs" w:date="2020-07-01T17:39:00Z"/>
          <w:lang w:val="en-GB"/>
        </w:rPr>
      </w:pPr>
      <w:ins w:id="1587" w:author="Mathias Fuchs" w:date="2020-07-02T13:39:00Z">
        <w:r w:rsidRPr="00AE564C">
          <w:rPr>
            <w:lang w:val="en-GB"/>
            <w:rPrChange w:id="1588" w:author="Mathias Fuchs" w:date="2020-07-02T13:40:00Z">
              <w:rPr/>
            </w:rPrChange>
          </w:rPr>
          <w:t xml:space="preserve"> </w:t>
        </w:r>
      </w:ins>
    </w:p>
    <w:p w14:paraId="791B8143" w14:textId="11B7C52B" w:rsidR="00225107" w:rsidRDefault="00EC4F7B" w:rsidP="000D1B54">
      <w:pPr>
        <w:rPr>
          <w:ins w:id="1589" w:author="Mathias Fuchs" w:date="2020-07-01T17:32:00Z"/>
          <w:lang w:val="en-GB"/>
        </w:rPr>
      </w:pPr>
      <w:commentRangeStart w:id="1590"/>
      <w:commentRangeStart w:id="1591"/>
      <w:r w:rsidRPr="00AD7A73">
        <w:rPr>
          <w:lang w:val="en-GB"/>
          <w:rPrChange w:id="1592" w:author="Mathias Fuchs" w:date="2020-07-01T16:45:00Z">
            <w:rPr/>
          </w:rPrChange>
        </w:rPr>
        <w:t xml:space="preserve">In order to analyse the </w:t>
      </w:r>
      <w:ins w:id="1593" w:author="Mathias Fuchs" w:date="2020-07-01T17:32:00Z">
        <w:r w:rsidR="00225107">
          <w:rPr>
            <w:lang w:val="en-GB"/>
          </w:rPr>
          <w:t>“</w:t>
        </w:r>
      </w:ins>
      <w:r w:rsidRPr="00AD7A73">
        <w:rPr>
          <w:lang w:val="en-GB"/>
          <w:rPrChange w:id="1594" w:author="Mathias Fuchs" w:date="2020-07-01T16:45:00Z">
            <w:rPr/>
          </w:rPrChange>
        </w:rPr>
        <w:t>research questions</w:t>
      </w:r>
      <w:ins w:id="1595" w:author="Mathias Fuchs" w:date="2020-07-01T17:32:00Z">
        <w:r w:rsidR="00225107">
          <w:rPr>
            <w:lang w:val="en-GB"/>
          </w:rPr>
          <w:t>”:</w:t>
        </w:r>
      </w:ins>
    </w:p>
    <w:p w14:paraId="367D0EE0" w14:textId="77777777" w:rsidR="00225107" w:rsidRDefault="00225107" w:rsidP="00225107">
      <w:pPr>
        <w:pStyle w:val="ListParagraph"/>
        <w:numPr>
          <w:ilvl w:val="0"/>
          <w:numId w:val="7"/>
        </w:numPr>
        <w:rPr>
          <w:ins w:id="1596" w:author="Mathias Fuchs" w:date="2020-07-01T17:32:00Z"/>
          <w:lang w:val="en-GB" w:eastAsia="de-DE"/>
        </w:rPr>
      </w:pPr>
      <w:ins w:id="1597" w:author="Mathias Fuchs" w:date="2020-07-01T17:32:00Z">
        <w:r>
          <w:rPr>
            <w:lang w:val="en-GB" w:eastAsia="de-DE"/>
          </w:rPr>
          <w:t>Do the artefacts out of the BDD process satisfy the GAMP5 requirements in respect of OQs?</w:t>
        </w:r>
      </w:ins>
    </w:p>
    <w:p w14:paraId="76B08016" w14:textId="77777777" w:rsidR="00225107" w:rsidRDefault="00225107" w:rsidP="00225107">
      <w:pPr>
        <w:pStyle w:val="ListParagraph"/>
        <w:numPr>
          <w:ilvl w:val="0"/>
          <w:numId w:val="7"/>
        </w:numPr>
        <w:rPr>
          <w:ins w:id="1598" w:author="Mathias Fuchs" w:date="2020-07-01T17:32:00Z"/>
          <w:lang w:val="en-GB" w:eastAsia="de-DE"/>
        </w:rPr>
      </w:pPr>
      <w:ins w:id="1599" w:author="Mathias Fuchs" w:date="2020-07-01T17:32:00Z">
        <w:r>
          <w:rPr>
            <w:lang w:val="en-GB" w:eastAsia="de-DE"/>
          </w:rPr>
          <w:t xml:space="preserve">Can automation tools like Cucumber/Gherkin, Selenium and </w:t>
        </w:r>
        <w:proofErr w:type="spellStart"/>
        <w:r>
          <w:rPr>
            <w:lang w:val="en-GB" w:eastAsia="de-DE"/>
          </w:rPr>
          <w:t>Scenarioo</w:t>
        </w:r>
        <w:proofErr w:type="spellEnd"/>
        <w:r>
          <w:rPr>
            <w:lang w:val="en-GB" w:eastAsia="de-DE"/>
          </w:rPr>
          <w:t xml:space="preserve"> (see chapter </w:t>
        </w:r>
        <w:r>
          <w:rPr>
            <w:lang w:val="en-GB" w:eastAsia="de-DE"/>
          </w:rPr>
          <w:fldChar w:fldCharType="begin"/>
        </w:r>
        <w:r>
          <w:rPr>
            <w:lang w:val="en-GB" w:eastAsia="de-DE"/>
          </w:rPr>
          <w:instrText xml:space="preserve"> REF _Ref36822358 \r \h </w:instrText>
        </w:r>
      </w:ins>
      <w:r>
        <w:rPr>
          <w:lang w:val="en-GB" w:eastAsia="de-DE"/>
        </w:rPr>
      </w:r>
      <w:ins w:id="1600" w:author="Mathias Fuchs" w:date="2020-07-01T17:32:00Z">
        <w:r>
          <w:rPr>
            <w:lang w:val="en-GB" w:eastAsia="de-DE"/>
          </w:rPr>
          <w:fldChar w:fldCharType="separate"/>
        </w:r>
        <w:r>
          <w:rPr>
            <w:lang w:val="en-GB" w:eastAsia="de-DE"/>
          </w:rPr>
          <w:t>2.2.1</w:t>
        </w:r>
        <w:r>
          <w:rPr>
            <w:lang w:val="en-GB" w:eastAsia="de-DE"/>
          </w:rPr>
          <w:fldChar w:fldCharType="end"/>
        </w:r>
        <w:r>
          <w:rPr>
            <w:lang w:val="en-GB" w:eastAsia="de-DE"/>
          </w:rPr>
          <w:t>) be used together in validated environments?</w:t>
        </w:r>
      </w:ins>
    </w:p>
    <w:p w14:paraId="6C2ECE97" w14:textId="77777777" w:rsidR="00225107" w:rsidRDefault="00225107" w:rsidP="00225107">
      <w:pPr>
        <w:pStyle w:val="ListParagraph"/>
        <w:numPr>
          <w:ilvl w:val="0"/>
          <w:numId w:val="7"/>
        </w:numPr>
        <w:rPr>
          <w:ins w:id="1601" w:author="Mathias Fuchs" w:date="2020-07-01T17:32:00Z"/>
          <w:lang w:val="en-GB" w:eastAsia="de-DE"/>
        </w:rPr>
      </w:pPr>
      <w:ins w:id="1602" w:author="Mathias Fuchs" w:date="2020-07-01T17:32:00Z">
        <w:r>
          <w:rPr>
            <w:lang w:val="en-GB" w:eastAsia="de-DE"/>
          </w:rPr>
          <w:t xml:space="preserve">How can the </w:t>
        </w:r>
        <w:commentRangeStart w:id="1603"/>
        <w:r>
          <w:rPr>
            <w:lang w:val="en-GB" w:eastAsia="de-DE"/>
          </w:rPr>
          <w:t xml:space="preserve">test suite </w:t>
        </w:r>
        <w:commentRangeEnd w:id="1603"/>
        <w:r>
          <w:rPr>
            <w:rStyle w:val="CommentReference"/>
          </w:rPr>
          <w:commentReference w:id="1603"/>
        </w:r>
        <w:r>
          <w:rPr>
            <w:lang w:val="en-GB" w:eastAsia="de-DE"/>
          </w:rPr>
          <w:t>be adapted to the evolution of the application?</w:t>
        </w:r>
      </w:ins>
    </w:p>
    <w:p w14:paraId="105E9268" w14:textId="205BEB14" w:rsidR="00AF1F53" w:rsidRPr="00AD7A73" w:rsidRDefault="00225107" w:rsidP="00225107">
      <w:pPr>
        <w:rPr>
          <w:lang w:val="en-GB"/>
          <w:rPrChange w:id="1604" w:author="Mathias Fuchs" w:date="2020-07-01T16:45:00Z">
            <w:rPr/>
          </w:rPrChange>
        </w:rPr>
      </w:pPr>
      <w:ins w:id="1605" w:author="Mathias Fuchs" w:date="2020-07-01T17:32:00Z">
        <w:r>
          <w:rPr>
            <w:lang w:val="en-GB" w:eastAsia="de-DE"/>
          </w:rPr>
          <w:t>How could be dealt with new versions of the automation tools in terms of validation?</w:t>
        </w:r>
      </w:ins>
      <w:r w:rsidR="00EC4F7B" w:rsidRPr="00AD7A73">
        <w:rPr>
          <w:lang w:val="en-GB"/>
          <w:rPrChange w:id="1606" w:author="Mathias Fuchs" w:date="2020-07-01T16:45:00Z">
            <w:rPr/>
          </w:rPrChange>
        </w:rPr>
        <w:t xml:space="preserve"> as defined in the introduction</w:t>
      </w:r>
      <w:r w:rsidR="00A409E5" w:rsidRPr="00AD7A73">
        <w:rPr>
          <w:lang w:val="en-GB"/>
          <w:rPrChange w:id="1607" w:author="Mathias Fuchs" w:date="2020-07-01T16:45:00Z">
            <w:rPr/>
          </w:rPrChange>
        </w:rPr>
        <w:t>, following approach was defined in chapter 16:”</w:t>
      </w:r>
      <w:ins w:id="1608" w:author="Mathias Fuchs" w:date="2020-07-01T17:33:00Z">
        <w:r>
          <w:rPr>
            <w:lang w:val="en-GB"/>
          </w:rPr>
          <w:t xml:space="preserve"> (</w:t>
        </w:r>
        <w:proofErr w:type="spellStart"/>
        <w:r>
          <w:rPr>
            <w:lang w:val="en-GB"/>
          </w:rPr>
          <w:t>Bitte</w:t>
        </w:r>
        <w:proofErr w:type="spellEnd"/>
        <w:r>
          <w:rPr>
            <w:lang w:val="en-GB"/>
          </w:rPr>
          <w:t xml:space="preserve"> </w:t>
        </w:r>
        <w:proofErr w:type="spellStart"/>
        <w:r>
          <w:rPr>
            <w:lang w:val="en-GB"/>
          </w:rPr>
          <w:t>genau</w:t>
        </w:r>
        <w:proofErr w:type="spellEnd"/>
        <w:r>
          <w:rPr>
            <w:lang w:val="en-GB"/>
          </w:rPr>
          <w:t xml:space="preserve"> </w:t>
        </w:r>
        <w:proofErr w:type="spellStart"/>
        <w:r>
          <w:rPr>
            <w:lang w:val="en-GB"/>
          </w:rPr>
          <w:t>nochmals</w:t>
        </w:r>
        <w:proofErr w:type="spellEnd"/>
        <w:r>
          <w:rPr>
            <w:lang w:val="en-GB"/>
          </w:rPr>
          <w:t xml:space="preserve"> </w:t>
        </w:r>
        <w:proofErr w:type="spellStart"/>
        <w:r>
          <w:rPr>
            <w:lang w:val="en-GB"/>
          </w:rPr>
          <w:t>aufführen</w:t>
        </w:r>
        <w:proofErr w:type="spellEnd"/>
        <w:r>
          <w:rPr>
            <w:lang w:val="en-GB"/>
          </w:rPr>
          <w:t xml:space="preserve">, was der Approach war) </w:t>
        </w:r>
        <w:proofErr w:type="spellStart"/>
        <w:r>
          <w:rPr>
            <w:lang w:val="en-GB"/>
          </w:rPr>
          <w:t>Keine</w:t>
        </w:r>
        <w:proofErr w:type="spellEnd"/>
        <w:r>
          <w:rPr>
            <w:lang w:val="en-GB"/>
          </w:rPr>
          <w:t xml:space="preserve"> </w:t>
        </w:r>
        <w:proofErr w:type="spellStart"/>
        <w:r>
          <w:rPr>
            <w:lang w:val="en-GB"/>
          </w:rPr>
          <w:t>doppel</w:t>
        </w:r>
        <w:proofErr w:type="spellEnd"/>
        <w:r>
          <w:rPr>
            <w:lang w:val="en-GB"/>
          </w:rPr>
          <w:t xml:space="preserve"> </w:t>
        </w:r>
        <w:proofErr w:type="spellStart"/>
        <w:r>
          <w:rPr>
            <w:lang w:val="en-GB"/>
          </w:rPr>
          <w:t>verweise</w:t>
        </w:r>
        <w:proofErr w:type="spellEnd"/>
        <w:r>
          <w:rPr>
            <w:lang w:val="en-GB"/>
          </w:rPr>
          <w:t xml:space="preserve">. </w:t>
        </w:r>
      </w:ins>
      <w:ins w:id="1609" w:author="Mathias Fuchs" w:date="2020-07-01T17:34:00Z">
        <w:r>
          <w:rPr>
            <w:lang w:val="en-GB"/>
          </w:rPr>
          <w:t xml:space="preserve">Der </w:t>
        </w:r>
        <w:proofErr w:type="spellStart"/>
        <w:r>
          <w:rPr>
            <w:lang w:val="en-GB"/>
          </w:rPr>
          <w:t>Leser</w:t>
        </w:r>
        <w:proofErr w:type="spellEnd"/>
        <w:r>
          <w:rPr>
            <w:lang w:val="en-GB"/>
          </w:rPr>
          <w:t xml:space="preserve"> </w:t>
        </w:r>
        <w:proofErr w:type="spellStart"/>
        <w:r>
          <w:rPr>
            <w:lang w:val="en-GB"/>
          </w:rPr>
          <w:t>kann</w:t>
        </w:r>
        <w:proofErr w:type="spellEnd"/>
        <w:r>
          <w:rPr>
            <w:lang w:val="en-GB"/>
          </w:rPr>
          <w:t xml:space="preserve"> </w:t>
        </w:r>
        <w:proofErr w:type="spellStart"/>
        <w:r>
          <w:rPr>
            <w:lang w:val="en-GB"/>
          </w:rPr>
          <w:t>nicht</w:t>
        </w:r>
        <w:proofErr w:type="spellEnd"/>
        <w:r>
          <w:rPr>
            <w:lang w:val="en-GB"/>
          </w:rPr>
          <w:t xml:space="preserve"> </w:t>
        </w:r>
        <w:proofErr w:type="spellStart"/>
        <w:r>
          <w:rPr>
            <w:lang w:val="en-GB"/>
          </w:rPr>
          <w:t>ständig</w:t>
        </w:r>
        <w:proofErr w:type="spellEnd"/>
        <w:r>
          <w:rPr>
            <w:lang w:val="en-GB"/>
          </w:rPr>
          <w:t xml:space="preserve"> </w:t>
        </w:r>
        <w:proofErr w:type="spellStart"/>
        <w:r>
          <w:rPr>
            <w:lang w:val="en-GB"/>
          </w:rPr>
          <w:t>springen</w:t>
        </w:r>
        <w:proofErr w:type="spellEnd"/>
        <w:r>
          <w:rPr>
            <w:lang w:val="en-GB"/>
          </w:rPr>
          <w:t xml:space="preserve">.  </w:t>
        </w:r>
      </w:ins>
    </w:p>
    <w:p w14:paraId="277C7400" w14:textId="4ECFF283" w:rsidR="00A409E5" w:rsidRDefault="00A409E5" w:rsidP="009C718D">
      <w:pPr>
        <w:pStyle w:val="ListParagraph"/>
        <w:numPr>
          <w:ilvl w:val="0"/>
          <w:numId w:val="11"/>
        </w:numPr>
        <w:jc w:val="left"/>
        <w:rPr>
          <w:lang w:val="en-GB"/>
        </w:rPr>
      </w:pPr>
      <w:commentRangeStart w:id="1610"/>
      <w:r>
        <w:rPr>
          <w:lang w:val="en-GB"/>
        </w:rPr>
        <w:lastRenderedPageBreak/>
        <w:t xml:space="preserve">Analysis of </w:t>
      </w:r>
      <w:del w:id="1611" w:author="Mathias Fuchs" w:date="2020-06-30T16:03:00Z">
        <w:r w:rsidDel="00C025D5">
          <w:rPr>
            <w:lang w:val="en-GB"/>
          </w:rPr>
          <w:delText>what is needed to be done in order</w:delText>
        </w:r>
      </w:del>
      <w:ins w:id="1612" w:author="Mathias Fuchs" w:date="2020-06-30T16:03:00Z">
        <w:r w:rsidR="00C025D5">
          <w:rPr>
            <w:lang w:val="en-GB"/>
          </w:rPr>
          <w:t>prerequisites</w:t>
        </w:r>
      </w:ins>
      <w:r>
        <w:rPr>
          <w:lang w:val="en-GB"/>
        </w:rPr>
        <w:t xml:space="preserve"> to use Cucumber/Gherkin, </w:t>
      </w:r>
      <w:proofErr w:type="spellStart"/>
      <w:r>
        <w:rPr>
          <w:lang w:val="en-GB"/>
        </w:rPr>
        <w:t>Scenarioo</w:t>
      </w:r>
      <w:proofErr w:type="spellEnd"/>
      <w:r>
        <w:rPr>
          <w:lang w:val="en-GB"/>
        </w:rPr>
        <w:t xml:space="preserve"> and Selenium in a validated environment including following aspects</w:t>
      </w:r>
    </w:p>
    <w:p w14:paraId="6C7AF119" w14:textId="77777777" w:rsidR="00A409E5" w:rsidRDefault="00A409E5" w:rsidP="009C718D">
      <w:pPr>
        <w:pStyle w:val="ListParagraph"/>
        <w:numPr>
          <w:ilvl w:val="1"/>
          <w:numId w:val="12"/>
        </w:numPr>
        <w:jc w:val="left"/>
        <w:rPr>
          <w:lang w:val="en-GB"/>
        </w:rPr>
      </w:pPr>
      <w:r>
        <w:rPr>
          <w:lang w:val="en-GB"/>
        </w:rPr>
        <w:t>single tools</w:t>
      </w:r>
    </w:p>
    <w:p w14:paraId="438048C3" w14:textId="77777777" w:rsidR="00A409E5" w:rsidRDefault="00A409E5" w:rsidP="009C718D">
      <w:pPr>
        <w:pStyle w:val="ListParagraph"/>
        <w:numPr>
          <w:ilvl w:val="1"/>
          <w:numId w:val="12"/>
        </w:numPr>
        <w:jc w:val="left"/>
        <w:rPr>
          <w:lang w:val="en-GB"/>
        </w:rPr>
      </w:pPr>
      <w:r>
        <w:rPr>
          <w:lang w:val="en-GB"/>
        </w:rPr>
        <w:t>combination of the tools</w:t>
      </w:r>
    </w:p>
    <w:p w14:paraId="2B744445" w14:textId="3AE70B4B" w:rsidR="00A409E5" w:rsidRDefault="00A409E5" w:rsidP="009C718D">
      <w:pPr>
        <w:pStyle w:val="ListParagraph"/>
        <w:numPr>
          <w:ilvl w:val="1"/>
          <w:numId w:val="12"/>
        </w:numPr>
        <w:jc w:val="left"/>
        <w:rPr>
          <w:lang w:val="en-GB"/>
        </w:rPr>
      </w:pPr>
      <w:r>
        <w:rPr>
          <w:lang w:val="en-GB"/>
        </w:rPr>
        <w:t>updates of the tools</w:t>
      </w:r>
      <w:r>
        <w:t>”</w:t>
      </w:r>
      <w:commentRangeEnd w:id="1610"/>
      <w:r w:rsidR="00400FA6">
        <w:rPr>
          <w:rStyle w:val="CommentReference"/>
        </w:rPr>
        <w:commentReference w:id="1610"/>
      </w:r>
    </w:p>
    <w:p w14:paraId="3F7A90F4" w14:textId="45ACF3DA" w:rsidR="00AF1F53" w:rsidRPr="00AD7A73" w:rsidRDefault="00C25D8F" w:rsidP="000D1B54">
      <w:pPr>
        <w:rPr>
          <w:lang w:val="en-GB"/>
          <w:rPrChange w:id="1613" w:author="Mathias Fuchs" w:date="2020-07-01T16:45:00Z">
            <w:rPr/>
          </w:rPrChange>
        </w:rPr>
      </w:pPr>
      <w:r w:rsidRPr="00AD7A73">
        <w:rPr>
          <w:lang w:val="en-GB"/>
          <w:rPrChange w:id="1614" w:author="Mathias Fuchs" w:date="2020-07-01T16:45:00Z">
            <w:rPr/>
          </w:rPrChange>
        </w:rPr>
        <w:t>This will be done</w:t>
      </w:r>
      <w:r w:rsidR="00A409E5" w:rsidRPr="00AD7A73">
        <w:rPr>
          <w:lang w:val="en-GB"/>
          <w:rPrChange w:id="1615" w:author="Mathias Fuchs" w:date="2020-07-01T16:45:00Z">
            <w:rPr/>
          </w:rPrChange>
        </w:rPr>
        <w:t xml:space="preserve"> in order </w:t>
      </w:r>
      <w:r w:rsidRPr="00AD7A73">
        <w:rPr>
          <w:lang w:val="en-GB"/>
          <w:rPrChange w:id="1616" w:author="Mathias Fuchs" w:date="2020-07-01T16:45:00Z">
            <w:rPr/>
          </w:rPrChange>
        </w:rPr>
        <w:t>to</w:t>
      </w:r>
      <w:r w:rsidR="00A409E5" w:rsidRPr="00AD7A73">
        <w:rPr>
          <w:lang w:val="en-GB"/>
          <w:rPrChange w:id="1617" w:author="Mathias Fuchs" w:date="2020-07-01T16:45:00Z">
            <w:rPr/>
          </w:rPrChange>
        </w:rPr>
        <w:t xml:space="preserve"> respond to the research questions as defined in chapter</w:t>
      </w:r>
      <w:r w:rsidR="00A409E5" w:rsidRPr="00AD7A73">
        <w:rPr>
          <w:highlight w:val="yellow"/>
          <w:lang w:val="en-GB"/>
          <w:rPrChange w:id="1618" w:author="Mathias Fuchs" w:date="2020-07-01T16:45:00Z">
            <w:rPr>
              <w:highlight w:val="yellow"/>
            </w:rPr>
          </w:rPrChange>
        </w:rPr>
        <w:t>....(links to introduce)</w:t>
      </w:r>
      <w:r w:rsidR="00A409E5" w:rsidRPr="00AD7A73">
        <w:rPr>
          <w:lang w:val="en-GB"/>
          <w:rPrChange w:id="1619" w:author="Mathias Fuchs" w:date="2020-07-01T16:45:00Z">
            <w:rPr/>
          </w:rPrChange>
        </w:rPr>
        <w:t xml:space="preserve"> . Based on the defined architecture in the chapter 6.2, this analysis can now be done.</w:t>
      </w:r>
      <w:commentRangeEnd w:id="1590"/>
      <w:r>
        <w:rPr>
          <w:rStyle w:val="CommentReference"/>
        </w:rPr>
        <w:commentReference w:id="1590"/>
      </w:r>
      <w:commentRangeEnd w:id="1591"/>
      <w:r w:rsidR="00C025D5">
        <w:rPr>
          <w:rStyle w:val="CommentReference"/>
        </w:rPr>
        <w:commentReference w:id="1591"/>
      </w:r>
    </w:p>
    <w:p w14:paraId="27B258BA" w14:textId="14B9EE42" w:rsidR="000D1B54" w:rsidDel="00D536E1" w:rsidRDefault="000D1B54" w:rsidP="000D1B54">
      <w:pPr>
        <w:pStyle w:val="Heading3"/>
        <w:rPr>
          <w:del w:id="1620" w:author="Mathias Fuchs" w:date="2020-07-01T17:47:00Z"/>
        </w:rPr>
      </w:pPr>
      <w:bookmarkStart w:id="1621" w:name="_Toc44339688"/>
      <w:del w:id="1622" w:author="Mathias Fuchs" w:date="2020-07-01T17:47:00Z">
        <w:r w:rsidDel="00D536E1">
          <w:delText>Requirements</w:delText>
        </w:r>
        <w:bookmarkEnd w:id="1621"/>
      </w:del>
    </w:p>
    <w:p w14:paraId="0037818E" w14:textId="435A13FF" w:rsidR="000D1B54" w:rsidRPr="00AD7A73" w:rsidRDefault="000D1B54" w:rsidP="000D1B54">
      <w:pPr>
        <w:rPr>
          <w:lang w:val="en-GB" w:eastAsia="de-DE"/>
          <w:rPrChange w:id="1623" w:author="Mathias Fuchs" w:date="2020-07-01T16:45:00Z">
            <w:rPr>
              <w:lang w:eastAsia="de-DE"/>
            </w:rPr>
          </w:rPrChange>
        </w:rPr>
      </w:pPr>
      <w:r w:rsidRPr="00AD7A73">
        <w:rPr>
          <w:lang w:val="en-GB" w:eastAsia="de-DE"/>
          <w:rPrChange w:id="1624" w:author="Mathias Fuchs" w:date="2020-07-01T16:45:00Z">
            <w:rPr>
              <w:lang w:eastAsia="de-DE"/>
            </w:rPr>
          </w:rPrChange>
        </w:rPr>
        <w:t xml:space="preserve">As for any </w:t>
      </w:r>
      <w:del w:id="1625" w:author="Mathias Fuchs" w:date="2020-07-01T17:45:00Z">
        <w:r w:rsidRPr="00AD7A73" w:rsidDel="00392F9B">
          <w:rPr>
            <w:lang w:val="en-GB" w:eastAsia="de-DE"/>
            <w:rPrChange w:id="1626" w:author="Mathias Fuchs" w:date="2020-07-01T16:45:00Z">
              <w:rPr>
                <w:lang w:eastAsia="de-DE"/>
              </w:rPr>
            </w:rPrChange>
          </w:rPr>
          <w:delText xml:space="preserve">tool </w:delText>
        </w:r>
      </w:del>
      <w:ins w:id="1627" w:author="Mathias Fuchs" w:date="2020-07-01T17:45:00Z">
        <w:r w:rsidR="00392F9B">
          <w:rPr>
            <w:lang w:val="en-GB" w:eastAsia="de-DE"/>
          </w:rPr>
          <w:t>system</w:t>
        </w:r>
        <w:r w:rsidR="00392F9B" w:rsidRPr="00AD7A73">
          <w:rPr>
            <w:lang w:val="en-GB" w:eastAsia="de-DE"/>
            <w:rPrChange w:id="1628" w:author="Mathias Fuchs" w:date="2020-07-01T16:45:00Z">
              <w:rPr>
                <w:lang w:eastAsia="de-DE"/>
              </w:rPr>
            </w:rPrChange>
          </w:rPr>
          <w:t xml:space="preserve"> </w:t>
        </w:r>
      </w:ins>
      <w:r w:rsidRPr="00AD7A73">
        <w:rPr>
          <w:lang w:val="en-GB" w:eastAsia="de-DE"/>
          <w:rPrChange w:id="1629" w:author="Mathias Fuchs" w:date="2020-07-01T16:45:00Z">
            <w:rPr>
              <w:lang w:eastAsia="de-DE"/>
            </w:rPr>
          </w:rPrChange>
        </w:rPr>
        <w:t xml:space="preserve">in the regulated environment of the pharmaceutical industry, </w:t>
      </w:r>
      <w:r w:rsidR="008C686D" w:rsidRPr="00AD7A73">
        <w:rPr>
          <w:lang w:val="en-GB" w:eastAsia="de-DE"/>
          <w:rPrChange w:id="1630" w:author="Mathias Fuchs" w:date="2020-07-01T16:45:00Z">
            <w:rPr>
              <w:lang w:eastAsia="de-DE"/>
            </w:rPr>
          </w:rPrChange>
        </w:rPr>
        <w:t>the</w:t>
      </w:r>
      <w:ins w:id="1631" w:author="Mathias Fuchs" w:date="2020-07-01T17:45:00Z">
        <w:r w:rsidR="00392F9B">
          <w:rPr>
            <w:lang w:val="en-GB" w:eastAsia="de-DE"/>
          </w:rPr>
          <w:t xml:space="preserve"> test automation component consisting of </w:t>
        </w:r>
      </w:ins>
      <w:r w:rsidR="008C686D" w:rsidRPr="00AD7A73">
        <w:rPr>
          <w:lang w:val="en-GB" w:eastAsia="de-DE"/>
          <w:rPrChange w:id="1632" w:author="Mathias Fuchs" w:date="2020-07-01T16:45:00Z">
            <w:rPr>
              <w:lang w:eastAsia="de-DE"/>
            </w:rPr>
          </w:rPrChange>
        </w:rPr>
        <w:t xml:space="preserve"> OQ Test App</w:t>
      </w:r>
      <w:ins w:id="1633" w:author="Mathias Fuchs" w:date="2020-07-01T17:45:00Z">
        <w:r w:rsidR="00392F9B">
          <w:rPr>
            <w:lang w:val="en-GB" w:eastAsia="de-DE"/>
          </w:rPr>
          <w:t xml:space="preserve"> and </w:t>
        </w:r>
        <w:proofErr w:type="spellStart"/>
        <w:r w:rsidR="00392F9B">
          <w:rPr>
            <w:lang w:val="en-GB" w:eastAsia="de-DE"/>
          </w:rPr>
          <w:t>Scenarioo</w:t>
        </w:r>
      </w:ins>
      <w:proofErr w:type="spellEnd"/>
      <w:r w:rsidR="008C686D" w:rsidRPr="00AD7A73">
        <w:rPr>
          <w:lang w:val="en-GB" w:eastAsia="de-DE"/>
          <w:rPrChange w:id="1634" w:author="Mathias Fuchs" w:date="2020-07-01T16:45:00Z">
            <w:rPr>
              <w:lang w:eastAsia="de-DE"/>
            </w:rPr>
          </w:rPrChange>
        </w:rPr>
        <w:t xml:space="preserve"> </w:t>
      </w:r>
      <w:del w:id="1635" w:author="Mathias Fuchs" w:date="2020-07-01T17:45:00Z">
        <w:r w:rsidR="008C686D" w:rsidRPr="00AD7A73" w:rsidDel="00392F9B">
          <w:rPr>
            <w:lang w:val="en-GB" w:eastAsia="de-DE"/>
            <w:rPrChange w:id="1636" w:author="Mathias Fuchs" w:date="2020-07-01T16:45:00Z">
              <w:rPr>
                <w:lang w:eastAsia="de-DE"/>
              </w:rPr>
            </w:rPrChange>
          </w:rPr>
          <w:delText xml:space="preserve">with its </w:delText>
        </w:r>
        <w:r w:rsidR="00187F47" w:rsidRPr="00AD7A73" w:rsidDel="00392F9B">
          <w:rPr>
            <w:lang w:val="en-GB" w:eastAsia="de-DE"/>
            <w:rPrChange w:id="1637" w:author="Mathias Fuchs" w:date="2020-07-01T16:45:00Z">
              <w:rPr>
                <w:lang w:eastAsia="de-DE"/>
              </w:rPr>
            </w:rPrChange>
          </w:rPr>
          <w:delText>components</w:delText>
        </w:r>
        <w:r w:rsidRPr="00AD7A73" w:rsidDel="00392F9B">
          <w:rPr>
            <w:lang w:val="en-GB" w:eastAsia="de-DE"/>
            <w:rPrChange w:id="1638" w:author="Mathias Fuchs" w:date="2020-07-01T16:45:00Z">
              <w:rPr>
                <w:lang w:eastAsia="de-DE"/>
              </w:rPr>
            </w:rPrChange>
          </w:rPr>
          <w:delText xml:space="preserve"> </w:delText>
        </w:r>
      </w:del>
      <w:r w:rsidRPr="00AD7A73">
        <w:rPr>
          <w:lang w:val="en-GB" w:eastAsia="de-DE"/>
          <w:rPrChange w:id="1639" w:author="Mathias Fuchs" w:date="2020-07-01T16:45:00Z">
            <w:rPr>
              <w:lang w:eastAsia="de-DE"/>
            </w:rPr>
          </w:rPrChange>
        </w:rPr>
        <w:t>needs to be validated</w:t>
      </w:r>
      <w:r w:rsidR="008C686D" w:rsidRPr="00AD7A73">
        <w:rPr>
          <w:lang w:val="en-GB" w:eastAsia="de-DE"/>
          <w:rPrChange w:id="1640" w:author="Mathias Fuchs" w:date="2020-07-01T16:45:00Z">
            <w:rPr>
              <w:lang w:eastAsia="de-DE"/>
            </w:rPr>
          </w:rPrChange>
        </w:rPr>
        <w:t xml:space="preserve"> </w:t>
      </w:r>
      <w:r w:rsidR="00187F47" w:rsidRPr="00AD7A73">
        <w:rPr>
          <w:highlight w:val="yellow"/>
          <w:lang w:val="en-GB" w:eastAsia="de-DE"/>
          <w:rPrChange w:id="1641" w:author="Mathias Fuchs" w:date="2020-07-01T16:45:00Z">
            <w:rPr>
              <w:highlight w:val="yellow"/>
              <w:lang w:eastAsia="de-DE"/>
            </w:rPr>
          </w:rPrChange>
        </w:rPr>
        <w:t>(compare</w:t>
      </w:r>
      <w:r w:rsidR="00EC4F7B" w:rsidRPr="00AD7A73">
        <w:rPr>
          <w:highlight w:val="yellow"/>
          <w:lang w:val="en-GB" w:eastAsia="de-DE"/>
          <w:rPrChange w:id="1642" w:author="Mathias Fuchs" w:date="2020-07-01T16:45:00Z">
            <w:rPr>
              <w:highlight w:val="yellow"/>
              <w:lang w:eastAsia="de-DE"/>
            </w:rPr>
          </w:rPrChange>
        </w:rPr>
        <w:t xml:space="preserve"> chapter 1.1</w:t>
      </w:r>
      <w:r w:rsidR="00187F47" w:rsidRPr="00AD7A73">
        <w:rPr>
          <w:highlight w:val="yellow"/>
          <w:lang w:val="en-GB" w:eastAsia="de-DE"/>
          <w:rPrChange w:id="1643" w:author="Mathias Fuchs" w:date="2020-07-01T16:45:00Z">
            <w:rPr>
              <w:highlight w:val="yellow"/>
              <w:lang w:eastAsia="de-DE"/>
            </w:rPr>
          </w:rPrChange>
        </w:rPr>
        <w:t xml:space="preserve"> first paragraph)</w:t>
      </w:r>
      <w:r w:rsidR="00EC4F7B" w:rsidRPr="00AD7A73">
        <w:rPr>
          <w:highlight w:val="yellow"/>
          <w:lang w:val="en-GB" w:eastAsia="de-DE"/>
          <w:rPrChange w:id="1644" w:author="Mathias Fuchs" w:date="2020-07-01T16:45:00Z">
            <w:rPr>
              <w:highlight w:val="yellow"/>
              <w:lang w:eastAsia="de-DE"/>
            </w:rPr>
          </w:rPrChange>
        </w:rPr>
        <w:t xml:space="preserve"> (</w:t>
      </w:r>
      <w:r w:rsidR="00EC4F7B" w:rsidRPr="00187F47">
        <w:rPr>
          <w:rFonts w:ascii="Wingdings" w:eastAsia="Wingdings" w:hAnsi="Wingdings" w:cs="Wingdings"/>
          <w:highlight w:val="yellow"/>
          <w:lang w:eastAsia="de-DE"/>
        </w:rPr>
        <w:t></w:t>
      </w:r>
      <w:r w:rsidR="00EC4F7B" w:rsidRPr="00AD7A73">
        <w:rPr>
          <w:highlight w:val="yellow"/>
          <w:lang w:val="en-GB" w:eastAsia="de-DE"/>
          <w:rPrChange w:id="1645" w:author="Mathias Fuchs" w:date="2020-07-01T16:45:00Z">
            <w:rPr>
              <w:highlight w:val="yellow"/>
              <w:lang w:eastAsia="de-DE"/>
            </w:rPr>
          </w:rPrChange>
        </w:rPr>
        <w:t xml:space="preserve"> Link </w:t>
      </w:r>
      <w:proofErr w:type="spellStart"/>
      <w:r w:rsidR="00EC4F7B" w:rsidRPr="00AD7A73">
        <w:rPr>
          <w:highlight w:val="yellow"/>
          <w:lang w:val="en-GB" w:eastAsia="de-DE"/>
          <w:rPrChange w:id="1646" w:author="Mathias Fuchs" w:date="2020-07-01T16:45:00Z">
            <w:rPr>
              <w:highlight w:val="yellow"/>
              <w:lang w:eastAsia="de-DE"/>
            </w:rPr>
          </w:rPrChange>
        </w:rPr>
        <w:t>einfügen</w:t>
      </w:r>
      <w:proofErr w:type="spellEnd"/>
      <w:r w:rsidR="00EC4F7B" w:rsidRPr="00AD7A73">
        <w:rPr>
          <w:lang w:val="en-GB" w:eastAsia="de-DE"/>
          <w:rPrChange w:id="1647" w:author="Mathias Fuchs" w:date="2020-07-01T16:45:00Z">
            <w:rPr>
              <w:lang w:eastAsia="de-DE"/>
            </w:rPr>
          </w:rPrChange>
        </w:rPr>
        <w:t>)</w:t>
      </w:r>
      <w:r w:rsidRPr="00AD7A73">
        <w:rPr>
          <w:lang w:val="en-GB" w:eastAsia="de-DE"/>
          <w:rPrChange w:id="1648" w:author="Mathias Fuchs" w:date="2020-07-01T16:45:00Z">
            <w:rPr>
              <w:lang w:eastAsia="de-DE"/>
            </w:rPr>
          </w:rPrChange>
        </w:rPr>
        <w:t xml:space="preserve">. </w:t>
      </w:r>
      <w:r w:rsidR="00514CA6" w:rsidRPr="00AD7A73">
        <w:rPr>
          <w:lang w:val="en-GB" w:eastAsia="de-DE"/>
          <w:rPrChange w:id="1649" w:author="Mathias Fuchs" w:date="2020-07-01T16:45:00Z">
            <w:rPr>
              <w:lang w:eastAsia="de-DE"/>
            </w:rPr>
          </w:rPrChange>
        </w:rPr>
        <w:t>The OQ Test App is part of the infrastructure of the test environment for the business applications submitted to an OQ. In consequence this means that the productive environment of the OQ Test App is the test environment of the JBA</w:t>
      </w:r>
      <w:ins w:id="1650" w:author="Mathias Fuchs" w:date="2020-06-30T16:05:00Z">
        <w:r w:rsidR="00FF2596" w:rsidRPr="00FF2596">
          <w:rPr>
            <w:lang w:val="en-GB" w:eastAsia="de-DE"/>
            <w:rPrChange w:id="1651" w:author="Mathias Fuchs" w:date="2020-06-30T16:05:00Z">
              <w:rPr>
                <w:lang w:eastAsia="de-DE"/>
              </w:rPr>
            </w:rPrChange>
          </w:rPr>
          <w:t>.</w:t>
        </w:r>
      </w:ins>
      <w:r w:rsidR="00220E99" w:rsidRPr="00AD7A73">
        <w:rPr>
          <w:lang w:val="en-GB" w:eastAsia="de-DE"/>
          <w:rPrChange w:id="1652" w:author="Mathias Fuchs" w:date="2020-07-01T16:45:00Z">
            <w:rPr>
              <w:lang w:eastAsia="de-DE"/>
            </w:rPr>
          </w:rPrChange>
        </w:rPr>
        <w:t xml:space="preserve"> </w:t>
      </w:r>
      <w:del w:id="1653" w:author="Mathias Fuchs" w:date="2020-06-30T16:05:00Z">
        <w:r w:rsidR="00220E99" w:rsidRPr="00AD7A73" w:rsidDel="00FF2596">
          <w:rPr>
            <w:lang w:val="en-GB" w:eastAsia="de-DE"/>
            <w:rPrChange w:id="1654" w:author="Mathias Fuchs" w:date="2020-07-01T16:45:00Z">
              <w:rPr>
                <w:lang w:eastAsia="de-DE"/>
              </w:rPr>
            </w:rPrChange>
          </w:rPr>
          <w:delText>and before being</w:delText>
        </w:r>
      </w:del>
      <w:ins w:id="1655" w:author="Mathias Fuchs" w:date="2020-06-30T16:05:00Z">
        <w:r w:rsidR="00FF2596" w:rsidRPr="00FF2596">
          <w:rPr>
            <w:lang w:val="en-GB" w:eastAsia="de-DE"/>
            <w:rPrChange w:id="1656" w:author="Mathias Fuchs" w:date="2020-06-30T16:05:00Z">
              <w:rPr>
                <w:lang w:eastAsia="de-DE"/>
              </w:rPr>
            </w:rPrChange>
          </w:rPr>
          <w:t>P</w:t>
        </w:r>
        <w:r w:rsidR="00FF2596">
          <w:rPr>
            <w:lang w:val="en-GB" w:eastAsia="de-DE"/>
          </w:rPr>
          <w:t>rior to</w:t>
        </w:r>
      </w:ins>
      <w:r w:rsidR="00220E99" w:rsidRPr="00AD7A73">
        <w:rPr>
          <w:lang w:val="en-GB" w:eastAsia="de-DE"/>
          <w:rPrChange w:id="1657" w:author="Mathias Fuchs" w:date="2020-07-01T16:45:00Z">
            <w:rPr>
              <w:lang w:eastAsia="de-DE"/>
            </w:rPr>
          </w:rPrChange>
        </w:rPr>
        <w:t xml:space="preserve"> productive</w:t>
      </w:r>
      <w:del w:id="1658" w:author="Mathias Fuchs" w:date="2020-06-30T16:05:00Z">
        <w:r w:rsidR="00220E99" w:rsidRPr="00AD7A73" w:rsidDel="00FF2596">
          <w:rPr>
            <w:lang w:val="en-GB" w:eastAsia="de-DE"/>
            <w:rPrChange w:id="1659" w:author="Mathias Fuchs" w:date="2020-07-01T16:45:00Z">
              <w:rPr>
                <w:lang w:eastAsia="de-DE"/>
              </w:rPr>
            </w:rPrChange>
          </w:rPr>
          <w:delText>ly</w:delText>
        </w:r>
      </w:del>
      <w:r w:rsidR="00220E99" w:rsidRPr="00AD7A73">
        <w:rPr>
          <w:lang w:val="en-GB" w:eastAsia="de-DE"/>
          <w:rPrChange w:id="1660" w:author="Mathias Fuchs" w:date="2020-07-01T16:45:00Z">
            <w:rPr>
              <w:lang w:eastAsia="de-DE"/>
            </w:rPr>
          </w:rPrChange>
        </w:rPr>
        <w:t xml:space="preserve"> </w:t>
      </w:r>
      <w:del w:id="1661" w:author="Mathias Fuchs" w:date="2020-06-30T16:05:00Z">
        <w:r w:rsidR="00220E99" w:rsidRPr="00AD7A73" w:rsidDel="00FF2596">
          <w:rPr>
            <w:lang w:val="en-GB" w:eastAsia="de-DE"/>
            <w:rPrChange w:id="1662" w:author="Mathias Fuchs" w:date="2020-07-01T16:45:00Z">
              <w:rPr>
                <w:lang w:eastAsia="de-DE"/>
              </w:rPr>
            </w:rPrChange>
          </w:rPr>
          <w:delText xml:space="preserve">used </w:delText>
        </w:r>
      </w:del>
      <w:ins w:id="1663" w:author="Mathias Fuchs" w:date="2020-06-30T16:05:00Z">
        <w:r w:rsidR="00FF2596" w:rsidRPr="00AD7A73">
          <w:rPr>
            <w:lang w:val="en-GB" w:eastAsia="de-DE"/>
            <w:rPrChange w:id="1664" w:author="Mathias Fuchs" w:date="2020-07-01T16:45:00Z">
              <w:rPr>
                <w:lang w:eastAsia="de-DE"/>
              </w:rPr>
            </w:rPrChange>
          </w:rPr>
          <w:t>us</w:t>
        </w:r>
        <w:r w:rsidR="00FF2596" w:rsidRPr="00FF2596">
          <w:rPr>
            <w:lang w:val="en-GB" w:eastAsia="de-DE"/>
            <w:rPrChange w:id="1665" w:author="Mathias Fuchs" w:date="2020-06-30T16:06:00Z">
              <w:rPr>
                <w:lang w:eastAsia="de-DE"/>
              </w:rPr>
            </w:rPrChange>
          </w:rPr>
          <w:t>age</w:t>
        </w:r>
        <w:r w:rsidR="00FF2596" w:rsidRPr="00AD7A73">
          <w:rPr>
            <w:lang w:val="en-GB" w:eastAsia="de-DE"/>
            <w:rPrChange w:id="1666" w:author="Mathias Fuchs" w:date="2020-07-01T16:45:00Z">
              <w:rPr>
                <w:lang w:eastAsia="de-DE"/>
              </w:rPr>
            </w:rPrChange>
          </w:rPr>
          <w:t xml:space="preserve"> </w:t>
        </w:r>
      </w:ins>
      <w:del w:id="1667" w:author="Mathias Fuchs" w:date="2020-06-30T16:06:00Z">
        <w:r w:rsidR="00220E99" w:rsidRPr="00AD7A73" w:rsidDel="00FF2596">
          <w:rPr>
            <w:lang w:val="en-GB" w:eastAsia="de-DE"/>
            <w:rPrChange w:id="1668" w:author="Mathias Fuchs" w:date="2020-07-01T16:45:00Z">
              <w:rPr>
                <w:lang w:eastAsia="de-DE"/>
              </w:rPr>
            </w:rPrChange>
          </w:rPr>
          <w:delText>in that environment</w:delText>
        </w:r>
      </w:del>
      <w:ins w:id="1669" w:author="Mathias Fuchs" w:date="2020-06-30T16:06:00Z">
        <w:r w:rsidR="00FF2596" w:rsidRPr="00FF2596">
          <w:rPr>
            <w:lang w:val="en-GB" w:eastAsia="de-DE"/>
            <w:rPrChange w:id="1670" w:author="Mathias Fuchs" w:date="2020-06-30T16:06:00Z">
              <w:rPr>
                <w:lang w:eastAsia="de-DE"/>
              </w:rPr>
            </w:rPrChange>
          </w:rPr>
          <w:t>of OQ Test APP</w:t>
        </w:r>
      </w:ins>
      <w:r w:rsidR="00220E99" w:rsidRPr="00AD7A73">
        <w:rPr>
          <w:lang w:val="en-GB" w:eastAsia="de-DE"/>
          <w:rPrChange w:id="1671" w:author="Mathias Fuchs" w:date="2020-07-01T16:45:00Z">
            <w:rPr>
              <w:lang w:eastAsia="de-DE"/>
            </w:rPr>
          </w:rPrChange>
        </w:rPr>
        <w:t>, verification activities needs to be performed dependent on the category</w:t>
      </w:r>
      <w:ins w:id="1672" w:author="Mathias Fuchs" w:date="2020-06-30T16:07:00Z">
        <w:r w:rsidR="00FF2596" w:rsidRPr="00FF2596">
          <w:rPr>
            <w:lang w:val="en-GB" w:eastAsia="de-DE"/>
            <w:rPrChange w:id="1673" w:author="Mathias Fuchs" w:date="2020-06-30T16:07:00Z">
              <w:rPr>
                <w:lang w:eastAsia="de-DE"/>
              </w:rPr>
            </w:rPrChange>
          </w:rPr>
          <w:t>,</w:t>
        </w:r>
      </w:ins>
      <w:r w:rsidR="0040017E" w:rsidRPr="00AD7A73">
        <w:rPr>
          <w:lang w:val="en-GB" w:eastAsia="de-DE"/>
          <w:rPrChange w:id="1674" w:author="Mathias Fuchs" w:date="2020-07-01T16:45:00Z">
            <w:rPr>
              <w:lang w:eastAsia="de-DE"/>
            </w:rPr>
          </w:rPrChange>
        </w:rPr>
        <w:t xml:space="preserve"> </w:t>
      </w:r>
      <w:del w:id="1675" w:author="Mathias Fuchs" w:date="2020-06-30T16:07:00Z">
        <w:r w:rsidR="0040017E" w:rsidRPr="00AD7A73" w:rsidDel="00FF2596">
          <w:rPr>
            <w:lang w:val="en-GB" w:eastAsia="de-DE"/>
            <w:rPrChange w:id="1676" w:author="Mathias Fuchs" w:date="2020-07-01T16:45:00Z">
              <w:rPr>
                <w:lang w:eastAsia="de-DE"/>
              </w:rPr>
            </w:rPrChange>
          </w:rPr>
          <w:delText xml:space="preserve">and </w:delText>
        </w:r>
      </w:del>
      <w:r w:rsidR="0040017E" w:rsidRPr="00AD7A73">
        <w:rPr>
          <w:lang w:val="en-GB" w:eastAsia="de-DE"/>
          <w:rPrChange w:id="1677" w:author="Mathias Fuchs" w:date="2020-07-01T16:45:00Z">
            <w:rPr>
              <w:lang w:eastAsia="de-DE"/>
            </w:rPr>
          </w:rPrChange>
        </w:rPr>
        <w:t>taking into account</w:t>
      </w:r>
      <w:r w:rsidR="00220E99" w:rsidRPr="00AD7A73">
        <w:rPr>
          <w:lang w:val="en-GB" w:eastAsia="de-DE"/>
          <w:rPrChange w:id="1678" w:author="Mathias Fuchs" w:date="2020-07-01T16:45:00Z">
            <w:rPr>
              <w:lang w:eastAsia="de-DE"/>
            </w:rPr>
          </w:rPrChange>
        </w:rPr>
        <w:t xml:space="preserve"> the </w:t>
      </w:r>
      <w:r w:rsidR="0040017E" w:rsidRPr="00AD7A73">
        <w:rPr>
          <w:lang w:val="en-GB" w:eastAsia="de-DE"/>
          <w:rPrChange w:id="1679" w:author="Mathias Fuchs" w:date="2020-07-01T16:45:00Z">
            <w:rPr>
              <w:lang w:eastAsia="de-DE"/>
            </w:rPr>
          </w:rPrChange>
        </w:rPr>
        <w:t xml:space="preserve">risk, the complexity and the novelty </w:t>
      </w:r>
      <w:r w:rsidR="004C3E7A" w:rsidRPr="00AD7A73">
        <w:rPr>
          <w:lang w:val="en-GB" w:eastAsia="de-DE"/>
          <w:rPrChange w:id="1680" w:author="Mathias Fuchs" w:date="2020-07-01T16:45:00Z">
            <w:rPr>
              <w:lang w:eastAsia="de-DE"/>
            </w:rPr>
          </w:rPrChange>
        </w:rPr>
        <w:t>of the software</w:t>
      </w:r>
      <w:r w:rsidR="00220E99" w:rsidRPr="00AD7A73">
        <w:rPr>
          <w:lang w:val="en-GB" w:eastAsia="de-DE"/>
          <w:rPrChange w:id="1681" w:author="Mathias Fuchs" w:date="2020-07-01T16:45:00Z">
            <w:rPr>
              <w:lang w:eastAsia="de-DE"/>
            </w:rPr>
          </w:rPrChange>
        </w:rPr>
        <w:t xml:space="preserve"> (GAMP5 p.33-p.</w:t>
      </w:r>
      <w:r w:rsidR="0040017E" w:rsidRPr="00AD7A73">
        <w:rPr>
          <w:lang w:val="en-GB" w:eastAsia="de-DE"/>
          <w:rPrChange w:id="1682" w:author="Mathias Fuchs" w:date="2020-07-01T16:45:00Z">
            <w:rPr>
              <w:lang w:eastAsia="de-DE"/>
            </w:rPr>
          </w:rPrChange>
        </w:rPr>
        <w:t xml:space="preserve">37; </w:t>
      </w:r>
      <w:r w:rsidR="004C3E7A" w:rsidRPr="00AD7A73">
        <w:rPr>
          <w:lang w:val="en-GB" w:eastAsia="de-DE"/>
          <w:rPrChange w:id="1683" w:author="Mathias Fuchs" w:date="2020-07-01T16:45:00Z">
            <w:rPr>
              <w:lang w:eastAsia="de-DE"/>
            </w:rPr>
          </w:rPrChange>
        </w:rPr>
        <w:t>p.</w:t>
      </w:r>
      <w:r w:rsidR="0040017E" w:rsidRPr="00AD7A73">
        <w:rPr>
          <w:lang w:val="en-GB" w:eastAsia="de-DE"/>
          <w:rPrChange w:id="1684" w:author="Mathias Fuchs" w:date="2020-07-01T16:45:00Z">
            <w:rPr>
              <w:lang w:eastAsia="de-DE"/>
            </w:rPr>
          </w:rPrChange>
        </w:rPr>
        <w:t>32</w:t>
      </w:r>
      <w:r w:rsidR="004C3E7A" w:rsidRPr="00AD7A73">
        <w:rPr>
          <w:lang w:val="en-GB" w:eastAsia="de-DE"/>
          <w:rPrChange w:id="1685" w:author="Mathias Fuchs" w:date="2020-07-01T16:45:00Z">
            <w:rPr>
              <w:lang w:eastAsia="de-DE"/>
            </w:rPr>
          </w:rPrChange>
        </w:rPr>
        <w:t>)</w:t>
      </w:r>
      <w:r w:rsidR="00220E99" w:rsidRPr="00AD7A73">
        <w:rPr>
          <w:lang w:val="en-GB" w:eastAsia="de-DE"/>
          <w:rPrChange w:id="1686" w:author="Mathias Fuchs" w:date="2020-07-01T16:45:00Z">
            <w:rPr>
              <w:lang w:eastAsia="de-DE"/>
            </w:rPr>
          </w:rPrChange>
        </w:rPr>
        <w:t>.</w:t>
      </w:r>
    </w:p>
    <w:p w14:paraId="0217DDED" w14:textId="29C6B268" w:rsidR="000D1B54" w:rsidRPr="00D536E1" w:rsidRDefault="00D536E1" w:rsidP="000D1B54">
      <w:pPr>
        <w:pStyle w:val="Heading3"/>
        <w:rPr>
          <w:lang w:val="en-GB"/>
          <w:rPrChange w:id="1687" w:author="Mathias Fuchs" w:date="2020-07-01T17:49:00Z">
            <w:rPr/>
          </w:rPrChange>
        </w:rPr>
      </w:pPr>
      <w:bookmarkStart w:id="1688" w:name="_Toc44339689"/>
      <w:ins w:id="1689" w:author="Mathias Fuchs" w:date="2020-07-01T17:48:00Z">
        <w:r w:rsidRPr="00D536E1">
          <w:rPr>
            <w:lang w:val="en-GB"/>
            <w:rPrChange w:id="1690" w:author="Mathias Fuchs" w:date="2020-07-01T17:49:00Z">
              <w:rPr/>
            </w:rPrChange>
          </w:rPr>
          <w:t xml:space="preserve">System </w:t>
        </w:r>
      </w:ins>
      <w:r w:rsidR="000D1B54" w:rsidRPr="00D536E1">
        <w:rPr>
          <w:lang w:val="en-GB"/>
          <w:rPrChange w:id="1691" w:author="Mathias Fuchs" w:date="2020-07-01T17:49:00Z">
            <w:rPr/>
          </w:rPrChange>
        </w:rPr>
        <w:t>Risk-Assessment</w:t>
      </w:r>
      <w:bookmarkEnd w:id="1688"/>
      <w:ins w:id="1692" w:author="Mathias Fuchs" w:date="2020-07-01T17:48:00Z">
        <w:r w:rsidRPr="00D536E1">
          <w:rPr>
            <w:lang w:val="en-GB"/>
            <w:rPrChange w:id="1693" w:author="Mathias Fuchs" w:date="2020-07-01T17:49:00Z">
              <w:rPr/>
            </w:rPrChange>
          </w:rPr>
          <w:t xml:space="preserve"> for the automation tool set (OQ Test App &amp; </w:t>
        </w:r>
        <w:proofErr w:type="spellStart"/>
        <w:r w:rsidRPr="00D536E1">
          <w:rPr>
            <w:lang w:val="en-GB"/>
            <w:rPrChange w:id="1694" w:author="Mathias Fuchs" w:date="2020-07-01T17:49:00Z">
              <w:rPr/>
            </w:rPrChange>
          </w:rPr>
          <w:t>S</w:t>
        </w:r>
      </w:ins>
      <w:r w:rsidR="00F86D9B">
        <w:rPr>
          <w:lang w:val="en-GB"/>
        </w:rPr>
        <w:t>c</w:t>
      </w:r>
      <w:ins w:id="1695" w:author="Mathias Fuchs" w:date="2020-07-01T17:48:00Z">
        <w:r w:rsidRPr="00D536E1">
          <w:rPr>
            <w:lang w:val="en-GB"/>
            <w:rPrChange w:id="1696" w:author="Mathias Fuchs" w:date="2020-07-01T17:49:00Z">
              <w:rPr/>
            </w:rPrChange>
          </w:rPr>
          <w:t>enarioo</w:t>
        </w:r>
        <w:proofErr w:type="spellEnd"/>
        <w:r w:rsidRPr="00D536E1">
          <w:rPr>
            <w:lang w:val="en-GB"/>
            <w:rPrChange w:id="1697" w:author="Mathias Fuchs" w:date="2020-07-01T17:49:00Z">
              <w:rPr/>
            </w:rPrChange>
          </w:rPr>
          <w:t>)</w:t>
        </w:r>
      </w:ins>
    </w:p>
    <w:p w14:paraId="23962B10" w14:textId="254BF1D2" w:rsidR="000D1B54" w:rsidRPr="00AD7A73" w:rsidRDefault="007C543A" w:rsidP="000D1B54">
      <w:pPr>
        <w:rPr>
          <w:lang w:val="en-GB"/>
          <w:rPrChange w:id="1698" w:author="Mathias Fuchs" w:date="2020-07-01T16:45:00Z">
            <w:rPr/>
          </w:rPrChange>
        </w:rPr>
      </w:pPr>
      <w:ins w:id="1699" w:author="Mathias Fuchs" w:date="2020-07-02T14:09:00Z">
        <w:r>
          <w:rPr>
            <w:lang w:val="en-GB"/>
          </w:rPr>
          <w:t xml:space="preserve">GAMP defines </w:t>
        </w:r>
      </w:ins>
      <w:commentRangeStart w:id="1700"/>
      <w:r w:rsidR="000D1B54" w:rsidRPr="00AD7A73">
        <w:rPr>
          <w:lang w:val="en-GB"/>
          <w:rPrChange w:id="1701" w:author="Mathias Fuchs" w:date="2020-07-01T16:45:00Z">
            <w:rPr/>
          </w:rPrChange>
        </w:rPr>
        <w:t>Validation</w:t>
      </w:r>
      <w:ins w:id="1702" w:author="Mathias Fuchs" w:date="2020-07-02T14:09:00Z">
        <w:r>
          <w:rPr>
            <w:lang w:val="en-GB"/>
          </w:rPr>
          <w:t xml:space="preserve"> as a </w:t>
        </w:r>
      </w:ins>
      <w:ins w:id="1703" w:author="Mathias Fuchs" w:date="2020-07-02T14:10:00Z">
        <w:r>
          <w:rPr>
            <w:lang w:val="en-GB"/>
          </w:rPr>
          <w:t>“</w:t>
        </w:r>
      </w:ins>
      <w:proofErr w:type="spellStart"/>
      <w:ins w:id="1704" w:author="Mathias Fuchs" w:date="2020-07-02T14:09:00Z">
        <w:r>
          <w:rPr>
            <w:lang w:val="en-GB"/>
          </w:rPr>
          <w:t>Risc</w:t>
        </w:r>
        <w:proofErr w:type="spellEnd"/>
        <w:r>
          <w:rPr>
            <w:lang w:val="en-GB"/>
          </w:rPr>
          <w:t xml:space="preserve"> based approach to Compliant </w:t>
        </w:r>
        <w:proofErr w:type="spellStart"/>
        <w:r>
          <w:rPr>
            <w:lang w:val="en-GB"/>
          </w:rPr>
          <w:t>GxP</w:t>
        </w:r>
        <w:proofErr w:type="spellEnd"/>
        <w:r>
          <w:rPr>
            <w:lang w:val="en-GB"/>
          </w:rPr>
          <w:t xml:space="preserve"> Applications</w:t>
        </w:r>
      </w:ins>
      <w:ins w:id="1705" w:author="Mathias Fuchs" w:date="2020-07-02T14:10:00Z">
        <w:r>
          <w:rPr>
            <w:lang w:val="en-GB"/>
          </w:rPr>
          <w:t xml:space="preserve">”. So all testing and validation </w:t>
        </w:r>
      </w:ins>
      <w:del w:id="1706" w:author="Mathias Fuchs" w:date="2020-07-02T14:10:00Z">
        <w:r w:rsidR="000D1B54" w:rsidRPr="00AD7A73" w:rsidDel="007C543A">
          <w:rPr>
            <w:lang w:val="en-GB"/>
            <w:rPrChange w:id="1707" w:author="Mathias Fuchs" w:date="2020-07-01T16:45:00Z">
              <w:rPr/>
            </w:rPrChange>
          </w:rPr>
          <w:delText xml:space="preserve"> </w:delText>
        </w:r>
      </w:del>
      <w:r w:rsidR="000D1B54" w:rsidRPr="00AD7A73">
        <w:rPr>
          <w:lang w:val="en-GB"/>
          <w:rPrChange w:id="1708" w:author="Mathias Fuchs" w:date="2020-07-01T16:45:00Z">
            <w:rPr/>
          </w:rPrChange>
        </w:rPr>
        <w:t xml:space="preserve">activities are based on </w:t>
      </w:r>
      <w:del w:id="1709" w:author="Mathias Fuchs" w:date="2020-07-02T14:10:00Z">
        <w:r w:rsidR="000D1B54" w:rsidRPr="00AD7A73" w:rsidDel="007C543A">
          <w:rPr>
            <w:lang w:val="en-GB"/>
            <w:rPrChange w:id="1710" w:author="Mathias Fuchs" w:date="2020-07-01T16:45:00Z">
              <w:rPr/>
            </w:rPrChange>
          </w:rPr>
          <w:delText xml:space="preserve">the </w:delText>
        </w:r>
      </w:del>
      <w:ins w:id="1711" w:author="Mathias Fuchs" w:date="2020-07-02T14:10:00Z">
        <w:r>
          <w:rPr>
            <w:lang w:val="en-GB"/>
          </w:rPr>
          <w:t xml:space="preserve"> a</w:t>
        </w:r>
      </w:ins>
      <w:ins w:id="1712" w:author="Mathias Fuchs" w:date="2020-07-02T14:11:00Z">
        <w:r>
          <w:rPr>
            <w:lang w:val="en-GB"/>
          </w:rPr>
          <w:t xml:space="preserve"> functional</w:t>
        </w:r>
      </w:ins>
      <w:ins w:id="1713" w:author="Mathias Fuchs" w:date="2020-07-02T14:10:00Z">
        <w:r>
          <w:rPr>
            <w:lang w:val="en-GB"/>
          </w:rPr>
          <w:t xml:space="preserve"> </w:t>
        </w:r>
      </w:ins>
      <w:r w:rsidR="000D1B54" w:rsidRPr="00AD7A73">
        <w:rPr>
          <w:lang w:val="en-GB"/>
          <w:rPrChange w:id="1714" w:author="Mathias Fuchs" w:date="2020-07-01T16:45:00Z">
            <w:rPr/>
          </w:rPrChange>
        </w:rPr>
        <w:t>risk</w:t>
      </w:r>
      <w:ins w:id="1715" w:author="Mathias Fuchs" w:date="2020-07-02T14:10:00Z">
        <w:r>
          <w:rPr>
            <w:lang w:val="en-GB"/>
          </w:rPr>
          <w:t xml:space="preserve"> assessment</w:t>
        </w:r>
      </w:ins>
      <w:ins w:id="1716" w:author="Mathias Fuchs" w:date="2020-07-02T14:11:00Z">
        <w:r>
          <w:rPr>
            <w:lang w:val="en-GB"/>
          </w:rPr>
          <w:t xml:space="preserve"> (FRA). </w:t>
        </w:r>
      </w:ins>
      <w:del w:id="1717" w:author="Mathias Fuchs" w:date="2020-07-02T14:11:00Z">
        <w:r w:rsidR="000D1B54" w:rsidRPr="00AD7A73" w:rsidDel="007C543A">
          <w:rPr>
            <w:lang w:val="en-GB"/>
            <w:rPrChange w:id="1718" w:author="Mathias Fuchs" w:date="2020-07-01T16:45:00Z">
              <w:rPr/>
            </w:rPrChange>
          </w:rPr>
          <w:delText xml:space="preserve"> </w:delText>
        </w:r>
      </w:del>
      <w:del w:id="1719" w:author="Mathias Fuchs" w:date="2020-07-02T14:12:00Z">
        <w:r w:rsidR="000D1B54" w:rsidRPr="00AD7A73" w:rsidDel="007C543A">
          <w:rPr>
            <w:lang w:val="en-GB"/>
            <w:rPrChange w:id="1720" w:author="Mathias Fuchs" w:date="2020-07-01T16:45:00Z">
              <w:rPr/>
            </w:rPrChange>
          </w:rPr>
          <w:delText>due to the usage of the tools in respect of their intended use</w:delText>
        </w:r>
        <w:commentRangeEnd w:id="1700"/>
        <w:r w:rsidR="00FF2596" w:rsidDel="007C543A">
          <w:rPr>
            <w:rStyle w:val="CommentReference"/>
          </w:rPr>
          <w:commentReference w:id="1700"/>
        </w:r>
        <w:r w:rsidR="000D1B54" w:rsidRPr="00AD7A73" w:rsidDel="007C543A">
          <w:rPr>
            <w:lang w:val="en-GB"/>
            <w:rPrChange w:id="1721" w:author="Mathias Fuchs" w:date="2020-07-01T16:45:00Z">
              <w:rPr/>
            </w:rPrChange>
          </w:rPr>
          <w:delText>.</w:delText>
        </w:r>
        <w:r w:rsidR="004C3E7A" w:rsidRPr="00AD7A73" w:rsidDel="007C543A">
          <w:rPr>
            <w:lang w:val="en-GB"/>
            <w:rPrChange w:id="1722" w:author="Mathias Fuchs" w:date="2020-07-01T16:45:00Z">
              <w:rPr/>
            </w:rPrChange>
          </w:rPr>
          <w:delText xml:space="preserve"> </w:delText>
        </w:r>
      </w:del>
      <w:r w:rsidR="000D1B54" w:rsidRPr="00AD7A73">
        <w:rPr>
          <w:lang w:val="en-GB"/>
          <w:rPrChange w:id="1723" w:author="Mathias Fuchs" w:date="2020-07-01T16:45:00Z">
            <w:rPr/>
          </w:rPrChange>
        </w:rPr>
        <w:t>The intended use of the final OQ Test App</w:t>
      </w:r>
      <w:r w:rsidR="002C02E8" w:rsidRPr="00AD7A73">
        <w:rPr>
          <w:lang w:val="en-GB"/>
          <w:rPrChange w:id="1724" w:author="Mathias Fuchs" w:date="2020-07-01T16:45:00Z">
            <w:rPr/>
          </w:rPrChange>
        </w:rPr>
        <w:t>/</w:t>
      </w:r>
      <w:proofErr w:type="spellStart"/>
      <w:r w:rsidR="002C02E8" w:rsidRPr="00AD7A73">
        <w:rPr>
          <w:lang w:val="en-GB"/>
          <w:rPrChange w:id="1725" w:author="Mathias Fuchs" w:date="2020-07-01T16:45:00Z">
            <w:rPr/>
          </w:rPrChange>
        </w:rPr>
        <w:t>Scenarioo</w:t>
      </w:r>
      <w:proofErr w:type="spellEnd"/>
      <w:r w:rsidR="002C02E8" w:rsidRPr="00AD7A73">
        <w:rPr>
          <w:lang w:val="en-GB"/>
          <w:rPrChange w:id="1726" w:author="Mathias Fuchs" w:date="2020-07-01T16:45:00Z">
            <w:rPr/>
          </w:rPrChange>
        </w:rPr>
        <w:t xml:space="preserve"> System</w:t>
      </w:r>
      <w:r w:rsidR="000D1B54" w:rsidRPr="00AD7A73">
        <w:rPr>
          <w:lang w:val="en-GB"/>
          <w:rPrChange w:id="1727" w:author="Mathias Fuchs" w:date="2020-07-01T16:45:00Z">
            <w:rPr/>
          </w:rPrChange>
        </w:rPr>
        <w:t xml:space="preserve"> is the automated</w:t>
      </w:r>
      <w:r w:rsidR="004C3E7A" w:rsidRPr="00AD7A73">
        <w:rPr>
          <w:lang w:val="en-GB"/>
          <w:rPrChange w:id="1728" w:author="Mathias Fuchs" w:date="2020-07-01T16:45:00Z">
            <w:rPr/>
          </w:rPrChange>
        </w:rPr>
        <w:t xml:space="preserve"> OQ</w:t>
      </w:r>
      <w:r w:rsidR="000D1B54" w:rsidRPr="00AD7A73">
        <w:rPr>
          <w:lang w:val="en-GB"/>
          <w:rPrChange w:id="1729" w:author="Mathias Fuchs" w:date="2020-07-01T16:45:00Z">
            <w:rPr/>
          </w:rPrChange>
        </w:rPr>
        <w:t xml:space="preserve"> testing of the business application. </w:t>
      </w:r>
      <w:ins w:id="1730" w:author="Mathias Fuchs" w:date="2020-07-02T14:13:00Z">
        <w:r>
          <w:rPr>
            <w:lang w:val="en-GB"/>
          </w:rPr>
          <w:t xml:space="preserve">The OQ Test App plays an important role within the complete system. </w:t>
        </w:r>
      </w:ins>
      <w:ins w:id="1731" w:author="Mathias Fuchs" w:date="2020-07-02T14:14:00Z">
        <w:r>
          <w:rPr>
            <w:lang w:val="en-GB"/>
          </w:rPr>
          <w:t>The OQ Test app</w:t>
        </w:r>
      </w:ins>
      <w:ins w:id="1732" w:author="Mathias Fuchs" w:date="2020-07-02T14:15:00Z">
        <w:r>
          <w:rPr>
            <w:lang w:val="en-GB"/>
          </w:rPr>
          <w:t xml:space="preserve"> providing test automation functionality</w:t>
        </w:r>
      </w:ins>
      <w:ins w:id="1733" w:author="Mathias Fuchs" w:date="2020-07-02T14:14:00Z">
        <w:r>
          <w:rPr>
            <w:lang w:val="en-GB"/>
          </w:rPr>
          <w:t xml:space="preserve"> </w:t>
        </w:r>
      </w:ins>
      <w:ins w:id="1734" w:author="Mathias Fuchs" w:date="2020-07-02T14:16:00Z">
        <w:r w:rsidR="005F081E">
          <w:rPr>
            <w:lang w:val="en-GB"/>
          </w:rPr>
          <w:t>replaces</w:t>
        </w:r>
      </w:ins>
      <w:ins w:id="1735" w:author="Mathias Fuchs" w:date="2020-07-02T14:14:00Z">
        <w:r>
          <w:rPr>
            <w:lang w:val="en-GB"/>
          </w:rPr>
          <w:t xml:space="preserve"> the </w:t>
        </w:r>
      </w:ins>
      <w:ins w:id="1736" w:author="Mathias Fuchs" w:date="2020-07-02T14:16:00Z">
        <w:r w:rsidR="005F081E">
          <w:rPr>
            <w:lang w:val="en-GB"/>
          </w:rPr>
          <w:t>tasks</w:t>
        </w:r>
      </w:ins>
      <w:ins w:id="1737" w:author="Mathias Fuchs" w:date="2020-07-02T14:15:00Z">
        <w:r>
          <w:rPr>
            <w:lang w:val="en-GB"/>
          </w:rPr>
          <w:t xml:space="preserve"> of a Software Tester</w:t>
        </w:r>
      </w:ins>
      <w:ins w:id="1738" w:author="Mathias Fuchs" w:date="2020-07-02T14:16:00Z">
        <w:r w:rsidR="005F081E">
          <w:rPr>
            <w:lang w:val="en-GB"/>
          </w:rPr>
          <w:t xml:space="preserve"> performing manual OQ Tests</w:t>
        </w:r>
      </w:ins>
      <w:ins w:id="1739" w:author="Mathias Fuchs" w:date="2020-07-02T14:15:00Z">
        <w:r>
          <w:rPr>
            <w:lang w:val="en-GB"/>
          </w:rPr>
          <w:t>.</w:t>
        </w:r>
      </w:ins>
      <w:ins w:id="1740" w:author="Mathias Fuchs" w:date="2020-07-02T14:16:00Z">
        <w:r w:rsidR="005F081E">
          <w:rPr>
            <w:lang w:val="en-GB"/>
          </w:rPr>
          <w:t xml:space="preserve"> </w:t>
        </w:r>
      </w:ins>
    </w:p>
    <w:p w14:paraId="0E772682" w14:textId="6B5361CE" w:rsidR="004C3E7A" w:rsidRPr="00AD7A73" w:rsidRDefault="006F04AB" w:rsidP="000D1B54">
      <w:pPr>
        <w:rPr>
          <w:lang w:val="en-GB"/>
          <w:rPrChange w:id="1741" w:author="Mathias Fuchs" w:date="2020-07-01T16:45:00Z">
            <w:rPr/>
          </w:rPrChange>
        </w:rPr>
      </w:pPr>
      <w:r w:rsidRPr="00AD7A73">
        <w:rPr>
          <w:lang w:val="en-GB"/>
          <w:rPrChange w:id="1742" w:author="Mathias Fuchs" w:date="2020-07-01T16:45:00Z">
            <w:rPr/>
          </w:rPrChange>
        </w:rPr>
        <w:t>Two</w:t>
      </w:r>
      <w:r w:rsidR="004C3E7A" w:rsidRPr="00AD7A73">
        <w:rPr>
          <w:lang w:val="en-GB"/>
          <w:rPrChange w:id="1743" w:author="Mathias Fuchs" w:date="2020-07-01T16:45:00Z">
            <w:rPr/>
          </w:rPrChange>
        </w:rPr>
        <w:t xml:space="preserve"> adverse effects of a mal-functioning OQ Test App</w:t>
      </w:r>
      <w:r w:rsidR="002C02E8" w:rsidRPr="00AD7A73">
        <w:rPr>
          <w:lang w:val="en-GB"/>
          <w:rPrChange w:id="1744" w:author="Mathias Fuchs" w:date="2020-07-01T16:45:00Z">
            <w:rPr/>
          </w:rPrChange>
        </w:rPr>
        <w:t>/</w:t>
      </w:r>
      <w:proofErr w:type="spellStart"/>
      <w:r w:rsidR="002C02E8" w:rsidRPr="00AD7A73">
        <w:rPr>
          <w:lang w:val="en-GB"/>
          <w:rPrChange w:id="1745" w:author="Mathias Fuchs" w:date="2020-07-01T16:45:00Z">
            <w:rPr/>
          </w:rPrChange>
        </w:rPr>
        <w:t>Scenarioo</w:t>
      </w:r>
      <w:proofErr w:type="spellEnd"/>
      <w:r w:rsidR="002C02E8" w:rsidRPr="00AD7A73">
        <w:rPr>
          <w:lang w:val="en-GB"/>
          <w:rPrChange w:id="1746" w:author="Mathias Fuchs" w:date="2020-07-01T16:45:00Z">
            <w:rPr/>
          </w:rPrChange>
        </w:rPr>
        <w:t xml:space="preserve"> System</w:t>
      </w:r>
      <w:r w:rsidR="004C3E7A" w:rsidRPr="00AD7A73">
        <w:rPr>
          <w:lang w:val="en-GB"/>
          <w:rPrChange w:id="1747" w:author="Mathias Fuchs" w:date="2020-07-01T16:45:00Z">
            <w:rPr/>
          </w:rPrChange>
        </w:rPr>
        <w:t xml:space="preserve"> could be identified</w:t>
      </w:r>
      <w:ins w:id="1748" w:author="Mathias Fuchs" w:date="2020-07-02T14:19:00Z">
        <w:r w:rsidR="005F081E">
          <w:rPr>
            <w:lang w:val="en-GB"/>
          </w:rPr>
          <w:t xml:space="preserve"> that </w:t>
        </w:r>
      </w:ins>
      <w:ins w:id="1749" w:author="Mathias Fuchs" w:date="2020-07-02T14:20:00Z">
        <w:r w:rsidR="005F081E">
          <w:rPr>
            <w:lang w:val="en-GB"/>
          </w:rPr>
          <w:t xml:space="preserve">showed high </w:t>
        </w:r>
      </w:ins>
      <w:proofErr w:type="spellStart"/>
      <w:ins w:id="1750" w:author="Mathias Fuchs" w:date="2020-07-02T14:19:00Z">
        <w:r w:rsidR="005F081E">
          <w:rPr>
            <w:lang w:val="en-GB"/>
          </w:rPr>
          <w:t>riscs</w:t>
        </w:r>
      </w:ins>
      <w:proofErr w:type="spellEnd"/>
      <w:ins w:id="1751" w:author="Mathias Fuchs" w:date="2020-07-02T14:21:00Z">
        <w:r w:rsidR="005F081E">
          <w:rPr>
            <w:lang w:val="en-GB"/>
          </w:rPr>
          <w:t xml:space="preserve"> for the system</w:t>
        </w:r>
      </w:ins>
      <w:r w:rsidR="004C3E7A" w:rsidRPr="00AD7A73">
        <w:rPr>
          <w:lang w:val="en-GB"/>
          <w:rPrChange w:id="1752" w:author="Mathias Fuchs" w:date="2020-07-01T16:45:00Z">
            <w:rPr/>
          </w:rPrChange>
        </w:rPr>
        <w:t xml:space="preserve"> </w:t>
      </w:r>
      <w:del w:id="1753" w:author="Mathias Fuchs" w:date="2020-07-02T14:13:00Z">
        <w:r w:rsidR="004C3E7A" w:rsidRPr="00AD7A73" w:rsidDel="007C543A">
          <w:rPr>
            <w:lang w:val="en-GB"/>
            <w:rPrChange w:id="1754" w:author="Mathias Fuchs" w:date="2020-07-01T16:45:00Z">
              <w:rPr/>
            </w:rPrChange>
          </w:rPr>
          <w:delText>in respect of its intended use</w:delText>
        </w:r>
        <w:r w:rsidR="00330DA8" w:rsidRPr="00AD7A73" w:rsidDel="007C543A">
          <w:rPr>
            <w:lang w:val="en-GB"/>
            <w:rPrChange w:id="1755" w:author="Mathias Fuchs" w:date="2020-07-01T16:45:00Z">
              <w:rPr/>
            </w:rPrChange>
          </w:rPr>
          <w:delText>, meaning a fully tested JBA</w:delText>
        </w:r>
      </w:del>
      <w:del w:id="1756" w:author="Mathias Fuchs" w:date="2020-06-30T16:10:00Z">
        <w:r w:rsidR="00330DA8" w:rsidRPr="00AD7A73" w:rsidDel="00FF2596">
          <w:rPr>
            <w:lang w:val="en-GB"/>
            <w:rPrChange w:id="1757" w:author="Mathias Fuchs" w:date="2020-07-01T16:45:00Z">
              <w:rPr/>
            </w:rPrChange>
          </w:rPr>
          <w:delText xml:space="preserve"> in respect of its functionalities</w:delText>
        </w:r>
      </w:del>
      <w:r w:rsidR="004C3E7A" w:rsidRPr="00AD7A73">
        <w:rPr>
          <w:lang w:val="en-GB"/>
          <w:rPrChange w:id="1758" w:author="Mathias Fuchs" w:date="2020-07-01T16:45:00Z">
            <w:rPr/>
          </w:rPrChange>
        </w:rPr>
        <w:t xml:space="preserve">: </w:t>
      </w:r>
    </w:p>
    <w:p w14:paraId="3CAD4EFC" w14:textId="011A42EC" w:rsidR="004C3E7A" w:rsidRPr="00AD7A73" w:rsidRDefault="004C3E7A" w:rsidP="009C718D">
      <w:pPr>
        <w:pStyle w:val="ListParagraph"/>
        <w:numPr>
          <w:ilvl w:val="0"/>
          <w:numId w:val="21"/>
        </w:numPr>
        <w:rPr>
          <w:lang w:val="en-GB"/>
          <w:rPrChange w:id="1759" w:author="Mathias Fuchs" w:date="2020-07-01T16:45:00Z">
            <w:rPr/>
          </w:rPrChange>
        </w:rPr>
      </w:pPr>
      <w:del w:id="1760" w:author="Mathias Fuchs" w:date="2020-07-02T14:18:00Z">
        <w:r w:rsidRPr="00AD7A73" w:rsidDel="005F081E">
          <w:rPr>
            <w:lang w:val="en-GB"/>
            <w:rPrChange w:id="1761" w:author="Mathias Fuchs" w:date="2020-07-01T16:45:00Z">
              <w:rPr/>
            </w:rPrChange>
          </w:rPr>
          <w:delText>The first effect that could come into play</w:delText>
        </w:r>
        <w:r w:rsidR="006F04AB" w:rsidRPr="00AD7A73" w:rsidDel="005F081E">
          <w:rPr>
            <w:lang w:val="en-GB"/>
            <w:rPrChange w:id="1762" w:author="Mathias Fuchs" w:date="2020-07-01T16:45:00Z">
              <w:rPr/>
            </w:rPrChange>
          </w:rPr>
          <w:delText>,</w:delText>
        </w:r>
        <w:r w:rsidRPr="00AD7A73" w:rsidDel="005F081E">
          <w:rPr>
            <w:lang w:val="en-GB"/>
            <w:rPrChange w:id="1763" w:author="Mathias Fuchs" w:date="2020-07-01T16:45:00Z">
              <w:rPr/>
            </w:rPrChange>
          </w:rPr>
          <w:delText xml:space="preserve"> would be if the</w:delText>
        </w:r>
      </w:del>
      <w:ins w:id="1764" w:author="Mathias Fuchs" w:date="2020-07-02T14:18:00Z">
        <w:r w:rsidR="005F081E">
          <w:rPr>
            <w:lang w:val="en-GB"/>
          </w:rPr>
          <w:t>The</w:t>
        </w:r>
      </w:ins>
      <w:r w:rsidRPr="00AD7A73">
        <w:rPr>
          <w:lang w:val="en-GB"/>
          <w:rPrChange w:id="1765" w:author="Mathias Fuchs" w:date="2020-07-01T16:45:00Z">
            <w:rPr/>
          </w:rPrChange>
        </w:rPr>
        <w:t xml:space="preserve"> </w:t>
      </w:r>
      <w:r w:rsidRPr="005F081E">
        <w:rPr>
          <w:b/>
          <w:lang w:val="en-GB"/>
          <w:rPrChange w:id="1766" w:author="Mathias Fuchs" w:date="2020-07-02T14:22:00Z">
            <w:rPr/>
          </w:rPrChange>
        </w:rPr>
        <w:t xml:space="preserve">OQ Test App </w:t>
      </w:r>
      <w:del w:id="1767" w:author="Mathias Fuchs" w:date="2020-07-02T14:18:00Z">
        <w:r w:rsidRPr="005F081E" w:rsidDel="005F081E">
          <w:rPr>
            <w:b/>
            <w:lang w:val="en-GB"/>
            <w:rPrChange w:id="1768" w:author="Mathias Fuchs" w:date="2020-07-02T14:22:00Z">
              <w:rPr/>
            </w:rPrChange>
          </w:rPr>
          <w:delText xml:space="preserve">would </w:delText>
        </w:r>
      </w:del>
      <w:ins w:id="1769" w:author="Mathias Fuchs" w:date="2020-07-02T14:18:00Z">
        <w:r w:rsidR="005F081E" w:rsidRPr="005F081E">
          <w:rPr>
            <w:b/>
            <w:lang w:val="en-GB"/>
            <w:rPrChange w:id="1770" w:author="Mathias Fuchs" w:date="2020-07-02T14:22:00Z">
              <w:rPr>
                <w:lang w:val="en-GB"/>
              </w:rPr>
            </w:rPrChange>
          </w:rPr>
          <w:t>does</w:t>
        </w:r>
        <w:r w:rsidR="005F081E" w:rsidRPr="005F081E">
          <w:rPr>
            <w:b/>
            <w:lang w:val="en-GB"/>
            <w:rPrChange w:id="1771" w:author="Mathias Fuchs" w:date="2020-07-02T14:22:00Z">
              <w:rPr/>
            </w:rPrChange>
          </w:rPr>
          <w:t xml:space="preserve"> </w:t>
        </w:r>
      </w:ins>
      <w:r w:rsidRPr="005F081E">
        <w:rPr>
          <w:b/>
          <w:lang w:val="en-GB"/>
          <w:rPrChange w:id="1772" w:author="Mathias Fuchs" w:date="2020-07-02T14:22:00Z">
            <w:rPr/>
          </w:rPrChange>
        </w:rPr>
        <w:t>not perform all required functional tests as defined in the test script</w:t>
      </w:r>
      <w:ins w:id="1773" w:author="Mathias Fuchs" w:date="2020-07-02T14:21:00Z">
        <w:r w:rsidR="005F081E" w:rsidRPr="005F081E">
          <w:rPr>
            <w:b/>
            <w:lang w:val="en-GB"/>
            <w:rPrChange w:id="1774" w:author="Mathias Fuchs" w:date="2020-07-02T14:22:00Z">
              <w:rPr>
                <w:lang w:val="en-GB"/>
              </w:rPr>
            </w:rPrChange>
          </w:rPr>
          <w:t>.</w:t>
        </w:r>
        <w:r w:rsidR="005F081E">
          <w:rPr>
            <w:lang w:val="en-GB"/>
          </w:rPr>
          <w:t xml:space="preserve"> </w:t>
        </w:r>
      </w:ins>
      <w:del w:id="1775" w:author="Mathias Fuchs" w:date="2020-07-02T14:21:00Z">
        <w:r w:rsidRPr="00AD7A73" w:rsidDel="005F081E">
          <w:rPr>
            <w:lang w:val="en-GB"/>
            <w:rPrChange w:id="1776" w:author="Mathias Fuchs" w:date="2020-07-01T16:45:00Z">
              <w:rPr/>
            </w:rPrChange>
          </w:rPr>
          <w:delText xml:space="preserve"> and that this would not be</w:delText>
        </w:r>
      </w:del>
      <w:ins w:id="1777" w:author="Mathias Fuchs" w:date="2020-07-02T14:21:00Z">
        <w:r w:rsidR="005F081E">
          <w:rPr>
            <w:lang w:val="en-GB"/>
          </w:rPr>
          <w:t>If this malfunctions is not</w:t>
        </w:r>
      </w:ins>
      <w:r w:rsidRPr="00AD7A73">
        <w:rPr>
          <w:lang w:val="en-GB"/>
          <w:rPrChange w:id="1778" w:author="Mathias Fuchs" w:date="2020-07-01T16:45:00Z">
            <w:rPr/>
          </w:rPrChange>
        </w:rPr>
        <w:t xml:space="preserve"> </w:t>
      </w:r>
      <w:proofErr w:type="spellStart"/>
      <w:r w:rsidRPr="00AD7A73">
        <w:rPr>
          <w:lang w:val="en-GB"/>
          <w:rPrChange w:id="1779" w:author="Mathias Fuchs" w:date="2020-07-01T16:45:00Z">
            <w:rPr/>
          </w:rPrChange>
        </w:rPr>
        <w:t>detected</w:t>
      </w:r>
      <w:del w:id="1780" w:author="Mathias Fuchs" w:date="2020-07-02T14:21:00Z">
        <w:r w:rsidRPr="00AD7A73" w:rsidDel="005F081E">
          <w:rPr>
            <w:lang w:val="en-GB"/>
            <w:rPrChange w:id="1781" w:author="Mathias Fuchs" w:date="2020-07-01T16:45:00Z">
              <w:rPr/>
            </w:rPrChange>
          </w:rPr>
          <w:delText>.</w:delText>
        </w:r>
      </w:del>
      <w:ins w:id="1782" w:author="Mathias Fuchs" w:date="2020-07-02T14:21:00Z">
        <w:r w:rsidR="005F081E">
          <w:rPr>
            <w:lang w:val="en-GB"/>
          </w:rPr>
          <w:t>,</w:t>
        </w:r>
      </w:ins>
      <w:del w:id="1783" w:author="Mathias Fuchs" w:date="2020-07-02T14:21:00Z">
        <w:r w:rsidRPr="00AD7A73" w:rsidDel="005F081E">
          <w:rPr>
            <w:lang w:val="en-GB"/>
            <w:rPrChange w:id="1784" w:author="Mathias Fuchs" w:date="2020-07-01T16:45:00Z">
              <w:rPr/>
            </w:rPrChange>
          </w:rPr>
          <w:delText xml:space="preserve"> T</w:delText>
        </w:r>
      </w:del>
      <w:ins w:id="1785" w:author="Mathias Fuchs" w:date="2020-07-02T14:21:00Z">
        <w:r w:rsidR="005F081E">
          <w:rPr>
            <w:lang w:val="en-GB"/>
          </w:rPr>
          <w:t>t</w:t>
        </w:r>
      </w:ins>
      <w:r w:rsidRPr="00AD7A73">
        <w:rPr>
          <w:lang w:val="en-GB"/>
          <w:rPrChange w:id="1786" w:author="Mathias Fuchs" w:date="2020-07-01T16:45:00Z">
            <w:rPr/>
          </w:rPrChange>
        </w:rPr>
        <w:t>he</w:t>
      </w:r>
      <w:proofErr w:type="spellEnd"/>
      <w:r w:rsidRPr="00AD7A73">
        <w:rPr>
          <w:lang w:val="en-GB"/>
          <w:rPrChange w:id="1787" w:author="Mathias Fuchs" w:date="2020-07-01T16:45:00Z">
            <w:rPr/>
          </w:rPrChange>
        </w:rPr>
        <w:t xml:space="preserve"> result </w:t>
      </w:r>
      <w:del w:id="1788" w:author="Mathias Fuchs" w:date="2020-06-30T16:10:00Z">
        <w:r w:rsidRPr="00AD7A73" w:rsidDel="00FF2596">
          <w:rPr>
            <w:lang w:val="en-GB"/>
            <w:rPrChange w:id="1789" w:author="Mathias Fuchs" w:date="2020-07-01T16:45:00Z">
              <w:rPr/>
            </w:rPrChange>
          </w:rPr>
          <w:delText>out of that,</w:delText>
        </w:r>
      </w:del>
      <w:r w:rsidRPr="00AD7A73">
        <w:rPr>
          <w:lang w:val="en-GB"/>
          <w:rPrChange w:id="1790" w:author="Mathias Fuchs" w:date="2020-07-01T16:45:00Z">
            <w:rPr/>
          </w:rPrChange>
        </w:rPr>
        <w:t xml:space="preserve"> would be, that the JBA </w:t>
      </w:r>
      <w:del w:id="1791" w:author="Mathias Fuchs" w:date="2020-07-02T14:22:00Z">
        <w:r w:rsidRPr="00AD7A73" w:rsidDel="005F081E">
          <w:rPr>
            <w:lang w:val="en-GB"/>
            <w:rPrChange w:id="1792" w:author="Mathias Fuchs" w:date="2020-07-01T16:45:00Z">
              <w:rPr/>
            </w:rPrChange>
          </w:rPr>
          <w:delText xml:space="preserve">could </w:delText>
        </w:r>
      </w:del>
      <w:ins w:id="1793" w:author="Mathias Fuchs" w:date="2020-07-02T14:22:00Z">
        <w:r w:rsidR="005F081E">
          <w:rPr>
            <w:lang w:val="en-GB"/>
          </w:rPr>
          <w:t>will</w:t>
        </w:r>
        <w:r w:rsidR="005F081E" w:rsidRPr="00AD7A73">
          <w:rPr>
            <w:lang w:val="en-GB"/>
            <w:rPrChange w:id="1794" w:author="Mathias Fuchs" w:date="2020-07-01T16:45:00Z">
              <w:rPr/>
            </w:rPrChange>
          </w:rPr>
          <w:t xml:space="preserve"> </w:t>
        </w:r>
      </w:ins>
      <w:r w:rsidRPr="00AD7A73">
        <w:rPr>
          <w:lang w:val="en-GB"/>
          <w:rPrChange w:id="1795" w:author="Mathias Fuchs" w:date="2020-07-01T16:45:00Z">
            <w:rPr/>
          </w:rPrChange>
        </w:rPr>
        <w:t>be deployed to production with an uncomplete OQ.</w:t>
      </w:r>
      <w:r w:rsidR="006F04AB" w:rsidRPr="00AD7A73">
        <w:rPr>
          <w:lang w:val="en-GB"/>
          <w:rPrChange w:id="1796" w:author="Mathias Fuchs" w:date="2020-07-01T16:45:00Z">
            <w:rPr/>
          </w:rPrChange>
        </w:rPr>
        <w:t xml:space="preserve"> As there is a real probability that this </w:t>
      </w:r>
      <w:r w:rsidR="006F04AB" w:rsidRPr="00AD7A73">
        <w:rPr>
          <w:lang w:val="en-GB"/>
          <w:rPrChange w:id="1797" w:author="Mathias Fuchs" w:date="2020-07-01T16:45:00Z">
            <w:rPr/>
          </w:rPrChange>
        </w:rPr>
        <w:lastRenderedPageBreak/>
        <w:t>could happen</w:t>
      </w:r>
      <w:r w:rsidR="00330DA8" w:rsidRPr="00AD7A73">
        <w:rPr>
          <w:lang w:val="en-GB"/>
          <w:rPrChange w:id="1798" w:author="Mathias Fuchs" w:date="2020-07-01T16:45:00Z">
            <w:rPr/>
          </w:rPrChange>
        </w:rPr>
        <w:t xml:space="preserve"> if the OQ Test App</w:t>
      </w:r>
      <w:r w:rsidR="002C02E8" w:rsidRPr="00AD7A73">
        <w:rPr>
          <w:lang w:val="en-GB"/>
          <w:rPrChange w:id="1799" w:author="Mathias Fuchs" w:date="2020-07-01T16:45:00Z">
            <w:rPr/>
          </w:rPrChange>
        </w:rPr>
        <w:t>/</w:t>
      </w:r>
      <w:proofErr w:type="spellStart"/>
      <w:r w:rsidR="002C02E8" w:rsidRPr="00AD7A73">
        <w:rPr>
          <w:lang w:val="en-GB"/>
          <w:rPrChange w:id="1800" w:author="Mathias Fuchs" w:date="2020-07-01T16:45:00Z">
            <w:rPr/>
          </w:rPrChange>
        </w:rPr>
        <w:t>Scenarioo</w:t>
      </w:r>
      <w:proofErr w:type="spellEnd"/>
      <w:r w:rsidR="002C02E8" w:rsidRPr="00AD7A73">
        <w:rPr>
          <w:lang w:val="en-GB"/>
          <w:rPrChange w:id="1801" w:author="Mathias Fuchs" w:date="2020-07-01T16:45:00Z">
            <w:rPr/>
          </w:rPrChange>
        </w:rPr>
        <w:t xml:space="preserve"> System</w:t>
      </w:r>
      <w:r w:rsidR="00330DA8" w:rsidRPr="00AD7A73">
        <w:rPr>
          <w:lang w:val="en-GB"/>
          <w:rPrChange w:id="1802" w:author="Mathias Fuchs" w:date="2020-07-01T16:45:00Z">
            <w:rPr/>
          </w:rPrChange>
        </w:rPr>
        <w:t xml:space="preserve"> is not working properly</w:t>
      </w:r>
      <w:del w:id="1803" w:author="Mathias Fuchs" w:date="2020-07-02T14:22:00Z">
        <w:r w:rsidR="006F04AB" w:rsidRPr="00AD7A73" w:rsidDel="005F081E">
          <w:rPr>
            <w:lang w:val="en-GB"/>
            <w:rPrChange w:id="1804" w:author="Mathias Fuchs" w:date="2020-07-01T16:45:00Z">
              <w:rPr/>
            </w:rPrChange>
          </w:rPr>
          <w:delText>,</w:delText>
        </w:r>
      </w:del>
      <w:r w:rsidR="006F04AB" w:rsidRPr="00AD7A73">
        <w:rPr>
          <w:lang w:val="en-GB"/>
          <w:rPrChange w:id="1805" w:author="Mathias Fuchs" w:date="2020-07-01T16:45:00Z">
            <w:rPr/>
          </w:rPrChange>
        </w:rPr>
        <w:t xml:space="preserve"> there is indeed a risk that needs to be mitigated.</w:t>
      </w:r>
    </w:p>
    <w:p w14:paraId="050E5D6D" w14:textId="760789B0" w:rsidR="004C3E7A" w:rsidRPr="00AD7A73" w:rsidRDefault="004C3E7A" w:rsidP="009C718D">
      <w:pPr>
        <w:pStyle w:val="ListParagraph"/>
        <w:numPr>
          <w:ilvl w:val="0"/>
          <w:numId w:val="21"/>
        </w:numPr>
        <w:rPr>
          <w:lang w:val="en-GB"/>
          <w:rPrChange w:id="1806" w:author="Mathias Fuchs" w:date="2020-07-01T16:45:00Z">
            <w:rPr/>
          </w:rPrChange>
        </w:rPr>
      </w:pPr>
      <w:r w:rsidRPr="00AD7A73">
        <w:rPr>
          <w:lang w:val="en-GB"/>
          <w:rPrChange w:id="1807" w:author="Mathias Fuchs" w:date="2020-07-01T16:45:00Z">
            <w:rPr/>
          </w:rPrChange>
        </w:rPr>
        <w:t xml:space="preserve">The second </w:t>
      </w:r>
      <w:del w:id="1808" w:author="Mathias Fuchs" w:date="2020-07-02T14:23:00Z">
        <w:r w:rsidRPr="00AD7A73" w:rsidDel="005F081E">
          <w:rPr>
            <w:lang w:val="en-GB"/>
            <w:rPrChange w:id="1809" w:author="Mathias Fuchs" w:date="2020-07-01T16:45:00Z">
              <w:rPr/>
            </w:rPrChange>
          </w:rPr>
          <w:delText xml:space="preserve">situation </w:delText>
        </w:r>
      </w:del>
      <w:proofErr w:type="spellStart"/>
      <w:ins w:id="1810" w:author="Mathias Fuchs" w:date="2020-07-02T14:23:00Z">
        <w:r w:rsidR="005F081E">
          <w:rPr>
            <w:lang w:val="en-GB"/>
          </w:rPr>
          <w:t>risc</w:t>
        </w:r>
        <w:proofErr w:type="spellEnd"/>
        <w:r w:rsidR="005F081E" w:rsidRPr="00AD7A73">
          <w:rPr>
            <w:lang w:val="en-GB"/>
            <w:rPrChange w:id="1811" w:author="Mathias Fuchs" w:date="2020-07-01T16:45:00Z">
              <w:rPr/>
            </w:rPrChange>
          </w:rPr>
          <w:t xml:space="preserve"> </w:t>
        </w:r>
      </w:ins>
      <w:r w:rsidRPr="00AD7A73">
        <w:rPr>
          <w:lang w:val="en-GB"/>
          <w:rPrChange w:id="1812" w:author="Mathias Fuchs" w:date="2020-07-01T16:45:00Z">
            <w:rPr/>
          </w:rPrChange>
        </w:rPr>
        <w:t xml:space="preserve">that </w:t>
      </w:r>
      <w:del w:id="1813" w:author="Mathias Fuchs" w:date="2020-07-02T14:23:00Z">
        <w:r w:rsidRPr="00AD7A73" w:rsidDel="005F081E">
          <w:rPr>
            <w:lang w:val="en-GB"/>
            <w:rPrChange w:id="1814" w:author="Mathias Fuchs" w:date="2020-07-01T16:45:00Z">
              <w:rPr/>
            </w:rPrChange>
          </w:rPr>
          <w:delText>should be avoided</w:delText>
        </w:r>
      </w:del>
      <w:ins w:id="1815" w:author="Mathias Fuchs" w:date="2020-07-02T14:23:00Z">
        <w:r w:rsidR="005F081E">
          <w:rPr>
            <w:lang w:val="en-GB"/>
          </w:rPr>
          <w:t>has to be mitigated</w:t>
        </w:r>
      </w:ins>
      <w:r w:rsidRPr="00AD7A73">
        <w:rPr>
          <w:lang w:val="en-GB"/>
          <w:rPrChange w:id="1816" w:author="Mathias Fuchs" w:date="2020-07-01T16:45:00Z">
            <w:rPr/>
          </w:rPrChange>
        </w:rPr>
        <w:t xml:space="preserve"> is, that tests that should fail would not be detected</w:t>
      </w:r>
      <w:r w:rsidR="006F04AB" w:rsidRPr="00AD7A73">
        <w:rPr>
          <w:lang w:val="en-GB"/>
          <w:rPrChange w:id="1817" w:author="Mathias Fuchs" w:date="2020-07-01T16:45:00Z">
            <w:rPr/>
          </w:rPrChange>
        </w:rPr>
        <w:t xml:space="preserve"> as </w:t>
      </w:r>
      <w:del w:id="1818" w:author="Mathias Fuchs" w:date="2020-07-02T14:24:00Z">
        <w:r w:rsidR="006F04AB" w:rsidRPr="00AD7A73" w:rsidDel="005F081E">
          <w:rPr>
            <w:lang w:val="en-GB"/>
            <w:rPrChange w:id="1819" w:author="Mathias Fuchs" w:date="2020-07-01T16:45:00Z">
              <w:rPr/>
            </w:rPrChange>
          </w:rPr>
          <w:delText xml:space="preserve">such </w:delText>
        </w:r>
      </w:del>
      <w:ins w:id="1820" w:author="Mathias Fuchs" w:date="2020-07-02T14:24:00Z">
        <w:r w:rsidR="005F081E">
          <w:rPr>
            <w:lang w:val="en-GB"/>
          </w:rPr>
          <w:t>failures.</w:t>
        </w:r>
        <w:r w:rsidR="005F081E" w:rsidRPr="00AD7A73">
          <w:rPr>
            <w:lang w:val="en-GB"/>
            <w:rPrChange w:id="1821" w:author="Mathias Fuchs" w:date="2020-07-01T16:45:00Z">
              <w:rPr/>
            </w:rPrChange>
          </w:rPr>
          <w:t xml:space="preserve"> </w:t>
        </w:r>
      </w:ins>
      <w:del w:id="1822" w:author="Mathias Fuchs" w:date="2020-07-02T14:24:00Z">
        <w:r w:rsidR="006F04AB" w:rsidRPr="00AD7A73" w:rsidDel="005F081E">
          <w:rPr>
            <w:lang w:val="en-GB"/>
            <w:rPrChange w:id="1823" w:author="Mathias Fuchs" w:date="2020-07-01T16:45:00Z">
              <w:rPr/>
            </w:rPrChange>
          </w:rPr>
          <w:delText>and that i</w:delText>
        </w:r>
      </w:del>
      <w:ins w:id="1824" w:author="Mathias Fuchs" w:date="2020-07-02T14:24:00Z">
        <w:r w:rsidR="005F081E">
          <w:rPr>
            <w:lang w:val="en-GB"/>
          </w:rPr>
          <w:t>I</w:t>
        </w:r>
      </w:ins>
      <w:r w:rsidR="006F04AB" w:rsidRPr="00AD7A73">
        <w:rPr>
          <w:lang w:val="en-GB"/>
          <w:rPrChange w:id="1825" w:author="Mathias Fuchs" w:date="2020-07-01T16:45:00Z">
            <w:rPr/>
          </w:rPrChange>
        </w:rPr>
        <w:t xml:space="preserve">n consequence they would be considered to </w:t>
      </w:r>
      <w:r w:rsidR="00D45A02" w:rsidRPr="00AD7A73">
        <w:rPr>
          <w:lang w:val="en-GB"/>
          <w:rPrChange w:id="1826" w:author="Mathias Fuchs" w:date="2020-07-01T16:45:00Z">
            <w:rPr/>
          </w:rPrChange>
        </w:rPr>
        <w:t>have</w:t>
      </w:r>
      <w:r w:rsidR="006F04AB" w:rsidRPr="00AD7A73">
        <w:rPr>
          <w:lang w:val="en-GB"/>
          <w:rPrChange w:id="1827" w:author="Mathias Fuchs" w:date="2020-07-01T16:45:00Z">
            <w:rPr/>
          </w:rPrChange>
        </w:rPr>
        <w:t xml:space="preserve"> passed. </w:t>
      </w:r>
      <w:ins w:id="1828" w:author="Mathias Fuchs" w:date="2020-07-02T14:24:00Z">
        <w:r w:rsidR="005F081E">
          <w:rPr>
            <w:lang w:val="en-GB"/>
          </w:rPr>
          <w:t xml:space="preserve">In this case </w:t>
        </w:r>
      </w:ins>
      <w:del w:id="1829" w:author="Mathias Fuchs" w:date="2020-07-02T14:24:00Z">
        <w:r w:rsidR="006F04AB" w:rsidRPr="00AD7A73" w:rsidDel="005F081E">
          <w:rPr>
            <w:lang w:val="en-GB"/>
            <w:rPrChange w:id="1830" w:author="Mathias Fuchs" w:date="2020-07-01T16:45:00Z">
              <w:rPr/>
            </w:rPrChange>
          </w:rPr>
          <w:delText xml:space="preserve">This would mean that </w:delText>
        </w:r>
      </w:del>
      <w:r w:rsidR="006F04AB" w:rsidRPr="00AD7A73">
        <w:rPr>
          <w:lang w:val="en-GB"/>
          <w:rPrChange w:id="1831" w:author="Mathias Fuchs" w:date="2020-07-01T16:45:00Z">
            <w:rPr/>
          </w:rPrChange>
        </w:rPr>
        <w:t xml:space="preserve">the JBA could be deployed to production with functionalities that </w:t>
      </w:r>
      <w:del w:id="1832" w:author="Mathias Fuchs" w:date="2020-07-02T14:24:00Z">
        <w:r w:rsidR="006F04AB" w:rsidRPr="00AD7A73" w:rsidDel="005F081E">
          <w:rPr>
            <w:lang w:val="en-GB"/>
            <w:rPrChange w:id="1833" w:author="Mathias Fuchs" w:date="2020-07-01T16:45:00Z">
              <w:rPr/>
            </w:rPrChange>
          </w:rPr>
          <w:delText xml:space="preserve">would </w:delText>
        </w:r>
      </w:del>
      <w:ins w:id="1834" w:author="Mathias Fuchs" w:date="2020-07-02T14:24:00Z">
        <w:r w:rsidR="005F081E">
          <w:rPr>
            <w:lang w:val="en-GB"/>
          </w:rPr>
          <w:t xml:space="preserve">do </w:t>
        </w:r>
      </w:ins>
      <w:r w:rsidR="006F04AB" w:rsidRPr="00AD7A73">
        <w:rPr>
          <w:lang w:val="en-GB"/>
          <w:rPrChange w:id="1835" w:author="Mathias Fuchs" w:date="2020-07-01T16:45:00Z">
            <w:rPr/>
          </w:rPrChange>
        </w:rPr>
        <w:t xml:space="preserve">not fulfil the functional specification. </w:t>
      </w:r>
      <w:r w:rsidR="00D45A02" w:rsidRPr="00AD7A73">
        <w:rPr>
          <w:lang w:val="en-GB"/>
          <w:rPrChange w:id="1836" w:author="Mathias Fuchs" w:date="2020-07-01T16:45:00Z">
            <w:rPr/>
          </w:rPrChange>
        </w:rPr>
        <w:t>I</w:t>
      </w:r>
      <w:r w:rsidR="00354A95" w:rsidRPr="00AD7A73">
        <w:rPr>
          <w:lang w:val="en-GB"/>
          <w:rPrChange w:id="1837" w:author="Mathias Fuchs" w:date="2020-07-01T16:45:00Z">
            <w:rPr/>
          </w:rPrChange>
        </w:rPr>
        <w:t>n this situation there is a real probability that this could happen if there is a respective bug in the OQ Test App</w:t>
      </w:r>
      <w:r w:rsidR="002C02E8" w:rsidRPr="00AD7A73">
        <w:rPr>
          <w:lang w:val="en-GB"/>
          <w:rPrChange w:id="1838" w:author="Mathias Fuchs" w:date="2020-07-01T16:45:00Z">
            <w:rPr/>
          </w:rPrChange>
        </w:rPr>
        <w:t>/</w:t>
      </w:r>
      <w:proofErr w:type="spellStart"/>
      <w:r w:rsidR="002C02E8" w:rsidRPr="00AD7A73">
        <w:rPr>
          <w:lang w:val="en-GB"/>
          <w:rPrChange w:id="1839" w:author="Mathias Fuchs" w:date="2020-07-01T16:45:00Z">
            <w:rPr/>
          </w:rPrChange>
        </w:rPr>
        <w:t>Scenarioo</w:t>
      </w:r>
      <w:proofErr w:type="spellEnd"/>
      <w:r w:rsidR="002C02E8" w:rsidRPr="00AD7A73">
        <w:rPr>
          <w:lang w:val="en-GB"/>
          <w:rPrChange w:id="1840" w:author="Mathias Fuchs" w:date="2020-07-01T16:45:00Z">
            <w:rPr/>
          </w:rPrChange>
        </w:rPr>
        <w:t xml:space="preserve"> System</w:t>
      </w:r>
      <w:r w:rsidR="00354A95" w:rsidRPr="00AD7A73">
        <w:rPr>
          <w:lang w:val="en-GB"/>
          <w:rPrChange w:id="1841" w:author="Mathias Fuchs" w:date="2020-07-01T16:45:00Z">
            <w:rPr/>
          </w:rPrChange>
        </w:rPr>
        <w:t>. Therefore, this risk needs to be mitigated to an acceptable level</w:t>
      </w:r>
      <w:r w:rsidR="00D45A02" w:rsidRPr="00AD7A73">
        <w:rPr>
          <w:lang w:val="en-GB"/>
          <w:rPrChange w:id="1842" w:author="Mathias Fuchs" w:date="2020-07-01T16:45:00Z">
            <w:rPr/>
          </w:rPrChange>
        </w:rPr>
        <w:t xml:space="preserve"> also in respect of this adverse effect</w:t>
      </w:r>
      <w:r w:rsidR="00354A95" w:rsidRPr="00AD7A73">
        <w:rPr>
          <w:lang w:val="en-GB"/>
          <w:rPrChange w:id="1843" w:author="Mathias Fuchs" w:date="2020-07-01T16:45:00Z">
            <w:rPr/>
          </w:rPrChange>
        </w:rPr>
        <w:t>.</w:t>
      </w:r>
    </w:p>
    <w:p w14:paraId="11700AE0" w14:textId="6B304394" w:rsidR="00EC4F7B" w:rsidRPr="00AD7A73" w:rsidRDefault="006F04AB" w:rsidP="000D1B54">
      <w:pPr>
        <w:rPr>
          <w:lang w:val="en-GB"/>
          <w:rPrChange w:id="1844" w:author="Mathias Fuchs" w:date="2020-07-01T16:45:00Z">
            <w:rPr/>
          </w:rPrChange>
        </w:rPr>
      </w:pPr>
      <w:commentRangeStart w:id="1845"/>
      <w:r w:rsidRPr="00AD7A73">
        <w:rPr>
          <w:lang w:val="en-GB"/>
          <w:rPrChange w:id="1846" w:author="Mathias Fuchs" w:date="2020-07-01T16:45:00Z">
            <w:rPr/>
          </w:rPrChange>
        </w:rPr>
        <w:t xml:space="preserve">There were more adverse effects detected, but these adverse effects would not result in a risk. Such an adverse effect </w:t>
      </w:r>
      <w:r w:rsidR="00354A95" w:rsidRPr="00AD7A73">
        <w:rPr>
          <w:lang w:val="en-GB"/>
          <w:rPrChange w:id="1847" w:author="Mathias Fuchs" w:date="2020-07-01T16:45:00Z">
            <w:rPr/>
          </w:rPrChange>
        </w:rPr>
        <w:t>was</w:t>
      </w:r>
      <w:r w:rsidRPr="00AD7A73">
        <w:rPr>
          <w:lang w:val="en-GB"/>
          <w:rPrChange w:id="1848" w:author="Mathias Fuchs" w:date="2020-07-01T16:45:00Z">
            <w:rPr/>
          </w:rPrChange>
        </w:rPr>
        <w:t xml:space="preserve"> for example, that a test would fail instead of pass. No risk due to this effect in respect of fitness for intended use could be deduced as the consequence would be a recheck of </w:t>
      </w:r>
      <w:r w:rsidR="00467B4C" w:rsidRPr="00AD7A73">
        <w:rPr>
          <w:lang w:val="en-GB"/>
          <w:rPrChange w:id="1849" w:author="Mathias Fuchs" w:date="2020-07-01T16:45:00Z">
            <w:rPr/>
          </w:rPrChange>
        </w:rPr>
        <w:t>the concerned</w:t>
      </w:r>
      <w:r w:rsidRPr="00AD7A73">
        <w:rPr>
          <w:lang w:val="en-GB"/>
          <w:rPrChange w:id="1850" w:author="Mathias Fuchs" w:date="2020-07-01T16:45:00Z">
            <w:rPr/>
          </w:rPrChange>
        </w:rPr>
        <w:t xml:space="preserve"> functionality</w:t>
      </w:r>
      <w:r w:rsidR="00354A95" w:rsidRPr="00AD7A73">
        <w:rPr>
          <w:lang w:val="en-GB"/>
          <w:rPrChange w:id="1851" w:author="Mathias Fuchs" w:date="2020-07-01T16:45:00Z">
            <w:rPr/>
          </w:rPrChange>
        </w:rPr>
        <w:t xml:space="preserve"> of the JBA</w:t>
      </w:r>
      <w:r w:rsidRPr="00AD7A73">
        <w:rPr>
          <w:lang w:val="en-GB"/>
          <w:rPrChange w:id="1852" w:author="Mathias Fuchs" w:date="2020-07-01T16:45:00Z">
            <w:rPr/>
          </w:rPrChange>
        </w:rPr>
        <w:t xml:space="preserve"> where the outcome would be, that the functionality </w:t>
      </w:r>
      <w:r w:rsidR="00467B4C" w:rsidRPr="00AD7A73">
        <w:rPr>
          <w:lang w:val="en-GB"/>
          <w:rPrChange w:id="1853" w:author="Mathias Fuchs" w:date="2020-07-01T16:45:00Z">
            <w:rPr/>
          </w:rPrChange>
        </w:rPr>
        <w:t>was</w:t>
      </w:r>
      <w:r w:rsidRPr="00AD7A73">
        <w:rPr>
          <w:lang w:val="en-GB"/>
          <w:rPrChange w:id="1854" w:author="Mathias Fuchs" w:date="2020-07-01T16:45:00Z">
            <w:rPr/>
          </w:rPrChange>
        </w:rPr>
        <w:t xml:space="preserve"> fine, but the OQ Test App ha</w:t>
      </w:r>
      <w:r w:rsidR="00354A95" w:rsidRPr="00AD7A73">
        <w:rPr>
          <w:lang w:val="en-GB"/>
          <w:rPrChange w:id="1855" w:author="Mathias Fuchs" w:date="2020-07-01T16:45:00Z">
            <w:rPr/>
          </w:rPrChange>
        </w:rPr>
        <w:t>d</w:t>
      </w:r>
      <w:r w:rsidRPr="00AD7A73">
        <w:rPr>
          <w:lang w:val="en-GB"/>
          <w:rPrChange w:id="1856" w:author="Mathias Fuchs" w:date="2020-07-01T16:45:00Z">
            <w:rPr/>
          </w:rPrChange>
        </w:rPr>
        <w:t xml:space="preserve"> a bug.</w:t>
      </w:r>
      <w:r w:rsidR="00354A95" w:rsidRPr="00AD7A73">
        <w:rPr>
          <w:lang w:val="en-GB"/>
          <w:rPrChange w:id="1857" w:author="Mathias Fuchs" w:date="2020-07-01T16:45:00Z">
            <w:rPr/>
          </w:rPrChange>
        </w:rPr>
        <w:t xml:space="preserve"> </w:t>
      </w:r>
      <w:commentRangeEnd w:id="1845"/>
      <w:r w:rsidR="007C3BFC">
        <w:rPr>
          <w:rStyle w:val="CommentReference"/>
        </w:rPr>
        <w:commentReference w:id="1845"/>
      </w:r>
    </w:p>
    <w:p w14:paraId="39CF6F73" w14:textId="30142B27" w:rsidR="00EC4F7B" w:rsidRPr="00B8345C" w:rsidRDefault="00EC4F7B" w:rsidP="00EC4F7B">
      <w:pPr>
        <w:pStyle w:val="Heading3"/>
        <w:rPr>
          <w:lang w:val="en-GB"/>
          <w:rPrChange w:id="1858" w:author="Mathias Fuchs" w:date="2020-07-02T14:33:00Z">
            <w:rPr/>
          </w:rPrChange>
        </w:rPr>
      </w:pPr>
      <w:bookmarkStart w:id="1859" w:name="_Toc44339690"/>
      <w:r w:rsidRPr="00B8345C">
        <w:rPr>
          <w:lang w:val="en-GB"/>
          <w:rPrChange w:id="1860" w:author="Mathias Fuchs" w:date="2020-07-02T14:33:00Z">
            <w:rPr/>
          </w:rPrChange>
        </w:rPr>
        <w:t>Single Tool Analysis</w:t>
      </w:r>
      <w:bookmarkEnd w:id="1859"/>
      <w:ins w:id="1861" w:author="Mathias Fuchs" w:date="2020-07-02T14:33:00Z">
        <w:r w:rsidR="00B8345C" w:rsidRPr="00B8345C">
          <w:rPr>
            <w:lang w:val="en-GB"/>
            <w:rPrChange w:id="1862" w:author="Mathias Fuchs" w:date="2020-07-02T14:33:00Z">
              <w:rPr/>
            </w:rPrChange>
          </w:rPr>
          <w:t xml:space="preserve"> for </w:t>
        </w:r>
        <w:proofErr w:type="spellStart"/>
        <w:r w:rsidR="00B8345C" w:rsidRPr="00B8345C">
          <w:rPr>
            <w:lang w:val="en-GB"/>
            <w:rPrChange w:id="1863" w:author="Mathias Fuchs" w:date="2020-07-02T14:33:00Z">
              <w:rPr/>
            </w:rPrChange>
          </w:rPr>
          <w:t>GxP</w:t>
        </w:r>
        <w:proofErr w:type="spellEnd"/>
        <w:r w:rsidR="00B8345C" w:rsidRPr="00B8345C">
          <w:rPr>
            <w:lang w:val="en-GB"/>
            <w:rPrChange w:id="1864" w:author="Mathias Fuchs" w:date="2020-07-02T14:33:00Z">
              <w:rPr/>
            </w:rPrChange>
          </w:rPr>
          <w:t xml:space="preserve"> Suitability</w:t>
        </w:r>
      </w:ins>
    </w:p>
    <w:p w14:paraId="695C0F0A" w14:textId="10071E54" w:rsidR="00EC4F7B" w:rsidRDefault="005C2476" w:rsidP="005C2476">
      <w:pPr>
        <w:pStyle w:val="Heading4"/>
      </w:pPr>
      <w:bookmarkStart w:id="1865" w:name="_Toc44339691"/>
      <w:proofErr w:type="spellStart"/>
      <w:r>
        <w:t>Scenarioo</w:t>
      </w:r>
      <w:bookmarkEnd w:id="1865"/>
      <w:proofErr w:type="spellEnd"/>
    </w:p>
    <w:p w14:paraId="4B260E35" w14:textId="684CA0F4" w:rsidR="0071234B" w:rsidRPr="00AD7A73" w:rsidRDefault="0071234B" w:rsidP="000D1B54">
      <w:pPr>
        <w:rPr>
          <w:lang w:val="en-GB"/>
          <w:rPrChange w:id="1866" w:author="Mathias Fuchs" w:date="2020-07-01T16:45:00Z">
            <w:rPr/>
          </w:rPrChange>
        </w:rPr>
      </w:pPr>
      <w:r w:rsidRPr="00AD7A73">
        <w:rPr>
          <w:lang w:val="en-GB"/>
          <w:rPrChange w:id="1867" w:author="Mathias Fuchs" w:date="2020-07-01T16:45:00Z">
            <w:rPr/>
          </w:rPrChange>
        </w:rPr>
        <w:t xml:space="preserve">In order to validate </w:t>
      </w:r>
      <w:proofErr w:type="spellStart"/>
      <w:r w:rsidRPr="00AD7A73">
        <w:rPr>
          <w:lang w:val="en-GB"/>
          <w:rPrChange w:id="1868" w:author="Mathias Fuchs" w:date="2020-07-01T16:45:00Z">
            <w:rPr/>
          </w:rPrChange>
        </w:rPr>
        <w:t>Scenarioo</w:t>
      </w:r>
      <w:proofErr w:type="spellEnd"/>
      <w:r w:rsidRPr="00AD7A73">
        <w:rPr>
          <w:lang w:val="en-GB"/>
          <w:rPrChange w:id="1869" w:author="Mathias Fuchs" w:date="2020-07-01T16:45:00Z">
            <w:rPr/>
          </w:rPrChange>
        </w:rPr>
        <w:t>, following aspects have to be taken into account:</w:t>
      </w:r>
    </w:p>
    <w:p w14:paraId="7E8B54BF" w14:textId="658C7CE7" w:rsidR="00A55D86" w:rsidRPr="00AD7A73" w:rsidRDefault="00B4362F" w:rsidP="000D1B54">
      <w:pPr>
        <w:rPr>
          <w:lang w:val="en-GB"/>
          <w:rPrChange w:id="1870" w:author="Mathias Fuchs" w:date="2020-07-01T16:45:00Z">
            <w:rPr/>
          </w:rPrChange>
        </w:rPr>
      </w:pPr>
      <w:del w:id="1871" w:author="Mathias Fuchs" w:date="2020-07-02T14:34:00Z">
        <w:r w:rsidRPr="00AD7A73" w:rsidDel="00B8345C">
          <w:rPr>
            <w:lang w:val="en-GB"/>
            <w:rPrChange w:id="1872" w:author="Mathias Fuchs" w:date="2020-07-01T16:43:00Z">
              <w:rPr/>
            </w:rPrChange>
          </w:rPr>
          <w:delText xml:space="preserve">The war deployed </w:delText>
        </w:r>
      </w:del>
      <w:proofErr w:type="spellStart"/>
      <w:r w:rsidR="00261973" w:rsidRPr="00AD7A73">
        <w:rPr>
          <w:lang w:val="en-GB"/>
          <w:rPrChange w:id="1873" w:author="Mathias Fuchs" w:date="2020-07-01T16:43:00Z">
            <w:rPr/>
          </w:rPrChange>
        </w:rPr>
        <w:t>Scenarioo</w:t>
      </w:r>
      <w:proofErr w:type="spellEnd"/>
      <w:r w:rsidR="00261973" w:rsidRPr="00AD7A73">
        <w:rPr>
          <w:lang w:val="en-GB"/>
          <w:rPrChange w:id="1874" w:author="Mathias Fuchs" w:date="2020-07-01T16:43:00Z">
            <w:rPr/>
          </w:rPrChange>
        </w:rPr>
        <w:t xml:space="preserve"> 5.0.2</w:t>
      </w:r>
      <w:ins w:id="1875" w:author="Mathias Fuchs" w:date="2020-07-02T14:34:00Z">
        <w:r w:rsidR="00B8345C">
          <w:rPr>
            <w:lang w:val="en-GB"/>
          </w:rPr>
          <w:t xml:space="preserve"> is </w:t>
        </w:r>
        <w:r w:rsidR="00221A2A">
          <w:rPr>
            <w:lang w:val="en-GB"/>
          </w:rPr>
          <w:t xml:space="preserve">deployed as </w:t>
        </w:r>
      </w:ins>
      <w:ins w:id="1876" w:author="Mathias Fuchs" w:date="2020-07-02T15:00:00Z">
        <w:r w:rsidR="00221A2A">
          <w:rPr>
            <w:lang w:val="en-GB"/>
          </w:rPr>
          <w:t>standard</w:t>
        </w:r>
      </w:ins>
      <w:ins w:id="1877" w:author="Mathias Fuchs" w:date="2020-07-02T14:34:00Z">
        <w:r w:rsidR="00B8345C">
          <w:rPr>
            <w:lang w:val="en-GB"/>
          </w:rPr>
          <w:t xml:space="preserve"> (out of the box) war (web archive) file and</w:t>
        </w:r>
      </w:ins>
      <w:r w:rsidR="00261973" w:rsidRPr="00AD7A73">
        <w:rPr>
          <w:lang w:val="en-GB"/>
          <w:rPrChange w:id="1878" w:author="Mathias Fuchs" w:date="2020-07-01T16:43:00Z">
            <w:rPr/>
          </w:rPrChange>
        </w:rPr>
        <w:t xml:space="preserve"> </w:t>
      </w:r>
      <w:r w:rsidR="0071234B" w:rsidRPr="00AD7A73">
        <w:rPr>
          <w:lang w:val="en-GB"/>
          <w:rPrChange w:id="1879" w:author="Mathias Fuchs" w:date="2020-07-01T16:43:00Z">
            <w:rPr/>
          </w:rPrChange>
        </w:rPr>
        <w:t>could be</w:t>
      </w:r>
      <w:r w:rsidR="00A55D86" w:rsidRPr="00AD7A73">
        <w:rPr>
          <w:lang w:val="en-GB"/>
          <w:rPrChange w:id="1880" w:author="Mathias Fuchs" w:date="2020-07-01T16:43:00Z">
            <w:rPr/>
          </w:rPrChange>
        </w:rPr>
        <w:t xml:space="preserve"> considered </w:t>
      </w:r>
      <w:r w:rsidR="00261973" w:rsidRPr="00AD7A73">
        <w:rPr>
          <w:lang w:val="en-GB"/>
          <w:rPrChange w:id="1881" w:author="Mathias Fuchs" w:date="2020-07-01T16:43:00Z">
            <w:rPr/>
          </w:rPrChange>
        </w:rPr>
        <w:t>as</w:t>
      </w:r>
      <w:r w:rsidR="00935C28" w:rsidRPr="00AD7A73">
        <w:rPr>
          <w:lang w:val="en-GB"/>
          <w:rPrChange w:id="1882" w:author="Mathias Fuchs" w:date="2020-07-01T16:43:00Z">
            <w:rPr/>
          </w:rPrChange>
        </w:rPr>
        <w:t xml:space="preserve"> </w:t>
      </w:r>
      <w:proofErr w:type="spellStart"/>
      <w:r w:rsidR="00935C28" w:rsidRPr="00AD7A73">
        <w:rPr>
          <w:lang w:val="en-GB"/>
          <w:rPrChange w:id="1883" w:author="Mathias Fuchs" w:date="2020-07-01T16:43:00Z">
            <w:rPr/>
          </w:rPrChange>
        </w:rPr>
        <w:t>non</w:t>
      </w:r>
      <w:r w:rsidR="00261973" w:rsidRPr="00AD7A73">
        <w:rPr>
          <w:lang w:val="en-GB"/>
          <w:rPrChange w:id="1884" w:author="Mathias Fuchs" w:date="2020-07-01T16:43:00Z">
            <w:rPr/>
          </w:rPrChange>
        </w:rPr>
        <w:t xml:space="preserve"> configured</w:t>
      </w:r>
      <w:proofErr w:type="spellEnd"/>
      <w:r w:rsidR="00261973" w:rsidRPr="00AD7A73">
        <w:rPr>
          <w:lang w:val="en-GB"/>
          <w:rPrChange w:id="1885" w:author="Mathias Fuchs" w:date="2020-07-01T16:43:00Z">
            <w:rPr/>
          </w:rPrChange>
        </w:rPr>
        <w:t xml:space="preserve"> produc</w:t>
      </w:r>
      <w:r w:rsidR="00A55D86" w:rsidRPr="00AD7A73">
        <w:rPr>
          <w:lang w:val="en-GB"/>
          <w:rPrChange w:id="1886" w:author="Mathias Fuchs" w:date="2020-07-01T16:43:00Z">
            <w:rPr/>
          </w:rPrChange>
        </w:rPr>
        <w:t>t even</w:t>
      </w:r>
      <w:r w:rsidRPr="00AD7A73">
        <w:rPr>
          <w:lang w:val="en-GB"/>
          <w:rPrChange w:id="1887" w:author="Mathias Fuchs" w:date="2020-07-01T16:43:00Z">
            <w:rPr/>
          </w:rPrChange>
        </w:rPr>
        <w:t xml:space="preserve"> though</w:t>
      </w:r>
      <w:r w:rsidR="00A55D86" w:rsidRPr="00AD7A73">
        <w:rPr>
          <w:lang w:val="en-GB"/>
          <w:rPrChange w:id="1888" w:author="Mathias Fuchs" w:date="2020-07-01T16:43:00Z">
            <w:rPr/>
          </w:rPrChange>
        </w:rPr>
        <w:t xml:space="preserve"> minimal </w:t>
      </w:r>
      <w:r w:rsidR="00935C28" w:rsidRPr="00AD7A73">
        <w:rPr>
          <w:lang w:val="en-GB"/>
          <w:rPrChange w:id="1889" w:author="Mathias Fuchs" w:date="2020-07-01T16:43:00Z">
            <w:rPr/>
          </w:rPrChange>
        </w:rPr>
        <w:t xml:space="preserve">installation </w:t>
      </w:r>
      <w:r w:rsidR="00A55D86" w:rsidRPr="00AD7A73">
        <w:rPr>
          <w:lang w:val="en-GB"/>
          <w:rPrChange w:id="1890" w:author="Mathias Fuchs" w:date="2020-07-01T16:43:00Z">
            <w:rPr/>
          </w:rPrChange>
        </w:rPr>
        <w:t xml:space="preserve">configuration </w:t>
      </w:r>
      <w:r w:rsidRPr="00AD7A73">
        <w:rPr>
          <w:lang w:val="en-GB"/>
          <w:rPrChange w:id="1891" w:author="Mathias Fuchs" w:date="2020-07-01T16:43:00Z">
            <w:rPr/>
          </w:rPrChange>
        </w:rPr>
        <w:t>was</w:t>
      </w:r>
      <w:r w:rsidR="00A55D86" w:rsidRPr="00AD7A73">
        <w:rPr>
          <w:lang w:val="en-GB"/>
          <w:rPrChange w:id="1892" w:author="Mathias Fuchs" w:date="2020-07-01T16:43:00Z">
            <w:rPr/>
          </w:rPrChange>
        </w:rPr>
        <w:t xml:space="preserve"> required </w:t>
      </w:r>
      <w:r w:rsidRPr="00AD7A73">
        <w:rPr>
          <w:lang w:val="en-GB"/>
          <w:rPrChange w:id="1893" w:author="Mathias Fuchs" w:date="2020-07-01T16:43:00Z">
            <w:rPr/>
          </w:rPrChange>
        </w:rPr>
        <w:t>to indicate the path to the folder with the test results from the OQ Test App (</w:t>
      </w:r>
      <w:r w:rsidR="001D2147">
        <w:fldChar w:fldCharType="begin"/>
      </w:r>
      <w:r w:rsidR="001D2147" w:rsidRPr="001D2147">
        <w:rPr>
          <w:lang w:val="en-GB"/>
          <w:rPrChange w:id="1894" w:author="Mathias Fuchs" w:date="2020-06-30T15:44:00Z">
            <w:rPr/>
          </w:rPrChange>
        </w:rPr>
        <w:instrText xml:space="preserve"> HYPERLINK "http://scenarioo.org/docs/master/tutorial/Scenarioo-Viewer-Web-Application-Setup.html" </w:instrText>
      </w:r>
      <w:r w:rsidR="001D2147">
        <w:fldChar w:fldCharType="separate"/>
      </w:r>
      <w:r w:rsidRPr="00AD7A73">
        <w:rPr>
          <w:rStyle w:val="Hyperlink"/>
          <w:lang w:val="en-GB"/>
          <w:rPrChange w:id="1895" w:author="Mathias Fuchs" w:date="2020-07-01T16:43:00Z">
            <w:rPr>
              <w:rStyle w:val="Hyperlink"/>
            </w:rPr>
          </w:rPrChange>
        </w:rPr>
        <w:t>http://scenarioo.org/docs/master/tutorial/Scenarioo-Viewer-Web-Application-Setup.html</w:t>
      </w:r>
      <w:r w:rsidR="001D2147">
        <w:rPr>
          <w:rStyle w:val="Hyperlink"/>
        </w:rPr>
        <w:fldChar w:fldCharType="end"/>
      </w:r>
      <w:r w:rsidRPr="00AD7A73">
        <w:rPr>
          <w:lang w:val="en-GB"/>
          <w:rPrChange w:id="1896" w:author="Mathias Fuchs" w:date="2020-07-01T16:43:00Z">
            <w:rPr/>
          </w:rPrChange>
        </w:rPr>
        <w:t xml:space="preserve"> - 29.06.20)</w:t>
      </w:r>
      <w:r w:rsidR="00A55D86" w:rsidRPr="00AD7A73">
        <w:rPr>
          <w:lang w:val="en-GB"/>
          <w:rPrChange w:id="1897" w:author="Mathias Fuchs" w:date="2020-07-01T16:43:00Z">
            <w:rPr/>
          </w:rPrChange>
        </w:rPr>
        <w:t>.</w:t>
      </w:r>
      <w:r w:rsidRPr="00AD7A73">
        <w:rPr>
          <w:lang w:val="en-GB"/>
          <w:rPrChange w:id="1898" w:author="Mathias Fuchs" w:date="2020-07-01T16:43:00Z">
            <w:rPr/>
          </w:rPrChange>
        </w:rPr>
        <w:t xml:space="preserve"> </w:t>
      </w:r>
      <w:r w:rsidR="0071234B" w:rsidRPr="00AD7A73">
        <w:rPr>
          <w:lang w:val="en-GB"/>
          <w:rPrChange w:id="1899" w:author="Mathias Fuchs" w:date="2020-07-01T16:45:00Z">
            <w:rPr/>
          </w:rPrChange>
        </w:rPr>
        <w:t xml:space="preserve">Most importantly, </w:t>
      </w:r>
      <w:del w:id="1900" w:author="Mathias Fuchs" w:date="2020-06-30T16:16:00Z">
        <w:r w:rsidR="0071234B" w:rsidRPr="00AD7A73" w:rsidDel="007C3BFC">
          <w:rPr>
            <w:lang w:val="en-GB"/>
            <w:rPrChange w:id="1901" w:author="Mathias Fuchs" w:date="2020-07-01T16:45:00Z">
              <w:rPr/>
            </w:rPrChange>
          </w:rPr>
          <w:delText>there</w:delText>
        </w:r>
        <w:r w:rsidR="004763BC" w:rsidRPr="00AD7A73" w:rsidDel="007C3BFC">
          <w:rPr>
            <w:lang w:val="en-GB"/>
            <w:rPrChange w:id="1902" w:author="Mathias Fuchs" w:date="2020-07-01T16:45:00Z">
              <w:rPr/>
            </w:rPrChange>
          </w:rPr>
          <w:delText xml:space="preserve"> were </w:delText>
        </w:r>
      </w:del>
      <w:r w:rsidR="004763BC" w:rsidRPr="00AD7A73">
        <w:rPr>
          <w:lang w:val="en-GB"/>
          <w:rPrChange w:id="1903" w:author="Mathias Fuchs" w:date="2020-07-01T16:45:00Z">
            <w:rPr/>
          </w:rPrChange>
        </w:rPr>
        <w:t>no configuration</w:t>
      </w:r>
      <w:ins w:id="1904" w:author="Mathias Fuchs" w:date="2020-06-30T16:16:00Z">
        <w:r w:rsidR="007C3BFC" w:rsidRPr="007C3BFC">
          <w:rPr>
            <w:lang w:val="en-GB"/>
            <w:rPrChange w:id="1905" w:author="Mathias Fuchs" w:date="2020-06-30T16:16:00Z">
              <w:rPr/>
            </w:rPrChange>
          </w:rPr>
          <w:t xml:space="preserve"> is</w:t>
        </w:r>
      </w:ins>
      <w:r w:rsidR="004763BC" w:rsidRPr="00AD7A73">
        <w:rPr>
          <w:lang w:val="en-GB"/>
          <w:rPrChange w:id="1906" w:author="Mathias Fuchs" w:date="2020-07-01T16:45:00Z">
            <w:rPr/>
          </w:rPrChange>
        </w:rPr>
        <w:t xml:space="preserve"> needed </w:t>
      </w:r>
      <w:del w:id="1907" w:author="Mathias Fuchs" w:date="2020-06-30T16:17:00Z">
        <w:r w:rsidR="004763BC" w:rsidRPr="00AD7A73" w:rsidDel="007C3BFC">
          <w:rPr>
            <w:lang w:val="en-GB"/>
            <w:rPrChange w:id="1908" w:author="Mathias Fuchs" w:date="2020-07-01T16:45:00Z">
              <w:rPr/>
            </w:rPrChange>
          </w:rPr>
          <w:delText>in respect of</w:delText>
        </w:r>
      </w:del>
      <w:ins w:id="1909" w:author="Mathias Fuchs" w:date="2020-06-30T16:17:00Z">
        <w:r w:rsidR="007C3BFC" w:rsidRPr="007C3BFC">
          <w:rPr>
            <w:lang w:val="en-GB"/>
            <w:rPrChange w:id="1910" w:author="Mathias Fuchs" w:date="2020-06-30T16:17:00Z">
              <w:rPr/>
            </w:rPrChange>
          </w:rPr>
          <w:t>to ensure</w:t>
        </w:r>
      </w:ins>
      <w:r w:rsidR="004763BC" w:rsidRPr="00AD7A73">
        <w:rPr>
          <w:lang w:val="en-GB"/>
          <w:rPrChange w:id="1911" w:author="Mathias Fuchs" w:date="2020-07-01T16:45:00Z">
            <w:rPr/>
          </w:rPrChange>
        </w:rPr>
        <w:t xml:space="preserve"> functionalities or </w:t>
      </w:r>
      <w:del w:id="1912" w:author="Mathias Fuchs" w:date="2020-06-30T16:17:00Z">
        <w:r w:rsidR="0071234B" w:rsidRPr="00AD7A73" w:rsidDel="007C3BFC">
          <w:rPr>
            <w:lang w:val="en-GB"/>
            <w:rPrChange w:id="1913" w:author="Mathias Fuchs" w:date="2020-07-01T16:45:00Z">
              <w:rPr/>
            </w:rPrChange>
          </w:rPr>
          <w:delText xml:space="preserve">other </w:delText>
        </w:r>
      </w:del>
      <w:r w:rsidR="0071234B" w:rsidRPr="00AD7A73">
        <w:rPr>
          <w:lang w:val="en-GB"/>
          <w:rPrChange w:id="1914" w:author="Mathias Fuchs" w:date="2020-07-01T16:45:00Z">
            <w:rPr/>
          </w:rPrChange>
        </w:rPr>
        <w:t>interfaces</w:t>
      </w:r>
      <w:ins w:id="1915" w:author="Mathias Fuchs" w:date="2020-06-30T16:17:00Z">
        <w:r w:rsidR="007C3BFC" w:rsidRPr="007C3BFC">
          <w:rPr>
            <w:lang w:val="en-GB"/>
            <w:rPrChange w:id="1916" w:author="Mathias Fuchs" w:date="2020-06-30T16:18:00Z">
              <w:rPr/>
            </w:rPrChange>
          </w:rPr>
          <w:t xml:space="preserve"> configurations</w:t>
        </w:r>
      </w:ins>
      <w:r w:rsidR="0071234B" w:rsidRPr="00AD7A73">
        <w:rPr>
          <w:lang w:val="en-GB"/>
          <w:rPrChange w:id="1917" w:author="Mathias Fuchs" w:date="2020-07-01T16:45:00Z">
            <w:rPr/>
          </w:rPrChange>
        </w:rPr>
        <w:t xml:space="preserve"> next to the test result folder</w:t>
      </w:r>
      <w:r w:rsidR="004763BC" w:rsidRPr="00AD7A73">
        <w:rPr>
          <w:lang w:val="en-GB"/>
          <w:rPrChange w:id="1918" w:author="Mathias Fuchs" w:date="2020-07-01T16:45:00Z">
            <w:rPr/>
          </w:rPrChange>
        </w:rPr>
        <w:t>.</w:t>
      </w:r>
      <w:r w:rsidR="0071234B" w:rsidRPr="00AD7A73">
        <w:rPr>
          <w:lang w:val="en-GB"/>
          <w:rPrChange w:id="1919" w:author="Mathias Fuchs" w:date="2020-07-01T16:45:00Z">
            <w:rPr/>
          </w:rPrChange>
        </w:rPr>
        <w:t xml:space="preserve"> Therefore</w:t>
      </w:r>
      <w:r w:rsidR="007154AC" w:rsidRPr="00AD7A73">
        <w:rPr>
          <w:lang w:val="en-GB"/>
          <w:rPrChange w:id="1920" w:author="Mathias Fuchs" w:date="2020-07-01T16:45:00Z">
            <w:rPr/>
          </w:rPrChange>
        </w:rPr>
        <w:t>,</w:t>
      </w:r>
      <w:r w:rsidR="0071234B" w:rsidRPr="00AD7A73">
        <w:rPr>
          <w:lang w:val="en-GB"/>
          <w:rPrChange w:id="1921" w:author="Mathias Fuchs" w:date="2020-07-01T16:45:00Z">
            <w:rPr/>
          </w:rPrChange>
        </w:rPr>
        <w:t xml:space="preserve"> it </w:t>
      </w:r>
      <w:del w:id="1922" w:author="Mathias Fuchs" w:date="2020-06-30T16:18:00Z">
        <w:r w:rsidR="0071234B" w:rsidRPr="00AD7A73" w:rsidDel="007C3BFC">
          <w:rPr>
            <w:lang w:val="en-GB"/>
            <w:rPrChange w:id="1923" w:author="Mathias Fuchs" w:date="2020-07-01T16:45:00Z">
              <w:rPr/>
            </w:rPrChange>
          </w:rPr>
          <w:delText>would be</w:delText>
        </w:r>
      </w:del>
      <w:ins w:id="1924" w:author="Mathias Fuchs" w:date="2020-06-30T16:18:00Z">
        <w:r w:rsidR="007C3BFC" w:rsidRPr="007C3BFC">
          <w:rPr>
            <w:lang w:val="en-GB"/>
            <w:rPrChange w:id="1925" w:author="Mathias Fuchs" w:date="2020-06-30T16:18:00Z">
              <w:rPr/>
            </w:rPrChange>
          </w:rPr>
          <w:t>is</w:t>
        </w:r>
      </w:ins>
      <w:r w:rsidR="0071234B" w:rsidRPr="00AD7A73">
        <w:rPr>
          <w:lang w:val="en-GB"/>
          <w:rPrChange w:id="1926" w:author="Mathias Fuchs" w:date="2020-07-01T16:45:00Z">
            <w:rPr/>
          </w:rPrChange>
        </w:rPr>
        <w:t xml:space="preserve"> regarded </w:t>
      </w:r>
      <w:del w:id="1927" w:author="Mathias Fuchs" w:date="2020-06-30T16:18:00Z">
        <w:r w:rsidR="0071234B" w:rsidRPr="00AD7A73" w:rsidDel="007C3BFC">
          <w:rPr>
            <w:lang w:val="en-GB"/>
            <w:rPrChange w:id="1928" w:author="Mathias Fuchs" w:date="2020-07-01T16:45:00Z">
              <w:rPr/>
            </w:rPrChange>
          </w:rPr>
          <w:delText xml:space="preserve">in principle </w:delText>
        </w:r>
      </w:del>
      <w:r w:rsidR="0071234B" w:rsidRPr="00AD7A73">
        <w:rPr>
          <w:lang w:val="en-GB"/>
          <w:rPrChange w:id="1929" w:author="Mathias Fuchs" w:date="2020-07-01T16:45:00Z">
            <w:rPr/>
          </w:rPrChange>
        </w:rPr>
        <w:t>as a category 3 software according to GAMP5 (</w:t>
      </w:r>
      <w:r w:rsidR="0071234B" w:rsidRPr="00AD7A73">
        <w:rPr>
          <w:highlight w:val="yellow"/>
          <w:lang w:val="en-GB"/>
          <w:rPrChange w:id="1930" w:author="Mathias Fuchs" w:date="2020-07-01T16:45:00Z">
            <w:rPr>
              <w:highlight w:val="yellow"/>
            </w:rPr>
          </w:rPrChange>
        </w:rPr>
        <w:t xml:space="preserve">p. </w:t>
      </w:r>
      <w:r w:rsidR="0077059F" w:rsidRPr="00AD7A73">
        <w:rPr>
          <w:highlight w:val="yellow"/>
          <w:lang w:val="en-GB"/>
          <w:rPrChange w:id="1931" w:author="Mathias Fuchs" w:date="2020-07-01T16:45:00Z">
            <w:rPr>
              <w:highlight w:val="yellow"/>
            </w:rPr>
          </w:rPrChange>
        </w:rPr>
        <w:t>128</w:t>
      </w:r>
      <w:r w:rsidR="00863750" w:rsidRPr="00AD7A73">
        <w:rPr>
          <w:highlight w:val="yellow"/>
          <w:lang w:val="en-GB"/>
          <w:rPrChange w:id="1932" w:author="Mathias Fuchs" w:date="2020-07-01T16:45:00Z">
            <w:rPr>
              <w:highlight w:val="yellow"/>
            </w:rPr>
          </w:rPrChange>
        </w:rPr>
        <w:t>-129</w:t>
      </w:r>
      <w:r w:rsidR="0071234B" w:rsidRPr="00AD7A73">
        <w:rPr>
          <w:highlight w:val="yellow"/>
          <w:lang w:val="en-GB"/>
          <w:rPrChange w:id="1933" w:author="Mathias Fuchs" w:date="2020-07-01T16:45:00Z">
            <w:rPr>
              <w:highlight w:val="yellow"/>
            </w:rPr>
          </w:rPrChange>
        </w:rPr>
        <w:t>)</w:t>
      </w:r>
    </w:p>
    <w:p w14:paraId="5261129D" w14:textId="394D4846" w:rsidR="004763BC" w:rsidRPr="00AD7A73" w:rsidRDefault="00240F4B" w:rsidP="000D1B54">
      <w:pPr>
        <w:rPr>
          <w:lang w:val="en-GB"/>
          <w:rPrChange w:id="1934" w:author="Mathias Fuchs" w:date="2020-07-01T16:45:00Z">
            <w:rPr/>
          </w:rPrChange>
        </w:rPr>
      </w:pPr>
      <w:r w:rsidRPr="00AD7A73">
        <w:rPr>
          <w:lang w:val="en-GB"/>
          <w:rPrChange w:id="1935" w:author="Mathias Fuchs" w:date="2020-07-01T16:45:00Z">
            <w:rPr/>
          </w:rPrChange>
        </w:rPr>
        <w:t>As</w:t>
      </w:r>
      <w:r w:rsidR="00863750" w:rsidRPr="00AD7A73">
        <w:rPr>
          <w:lang w:val="en-GB"/>
          <w:rPrChange w:id="1936" w:author="Mathias Fuchs" w:date="2020-07-01T16:45:00Z">
            <w:rPr/>
          </w:rPrChange>
        </w:rPr>
        <w:t xml:space="preserve"> foreseen for a category 3 software (</w:t>
      </w:r>
      <w:r w:rsidR="00863750" w:rsidRPr="00AD7A73">
        <w:rPr>
          <w:highlight w:val="yellow"/>
          <w:lang w:val="en-GB"/>
          <w:rPrChange w:id="1937" w:author="Mathias Fuchs" w:date="2020-07-01T16:45:00Z">
            <w:rPr>
              <w:highlight w:val="yellow"/>
            </w:rPr>
          </w:rPrChange>
        </w:rPr>
        <w:t>p. 108</w:t>
      </w:r>
      <w:r w:rsidR="00863750" w:rsidRPr="00AD7A73">
        <w:rPr>
          <w:lang w:val="en-GB"/>
          <w:rPrChange w:id="1938" w:author="Mathias Fuchs" w:date="2020-07-01T16:45:00Z">
            <w:rPr/>
          </w:rPrChange>
        </w:rPr>
        <w:t>),</w:t>
      </w:r>
      <w:r w:rsidR="00252F11" w:rsidRPr="00AD7A73">
        <w:rPr>
          <w:lang w:val="en-GB"/>
          <w:rPrChange w:id="1939" w:author="Mathias Fuchs" w:date="2020-07-01T16:45:00Z">
            <w:rPr/>
          </w:rPrChange>
        </w:rPr>
        <w:t xml:space="preserve"> a functional risk assessment b</w:t>
      </w:r>
      <w:r w:rsidR="0071234B" w:rsidRPr="00AD7A73">
        <w:rPr>
          <w:lang w:val="en-GB"/>
          <w:rPrChange w:id="1940" w:author="Mathias Fuchs" w:date="2020-07-01T16:45:00Z">
            <w:rPr/>
          </w:rPrChange>
        </w:rPr>
        <w:t>ased on the</w:t>
      </w:r>
      <w:r w:rsidR="0077059F" w:rsidRPr="00AD7A73">
        <w:rPr>
          <w:lang w:val="en-GB"/>
          <w:rPrChange w:id="1941" w:author="Mathias Fuchs" w:date="2020-07-01T16:45:00Z">
            <w:rPr/>
          </w:rPrChange>
        </w:rPr>
        <w:t xml:space="preserve"> </w:t>
      </w:r>
      <w:proofErr w:type="spellStart"/>
      <w:r w:rsidR="0077059F" w:rsidRPr="00AD7A73">
        <w:rPr>
          <w:lang w:val="en-GB"/>
          <w:rPrChange w:id="1942" w:author="Mathias Fuchs" w:date="2020-07-01T16:45:00Z">
            <w:rPr/>
          </w:rPrChange>
        </w:rPr>
        <w:t>over all</w:t>
      </w:r>
      <w:proofErr w:type="spellEnd"/>
      <w:r w:rsidR="0071234B" w:rsidRPr="00AD7A73">
        <w:rPr>
          <w:lang w:val="en-GB"/>
          <w:rPrChange w:id="1943" w:author="Mathias Fuchs" w:date="2020-07-01T16:45:00Z">
            <w:rPr/>
          </w:rPrChange>
        </w:rPr>
        <w:t xml:space="preserve"> risk assessment </w:t>
      </w:r>
      <w:r w:rsidR="00DF025C" w:rsidRPr="00AD7A73">
        <w:rPr>
          <w:lang w:val="en-GB"/>
          <w:rPrChange w:id="1944" w:author="Mathias Fuchs" w:date="2020-07-01T16:45:00Z">
            <w:rPr/>
          </w:rPrChange>
        </w:rPr>
        <w:t>i</w:t>
      </w:r>
      <w:r w:rsidR="0071234B" w:rsidRPr="00AD7A73">
        <w:rPr>
          <w:lang w:val="en-GB"/>
          <w:rPrChange w:id="1945" w:author="Mathias Fuchs" w:date="2020-07-01T16:45:00Z">
            <w:rPr/>
          </w:rPrChange>
        </w:rPr>
        <w:t xml:space="preserve">n chapter </w:t>
      </w:r>
      <w:r w:rsidR="0071234B" w:rsidRPr="00AD7A73">
        <w:rPr>
          <w:highlight w:val="yellow"/>
          <w:lang w:val="en-GB"/>
          <w:rPrChange w:id="1946" w:author="Mathias Fuchs" w:date="2020-07-01T16:45:00Z">
            <w:rPr>
              <w:highlight w:val="yellow"/>
            </w:rPr>
          </w:rPrChange>
        </w:rPr>
        <w:t>3.6.2</w:t>
      </w:r>
      <w:r w:rsidR="00252F11" w:rsidRPr="00AD7A73">
        <w:rPr>
          <w:lang w:val="en-GB"/>
          <w:rPrChange w:id="1947" w:author="Mathias Fuchs" w:date="2020-07-01T16:45:00Z">
            <w:rPr/>
          </w:rPrChange>
        </w:rPr>
        <w:t xml:space="preserve"> </w:t>
      </w:r>
      <w:r w:rsidR="00DF025C" w:rsidRPr="00AD7A73">
        <w:rPr>
          <w:lang w:val="en-GB"/>
          <w:rPrChange w:id="1948" w:author="Mathias Fuchs" w:date="2020-07-01T16:45:00Z">
            <w:rPr/>
          </w:rPrChange>
        </w:rPr>
        <w:t>(</w:t>
      </w:r>
      <w:r w:rsidR="00DF025C" w:rsidRPr="00AD7A73">
        <w:rPr>
          <w:highlight w:val="yellow"/>
          <w:lang w:val="en-GB"/>
          <w:rPrChange w:id="1949" w:author="Mathias Fuchs" w:date="2020-07-01T16:45:00Z">
            <w:rPr>
              <w:highlight w:val="yellow"/>
            </w:rPr>
          </w:rPrChange>
        </w:rPr>
        <w:t>p</w:t>
      </w:r>
      <w:r w:rsidR="0077059F" w:rsidRPr="00AD7A73">
        <w:rPr>
          <w:highlight w:val="yellow"/>
          <w:lang w:val="en-GB"/>
          <w:rPrChange w:id="1950" w:author="Mathias Fuchs" w:date="2020-07-01T16:45:00Z">
            <w:rPr>
              <w:highlight w:val="yellow"/>
            </w:rPr>
          </w:rPrChange>
        </w:rPr>
        <w:t>50</w:t>
      </w:r>
      <w:r w:rsidR="00DF025C" w:rsidRPr="00AD7A73">
        <w:rPr>
          <w:highlight w:val="yellow"/>
          <w:lang w:val="en-GB"/>
          <w:rPrChange w:id="1951" w:author="Mathias Fuchs" w:date="2020-07-01T16:45:00Z">
            <w:rPr>
              <w:highlight w:val="yellow"/>
            </w:rPr>
          </w:rPrChange>
        </w:rPr>
        <w:t>)</w:t>
      </w:r>
      <w:r w:rsidRPr="00AD7A73">
        <w:rPr>
          <w:lang w:val="en-GB"/>
          <w:rPrChange w:id="1952" w:author="Mathias Fuchs" w:date="2020-07-01T16:45:00Z">
            <w:rPr/>
          </w:rPrChange>
        </w:rPr>
        <w:t xml:space="preserve"> would be needed to be performed for validation of the software.</w:t>
      </w:r>
    </w:p>
    <w:p w14:paraId="11ED1B98" w14:textId="1C5006E0" w:rsidR="00332E4F" w:rsidRDefault="00332E4F" w:rsidP="000D1B54">
      <w:pPr>
        <w:rPr>
          <w:ins w:id="1953" w:author="Mathias Fuchs" w:date="2020-07-02T14:37:00Z"/>
          <w:lang w:val="en-GB"/>
        </w:rPr>
      </w:pPr>
      <w:r w:rsidRPr="00AD7A73">
        <w:rPr>
          <w:lang w:val="en-GB"/>
          <w:rPrChange w:id="1954" w:author="Mathias Fuchs" w:date="2020-07-01T16:45:00Z">
            <w:rPr/>
          </w:rPrChange>
        </w:rPr>
        <w:t xml:space="preserve">And finally </w:t>
      </w:r>
      <w:del w:id="1955" w:author="Mathias Fuchs" w:date="2020-06-30T16:19:00Z">
        <w:r w:rsidRPr="00AD7A73" w:rsidDel="007C3BFC">
          <w:rPr>
            <w:lang w:val="en-GB"/>
            <w:rPrChange w:id="1956" w:author="Mathias Fuchs" w:date="2020-07-01T16:45:00Z">
              <w:rPr/>
            </w:rPrChange>
          </w:rPr>
          <w:delText>in respect of</w:delText>
        </w:r>
      </w:del>
      <w:ins w:id="1957" w:author="Mathias Fuchs" w:date="2020-06-30T16:19:00Z">
        <w:r w:rsidR="007C3BFC" w:rsidRPr="007C3BFC">
          <w:rPr>
            <w:lang w:val="en-GB"/>
            <w:rPrChange w:id="1958" w:author="Mathias Fuchs" w:date="2020-06-30T16:19:00Z">
              <w:rPr/>
            </w:rPrChange>
          </w:rPr>
          <w:t>to</w:t>
        </w:r>
      </w:ins>
      <w:r w:rsidRPr="00AD7A73">
        <w:rPr>
          <w:lang w:val="en-GB"/>
          <w:rPrChange w:id="1959" w:author="Mathias Fuchs" w:date="2020-07-01T16:45:00Z">
            <w:rPr/>
          </w:rPrChange>
        </w:rPr>
        <w:t xml:space="preserve"> </w:t>
      </w:r>
      <w:del w:id="1960" w:author="Mathias Fuchs" w:date="2020-06-30T16:19:00Z">
        <w:r w:rsidRPr="00AD7A73" w:rsidDel="007C3BFC">
          <w:rPr>
            <w:lang w:val="en-GB"/>
            <w:rPrChange w:id="1961" w:author="Mathias Fuchs" w:date="2020-07-01T16:45:00Z">
              <w:rPr/>
            </w:rPrChange>
          </w:rPr>
          <w:delText xml:space="preserve">leveraging </w:delText>
        </w:r>
      </w:del>
      <w:ins w:id="1962" w:author="Mathias Fuchs" w:date="2020-06-30T16:19:00Z">
        <w:r w:rsidR="007C3BFC" w:rsidRPr="00AD7A73">
          <w:rPr>
            <w:lang w:val="en-GB"/>
            <w:rPrChange w:id="1963" w:author="Mathias Fuchs" w:date="2020-07-01T16:45:00Z">
              <w:rPr/>
            </w:rPrChange>
          </w:rPr>
          <w:t>leverag</w:t>
        </w:r>
        <w:r w:rsidR="007C3BFC" w:rsidRPr="007C3BFC">
          <w:rPr>
            <w:lang w:val="en-GB"/>
            <w:rPrChange w:id="1964" w:author="Mathias Fuchs" w:date="2020-06-30T16:20:00Z">
              <w:rPr/>
            </w:rPrChange>
          </w:rPr>
          <w:t>e</w:t>
        </w:r>
        <w:r w:rsidR="007C3BFC" w:rsidRPr="00AD7A73">
          <w:rPr>
            <w:lang w:val="en-GB"/>
            <w:rPrChange w:id="1965" w:author="Mathias Fuchs" w:date="2020-07-01T16:45:00Z">
              <w:rPr/>
            </w:rPrChange>
          </w:rPr>
          <w:t xml:space="preserve"> </w:t>
        </w:r>
      </w:ins>
      <w:r w:rsidRPr="00AD7A73">
        <w:rPr>
          <w:lang w:val="en-GB"/>
          <w:rPrChange w:id="1966" w:author="Mathias Fuchs" w:date="2020-07-01T16:45:00Z">
            <w:rPr/>
          </w:rPrChange>
        </w:rPr>
        <w:t>supplier involvement (</w:t>
      </w:r>
      <w:r w:rsidRPr="00AD7A73">
        <w:rPr>
          <w:highlight w:val="yellow"/>
          <w:lang w:val="en-GB"/>
          <w:rPrChange w:id="1967" w:author="Mathias Fuchs" w:date="2020-07-01T16:45:00Z">
            <w:rPr>
              <w:highlight w:val="yellow"/>
            </w:rPr>
          </w:rPrChange>
        </w:rPr>
        <w:t>p.19</w:t>
      </w:r>
      <w:r w:rsidRPr="00AD7A73">
        <w:rPr>
          <w:lang w:val="en-GB"/>
          <w:rPrChange w:id="1968" w:author="Mathias Fuchs" w:date="2020-07-01T16:45:00Z">
            <w:rPr/>
          </w:rPrChange>
        </w:rPr>
        <w:t xml:space="preserve">), no indication was found on the </w:t>
      </w:r>
      <w:proofErr w:type="spellStart"/>
      <w:r w:rsidRPr="00AD7A73">
        <w:rPr>
          <w:lang w:val="en-GB"/>
          <w:rPrChange w:id="1969" w:author="Mathias Fuchs" w:date="2020-07-01T16:45:00Z">
            <w:rPr/>
          </w:rPrChange>
        </w:rPr>
        <w:t>scenarioo</w:t>
      </w:r>
      <w:proofErr w:type="spellEnd"/>
      <w:r w:rsidRPr="00AD7A73">
        <w:rPr>
          <w:lang w:val="en-GB"/>
          <w:rPrChange w:id="1970" w:author="Mathias Fuchs" w:date="2020-07-01T16:45:00Z">
            <w:rPr/>
          </w:rPrChange>
        </w:rPr>
        <w:t xml:space="preserve"> web page, that </w:t>
      </w:r>
      <w:proofErr w:type="spellStart"/>
      <w:r w:rsidRPr="00AD7A73">
        <w:rPr>
          <w:lang w:val="en-GB"/>
          <w:rPrChange w:id="1971" w:author="Mathias Fuchs" w:date="2020-07-01T16:45:00Z">
            <w:rPr/>
          </w:rPrChange>
        </w:rPr>
        <w:t>scenrioo</w:t>
      </w:r>
      <w:proofErr w:type="spellEnd"/>
      <w:r w:rsidRPr="00AD7A73">
        <w:rPr>
          <w:lang w:val="en-GB"/>
          <w:rPrChange w:id="1972" w:author="Mathias Fuchs" w:date="2020-07-01T16:45:00Z">
            <w:rPr/>
          </w:rPrChange>
        </w:rPr>
        <w:t xml:space="preserve"> would have been used so far in</w:t>
      </w:r>
      <w:r w:rsidR="0077059F" w:rsidRPr="00AD7A73">
        <w:rPr>
          <w:lang w:val="en-GB"/>
          <w:rPrChange w:id="1973" w:author="Mathias Fuchs" w:date="2020-07-01T16:45:00Z">
            <w:rPr/>
          </w:rPrChange>
        </w:rPr>
        <w:t xml:space="preserve"> a controlled environment of the pharmaceutical industry (</w:t>
      </w:r>
      <w:r w:rsidR="00AD7A73">
        <w:fldChar w:fldCharType="begin"/>
      </w:r>
      <w:r w:rsidR="00AD7A73" w:rsidRPr="00AD7A73">
        <w:rPr>
          <w:lang w:val="en-GB"/>
          <w:rPrChange w:id="1974" w:author="Mathias Fuchs" w:date="2020-07-01T16:45:00Z">
            <w:rPr/>
          </w:rPrChange>
        </w:rPr>
        <w:instrText xml:space="preserve"> HYPERLINK "http://scenarioo.org/" </w:instrText>
      </w:r>
      <w:r w:rsidR="00AD7A73">
        <w:fldChar w:fldCharType="separate"/>
      </w:r>
      <w:r w:rsidR="0077059F" w:rsidRPr="00AD7A73">
        <w:rPr>
          <w:rStyle w:val="Hyperlink"/>
          <w:lang w:val="en-GB"/>
          <w:rPrChange w:id="1975" w:author="Mathias Fuchs" w:date="2020-07-01T16:45:00Z">
            <w:rPr>
              <w:rStyle w:val="Hyperlink"/>
            </w:rPr>
          </w:rPrChange>
        </w:rPr>
        <w:t>http://scenarioo.org/</w:t>
      </w:r>
      <w:r w:rsidR="00AD7A73">
        <w:rPr>
          <w:rStyle w:val="Hyperlink"/>
        </w:rPr>
        <w:fldChar w:fldCharType="end"/>
      </w:r>
      <w:r w:rsidR="0077059F" w:rsidRPr="00AD7A73">
        <w:rPr>
          <w:lang w:val="en-GB"/>
          <w:rPrChange w:id="1976" w:author="Mathias Fuchs" w:date="2020-07-01T16:45:00Z">
            <w:rPr/>
          </w:rPrChange>
        </w:rPr>
        <w:t xml:space="preserve"> – 29.</w:t>
      </w:r>
      <w:r w:rsidR="00863750" w:rsidRPr="00AD7A73">
        <w:rPr>
          <w:lang w:val="en-GB"/>
          <w:rPrChange w:id="1977" w:author="Mathias Fuchs" w:date="2020-07-01T16:45:00Z">
            <w:rPr/>
          </w:rPrChange>
        </w:rPr>
        <w:t xml:space="preserve"> Even though leverage of supplier involvement </w:t>
      </w:r>
      <w:r w:rsidR="009C11DD" w:rsidRPr="00AD7A73">
        <w:rPr>
          <w:lang w:val="en-GB"/>
          <w:rPrChange w:id="1978" w:author="Mathias Fuchs" w:date="2020-07-01T16:45:00Z">
            <w:rPr/>
          </w:rPrChange>
        </w:rPr>
        <w:t>might</w:t>
      </w:r>
      <w:r w:rsidR="00863750" w:rsidRPr="00AD7A73">
        <w:rPr>
          <w:lang w:val="en-GB"/>
          <w:rPrChange w:id="1979" w:author="Mathias Fuchs" w:date="2020-07-01T16:45:00Z">
            <w:rPr/>
          </w:rPrChange>
        </w:rPr>
        <w:t xml:space="preserve"> still be of some</w:t>
      </w:r>
      <w:r w:rsidR="009C11DD" w:rsidRPr="00AD7A73">
        <w:rPr>
          <w:lang w:val="en-GB"/>
          <w:rPrChange w:id="1980" w:author="Mathias Fuchs" w:date="2020-07-01T16:45:00Z">
            <w:rPr/>
          </w:rPrChange>
        </w:rPr>
        <w:t xml:space="preserve"> value, one has to assume, that the main validation activities would need to be done </w:t>
      </w:r>
      <w:r w:rsidR="001A11ED" w:rsidRPr="00AD7A73">
        <w:rPr>
          <w:lang w:val="en-GB"/>
          <w:rPrChange w:id="1981" w:author="Mathias Fuchs" w:date="2020-07-01T16:45:00Z">
            <w:rPr/>
          </w:rPrChange>
        </w:rPr>
        <w:t xml:space="preserve">by the regulated company. </w:t>
      </w:r>
    </w:p>
    <w:p w14:paraId="452478B2" w14:textId="6A71315E" w:rsidR="00B8345C" w:rsidRPr="00AD7A73" w:rsidRDefault="00B8345C" w:rsidP="000D1B54">
      <w:pPr>
        <w:rPr>
          <w:lang w:val="en-GB"/>
          <w:rPrChange w:id="1982" w:author="Mathias Fuchs" w:date="2020-07-01T16:45:00Z">
            <w:rPr/>
          </w:rPrChange>
        </w:rPr>
      </w:pPr>
      <w:ins w:id="1983" w:author="Mathias Fuchs" w:date="2020-07-02T14:37:00Z">
        <w:r>
          <w:rPr>
            <w:lang w:val="en-GB"/>
          </w:rPr>
          <w:lastRenderedPageBreak/>
          <w:t>Conclusion:</w:t>
        </w:r>
      </w:ins>
    </w:p>
    <w:p w14:paraId="5115ADB9" w14:textId="0B7108A0" w:rsidR="00C34996" w:rsidRPr="00AD7A73" w:rsidRDefault="00C34996" w:rsidP="000D1B54">
      <w:pPr>
        <w:rPr>
          <w:lang w:val="en-GB"/>
          <w:rPrChange w:id="1984" w:author="Mathias Fuchs" w:date="2020-07-01T16:43:00Z">
            <w:rPr/>
          </w:rPrChange>
        </w:rPr>
      </w:pPr>
      <w:del w:id="1985" w:author="Mathias Fuchs" w:date="2020-06-30T16:21:00Z">
        <w:r w:rsidRPr="00AD7A73" w:rsidDel="007C3BFC">
          <w:rPr>
            <w:lang w:val="en-GB"/>
            <w:rPrChange w:id="1986" w:author="Mathias Fuchs" w:date="2020-07-01T16:43:00Z">
              <w:rPr/>
            </w:rPrChange>
          </w:rPr>
          <w:delText>For the moment nothing could be detected</w:delText>
        </w:r>
      </w:del>
      <w:ins w:id="1987" w:author="Mathias Fuchs" w:date="2020-06-30T16:21:00Z">
        <w:r w:rsidR="007C3BFC" w:rsidRPr="007C3BFC">
          <w:rPr>
            <w:lang w:val="en-GB"/>
            <w:rPrChange w:id="1988" w:author="Mathias Fuchs" w:date="2020-06-30T16:22:00Z">
              <w:rPr/>
            </w:rPrChange>
          </w:rPr>
          <w:t>No other reasons could be found</w:t>
        </w:r>
      </w:ins>
      <w:r w:rsidRPr="00AD7A73">
        <w:rPr>
          <w:lang w:val="en-GB"/>
          <w:rPrChange w:id="1989" w:author="Mathias Fuchs" w:date="2020-07-01T16:43:00Z">
            <w:rPr/>
          </w:rPrChange>
        </w:rPr>
        <w:t xml:space="preserve">, that </w:t>
      </w:r>
      <w:del w:id="1990" w:author="Mathias Fuchs" w:date="2020-06-30T16:22:00Z">
        <w:r w:rsidRPr="00AD7A73" w:rsidDel="007C3BFC">
          <w:rPr>
            <w:lang w:val="en-GB"/>
            <w:rPrChange w:id="1991" w:author="Mathias Fuchs" w:date="2020-07-01T16:43:00Z">
              <w:rPr/>
            </w:rPrChange>
          </w:rPr>
          <w:delText xml:space="preserve">would </w:delText>
        </w:r>
      </w:del>
      <w:r w:rsidRPr="00AD7A73">
        <w:rPr>
          <w:lang w:val="en-GB"/>
          <w:rPrChange w:id="1992" w:author="Mathias Fuchs" w:date="2020-07-01T16:43:00Z">
            <w:rPr/>
          </w:rPrChange>
        </w:rPr>
        <w:t>impede the</w:t>
      </w:r>
      <w:ins w:id="1993" w:author="Mathias Fuchs" w:date="2020-06-30T16:22:00Z">
        <w:r w:rsidR="007C3BFC" w:rsidRPr="007C3BFC">
          <w:rPr>
            <w:lang w:val="en-GB"/>
            <w:rPrChange w:id="1994" w:author="Mathias Fuchs" w:date="2020-06-30T16:22:00Z">
              <w:rPr/>
            </w:rPrChange>
          </w:rPr>
          <w:t xml:space="preserve"> potential</w:t>
        </w:r>
      </w:ins>
      <w:r w:rsidRPr="00AD7A73">
        <w:rPr>
          <w:lang w:val="en-GB"/>
          <w:rPrChange w:id="1995" w:author="Mathias Fuchs" w:date="2020-07-01T16:43:00Z">
            <w:rPr/>
          </w:rPrChange>
        </w:rPr>
        <w:t xml:space="preserve"> validation of </w:t>
      </w:r>
      <w:proofErr w:type="spellStart"/>
      <w:r w:rsidRPr="00AD7A73">
        <w:rPr>
          <w:lang w:val="en-GB"/>
          <w:rPrChange w:id="1996" w:author="Mathias Fuchs" w:date="2020-07-01T16:43:00Z">
            <w:rPr/>
          </w:rPrChange>
        </w:rPr>
        <w:t>Scenarioo</w:t>
      </w:r>
      <w:proofErr w:type="spellEnd"/>
      <w:r w:rsidRPr="00AD7A73">
        <w:rPr>
          <w:lang w:val="en-GB"/>
          <w:rPrChange w:id="1997" w:author="Mathias Fuchs" w:date="2020-07-01T16:43:00Z">
            <w:rPr/>
          </w:rPrChange>
        </w:rPr>
        <w:t xml:space="preserve"> and therefore its usage in a </w:t>
      </w:r>
      <w:proofErr w:type="spellStart"/>
      <w:r w:rsidRPr="00AD7A73">
        <w:rPr>
          <w:lang w:val="en-GB"/>
          <w:rPrChange w:id="1998" w:author="Mathias Fuchs" w:date="2020-07-01T16:43:00Z">
            <w:rPr/>
          </w:rPrChange>
        </w:rPr>
        <w:t>GxP</w:t>
      </w:r>
      <w:proofErr w:type="spellEnd"/>
      <w:r w:rsidRPr="00AD7A73">
        <w:rPr>
          <w:lang w:val="en-GB"/>
          <w:rPrChange w:id="1999" w:author="Mathias Fuchs" w:date="2020-07-01T16:43:00Z">
            <w:rPr/>
          </w:rPrChange>
        </w:rPr>
        <w:t xml:space="preserve"> environment.</w:t>
      </w:r>
    </w:p>
    <w:p w14:paraId="03F29DD2" w14:textId="378D5607" w:rsidR="005C2476" w:rsidRPr="005C2476" w:rsidRDefault="005C2476" w:rsidP="005C2476">
      <w:pPr>
        <w:pStyle w:val="Heading4"/>
      </w:pPr>
      <w:bookmarkStart w:id="2000" w:name="_Toc44339692"/>
      <w:r>
        <w:t>OQ Test App</w:t>
      </w:r>
      <w:bookmarkEnd w:id="2000"/>
    </w:p>
    <w:p w14:paraId="73D47962" w14:textId="429FDF36" w:rsidR="00EC4F7B" w:rsidRPr="00AD7A73" w:rsidRDefault="00841803" w:rsidP="000D1B54">
      <w:pPr>
        <w:rPr>
          <w:lang w:val="en-GB"/>
          <w:rPrChange w:id="2001" w:author="Mathias Fuchs" w:date="2020-07-01T16:45:00Z">
            <w:rPr/>
          </w:rPrChange>
        </w:rPr>
      </w:pPr>
      <w:r w:rsidRPr="00AD7A73">
        <w:rPr>
          <w:lang w:val="en-GB"/>
          <w:rPrChange w:id="2002" w:author="Mathias Fuchs" w:date="2020-07-01T16:45:00Z">
            <w:rPr/>
          </w:rPrChange>
        </w:rPr>
        <w:t>The OQ Test App is a custom application and therefore a category 5 software according to GAMP5</w:t>
      </w:r>
      <w:ins w:id="2003" w:author="Mathias Fuchs" w:date="2020-06-30T16:23:00Z">
        <w:r w:rsidR="00DC11A2" w:rsidRPr="00DC11A2">
          <w:rPr>
            <w:lang w:val="en-GB"/>
            <w:rPrChange w:id="2004" w:author="Mathias Fuchs" w:date="2020-06-30T16:23:00Z">
              <w:rPr/>
            </w:rPrChange>
          </w:rPr>
          <w:t xml:space="preserve">. </w:t>
        </w:r>
      </w:ins>
      <w:del w:id="2005" w:author="Mathias Fuchs" w:date="2020-06-30T16:23:00Z">
        <w:r w:rsidRPr="00AD7A73" w:rsidDel="00DC11A2">
          <w:rPr>
            <w:lang w:val="en-GB"/>
            <w:rPrChange w:id="2006" w:author="Mathias Fuchs" w:date="2020-07-01T16:45:00Z">
              <w:rPr/>
            </w:rPrChange>
          </w:rPr>
          <w:delText xml:space="preserve"> </w:delText>
        </w:r>
      </w:del>
      <w:ins w:id="2007" w:author="Mathias Fuchs" w:date="2020-06-30T16:23:00Z">
        <w:r w:rsidR="00DC11A2" w:rsidRPr="00DC11A2">
          <w:rPr>
            <w:lang w:val="en-GB"/>
            <w:rPrChange w:id="2008" w:author="Mathias Fuchs" w:date="2020-06-30T16:23:00Z">
              <w:rPr/>
            </w:rPrChange>
          </w:rPr>
          <w:t xml:space="preserve">This </w:t>
        </w:r>
      </w:ins>
      <w:del w:id="2009" w:author="Mathias Fuchs" w:date="2020-06-30T16:23:00Z">
        <w:r w:rsidR="00A907BF" w:rsidRPr="00AD7A73" w:rsidDel="00DC11A2">
          <w:rPr>
            <w:lang w:val="en-GB"/>
            <w:rPrChange w:id="2010" w:author="Mathias Fuchs" w:date="2020-07-01T16:45:00Z">
              <w:rPr/>
            </w:rPrChange>
          </w:rPr>
          <w:delText>requirering</w:delText>
        </w:r>
        <w:r w:rsidRPr="00AD7A73" w:rsidDel="00DC11A2">
          <w:rPr>
            <w:lang w:val="en-GB"/>
            <w:rPrChange w:id="2011" w:author="Mathias Fuchs" w:date="2020-07-01T16:45:00Z">
              <w:rPr/>
            </w:rPrChange>
          </w:rPr>
          <w:delText xml:space="preserve"> </w:delText>
        </w:r>
      </w:del>
      <w:ins w:id="2012" w:author="Mathias Fuchs" w:date="2020-06-30T16:23:00Z">
        <w:r w:rsidR="00DC11A2" w:rsidRPr="00AD7A73">
          <w:rPr>
            <w:lang w:val="en-GB"/>
            <w:rPrChange w:id="2013" w:author="Mathias Fuchs" w:date="2020-07-01T16:45:00Z">
              <w:rPr/>
            </w:rPrChange>
          </w:rPr>
          <w:t>require</w:t>
        </w:r>
        <w:r w:rsidR="00DC11A2" w:rsidRPr="00DC11A2">
          <w:rPr>
            <w:lang w:val="en-GB"/>
            <w:rPrChange w:id="2014" w:author="Mathias Fuchs" w:date="2020-06-30T16:23:00Z">
              <w:rPr/>
            </w:rPrChange>
          </w:rPr>
          <w:t>s</w:t>
        </w:r>
        <w:r w:rsidR="00DC11A2" w:rsidRPr="00AD7A73">
          <w:rPr>
            <w:lang w:val="en-GB"/>
            <w:rPrChange w:id="2015" w:author="Mathias Fuchs" w:date="2020-07-01T16:45:00Z">
              <w:rPr/>
            </w:rPrChange>
          </w:rPr>
          <w:t xml:space="preserve"> </w:t>
        </w:r>
      </w:ins>
      <w:r w:rsidRPr="00AD7A73">
        <w:rPr>
          <w:lang w:val="en-GB"/>
          <w:rPrChange w:id="2016" w:author="Mathias Fuchs" w:date="2020-07-01T16:45:00Z">
            <w:rPr/>
          </w:rPrChange>
        </w:rPr>
        <w:t>the highest level of validation efforts (</w:t>
      </w:r>
      <w:r w:rsidRPr="00AD7A73">
        <w:rPr>
          <w:highlight w:val="yellow"/>
          <w:lang w:val="en-GB"/>
          <w:rPrChange w:id="2017" w:author="Mathias Fuchs" w:date="2020-07-01T16:45:00Z">
            <w:rPr>
              <w:highlight w:val="yellow"/>
            </w:rPr>
          </w:rPrChange>
        </w:rPr>
        <w:t>p.129 and 130</w:t>
      </w:r>
      <w:r w:rsidRPr="00AD7A73">
        <w:rPr>
          <w:lang w:val="en-GB"/>
          <w:rPrChange w:id="2018" w:author="Mathias Fuchs" w:date="2020-07-01T16:45:00Z">
            <w:rPr/>
          </w:rPrChange>
        </w:rPr>
        <w:t xml:space="preserve">). What might leverage </w:t>
      </w:r>
      <w:del w:id="2019" w:author="Mathias Fuchs" w:date="2020-06-30T16:23:00Z">
        <w:r w:rsidRPr="00AD7A73" w:rsidDel="00DC11A2">
          <w:rPr>
            <w:lang w:val="en-GB"/>
            <w:rPrChange w:id="2020" w:author="Mathias Fuchs" w:date="2020-07-01T16:45:00Z">
              <w:rPr/>
            </w:rPrChange>
          </w:rPr>
          <w:delText xml:space="preserve">somewhat </w:delText>
        </w:r>
      </w:del>
      <w:r w:rsidRPr="00AD7A73">
        <w:rPr>
          <w:lang w:val="en-GB"/>
          <w:rPrChange w:id="2021" w:author="Mathias Fuchs" w:date="2020-07-01T16:45:00Z">
            <w:rPr/>
          </w:rPrChange>
        </w:rPr>
        <w:t>the</w:t>
      </w:r>
      <w:r w:rsidR="00A907BF" w:rsidRPr="00AD7A73">
        <w:rPr>
          <w:lang w:val="en-GB"/>
          <w:rPrChange w:id="2022" w:author="Mathias Fuchs" w:date="2020-07-01T16:45:00Z">
            <w:rPr/>
          </w:rPrChange>
        </w:rPr>
        <w:t xml:space="preserve">se </w:t>
      </w:r>
      <w:r w:rsidRPr="00AD7A73">
        <w:rPr>
          <w:lang w:val="en-GB"/>
          <w:rPrChange w:id="2023" w:author="Mathias Fuchs" w:date="2020-07-01T16:45:00Z">
            <w:rPr/>
          </w:rPrChange>
        </w:rPr>
        <w:t>efforts is the fact, that</w:t>
      </w:r>
      <w:r w:rsidR="00182295" w:rsidRPr="00AD7A73">
        <w:rPr>
          <w:lang w:val="en-GB"/>
          <w:rPrChange w:id="2024" w:author="Mathias Fuchs" w:date="2020-07-01T16:45:00Z">
            <w:rPr/>
          </w:rPrChange>
        </w:rPr>
        <w:t xml:space="preserve"> at the component level,</w:t>
      </w:r>
      <w:r w:rsidRPr="00AD7A73">
        <w:rPr>
          <w:lang w:val="en-GB"/>
          <w:rPrChange w:id="2025" w:author="Mathias Fuchs" w:date="2020-07-01T16:45:00Z">
            <w:rPr/>
          </w:rPrChange>
        </w:rPr>
        <w:t xml:space="preserve"> </w:t>
      </w:r>
      <w:r w:rsidR="00182295" w:rsidRPr="00AD7A73">
        <w:rPr>
          <w:lang w:val="en-GB"/>
          <w:rPrChange w:id="2026" w:author="Mathias Fuchs" w:date="2020-07-01T16:45:00Z">
            <w:rPr/>
          </w:rPrChange>
        </w:rPr>
        <w:t>the software</w:t>
      </w:r>
      <w:r w:rsidRPr="00AD7A73">
        <w:rPr>
          <w:lang w:val="en-GB"/>
          <w:rPrChange w:id="2027" w:author="Mathias Fuchs" w:date="2020-07-01T16:45:00Z">
            <w:rPr/>
          </w:rPrChange>
        </w:rPr>
        <w:t xml:space="preserve"> is mainly based on </w:t>
      </w:r>
      <w:r w:rsidR="00182295" w:rsidRPr="00AD7A73">
        <w:rPr>
          <w:lang w:val="en-GB"/>
          <w:rPrChange w:id="2028" w:author="Mathias Fuchs" w:date="2020-07-01T16:45:00Z">
            <w:rPr/>
          </w:rPrChange>
        </w:rPr>
        <w:t xml:space="preserve">publicly </w:t>
      </w:r>
      <w:r w:rsidR="00996833" w:rsidRPr="00AD7A73">
        <w:rPr>
          <w:lang w:val="en-GB"/>
          <w:rPrChange w:id="2029" w:author="Mathias Fuchs" w:date="2020-07-01T16:45:00Z">
            <w:rPr/>
          </w:rPrChange>
        </w:rPr>
        <w:t>available</w:t>
      </w:r>
      <w:r w:rsidRPr="00AD7A73">
        <w:rPr>
          <w:lang w:val="en-GB"/>
          <w:rPrChange w:id="2030" w:author="Mathias Fuchs" w:date="2020-07-01T16:45:00Z">
            <w:rPr/>
          </w:rPrChange>
        </w:rPr>
        <w:t xml:space="preserve"> libraries</w:t>
      </w:r>
      <w:r w:rsidR="00182295" w:rsidRPr="00AD7A73">
        <w:rPr>
          <w:lang w:val="en-GB"/>
          <w:rPrChange w:id="2031" w:author="Mathias Fuchs" w:date="2020-07-01T16:45:00Z">
            <w:rPr/>
          </w:rPrChange>
        </w:rPr>
        <w:t xml:space="preserve"> (GAMP5 p 127)</w:t>
      </w:r>
      <w:r w:rsidRPr="00AD7A73">
        <w:rPr>
          <w:lang w:val="en-GB"/>
          <w:rPrChange w:id="2032" w:author="Mathias Fuchs" w:date="2020-07-01T16:45:00Z">
            <w:rPr/>
          </w:rPrChange>
        </w:rPr>
        <w:t xml:space="preserve"> and</w:t>
      </w:r>
      <w:r w:rsidR="00182295" w:rsidRPr="00AD7A73">
        <w:rPr>
          <w:lang w:val="en-GB"/>
          <w:rPrChange w:id="2033" w:author="Mathias Fuchs" w:date="2020-07-01T16:45:00Z">
            <w:rPr/>
          </w:rPrChange>
        </w:rPr>
        <w:t xml:space="preserve"> that it</w:t>
      </w:r>
      <w:r w:rsidRPr="00AD7A73">
        <w:rPr>
          <w:lang w:val="en-GB"/>
          <w:rPrChange w:id="2034" w:author="Mathias Fuchs" w:date="2020-07-01T16:45:00Z">
            <w:rPr/>
          </w:rPrChange>
        </w:rPr>
        <w:t xml:space="preserve"> has</w:t>
      </w:r>
      <w:r w:rsidR="00182295" w:rsidRPr="00AD7A73">
        <w:rPr>
          <w:lang w:val="en-GB"/>
          <w:rPrChange w:id="2035" w:author="Mathias Fuchs" w:date="2020-07-01T16:45:00Z">
            <w:rPr/>
          </w:rPrChange>
        </w:rPr>
        <w:t xml:space="preserve"> in fact</w:t>
      </w:r>
      <w:r w:rsidRPr="00AD7A73">
        <w:rPr>
          <w:lang w:val="en-GB"/>
          <w:rPrChange w:id="2036" w:author="Mathias Fuchs" w:date="2020-07-01T16:45:00Z">
            <w:rPr/>
          </w:rPrChange>
        </w:rPr>
        <w:t xml:space="preserve"> very little own content, </w:t>
      </w:r>
      <w:r w:rsidR="00182295" w:rsidRPr="00AD7A73">
        <w:rPr>
          <w:lang w:val="en-GB"/>
          <w:rPrChange w:id="2037" w:author="Mathias Fuchs" w:date="2020-07-01T16:45:00Z">
            <w:rPr/>
          </w:rPrChange>
        </w:rPr>
        <w:t>that consists</w:t>
      </w:r>
      <w:r w:rsidRPr="00AD7A73">
        <w:rPr>
          <w:lang w:val="en-GB"/>
          <w:rPrChange w:id="2038" w:author="Mathias Fuchs" w:date="2020-07-01T16:45:00Z">
            <w:rPr/>
          </w:rPrChange>
        </w:rPr>
        <w:t xml:space="preserve"> basically on the feature files and the glue code.</w:t>
      </w:r>
    </w:p>
    <w:p w14:paraId="238DA4EB" w14:textId="2A5603FA" w:rsidR="00EC4F7B" w:rsidRPr="00AD7A73" w:rsidRDefault="00996833" w:rsidP="000D1B54">
      <w:pPr>
        <w:rPr>
          <w:lang w:val="en-GB"/>
          <w:rPrChange w:id="2039" w:author="Mathias Fuchs" w:date="2020-07-01T16:45:00Z">
            <w:rPr/>
          </w:rPrChange>
        </w:rPr>
      </w:pPr>
      <w:r w:rsidRPr="00AD7A73">
        <w:rPr>
          <w:lang w:val="en-GB"/>
          <w:rPrChange w:id="2040" w:author="Mathias Fuchs" w:date="2020-07-01T16:45:00Z">
            <w:rPr/>
          </w:rPrChange>
        </w:rPr>
        <w:t>As was shown in the chapter 6.2.1.2 the OQ Test App consists on following components:</w:t>
      </w:r>
    </w:p>
    <w:p w14:paraId="40E35A53" w14:textId="7D439AFF" w:rsidR="00996833" w:rsidRDefault="00996833" w:rsidP="009C718D">
      <w:pPr>
        <w:pStyle w:val="ListParagraph"/>
        <w:numPr>
          <w:ilvl w:val="0"/>
          <w:numId w:val="22"/>
        </w:numPr>
      </w:pPr>
      <w:commentRangeStart w:id="2041"/>
      <w:r>
        <w:t xml:space="preserve">The </w:t>
      </w:r>
      <w:proofErr w:type="spellStart"/>
      <w:r>
        <w:t>JUnit</w:t>
      </w:r>
      <w:proofErr w:type="spellEnd"/>
      <w:r>
        <w:t xml:space="preserve"> Framework</w:t>
      </w:r>
    </w:p>
    <w:p w14:paraId="259E3175" w14:textId="3F2B08E7" w:rsidR="00996833" w:rsidRDefault="00996833" w:rsidP="009C718D">
      <w:pPr>
        <w:pStyle w:val="ListParagraph"/>
        <w:numPr>
          <w:ilvl w:val="0"/>
          <w:numId w:val="22"/>
        </w:numPr>
      </w:pPr>
      <w:r>
        <w:t xml:space="preserve">The </w:t>
      </w:r>
      <w:proofErr w:type="spellStart"/>
      <w:r>
        <w:t>Cucumber</w:t>
      </w:r>
      <w:proofErr w:type="spellEnd"/>
      <w:r>
        <w:t xml:space="preserve"> Test Runner</w:t>
      </w:r>
    </w:p>
    <w:p w14:paraId="710159AF" w14:textId="255B2BEE" w:rsidR="00996833" w:rsidRPr="00AD7A73" w:rsidRDefault="00C34996" w:rsidP="009C718D">
      <w:pPr>
        <w:pStyle w:val="ListParagraph"/>
        <w:numPr>
          <w:ilvl w:val="0"/>
          <w:numId w:val="22"/>
        </w:numPr>
        <w:rPr>
          <w:lang w:val="en-GB"/>
          <w:rPrChange w:id="2042" w:author="Mathias Fuchs" w:date="2020-07-01T16:45:00Z">
            <w:rPr/>
          </w:rPrChange>
        </w:rPr>
      </w:pPr>
      <w:r w:rsidRPr="00AD7A73">
        <w:rPr>
          <w:lang w:val="en-GB"/>
          <w:rPrChange w:id="2043" w:author="Mathias Fuchs" w:date="2020-07-01T16:45:00Z">
            <w:rPr/>
          </w:rPrChange>
        </w:rPr>
        <w:t>Gherkin as part of Cucumber to write the feature files</w:t>
      </w:r>
    </w:p>
    <w:p w14:paraId="72B0BBB5" w14:textId="728B3D4C" w:rsidR="00996833" w:rsidRDefault="00C34996" w:rsidP="009C718D">
      <w:pPr>
        <w:pStyle w:val="ListParagraph"/>
        <w:numPr>
          <w:ilvl w:val="0"/>
          <w:numId w:val="22"/>
        </w:numPr>
      </w:pPr>
      <w:r>
        <w:t xml:space="preserve">The </w:t>
      </w:r>
      <w:proofErr w:type="spellStart"/>
      <w:r w:rsidR="00996833">
        <w:t>Glue</w:t>
      </w:r>
      <w:proofErr w:type="spellEnd"/>
      <w:r w:rsidR="00996833">
        <w:t xml:space="preserve"> Code</w:t>
      </w:r>
    </w:p>
    <w:p w14:paraId="37AF23B8" w14:textId="2D059CAE" w:rsidR="00996833" w:rsidRDefault="00996833" w:rsidP="009C718D">
      <w:pPr>
        <w:pStyle w:val="ListParagraph"/>
        <w:numPr>
          <w:ilvl w:val="0"/>
          <w:numId w:val="22"/>
        </w:numPr>
      </w:pPr>
      <w:proofErr w:type="spellStart"/>
      <w:r>
        <w:t>Selenium</w:t>
      </w:r>
      <w:proofErr w:type="spellEnd"/>
    </w:p>
    <w:p w14:paraId="49B5E307" w14:textId="28CE7887" w:rsidR="00996833" w:rsidRPr="00C34996" w:rsidRDefault="00996833" w:rsidP="009C718D">
      <w:pPr>
        <w:pStyle w:val="ListParagraph"/>
        <w:numPr>
          <w:ilvl w:val="0"/>
          <w:numId w:val="22"/>
        </w:numPr>
      </w:pPr>
      <w:r>
        <w:t xml:space="preserve">And </w:t>
      </w:r>
      <w:proofErr w:type="spellStart"/>
      <w:r>
        <w:t>the</w:t>
      </w:r>
      <w:proofErr w:type="spellEnd"/>
      <w:r>
        <w:t xml:space="preserve"> </w:t>
      </w:r>
      <w:proofErr w:type="spellStart"/>
      <w:r>
        <w:t>Cucumber</w:t>
      </w:r>
      <w:proofErr w:type="spellEnd"/>
      <w:r>
        <w:t xml:space="preserve"> </w:t>
      </w:r>
      <w:proofErr w:type="spellStart"/>
      <w:r>
        <w:t>Scenarioo</w:t>
      </w:r>
      <w:proofErr w:type="spellEnd"/>
      <w:r>
        <w:t xml:space="preserve"> Plugin</w:t>
      </w:r>
      <w:commentRangeEnd w:id="2041"/>
      <w:r w:rsidR="00243943">
        <w:rPr>
          <w:rStyle w:val="CommentReference"/>
        </w:rPr>
        <w:commentReference w:id="2041"/>
      </w:r>
    </w:p>
    <w:p w14:paraId="0EC7E11E" w14:textId="221CB8BA" w:rsidR="00996833" w:rsidRPr="00AD7A73" w:rsidRDefault="00AB3A3E" w:rsidP="00996833">
      <w:pPr>
        <w:rPr>
          <w:lang w:val="en-GB"/>
          <w:rPrChange w:id="2044" w:author="Mathias Fuchs" w:date="2020-07-01T16:45:00Z">
            <w:rPr/>
          </w:rPrChange>
        </w:rPr>
      </w:pPr>
      <w:r>
        <w:rPr>
          <w:lang w:val="en-GB"/>
        </w:rPr>
        <w:t xml:space="preserve">According to Gamp 5 (p207) </w:t>
      </w:r>
      <w:r w:rsidR="00996833" w:rsidRPr="00AD7A73">
        <w:rPr>
          <w:lang w:val="en-GB"/>
          <w:rPrChange w:id="2045" w:author="Mathias Fuchs" w:date="2020-07-01T16:43:00Z">
            <w:rPr/>
          </w:rPrChange>
        </w:rPr>
        <w:t>Junit Framework, the Cucumber Test Runner, Gherkin and Selenium are established testing tools (</w:t>
      </w:r>
      <w:r w:rsidR="001D2147">
        <w:fldChar w:fldCharType="begin"/>
      </w:r>
      <w:r w:rsidR="001D2147" w:rsidRPr="001D2147">
        <w:rPr>
          <w:lang w:val="en-GB"/>
          <w:rPrChange w:id="2046" w:author="Mathias Fuchs" w:date="2020-06-30T15:44:00Z">
            <w:rPr/>
          </w:rPrChange>
        </w:rPr>
        <w:instrText xml:space="preserve"> HYPERLINK "https://www.stickyminds.com/article/junit-vs-testng-choosing-framework-unit-testing" \l ":~:text=JUnit%20is%20one%20of%20the,Selenium%20WebDriver%20tests%20in%20Java." </w:instrText>
      </w:r>
      <w:r w:rsidR="001D2147">
        <w:fldChar w:fldCharType="separate"/>
      </w:r>
      <w:r w:rsidR="009834E3" w:rsidRPr="00AD7A73">
        <w:rPr>
          <w:rStyle w:val="Hyperlink"/>
          <w:lang w:val="en-GB"/>
          <w:rPrChange w:id="2047" w:author="Mathias Fuchs" w:date="2020-07-01T16:43:00Z">
            <w:rPr>
              <w:rStyle w:val="Hyperlink"/>
            </w:rPr>
          </w:rPrChange>
        </w:rPr>
        <w:t>https://www.stickyminds.com/article/junit-vs-testng-choosing-framework-unit-testing#:~:text=JUnit%20is%20one%20of%20the,Selenium%20WebDriver%20tests%20in%20Java.</w:t>
      </w:r>
      <w:r w:rsidR="001D2147">
        <w:rPr>
          <w:rStyle w:val="Hyperlink"/>
        </w:rPr>
        <w:fldChar w:fldCharType="end"/>
      </w:r>
      <w:r w:rsidR="009834E3" w:rsidRPr="00AD7A73">
        <w:rPr>
          <w:lang w:val="en-GB"/>
          <w:rPrChange w:id="2048" w:author="Mathias Fuchs" w:date="2020-07-01T16:43:00Z">
            <w:rPr/>
          </w:rPrChange>
        </w:rPr>
        <w:t xml:space="preserve"> </w:t>
      </w:r>
      <w:r w:rsidR="001D2147">
        <w:fldChar w:fldCharType="begin"/>
      </w:r>
      <w:r w:rsidR="001D2147" w:rsidRPr="001D2147">
        <w:rPr>
          <w:lang w:val="en-GB"/>
          <w:rPrChange w:id="2049" w:author="Mathias Fuchs" w:date="2020-06-30T15:44:00Z">
            <w:rPr/>
          </w:rPrChange>
        </w:rPr>
        <w:instrText xml:space="preserve"> HYPERLINK "https://cucumber.io/tools/cucumber-open/" </w:instrText>
      </w:r>
      <w:r w:rsidR="001D2147">
        <w:fldChar w:fldCharType="separate"/>
      </w:r>
      <w:r w:rsidR="009834E3" w:rsidRPr="001D2147">
        <w:rPr>
          <w:rStyle w:val="Hyperlink"/>
          <w:lang w:val="en-GB"/>
          <w:rPrChange w:id="2050" w:author="Mathias Fuchs" w:date="2020-06-30T15:44:00Z">
            <w:rPr>
              <w:rStyle w:val="Hyperlink"/>
            </w:rPr>
          </w:rPrChange>
        </w:rPr>
        <w:t>https://cucumber.io/tools/cucumber-open/</w:t>
      </w:r>
      <w:r w:rsidR="001D2147">
        <w:rPr>
          <w:rStyle w:val="Hyperlink"/>
        </w:rPr>
        <w:fldChar w:fldCharType="end"/>
      </w:r>
      <w:r w:rsidR="009834E3" w:rsidRPr="00AD7A73">
        <w:rPr>
          <w:lang w:val="en-GB"/>
          <w:rPrChange w:id="2051" w:author="Mathias Fuchs" w:date="2020-07-01T16:45:00Z">
            <w:rPr/>
          </w:rPrChange>
        </w:rPr>
        <w:t xml:space="preserve"> </w:t>
      </w:r>
      <w:r w:rsidR="001D2147">
        <w:fldChar w:fldCharType="begin"/>
      </w:r>
      <w:r w:rsidR="001D2147" w:rsidRPr="001D2147">
        <w:rPr>
          <w:lang w:val="en-GB"/>
          <w:rPrChange w:id="2052" w:author="Mathias Fuchs" w:date="2020-06-30T15:44:00Z">
            <w:rPr/>
          </w:rPrChange>
        </w:rPr>
        <w:instrText xml:space="preserve"> HYPERLINK "https://en.wikipedia.org/wiki/Cucumber_(software)" </w:instrText>
      </w:r>
      <w:r w:rsidR="001D2147">
        <w:fldChar w:fldCharType="separate"/>
      </w:r>
      <w:r w:rsidR="009834E3" w:rsidRPr="001D2147">
        <w:rPr>
          <w:rStyle w:val="Hyperlink"/>
          <w:lang w:val="en-GB"/>
          <w:rPrChange w:id="2053" w:author="Mathias Fuchs" w:date="2020-06-30T15:44:00Z">
            <w:rPr>
              <w:rStyle w:val="Hyperlink"/>
            </w:rPr>
          </w:rPrChange>
        </w:rPr>
        <w:t>https://en.wikipedia.org/wiki/Cucumber_(software)</w:t>
      </w:r>
      <w:r w:rsidR="001D2147">
        <w:rPr>
          <w:rStyle w:val="Hyperlink"/>
        </w:rPr>
        <w:fldChar w:fldCharType="end"/>
      </w:r>
      <w:r w:rsidR="00996833" w:rsidRPr="00AD7A73">
        <w:rPr>
          <w:lang w:val="en-GB"/>
          <w:rPrChange w:id="2054" w:author="Mathias Fuchs" w:date="2020-07-01T16:45:00Z">
            <w:rPr/>
          </w:rPrChange>
        </w:rPr>
        <w:t xml:space="preserve"> </w:t>
      </w:r>
      <w:r w:rsidR="009834E3" w:rsidRPr="00AD7A73">
        <w:rPr>
          <w:lang w:val="en-GB"/>
          <w:rPrChange w:id="2055" w:author="Mathias Fuchs" w:date="2020-07-01T16:45:00Z">
            <w:rPr/>
          </w:rPrChange>
        </w:rPr>
        <w:t xml:space="preserve"> </w:t>
      </w:r>
      <w:r w:rsidR="001D2147">
        <w:fldChar w:fldCharType="begin"/>
      </w:r>
      <w:r w:rsidR="001D2147" w:rsidRPr="001D2147">
        <w:rPr>
          <w:lang w:val="en-GB"/>
          <w:rPrChange w:id="2056" w:author="Mathias Fuchs" w:date="2020-06-30T15:44:00Z">
            <w:rPr/>
          </w:rPrChange>
        </w:rPr>
        <w:instrText xml:space="preserve"> HYPERLINK "https://www.browserstack.com/guide/selenium-webdriver-tutorial" </w:instrText>
      </w:r>
      <w:r w:rsidR="001D2147">
        <w:fldChar w:fldCharType="separate"/>
      </w:r>
      <w:r w:rsidR="009834E3" w:rsidRPr="001D2147">
        <w:rPr>
          <w:rStyle w:val="Hyperlink"/>
          <w:lang w:val="en-GB"/>
          <w:rPrChange w:id="2057" w:author="Mathias Fuchs" w:date="2020-06-30T15:44:00Z">
            <w:rPr>
              <w:rStyle w:val="Hyperlink"/>
            </w:rPr>
          </w:rPrChange>
        </w:rPr>
        <w:t>https://www.browserstack.com/guide/selenium-webdriver-tutorial</w:t>
      </w:r>
      <w:r w:rsidR="001D2147">
        <w:rPr>
          <w:rStyle w:val="Hyperlink"/>
        </w:rPr>
        <w:fldChar w:fldCharType="end"/>
      </w:r>
      <w:r w:rsidR="009834E3" w:rsidRPr="00AD7A73">
        <w:rPr>
          <w:lang w:val="en-GB"/>
          <w:rPrChange w:id="2058" w:author="Mathias Fuchs" w:date="2020-07-01T16:45:00Z">
            <w:rPr/>
          </w:rPrChange>
        </w:rPr>
        <w:t xml:space="preserve"> – all viewed the 29.6.20</w:t>
      </w:r>
      <w:r w:rsidR="00996833" w:rsidRPr="00AD7A73">
        <w:rPr>
          <w:lang w:val="en-GB"/>
          <w:rPrChange w:id="2059" w:author="Mathias Fuchs" w:date="2020-07-01T16:45:00Z">
            <w:rPr/>
          </w:rPrChange>
        </w:rPr>
        <w:t xml:space="preserve"> ) and could therefore be considered as </w:t>
      </w:r>
      <w:r w:rsidR="00076E30" w:rsidRPr="00AD7A73">
        <w:rPr>
          <w:lang w:val="en-GB"/>
          <w:rPrChange w:id="2060" w:author="Mathias Fuchs" w:date="2020-07-01T16:45:00Z">
            <w:rPr/>
          </w:rPrChange>
        </w:rPr>
        <w:t>category 1 software</w:t>
      </w:r>
      <w:r w:rsidR="00933EA2">
        <w:rPr>
          <w:rStyle w:val="FootnoteReference"/>
        </w:rPr>
        <w:footnoteReference w:id="3"/>
      </w:r>
      <w:r>
        <w:rPr>
          <w:lang w:val="en-GB"/>
        </w:rPr>
        <w:t xml:space="preserve">. </w:t>
      </w:r>
    </w:p>
    <w:p w14:paraId="119D7613" w14:textId="52B93C52" w:rsidR="00FA3191" w:rsidRPr="00AD7A73" w:rsidRDefault="00FA3191" w:rsidP="00996833">
      <w:pPr>
        <w:rPr>
          <w:lang w:val="en-GB"/>
          <w:rPrChange w:id="2063" w:author="Mathias Fuchs" w:date="2020-07-01T16:45:00Z">
            <w:rPr/>
          </w:rPrChange>
        </w:rPr>
      </w:pPr>
      <w:r w:rsidRPr="00AD7A73">
        <w:rPr>
          <w:lang w:val="en-GB"/>
          <w:rPrChange w:id="2064" w:author="Mathias Fuchs" w:date="2020-07-01T16:45:00Z">
            <w:rPr/>
          </w:rPrChange>
        </w:rPr>
        <w:t xml:space="preserve">As the Glue Code and the Cucumber </w:t>
      </w:r>
      <w:proofErr w:type="spellStart"/>
      <w:r w:rsidRPr="00AD7A73">
        <w:rPr>
          <w:lang w:val="en-GB"/>
          <w:rPrChange w:id="2065" w:author="Mathias Fuchs" w:date="2020-07-01T16:45:00Z">
            <w:rPr/>
          </w:rPrChange>
        </w:rPr>
        <w:t>Scenarioo</w:t>
      </w:r>
      <w:proofErr w:type="spellEnd"/>
      <w:r w:rsidRPr="00AD7A73">
        <w:rPr>
          <w:lang w:val="en-GB"/>
          <w:rPrChange w:id="2066" w:author="Mathias Fuchs" w:date="2020-07-01T16:45:00Z">
            <w:rPr/>
          </w:rPrChange>
        </w:rPr>
        <w:t xml:space="preserve"> Plugin were specifically developed and adapted, respectively, they need to be considered as category</w:t>
      </w:r>
      <w:r w:rsidR="00366D8B" w:rsidRPr="00AD7A73">
        <w:rPr>
          <w:lang w:val="en-GB"/>
          <w:rPrChange w:id="2067" w:author="Mathias Fuchs" w:date="2020-07-01T16:45:00Z">
            <w:rPr/>
          </w:rPrChange>
        </w:rPr>
        <w:t xml:space="preserve"> 5 software (</w:t>
      </w:r>
      <w:r w:rsidR="00366D8B" w:rsidRPr="00AD7A73">
        <w:rPr>
          <w:highlight w:val="yellow"/>
          <w:lang w:val="en-GB"/>
          <w:rPrChange w:id="2068" w:author="Mathias Fuchs" w:date="2020-07-01T16:45:00Z">
            <w:rPr>
              <w:highlight w:val="yellow"/>
            </w:rPr>
          </w:rPrChange>
        </w:rPr>
        <w:t>p.129 and 130</w:t>
      </w:r>
      <w:r w:rsidR="00366D8B" w:rsidRPr="00AD7A73">
        <w:rPr>
          <w:lang w:val="en-GB"/>
          <w:rPrChange w:id="2069" w:author="Mathias Fuchs" w:date="2020-07-01T16:45:00Z">
            <w:rPr/>
          </w:rPrChange>
        </w:rPr>
        <w:t xml:space="preserve">).   </w:t>
      </w:r>
    </w:p>
    <w:p w14:paraId="274C0236" w14:textId="5B50D894" w:rsidR="00C34996" w:rsidRPr="00AD7A73" w:rsidRDefault="00C34996" w:rsidP="00996833">
      <w:pPr>
        <w:rPr>
          <w:lang w:val="en-GB"/>
          <w:rPrChange w:id="2070" w:author="Mathias Fuchs" w:date="2020-07-01T16:45:00Z">
            <w:rPr/>
          </w:rPrChange>
        </w:rPr>
      </w:pPr>
      <w:r w:rsidRPr="00AD7A73">
        <w:rPr>
          <w:lang w:val="en-GB"/>
          <w:rPrChange w:id="2071" w:author="Mathias Fuchs" w:date="2020-07-01T16:45:00Z">
            <w:rPr/>
          </w:rPrChange>
        </w:rPr>
        <w:t>With this in mind</w:t>
      </w:r>
      <w:r w:rsidR="00A907BF" w:rsidRPr="00AD7A73">
        <w:rPr>
          <w:lang w:val="en-GB"/>
          <w:rPrChange w:id="2072" w:author="Mathias Fuchs" w:date="2020-07-01T16:45:00Z">
            <w:rPr/>
          </w:rPrChange>
        </w:rPr>
        <w:t xml:space="preserve"> and taking into account the risks as described in the chapter </w:t>
      </w:r>
      <w:r w:rsidR="00A907BF" w:rsidRPr="00AD7A73">
        <w:rPr>
          <w:highlight w:val="yellow"/>
          <w:lang w:val="en-GB"/>
          <w:rPrChange w:id="2073" w:author="Mathias Fuchs" w:date="2020-07-01T16:45:00Z">
            <w:rPr>
              <w:highlight w:val="yellow"/>
            </w:rPr>
          </w:rPrChange>
        </w:rPr>
        <w:t>6.3.2</w:t>
      </w:r>
      <w:r w:rsidRPr="00AD7A73">
        <w:rPr>
          <w:lang w:val="en-GB"/>
          <w:rPrChange w:id="2074" w:author="Mathias Fuchs" w:date="2020-07-01T16:45:00Z">
            <w:rPr/>
          </w:rPrChange>
        </w:rPr>
        <w:t xml:space="preserve">, nothing could be determined, that would </w:t>
      </w:r>
      <w:r w:rsidR="00A907BF" w:rsidRPr="00AD7A73">
        <w:rPr>
          <w:lang w:val="en-GB"/>
          <w:rPrChange w:id="2075" w:author="Mathias Fuchs" w:date="2020-07-01T16:45:00Z">
            <w:rPr/>
          </w:rPrChange>
        </w:rPr>
        <w:t>make it impossible to</w:t>
      </w:r>
      <w:r w:rsidRPr="00AD7A73">
        <w:rPr>
          <w:lang w:val="en-GB"/>
          <w:rPrChange w:id="2076" w:author="Mathias Fuchs" w:date="2020-07-01T16:45:00Z">
            <w:rPr/>
          </w:rPrChange>
        </w:rPr>
        <w:t xml:space="preserve"> </w:t>
      </w:r>
      <w:r w:rsidR="00A907BF" w:rsidRPr="00AD7A73">
        <w:rPr>
          <w:lang w:val="en-GB"/>
          <w:rPrChange w:id="2077" w:author="Mathias Fuchs" w:date="2020-07-01T16:45:00Z">
            <w:rPr/>
          </w:rPrChange>
        </w:rPr>
        <w:t>validate</w:t>
      </w:r>
      <w:r w:rsidRPr="00AD7A73">
        <w:rPr>
          <w:lang w:val="en-GB"/>
          <w:rPrChange w:id="2078" w:author="Mathias Fuchs" w:date="2020-07-01T16:45:00Z">
            <w:rPr/>
          </w:rPrChange>
        </w:rPr>
        <w:t xml:space="preserve"> the OQ Test App and therefore its usage in a </w:t>
      </w:r>
      <w:proofErr w:type="spellStart"/>
      <w:r w:rsidRPr="00AD7A73">
        <w:rPr>
          <w:lang w:val="en-GB"/>
          <w:rPrChange w:id="2079" w:author="Mathias Fuchs" w:date="2020-07-01T16:45:00Z">
            <w:rPr/>
          </w:rPrChange>
        </w:rPr>
        <w:t>GxP</w:t>
      </w:r>
      <w:proofErr w:type="spellEnd"/>
      <w:r w:rsidRPr="00AD7A73">
        <w:rPr>
          <w:lang w:val="en-GB"/>
          <w:rPrChange w:id="2080" w:author="Mathias Fuchs" w:date="2020-07-01T16:45:00Z">
            <w:rPr/>
          </w:rPrChange>
        </w:rPr>
        <w:t xml:space="preserve"> environment.</w:t>
      </w:r>
      <w:r w:rsidR="006976E6" w:rsidRPr="00AD7A73">
        <w:rPr>
          <w:lang w:val="en-GB"/>
          <w:rPrChange w:id="2081" w:author="Mathias Fuchs" w:date="2020-07-01T16:45:00Z">
            <w:rPr/>
          </w:rPrChange>
        </w:rPr>
        <w:t xml:space="preserve"> </w:t>
      </w:r>
      <w:del w:id="2082" w:author="Mathias Fuchs" w:date="2020-07-02T14:38:00Z">
        <w:r w:rsidR="006976E6" w:rsidRPr="00AD7A73" w:rsidDel="00B8345C">
          <w:rPr>
            <w:lang w:val="en-GB"/>
            <w:rPrChange w:id="2083" w:author="Mathias Fuchs" w:date="2020-07-01T16:45:00Z">
              <w:rPr/>
            </w:rPrChange>
          </w:rPr>
          <w:delText xml:space="preserve">But quite some efforts </w:delText>
        </w:r>
        <w:r w:rsidR="00E7141C" w:rsidRPr="00AD7A73" w:rsidDel="00B8345C">
          <w:rPr>
            <w:lang w:val="en-GB"/>
            <w:rPrChange w:id="2084" w:author="Mathias Fuchs" w:date="2020-07-01T16:45:00Z">
              <w:rPr/>
            </w:rPrChange>
          </w:rPr>
          <w:delText>will be required for</w:delText>
        </w:r>
        <w:r w:rsidR="006976E6" w:rsidRPr="00AD7A73" w:rsidDel="00B8345C">
          <w:rPr>
            <w:lang w:val="en-GB"/>
            <w:rPrChange w:id="2085" w:author="Mathias Fuchs" w:date="2020-07-01T16:45:00Z">
              <w:rPr/>
            </w:rPrChange>
          </w:rPr>
          <w:delText xml:space="preserve"> its validation, as it has to be considered as category 5 software as described before.</w:delText>
        </w:r>
      </w:del>
    </w:p>
    <w:p w14:paraId="70C07AD2" w14:textId="4523ED1F" w:rsidR="00EC4F7B" w:rsidRPr="00AD7A73" w:rsidRDefault="00EC4F7B" w:rsidP="00EC4F7B">
      <w:pPr>
        <w:pStyle w:val="Heading3"/>
        <w:rPr>
          <w:lang w:val="en-GB"/>
          <w:rPrChange w:id="2086" w:author="Mathias Fuchs" w:date="2020-07-01T16:45:00Z">
            <w:rPr/>
          </w:rPrChange>
        </w:rPr>
      </w:pPr>
      <w:bookmarkStart w:id="2087" w:name="_Toc44339693"/>
      <w:commentRangeStart w:id="2088"/>
      <w:r w:rsidRPr="00AD7A73">
        <w:rPr>
          <w:lang w:val="en-GB"/>
          <w:rPrChange w:id="2089" w:author="Mathias Fuchs" w:date="2020-07-01T16:45:00Z">
            <w:rPr/>
          </w:rPrChange>
        </w:rPr>
        <w:lastRenderedPageBreak/>
        <w:t>Analysis of the OQ Test App</w:t>
      </w:r>
      <w:r w:rsidR="006C731E" w:rsidRPr="00AD7A73">
        <w:rPr>
          <w:lang w:val="en-GB"/>
          <w:rPrChange w:id="2090" w:author="Mathias Fuchs" w:date="2020-07-01T16:45:00Z">
            <w:rPr/>
          </w:rPrChange>
        </w:rPr>
        <w:t>/</w:t>
      </w:r>
      <w:proofErr w:type="spellStart"/>
      <w:r w:rsidR="006C731E" w:rsidRPr="00AD7A73">
        <w:rPr>
          <w:lang w:val="en-GB"/>
          <w:rPrChange w:id="2091" w:author="Mathias Fuchs" w:date="2020-07-01T16:45:00Z">
            <w:rPr/>
          </w:rPrChange>
        </w:rPr>
        <w:t>Scenarioo</w:t>
      </w:r>
      <w:proofErr w:type="spellEnd"/>
      <w:r w:rsidR="006C731E" w:rsidRPr="00AD7A73">
        <w:rPr>
          <w:lang w:val="en-GB"/>
          <w:rPrChange w:id="2092" w:author="Mathias Fuchs" w:date="2020-07-01T16:45:00Z">
            <w:rPr/>
          </w:rPrChange>
        </w:rPr>
        <w:t xml:space="preserve"> System</w:t>
      </w:r>
      <w:bookmarkEnd w:id="2087"/>
      <w:commentRangeEnd w:id="2088"/>
      <w:r w:rsidR="00D536E1">
        <w:rPr>
          <w:rStyle w:val="CommentReference"/>
          <w:b w:val="0"/>
          <w:i w:val="0"/>
          <w:kern w:val="0"/>
          <w:lang w:eastAsia="en-US"/>
        </w:rPr>
        <w:commentReference w:id="2088"/>
      </w:r>
    </w:p>
    <w:p w14:paraId="3D80F977" w14:textId="429BDA06" w:rsidR="00EC4F7B" w:rsidRPr="00AD7A73" w:rsidRDefault="007659C2" w:rsidP="000D1B54">
      <w:pPr>
        <w:rPr>
          <w:lang w:val="en-GB"/>
          <w:rPrChange w:id="2093" w:author="Mathias Fuchs" w:date="2020-07-01T16:45:00Z">
            <w:rPr/>
          </w:rPrChange>
        </w:rPr>
      </w:pPr>
      <w:r w:rsidRPr="00AD7A73">
        <w:rPr>
          <w:lang w:val="en-GB"/>
          <w:rPrChange w:id="2094" w:author="Mathias Fuchs" w:date="2020-07-01T16:45:00Z">
            <w:rPr/>
          </w:rPrChange>
        </w:rPr>
        <w:t>As already described earlier (</w:t>
      </w:r>
      <w:r w:rsidRPr="00AD7A73">
        <w:rPr>
          <w:highlight w:val="yellow"/>
          <w:lang w:val="en-GB"/>
          <w:rPrChange w:id="2095" w:author="Mathias Fuchs" w:date="2020-07-01T16:45:00Z">
            <w:rPr>
              <w:highlight w:val="yellow"/>
            </w:rPr>
          </w:rPrChange>
        </w:rPr>
        <w:t>chapter...</w:t>
      </w:r>
      <w:r w:rsidRPr="00AD7A73">
        <w:rPr>
          <w:lang w:val="en-GB"/>
          <w:rPrChange w:id="2096" w:author="Mathias Fuchs" w:date="2020-07-01T16:45:00Z">
            <w:rPr/>
          </w:rPrChange>
        </w:rPr>
        <w:t xml:space="preserve">.), the OQ Test App generates test results and formats them using the Cucumber </w:t>
      </w:r>
      <w:proofErr w:type="spellStart"/>
      <w:r w:rsidRPr="00AD7A73">
        <w:rPr>
          <w:lang w:val="en-GB"/>
          <w:rPrChange w:id="2097" w:author="Mathias Fuchs" w:date="2020-07-01T16:45:00Z">
            <w:rPr/>
          </w:rPrChange>
        </w:rPr>
        <w:t>Scenarioo</w:t>
      </w:r>
      <w:proofErr w:type="spellEnd"/>
      <w:r w:rsidRPr="00AD7A73">
        <w:rPr>
          <w:lang w:val="en-GB"/>
          <w:rPrChange w:id="2098" w:author="Mathias Fuchs" w:date="2020-07-01T16:45:00Z">
            <w:rPr/>
          </w:rPrChange>
        </w:rPr>
        <w:t xml:space="preserve"> Plugin in order that the test results can be visualised in </w:t>
      </w:r>
      <w:proofErr w:type="spellStart"/>
      <w:r w:rsidRPr="00AD7A73">
        <w:rPr>
          <w:lang w:val="en-GB"/>
          <w:rPrChange w:id="2099" w:author="Mathias Fuchs" w:date="2020-07-01T16:45:00Z">
            <w:rPr/>
          </w:rPrChange>
        </w:rPr>
        <w:t>Scenarioo</w:t>
      </w:r>
      <w:proofErr w:type="spellEnd"/>
      <w:r w:rsidRPr="00AD7A73">
        <w:rPr>
          <w:lang w:val="en-GB"/>
          <w:rPrChange w:id="2100" w:author="Mathias Fuchs" w:date="2020-07-01T16:45:00Z">
            <w:rPr/>
          </w:rPrChange>
        </w:rPr>
        <w:t xml:space="preserve">. The most critical point </w:t>
      </w:r>
      <w:del w:id="2101" w:author="Mathias Fuchs" w:date="2020-06-30T16:28:00Z">
        <w:r w:rsidRPr="00AD7A73" w:rsidDel="007726BE">
          <w:rPr>
            <w:lang w:val="en-GB"/>
            <w:rPrChange w:id="2102" w:author="Mathias Fuchs" w:date="2020-07-01T16:45:00Z">
              <w:rPr/>
            </w:rPrChange>
          </w:rPr>
          <w:delText>in respect of</w:delText>
        </w:r>
      </w:del>
      <w:ins w:id="2103" w:author="Mathias Fuchs" w:date="2020-06-30T16:28:00Z">
        <w:r w:rsidR="007726BE" w:rsidRPr="007726BE">
          <w:rPr>
            <w:lang w:val="en-GB"/>
            <w:rPrChange w:id="2104" w:author="Mathias Fuchs" w:date="2020-06-30T16:28:00Z">
              <w:rPr/>
            </w:rPrChange>
          </w:rPr>
          <w:t>during</w:t>
        </w:r>
      </w:ins>
      <w:r w:rsidRPr="00AD7A73">
        <w:rPr>
          <w:lang w:val="en-GB"/>
          <w:rPrChange w:id="2105" w:author="Mathias Fuchs" w:date="2020-07-01T16:45:00Z">
            <w:rPr/>
          </w:rPrChange>
        </w:rPr>
        <w:t xml:space="preserve"> the OQ Test App/</w:t>
      </w:r>
      <w:proofErr w:type="spellStart"/>
      <w:r w:rsidRPr="00AD7A73">
        <w:rPr>
          <w:lang w:val="en-GB"/>
          <w:rPrChange w:id="2106" w:author="Mathias Fuchs" w:date="2020-07-01T16:45:00Z">
            <w:rPr/>
          </w:rPrChange>
        </w:rPr>
        <w:t>Scenarioo</w:t>
      </w:r>
      <w:proofErr w:type="spellEnd"/>
      <w:r w:rsidRPr="00AD7A73">
        <w:rPr>
          <w:lang w:val="en-GB"/>
          <w:rPrChange w:id="2107" w:author="Mathias Fuchs" w:date="2020-07-01T16:45:00Z">
            <w:rPr/>
          </w:rPrChange>
        </w:rPr>
        <w:t xml:space="preserve"> integration is </w:t>
      </w:r>
      <w:del w:id="2108" w:author="Mathias Fuchs" w:date="2020-06-30T16:28:00Z">
        <w:r w:rsidRPr="00AD7A73" w:rsidDel="007726BE">
          <w:rPr>
            <w:lang w:val="en-GB"/>
            <w:rPrChange w:id="2109" w:author="Mathias Fuchs" w:date="2020-07-01T16:45:00Z">
              <w:rPr/>
            </w:rPrChange>
          </w:rPr>
          <w:delText xml:space="preserve">therefore </w:delText>
        </w:r>
      </w:del>
      <w:r w:rsidRPr="00AD7A73">
        <w:rPr>
          <w:lang w:val="en-GB"/>
          <w:rPrChange w:id="2110" w:author="Mathias Fuchs" w:date="2020-07-01T16:45:00Z">
            <w:rPr/>
          </w:rPrChange>
        </w:rPr>
        <w:t xml:space="preserve">the correct functioning of the Cucumber </w:t>
      </w:r>
      <w:proofErr w:type="spellStart"/>
      <w:r w:rsidRPr="00AD7A73">
        <w:rPr>
          <w:lang w:val="en-GB"/>
          <w:rPrChange w:id="2111" w:author="Mathias Fuchs" w:date="2020-07-01T16:45:00Z">
            <w:rPr/>
          </w:rPrChange>
        </w:rPr>
        <w:t>Scenarioo</w:t>
      </w:r>
      <w:proofErr w:type="spellEnd"/>
      <w:r w:rsidRPr="00AD7A73">
        <w:rPr>
          <w:lang w:val="en-GB"/>
          <w:rPrChange w:id="2112" w:author="Mathias Fuchs" w:date="2020-07-01T16:45:00Z">
            <w:rPr/>
          </w:rPrChange>
        </w:rPr>
        <w:t xml:space="preserve"> Plugin of the OQ Test App. </w:t>
      </w:r>
      <w:r w:rsidR="00DC5899" w:rsidRPr="00AD7A73">
        <w:rPr>
          <w:lang w:val="en-GB"/>
          <w:rPrChange w:id="2113" w:author="Mathias Fuchs" w:date="2020-07-01T16:45:00Z">
            <w:rPr/>
          </w:rPrChange>
        </w:rPr>
        <w:t>With this in mind,</w:t>
      </w:r>
      <w:r w:rsidRPr="00AD7A73">
        <w:rPr>
          <w:lang w:val="en-GB"/>
          <w:rPrChange w:id="2114" w:author="Mathias Fuchs" w:date="2020-07-01T16:45:00Z">
            <w:rPr/>
          </w:rPrChange>
        </w:rPr>
        <w:t xml:space="preserve"> the integration of the OQ Test App/</w:t>
      </w:r>
      <w:proofErr w:type="spellStart"/>
      <w:r w:rsidRPr="00AD7A73">
        <w:rPr>
          <w:lang w:val="en-GB"/>
          <w:rPrChange w:id="2115" w:author="Mathias Fuchs" w:date="2020-07-01T16:45:00Z">
            <w:rPr/>
          </w:rPrChange>
        </w:rPr>
        <w:t>Scenarioo</w:t>
      </w:r>
      <w:proofErr w:type="spellEnd"/>
      <w:r w:rsidRPr="00AD7A73">
        <w:rPr>
          <w:lang w:val="en-GB"/>
          <w:rPrChange w:id="2116" w:author="Mathias Fuchs" w:date="2020-07-01T16:45:00Z">
            <w:rPr/>
          </w:rPrChange>
        </w:rPr>
        <w:t xml:space="preserve"> System should be part of the validation of the OQ Test App as described in the chapter before.</w:t>
      </w:r>
    </w:p>
    <w:p w14:paraId="0C12AD60" w14:textId="06392048" w:rsidR="000D1B54" w:rsidRPr="00AD7A73" w:rsidRDefault="00C56E2B" w:rsidP="000D1B54">
      <w:pPr>
        <w:pStyle w:val="Heading3"/>
        <w:rPr>
          <w:lang w:val="en-GB"/>
          <w:rPrChange w:id="2117" w:author="Mathias Fuchs" w:date="2020-07-01T16:45:00Z">
            <w:rPr/>
          </w:rPrChange>
        </w:rPr>
      </w:pPr>
      <w:bookmarkStart w:id="2118" w:name="_Toc44339694"/>
      <w:commentRangeStart w:id="2119"/>
      <w:commentRangeStart w:id="2120"/>
      <w:del w:id="2121" w:author="Mathias Fuchs" w:date="2020-07-02T15:15:00Z">
        <w:r w:rsidRPr="00AD7A73" w:rsidDel="00FA1C96">
          <w:rPr>
            <w:lang w:val="en-GB"/>
            <w:rPrChange w:id="2122" w:author="Mathias Fuchs" w:date="2020-07-01T16:45:00Z">
              <w:rPr/>
            </w:rPrChange>
          </w:rPr>
          <w:delText>Dealing with</w:delText>
        </w:r>
      </w:del>
      <w:ins w:id="2123" w:author="Mathias Fuchs" w:date="2020-07-02T15:15:00Z">
        <w:r w:rsidR="00FA1C96">
          <w:rPr>
            <w:lang w:val="en-GB"/>
          </w:rPr>
          <w:t>OQ Test App Component</w:t>
        </w:r>
      </w:ins>
      <w:r w:rsidRPr="00AD7A73">
        <w:rPr>
          <w:lang w:val="en-GB"/>
          <w:rPrChange w:id="2124" w:author="Mathias Fuchs" w:date="2020-07-01T16:45:00Z">
            <w:rPr/>
          </w:rPrChange>
        </w:rPr>
        <w:t xml:space="preserve"> Updates </w:t>
      </w:r>
      <w:del w:id="2125" w:author="Mathias Fuchs" w:date="2020-07-02T15:15:00Z">
        <w:r w:rsidRPr="00AD7A73" w:rsidDel="00FA1C96">
          <w:rPr>
            <w:lang w:val="en-GB"/>
            <w:rPrChange w:id="2126" w:author="Mathias Fuchs" w:date="2020-07-01T16:45:00Z">
              <w:rPr/>
            </w:rPrChange>
          </w:rPr>
          <w:delText xml:space="preserve">– </w:delText>
        </w:r>
      </w:del>
      <w:ins w:id="2127" w:author="Mathias Fuchs" w:date="2020-07-02T15:15:00Z">
        <w:r w:rsidR="00FA1C96">
          <w:rPr>
            <w:lang w:val="en-GB"/>
          </w:rPr>
          <w:t>&amp;</w:t>
        </w:r>
        <w:r w:rsidR="00FA1C96" w:rsidRPr="00AD7A73">
          <w:rPr>
            <w:lang w:val="en-GB"/>
            <w:rPrChange w:id="2128" w:author="Mathias Fuchs" w:date="2020-07-01T16:45:00Z">
              <w:rPr/>
            </w:rPrChange>
          </w:rPr>
          <w:t xml:space="preserve"> </w:t>
        </w:r>
      </w:ins>
      <w:del w:id="2129" w:author="Mathias Fuchs" w:date="2020-07-02T15:15:00Z">
        <w:r w:rsidRPr="00AD7A73" w:rsidDel="00FA1C96">
          <w:rPr>
            <w:lang w:val="en-GB"/>
            <w:rPrChange w:id="2130" w:author="Mathias Fuchs" w:date="2020-07-01T16:45:00Z">
              <w:rPr/>
            </w:rPrChange>
          </w:rPr>
          <w:delText xml:space="preserve">Pain Point </w:delText>
        </w:r>
      </w:del>
      <w:r w:rsidRPr="00AD7A73">
        <w:rPr>
          <w:lang w:val="en-GB"/>
          <w:rPrChange w:id="2131" w:author="Mathias Fuchs" w:date="2020-07-01T16:45:00Z">
            <w:rPr/>
          </w:rPrChange>
        </w:rPr>
        <w:t>Glue Code</w:t>
      </w:r>
      <w:bookmarkEnd w:id="2118"/>
      <w:commentRangeEnd w:id="2119"/>
      <w:r w:rsidR="004119E8">
        <w:rPr>
          <w:rStyle w:val="CommentReference"/>
          <w:b w:val="0"/>
          <w:i w:val="0"/>
          <w:kern w:val="0"/>
          <w:lang w:eastAsia="en-US"/>
        </w:rPr>
        <w:commentReference w:id="2119"/>
      </w:r>
      <w:commentRangeEnd w:id="2120"/>
      <w:r w:rsidR="00BD3315">
        <w:rPr>
          <w:rStyle w:val="CommentReference"/>
          <w:b w:val="0"/>
          <w:i w:val="0"/>
          <w:kern w:val="0"/>
          <w:lang w:eastAsia="en-US"/>
        </w:rPr>
        <w:commentReference w:id="2120"/>
      </w:r>
    </w:p>
    <w:p w14:paraId="07B5A87B" w14:textId="27F6D8EC" w:rsidR="00C34A08" w:rsidRPr="00AD7A73" w:rsidRDefault="007C3A45" w:rsidP="00AB6448">
      <w:pPr>
        <w:rPr>
          <w:lang w:val="en-GB"/>
          <w:rPrChange w:id="2132" w:author="Mathias Fuchs" w:date="2020-07-01T16:45:00Z">
            <w:rPr/>
          </w:rPrChange>
        </w:rPr>
      </w:pPr>
      <w:r w:rsidRPr="00AD7A73">
        <w:rPr>
          <w:lang w:val="en-GB"/>
          <w:rPrChange w:id="2133" w:author="Mathias Fuchs" w:date="2020-07-01T16:45:00Z">
            <w:rPr/>
          </w:rPrChange>
        </w:rPr>
        <w:t>In principle, any change in the software needs a re-validation of the new software version (</w:t>
      </w:r>
      <w:r w:rsidRPr="00AD7A73">
        <w:rPr>
          <w:highlight w:val="yellow"/>
          <w:lang w:val="en-GB"/>
          <w:rPrChange w:id="2134" w:author="Mathias Fuchs" w:date="2020-07-01T16:45:00Z">
            <w:rPr>
              <w:highlight w:val="yellow"/>
            </w:rPr>
          </w:rPrChange>
        </w:rPr>
        <w:t>GAMP5, Figure 4.1 on page 30</w:t>
      </w:r>
      <w:r w:rsidRPr="00AD7A73">
        <w:rPr>
          <w:lang w:val="en-GB"/>
          <w:rPrChange w:id="2135" w:author="Mathias Fuchs" w:date="2020-07-01T16:45:00Z">
            <w:rPr/>
          </w:rPrChange>
        </w:rPr>
        <w:t xml:space="preserve">). For both </w:t>
      </w:r>
      <w:del w:id="2136" w:author="Mathias Fuchs" w:date="2020-06-30T16:31:00Z">
        <w:r w:rsidRPr="00AD7A73" w:rsidDel="007726BE">
          <w:rPr>
            <w:lang w:val="en-GB"/>
            <w:rPrChange w:id="2137" w:author="Mathias Fuchs" w:date="2020-07-01T16:45:00Z">
              <w:rPr/>
            </w:rPrChange>
          </w:rPr>
          <w:delText>software</w:delText>
        </w:r>
      </w:del>
      <w:ins w:id="2138" w:author="Mathias Fuchs" w:date="2020-06-30T16:31:00Z">
        <w:r w:rsidR="007726BE" w:rsidRPr="007726BE">
          <w:rPr>
            <w:lang w:val="en-GB"/>
            <w:rPrChange w:id="2139" w:author="Mathias Fuchs" w:date="2020-06-30T16:34:00Z">
              <w:rPr/>
            </w:rPrChange>
          </w:rPr>
          <w:t>components</w:t>
        </w:r>
      </w:ins>
      <w:ins w:id="2140" w:author="Mathias Fuchs" w:date="2020-07-02T15:02:00Z">
        <w:r w:rsidR="00243943">
          <w:rPr>
            <w:lang w:val="en-GB"/>
          </w:rPr>
          <w:t xml:space="preserve"> of the test automation component</w:t>
        </w:r>
      </w:ins>
      <w:r w:rsidRPr="00AD7A73">
        <w:rPr>
          <w:lang w:val="en-GB"/>
          <w:rPrChange w:id="2141" w:author="Mathias Fuchs" w:date="2020-07-01T16:45:00Z">
            <w:rPr/>
          </w:rPrChange>
        </w:rPr>
        <w:t>,</w:t>
      </w:r>
      <w:ins w:id="2142" w:author="Mathias Fuchs" w:date="2020-07-02T15:02:00Z">
        <w:r w:rsidR="00243943">
          <w:rPr>
            <w:lang w:val="en-GB"/>
          </w:rPr>
          <w:t>(</w:t>
        </w:r>
      </w:ins>
      <w:del w:id="2143" w:author="Mathias Fuchs" w:date="2020-07-02T15:02:00Z">
        <w:r w:rsidRPr="00AD7A73" w:rsidDel="00243943">
          <w:rPr>
            <w:lang w:val="en-GB"/>
            <w:rPrChange w:id="2144" w:author="Mathias Fuchs" w:date="2020-07-01T16:45:00Z">
              <w:rPr/>
            </w:rPrChange>
          </w:rPr>
          <w:delText xml:space="preserve"> </w:delText>
        </w:r>
      </w:del>
      <w:r w:rsidRPr="00AD7A73">
        <w:rPr>
          <w:lang w:val="en-GB"/>
          <w:rPrChange w:id="2145" w:author="Mathias Fuchs" w:date="2020-07-01T16:45:00Z">
            <w:rPr/>
          </w:rPrChange>
        </w:rPr>
        <w:t xml:space="preserve">the OQ Test App and </w:t>
      </w:r>
      <w:proofErr w:type="spellStart"/>
      <w:r w:rsidRPr="00AD7A73">
        <w:rPr>
          <w:lang w:val="en-GB"/>
          <w:rPrChange w:id="2146" w:author="Mathias Fuchs" w:date="2020-07-01T16:45:00Z">
            <w:rPr/>
          </w:rPrChange>
        </w:rPr>
        <w:t>Scenarioo</w:t>
      </w:r>
      <w:proofErr w:type="spellEnd"/>
      <w:ins w:id="2147" w:author="Mathias Fuchs" w:date="2020-07-02T15:02:00Z">
        <w:r w:rsidR="00243943">
          <w:rPr>
            <w:lang w:val="en-GB"/>
          </w:rPr>
          <w:t>)</w:t>
        </w:r>
      </w:ins>
      <w:r w:rsidR="0036491B" w:rsidRPr="00AD7A73">
        <w:rPr>
          <w:lang w:val="en-GB"/>
          <w:rPrChange w:id="2148" w:author="Mathias Fuchs" w:date="2020-07-01T16:45:00Z">
            <w:rPr/>
          </w:rPrChange>
        </w:rPr>
        <w:t>,</w:t>
      </w:r>
      <w:r w:rsidRPr="00AD7A73">
        <w:rPr>
          <w:lang w:val="en-GB"/>
          <w:rPrChange w:id="2149" w:author="Mathias Fuchs" w:date="2020-07-01T16:45:00Z">
            <w:rPr/>
          </w:rPrChange>
        </w:rPr>
        <w:t xml:space="preserve"> this can be</w:t>
      </w:r>
      <w:r w:rsidR="00635BB9" w:rsidRPr="00AD7A73">
        <w:rPr>
          <w:lang w:val="en-GB"/>
          <w:rPrChange w:id="2150" w:author="Mathias Fuchs" w:date="2020-07-01T16:45:00Z">
            <w:rPr/>
          </w:rPrChange>
        </w:rPr>
        <w:t xml:space="preserve"> fully</w:t>
      </w:r>
      <w:r w:rsidRPr="00AD7A73">
        <w:rPr>
          <w:lang w:val="en-GB"/>
          <w:rPrChange w:id="2151" w:author="Mathias Fuchs" w:date="2020-07-01T16:45:00Z">
            <w:rPr/>
          </w:rPrChange>
        </w:rPr>
        <w:t xml:space="preserve"> controlled</w:t>
      </w:r>
      <w:r w:rsidR="00635BB9" w:rsidRPr="00AD7A73">
        <w:rPr>
          <w:lang w:val="en-GB"/>
          <w:rPrChange w:id="2152" w:author="Mathias Fuchs" w:date="2020-07-01T16:45:00Z">
            <w:rPr/>
          </w:rPrChange>
        </w:rPr>
        <w:t>:</w:t>
      </w:r>
      <w:r w:rsidRPr="00AD7A73">
        <w:rPr>
          <w:lang w:val="en-GB"/>
          <w:rPrChange w:id="2153" w:author="Mathias Fuchs" w:date="2020-07-01T16:45:00Z">
            <w:rPr/>
          </w:rPrChange>
        </w:rPr>
        <w:t xml:space="preserve"> </w:t>
      </w:r>
      <w:del w:id="2154" w:author="Mathias Fuchs" w:date="2020-07-02T15:03:00Z">
        <w:r w:rsidRPr="00AD7A73" w:rsidDel="00243943">
          <w:rPr>
            <w:lang w:val="en-GB"/>
            <w:rPrChange w:id="2155" w:author="Mathias Fuchs" w:date="2020-07-01T16:45:00Z">
              <w:rPr/>
            </w:rPrChange>
          </w:rPr>
          <w:delText xml:space="preserve">It </w:delText>
        </w:r>
        <w:r w:rsidR="00635BB9" w:rsidRPr="00AD7A73" w:rsidDel="00243943">
          <w:rPr>
            <w:lang w:val="en-GB"/>
            <w:rPrChange w:id="2156" w:author="Mathias Fuchs" w:date="2020-07-01T16:45:00Z">
              <w:rPr/>
            </w:rPrChange>
          </w:rPr>
          <w:delText>depends on</w:delText>
        </w:r>
        <w:r w:rsidRPr="00AD7A73" w:rsidDel="00243943">
          <w:rPr>
            <w:lang w:val="en-GB"/>
            <w:rPrChange w:id="2157" w:author="Mathias Fuchs" w:date="2020-07-01T16:45:00Z">
              <w:rPr/>
            </w:rPrChange>
          </w:rPr>
          <w:delText xml:space="preserve"> the use</w:delText>
        </w:r>
        <w:r w:rsidR="006B7102" w:rsidRPr="00AD7A73" w:rsidDel="00243943">
          <w:rPr>
            <w:lang w:val="en-GB"/>
            <w:rPrChange w:id="2158" w:author="Mathias Fuchs" w:date="2020-07-01T16:45:00Z">
              <w:rPr/>
            </w:rPrChange>
          </w:rPr>
          <w:delText xml:space="preserve">r needs, when </w:delText>
        </w:r>
        <w:r w:rsidR="00635BB9" w:rsidRPr="00AD7A73" w:rsidDel="00243943">
          <w:rPr>
            <w:lang w:val="en-GB"/>
            <w:rPrChange w:id="2159" w:author="Mathias Fuchs" w:date="2020-07-01T16:45:00Z">
              <w:rPr/>
            </w:rPrChange>
          </w:rPr>
          <w:delText>changes in the applications are needed</w:delText>
        </w:r>
        <w:r w:rsidR="006B7102" w:rsidRPr="00AD7A73" w:rsidDel="00243943">
          <w:rPr>
            <w:lang w:val="en-GB"/>
            <w:rPrChange w:id="2160" w:author="Mathias Fuchs" w:date="2020-07-01T16:45:00Z">
              <w:rPr/>
            </w:rPrChange>
          </w:rPr>
          <w:delText xml:space="preserve">, as both </w:delText>
        </w:r>
      </w:del>
      <w:ins w:id="2161" w:author="Mathias Fuchs" w:date="2020-07-02T15:03:00Z">
        <w:r w:rsidR="00243943">
          <w:rPr>
            <w:lang w:val="en-GB"/>
          </w:rPr>
          <w:t>B</w:t>
        </w:r>
        <w:r w:rsidR="00243943" w:rsidRPr="00AD7A73">
          <w:rPr>
            <w:lang w:val="en-GB"/>
            <w:rPrChange w:id="2162" w:author="Mathias Fuchs" w:date="2020-07-01T16:45:00Z">
              <w:rPr/>
            </w:rPrChange>
          </w:rPr>
          <w:t xml:space="preserve">oth </w:t>
        </w:r>
      </w:ins>
      <w:r w:rsidR="006B7102" w:rsidRPr="00AD7A73">
        <w:rPr>
          <w:lang w:val="en-GB"/>
          <w:rPrChange w:id="2163" w:author="Mathias Fuchs" w:date="2020-07-01T16:45:00Z">
            <w:rPr/>
          </w:rPrChange>
        </w:rPr>
        <w:t xml:space="preserve">applications are on premise </w:t>
      </w:r>
      <w:r w:rsidR="00635BB9" w:rsidRPr="00AD7A73">
        <w:rPr>
          <w:lang w:val="en-GB"/>
          <w:rPrChange w:id="2164" w:author="Mathias Fuchs" w:date="2020-07-01T16:45:00Z">
            <w:rPr/>
          </w:rPrChange>
        </w:rPr>
        <w:t>and</w:t>
      </w:r>
      <w:r w:rsidR="006B7102" w:rsidRPr="00AD7A73">
        <w:rPr>
          <w:lang w:val="en-GB"/>
          <w:rPrChange w:id="2165" w:author="Mathias Fuchs" w:date="2020-07-01T16:45:00Z">
            <w:rPr/>
          </w:rPrChange>
        </w:rPr>
        <w:t xml:space="preserve"> in full control of the regulated company. </w:t>
      </w:r>
    </w:p>
    <w:p w14:paraId="4E1100F7" w14:textId="29023031" w:rsidR="00AB6448" w:rsidRPr="00AD7A73" w:rsidRDefault="006B7102" w:rsidP="00AB6448">
      <w:pPr>
        <w:rPr>
          <w:lang w:val="en-GB"/>
          <w:rPrChange w:id="2166" w:author="Mathias Fuchs" w:date="2020-07-01T16:45:00Z">
            <w:rPr/>
          </w:rPrChange>
        </w:rPr>
      </w:pPr>
      <w:r w:rsidRPr="00AD7A73">
        <w:rPr>
          <w:lang w:val="en-GB"/>
          <w:rPrChange w:id="2167" w:author="Mathias Fuchs" w:date="2020-07-01T16:45:00Z">
            <w:rPr/>
          </w:rPrChange>
        </w:rPr>
        <w:t xml:space="preserve">For </w:t>
      </w:r>
      <w:proofErr w:type="spellStart"/>
      <w:r w:rsidRPr="00AD7A73">
        <w:rPr>
          <w:lang w:val="en-GB"/>
          <w:rPrChange w:id="2168" w:author="Mathias Fuchs" w:date="2020-07-01T16:45:00Z">
            <w:rPr/>
          </w:rPrChange>
        </w:rPr>
        <w:t>scenarioo</w:t>
      </w:r>
      <w:proofErr w:type="spellEnd"/>
      <w:r w:rsidRPr="00AD7A73">
        <w:rPr>
          <w:lang w:val="en-GB"/>
          <w:rPrChange w:id="2169" w:author="Mathias Fuchs" w:date="2020-07-01T16:45:00Z">
            <w:rPr/>
          </w:rPrChange>
        </w:rPr>
        <w:t xml:space="preserve"> this </w:t>
      </w:r>
      <w:del w:id="2170" w:author="Mathias Fuchs" w:date="2020-06-30T16:34:00Z">
        <w:r w:rsidRPr="00AD7A73" w:rsidDel="00661035">
          <w:rPr>
            <w:lang w:val="en-GB"/>
            <w:rPrChange w:id="2171" w:author="Mathias Fuchs" w:date="2020-07-01T16:45:00Z">
              <w:rPr/>
            </w:rPrChange>
          </w:rPr>
          <w:delText xml:space="preserve">therefore </w:delText>
        </w:r>
      </w:del>
      <w:r w:rsidRPr="00AD7A73">
        <w:rPr>
          <w:lang w:val="en-GB"/>
          <w:rPrChange w:id="2172" w:author="Mathias Fuchs" w:date="2020-07-01T16:45:00Z">
            <w:rPr/>
          </w:rPrChange>
        </w:rPr>
        <w:t>means that the new version can be validated and installed</w:t>
      </w:r>
      <w:ins w:id="2173" w:author="Mathias Fuchs" w:date="2020-06-30T16:35:00Z">
        <w:r w:rsidR="00661035" w:rsidRPr="00661035">
          <w:rPr>
            <w:lang w:val="en-GB"/>
            <w:rPrChange w:id="2174" w:author="Mathias Fuchs" w:date="2020-06-30T16:35:00Z">
              <w:rPr/>
            </w:rPrChange>
          </w:rPr>
          <w:t>.</w:t>
        </w:r>
      </w:ins>
      <w:del w:id="2175" w:author="Mathias Fuchs" w:date="2020-06-30T16:35:00Z">
        <w:r w:rsidRPr="00AD7A73" w:rsidDel="00661035">
          <w:rPr>
            <w:lang w:val="en-GB"/>
            <w:rPrChange w:id="2176" w:author="Mathias Fuchs" w:date="2020-07-01T16:45:00Z">
              <w:rPr/>
            </w:rPrChange>
          </w:rPr>
          <w:delText>,</w:delText>
        </w:r>
      </w:del>
      <w:r w:rsidRPr="00AD7A73">
        <w:rPr>
          <w:lang w:val="en-GB"/>
          <w:rPrChange w:id="2177" w:author="Mathias Fuchs" w:date="2020-07-01T16:45:00Z">
            <w:rPr/>
          </w:rPrChange>
        </w:rPr>
        <w:t xml:space="preserve"> </w:t>
      </w:r>
      <w:del w:id="2178" w:author="Mathias Fuchs" w:date="2020-06-30T16:35:00Z">
        <w:r w:rsidRPr="00AD7A73" w:rsidDel="00661035">
          <w:rPr>
            <w:lang w:val="en-GB"/>
            <w:rPrChange w:id="2179" w:author="Mathias Fuchs" w:date="2020-07-01T16:45:00Z">
              <w:rPr/>
            </w:rPrChange>
          </w:rPr>
          <w:delText xml:space="preserve">when </w:delText>
        </w:r>
      </w:del>
      <w:ins w:id="2180" w:author="Mathias Fuchs" w:date="2020-06-30T16:35:00Z">
        <w:r w:rsidR="00661035" w:rsidRPr="00661035">
          <w:rPr>
            <w:lang w:val="en-GB"/>
            <w:rPrChange w:id="2181" w:author="Mathias Fuchs" w:date="2020-06-30T16:35:00Z">
              <w:rPr/>
            </w:rPrChange>
          </w:rPr>
          <w:t>W</w:t>
        </w:r>
        <w:r w:rsidR="00661035" w:rsidRPr="00AD7A73">
          <w:rPr>
            <w:lang w:val="en-GB"/>
            <w:rPrChange w:id="2182" w:author="Mathias Fuchs" w:date="2020-07-01T16:45:00Z">
              <w:rPr/>
            </w:rPrChange>
          </w:rPr>
          <w:t>hen</w:t>
        </w:r>
        <w:r w:rsidR="00661035" w:rsidRPr="00661035">
          <w:rPr>
            <w:lang w:val="en-GB"/>
            <w:rPrChange w:id="2183" w:author="Mathias Fuchs" w:date="2020-06-30T16:35:00Z">
              <w:rPr/>
            </w:rPrChange>
          </w:rPr>
          <w:t>ever</w:t>
        </w:r>
        <w:r w:rsidR="00661035" w:rsidRPr="00AD7A73">
          <w:rPr>
            <w:lang w:val="en-GB"/>
            <w:rPrChange w:id="2184" w:author="Mathias Fuchs" w:date="2020-07-01T16:45:00Z">
              <w:rPr/>
            </w:rPrChange>
          </w:rPr>
          <w:t xml:space="preserve"> </w:t>
        </w:r>
      </w:ins>
      <w:r w:rsidRPr="00AD7A73">
        <w:rPr>
          <w:lang w:val="en-GB"/>
          <w:rPrChange w:id="2185" w:author="Mathias Fuchs" w:date="2020-07-01T16:45:00Z">
            <w:rPr/>
          </w:rPrChange>
        </w:rPr>
        <w:t xml:space="preserve">new features </w:t>
      </w:r>
      <w:del w:id="2186" w:author="Mathias Fuchs" w:date="2020-06-30T16:36:00Z">
        <w:r w:rsidRPr="00AD7A73" w:rsidDel="00661035">
          <w:rPr>
            <w:lang w:val="en-GB"/>
            <w:rPrChange w:id="2187" w:author="Mathias Fuchs" w:date="2020-07-01T16:45:00Z">
              <w:rPr/>
            </w:rPrChange>
          </w:rPr>
          <w:delText xml:space="preserve">would </w:delText>
        </w:r>
      </w:del>
      <w:r w:rsidRPr="00AD7A73">
        <w:rPr>
          <w:lang w:val="en-GB"/>
          <w:rPrChange w:id="2188" w:author="Mathias Fuchs" w:date="2020-07-01T16:45:00Z">
            <w:rPr/>
          </w:rPrChange>
        </w:rPr>
        <w:t xml:space="preserve">add </w:t>
      </w:r>
      <w:del w:id="2189" w:author="Mathias Fuchs" w:date="2020-06-30T16:35:00Z">
        <w:r w:rsidRPr="00AD7A73" w:rsidDel="00661035">
          <w:rPr>
            <w:lang w:val="en-GB"/>
            <w:rPrChange w:id="2190" w:author="Mathias Fuchs" w:date="2020-07-01T16:45:00Z">
              <w:rPr/>
            </w:rPrChange>
          </w:rPr>
          <w:delText xml:space="preserve">so much </w:delText>
        </w:r>
      </w:del>
      <w:ins w:id="2191" w:author="Mathias Fuchs" w:date="2020-06-30T16:36:00Z">
        <w:r w:rsidR="00661035" w:rsidRPr="00661035">
          <w:rPr>
            <w:lang w:val="en-GB"/>
            <w:rPrChange w:id="2192" w:author="Mathias Fuchs" w:date="2020-06-30T16:36:00Z">
              <w:rPr/>
            </w:rPrChange>
          </w:rPr>
          <w:t xml:space="preserve">significant </w:t>
        </w:r>
      </w:ins>
      <w:r w:rsidRPr="00AD7A73">
        <w:rPr>
          <w:lang w:val="en-GB"/>
          <w:rPrChange w:id="2193" w:author="Mathias Fuchs" w:date="2020-07-01T16:45:00Z">
            <w:rPr/>
          </w:rPrChange>
        </w:rPr>
        <w:t xml:space="preserve">new value to the users that it </w:t>
      </w:r>
      <w:del w:id="2194" w:author="Mathias Fuchs" w:date="2020-06-30T16:35:00Z">
        <w:r w:rsidRPr="00AD7A73" w:rsidDel="00661035">
          <w:rPr>
            <w:lang w:val="en-GB"/>
            <w:rPrChange w:id="2195" w:author="Mathias Fuchs" w:date="2020-07-01T16:45:00Z">
              <w:rPr/>
            </w:rPrChange>
          </w:rPr>
          <w:delText>is worth</w:delText>
        </w:r>
      </w:del>
      <w:ins w:id="2196" w:author="Mathias Fuchs" w:date="2020-06-30T16:35:00Z">
        <w:r w:rsidR="00661035" w:rsidRPr="00661035">
          <w:rPr>
            <w:lang w:val="en-GB"/>
            <w:rPrChange w:id="2197" w:author="Mathias Fuchs" w:date="2020-06-30T16:36:00Z">
              <w:rPr/>
            </w:rPrChange>
          </w:rPr>
          <w:t>justifies</w:t>
        </w:r>
      </w:ins>
      <w:r w:rsidRPr="00AD7A73">
        <w:rPr>
          <w:lang w:val="en-GB"/>
          <w:rPrChange w:id="2198" w:author="Mathias Fuchs" w:date="2020-07-01T16:45:00Z">
            <w:rPr/>
          </w:rPrChange>
        </w:rPr>
        <w:t xml:space="preserve"> the required validation efforts</w:t>
      </w:r>
      <w:ins w:id="2199" w:author="Mathias Fuchs" w:date="2020-06-30T16:36:00Z">
        <w:r w:rsidR="00661035" w:rsidRPr="00661035">
          <w:rPr>
            <w:lang w:val="en-GB"/>
            <w:rPrChange w:id="2200" w:author="Mathias Fuchs" w:date="2020-06-30T16:36:00Z">
              <w:rPr/>
            </w:rPrChange>
          </w:rPr>
          <w:t>.</w:t>
        </w:r>
      </w:ins>
      <w:del w:id="2201" w:author="Mathias Fuchs" w:date="2020-06-30T16:36:00Z">
        <w:r w:rsidR="00635BB9" w:rsidRPr="00AD7A73" w:rsidDel="00661035">
          <w:rPr>
            <w:lang w:val="en-GB"/>
            <w:rPrChange w:id="2202" w:author="Mathias Fuchs" w:date="2020-07-01T16:45:00Z">
              <w:rPr/>
            </w:rPrChange>
          </w:rPr>
          <w:delText xml:space="preserve"> of the new Scenarioo version and possibl</w:delText>
        </w:r>
        <w:r w:rsidR="0036491B" w:rsidRPr="00AD7A73" w:rsidDel="00661035">
          <w:rPr>
            <w:lang w:val="en-GB"/>
            <w:rPrChange w:id="2203" w:author="Mathias Fuchs" w:date="2020-07-01T16:45:00Z">
              <w:rPr/>
            </w:rPrChange>
          </w:rPr>
          <w:delText>y</w:delText>
        </w:r>
        <w:r w:rsidR="00635BB9" w:rsidRPr="00AD7A73" w:rsidDel="00661035">
          <w:rPr>
            <w:lang w:val="en-GB"/>
            <w:rPrChange w:id="2204" w:author="Mathias Fuchs" w:date="2020-07-01T16:45:00Z">
              <w:rPr/>
            </w:rPrChange>
          </w:rPr>
          <w:delText xml:space="preserve"> also the required changes in the cucumber-scenarioo plugin of the OQ Test App</w:delText>
        </w:r>
      </w:del>
      <w:r w:rsidRPr="00AD7A73">
        <w:rPr>
          <w:lang w:val="en-GB"/>
          <w:rPrChange w:id="2205" w:author="Mathias Fuchs" w:date="2020-07-01T16:45:00Z">
            <w:rPr/>
          </w:rPrChange>
        </w:rPr>
        <w:t>.</w:t>
      </w:r>
      <w:ins w:id="2206" w:author="Mathias Fuchs" w:date="2020-07-02T15:04:00Z">
        <w:r w:rsidR="00243943">
          <w:rPr>
            <w:lang w:val="en-GB"/>
          </w:rPr>
          <w:t xml:space="preserve"> </w:t>
        </w:r>
      </w:ins>
    </w:p>
    <w:p w14:paraId="196FFD8A" w14:textId="0C23EAE1" w:rsidR="00C34A08" w:rsidRPr="00AD7A73" w:rsidRDefault="00C34A08" w:rsidP="00AB6448">
      <w:pPr>
        <w:rPr>
          <w:lang w:val="en-GB"/>
          <w:rPrChange w:id="2207" w:author="Mathias Fuchs" w:date="2020-07-01T16:45:00Z">
            <w:rPr/>
          </w:rPrChange>
        </w:rPr>
      </w:pPr>
      <w:r w:rsidRPr="00AD7A73">
        <w:rPr>
          <w:lang w:val="en-GB"/>
          <w:rPrChange w:id="2208" w:author="Mathias Fuchs" w:date="2020-07-01T16:45:00Z">
            <w:rPr/>
          </w:rPrChange>
        </w:rPr>
        <w:t>The situation of the OQ Test App is a bit different compare</w:t>
      </w:r>
      <w:ins w:id="2209" w:author="Mathias Fuchs" w:date="2020-06-30T16:36:00Z">
        <w:r w:rsidR="00661035" w:rsidRPr="00661035">
          <w:rPr>
            <w:lang w:val="en-GB"/>
            <w:rPrChange w:id="2210" w:author="Mathias Fuchs" w:date="2020-06-30T16:36:00Z">
              <w:rPr/>
            </w:rPrChange>
          </w:rPr>
          <w:t>d</w:t>
        </w:r>
      </w:ins>
      <w:r w:rsidRPr="00AD7A73">
        <w:rPr>
          <w:lang w:val="en-GB"/>
          <w:rPrChange w:id="2211" w:author="Mathias Fuchs" w:date="2020-07-01T16:45:00Z">
            <w:rPr/>
          </w:rPrChange>
        </w:rPr>
        <w:t xml:space="preserve"> to the situation for </w:t>
      </w:r>
      <w:proofErr w:type="spellStart"/>
      <w:r w:rsidRPr="00AD7A73">
        <w:rPr>
          <w:lang w:val="en-GB"/>
          <w:rPrChange w:id="2212" w:author="Mathias Fuchs" w:date="2020-07-01T16:45:00Z">
            <w:rPr/>
          </w:rPrChange>
        </w:rPr>
        <w:t>Scenarioo</w:t>
      </w:r>
      <w:proofErr w:type="spellEnd"/>
      <w:r w:rsidRPr="00AD7A73">
        <w:rPr>
          <w:lang w:val="en-GB"/>
          <w:rPrChange w:id="2213" w:author="Mathias Fuchs" w:date="2020-07-01T16:45:00Z">
            <w:rPr/>
          </w:rPrChange>
        </w:rPr>
        <w:t>: For each new OQ of the JBA</w:t>
      </w:r>
      <w:r w:rsidR="00B55E3B" w:rsidRPr="00AD7A73">
        <w:rPr>
          <w:lang w:val="en-GB"/>
          <w:rPrChange w:id="2214" w:author="Mathias Fuchs" w:date="2020-07-01T16:45:00Z">
            <w:rPr/>
          </w:rPrChange>
        </w:rPr>
        <w:t>,</w:t>
      </w:r>
      <w:r w:rsidRPr="00AD7A73">
        <w:rPr>
          <w:lang w:val="en-GB"/>
          <w:rPrChange w:id="2215" w:author="Mathias Fuchs" w:date="2020-07-01T16:45:00Z">
            <w:rPr/>
          </w:rPrChange>
        </w:rPr>
        <w:t xml:space="preserve"> changes in the feature files, and more importantly in the glue code, </w:t>
      </w:r>
      <w:r w:rsidR="00B55E3B" w:rsidRPr="00AD7A73">
        <w:rPr>
          <w:lang w:val="en-GB"/>
          <w:rPrChange w:id="2216" w:author="Mathias Fuchs" w:date="2020-07-01T16:45:00Z">
            <w:rPr/>
          </w:rPrChange>
        </w:rPr>
        <w:t>become</w:t>
      </w:r>
      <w:r w:rsidRPr="00AD7A73">
        <w:rPr>
          <w:lang w:val="en-GB"/>
          <w:rPrChange w:id="2217" w:author="Mathias Fuchs" w:date="2020-07-01T16:45:00Z">
            <w:rPr/>
          </w:rPrChange>
        </w:rPr>
        <w:t xml:space="preserve"> necessary</w:t>
      </w:r>
      <w:r w:rsidR="00B55E3B" w:rsidRPr="00AD7A73">
        <w:rPr>
          <w:lang w:val="en-GB"/>
          <w:rPrChange w:id="2218" w:author="Mathias Fuchs" w:date="2020-07-01T16:45:00Z">
            <w:rPr/>
          </w:rPrChange>
        </w:rPr>
        <w:t xml:space="preserve">. This means </w:t>
      </w:r>
      <w:del w:id="2219" w:author="Mathias Fuchs" w:date="2020-06-30T16:37:00Z">
        <w:r w:rsidR="00B55E3B" w:rsidRPr="00AD7A73" w:rsidDel="00661035">
          <w:rPr>
            <w:lang w:val="en-GB"/>
            <w:rPrChange w:id="2220" w:author="Mathias Fuchs" w:date="2020-07-01T16:45:00Z">
              <w:rPr/>
            </w:rPrChange>
          </w:rPr>
          <w:delText xml:space="preserve">in its consequence </w:delText>
        </w:r>
      </w:del>
      <w:r w:rsidR="00B55E3B" w:rsidRPr="00AD7A73">
        <w:rPr>
          <w:lang w:val="en-GB"/>
          <w:rPrChange w:id="2221" w:author="Mathias Fuchs" w:date="2020-07-01T16:45:00Z">
            <w:rPr/>
          </w:rPrChange>
        </w:rPr>
        <w:t>that</w:t>
      </w:r>
      <w:r w:rsidRPr="00AD7A73">
        <w:rPr>
          <w:lang w:val="en-GB"/>
          <w:rPrChange w:id="2222" w:author="Mathias Fuchs" w:date="2020-07-01T16:45:00Z">
            <w:rPr/>
          </w:rPrChange>
        </w:rPr>
        <w:t xml:space="preserve"> </w:t>
      </w:r>
      <w:commentRangeStart w:id="2223"/>
      <w:r w:rsidRPr="00AD7A73">
        <w:rPr>
          <w:lang w:val="en-GB"/>
          <w:rPrChange w:id="2224" w:author="Mathias Fuchs" w:date="2020-07-01T16:45:00Z">
            <w:rPr/>
          </w:rPrChange>
        </w:rPr>
        <w:t xml:space="preserve">for each </w:t>
      </w:r>
      <w:r w:rsidR="00B55E3B" w:rsidRPr="00AD7A73">
        <w:rPr>
          <w:lang w:val="en-GB"/>
          <w:rPrChange w:id="2225" w:author="Mathias Fuchs" w:date="2020-07-01T16:45:00Z">
            <w:rPr/>
          </w:rPrChange>
        </w:rPr>
        <w:t>OQ the OQ Test App would need to be re-validated</w:t>
      </w:r>
      <w:r w:rsidR="00247620" w:rsidRPr="00AD7A73">
        <w:rPr>
          <w:lang w:val="en-GB"/>
          <w:rPrChange w:id="2226" w:author="Mathias Fuchs" w:date="2020-07-01T16:45:00Z">
            <w:rPr/>
          </w:rPrChange>
        </w:rPr>
        <w:t xml:space="preserve"> as the Glue Code is part of the OQ Test App source code</w:t>
      </w:r>
      <w:r w:rsidR="00B55E3B" w:rsidRPr="00AD7A73">
        <w:rPr>
          <w:lang w:val="en-GB"/>
          <w:rPrChange w:id="2227" w:author="Mathias Fuchs" w:date="2020-07-01T16:45:00Z">
            <w:rPr/>
          </w:rPrChange>
        </w:rPr>
        <w:t>.</w:t>
      </w:r>
      <w:commentRangeEnd w:id="2223"/>
      <w:r w:rsidR="00661035">
        <w:rPr>
          <w:rStyle w:val="CommentReference"/>
        </w:rPr>
        <w:commentReference w:id="2223"/>
      </w:r>
      <w:r w:rsidR="00B55E3B" w:rsidRPr="00AD7A73">
        <w:rPr>
          <w:lang w:val="en-GB"/>
          <w:rPrChange w:id="2228" w:author="Mathias Fuchs" w:date="2020-07-01T16:45:00Z">
            <w:rPr/>
          </w:rPrChange>
        </w:rPr>
        <w:t xml:space="preserve"> </w:t>
      </w:r>
      <w:commentRangeStart w:id="2229"/>
      <w:commentRangeStart w:id="2230"/>
      <w:r w:rsidR="00B55E3B" w:rsidRPr="00AD7A73">
        <w:rPr>
          <w:lang w:val="en-GB"/>
          <w:rPrChange w:id="2231" w:author="Mathias Fuchs" w:date="2020-07-01T16:45:00Z">
            <w:rPr/>
          </w:rPrChange>
        </w:rPr>
        <w:t xml:space="preserve">Taking into </w:t>
      </w:r>
      <w:r w:rsidR="00247620" w:rsidRPr="00AD7A73">
        <w:rPr>
          <w:lang w:val="en-GB"/>
          <w:rPrChange w:id="2232" w:author="Mathias Fuchs" w:date="2020-07-01T16:45:00Z">
            <w:rPr/>
          </w:rPrChange>
        </w:rPr>
        <w:t>account</w:t>
      </w:r>
      <w:r w:rsidR="00B55E3B" w:rsidRPr="00AD7A73">
        <w:rPr>
          <w:lang w:val="en-GB"/>
          <w:rPrChange w:id="2233" w:author="Mathias Fuchs" w:date="2020-07-01T16:45:00Z">
            <w:rPr/>
          </w:rPrChange>
        </w:rPr>
        <w:t>, that the OQ Test App is a GAMP5 category 5 software, this would lead to considerable validation efforts</w:t>
      </w:r>
      <w:r w:rsidR="00141C26" w:rsidRPr="00AD7A73">
        <w:rPr>
          <w:lang w:val="en-GB"/>
          <w:rPrChange w:id="2234" w:author="Mathias Fuchs" w:date="2020-07-01T16:45:00Z">
            <w:rPr/>
          </w:rPrChange>
        </w:rPr>
        <w:t xml:space="preserve"> for which it is not sure, that they could be justified by the expected gain of</w:t>
      </w:r>
      <w:r w:rsidR="00247620" w:rsidRPr="00AD7A73">
        <w:rPr>
          <w:lang w:val="en-GB"/>
          <w:rPrChange w:id="2235" w:author="Mathias Fuchs" w:date="2020-07-01T16:45:00Z">
            <w:rPr/>
          </w:rPrChange>
        </w:rPr>
        <w:t xml:space="preserve"> reduced</w:t>
      </w:r>
      <w:r w:rsidR="00141C26" w:rsidRPr="00AD7A73">
        <w:rPr>
          <w:lang w:val="en-GB"/>
          <w:rPrChange w:id="2236" w:author="Mathias Fuchs" w:date="2020-07-01T16:45:00Z">
            <w:rPr/>
          </w:rPrChange>
        </w:rPr>
        <w:t xml:space="preserve"> effort due to the OQ automation.</w:t>
      </w:r>
      <w:r w:rsidR="00B55E3B" w:rsidRPr="00AD7A73">
        <w:rPr>
          <w:lang w:val="en-GB"/>
          <w:rPrChange w:id="2237" w:author="Mathias Fuchs" w:date="2020-07-01T16:45:00Z">
            <w:rPr/>
          </w:rPrChange>
        </w:rPr>
        <w:t xml:space="preserve"> </w:t>
      </w:r>
      <w:commentRangeEnd w:id="2229"/>
      <w:r w:rsidR="00661035">
        <w:rPr>
          <w:rStyle w:val="CommentReference"/>
        </w:rPr>
        <w:commentReference w:id="2229"/>
      </w:r>
      <w:commentRangeEnd w:id="2230"/>
      <w:r w:rsidR="00243943">
        <w:rPr>
          <w:rStyle w:val="CommentReference"/>
        </w:rPr>
        <w:commentReference w:id="2230"/>
      </w:r>
    </w:p>
    <w:p w14:paraId="3843D868" w14:textId="77777777" w:rsidR="00243943" w:rsidRDefault="00E56934" w:rsidP="00AB6448">
      <w:pPr>
        <w:rPr>
          <w:ins w:id="2238" w:author="Mathias Fuchs" w:date="2020-07-02T15:09:00Z"/>
          <w:lang w:val="en-GB"/>
        </w:rPr>
      </w:pPr>
      <w:commentRangeStart w:id="2239"/>
      <w:r w:rsidRPr="00AD7A73">
        <w:rPr>
          <w:lang w:val="en-GB"/>
          <w:rPrChange w:id="2240" w:author="Mathias Fuchs" w:date="2020-07-01T16:45:00Z">
            <w:rPr/>
          </w:rPrChange>
        </w:rPr>
        <w:t xml:space="preserve">A possible solution to that could be to </w:t>
      </w:r>
      <w:r w:rsidR="00632322" w:rsidRPr="00AD7A73">
        <w:rPr>
          <w:lang w:val="en-GB"/>
          <w:rPrChange w:id="2241" w:author="Mathias Fuchs" w:date="2020-07-01T16:45:00Z">
            <w:rPr/>
          </w:rPrChange>
        </w:rPr>
        <w:t>‘</w:t>
      </w:r>
      <w:r w:rsidRPr="00AD7A73">
        <w:rPr>
          <w:lang w:val="en-GB"/>
          <w:rPrChange w:id="2242" w:author="Mathias Fuchs" w:date="2020-07-01T16:45:00Z">
            <w:rPr/>
          </w:rPrChange>
        </w:rPr>
        <w:t>outsource</w:t>
      </w:r>
      <w:r w:rsidR="00632322" w:rsidRPr="00AD7A73">
        <w:rPr>
          <w:lang w:val="en-GB"/>
          <w:rPrChange w:id="2243" w:author="Mathias Fuchs" w:date="2020-07-01T16:45:00Z">
            <w:rPr/>
          </w:rPrChange>
        </w:rPr>
        <w:t>’</w:t>
      </w:r>
      <w:r w:rsidRPr="00AD7A73">
        <w:rPr>
          <w:lang w:val="en-GB"/>
          <w:rPrChange w:id="2244" w:author="Mathias Fuchs" w:date="2020-07-01T16:45:00Z">
            <w:rPr/>
          </w:rPrChange>
        </w:rPr>
        <w:t xml:space="preserve"> the glue code from the rest of the OQ Test App and to concentrate the validation of the OQ Test App on the remaining component, as they are the stable core of the application. </w:t>
      </w:r>
      <w:commentRangeEnd w:id="2239"/>
      <w:r w:rsidR="00661035">
        <w:rPr>
          <w:rStyle w:val="CommentReference"/>
        </w:rPr>
        <w:commentReference w:id="2239"/>
      </w:r>
      <w:r w:rsidRPr="00AD7A73">
        <w:rPr>
          <w:lang w:val="en-GB"/>
          <w:rPrChange w:id="2245" w:author="Mathias Fuchs" w:date="2020-07-01T16:45:00Z">
            <w:rPr/>
          </w:rPrChange>
        </w:rPr>
        <w:t xml:space="preserve">This has </w:t>
      </w:r>
      <w:r w:rsidR="00DA3192" w:rsidRPr="00AD7A73">
        <w:rPr>
          <w:lang w:val="en-GB"/>
          <w:rPrChange w:id="2246" w:author="Mathias Fuchs" w:date="2020-07-01T16:45:00Z">
            <w:rPr/>
          </w:rPrChange>
        </w:rPr>
        <w:t>three</w:t>
      </w:r>
      <w:r w:rsidRPr="00AD7A73">
        <w:rPr>
          <w:lang w:val="en-GB"/>
          <w:rPrChange w:id="2247" w:author="Mathias Fuchs" w:date="2020-07-01T16:45:00Z">
            <w:rPr/>
          </w:rPrChange>
        </w:rPr>
        <w:t xml:space="preserve"> consequences: </w:t>
      </w:r>
    </w:p>
    <w:p w14:paraId="7EBA3C20" w14:textId="77777777" w:rsidR="00243943" w:rsidRDefault="00E56934">
      <w:pPr>
        <w:pStyle w:val="ListParagraph"/>
        <w:numPr>
          <w:ilvl w:val="0"/>
          <w:numId w:val="26"/>
        </w:numPr>
        <w:rPr>
          <w:ins w:id="2248" w:author="Mathias Fuchs" w:date="2020-07-02T15:09:00Z"/>
          <w:lang w:val="en-GB"/>
        </w:rPr>
        <w:pPrChange w:id="2249" w:author="Mathias Fuchs" w:date="2020-07-02T15:09:00Z">
          <w:pPr/>
        </w:pPrChange>
      </w:pPr>
      <w:commentRangeStart w:id="2250"/>
      <w:r w:rsidRPr="00243943">
        <w:rPr>
          <w:lang w:val="en-GB"/>
          <w:rPrChange w:id="2251" w:author="Mathias Fuchs" w:date="2020-07-02T15:09:00Z">
            <w:rPr/>
          </w:rPrChange>
        </w:rPr>
        <w:t>The remaining OQ Test App core consists on category 1 components, which are considered to be reliable and the cucumber-</w:t>
      </w:r>
      <w:proofErr w:type="spellStart"/>
      <w:r w:rsidRPr="00243943">
        <w:rPr>
          <w:lang w:val="en-GB"/>
          <w:rPrChange w:id="2252" w:author="Mathias Fuchs" w:date="2020-07-02T15:09:00Z">
            <w:rPr/>
          </w:rPrChange>
        </w:rPr>
        <w:t>scenarioo</w:t>
      </w:r>
      <w:proofErr w:type="spellEnd"/>
      <w:r w:rsidRPr="00243943">
        <w:rPr>
          <w:lang w:val="en-GB"/>
          <w:rPrChange w:id="2253" w:author="Mathias Fuchs" w:date="2020-07-02T15:09:00Z">
            <w:rPr/>
          </w:rPrChange>
        </w:rPr>
        <w:t xml:space="preserve"> plugin on which the validation efforts would need to be concentrated on. </w:t>
      </w:r>
    </w:p>
    <w:p w14:paraId="642A9D9D" w14:textId="77777777" w:rsidR="00243943" w:rsidRDefault="00E56934">
      <w:pPr>
        <w:pStyle w:val="ListParagraph"/>
        <w:numPr>
          <w:ilvl w:val="0"/>
          <w:numId w:val="26"/>
        </w:numPr>
        <w:rPr>
          <w:ins w:id="2254" w:author="Mathias Fuchs" w:date="2020-07-02T15:09:00Z"/>
          <w:lang w:val="en-GB"/>
        </w:rPr>
        <w:pPrChange w:id="2255" w:author="Mathias Fuchs" w:date="2020-07-02T15:09:00Z">
          <w:pPr/>
        </w:pPrChange>
      </w:pPr>
      <w:r w:rsidRPr="00243943">
        <w:rPr>
          <w:lang w:val="en-GB"/>
          <w:rPrChange w:id="2256" w:author="Mathias Fuchs" w:date="2020-07-02T15:09:00Z">
            <w:rPr/>
          </w:rPrChange>
        </w:rPr>
        <w:t>The second consequence is that the OQ Test App would need an additional functionality consisting of importing the feature file and the glue code</w:t>
      </w:r>
      <w:r w:rsidR="00DA3192" w:rsidRPr="00243943">
        <w:rPr>
          <w:lang w:val="en-GB"/>
          <w:rPrChange w:id="2257" w:author="Mathias Fuchs" w:date="2020-07-02T15:09:00Z">
            <w:rPr/>
          </w:rPrChange>
        </w:rPr>
        <w:t>,</w:t>
      </w:r>
      <w:r w:rsidRPr="00243943">
        <w:rPr>
          <w:lang w:val="en-GB"/>
          <w:rPrChange w:id="2258" w:author="Mathias Fuchs" w:date="2020-07-02T15:09:00Z">
            <w:rPr/>
          </w:rPrChange>
        </w:rPr>
        <w:t xml:space="preserve"> thereby compiling and integrating the glue code into the OQ Test App. It can be </w:t>
      </w:r>
      <w:r w:rsidR="00DA3192" w:rsidRPr="00243943">
        <w:rPr>
          <w:lang w:val="en-GB"/>
          <w:rPrChange w:id="2259" w:author="Mathias Fuchs" w:date="2020-07-02T15:09:00Z">
            <w:rPr/>
          </w:rPrChange>
        </w:rPr>
        <w:t>assumed</w:t>
      </w:r>
      <w:r w:rsidRPr="00243943">
        <w:rPr>
          <w:lang w:val="en-GB"/>
          <w:rPrChange w:id="2260" w:author="Mathias Fuchs" w:date="2020-07-02T15:09:00Z">
            <w:rPr/>
          </w:rPrChange>
        </w:rPr>
        <w:t xml:space="preserve">, that there is no real risk coming from </w:t>
      </w:r>
      <w:r w:rsidRPr="00243943">
        <w:rPr>
          <w:lang w:val="en-GB"/>
          <w:rPrChange w:id="2261" w:author="Mathias Fuchs" w:date="2020-07-02T15:09:00Z">
            <w:rPr/>
          </w:rPrChange>
        </w:rPr>
        <w:lastRenderedPageBreak/>
        <w:t>this new functionality, as</w:t>
      </w:r>
      <w:r w:rsidR="00DA3192" w:rsidRPr="00243943">
        <w:rPr>
          <w:lang w:val="en-GB"/>
          <w:rPrChange w:id="2262" w:author="Mathias Fuchs" w:date="2020-07-02T15:09:00Z">
            <w:rPr/>
          </w:rPrChange>
        </w:rPr>
        <w:t xml:space="preserve"> in case of a bug, the OQ Test App would rather run into an error state than giving wrong test results.</w:t>
      </w:r>
      <w:r w:rsidR="00591F3C" w:rsidRPr="00243943">
        <w:rPr>
          <w:lang w:val="en-GB"/>
          <w:rPrChange w:id="2263" w:author="Mathias Fuchs" w:date="2020-07-02T15:09:00Z">
            <w:rPr/>
          </w:rPrChange>
        </w:rPr>
        <w:t xml:space="preserve"> </w:t>
      </w:r>
    </w:p>
    <w:p w14:paraId="23015130" w14:textId="1E0FEE03" w:rsidR="00E56934" w:rsidRPr="00243943" w:rsidRDefault="00591F3C">
      <w:pPr>
        <w:pStyle w:val="ListParagraph"/>
        <w:numPr>
          <w:ilvl w:val="0"/>
          <w:numId w:val="26"/>
        </w:numPr>
        <w:rPr>
          <w:lang w:val="en-GB"/>
          <w:rPrChange w:id="2264" w:author="Mathias Fuchs" w:date="2020-07-02T15:09:00Z">
            <w:rPr/>
          </w:rPrChange>
        </w:rPr>
        <w:pPrChange w:id="2265" w:author="Mathias Fuchs" w:date="2020-07-02T15:09:00Z">
          <w:pPr/>
        </w:pPrChange>
      </w:pPr>
      <w:r w:rsidRPr="00243943">
        <w:rPr>
          <w:lang w:val="en-GB"/>
          <w:rPrChange w:id="2266" w:author="Mathias Fuchs" w:date="2020-07-02T15:09:00Z">
            <w:rPr/>
          </w:rPrChange>
        </w:rPr>
        <w:t>The third consequence is, that the correctness of the glue code needs to be verified in a different way than it would be done for software validation as it is not a software but just a file with code.</w:t>
      </w:r>
      <w:commentRangeEnd w:id="2250"/>
      <w:r w:rsidR="00661035">
        <w:rPr>
          <w:rStyle w:val="CommentReference"/>
        </w:rPr>
        <w:commentReference w:id="2250"/>
      </w:r>
    </w:p>
    <w:p w14:paraId="1094D2B9" w14:textId="5846B2D2" w:rsidR="00591F3C" w:rsidRPr="00AD7A73" w:rsidRDefault="00591F3C" w:rsidP="00AB6448">
      <w:pPr>
        <w:rPr>
          <w:lang w:val="en-GB"/>
          <w:rPrChange w:id="2267" w:author="Mathias Fuchs" w:date="2020-07-01T16:45:00Z">
            <w:rPr/>
          </w:rPrChange>
        </w:rPr>
      </w:pPr>
      <w:r w:rsidRPr="00AD7A73">
        <w:rPr>
          <w:lang w:val="en-GB"/>
          <w:rPrChange w:id="2268" w:author="Mathias Fuchs" w:date="2020-07-01T16:43:00Z">
            <w:rPr/>
          </w:rPrChange>
        </w:rPr>
        <w:t xml:space="preserve">For the further course of this project, it will be assumed in respect of the prototype, that the above described validation concept of the OQ Test App core </w:t>
      </w:r>
      <w:del w:id="2269" w:author="Mathias Fuchs" w:date="2020-06-30T16:42:00Z">
        <w:r w:rsidRPr="00AD7A73" w:rsidDel="00661035">
          <w:rPr>
            <w:lang w:val="en-GB"/>
            <w:rPrChange w:id="2270" w:author="Mathias Fuchs" w:date="2020-07-01T16:43:00Z">
              <w:rPr/>
            </w:rPrChange>
          </w:rPr>
          <w:delText xml:space="preserve">would </w:delText>
        </w:r>
      </w:del>
      <w:ins w:id="2271" w:author="Mathias Fuchs" w:date="2020-06-30T16:42:00Z">
        <w:r w:rsidR="00661035" w:rsidRPr="00661035">
          <w:rPr>
            <w:lang w:val="en-GB"/>
            <w:rPrChange w:id="2272" w:author="Mathias Fuchs" w:date="2020-06-30T16:43:00Z">
              <w:rPr/>
            </w:rPrChange>
          </w:rPr>
          <w:t>will</w:t>
        </w:r>
        <w:r w:rsidR="00661035" w:rsidRPr="00AD7A73">
          <w:rPr>
            <w:lang w:val="en-GB"/>
            <w:rPrChange w:id="2273" w:author="Mathias Fuchs" w:date="2020-07-01T16:43:00Z">
              <w:rPr/>
            </w:rPrChange>
          </w:rPr>
          <w:t xml:space="preserve"> </w:t>
        </w:r>
      </w:ins>
      <w:r w:rsidRPr="00AD7A73">
        <w:rPr>
          <w:lang w:val="en-GB"/>
          <w:rPrChange w:id="2274" w:author="Mathias Fuchs" w:date="2020-07-01T16:43:00Z">
            <w:rPr/>
          </w:rPrChange>
        </w:rPr>
        <w:t xml:space="preserve">be followed, even though </w:t>
      </w:r>
      <w:del w:id="2275" w:author="Mathias Fuchs" w:date="2020-06-30T16:43:00Z">
        <w:r w:rsidRPr="00AD7A73" w:rsidDel="00661035">
          <w:rPr>
            <w:lang w:val="en-GB"/>
            <w:rPrChange w:id="2276" w:author="Mathias Fuchs" w:date="2020-07-01T16:43:00Z">
              <w:rPr/>
            </w:rPrChange>
          </w:rPr>
          <w:delText xml:space="preserve">if </w:delText>
        </w:r>
      </w:del>
      <w:r w:rsidRPr="00AD7A73">
        <w:rPr>
          <w:lang w:val="en-GB"/>
          <w:rPrChange w:id="2277" w:author="Mathias Fuchs" w:date="2020-07-01T16:43:00Z">
            <w:rPr/>
          </w:rPrChange>
        </w:rPr>
        <w:t xml:space="preserve">for the prototype the glue code was directly build into the OQ Test App. </w:t>
      </w:r>
      <w:del w:id="2278" w:author="Mathias Fuchs" w:date="2020-06-30T16:43:00Z">
        <w:r w:rsidRPr="00AD7A73" w:rsidDel="00661035">
          <w:rPr>
            <w:lang w:val="en-GB"/>
            <w:rPrChange w:id="2279" w:author="Mathias Fuchs" w:date="2020-07-01T16:43:00Z">
              <w:rPr/>
            </w:rPrChange>
          </w:rPr>
          <w:delText xml:space="preserve">But the </w:delText>
        </w:r>
      </w:del>
      <w:ins w:id="2280" w:author="Mathias Fuchs" w:date="2020-06-30T16:43:00Z">
        <w:r w:rsidR="00661035" w:rsidRPr="00661035">
          <w:rPr>
            <w:lang w:val="en-GB"/>
            <w:rPrChange w:id="2281" w:author="Mathias Fuchs" w:date="2020-06-30T16:44:00Z">
              <w:rPr/>
            </w:rPrChange>
          </w:rPr>
          <w:t>T</w:t>
        </w:r>
        <w:r w:rsidR="00661035" w:rsidRPr="00AD7A73">
          <w:rPr>
            <w:lang w:val="en-GB"/>
            <w:rPrChange w:id="2282" w:author="Mathias Fuchs" w:date="2020-07-01T16:45:00Z">
              <w:rPr/>
            </w:rPrChange>
          </w:rPr>
          <w:t xml:space="preserve">he </w:t>
        </w:r>
      </w:ins>
      <w:r w:rsidRPr="00AD7A73">
        <w:rPr>
          <w:lang w:val="en-GB"/>
          <w:rPrChange w:id="2283" w:author="Mathias Fuchs" w:date="2020-07-01T16:45:00Z">
            <w:rPr/>
          </w:rPrChange>
        </w:rPr>
        <w:t xml:space="preserve">glue code verification process was developed, as if the glue code </w:t>
      </w:r>
      <w:del w:id="2284" w:author="Mathias Fuchs" w:date="2020-06-30T16:44:00Z">
        <w:r w:rsidRPr="00AD7A73" w:rsidDel="00661035">
          <w:rPr>
            <w:lang w:val="en-GB"/>
            <w:rPrChange w:id="2285" w:author="Mathias Fuchs" w:date="2020-07-01T16:45:00Z">
              <w:rPr/>
            </w:rPrChange>
          </w:rPr>
          <w:delText>would need to be</w:delText>
        </w:r>
      </w:del>
      <w:ins w:id="2286" w:author="Mathias Fuchs" w:date="2020-06-30T16:44:00Z">
        <w:r w:rsidR="00661035" w:rsidRPr="00661035">
          <w:rPr>
            <w:lang w:val="en-GB"/>
            <w:rPrChange w:id="2287" w:author="Mathias Fuchs" w:date="2020-06-30T16:44:00Z">
              <w:rPr/>
            </w:rPrChange>
          </w:rPr>
          <w:t>was</w:t>
        </w:r>
      </w:ins>
      <w:r w:rsidRPr="00AD7A73">
        <w:rPr>
          <w:lang w:val="en-GB"/>
          <w:rPrChange w:id="2288" w:author="Mathias Fuchs" w:date="2020-07-01T16:45:00Z">
            <w:rPr/>
          </w:rPrChange>
        </w:rPr>
        <w:t xml:space="preserve"> imported into the validated and deployed OQ Test App core.</w:t>
      </w:r>
    </w:p>
    <w:p w14:paraId="34AAD4FD" w14:textId="0310F9EB" w:rsidR="00591F3C" w:rsidRPr="00AD7A73" w:rsidRDefault="00D90892" w:rsidP="00AB6448">
      <w:pPr>
        <w:rPr>
          <w:lang w:val="en-GB"/>
          <w:rPrChange w:id="2289" w:author="Mathias Fuchs" w:date="2020-07-01T16:45:00Z">
            <w:rPr/>
          </w:rPrChange>
        </w:rPr>
      </w:pPr>
      <w:r w:rsidRPr="00AD7A73">
        <w:rPr>
          <w:lang w:val="en-GB"/>
          <w:rPrChange w:id="2290" w:author="Mathias Fuchs" w:date="2020-07-01T16:45:00Z">
            <w:rPr/>
          </w:rPrChange>
        </w:rPr>
        <w:t>The rationale</w:t>
      </w:r>
      <w:r w:rsidR="00591F3C" w:rsidRPr="00AD7A73">
        <w:rPr>
          <w:lang w:val="en-GB"/>
          <w:rPrChange w:id="2291" w:author="Mathias Fuchs" w:date="2020-07-01T16:45:00Z">
            <w:rPr/>
          </w:rPrChange>
        </w:rPr>
        <w:t xml:space="preserve"> </w:t>
      </w:r>
      <w:r w:rsidRPr="00AD7A73">
        <w:rPr>
          <w:lang w:val="en-GB"/>
          <w:rPrChange w:id="2292" w:author="Mathias Fuchs" w:date="2020-07-01T16:45:00Z">
            <w:rPr/>
          </w:rPrChange>
        </w:rPr>
        <w:t xml:space="preserve">that was </w:t>
      </w:r>
      <w:r w:rsidR="00591F3C" w:rsidRPr="00AD7A73">
        <w:rPr>
          <w:lang w:val="en-GB"/>
          <w:rPrChange w:id="2293" w:author="Mathias Fuchs" w:date="2020-07-01T16:45:00Z">
            <w:rPr/>
          </w:rPrChange>
        </w:rPr>
        <w:t>developed in order to allow the glue code verification</w:t>
      </w:r>
      <w:r w:rsidRPr="00AD7A73">
        <w:rPr>
          <w:lang w:val="en-GB"/>
          <w:rPrChange w:id="2294" w:author="Mathias Fuchs" w:date="2020-07-01T16:45:00Z">
            <w:rPr/>
          </w:rPrChange>
        </w:rPr>
        <w:t xml:space="preserve"> is summarised in </w:t>
      </w:r>
      <w:r w:rsidRPr="00AD7A73">
        <w:rPr>
          <w:highlight w:val="yellow"/>
          <w:lang w:val="en-GB"/>
          <w:rPrChange w:id="2295" w:author="Mathias Fuchs" w:date="2020-07-01T16:45:00Z">
            <w:rPr>
              <w:highlight w:val="yellow"/>
            </w:rPr>
          </w:rPrChange>
        </w:rPr>
        <w:t>figure .....</w:t>
      </w:r>
      <w:r w:rsidRPr="00AD7A73">
        <w:rPr>
          <w:lang w:val="en-GB"/>
          <w:rPrChange w:id="2296" w:author="Mathias Fuchs" w:date="2020-07-01T16:45:00Z">
            <w:rPr/>
          </w:rPrChange>
        </w:rPr>
        <w:t xml:space="preserve"> :</w:t>
      </w:r>
    </w:p>
    <w:p w14:paraId="6F43D620" w14:textId="23A2C591" w:rsidR="00247620" w:rsidRDefault="00F3391E" w:rsidP="00AB6448">
      <w:r>
        <w:rPr>
          <w:noProof/>
          <w:lang w:eastAsia="de-CH"/>
        </w:rPr>
        <w:drawing>
          <wp:inline distT="0" distB="0" distL="0" distR="0" wp14:anchorId="005F2B36" wp14:editId="065A26EA">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6D665A2" w14:textId="4A05D9B5" w:rsidR="00140549" w:rsidRDefault="00140549" w:rsidP="00AB6448"/>
    <w:p w14:paraId="5D7DD722" w14:textId="0CFB11A7" w:rsidR="00140549" w:rsidRDefault="00140549" w:rsidP="00AB6448"/>
    <w:p w14:paraId="07E81646" w14:textId="47037296" w:rsidR="00361D28" w:rsidRPr="00AD7A73" w:rsidRDefault="00CC461D" w:rsidP="006F20AF">
      <w:pPr>
        <w:rPr>
          <w:lang w:val="en-GB"/>
          <w:rPrChange w:id="2297" w:author="Mathias Fuchs" w:date="2020-07-01T16:45:00Z">
            <w:rPr/>
          </w:rPrChange>
        </w:rPr>
      </w:pPr>
      <w:r w:rsidRPr="00AD7A73">
        <w:rPr>
          <w:lang w:val="en-GB"/>
          <w:rPrChange w:id="2298" w:author="Mathias Fuchs" w:date="2020-07-01T16:45:00Z">
            <w:rPr/>
          </w:rPrChange>
        </w:rPr>
        <w:t>The function and the intended use of the glue code is to control the web-client (i.e. the web-browser) of the JBA based on the feature files. Figuratively speaking, the glue code assumes the function of the tester in a manually performed OQ testing.</w:t>
      </w:r>
    </w:p>
    <w:p w14:paraId="42BD96B3" w14:textId="00CD4C91" w:rsidR="006F20AF" w:rsidRPr="00AD7A73" w:rsidRDefault="006F20AF" w:rsidP="006F20AF">
      <w:pPr>
        <w:rPr>
          <w:lang w:val="en-GB"/>
          <w:rPrChange w:id="2299" w:author="Mathias Fuchs" w:date="2020-07-01T16:45:00Z">
            <w:rPr/>
          </w:rPrChange>
        </w:rPr>
      </w:pPr>
      <w:del w:id="2300" w:author="Mathias Fuchs" w:date="2020-06-30T16:44:00Z">
        <w:r w:rsidRPr="00AD7A73" w:rsidDel="00661035">
          <w:rPr>
            <w:lang w:val="en-GB"/>
            <w:rPrChange w:id="2301" w:author="Mathias Fuchs" w:date="2020-07-01T16:43:00Z">
              <w:rPr/>
            </w:rPrChange>
          </w:rPr>
          <w:delText>In order to do so, t</w:delText>
        </w:r>
      </w:del>
      <w:ins w:id="2302" w:author="Mathias Fuchs" w:date="2020-06-30T16:44:00Z">
        <w:r w:rsidR="00661035" w:rsidRPr="006E6D95">
          <w:rPr>
            <w:lang w:val="en-GB"/>
            <w:rPrChange w:id="2303" w:author="Mathias Fuchs" w:date="2020-06-30T16:44:00Z">
              <w:rPr/>
            </w:rPrChange>
          </w:rPr>
          <w:t>T</w:t>
        </w:r>
      </w:ins>
      <w:r w:rsidRPr="00AD7A73">
        <w:rPr>
          <w:lang w:val="en-GB"/>
          <w:rPrChange w:id="2304" w:author="Mathias Fuchs" w:date="2020-07-01T16:43:00Z">
            <w:rPr/>
          </w:rPrChange>
        </w:rPr>
        <w:t xml:space="preserve">he glue code uses methods provided by Selenium which </w:t>
      </w:r>
      <w:del w:id="2305" w:author="Mathias Fuchs" w:date="2020-06-30T16:44:00Z">
        <w:r w:rsidRPr="00AD7A73" w:rsidDel="006E6D95">
          <w:rPr>
            <w:lang w:val="en-GB"/>
            <w:rPrChange w:id="2306" w:author="Mathias Fuchs" w:date="2020-07-01T16:43:00Z">
              <w:rPr/>
            </w:rPrChange>
          </w:rPr>
          <w:delText xml:space="preserve">in turns </w:delText>
        </w:r>
      </w:del>
      <w:r w:rsidRPr="00AD7A73">
        <w:rPr>
          <w:lang w:val="en-GB"/>
          <w:rPrChange w:id="2307" w:author="Mathias Fuchs" w:date="2020-07-01T16:43:00Z">
            <w:rPr/>
          </w:rPrChange>
        </w:rPr>
        <w:t xml:space="preserve">uses the web-driver corresponding to </w:t>
      </w:r>
      <w:commentRangeStart w:id="2308"/>
      <w:r w:rsidRPr="00AD7A73">
        <w:rPr>
          <w:lang w:val="en-GB"/>
          <w:rPrChange w:id="2309" w:author="Mathias Fuchs" w:date="2020-07-01T16:43:00Z">
            <w:rPr/>
          </w:rPrChange>
        </w:rPr>
        <w:t xml:space="preserve">the foreseen web browser. </w:t>
      </w:r>
      <w:r w:rsidRPr="00AD7A73">
        <w:rPr>
          <w:lang w:val="en-GB"/>
          <w:rPrChange w:id="2310" w:author="Mathias Fuchs" w:date="2020-07-01T16:45:00Z">
            <w:rPr/>
          </w:rPrChange>
        </w:rPr>
        <w:t xml:space="preserve">This makes it possible to control the JBA web-client like a tester would do but in an automated way, as for example: </w:t>
      </w:r>
      <w:commentRangeEnd w:id="2308"/>
      <w:r w:rsidR="006E6D95">
        <w:rPr>
          <w:rStyle w:val="CommentReference"/>
        </w:rPr>
        <w:commentReference w:id="2308"/>
      </w:r>
    </w:p>
    <w:p w14:paraId="7E4B35BA" w14:textId="04069F3A" w:rsidR="006F20AF" w:rsidRPr="00AD7A73" w:rsidRDefault="006F20AF" w:rsidP="009C718D">
      <w:pPr>
        <w:pStyle w:val="ListParagraph"/>
        <w:numPr>
          <w:ilvl w:val="0"/>
          <w:numId w:val="23"/>
        </w:numPr>
        <w:rPr>
          <w:lang w:val="en-GB"/>
          <w:rPrChange w:id="2311" w:author="Mathias Fuchs" w:date="2020-07-01T16:45:00Z">
            <w:rPr/>
          </w:rPrChange>
        </w:rPr>
      </w:pPr>
      <w:r w:rsidRPr="00AD7A73">
        <w:rPr>
          <w:lang w:val="en-GB"/>
          <w:rPrChange w:id="2312" w:author="Mathias Fuchs" w:date="2020-07-01T16:45:00Z">
            <w:rPr/>
          </w:rPrChange>
        </w:rPr>
        <w:t>Fields can be filled in with test data provided by the feature file.</w:t>
      </w:r>
    </w:p>
    <w:p w14:paraId="26592592" w14:textId="5974CC4C" w:rsidR="006F20AF" w:rsidRPr="006F20AF" w:rsidRDefault="006F20AF" w:rsidP="009C718D">
      <w:pPr>
        <w:pStyle w:val="ListParagraph"/>
        <w:numPr>
          <w:ilvl w:val="0"/>
          <w:numId w:val="23"/>
        </w:numPr>
      </w:pPr>
      <w:r w:rsidRPr="006F20AF">
        <w:t xml:space="preserve">Buttons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clicked</w:t>
      </w:r>
      <w:proofErr w:type="spellEnd"/>
    </w:p>
    <w:p w14:paraId="45031566" w14:textId="07F09638" w:rsidR="006F20AF" w:rsidRPr="00AD7A73" w:rsidRDefault="006F20AF" w:rsidP="009C718D">
      <w:pPr>
        <w:pStyle w:val="ListParagraph"/>
        <w:numPr>
          <w:ilvl w:val="0"/>
          <w:numId w:val="23"/>
        </w:numPr>
        <w:rPr>
          <w:lang w:val="en-GB"/>
          <w:rPrChange w:id="2313" w:author="Mathias Fuchs" w:date="2020-07-01T16:45:00Z">
            <w:rPr/>
          </w:rPrChange>
        </w:rPr>
      </w:pPr>
      <w:r w:rsidRPr="00AD7A73">
        <w:rPr>
          <w:lang w:val="en-GB"/>
          <w:rPrChange w:id="2314" w:author="Mathias Fuchs" w:date="2020-07-01T16:45:00Z">
            <w:rPr/>
          </w:rPrChange>
        </w:rPr>
        <w:t>Contents of a web page can be analysed</w:t>
      </w:r>
    </w:p>
    <w:p w14:paraId="2258CF36" w14:textId="5C3209B1" w:rsidR="006F20AF" w:rsidRPr="006F20AF" w:rsidRDefault="006F20AF" w:rsidP="009C718D">
      <w:pPr>
        <w:pStyle w:val="ListParagraph"/>
        <w:numPr>
          <w:ilvl w:val="0"/>
          <w:numId w:val="23"/>
        </w:numPr>
      </w:pPr>
      <w:r w:rsidRPr="006F20AF">
        <w:t xml:space="preserve">Screenshots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taken</w:t>
      </w:r>
      <w:proofErr w:type="spellEnd"/>
    </w:p>
    <w:p w14:paraId="427AC747" w14:textId="5930DEB1" w:rsidR="00AC5628" w:rsidRPr="00AD7A73" w:rsidRDefault="006F20AF" w:rsidP="006F20AF">
      <w:pPr>
        <w:rPr>
          <w:lang w:val="en-GB"/>
          <w:rPrChange w:id="2315" w:author="Mathias Fuchs" w:date="2020-07-01T16:45:00Z">
            <w:rPr/>
          </w:rPrChange>
        </w:rPr>
      </w:pPr>
      <w:r w:rsidRPr="00AD7A73">
        <w:rPr>
          <w:lang w:val="en-GB"/>
          <w:rPrChange w:id="2316" w:author="Mathias Fuchs" w:date="2020-07-01T16:45:00Z">
            <w:rPr/>
          </w:rPrChange>
        </w:rPr>
        <w:lastRenderedPageBreak/>
        <w:t xml:space="preserve">The tester is error prone </w:t>
      </w:r>
      <w:r w:rsidR="00847DC0" w:rsidRPr="00AD7A73">
        <w:rPr>
          <w:lang w:val="en-GB"/>
          <w:rPrChange w:id="2317" w:author="Mathias Fuchs" w:date="2020-07-01T16:45:00Z">
            <w:rPr/>
          </w:rPrChange>
        </w:rPr>
        <w:t>as it has also to be assumed for the not verified glue code</w:t>
      </w:r>
      <w:r w:rsidRPr="00AD7A73">
        <w:rPr>
          <w:lang w:val="en-GB"/>
          <w:rPrChange w:id="2318" w:author="Mathias Fuchs" w:date="2020-07-01T16:45:00Z">
            <w:rPr/>
          </w:rPrChange>
        </w:rPr>
        <w:t>. Therefore, the tester needs to take screenshots and write some descriptions as testing evidence</w:t>
      </w:r>
      <w:ins w:id="2319" w:author="Mathias Fuchs" w:date="2020-07-02T15:11:00Z">
        <w:r w:rsidR="00FA1C96">
          <w:rPr>
            <w:lang w:val="en-GB"/>
          </w:rPr>
          <w:t>.</w:t>
        </w:r>
      </w:ins>
      <w:r w:rsidRPr="00AD7A73">
        <w:rPr>
          <w:lang w:val="en-GB"/>
          <w:rPrChange w:id="2320" w:author="Mathias Fuchs" w:date="2020-07-01T16:45:00Z">
            <w:rPr/>
          </w:rPrChange>
        </w:rPr>
        <w:t xml:space="preserve"> </w:t>
      </w:r>
      <w:del w:id="2321" w:author="Mathias Fuchs" w:date="2020-07-02T15:11:00Z">
        <w:r w:rsidRPr="00AD7A73" w:rsidDel="00FA1C96">
          <w:rPr>
            <w:lang w:val="en-GB"/>
            <w:rPrChange w:id="2322" w:author="Mathias Fuchs" w:date="2020-07-01T16:45:00Z">
              <w:rPr/>
            </w:rPrChange>
          </w:rPr>
          <w:delText>so that d</w:delText>
        </w:r>
      </w:del>
      <w:ins w:id="2323" w:author="Mathias Fuchs" w:date="2020-07-02T15:11:00Z">
        <w:r w:rsidR="00FA1C96">
          <w:rPr>
            <w:lang w:val="en-GB"/>
          </w:rPr>
          <w:t>D</w:t>
        </w:r>
      </w:ins>
      <w:r w:rsidRPr="00AD7A73">
        <w:rPr>
          <w:lang w:val="en-GB"/>
          <w:rPrChange w:id="2324" w:author="Mathias Fuchs" w:date="2020-07-01T16:45:00Z">
            <w:rPr/>
          </w:rPrChange>
        </w:rPr>
        <w:t xml:space="preserve">uring the subsequent test review, the performed tests can be verified. This same method could also be used to verify the correct functioning of the glue code. Therefore, </w:t>
      </w:r>
      <w:proofErr w:type="spellStart"/>
      <w:r w:rsidRPr="00AD7A73">
        <w:rPr>
          <w:lang w:val="en-GB"/>
          <w:rPrChange w:id="2325" w:author="Mathias Fuchs" w:date="2020-07-01T16:45:00Z">
            <w:rPr/>
          </w:rPrChange>
        </w:rPr>
        <w:t>Scenarioo</w:t>
      </w:r>
      <w:proofErr w:type="spellEnd"/>
      <w:r w:rsidRPr="00AD7A73">
        <w:rPr>
          <w:lang w:val="en-GB"/>
          <w:rPrChange w:id="2326" w:author="Mathias Fuchs" w:date="2020-07-01T16:45:00Z">
            <w:rPr/>
          </w:rPrChange>
        </w:rPr>
        <w:t xml:space="preserve"> </w:t>
      </w:r>
      <w:r w:rsidR="00847DC0" w:rsidRPr="00AD7A73">
        <w:rPr>
          <w:lang w:val="en-GB"/>
          <w:rPrChange w:id="2327" w:author="Mathias Fuchs" w:date="2020-07-01T16:45:00Z">
            <w:rPr/>
          </w:rPrChange>
        </w:rPr>
        <w:t>has an important role</w:t>
      </w:r>
      <w:r w:rsidRPr="00AD7A73">
        <w:rPr>
          <w:lang w:val="en-GB"/>
          <w:rPrChange w:id="2328" w:author="Mathias Fuchs" w:date="2020-07-01T16:45:00Z">
            <w:rPr/>
          </w:rPrChange>
        </w:rPr>
        <w:t xml:space="preserve"> to display a test description, some data for evidence on the test performance and screen shots. If one could fully rely on the glue code the standard built-in cucumber test report </w:t>
      </w:r>
      <w:r w:rsidR="00847DC0" w:rsidRPr="00AD7A73">
        <w:rPr>
          <w:lang w:val="en-GB"/>
          <w:rPrChange w:id="2329" w:author="Mathias Fuchs" w:date="2020-07-01T16:45:00Z">
            <w:rPr/>
          </w:rPrChange>
        </w:rPr>
        <w:t>c</w:t>
      </w:r>
      <w:r w:rsidRPr="00AD7A73">
        <w:rPr>
          <w:lang w:val="en-GB"/>
          <w:rPrChange w:id="2330" w:author="Mathias Fuchs" w:date="2020-07-01T16:45:00Z">
            <w:rPr/>
          </w:rPrChange>
        </w:rPr>
        <w:t>ould</w:t>
      </w:r>
      <w:r w:rsidR="00847DC0" w:rsidRPr="00AD7A73">
        <w:rPr>
          <w:lang w:val="en-GB"/>
          <w:rPrChange w:id="2331" w:author="Mathias Fuchs" w:date="2020-07-01T16:45:00Z">
            <w:rPr/>
          </w:rPrChange>
        </w:rPr>
        <w:t xml:space="preserve"> </w:t>
      </w:r>
      <w:r w:rsidRPr="00AD7A73">
        <w:rPr>
          <w:lang w:val="en-GB"/>
          <w:rPrChange w:id="2332" w:author="Mathias Fuchs" w:date="2020-07-01T16:45:00Z">
            <w:rPr/>
          </w:rPrChange>
        </w:rPr>
        <w:t xml:space="preserve">be sufficient. </w:t>
      </w:r>
    </w:p>
    <w:p w14:paraId="22224FE8" w14:textId="77777777" w:rsidR="006F20AF" w:rsidRPr="006F20AF" w:rsidRDefault="006F20AF" w:rsidP="006F20AF">
      <w:r w:rsidRPr="00AD7A73">
        <w:rPr>
          <w:lang w:val="en-GB"/>
          <w:rPrChange w:id="2333" w:author="Mathias Fuchs" w:date="2020-07-01T16:45:00Z">
            <w:rPr/>
          </w:rPrChange>
        </w:rPr>
        <w:t xml:space="preserve">This implies, that the screen shots have to be taken in a way, that the correct functioning of the glue code can be checked. </w:t>
      </w:r>
      <w:r w:rsidRPr="006F20AF">
        <w:t xml:space="preserve">This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achieved</w:t>
      </w:r>
      <w:proofErr w:type="spellEnd"/>
      <w:r w:rsidRPr="006F20AF">
        <w:t xml:space="preserve"> </w:t>
      </w:r>
      <w:proofErr w:type="spellStart"/>
      <w:r w:rsidRPr="006F20AF">
        <w:t>by</w:t>
      </w:r>
      <w:proofErr w:type="spellEnd"/>
      <w:r w:rsidRPr="006F20AF">
        <w:t xml:space="preserve"> </w:t>
      </w:r>
      <w:proofErr w:type="spellStart"/>
      <w:r w:rsidRPr="006F20AF">
        <w:t>checking</w:t>
      </w:r>
      <w:proofErr w:type="spellEnd"/>
      <w:r w:rsidRPr="006F20AF">
        <w:t xml:space="preserve"> </w:t>
      </w:r>
      <w:proofErr w:type="spellStart"/>
      <w:r w:rsidRPr="006F20AF">
        <w:t>following</w:t>
      </w:r>
      <w:proofErr w:type="spellEnd"/>
      <w:r w:rsidRPr="006F20AF">
        <w:t xml:space="preserve"> </w:t>
      </w:r>
      <w:proofErr w:type="spellStart"/>
      <w:r w:rsidRPr="006F20AF">
        <w:t>points</w:t>
      </w:r>
      <w:proofErr w:type="spellEnd"/>
      <w:r w:rsidRPr="006F20AF">
        <w:t>:</w:t>
      </w:r>
    </w:p>
    <w:p w14:paraId="2D8AD56D" w14:textId="265497F1" w:rsidR="006F20AF" w:rsidRPr="00AD7A73" w:rsidRDefault="006F20AF" w:rsidP="009C718D">
      <w:pPr>
        <w:pStyle w:val="ListParagraph"/>
        <w:numPr>
          <w:ilvl w:val="0"/>
          <w:numId w:val="24"/>
        </w:numPr>
        <w:rPr>
          <w:lang w:val="en-GB"/>
          <w:rPrChange w:id="2334" w:author="Mathias Fuchs" w:date="2020-07-01T16:45:00Z">
            <w:rPr/>
          </w:rPrChange>
        </w:rPr>
      </w:pPr>
      <w:r w:rsidRPr="00AD7A73">
        <w:rPr>
          <w:lang w:val="en-GB"/>
          <w:rPrChange w:id="2335" w:author="Mathias Fuchs" w:date="2020-07-01T16:45:00Z">
            <w:rPr/>
          </w:rPrChange>
        </w:rPr>
        <w:t>No empty functions in the glue code. This can be checked in two ways:</w:t>
      </w:r>
    </w:p>
    <w:p w14:paraId="1B85ACEF" w14:textId="6C29D70E" w:rsidR="006F20AF" w:rsidRPr="00AD7A73" w:rsidRDefault="006F20AF" w:rsidP="009C718D">
      <w:pPr>
        <w:pStyle w:val="ListParagraph"/>
        <w:numPr>
          <w:ilvl w:val="0"/>
          <w:numId w:val="25"/>
        </w:numPr>
        <w:rPr>
          <w:lang w:val="en-GB"/>
          <w:rPrChange w:id="2336" w:author="Mathias Fuchs" w:date="2020-07-01T16:45:00Z">
            <w:rPr/>
          </w:rPrChange>
        </w:rPr>
      </w:pPr>
      <w:r w:rsidRPr="00AD7A73">
        <w:rPr>
          <w:lang w:val="en-GB"/>
          <w:rPrChange w:id="2337" w:author="Mathias Fuchs" w:date="2020-07-01T16:45:00Z">
            <w:rPr/>
          </w:rPrChange>
        </w:rPr>
        <w:t>In the code review of the tester</w:t>
      </w:r>
    </w:p>
    <w:p w14:paraId="445F5C10" w14:textId="6B6DAA91" w:rsidR="006F20AF" w:rsidRPr="00AD7A73" w:rsidRDefault="006F20AF" w:rsidP="009C718D">
      <w:pPr>
        <w:pStyle w:val="ListParagraph"/>
        <w:numPr>
          <w:ilvl w:val="0"/>
          <w:numId w:val="25"/>
        </w:numPr>
        <w:rPr>
          <w:lang w:val="en-GB"/>
          <w:rPrChange w:id="2338" w:author="Mathias Fuchs" w:date="2020-07-01T16:45:00Z">
            <w:rPr/>
          </w:rPrChange>
        </w:rPr>
      </w:pPr>
      <w:commentRangeStart w:id="2339"/>
      <w:r w:rsidRPr="00AD7A73">
        <w:rPr>
          <w:lang w:val="en-GB"/>
          <w:rPrChange w:id="2340" w:author="Mathias Fuchs" w:date="2020-07-01T16:45:00Z">
            <w:rPr/>
          </w:rPrChange>
        </w:rPr>
        <w:t>By the test reviewer who has to verify, that each step took at least few milliseconds to perform</w:t>
      </w:r>
      <w:commentRangeEnd w:id="2339"/>
      <w:r w:rsidR="006E6D95">
        <w:rPr>
          <w:rStyle w:val="CommentReference"/>
        </w:rPr>
        <w:commentReference w:id="2339"/>
      </w:r>
      <w:r w:rsidRPr="00AD7A73">
        <w:rPr>
          <w:lang w:val="en-GB"/>
          <w:rPrChange w:id="2341" w:author="Mathias Fuchs" w:date="2020-07-01T16:45:00Z">
            <w:rPr/>
          </w:rPrChange>
        </w:rPr>
        <w:t>.</w:t>
      </w:r>
    </w:p>
    <w:p w14:paraId="4F7CB8EE" w14:textId="7476D014" w:rsidR="006F20AF" w:rsidRPr="008F08F7" w:rsidRDefault="006F20AF" w:rsidP="009C718D">
      <w:pPr>
        <w:pStyle w:val="ListParagraph"/>
        <w:numPr>
          <w:ilvl w:val="0"/>
          <w:numId w:val="24"/>
        </w:numPr>
        <w:rPr>
          <w:lang w:val="en-GB"/>
        </w:rPr>
      </w:pPr>
      <w:r w:rsidRPr="00AD7A73">
        <w:rPr>
          <w:lang w:val="en-GB"/>
          <w:rPrChange w:id="2342" w:author="Mathias Fuchs" w:date="2020-07-01T16:45:00Z">
            <w:rPr/>
          </w:rPrChange>
        </w:rPr>
        <w:t xml:space="preserve">The clue code only performs actions on the UI and this in the same way a human tester would do. Selenium is a tool to </w:t>
      </w:r>
      <w:del w:id="2343" w:author="Mathias Fuchs" w:date="2020-07-02T15:13:00Z">
        <w:r w:rsidRPr="00AD7A73" w:rsidDel="00FA1C96">
          <w:rPr>
            <w:lang w:val="en-GB"/>
            <w:rPrChange w:id="2344" w:author="Mathias Fuchs" w:date="2020-07-01T16:45:00Z">
              <w:rPr/>
            </w:rPrChange>
          </w:rPr>
          <w:delText xml:space="preserve">test </w:delText>
        </w:r>
      </w:del>
      <w:ins w:id="2345" w:author="Mathias Fuchs" w:date="2020-07-02T15:13:00Z">
        <w:r w:rsidR="00FA1C96">
          <w:rPr>
            <w:lang w:val="en-GB"/>
          </w:rPr>
          <w:t>automate</w:t>
        </w:r>
        <w:r w:rsidR="00FA1C96" w:rsidRPr="00AD7A73">
          <w:rPr>
            <w:lang w:val="en-GB"/>
            <w:rPrChange w:id="2346" w:author="Mathias Fuchs" w:date="2020-07-01T16:45:00Z">
              <w:rPr/>
            </w:rPrChange>
          </w:rPr>
          <w:t xml:space="preserve"> </w:t>
        </w:r>
      </w:ins>
      <w:del w:id="2347" w:author="Mathias Fuchs" w:date="2020-07-02T15:13:00Z">
        <w:r w:rsidRPr="00AD7A73" w:rsidDel="00FA1C96">
          <w:rPr>
            <w:lang w:val="en-GB"/>
            <w:rPrChange w:id="2348" w:author="Mathias Fuchs" w:date="2020-07-01T16:45:00Z">
              <w:rPr/>
            </w:rPrChange>
          </w:rPr>
          <w:delText xml:space="preserve">UIs </w:delText>
        </w:r>
      </w:del>
      <w:ins w:id="2349" w:author="Mathias Fuchs" w:date="2020-07-02T15:13:00Z">
        <w:r w:rsidR="00FA1C96" w:rsidRPr="00AD7A73">
          <w:rPr>
            <w:lang w:val="en-GB"/>
            <w:rPrChange w:id="2350" w:author="Mathias Fuchs" w:date="2020-07-01T16:45:00Z">
              <w:rPr/>
            </w:rPrChange>
          </w:rPr>
          <w:t>UI</w:t>
        </w:r>
        <w:r w:rsidR="00FA1C96">
          <w:rPr>
            <w:lang w:val="en-GB"/>
          </w:rPr>
          <w:t xml:space="preserve">  testing</w:t>
        </w:r>
      </w:ins>
      <w:del w:id="2351" w:author="Mathias Fuchs" w:date="2020-07-02T15:13:00Z">
        <w:r w:rsidRPr="00AD7A73" w:rsidDel="00FA1C96">
          <w:rPr>
            <w:lang w:val="en-GB"/>
            <w:rPrChange w:id="2352" w:author="Mathias Fuchs" w:date="2020-07-01T16:45:00Z">
              <w:rPr/>
            </w:rPrChange>
          </w:rPr>
          <w:delText>in an automated way</w:delText>
        </w:r>
      </w:del>
      <w:r w:rsidRPr="00AD7A73">
        <w:rPr>
          <w:lang w:val="en-GB"/>
          <w:rPrChange w:id="2353" w:author="Mathias Fuchs" w:date="2020-07-01T16:45:00Z">
            <w:rPr/>
          </w:rPrChange>
        </w:rPr>
        <w:t>. These tests are only meaningful, if Selenium performs only actions a user would do. Therefore, Selenium only supports UI actions users could perform in the same way (</w:t>
      </w:r>
      <w:r w:rsidRPr="00AD7A73">
        <w:rPr>
          <w:highlight w:val="yellow"/>
          <w:lang w:val="en-GB"/>
          <w:rPrChange w:id="2354" w:author="Mathias Fuchs" w:date="2020-07-01T16:45:00Z">
            <w:rPr>
              <w:highlight w:val="yellow"/>
            </w:rPr>
          </w:rPrChange>
        </w:rPr>
        <w:t xml:space="preserve">this could be verified in an OQ of Selenium </w:t>
      </w:r>
      <w:r w:rsidRPr="006F20AF">
        <w:rPr>
          <w:highlight w:val="yellow"/>
        </w:rPr>
        <w:t></w:t>
      </w:r>
      <w:r w:rsidRPr="00AD7A73">
        <w:rPr>
          <w:highlight w:val="yellow"/>
          <w:lang w:val="en-GB"/>
          <w:rPrChange w:id="2355" w:author="Mathias Fuchs" w:date="2020-07-01T16:45:00Z">
            <w:rPr>
              <w:highlight w:val="yellow"/>
            </w:rPr>
          </w:rPrChange>
        </w:rPr>
        <w:t xml:space="preserve"> not done so far</w:t>
      </w:r>
      <w:r w:rsidRPr="00AD7A73">
        <w:rPr>
          <w:lang w:val="en-GB"/>
          <w:rPrChange w:id="2356" w:author="Mathias Fuchs" w:date="2020-07-01T16:45:00Z">
            <w:rPr/>
          </w:rPrChange>
        </w:rPr>
        <w:t xml:space="preserve">). By only using Selenium to perform the UI actions, the human tester </w:t>
      </w:r>
      <w:del w:id="2357" w:author="Mathias Fuchs" w:date="2020-07-02T15:14:00Z">
        <w:r w:rsidRPr="00AD7A73" w:rsidDel="00FA1C96">
          <w:rPr>
            <w:lang w:val="en-GB"/>
            <w:rPrChange w:id="2358" w:author="Mathias Fuchs" w:date="2020-07-01T16:45:00Z">
              <w:rPr/>
            </w:rPrChange>
          </w:rPr>
          <w:delText>can be</w:delText>
        </w:r>
      </w:del>
      <w:ins w:id="2359" w:author="Mathias Fuchs" w:date="2020-07-02T15:14:00Z">
        <w:r w:rsidR="00FA1C96">
          <w:rPr>
            <w:lang w:val="en-GB"/>
          </w:rPr>
          <w:t>is</w:t>
        </w:r>
      </w:ins>
      <w:r w:rsidRPr="00AD7A73">
        <w:rPr>
          <w:lang w:val="en-GB"/>
          <w:rPrChange w:id="2360" w:author="Mathias Fuchs" w:date="2020-07-01T16:45:00Z">
            <w:rPr/>
          </w:rPrChange>
        </w:rPr>
        <w:t xml:space="preserve"> simulated. The tester has to make sure in the code review, that only Selenium functions are used by the glue code in this sense. </w:t>
      </w:r>
      <w:commentRangeStart w:id="2361"/>
      <w:r w:rsidRPr="00AD7A73">
        <w:rPr>
          <w:lang w:val="en-GB"/>
          <w:rPrChange w:id="2362" w:author="Mathias Fuchs" w:date="2020-07-01T16:45:00Z">
            <w:rPr/>
          </w:rPrChange>
        </w:rPr>
        <w:t xml:space="preserve">The tester has to make sure, that the glue code does not make use of any other interface, unless if explicitly specified. For a web application, there is the risk of making directly a rest call. </w:t>
      </w:r>
      <w:r w:rsidRPr="008F08F7">
        <w:rPr>
          <w:lang w:val="en-GB"/>
        </w:rPr>
        <w:t>But this would be easy to identify.</w:t>
      </w:r>
      <w:commentRangeEnd w:id="2361"/>
      <w:r w:rsidR="006E6D95">
        <w:rPr>
          <w:rStyle w:val="CommentReference"/>
        </w:rPr>
        <w:commentReference w:id="2361"/>
      </w:r>
    </w:p>
    <w:p w14:paraId="64C908DB" w14:textId="7B3BCB40" w:rsidR="00140549" w:rsidRPr="008F08F7" w:rsidRDefault="00140549" w:rsidP="00AB6448">
      <w:pPr>
        <w:rPr>
          <w:lang w:val="en-GB"/>
        </w:rPr>
      </w:pPr>
    </w:p>
    <w:p w14:paraId="3FF15BFF" w14:textId="29632852" w:rsidR="00AC5628" w:rsidRPr="008F08F7" w:rsidRDefault="00AC5628" w:rsidP="00AB6448">
      <w:pPr>
        <w:rPr>
          <w:lang w:val="en-GB"/>
        </w:rPr>
      </w:pPr>
    </w:p>
    <w:p w14:paraId="5C0E8DBB" w14:textId="77777777" w:rsidR="00AC5628" w:rsidRPr="008F08F7" w:rsidRDefault="00AC5628" w:rsidP="00AB6448">
      <w:pPr>
        <w:rPr>
          <w:lang w:val="en-GB"/>
        </w:rPr>
      </w:pPr>
    </w:p>
    <w:p w14:paraId="74B046F8" w14:textId="0C702D7E" w:rsidR="00140549" w:rsidRPr="008F08F7" w:rsidRDefault="00140549" w:rsidP="00AB6448">
      <w:pPr>
        <w:rPr>
          <w:lang w:val="en-GB"/>
        </w:rPr>
      </w:pPr>
    </w:p>
    <w:p w14:paraId="468DEBB4" w14:textId="77777777" w:rsidR="00140549" w:rsidRPr="008F08F7" w:rsidRDefault="00140549" w:rsidP="00AB6448">
      <w:pPr>
        <w:rPr>
          <w:lang w:val="en-GB"/>
        </w:rPr>
      </w:pPr>
    </w:p>
    <w:p w14:paraId="54EBBA7F" w14:textId="77777777" w:rsidR="000074C5" w:rsidRDefault="00F62A66" w:rsidP="000074C5">
      <w:pPr>
        <w:pStyle w:val="Heading2"/>
        <w:rPr>
          <w:lang w:val="en-GB"/>
        </w:rPr>
      </w:pPr>
      <w:bookmarkStart w:id="2363" w:name="_Toc44339695"/>
      <w:r>
        <w:rPr>
          <w:lang w:val="en-GB"/>
        </w:rPr>
        <w:t>Specification/</w:t>
      </w:r>
      <w:r w:rsidR="000074C5">
        <w:rPr>
          <w:lang w:val="en-GB"/>
        </w:rPr>
        <w:t>Formulation</w:t>
      </w:r>
      <w:bookmarkEnd w:id="2363"/>
    </w:p>
    <w:p w14:paraId="725E6B35" w14:textId="76D2CF69" w:rsidR="00F62A66" w:rsidRPr="008D351B" w:rsidRDefault="008D351B" w:rsidP="006726B6">
      <w:r w:rsidRPr="008D351B">
        <w:rPr>
          <w:highlight w:val="yellow"/>
        </w:rPr>
        <w:t>TODO: Umsetzung des Prozesses beschreiben</w:t>
      </w:r>
      <w:r w:rsidRPr="008D351B">
        <w:t xml:space="preserve">. </w:t>
      </w:r>
    </w:p>
    <w:p w14:paraId="2B43BEA0" w14:textId="77777777" w:rsidR="00F62A66" w:rsidRPr="008D351B" w:rsidRDefault="00F62A66" w:rsidP="00F62A66">
      <w:pPr>
        <w:pStyle w:val="Heading3"/>
        <w:rPr>
          <w:highlight w:val="yellow"/>
          <w:lang w:val="en-GB"/>
        </w:rPr>
      </w:pPr>
      <w:bookmarkStart w:id="2364" w:name="_Toc44339696"/>
      <w:r w:rsidRPr="008D351B">
        <w:rPr>
          <w:highlight w:val="yellow"/>
          <w:lang w:val="en-GB"/>
        </w:rPr>
        <w:t>From User Stories to Feature Files</w:t>
      </w:r>
      <w:bookmarkEnd w:id="2364"/>
    </w:p>
    <w:p w14:paraId="60F4C907" w14:textId="77777777" w:rsidR="00F62A66" w:rsidRDefault="00F62A66" w:rsidP="006726B6">
      <w:pPr>
        <w:rPr>
          <w:lang w:val="en-GB"/>
        </w:rPr>
      </w:pPr>
    </w:p>
    <w:p w14:paraId="29D107A2" w14:textId="77777777" w:rsidR="000074C5" w:rsidRPr="008D351B" w:rsidRDefault="00F62A66" w:rsidP="00F62A66">
      <w:pPr>
        <w:pStyle w:val="Heading3"/>
        <w:rPr>
          <w:highlight w:val="yellow"/>
          <w:lang w:val="en-GB"/>
        </w:rPr>
      </w:pPr>
      <w:bookmarkStart w:id="2365" w:name="_Toc44339697"/>
      <w:r w:rsidRPr="008D351B">
        <w:rPr>
          <w:highlight w:val="yellow"/>
          <w:lang w:val="en-GB"/>
        </w:rPr>
        <w:lastRenderedPageBreak/>
        <w:t>Risk Assessment</w:t>
      </w:r>
      <w:bookmarkEnd w:id="2365"/>
    </w:p>
    <w:p w14:paraId="531E8F84" w14:textId="2FE62E5F" w:rsidR="00F62A66" w:rsidRPr="00AD7A73" w:rsidRDefault="00430CFF" w:rsidP="006726B6">
      <w:pPr>
        <w:rPr>
          <w:lang w:val="en-GB"/>
          <w:rPrChange w:id="2366" w:author="Mathias Fuchs" w:date="2020-07-01T16:45:00Z">
            <w:rPr/>
          </w:rPrChange>
        </w:rPr>
      </w:pPr>
      <w:r w:rsidRPr="00AD7A73">
        <w:rPr>
          <w:lang w:val="en-GB"/>
          <w:rPrChange w:id="2367" w:author="Mathias Fuchs" w:date="2020-07-01T16:45:00Z">
            <w:rPr/>
          </w:rPrChange>
        </w:rPr>
        <w:t xml:space="preserve">Example Mapping </w:t>
      </w:r>
      <w:r w:rsidRPr="00430CFF">
        <w:rPr>
          <w:rFonts w:ascii="Wingdings" w:eastAsia="Wingdings" w:hAnsi="Wingdings" w:cs="Wingdings"/>
        </w:rPr>
        <w:t></w:t>
      </w:r>
      <w:r w:rsidRPr="00AD7A73">
        <w:rPr>
          <w:lang w:val="en-GB"/>
          <w:rPrChange w:id="2368" w:author="Mathias Fuchs" w:date="2020-07-01T16:45:00Z">
            <w:rPr/>
          </w:rPrChange>
        </w:rPr>
        <w:t xml:space="preserve"> red risk card was added to the one defined theoretically to include this in the three amigos meeting.</w:t>
      </w:r>
    </w:p>
    <w:p w14:paraId="5674A799" w14:textId="77777777" w:rsidR="00F62A66" w:rsidRPr="008D351B" w:rsidRDefault="00F62A66" w:rsidP="00F62A66">
      <w:pPr>
        <w:pStyle w:val="Heading3"/>
        <w:rPr>
          <w:highlight w:val="yellow"/>
          <w:lang w:val="en-GB"/>
        </w:rPr>
      </w:pPr>
      <w:bookmarkStart w:id="2369" w:name="_Toc44339698"/>
      <w:r w:rsidRPr="008D351B">
        <w:rPr>
          <w:highlight w:val="yellow"/>
          <w:lang w:val="en-GB"/>
        </w:rPr>
        <w:t>Compliance</w:t>
      </w:r>
      <w:bookmarkEnd w:id="2369"/>
    </w:p>
    <w:p w14:paraId="544E80F5" w14:textId="4F44D724" w:rsidR="000074C5" w:rsidRPr="00AD7A73" w:rsidRDefault="00430CFF" w:rsidP="006726B6">
      <w:pPr>
        <w:rPr>
          <w:lang w:val="en-GB"/>
          <w:rPrChange w:id="2370" w:author="Mathias Fuchs" w:date="2020-07-01T16:45:00Z">
            <w:rPr/>
          </w:rPrChange>
        </w:rPr>
      </w:pPr>
      <w:r w:rsidRPr="00AD7A73">
        <w:rPr>
          <w:lang w:val="en-GB"/>
          <w:rPrChange w:id="2371" w:author="Mathias Fuchs" w:date="2020-07-01T16:45:00Z">
            <w:rPr/>
          </w:rPrChange>
        </w:rPr>
        <w:t xml:space="preserve">Consent Management as an example </w:t>
      </w:r>
      <w:r w:rsidRPr="00430CFF">
        <w:rPr>
          <w:rFonts w:ascii="Wingdings" w:eastAsia="Wingdings" w:hAnsi="Wingdings" w:cs="Wingdings"/>
        </w:rPr>
        <w:t></w:t>
      </w:r>
      <w:r w:rsidRPr="00AD7A73">
        <w:rPr>
          <w:lang w:val="en-GB"/>
          <w:rPrChange w:id="2372" w:author="Mathias Fuchs" w:date="2020-07-01T16:45:00Z">
            <w:rPr/>
          </w:rPrChange>
        </w:rPr>
        <w:t xml:space="preserve"> Process owner is responsible </w:t>
      </w:r>
      <w:r w:rsidRPr="00430CFF">
        <w:rPr>
          <w:rFonts w:ascii="Wingdings" w:eastAsia="Wingdings" w:hAnsi="Wingdings" w:cs="Wingdings"/>
        </w:rPr>
        <w:t></w:t>
      </w:r>
      <w:r w:rsidRPr="00AD7A73">
        <w:rPr>
          <w:lang w:val="en-GB"/>
          <w:rPrChange w:id="2373" w:author="Mathias Fuchs" w:date="2020-07-01T16:45:00Z">
            <w:rPr/>
          </w:rPrChange>
        </w:rPr>
        <w:t xml:space="preserve"> will chose SME that have the know-how </w:t>
      </w:r>
      <w:r w:rsidRPr="00430CFF">
        <w:rPr>
          <w:rFonts w:ascii="Wingdings" w:eastAsia="Wingdings" w:hAnsi="Wingdings" w:cs="Wingdings"/>
        </w:rPr>
        <w:t></w:t>
      </w:r>
      <w:r w:rsidRPr="00AD7A73">
        <w:rPr>
          <w:lang w:val="en-GB"/>
          <w:rPrChange w:id="2374" w:author="Mathias Fuchs" w:date="2020-07-01T16:45:00Z">
            <w:rPr/>
          </w:rPrChange>
        </w:rPr>
        <w:t xml:space="preserve"> he es the </w:t>
      </w:r>
      <w:proofErr w:type="spellStart"/>
      <w:r w:rsidRPr="00AD7A73">
        <w:rPr>
          <w:lang w:val="en-GB"/>
          <w:rPrChange w:id="2375" w:author="Mathias Fuchs" w:date="2020-07-01T16:45:00Z">
            <w:rPr/>
          </w:rPrChange>
        </w:rPr>
        <w:t>owne</w:t>
      </w:r>
      <w:proofErr w:type="spellEnd"/>
      <w:r w:rsidRPr="00AD7A73">
        <w:rPr>
          <w:lang w:val="en-GB"/>
          <w:rPrChange w:id="2376" w:author="Mathias Fuchs" w:date="2020-07-01T16:45:00Z">
            <w:rPr/>
          </w:rPrChange>
        </w:rPr>
        <w:t xml:space="preserve"> who defines the SME </w:t>
      </w:r>
      <w:r w:rsidRPr="00430CFF">
        <w:rPr>
          <w:rFonts w:ascii="Wingdings" w:eastAsia="Wingdings" w:hAnsi="Wingdings" w:cs="Wingdings"/>
        </w:rPr>
        <w:t></w:t>
      </w:r>
      <w:r w:rsidRPr="00AD7A73">
        <w:rPr>
          <w:lang w:val="en-GB"/>
          <w:rPrChange w:id="2377" w:author="Mathias Fuchs" w:date="2020-07-01T16:45:00Z">
            <w:rPr/>
          </w:rPrChange>
        </w:rPr>
        <w:t xml:space="preserve"> see GAMP5 his role description. They will bring it in during the requirements and in the three amigos meeting they will assure, that the right examples will be found and assigned in order that compliance </w:t>
      </w:r>
      <w:proofErr w:type="spellStart"/>
      <w:r w:rsidRPr="00AD7A73">
        <w:rPr>
          <w:lang w:val="en-GB"/>
          <w:rPrChange w:id="2378" w:author="Mathias Fuchs" w:date="2020-07-01T16:45:00Z">
            <w:rPr/>
          </w:rPrChange>
        </w:rPr>
        <w:t>ist</w:t>
      </w:r>
      <w:proofErr w:type="spellEnd"/>
      <w:r w:rsidRPr="00AD7A73">
        <w:rPr>
          <w:lang w:val="en-GB"/>
          <w:rPrChange w:id="2379" w:author="Mathias Fuchs" w:date="2020-07-01T16:45:00Z">
            <w:rPr/>
          </w:rPrChange>
        </w:rPr>
        <w:t xml:space="preserve"> </w:t>
      </w:r>
      <w:proofErr w:type="spellStart"/>
      <w:r w:rsidRPr="00AD7A73">
        <w:rPr>
          <w:lang w:val="en-GB"/>
          <w:rPrChange w:id="2380" w:author="Mathias Fuchs" w:date="2020-07-01T16:45:00Z">
            <w:rPr/>
          </w:rPrChange>
        </w:rPr>
        <w:t>umgesetzt</w:t>
      </w:r>
      <w:proofErr w:type="spellEnd"/>
      <w:r w:rsidRPr="00AD7A73">
        <w:rPr>
          <w:lang w:val="en-GB"/>
          <w:rPrChange w:id="2381" w:author="Mathias Fuchs" w:date="2020-07-01T16:45:00Z">
            <w:rPr/>
          </w:rPrChange>
        </w:rPr>
        <w:t>.</w:t>
      </w:r>
    </w:p>
    <w:p w14:paraId="62B611D1" w14:textId="77777777" w:rsidR="000074C5" w:rsidRPr="008D351B" w:rsidRDefault="000074C5" w:rsidP="00270BF3">
      <w:pPr>
        <w:pStyle w:val="Heading2"/>
        <w:rPr>
          <w:highlight w:val="yellow"/>
          <w:lang w:val="en-GB"/>
        </w:rPr>
      </w:pPr>
      <w:bookmarkStart w:id="2382" w:name="_Toc44339699"/>
      <w:r w:rsidRPr="008D351B">
        <w:rPr>
          <w:highlight w:val="yellow"/>
          <w:lang w:val="en-GB"/>
        </w:rPr>
        <w:t>Test Automation</w:t>
      </w:r>
      <w:bookmarkEnd w:id="2382"/>
    </w:p>
    <w:p w14:paraId="7DD65E75" w14:textId="77777777" w:rsidR="000074C5" w:rsidRDefault="000074C5" w:rsidP="006726B6">
      <w:pPr>
        <w:rPr>
          <w:lang w:val="en-GB"/>
        </w:rPr>
      </w:pPr>
    </w:p>
    <w:p w14:paraId="23F29F0C" w14:textId="6AA12F90" w:rsidR="00270BF3" w:rsidRPr="008D351B" w:rsidRDefault="00270BF3" w:rsidP="00270BF3">
      <w:pPr>
        <w:pStyle w:val="Heading3"/>
        <w:rPr>
          <w:highlight w:val="yellow"/>
          <w:lang w:val="en-GB"/>
        </w:rPr>
      </w:pPr>
      <w:bookmarkStart w:id="2383" w:name="_Toc44339700"/>
      <w:r w:rsidRPr="008D351B">
        <w:rPr>
          <w:highlight w:val="yellow"/>
          <w:lang w:val="en-GB"/>
        </w:rPr>
        <w:t xml:space="preserve">Glue </w:t>
      </w:r>
      <w:r w:rsidR="00893840" w:rsidRPr="008D351B">
        <w:rPr>
          <w:highlight w:val="yellow"/>
        </w:rPr>
        <w:t>Code</w:t>
      </w:r>
      <w:bookmarkEnd w:id="2383"/>
    </w:p>
    <w:p w14:paraId="02AF82C9" w14:textId="5B044A2F" w:rsidR="00B03420" w:rsidRDefault="008D351B" w:rsidP="006726B6">
      <w:r>
        <w:t xml:space="preserve">Test </w:t>
      </w:r>
      <w:proofErr w:type="spellStart"/>
      <w:r>
        <w:t>report</w:t>
      </w:r>
      <w:proofErr w:type="spellEnd"/>
      <w:r>
        <w:t xml:space="preserve"> , Erfahrungen mit </w:t>
      </w:r>
      <w:proofErr w:type="spellStart"/>
      <w:r>
        <w:t>Glue</w:t>
      </w:r>
      <w:proofErr w:type="spellEnd"/>
      <w:r>
        <w:t xml:space="preserve"> Code.</w:t>
      </w:r>
    </w:p>
    <w:p w14:paraId="47F0092F" w14:textId="77777777" w:rsidR="00B03420" w:rsidRDefault="00B03420" w:rsidP="006726B6"/>
    <w:p w14:paraId="14F9B838" w14:textId="08981EBE" w:rsidR="00B03420" w:rsidRPr="00AD7A73" w:rsidRDefault="00B03420" w:rsidP="006726B6">
      <w:pPr>
        <w:rPr>
          <w:lang w:val="en-GB"/>
          <w:rPrChange w:id="2384" w:author="Mathias Fuchs" w:date="2020-07-01T16:45:00Z">
            <w:rPr/>
          </w:rPrChange>
        </w:rPr>
      </w:pPr>
      <w:r w:rsidRPr="00AD7A73">
        <w:rPr>
          <w:lang w:val="en-GB"/>
          <w:rPrChange w:id="2385" w:author="Mathias Fuchs" w:date="2020-07-01T16:45:00Z">
            <w:rPr/>
          </w:rPrChange>
        </w:rPr>
        <w:t>Glue code only uses Selenium for testing. ....</w:t>
      </w:r>
    </w:p>
    <w:p w14:paraId="2F20A8DC" w14:textId="77777777" w:rsidR="00B03420" w:rsidRPr="00AD7A73" w:rsidRDefault="00B03420" w:rsidP="006726B6">
      <w:pPr>
        <w:rPr>
          <w:lang w:val="en-GB"/>
          <w:rPrChange w:id="2386" w:author="Mathias Fuchs" w:date="2020-07-01T16:45:00Z">
            <w:rPr/>
          </w:rPrChange>
        </w:rPr>
      </w:pPr>
    </w:p>
    <w:p w14:paraId="3BC3280C" w14:textId="77777777" w:rsidR="00B03420" w:rsidRPr="00AD7A73" w:rsidRDefault="00B03420" w:rsidP="006726B6">
      <w:pPr>
        <w:rPr>
          <w:lang w:val="en-GB"/>
          <w:rPrChange w:id="2387" w:author="Mathias Fuchs" w:date="2020-07-01T16:45:00Z">
            <w:rPr/>
          </w:rPrChange>
        </w:rPr>
      </w:pPr>
    </w:p>
    <w:p w14:paraId="75402706" w14:textId="77777777" w:rsidR="00B03420" w:rsidRPr="00AD7A73" w:rsidRDefault="00B03420" w:rsidP="006726B6">
      <w:pPr>
        <w:rPr>
          <w:lang w:val="en-GB"/>
          <w:rPrChange w:id="2388" w:author="Mathias Fuchs" w:date="2020-07-01T16:45:00Z">
            <w:rPr/>
          </w:rPrChange>
        </w:rPr>
      </w:pPr>
    </w:p>
    <w:p w14:paraId="2DCC629B" w14:textId="48E43132" w:rsidR="00270BF3" w:rsidRPr="00AD7A73" w:rsidRDefault="00B03420" w:rsidP="006726B6">
      <w:pPr>
        <w:rPr>
          <w:lang w:val="en-GB"/>
          <w:rPrChange w:id="2389" w:author="Mathias Fuchs" w:date="2020-07-01T16:45:00Z">
            <w:rPr/>
          </w:rPrChange>
        </w:rPr>
      </w:pPr>
      <w:r w:rsidRPr="00AD7A73">
        <w:rPr>
          <w:lang w:val="en-GB"/>
          <w:rPrChange w:id="2390" w:author="Mathias Fuchs" w:date="2020-07-01T16:45:00Z">
            <w:rPr/>
          </w:rPrChange>
        </w:rPr>
        <w:t xml:space="preserve">Remark: In the Glue Code of the prototype the rest </w:t>
      </w:r>
      <w:proofErr w:type="spellStart"/>
      <w:r w:rsidRPr="00AD7A73">
        <w:rPr>
          <w:lang w:val="en-GB"/>
          <w:rPrChange w:id="2391" w:author="Mathias Fuchs" w:date="2020-07-01T16:45:00Z">
            <w:rPr/>
          </w:rPrChange>
        </w:rPr>
        <w:t>api</w:t>
      </w:r>
      <w:proofErr w:type="spellEnd"/>
      <w:r w:rsidRPr="00AD7A73">
        <w:rPr>
          <w:lang w:val="en-GB"/>
          <w:rPrChange w:id="2392" w:author="Mathias Fuchs" w:date="2020-07-01T16:45:00Z">
            <w:rPr/>
          </w:rPrChange>
        </w:rPr>
        <w:t xml:space="preserve"> is called at one point. It is used to clean the database from the data of the preceding step and is not directly part of the testing itself. It has the advantage that it makes </w:t>
      </w:r>
      <w:proofErr w:type="spellStart"/>
      <w:r w:rsidRPr="00AD7A73">
        <w:rPr>
          <w:lang w:val="en-GB"/>
          <w:rPrChange w:id="2393" w:author="Mathias Fuchs" w:date="2020-07-01T16:45:00Z">
            <w:rPr/>
          </w:rPrChange>
        </w:rPr>
        <w:t>eacht</w:t>
      </w:r>
      <w:proofErr w:type="spellEnd"/>
      <w:r w:rsidRPr="00AD7A73">
        <w:rPr>
          <w:lang w:val="en-GB"/>
          <w:rPrChange w:id="2394" w:author="Mathias Fuchs" w:date="2020-07-01T16:45:00Z">
            <w:rPr/>
          </w:rPrChange>
        </w:rPr>
        <w:t xml:space="preserve"> scenario completely independent from the other, but it might be an artefact for easier prototyping and in a real project it might be, that it should be </w:t>
      </w:r>
      <w:proofErr w:type="spellStart"/>
      <w:r w:rsidRPr="00AD7A73">
        <w:rPr>
          <w:lang w:val="en-GB"/>
          <w:rPrChange w:id="2395" w:author="Mathias Fuchs" w:date="2020-07-01T16:45:00Z">
            <w:rPr/>
          </w:rPrChange>
        </w:rPr>
        <w:t>defiend</w:t>
      </w:r>
      <w:proofErr w:type="spellEnd"/>
      <w:r w:rsidRPr="00AD7A73">
        <w:rPr>
          <w:lang w:val="en-GB"/>
          <w:rPrChange w:id="2396" w:author="Mathias Fuchs" w:date="2020-07-01T16:45:00Z">
            <w:rPr/>
          </w:rPrChange>
        </w:rPr>
        <w:t xml:space="preserve"> in a </w:t>
      </w:r>
      <w:proofErr w:type="spellStart"/>
      <w:r w:rsidRPr="00AD7A73">
        <w:rPr>
          <w:lang w:val="en-GB"/>
          <w:rPrChange w:id="2397" w:author="Mathias Fuchs" w:date="2020-07-01T16:45:00Z">
            <w:rPr/>
          </w:rPrChange>
        </w:rPr>
        <w:t>differen</w:t>
      </w:r>
      <w:proofErr w:type="spellEnd"/>
      <w:r w:rsidRPr="00AD7A73">
        <w:rPr>
          <w:lang w:val="en-GB"/>
          <w:rPrChange w:id="2398" w:author="Mathias Fuchs" w:date="2020-07-01T16:45:00Z">
            <w:rPr/>
          </w:rPrChange>
        </w:rPr>
        <w:t xml:space="preserve"> way </w:t>
      </w:r>
      <w:r w:rsidRPr="00B03420">
        <w:rPr>
          <w:rFonts w:ascii="Wingdings" w:eastAsia="Wingdings" w:hAnsi="Wingdings" w:cs="Wingdings"/>
        </w:rPr>
        <w:t></w:t>
      </w:r>
      <w:r w:rsidRPr="00AD7A73">
        <w:rPr>
          <w:lang w:val="en-GB"/>
          <w:rPrChange w:id="2399" w:author="Mathias Fuchs" w:date="2020-07-01T16:45:00Z">
            <w:rPr/>
          </w:rPrChange>
        </w:rPr>
        <w:t xml:space="preserve"> coding guidelines, handling of test data.</w:t>
      </w:r>
    </w:p>
    <w:p w14:paraId="14EFA695" w14:textId="77777777" w:rsidR="00270BF3" w:rsidRPr="008D351B" w:rsidRDefault="00270BF3" w:rsidP="00270BF3">
      <w:pPr>
        <w:pStyle w:val="Heading3"/>
        <w:rPr>
          <w:highlight w:val="yellow"/>
          <w:lang w:val="en-GB"/>
        </w:rPr>
      </w:pPr>
      <w:bookmarkStart w:id="2400" w:name="_Toc44339701"/>
      <w:r w:rsidRPr="008D351B">
        <w:rPr>
          <w:highlight w:val="yellow"/>
          <w:lang w:val="en-GB"/>
        </w:rPr>
        <w:t>Test Report</w:t>
      </w:r>
      <w:r w:rsidR="00905509" w:rsidRPr="008D351B">
        <w:rPr>
          <w:highlight w:val="yellow"/>
          <w:lang w:val="en-GB"/>
        </w:rPr>
        <w:t>s</w:t>
      </w:r>
      <w:bookmarkEnd w:id="2400"/>
    </w:p>
    <w:p w14:paraId="48D6668A" w14:textId="77777777" w:rsidR="000074C5" w:rsidRDefault="000074C5" w:rsidP="006726B6">
      <w:pPr>
        <w:rPr>
          <w:lang w:val="en-GB"/>
        </w:rPr>
      </w:pPr>
    </w:p>
    <w:p w14:paraId="64288FC0" w14:textId="77777777" w:rsidR="000074C5" w:rsidRPr="008D351B" w:rsidRDefault="00270BF3" w:rsidP="00270BF3">
      <w:pPr>
        <w:pStyle w:val="Heading2"/>
        <w:rPr>
          <w:highlight w:val="yellow"/>
          <w:lang w:val="en-GB"/>
        </w:rPr>
      </w:pPr>
      <w:bookmarkStart w:id="2401" w:name="_Toc44339702"/>
      <w:r w:rsidRPr="008D351B">
        <w:rPr>
          <w:highlight w:val="yellow"/>
          <w:lang w:val="en-GB"/>
        </w:rPr>
        <w:t>QA</w:t>
      </w:r>
      <w:r w:rsidR="000074C5" w:rsidRPr="008D351B">
        <w:rPr>
          <w:highlight w:val="yellow"/>
          <w:lang w:val="en-GB"/>
        </w:rPr>
        <w:t xml:space="preserve"> </w:t>
      </w:r>
      <w:r w:rsidRPr="008D351B">
        <w:rPr>
          <w:highlight w:val="yellow"/>
          <w:lang w:val="en-GB"/>
        </w:rPr>
        <w:t>Process</w:t>
      </w:r>
      <w:r w:rsidR="00D76F1B" w:rsidRPr="008D351B">
        <w:rPr>
          <w:highlight w:val="yellow"/>
          <w:lang w:val="en-GB"/>
        </w:rPr>
        <w:t>es</w:t>
      </w:r>
      <w:bookmarkEnd w:id="2401"/>
    </w:p>
    <w:p w14:paraId="031FADDE" w14:textId="77777777" w:rsidR="000074C5" w:rsidRDefault="000074C5" w:rsidP="006726B6">
      <w:pPr>
        <w:rPr>
          <w:lang w:val="en-GB"/>
        </w:rPr>
      </w:pPr>
    </w:p>
    <w:p w14:paraId="715DCD73" w14:textId="77777777" w:rsidR="00D76F1B" w:rsidRDefault="00D76F1B" w:rsidP="00D76F1B">
      <w:pPr>
        <w:pStyle w:val="Heading3"/>
        <w:rPr>
          <w:lang w:val="en-GB"/>
        </w:rPr>
      </w:pPr>
      <w:bookmarkStart w:id="2402" w:name="_Toc44339703"/>
      <w:r>
        <w:rPr>
          <w:lang w:val="en-GB"/>
        </w:rPr>
        <w:lastRenderedPageBreak/>
        <w:t>Specification and Test Management</w:t>
      </w:r>
      <w:bookmarkEnd w:id="2402"/>
    </w:p>
    <w:p w14:paraId="3EC577C9" w14:textId="77777777" w:rsidR="007A69A0" w:rsidRDefault="007A69A0" w:rsidP="007A69A0">
      <w:pPr>
        <w:pStyle w:val="Heading4"/>
        <w:rPr>
          <w:lang w:val="en-GB"/>
        </w:rPr>
      </w:pPr>
      <w:bookmarkStart w:id="2403" w:name="_Toc44339704"/>
      <w:r>
        <w:rPr>
          <w:lang w:val="en-GB"/>
        </w:rPr>
        <w:t>Approval</w:t>
      </w:r>
      <w:bookmarkEnd w:id="2403"/>
    </w:p>
    <w:p w14:paraId="38913C2D" w14:textId="77777777" w:rsidR="007A69A0" w:rsidRPr="00AD7A73" w:rsidRDefault="007A69A0" w:rsidP="007A69A0">
      <w:pPr>
        <w:rPr>
          <w:lang w:val="en-GB"/>
          <w:rPrChange w:id="2404" w:author="Mathias Fuchs" w:date="2020-07-01T16:45:00Z">
            <w:rPr/>
          </w:rPrChange>
        </w:rPr>
      </w:pPr>
      <w:r w:rsidRPr="00AD7A73">
        <w:rPr>
          <w:lang w:val="en-GB"/>
          <w:rPrChange w:id="2405" w:author="Mathias Fuchs" w:date="2020-07-01T16:45:00Z">
            <w:rPr/>
          </w:rPrChange>
        </w:rPr>
        <w:t xml:space="preserve">OQ Documents needs to be approved, this is especially true for feature files. How it turned out, feature files will after injecting them into the implementation process change. Therefore a solution has to be found how it could be done. Feature files are a mixture of the functional specification and the test script. According to GAMP5 the functional specifications needs to be approved before injecting them into the implementation process </w:t>
      </w:r>
      <w:r w:rsidRPr="00741A5A">
        <w:rPr>
          <w:rFonts w:ascii="Wingdings" w:eastAsia="Wingdings" w:hAnsi="Wingdings" w:cs="Wingdings"/>
        </w:rPr>
        <w:t></w:t>
      </w:r>
      <w:r w:rsidRPr="00AD7A73">
        <w:rPr>
          <w:lang w:val="en-GB"/>
          <w:rPrChange w:id="2406" w:author="Mathias Fuchs" w:date="2020-07-01T16:45:00Z">
            <w:rPr/>
          </w:rPrChange>
        </w:rPr>
        <w:t xml:space="preserve"> but this is based on GAMP5 According to Evelyne Daniel, no legal regulation, that has to be followed strictly, whereas GAMP5 is ‘just’ a guide and considered as good practice but which says itself, that it can be changed as far as it is still compliant to regulation. For the testing part, the documents have to be approved, before OQ starts, as this is after implementation, this can be done on the </w:t>
      </w:r>
      <w:proofErr w:type="spellStart"/>
      <w:r w:rsidRPr="00AD7A73">
        <w:rPr>
          <w:lang w:val="en-GB"/>
          <w:rPrChange w:id="2407" w:author="Mathias Fuchs" w:date="2020-07-01T16:45:00Z">
            <w:rPr/>
          </w:rPrChange>
        </w:rPr>
        <w:t>finelised</w:t>
      </w:r>
      <w:proofErr w:type="spellEnd"/>
      <w:r w:rsidRPr="00AD7A73">
        <w:rPr>
          <w:lang w:val="en-GB"/>
          <w:rPrChange w:id="2408" w:author="Mathias Fuchs" w:date="2020-07-01T16:45:00Z">
            <w:rPr/>
          </w:rPrChange>
        </w:rPr>
        <w:t xml:space="preserve"> documents either manually or electronically. This should be defined in the Test Plan.</w:t>
      </w:r>
    </w:p>
    <w:p w14:paraId="36BE623D" w14:textId="77777777" w:rsidR="007A69A0" w:rsidRPr="00AD7A73" w:rsidRDefault="007A69A0" w:rsidP="007A69A0">
      <w:pPr>
        <w:rPr>
          <w:lang w:val="en-GB"/>
          <w:rPrChange w:id="2409" w:author="Mathias Fuchs" w:date="2020-07-01T16:45:00Z">
            <w:rPr/>
          </w:rPrChange>
        </w:rPr>
      </w:pPr>
      <w:r w:rsidRPr="00AD7A73">
        <w:rPr>
          <w:lang w:val="en-GB"/>
          <w:rPrChange w:id="2410" w:author="Mathias Fuchs" w:date="2020-07-01T16:45:00Z">
            <w:rPr/>
          </w:rPrChange>
        </w:rPr>
        <w:t xml:space="preserve">If after creation of the feature files, changes needs to be tracked despite of the above mentioned findings, </w:t>
      </w:r>
      <w:proofErr w:type="spellStart"/>
      <w:r w:rsidRPr="00AD7A73">
        <w:rPr>
          <w:lang w:val="en-GB"/>
          <w:rPrChange w:id="2411" w:author="Mathias Fuchs" w:date="2020-07-01T16:45:00Z">
            <w:rPr/>
          </w:rPrChange>
        </w:rPr>
        <w:t>a</w:t>
      </w:r>
      <w:proofErr w:type="spellEnd"/>
      <w:r w:rsidRPr="00AD7A73">
        <w:rPr>
          <w:lang w:val="en-GB"/>
          <w:rPrChange w:id="2412" w:author="Mathias Fuchs" w:date="2020-07-01T16:45:00Z">
            <w:rPr/>
          </w:rPrChange>
        </w:rPr>
        <w:t xml:space="preserve"> easy way could be using Git with its Version control and a Jira Plugin, to allow the business to access the relevant versions in Git, without having to master Git, </w:t>
      </w:r>
      <w:proofErr w:type="spellStart"/>
      <w:r w:rsidRPr="00AD7A73">
        <w:rPr>
          <w:lang w:val="en-GB"/>
          <w:rPrChange w:id="2413" w:author="Mathias Fuchs" w:date="2020-07-01T16:45:00Z">
            <w:rPr/>
          </w:rPrChange>
        </w:rPr>
        <w:t>whisch</w:t>
      </w:r>
      <w:proofErr w:type="spellEnd"/>
      <w:r w:rsidRPr="00AD7A73">
        <w:rPr>
          <w:lang w:val="en-GB"/>
          <w:rPrChange w:id="2414" w:author="Mathias Fuchs" w:date="2020-07-01T16:45:00Z">
            <w:rPr/>
          </w:rPrChange>
        </w:rPr>
        <w:t xml:space="preserve"> seems not to be obvious for the business. The Review and Approval by the business could then be managed in Jira.</w:t>
      </w:r>
    </w:p>
    <w:p w14:paraId="369FB0A3" w14:textId="77777777" w:rsidR="00D76F1B" w:rsidRDefault="00D76F1B" w:rsidP="006726B6">
      <w:pPr>
        <w:rPr>
          <w:lang w:val="en-GB"/>
        </w:rPr>
      </w:pPr>
    </w:p>
    <w:p w14:paraId="2748315C" w14:textId="77777777" w:rsidR="00D76F1B" w:rsidRDefault="00D76F1B" w:rsidP="006726B6">
      <w:pPr>
        <w:rPr>
          <w:lang w:val="en-GB"/>
        </w:rPr>
      </w:pPr>
    </w:p>
    <w:p w14:paraId="179A6F97" w14:textId="77777777" w:rsidR="00D76F1B" w:rsidRPr="008D351B" w:rsidRDefault="00D76F1B" w:rsidP="00D76F1B">
      <w:pPr>
        <w:pStyle w:val="Heading3"/>
        <w:rPr>
          <w:highlight w:val="yellow"/>
          <w:lang w:val="en-GB"/>
        </w:rPr>
      </w:pPr>
      <w:bookmarkStart w:id="2415" w:name="_Toc44339705"/>
      <w:r w:rsidRPr="008D351B">
        <w:rPr>
          <w:highlight w:val="yellow"/>
          <w:lang w:val="en-GB"/>
        </w:rPr>
        <w:t>Traceability</w:t>
      </w:r>
      <w:bookmarkEnd w:id="2415"/>
    </w:p>
    <w:p w14:paraId="1AB7AD2E" w14:textId="77777777" w:rsidR="00D76F1B" w:rsidRDefault="00D76F1B" w:rsidP="006726B6">
      <w:pPr>
        <w:rPr>
          <w:lang w:val="en-GB"/>
        </w:rPr>
      </w:pPr>
    </w:p>
    <w:p w14:paraId="137B6F77" w14:textId="77777777" w:rsidR="00D76F1B" w:rsidRDefault="00D76F1B" w:rsidP="006726B6">
      <w:pPr>
        <w:rPr>
          <w:lang w:val="en-GB"/>
        </w:rPr>
      </w:pPr>
    </w:p>
    <w:p w14:paraId="66B8BCE0" w14:textId="5CC974CF" w:rsidR="00D76F1B" w:rsidRPr="008D351B" w:rsidRDefault="007A69A0" w:rsidP="007A69A0">
      <w:pPr>
        <w:pStyle w:val="Heading3"/>
        <w:rPr>
          <w:highlight w:val="yellow"/>
        </w:rPr>
      </w:pPr>
      <w:bookmarkStart w:id="2416" w:name="_Toc44339706"/>
      <w:r w:rsidRPr="008D351B">
        <w:rPr>
          <w:highlight w:val="yellow"/>
        </w:rPr>
        <w:t>Test Review</w:t>
      </w:r>
      <w:bookmarkEnd w:id="2416"/>
    </w:p>
    <w:p w14:paraId="37931C5D" w14:textId="21B3FC98" w:rsidR="007A69A0" w:rsidRDefault="007A69A0" w:rsidP="006726B6"/>
    <w:p w14:paraId="10EE20C6" w14:textId="1A6BFF55" w:rsidR="007A69A0" w:rsidRDefault="007A69A0" w:rsidP="006726B6"/>
    <w:p w14:paraId="3C2F2A95" w14:textId="788173A3" w:rsidR="007A69A0" w:rsidRDefault="007A69A0" w:rsidP="006726B6"/>
    <w:p w14:paraId="193E286E" w14:textId="00A1D350" w:rsidR="007A69A0" w:rsidRDefault="007A69A0" w:rsidP="006726B6"/>
    <w:p w14:paraId="5B346540" w14:textId="77777777" w:rsidR="007A69A0" w:rsidRPr="007A69A0" w:rsidRDefault="007A69A0" w:rsidP="006726B6"/>
    <w:p w14:paraId="5832B8DC" w14:textId="77777777" w:rsidR="000074C5" w:rsidRDefault="000074C5" w:rsidP="006726B6">
      <w:pPr>
        <w:rPr>
          <w:lang w:val="en-GB"/>
        </w:rPr>
      </w:pPr>
    </w:p>
    <w:p w14:paraId="2CEAC7CF" w14:textId="486037AD" w:rsidR="000074C5" w:rsidRDefault="00C36BD3" w:rsidP="005D4F68">
      <w:pPr>
        <w:pStyle w:val="Heading2"/>
        <w:rPr>
          <w:highlight w:val="yellow"/>
          <w:lang w:val="en-GB"/>
        </w:rPr>
      </w:pPr>
      <w:bookmarkStart w:id="2417" w:name="_Toc44339707"/>
      <w:bookmarkStart w:id="2418" w:name="_Ref36378169"/>
      <w:bookmarkStart w:id="2419" w:name="_Ref36378179"/>
      <w:bookmarkStart w:id="2420" w:name="_Ref36378184"/>
      <w:bookmarkStart w:id="2421" w:name="_Ref36378212"/>
      <w:r w:rsidRPr="008D351B">
        <w:rPr>
          <w:highlight w:val="yellow"/>
          <w:lang w:val="en-GB"/>
        </w:rPr>
        <w:lastRenderedPageBreak/>
        <w:t>Implic</w:t>
      </w:r>
      <w:r w:rsidR="00FE1A51" w:rsidRPr="008D351B">
        <w:rPr>
          <w:highlight w:val="yellow"/>
          <w:lang w:val="en-GB"/>
        </w:rPr>
        <w:t>a</w:t>
      </w:r>
      <w:r w:rsidRPr="008D351B">
        <w:rPr>
          <w:highlight w:val="yellow"/>
          <w:lang w:val="en-GB"/>
        </w:rPr>
        <w:t>tions</w:t>
      </w:r>
      <w:r w:rsidR="00A7351C" w:rsidRPr="008D351B">
        <w:rPr>
          <w:highlight w:val="yellow"/>
          <w:lang w:val="en-GB"/>
          <w:rPrChange w:id="2422" w:author="Mathias Fuchs" w:date="2020-07-01T16:45:00Z">
            <w:rPr/>
          </w:rPrChange>
        </w:rPr>
        <w:t xml:space="preserve"> for the automated OQ</w:t>
      </w:r>
      <w:r w:rsidRPr="008D351B">
        <w:rPr>
          <w:highlight w:val="yellow"/>
          <w:lang w:val="en-GB"/>
        </w:rPr>
        <w:t xml:space="preserve"> </w:t>
      </w:r>
      <w:r w:rsidR="00A7351C" w:rsidRPr="008D351B">
        <w:rPr>
          <w:highlight w:val="yellow"/>
          <w:lang w:val="en-GB"/>
          <w:rPrChange w:id="2423" w:author="Mathias Fuchs" w:date="2020-07-01T16:45:00Z">
            <w:rPr/>
          </w:rPrChange>
        </w:rPr>
        <w:t>when</w:t>
      </w:r>
      <w:r w:rsidRPr="008D351B">
        <w:rPr>
          <w:highlight w:val="yellow"/>
          <w:lang w:val="en-GB"/>
        </w:rPr>
        <w:t xml:space="preserve"> adding new </w:t>
      </w:r>
      <w:r w:rsidR="00B13855" w:rsidRPr="008D351B">
        <w:rPr>
          <w:highlight w:val="yellow"/>
          <w:lang w:val="en-GB"/>
        </w:rPr>
        <w:t>functionalities</w:t>
      </w:r>
      <w:bookmarkEnd w:id="2417"/>
      <w:r w:rsidR="00B13855" w:rsidRPr="008D351B">
        <w:rPr>
          <w:highlight w:val="yellow"/>
          <w:lang w:val="en-GB"/>
        </w:rPr>
        <w:t xml:space="preserve"> </w:t>
      </w:r>
      <w:bookmarkEnd w:id="2418"/>
      <w:bookmarkEnd w:id="2419"/>
      <w:bookmarkEnd w:id="2420"/>
      <w:bookmarkEnd w:id="2421"/>
    </w:p>
    <w:p w14:paraId="2E44BD31" w14:textId="77777777" w:rsidR="008D351B" w:rsidRPr="008D351B" w:rsidRDefault="008D351B" w:rsidP="008D351B">
      <w:pPr>
        <w:rPr>
          <w:highlight w:val="yellow"/>
          <w:lang w:val="en-GB" w:eastAsia="de-DE"/>
        </w:rPr>
      </w:pPr>
    </w:p>
    <w:p w14:paraId="46001BA7" w14:textId="77777777" w:rsidR="000074C5" w:rsidRDefault="000074C5" w:rsidP="006726B6">
      <w:pPr>
        <w:rPr>
          <w:lang w:val="en-GB"/>
        </w:rPr>
      </w:pPr>
    </w:p>
    <w:p w14:paraId="0D31AC23" w14:textId="77777777" w:rsidR="000074C5" w:rsidRDefault="000074C5" w:rsidP="006726B6">
      <w:pPr>
        <w:rPr>
          <w:lang w:val="en-GB"/>
        </w:rPr>
      </w:pPr>
    </w:p>
    <w:p w14:paraId="45A585B8" w14:textId="77777777" w:rsidR="000074C5" w:rsidRDefault="000074C5" w:rsidP="006726B6">
      <w:pPr>
        <w:rPr>
          <w:lang w:val="en-GB"/>
        </w:rPr>
      </w:pPr>
    </w:p>
    <w:p w14:paraId="7A07B6DC" w14:textId="77777777" w:rsidR="000074C5" w:rsidRDefault="000074C5" w:rsidP="006726B6">
      <w:pPr>
        <w:rPr>
          <w:lang w:val="en-GB"/>
        </w:rPr>
      </w:pPr>
    </w:p>
    <w:p w14:paraId="14FF2005" w14:textId="77777777" w:rsidR="000074C5" w:rsidRDefault="000074C5" w:rsidP="006726B6">
      <w:pPr>
        <w:rPr>
          <w:lang w:val="en-GB"/>
        </w:rPr>
      </w:pPr>
    </w:p>
    <w:p w14:paraId="1A7C0A4E" w14:textId="77777777" w:rsidR="000074C5" w:rsidRDefault="000074C5" w:rsidP="006726B6">
      <w:pPr>
        <w:rPr>
          <w:lang w:val="en-GB"/>
        </w:rPr>
      </w:pPr>
    </w:p>
    <w:p w14:paraId="23A40570" w14:textId="77777777" w:rsidR="000074C5" w:rsidRDefault="000074C5" w:rsidP="006726B6">
      <w:pPr>
        <w:rPr>
          <w:lang w:val="en-GB"/>
        </w:rPr>
      </w:pPr>
    </w:p>
    <w:p w14:paraId="66716EE1" w14:textId="77777777" w:rsidR="00D21891" w:rsidRDefault="00D21891" w:rsidP="006726B6">
      <w:pPr>
        <w:rPr>
          <w:lang w:val="en-GB"/>
        </w:rPr>
      </w:pPr>
    </w:p>
    <w:p w14:paraId="28B79BBC" w14:textId="77777777" w:rsidR="00D21891" w:rsidRDefault="00D21891" w:rsidP="006726B6">
      <w:pPr>
        <w:rPr>
          <w:lang w:val="en-GB"/>
        </w:rPr>
      </w:pPr>
    </w:p>
    <w:p w14:paraId="26DE47A7" w14:textId="77777777" w:rsidR="00D21891" w:rsidRPr="00DF0033" w:rsidRDefault="00D21891" w:rsidP="006726B6">
      <w:pPr>
        <w:rPr>
          <w:lang w:val="en-GB"/>
        </w:rPr>
      </w:pPr>
    </w:p>
    <w:p w14:paraId="386F88AB" w14:textId="77777777" w:rsidR="00D21891" w:rsidRPr="008D351B" w:rsidRDefault="0006627F" w:rsidP="00D21891">
      <w:pPr>
        <w:pStyle w:val="Heading1"/>
        <w:rPr>
          <w:highlight w:val="yellow"/>
          <w:lang w:val="en-GB"/>
        </w:rPr>
      </w:pPr>
      <w:bookmarkStart w:id="2424" w:name="_Toc44339708"/>
      <w:r w:rsidRPr="008D351B">
        <w:rPr>
          <w:highlight w:val="yellow"/>
          <w:lang w:val="en-GB"/>
        </w:rPr>
        <w:lastRenderedPageBreak/>
        <w:t>Results of the Prototype Audit</w:t>
      </w:r>
      <w:bookmarkEnd w:id="2424"/>
    </w:p>
    <w:p w14:paraId="29DAC809" w14:textId="64134D89" w:rsidR="00D21891" w:rsidRPr="008D351B" w:rsidRDefault="008D351B" w:rsidP="00D21891">
      <w:pPr>
        <w:rPr>
          <w:highlight w:val="yellow"/>
          <w:lang w:val="en-GB" w:eastAsia="de-DE"/>
        </w:rPr>
      </w:pPr>
      <w:r w:rsidRPr="008D351B">
        <w:rPr>
          <w:highlight w:val="yellow"/>
          <w:lang w:val="en-GB" w:eastAsia="de-DE"/>
        </w:rPr>
        <w:t xml:space="preserve">TODO: </w:t>
      </w:r>
    </w:p>
    <w:p w14:paraId="53926C5E" w14:textId="1B320052" w:rsidR="008D351B" w:rsidRPr="008D351B" w:rsidRDefault="008D351B" w:rsidP="00D21891">
      <w:pPr>
        <w:rPr>
          <w:lang w:eastAsia="de-DE"/>
        </w:rPr>
      </w:pPr>
      <w:r w:rsidRPr="008D351B">
        <w:rPr>
          <w:highlight w:val="yellow"/>
          <w:lang w:eastAsia="de-DE"/>
        </w:rPr>
        <w:t xml:space="preserve">ED. </w:t>
      </w:r>
    </w:p>
    <w:p w14:paraId="4938D8C9" w14:textId="77777777" w:rsidR="00D21891" w:rsidRPr="008D351B" w:rsidRDefault="00D21891" w:rsidP="00D21891">
      <w:pPr>
        <w:pStyle w:val="Heading2"/>
      </w:pPr>
      <w:bookmarkStart w:id="2425" w:name="_Toc44339709"/>
      <w:proofErr w:type="spellStart"/>
      <w:r w:rsidRPr="008D351B">
        <w:t>xxxx</w:t>
      </w:r>
      <w:bookmarkEnd w:id="2425"/>
      <w:proofErr w:type="spellEnd"/>
    </w:p>
    <w:p w14:paraId="24E176DB" w14:textId="77777777" w:rsidR="00D21891" w:rsidRPr="008D351B" w:rsidRDefault="00D21891" w:rsidP="00D21891">
      <w:pPr>
        <w:rPr>
          <w:lang w:eastAsia="de-DE"/>
        </w:rPr>
      </w:pPr>
    </w:p>
    <w:p w14:paraId="78996F3F" w14:textId="77777777" w:rsidR="00D21891" w:rsidRPr="008D351B" w:rsidRDefault="00D21891" w:rsidP="00D21891">
      <w:pPr>
        <w:pStyle w:val="Heading2"/>
      </w:pPr>
      <w:bookmarkStart w:id="2426" w:name="_Toc44339710"/>
      <w:proofErr w:type="spellStart"/>
      <w:r w:rsidRPr="008D351B">
        <w:t>xxxx</w:t>
      </w:r>
      <w:bookmarkEnd w:id="2426"/>
      <w:proofErr w:type="spellEnd"/>
    </w:p>
    <w:p w14:paraId="314DACDD" w14:textId="77777777" w:rsidR="00D21891" w:rsidRPr="008D351B" w:rsidRDefault="00D21891" w:rsidP="00D21891">
      <w:pPr>
        <w:rPr>
          <w:lang w:eastAsia="de-DE"/>
        </w:rPr>
      </w:pPr>
    </w:p>
    <w:p w14:paraId="0BED6032" w14:textId="77777777" w:rsidR="00D21891" w:rsidRPr="008D351B" w:rsidRDefault="00D21891" w:rsidP="00D21891">
      <w:pPr>
        <w:rPr>
          <w:lang w:eastAsia="de-DE"/>
        </w:rPr>
      </w:pPr>
    </w:p>
    <w:p w14:paraId="2C9023B3" w14:textId="77777777" w:rsidR="00D21891" w:rsidRPr="008D351B" w:rsidRDefault="00D21891" w:rsidP="00D21891">
      <w:pPr>
        <w:rPr>
          <w:lang w:eastAsia="de-DE"/>
        </w:rPr>
      </w:pPr>
    </w:p>
    <w:p w14:paraId="30B65315" w14:textId="77777777" w:rsidR="00D21891" w:rsidRPr="008D351B" w:rsidRDefault="00D21891" w:rsidP="00D21891">
      <w:pPr>
        <w:rPr>
          <w:lang w:eastAsia="de-DE"/>
        </w:rPr>
      </w:pPr>
    </w:p>
    <w:p w14:paraId="5D9E2A4A" w14:textId="25396C0B" w:rsidR="00D21891" w:rsidRPr="008D351B" w:rsidRDefault="00E709E2" w:rsidP="00D21891">
      <w:pPr>
        <w:pStyle w:val="Heading1"/>
        <w:rPr>
          <w:highlight w:val="yellow"/>
        </w:rPr>
      </w:pPr>
      <w:bookmarkStart w:id="2427" w:name="_Toc44339711"/>
      <w:proofErr w:type="spellStart"/>
      <w:r w:rsidRPr="008D351B">
        <w:rPr>
          <w:highlight w:val="yellow"/>
        </w:rPr>
        <w:lastRenderedPageBreak/>
        <w:t>Learnings</w:t>
      </w:r>
      <w:proofErr w:type="spellEnd"/>
      <w:r w:rsidRPr="008D351B">
        <w:rPr>
          <w:highlight w:val="yellow"/>
        </w:rPr>
        <w:t xml:space="preserve"> &amp; </w:t>
      </w:r>
      <w:proofErr w:type="spellStart"/>
      <w:r w:rsidR="0006627F" w:rsidRPr="008D351B">
        <w:rPr>
          <w:highlight w:val="yellow"/>
        </w:rPr>
        <w:t>Discussion</w:t>
      </w:r>
      <w:bookmarkEnd w:id="2427"/>
      <w:proofErr w:type="spellEnd"/>
    </w:p>
    <w:p w14:paraId="17C934AC" w14:textId="42CAC60A" w:rsidR="00D21891" w:rsidRPr="008D351B" w:rsidRDefault="008D351B" w:rsidP="00D21891">
      <w:pPr>
        <w:rPr>
          <w:lang w:eastAsia="de-DE"/>
        </w:rPr>
      </w:pPr>
      <w:r w:rsidRPr="008D351B">
        <w:rPr>
          <w:highlight w:val="yellow"/>
          <w:lang w:eastAsia="de-DE"/>
        </w:rPr>
        <w:t>TODO (zum Schluss)</w:t>
      </w:r>
    </w:p>
    <w:p w14:paraId="1CF67185" w14:textId="77777777" w:rsidR="00D21891" w:rsidRPr="008D351B" w:rsidRDefault="00D21891" w:rsidP="00D21891">
      <w:pPr>
        <w:pStyle w:val="Heading2"/>
      </w:pPr>
      <w:bookmarkStart w:id="2428" w:name="_Toc44339712"/>
      <w:proofErr w:type="spellStart"/>
      <w:r w:rsidRPr="008D351B">
        <w:t>xxxx</w:t>
      </w:r>
      <w:bookmarkEnd w:id="2428"/>
      <w:proofErr w:type="spellEnd"/>
    </w:p>
    <w:p w14:paraId="356DB649" w14:textId="77777777" w:rsidR="00D21891" w:rsidRPr="008D351B" w:rsidRDefault="00D21891" w:rsidP="00D21891">
      <w:pPr>
        <w:rPr>
          <w:lang w:eastAsia="de-DE"/>
        </w:rPr>
      </w:pPr>
    </w:p>
    <w:p w14:paraId="4CF6E67C" w14:textId="77777777" w:rsidR="00D21891" w:rsidRPr="008D351B" w:rsidRDefault="00D21891" w:rsidP="00D21891">
      <w:pPr>
        <w:pStyle w:val="Heading2"/>
      </w:pPr>
      <w:bookmarkStart w:id="2429" w:name="_Toc44339713"/>
      <w:proofErr w:type="spellStart"/>
      <w:r w:rsidRPr="008D351B">
        <w:t>xxxx</w:t>
      </w:r>
      <w:bookmarkEnd w:id="2429"/>
      <w:proofErr w:type="spellEnd"/>
    </w:p>
    <w:p w14:paraId="36F50654" w14:textId="77777777" w:rsidR="00417554" w:rsidRPr="008D351B" w:rsidRDefault="00417554" w:rsidP="00417554">
      <w:pPr>
        <w:rPr>
          <w:lang w:eastAsia="de-DE"/>
        </w:rPr>
      </w:pPr>
    </w:p>
    <w:p w14:paraId="710091D7" w14:textId="77777777" w:rsidR="00D21891" w:rsidRPr="008D351B" w:rsidRDefault="00D21891" w:rsidP="00417554">
      <w:pPr>
        <w:rPr>
          <w:lang w:eastAsia="de-DE"/>
        </w:rPr>
      </w:pPr>
    </w:p>
    <w:p w14:paraId="3DE7D054" w14:textId="1FA80961" w:rsidR="00D21891" w:rsidRDefault="00773084" w:rsidP="00417554">
      <w:pPr>
        <w:rPr>
          <w:lang w:eastAsia="de-DE"/>
        </w:rPr>
      </w:pPr>
      <w:r>
        <w:rPr>
          <w:lang w:eastAsia="de-DE"/>
        </w:rPr>
        <w:t xml:space="preserve">Coding Guideline </w:t>
      </w:r>
      <w:proofErr w:type="spellStart"/>
      <w:r>
        <w:rPr>
          <w:lang w:eastAsia="de-DE"/>
        </w:rPr>
        <w:t>fpr</w:t>
      </w:r>
      <w:proofErr w:type="spellEnd"/>
      <w:r>
        <w:rPr>
          <w:lang w:eastAsia="de-DE"/>
        </w:rPr>
        <w:t xml:space="preserve"> JBA: Unterstützen durch BDD Prozess auch in der Entwicklungsphase, Design der Weboberfläche die sowohl benutzerfreundlich ist, wie auch, z.B. durch </w:t>
      </w:r>
      <w:proofErr w:type="spellStart"/>
      <w:r>
        <w:rPr>
          <w:lang w:eastAsia="de-DE"/>
        </w:rPr>
        <w:t>kontraste</w:t>
      </w:r>
      <w:proofErr w:type="spellEnd"/>
      <w:r>
        <w:rPr>
          <w:lang w:eastAsia="de-DE"/>
        </w:rPr>
        <w:t xml:space="preserve">, die den </w:t>
      </w:r>
      <w:proofErr w:type="spellStart"/>
      <w:r>
        <w:rPr>
          <w:lang w:eastAsia="de-DE"/>
        </w:rPr>
        <w:t>Revew</w:t>
      </w:r>
      <w:proofErr w:type="spellEnd"/>
      <w:r>
        <w:rPr>
          <w:lang w:eastAsia="de-DE"/>
        </w:rPr>
        <w:t xml:space="preserve"> Prozess durch den Test Reviewer / QA vereinfachen</w:t>
      </w:r>
    </w:p>
    <w:p w14:paraId="37CC5DCF" w14:textId="3637B00E" w:rsidR="00773084" w:rsidRDefault="00773084" w:rsidP="00417554">
      <w:pPr>
        <w:rPr>
          <w:lang w:eastAsia="de-DE"/>
        </w:rPr>
      </w:pPr>
    </w:p>
    <w:p w14:paraId="1169EB78" w14:textId="09FE03B7" w:rsidR="00773084" w:rsidRPr="00773084" w:rsidRDefault="00773084" w:rsidP="00417554">
      <w:pPr>
        <w:rPr>
          <w:lang w:eastAsia="de-DE"/>
        </w:rPr>
      </w:pPr>
      <w:proofErr w:type="spellStart"/>
      <w:r>
        <w:rPr>
          <w:lang w:eastAsia="de-DE"/>
        </w:rPr>
        <w:t>Compare</w:t>
      </w:r>
      <w:proofErr w:type="spellEnd"/>
      <w:r>
        <w:rPr>
          <w:lang w:eastAsia="de-DE"/>
        </w:rPr>
        <w:t xml:space="preserve"> Funktion: </w:t>
      </w:r>
    </w:p>
    <w:p w14:paraId="012FFDA9" w14:textId="77777777" w:rsidR="00D21891" w:rsidRDefault="00D21891" w:rsidP="00417554">
      <w:pPr>
        <w:rPr>
          <w:lang w:val="en-GB" w:eastAsia="de-DE"/>
        </w:rPr>
      </w:pPr>
    </w:p>
    <w:p w14:paraId="2922F963" w14:textId="77777777" w:rsidR="005B661F" w:rsidRPr="00DF0033" w:rsidRDefault="0006627F" w:rsidP="005B661F">
      <w:pPr>
        <w:pStyle w:val="Heading1"/>
        <w:rPr>
          <w:lang w:val="en-GB"/>
        </w:rPr>
      </w:pPr>
      <w:bookmarkStart w:id="2430" w:name="_Toc44339714"/>
      <w:r>
        <w:rPr>
          <w:lang w:val="en-GB"/>
        </w:rPr>
        <w:lastRenderedPageBreak/>
        <w:t>Outlook</w:t>
      </w:r>
      <w:bookmarkEnd w:id="2430"/>
    </w:p>
    <w:p w14:paraId="3DC61F43" w14:textId="77777777" w:rsidR="005B661F" w:rsidRPr="00DF0033" w:rsidRDefault="005B661F" w:rsidP="005B661F">
      <w:pPr>
        <w:rPr>
          <w:lang w:val="en-GB" w:eastAsia="de-DE"/>
        </w:rPr>
      </w:pPr>
    </w:p>
    <w:p w14:paraId="74AA1994" w14:textId="77777777" w:rsidR="005B661F" w:rsidRPr="00DF0033" w:rsidRDefault="001C2C21" w:rsidP="005B661F">
      <w:pPr>
        <w:pStyle w:val="Heading2"/>
        <w:rPr>
          <w:lang w:val="en-GB"/>
        </w:rPr>
      </w:pPr>
      <w:bookmarkStart w:id="2431" w:name="_Toc44339715"/>
      <w:r>
        <w:rPr>
          <w:lang w:val="en-GB"/>
        </w:rPr>
        <w:t>General</w:t>
      </w:r>
      <w:bookmarkEnd w:id="2431"/>
    </w:p>
    <w:p w14:paraId="3CA428D2" w14:textId="5FA79DCA" w:rsidR="005B661F" w:rsidRDefault="00211ADB" w:rsidP="005B661F">
      <w:pPr>
        <w:rPr>
          <w:lang w:eastAsia="de-DE"/>
        </w:rPr>
      </w:pPr>
      <w:proofErr w:type="spellStart"/>
      <w:r>
        <w:rPr>
          <w:lang w:eastAsia="de-DE"/>
        </w:rPr>
        <w:t>Selenium</w:t>
      </w:r>
      <w:proofErr w:type="spellEnd"/>
      <w:r>
        <w:rPr>
          <w:lang w:eastAsia="de-DE"/>
        </w:rPr>
        <w:t xml:space="preserve"> </w:t>
      </w:r>
      <w:proofErr w:type="spellStart"/>
      <w:r>
        <w:rPr>
          <w:lang w:eastAsia="de-DE"/>
        </w:rPr>
        <w:t>Testing</w:t>
      </w:r>
      <w:proofErr w:type="spellEnd"/>
      <w:r>
        <w:rPr>
          <w:lang w:eastAsia="de-DE"/>
        </w:rPr>
        <w:t xml:space="preserve"> Vor- Nachteile: Aufwändig wenn sich Oberfläche ändert, OQs können einfach auf verschiedenen Browsern ausgeführt werden </w:t>
      </w:r>
      <w:r w:rsidRPr="00211ADB">
        <w:rPr>
          <w:rFonts w:ascii="Wingdings" w:eastAsia="Wingdings" w:hAnsi="Wingdings" w:cs="Wingdings"/>
          <w:lang w:eastAsia="de-DE"/>
        </w:rPr>
        <w:t></w:t>
      </w:r>
      <w:r>
        <w:rPr>
          <w:lang w:eastAsia="de-DE"/>
        </w:rPr>
        <w:t xml:space="preserve"> Testen der Applikation auf verschiedenen Browsern.</w:t>
      </w:r>
    </w:p>
    <w:p w14:paraId="3C5D33D6" w14:textId="5E9A7055" w:rsidR="00211ADB" w:rsidRDefault="00211ADB" w:rsidP="005B661F">
      <w:pPr>
        <w:rPr>
          <w:lang w:eastAsia="de-DE"/>
        </w:rPr>
      </w:pPr>
    </w:p>
    <w:p w14:paraId="65D453AE" w14:textId="2CAECCEC" w:rsidR="00211ADB" w:rsidRDefault="00211ADB" w:rsidP="005B661F">
      <w:pPr>
        <w:rPr>
          <w:lang w:eastAsia="de-DE"/>
        </w:rPr>
      </w:pPr>
      <w:proofErr w:type="spellStart"/>
      <w:r>
        <w:rPr>
          <w:lang w:eastAsia="de-DE"/>
        </w:rPr>
        <w:t>Digitization</w:t>
      </w:r>
      <w:proofErr w:type="spellEnd"/>
      <w:r>
        <w:rPr>
          <w:lang w:eastAsia="de-DE"/>
        </w:rPr>
        <w:t xml:space="preserve">: Prozess möglichst klassisch gehalten, so wie er jetzt, manuell schon ist. Test </w:t>
      </w:r>
      <w:proofErr w:type="spellStart"/>
      <w:r>
        <w:rPr>
          <w:lang w:eastAsia="de-DE"/>
        </w:rPr>
        <w:t>automation</w:t>
      </w:r>
      <w:proofErr w:type="spellEnd"/>
      <w:r>
        <w:rPr>
          <w:lang w:eastAsia="de-DE"/>
        </w:rPr>
        <w:t xml:space="preserve"> passt sich diesem Prozess an. Denkbar wäre, OQs schon im </w:t>
      </w:r>
      <w:proofErr w:type="spellStart"/>
      <w:r>
        <w:rPr>
          <w:lang w:eastAsia="de-DE"/>
        </w:rPr>
        <w:t>Build</w:t>
      </w:r>
      <w:proofErr w:type="spellEnd"/>
      <w:r>
        <w:rPr>
          <w:lang w:eastAsia="de-DE"/>
        </w:rPr>
        <w:t>-Prozess</w:t>
      </w:r>
      <w:r w:rsidR="003A5537">
        <w:rPr>
          <w:lang w:eastAsia="de-DE"/>
        </w:rPr>
        <w:t xml:space="preserve"> (</w:t>
      </w:r>
      <w:proofErr w:type="spellStart"/>
      <w:r w:rsidR="003A5537">
        <w:rPr>
          <w:lang w:eastAsia="de-DE"/>
        </w:rPr>
        <w:t>inside</w:t>
      </w:r>
      <w:proofErr w:type="spellEnd"/>
      <w:r w:rsidR="003A5537">
        <w:rPr>
          <w:lang w:eastAsia="de-DE"/>
        </w:rPr>
        <w:t xml:space="preserve"> </w:t>
      </w:r>
      <w:proofErr w:type="spellStart"/>
      <w:r w:rsidR="003A5537">
        <w:rPr>
          <w:lang w:eastAsia="de-DE"/>
        </w:rPr>
        <w:t>Testing</w:t>
      </w:r>
      <w:proofErr w:type="spellEnd"/>
      <w:r w:rsidR="003A5537">
        <w:rPr>
          <w:lang w:eastAsia="de-DE"/>
        </w:rPr>
        <w:t xml:space="preserve"> vs. Outside </w:t>
      </w:r>
      <w:proofErr w:type="spellStart"/>
      <w:r w:rsidR="003A5537">
        <w:rPr>
          <w:lang w:eastAsia="de-DE"/>
        </w:rPr>
        <w:t>testing</w:t>
      </w:r>
      <w:proofErr w:type="spellEnd"/>
      <w:r w:rsidR="003A5537">
        <w:rPr>
          <w:lang w:eastAsia="de-DE"/>
        </w:rPr>
        <w:t>)</w:t>
      </w:r>
      <w:r>
        <w:rPr>
          <w:lang w:eastAsia="de-DE"/>
        </w:rPr>
        <w:t xml:space="preserve"> durchzuführen. Würde aber bedeuten, dass die Reihenfolge IQ </w:t>
      </w:r>
      <w:r w:rsidRPr="00211ADB">
        <w:rPr>
          <w:rFonts w:ascii="Wingdings" w:eastAsia="Wingdings" w:hAnsi="Wingdings" w:cs="Wingdings"/>
          <w:lang w:eastAsia="de-DE"/>
        </w:rPr>
        <w:t></w:t>
      </w:r>
      <w:r>
        <w:rPr>
          <w:lang w:eastAsia="de-DE"/>
        </w:rPr>
        <w:t xml:space="preserve"> OQ nicht mehr stimmen würde und dass die </w:t>
      </w:r>
      <w:proofErr w:type="spellStart"/>
      <w:r>
        <w:rPr>
          <w:lang w:eastAsia="de-DE"/>
        </w:rPr>
        <w:t>Qualificationen</w:t>
      </w:r>
      <w:proofErr w:type="spellEnd"/>
      <w:r>
        <w:rPr>
          <w:lang w:eastAsia="de-DE"/>
        </w:rPr>
        <w:t xml:space="preserve"> der Auditoren und der QA Menschen sich verschieben müssten </w:t>
      </w:r>
      <w:r w:rsidRPr="00211ADB">
        <w:rPr>
          <w:rFonts w:ascii="Wingdings" w:eastAsia="Wingdings" w:hAnsi="Wingdings" w:cs="Wingdings"/>
          <w:lang w:eastAsia="de-DE"/>
        </w:rPr>
        <w:t></w:t>
      </w:r>
      <w:r>
        <w:rPr>
          <w:lang w:eastAsia="de-DE"/>
        </w:rPr>
        <w:t xml:space="preserve"> </w:t>
      </w:r>
      <w:proofErr w:type="spellStart"/>
      <w:r>
        <w:rPr>
          <w:lang w:eastAsia="de-DE"/>
        </w:rPr>
        <w:t>Müssten</w:t>
      </w:r>
      <w:proofErr w:type="spellEnd"/>
      <w:r>
        <w:rPr>
          <w:lang w:eastAsia="de-DE"/>
        </w:rPr>
        <w:t xml:space="preserve"> Code lesen und beurteilen können (vgl. Kleines BDD Buch)</w:t>
      </w:r>
    </w:p>
    <w:p w14:paraId="7167CC78" w14:textId="361BFF5F" w:rsidR="00211ADB" w:rsidRDefault="00211ADB" w:rsidP="005B661F">
      <w:pPr>
        <w:rPr>
          <w:lang w:eastAsia="de-DE"/>
        </w:rPr>
      </w:pPr>
    </w:p>
    <w:p w14:paraId="6B20A904" w14:textId="77777777" w:rsidR="00211ADB" w:rsidRPr="00211ADB" w:rsidRDefault="00211ADB" w:rsidP="005B661F">
      <w:pPr>
        <w:rPr>
          <w:lang w:eastAsia="de-DE"/>
        </w:rPr>
      </w:pPr>
    </w:p>
    <w:p w14:paraId="00BEC30E" w14:textId="77777777" w:rsidR="005B661F" w:rsidRPr="009564BC" w:rsidRDefault="001C2C21" w:rsidP="005B661F">
      <w:pPr>
        <w:pStyle w:val="Heading2"/>
        <w:rPr>
          <w:lang w:val="en-GB"/>
        </w:rPr>
      </w:pPr>
      <w:bookmarkStart w:id="2432" w:name="_Toc44339716"/>
      <w:r>
        <w:rPr>
          <w:lang w:val="en-GB"/>
        </w:rPr>
        <w:t>Specific Topics</w:t>
      </w:r>
      <w:bookmarkEnd w:id="2432"/>
    </w:p>
    <w:p w14:paraId="314D9D7E" w14:textId="77777777" w:rsidR="005B661F" w:rsidRDefault="005B661F" w:rsidP="005B661F">
      <w:pPr>
        <w:rPr>
          <w:lang w:val="en-GB" w:eastAsia="de-DE"/>
        </w:rPr>
      </w:pPr>
    </w:p>
    <w:p w14:paraId="099FC777" w14:textId="24C2ED30" w:rsidR="005B661F" w:rsidRDefault="00902C40" w:rsidP="00902C40">
      <w:pPr>
        <w:pStyle w:val="Heading3"/>
        <w:rPr>
          <w:lang w:val="en-GB"/>
        </w:rPr>
      </w:pPr>
      <w:bookmarkStart w:id="2433" w:name="_Toc44339717"/>
      <w:r>
        <w:rPr>
          <w:lang w:val="en-GB"/>
        </w:rPr>
        <w:t>PQs</w:t>
      </w:r>
      <w:bookmarkEnd w:id="2433"/>
    </w:p>
    <w:p w14:paraId="65121271" w14:textId="015A6840" w:rsidR="00AF0D23" w:rsidRDefault="00AF0D23" w:rsidP="00AF0D23">
      <w:pPr>
        <w:rPr>
          <w:lang w:val="en-GB" w:eastAsia="de-DE"/>
        </w:rPr>
      </w:pPr>
    </w:p>
    <w:p w14:paraId="045E01A5" w14:textId="2571D8BB" w:rsidR="00AF0D23" w:rsidRDefault="00AF0D23" w:rsidP="00AF0D23">
      <w:pPr>
        <w:rPr>
          <w:lang w:val="en-GB" w:eastAsia="de-DE"/>
        </w:rPr>
      </w:pPr>
    </w:p>
    <w:p w14:paraId="1B944F57" w14:textId="6CC99FCC" w:rsidR="00AF0D23" w:rsidRDefault="00AF0D23" w:rsidP="00AF0D23">
      <w:pPr>
        <w:pStyle w:val="Heading3"/>
      </w:pPr>
      <w:bookmarkStart w:id="2434" w:name="_Toc44339718"/>
      <w:r>
        <w:t>IQs</w:t>
      </w:r>
      <w:bookmarkEnd w:id="2434"/>
    </w:p>
    <w:p w14:paraId="0E043BD7" w14:textId="1CC54B1D" w:rsidR="00AF0D23" w:rsidRDefault="00AF0D23" w:rsidP="00AF0D23">
      <w:pPr>
        <w:rPr>
          <w:lang w:eastAsia="de-DE"/>
        </w:rPr>
      </w:pPr>
    </w:p>
    <w:p w14:paraId="57DF6BC1" w14:textId="77777777" w:rsidR="00AF0D23" w:rsidRPr="00AF0D23" w:rsidRDefault="00AF0D23" w:rsidP="00AF0D23">
      <w:pPr>
        <w:rPr>
          <w:lang w:eastAsia="de-DE"/>
        </w:rPr>
      </w:pPr>
    </w:p>
    <w:p w14:paraId="46460187" w14:textId="77777777" w:rsidR="00902C40" w:rsidRDefault="00902C40" w:rsidP="005B661F">
      <w:pPr>
        <w:rPr>
          <w:lang w:val="en-GB" w:eastAsia="de-DE"/>
        </w:rPr>
      </w:pPr>
    </w:p>
    <w:p w14:paraId="16317D94" w14:textId="5F6865E1" w:rsidR="00902C40" w:rsidRDefault="00902C40" w:rsidP="00902C40">
      <w:pPr>
        <w:pStyle w:val="Heading3"/>
        <w:rPr>
          <w:lang w:val="en-GB"/>
        </w:rPr>
      </w:pPr>
      <w:bookmarkStart w:id="2435" w:name="_Toc44339719"/>
      <w:r>
        <w:rPr>
          <w:lang w:val="en-GB"/>
        </w:rPr>
        <w:t>Category 4 Software</w:t>
      </w:r>
      <w:bookmarkEnd w:id="2435"/>
    </w:p>
    <w:p w14:paraId="03AB5855" w14:textId="77777777" w:rsidR="00902C40" w:rsidRDefault="00902C40" w:rsidP="005B661F">
      <w:pPr>
        <w:rPr>
          <w:lang w:val="en-GB" w:eastAsia="de-DE"/>
        </w:rPr>
      </w:pPr>
    </w:p>
    <w:p w14:paraId="43196100" w14:textId="0191251C" w:rsidR="00902C40" w:rsidRDefault="00902C40" w:rsidP="005B661F">
      <w:pPr>
        <w:rPr>
          <w:lang w:val="en-GB" w:eastAsia="de-DE"/>
        </w:rPr>
      </w:pPr>
    </w:p>
    <w:p w14:paraId="3849456A" w14:textId="1DA45453" w:rsidR="000719C6" w:rsidRDefault="000719C6" w:rsidP="000719C6">
      <w:pPr>
        <w:pStyle w:val="Heading3"/>
      </w:pPr>
      <w:bookmarkStart w:id="2436" w:name="_Toc44339720"/>
      <w:proofErr w:type="spellStart"/>
      <w:r>
        <w:lastRenderedPageBreak/>
        <w:t>Agility</w:t>
      </w:r>
      <w:bookmarkEnd w:id="2436"/>
      <w:proofErr w:type="spellEnd"/>
    </w:p>
    <w:p w14:paraId="4443BF61" w14:textId="262BD9D1" w:rsidR="000719C6" w:rsidRDefault="000719C6" w:rsidP="005B661F">
      <w:pPr>
        <w:rPr>
          <w:lang w:eastAsia="de-DE"/>
        </w:rPr>
      </w:pPr>
      <w:proofErr w:type="spellStart"/>
      <w:r>
        <w:rPr>
          <w:lang w:eastAsia="de-DE"/>
        </w:rPr>
        <w:t>E.v.</w:t>
      </w:r>
      <w:proofErr w:type="spellEnd"/>
      <w:r>
        <w:rPr>
          <w:lang w:eastAsia="de-DE"/>
        </w:rPr>
        <w:t xml:space="preserve"> mit </w:t>
      </w:r>
      <w:proofErr w:type="spellStart"/>
      <w:r>
        <w:rPr>
          <w:lang w:eastAsia="de-DE"/>
        </w:rPr>
        <w:t>DevOps</w:t>
      </w:r>
      <w:proofErr w:type="spellEnd"/>
      <w:r>
        <w:rPr>
          <w:lang w:eastAsia="de-DE"/>
        </w:rPr>
        <w:t xml:space="preserve"> verbinden</w:t>
      </w:r>
    </w:p>
    <w:p w14:paraId="3CFC9F6D" w14:textId="77777777" w:rsidR="000719C6" w:rsidRPr="000719C6" w:rsidRDefault="000719C6" w:rsidP="005B661F">
      <w:pPr>
        <w:rPr>
          <w:lang w:eastAsia="de-DE"/>
        </w:rPr>
      </w:pPr>
    </w:p>
    <w:p w14:paraId="4164A0B3" w14:textId="77777777" w:rsidR="000719C6" w:rsidRDefault="000719C6" w:rsidP="005B661F">
      <w:pPr>
        <w:rPr>
          <w:lang w:val="en-GB" w:eastAsia="de-DE"/>
        </w:rPr>
      </w:pPr>
    </w:p>
    <w:p w14:paraId="3FAB04EE" w14:textId="1152C557" w:rsidR="00902C40" w:rsidRDefault="00902C40" w:rsidP="00902C40">
      <w:pPr>
        <w:pStyle w:val="Heading3"/>
        <w:rPr>
          <w:lang w:val="en-GB"/>
        </w:rPr>
      </w:pPr>
      <w:bookmarkStart w:id="2437" w:name="_Toc44339721"/>
      <w:r>
        <w:rPr>
          <w:lang w:val="en-GB"/>
        </w:rPr>
        <w:t>DevOps</w:t>
      </w:r>
      <w:bookmarkEnd w:id="2437"/>
    </w:p>
    <w:p w14:paraId="6CB25AD0" w14:textId="427CE553" w:rsidR="00902C40" w:rsidRDefault="00902C40" w:rsidP="005B661F">
      <w:pPr>
        <w:rPr>
          <w:lang w:val="en-GB" w:eastAsia="de-DE"/>
        </w:rPr>
      </w:pPr>
    </w:p>
    <w:p w14:paraId="4C767AFE" w14:textId="785933F1" w:rsidR="000719C6" w:rsidRDefault="000719C6" w:rsidP="005B661F">
      <w:pPr>
        <w:rPr>
          <w:lang w:val="en-GB" w:eastAsia="de-DE"/>
        </w:rPr>
      </w:pPr>
    </w:p>
    <w:p w14:paraId="112AA44F" w14:textId="215634DF" w:rsidR="000719C6" w:rsidRDefault="000719C6" w:rsidP="000719C6">
      <w:pPr>
        <w:pStyle w:val="Heading3"/>
      </w:pPr>
      <w:bookmarkStart w:id="2438" w:name="_Toc44339722"/>
      <w:r>
        <w:t>Device Integration</w:t>
      </w:r>
      <w:bookmarkEnd w:id="2438"/>
    </w:p>
    <w:p w14:paraId="03371719" w14:textId="737DC384" w:rsidR="000719C6" w:rsidRDefault="000719C6" w:rsidP="005B661F">
      <w:pPr>
        <w:rPr>
          <w:lang w:eastAsia="de-DE"/>
        </w:rPr>
      </w:pPr>
    </w:p>
    <w:p w14:paraId="3AC289F4" w14:textId="54332EE1" w:rsidR="000719C6" w:rsidRDefault="000719C6" w:rsidP="005B661F">
      <w:pPr>
        <w:rPr>
          <w:lang w:eastAsia="de-DE"/>
        </w:rPr>
      </w:pPr>
    </w:p>
    <w:p w14:paraId="4A9A5464" w14:textId="77777777" w:rsidR="000719C6" w:rsidRPr="000719C6" w:rsidRDefault="000719C6" w:rsidP="005B661F">
      <w:pPr>
        <w:rPr>
          <w:lang w:eastAsia="de-DE"/>
        </w:rPr>
      </w:pPr>
    </w:p>
    <w:p w14:paraId="4908B113" w14:textId="77777777" w:rsidR="000719C6" w:rsidRDefault="000719C6" w:rsidP="005B661F">
      <w:pPr>
        <w:rPr>
          <w:lang w:val="en-GB" w:eastAsia="de-DE"/>
        </w:rPr>
      </w:pPr>
    </w:p>
    <w:p w14:paraId="674DC9EF" w14:textId="2E48C40C" w:rsidR="000719C6" w:rsidRDefault="000719C6" w:rsidP="005B661F">
      <w:pPr>
        <w:rPr>
          <w:lang w:val="en-GB" w:eastAsia="de-DE"/>
        </w:rPr>
      </w:pPr>
    </w:p>
    <w:p w14:paraId="3895BB41" w14:textId="77777777" w:rsidR="000719C6" w:rsidRDefault="000719C6" w:rsidP="005B661F">
      <w:pPr>
        <w:rPr>
          <w:lang w:val="en-GB" w:eastAsia="de-DE"/>
        </w:rPr>
      </w:pPr>
    </w:p>
    <w:p w14:paraId="2F69641D" w14:textId="77777777" w:rsidR="00902C40" w:rsidRDefault="00902C40" w:rsidP="005B661F">
      <w:pPr>
        <w:rPr>
          <w:lang w:val="en-GB" w:eastAsia="de-DE"/>
        </w:rPr>
      </w:pPr>
    </w:p>
    <w:p w14:paraId="79326747" w14:textId="77777777" w:rsidR="00902C40" w:rsidRDefault="00902C40" w:rsidP="005B661F">
      <w:pPr>
        <w:rPr>
          <w:lang w:val="en-GB" w:eastAsia="de-DE"/>
        </w:rPr>
      </w:pPr>
    </w:p>
    <w:p w14:paraId="1EE906B0" w14:textId="77777777" w:rsidR="00902C40" w:rsidRDefault="00902C40" w:rsidP="005B661F">
      <w:pPr>
        <w:rPr>
          <w:lang w:val="en-GB" w:eastAsia="de-DE"/>
        </w:rPr>
      </w:pPr>
    </w:p>
    <w:p w14:paraId="0F07C387" w14:textId="77777777" w:rsidR="00902C40" w:rsidRDefault="00902C40" w:rsidP="005B661F">
      <w:pPr>
        <w:rPr>
          <w:lang w:val="en-GB" w:eastAsia="de-DE"/>
        </w:rPr>
      </w:pPr>
    </w:p>
    <w:p w14:paraId="37E4C4EC" w14:textId="77777777" w:rsidR="00902C40" w:rsidRDefault="00902C40" w:rsidP="005B661F">
      <w:pPr>
        <w:rPr>
          <w:lang w:val="en-GB" w:eastAsia="de-DE"/>
        </w:rPr>
      </w:pPr>
    </w:p>
    <w:p w14:paraId="5E635205" w14:textId="77777777" w:rsidR="00902C40" w:rsidRDefault="00902C40" w:rsidP="005B661F">
      <w:pPr>
        <w:rPr>
          <w:lang w:val="en-GB" w:eastAsia="de-DE"/>
        </w:rPr>
      </w:pPr>
    </w:p>
    <w:p w14:paraId="234E842D" w14:textId="77777777" w:rsidR="00902C40" w:rsidRDefault="00902C40" w:rsidP="005B661F">
      <w:pPr>
        <w:rPr>
          <w:lang w:val="en-GB" w:eastAsia="de-DE"/>
        </w:rPr>
      </w:pPr>
    </w:p>
    <w:p w14:paraId="51B3D34B" w14:textId="77777777" w:rsidR="005B661F" w:rsidRDefault="005B661F" w:rsidP="005B661F">
      <w:pPr>
        <w:rPr>
          <w:lang w:val="en-GB" w:eastAsia="de-DE"/>
        </w:rPr>
      </w:pPr>
    </w:p>
    <w:p w14:paraId="7ABDC922" w14:textId="77777777" w:rsidR="005B661F" w:rsidRDefault="005B661F" w:rsidP="005B661F">
      <w:pPr>
        <w:rPr>
          <w:lang w:val="en-GB" w:eastAsia="de-DE"/>
        </w:rPr>
      </w:pPr>
    </w:p>
    <w:p w14:paraId="5DDA20A0" w14:textId="77777777" w:rsidR="005B661F" w:rsidRDefault="005B661F" w:rsidP="005B661F">
      <w:pPr>
        <w:rPr>
          <w:lang w:val="en-GB" w:eastAsia="de-DE"/>
        </w:rPr>
      </w:pPr>
    </w:p>
    <w:p w14:paraId="14227CF5" w14:textId="77777777" w:rsidR="005B661F" w:rsidRDefault="005B661F" w:rsidP="005B661F">
      <w:pPr>
        <w:rPr>
          <w:lang w:val="en-GB" w:eastAsia="de-DE"/>
        </w:rPr>
      </w:pPr>
    </w:p>
    <w:p w14:paraId="0A208CE3" w14:textId="77777777" w:rsidR="005B661F" w:rsidRDefault="005B661F" w:rsidP="005B661F">
      <w:pPr>
        <w:rPr>
          <w:lang w:val="en-GB" w:eastAsia="de-DE"/>
        </w:rPr>
      </w:pPr>
    </w:p>
    <w:p w14:paraId="1DC997B0" w14:textId="77777777" w:rsidR="005B661F" w:rsidRDefault="005B661F" w:rsidP="005B661F">
      <w:pPr>
        <w:rPr>
          <w:lang w:val="en-GB" w:eastAsia="de-DE"/>
        </w:rPr>
      </w:pPr>
    </w:p>
    <w:p w14:paraId="59CD0FC1" w14:textId="77777777" w:rsidR="005B661F" w:rsidRDefault="005B661F" w:rsidP="005B661F">
      <w:pPr>
        <w:rPr>
          <w:lang w:val="en-GB" w:eastAsia="de-DE"/>
        </w:rPr>
      </w:pPr>
    </w:p>
    <w:p w14:paraId="2AE250A2" w14:textId="77777777" w:rsidR="00D21891" w:rsidRPr="00DF0033" w:rsidRDefault="00D21891" w:rsidP="00417554">
      <w:pPr>
        <w:rPr>
          <w:lang w:val="en-GB" w:eastAsia="de-DE"/>
        </w:rPr>
      </w:pPr>
    </w:p>
    <w:p w14:paraId="473C1172" w14:textId="77777777" w:rsidR="00417554" w:rsidRPr="00DF0033" w:rsidRDefault="00DF0033" w:rsidP="00417554">
      <w:pPr>
        <w:pStyle w:val="Heading1"/>
        <w:rPr>
          <w:lang w:val="en-GB"/>
        </w:rPr>
      </w:pPr>
      <w:bookmarkStart w:id="2439" w:name="_Toc44339723"/>
      <w:r w:rsidRPr="00DF0033">
        <w:rPr>
          <w:lang w:val="en-GB"/>
        </w:rPr>
        <w:lastRenderedPageBreak/>
        <w:t>Formatting</w:t>
      </w:r>
      <w:bookmarkEnd w:id="2439"/>
    </w:p>
    <w:p w14:paraId="66761DE6" w14:textId="77777777" w:rsidR="00417554" w:rsidRPr="00DF0033" w:rsidRDefault="00637567" w:rsidP="00881611">
      <w:pPr>
        <w:pStyle w:val="Heading2"/>
        <w:rPr>
          <w:lang w:val="en-GB"/>
        </w:rPr>
      </w:pPr>
      <w:bookmarkStart w:id="2440" w:name="_Toc44339724"/>
      <w:r w:rsidRPr="00DF0033">
        <w:rPr>
          <w:lang w:val="en-GB"/>
        </w:rPr>
        <w:t>Quotes</w:t>
      </w:r>
      <w:bookmarkEnd w:id="2440"/>
    </w:p>
    <w:p w14:paraId="5C65F870" w14:textId="77777777" w:rsidR="00BA0923" w:rsidRPr="00DF0033" w:rsidRDefault="00637567" w:rsidP="00BA0923">
      <w:pPr>
        <w:rPr>
          <w:lang w:val="en-GB"/>
        </w:rPr>
      </w:pPr>
      <w:r w:rsidRPr="00DF0033">
        <w:rPr>
          <w:lang w:val="en-GB"/>
        </w:rPr>
        <w:t>Enable „</w:t>
      </w:r>
      <w:r w:rsidR="00771FDC">
        <w:rPr>
          <w:lang w:val="en-GB"/>
        </w:rPr>
        <w:t xml:space="preserve">Replace </w:t>
      </w:r>
      <w:r w:rsidR="00771FDC" w:rsidRPr="00771FDC">
        <w:rPr>
          <w:iCs/>
          <w:lang w:val="en-GB"/>
        </w:rPr>
        <w:t>"</w:t>
      </w:r>
      <w:r w:rsidR="000B50FF">
        <w:rPr>
          <w:lang w:val="en-GB"/>
        </w:rPr>
        <w:t>Straight quotes</w:t>
      </w:r>
      <w:r w:rsidR="00771FDC" w:rsidRPr="00771FDC">
        <w:rPr>
          <w:iCs/>
          <w:lang w:val="en-GB"/>
        </w:rPr>
        <w:t>"</w:t>
      </w:r>
      <w:r w:rsidR="000B50FF">
        <w:rPr>
          <w:lang w:val="en-GB"/>
        </w:rPr>
        <w:t xml:space="preserve"> with </w:t>
      </w:r>
      <w:r w:rsidR="00771FDC">
        <w:rPr>
          <w:lang w:val="en-GB"/>
        </w:rPr>
        <w:t>“</w:t>
      </w:r>
      <w:r w:rsidR="000B50FF">
        <w:rPr>
          <w:lang w:val="en-GB"/>
        </w:rPr>
        <w:t>smart</w:t>
      </w:r>
      <w:r w:rsidRPr="00DF0033">
        <w:rPr>
          <w:lang w:val="en-GB"/>
        </w:rPr>
        <w:t xml:space="preserve"> quotes</w:t>
      </w:r>
      <w:r w:rsidR="00771FDC">
        <w:rPr>
          <w:lang w:val="en-GB"/>
        </w:rPr>
        <w:t>””</w:t>
      </w:r>
      <w:r w:rsidR="00BA0923" w:rsidRPr="00DF0033">
        <w:rPr>
          <w:lang w:val="en-GB"/>
        </w:rPr>
        <w:t xml:space="preserve"> in</w:t>
      </w:r>
      <w:r w:rsidR="000B50FF">
        <w:rPr>
          <w:lang w:val="en-GB"/>
        </w:rPr>
        <w:t xml:space="preserve"> the </w:t>
      </w:r>
      <w:r w:rsidR="00771FDC">
        <w:rPr>
          <w:lang w:val="en-GB"/>
        </w:rPr>
        <w:t>AutoFormat</w:t>
      </w:r>
      <w:r w:rsidR="000B50FF">
        <w:rPr>
          <w:lang w:val="en-GB"/>
        </w:rPr>
        <w:t xml:space="preserve"> section of the</w:t>
      </w:r>
      <w:r w:rsidR="00BA0923" w:rsidRPr="00DF0033">
        <w:rPr>
          <w:lang w:val="en-GB"/>
        </w:rPr>
        <w:t xml:space="preserve"> </w:t>
      </w:r>
      <w:r w:rsidR="00057983">
        <w:rPr>
          <w:lang w:val="en-GB"/>
        </w:rPr>
        <w:t>AutoCorrect</w:t>
      </w:r>
      <w:r w:rsidR="000B50FF">
        <w:rPr>
          <w:lang w:val="en-GB"/>
        </w:rPr>
        <w:t xml:space="preserve"> options</w:t>
      </w:r>
      <w:r w:rsidR="00BA0923" w:rsidRPr="00DF0033">
        <w:rPr>
          <w:lang w:val="en-GB"/>
        </w:rPr>
        <w:t xml:space="preserve">. </w:t>
      </w:r>
      <w:r w:rsidR="004F5340" w:rsidRPr="00DF0033">
        <w:rPr>
          <w:lang w:val="en-GB"/>
        </w:rPr>
        <w:t>D</w:t>
      </w:r>
      <w:r w:rsidRPr="00DF0033">
        <w:rPr>
          <w:lang w:val="en-GB"/>
        </w:rPr>
        <w:t>efault</w:t>
      </w:r>
      <w:r w:rsidR="00BA0923" w:rsidRPr="00DF0033">
        <w:rPr>
          <w:lang w:val="en-GB"/>
        </w:rPr>
        <w:t xml:space="preserve"> </w:t>
      </w:r>
      <w:r w:rsidRPr="00DF0033">
        <w:rPr>
          <w:lang w:val="en-GB"/>
        </w:rPr>
        <w:t>language</w:t>
      </w:r>
      <w:r w:rsidR="00BA0923" w:rsidRPr="00DF0033">
        <w:rPr>
          <w:lang w:val="en-GB"/>
        </w:rPr>
        <w:t xml:space="preserve"> is „</w:t>
      </w:r>
      <w:r w:rsidR="004F5340" w:rsidRPr="00DF0033">
        <w:rPr>
          <w:lang w:val="en-GB"/>
        </w:rPr>
        <w:t>English</w:t>
      </w:r>
      <w:r w:rsidR="00BA0923" w:rsidRPr="00DF0033">
        <w:rPr>
          <w:lang w:val="en-GB"/>
        </w:rPr>
        <w:t xml:space="preserve"> (</w:t>
      </w:r>
      <w:r w:rsidR="004F5340" w:rsidRPr="00DF0033">
        <w:rPr>
          <w:lang w:val="en-GB"/>
        </w:rPr>
        <w:t>U</w:t>
      </w:r>
      <w:r w:rsidR="000B50FF">
        <w:rPr>
          <w:lang w:val="en-GB"/>
        </w:rPr>
        <w:t>.</w:t>
      </w:r>
      <w:r w:rsidR="004F5340" w:rsidRPr="00DF0033">
        <w:rPr>
          <w:lang w:val="en-GB"/>
        </w:rPr>
        <w:t>K</w:t>
      </w:r>
      <w:r w:rsidR="000B50FF">
        <w:rPr>
          <w:lang w:val="en-GB"/>
        </w:rPr>
        <w:t>.</w:t>
      </w:r>
      <w:r w:rsidR="00BA0923" w:rsidRPr="00DF0033">
        <w:rPr>
          <w:lang w:val="en-GB"/>
        </w:rPr>
        <w:t>)“.</w:t>
      </w:r>
    </w:p>
    <w:p w14:paraId="4EF8D281" w14:textId="77777777" w:rsidR="00696A18" w:rsidRPr="00DF0033" w:rsidRDefault="00696A18" w:rsidP="00BA0923">
      <w:pPr>
        <w:rPr>
          <w:lang w:val="en-GB"/>
        </w:rPr>
      </w:pPr>
      <w:r w:rsidRPr="00DF0033">
        <w:rPr>
          <w:lang w:val="en-GB"/>
        </w:rPr>
        <w:t xml:space="preserve">Variant: </w:t>
      </w:r>
      <w:r w:rsidR="00507598" w:rsidRPr="00DF0033">
        <w:rPr>
          <w:rFonts w:cs="Arial"/>
          <w:lang w:val="en-GB"/>
        </w:rPr>
        <w:t>«…»</w:t>
      </w:r>
    </w:p>
    <w:p w14:paraId="3AB07555" w14:textId="77777777" w:rsidR="00BA0923" w:rsidRPr="00DF0033" w:rsidRDefault="00637567" w:rsidP="00417554">
      <w:pPr>
        <w:pStyle w:val="Heading2"/>
        <w:rPr>
          <w:lang w:val="en-GB"/>
        </w:rPr>
      </w:pPr>
      <w:bookmarkStart w:id="2441" w:name="_Toc44339725"/>
      <w:r w:rsidRPr="00DF0033">
        <w:rPr>
          <w:lang w:val="en-GB"/>
        </w:rPr>
        <w:t>Enumerations</w:t>
      </w:r>
      <w:bookmarkEnd w:id="2441"/>
    </w:p>
    <w:p w14:paraId="1E9208E2" w14:textId="77777777" w:rsidR="00BA0923" w:rsidRPr="00DF0033" w:rsidRDefault="00637567" w:rsidP="00BA0923">
      <w:pPr>
        <w:rPr>
          <w:lang w:val="en-GB"/>
        </w:rPr>
      </w:pPr>
      <w:r w:rsidRPr="00DF0033">
        <w:rPr>
          <w:lang w:val="en-GB"/>
        </w:rPr>
        <w:t>Please use the</w:t>
      </w:r>
      <w:r w:rsidR="00BA0923" w:rsidRPr="00DF0033">
        <w:rPr>
          <w:lang w:val="en-GB"/>
        </w:rPr>
        <w:t xml:space="preserve"> „</w:t>
      </w:r>
      <w:r w:rsidR="00057983">
        <w:rPr>
          <w:lang w:val="en-GB"/>
        </w:rPr>
        <w:t>List B</w:t>
      </w:r>
      <w:r w:rsidRPr="00DF0033">
        <w:rPr>
          <w:lang w:val="en-GB"/>
        </w:rPr>
        <w:t>ullet</w:t>
      </w:r>
      <w:r w:rsidR="00BA0923" w:rsidRPr="00DF0033">
        <w:rPr>
          <w:lang w:val="en-GB"/>
        </w:rPr>
        <w:t xml:space="preserve">“ </w:t>
      </w:r>
      <w:r w:rsidRPr="00DF0033">
        <w:rPr>
          <w:lang w:val="en-GB"/>
        </w:rPr>
        <w:t>template</w:t>
      </w:r>
      <w:r w:rsidR="00BA0923" w:rsidRPr="00DF0033">
        <w:rPr>
          <w:lang w:val="en-GB"/>
        </w:rPr>
        <w:t>.</w:t>
      </w:r>
    </w:p>
    <w:p w14:paraId="636B991F"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1</w:t>
      </w:r>
    </w:p>
    <w:p w14:paraId="31DE1DFE"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2</w:t>
      </w:r>
    </w:p>
    <w:p w14:paraId="31316A0C" w14:textId="77777777" w:rsidR="00BA0923" w:rsidRPr="00DF0033" w:rsidRDefault="00637567" w:rsidP="00D000CF">
      <w:pPr>
        <w:pStyle w:val="Heading2"/>
        <w:rPr>
          <w:lang w:val="en-GB"/>
        </w:rPr>
      </w:pPr>
      <w:bookmarkStart w:id="2442" w:name="_Toc44339726"/>
      <w:r w:rsidRPr="00DF0033">
        <w:rPr>
          <w:lang w:val="en-GB"/>
        </w:rPr>
        <w:t>Footnotes</w:t>
      </w:r>
      <w:bookmarkEnd w:id="2442"/>
    </w:p>
    <w:p w14:paraId="4FBE20DB" w14:textId="77777777" w:rsidR="00BA0923" w:rsidRPr="00DF0033" w:rsidRDefault="00637567" w:rsidP="00BA0923">
      <w:pPr>
        <w:rPr>
          <w:lang w:val="en-GB"/>
        </w:rPr>
      </w:pPr>
      <w:r w:rsidRPr="00DF0033">
        <w:rPr>
          <w:lang w:val="en-GB"/>
        </w:rPr>
        <w:t>Example for text containing a footnote</w:t>
      </w:r>
      <w:r w:rsidR="00BA0923" w:rsidRPr="00DF0033">
        <w:rPr>
          <w:lang w:val="en-GB"/>
        </w:rPr>
        <w:t>.</w:t>
      </w:r>
      <w:r w:rsidR="00BA0923" w:rsidRPr="00DF0033">
        <w:rPr>
          <w:rStyle w:val="FootnoteReference"/>
          <w:lang w:val="en-GB"/>
        </w:rPr>
        <w:footnoteReference w:id="4"/>
      </w:r>
    </w:p>
    <w:p w14:paraId="4BFF4ADF" w14:textId="77777777" w:rsidR="004C3879" w:rsidRPr="00DF0033" w:rsidRDefault="00771FDC" w:rsidP="004C3879">
      <w:pPr>
        <w:pStyle w:val="Heading2"/>
        <w:rPr>
          <w:lang w:val="en-GB"/>
        </w:rPr>
      </w:pPr>
      <w:bookmarkStart w:id="2443" w:name="_Ref416163996"/>
      <w:bookmarkStart w:id="2444" w:name="_Toc44339727"/>
      <w:r>
        <w:rPr>
          <w:lang w:val="en-GB"/>
        </w:rPr>
        <w:t>Figures</w:t>
      </w:r>
      <w:bookmarkEnd w:id="2443"/>
      <w:bookmarkEnd w:id="2444"/>
    </w:p>
    <w:p w14:paraId="1BE83AA2" w14:textId="77777777" w:rsidR="004F5340" w:rsidRPr="00DF0033" w:rsidRDefault="004F5340" w:rsidP="004C3879">
      <w:pPr>
        <w:rPr>
          <w:lang w:val="en-GB"/>
        </w:rPr>
      </w:pPr>
      <w:r w:rsidRPr="00DF0033">
        <w:rPr>
          <w:lang w:val="en-GB"/>
        </w:rPr>
        <w:t>Please use the following option to insert graphical illustrations (e.g. Power Point charts):</w:t>
      </w:r>
    </w:p>
    <w:p w14:paraId="371E28BA" w14:textId="77777777" w:rsidR="004C3879" w:rsidRPr="00DF0033" w:rsidRDefault="004F5340" w:rsidP="004C3879">
      <w:pPr>
        <w:rPr>
          <w:lang w:val="en-GB"/>
        </w:rPr>
      </w:pPr>
      <w:r w:rsidRPr="00DF0033">
        <w:rPr>
          <w:lang w:val="en-GB"/>
        </w:rPr>
        <w:t>Home Tab</w:t>
      </w:r>
      <w:r w:rsidR="001866C1" w:rsidRPr="00DF0033">
        <w:rPr>
          <w:lang w:val="en-GB"/>
        </w:rPr>
        <w:t xml:space="preserve"> </w:t>
      </w:r>
      <w:r w:rsidR="001866C1" w:rsidRPr="00DF0033">
        <w:rPr>
          <w:rFonts w:ascii="Wingdings" w:eastAsia="Wingdings" w:hAnsi="Wingdings" w:cs="Wingdings"/>
          <w:lang w:val="en-GB"/>
        </w:rPr>
        <w:t></w:t>
      </w:r>
      <w:r w:rsidR="001866C1" w:rsidRPr="00DF0033">
        <w:rPr>
          <w:lang w:val="en-GB"/>
        </w:rPr>
        <w:t xml:space="preserve"> </w:t>
      </w:r>
      <w:r w:rsidR="000B50FF">
        <w:rPr>
          <w:lang w:val="en-GB"/>
        </w:rPr>
        <w:t>Paste</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proofErr w:type="spellStart"/>
      <w:r w:rsidR="000B50FF">
        <w:rPr>
          <w:lang w:val="en-GB"/>
        </w:rPr>
        <w:t>Paste</w:t>
      </w:r>
      <w:proofErr w:type="spellEnd"/>
      <w:r w:rsidR="000B50FF">
        <w:rPr>
          <w:lang w:val="en-GB"/>
        </w:rPr>
        <w:t xml:space="preserve"> Special… </w:t>
      </w:r>
      <w:r w:rsidR="000B50FF" w:rsidRPr="00DF0033">
        <w:rPr>
          <w:rFonts w:ascii="Wingdings" w:eastAsia="Wingdings" w:hAnsi="Wingdings" w:cs="Wingdings"/>
          <w:lang w:val="en-GB"/>
        </w:rPr>
        <w:t></w:t>
      </w:r>
      <w:r w:rsidR="000B50FF">
        <w:rPr>
          <w:lang w:val="en-GB"/>
        </w:rPr>
        <w:t xml:space="preserve"> Picture</w:t>
      </w:r>
      <w:r w:rsidR="001866C1" w:rsidRPr="00DF0033">
        <w:rPr>
          <w:lang w:val="en-GB"/>
        </w:rPr>
        <w:t xml:space="preserve"> (</w:t>
      </w:r>
      <w:r w:rsidR="000B50FF">
        <w:rPr>
          <w:lang w:val="en-GB"/>
        </w:rPr>
        <w:t>E</w:t>
      </w:r>
      <w:r w:rsidRPr="00DF0033">
        <w:rPr>
          <w:lang w:val="en-GB"/>
        </w:rPr>
        <w:t>nhanced</w:t>
      </w:r>
      <w:r w:rsidR="00B22E84" w:rsidRPr="00DF0033">
        <w:rPr>
          <w:lang w:val="en-GB"/>
        </w:rPr>
        <w:t xml:space="preserve"> Meta</w:t>
      </w:r>
      <w:r w:rsidRPr="00DF0033">
        <w:rPr>
          <w:lang w:val="en-GB"/>
        </w:rPr>
        <w:t>file</w:t>
      </w:r>
      <w:r w:rsidR="00B22E84" w:rsidRPr="00DF0033">
        <w:rPr>
          <w:lang w:val="en-GB"/>
        </w:rPr>
        <w:t>).</w:t>
      </w:r>
    </w:p>
    <w:p w14:paraId="1B0D332D" w14:textId="77777777" w:rsidR="000F19AE" w:rsidRPr="00DF0033" w:rsidRDefault="004F5340" w:rsidP="004C3879">
      <w:pPr>
        <w:rPr>
          <w:lang w:val="en-GB"/>
        </w:rPr>
      </w:pPr>
      <w:r w:rsidRPr="00DF0033">
        <w:rPr>
          <w:lang w:val="en-GB"/>
        </w:rPr>
        <w:t>Use the template „</w:t>
      </w:r>
      <w:r w:rsidR="00771FDC">
        <w:rPr>
          <w:lang w:val="en-GB"/>
        </w:rPr>
        <w:t>Figure</w:t>
      </w:r>
      <w:r w:rsidRPr="00DF0033">
        <w:rPr>
          <w:lang w:val="en-GB"/>
        </w:rPr>
        <w:t xml:space="preserve">“ for </w:t>
      </w:r>
      <w:r w:rsidR="000B50FF">
        <w:rPr>
          <w:lang w:val="en-GB"/>
        </w:rPr>
        <w:t xml:space="preserve">the </w:t>
      </w:r>
      <w:r w:rsidRPr="00DF0033">
        <w:rPr>
          <w:lang w:val="en-GB"/>
        </w:rPr>
        <w:t>formatting</w:t>
      </w:r>
      <w:r w:rsidR="00057983">
        <w:rPr>
          <w:lang w:val="en-GB"/>
        </w:rPr>
        <w:t xml:space="preserve"> of illustrations</w:t>
      </w:r>
      <w:r w:rsidRPr="00DF0033">
        <w:rPr>
          <w:lang w:val="en-GB"/>
        </w:rPr>
        <w:t xml:space="preserve">. After </w:t>
      </w:r>
      <w:r w:rsidR="000B50FF">
        <w:rPr>
          <w:lang w:val="en-GB"/>
        </w:rPr>
        <w:t>inserting the illustration it must be anchored to the text</w:t>
      </w:r>
      <w:r w:rsidR="00057983">
        <w:rPr>
          <w:lang w:val="en-GB"/>
        </w:rPr>
        <w:t>.</w:t>
      </w:r>
      <w:r w:rsidR="000F4A35">
        <w:rPr>
          <w:lang w:val="en-GB"/>
        </w:rPr>
        <w:t xml:space="preserve"> </w:t>
      </w:r>
      <w:r w:rsidR="000F19AE" w:rsidRPr="00DF0033">
        <w:rPr>
          <w:lang w:val="en-GB"/>
        </w:rPr>
        <w:t xml:space="preserve">For this purpose, place the cursor </w:t>
      </w:r>
      <w:r w:rsidR="00B94F07">
        <w:rPr>
          <w:lang w:val="en-GB"/>
        </w:rPr>
        <w:t xml:space="preserve">in the target area of </w:t>
      </w:r>
      <w:r w:rsidR="000F19AE" w:rsidRPr="00DF0033">
        <w:rPr>
          <w:lang w:val="en-GB"/>
        </w:rPr>
        <w:t xml:space="preserve">the </w:t>
      </w:r>
      <w:r w:rsidR="00AF14E0" w:rsidRPr="00DF0033">
        <w:rPr>
          <w:lang w:val="en-GB"/>
        </w:rPr>
        <w:t>figure</w:t>
      </w:r>
      <w:r w:rsidR="00B94F07">
        <w:rPr>
          <w:lang w:val="en-GB"/>
        </w:rPr>
        <w:t xml:space="preserve"> (a paragraph </w:t>
      </w:r>
      <w:r w:rsidR="00715C55">
        <w:rPr>
          <w:lang w:val="en-GB"/>
        </w:rPr>
        <w:t>which is formatted as</w:t>
      </w:r>
      <w:r w:rsidR="000F19AE" w:rsidRPr="00DF0033">
        <w:rPr>
          <w:lang w:val="en-GB"/>
        </w:rPr>
        <w:t xml:space="preserve"> „</w:t>
      </w:r>
      <w:r w:rsidR="00771FDC">
        <w:rPr>
          <w:lang w:val="en-GB"/>
        </w:rPr>
        <w:t>Figure</w:t>
      </w:r>
      <w:r w:rsidR="000F19AE" w:rsidRPr="00DF0033">
        <w:rPr>
          <w:lang w:val="en-GB"/>
        </w:rPr>
        <w:t>“</w:t>
      </w:r>
      <w:r w:rsidR="00B94F07">
        <w:rPr>
          <w:lang w:val="en-GB"/>
        </w:rPr>
        <w:t>)</w:t>
      </w:r>
      <w:r w:rsidR="000F19AE" w:rsidRPr="00DF0033">
        <w:rPr>
          <w:lang w:val="en-GB"/>
        </w:rPr>
        <w:t xml:space="preserve">, </w:t>
      </w:r>
      <w:r w:rsidR="003671CC">
        <w:rPr>
          <w:lang w:val="en-GB"/>
        </w:rPr>
        <w:t xml:space="preserve">do a </w:t>
      </w:r>
      <w:r w:rsidR="000F19AE" w:rsidRPr="00DF0033">
        <w:rPr>
          <w:lang w:val="en-GB"/>
        </w:rPr>
        <w:t xml:space="preserve">right click on </w:t>
      </w:r>
      <w:r w:rsidR="00B94F07">
        <w:rPr>
          <w:lang w:val="en-GB"/>
        </w:rPr>
        <w:t>the</w:t>
      </w:r>
      <w:r w:rsidR="000F19AE" w:rsidRPr="00DF0033">
        <w:rPr>
          <w:lang w:val="en-GB"/>
        </w:rPr>
        <w:t xml:space="preserve"> </w:t>
      </w:r>
      <w:r w:rsidR="00AF14E0" w:rsidRPr="00DF0033">
        <w:rPr>
          <w:lang w:val="en-GB"/>
        </w:rPr>
        <w:t>figure</w:t>
      </w:r>
      <w:r w:rsidR="000F19AE" w:rsidRPr="00DF0033">
        <w:rPr>
          <w:lang w:val="en-GB"/>
        </w:rPr>
        <w:t xml:space="preserve"> and follow the instructions below:</w:t>
      </w:r>
    </w:p>
    <w:p w14:paraId="64710363" w14:textId="77777777" w:rsidR="00B22E84" w:rsidRPr="00DF0033" w:rsidRDefault="00715C55" w:rsidP="004C3879">
      <w:pPr>
        <w:rPr>
          <w:lang w:val="en-GB"/>
        </w:rPr>
      </w:pPr>
      <w:r>
        <w:rPr>
          <w:lang w:val="en-GB"/>
        </w:rPr>
        <w:t>Size and position</w:t>
      </w:r>
      <w:r w:rsidR="000F19AE"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Text Wrapping</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In Line with Text</w:t>
      </w:r>
    </w:p>
    <w:p w14:paraId="5E9BD616" w14:textId="77777777" w:rsidR="000F4A35" w:rsidRDefault="00AF14E0" w:rsidP="004C3879">
      <w:pPr>
        <w:rPr>
          <w:lang w:val="en-GB"/>
        </w:rPr>
      </w:pPr>
      <w:r w:rsidRPr="00DF0033">
        <w:rPr>
          <w:lang w:val="en-GB"/>
        </w:rPr>
        <w:t>The size</w:t>
      </w:r>
      <w:r w:rsidR="00B94F07">
        <w:rPr>
          <w:lang w:val="en-GB"/>
        </w:rPr>
        <w:t xml:space="preserve"> of the illustration</w:t>
      </w:r>
      <w:r w:rsidRPr="00DF0033">
        <w:rPr>
          <w:lang w:val="en-GB"/>
        </w:rPr>
        <w:t xml:space="preserve"> can also be changed in „</w:t>
      </w:r>
      <w:r w:rsidR="00715C55">
        <w:rPr>
          <w:lang w:val="en-GB"/>
        </w:rPr>
        <w:t>Size and position</w:t>
      </w:r>
      <w:r w:rsidRPr="00DF0033">
        <w:rPr>
          <w:lang w:val="en-GB"/>
        </w:rPr>
        <w:t>“</w:t>
      </w:r>
      <w:r w:rsidR="00771FDC">
        <w:rPr>
          <w:lang w:val="en-GB"/>
        </w:rPr>
        <w:t>.</w:t>
      </w:r>
      <w:r w:rsidRPr="00DF0033">
        <w:rPr>
          <w:lang w:val="en-GB"/>
        </w:rPr>
        <w:t xml:space="preserve"> </w:t>
      </w:r>
    </w:p>
    <w:p w14:paraId="1B710421" w14:textId="77777777" w:rsidR="00AF14E0" w:rsidRPr="00DF0033" w:rsidRDefault="00AF14E0" w:rsidP="004C3879">
      <w:pPr>
        <w:rPr>
          <w:lang w:val="en-GB"/>
        </w:rPr>
      </w:pPr>
      <w:r w:rsidRPr="00DF0033">
        <w:rPr>
          <w:lang w:val="en-GB"/>
        </w:rPr>
        <w:t xml:space="preserve">To </w:t>
      </w:r>
      <w:r w:rsidRPr="00DF0033">
        <w:rPr>
          <w:b/>
          <w:lang w:val="en-GB"/>
        </w:rPr>
        <w:t>name</w:t>
      </w:r>
      <w:r w:rsidRPr="00DF0033">
        <w:rPr>
          <w:lang w:val="en-GB"/>
        </w:rPr>
        <w:t xml:space="preserve"> your illustration, place the cursor below your figure and choose „</w:t>
      </w:r>
      <w:r w:rsidR="00715C55">
        <w:rPr>
          <w:lang w:val="en-GB"/>
        </w:rPr>
        <w:t>I</w:t>
      </w:r>
      <w:r w:rsidRPr="00DF0033">
        <w:rPr>
          <w:lang w:val="en-GB"/>
        </w:rPr>
        <w:t xml:space="preserve">nsert </w:t>
      </w:r>
      <w:r w:rsidR="00715C55">
        <w:rPr>
          <w:lang w:val="en-GB"/>
        </w:rPr>
        <w:t>C</w:t>
      </w:r>
      <w:r w:rsidRPr="00DF0033">
        <w:rPr>
          <w:lang w:val="en-GB"/>
        </w:rPr>
        <w:t>aption“ from tab „</w:t>
      </w:r>
      <w:r w:rsidR="00715C55">
        <w:rPr>
          <w:lang w:val="en-GB"/>
        </w:rPr>
        <w:t>R</w:t>
      </w:r>
      <w:r w:rsidRPr="00DF0033">
        <w:rPr>
          <w:lang w:val="en-GB"/>
        </w:rPr>
        <w:t>eferences“</w:t>
      </w:r>
      <w:r w:rsidR="00715C55">
        <w:rPr>
          <w:lang w:val="en-GB"/>
        </w:rPr>
        <w:t>.</w:t>
      </w:r>
    </w:p>
    <w:p w14:paraId="59B81C4F" w14:textId="77777777" w:rsidR="00AF14E0" w:rsidRPr="00DF0033" w:rsidRDefault="00D5613D" w:rsidP="004C3879">
      <w:pPr>
        <w:rPr>
          <w:lang w:val="en-GB"/>
        </w:rPr>
      </w:pPr>
      <w:r>
        <w:rPr>
          <w:lang w:val="en-GB"/>
        </w:rPr>
        <w:t>Caption</w:t>
      </w:r>
      <w:r w:rsidR="00AF14E0" w:rsidRPr="00DF0033">
        <w:rPr>
          <w:lang w:val="en-GB"/>
        </w:rPr>
        <w:t xml:space="preserve">: </w:t>
      </w:r>
      <w:r w:rsidR="00782DEC">
        <w:rPr>
          <w:lang w:val="en-GB"/>
        </w:rPr>
        <w:t>Figure</w:t>
      </w:r>
      <w:r w:rsidR="00AF14E0" w:rsidRPr="00DF0033">
        <w:rPr>
          <w:lang w:val="en-GB"/>
        </w:rPr>
        <w:t xml:space="preserve"> number, colon, space, caption.</w:t>
      </w:r>
    </w:p>
    <w:p w14:paraId="0722F6FE" w14:textId="77777777" w:rsidR="004C3879" w:rsidRPr="00780578" w:rsidRDefault="008D6FA7" w:rsidP="004C3879">
      <w:pPr>
        <w:rPr>
          <w:lang w:val="en-GB"/>
        </w:rPr>
      </w:pPr>
      <w:r w:rsidRPr="00DF0033">
        <w:rPr>
          <w:lang w:val="en-GB"/>
        </w:rPr>
        <w:t xml:space="preserve">Please compare </w:t>
      </w:r>
      <w:r w:rsidRPr="00A36005">
        <w:rPr>
          <w:lang w:val="en-GB"/>
        </w:rPr>
        <w:t xml:space="preserve">the </w:t>
      </w:r>
      <w:r w:rsidR="003D4952" w:rsidRPr="00A36005">
        <w:rPr>
          <w:color w:val="FF0000"/>
          <w:lang w:val="en-GB"/>
        </w:rPr>
        <w:t xml:space="preserve">following </w:t>
      </w:r>
      <w:r w:rsidRPr="00A36005">
        <w:rPr>
          <w:lang w:val="en-GB"/>
        </w:rPr>
        <w:t>example</w:t>
      </w:r>
      <w:r w:rsidR="004C3879" w:rsidRPr="00DF0033">
        <w:rPr>
          <w:lang w:val="en-GB"/>
        </w:rPr>
        <w:t xml:space="preserve">: </w:t>
      </w:r>
      <w:r w:rsidR="003671CC" w:rsidRPr="00780578">
        <w:rPr>
          <w:lang w:val="en-GB"/>
        </w:rPr>
        <w:fldChar w:fldCharType="begin"/>
      </w:r>
      <w:r w:rsidR="003671CC" w:rsidRPr="00780578">
        <w:rPr>
          <w:lang w:val="en-GB"/>
        </w:rPr>
        <w:instrText xml:space="preserve"> REF _Ref416163847 \h </w:instrText>
      </w:r>
      <w:r w:rsidR="003671CC" w:rsidRPr="00780578">
        <w:rPr>
          <w:lang w:val="en-GB"/>
        </w:rPr>
      </w:r>
      <w:r w:rsidR="003671CC" w:rsidRPr="00780578">
        <w:rPr>
          <w:lang w:val="en-GB"/>
        </w:rPr>
        <w:fldChar w:fldCharType="separate"/>
      </w:r>
      <w:r w:rsidR="00E36317" w:rsidRPr="00780578">
        <w:rPr>
          <w:lang w:val="en-GB"/>
        </w:rPr>
        <w:t xml:space="preserve">Figure </w:t>
      </w:r>
      <w:r w:rsidR="00E36317" w:rsidRPr="00780578">
        <w:rPr>
          <w:noProof/>
          <w:lang w:val="en-GB"/>
        </w:rPr>
        <w:t>1</w:t>
      </w:r>
      <w:r w:rsidR="003671CC" w:rsidRPr="00780578">
        <w:rPr>
          <w:lang w:val="en-GB"/>
        </w:rPr>
        <w:fldChar w:fldCharType="end"/>
      </w:r>
    </w:p>
    <w:p w14:paraId="636A1E27" w14:textId="77777777" w:rsidR="00B22E84" w:rsidRPr="00DF0033" w:rsidRDefault="00B22E84" w:rsidP="004C3879">
      <w:pPr>
        <w:rPr>
          <w:lang w:val="en-GB"/>
        </w:rPr>
      </w:pPr>
    </w:p>
    <w:p w14:paraId="79139AA0" w14:textId="77777777" w:rsidR="00782DEC" w:rsidRDefault="008D6FA7" w:rsidP="00782DEC">
      <w:pPr>
        <w:pStyle w:val="Figure"/>
      </w:pPr>
      <w:r w:rsidRPr="00DF0033">
        <w:rPr>
          <w:noProof/>
          <w:lang w:eastAsia="de-CH"/>
        </w:rPr>
        <w:lastRenderedPageBreak/>
        <w:drawing>
          <wp:inline distT="0" distB="0" distL="0" distR="0" wp14:anchorId="27693D93" wp14:editId="0B6BF052">
            <wp:extent cx="3616325" cy="2588895"/>
            <wp:effectExtent l="0" t="0" r="3175" b="190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16325" cy="2588895"/>
                    </a:xfrm>
                    <a:prstGeom prst="rect">
                      <a:avLst/>
                    </a:prstGeom>
                    <a:noFill/>
                    <a:ln>
                      <a:noFill/>
                    </a:ln>
                  </pic:spPr>
                </pic:pic>
              </a:graphicData>
            </a:graphic>
          </wp:inline>
        </w:drawing>
      </w:r>
    </w:p>
    <w:p w14:paraId="001FF1E0" w14:textId="77777777" w:rsidR="00EF62D0" w:rsidRPr="00780578" w:rsidRDefault="00782DEC" w:rsidP="00535093">
      <w:pPr>
        <w:pStyle w:val="Caption"/>
        <w:jc w:val="left"/>
        <w:rPr>
          <w:lang w:val="en-GB"/>
        </w:rPr>
      </w:pPr>
      <w:bookmarkStart w:id="2445" w:name="_Ref416163847"/>
      <w:bookmarkStart w:id="2446" w:name="_Toc36826150"/>
      <w:r w:rsidRPr="00A36005">
        <w:t xml:space="preserve">Figure </w:t>
      </w:r>
      <w:r w:rsidR="00C255C3">
        <w:rPr>
          <w:noProof/>
        </w:rPr>
        <w:fldChar w:fldCharType="begin"/>
      </w:r>
      <w:r w:rsidR="00C255C3">
        <w:rPr>
          <w:noProof/>
        </w:rPr>
        <w:instrText xml:space="preserve"> SEQ Figure \* ARABIC </w:instrText>
      </w:r>
      <w:r w:rsidR="00C255C3">
        <w:rPr>
          <w:noProof/>
        </w:rPr>
        <w:fldChar w:fldCharType="separate"/>
      </w:r>
      <w:r w:rsidR="00AE1743">
        <w:rPr>
          <w:noProof/>
        </w:rPr>
        <w:t>3</w:t>
      </w:r>
      <w:r w:rsidR="00C255C3">
        <w:rPr>
          <w:noProof/>
        </w:rPr>
        <w:fldChar w:fldCharType="end"/>
      </w:r>
      <w:bookmarkEnd w:id="2445"/>
      <w:r w:rsidRPr="00A36005">
        <w:t xml:space="preserve">: </w:t>
      </w:r>
      <w:proofErr w:type="spellStart"/>
      <w:r w:rsidRPr="00A36005">
        <w:t>Example</w:t>
      </w:r>
      <w:proofErr w:type="spellEnd"/>
      <w:r w:rsidRPr="00A36005">
        <w:t xml:space="preserve"> </w:t>
      </w:r>
      <w:proofErr w:type="spellStart"/>
      <w:r w:rsidRPr="00A36005">
        <w:t>illustration</w:t>
      </w:r>
      <w:bookmarkEnd w:id="2446"/>
      <w:proofErr w:type="spellEnd"/>
    </w:p>
    <w:p w14:paraId="648EDAB1" w14:textId="77777777" w:rsidR="00F546FF" w:rsidRPr="00DF0033" w:rsidRDefault="00F546FF" w:rsidP="00F546FF">
      <w:pPr>
        <w:rPr>
          <w:lang w:val="en-GB" w:eastAsia="de-DE"/>
        </w:rPr>
      </w:pPr>
      <w:bookmarkStart w:id="2447" w:name="_Ref173053924"/>
    </w:p>
    <w:p w14:paraId="57689A9B" w14:textId="77777777" w:rsidR="004C3879" w:rsidRPr="00DF0033" w:rsidRDefault="003671CC" w:rsidP="004C3879">
      <w:pPr>
        <w:pStyle w:val="Heading2"/>
        <w:rPr>
          <w:lang w:val="en-GB"/>
        </w:rPr>
      </w:pPr>
      <w:bookmarkStart w:id="2448" w:name="_Ref416164013"/>
      <w:bookmarkStart w:id="2449" w:name="_Toc44339728"/>
      <w:bookmarkEnd w:id="2447"/>
      <w:r>
        <w:rPr>
          <w:lang w:val="en-GB"/>
        </w:rPr>
        <w:t>Tables</w:t>
      </w:r>
      <w:bookmarkEnd w:id="2448"/>
      <w:bookmarkEnd w:id="2449"/>
    </w:p>
    <w:p w14:paraId="63002085" w14:textId="77777777" w:rsidR="00D415B9" w:rsidRPr="00A36005" w:rsidRDefault="003671CC" w:rsidP="00A809E3">
      <w:pPr>
        <w:pStyle w:val="Heading3"/>
      </w:pPr>
      <w:bookmarkStart w:id="2450" w:name="_Toc44339729"/>
      <w:proofErr w:type="spellStart"/>
      <w:r w:rsidRPr="00A36005">
        <w:t>Tables</w:t>
      </w:r>
      <w:proofErr w:type="spellEnd"/>
      <w:r w:rsidR="00D415B9" w:rsidRPr="00A36005">
        <w:t xml:space="preserve"> </w:t>
      </w:r>
      <w:proofErr w:type="spellStart"/>
      <w:r w:rsidR="00D415B9" w:rsidRPr="00A36005">
        <w:t>as</w:t>
      </w:r>
      <w:proofErr w:type="spellEnd"/>
      <w:r w:rsidR="00D415B9" w:rsidRPr="00A36005">
        <w:t xml:space="preserve"> </w:t>
      </w:r>
      <w:proofErr w:type="spellStart"/>
      <w:r w:rsidR="00715C55" w:rsidRPr="00A36005">
        <w:t>illustration</w:t>
      </w:r>
      <w:bookmarkEnd w:id="2450"/>
      <w:proofErr w:type="spellEnd"/>
    </w:p>
    <w:p w14:paraId="16EC83F5" w14:textId="77777777" w:rsidR="00C4537D" w:rsidRPr="00DF0033" w:rsidRDefault="000F5B6C" w:rsidP="0021653C">
      <w:pPr>
        <w:rPr>
          <w:rStyle w:val="hps"/>
          <w:lang w:val="en-GB"/>
        </w:rPr>
      </w:pPr>
      <w:r>
        <w:rPr>
          <w:rStyle w:val="hps"/>
          <w:lang w:val="en-GB"/>
        </w:rPr>
        <w:t xml:space="preserve">For </w:t>
      </w:r>
      <w:r w:rsidR="003671CC">
        <w:rPr>
          <w:rStyle w:val="hps"/>
          <w:lang w:val="en-GB"/>
        </w:rPr>
        <w:t>tables</w:t>
      </w:r>
      <w:r>
        <w:rPr>
          <w:rStyle w:val="hps"/>
          <w:lang w:val="en-GB"/>
        </w:rPr>
        <w:t xml:space="preserve"> which are imported </w:t>
      </w:r>
      <w:r w:rsidR="003671CC">
        <w:rPr>
          <w:rStyle w:val="hps"/>
          <w:lang w:val="en-GB"/>
        </w:rPr>
        <w:t xml:space="preserve">as </w:t>
      </w:r>
      <w:r w:rsidR="003671CC" w:rsidRPr="000F5B6C">
        <w:rPr>
          <w:rStyle w:val="hps"/>
          <w:b/>
          <w:lang w:val="en-GB"/>
        </w:rPr>
        <w:t>illustration</w:t>
      </w:r>
      <w:r w:rsidR="003671CC">
        <w:rPr>
          <w:rStyle w:val="hps"/>
          <w:lang w:val="en-GB"/>
        </w:rPr>
        <w:t xml:space="preserve"> or </w:t>
      </w:r>
      <w:r w:rsidR="003671CC" w:rsidRPr="000F5B6C">
        <w:rPr>
          <w:rStyle w:val="hps"/>
          <w:b/>
          <w:lang w:val="en-GB"/>
        </w:rPr>
        <w:t>object</w:t>
      </w:r>
      <w:r w:rsidR="003671CC">
        <w:rPr>
          <w:rStyle w:val="hps"/>
          <w:lang w:val="en-GB"/>
        </w:rPr>
        <w:t xml:space="preserve"> </w:t>
      </w:r>
      <w:r>
        <w:rPr>
          <w:rStyle w:val="hps"/>
          <w:lang w:val="en-GB"/>
        </w:rPr>
        <w:t>e.g. from excel, u</w:t>
      </w:r>
      <w:r w:rsidR="00C4537D" w:rsidRPr="00DF0033">
        <w:rPr>
          <w:rStyle w:val="hps"/>
          <w:lang w:val="en-GB"/>
        </w:rPr>
        <w:t xml:space="preserve">se the same procedure like </w:t>
      </w:r>
      <w:r w:rsidR="00771FDC">
        <w:rPr>
          <w:rStyle w:val="hps"/>
          <w:lang w:val="en-GB"/>
        </w:rPr>
        <w:t xml:space="preserve">for </w:t>
      </w:r>
      <w:r w:rsidR="003671CC">
        <w:rPr>
          <w:rStyle w:val="hps"/>
          <w:lang w:val="en-GB"/>
        </w:rPr>
        <w:t>figures</w:t>
      </w:r>
      <w:r>
        <w:rPr>
          <w:rStyle w:val="hps"/>
          <w:lang w:val="en-GB"/>
        </w:rPr>
        <w:t xml:space="preserve"> </w:t>
      </w:r>
      <w:r w:rsidRPr="00DF0033">
        <w:rPr>
          <w:lang w:val="en-GB"/>
        </w:rPr>
        <w:t>(</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w:t>
      </w:r>
      <w:r>
        <w:rPr>
          <w:rStyle w:val="hps"/>
          <w:lang w:val="en-GB"/>
        </w:rPr>
        <w:t xml:space="preserve"> except that the illustration is formatted as “</w:t>
      </w:r>
      <w:r w:rsidR="003671CC">
        <w:rPr>
          <w:rStyle w:val="hps"/>
          <w:lang w:val="en-GB"/>
        </w:rPr>
        <w:t>Figure</w:t>
      </w:r>
      <w:r>
        <w:rPr>
          <w:rStyle w:val="hps"/>
          <w:lang w:val="en-GB"/>
        </w:rPr>
        <w:t xml:space="preserve"> Table” instead of “</w:t>
      </w:r>
      <w:r w:rsidR="003671CC">
        <w:rPr>
          <w:rStyle w:val="hps"/>
          <w:lang w:val="en-GB"/>
        </w:rPr>
        <w:t>Figure</w:t>
      </w:r>
      <w:r>
        <w:rPr>
          <w:rStyle w:val="hps"/>
          <w:lang w:val="en-GB"/>
        </w:rPr>
        <w:t>”</w:t>
      </w:r>
      <w:r w:rsidR="00C4537D" w:rsidRPr="00DF0033">
        <w:rPr>
          <w:rStyle w:val="hps"/>
          <w:lang w:val="en-GB"/>
        </w:rPr>
        <w:t xml:space="preserve"> </w:t>
      </w:r>
    </w:p>
    <w:p w14:paraId="0A8F083A" w14:textId="77777777" w:rsidR="00C4537D" w:rsidRPr="00DF0033" w:rsidRDefault="000F5B6C" w:rsidP="0021653C">
      <w:pPr>
        <w:rPr>
          <w:lang w:val="en-GB"/>
        </w:rPr>
      </w:pPr>
      <w:r>
        <w:rPr>
          <w:lang w:val="en-GB"/>
        </w:rPr>
        <w:t xml:space="preserve">For the caption use the same label </w:t>
      </w:r>
      <w:r w:rsidR="00D5613D">
        <w:rPr>
          <w:lang w:val="en-GB"/>
        </w:rPr>
        <w:t>“Table” as for word tables</w:t>
      </w:r>
      <w:r>
        <w:rPr>
          <w:lang w:val="en-GB"/>
        </w:rPr>
        <w:t xml:space="preserve"> and format it as “Caption Table”</w:t>
      </w:r>
      <w:r w:rsidR="00E648B5">
        <w:rPr>
          <w:lang w:val="en-GB"/>
        </w:rPr>
        <w:t>.</w:t>
      </w:r>
    </w:p>
    <w:p w14:paraId="2C3B51B8" w14:textId="77777777" w:rsidR="0021653C" w:rsidRPr="00DF0033" w:rsidRDefault="00E648B5" w:rsidP="0021653C">
      <w:pPr>
        <w:rPr>
          <w:lang w:val="en-GB"/>
        </w:rPr>
      </w:pPr>
      <w:r>
        <w:rPr>
          <w:lang w:val="en-GB"/>
        </w:rPr>
        <w:t>Table c</w:t>
      </w:r>
      <w:r w:rsidR="002D0915" w:rsidRPr="00DF0033">
        <w:rPr>
          <w:lang w:val="en-GB"/>
        </w:rPr>
        <w:t>aption</w:t>
      </w:r>
      <w:r w:rsidR="0021653C" w:rsidRPr="00DF0033">
        <w:rPr>
          <w:lang w:val="en-GB"/>
        </w:rPr>
        <w:t xml:space="preserve">: </w:t>
      </w:r>
      <w:r w:rsidR="002D0915" w:rsidRPr="00DF0033">
        <w:rPr>
          <w:lang w:val="en-GB"/>
        </w:rPr>
        <w:t xml:space="preserve">Below </w:t>
      </w:r>
      <w:r>
        <w:rPr>
          <w:lang w:val="en-GB"/>
        </w:rPr>
        <w:t xml:space="preserve">the </w:t>
      </w:r>
      <w:r w:rsidR="002D0915" w:rsidRPr="00DF0033">
        <w:rPr>
          <w:lang w:val="en-GB"/>
        </w:rPr>
        <w:t>table, like in our example</w:t>
      </w:r>
      <w:r w:rsidR="0021653C" w:rsidRPr="00DF0033">
        <w:rPr>
          <w:lang w:val="en-GB"/>
        </w:rPr>
        <w:t xml:space="preserve">: </w:t>
      </w:r>
      <w:r w:rsidR="0021653C" w:rsidRPr="00DF0033">
        <w:rPr>
          <w:lang w:val="en-GB"/>
        </w:rPr>
        <w:fldChar w:fldCharType="begin"/>
      </w:r>
      <w:r w:rsidR="0021653C" w:rsidRPr="00DF0033">
        <w:rPr>
          <w:lang w:val="en-GB"/>
        </w:rPr>
        <w:instrText xml:space="preserve"> REF _Ref172010041 \h </w:instrText>
      </w:r>
      <w:r w:rsidR="0021653C" w:rsidRPr="00DF0033">
        <w:rPr>
          <w:lang w:val="en-GB"/>
        </w:rPr>
      </w:r>
      <w:r w:rsidR="0021653C" w:rsidRPr="00DF0033">
        <w:rPr>
          <w:lang w:val="en-GB"/>
        </w:rPr>
        <w:fldChar w:fldCharType="separate"/>
      </w:r>
      <w:r w:rsidR="00E36317" w:rsidRPr="00DF0033">
        <w:rPr>
          <w:lang w:val="en-GB"/>
        </w:rPr>
        <w:t xml:space="preserve">Table </w:t>
      </w:r>
      <w:r w:rsidR="00E36317">
        <w:rPr>
          <w:noProof/>
          <w:lang w:val="en-GB"/>
        </w:rPr>
        <w:t>1</w:t>
      </w:r>
      <w:r w:rsidR="0021653C" w:rsidRPr="00DF0033">
        <w:rPr>
          <w:lang w:val="en-GB"/>
        </w:rPr>
        <w:fldChar w:fldCharType="end"/>
      </w:r>
    </w:p>
    <w:p w14:paraId="7ABABF9B" w14:textId="77777777" w:rsidR="00CD5BA4" w:rsidRPr="00DF0033"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DF0033" w:rsidRDefault="00107E2C" w:rsidP="00107E2C">
      <w:pPr>
        <w:pStyle w:val="CaptionTable"/>
        <w:jc w:val="left"/>
        <w:rPr>
          <w:lang w:val="en-GB"/>
        </w:rPr>
      </w:pPr>
      <w:bookmarkStart w:id="2451" w:name="_Ref172010041"/>
      <w:bookmarkStart w:id="2452" w:name="_Toc190598873"/>
      <w:bookmarkStart w:id="2453" w:name="_Toc416160904"/>
      <w:r w:rsidRPr="00DF0033">
        <w:rPr>
          <w:lang w:val="en-GB"/>
        </w:rPr>
        <w:t>Tab</w:t>
      </w:r>
      <w:r w:rsidR="002D0915" w:rsidRPr="00DF0033">
        <w:rPr>
          <w:lang w:val="en-GB"/>
        </w:rPr>
        <w:t>le</w:t>
      </w:r>
      <w:r w:rsidRPr="00DF0033">
        <w:rPr>
          <w:lang w:val="en-GB"/>
        </w:rPr>
        <w:t xml:space="preserve"> </w:t>
      </w:r>
      <w:r w:rsidR="00782DEC" w:rsidRPr="00DF0033">
        <w:rPr>
          <w:lang w:val="en-GB"/>
        </w:rPr>
        <w:fldChar w:fldCharType="begin"/>
      </w:r>
      <w:r w:rsidR="00782DEC" w:rsidRPr="00DF0033">
        <w:rPr>
          <w:lang w:val="en-GB"/>
        </w:rPr>
        <w:instrText xml:space="preserve"> SEQ Tab. \* ARABIC \s 1 </w:instrText>
      </w:r>
      <w:r w:rsidR="00782DEC" w:rsidRPr="00DF0033">
        <w:rPr>
          <w:lang w:val="en-GB"/>
        </w:rPr>
        <w:fldChar w:fldCharType="separate"/>
      </w:r>
      <w:r w:rsidR="00E36317">
        <w:rPr>
          <w:noProof/>
          <w:lang w:val="en-GB"/>
        </w:rPr>
        <w:t>1</w:t>
      </w:r>
      <w:r w:rsidR="00782DEC" w:rsidRPr="00DF0033">
        <w:rPr>
          <w:noProof/>
          <w:lang w:val="en-GB"/>
        </w:rPr>
        <w:fldChar w:fldCharType="end"/>
      </w:r>
      <w:bookmarkEnd w:id="2451"/>
      <w:r w:rsidRPr="00DF0033">
        <w:rPr>
          <w:lang w:val="en-GB"/>
        </w:rPr>
        <w:t xml:space="preserve">: </w:t>
      </w:r>
      <w:r w:rsidR="002D0915" w:rsidRPr="00DF0033">
        <w:rPr>
          <w:lang w:val="en-GB"/>
        </w:rPr>
        <w:t xml:space="preserve">Example for a </w:t>
      </w:r>
      <w:r w:rsidR="00E648B5">
        <w:rPr>
          <w:lang w:val="en-GB"/>
        </w:rPr>
        <w:t>table</w:t>
      </w:r>
      <w:r w:rsidR="002D0915" w:rsidRPr="00DF0033">
        <w:rPr>
          <w:lang w:val="en-GB"/>
        </w:rPr>
        <w:t xml:space="preserve"> imported as </w:t>
      </w:r>
      <w:bookmarkEnd w:id="2452"/>
      <w:r w:rsidR="002D0915" w:rsidRPr="00DF0033">
        <w:rPr>
          <w:lang w:val="en-GB"/>
        </w:rPr>
        <w:t>illustration</w:t>
      </w:r>
      <w:bookmarkEnd w:id="2453"/>
    </w:p>
    <w:p w14:paraId="1218B87A" w14:textId="77777777" w:rsidR="00D415B9" w:rsidRPr="00A36005" w:rsidRDefault="00E648B5" w:rsidP="00A809E3">
      <w:pPr>
        <w:pStyle w:val="Heading3"/>
      </w:pPr>
      <w:bookmarkStart w:id="2454" w:name="_Toc44339730"/>
      <w:r w:rsidRPr="00A36005">
        <w:t xml:space="preserve">Word </w:t>
      </w:r>
      <w:proofErr w:type="spellStart"/>
      <w:r w:rsidRPr="00A36005">
        <w:t>tables</w:t>
      </w:r>
      <w:bookmarkEnd w:id="2454"/>
      <w:proofErr w:type="spellEnd"/>
    </w:p>
    <w:p w14:paraId="5969ED32" w14:textId="77777777" w:rsidR="00DF6CF4" w:rsidRPr="00DF0033" w:rsidRDefault="008762E1" w:rsidP="00617B95">
      <w:pPr>
        <w:rPr>
          <w:lang w:val="en-GB"/>
        </w:rPr>
      </w:pPr>
      <w:bookmarkStart w:id="2455" w:name="_Toc511191246"/>
      <w:r w:rsidRPr="00DF0033">
        <w:rPr>
          <w:lang w:val="en-GB"/>
        </w:rPr>
        <w:t>Cho</w:t>
      </w:r>
      <w:r w:rsidR="000B2F80" w:rsidRPr="00DF0033">
        <w:rPr>
          <w:lang w:val="en-GB"/>
        </w:rPr>
        <w:t>o</w:t>
      </w:r>
      <w:r w:rsidRPr="00DF0033">
        <w:rPr>
          <w:lang w:val="en-GB"/>
        </w:rPr>
        <w:t>se our template „</w:t>
      </w:r>
      <w:r w:rsidR="00E648B5">
        <w:rPr>
          <w:lang w:val="en-GB"/>
        </w:rPr>
        <w:t>T</w:t>
      </w:r>
      <w:r w:rsidRPr="00DF0033">
        <w:rPr>
          <w:lang w:val="en-GB"/>
        </w:rPr>
        <w:t>able heading“ for title</w:t>
      </w:r>
      <w:r w:rsidR="00E648B5">
        <w:rPr>
          <w:lang w:val="en-GB"/>
        </w:rPr>
        <w:t xml:space="preserve"> row</w:t>
      </w:r>
      <w:r w:rsidRPr="00DF0033">
        <w:rPr>
          <w:lang w:val="en-GB"/>
        </w:rPr>
        <w:t xml:space="preserve"> and „</w:t>
      </w:r>
      <w:r w:rsidR="00E648B5">
        <w:rPr>
          <w:lang w:val="en-GB"/>
        </w:rPr>
        <w:t>T</w:t>
      </w:r>
      <w:r w:rsidRPr="00DF0033">
        <w:rPr>
          <w:lang w:val="en-GB"/>
        </w:rPr>
        <w:t xml:space="preserve">able text“ for </w:t>
      </w:r>
      <w:r w:rsidR="00E648B5">
        <w:rPr>
          <w:lang w:val="en-GB"/>
        </w:rPr>
        <w:t xml:space="preserve">table </w:t>
      </w:r>
      <w:r w:rsidRPr="00DF0033">
        <w:rPr>
          <w:lang w:val="en-GB"/>
        </w:rPr>
        <w:t>content.</w:t>
      </w:r>
      <w:r w:rsidR="00D5613D">
        <w:rPr>
          <w:lang w:val="en-GB"/>
        </w:rPr>
        <w:t xml:space="preserve"> </w:t>
      </w:r>
      <w:r w:rsidR="000B2F80" w:rsidRPr="00DF0033">
        <w:rPr>
          <w:lang w:val="en-GB"/>
        </w:rPr>
        <w:t>Please follow our instructions to caption your table:</w:t>
      </w:r>
    </w:p>
    <w:p w14:paraId="4FBD7EF0" w14:textId="77777777" w:rsidR="00DF6CF4" w:rsidRPr="00DF0033" w:rsidRDefault="000B2F80" w:rsidP="00617B95">
      <w:pPr>
        <w:rPr>
          <w:lang w:val="en-GB"/>
        </w:rPr>
      </w:pPr>
      <w:r w:rsidRPr="00DF0033">
        <w:rPr>
          <w:lang w:val="en-GB"/>
        </w:rPr>
        <w:t xml:space="preserve">Tab </w:t>
      </w:r>
      <w:r w:rsidR="00E648B5">
        <w:rPr>
          <w:lang w:val="en-GB"/>
        </w:rPr>
        <w:t>“</w:t>
      </w:r>
      <w:r w:rsidRPr="00DF0033">
        <w:rPr>
          <w:lang w:val="en-GB"/>
        </w:rPr>
        <w:t>References</w:t>
      </w:r>
      <w:r w:rsidR="00E648B5">
        <w:rPr>
          <w:lang w:val="en-GB"/>
        </w:rPr>
        <w:t>”</w:t>
      </w:r>
      <w:r w:rsidR="00DF6CF4" w:rsidRPr="00DF0033">
        <w:rPr>
          <w:lang w:val="en-GB"/>
        </w:rPr>
        <w:t xml:space="preserve"> </w:t>
      </w:r>
      <w:r w:rsidR="00DF6CF4" w:rsidRPr="00DF0033">
        <w:rPr>
          <w:rFonts w:ascii="Wingdings" w:eastAsia="Wingdings" w:hAnsi="Wingdings" w:cs="Wingdings"/>
          <w:lang w:val="en-GB"/>
        </w:rPr>
        <w:t></w:t>
      </w:r>
      <w:r w:rsidR="00DF6CF4" w:rsidRPr="00DF0033">
        <w:rPr>
          <w:lang w:val="en-GB"/>
        </w:rPr>
        <w:t xml:space="preserve"> </w:t>
      </w:r>
      <w:r w:rsidR="00E648B5">
        <w:rPr>
          <w:lang w:val="en-GB"/>
        </w:rPr>
        <w:t>“</w:t>
      </w:r>
      <w:r w:rsidRPr="00DF0033">
        <w:rPr>
          <w:lang w:val="en-GB"/>
        </w:rPr>
        <w:t>Insert caption</w:t>
      </w:r>
      <w:r w:rsidR="00E648B5">
        <w:rPr>
          <w:lang w:val="en-GB"/>
        </w:rPr>
        <w:t>”</w:t>
      </w:r>
      <w:r w:rsidR="000B46AE" w:rsidRPr="00DF0033">
        <w:rPr>
          <w:lang w:val="en-GB"/>
        </w:rPr>
        <w:t xml:space="preserve"> (</w:t>
      </w:r>
      <w:r w:rsidR="00E648B5">
        <w:rPr>
          <w:lang w:val="en-GB"/>
        </w:rPr>
        <w:t>Position: Below selected item</w:t>
      </w:r>
      <w:r w:rsidR="000B46AE" w:rsidRPr="00DF0033">
        <w:rPr>
          <w:lang w:val="en-GB"/>
        </w:rPr>
        <w:t>)</w:t>
      </w:r>
    </w:p>
    <w:p w14:paraId="33BBACFB" w14:textId="77777777" w:rsidR="000B2F80" w:rsidRPr="00DF0033" w:rsidRDefault="000B2F80" w:rsidP="00617B95">
      <w:pPr>
        <w:rPr>
          <w:lang w:val="en-GB"/>
        </w:rPr>
      </w:pPr>
      <w:r w:rsidRPr="00DF0033">
        <w:rPr>
          <w:lang w:val="en-GB"/>
        </w:rPr>
        <w:t xml:space="preserve">Reformat accordingly to </w:t>
      </w:r>
      <w:r w:rsidR="00617B95" w:rsidRPr="00DF0033">
        <w:rPr>
          <w:lang w:val="en-GB"/>
        </w:rPr>
        <w:t>„</w:t>
      </w:r>
      <w:r w:rsidR="00782DEC">
        <w:rPr>
          <w:lang w:val="en-GB"/>
        </w:rPr>
        <w:t>Caption T</w:t>
      </w:r>
      <w:r w:rsidRPr="00DF0033">
        <w:rPr>
          <w:lang w:val="en-GB"/>
        </w:rPr>
        <w:t xml:space="preserve">able“ </w:t>
      </w:r>
      <w:r w:rsidR="00D5613D">
        <w:rPr>
          <w:lang w:val="en-GB"/>
        </w:rPr>
        <w:t>(Styles)</w:t>
      </w:r>
      <w:r w:rsidRPr="00DF0033">
        <w:rPr>
          <w:lang w:val="en-GB"/>
        </w:rPr>
        <w:t>.</w:t>
      </w:r>
    </w:p>
    <w:p w14:paraId="41E7F353" w14:textId="77777777" w:rsidR="00617B95" w:rsidRPr="00DF0033" w:rsidRDefault="000B2F80" w:rsidP="00617B95">
      <w:pPr>
        <w:rPr>
          <w:lang w:val="en-GB"/>
        </w:rPr>
      </w:pPr>
      <w:r w:rsidRPr="00DF0033">
        <w:rPr>
          <w:lang w:val="en-GB"/>
        </w:rPr>
        <w:t>Caption</w:t>
      </w:r>
      <w:r w:rsidR="00617B95" w:rsidRPr="00DF0033">
        <w:rPr>
          <w:lang w:val="en-GB"/>
        </w:rPr>
        <w:t>: Tab</w:t>
      </w:r>
      <w:r w:rsidRPr="00DF0033">
        <w:rPr>
          <w:lang w:val="en-GB"/>
        </w:rPr>
        <w:t>le</w:t>
      </w:r>
      <w:r w:rsidR="00617B95" w:rsidRPr="00DF0033">
        <w:rPr>
          <w:lang w:val="en-GB"/>
        </w:rPr>
        <w:t xml:space="preserve"> </w:t>
      </w:r>
      <w:r w:rsidRPr="00DF0033">
        <w:rPr>
          <w:lang w:val="en-GB"/>
        </w:rPr>
        <w:t>number</w:t>
      </w:r>
      <w:r w:rsidR="00617B95" w:rsidRPr="00DF0033">
        <w:rPr>
          <w:lang w:val="en-GB"/>
        </w:rPr>
        <w:t xml:space="preserve">, </w:t>
      </w:r>
      <w:r w:rsidRPr="00DF0033">
        <w:rPr>
          <w:lang w:val="en-GB"/>
        </w:rPr>
        <w:t>colon</w:t>
      </w:r>
      <w:r w:rsidR="00617B95" w:rsidRPr="00DF0033">
        <w:rPr>
          <w:lang w:val="en-GB"/>
        </w:rPr>
        <w:t xml:space="preserve">, </w:t>
      </w:r>
      <w:r w:rsidRPr="00DF0033">
        <w:rPr>
          <w:lang w:val="en-GB"/>
        </w:rPr>
        <w:t>space</w:t>
      </w:r>
      <w:r w:rsidR="00617B95" w:rsidRPr="00DF0033">
        <w:rPr>
          <w:lang w:val="en-GB"/>
        </w:rPr>
        <w:t xml:space="preserve">, </w:t>
      </w:r>
      <w:r w:rsidRPr="00DF0033">
        <w:rPr>
          <w:lang w:val="en-GB"/>
        </w:rPr>
        <w:t>caption</w:t>
      </w:r>
      <w:r w:rsidR="00617B95" w:rsidRPr="00DF0033">
        <w:rPr>
          <w:lang w:val="en-GB"/>
        </w:rPr>
        <w:t xml:space="preserve">. </w:t>
      </w:r>
    </w:p>
    <w:p w14:paraId="7A6E7E55" w14:textId="77777777" w:rsidR="00617B95" w:rsidRPr="00DF0033"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DF0033"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DF0033" w:rsidRDefault="00617B95" w:rsidP="004F14C9">
            <w:pPr>
              <w:pStyle w:val="Tableheading"/>
              <w:rPr>
                <w:lang w:val="en-GB"/>
              </w:rPr>
            </w:pPr>
            <w:proofErr w:type="spellStart"/>
            <w:r w:rsidRPr="00DF0033">
              <w:rPr>
                <w:lang w:val="en-GB"/>
              </w:rPr>
              <w:t>Bezeichnung</w:t>
            </w:r>
            <w:proofErr w:type="spellEnd"/>
            <w:r w:rsidRPr="00DF0033">
              <w:rPr>
                <w:lang w:val="en-GB"/>
              </w:rPr>
              <w:t xml:space="preserve"> der </w:t>
            </w:r>
            <w:r w:rsidRPr="00DF0033">
              <w:rPr>
                <w:lang w:val="en-GB"/>
              </w:rPr>
              <w:br/>
            </w:r>
            <w:proofErr w:type="spellStart"/>
            <w:r w:rsidRPr="00DF0033">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DF0033" w:rsidRDefault="00617B95" w:rsidP="004F14C9">
            <w:pPr>
              <w:pStyle w:val="Tableheading"/>
              <w:rPr>
                <w:lang w:val="en-GB"/>
              </w:rPr>
            </w:pPr>
            <w:proofErr w:type="spellStart"/>
            <w:r w:rsidRPr="00DF0033">
              <w:rPr>
                <w:lang w:val="en-GB"/>
              </w:rPr>
              <w:t>Anzahl</w:t>
            </w:r>
            <w:proofErr w:type="spellEnd"/>
            <w:r w:rsidRPr="00DF0033">
              <w:rPr>
                <w:lang w:val="en-GB"/>
              </w:rPr>
              <w:t xml:space="preserve"> </w:t>
            </w:r>
            <w:proofErr w:type="spellStart"/>
            <w:r w:rsidRPr="00DF0033">
              <w:rPr>
                <w:lang w:val="en-GB"/>
              </w:rPr>
              <w:t>Beschäftigte</w:t>
            </w:r>
            <w:proofErr w:type="spellEnd"/>
            <w:r w:rsidRPr="00DF0033">
              <w:rPr>
                <w:lang w:val="en-GB"/>
              </w:rPr>
              <w:t xml:space="preserve"> </w:t>
            </w:r>
            <w:r w:rsidRPr="00DF0033">
              <w:rPr>
                <w:lang w:val="en-GB"/>
              </w:rPr>
              <w:br/>
              <w:t>(</w:t>
            </w:r>
            <w:proofErr w:type="spellStart"/>
            <w:r w:rsidRPr="00DF0033">
              <w:rPr>
                <w:lang w:val="en-GB"/>
              </w:rPr>
              <w:t>Vollzeitäquivalent</w:t>
            </w:r>
            <w:proofErr w:type="spellEnd"/>
            <w:r w:rsidRPr="00DF0033">
              <w:rPr>
                <w:lang w:val="en-GB"/>
              </w:rPr>
              <w:t>)</w:t>
            </w:r>
          </w:p>
        </w:tc>
      </w:tr>
      <w:tr w:rsidR="00617B95" w:rsidRPr="00DF0033" w14:paraId="73683C0D" w14:textId="77777777" w:rsidTr="00782DEC">
        <w:tc>
          <w:tcPr>
            <w:tcW w:w="2881" w:type="dxa"/>
            <w:shd w:val="clear" w:color="auto" w:fill="FFFF99"/>
            <w:tcMar>
              <w:left w:w="57" w:type="dxa"/>
              <w:right w:w="57" w:type="dxa"/>
            </w:tcMar>
          </w:tcPr>
          <w:p w14:paraId="7B86AF05" w14:textId="77777777" w:rsidR="00617B95" w:rsidRPr="00DF0033" w:rsidRDefault="00617B95" w:rsidP="004F14C9">
            <w:pPr>
              <w:pStyle w:val="Tabletext"/>
              <w:rPr>
                <w:lang w:val="en-GB"/>
              </w:rPr>
            </w:pPr>
            <w:proofErr w:type="spellStart"/>
            <w:r w:rsidRPr="00DF0033">
              <w:rPr>
                <w:lang w:val="en-GB"/>
              </w:rPr>
              <w:t>Kleinunternehmen</w:t>
            </w:r>
            <w:proofErr w:type="spellEnd"/>
          </w:p>
        </w:tc>
        <w:tc>
          <w:tcPr>
            <w:tcW w:w="2931" w:type="dxa"/>
            <w:shd w:val="clear" w:color="auto" w:fill="FFFF99"/>
            <w:tcMar>
              <w:left w:w="57" w:type="dxa"/>
              <w:right w:w="57" w:type="dxa"/>
            </w:tcMar>
          </w:tcPr>
          <w:p w14:paraId="78F53E69" w14:textId="77777777" w:rsidR="00617B95" w:rsidRPr="00DF0033" w:rsidRDefault="00617B95" w:rsidP="004F14C9">
            <w:pPr>
              <w:pStyle w:val="Tabletext"/>
              <w:rPr>
                <w:lang w:val="en-GB"/>
              </w:rPr>
            </w:pPr>
            <w:r w:rsidRPr="00DF0033">
              <w:rPr>
                <w:lang w:val="en-GB"/>
              </w:rPr>
              <w:t xml:space="preserve">10 bis </w:t>
            </w:r>
            <w:proofErr w:type="spellStart"/>
            <w:r w:rsidRPr="00DF0033">
              <w:rPr>
                <w:lang w:val="en-GB"/>
              </w:rPr>
              <w:t>unter</w:t>
            </w:r>
            <w:proofErr w:type="spellEnd"/>
            <w:r w:rsidRPr="00DF0033">
              <w:rPr>
                <w:lang w:val="en-GB"/>
              </w:rPr>
              <w:t xml:space="preserve"> 50</w:t>
            </w:r>
          </w:p>
        </w:tc>
      </w:tr>
      <w:tr w:rsidR="00617B95" w:rsidRPr="00DF0033" w14:paraId="3FA60812" w14:textId="77777777" w:rsidTr="00782DEC">
        <w:tc>
          <w:tcPr>
            <w:tcW w:w="2881" w:type="dxa"/>
            <w:shd w:val="clear" w:color="auto" w:fill="FFFF99"/>
            <w:tcMar>
              <w:left w:w="57" w:type="dxa"/>
              <w:right w:w="57" w:type="dxa"/>
            </w:tcMar>
          </w:tcPr>
          <w:p w14:paraId="00D4ACF2" w14:textId="77777777" w:rsidR="00617B95" w:rsidRPr="00DF0033" w:rsidRDefault="00617B95" w:rsidP="004F14C9">
            <w:pPr>
              <w:pStyle w:val="Tabletext"/>
              <w:rPr>
                <w:lang w:val="en-GB"/>
              </w:rPr>
            </w:pPr>
            <w:proofErr w:type="spellStart"/>
            <w:r w:rsidRPr="00DF0033">
              <w:rPr>
                <w:lang w:val="en-GB"/>
              </w:rPr>
              <w:t>Mittlere</w:t>
            </w:r>
            <w:proofErr w:type="spellEnd"/>
            <w:r w:rsidRPr="00DF0033">
              <w:rPr>
                <w:lang w:val="en-GB"/>
              </w:rPr>
              <w:t xml:space="preserve"> </w:t>
            </w:r>
            <w:proofErr w:type="spellStart"/>
            <w:r w:rsidRPr="00DF0033">
              <w:rPr>
                <w:lang w:val="en-GB"/>
              </w:rPr>
              <w:t>Unternehmen</w:t>
            </w:r>
            <w:proofErr w:type="spellEnd"/>
            <w:r w:rsidRPr="00DF0033">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DF0033" w:rsidRDefault="00617B95" w:rsidP="004F14C9">
            <w:pPr>
              <w:pStyle w:val="Tabletext"/>
              <w:rPr>
                <w:lang w:val="en-GB"/>
              </w:rPr>
            </w:pPr>
            <w:r w:rsidRPr="00DF0033">
              <w:rPr>
                <w:lang w:val="en-GB"/>
              </w:rPr>
              <w:t xml:space="preserve">50 bis </w:t>
            </w:r>
            <w:proofErr w:type="spellStart"/>
            <w:r w:rsidRPr="00DF0033">
              <w:rPr>
                <w:lang w:val="en-GB"/>
              </w:rPr>
              <w:t>unter</w:t>
            </w:r>
            <w:proofErr w:type="spellEnd"/>
            <w:r w:rsidRPr="00DF0033">
              <w:rPr>
                <w:lang w:val="en-GB"/>
              </w:rPr>
              <w:t xml:space="preserve"> 100</w:t>
            </w:r>
          </w:p>
        </w:tc>
      </w:tr>
      <w:tr w:rsidR="00617B95" w:rsidRPr="00DF0033" w14:paraId="4DBA9366" w14:textId="77777777" w:rsidTr="00782DEC">
        <w:tc>
          <w:tcPr>
            <w:tcW w:w="2881" w:type="dxa"/>
            <w:shd w:val="clear" w:color="auto" w:fill="FFFF99"/>
            <w:tcMar>
              <w:left w:w="57" w:type="dxa"/>
              <w:right w:w="57" w:type="dxa"/>
            </w:tcMar>
          </w:tcPr>
          <w:p w14:paraId="5F9062FE" w14:textId="77777777" w:rsidR="00617B95" w:rsidRPr="00DF0033" w:rsidRDefault="00617B95" w:rsidP="004F14C9">
            <w:pPr>
              <w:pStyle w:val="Tabletext"/>
              <w:rPr>
                <w:lang w:val="en-GB"/>
              </w:rPr>
            </w:pPr>
            <w:proofErr w:type="spellStart"/>
            <w:r w:rsidRPr="00DF0033">
              <w:rPr>
                <w:lang w:val="en-GB"/>
              </w:rPr>
              <w:t>Mittlere</w:t>
            </w:r>
            <w:proofErr w:type="spellEnd"/>
            <w:r w:rsidRPr="00DF0033">
              <w:rPr>
                <w:lang w:val="en-GB"/>
              </w:rPr>
              <w:t xml:space="preserve"> </w:t>
            </w:r>
            <w:proofErr w:type="spellStart"/>
            <w:r w:rsidRPr="00DF0033">
              <w:rPr>
                <w:lang w:val="en-GB"/>
              </w:rPr>
              <w:t>Unternehmen</w:t>
            </w:r>
            <w:proofErr w:type="spellEnd"/>
            <w:r w:rsidRPr="00DF0033">
              <w:rPr>
                <w:lang w:val="en-GB"/>
              </w:rPr>
              <w:t xml:space="preserve"> 2</w:t>
            </w:r>
          </w:p>
        </w:tc>
        <w:tc>
          <w:tcPr>
            <w:tcW w:w="2931" w:type="dxa"/>
            <w:shd w:val="clear" w:color="auto" w:fill="FFFF99"/>
            <w:tcMar>
              <w:left w:w="57" w:type="dxa"/>
              <w:right w:w="57" w:type="dxa"/>
            </w:tcMar>
          </w:tcPr>
          <w:p w14:paraId="41329CEA" w14:textId="77777777" w:rsidR="00617B95" w:rsidRPr="00DF0033" w:rsidRDefault="00617B95" w:rsidP="004F14C9">
            <w:pPr>
              <w:pStyle w:val="Tabletext"/>
              <w:rPr>
                <w:lang w:val="en-GB"/>
              </w:rPr>
            </w:pPr>
            <w:r w:rsidRPr="00DF0033">
              <w:rPr>
                <w:lang w:val="en-GB"/>
              </w:rPr>
              <w:t xml:space="preserve">100 bis </w:t>
            </w:r>
            <w:proofErr w:type="spellStart"/>
            <w:r w:rsidRPr="00DF0033">
              <w:rPr>
                <w:lang w:val="en-GB"/>
              </w:rPr>
              <w:t>unter</w:t>
            </w:r>
            <w:proofErr w:type="spellEnd"/>
            <w:r w:rsidRPr="00DF0033">
              <w:rPr>
                <w:lang w:val="en-GB"/>
              </w:rPr>
              <w:t xml:space="preserve"> 250</w:t>
            </w:r>
          </w:p>
        </w:tc>
      </w:tr>
    </w:tbl>
    <w:p w14:paraId="09B59A75" w14:textId="77777777" w:rsidR="00107E2C" w:rsidRPr="00DF0033" w:rsidRDefault="00107E2C" w:rsidP="00782DEC">
      <w:pPr>
        <w:pStyle w:val="CaptionTable"/>
        <w:rPr>
          <w:lang w:val="en-GB"/>
        </w:rPr>
      </w:pPr>
      <w:bookmarkStart w:id="2456" w:name="_Ref172010521"/>
      <w:bookmarkStart w:id="2457" w:name="_Toc190598872"/>
      <w:bookmarkStart w:id="2458" w:name="_Toc416160905"/>
      <w:r w:rsidRPr="00DF0033">
        <w:rPr>
          <w:lang w:val="en-GB"/>
        </w:rPr>
        <w:t>Tab</w:t>
      </w:r>
      <w:r w:rsidR="000B2F80" w:rsidRPr="00DF0033">
        <w:rPr>
          <w:lang w:val="en-GB"/>
        </w:rPr>
        <w:t>le</w:t>
      </w:r>
      <w:r w:rsidRPr="00DF0033">
        <w:rPr>
          <w:lang w:val="en-GB"/>
        </w:rPr>
        <w:t xml:space="preserve"> </w:t>
      </w:r>
      <w:r w:rsidRPr="00DF0033">
        <w:rPr>
          <w:lang w:val="en-GB"/>
        </w:rPr>
        <w:fldChar w:fldCharType="begin"/>
      </w:r>
      <w:r w:rsidRPr="00DF0033">
        <w:rPr>
          <w:lang w:val="en-GB"/>
        </w:rPr>
        <w:instrText xml:space="preserve"> SEQ Tab. \* ARABIC \s 1 </w:instrText>
      </w:r>
      <w:r w:rsidRPr="00DF0033">
        <w:rPr>
          <w:lang w:val="en-GB"/>
        </w:rPr>
        <w:fldChar w:fldCharType="separate"/>
      </w:r>
      <w:r w:rsidR="00E36317">
        <w:rPr>
          <w:noProof/>
          <w:lang w:val="en-GB"/>
        </w:rPr>
        <w:t>2</w:t>
      </w:r>
      <w:r w:rsidRPr="00DF0033">
        <w:rPr>
          <w:lang w:val="en-GB"/>
        </w:rPr>
        <w:fldChar w:fldCharType="end"/>
      </w:r>
      <w:bookmarkEnd w:id="2456"/>
      <w:r w:rsidRPr="00DF0033">
        <w:rPr>
          <w:lang w:val="en-GB"/>
        </w:rPr>
        <w:t xml:space="preserve">: </w:t>
      </w:r>
      <w:r w:rsidR="000B2F80" w:rsidRPr="00DF0033">
        <w:rPr>
          <w:lang w:val="en-GB"/>
        </w:rPr>
        <w:t>Example for a table created by Word</w:t>
      </w:r>
      <w:bookmarkEnd w:id="2457"/>
      <w:bookmarkEnd w:id="2458"/>
    </w:p>
    <w:p w14:paraId="16F32B49" w14:textId="77777777" w:rsidR="005532D6" w:rsidRPr="00DF0033" w:rsidRDefault="000B2F80" w:rsidP="00385FBB">
      <w:pPr>
        <w:pStyle w:val="Heading2"/>
        <w:rPr>
          <w:lang w:val="en-GB"/>
        </w:rPr>
      </w:pPr>
      <w:bookmarkStart w:id="2459" w:name="_Toc44339731"/>
      <w:r w:rsidRPr="00DF0033">
        <w:rPr>
          <w:lang w:val="en-GB"/>
        </w:rPr>
        <w:t>Changing the font</w:t>
      </w:r>
      <w:bookmarkEnd w:id="2459"/>
    </w:p>
    <w:p w14:paraId="09D04C84" w14:textId="77777777" w:rsidR="00723BB2" w:rsidRDefault="00723BB2" w:rsidP="005532D6">
      <w:pPr>
        <w:rPr>
          <w:lang w:val="en-GB" w:eastAsia="de-DE"/>
        </w:rPr>
      </w:pPr>
      <w:r>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DF0033" w:rsidRDefault="00BD73EB" w:rsidP="00BA0923">
      <w:pPr>
        <w:rPr>
          <w:lang w:val="en-GB" w:eastAsia="de-DE"/>
        </w:rPr>
      </w:pPr>
      <w:r w:rsidRPr="00DF0033">
        <w:rPr>
          <w:lang w:val="en-GB" w:eastAsia="de-DE"/>
        </w:rPr>
        <w:t>To change the font anyway:</w:t>
      </w:r>
      <w:r w:rsidR="000B46AE" w:rsidRPr="00DF0033">
        <w:rPr>
          <w:lang w:val="en-GB" w:eastAsia="de-DE"/>
        </w:rPr>
        <w:t xml:space="preserve"> </w:t>
      </w:r>
    </w:p>
    <w:p w14:paraId="77FEF233" w14:textId="77777777" w:rsidR="00BA0923" w:rsidRPr="00DF0033" w:rsidRDefault="00BD73EB" w:rsidP="00BA0923">
      <w:pPr>
        <w:rPr>
          <w:lang w:val="en-GB"/>
        </w:rPr>
      </w:pPr>
      <w:r w:rsidRPr="00DF0033">
        <w:rPr>
          <w:lang w:val="en-GB" w:eastAsia="de-DE"/>
        </w:rPr>
        <w:t>Tab</w:t>
      </w:r>
      <w:r w:rsidR="00B22E84" w:rsidRPr="00DF0033">
        <w:rPr>
          <w:lang w:val="en-GB" w:eastAsia="de-DE"/>
        </w:rPr>
        <w:t xml:space="preserve"> „</w:t>
      </w:r>
      <w:r w:rsidR="00782DEC">
        <w:rPr>
          <w:lang w:val="en-GB" w:eastAsia="de-DE"/>
        </w:rPr>
        <w:t>Home</w:t>
      </w:r>
      <w:r w:rsidR="00B22E84" w:rsidRPr="00DF0033">
        <w:rPr>
          <w:lang w:val="en-GB" w:eastAsia="de-DE"/>
        </w:rPr>
        <w:t xml:space="preserve">“ </w:t>
      </w:r>
      <w:r w:rsidR="00B22E84" w:rsidRPr="00DF0033">
        <w:rPr>
          <w:rFonts w:ascii="Wingdings" w:eastAsia="Wingdings" w:hAnsi="Wingdings" w:cs="Wingdings"/>
          <w:lang w:val="en-GB" w:eastAsia="de-DE"/>
        </w:rPr>
        <w:t></w:t>
      </w:r>
      <w:r w:rsidR="000B46AE" w:rsidRPr="00DF0033">
        <w:rPr>
          <w:lang w:val="en-GB" w:eastAsia="de-DE"/>
        </w:rPr>
        <w:t xml:space="preserve"> „</w:t>
      </w:r>
      <w:r w:rsidR="00782DEC">
        <w:rPr>
          <w:lang w:val="en-GB" w:eastAsia="de-DE"/>
        </w:rPr>
        <w:t>Styles</w:t>
      </w:r>
      <w:r w:rsidR="000B46AE" w:rsidRPr="00DF0033">
        <w:rPr>
          <w:lang w:val="en-GB" w:eastAsia="de-DE"/>
        </w:rPr>
        <w:t xml:space="preserve">“ </w:t>
      </w:r>
      <w:r w:rsidR="000B46AE" w:rsidRPr="00DF0033">
        <w:rPr>
          <w:rFonts w:ascii="Wingdings" w:eastAsia="Wingdings" w:hAnsi="Wingdings" w:cs="Wingdings"/>
          <w:lang w:val="en-GB" w:eastAsia="de-DE"/>
        </w:rPr>
        <w:t></w:t>
      </w:r>
      <w:r w:rsidR="000B46AE" w:rsidRPr="00DF0033">
        <w:rPr>
          <w:lang w:val="en-GB" w:eastAsia="de-DE"/>
        </w:rPr>
        <w:t xml:space="preserve"> </w:t>
      </w:r>
      <w:r w:rsidRPr="00DF0033">
        <w:rPr>
          <w:lang w:val="en-GB" w:eastAsia="de-DE"/>
        </w:rPr>
        <w:t>Choose template</w:t>
      </w:r>
      <w:r w:rsidR="000B46AE" w:rsidRPr="00DF0033">
        <w:rPr>
          <w:lang w:val="en-GB" w:eastAsia="de-DE"/>
        </w:rPr>
        <w:t xml:space="preserve"> „</w:t>
      </w:r>
      <w:r w:rsidR="003671CC">
        <w:rPr>
          <w:lang w:val="en-GB" w:eastAsia="de-DE"/>
        </w:rPr>
        <w:t>Normal</w:t>
      </w:r>
      <w:r w:rsidR="000B46AE" w:rsidRPr="00DF0033">
        <w:rPr>
          <w:lang w:val="en-GB" w:eastAsia="de-DE"/>
        </w:rPr>
        <w:t xml:space="preserve">“ </w:t>
      </w:r>
      <w:r w:rsidRPr="00DF0033">
        <w:rPr>
          <w:lang w:val="en-GB" w:eastAsia="de-DE"/>
        </w:rPr>
        <w:t>in the</w:t>
      </w:r>
      <w:r w:rsidR="000B46AE" w:rsidRPr="00DF0033">
        <w:rPr>
          <w:lang w:val="en-GB" w:eastAsia="de-DE"/>
        </w:rPr>
        <w:t xml:space="preserve"> </w:t>
      </w:r>
      <w:r w:rsidRPr="00DF0033">
        <w:rPr>
          <w:lang w:val="en-GB" w:eastAsia="de-DE"/>
        </w:rPr>
        <w:t>d</w:t>
      </w:r>
      <w:r w:rsidR="000B46AE" w:rsidRPr="00DF0033">
        <w:rPr>
          <w:lang w:val="en-GB" w:eastAsia="de-DE"/>
        </w:rPr>
        <w:t>ropdown</w:t>
      </w:r>
      <w:r w:rsidRPr="00DF0033">
        <w:rPr>
          <w:lang w:val="en-GB" w:eastAsia="de-DE"/>
        </w:rPr>
        <w:t>-m</w:t>
      </w:r>
      <w:r w:rsidR="000B46AE" w:rsidRPr="00DF0033">
        <w:rPr>
          <w:lang w:val="en-GB" w:eastAsia="de-DE"/>
        </w:rPr>
        <w:t>en</w:t>
      </w:r>
      <w:r w:rsidRPr="00DF0033">
        <w:rPr>
          <w:lang w:val="en-GB" w:eastAsia="de-DE"/>
        </w:rPr>
        <w:t>u</w:t>
      </w:r>
      <w:r w:rsidR="000B46AE" w:rsidRPr="00DF0033">
        <w:rPr>
          <w:lang w:val="en-GB" w:eastAsia="de-DE"/>
        </w:rPr>
        <w:t xml:space="preserve"> (</w:t>
      </w:r>
      <w:r w:rsidRPr="00DF0033">
        <w:rPr>
          <w:lang w:val="en-GB" w:eastAsia="de-DE"/>
        </w:rPr>
        <w:t>right click</w:t>
      </w:r>
      <w:r w:rsidR="000B46AE" w:rsidRPr="00DF0033">
        <w:rPr>
          <w:lang w:val="en-GB" w:eastAsia="de-DE"/>
        </w:rPr>
        <w:t>)</w:t>
      </w:r>
      <w:r w:rsidR="00D5613D">
        <w:rPr>
          <w:lang w:val="en-GB" w:eastAsia="de-DE"/>
        </w:rPr>
        <w:t xml:space="preserve"> </w:t>
      </w:r>
      <w:r w:rsidR="00D5613D" w:rsidRPr="00DF0033">
        <w:rPr>
          <w:rFonts w:ascii="Wingdings" w:eastAsia="Wingdings" w:hAnsi="Wingdings" w:cs="Wingdings"/>
          <w:lang w:val="en-GB" w:eastAsia="de-DE"/>
        </w:rPr>
        <w:t></w:t>
      </w:r>
      <w:r w:rsidR="000B46AE" w:rsidRPr="00DF0033">
        <w:rPr>
          <w:lang w:val="en-GB" w:eastAsia="de-DE"/>
        </w:rPr>
        <w:t xml:space="preserve"> „</w:t>
      </w:r>
      <w:r w:rsidR="00D5613D">
        <w:rPr>
          <w:lang w:val="en-GB" w:eastAsia="de-DE"/>
        </w:rPr>
        <w:t>Modify</w:t>
      </w:r>
      <w:r w:rsidR="000B46AE" w:rsidRPr="00DF0033">
        <w:rPr>
          <w:lang w:val="en-GB" w:eastAsia="de-DE"/>
        </w:rPr>
        <w:t>“</w:t>
      </w:r>
    </w:p>
    <w:p w14:paraId="0A9E8C56" w14:textId="77777777" w:rsidR="00BA0923" w:rsidRPr="00900276" w:rsidRDefault="00A16CD1" w:rsidP="00D000CF">
      <w:pPr>
        <w:pStyle w:val="Heading1withoutnumbering"/>
        <w:rPr>
          <w:lang w:val="en-GB"/>
        </w:rPr>
      </w:pPr>
      <w:bookmarkStart w:id="2460" w:name="_Toc44339732"/>
      <w:bookmarkStart w:id="2461" w:name="_Toc51063184"/>
      <w:bookmarkStart w:id="2462" w:name="_Toc10599446"/>
      <w:r w:rsidRPr="00900276">
        <w:rPr>
          <w:lang w:val="en-GB"/>
        </w:rPr>
        <w:lastRenderedPageBreak/>
        <w:t>R</w:t>
      </w:r>
      <w:r w:rsidR="00F96196" w:rsidRPr="00900276">
        <w:rPr>
          <w:lang w:val="en-GB"/>
        </w:rPr>
        <w:t>ef</w:t>
      </w:r>
      <w:r w:rsidRPr="00900276">
        <w:rPr>
          <w:lang w:val="en-GB"/>
        </w:rPr>
        <w:t>erences</w:t>
      </w:r>
      <w:bookmarkEnd w:id="2460"/>
    </w:p>
    <w:p w14:paraId="2759AAE4" w14:textId="77777777" w:rsidR="00524B65" w:rsidRDefault="00524B65" w:rsidP="00376952">
      <w:pPr>
        <w:pStyle w:val="Literatureentry"/>
        <w:rPr>
          <w:lang w:val="en-GB"/>
        </w:rPr>
      </w:pPr>
      <w:bookmarkStart w:id="2463" w:name="Abbildungsverzeichnis"/>
      <w:bookmarkStart w:id="2464" w:name="_Toc59933380"/>
      <w:bookmarkEnd w:id="2461"/>
    </w:p>
    <w:p w14:paraId="35FDC7A4" w14:textId="032C937B" w:rsidR="00524B65" w:rsidRDefault="00524B65" w:rsidP="00376952">
      <w:pPr>
        <w:pStyle w:val="Literatureentry"/>
        <w:rPr>
          <w:lang w:val="en-GB"/>
        </w:rPr>
      </w:pPr>
      <w:r w:rsidRPr="00524B65">
        <w:rPr>
          <w:lang w:val="en-GB"/>
        </w:rPr>
        <w:t>Burnett, J. (2009). Practical Us</w:t>
      </w:r>
      <w:r>
        <w:rPr>
          <w:lang w:val="en-GB"/>
        </w:rPr>
        <w:t>e</w:t>
      </w:r>
      <w:r w:rsidRPr="00524B65">
        <w:rPr>
          <w:lang w:val="en-GB"/>
        </w:rPr>
        <w:t xml:space="preserve"> of Automated Tools in Computer System Compliance. Journal of Validation Technology, 15(4), 73–76. Retrieved from https://www.ivtnetwork.com/journal-validation-technology/journal-of-validation-technology-3004</w:t>
      </w:r>
    </w:p>
    <w:p w14:paraId="528A162C" w14:textId="1C4C0244" w:rsidR="00804200" w:rsidRPr="00804200" w:rsidRDefault="00376952" w:rsidP="00804200">
      <w:pPr>
        <w:pStyle w:val="Literatureentry"/>
        <w:rPr>
          <w:lang w:val="en-GB"/>
        </w:rPr>
      </w:pPr>
      <w:r w:rsidRPr="00376952">
        <w:rPr>
          <w:lang w:val="en-GB"/>
        </w:rPr>
        <w:t>GitHub, Inc. (2020). Build for developers. Retrieved March 27,</w:t>
      </w:r>
      <w:r w:rsidR="00804200">
        <w:rPr>
          <w:lang w:val="en-GB"/>
        </w:rPr>
        <w:t xml:space="preserve"> 2020, from https://github.com/</w:t>
      </w:r>
    </w:p>
    <w:p w14:paraId="30E11FE3" w14:textId="49CF6323" w:rsidR="00417AA1" w:rsidRDefault="00417AA1" w:rsidP="00804200">
      <w:pPr>
        <w:pStyle w:val="Literatureentry"/>
        <w:rPr>
          <w:lang w:val="en-GB"/>
        </w:rPr>
      </w:pPr>
      <w:r w:rsidRPr="00417AA1">
        <w:rPr>
          <w:lang w:val="en-GB"/>
        </w:rPr>
        <w:t xml:space="preserve">Guru99. (2020a, March 19). Introduction to HP ALM(Quality </w:t>
      </w:r>
      <w:proofErr w:type="spellStart"/>
      <w:r w:rsidRPr="00417AA1">
        <w:rPr>
          <w:lang w:val="en-GB"/>
        </w:rPr>
        <w:t>Center</w:t>
      </w:r>
      <w:proofErr w:type="spellEnd"/>
      <w:r w:rsidRPr="00417AA1">
        <w:rPr>
          <w:lang w:val="en-GB"/>
        </w:rPr>
        <w:t>). Retrieved April 3, 2020, from https://www.guru99.com/hp-alm-introduction.html</w:t>
      </w:r>
    </w:p>
    <w:p w14:paraId="2FE0C5E7" w14:textId="41D8AFE8" w:rsidR="00804200" w:rsidRDefault="00804200" w:rsidP="00804200">
      <w:pPr>
        <w:pStyle w:val="Literatureentry"/>
        <w:rPr>
          <w:lang w:val="en-GB"/>
        </w:rPr>
      </w:pPr>
      <w:r w:rsidRPr="00804200">
        <w:rPr>
          <w:lang w:val="en-GB"/>
        </w:rPr>
        <w:t>Guru99. (2020</w:t>
      </w:r>
      <w:r w:rsidR="00417AA1">
        <w:rPr>
          <w:lang w:val="en-GB"/>
        </w:rPr>
        <w:t>b</w:t>
      </w:r>
      <w:r w:rsidRPr="00804200">
        <w:rPr>
          <w:lang w:val="en-GB"/>
        </w:rPr>
        <w:t>, March 23). Automation Testing Vs. Manual Testing: What’s the Difference? Retrieved April 3, 2020, from https://www.guru99.com/difference-automated-vs-manual-testing.html</w:t>
      </w:r>
    </w:p>
    <w:p w14:paraId="5068C469" w14:textId="3AA7B2C2" w:rsidR="00F6200D" w:rsidRDefault="00F6200D" w:rsidP="00A25A53">
      <w:pPr>
        <w:pStyle w:val="Literatureentry"/>
        <w:rPr>
          <w:lang w:val="en-GB"/>
        </w:rPr>
      </w:pPr>
      <w:proofErr w:type="spellStart"/>
      <w:r w:rsidRPr="00F6200D">
        <w:rPr>
          <w:lang w:val="de-CH"/>
        </w:rPr>
        <w:t>Hoogenraad</w:t>
      </w:r>
      <w:proofErr w:type="spellEnd"/>
      <w:r w:rsidRPr="00F6200D">
        <w:rPr>
          <w:lang w:val="de-CH"/>
        </w:rPr>
        <w:t xml:space="preserve">, W. (2017, </w:t>
      </w:r>
      <w:proofErr w:type="spellStart"/>
      <w:r w:rsidRPr="00F6200D">
        <w:rPr>
          <w:lang w:val="de-CH"/>
        </w:rPr>
        <w:t>October</w:t>
      </w:r>
      <w:proofErr w:type="spellEnd"/>
      <w:r w:rsidRPr="00F6200D">
        <w:rPr>
          <w:lang w:val="de-CH"/>
        </w:rPr>
        <w:t xml:space="preserve"> 11). Was ist manuelles Testen? </w:t>
      </w:r>
      <w:r w:rsidRPr="00F6200D">
        <w:rPr>
          <w:lang w:val="en-GB"/>
        </w:rPr>
        <w:t>Retrieved April 3, 2020, from https://de.itpedia.nl/2017/10/11/wat-is-handmatig-testen/</w:t>
      </w:r>
    </w:p>
    <w:p w14:paraId="7584F41F" w14:textId="09E8FC42" w:rsidR="00A25A53" w:rsidRPr="00A25A53" w:rsidRDefault="00DF3358" w:rsidP="00A25A53">
      <w:pPr>
        <w:pStyle w:val="Literatureentry"/>
        <w:rPr>
          <w:lang w:val="en-GB"/>
        </w:rPr>
      </w:pPr>
      <w:r w:rsidRPr="00DF3358">
        <w:rPr>
          <w:lang w:val="en-GB"/>
        </w:rPr>
        <w:t xml:space="preserve">International Society for Pharmaceutical Engineering ISPE. (2008). GAMP 5 - A Risk-Based Approach to Compliant </w:t>
      </w:r>
      <w:proofErr w:type="spellStart"/>
      <w:r w:rsidRPr="00DF3358">
        <w:rPr>
          <w:lang w:val="en-GB"/>
        </w:rPr>
        <w:t>GxP</w:t>
      </w:r>
      <w:proofErr w:type="spellEnd"/>
      <w:r>
        <w:rPr>
          <w:lang w:val="en-GB"/>
        </w:rPr>
        <w:t xml:space="preserve"> Computerized Systems</w:t>
      </w:r>
      <w:r w:rsidRPr="00DF3358">
        <w:rPr>
          <w:lang w:val="en-GB"/>
        </w:rPr>
        <w:t>. North Bethesda, USA: ISPE.</w:t>
      </w:r>
    </w:p>
    <w:p w14:paraId="0031EE62" w14:textId="29560C4E" w:rsidR="009E0686" w:rsidRDefault="009E0686" w:rsidP="00A25A53">
      <w:pPr>
        <w:pStyle w:val="Literatureentry"/>
        <w:rPr>
          <w:lang w:val="en-GB"/>
        </w:rPr>
      </w:pPr>
      <w:r w:rsidRPr="009E0686">
        <w:rPr>
          <w:lang w:val="en-GB"/>
        </w:rPr>
        <w:t>Jain, N., &amp; Sawant, T. (2018, February 5). Setup for Selenium with Cucumber Using Maven. Retrieved April 3, 2020, from https://www.axelerant.com/resources/team-blog/setup-for-selenium-with-cucumber-using-maven</w:t>
      </w:r>
    </w:p>
    <w:p w14:paraId="7E3E06CF" w14:textId="08965289" w:rsidR="00A25A53" w:rsidRDefault="00A25A53" w:rsidP="00A25A53">
      <w:pPr>
        <w:pStyle w:val="Literatureentry"/>
        <w:rPr>
          <w:lang w:val="en-GB"/>
        </w:rPr>
      </w:pPr>
      <w:proofErr w:type="spellStart"/>
      <w:r w:rsidRPr="00A25A53">
        <w:rPr>
          <w:lang w:val="en-GB"/>
        </w:rPr>
        <w:t>Johner</w:t>
      </w:r>
      <w:proofErr w:type="spellEnd"/>
      <w:r w:rsidRPr="00A25A53">
        <w:rPr>
          <w:lang w:val="en-GB"/>
        </w:rPr>
        <w:t>, C. (2017, April 5). Computer System Validation CSV. Retrieved March 29, 2020, from https://www.johner-institut.de/blog/regulatory-affairs/computer-system-validation-csv/</w:t>
      </w:r>
    </w:p>
    <w:p w14:paraId="2C66CD28" w14:textId="77777777" w:rsidR="00376952" w:rsidRPr="00376952" w:rsidRDefault="00376952" w:rsidP="00376952">
      <w:pPr>
        <w:pStyle w:val="Literatureentry"/>
        <w:rPr>
          <w:lang w:val="en-GB"/>
        </w:rPr>
      </w:pPr>
      <w:r w:rsidRPr="00376952">
        <w:rPr>
          <w:lang w:val="en-GB"/>
        </w:rPr>
        <w:t>Nagy, G., &amp; Rose, S. (2018). Discovery - Explore behaviour using examples. Victoria, Canada: https://leanpub.com/.</w:t>
      </w:r>
    </w:p>
    <w:p w14:paraId="7ED95111" w14:textId="77777777" w:rsidR="00376952" w:rsidRPr="00376952" w:rsidRDefault="00376952" w:rsidP="00376952">
      <w:pPr>
        <w:pStyle w:val="Literatureentry"/>
        <w:rPr>
          <w:lang w:val="en-GB"/>
        </w:rPr>
      </w:pPr>
      <w:proofErr w:type="spellStart"/>
      <w:r w:rsidRPr="00376952">
        <w:rPr>
          <w:lang w:val="en-GB"/>
        </w:rPr>
        <w:t>Nicieja</w:t>
      </w:r>
      <w:proofErr w:type="spellEnd"/>
      <w:r w:rsidRPr="00376952">
        <w:rPr>
          <w:lang w:val="en-GB"/>
        </w:rPr>
        <w:t>, K. (2018). Writing Great Specifications. Shelter Island, NY, USA: Manning Publications.</w:t>
      </w:r>
    </w:p>
    <w:p w14:paraId="4DC4192C" w14:textId="7D766071" w:rsidR="00426B65" w:rsidRPr="00426B65" w:rsidRDefault="001A6125" w:rsidP="00426B65">
      <w:pPr>
        <w:pStyle w:val="Literatureentry"/>
        <w:rPr>
          <w:lang w:val="en-GB"/>
        </w:rPr>
      </w:pPr>
      <w:r>
        <w:rPr>
          <w:lang w:val="en-GB"/>
        </w:rPr>
        <w:t>Object Management Group. (1997 to present</w:t>
      </w:r>
      <w:r w:rsidR="00376952" w:rsidRPr="00376952">
        <w:rPr>
          <w:lang w:val="en-GB"/>
        </w:rPr>
        <w:t xml:space="preserve">). Business Process Model and Notation. Retrieved March 27, </w:t>
      </w:r>
      <w:r w:rsidR="00426B65">
        <w:rPr>
          <w:lang w:val="en-GB"/>
        </w:rPr>
        <w:t>2020, from http://www.bpmn.org/</w:t>
      </w:r>
    </w:p>
    <w:p w14:paraId="4F82F949" w14:textId="77067DFB" w:rsidR="00426B65" w:rsidRDefault="00426B65" w:rsidP="00426B65">
      <w:pPr>
        <w:pStyle w:val="Literatureentry"/>
        <w:rPr>
          <w:lang w:val="en-GB"/>
        </w:rPr>
      </w:pPr>
      <w:proofErr w:type="spellStart"/>
      <w:r w:rsidRPr="00426B65">
        <w:rPr>
          <w:lang w:val="en-GB"/>
        </w:rPr>
        <w:t>Qualitest</w:t>
      </w:r>
      <w:proofErr w:type="spellEnd"/>
      <w:r w:rsidRPr="00426B65">
        <w:rPr>
          <w:lang w:val="en-GB"/>
        </w:rPr>
        <w:t>. (n.d.). Functional Testing vs. Usability Testing. Retrieved April 3, 2020, from https://www.qualitestgroup.com/white-papers/functional-testing-vs-usability-testing/</w:t>
      </w:r>
    </w:p>
    <w:p w14:paraId="374FEC0D" w14:textId="77777777" w:rsidR="00376952" w:rsidRPr="00376952" w:rsidRDefault="00376952" w:rsidP="00376952">
      <w:pPr>
        <w:pStyle w:val="Literatureentry"/>
        <w:rPr>
          <w:lang w:val="en-GB"/>
        </w:rPr>
      </w:pPr>
      <w:proofErr w:type="spellStart"/>
      <w:r w:rsidRPr="00376952">
        <w:rPr>
          <w:lang w:val="en-GB"/>
        </w:rPr>
        <w:t>scenarioo</w:t>
      </w:r>
      <w:proofErr w:type="spellEnd"/>
      <w:r w:rsidRPr="00376952">
        <w:rPr>
          <w:lang w:val="en-GB"/>
        </w:rPr>
        <w:t>. (n.d.). Retrieved March 27, 2020, from http://scenarioo.org/</w:t>
      </w:r>
    </w:p>
    <w:p w14:paraId="101F8977" w14:textId="3B83EC90" w:rsidR="00376952" w:rsidRPr="00376952" w:rsidRDefault="00376952" w:rsidP="00376952">
      <w:pPr>
        <w:pStyle w:val="Literatureentry"/>
        <w:rPr>
          <w:lang w:val="en-GB"/>
        </w:rPr>
      </w:pPr>
      <w:proofErr w:type="spellStart"/>
      <w:r w:rsidRPr="00900276">
        <w:rPr>
          <w:lang w:val="de-CH"/>
        </w:rPr>
        <w:t>Selenium</w:t>
      </w:r>
      <w:proofErr w:type="spellEnd"/>
      <w:r w:rsidRPr="00900276">
        <w:rPr>
          <w:lang w:val="de-CH"/>
        </w:rPr>
        <w:t xml:space="preserve">. </w:t>
      </w:r>
      <w:r w:rsidRPr="00376952">
        <w:rPr>
          <w:lang w:val="de-CH"/>
        </w:rPr>
        <w:t>(</w:t>
      </w:r>
      <w:proofErr w:type="spellStart"/>
      <w:r w:rsidRPr="00376952">
        <w:rPr>
          <w:lang w:val="de-CH"/>
        </w:rPr>
        <w:t>n.d</w:t>
      </w:r>
      <w:proofErr w:type="spellEnd"/>
      <w:r w:rsidRPr="00376952">
        <w:rPr>
          <w:lang w:val="de-CH"/>
        </w:rPr>
        <w:t xml:space="preserve">.). </w:t>
      </w:r>
      <w:proofErr w:type="spellStart"/>
      <w:r w:rsidRPr="00376952">
        <w:rPr>
          <w:lang w:val="de-CH"/>
        </w:rPr>
        <w:t>Selenium</w:t>
      </w:r>
      <w:proofErr w:type="spellEnd"/>
      <w:r w:rsidRPr="00376952">
        <w:rPr>
          <w:lang w:val="de-CH"/>
        </w:rPr>
        <w:t xml:space="preserve"> </w:t>
      </w:r>
      <w:proofErr w:type="spellStart"/>
      <w:r w:rsidRPr="00376952">
        <w:rPr>
          <w:lang w:val="de-CH"/>
        </w:rPr>
        <w:t>automates</w:t>
      </w:r>
      <w:proofErr w:type="spellEnd"/>
      <w:r w:rsidRPr="00376952">
        <w:rPr>
          <w:lang w:val="de-CH"/>
        </w:rPr>
        <w:t xml:space="preserve"> </w:t>
      </w:r>
      <w:proofErr w:type="spellStart"/>
      <w:r w:rsidRPr="00376952">
        <w:rPr>
          <w:lang w:val="de-CH"/>
        </w:rPr>
        <w:t>browsers</w:t>
      </w:r>
      <w:proofErr w:type="spellEnd"/>
      <w:r w:rsidRPr="00376952">
        <w:rPr>
          <w:lang w:val="de-CH"/>
        </w:rPr>
        <w:t xml:space="preserve">. </w:t>
      </w:r>
      <w:r w:rsidRPr="00376952">
        <w:rPr>
          <w:lang w:val="en-GB"/>
        </w:rPr>
        <w:t>That’s it! Retrieved March 27, 2020, from https://www.selenium.dev/</w:t>
      </w:r>
    </w:p>
    <w:p w14:paraId="24E94C6F" w14:textId="77777777" w:rsidR="00376952" w:rsidRPr="00376952" w:rsidRDefault="00376952" w:rsidP="00376952">
      <w:pPr>
        <w:pStyle w:val="Literatureentry"/>
        <w:rPr>
          <w:lang w:val="en-GB"/>
        </w:rPr>
      </w:pPr>
      <w:r w:rsidRPr="00376952">
        <w:rPr>
          <w:lang w:val="en-GB"/>
        </w:rPr>
        <w:lastRenderedPageBreak/>
        <w:t>Smart, J. F. (2015). BDD in Action. Shelter Island, NY, USA: Manning Publications.</w:t>
      </w:r>
    </w:p>
    <w:p w14:paraId="25260CA0" w14:textId="4131B9E9" w:rsidR="00376952" w:rsidRPr="00376952" w:rsidRDefault="001A6125" w:rsidP="00376952">
      <w:pPr>
        <w:pStyle w:val="Literatureentry"/>
        <w:rPr>
          <w:lang w:val="en-GB"/>
        </w:rPr>
      </w:pPr>
      <w:proofErr w:type="spellStart"/>
      <w:r>
        <w:rPr>
          <w:lang w:val="en-GB"/>
        </w:rPr>
        <w:t>SmartBear</w:t>
      </w:r>
      <w:proofErr w:type="spellEnd"/>
      <w:r>
        <w:rPr>
          <w:lang w:val="en-GB"/>
        </w:rPr>
        <w:t xml:space="preserve"> Software. (2020</w:t>
      </w:r>
      <w:r w:rsidR="00376952" w:rsidRPr="00376952">
        <w:rPr>
          <w:lang w:val="en-GB"/>
        </w:rPr>
        <w:t>). Tools &amp; techniques that elevate teams to greatness. Retrieved March 27, 2020, from https://cucumber.io/</w:t>
      </w:r>
    </w:p>
    <w:p w14:paraId="3FBF28D9" w14:textId="597571F2" w:rsidR="00376952" w:rsidRPr="00376952" w:rsidRDefault="00376952" w:rsidP="00376952">
      <w:pPr>
        <w:pStyle w:val="Literatureentry"/>
        <w:rPr>
          <w:lang w:val="en-GB"/>
        </w:rPr>
      </w:pPr>
      <w:r w:rsidRPr="00376952">
        <w:rPr>
          <w:lang w:val="en-GB"/>
        </w:rPr>
        <w:t>The Ap</w:t>
      </w:r>
      <w:r w:rsidR="001A6125">
        <w:rPr>
          <w:lang w:val="en-GB"/>
        </w:rPr>
        <w:t>ache Software Foundation. (2002 to present</w:t>
      </w:r>
      <w:r w:rsidRPr="00376952">
        <w:rPr>
          <w:lang w:val="en-GB"/>
        </w:rPr>
        <w:t>). Maven. Retrieved March 27, 2020, from https://maven.apache.org/</w:t>
      </w:r>
    </w:p>
    <w:p w14:paraId="238ED4B1" w14:textId="3D73C9DD" w:rsidR="00376952" w:rsidRPr="00376952" w:rsidRDefault="00376952" w:rsidP="00376952">
      <w:pPr>
        <w:pStyle w:val="Literatureentry"/>
        <w:rPr>
          <w:lang w:val="en-GB"/>
        </w:rPr>
      </w:pPr>
      <w:r w:rsidRPr="00376952">
        <w:rPr>
          <w:lang w:val="en-GB"/>
        </w:rPr>
        <w:t xml:space="preserve">The PostgreSQL </w:t>
      </w:r>
      <w:r w:rsidR="001A6125">
        <w:rPr>
          <w:lang w:val="en-GB"/>
        </w:rPr>
        <w:t>Global Development Group. (1996 to present</w:t>
      </w:r>
      <w:r w:rsidRPr="00376952">
        <w:rPr>
          <w:lang w:val="en-GB"/>
        </w:rPr>
        <w:t>). PostgreSQL: The world’s most advanced open source database. Retrieved March 27, 2020, from https://www.postgresql.org/</w:t>
      </w:r>
    </w:p>
    <w:p w14:paraId="39824532" w14:textId="7C7B8D7B" w:rsidR="00376952" w:rsidRDefault="001A6125" w:rsidP="00376952">
      <w:pPr>
        <w:pStyle w:val="Literatureentry"/>
        <w:rPr>
          <w:lang w:val="en-GB"/>
        </w:rPr>
      </w:pPr>
      <w:r>
        <w:rPr>
          <w:lang w:val="en-GB"/>
        </w:rPr>
        <w:t>VMware. (2020</w:t>
      </w:r>
      <w:r w:rsidR="00376952" w:rsidRPr="00376952">
        <w:rPr>
          <w:lang w:val="en-GB"/>
        </w:rPr>
        <w:t>). Spring makes Java... Retrieved March 27, 2020, from https://spring.io/</w:t>
      </w:r>
    </w:p>
    <w:p w14:paraId="71A1BE5A" w14:textId="0952075E" w:rsidR="00880149" w:rsidRPr="00376952" w:rsidRDefault="00880149" w:rsidP="00376952">
      <w:pPr>
        <w:pStyle w:val="Literatureentry"/>
        <w:rPr>
          <w:lang w:val="en-GB"/>
        </w:rPr>
      </w:pPr>
      <w:r w:rsidRPr="00880149">
        <w:rPr>
          <w:lang w:val="en-GB"/>
        </w:rPr>
        <w:t xml:space="preserve">Wikipedia. (2018, June 26). </w:t>
      </w:r>
      <w:proofErr w:type="spellStart"/>
      <w:r w:rsidRPr="00880149">
        <w:rPr>
          <w:lang w:val="en-GB"/>
        </w:rPr>
        <w:t>GxP</w:t>
      </w:r>
      <w:proofErr w:type="spellEnd"/>
      <w:r w:rsidRPr="00880149">
        <w:rPr>
          <w:lang w:val="en-GB"/>
        </w:rPr>
        <w:t>. Retrieved March 29, 2020, from https://de.wikipedia.org/w/index.php?title=GxP&amp;oldid=178646512</w:t>
      </w:r>
    </w:p>
    <w:p w14:paraId="11743FB4" w14:textId="445F3FF0" w:rsidR="00376952" w:rsidRPr="00376952" w:rsidRDefault="001A6125" w:rsidP="00376952">
      <w:pPr>
        <w:pStyle w:val="Literatureentry"/>
        <w:rPr>
          <w:lang w:val="en-GB"/>
        </w:rPr>
      </w:pPr>
      <w:r>
        <w:rPr>
          <w:lang w:val="en-GB"/>
        </w:rPr>
        <w:t>You, E. (2018 to present</w:t>
      </w:r>
      <w:r w:rsidR="00376952" w:rsidRPr="00376952">
        <w:rPr>
          <w:lang w:val="en-GB"/>
        </w:rPr>
        <w:t>). Vue CLI. Retrieved March 27, 2020, from https://cli.vuejs.org/</w:t>
      </w:r>
    </w:p>
    <w:p w14:paraId="63810921" w14:textId="77777777" w:rsidR="00376952" w:rsidRPr="00DF0033" w:rsidRDefault="00376952" w:rsidP="000B46AE">
      <w:pPr>
        <w:pStyle w:val="Literatureentry"/>
        <w:rPr>
          <w:lang w:val="en-GB"/>
        </w:rPr>
      </w:pPr>
    </w:p>
    <w:p w14:paraId="53AD8F4D" w14:textId="77777777" w:rsidR="00696A18" w:rsidRPr="00DF0033" w:rsidRDefault="00F601A6" w:rsidP="00696A18">
      <w:pPr>
        <w:pStyle w:val="Heading1withoutnumbering"/>
        <w:rPr>
          <w:lang w:val="en-GB"/>
        </w:rPr>
      </w:pPr>
      <w:bookmarkStart w:id="2465" w:name="_Toc44339733"/>
      <w:bookmarkEnd w:id="2463"/>
      <w:bookmarkEnd w:id="2464"/>
      <w:r w:rsidRPr="00DF0033">
        <w:rPr>
          <w:lang w:val="en-GB"/>
        </w:rPr>
        <w:lastRenderedPageBreak/>
        <w:t xml:space="preserve">List of </w:t>
      </w:r>
      <w:r w:rsidR="00F57DC7" w:rsidRPr="00DF0033">
        <w:rPr>
          <w:lang w:val="en-GB"/>
        </w:rPr>
        <w:t>F</w:t>
      </w:r>
      <w:r w:rsidRPr="00DF0033">
        <w:rPr>
          <w:lang w:val="en-GB"/>
        </w:rPr>
        <w:t>igures</w:t>
      </w:r>
      <w:bookmarkEnd w:id="2465"/>
    </w:p>
    <w:p w14:paraId="53A659FB" w14:textId="77777777" w:rsidR="00AE1743" w:rsidRDefault="00723BB2">
      <w:pPr>
        <w:pStyle w:val="TableofFigures"/>
        <w:tabs>
          <w:tab w:val="right" w:leader="dot" w:pos="9628"/>
        </w:tabs>
        <w:rPr>
          <w:rFonts w:asciiTheme="minorHAnsi" w:eastAsiaTheme="minorEastAsia" w:hAnsiTheme="minorHAnsi" w:cstheme="minorBidi"/>
          <w:noProof/>
          <w:szCs w:val="22"/>
          <w:lang w:eastAsia="de-CH"/>
        </w:rPr>
      </w:pPr>
      <w:r>
        <w:rPr>
          <w:lang w:val="en-GB"/>
        </w:rPr>
        <w:fldChar w:fldCharType="begin"/>
      </w:r>
      <w:r>
        <w:rPr>
          <w:lang w:val="en-GB"/>
        </w:rPr>
        <w:instrText xml:space="preserve"> TOC \h \z \c "Figure" </w:instrText>
      </w:r>
      <w:r>
        <w:rPr>
          <w:lang w:val="en-GB"/>
        </w:rPr>
        <w:fldChar w:fldCharType="separate"/>
      </w:r>
      <w:hyperlink w:anchor="_Toc36826148" w:history="1">
        <w:r w:rsidR="00AE1743" w:rsidRPr="00B22A12">
          <w:rPr>
            <w:rStyle w:val="Hyperlink"/>
            <w:noProof/>
            <w:lang w:val="en-GB"/>
          </w:rPr>
          <w:t>Figure 1 Process to investigate OQ test automation</w:t>
        </w:r>
        <w:r w:rsidR="00AE1743">
          <w:rPr>
            <w:noProof/>
            <w:webHidden/>
          </w:rPr>
          <w:tab/>
        </w:r>
        <w:r w:rsidR="00AE1743">
          <w:rPr>
            <w:noProof/>
            <w:webHidden/>
          </w:rPr>
          <w:fldChar w:fldCharType="begin"/>
        </w:r>
        <w:r w:rsidR="00AE1743">
          <w:rPr>
            <w:noProof/>
            <w:webHidden/>
          </w:rPr>
          <w:instrText xml:space="preserve"> PAGEREF _Toc36826148 \h </w:instrText>
        </w:r>
        <w:r w:rsidR="00AE1743">
          <w:rPr>
            <w:noProof/>
            <w:webHidden/>
          </w:rPr>
        </w:r>
        <w:r w:rsidR="00AE1743">
          <w:rPr>
            <w:noProof/>
            <w:webHidden/>
          </w:rPr>
          <w:fldChar w:fldCharType="separate"/>
        </w:r>
        <w:r w:rsidR="005B3618">
          <w:rPr>
            <w:noProof/>
            <w:webHidden/>
          </w:rPr>
          <w:t>4</w:t>
        </w:r>
        <w:r w:rsidR="00AE1743">
          <w:rPr>
            <w:noProof/>
            <w:webHidden/>
          </w:rPr>
          <w:fldChar w:fldCharType="end"/>
        </w:r>
      </w:hyperlink>
    </w:p>
    <w:p w14:paraId="2FD6D624" w14:textId="77777777" w:rsidR="00AE1743" w:rsidRDefault="00DE0AB3">
      <w:pPr>
        <w:pStyle w:val="TableofFigures"/>
        <w:tabs>
          <w:tab w:val="right" w:leader="dot" w:pos="9628"/>
        </w:tabs>
        <w:rPr>
          <w:rFonts w:asciiTheme="minorHAnsi" w:eastAsiaTheme="minorEastAsia" w:hAnsiTheme="minorHAnsi" w:cstheme="minorBidi"/>
          <w:noProof/>
          <w:szCs w:val="22"/>
          <w:lang w:eastAsia="de-CH"/>
        </w:rPr>
      </w:pPr>
      <w:hyperlink w:anchor="_Toc36826149" w:history="1">
        <w:r w:rsidR="00AE1743" w:rsidRPr="00B22A12">
          <w:rPr>
            <w:rStyle w:val="Hyperlink"/>
            <w:noProof/>
            <w:lang w:val="en-GB"/>
          </w:rPr>
          <w:t>Figure 2 Analysis of the usability of automation tools for regulated environments</w:t>
        </w:r>
        <w:r w:rsidR="00AE1743">
          <w:rPr>
            <w:noProof/>
            <w:webHidden/>
          </w:rPr>
          <w:tab/>
        </w:r>
        <w:r w:rsidR="00AE1743">
          <w:rPr>
            <w:noProof/>
            <w:webHidden/>
          </w:rPr>
          <w:fldChar w:fldCharType="begin"/>
        </w:r>
        <w:r w:rsidR="00AE1743">
          <w:rPr>
            <w:noProof/>
            <w:webHidden/>
          </w:rPr>
          <w:instrText xml:space="preserve"> PAGEREF _Toc36826149 \h </w:instrText>
        </w:r>
        <w:r w:rsidR="00AE1743">
          <w:rPr>
            <w:noProof/>
            <w:webHidden/>
          </w:rPr>
        </w:r>
        <w:r w:rsidR="00AE1743">
          <w:rPr>
            <w:noProof/>
            <w:webHidden/>
          </w:rPr>
          <w:fldChar w:fldCharType="separate"/>
        </w:r>
        <w:r w:rsidR="005B3618">
          <w:rPr>
            <w:noProof/>
            <w:webHidden/>
          </w:rPr>
          <w:t>5</w:t>
        </w:r>
        <w:r w:rsidR="00AE1743">
          <w:rPr>
            <w:noProof/>
            <w:webHidden/>
          </w:rPr>
          <w:fldChar w:fldCharType="end"/>
        </w:r>
      </w:hyperlink>
    </w:p>
    <w:p w14:paraId="5FE1E264" w14:textId="77777777" w:rsidR="00AE1743" w:rsidRDefault="00DE0AB3">
      <w:pPr>
        <w:pStyle w:val="TableofFigures"/>
        <w:tabs>
          <w:tab w:val="right" w:leader="dot" w:pos="9628"/>
        </w:tabs>
        <w:rPr>
          <w:rFonts w:asciiTheme="minorHAnsi" w:eastAsiaTheme="minorEastAsia" w:hAnsiTheme="minorHAnsi" w:cstheme="minorBidi"/>
          <w:noProof/>
          <w:szCs w:val="22"/>
          <w:lang w:eastAsia="de-CH"/>
        </w:rPr>
      </w:pPr>
      <w:hyperlink w:anchor="_Toc36826150" w:history="1">
        <w:r w:rsidR="00AE1743" w:rsidRPr="00B22A12">
          <w:rPr>
            <w:rStyle w:val="Hyperlink"/>
            <w:noProof/>
          </w:rPr>
          <w:t>Figure 3: Example illustration</w:t>
        </w:r>
        <w:r w:rsidR="00AE1743">
          <w:rPr>
            <w:noProof/>
            <w:webHidden/>
          </w:rPr>
          <w:tab/>
        </w:r>
        <w:r w:rsidR="00AE1743">
          <w:rPr>
            <w:noProof/>
            <w:webHidden/>
          </w:rPr>
          <w:fldChar w:fldCharType="begin"/>
        </w:r>
        <w:r w:rsidR="00AE1743">
          <w:rPr>
            <w:noProof/>
            <w:webHidden/>
          </w:rPr>
          <w:instrText xml:space="preserve"> PAGEREF _Toc36826150 \h </w:instrText>
        </w:r>
        <w:r w:rsidR="00AE1743">
          <w:rPr>
            <w:noProof/>
            <w:webHidden/>
          </w:rPr>
        </w:r>
        <w:r w:rsidR="00AE1743">
          <w:rPr>
            <w:noProof/>
            <w:webHidden/>
          </w:rPr>
          <w:fldChar w:fldCharType="separate"/>
        </w:r>
        <w:r w:rsidR="005B3618">
          <w:rPr>
            <w:noProof/>
            <w:webHidden/>
          </w:rPr>
          <w:t>19</w:t>
        </w:r>
        <w:r w:rsidR="00AE1743">
          <w:rPr>
            <w:noProof/>
            <w:webHidden/>
          </w:rPr>
          <w:fldChar w:fldCharType="end"/>
        </w:r>
      </w:hyperlink>
    </w:p>
    <w:p w14:paraId="17D483C6" w14:textId="77777777" w:rsidR="00723BB2" w:rsidRDefault="00723BB2" w:rsidP="00696A18">
      <w:pPr>
        <w:rPr>
          <w:lang w:val="en-GB"/>
        </w:rPr>
      </w:pPr>
      <w:r>
        <w:rPr>
          <w:lang w:val="en-GB"/>
        </w:rPr>
        <w:fldChar w:fldCharType="end"/>
      </w:r>
    </w:p>
    <w:p w14:paraId="4ECFF967" w14:textId="77777777" w:rsidR="0005516E" w:rsidRPr="00DF0033" w:rsidRDefault="00F57DC7" w:rsidP="00696A18">
      <w:pPr>
        <w:rPr>
          <w:lang w:val="en-GB"/>
        </w:rPr>
      </w:pPr>
      <w:r w:rsidRPr="00DF0033">
        <w:rPr>
          <w:lang w:val="en-GB"/>
        </w:rPr>
        <w:t>Annotation</w:t>
      </w:r>
      <w:r w:rsidR="006709AF" w:rsidRPr="00DF0033">
        <w:rPr>
          <w:lang w:val="en-GB"/>
        </w:rPr>
        <w:t xml:space="preserve">: </w:t>
      </w:r>
      <w:r w:rsidR="0005516E" w:rsidRPr="00DF0033">
        <w:rPr>
          <w:lang w:val="en-GB"/>
        </w:rPr>
        <w:t>A</w:t>
      </w:r>
      <w:r w:rsidR="0005516E" w:rsidRPr="00DF0033">
        <w:rPr>
          <w:rStyle w:val="hps"/>
          <w:lang w:val="en-GB"/>
        </w:rPr>
        <w:t xml:space="preserve"> convenient way to create default list of figures and list of tables </w:t>
      </w:r>
      <w:r w:rsidR="00723BB2">
        <w:rPr>
          <w:rStyle w:val="hps"/>
          <w:lang w:val="en-GB"/>
        </w:rPr>
        <w:t>in the text</w:t>
      </w:r>
      <w:r w:rsidR="0005516E" w:rsidRPr="00DF0033">
        <w:rPr>
          <w:rStyle w:val="hps"/>
          <w:lang w:val="en-GB"/>
        </w:rPr>
        <w:t xml:space="preserve"> is to follow the sequence:</w:t>
      </w:r>
    </w:p>
    <w:p w14:paraId="1B9FC048" w14:textId="77777777" w:rsidR="006709AF" w:rsidRPr="00DF0033" w:rsidRDefault="0005516E" w:rsidP="00696A18">
      <w:pPr>
        <w:rPr>
          <w:lang w:val="en-GB"/>
        </w:rPr>
      </w:pPr>
      <w:r w:rsidRPr="00DF0033">
        <w:rPr>
          <w:lang w:val="en-GB"/>
        </w:rPr>
        <w:t>Tab</w:t>
      </w:r>
      <w:r w:rsidR="006709AF" w:rsidRPr="00DF0033">
        <w:rPr>
          <w:lang w:val="en-GB"/>
        </w:rPr>
        <w:t xml:space="preserve"> „</w:t>
      </w:r>
      <w:r w:rsidRPr="00DF0033">
        <w:rPr>
          <w:lang w:val="en-GB"/>
        </w:rPr>
        <w:t>References</w:t>
      </w:r>
      <w:r w:rsidR="006709AF" w:rsidRPr="00DF0033">
        <w:rPr>
          <w:lang w:val="en-GB"/>
        </w:rPr>
        <w:t>“</w:t>
      </w:r>
      <w:r w:rsidR="00696A18" w:rsidRPr="00DF0033">
        <w:rPr>
          <w:lang w:val="en-GB"/>
        </w:rPr>
        <w:t xml:space="preserve"> </w:t>
      </w:r>
      <w:r w:rsidR="006709AF" w:rsidRPr="00DF0033">
        <w:rPr>
          <w:rFonts w:ascii="Wingdings" w:eastAsia="Wingdings" w:hAnsi="Wingdings" w:cs="Wingdings"/>
          <w:lang w:val="en-GB"/>
        </w:rPr>
        <w:t></w:t>
      </w:r>
      <w:r w:rsidR="006709AF" w:rsidRPr="00DF0033">
        <w:rPr>
          <w:lang w:val="en-GB"/>
        </w:rPr>
        <w:t xml:space="preserve"> „</w:t>
      </w:r>
      <w:r w:rsidR="00723BB2">
        <w:rPr>
          <w:lang w:val="en-GB"/>
        </w:rPr>
        <w:t>Captions</w:t>
      </w:r>
      <w:r w:rsidR="006709AF" w:rsidRPr="00DF0033">
        <w:rPr>
          <w:lang w:val="en-GB"/>
        </w:rPr>
        <w:t xml:space="preserve">“ </w:t>
      </w:r>
      <w:r w:rsidR="006709AF" w:rsidRPr="00DF0033">
        <w:rPr>
          <w:rFonts w:ascii="Wingdings" w:eastAsia="Wingdings" w:hAnsi="Wingdings" w:cs="Wingdings"/>
          <w:lang w:val="en-GB"/>
        </w:rPr>
        <w:t></w:t>
      </w:r>
      <w:r w:rsidR="006709AF" w:rsidRPr="00DF0033">
        <w:rPr>
          <w:lang w:val="en-GB"/>
        </w:rPr>
        <w:t xml:space="preserve"> „</w:t>
      </w:r>
      <w:r w:rsidRPr="00DF0033">
        <w:rPr>
          <w:lang w:val="en-GB"/>
        </w:rPr>
        <w:t xml:space="preserve">Insert </w:t>
      </w:r>
      <w:r w:rsidR="00723BB2">
        <w:rPr>
          <w:lang w:val="en-GB"/>
        </w:rPr>
        <w:t>Table</w:t>
      </w:r>
      <w:r w:rsidRPr="00DF0033">
        <w:rPr>
          <w:lang w:val="en-GB"/>
        </w:rPr>
        <w:t xml:space="preserve"> of </w:t>
      </w:r>
      <w:r w:rsidR="00723BB2">
        <w:rPr>
          <w:lang w:val="en-GB"/>
        </w:rPr>
        <w:t>F</w:t>
      </w:r>
      <w:r w:rsidRPr="00DF0033">
        <w:rPr>
          <w:lang w:val="en-GB"/>
        </w:rPr>
        <w:t>igures</w:t>
      </w:r>
      <w:r w:rsidR="006709AF" w:rsidRPr="00DF0033">
        <w:rPr>
          <w:lang w:val="en-GB"/>
        </w:rPr>
        <w:t xml:space="preserve">“ </w:t>
      </w:r>
    </w:p>
    <w:p w14:paraId="5AA05828" w14:textId="77777777" w:rsidR="0005516E" w:rsidRPr="00DF0033" w:rsidRDefault="0005516E" w:rsidP="00696A18">
      <w:pPr>
        <w:rPr>
          <w:lang w:val="en-GB"/>
        </w:rPr>
      </w:pPr>
      <w:r w:rsidRPr="00DF0033">
        <w:rPr>
          <w:lang w:val="en-GB"/>
        </w:rPr>
        <w:t>Now, the caption is formatted automatically according to our template „caption“.</w:t>
      </w:r>
    </w:p>
    <w:p w14:paraId="5462D3BE" w14:textId="77777777" w:rsidR="0005516E" w:rsidRPr="00DF0033" w:rsidRDefault="00D5613D" w:rsidP="00696A18">
      <w:pPr>
        <w:rPr>
          <w:lang w:val="en-GB"/>
        </w:rPr>
      </w:pPr>
      <w:r>
        <w:rPr>
          <w:lang w:val="en-GB"/>
        </w:rPr>
        <w:t>For the figures the template</w:t>
      </w:r>
      <w:r w:rsidR="0005516E" w:rsidRPr="00DF0033">
        <w:rPr>
          <w:lang w:val="en-GB"/>
        </w:rPr>
        <w:t xml:space="preserve"> „</w:t>
      </w:r>
      <w:r w:rsidR="003671CC">
        <w:rPr>
          <w:lang w:val="en-GB"/>
        </w:rPr>
        <w:t>Figure</w:t>
      </w:r>
      <w:r>
        <w:rPr>
          <w:lang w:val="en-GB"/>
        </w:rPr>
        <w:t>“ and for tables the templates</w:t>
      </w:r>
      <w:r w:rsidR="000B5E04" w:rsidRPr="00DF0033">
        <w:rPr>
          <w:lang w:val="en-GB"/>
        </w:rPr>
        <w:t xml:space="preserve"> „</w:t>
      </w:r>
      <w:r w:rsidR="00723BB2">
        <w:rPr>
          <w:lang w:val="en-GB"/>
        </w:rPr>
        <w:t>T</w:t>
      </w:r>
      <w:r w:rsidR="000B5E04" w:rsidRPr="00DF0033">
        <w:rPr>
          <w:lang w:val="en-GB"/>
        </w:rPr>
        <w:t>able heading“</w:t>
      </w:r>
      <w:r w:rsidR="00723BB2">
        <w:rPr>
          <w:lang w:val="en-GB"/>
        </w:rPr>
        <w:t xml:space="preserve"> and „T</w:t>
      </w:r>
      <w:r w:rsidR="000B5E04" w:rsidRPr="00DF0033">
        <w:rPr>
          <w:lang w:val="en-GB"/>
        </w:rPr>
        <w:t>able text“</w:t>
      </w:r>
      <w:r>
        <w:rPr>
          <w:lang w:val="en-GB"/>
        </w:rPr>
        <w:t xml:space="preserve"> should be used.</w:t>
      </w:r>
    </w:p>
    <w:p w14:paraId="6E61F85D" w14:textId="77777777" w:rsidR="00696A18" w:rsidRPr="00DF0033" w:rsidRDefault="000B5E04" w:rsidP="006709AF">
      <w:pPr>
        <w:pStyle w:val="BodyText"/>
        <w:rPr>
          <w:lang w:val="en-GB"/>
        </w:rPr>
      </w:pPr>
      <w:r w:rsidRPr="00DF0033">
        <w:rPr>
          <w:lang w:val="en-GB"/>
        </w:rPr>
        <w:t xml:space="preserve">Further information can be found in chapters: </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 xml:space="preserve"> a</w:t>
      </w:r>
      <w:r w:rsidR="00696A18" w:rsidRPr="00DF0033">
        <w:rPr>
          <w:lang w:val="en-GB"/>
        </w:rPr>
        <w:t>nd</w:t>
      </w:r>
      <w:r w:rsidR="006709AF" w:rsidRPr="00DF0033">
        <w:rPr>
          <w:lang w:val="en-GB"/>
        </w:rPr>
        <w:t xml:space="preserve"> </w:t>
      </w:r>
      <w:r w:rsidR="003671CC">
        <w:rPr>
          <w:lang w:val="en-GB"/>
        </w:rPr>
        <w:fldChar w:fldCharType="begin"/>
      </w:r>
      <w:r w:rsidR="003671CC">
        <w:rPr>
          <w:lang w:val="en-GB"/>
        </w:rPr>
        <w:instrText xml:space="preserve"> REF _Ref416164013 \r \h </w:instrText>
      </w:r>
      <w:r w:rsidR="003671CC">
        <w:rPr>
          <w:lang w:val="en-GB"/>
        </w:rPr>
      </w:r>
      <w:r w:rsidR="003671CC">
        <w:rPr>
          <w:lang w:val="en-GB"/>
        </w:rPr>
        <w:fldChar w:fldCharType="separate"/>
      </w:r>
      <w:r w:rsidR="00E36317">
        <w:rPr>
          <w:lang w:val="en-GB"/>
        </w:rPr>
        <w:t>2.5</w:t>
      </w:r>
      <w:r w:rsidR="003671CC">
        <w:rPr>
          <w:lang w:val="en-GB"/>
        </w:rPr>
        <w:fldChar w:fldCharType="end"/>
      </w:r>
    </w:p>
    <w:p w14:paraId="3F81E78B" w14:textId="77777777" w:rsidR="00696A18" w:rsidRPr="00DF0033" w:rsidRDefault="000B5E04" w:rsidP="00696A18">
      <w:pPr>
        <w:pStyle w:val="Heading1withoutnumbering"/>
        <w:rPr>
          <w:lang w:val="en-GB"/>
        </w:rPr>
      </w:pPr>
      <w:bookmarkStart w:id="2466" w:name="_Toc44339734"/>
      <w:r w:rsidRPr="00DF0033">
        <w:rPr>
          <w:lang w:val="en-GB"/>
        </w:rPr>
        <w:lastRenderedPageBreak/>
        <w:t>List of Tables</w:t>
      </w:r>
      <w:bookmarkEnd w:id="2466"/>
      <w:r w:rsidRPr="00DF0033">
        <w:rPr>
          <w:lang w:val="en-GB"/>
        </w:rPr>
        <w:t xml:space="preserve"> </w:t>
      </w:r>
    </w:p>
    <w:p w14:paraId="759C9EBA" w14:textId="77777777" w:rsidR="00723BB2" w:rsidRDefault="00696A18">
      <w:pPr>
        <w:pStyle w:val="TableofFigures"/>
        <w:tabs>
          <w:tab w:val="right" w:leader="dot" w:pos="9628"/>
        </w:tabs>
        <w:rPr>
          <w:rFonts w:asciiTheme="minorHAnsi" w:eastAsiaTheme="minorEastAsia" w:hAnsiTheme="minorHAnsi" w:cstheme="minorBidi"/>
          <w:noProof/>
          <w:szCs w:val="22"/>
          <w:lang w:val="en-GB" w:eastAsia="en-GB"/>
        </w:rPr>
      </w:pPr>
      <w:r w:rsidRPr="00DF0033">
        <w:rPr>
          <w:lang w:val="en-GB"/>
        </w:rPr>
        <w:fldChar w:fldCharType="begin"/>
      </w:r>
      <w:r w:rsidRPr="00DF0033">
        <w:rPr>
          <w:lang w:val="en-GB"/>
        </w:rPr>
        <w:instrText xml:space="preserve"> TOC \h \z \c "Tab." </w:instrText>
      </w:r>
      <w:r w:rsidRPr="00DF0033">
        <w:rPr>
          <w:lang w:val="en-GB"/>
        </w:rPr>
        <w:fldChar w:fldCharType="separate"/>
      </w:r>
      <w:hyperlink w:anchor="_Toc416160904" w:history="1">
        <w:r w:rsidR="00723BB2" w:rsidRPr="00F21092">
          <w:rPr>
            <w:rStyle w:val="Hyperlink"/>
            <w:noProof/>
            <w:lang w:val="en-GB"/>
          </w:rPr>
          <w:t>Table 1: Example for a table imported as illustration</w:t>
        </w:r>
        <w:r w:rsidR="00723BB2">
          <w:rPr>
            <w:noProof/>
            <w:webHidden/>
          </w:rPr>
          <w:tab/>
        </w:r>
        <w:r w:rsidR="00723BB2">
          <w:rPr>
            <w:noProof/>
            <w:webHidden/>
          </w:rPr>
          <w:fldChar w:fldCharType="begin"/>
        </w:r>
        <w:r w:rsidR="00723BB2">
          <w:rPr>
            <w:noProof/>
            <w:webHidden/>
          </w:rPr>
          <w:instrText xml:space="preserve"> PAGEREF _Toc416160904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1482409B" w14:textId="77777777" w:rsidR="00723BB2" w:rsidRDefault="00DE0AB3">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F21092">
          <w:rPr>
            <w:rStyle w:val="Hyperlink"/>
            <w:noProof/>
            <w:lang w:val="en-GB"/>
          </w:rPr>
          <w:t>Table 2: Example for a table created by Word</w:t>
        </w:r>
        <w:r w:rsidR="00723BB2">
          <w:rPr>
            <w:noProof/>
            <w:webHidden/>
          </w:rPr>
          <w:tab/>
        </w:r>
        <w:r w:rsidR="00723BB2">
          <w:rPr>
            <w:noProof/>
            <w:webHidden/>
          </w:rPr>
          <w:fldChar w:fldCharType="begin"/>
        </w:r>
        <w:r w:rsidR="00723BB2">
          <w:rPr>
            <w:noProof/>
            <w:webHidden/>
          </w:rPr>
          <w:instrText xml:space="preserve"> PAGEREF _Toc416160905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63F537AC" w14:textId="77777777" w:rsidR="00696A18" w:rsidRPr="00DF0033" w:rsidRDefault="00696A18" w:rsidP="00696A18">
      <w:pPr>
        <w:pStyle w:val="BodyText"/>
        <w:rPr>
          <w:lang w:val="en-GB"/>
        </w:rPr>
      </w:pPr>
      <w:r w:rsidRPr="00DF0033">
        <w:rPr>
          <w:lang w:val="en-GB"/>
        </w:rPr>
        <w:fldChar w:fldCharType="end"/>
      </w:r>
    </w:p>
    <w:p w14:paraId="5165B89F" w14:textId="77777777" w:rsidR="00696A18" w:rsidRPr="00DF0033" w:rsidRDefault="000B5E04" w:rsidP="00696A18">
      <w:pPr>
        <w:pStyle w:val="Heading1withoutnumbering"/>
        <w:rPr>
          <w:lang w:val="en-GB"/>
        </w:rPr>
      </w:pPr>
      <w:bookmarkStart w:id="2467" w:name="_Toc44339735"/>
      <w:r w:rsidRPr="00DF0033">
        <w:rPr>
          <w:lang w:val="en-GB"/>
        </w:rPr>
        <w:lastRenderedPageBreak/>
        <w:t xml:space="preserve">List of </w:t>
      </w:r>
      <w:r w:rsidRPr="00DF0033">
        <w:rPr>
          <w:rStyle w:val="hps"/>
          <w:lang w:val="en-GB"/>
        </w:rPr>
        <w:t>Abbreviations</w:t>
      </w:r>
      <w:bookmarkEnd w:id="2467"/>
    </w:p>
    <w:p w14:paraId="46687E42" w14:textId="77777777" w:rsidR="00696A18" w:rsidRPr="00DF0033" w:rsidRDefault="00696A18" w:rsidP="00696A18">
      <w:pPr>
        <w:pStyle w:val="Listofabbreviations"/>
        <w:rPr>
          <w:lang w:val="en-GB"/>
        </w:rPr>
      </w:pPr>
    </w:p>
    <w:p w14:paraId="31C0834B" w14:textId="77777777" w:rsidR="00696A18" w:rsidRPr="00DF0033"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7971"/>
      </w:tblGrid>
      <w:tr w:rsidR="00DB49D1" w14:paraId="1017E544" w14:textId="77777777" w:rsidTr="00BD0BBE">
        <w:tc>
          <w:tcPr>
            <w:tcW w:w="1668" w:type="dxa"/>
          </w:tcPr>
          <w:p w14:paraId="41799B81" w14:textId="77777777" w:rsidR="00DB49D1" w:rsidRDefault="00DB49D1" w:rsidP="008F5DB7">
            <w:pPr>
              <w:jc w:val="left"/>
              <w:rPr>
                <w:lang w:val="en-GB"/>
              </w:rPr>
            </w:pPr>
            <w:r>
              <w:rPr>
                <w:lang w:val="en-GB"/>
              </w:rPr>
              <w:t>Abbreviation</w:t>
            </w:r>
          </w:p>
        </w:tc>
        <w:tc>
          <w:tcPr>
            <w:tcW w:w="8110" w:type="dxa"/>
          </w:tcPr>
          <w:p w14:paraId="714F73BC" w14:textId="77777777" w:rsidR="00DB49D1" w:rsidRDefault="00DB49D1" w:rsidP="008F5DB7">
            <w:pPr>
              <w:jc w:val="left"/>
              <w:rPr>
                <w:lang w:val="en-GB"/>
              </w:rPr>
            </w:pPr>
            <w:r>
              <w:rPr>
                <w:lang w:val="en-GB"/>
              </w:rPr>
              <w:t>Description</w:t>
            </w:r>
          </w:p>
        </w:tc>
      </w:tr>
      <w:tr w:rsidR="00DB49D1" w:rsidRPr="00E63A39" w14:paraId="0B03E078" w14:textId="77777777" w:rsidTr="00BD0BBE">
        <w:tc>
          <w:tcPr>
            <w:tcW w:w="1668" w:type="dxa"/>
          </w:tcPr>
          <w:p w14:paraId="7FC31FD1" w14:textId="77777777" w:rsidR="00DB49D1" w:rsidRDefault="00DB49D1" w:rsidP="008F5DB7">
            <w:pPr>
              <w:jc w:val="left"/>
              <w:rPr>
                <w:lang w:val="en-GB"/>
              </w:rPr>
            </w:pPr>
            <w:r>
              <w:rPr>
                <w:lang w:val="en-GB"/>
              </w:rPr>
              <w:t>BDD</w:t>
            </w:r>
          </w:p>
        </w:tc>
        <w:tc>
          <w:tcPr>
            <w:tcW w:w="8110" w:type="dxa"/>
          </w:tcPr>
          <w:p w14:paraId="7BA88504" w14:textId="77777777" w:rsidR="008F5DB7" w:rsidRDefault="008F5DB7" w:rsidP="008F5DB7">
            <w:pPr>
              <w:jc w:val="left"/>
              <w:rPr>
                <w:lang w:val="en-GB"/>
              </w:rPr>
            </w:pPr>
            <w:r>
              <w:rPr>
                <w:lang w:val="en-GB"/>
              </w:rPr>
              <w:t>Behaviour Driven Development:</w:t>
            </w:r>
            <w:r>
              <w:rPr>
                <w:lang w:val="en-GB"/>
              </w:rPr>
              <w:br/>
              <w:t>A software development approach developed by Dan North covering the whole software lifecycle</w:t>
            </w:r>
          </w:p>
        </w:tc>
      </w:tr>
      <w:tr w:rsidR="00044B0D" w:rsidRPr="004958F2" w14:paraId="493F1BCD" w14:textId="77777777" w:rsidTr="00BD0BBE">
        <w:tc>
          <w:tcPr>
            <w:tcW w:w="1668" w:type="dxa"/>
          </w:tcPr>
          <w:p w14:paraId="73CE3DA6" w14:textId="151A6E21" w:rsidR="00044B0D" w:rsidRDefault="00044B0D" w:rsidP="008F5DB7">
            <w:pPr>
              <w:jc w:val="left"/>
              <w:rPr>
                <w:lang w:val="en-GB"/>
              </w:rPr>
            </w:pPr>
            <w:r>
              <w:rPr>
                <w:lang w:val="en-GB"/>
              </w:rPr>
              <w:t>CSV</w:t>
            </w:r>
          </w:p>
        </w:tc>
        <w:tc>
          <w:tcPr>
            <w:tcW w:w="8110" w:type="dxa"/>
          </w:tcPr>
          <w:p w14:paraId="4A2003D0" w14:textId="77777777" w:rsidR="00044B0D" w:rsidRDefault="00044B0D" w:rsidP="008F5DB7">
            <w:pPr>
              <w:jc w:val="left"/>
              <w:rPr>
                <w:lang w:val="en-GB"/>
              </w:rPr>
            </w:pPr>
          </w:p>
        </w:tc>
      </w:tr>
      <w:tr w:rsidR="006C64CD" w:rsidRPr="00E63A39" w14:paraId="7BE53833" w14:textId="77777777" w:rsidTr="00BD0BBE">
        <w:tc>
          <w:tcPr>
            <w:tcW w:w="1668" w:type="dxa"/>
          </w:tcPr>
          <w:p w14:paraId="33050C3F" w14:textId="10717643" w:rsidR="006C64CD" w:rsidRDefault="006C64CD" w:rsidP="008F5DB7">
            <w:pPr>
              <w:jc w:val="left"/>
              <w:rPr>
                <w:lang w:val="en-GB"/>
              </w:rPr>
            </w:pPr>
            <w:r>
              <w:rPr>
                <w:lang w:val="en-GB"/>
              </w:rPr>
              <w:t>FDA</w:t>
            </w:r>
          </w:p>
        </w:tc>
        <w:tc>
          <w:tcPr>
            <w:tcW w:w="8110" w:type="dxa"/>
          </w:tcPr>
          <w:p w14:paraId="63B39843" w14:textId="21EA55F2" w:rsidR="006C64CD" w:rsidRDefault="006C64CD" w:rsidP="008F5DB7">
            <w:pPr>
              <w:jc w:val="left"/>
              <w:rPr>
                <w:lang w:val="en-GB"/>
              </w:rPr>
            </w:pPr>
            <w:r>
              <w:rPr>
                <w:lang w:val="en-GB"/>
              </w:rPr>
              <w:t>U.S. Food and Drug Administration</w:t>
            </w:r>
            <w:r>
              <w:rPr>
                <w:lang w:val="en-GB"/>
              </w:rPr>
              <w:br/>
              <w:t>…..</w:t>
            </w:r>
          </w:p>
        </w:tc>
      </w:tr>
      <w:tr w:rsidR="00044B0D" w:rsidRPr="004958F2" w14:paraId="16ED7D12" w14:textId="77777777" w:rsidTr="00BD0BBE">
        <w:tc>
          <w:tcPr>
            <w:tcW w:w="1668" w:type="dxa"/>
          </w:tcPr>
          <w:p w14:paraId="04A134D7" w14:textId="2FE3E379" w:rsidR="00044B0D" w:rsidRDefault="00044B0D" w:rsidP="008F5DB7">
            <w:pPr>
              <w:jc w:val="left"/>
              <w:rPr>
                <w:lang w:val="en-GB"/>
              </w:rPr>
            </w:pPr>
            <w:r>
              <w:rPr>
                <w:lang w:val="en-GB"/>
              </w:rPr>
              <w:t>GAMP</w:t>
            </w:r>
          </w:p>
        </w:tc>
        <w:tc>
          <w:tcPr>
            <w:tcW w:w="8110" w:type="dxa"/>
          </w:tcPr>
          <w:p w14:paraId="3774CD1C" w14:textId="77777777" w:rsidR="00044B0D" w:rsidRDefault="00044B0D" w:rsidP="008F5DB7">
            <w:pPr>
              <w:jc w:val="left"/>
              <w:rPr>
                <w:lang w:val="en-GB"/>
              </w:rPr>
            </w:pPr>
          </w:p>
        </w:tc>
      </w:tr>
      <w:tr w:rsidR="00044B0D" w:rsidRPr="004958F2" w14:paraId="6D0EE52A" w14:textId="77777777" w:rsidTr="00BD0BBE">
        <w:tc>
          <w:tcPr>
            <w:tcW w:w="1668" w:type="dxa"/>
          </w:tcPr>
          <w:p w14:paraId="1408EE09" w14:textId="32762491" w:rsidR="00044B0D" w:rsidRDefault="00044B0D" w:rsidP="008F5DB7">
            <w:pPr>
              <w:jc w:val="left"/>
              <w:rPr>
                <w:lang w:val="en-GB"/>
              </w:rPr>
            </w:pPr>
            <w:r>
              <w:rPr>
                <w:lang w:val="en-GB"/>
              </w:rPr>
              <w:t>GAMP5</w:t>
            </w:r>
          </w:p>
        </w:tc>
        <w:tc>
          <w:tcPr>
            <w:tcW w:w="8110" w:type="dxa"/>
          </w:tcPr>
          <w:p w14:paraId="35A098B3" w14:textId="77777777" w:rsidR="00044B0D" w:rsidRDefault="00044B0D" w:rsidP="008F5DB7">
            <w:pPr>
              <w:jc w:val="left"/>
              <w:rPr>
                <w:lang w:val="en-GB"/>
              </w:rPr>
            </w:pPr>
          </w:p>
        </w:tc>
      </w:tr>
      <w:tr w:rsidR="00B62555" w:rsidRPr="00EA324A" w14:paraId="27DEB531" w14:textId="77777777" w:rsidTr="00BD0BBE">
        <w:tc>
          <w:tcPr>
            <w:tcW w:w="1668" w:type="dxa"/>
          </w:tcPr>
          <w:p w14:paraId="7E88BE64" w14:textId="7311E455" w:rsidR="00B62555" w:rsidRDefault="00B62555" w:rsidP="008F5DB7">
            <w:pPr>
              <w:jc w:val="left"/>
              <w:rPr>
                <w:lang w:val="en-GB"/>
              </w:rPr>
            </w:pPr>
          </w:p>
        </w:tc>
        <w:tc>
          <w:tcPr>
            <w:tcW w:w="8110" w:type="dxa"/>
          </w:tcPr>
          <w:p w14:paraId="5EFCEB60" w14:textId="439ABA50" w:rsidR="00B62555" w:rsidRDefault="00B62555" w:rsidP="008F5DB7">
            <w:pPr>
              <w:jc w:val="left"/>
              <w:rPr>
                <w:lang w:val="en-GB"/>
              </w:rPr>
            </w:pPr>
          </w:p>
        </w:tc>
      </w:tr>
      <w:tr w:rsidR="00E74D3F" w:rsidRPr="004958F2" w14:paraId="44F37AAE" w14:textId="77777777" w:rsidTr="00BD0BBE">
        <w:tc>
          <w:tcPr>
            <w:tcW w:w="1668" w:type="dxa"/>
          </w:tcPr>
          <w:p w14:paraId="46A7752E" w14:textId="4BB63DA0" w:rsidR="00E74D3F" w:rsidRDefault="00E74D3F" w:rsidP="008F5DB7">
            <w:pPr>
              <w:jc w:val="left"/>
              <w:rPr>
                <w:lang w:val="en-GB"/>
              </w:rPr>
            </w:pPr>
            <w:proofErr w:type="spellStart"/>
            <w:r>
              <w:rPr>
                <w:lang w:val="en-GB"/>
              </w:rPr>
              <w:t>GxP</w:t>
            </w:r>
            <w:proofErr w:type="spellEnd"/>
          </w:p>
        </w:tc>
        <w:tc>
          <w:tcPr>
            <w:tcW w:w="8110" w:type="dxa"/>
          </w:tcPr>
          <w:p w14:paraId="21473CC8" w14:textId="77777777" w:rsidR="00E74D3F" w:rsidRDefault="00E74D3F" w:rsidP="008F5DB7">
            <w:pPr>
              <w:jc w:val="left"/>
              <w:rPr>
                <w:lang w:val="en-GB"/>
              </w:rPr>
            </w:pPr>
          </w:p>
        </w:tc>
      </w:tr>
      <w:tr w:rsidR="006C18FD" w:rsidRPr="004958F2" w14:paraId="12C85BE7" w14:textId="77777777" w:rsidTr="00BD0BBE">
        <w:tc>
          <w:tcPr>
            <w:tcW w:w="1668" w:type="dxa"/>
          </w:tcPr>
          <w:p w14:paraId="20DC062E" w14:textId="0EB26467" w:rsidR="006C18FD" w:rsidRPr="006C18FD" w:rsidRDefault="006C18FD" w:rsidP="008F5DB7">
            <w:pPr>
              <w:jc w:val="left"/>
            </w:pPr>
            <w:r>
              <w:t>JBA</w:t>
            </w:r>
          </w:p>
        </w:tc>
        <w:tc>
          <w:tcPr>
            <w:tcW w:w="8110" w:type="dxa"/>
          </w:tcPr>
          <w:p w14:paraId="33E5D27A" w14:textId="77777777" w:rsidR="006C18FD" w:rsidRDefault="006C18FD" w:rsidP="008F5DB7">
            <w:pPr>
              <w:jc w:val="left"/>
              <w:rPr>
                <w:lang w:val="en-GB"/>
              </w:rPr>
            </w:pPr>
          </w:p>
        </w:tc>
      </w:tr>
      <w:tr w:rsidR="00BD0BBE" w:rsidRPr="004958F2" w14:paraId="4AE07E50" w14:textId="77777777" w:rsidTr="00BD0BBE">
        <w:tc>
          <w:tcPr>
            <w:tcW w:w="1668" w:type="dxa"/>
          </w:tcPr>
          <w:p w14:paraId="76B4D751" w14:textId="6BC70948" w:rsidR="00BD0BBE" w:rsidRPr="00BD0BBE" w:rsidRDefault="00BD0BBE" w:rsidP="008F5DB7">
            <w:pPr>
              <w:jc w:val="left"/>
            </w:pPr>
            <w:r>
              <w:t>JVM</w:t>
            </w:r>
          </w:p>
        </w:tc>
        <w:tc>
          <w:tcPr>
            <w:tcW w:w="8110" w:type="dxa"/>
          </w:tcPr>
          <w:p w14:paraId="12B52887" w14:textId="45E599A4" w:rsidR="00BD0BBE" w:rsidRPr="00BD0BBE" w:rsidRDefault="00BD0BBE" w:rsidP="008F5DB7">
            <w:pPr>
              <w:jc w:val="left"/>
            </w:pPr>
            <w:r>
              <w:t xml:space="preserve">Java Virtual </w:t>
            </w:r>
            <w:proofErr w:type="spellStart"/>
            <w:r>
              <w:t>Machine</w:t>
            </w:r>
            <w:proofErr w:type="spellEnd"/>
          </w:p>
        </w:tc>
      </w:tr>
      <w:tr w:rsidR="00DB49D1" w14:paraId="12C7DF33" w14:textId="77777777" w:rsidTr="00BD0BBE">
        <w:tc>
          <w:tcPr>
            <w:tcW w:w="1668" w:type="dxa"/>
          </w:tcPr>
          <w:p w14:paraId="2EC7125E" w14:textId="77777777" w:rsidR="00DB49D1" w:rsidRDefault="00DB49D1" w:rsidP="008F5DB7">
            <w:pPr>
              <w:jc w:val="left"/>
              <w:rPr>
                <w:lang w:val="en-GB"/>
              </w:rPr>
            </w:pPr>
            <w:r>
              <w:rPr>
                <w:lang w:val="en-GB"/>
              </w:rPr>
              <w:t>OQ</w:t>
            </w:r>
          </w:p>
        </w:tc>
        <w:tc>
          <w:tcPr>
            <w:tcW w:w="8110" w:type="dxa"/>
          </w:tcPr>
          <w:p w14:paraId="26187186" w14:textId="77777777" w:rsidR="00DB49D1" w:rsidRDefault="008F5DB7" w:rsidP="008F5DB7">
            <w:pPr>
              <w:jc w:val="left"/>
              <w:rPr>
                <w:lang w:val="en-GB"/>
              </w:rPr>
            </w:pPr>
            <w:r>
              <w:rPr>
                <w:lang w:val="en-GB"/>
              </w:rPr>
              <w:t>Operational Qualification:</w:t>
            </w:r>
            <w:r>
              <w:rPr>
                <w:lang w:val="en-GB"/>
              </w:rPr>
              <w:br/>
            </w:r>
            <w:r w:rsidR="00F35DB2">
              <w:rPr>
                <w:lang w:val="en-GB"/>
              </w:rPr>
              <w:t>….</w:t>
            </w:r>
          </w:p>
        </w:tc>
      </w:tr>
      <w:tr w:rsidR="00DB49D1" w14:paraId="1C85A08E" w14:textId="77777777" w:rsidTr="00B62555">
        <w:trPr>
          <w:trHeight w:val="906"/>
        </w:trPr>
        <w:tc>
          <w:tcPr>
            <w:tcW w:w="1668" w:type="dxa"/>
          </w:tcPr>
          <w:p w14:paraId="18CA5FE0" w14:textId="77777777" w:rsidR="00DB49D1" w:rsidRDefault="00DB49D1" w:rsidP="008F5DB7">
            <w:pPr>
              <w:jc w:val="left"/>
              <w:rPr>
                <w:lang w:val="en-GB"/>
              </w:rPr>
            </w:pPr>
            <w:r>
              <w:rPr>
                <w:lang w:val="en-GB"/>
              </w:rPr>
              <w:t>PQ</w:t>
            </w:r>
          </w:p>
        </w:tc>
        <w:tc>
          <w:tcPr>
            <w:tcW w:w="8110" w:type="dxa"/>
          </w:tcPr>
          <w:p w14:paraId="26CCDEA1" w14:textId="77777777" w:rsidR="00DB49D1" w:rsidRDefault="00E53618" w:rsidP="008F5DB7">
            <w:pPr>
              <w:jc w:val="left"/>
              <w:rPr>
                <w:lang w:val="en-GB"/>
              </w:rPr>
            </w:pPr>
            <w:r>
              <w:rPr>
                <w:lang w:val="en-GB"/>
              </w:rPr>
              <w:t>Performance Qualification</w:t>
            </w:r>
            <w:r>
              <w:rPr>
                <w:lang w:val="en-GB"/>
              </w:rPr>
              <w:br/>
            </w:r>
            <w:r w:rsidR="00F35DB2">
              <w:rPr>
                <w:lang w:val="en-GB"/>
              </w:rPr>
              <w:t>….</w:t>
            </w:r>
          </w:p>
        </w:tc>
      </w:tr>
      <w:tr w:rsidR="00DB49D1" w:rsidRPr="006A30CF" w14:paraId="692BEDD9" w14:textId="77777777" w:rsidTr="00BD0BBE">
        <w:tc>
          <w:tcPr>
            <w:tcW w:w="1668" w:type="dxa"/>
          </w:tcPr>
          <w:p w14:paraId="4D6D27CD" w14:textId="25657092" w:rsidR="00DB49D1" w:rsidRPr="00B62555" w:rsidRDefault="00B62555" w:rsidP="008F5DB7">
            <w:pPr>
              <w:jc w:val="left"/>
            </w:pPr>
            <w:r>
              <w:t>SME</w:t>
            </w:r>
          </w:p>
        </w:tc>
        <w:tc>
          <w:tcPr>
            <w:tcW w:w="8110" w:type="dxa"/>
          </w:tcPr>
          <w:p w14:paraId="6F9CB07F" w14:textId="30BB9F53" w:rsidR="00DB49D1" w:rsidRPr="00B62555" w:rsidRDefault="00B62555" w:rsidP="008F5DB7">
            <w:pPr>
              <w:jc w:val="left"/>
            </w:pPr>
            <w:proofErr w:type="spellStart"/>
            <w:r>
              <w:t>Subject</w:t>
            </w:r>
            <w:proofErr w:type="spellEnd"/>
            <w:r>
              <w:t xml:space="preserve"> Matter Expert</w:t>
            </w:r>
          </w:p>
        </w:tc>
      </w:tr>
      <w:tr w:rsidR="00DB49D1" w:rsidRPr="006A30CF" w14:paraId="224C9ACE" w14:textId="77777777" w:rsidTr="00BD0BBE">
        <w:tc>
          <w:tcPr>
            <w:tcW w:w="1668" w:type="dxa"/>
          </w:tcPr>
          <w:p w14:paraId="55508575" w14:textId="4AB4ABCF" w:rsidR="00DB49D1" w:rsidRPr="00E63A39" w:rsidRDefault="00E63A39" w:rsidP="008F5DB7">
            <w:pPr>
              <w:jc w:val="left"/>
              <w:rPr>
                <w:lang w:val="en-CH"/>
              </w:rPr>
            </w:pPr>
            <w:proofErr w:type="spellStart"/>
            <w:r>
              <w:rPr>
                <w:lang w:val="en-CH"/>
              </w:rPr>
              <w:t>StepDefs</w:t>
            </w:r>
            <w:proofErr w:type="spellEnd"/>
          </w:p>
        </w:tc>
        <w:tc>
          <w:tcPr>
            <w:tcW w:w="8110" w:type="dxa"/>
          </w:tcPr>
          <w:p w14:paraId="0D1CBB5D" w14:textId="77777777" w:rsidR="00DB49D1" w:rsidRDefault="00DB49D1" w:rsidP="008F5DB7">
            <w:pPr>
              <w:jc w:val="left"/>
              <w:rPr>
                <w:lang w:val="en-GB"/>
              </w:rPr>
            </w:pPr>
          </w:p>
        </w:tc>
      </w:tr>
      <w:tr w:rsidR="00DB49D1" w:rsidRPr="006A30CF" w14:paraId="7D252618" w14:textId="77777777" w:rsidTr="00BD0BBE">
        <w:tc>
          <w:tcPr>
            <w:tcW w:w="1668" w:type="dxa"/>
          </w:tcPr>
          <w:p w14:paraId="6FDB9744" w14:textId="77777777" w:rsidR="00DB49D1" w:rsidRDefault="00DB49D1" w:rsidP="008F5DB7">
            <w:pPr>
              <w:jc w:val="left"/>
              <w:rPr>
                <w:lang w:val="en-GB"/>
              </w:rPr>
            </w:pPr>
          </w:p>
        </w:tc>
        <w:tc>
          <w:tcPr>
            <w:tcW w:w="8110" w:type="dxa"/>
          </w:tcPr>
          <w:p w14:paraId="56470204" w14:textId="77777777" w:rsidR="00DB49D1" w:rsidRDefault="00DB49D1" w:rsidP="008F5DB7">
            <w:pPr>
              <w:jc w:val="left"/>
              <w:rPr>
                <w:lang w:val="en-GB"/>
              </w:rPr>
            </w:pPr>
          </w:p>
        </w:tc>
      </w:tr>
      <w:tr w:rsidR="00DB49D1" w:rsidRPr="006A30CF" w14:paraId="6F826257" w14:textId="77777777" w:rsidTr="00BD0BBE">
        <w:tc>
          <w:tcPr>
            <w:tcW w:w="1668" w:type="dxa"/>
          </w:tcPr>
          <w:p w14:paraId="15337456" w14:textId="77777777" w:rsidR="00DB49D1" w:rsidRDefault="00DB49D1" w:rsidP="008F5DB7">
            <w:pPr>
              <w:jc w:val="left"/>
              <w:rPr>
                <w:lang w:val="en-GB"/>
              </w:rPr>
            </w:pPr>
          </w:p>
        </w:tc>
        <w:tc>
          <w:tcPr>
            <w:tcW w:w="8110" w:type="dxa"/>
          </w:tcPr>
          <w:p w14:paraId="7202C667" w14:textId="77777777" w:rsidR="00DB49D1" w:rsidRDefault="00DB49D1" w:rsidP="008F5DB7">
            <w:pPr>
              <w:jc w:val="left"/>
              <w:rPr>
                <w:lang w:val="en-GB"/>
              </w:rPr>
            </w:pPr>
          </w:p>
        </w:tc>
      </w:tr>
    </w:tbl>
    <w:p w14:paraId="7803866F" w14:textId="77777777" w:rsidR="00696A18" w:rsidRPr="00DF0033" w:rsidRDefault="00696A18" w:rsidP="00696A18">
      <w:pPr>
        <w:rPr>
          <w:lang w:val="en-GB"/>
        </w:rPr>
      </w:pPr>
    </w:p>
    <w:p w14:paraId="3A4940A4" w14:textId="77777777" w:rsidR="00BA0923" w:rsidRPr="00DF0033" w:rsidRDefault="00BA0923" w:rsidP="00D07B47">
      <w:pPr>
        <w:rPr>
          <w:lang w:val="en-GB"/>
        </w:rPr>
      </w:pPr>
    </w:p>
    <w:p w14:paraId="2741B835" w14:textId="77777777" w:rsidR="00BA0923" w:rsidRPr="00DF0033" w:rsidRDefault="00723BB2" w:rsidP="00D000CF">
      <w:pPr>
        <w:pStyle w:val="Heading1withoutnumbering"/>
        <w:rPr>
          <w:lang w:val="en-GB"/>
        </w:rPr>
      </w:pPr>
      <w:bookmarkStart w:id="2468" w:name="_Toc44339736"/>
      <w:bookmarkEnd w:id="2462"/>
      <w:r>
        <w:rPr>
          <w:lang w:val="en-GB"/>
        </w:rPr>
        <w:lastRenderedPageBreak/>
        <w:t>Appendix</w:t>
      </w:r>
      <w:bookmarkEnd w:id="2468"/>
    </w:p>
    <w:p w14:paraId="1F44A0EC" w14:textId="77777777" w:rsidR="00BA0923" w:rsidRPr="00DF0033" w:rsidRDefault="0077268E" w:rsidP="00BA0923">
      <w:pPr>
        <w:rPr>
          <w:lang w:val="en-GB"/>
        </w:rPr>
      </w:pPr>
      <w:r w:rsidRPr="00DF0033">
        <w:rPr>
          <w:lang w:val="en-GB"/>
        </w:rPr>
        <w:t>References and appendix are</w:t>
      </w:r>
      <w:r w:rsidR="005D7BD9" w:rsidRPr="00DF0033">
        <w:rPr>
          <w:lang w:val="en-GB"/>
        </w:rPr>
        <w:t xml:space="preserve"> formatted as</w:t>
      </w:r>
      <w:r w:rsidRPr="00DF0033">
        <w:rPr>
          <w:lang w:val="en-GB"/>
        </w:rPr>
        <w:t xml:space="preserve"> „</w:t>
      </w:r>
      <w:r w:rsidR="00723BB2">
        <w:rPr>
          <w:lang w:val="en-GB"/>
        </w:rPr>
        <w:t>Heading</w:t>
      </w:r>
      <w:r w:rsidRPr="00DF0033">
        <w:rPr>
          <w:lang w:val="en-GB"/>
        </w:rPr>
        <w:t xml:space="preserve"> 1 without numbering.“ Thereby </w:t>
      </w:r>
      <w:r w:rsidR="005D7BD9" w:rsidRPr="00DF0033">
        <w:rPr>
          <w:lang w:val="en-GB"/>
        </w:rPr>
        <w:t>this entry is listed in the table of contents (</w:t>
      </w:r>
      <w:r w:rsidR="00723BB2">
        <w:rPr>
          <w:lang w:val="en-GB"/>
        </w:rPr>
        <w:t xml:space="preserve">but </w:t>
      </w:r>
      <w:r w:rsidR="005D7BD9" w:rsidRPr="00DF0033">
        <w:rPr>
          <w:lang w:val="en-GB"/>
        </w:rPr>
        <w:t>without numbering). To structure your appendices use CAPITAL LETTERS (Appendix A, Appendix B etc.).</w:t>
      </w:r>
    </w:p>
    <w:bookmarkEnd w:id="2455"/>
    <w:p w14:paraId="26DE4525" w14:textId="77777777" w:rsidR="00BA0923" w:rsidRPr="00DF0033" w:rsidRDefault="00BA0923" w:rsidP="00BA0923">
      <w:pPr>
        <w:rPr>
          <w:lang w:val="en-GB"/>
        </w:rPr>
      </w:pPr>
    </w:p>
    <w:sectPr w:rsidR="00BA0923" w:rsidRPr="00DF0033"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Leuenberger Sabrina (s)" w:date="2020-06-20T16:07:00Z" w:initials="LS(">
    <w:p w14:paraId="7D231CC3" w14:textId="44F79B77" w:rsidR="005269BB" w:rsidRPr="009C3AE7" w:rsidRDefault="005269BB">
      <w:pPr>
        <w:pStyle w:val="CommentText"/>
      </w:pPr>
      <w:r>
        <w:rPr>
          <w:rStyle w:val="CommentReference"/>
        </w:rPr>
        <w:annotationRef/>
      </w:r>
      <w:r>
        <w:t>Umschreiben: Auch wenn z.T. Tools zur unterstützung des PRozessses eingesetzt werden, wie zum Beispiel....</w:t>
      </w:r>
    </w:p>
  </w:comment>
  <w:comment w:id="22" w:author="Leuenberger Sabrina (s)" w:date="2020-06-21T14:25:00Z" w:initials="LS(">
    <w:p w14:paraId="2127A8CB" w14:textId="6EE243E8" w:rsidR="005269BB" w:rsidRPr="00F73352" w:rsidRDefault="005269BB">
      <w:pPr>
        <w:pStyle w:val="CommentText"/>
      </w:pPr>
      <w:r>
        <w:rPr>
          <w:rStyle w:val="CommentReference"/>
        </w:rPr>
        <w:annotationRef/>
      </w:r>
      <w:r>
        <w:t>Auf letzten Paragraphen im Kapitel 1.1 bezug nehmen: Burnett hatt bedenken, BDD verspricht hier abhilft. Damit könnten wir das überwinden.</w:t>
      </w:r>
    </w:p>
  </w:comment>
  <w:comment w:id="23" w:author="Leuenberger Sabrina (s)" w:date="2020-04-19T11:37:00Z" w:initials="LS(">
    <w:p w14:paraId="1F843066" w14:textId="696AE1D1" w:rsidR="005269BB" w:rsidRPr="00120DC0" w:rsidRDefault="005269BB">
      <w:pPr>
        <w:pStyle w:val="CommentText"/>
      </w:pPr>
      <w:r>
        <w:rPr>
          <w:rStyle w:val="CommentReference"/>
        </w:rPr>
        <w:annotationRef/>
      </w:r>
      <w:r>
        <w:t>Präzisieren</w:t>
      </w:r>
    </w:p>
  </w:comment>
  <w:comment w:id="68" w:author="Leuenberger Sabrina (s)" w:date="2020-04-23T10:05:00Z" w:initials="LS(">
    <w:p w14:paraId="5E09CE40" w14:textId="77777777" w:rsidR="005269BB" w:rsidRPr="00B95C02" w:rsidRDefault="005269BB" w:rsidP="00F73352">
      <w:pPr>
        <w:pStyle w:val="CommentText"/>
      </w:pPr>
      <w:r>
        <w:rPr>
          <w:rStyle w:val="CommentReference"/>
        </w:rPr>
        <w:annotationRef/>
      </w:r>
      <w:r>
        <w:t>Formal testing will often be based on the FS GAMP5 p.175</w:t>
      </w:r>
    </w:p>
  </w:comment>
  <w:comment w:id="70" w:author="Leuenberger Sabrina (s)" w:date="2020-06-27T11:43:00Z" w:initials="LS(">
    <w:p w14:paraId="3F539FB1" w14:textId="4D21D706" w:rsidR="005269BB" w:rsidRPr="00AD7A73" w:rsidRDefault="005269BB">
      <w:pPr>
        <w:pStyle w:val="CommentText"/>
        <w:rPr>
          <w:lang w:val="en-GB"/>
        </w:rPr>
      </w:pPr>
      <w:r>
        <w:rPr>
          <w:rStyle w:val="CommentReference"/>
        </w:rPr>
        <w:annotationRef/>
      </w:r>
      <w:r w:rsidRPr="00AD7A73">
        <w:rPr>
          <w:lang w:val="en-GB"/>
        </w:rPr>
        <w:t>Synonyme in the bdd world: requirement suite</w:t>
      </w:r>
    </w:p>
  </w:comment>
  <w:comment w:id="95" w:author="Leuenberger Sabrina (s)" w:date="2020-04-06T15:59:00Z" w:initials="LS(">
    <w:p w14:paraId="641D3D8E" w14:textId="0216C662" w:rsidR="005269BB" w:rsidRDefault="005269BB">
      <w:pPr>
        <w:pStyle w:val="CommentText"/>
      </w:pPr>
      <w:r>
        <w:rPr>
          <w:rStyle w:val="CommentReference"/>
        </w:rPr>
        <w:annotationRef/>
      </w:r>
      <w:r>
        <w:t>Ins Kapitel 1.4 genommen. Hier herausnehmen, wenn Aufbau dieses Kapitels klarer wird.</w:t>
      </w:r>
    </w:p>
  </w:comment>
  <w:comment w:id="122" w:author="Leuenberger Sabrina (s)" w:date="2020-06-27T10:36:00Z" w:initials="LS(">
    <w:p w14:paraId="1C2D39FB" w14:textId="77777777" w:rsidR="005269BB" w:rsidRPr="00E90644" w:rsidRDefault="005269BB" w:rsidP="001D1236">
      <w:pPr>
        <w:pStyle w:val="CommentText"/>
      </w:pPr>
      <w:r>
        <w:rPr>
          <w:rStyle w:val="CommentReference"/>
        </w:rPr>
        <w:annotationRef/>
      </w:r>
      <w:r>
        <w:t>To put into Material &amp; Methods</w:t>
      </w:r>
    </w:p>
  </w:comment>
  <w:comment w:id="359" w:author="Leuenberger Sabrina (s)" w:date="2020-06-26T08:58:00Z" w:initials="LS(">
    <w:p w14:paraId="62B04F5D" w14:textId="646E2C2B" w:rsidR="005269BB" w:rsidRPr="00EA324A" w:rsidRDefault="005269BB">
      <w:pPr>
        <w:pStyle w:val="CommentText"/>
      </w:pPr>
      <w:r>
        <w:rPr>
          <w:rStyle w:val="CommentReference"/>
        </w:rPr>
        <w:annotationRef/>
      </w:r>
      <w:r>
        <w:t>Ich Weiss nicht richtig wie ich hier argumentieren soll. Was ist sagen möchte, dass in der Projektphase die Verification sehr wichtig ist. Bei der Operation ist es auch wichtig, es ist aber, so wie ich es verstehen, ein viel Kleiner Anteil, da noch sehr viel anderes dazu kommt, die in der Projektphase nicht (oder nicht so prominent) in GAMP5 erwähnt werden.</w:t>
      </w:r>
    </w:p>
  </w:comment>
  <w:comment w:id="421" w:author="Leuenberger Sabrina (s)" w:date="2020-06-26T10:44:00Z" w:initials="LS(">
    <w:p w14:paraId="243266AC" w14:textId="2AC5AD56" w:rsidR="005269BB" w:rsidRPr="00AD7A73" w:rsidRDefault="005269BB">
      <w:pPr>
        <w:pStyle w:val="CommentText"/>
        <w:rPr>
          <w:lang w:val="en-GB"/>
        </w:rPr>
      </w:pPr>
      <w:r>
        <w:rPr>
          <w:rStyle w:val="CommentReference"/>
        </w:rPr>
        <w:annotationRef/>
      </w:r>
      <w:r>
        <w:t xml:space="preserve">Auf diese Anforderungen beim Prototypisieren abdecken, oder mind. </w:t>
      </w:r>
      <w:r w:rsidRPr="00AD7A73">
        <w:rPr>
          <w:lang w:val="en-GB"/>
        </w:rPr>
        <w:t>Diskutieren.</w:t>
      </w:r>
    </w:p>
  </w:comment>
  <w:comment w:id="424" w:author="Leuenberger Sabrina (s)" w:date="2020-06-26T09:28:00Z" w:initials="LS(">
    <w:p w14:paraId="38067CAF" w14:textId="29140A07" w:rsidR="005269BB" w:rsidRPr="00AD7A73" w:rsidRDefault="005269BB">
      <w:pPr>
        <w:pStyle w:val="CommentText"/>
        <w:rPr>
          <w:lang w:val="en-GB"/>
        </w:rPr>
      </w:pPr>
      <w:r>
        <w:rPr>
          <w:rStyle w:val="CommentReference"/>
        </w:rPr>
        <w:annotationRef/>
      </w:r>
      <w:r w:rsidRPr="00AD7A73">
        <w:rPr>
          <w:lang w:val="en-GB"/>
        </w:rPr>
        <w:t>To be put in the discussion: GAMP5 says that maximal profit is reached, when supporting electronic signatures and electronic records in complianve with regulatory requirements (p.207)</w:t>
      </w:r>
    </w:p>
  </w:comment>
  <w:comment w:id="427" w:author="Leuenberger Sabrina (s)" w:date="2020-06-26T09:24:00Z" w:initials="LS(">
    <w:p w14:paraId="02BE8E12" w14:textId="4FBB2F38" w:rsidR="005269BB" w:rsidRPr="00AD7A73" w:rsidRDefault="005269BB">
      <w:pPr>
        <w:pStyle w:val="CommentText"/>
        <w:rPr>
          <w:lang w:val="en-GB"/>
        </w:rPr>
      </w:pPr>
      <w:r>
        <w:rPr>
          <w:rStyle w:val="CommentReference"/>
        </w:rPr>
        <w:annotationRef/>
      </w:r>
      <w:r w:rsidRPr="00AD7A73">
        <w:rPr>
          <w:lang w:val="en-GB"/>
        </w:rPr>
        <w:t xml:space="preserve">This statement we can confirm with the prototype </w:t>
      </w:r>
      <w:r w:rsidRPr="002C128E">
        <w:rPr>
          <w:rFonts w:ascii="Wingdings" w:eastAsia="Wingdings" w:hAnsi="Wingdings" w:cs="Wingdings"/>
        </w:rPr>
        <w:t></w:t>
      </w:r>
      <w:r w:rsidRPr="00AD7A73">
        <w:rPr>
          <w:lang w:val="en-GB"/>
        </w:rPr>
        <w:t xml:space="preserve"> Discussion make the link</w:t>
      </w:r>
    </w:p>
  </w:comment>
  <w:comment w:id="432" w:author="Leuenberger Sabrina (s)" w:date="2020-06-26T10:15:00Z" w:initials="LS(">
    <w:p w14:paraId="0E20F9F4" w14:textId="77777777" w:rsidR="005269BB" w:rsidRPr="00AD7A73" w:rsidRDefault="005269BB">
      <w:pPr>
        <w:pStyle w:val="CommentText"/>
        <w:rPr>
          <w:lang w:val="en-GB"/>
        </w:rPr>
      </w:pPr>
      <w:r>
        <w:rPr>
          <w:rStyle w:val="CommentReference"/>
        </w:rPr>
        <w:annotationRef/>
      </w:r>
      <w:r w:rsidRPr="00AD7A73">
        <w:rPr>
          <w:lang w:val="en-GB"/>
        </w:rPr>
        <w:t>Zu überprüfen</w:t>
      </w:r>
    </w:p>
    <w:p w14:paraId="14A2DE57" w14:textId="704E7D11" w:rsidR="005269BB" w:rsidRPr="00AD7A73" w:rsidRDefault="005269BB">
      <w:pPr>
        <w:pStyle w:val="CommentText"/>
        <w:rPr>
          <w:lang w:val="en-GB"/>
        </w:rPr>
      </w:pPr>
    </w:p>
  </w:comment>
  <w:comment w:id="579" w:author="Leuenberger Sabrina (s)" w:date="2020-04-15T16:28:00Z" w:initials="LS(">
    <w:p w14:paraId="3BFEDA14" w14:textId="40C18175" w:rsidR="005269BB" w:rsidRPr="00AD7A73" w:rsidRDefault="005269BB">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621" w:author="Leuenberger Sabrina (s)" w:date="2020-04-27T16:18:00Z" w:initials="LS(">
    <w:p w14:paraId="615E4AB9" w14:textId="1578084B" w:rsidR="005269BB" w:rsidRPr="00A461E2" w:rsidRDefault="005269BB">
      <w:pPr>
        <w:pStyle w:val="CommentText"/>
      </w:pPr>
      <w:r>
        <w:rPr>
          <w:rStyle w:val="CommentReference"/>
        </w:rPr>
        <w:annotationRef/>
      </w:r>
      <w:r>
        <w:t>Nicht ‘IT Unit’ verwenden, sondern den Begriff der GAMP5 verwendet, wo es sagt, dass der Supplier auch intern sein kann.</w:t>
      </w:r>
    </w:p>
  </w:comment>
  <w:comment w:id="702" w:author="Leuenberger Sabrina (s)" w:date="2020-04-27T16:41:00Z" w:initials="LS(">
    <w:p w14:paraId="120FA83F" w14:textId="2DC77E0C" w:rsidR="005269BB" w:rsidRPr="00AD7A73" w:rsidRDefault="005269BB">
      <w:pPr>
        <w:pStyle w:val="CommentText"/>
        <w:rPr>
          <w:lang w:val="en-GB"/>
        </w:rPr>
      </w:pPr>
      <w:r>
        <w:rPr>
          <w:rStyle w:val="CommentReference"/>
        </w:rPr>
        <w:annotationRef/>
      </w:r>
      <w:r w:rsidRPr="00AD7A73">
        <w:rPr>
          <w:lang w:val="en-GB"/>
        </w:rPr>
        <w:t>Check and integrate what is reviewed and what is the content of the test report.</w:t>
      </w:r>
    </w:p>
  </w:comment>
  <w:comment w:id="853" w:author="Leuenberger Sabrina (s)" w:date="2020-04-28T09:12:00Z" w:initials="LS(">
    <w:p w14:paraId="7D4450BB" w14:textId="527D1AFC" w:rsidR="005269BB" w:rsidRPr="00361CFD" w:rsidRDefault="005269BB">
      <w:pPr>
        <w:pStyle w:val="CommentText"/>
      </w:pPr>
      <w:r>
        <w:rPr>
          <w:rStyle w:val="CommentReference"/>
        </w:rPr>
        <w:annotationRef/>
      </w:r>
      <w:r>
        <w:t xml:space="preserve">Evelyne fragen, ob es für sie ok ist. Für die Arbeit nicht zwingend, aber eine Information die definitive von interesse ist </w:t>
      </w:r>
      <w:r w:rsidRPr="00361CFD">
        <w:rPr>
          <w:rFonts w:ascii="Wingdings" w:eastAsia="Wingdings" w:hAnsi="Wingdings" w:cs="Wingdings"/>
        </w:rPr>
        <w:t></w:t>
      </w:r>
      <w:r>
        <w:t xml:space="preserve"> wenn ok, Zitierregeln korrekt anwenden</w:t>
      </w:r>
    </w:p>
  </w:comment>
  <w:comment w:id="908" w:author="Leuenberger Sabrina (s)" w:date="2020-04-18T17:52:00Z" w:initials="LS(">
    <w:p w14:paraId="6D0BE419" w14:textId="77EBC66D" w:rsidR="005269BB" w:rsidRPr="007B0DEC" w:rsidRDefault="005269BB">
      <w:pPr>
        <w:pStyle w:val="CommentText"/>
      </w:pPr>
      <w:r>
        <w:rPr>
          <w:rStyle w:val="CommentReference"/>
        </w:rPr>
        <w:annotationRef/>
      </w:r>
      <w:r>
        <w:t>Freature and Glue Files</w:t>
      </w:r>
    </w:p>
  </w:comment>
  <w:comment w:id="1004" w:author="Leuenberger Sabrina (s)" w:date="2020-04-19T12:09:00Z" w:initials="LS(">
    <w:p w14:paraId="3C750B7A" w14:textId="59E72FA2" w:rsidR="005269BB" w:rsidRPr="001D201F" w:rsidRDefault="005269BB">
      <w:pPr>
        <w:pStyle w:val="CommentText"/>
      </w:pPr>
      <w:r>
        <w:rPr>
          <w:rStyle w:val="CommentReference"/>
        </w:rPr>
        <w:annotationRef/>
      </w:r>
      <w:r>
        <w:t xml:space="preserve">Achtung fast 1:1 abgeschrieben, aber nicht ganz </w:t>
      </w:r>
      <w:r w:rsidRPr="001D201F">
        <w:rPr>
          <w:rFonts w:ascii="Wingdings" w:eastAsia="Wingdings" w:hAnsi="Wingdings" w:cs="Wingdings"/>
        </w:rPr>
        <w:t></w:t>
      </w:r>
      <w:r>
        <w:t xml:space="preserve"> Zitierregel überprüfen.</w:t>
      </w:r>
    </w:p>
  </w:comment>
  <w:comment w:id="1227" w:author="Mathias Fuchs" w:date="2020-07-02T13:11:00Z" w:initials="MF">
    <w:p w14:paraId="242CE6A3" w14:textId="78DE0316" w:rsidR="005269BB" w:rsidRDefault="005269BB">
      <w:pPr>
        <w:pStyle w:val="CommentText"/>
      </w:pPr>
      <w:r>
        <w:rPr>
          <w:rStyle w:val="CommentReference"/>
        </w:rPr>
        <w:annotationRef/>
      </w:r>
      <w:r>
        <w:t>Which format exactly</w:t>
      </w:r>
    </w:p>
  </w:comment>
  <w:comment w:id="1291" w:author="Mathias Fuchs" w:date="2020-07-03T10:11:00Z" w:initials="MF">
    <w:p w14:paraId="25DB674B" w14:textId="23AC1F5D" w:rsidR="005269BB" w:rsidRDefault="005269BB">
      <w:pPr>
        <w:pStyle w:val="CommentText"/>
      </w:pPr>
      <w:r>
        <w:rPr>
          <w:rStyle w:val="CommentReference"/>
        </w:rPr>
        <w:annotationRef/>
      </w:r>
      <w:r>
        <w:t>Hier Reihenfolge ändern (konsisten bleiben) 1. JBA 2. OQ Test 3. Scenarioo</w:t>
      </w:r>
    </w:p>
  </w:comment>
  <w:comment w:id="1299" w:author="Mathias Fuchs" w:date="2020-07-02T13:15:00Z" w:initials="MF">
    <w:p w14:paraId="729EE246" w14:textId="25468AA6" w:rsidR="005269BB" w:rsidRDefault="005269BB">
      <w:pPr>
        <w:pStyle w:val="CommentText"/>
      </w:pPr>
      <w:r>
        <w:rPr>
          <w:rStyle w:val="CommentReference"/>
        </w:rPr>
        <w:annotationRef/>
      </w:r>
      <w:r>
        <w:t xml:space="preserve">Bitte genaue verwendete Versionen angeben.  </w:t>
      </w:r>
    </w:p>
  </w:comment>
  <w:comment w:id="1343" w:author="Mathias Fuchs" w:date="2020-07-02T13:21:00Z" w:initials="MF">
    <w:p w14:paraId="3D12E119" w14:textId="6CCB6261" w:rsidR="005269BB" w:rsidRDefault="005269BB">
      <w:pPr>
        <w:pStyle w:val="CommentText"/>
      </w:pPr>
      <w:r>
        <w:rPr>
          <w:rStyle w:val="CommentReference"/>
        </w:rPr>
        <w:annotationRef/>
      </w:r>
      <w:r>
        <w:t>Bitte «in an automated way» entfernen</w:t>
      </w:r>
    </w:p>
  </w:comment>
  <w:comment w:id="1348" w:author="Mathias Fuchs" w:date="2020-07-02T13:22:00Z" w:initials="MF">
    <w:p w14:paraId="0DE3E4F2" w14:textId="2EAE06A9" w:rsidR="005269BB" w:rsidRDefault="005269BB">
      <w:pPr>
        <w:pStyle w:val="CommentText"/>
      </w:pPr>
      <w:r>
        <w:rPr>
          <w:rStyle w:val="CommentReference"/>
        </w:rPr>
        <w:annotationRef/>
      </w:r>
      <w:r>
        <w:t>Wo? Ist das ein Chrome Plugin? Oder eine Desktop Applikation oder eine Bibliothek, welche in der OQ Test App eingebunden werden muss?</w:t>
      </w:r>
    </w:p>
  </w:comment>
  <w:comment w:id="1383" w:author="Mathias Fuchs" w:date="2020-07-02T13:26:00Z" w:initials="MF">
    <w:p w14:paraId="634D26AD" w14:textId="6C1ABD43" w:rsidR="005269BB" w:rsidRDefault="005269BB">
      <w:pPr>
        <w:pStyle w:val="CommentText"/>
      </w:pPr>
      <w:r>
        <w:rPr>
          <w:rStyle w:val="CommentReference"/>
        </w:rPr>
        <w:annotationRef/>
      </w:r>
      <w:r>
        <w:t xml:space="preserve">Den Inhalt dieser Links lieber als PDF oder Kopie in den Appendix. Wenn die website ein update erhält, kann es sein, dass Deine Referenzen nicht mehr stimmen.  </w:t>
      </w:r>
    </w:p>
    <w:p w14:paraId="58DB9F29" w14:textId="7C1F4BCE" w:rsidR="005269BB" w:rsidRDefault="005269BB">
      <w:pPr>
        <w:pStyle w:val="CommentText"/>
      </w:pPr>
      <w:r>
        <w:t>Wo werden diese Referenzen gebraucht? Sind sie wichtig für die Arbeit?</w:t>
      </w:r>
    </w:p>
  </w:comment>
  <w:comment w:id="1399" w:author="Mathias Fuchs" w:date="2020-07-03T10:03:00Z" w:initials="MF">
    <w:p w14:paraId="14CF77A8" w14:textId="23DD00CA" w:rsidR="005269BB" w:rsidRDefault="005269BB">
      <w:pPr>
        <w:pStyle w:val="CommentText"/>
      </w:pPr>
      <w:r>
        <w:rPr>
          <w:rStyle w:val="CommentReference"/>
        </w:rPr>
        <w:annotationRef/>
      </w:r>
      <w:r>
        <w:t>Dies ist die Source Code ablage? Eher in den Appendix.</w:t>
      </w:r>
    </w:p>
  </w:comment>
  <w:comment w:id="1404" w:author="Mathias Fuchs" w:date="2020-07-03T10:09:00Z" w:initials="MF">
    <w:p w14:paraId="3304B94A" w14:textId="4C8E7AF3" w:rsidR="005269BB" w:rsidRDefault="005269BB">
      <w:pPr>
        <w:pStyle w:val="CommentText"/>
      </w:pPr>
      <w:r>
        <w:rPr>
          <w:rStyle w:val="CommentReference"/>
        </w:rPr>
        <w:annotationRef/>
      </w:r>
      <w:r>
        <w:t>Hier wäre gut die Story maps der App einzufügen, damit man sieht, was die App überhaupt macht. Das ist wichtig für das Verständnis des Testens</w:t>
      </w:r>
    </w:p>
  </w:comment>
  <w:comment w:id="1442" w:author="Mathias Fuchs" w:date="2020-07-03T10:05:00Z" w:initials="MF">
    <w:p w14:paraId="0BE95F45" w14:textId="42C6370C" w:rsidR="005269BB" w:rsidRPr="00455153" w:rsidRDefault="005269BB" w:rsidP="00455153">
      <w:pPr>
        <w:pStyle w:val="ListParagraph"/>
        <w:numPr>
          <w:ilvl w:val="0"/>
          <w:numId w:val="8"/>
        </w:numPr>
        <w:rPr>
          <w:lang w:val="en-GB" w:eastAsia="de-DE"/>
        </w:rPr>
      </w:pPr>
      <w:r>
        <w:rPr>
          <w:rStyle w:val="CommentReference"/>
        </w:rPr>
        <w:annotationRef/>
      </w:r>
      <w:r w:rsidRPr="00490511">
        <w:rPr>
          <w:lang w:val="en-GB" w:eastAsia="de-DE"/>
        </w:rPr>
        <w:t>MF: insert screenshots of main i</w:t>
      </w:r>
      <w:r>
        <w:rPr>
          <w:lang w:val="en-GB" w:eastAsia="de-DE"/>
        </w:rPr>
        <w:t>nterface (data entry)</w:t>
      </w:r>
      <w:r w:rsidRPr="00A01D3C">
        <w:rPr>
          <w:lang w:val="en-GB" w:eastAsia="de-DE"/>
        </w:rPr>
        <w:t xml:space="preserve"> </w:t>
      </w:r>
    </w:p>
    <w:p w14:paraId="7D700FCF" w14:textId="4F1B60E0" w:rsidR="005269BB" w:rsidRPr="003C1E95" w:rsidRDefault="005269BB">
      <w:pPr>
        <w:pStyle w:val="CommentText"/>
        <w:rPr>
          <w:lang w:val="en-GB"/>
        </w:rPr>
      </w:pPr>
    </w:p>
  </w:comment>
  <w:comment w:id="1445" w:author="Mathias Fuchs" w:date="2020-07-03T10:06:00Z" w:initials="MF">
    <w:p w14:paraId="34B29367" w14:textId="20CEC9FD" w:rsidR="005269BB" w:rsidRDefault="005269BB">
      <w:pPr>
        <w:pStyle w:val="CommentText"/>
      </w:pPr>
      <w:r>
        <w:rPr>
          <w:rStyle w:val="CommentReference"/>
        </w:rPr>
        <w:annotationRef/>
      </w:r>
      <w:r>
        <w:t>Eventuell Code hier anfügen. Tbd.</w:t>
      </w:r>
    </w:p>
  </w:comment>
  <w:comment w:id="1465" w:author="Mathias Fuchs" w:date="2020-07-02T13:37:00Z" w:initials="MF">
    <w:p w14:paraId="5DD5802F" w14:textId="0582B33F" w:rsidR="005269BB" w:rsidRDefault="005269BB">
      <w:pPr>
        <w:pStyle w:val="CommentText"/>
      </w:pPr>
      <w:r>
        <w:rPr>
          <w:rStyle w:val="CommentReference"/>
        </w:rPr>
        <w:annotationRef/>
      </w:r>
      <w:r>
        <w:t xml:space="preserve">! Alle verwendeten Libs incl. genauer Versionierung angeben. </w:t>
      </w:r>
    </w:p>
  </w:comment>
  <w:comment w:id="1466" w:author="Mathias Fuchs" w:date="2020-07-03T10:09:00Z" w:initials="MF">
    <w:p w14:paraId="5428712E" w14:textId="064DCCFA" w:rsidR="005269BB" w:rsidRDefault="005269BB">
      <w:pPr>
        <w:pStyle w:val="CommentText"/>
      </w:pPr>
      <w:r>
        <w:rPr>
          <w:rStyle w:val="CommentReference"/>
        </w:rPr>
        <w:annotationRef/>
      </w:r>
    </w:p>
  </w:comment>
  <w:comment w:id="1493" w:author="Mathias Fuchs" w:date="2020-07-03T10:07:00Z" w:initials="MF">
    <w:p w14:paraId="17910F51" w14:textId="77777777" w:rsidR="005269BB" w:rsidRPr="00455153" w:rsidRDefault="005269BB" w:rsidP="003C1E95">
      <w:pPr>
        <w:rPr>
          <w:lang w:val="en-GB" w:eastAsia="de-DE"/>
        </w:rPr>
      </w:pPr>
      <w:r>
        <w:rPr>
          <w:rStyle w:val="CommentReference"/>
        </w:rPr>
        <w:annotationRef/>
      </w:r>
      <w:r>
        <w:rPr>
          <w:lang w:val="en-GB" w:eastAsia="de-DE"/>
        </w:rPr>
        <w:t>Is there Logic in the backend or is it simply a persistence layer that manages data traffic from DB to the GUI?</w:t>
      </w:r>
    </w:p>
    <w:p w14:paraId="00A451B0" w14:textId="3ADE8955" w:rsidR="005269BB" w:rsidRPr="003C1E95" w:rsidRDefault="005269BB">
      <w:pPr>
        <w:pStyle w:val="CommentText"/>
        <w:rPr>
          <w:lang w:val="en-GB"/>
        </w:rPr>
      </w:pPr>
    </w:p>
  </w:comment>
  <w:comment w:id="1495" w:author="Mathias Fuchs" w:date="2020-07-02T13:38:00Z" w:initials="MF">
    <w:p w14:paraId="35CBECCE" w14:textId="7073B5F1" w:rsidR="005269BB" w:rsidRPr="00490511" w:rsidRDefault="005269BB">
      <w:pPr>
        <w:pStyle w:val="CommentText"/>
      </w:pPr>
      <w:r>
        <w:rPr>
          <w:rStyle w:val="CommentReference"/>
        </w:rPr>
        <w:annotationRef/>
      </w:r>
      <w:r w:rsidRPr="00490511">
        <w:t>Bitte genaue Version angeben!</w:t>
      </w:r>
    </w:p>
  </w:comment>
  <w:comment w:id="1532" w:author="Mathias Fuchs" w:date="2020-07-03T10:20:00Z" w:initials="MF">
    <w:p w14:paraId="30D2B3FD" w14:textId="48802D54" w:rsidR="005269BB" w:rsidRPr="00455153" w:rsidRDefault="005269BB">
      <w:pPr>
        <w:pStyle w:val="CommentText"/>
      </w:pPr>
      <w:r>
        <w:rPr>
          <w:rStyle w:val="CommentReference"/>
        </w:rPr>
        <w:annotationRef/>
      </w:r>
      <w:r w:rsidRPr="00490511">
        <w:t xml:space="preserve">Add Risc Based Approach for system components. </w:t>
      </w:r>
      <w:r w:rsidRPr="00455153">
        <w:t xml:space="preserve">(list all used elements  ( Spring, bootstrap, vue etc) welchen einfluss haben die eizelnen Kompententen auf das Gesamtsystem) </w:t>
      </w:r>
    </w:p>
  </w:comment>
  <w:comment w:id="1603" w:author="Leuenberger Sabrina (s)" w:date="2020-06-27T11:43:00Z" w:initials="LS(">
    <w:p w14:paraId="6F71E693" w14:textId="77777777" w:rsidR="005269BB" w:rsidRPr="00AE564C" w:rsidRDefault="005269BB" w:rsidP="00225107">
      <w:pPr>
        <w:pStyle w:val="CommentText"/>
        <w:rPr>
          <w:lang w:val="en-GB"/>
        </w:rPr>
      </w:pPr>
      <w:r>
        <w:rPr>
          <w:rStyle w:val="CommentReference"/>
        </w:rPr>
        <w:annotationRef/>
      </w:r>
      <w:r w:rsidRPr="00AE564C">
        <w:rPr>
          <w:lang w:val="en-GB"/>
        </w:rPr>
        <w:t>Synonyme in the bdd world: requirement suite</w:t>
      </w:r>
    </w:p>
  </w:comment>
  <w:comment w:id="1610" w:author="Leuenberger Sabrina (s)" w:date="2020-06-28T16:17:00Z" w:initials="LS(">
    <w:p w14:paraId="7C6B0ABF" w14:textId="24A6CAC9" w:rsidR="005269BB" w:rsidRPr="00400FA6" w:rsidRDefault="005269BB">
      <w:pPr>
        <w:pStyle w:val="CommentText"/>
      </w:pPr>
      <w:r>
        <w:rPr>
          <w:rStyle w:val="CommentReference"/>
        </w:rPr>
        <w:annotationRef/>
      </w:r>
      <w:r w:rsidRPr="00490511">
        <w:t xml:space="preserve">Nicht vergessen zu verifizieren, ob Zitat </w:t>
      </w:r>
      <w:r>
        <w:t>immer noch stimmt, bevor arbeit fertig stellen.</w:t>
      </w:r>
    </w:p>
  </w:comment>
  <w:comment w:id="1590" w:author="Leuenberger Sabrina (s)" w:date="2020-06-28T16:19:00Z" w:initials="LS(">
    <w:p w14:paraId="3632511B" w14:textId="5726ADC9" w:rsidR="005269BB" w:rsidRPr="00C25D8F" w:rsidRDefault="005269BB">
      <w:pPr>
        <w:pStyle w:val="CommentText"/>
      </w:pPr>
      <w:r>
        <w:rPr>
          <w:rStyle w:val="CommentReference"/>
        </w:rPr>
        <w:annotationRef/>
      </w:r>
      <w:r>
        <w:t>Stilistisch umzuschreiben</w:t>
      </w:r>
    </w:p>
  </w:comment>
  <w:comment w:id="1591" w:author="Mathias Fuchs" w:date="2020-06-30T16:03:00Z" w:initials="MF">
    <w:p w14:paraId="3AA15798" w14:textId="6FCDDD98" w:rsidR="005269BB" w:rsidRDefault="005269BB">
      <w:pPr>
        <w:pStyle w:val="CommentText"/>
      </w:pPr>
      <w:r>
        <w:rPr>
          <w:rStyle w:val="CommentReference"/>
        </w:rPr>
        <w:annotationRef/>
      </w:r>
      <w:r>
        <w:t>Ja, klingt nicht gut</w:t>
      </w:r>
    </w:p>
  </w:comment>
  <w:comment w:id="1700" w:author="Mathias Fuchs" w:date="2020-06-30T16:08:00Z" w:initials="MF">
    <w:p w14:paraId="72646AFC" w14:textId="793DDFE4" w:rsidR="005269BB" w:rsidRDefault="005269BB">
      <w:pPr>
        <w:pStyle w:val="CommentText"/>
      </w:pPr>
      <w:r>
        <w:rPr>
          <w:rStyle w:val="CommentReference"/>
        </w:rPr>
        <w:annotationRef/>
      </w:r>
      <w:r>
        <w:t>Dieser Satz ist schwer verständlich. Ich glaube zu wissen, was Du meinst. Aber den müssen wir umschreiben.</w:t>
      </w:r>
    </w:p>
  </w:comment>
  <w:comment w:id="1845" w:author="Mathias Fuchs" w:date="2020-06-30T16:14:00Z" w:initials="MF">
    <w:p w14:paraId="005D4CF4" w14:textId="3CB9A371" w:rsidR="005269BB" w:rsidRDefault="005269BB">
      <w:pPr>
        <w:pStyle w:val="CommentText"/>
      </w:pPr>
      <w:r>
        <w:rPr>
          <w:rStyle w:val="CommentReference"/>
        </w:rPr>
        <w:annotationRef/>
      </w:r>
      <w:r>
        <w:t>Auch diesen Abschnitt solltest Du klarer formulieren</w:t>
      </w:r>
    </w:p>
  </w:comment>
  <w:comment w:id="2041" w:author="Mathias Fuchs" w:date="2020-07-02T15:00:00Z" w:initials="MF">
    <w:p w14:paraId="573A9812" w14:textId="215262D4" w:rsidR="005269BB" w:rsidRDefault="005269BB">
      <w:pPr>
        <w:pStyle w:val="CommentText"/>
      </w:pPr>
      <w:r>
        <w:rPr>
          <w:rStyle w:val="CommentReference"/>
        </w:rPr>
        <w:annotationRef/>
      </w:r>
      <w:r>
        <w:t>Bitte genaue Versionen der Frameworks angeben.</w:t>
      </w:r>
    </w:p>
  </w:comment>
  <w:comment w:id="2088" w:author="Mathias Fuchs" w:date="2020-07-01T17:54:00Z" w:initials="MF">
    <w:p w14:paraId="55AA88C9" w14:textId="7B07584F" w:rsidR="005269BB" w:rsidRDefault="005269BB">
      <w:pPr>
        <w:pStyle w:val="CommentText"/>
      </w:pPr>
      <w:r>
        <w:rPr>
          <w:rStyle w:val="CommentReference"/>
        </w:rPr>
        <w:annotationRef/>
      </w:r>
      <w:r>
        <w:t xml:space="preserve">Wozu braucht es dieses Kapitel? </w:t>
      </w:r>
    </w:p>
  </w:comment>
  <w:comment w:id="2119" w:author="Mathias Fuchs" w:date="2020-07-01T17:56:00Z" w:initials="MF">
    <w:p w14:paraId="5E8AB5B8" w14:textId="05D66E99" w:rsidR="005269BB" w:rsidRDefault="005269BB">
      <w:pPr>
        <w:pStyle w:val="CommentText"/>
      </w:pPr>
      <w:r>
        <w:rPr>
          <w:rStyle w:val="CommentReference"/>
        </w:rPr>
        <w:annotationRef/>
      </w:r>
      <w:r w:rsidRPr="00722A27">
        <w:t xml:space="preserve">Neues Kapitel machen. Die betrachtung der Tools ist beendet. </w:t>
      </w:r>
      <w:r w:rsidRPr="004119E8">
        <w:t xml:space="preserve">Nun geht ese s um Prozess (update) Risiken. </w:t>
      </w:r>
    </w:p>
    <w:p w14:paraId="0E5D92CA" w14:textId="6103A711" w:rsidR="005269BB" w:rsidRPr="004119E8" w:rsidRDefault="005269BB">
      <w:pPr>
        <w:pStyle w:val="CommentText"/>
      </w:pPr>
      <w:r>
        <w:t xml:space="preserve">Das Ganze ist kompliziert, da das Gesamtsystem aus vielen Einzelkompoenten besteht, welche nur im Zusammenspiel funktionieren. </w:t>
      </w:r>
    </w:p>
  </w:comment>
  <w:comment w:id="2120" w:author="Mathias Fuchs" w:date="2020-07-03T14:59:00Z" w:initials="MF">
    <w:p w14:paraId="13D79466" w14:textId="6E569B05" w:rsidR="005269BB" w:rsidRPr="00490511" w:rsidRDefault="005269BB">
      <w:pPr>
        <w:pStyle w:val="CommentText"/>
        <w:rPr>
          <w:lang w:val="en-GB"/>
        </w:rPr>
      </w:pPr>
      <w:r>
        <w:rPr>
          <w:rStyle w:val="CommentReference"/>
        </w:rPr>
        <w:annotationRef/>
      </w:r>
      <w:r w:rsidRPr="00490511">
        <w:rPr>
          <w:lang w:val="en-GB"/>
        </w:rPr>
        <w:t>Kapitelname neu überlegen</w:t>
      </w:r>
    </w:p>
  </w:comment>
  <w:comment w:id="2223" w:author="Mathias Fuchs" w:date="2020-06-30T16:37:00Z" w:initials="MF">
    <w:p w14:paraId="12E2AC10" w14:textId="4C4BCC25" w:rsidR="005269BB" w:rsidRPr="00661035" w:rsidRDefault="005269BB">
      <w:pPr>
        <w:pStyle w:val="CommentText"/>
        <w:rPr>
          <w:lang w:val="en-GB"/>
        </w:rPr>
      </w:pPr>
      <w:r>
        <w:rPr>
          <w:rStyle w:val="CommentReference"/>
        </w:rPr>
        <w:annotationRef/>
      </w:r>
      <w:r w:rsidRPr="00661035">
        <w:rPr>
          <w:lang w:val="en-GB"/>
        </w:rPr>
        <w:t xml:space="preserve">I though only the parts of OQ Test App that </w:t>
      </w:r>
      <w:r>
        <w:rPr>
          <w:lang w:val="en-GB"/>
        </w:rPr>
        <w:t>have been changed must be re-validated? Am I Wrong?</w:t>
      </w:r>
      <w:r w:rsidRPr="00661035">
        <w:rPr>
          <w:lang w:val="en-GB"/>
        </w:rPr>
        <w:t xml:space="preserve"> </w:t>
      </w:r>
    </w:p>
  </w:comment>
  <w:comment w:id="2229" w:author="Mathias Fuchs" w:date="2020-06-30T16:38:00Z" w:initials="MF">
    <w:p w14:paraId="7EDC13EF" w14:textId="77C5D07F" w:rsidR="005269BB" w:rsidRPr="00661035" w:rsidRDefault="005269BB">
      <w:pPr>
        <w:pStyle w:val="CommentText"/>
        <w:rPr>
          <w:lang w:val="en-GB"/>
        </w:rPr>
      </w:pPr>
      <w:r>
        <w:rPr>
          <w:rStyle w:val="CommentReference"/>
        </w:rPr>
        <w:annotationRef/>
      </w:r>
      <w:r w:rsidRPr="00661035">
        <w:rPr>
          <w:lang w:val="en-GB"/>
        </w:rPr>
        <w:t xml:space="preserve">Guess it depends on what has been changed. </w:t>
      </w:r>
      <w:r>
        <w:rPr>
          <w:lang w:val="en-GB"/>
        </w:rPr>
        <w:t>If possible create a modular loosely coupled architecture / design of the glue code to minimize re-validation effort</w:t>
      </w:r>
    </w:p>
  </w:comment>
  <w:comment w:id="2230" w:author="Mathias Fuchs" w:date="2020-07-02T15:06:00Z" w:initials="MF">
    <w:p w14:paraId="6E6998E3" w14:textId="0E5F6E3B" w:rsidR="005269BB" w:rsidRPr="00243943" w:rsidRDefault="005269BB">
      <w:pPr>
        <w:pStyle w:val="CommentText"/>
        <w:rPr>
          <w:lang w:val="en-GB"/>
        </w:rPr>
      </w:pPr>
      <w:r>
        <w:rPr>
          <w:rStyle w:val="CommentReference"/>
        </w:rPr>
        <w:annotationRef/>
      </w:r>
      <w:r w:rsidRPr="00243943">
        <w:rPr>
          <w:lang w:val="en-GB"/>
        </w:rPr>
        <w:t xml:space="preserve">I would remove this statemet here </w:t>
      </w:r>
      <w:r>
        <w:rPr>
          <w:lang w:val="en-GB"/>
        </w:rPr>
        <w:t>and put it into the final conclusion section. Further I would not provide a non-proven negative statement here. (I would even stress that there might be very probably a positive effect especially for regression testing effort compared to manual testing.</w:t>
      </w:r>
    </w:p>
  </w:comment>
  <w:comment w:id="2239" w:author="Mathias Fuchs" w:date="2020-06-30T16:40:00Z" w:initials="MF">
    <w:p w14:paraId="378F2282" w14:textId="1F7F6B0B" w:rsidR="005269BB" w:rsidRPr="00661035" w:rsidRDefault="005269BB">
      <w:pPr>
        <w:pStyle w:val="CommentText"/>
        <w:rPr>
          <w:lang w:val="en-GB"/>
        </w:rPr>
      </w:pPr>
      <w:r>
        <w:rPr>
          <w:rStyle w:val="CommentReference"/>
        </w:rPr>
        <w:annotationRef/>
      </w:r>
      <w:r w:rsidRPr="00661035">
        <w:rPr>
          <w:lang w:val="en-GB"/>
        </w:rPr>
        <w:t>Is that what I mean with a good design / architecture?</w:t>
      </w:r>
    </w:p>
  </w:comment>
  <w:comment w:id="2250" w:author="Mathias Fuchs" w:date="2020-06-30T16:41:00Z" w:initials="MF">
    <w:p w14:paraId="3109E39C" w14:textId="42563762" w:rsidR="005269BB" w:rsidRPr="00661035" w:rsidRDefault="005269BB">
      <w:pPr>
        <w:pStyle w:val="CommentText"/>
        <w:rPr>
          <w:lang w:val="en-GB"/>
        </w:rPr>
      </w:pPr>
      <w:r>
        <w:rPr>
          <w:rStyle w:val="CommentReference"/>
        </w:rPr>
        <w:annotationRef/>
      </w:r>
      <w:r w:rsidRPr="00661035">
        <w:rPr>
          <w:lang w:val="en-GB"/>
        </w:rPr>
        <w:t>Please use bullet points</w:t>
      </w:r>
      <w:r>
        <w:rPr>
          <w:lang w:val="en-GB"/>
        </w:rPr>
        <w:t xml:space="preserve"> or better: numbering</w:t>
      </w:r>
      <w:r w:rsidRPr="00661035">
        <w:rPr>
          <w:lang w:val="en-GB"/>
        </w:rPr>
        <w:t xml:space="preserve">. It is very hard to read without a </w:t>
      </w:r>
      <w:r>
        <w:rPr>
          <w:lang w:val="en-GB"/>
        </w:rPr>
        <w:t>structure</w:t>
      </w:r>
    </w:p>
  </w:comment>
  <w:comment w:id="2308" w:author="Mathias Fuchs" w:date="2020-06-30T16:45:00Z" w:initials="MF">
    <w:p w14:paraId="1B869F27" w14:textId="77777777" w:rsidR="005269BB" w:rsidRDefault="005269BB">
      <w:pPr>
        <w:pStyle w:val="CommentText"/>
        <w:rPr>
          <w:lang w:val="en-GB"/>
        </w:rPr>
      </w:pPr>
      <w:r>
        <w:rPr>
          <w:rStyle w:val="CommentReference"/>
        </w:rPr>
        <w:annotationRef/>
      </w:r>
      <w:r w:rsidRPr="006E6D95">
        <w:rPr>
          <w:lang w:val="en-GB"/>
        </w:rPr>
        <w:t xml:space="preserve">A web application should normally support many differnt browsers. </w:t>
      </w:r>
      <w:r>
        <w:rPr>
          <w:lang w:val="en-GB"/>
        </w:rPr>
        <w:t>(FireFox, Chrome, Opera, IE,…) What does that mean for the usage of the approach? One web driver per supported browser?</w:t>
      </w:r>
    </w:p>
    <w:p w14:paraId="590A6A4F" w14:textId="77777777" w:rsidR="005269BB" w:rsidRDefault="005269BB">
      <w:pPr>
        <w:pStyle w:val="CommentText"/>
        <w:rPr>
          <w:lang w:val="en-GB"/>
        </w:rPr>
      </w:pPr>
    </w:p>
    <w:p w14:paraId="2079FCAC" w14:textId="61C1A7D5" w:rsidR="005269BB" w:rsidRPr="006E6D95" w:rsidRDefault="005269BB">
      <w:pPr>
        <w:pStyle w:val="CommentText"/>
        <w:rPr>
          <w:lang w:val="en-GB"/>
        </w:rPr>
      </w:pPr>
      <w:r>
        <w:rPr>
          <w:lang w:val="en-GB"/>
        </w:rPr>
        <w:t>Also the used browser version needs to be fixed. Guess auto updates of used browsers must be avoided. (Might be a problem of any validated web application)</w:t>
      </w:r>
    </w:p>
  </w:comment>
  <w:comment w:id="2339" w:author="Mathias Fuchs" w:date="2020-06-30T16:50:00Z" w:initials="MF">
    <w:p w14:paraId="3EF9FA80" w14:textId="43A39171" w:rsidR="005269BB" w:rsidRPr="006E6D95" w:rsidRDefault="005269BB">
      <w:pPr>
        <w:pStyle w:val="CommentText"/>
        <w:rPr>
          <w:lang w:val="en-GB"/>
        </w:rPr>
      </w:pPr>
      <w:r>
        <w:rPr>
          <w:rStyle w:val="CommentReference"/>
        </w:rPr>
        <w:annotationRef/>
      </w:r>
      <w:r w:rsidRPr="006E6D95">
        <w:rPr>
          <w:lang w:val="en-GB"/>
        </w:rPr>
        <w:t>Is this a valid check?</w:t>
      </w:r>
    </w:p>
  </w:comment>
  <w:comment w:id="2361" w:author="Mathias Fuchs" w:date="2020-06-30T16:53:00Z" w:initials="MF">
    <w:p w14:paraId="42C09225" w14:textId="4E0A4462" w:rsidR="005269BB" w:rsidRDefault="005269BB">
      <w:pPr>
        <w:pStyle w:val="CommentText"/>
        <w:rPr>
          <w:lang w:val="en-GB"/>
        </w:rPr>
      </w:pPr>
      <w:r>
        <w:rPr>
          <w:rStyle w:val="CommentReference"/>
        </w:rPr>
        <w:annotationRef/>
      </w:r>
      <w:r w:rsidRPr="006E6D95">
        <w:rPr>
          <w:lang w:val="en-GB"/>
        </w:rPr>
        <w:t xml:space="preserve">How can you test Browser side logic. </w:t>
      </w:r>
      <w:r>
        <w:rPr>
          <w:lang w:val="en-GB"/>
        </w:rPr>
        <w:t xml:space="preserve">E.g. by JavaScript. E.g. if the web App needs to display diagrams / grafics that are rendered completely in the browser. (Note: Each browser has its own javascript interpreter) That’s why most cool web apps don’t work with the crappy JS engine of MS IE </w:t>
      </w:r>
      <w:r w:rsidRPr="00876047">
        <w:rPr>
          <w:rFonts w:ascii="Wingdings" w:eastAsia="Wingdings" w:hAnsi="Wingdings" w:cs="Wingdings"/>
          <w:lang w:val="en-GB"/>
        </w:rPr>
        <w:t></w:t>
      </w:r>
    </w:p>
    <w:p w14:paraId="0830B86D" w14:textId="67DC8CE8" w:rsidR="005269BB" w:rsidRPr="006E6D95" w:rsidRDefault="005269BB">
      <w:pPr>
        <w:pStyle w:val="CommentText"/>
        <w:rPr>
          <w:lang w:val="en-GB"/>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231CC3" w15:done="0"/>
  <w15:commentEx w15:paraId="2127A8CB" w15:done="0"/>
  <w15:commentEx w15:paraId="1F843066" w15:done="0"/>
  <w15:commentEx w15:paraId="5E09CE40" w15:done="0"/>
  <w15:commentEx w15:paraId="3F539FB1" w15:done="0"/>
  <w15:commentEx w15:paraId="641D3D8E" w15:done="0"/>
  <w15:commentEx w15:paraId="1C2D39FB" w15:done="0"/>
  <w15:commentEx w15:paraId="62B04F5D" w15:done="0"/>
  <w15:commentEx w15:paraId="243266AC" w15:done="0"/>
  <w15:commentEx w15:paraId="38067CAF" w15:done="0"/>
  <w15:commentEx w15:paraId="02BE8E12" w15:done="0"/>
  <w15:commentEx w15:paraId="14A2DE57" w15:done="0"/>
  <w15:commentEx w15:paraId="3BFEDA14" w15:done="0"/>
  <w15:commentEx w15:paraId="615E4AB9" w15:done="0"/>
  <w15:commentEx w15:paraId="120FA83F" w15:done="0"/>
  <w15:commentEx w15:paraId="7D4450BB" w15:done="0"/>
  <w15:commentEx w15:paraId="6D0BE419" w15:done="0"/>
  <w15:commentEx w15:paraId="3C750B7A" w15:done="0"/>
  <w15:commentEx w15:paraId="242CE6A3" w15:done="0"/>
  <w15:commentEx w15:paraId="25DB674B" w15:done="0"/>
  <w15:commentEx w15:paraId="729EE246" w15:done="0"/>
  <w15:commentEx w15:paraId="3D12E119" w15:done="0"/>
  <w15:commentEx w15:paraId="0DE3E4F2" w15:done="0"/>
  <w15:commentEx w15:paraId="58DB9F29" w15:done="0"/>
  <w15:commentEx w15:paraId="14CF77A8" w15:done="0"/>
  <w15:commentEx w15:paraId="3304B94A" w15:done="0"/>
  <w15:commentEx w15:paraId="7D700FCF" w15:done="0"/>
  <w15:commentEx w15:paraId="34B29367" w15:done="0"/>
  <w15:commentEx w15:paraId="5DD5802F" w15:done="0"/>
  <w15:commentEx w15:paraId="5428712E" w15:done="0"/>
  <w15:commentEx w15:paraId="00A451B0" w15:done="0"/>
  <w15:commentEx w15:paraId="35CBECCE" w15:done="0"/>
  <w15:commentEx w15:paraId="30D2B3FD" w15:done="0"/>
  <w15:commentEx w15:paraId="6F71E693" w15:done="0"/>
  <w15:commentEx w15:paraId="7C6B0ABF" w15:done="0"/>
  <w15:commentEx w15:paraId="3632511B" w15:done="0"/>
  <w15:commentEx w15:paraId="3AA15798" w15:paraIdParent="3632511B" w15:done="0"/>
  <w15:commentEx w15:paraId="72646AFC" w15:done="0"/>
  <w15:commentEx w15:paraId="005D4CF4" w15:done="0"/>
  <w15:commentEx w15:paraId="573A9812" w15:done="0"/>
  <w15:commentEx w15:paraId="55AA88C9" w15:done="0"/>
  <w15:commentEx w15:paraId="0E5D92CA" w15:done="0"/>
  <w15:commentEx w15:paraId="13D79466" w15:done="0"/>
  <w15:commentEx w15:paraId="12E2AC10" w15:done="0"/>
  <w15:commentEx w15:paraId="7EDC13EF" w15:done="0"/>
  <w15:commentEx w15:paraId="6E6998E3" w15:done="0"/>
  <w15:commentEx w15:paraId="378F2282" w15:done="0"/>
  <w15:commentEx w15:paraId="3109E39C" w15:done="0"/>
  <w15:commentEx w15:paraId="2079FCAC" w15:done="0"/>
  <w15:commentEx w15:paraId="3EF9FA80" w15:done="0"/>
  <w15:commentEx w15:paraId="0830B86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231CC3" w16cid:durableId="2298B2AC"/>
  <w16cid:commentId w16cid:paraId="2127A8CB" w16cid:durableId="2299EC76"/>
  <w16cid:commentId w16cid:paraId="1F843066" w16cid:durableId="2246B67F"/>
  <w16cid:commentId w16cid:paraId="5E09CE40" w16cid:durableId="224BE6FC"/>
  <w16cid:commentId w16cid:paraId="3F539FB1" w16cid:durableId="22A1AF7A"/>
  <w16cid:commentId w16cid:paraId="641D3D8E" w16cid:durableId="2235D064"/>
  <w16cid:commentId w16cid:paraId="1C2D39FB" w16cid:durableId="22A1A9CF"/>
  <w16cid:commentId w16cid:paraId="62B04F5D" w16cid:durableId="22A03731"/>
  <w16cid:commentId w16cid:paraId="243266AC" w16cid:durableId="22A05010"/>
  <w16cid:commentId w16cid:paraId="38067CAF" w16cid:durableId="22A03E31"/>
  <w16cid:commentId w16cid:paraId="02BE8E12" w16cid:durableId="22A03D67"/>
  <w16cid:commentId w16cid:paraId="14A2DE57" w16cid:durableId="22A0494E"/>
  <w16cid:commentId w16cid:paraId="3BFEDA14" w16cid:durableId="2241B4AC"/>
  <w16cid:commentId w16cid:paraId="615E4AB9" w16cid:durableId="22518457"/>
  <w16cid:commentId w16cid:paraId="120FA83F" w16cid:durableId="225189C2"/>
  <w16cid:commentId w16cid:paraId="7D4450BB" w16cid:durableId="225271F8"/>
  <w16cid:commentId w16cid:paraId="6D0BE419" w16cid:durableId="2245BCC8"/>
  <w16cid:commentId w16cid:paraId="3C750B7A" w16cid:durableId="2246BE11"/>
  <w16cid:commentId w16cid:paraId="242CE6A3" w16cid:durableId="22AD6D4C"/>
  <w16cid:commentId w16cid:paraId="25DB674B" w16cid:durableId="22AD6D4D"/>
  <w16cid:commentId w16cid:paraId="729EE246" w16cid:durableId="22AD6D4E"/>
  <w16cid:commentId w16cid:paraId="3D12E119" w16cid:durableId="22AD6D4F"/>
  <w16cid:commentId w16cid:paraId="0DE3E4F2" w16cid:durableId="22AD6D50"/>
  <w16cid:commentId w16cid:paraId="58DB9F29" w16cid:durableId="22AD6D51"/>
  <w16cid:commentId w16cid:paraId="14CF77A8" w16cid:durableId="22AD6D52"/>
  <w16cid:commentId w16cid:paraId="3304B94A" w16cid:durableId="22AD6D53"/>
  <w16cid:commentId w16cid:paraId="7D700FCF" w16cid:durableId="22AD6D54"/>
  <w16cid:commentId w16cid:paraId="34B29367" w16cid:durableId="22AD6D55"/>
  <w16cid:commentId w16cid:paraId="5DD5802F" w16cid:durableId="22AD6D56"/>
  <w16cid:commentId w16cid:paraId="5428712E" w16cid:durableId="22AD6D57"/>
  <w16cid:commentId w16cid:paraId="00A451B0" w16cid:durableId="22AD6D58"/>
  <w16cid:commentId w16cid:paraId="35CBECCE" w16cid:durableId="22AD6D59"/>
  <w16cid:commentId w16cid:paraId="30D2B3FD" w16cid:durableId="22AD6D5A"/>
  <w16cid:commentId w16cid:paraId="6F71E693" w16cid:durableId="22AD6D5B"/>
  <w16cid:commentId w16cid:paraId="7C6B0ABF" w16cid:durableId="22A3411F"/>
  <w16cid:commentId w16cid:paraId="3632511B" w16cid:durableId="22A341A9"/>
  <w16cid:commentId w16cid:paraId="3AA15798" w16cid:durableId="22AD6D5E"/>
  <w16cid:commentId w16cid:paraId="72646AFC" w16cid:durableId="22AD6D5F"/>
  <w16cid:commentId w16cid:paraId="005D4CF4" w16cid:durableId="22AD6D60"/>
  <w16cid:commentId w16cid:paraId="573A9812" w16cid:durableId="22AD6D61"/>
  <w16cid:commentId w16cid:paraId="55AA88C9" w16cid:durableId="22AD6D62"/>
  <w16cid:commentId w16cid:paraId="0E5D92CA" w16cid:durableId="22AD6D63"/>
  <w16cid:commentId w16cid:paraId="13D79466" w16cid:durableId="22AD6D64"/>
  <w16cid:commentId w16cid:paraId="12E2AC10" w16cid:durableId="22AD6D65"/>
  <w16cid:commentId w16cid:paraId="7EDC13EF" w16cid:durableId="22AD6D66"/>
  <w16cid:commentId w16cid:paraId="6E6998E3" w16cid:durableId="22AD6D67"/>
  <w16cid:commentId w16cid:paraId="378F2282" w16cid:durableId="22AD6D68"/>
  <w16cid:commentId w16cid:paraId="3109E39C" w16cid:durableId="22AD6D69"/>
  <w16cid:commentId w16cid:paraId="2079FCAC" w16cid:durableId="22AD6D6A"/>
  <w16cid:commentId w16cid:paraId="3EF9FA80" w16cid:durableId="22AD6D6B"/>
  <w16cid:commentId w16cid:paraId="0830B86D" w16cid:durableId="22AD6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916FD2" w14:textId="77777777" w:rsidR="00DE0AB3" w:rsidRDefault="00DE0AB3">
      <w:r>
        <w:separator/>
      </w:r>
    </w:p>
  </w:endnote>
  <w:endnote w:type="continuationSeparator" w:id="0">
    <w:p w14:paraId="262E9C05" w14:textId="77777777" w:rsidR="00DE0AB3" w:rsidRDefault="00DE0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5269BB" w:rsidRDefault="005269BB"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5269BB" w:rsidRDefault="005269BB"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5269BB" w:rsidRDefault="005269BB"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06ECB3A8" w:rsidR="005269BB" w:rsidRPr="005500E7" w:rsidRDefault="005269BB"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48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5269BB" w:rsidRDefault="005269BB"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5A803" w14:textId="77777777" w:rsidR="00DE0AB3" w:rsidRDefault="00DE0AB3">
      <w:r>
        <w:separator/>
      </w:r>
    </w:p>
  </w:footnote>
  <w:footnote w:type="continuationSeparator" w:id="0">
    <w:p w14:paraId="70909769" w14:textId="77777777" w:rsidR="00DE0AB3" w:rsidRDefault="00DE0AB3">
      <w:r>
        <w:continuationSeparator/>
      </w:r>
    </w:p>
  </w:footnote>
  <w:footnote w:id="1">
    <w:p w14:paraId="744E404F" w14:textId="28EBF450" w:rsidR="005269BB" w:rsidRPr="00AD7A73" w:rsidRDefault="005269BB">
      <w:pPr>
        <w:pStyle w:val="FootnoteText"/>
        <w:rPr>
          <w:lang w:val="en-GB"/>
          <w:rPrChange w:id="854" w:author="Mathias Fuchs" w:date="2020-07-01T16:45:00Z">
            <w:rPr/>
          </w:rPrChange>
        </w:rPr>
      </w:pPr>
      <w:r>
        <w:rPr>
          <w:rStyle w:val="FootnoteReference"/>
        </w:rPr>
        <w:footnoteRef/>
      </w:r>
      <w:r w:rsidRPr="001D2147">
        <w:rPr>
          <w:lang w:val="en-GB"/>
        </w:rPr>
        <w:t xml:space="preserve"> </w:t>
      </w:r>
      <w:r w:rsidRPr="00AD7A73">
        <w:rPr>
          <w:lang w:val="en-GB"/>
          <w:rPrChange w:id="855" w:author="Mathias Fuchs" w:date="2020-07-01T16:45:00Z">
            <w:rPr/>
          </w:rPrChange>
        </w:rPr>
        <w:t>Personal Communication Evelyne Daniel the 25.4.2010 : Normally the change management process starts with the IQ</w:t>
      </w:r>
    </w:p>
  </w:footnote>
  <w:footnote w:id="2">
    <w:p w14:paraId="54AB8ABE" w14:textId="77777777" w:rsidR="005269BB" w:rsidRPr="00B455D1" w:rsidRDefault="005269BB" w:rsidP="00EC298A">
      <w:pPr>
        <w:pStyle w:val="FootnoteText"/>
        <w:rPr>
          <w:lang w:val="en-CH"/>
        </w:rPr>
      </w:pPr>
      <w:r>
        <w:rPr>
          <w:rStyle w:val="FootnoteReference"/>
        </w:rPr>
        <w:footnoteRef/>
      </w:r>
      <w:r w:rsidRPr="00B455D1">
        <w:rPr>
          <w:lang w:val="en-GB"/>
        </w:rPr>
        <w:t xml:space="preserve"> </w:t>
      </w:r>
      <w:r>
        <w:rPr>
          <w:lang w:val="en-CH"/>
        </w:rPr>
        <w:t xml:space="preserve">Gemäss </w:t>
      </w:r>
      <w:r>
        <w:rPr>
          <w:lang w:val="en-GB"/>
        </w:rPr>
        <w:t>G</w:t>
      </w:r>
      <w:r w:rsidRPr="00903C87">
        <w:rPr>
          <w:rStyle w:val="css-901oao"/>
          <w:lang w:val="en-GB"/>
        </w:rPr>
        <w:t>á</w:t>
      </w:r>
      <w:r>
        <w:rPr>
          <w:lang w:val="en-GB"/>
        </w:rPr>
        <w:t>sp</w:t>
      </w:r>
      <w:r w:rsidRPr="00903C87">
        <w:rPr>
          <w:rStyle w:val="css-901oao"/>
          <w:lang w:val="en-GB"/>
        </w:rPr>
        <w:t>á</w:t>
      </w:r>
      <w:r>
        <w:rPr>
          <w:lang w:val="en-GB"/>
        </w:rPr>
        <w:t>r Nagy and Seb Rose</w:t>
      </w:r>
      <w:r>
        <w:rPr>
          <w:lang w:val="en-CH"/>
        </w:rPr>
        <w:t xml:space="preserve"> wird dieses Meeting unter verschiedenen Namen geführt wie zum Beispiel auch Discovery Workshop oder Specification Workshop. </w:t>
      </w:r>
    </w:p>
  </w:footnote>
  <w:footnote w:id="3">
    <w:p w14:paraId="5567A8DE" w14:textId="77777777" w:rsidR="005269BB" w:rsidRPr="00AD7A73" w:rsidRDefault="005269BB" w:rsidP="00933EA2">
      <w:pPr>
        <w:pStyle w:val="FootnoteText"/>
        <w:rPr>
          <w:lang w:val="en-GB"/>
          <w:rPrChange w:id="2061" w:author="Mathias Fuchs" w:date="2020-07-01T16:45:00Z">
            <w:rPr/>
          </w:rPrChange>
        </w:rPr>
      </w:pPr>
      <w:r>
        <w:rPr>
          <w:rStyle w:val="FootnoteReference"/>
        </w:rPr>
        <w:footnoteRef/>
      </w:r>
      <w:r w:rsidRPr="00AD7A73">
        <w:rPr>
          <w:lang w:val="en-GB"/>
          <w:rPrChange w:id="2062" w:author="Mathias Fuchs" w:date="2020-07-01T16:45:00Z">
            <w:rPr/>
          </w:rPrChange>
        </w:rPr>
        <w:t xml:space="preserve"> Personal Communication by Evelyne Daniel the 26th of June 2020: It has to be defined on a case by case base, but she would tend to assume a category 3 for established testing tools and not a category 1 as stated by GAMP5</w:t>
      </w:r>
    </w:p>
  </w:footnote>
  <w:footnote w:id="4">
    <w:p w14:paraId="3D848577" w14:textId="77777777" w:rsidR="005269BB" w:rsidRPr="00361CFD" w:rsidRDefault="005269BB" w:rsidP="00BA0923">
      <w:pPr>
        <w:pStyle w:val="FootnoteText"/>
        <w:rPr>
          <w:lang w:val="sv-SE"/>
        </w:rPr>
      </w:pPr>
      <w:r>
        <w:rPr>
          <w:rStyle w:val="FootnoteReference"/>
        </w:rPr>
        <w:footnoteRef/>
      </w:r>
      <w:r w:rsidRPr="00361CFD">
        <w:rPr>
          <w:lang w:val="sv-SE"/>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5269BB" w:rsidRPr="00BA0923" w:rsidRDefault="005269BB" w:rsidP="00BA0923">
    <w:pPr>
      <w:pStyle w:val="Header"/>
    </w:pPr>
    <w:r>
      <w:rPr>
        <w:noProof/>
        <w:lang w:eastAsia="de-CH"/>
      </w:rPr>
      <w:drawing>
        <wp:anchor distT="0" distB="0" distL="114300" distR="114300" simplePos="0" relativeHeight="251660288"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70016"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5269BB" w:rsidRPr="0057787E" w:rsidRDefault="005269BB"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5269BB" w:rsidRPr="00BB07F7" w:rsidRDefault="005269BB"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5269BB" w:rsidRPr="0057787E" w:rsidRDefault="005269BB"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F2DEADFA"/>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6"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8"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6"/>
  </w:num>
  <w:num w:numId="7">
    <w:abstractNumId w:val="5"/>
  </w:num>
  <w:num w:numId="8">
    <w:abstractNumId w:val="8"/>
  </w:num>
  <w:num w:numId="9">
    <w:abstractNumId w:val="14"/>
  </w:num>
  <w:num w:numId="10">
    <w:abstractNumId w:val="15"/>
  </w:num>
  <w:num w:numId="11">
    <w:abstractNumId w:val="6"/>
  </w:num>
  <w:num w:numId="12">
    <w:abstractNumId w:val="12"/>
  </w:num>
  <w:num w:numId="13">
    <w:abstractNumId w:val="22"/>
  </w:num>
  <w:num w:numId="14">
    <w:abstractNumId w:val="23"/>
  </w:num>
  <w:num w:numId="15">
    <w:abstractNumId w:val="25"/>
  </w:num>
  <w:num w:numId="16">
    <w:abstractNumId w:val="7"/>
  </w:num>
  <w:num w:numId="17">
    <w:abstractNumId w:val="19"/>
  </w:num>
  <w:num w:numId="18">
    <w:abstractNumId w:val="24"/>
  </w:num>
  <w:num w:numId="19">
    <w:abstractNumId w:val="11"/>
  </w:num>
  <w:num w:numId="20">
    <w:abstractNumId w:val="28"/>
  </w:num>
  <w:num w:numId="21">
    <w:abstractNumId w:val="9"/>
  </w:num>
  <w:num w:numId="22">
    <w:abstractNumId w:val="17"/>
  </w:num>
  <w:num w:numId="23">
    <w:abstractNumId w:val="26"/>
  </w:num>
  <w:num w:numId="24">
    <w:abstractNumId w:val="13"/>
  </w:num>
  <w:num w:numId="25">
    <w:abstractNumId w:val="21"/>
  </w:num>
  <w:num w:numId="26">
    <w:abstractNumId w:val="10"/>
  </w:num>
  <w:num w:numId="27">
    <w:abstractNumId w:val="18"/>
  </w:num>
  <w:num w:numId="28">
    <w:abstractNumId w:val="20"/>
  </w:num>
  <w:num w:numId="29">
    <w:abstractNumId w:val="27"/>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10B7"/>
    <w:rsid w:val="00003F56"/>
    <w:rsid w:val="00004D83"/>
    <w:rsid w:val="000074C5"/>
    <w:rsid w:val="00014402"/>
    <w:rsid w:val="00014EE9"/>
    <w:rsid w:val="0001506E"/>
    <w:rsid w:val="000177A4"/>
    <w:rsid w:val="00020FC1"/>
    <w:rsid w:val="00026C1A"/>
    <w:rsid w:val="00030F0D"/>
    <w:rsid w:val="00031135"/>
    <w:rsid w:val="00031F54"/>
    <w:rsid w:val="00033853"/>
    <w:rsid w:val="00034064"/>
    <w:rsid w:val="00036811"/>
    <w:rsid w:val="0003724F"/>
    <w:rsid w:val="00042171"/>
    <w:rsid w:val="00042A42"/>
    <w:rsid w:val="00044B0D"/>
    <w:rsid w:val="00044EC3"/>
    <w:rsid w:val="0005516E"/>
    <w:rsid w:val="00056F0B"/>
    <w:rsid w:val="00057983"/>
    <w:rsid w:val="00063FBF"/>
    <w:rsid w:val="0006627F"/>
    <w:rsid w:val="00067C9E"/>
    <w:rsid w:val="000719C6"/>
    <w:rsid w:val="00071C8A"/>
    <w:rsid w:val="00074483"/>
    <w:rsid w:val="0007603A"/>
    <w:rsid w:val="00076E30"/>
    <w:rsid w:val="000830BD"/>
    <w:rsid w:val="00086BE6"/>
    <w:rsid w:val="000877DD"/>
    <w:rsid w:val="00087E6A"/>
    <w:rsid w:val="00090384"/>
    <w:rsid w:val="00093194"/>
    <w:rsid w:val="00093AC3"/>
    <w:rsid w:val="00093B16"/>
    <w:rsid w:val="00094731"/>
    <w:rsid w:val="00097BFD"/>
    <w:rsid w:val="000A0E5E"/>
    <w:rsid w:val="000A14CE"/>
    <w:rsid w:val="000A179F"/>
    <w:rsid w:val="000A357F"/>
    <w:rsid w:val="000A46D3"/>
    <w:rsid w:val="000B2F80"/>
    <w:rsid w:val="000B3050"/>
    <w:rsid w:val="000B38D7"/>
    <w:rsid w:val="000B46AE"/>
    <w:rsid w:val="000B50FF"/>
    <w:rsid w:val="000B5C6B"/>
    <w:rsid w:val="000B5E04"/>
    <w:rsid w:val="000B6303"/>
    <w:rsid w:val="000C1AFA"/>
    <w:rsid w:val="000C2D28"/>
    <w:rsid w:val="000C5E2A"/>
    <w:rsid w:val="000D1B54"/>
    <w:rsid w:val="000D3E5F"/>
    <w:rsid w:val="000D453E"/>
    <w:rsid w:val="000D74CE"/>
    <w:rsid w:val="000D7FE4"/>
    <w:rsid w:val="000E17C1"/>
    <w:rsid w:val="000E253E"/>
    <w:rsid w:val="000E496B"/>
    <w:rsid w:val="000F19AE"/>
    <w:rsid w:val="000F2EE3"/>
    <w:rsid w:val="000F4A35"/>
    <w:rsid w:val="000F5B6C"/>
    <w:rsid w:val="000F7B45"/>
    <w:rsid w:val="001007DF"/>
    <w:rsid w:val="00100C2B"/>
    <w:rsid w:val="00103697"/>
    <w:rsid w:val="00104CD9"/>
    <w:rsid w:val="00105677"/>
    <w:rsid w:val="0010567D"/>
    <w:rsid w:val="00106641"/>
    <w:rsid w:val="00107E2C"/>
    <w:rsid w:val="00110ECE"/>
    <w:rsid w:val="00112C82"/>
    <w:rsid w:val="001207FE"/>
    <w:rsid w:val="00120DC0"/>
    <w:rsid w:val="00120F69"/>
    <w:rsid w:val="00123042"/>
    <w:rsid w:val="00126645"/>
    <w:rsid w:val="00127A7A"/>
    <w:rsid w:val="00131561"/>
    <w:rsid w:val="0013309D"/>
    <w:rsid w:val="00137964"/>
    <w:rsid w:val="001400A1"/>
    <w:rsid w:val="00140549"/>
    <w:rsid w:val="00140B5A"/>
    <w:rsid w:val="001416C5"/>
    <w:rsid w:val="00141C26"/>
    <w:rsid w:val="00142340"/>
    <w:rsid w:val="00145305"/>
    <w:rsid w:val="00160D05"/>
    <w:rsid w:val="00161F2A"/>
    <w:rsid w:val="001624B5"/>
    <w:rsid w:val="0016306B"/>
    <w:rsid w:val="00164C1F"/>
    <w:rsid w:val="00167DF2"/>
    <w:rsid w:val="0017182F"/>
    <w:rsid w:val="001742BE"/>
    <w:rsid w:val="0018080A"/>
    <w:rsid w:val="00182295"/>
    <w:rsid w:val="00182621"/>
    <w:rsid w:val="001857E0"/>
    <w:rsid w:val="001866C1"/>
    <w:rsid w:val="00186BA5"/>
    <w:rsid w:val="00187B47"/>
    <w:rsid w:val="00187F47"/>
    <w:rsid w:val="001904FC"/>
    <w:rsid w:val="0019223F"/>
    <w:rsid w:val="00192EB4"/>
    <w:rsid w:val="001A11ED"/>
    <w:rsid w:val="001A138C"/>
    <w:rsid w:val="001A274F"/>
    <w:rsid w:val="001A4F13"/>
    <w:rsid w:val="001A60CF"/>
    <w:rsid w:val="001A6125"/>
    <w:rsid w:val="001A6E39"/>
    <w:rsid w:val="001B3A9F"/>
    <w:rsid w:val="001B3EA3"/>
    <w:rsid w:val="001B69A5"/>
    <w:rsid w:val="001B7F8B"/>
    <w:rsid w:val="001C096A"/>
    <w:rsid w:val="001C1351"/>
    <w:rsid w:val="001C2C21"/>
    <w:rsid w:val="001C3456"/>
    <w:rsid w:val="001C42B6"/>
    <w:rsid w:val="001C6256"/>
    <w:rsid w:val="001C6BAD"/>
    <w:rsid w:val="001C6FE2"/>
    <w:rsid w:val="001C7ADC"/>
    <w:rsid w:val="001D0749"/>
    <w:rsid w:val="001D1236"/>
    <w:rsid w:val="001D138B"/>
    <w:rsid w:val="001D201F"/>
    <w:rsid w:val="001D2147"/>
    <w:rsid w:val="001D2A67"/>
    <w:rsid w:val="001E5D6E"/>
    <w:rsid w:val="001E73F1"/>
    <w:rsid w:val="001F2777"/>
    <w:rsid w:val="001F284A"/>
    <w:rsid w:val="001F2C67"/>
    <w:rsid w:val="001F3F52"/>
    <w:rsid w:val="001F44D2"/>
    <w:rsid w:val="001F461E"/>
    <w:rsid w:val="001F6493"/>
    <w:rsid w:val="002022A8"/>
    <w:rsid w:val="00205EE4"/>
    <w:rsid w:val="00210FBF"/>
    <w:rsid w:val="00211ADB"/>
    <w:rsid w:val="00215CF9"/>
    <w:rsid w:val="0021653C"/>
    <w:rsid w:val="002165DE"/>
    <w:rsid w:val="00220E99"/>
    <w:rsid w:val="00221A2A"/>
    <w:rsid w:val="00224116"/>
    <w:rsid w:val="00225107"/>
    <w:rsid w:val="00230729"/>
    <w:rsid w:val="002316E8"/>
    <w:rsid w:val="002316EF"/>
    <w:rsid w:val="00233CE8"/>
    <w:rsid w:val="00235475"/>
    <w:rsid w:val="0023682D"/>
    <w:rsid w:val="00237ADF"/>
    <w:rsid w:val="00240F4B"/>
    <w:rsid w:val="00242D6B"/>
    <w:rsid w:val="00243943"/>
    <w:rsid w:val="0024490E"/>
    <w:rsid w:val="00245312"/>
    <w:rsid w:val="002454EB"/>
    <w:rsid w:val="002456BC"/>
    <w:rsid w:val="002475F1"/>
    <w:rsid w:val="00247620"/>
    <w:rsid w:val="00251224"/>
    <w:rsid w:val="00252D86"/>
    <w:rsid w:val="00252F11"/>
    <w:rsid w:val="00257CD3"/>
    <w:rsid w:val="00261552"/>
    <w:rsid w:val="00261973"/>
    <w:rsid w:val="002629A0"/>
    <w:rsid w:val="00265F18"/>
    <w:rsid w:val="00266E6C"/>
    <w:rsid w:val="00267708"/>
    <w:rsid w:val="00270969"/>
    <w:rsid w:val="00270BF3"/>
    <w:rsid w:val="00272F3F"/>
    <w:rsid w:val="00276B49"/>
    <w:rsid w:val="00283F8B"/>
    <w:rsid w:val="00285075"/>
    <w:rsid w:val="00286648"/>
    <w:rsid w:val="00287849"/>
    <w:rsid w:val="00287DB5"/>
    <w:rsid w:val="002A08FA"/>
    <w:rsid w:val="002A12F2"/>
    <w:rsid w:val="002A3348"/>
    <w:rsid w:val="002A52BB"/>
    <w:rsid w:val="002B45D3"/>
    <w:rsid w:val="002B6724"/>
    <w:rsid w:val="002B73A0"/>
    <w:rsid w:val="002B7CB2"/>
    <w:rsid w:val="002B7E81"/>
    <w:rsid w:val="002C02E8"/>
    <w:rsid w:val="002C128E"/>
    <w:rsid w:val="002C33AE"/>
    <w:rsid w:val="002C33EE"/>
    <w:rsid w:val="002C7633"/>
    <w:rsid w:val="002C7B1A"/>
    <w:rsid w:val="002D0915"/>
    <w:rsid w:val="002D64DE"/>
    <w:rsid w:val="002D7CAB"/>
    <w:rsid w:val="002E01D8"/>
    <w:rsid w:val="002E2732"/>
    <w:rsid w:val="002E480C"/>
    <w:rsid w:val="002E5082"/>
    <w:rsid w:val="002E5F2B"/>
    <w:rsid w:val="002E7A87"/>
    <w:rsid w:val="002F0631"/>
    <w:rsid w:val="002F2C04"/>
    <w:rsid w:val="002F706E"/>
    <w:rsid w:val="002F7614"/>
    <w:rsid w:val="00300092"/>
    <w:rsid w:val="003061D1"/>
    <w:rsid w:val="00306D1D"/>
    <w:rsid w:val="00307238"/>
    <w:rsid w:val="0031335C"/>
    <w:rsid w:val="00313789"/>
    <w:rsid w:val="00313D93"/>
    <w:rsid w:val="0031452D"/>
    <w:rsid w:val="00314BC3"/>
    <w:rsid w:val="00314F56"/>
    <w:rsid w:val="00324094"/>
    <w:rsid w:val="003274DA"/>
    <w:rsid w:val="00330DA8"/>
    <w:rsid w:val="003319DD"/>
    <w:rsid w:val="0033226D"/>
    <w:rsid w:val="00332CE3"/>
    <w:rsid w:val="00332E4F"/>
    <w:rsid w:val="0034149B"/>
    <w:rsid w:val="00345301"/>
    <w:rsid w:val="0034708F"/>
    <w:rsid w:val="00354A95"/>
    <w:rsid w:val="00361CFD"/>
    <w:rsid w:val="00361D28"/>
    <w:rsid w:val="003620A4"/>
    <w:rsid w:val="003627DC"/>
    <w:rsid w:val="0036491B"/>
    <w:rsid w:val="00366D8B"/>
    <w:rsid w:val="003671CC"/>
    <w:rsid w:val="00370329"/>
    <w:rsid w:val="00374AE8"/>
    <w:rsid w:val="0037665B"/>
    <w:rsid w:val="00376952"/>
    <w:rsid w:val="003808DB"/>
    <w:rsid w:val="00382F60"/>
    <w:rsid w:val="00383CBA"/>
    <w:rsid w:val="00385FBB"/>
    <w:rsid w:val="00387C69"/>
    <w:rsid w:val="0039214D"/>
    <w:rsid w:val="00392F9B"/>
    <w:rsid w:val="00395802"/>
    <w:rsid w:val="0039704A"/>
    <w:rsid w:val="003A28F8"/>
    <w:rsid w:val="003A3140"/>
    <w:rsid w:val="003A4C67"/>
    <w:rsid w:val="003A4DAC"/>
    <w:rsid w:val="003A5537"/>
    <w:rsid w:val="003A6642"/>
    <w:rsid w:val="003A7082"/>
    <w:rsid w:val="003B046B"/>
    <w:rsid w:val="003B1E10"/>
    <w:rsid w:val="003B62BC"/>
    <w:rsid w:val="003B6A43"/>
    <w:rsid w:val="003C08C9"/>
    <w:rsid w:val="003C1E95"/>
    <w:rsid w:val="003C2181"/>
    <w:rsid w:val="003C3088"/>
    <w:rsid w:val="003C321B"/>
    <w:rsid w:val="003D0B18"/>
    <w:rsid w:val="003D10FE"/>
    <w:rsid w:val="003D1972"/>
    <w:rsid w:val="003D40B4"/>
    <w:rsid w:val="003D4952"/>
    <w:rsid w:val="003D5FAA"/>
    <w:rsid w:val="003D6050"/>
    <w:rsid w:val="003E0417"/>
    <w:rsid w:val="003E451F"/>
    <w:rsid w:val="003E4D45"/>
    <w:rsid w:val="003E5D30"/>
    <w:rsid w:val="003E685D"/>
    <w:rsid w:val="003F0C5C"/>
    <w:rsid w:val="003F21F9"/>
    <w:rsid w:val="003F31AF"/>
    <w:rsid w:val="003F3A0C"/>
    <w:rsid w:val="003F5CAD"/>
    <w:rsid w:val="003F72FD"/>
    <w:rsid w:val="003F7598"/>
    <w:rsid w:val="0040017E"/>
    <w:rsid w:val="00400FA6"/>
    <w:rsid w:val="00402732"/>
    <w:rsid w:val="00404AE6"/>
    <w:rsid w:val="00404EF4"/>
    <w:rsid w:val="00405130"/>
    <w:rsid w:val="00406961"/>
    <w:rsid w:val="00406BFA"/>
    <w:rsid w:val="00407E18"/>
    <w:rsid w:val="004119E8"/>
    <w:rsid w:val="00412001"/>
    <w:rsid w:val="00413411"/>
    <w:rsid w:val="00413ED8"/>
    <w:rsid w:val="00414A01"/>
    <w:rsid w:val="00415971"/>
    <w:rsid w:val="004166EA"/>
    <w:rsid w:val="00417554"/>
    <w:rsid w:val="00417AA1"/>
    <w:rsid w:val="00421F8A"/>
    <w:rsid w:val="00425912"/>
    <w:rsid w:val="004259FD"/>
    <w:rsid w:val="00426B65"/>
    <w:rsid w:val="00430155"/>
    <w:rsid w:val="00430CFF"/>
    <w:rsid w:val="00431045"/>
    <w:rsid w:val="0043648D"/>
    <w:rsid w:val="004434F6"/>
    <w:rsid w:val="0045062B"/>
    <w:rsid w:val="00452E05"/>
    <w:rsid w:val="00455153"/>
    <w:rsid w:val="0045562A"/>
    <w:rsid w:val="00455736"/>
    <w:rsid w:val="00461B2F"/>
    <w:rsid w:val="00463080"/>
    <w:rsid w:val="00464B2E"/>
    <w:rsid w:val="00467B4C"/>
    <w:rsid w:val="00470C52"/>
    <w:rsid w:val="00470D2F"/>
    <w:rsid w:val="00472F83"/>
    <w:rsid w:val="00473E8C"/>
    <w:rsid w:val="00475B07"/>
    <w:rsid w:val="004763BC"/>
    <w:rsid w:val="0048027E"/>
    <w:rsid w:val="004804DE"/>
    <w:rsid w:val="00480645"/>
    <w:rsid w:val="00481C64"/>
    <w:rsid w:val="0048308A"/>
    <w:rsid w:val="004841F3"/>
    <w:rsid w:val="00490511"/>
    <w:rsid w:val="0049127E"/>
    <w:rsid w:val="00492866"/>
    <w:rsid w:val="004958F2"/>
    <w:rsid w:val="004A143B"/>
    <w:rsid w:val="004A32D9"/>
    <w:rsid w:val="004A3E5A"/>
    <w:rsid w:val="004A4B63"/>
    <w:rsid w:val="004A6226"/>
    <w:rsid w:val="004A70D1"/>
    <w:rsid w:val="004B3B00"/>
    <w:rsid w:val="004B5E46"/>
    <w:rsid w:val="004B6D40"/>
    <w:rsid w:val="004B7A6E"/>
    <w:rsid w:val="004B7B70"/>
    <w:rsid w:val="004C1CE9"/>
    <w:rsid w:val="004C2E8F"/>
    <w:rsid w:val="004C3879"/>
    <w:rsid w:val="004C39C2"/>
    <w:rsid w:val="004C3E7A"/>
    <w:rsid w:val="004C56B7"/>
    <w:rsid w:val="004C5AD2"/>
    <w:rsid w:val="004C6772"/>
    <w:rsid w:val="004D0440"/>
    <w:rsid w:val="004D10AE"/>
    <w:rsid w:val="004E54F9"/>
    <w:rsid w:val="004E761F"/>
    <w:rsid w:val="004F0397"/>
    <w:rsid w:val="004F12E3"/>
    <w:rsid w:val="004F14C9"/>
    <w:rsid w:val="004F33FA"/>
    <w:rsid w:val="004F37C9"/>
    <w:rsid w:val="004F4D64"/>
    <w:rsid w:val="004F5340"/>
    <w:rsid w:val="004F6334"/>
    <w:rsid w:val="004F6BD4"/>
    <w:rsid w:val="004F7619"/>
    <w:rsid w:val="00500BA4"/>
    <w:rsid w:val="005017F1"/>
    <w:rsid w:val="005072F7"/>
    <w:rsid w:val="00507598"/>
    <w:rsid w:val="005101E5"/>
    <w:rsid w:val="00512BA9"/>
    <w:rsid w:val="00514CA6"/>
    <w:rsid w:val="00522501"/>
    <w:rsid w:val="00522F0F"/>
    <w:rsid w:val="00523587"/>
    <w:rsid w:val="00524B65"/>
    <w:rsid w:val="00525835"/>
    <w:rsid w:val="005269BB"/>
    <w:rsid w:val="00526C35"/>
    <w:rsid w:val="00531A54"/>
    <w:rsid w:val="005348E6"/>
    <w:rsid w:val="00534E22"/>
    <w:rsid w:val="00535093"/>
    <w:rsid w:val="00536B14"/>
    <w:rsid w:val="00542397"/>
    <w:rsid w:val="005455C2"/>
    <w:rsid w:val="005500E7"/>
    <w:rsid w:val="005532D6"/>
    <w:rsid w:val="0055645A"/>
    <w:rsid w:val="005564D9"/>
    <w:rsid w:val="005566DF"/>
    <w:rsid w:val="00560BEA"/>
    <w:rsid w:val="00562292"/>
    <w:rsid w:val="00570FE1"/>
    <w:rsid w:val="0057787E"/>
    <w:rsid w:val="005810EF"/>
    <w:rsid w:val="00583E15"/>
    <w:rsid w:val="00583EEA"/>
    <w:rsid w:val="00584467"/>
    <w:rsid w:val="00585558"/>
    <w:rsid w:val="00591F3C"/>
    <w:rsid w:val="005972ED"/>
    <w:rsid w:val="00597620"/>
    <w:rsid w:val="005978DE"/>
    <w:rsid w:val="005A1B71"/>
    <w:rsid w:val="005A45F9"/>
    <w:rsid w:val="005A65B6"/>
    <w:rsid w:val="005A75B3"/>
    <w:rsid w:val="005A7AB9"/>
    <w:rsid w:val="005B07D9"/>
    <w:rsid w:val="005B3618"/>
    <w:rsid w:val="005B5746"/>
    <w:rsid w:val="005B661F"/>
    <w:rsid w:val="005C0B2B"/>
    <w:rsid w:val="005C2476"/>
    <w:rsid w:val="005C2566"/>
    <w:rsid w:val="005C51C2"/>
    <w:rsid w:val="005C6EA4"/>
    <w:rsid w:val="005C72B9"/>
    <w:rsid w:val="005C7E0F"/>
    <w:rsid w:val="005D0A26"/>
    <w:rsid w:val="005D14D1"/>
    <w:rsid w:val="005D4F68"/>
    <w:rsid w:val="005D5773"/>
    <w:rsid w:val="005D789B"/>
    <w:rsid w:val="005D7BD9"/>
    <w:rsid w:val="005E09F2"/>
    <w:rsid w:val="005E22E7"/>
    <w:rsid w:val="005E2B27"/>
    <w:rsid w:val="005E4D50"/>
    <w:rsid w:val="005E573C"/>
    <w:rsid w:val="005F081E"/>
    <w:rsid w:val="005F0BE7"/>
    <w:rsid w:val="005F2BB2"/>
    <w:rsid w:val="005F734A"/>
    <w:rsid w:val="005F7512"/>
    <w:rsid w:val="00602594"/>
    <w:rsid w:val="006061C7"/>
    <w:rsid w:val="0060678C"/>
    <w:rsid w:val="00616D77"/>
    <w:rsid w:val="00617B95"/>
    <w:rsid w:val="00620725"/>
    <w:rsid w:val="00624DD7"/>
    <w:rsid w:val="0062753D"/>
    <w:rsid w:val="006316AB"/>
    <w:rsid w:val="00632322"/>
    <w:rsid w:val="006349DE"/>
    <w:rsid w:val="00635BB9"/>
    <w:rsid w:val="00637567"/>
    <w:rsid w:val="00640043"/>
    <w:rsid w:val="00650A6D"/>
    <w:rsid w:val="00655196"/>
    <w:rsid w:val="00655A42"/>
    <w:rsid w:val="006608DF"/>
    <w:rsid w:val="00661035"/>
    <w:rsid w:val="00661E99"/>
    <w:rsid w:val="00661F38"/>
    <w:rsid w:val="00662821"/>
    <w:rsid w:val="00662997"/>
    <w:rsid w:val="00662DC8"/>
    <w:rsid w:val="006709AF"/>
    <w:rsid w:val="006723D2"/>
    <w:rsid w:val="006726B6"/>
    <w:rsid w:val="006764EA"/>
    <w:rsid w:val="00676A88"/>
    <w:rsid w:val="00676C3C"/>
    <w:rsid w:val="00680032"/>
    <w:rsid w:val="006834F0"/>
    <w:rsid w:val="00685AC1"/>
    <w:rsid w:val="00686439"/>
    <w:rsid w:val="006948C5"/>
    <w:rsid w:val="00695E6C"/>
    <w:rsid w:val="00696A18"/>
    <w:rsid w:val="006976E6"/>
    <w:rsid w:val="006A088F"/>
    <w:rsid w:val="006A14F5"/>
    <w:rsid w:val="006A2AC9"/>
    <w:rsid w:val="006A30CF"/>
    <w:rsid w:val="006A4B50"/>
    <w:rsid w:val="006A6DD6"/>
    <w:rsid w:val="006B33C9"/>
    <w:rsid w:val="006B4AC8"/>
    <w:rsid w:val="006B53D5"/>
    <w:rsid w:val="006B5ECE"/>
    <w:rsid w:val="006B6239"/>
    <w:rsid w:val="006B6A02"/>
    <w:rsid w:val="006B7102"/>
    <w:rsid w:val="006B7BF4"/>
    <w:rsid w:val="006C18FD"/>
    <w:rsid w:val="006C29B5"/>
    <w:rsid w:val="006C64CD"/>
    <w:rsid w:val="006C731E"/>
    <w:rsid w:val="006D44E0"/>
    <w:rsid w:val="006D5637"/>
    <w:rsid w:val="006D609D"/>
    <w:rsid w:val="006D6F5B"/>
    <w:rsid w:val="006E14AB"/>
    <w:rsid w:val="006E3EC2"/>
    <w:rsid w:val="006E3FC9"/>
    <w:rsid w:val="006E672D"/>
    <w:rsid w:val="006E6D95"/>
    <w:rsid w:val="006F0210"/>
    <w:rsid w:val="006F04AB"/>
    <w:rsid w:val="006F20AF"/>
    <w:rsid w:val="006F7C11"/>
    <w:rsid w:val="0070134F"/>
    <w:rsid w:val="00701A2C"/>
    <w:rsid w:val="0071176C"/>
    <w:rsid w:val="0071234B"/>
    <w:rsid w:val="00712DE0"/>
    <w:rsid w:val="007154AC"/>
    <w:rsid w:val="00715C55"/>
    <w:rsid w:val="00716742"/>
    <w:rsid w:val="00717B5D"/>
    <w:rsid w:val="00717F02"/>
    <w:rsid w:val="0072053E"/>
    <w:rsid w:val="00722A27"/>
    <w:rsid w:val="00722AC6"/>
    <w:rsid w:val="00723BB2"/>
    <w:rsid w:val="00724B56"/>
    <w:rsid w:val="00725769"/>
    <w:rsid w:val="007324E4"/>
    <w:rsid w:val="00732ACA"/>
    <w:rsid w:val="0073459A"/>
    <w:rsid w:val="007349A4"/>
    <w:rsid w:val="007357F2"/>
    <w:rsid w:val="00741A5A"/>
    <w:rsid w:val="00745D8A"/>
    <w:rsid w:val="007532EE"/>
    <w:rsid w:val="00755AF8"/>
    <w:rsid w:val="00755E37"/>
    <w:rsid w:val="0076257E"/>
    <w:rsid w:val="007651F6"/>
    <w:rsid w:val="007659C2"/>
    <w:rsid w:val="0077059F"/>
    <w:rsid w:val="00770B10"/>
    <w:rsid w:val="00771FDC"/>
    <w:rsid w:val="0077268D"/>
    <w:rsid w:val="0077268E"/>
    <w:rsid w:val="007726BE"/>
    <w:rsid w:val="00773084"/>
    <w:rsid w:val="0077403C"/>
    <w:rsid w:val="007771F3"/>
    <w:rsid w:val="00780578"/>
    <w:rsid w:val="00780BDF"/>
    <w:rsid w:val="00782DEC"/>
    <w:rsid w:val="00790DEE"/>
    <w:rsid w:val="0079148A"/>
    <w:rsid w:val="007A0C54"/>
    <w:rsid w:val="007A1B11"/>
    <w:rsid w:val="007A6059"/>
    <w:rsid w:val="007A69A0"/>
    <w:rsid w:val="007A69B9"/>
    <w:rsid w:val="007B0DEC"/>
    <w:rsid w:val="007B5C96"/>
    <w:rsid w:val="007B74CA"/>
    <w:rsid w:val="007C117F"/>
    <w:rsid w:val="007C1C4E"/>
    <w:rsid w:val="007C2CB5"/>
    <w:rsid w:val="007C2CDF"/>
    <w:rsid w:val="007C3A45"/>
    <w:rsid w:val="007C3BFC"/>
    <w:rsid w:val="007C490B"/>
    <w:rsid w:val="007C543A"/>
    <w:rsid w:val="007C58BD"/>
    <w:rsid w:val="007C5FF6"/>
    <w:rsid w:val="007D1E23"/>
    <w:rsid w:val="007D4521"/>
    <w:rsid w:val="007E0531"/>
    <w:rsid w:val="007E1013"/>
    <w:rsid w:val="007E1D76"/>
    <w:rsid w:val="007E4FC6"/>
    <w:rsid w:val="007F0DF7"/>
    <w:rsid w:val="007F198F"/>
    <w:rsid w:val="007F4304"/>
    <w:rsid w:val="007F4A71"/>
    <w:rsid w:val="00801C24"/>
    <w:rsid w:val="0080351C"/>
    <w:rsid w:val="00804200"/>
    <w:rsid w:val="0080660B"/>
    <w:rsid w:val="00807BB0"/>
    <w:rsid w:val="008106CC"/>
    <w:rsid w:val="00816655"/>
    <w:rsid w:val="00816919"/>
    <w:rsid w:val="0082008F"/>
    <w:rsid w:val="00820A66"/>
    <w:rsid w:val="00821C51"/>
    <w:rsid w:val="00823FF3"/>
    <w:rsid w:val="008245D9"/>
    <w:rsid w:val="00825836"/>
    <w:rsid w:val="008276D7"/>
    <w:rsid w:val="00827A9A"/>
    <w:rsid w:val="008325E8"/>
    <w:rsid w:val="00840B5D"/>
    <w:rsid w:val="00840E3F"/>
    <w:rsid w:val="00841803"/>
    <w:rsid w:val="00843A3F"/>
    <w:rsid w:val="00846809"/>
    <w:rsid w:val="00847DC0"/>
    <w:rsid w:val="00852F3C"/>
    <w:rsid w:val="00853278"/>
    <w:rsid w:val="00853809"/>
    <w:rsid w:val="0085461F"/>
    <w:rsid w:val="0085708C"/>
    <w:rsid w:val="00857D91"/>
    <w:rsid w:val="008601B3"/>
    <w:rsid w:val="0086319B"/>
    <w:rsid w:val="00863750"/>
    <w:rsid w:val="008666A7"/>
    <w:rsid w:val="00866A5E"/>
    <w:rsid w:val="008734EA"/>
    <w:rsid w:val="00874A92"/>
    <w:rsid w:val="00876047"/>
    <w:rsid w:val="008762E1"/>
    <w:rsid w:val="00877A4C"/>
    <w:rsid w:val="00880149"/>
    <w:rsid w:val="00880712"/>
    <w:rsid w:val="00880ABA"/>
    <w:rsid w:val="00881611"/>
    <w:rsid w:val="00881A03"/>
    <w:rsid w:val="00883D51"/>
    <w:rsid w:val="00886180"/>
    <w:rsid w:val="0089318F"/>
    <w:rsid w:val="00893840"/>
    <w:rsid w:val="00894A91"/>
    <w:rsid w:val="00896ABC"/>
    <w:rsid w:val="00897869"/>
    <w:rsid w:val="00897C87"/>
    <w:rsid w:val="008B3282"/>
    <w:rsid w:val="008B43A3"/>
    <w:rsid w:val="008B6311"/>
    <w:rsid w:val="008C1137"/>
    <w:rsid w:val="008C32DB"/>
    <w:rsid w:val="008C3601"/>
    <w:rsid w:val="008C686D"/>
    <w:rsid w:val="008C6F21"/>
    <w:rsid w:val="008C6F59"/>
    <w:rsid w:val="008D351B"/>
    <w:rsid w:val="008D4281"/>
    <w:rsid w:val="008D5515"/>
    <w:rsid w:val="008D6FA7"/>
    <w:rsid w:val="008E34DE"/>
    <w:rsid w:val="008E4C00"/>
    <w:rsid w:val="008E52FA"/>
    <w:rsid w:val="008E53C0"/>
    <w:rsid w:val="008E6690"/>
    <w:rsid w:val="008E7D60"/>
    <w:rsid w:val="008F08F7"/>
    <w:rsid w:val="008F0E7A"/>
    <w:rsid w:val="008F3205"/>
    <w:rsid w:val="008F5DB7"/>
    <w:rsid w:val="00900276"/>
    <w:rsid w:val="00900853"/>
    <w:rsid w:val="009018EC"/>
    <w:rsid w:val="00902202"/>
    <w:rsid w:val="00902214"/>
    <w:rsid w:val="00902C40"/>
    <w:rsid w:val="009031C8"/>
    <w:rsid w:val="00903C87"/>
    <w:rsid w:val="00903DE2"/>
    <w:rsid w:val="00905509"/>
    <w:rsid w:val="00905A84"/>
    <w:rsid w:val="00906998"/>
    <w:rsid w:val="0091058A"/>
    <w:rsid w:val="00911642"/>
    <w:rsid w:val="009127A3"/>
    <w:rsid w:val="009159F8"/>
    <w:rsid w:val="00915DC3"/>
    <w:rsid w:val="00921E3F"/>
    <w:rsid w:val="00922118"/>
    <w:rsid w:val="00927FD5"/>
    <w:rsid w:val="00932FCB"/>
    <w:rsid w:val="00933EA2"/>
    <w:rsid w:val="00934E19"/>
    <w:rsid w:val="00935336"/>
    <w:rsid w:val="0093554D"/>
    <w:rsid w:val="00935C28"/>
    <w:rsid w:val="009428D3"/>
    <w:rsid w:val="00943067"/>
    <w:rsid w:val="009459B8"/>
    <w:rsid w:val="009474B0"/>
    <w:rsid w:val="009516AD"/>
    <w:rsid w:val="00951E65"/>
    <w:rsid w:val="00952E20"/>
    <w:rsid w:val="009564BC"/>
    <w:rsid w:val="00957652"/>
    <w:rsid w:val="00960B3A"/>
    <w:rsid w:val="00966570"/>
    <w:rsid w:val="0097180E"/>
    <w:rsid w:val="00974506"/>
    <w:rsid w:val="00974927"/>
    <w:rsid w:val="00974DCF"/>
    <w:rsid w:val="00975D4A"/>
    <w:rsid w:val="00982622"/>
    <w:rsid w:val="009834E3"/>
    <w:rsid w:val="0099089A"/>
    <w:rsid w:val="0099410A"/>
    <w:rsid w:val="00994720"/>
    <w:rsid w:val="0099596B"/>
    <w:rsid w:val="00996166"/>
    <w:rsid w:val="00996833"/>
    <w:rsid w:val="00996CB3"/>
    <w:rsid w:val="00997E2D"/>
    <w:rsid w:val="009A025C"/>
    <w:rsid w:val="009A0EC2"/>
    <w:rsid w:val="009A2C0A"/>
    <w:rsid w:val="009A3A48"/>
    <w:rsid w:val="009A3D50"/>
    <w:rsid w:val="009A5A0C"/>
    <w:rsid w:val="009A679B"/>
    <w:rsid w:val="009A6DEF"/>
    <w:rsid w:val="009A7181"/>
    <w:rsid w:val="009B1BE9"/>
    <w:rsid w:val="009B41BD"/>
    <w:rsid w:val="009B50DE"/>
    <w:rsid w:val="009C11DD"/>
    <w:rsid w:val="009C1AF0"/>
    <w:rsid w:val="009C30B4"/>
    <w:rsid w:val="009C3AE7"/>
    <w:rsid w:val="009C43C1"/>
    <w:rsid w:val="009C718D"/>
    <w:rsid w:val="009D3C94"/>
    <w:rsid w:val="009D7FF9"/>
    <w:rsid w:val="009E0686"/>
    <w:rsid w:val="009E0729"/>
    <w:rsid w:val="009E3AAF"/>
    <w:rsid w:val="009E4043"/>
    <w:rsid w:val="009E4DD3"/>
    <w:rsid w:val="009E5C21"/>
    <w:rsid w:val="009F0860"/>
    <w:rsid w:val="009F36B0"/>
    <w:rsid w:val="009F5F71"/>
    <w:rsid w:val="009F7F74"/>
    <w:rsid w:val="00A00624"/>
    <w:rsid w:val="00A01D3C"/>
    <w:rsid w:val="00A02FF5"/>
    <w:rsid w:val="00A060FB"/>
    <w:rsid w:val="00A074BE"/>
    <w:rsid w:val="00A13503"/>
    <w:rsid w:val="00A14878"/>
    <w:rsid w:val="00A16CD1"/>
    <w:rsid w:val="00A20F4B"/>
    <w:rsid w:val="00A223F0"/>
    <w:rsid w:val="00A2516E"/>
    <w:rsid w:val="00A25A53"/>
    <w:rsid w:val="00A26A8C"/>
    <w:rsid w:val="00A3418E"/>
    <w:rsid w:val="00A36005"/>
    <w:rsid w:val="00A377A5"/>
    <w:rsid w:val="00A37D46"/>
    <w:rsid w:val="00A409E5"/>
    <w:rsid w:val="00A42C3E"/>
    <w:rsid w:val="00A445DF"/>
    <w:rsid w:val="00A461E2"/>
    <w:rsid w:val="00A50296"/>
    <w:rsid w:val="00A51D0A"/>
    <w:rsid w:val="00A53A07"/>
    <w:rsid w:val="00A53F6D"/>
    <w:rsid w:val="00A55D86"/>
    <w:rsid w:val="00A55E56"/>
    <w:rsid w:val="00A56A29"/>
    <w:rsid w:val="00A56FBB"/>
    <w:rsid w:val="00A57361"/>
    <w:rsid w:val="00A62D93"/>
    <w:rsid w:val="00A669A4"/>
    <w:rsid w:val="00A71BC7"/>
    <w:rsid w:val="00A7351C"/>
    <w:rsid w:val="00A73A87"/>
    <w:rsid w:val="00A73B26"/>
    <w:rsid w:val="00A74BA3"/>
    <w:rsid w:val="00A809E3"/>
    <w:rsid w:val="00A81E8C"/>
    <w:rsid w:val="00A82B26"/>
    <w:rsid w:val="00A8437B"/>
    <w:rsid w:val="00A84561"/>
    <w:rsid w:val="00A8529A"/>
    <w:rsid w:val="00A8541A"/>
    <w:rsid w:val="00A907BF"/>
    <w:rsid w:val="00A9349E"/>
    <w:rsid w:val="00A9631A"/>
    <w:rsid w:val="00AA5113"/>
    <w:rsid w:val="00AA5AD5"/>
    <w:rsid w:val="00AB081A"/>
    <w:rsid w:val="00AB1896"/>
    <w:rsid w:val="00AB1C1A"/>
    <w:rsid w:val="00AB27F2"/>
    <w:rsid w:val="00AB3A3E"/>
    <w:rsid w:val="00AB3CA1"/>
    <w:rsid w:val="00AB5221"/>
    <w:rsid w:val="00AB5B2A"/>
    <w:rsid w:val="00AB6448"/>
    <w:rsid w:val="00AC1C98"/>
    <w:rsid w:val="00AC1DC0"/>
    <w:rsid w:val="00AC2149"/>
    <w:rsid w:val="00AC4914"/>
    <w:rsid w:val="00AC4DA9"/>
    <w:rsid w:val="00AC5628"/>
    <w:rsid w:val="00AD0243"/>
    <w:rsid w:val="00AD09A0"/>
    <w:rsid w:val="00AD6F8C"/>
    <w:rsid w:val="00AD7A73"/>
    <w:rsid w:val="00AE1743"/>
    <w:rsid w:val="00AE564C"/>
    <w:rsid w:val="00AE5ECD"/>
    <w:rsid w:val="00AE7020"/>
    <w:rsid w:val="00AE7B9E"/>
    <w:rsid w:val="00AF0514"/>
    <w:rsid w:val="00AF0D23"/>
    <w:rsid w:val="00AF1292"/>
    <w:rsid w:val="00AF14E0"/>
    <w:rsid w:val="00AF1F53"/>
    <w:rsid w:val="00AF32A5"/>
    <w:rsid w:val="00AF4C28"/>
    <w:rsid w:val="00AF793A"/>
    <w:rsid w:val="00B0318A"/>
    <w:rsid w:val="00B03420"/>
    <w:rsid w:val="00B035BC"/>
    <w:rsid w:val="00B0680A"/>
    <w:rsid w:val="00B07217"/>
    <w:rsid w:val="00B11637"/>
    <w:rsid w:val="00B12558"/>
    <w:rsid w:val="00B1376E"/>
    <w:rsid w:val="00B13855"/>
    <w:rsid w:val="00B14F20"/>
    <w:rsid w:val="00B15A62"/>
    <w:rsid w:val="00B1626C"/>
    <w:rsid w:val="00B16AE9"/>
    <w:rsid w:val="00B16BDF"/>
    <w:rsid w:val="00B22E84"/>
    <w:rsid w:val="00B23A35"/>
    <w:rsid w:val="00B23BE9"/>
    <w:rsid w:val="00B267BC"/>
    <w:rsid w:val="00B269BA"/>
    <w:rsid w:val="00B311AC"/>
    <w:rsid w:val="00B313E3"/>
    <w:rsid w:val="00B33ACF"/>
    <w:rsid w:val="00B37D49"/>
    <w:rsid w:val="00B37E06"/>
    <w:rsid w:val="00B4232A"/>
    <w:rsid w:val="00B4362F"/>
    <w:rsid w:val="00B43E16"/>
    <w:rsid w:val="00B455D1"/>
    <w:rsid w:val="00B46E03"/>
    <w:rsid w:val="00B54BCB"/>
    <w:rsid w:val="00B55E3B"/>
    <w:rsid w:val="00B56BD1"/>
    <w:rsid w:val="00B62555"/>
    <w:rsid w:val="00B635CB"/>
    <w:rsid w:val="00B63688"/>
    <w:rsid w:val="00B64D8F"/>
    <w:rsid w:val="00B6550F"/>
    <w:rsid w:val="00B678F1"/>
    <w:rsid w:val="00B71998"/>
    <w:rsid w:val="00B7241E"/>
    <w:rsid w:val="00B75F4D"/>
    <w:rsid w:val="00B80D67"/>
    <w:rsid w:val="00B81C9B"/>
    <w:rsid w:val="00B82D41"/>
    <w:rsid w:val="00B82D8C"/>
    <w:rsid w:val="00B8345C"/>
    <w:rsid w:val="00B84672"/>
    <w:rsid w:val="00B873F9"/>
    <w:rsid w:val="00B92560"/>
    <w:rsid w:val="00B9462B"/>
    <w:rsid w:val="00B94C5D"/>
    <w:rsid w:val="00B94F07"/>
    <w:rsid w:val="00B95B9B"/>
    <w:rsid w:val="00B95C02"/>
    <w:rsid w:val="00BA0923"/>
    <w:rsid w:val="00BA0CCC"/>
    <w:rsid w:val="00BA3410"/>
    <w:rsid w:val="00BA5559"/>
    <w:rsid w:val="00BA6FAD"/>
    <w:rsid w:val="00BA7AAF"/>
    <w:rsid w:val="00BA7CC6"/>
    <w:rsid w:val="00BB07F7"/>
    <w:rsid w:val="00BB1BCF"/>
    <w:rsid w:val="00BB6B36"/>
    <w:rsid w:val="00BC2D5F"/>
    <w:rsid w:val="00BD0BBE"/>
    <w:rsid w:val="00BD1FDF"/>
    <w:rsid w:val="00BD3315"/>
    <w:rsid w:val="00BD73EB"/>
    <w:rsid w:val="00BE0D08"/>
    <w:rsid w:val="00BE3416"/>
    <w:rsid w:val="00BE467A"/>
    <w:rsid w:val="00BE5CD8"/>
    <w:rsid w:val="00BF176B"/>
    <w:rsid w:val="00BF2497"/>
    <w:rsid w:val="00BF2E5D"/>
    <w:rsid w:val="00BF4B1E"/>
    <w:rsid w:val="00C025D5"/>
    <w:rsid w:val="00C05630"/>
    <w:rsid w:val="00C06C9B"/>
    <w:rsid w:val="00C1450B"/>
    <w:rsid w:val="00C15240"/>
    <w:rsid w:val="00C207F9"/>
    <w:rsid w:val="00C2313B"/>
    <w:rsid w:val="00C255C3"/>
    <w:rsid w:val="00C25D8F"/>
    <w:rsid w:val="00C26752"/>
    <w:rsid w:val="00C27A67"/>
    <w:rsid w:val="00C325F7"/>
    <w:rsid w:val="00C33F77"/>
    <w:rsid w:val="00C34996"/>
    <w:rsid w:val="00C34A08"/>
    <w:rsid w:val="00C34D71"/>
    <w:rsid w:val="00C36BD3"/>
    <w:rsid w:val="00C4537D"/>
    <w:rsid w:val="00C47E9E"/>
    <w:rsid w:val="00C5050E"/>
    <w:rsid w:val="00C54C83"/>
    <w:rsid w:val="00C56E2B"/>
    <w:rsid w:val="00C613A5"/>
    <w:rsid w:val="00C61EB1"/>
    <w:rsid w:val="00C63B61"/>
    <w:rsid w:val="00C63EB6"/>
    <w:rsid w:val="00C71D43"/>
    <w:rsid w:val="00C72C8C"/>
    <w:rsid w:val="00C74341"/>
    <w:rsid w:val="00C75947"/>
    <w:rsid w:val="00C75B1B"/>
    <w:rsid w:val="00C77527"/>
    <w:rsid w:val="00C77BFA"/>
    <w:rsid w:val="00C77D60"/>
    <w:rsid w:val="00C8199B"/>
    <w:rsid w:val="00C911C4"/>
    <w:rsid w:val="00C930C0"/>
    <w:rsid w:val="00C979A3"/>
    <w:rsid w:val="00CA115A"/>
    <w:rsid w:val="00CA14E1"/>
    <w:rsid w:val="00CA34AF"/>
    <w:rsid w:val="00CA7CC9"/>
    <w:rsid w:val="00CB371E"/>
    <w:rsid w:val="00CB7B36"/>
    <w:rsid w:val="00CC0306"/>
    <w:rsid w:val="00CC1D44"/>
    <w:rsid w:val="00CC2CE0"/>
    <w:rsid w:val="00CC3CFD"/>
    <w:rsid w:val="00CC461D"/>
    <w:rsid w:val="00CC67F7"/>
    <w:rsid w:val="00CD1BDB"/>
    <w:rsid w:val="00CD5BA4"/>
    <w:rsid w:val="00CD6264"/>
    <w:rsid w:val="00CD6F6C"/>
    <w:rsid w:val="00CD7AE1"/>
    <w:rsid w:val="00CD7F59"/>
    <w:rsid w:val="00CE0750"/>
    <w:rsid w:val="00CE168B"/>
    <w:rsid w:val="00CE1A99"/>
    <w:rsid w:val="00CE3DD0"/>
    <w:rsid w:val="00CE564A"/>
    <w:rsid w:val="00CE6EDF"/>
    <w:rsid w:val="00CE6F27"/>
    <w:rsid w:val="00CF01DA"/>
    <w:rsid w:val="00CF1969"/>
    <w:rsid w:val="00CF347D"/>
    <w:rsid w:val="00CF5E52"/>
    <w:rsid w:val="00CF7193"/>
    <w:rsid w:val="00D000CF"/>
    <w:rsid w:val="00D03F64"/>
    <w:rsid w:val="00D06805"/>
    <w:rsid w:val="00D0693C"/>
    <w:rsid w:val="00D07B47"/>
    <w:rsid w:val="00D104A5"/>
    <w:rsid w:val="00D12119"/>
    <w:rsid w:val="00D12D7F"/>
    <w:rsid w:val="00D14F73"/>
    <w:rsid w:val="00D21105"/>
    <w:rsid w:val="00D21891"/>
    <w:rsid w:val="00D224F7"/>
    <w:rsid w:val="00D24EBA"/>
    <w:rsid w:val="00D30628"/>
    <w:rsid w:val="00D32583"/>
    <w:rsid w:val="00D32BD5"/>
    <w:rsid w:val="00D34E78"/>
    <w:rsid w:val="00D36441"/>
    <w:rsid w:val="00D415B9"/>
    <w:rsid w:val="00D45A02"/>
    <w:rsid w:val="00D45B04"/>
    <w:rsid w:val="00D4644D"/>
    <w:rsid w:val="00D536E1"/>
    <w:rsid w:val="00D53FCB"/>
    <w:rsid w:val="00D545E1"/>
    <w:rsid w:val="00D5613D"/>
    <w:rsid w:val="00D62001"/>
    <w:rsid w:val="00D661F7"/>
    <w:rsid w:val="00D66BC5"/>
    <w:rsid w:val="00D67EAE"/>
    <w:rsid w:val="00D715CA"/>
    <w:rsid w:val="00D741A9"/>
    <w:rsid w:val="00D753DD"/>
    <w:rsid w:val="00D75881"/>
    <w:rsid w:val="00D76A03"/>
    <w:rsid w:val="00D76F1B"/>
    <w:rsid w:val="00D81AF5"/>
    <w:rsid w:val="00D863A6"/>
    <w:rsid w:val="00D90892"/>
    <w:rsid w:val="00D915E9"/>
    <w:rsid w:val="00DA0F1C"/>
    <w:rsid w:val="00DA3192"/>
    <w:rsid w:val="00DB266B"/>
    <w:rsid w:val="00DB2919"/>
    <w:rsid w:val="00DB49D1"/>
    <w:rsid w:val="00DB738A"/>
    <w:rsid w:val="00DC0D63"/>
    <w:rsid w:val="00DC11A2"/>
    <w:rsid w:val="00DC2A04"/>
    <w:rsid w:val="00DC2C19"/>
    <w:rsid w:val="00DC4F61"/>
    <w:rsid w:val="00DC5899"/>
    <w:rsid w:val="00DC5BD9"/>
    <w:rsid w:val="00DD0F9F"/>
    <w:rsid w:val="00DD1E97"/>
    <w:rsid w:val="00DD54C3"/>
    <w:rsid w:val="00DD73C6"/>
    <w:rsid w:val="00DE0A4E"/>
    <w:rsid w:val="00DE0AB3"/>
    <w:rsid w:val="00DE5639"/>
    <w:rsid w:val="00DE68EA"/>
    <w:rsid w:val="00DE7912"/>
    <w:rsid w:val="00DF0033"/>
    <w:rsid w:val="00DF025C"/>
    <w:rsid w:val="00DF3358"/>
    <w:rsid w:val="00DF6CF4"/>
    <w:rsid w:val="00E0005A"/>
    <w:rsid w:val="00E015EE"/>
    <w:rsid w:val="00E05B61"/>
    <w:rsid w:val="00E0708A"/>
    <w:rsid w:val="00E124AC"/>
    <w:rsid w:val="00E14D34"/>
    <w:rsid w:val="00E1565E"/>
    <w:rsid w:val="00E20FE4"/>
    <w:rsid w:val="00E25B57"/>
    <w:rsid w:val="00E26714"/>
    <w:rsid w:val="00E26874"/>
    <w:rsid w:val="00E272A6"/>
    <w:rsid w:val="00E33DF2"/>
    <w:rsid w:val="00E3582D"/>
    <w:rsid w:val="00E36317"/>
    <w:rsid w:val="00E439D5"/>
    <w:rsid w:val="00E43DEF"/>
    <w:rsid w:val="00E44FC6"/>
    <w:rsid w:val="00E45511"/>
    <w:rsid w:val="00E50728"/>
    <w:rsid w:val="00E52350"/>
    <w:rsid w:val="00E5284F"/>
    <w:rsid w:val="00E53618"/>
    <w:rsid w:val="00E56934"/>
    <w:rsid w:val="00E57D93"/>
    <w:rsid w:val="00E57DAD"/>
    <w:rsid w:val="00E60475"/>
    <w:rsid w:val="00E613D4"/>
    <w:rsid w:val="00E63A39"/>
    <w:rsid w:val="00E648B5"/>
    <w:rsid w:val="00E65C9D"/>
    <w:rsid w:val="00E709E2"/>
    <w:rsid w:val="00E7141C"/>
    <w:rsid w:val="00E74269"/>
    <w:rsid w:val="00E74D3F"/>
    <w:rsid w:val="00E75B39"/>
    <w:rsid w:val="00E7649B"/>
    <w:rsid w:val="00E82B98"/>
    <w:rsid w:val="00E85376"/>
    <w:rsid w:val="00E8704E"/>
    <w:rsid w:val="00E90644"/>
    <w:rsid w:val="00E90C30"/>
    <w:rsid w:val="00E91DEB"/>
    <w:rsid w:val="00E9410D"/>
    <w:rsid w:val="00E96F0F"/>
    <w:rsid w:val="00EA02EE"/>
    <w:rsid w:val="00EA1578"/>
    <w:rsid w:val="00EA324A"/>
    <w:rsid w:val="00EB04B2"/>
    <w:rsid w:val="00EB1962"/>
    <w:rsid w:val="00EB40DA"/>
    <w:rsid w:val="00EB517C"/>
    <w:rsid w:val="00EC220E"/>
    <w:rsid w:val="00EC298A"/>
    <w:rsid w:val="00EC33EB"/>
    <w:rsid w:val="00EC36AA"/>
    <w:rsid w:val="00EC4F7B"/>
    <w:rsid w:val="00EC4FA6"/>
    <w:rsid w:val="00EC64B4"/>
    <w:rsid w:val="00EC77E2"/>
    <w:rsid w:val="00ED5BC1"/>
    <w:rsid w:val="00EE1F44"/>
    <w:rsid w:val="00EE3D76"/>
    <w:rsid w:val="00EE52EF"/>
    <w:rsid w:val="00EE68C7"/>
    <w:rsid w:val="00EE7577"/>
    <w:rsid w:val="00EE7CB0"/>
    <w:rsid w:val="00EF09E1"/>
    <w:rsid w:val="00EF125B"/>
    <w:rsid w:val="00EF30A7"/>
    <w:rsid w:val="00EF62D0"/>
    <w:rsid w:val="00EF62F2"/>
    <w:rsid w:val="00EF7184"/>
    <w:rsid w:val="00EF7BFF"/>
    <w:rsid w:val="00F02854"/>
    <w:rsid w:val="00F03006"/>
    <w:rsid w:val="00F05893"/>
    <w:rsid w:val="00F062D7"/>
    <w:rsid w:val="00F10DAD"/>
    <w:rsid w:val="00F11423"/>
    <w:rsid w:val="00F11551"/>
    <w:rsid w:val="00F145D5"/>
    <w:rsid w:val="00F2059C"/>
    <w:rsid w:val="00F20958"/>
    <w:rsid w:val="00F241E4"/>
    <w:rsid w:val="00F2484F"/>
    <w:rsid w:val="00F27BF0"/>
    <w:rsid w:val="00F27CAE"/>
    <w:rsid w:val="00F32276"/>
    <w:rsid w:val="00F333AA"/>
    <w:rsid w:val="00F3391E"/>
    <w:rsid w:val="00F35DB2"/>
    <w:rsid w:val="00F37AFA"/>
    <w:rsid w:val="00F43A2F"/>
    <w:rsid w:val="00F43CE2"/>
    <w:rsid w:val="00F50F4B"/>
    <w:rsid w:val="00F546FF"/>
    <w:rsid w:val="00F57DC7"/>
    <w:rsid w:val="00F601A6"/>
    <w:rsid w:val="00F607AF"/>
    <w:rsid w:val="00F613E7"/>
    <w:rsid w:val="00F6200D"/>
    <w:rsid w:val="00F6216D"/>
    <w:rsid w:val="00F6291F"/>
    <w:rsid w:val="00F62A66"/>
    <w:rsid w:val="00F658BD"/>
    <w:rsid w:val="00F72343"/>
    <w:rsid w:val="00F7330E"/>
    <w:rsid w:val="00F73352"/>
    <w:rsid w:val="00F751F7"/>
    <w:rsid w:val="00F7696C"/>
    <w:rsid w:val="00F77032"/>
    <w:rsid w:val="00F816DC"/>
    <w:rsid w:val="00F8490B"/>
    <w:rsid w:val="00F84D09"/>
    <w:rsid w:val="00F86D9B"/>
    <w:rsid w:val="00F90D64"/>
    <w:rsid w:val="00F928EF"/>
    <w:rsid w:val="00F93B30"/>
    <w:rsid w:val="00F96196"/>
    <w:rsid w:val="00F97F95"/>
    <w:rsid w:val="00FA14F2"/>
    <w:rsid w:val="00FA1C96"/>
    <w:rsid w:val="00FA3191"/>
    <w:rsid w:val="00FA56AA"/>
    <w:rsid w:val="00FA792F"/>
    <w:rsid w:val="00FB09FF"/>
    <w:rsid w:val="00FB3672"/>
    <w:rsid w:val="00FB4417"/>
    <w:rsid w:val="00FB465A"/>
    <w:rsid w:val="00FC0096"/>
    <w:rsid w:val="00FC21AA"/>
    <w:rsid w:val="00FC6467"/>
    <w:rsid w:val="00FD2E3A"/>
    <w:rsid w:val="00FE181A"/>
    <w:rsid w:val="00FE1A51"/>
    <w:rsid w:val="00FE506B"/>
    <w:rsid w:val="00FF1E25"/>
    <w:rsid w:val="00FF2596"/>
    <w:rsid w:val="00FF2B10"/>
    <w:rsid w:val="00FF5549"/>
    <w:rsid w:val="00FF5B75"/>
    <w:rsid w:val="00FF64F3"/>
    <w:rsid w:val="00FF767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07EA4AB0-EE7D-4FB4-861F-979623E5A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styleId="UnresolvedMention">
    <w:name w:val="Unresolved Mention"/>
    <w:basedOn w:val="DefaultParagraphFont"/>
    <w:uiPriority w:val="99"/>
    <w:semiHidden/>
    <w:unhideWhenUsed/>
    <w:rsid w:val="001C7A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hyperlink" Target="https://dannorth.net/introducing-bdd/" TargetMode="External"/><Relationship Id="rId39" Type="http://schemas.openxmlformats.org/officeDocument/2006/relationships/image" Target="cid:8641c649-994c-41ff-81ed-3bec7a751e4d@mx.ds.fhnw.ch" TargetMode="External"/><Relationship Id="rId21" Type="http://schemas.microsoft.com/office/2016/09/relationships/commentsIds" Target="commentsIds.xml"/><Relationship Id="rId34" Type="http://schemas.openxmlformats.org/officeDocument/2006/relationships/hyperlink" Target="https://www.agilealliance.org/glossary/three-amigos/" TargetMode="External"/><Relationship Id="rId42" Type="http://schemas.openxmlformats.org/officeDocument/2006/relationships/image" Target="media/image12.png"/><Relationship Id="rId47" Type="http://schemas.openxmlformats.org/officeDocument/2006/relationships/hyperlink" Target="https://opensource.com/article/19/2/behavior-driven-development-tools%20" TargetMode="External"/><Relationship Id="rId50" Type="http://schemas.openxmlformats.org/officeDocument/2006/relationships/hyperlink" Target="https://cucumber.io/tools/cucumber-open/" TargetMode="External"/><Relationship Id="rId55" Type="http://schemas.openxmlformats.org/officeDocument/2006/relationships/hyperlink" Target="http://scenarioo.org/" TargetMode="External"/><Relationship Id="rId63" Type="http://schemas.openxmlformats.org/officeDocument/2006/relationships/image" Target="media/image23.wm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0" Type="http://schemas.microsoft.com/office/2011/relationships/commentsExtended" Target="commentsExtended.xml"/><Relationship Id="rId29" Type="http://schemas.openxmlformats.org/officeDocument/2006/relationships/hyperlink" Target="https://dannorth.net/introducing-bdd/" TargetMode="External"/><Relationship Id="rId41" Type="http://schemas.openxmlformats.org/officeDocument/2006/relationships/image" Target="media/image11.png"/><Relationship Id="rId54" Type="http://schemas.openxmlformats.org/officeDocument/2006/relationships/hyperlink" Target="https://github.com/andreashosbach/cucumber-reporter" TargetMode="External"/><Relationship Id="rId62"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cid:5af55040-11a1-4c03-853d-165fa0f82e88@mx.ds.fhnw.ch" TargetMode="External"/><Relationship Id="rId37" Type="http://schemas.openxmlformats.org/officeDocument/2006/relationships/hyperlink" Target="https://cucumber.io/blog/bdd/example-mapping-introduction/" TargetMode="Externa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hyperlink" Target="https://cucumber.io/docs/cucumber/reporting/" TargetMode="External"/><Relationship Id="rId58" Type="http://schemas.openxmlformats.org/officeDocument/2006/relationships/image" Target="media/image18.png"/><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hyperlink" Target="https://dannorth.net/introducing-bdd/" TargetMode="External"/><Relationship Id="rId36" Type="http://schemas.openxmlformats.org/officeDocument/2006/relationships/hyperlink" Target="https://www.agilealliance.org/glossary/three-amigos/" TargetMode="External"/><Relationship Id="rId49" Type="http://schemas.openxmlformats.org/officeDocument/2006/relationships/hyperlink" Target="https://cucumber.io/" TargetMode="External"/><Relationship Id="rId57" Type="http://schemas.openxmlformats.org/officeDocument/2006/relationships/image" Target="media/image17.png"/><Relationship Id="rId61"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comments" Target="comments.xml"/><Relationship Id="rId31" Type="http://schemas.openxmlformats.org/officeDocument/2006/relationships/image" Target="media/image7.jpeg"/><Relationship Id="rId44" Type="http://schemas.openxmlformats.org/officeDocument/2006/relationships/image" Target="media/image14.png"/><Relationship Id="rId52" Type="http://schemas.openxmlformats.org/officeDocument/2006/relationships/hyperlink" Target="https://blog.testproject.io/2019/02/26/junit-5/" TargetMode="External"/><Relationship Id="rId60" Type="http://schemas.openxmlformats.org/officeDocument/2006/relationships/image" Target="media/image20.png"/><Relationship Id="rId6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hyperlink" Target="https://dannorth.net/introducing-bdd/" TargetMode="External"/><Relationship Id="rId30" Type="http://schemas.openxmlformats.org/officeDocument/2006/relationships/hyperlink" Target="https://dannorth.net/introducing-bdd/" TargetMode="External"/><Relationship Id="rId35" Type="http://schemas.openxmlformats.org/officeDocument/2006/relationships/hyperlink" Target="https://www.agilealliance.org/glossary/three-amigos/" TargetMode="External"/><Relationship Id="rId43" Type="http://schemas.openxmlformats.org/officeDocument/2006/relationships/image" Target="media/image13.png"/><Relationship Id="rId48" Type="http://schemas.openxmlformats.org/officeDocument/2006/relationships/hyperlink" Target="https://opensource.com/article/19/2/behavior-driven-development-tools%20-%20from%2028.2.19" TargetMode="External"/><Relationship Id="rId56" Type="http://schemas.openxmlformats.org/officeDocument/2006/relationships/image" Target="media/image16.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dzone.com/articles/10-best-open-source-test-automation-frameworks-for%20-%20viewed%207.7.20"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8.png"/><Relationship Id="rId38" Type="http://schemas.openxmlformats.org/officeDocument/2006/relationships/image" Target="media/image9.jpeg"/><Relationship Id="rId46" Type="http://schemas.openxmlformats.org/officeDocument/2006/relationships/hyperlink" Target="https://www.softwaretestinghelp.com/behavior-driven-development-bdd-tools/" TargetMode="External"/><Relationship Id="rId59"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23C8CA0F-6C2D-4379-B7E6-81461398A5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4C6E006-B28E-4126-A727-B61BCF409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864</TotalTime>
  <Pages>71</Pages>
  <Words>15026</Words>
  <Characters>85653</Characters>
  <Application>Microsoft Office Word</Application>
  <DocSecurity>0</DocSecurity>
  <Lines>713</Lines>
  <Paragraphs>200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100479</CharactersWithSpaces>
  <SharedDoc>false</SharedDoc>
  <HLinks>
    <vt:vector size="150" baseType="variant">
      <vt:variant>
        <vt:i4>1114173</vt:i4>
      </vt:variant>
      <vt:variant>
        <vt:i4>176</vt:i4>
      </vt:variant>
      <vt:variant>
        <vt:i4>0</vt:i4>
      </vt:variant>
      <vt:variant>
        <vt:i4>5</vt:i4>
      </vt:variant>
      <vt:variant>
        <vt:lpwstr/>
      </vt:variant>
      <vt:variant>
        <vt:lpwstr>_Toc328405655</vt:lpwstr>
      </vt:variant>
      <vt:variant>
        <vt:i4>1114173</vt:i4>
      </vt:variant>
      <vt:variant>
        <vt:i4>170</vt:i4>
      </vt:variant>
      <vt:variant>
        <vt:i4>0</vt:i4>
      </vt:variant>
      <vt:variant>
        <vt:i4>5</vt:i4>
      </vt:variant>
      <vt:variant>
        <vt:lpwstr/>
      </vt:variant>
      <vt:variant>
        <vt:lpwstr>_Toc328405654</vt:lpwstr>
      </vt:variant>
      <vt:variant>
        <vt:i4>1179701</vt:i4>
      </vt:variant>
      <vt:variant>
        <vt:i4>155</vt:i4>
      </vt:variant>
      <vt:variant>
        <vt:i4>0</vt:i4>
      </vt:variant>
      <vt:variant>
        <vt:i4>5</vt:i4>
      </vt:variant>
      <vt:variant>
        <vt:lpwstr/>
      </vt:variant>
      <vt:variant>
        <vt:lpwstr>_Toc328462813</vt:lpwstr>
      </vt:variant>
      <vt:variant>
        <vt:i4>1769534</vt:i4>
      </vt:variant>
      <vt:variant>
        <vt:i4>128</vt:i4>
      </vt:variant>
      <vt:variant>
        <vt:i4>0</vt:i4>
      </vt:variant>
      <vt:variant>
        <vt:i4>5</vt:i4>
      </vt:variant>
      <vt:variant>
        <vt:lpwstr/>
      </vt:variant>
      <vt:variant>
        <vt:lpwstr>_Toc328463395</vt:lpwstr>
      </vt:variant>
      <vt:variant>
        <vt:i4>1769534</vt:i4>
      </vt:variant>
      <vt:variant>
        <vt:i4>122</vt:i4>
      </vt:variant>
      <vt:variant>
        <vt:i4>0</vt:i4>
      </vt:variant>
      <vt:variant>
        <vt:i4>5</vt:i4>
      </vt:variant>
      <vt:variant>
        <vt:lpwstr/>
      </vt:variant>
      <vt:variant>
        <vt:lpwstr>_Toc328463394</vt:lpwstr>
      </vt:variant>
      <vt:variant>
        <vt:i4>1769534</vt:i4>
      </vt:variant>
      <vt:variant>
        <vt:i4>116</vt:i4>
      </vt:variant>
      <vt:variant>
        <vt:i4>0</vt:i4>
      </vt:variant>
      <vt:variant>
        <vt:i4>5</vt:i4>
      </vt:variant>
      <vt:variant>
        <vt:lpwstr/>
      </vt:variant>
      <vt:variant>
        <vt:lpwstr>_Toc328463393</vt:lpwstr>
      </vt:variant>
      <vt:variant>
        <vt:i4>1769534</vt:i4>
      </vt:variant>
      <vt:variant>
        <vt:i4>110</vt:i4>
      </vt:variant>
      <vt:variant>
        <vt:i4>0</vt:i4>
      </vt:variant>
      <vt:variant>
        <vt:i4>5</vt:i4>
      </vt:variant>
      <vt:variant>
        <vt:lpwstr/>
      </vt:variant>
      <vt:variant>
        <vt:lpwstr>_Toc328463392</vt:lpwstr>
      </vt:variant>
      <vt:variant>
        <vt:i4>1769534</vt:i4>
      </vt:variant>
      <vt:variant>
        <vt:i4>104</vt:i4>
      </vt:variant>
      <vt:variant>
        <vt:i4>0</vt:i4>
      </vt:variant>
      <vt:variant>
        <vt:i4>5</vt:i4>
      </vt:variant>
      <vt:variant>
        <vt:lpwstr/>
      </vt:variant>
      <vt:variant>
        <vt:lpwstr>_Toc328463391</vt:lpwstr>
      </vt:variant>
      <vt:variant>
        <vt:i4>1769534</vt:i4>
      </vt:variant>
      <vt:variant>
        <vt:i4>98</vt:i4>
      </vt:variant>
      <vt:variant>
        <vt:i4>0</vt:i4>
      </vt:variant>
      <vt:variant>
        <vt:i4>5</vt:i4>
      </vt:variant>
      <vt:variant>
        <vt:lpwstr/>
      </vt:variant>
      <vt:variant>
        <vt:lpwstr>_Toc328463390</vt:lpwstr>
      </vt:variant>
      <vt:variant>
        <vt:i4>1703998</vt:i4>
      </vt:variant>
      <vt:variant>
        <vt:i4>92</vt:i4>
      </vt:variant>
      <vt:variant>
        <vt:i4>0</vt:i4>
      </vt:variant>
      <vt:variant>
        <vt:i4>5</vt:i4>
      </vt:variant>
      <vt:variant>
        <vt:lpwstr/>
      </vt:variant>
      <vt:variant>
        <vt:lpwstr>_Toc328463389</vt:lpwstr>
      </vt:variant>
      <vt:variant>
        <vt:i4>1703998</vt:i4>
      </vt:variant>
      <vt:variant>
        <vt:i4>86</vt:i4>
      </vt:variant>
      <vt:variant>
        <vt:i4>0</vt:i4>
      </vt:variant>
      <vt:variant>
        <vt:i4>5</vt:i4>
      </vt:variant>
      <vt:variant>
        <vt:lpwstr/>
      </vt:variant>
      <vt:variant>
        <vt:lpwstr>_Toc328463388</vt:lpwstr>
      </vt:variant>
      <vt:variant>
        <vt:i4>1703998</vt:i4>
      </vt:variant>
      <vt:variant>
        <vt:i4>80</vt:i4>
      </vt:variant>
      <vt:variant>
        <vt:i4>0</vt:i4>
      </vt:variant>
      <vt:variant>
        <vt:i4>5</vt:i4>
      </vt:variant>
      <vt:variant>
        <vt:lpwstr/>
      </vt:variant>
      <vt:variant>
        <vt:lpwstr>_Toc328463387</vt:lpwstr>
      </vt:variant>
      <vt:variant>
        <vt:i4>1703998</vt:i4>
      </vt:variant>
      <vt:variant>
        <vt:i4>74</vt:i4>
      </vt:variant>
      <vt:variant>
        <vt:i4>0</vt:i4>
      </vt:variant>
      <vt:variant>
        <vt:i4>5</vt:i4>
      </vt:variant>
      <vt:variant>
        <vt:lpwstr/>
      </vt:variant>
      <vt:variant>
        <vt:lpwstr>_Toc328463386</vt:lpwstr>
      </vt:variant>
      <vt:variant>
        <vt:i4>1703998</vt:i4>
      </vt:variant>
      <vt:variant>
        <vt:i4>68</vt:i4>
      </vt:variant>
      <vt:variant>
        <vt:i4>0</vt:i4>
      </vt:variant>
      <vt:variant>
        <vt:i4>5</vt:i4>
      </vt:variant>
      <vt:variant>
        <vt:lpwstr/>
      </vt:variant>
      <vt:variant>
        <vt:lpwstr>_Toc328463385</vt:lpwstr>
      </vt:variant>
      <vt:variant>
        <vt:i4>1703998</vt:i4>
      </vt:variant>
      <vt:variant>
        <vt:i4>62</vt:i4>
      </vt:variant>
      <vt:variant>
        <vt:i4>0</vt:i4>
      </vt:variant>
      <vt:variant>
        <vt:i4>5</vt:i4>
      </vt:variant>
      <vt:variant>
        <vt:lpwstr/>
      </vt:variant>
      <vt:variant>
        <vt:lpwstr>_Toc328463384</vt:lpwstr>
      </vt:variant>
      <vt:variant>
        <vt:i4>1703998</vt:i4>
      </vt:variant>
      <vt:variant>
        <vt:i4>56</vt:i4>
      </vt:variant>
      <vt:variant>
        <vt:i4>0</vt:i4>
      </vt:variant>
      <vt:variant>
        <vt:i4>5</vt:i4>
      </vt:variant>
      <vt:variant>
        <vt:lpwstr/>
      </vt:variant>
      <vt:variant>
        <vt:lpwstr>_Toc328463383</vt:lpwstr>
      </vt:variant>
      <vt:variant>
        <vt:i4>1703998</vt:i4>
      </vt:variant>
      <vt:variant>
        <vt:i4>50</vt:i4>
      </vt:variant>
      <vt:variant>
        <vt:i4>0</vt:i4>
      </vt:variant>
      <vt:variant>
        <vt:i4>5</vt:i4>
      </vt:variant>
      <vt:variant>
        <vt:lpwstr/>
      </vt:variant>
      <vt:variant>
        <vt:lpwstr>_Toc328463382</vt:lpwstr>
      </vt:variant>
      <vt:variant>
        <vt:i4>1703998</vt:i4>
      </vt:variant>
      <vt:variant>
        <vt:i4>44</vt:i4>
      </vt:variant>
      <vt:variant>
        <vt:i4>0</vt:i4>
      </vt:variant>
      <vt:variant>
        <vt:i4>5</vt:i4>
      </vt:variant>
      <vt:variant>
        <vt:lpwstr/>
      </vt:variant>
      <vt:variant>
        <vt:lpwstr>_Toc328463381</vt:lpwstr>
      </vt:variant>
      <vt:variant>
        <vt:i4>1703998</vt:i4>
      </vt:variant>
      <vt:variant>
        <vt:i4>38</vt:i4>
      </vt:variant>
      <vt:variant>
        <vt:i4>0</vt:i4>
      </vt:variant>
      <vt:variant>
        <vt:i4>5</vt:i4>
      </vt:variant>
      <vt:variant>
        <vt:lpwstr/>
      </vt:variant>
      <vt:variant>
        <vt:lpwstr>_Toc328463380</vt:lpwstr>
      </vt:variant>
      <vt:variant>
        <vt:i4>1376318</vt:i4>
      </vt:variant>
      <vt:variant>
        <vt:i4>32</vt:i4>
      </vt:variant>
      <vt:variant>
        <vt:i4>0</vt:i4>
      </vt:variant>
      <vt:variant>
        <vt:i4>5</vt:i4>
      </vt:variant>
      <vt:variant>
        <vt:lpwstr/>
      </vt:variant>
      <vt:variant>
        <vt:lpwstr>_Toc328463379</vt:lpwstr>
      </vt:variant>
      <vt:variant>
        <vt:i4>1376318</vt:i4>
      </vt:variant>
      <vt:variant>
        <vt:i4>26</vt:i4>
      </vt:variant>
      <vt:variant>
        <vt:i4>0</vt:i4>
      </vt:variant>
      <vt:variant>
        <vt:i4>5</vt:i4>
      </vt:variant>
      <vt:variant>
        <vt:lpwstr/>
      </vt:variant>
      <vt:variant>
        <vt:lpwstr>_Toc328463378</vt:lpwstr>
      </vt:variant>
      <vt:variant>
        <vt:i4>1376318</vt:i4>
      </vt:variant>
      <vt:variant>
        <vt:i4>20</vt:i4>
      </vt:variant>
      <vt:variant>
        <vt:i4>0</vt:i4>
      </vt:variant>
      <vt:variant>
        <vt:i4>5</vt:i4>
      </vt:variant>
      <vt:variant>
        <vt:lpwstr/>
      </vt:variant>
      <vt:variant>
        <vt:lpwstr>_Toc328463377</vt:lpwstr>
      </vt:variant>
      <vt:variant>
        <vt:i4>1376318</vt:i4>
      </vt:variant>
      <vt:variant>
        <vt:i4>14</vt:i4>
      </vt:variant>
      <vt:variant>
        <vt:i4>0</vt:i4>
      </vt:variant>
      <vt:variant>
        <vt:i4>5</vt:i4>
      </vt:variant>
      <vt:variant>
        <vt:lpwstr/>
      </vt:variant>
      <vt:variant>
        <vt:lpwstr>_Toc328463376</vt:lpwstr>
      </vt:variant>
      <vt:variant>
        <vt:i4>1376318</vt:i4>
      </vt:variant>
      <vt:variant>
        <vt:i4>8</vt:i4>
      </vt:variant>
      <vt:variant>
        <vt:i4>0</vt:i4>
      </vt:variant>
      <vt:variant>
        <vt:i4>5</vt:i4>
      </vt:variant>
      <vt:variant>
        <vt:lpwstr/>
      </vt:variant>
      <vt:variant>
        <vt:lpwstr>_Toc328463375</vt:lpwstr>
      </vt:variant>
      <vt:variant>
        <vt:i4>1376318</vt:i4>
      </vt:variant>
      <vt:variant>
        <vt:i4>2</vt:i4>
      </vt:variant>
      <vt:variant>
        <vt:i4>0</vt:i4>
      </vt:variant>
      <vt:variant>
        <vt:i4>5</vt:i4>
      </vt:variant>
      <vt:variant>
        <vt:lpwstr/>
      </vt:variant>
      <vt:variant>
        <vt:lpwstr>_Toc328463374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creator>Balsiger Sophie</dc:creator>
  <cp:lastModifiedBy>Leuenberger Sabrina (s)</cp:lastModifiedBy>
  <cp:revision>68</cp:revision>
  <cp:lastPrinted>2017-03-30T05:45:00Z</cp:lastPrinted>
  <dcterms:created xsi:type="dcterms:W3CDTF">2020-07-02T13:16:00Z</dcterms:created>
  <dcterms:modified xsi:type="dcterms:W3CDTF">2020-07-07T14:36:00Z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