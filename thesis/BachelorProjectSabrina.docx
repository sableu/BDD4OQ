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r w:rsidR="00D0693C" w:rsidRPr="00CC5315">
        <w:rPr>
          <w:sz w:val="28"/>
          <w:szCs w:val="28"/>
          <w:lang w:val="en-GB"/>
        </w:rPr>
        <w:t>wega Informatik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BF4588"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EB5969" w:rsidRDefault="006C29B5" w:rsidP="006C29B5">
            <w:pPr>
              <w:tabs>
                <w:tab w:val="left" w:pos="567"/>
              </w:tabs>
              <w:jc w:val="left"/>
              <w:rPr>
                <w:b/>
                <w:lang w:eastAsia="de-DE"/>
              </w:rPr>
            </w:pPr>
            <w:r w:rsidRPr="00EB5969">
              <w:rPr>
                <w:lang w:eastAsia="de-DE"/>
              </w:rPr>
              <w:t>Sabrina Leuenberger</w:t>
            </w:r>
            <w:r w:rsidR="00D34E78" w:rsidRPr="00EB5969">
              <w:rPr>
                <w:lang w:eastAsia="de-DE"/>
              </w:rPr>
              <w:br/>
            </w:r>
            <w:r w:rsidRPr="00EB5969">
              <w:rPr>
                <w:lang w:eastAsia="de-DE"/>
              </w:rPr>
              <w:t>Merlachfeld 54</w:t>
            </w:r>
            <w:r w:rsidR="00D34E78" w:rsidRPr="00EB5969">
              <w:rPr>
                <w:lang w:eastAsia="de-DE"/>
              </w:rPr>
              <w:br/>
            </w:r>
            <w:r w:rsidRPr="00EB5969">
              <w:rPr>
                <w:lang w:eastAsia="de-DE"/>
              </w:rPr>
              <w:t>3280 Murten</w:t>
            </w:r>
            <w:r w:rsidR="00D34E78" w:rsidRPr="00EB5969">
              <w:rPr>
                <w:lang w:eastAsia="de-DE"/>
              </w:rPr>
              <w:br/>
            </w:r>
            <w:r w:rsidRPr="00EB5969">
              <w:rPr>
                <w:lang w:eastAsia="de-DE"/>
              </w:rPr>
              <w:t>+41 (0)78 935 19 99</w:t>
            </w:r>
            <w:r w:rsidR="00D34E78" w:rsidRPr="00EB5969">
              <w:rPr>
                <w:lang w:eastAsia="de-DE"/>
              </w:rPr>
              <w:br/>
            </w:r>
            <w:r w:rsidRPr="00EB5969">
              <w:rPr>
                <w:lang w:eastAsia="de-DE"/>
              </w:rPr>
              <w:t>saleuenberger</w:t>
            </w:r>
            <w:r w:rsidR="00650A6D" w:rsidRPr="00EB5969">
              <w:rPr>
                <w:lang w:eastAsia="de-DE"/>
              </w:rPr>
              <w:t>@gmx.ch</w:t>
            </w:r>
          </w:p>
        </w:tc>
        <w:tc>
          <w:tcPr>
            <w:tcW w:w="4889" w:type="dxa"/>
            <w:shd w:val="clear" w:color="auto" w:fill="auto"/>
          </w:tcPr>
          <w:p w14:paraId="4314E29A" w14:textId="77777777" w:rsidR="00D34E78" w:rsidRPr="00EB5969" w:rsidRDefault="00D34E78" w:rsidP="00F613E7">
            <w:pPr>
              <w:tabs>
                <w:tab w:val="left" w:pos="567"/>
              </w:tabs>
              <w:jc w:val="left"/>
              <w:rPr>
                <w:b/>
                <w:lang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BF4588"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r w:rsidR="00237ADF" w:rsidRPr="00CC5315">
              <w:rPr>
                <w:lang w:val="en-GB" w:eastAsia="de-DE"/>
              </w:rPr>
              <w:t>Northwestern</w:t>
            </w:r>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EB5969" w:rsidRDefault="00650A6D" w:rsidP="00650A6D">
            <w:pPr>
              <w:tabs>
                <w:tab w:val="left" w:pos="567"/>
              </w:tabs>
              <w:jc w:val="left"/>
              <w:rPr>
                <w:lang w:eastAsia="de-DE"/>
              </w:rPr>
            </w:pPr>
            <w:r w:rsidRPr="00EB5969">
              <w:rPr>
                <w:lang w:eastAsia="de-DE"/>
              </w:rPr>
              <w:t>wega Informatik AG</w:t>
            </w:r>
            <w:r w:rsidR="00D34E78" w:rsidRPr="00EB5969">
              <w:rPr>
                <w:lang w:eastAsia="de-DE"/>
              </w:rPr>
              <w:br/>
            </w:r>
            <w:r w:rsidRPr="00EB5969">
              <w:rPr>
                <w:lang w:eastAsia="de-DE"/>
              </w:rPr>
              <w:t>Mathias Fuchs und Evelyne Daniel</w:t>
            </w:r>
            <w:r w:rsidR="00D34E78" w:rsidRPr="00EB5969">
              <w:rPr>
                <w:lang w:eastAsia="de-DE"/>
              </w:rPr>
              <w:br/>
            </w:r>
            <w:r w:rsidRPr="00EB5969">
              <w:rPr>
                <w:lang w:eastAsia="de-DE"/>
              </w:rPr>
              <w:t>Aeschengraben 20</w:t>
            </w:r>
            <w:r w:rsidR="00D34E78" w:rsidRPr="00EB5969">
              <w:rPr>
                <w:lang w:eastAsia="de-DE"/>
              </w:rPr>
              <w:br/>
            </w:r>
            <w:r w:rsidRPr="00EB5969">
              <w:rPr>
                <w:lang w:eastAsia="de-DE"/>
              </w:rPr>
              <w:t>4051 Basel</w:t>
            </w:r>
            <w:r w:rsidR="00D34E78" w:rsidRPr="00EB5969">
              <w:rPr>
                <w:lang w:eastAsia="de-DE"/>
              </w:rPr>
              <w:br/>
            </w:r>
            <w:r w:rsidRPr="00EB5969">
              <w:rPr>
                <w:lang w:eastAsia="de-DE"/>
              </w:rPr>
              <w:t>+41 (0)61 270 87 87</w:t>
            </w:r>
            <w:r w:rsidR="00D34E78" w:rsidRPr="00EB5969">
              <w:rPr>
                <w:lang w:eastAsia="de-DE"/>
              </w:rPr>
              <w:br/>
            </w:r>
            <w:r w:rsidRPr="00EB5969">
              <w:rPr>
                <w:lang w:eastAsia="de-DE"/>
              </w:rPr>
              <w:t>info@wega-it.com</w:t>
            </w:r>
            <w:r w:rsidRPr="00EB5969">
              <w:rPr>
                <w:lang w:eastAsia="de-DE"/>
              </w:rPr>
              <w:br/>
              <w:t>www.wega-it.com</w:t>
            </w:r>
          </w:p>
        </w:tc>
        <w:tc>
          <w:tcPr>
            <w:tcW w:w="4889" w:type="dxa"/>
            <w:shd w:val="clear" w:color="auto" w:fill="auto"/>
          </w:tcPr>
          <w:p w14:paraId="03571168" w14:textId="77777777" w:rsidR="00D34E78" w:rsidRPr="00EB5969" w:rsidRDefault="00D34E78" w:rsidP="00F613E7">
            <w:pPr>
              <w:tabs>
                <w:tab w:val="left" w:pos="567"/>
              </w:tabs>
              <w:jc w:val="left"/>
              <w:rPr>
                <w:b/>
                <w:lang w:eastAsia="de-DE"/>
              </w:rPr>
            </w:pPr>
          </w:p>
        </w:tc>
      </w:tr>
      <w:tr w:rsidR="00507598" w:rsidRPr="00CC5315" w14:paraId="66331F8B" w14:textId="77777777" w:rsidTr="00DB738A">
        <w:tc>
          <w:tcPr>
            <w:tcW w:w="4889" w:type="dxa"/>
            <w:shd w:val="clear" w:color="auto" w:fill="auto"/>
          </w:tcPr>
          <w:p w14:paraId="3D6A3028" w14:textId="77777777" w:rsidR="00507598" w:rsidRPr="00EB5969" w:rsidRDefault="00507598" w:rsidP="00F613E7">
            <w:pPr>
              <w:tabs>
                <w:tab w:val="left" w:pos="567"/>
              </w:tabs>
              <w:jc w:val="left"/>
              <w:rPr>
                <w:b/>
                <w:lang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bookmarkStart w:id="2" w:name="_Toc46217066"/>
      <w:r w:rsidRPr="00CC5315">
        <w:rPr>
          <w:lang w:val="en-GB"/>
        </w:rPr>
        <w:lastRenderedPageBreak/>
        <w:t xml:space="preserve">Declaration of </w:t>
      </w:r>
      <w:r w:rsidR="00406961" w:rsidRPr="00CC5315">
        <w:rPr>
          <w:lang w:val="en-GB"/>
        </w:rPr>
        <w:t>Authenticity</w:t>
      </w:r>
      <w:bookmarkEnd w:id="1"/>
      <w:bookmarkEnd w:id="2"/>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0F64A2B1" w14:textId="77777777" w:rsidR="0017444A" w:rsidRDefault="0017444A" w:rsidP="00F7330E">
      <w:pPr>
        <w:rPr>
          <w:lang w:val="en-CH"/>
        </w:rPr>
      </w:pPr>
    </w:p>
    <w:p w14:paraId="1AE00475" w14:textId="5BB37A38"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067F462A" w:rsidR="003B046B" w:rsidRPr="00CC5315" w:rsidRDefault="0017444A" w:rsidP="00F7330E">
      <w:pPr>
        <w:rPr>
          <w:lang w:val="en-GB"/>
        </w:rPr>
      </w:pPr>
      <w:r>
        <w:rPr>
          <w:lang w:val="en-CH"/>
        </w:rPr>
        <w:t>CH-3280 Murten, 22nd of July 202</w:t>
      </w:r>
    </w:p>
    <w:p w14:paraId="0E3D9FC6" w14:textId="77777777" w:rsidR="0017444A" w:rsidRDefault="0017444A" w:rsidP="00F7330E">
      <w:pPr>
        <w:rPr>
          <w:lang w:val="en-GB"/>
        </w:rPr>
      </w:pPr>
    </w:p>
    <w:p w14:paraId="6EFFD13A" w14:textId="22C22CCE" w:rsidR="00BE0D08" w:rsidRPr="00CC5315" w:rsidRDefault="008F3205" w:rsidP="00F7330E">
      <w:pPr>
        <w:rPr>
          <w:lang w:val="en-GB"/>
        </w:rPr>
      </w:pPr>
      <w:r w:rsidRPr="00CC5315">
        <w:rPr>
          <w:lang w:val="en-GB"/>
        </w:rPr>
        <w:t>Signature</w:t>
      </w:r>
    </w:p>
    <w:p w14:paraId="670A8ED6" w14:textId="202CDCFB" w:rsidR="005500E7" w:rsidRPr="00CC5315" w:rsidRDefault="0017444A" w:rsidP="005500E7">
      <w:pPr>
        <w:rPr>
          <w:lang w:val="en-GB"/>
        </w:rPr>
      </w:pPr>
      <w:r>
        <w:rPr>
          <w:noProof/>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CC5315" w:rsidRDefault="00DF0033" w:rsidP="00D000CF">
      <w:pPr>
        <w:pStyle w:val="Heading1withoutnumbering"/>
        <w:rPr>
          <w:lang w:val="en-GB"/>
        </w:rPr>
      </w:pPr>
      <w:bookmarkStart w:id="3" w:name="_Toc46067008"/>
      <w:bookmarkStart w:id="4" w:name="_Toc46217067"/>
      <w:r w:rsidRPr="00CC5315">
        <w:rPr>
          <w:lang w:val="en-GB"/>
        </w:rPr>
        <w:lastRenderedPageBreak/>
        <w:t>Acknowledgment</w:t>
      </w:r>
      <w:r w:rsidR="00BF086F" w:rsidRPr="00CC5315">
        <w:rPr>
          <w:lang w:val="en-GB"/>
        </w:rPr>
        <w:t>s</w:t>
      </w:r>
      <w:bookmarkEnd w:id="3"/>
      <w:bookmarkEnd w:id="4"/>
    </w:p>
    <w:p w14:paraId="1C404586" w14:textId="750E009A" w:rsidR="00C244BD" w:rsidRPr="00CC5315" w:rsidRDefault="00C244BD" w:rsidP="005500E7">
      <w:pPr>
        <w:rPr>
          <w:lang w:val="en-GB"/>
        </w:rPr>
      </w:pPr>
      <w:r w:rsidRPr="00CC5315">
        <w:rPr>
          <w:lang w:val="en-GB"/>
        </w:rPr>
        <w:t xml:space="preserve">At this point I would like to thank wega Informatik AG, represented by Daniel Juchli,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wega</w:t>
      </w:r>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Andreas Wicki, CSV Specialist at wega,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Schraube, CSV specialist at wega,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Manuel Kohler, Software Engineer at wega,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Sandro Ibig,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Bisinger, </w:t>
      </w:r>
      <w:r w:rsidR="00A14623" w:rsidRPr="00CC5315">
        <w:rPr>
          <w:lang w:val="en-GB"/>
        </w:rPr>
        <w:t>from the University of Bolgna</w:t>
      </w:r>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5" w:name="_Toc46067009"/>
      <w:bookmarkStart w:id="6" w:name="_Toc46217068"/>
      <w:r w:rsidRPr="00CC5315">
        <w:rPr>
          <w:lang w:val="en-GB"/>
        </w:rPr>
        <w:lastRenderedPageBreak/>
        <w:t>Management Summary</w:t>
      </w:r>
      <w:r w:rsidR="00696A18" w:rsidRPr="00CC5315">
        <w:rPr>
          <w:lang w:val="en-GB"/>
        </w:rPr>
        <w:t xml:space="preserve"> / Abstract</w:t>
      </w:r>
      <w:bookmarkEnd w:id="5"/>
      <w:bookmarkEnd w:id="6"/>
    </w:p>
    <w:p w14:paraId="6B58E86C" w14:textId="0E144860" w:rsidR="00E37A55" w:rsidRPr="00FE28CA" w:rsidRDefault="007873C4" w:rsidP="008052D4">
      <w:pPr>
        <w:rPr>
          <w:lang w:val="en-GB"/>
        </w:rPr>
      </w:pPr>
      <w:r w:rsidRPr="00FE28CA">
        <w:rPr>
          <w:lang w:val="en-GB"/>
        </w:rPr>
        <w:t xml:space="preserve">Computer </w:t>
      </w:r>
      <w:r w:rsidRPr="00CC5315">
        <w:rPr>
          <w:lang w:val="en-GB"/>
        </w:rPr>
        <w:t>systems</w:t>
      </w:r>
      <w:r w:rsidRPr="00FE28CA">
        <w:rPr>
          <w:lang w:val="en-GB"/>
        </w:rPr>
        <w:t xml:space="preserve"> in </w:t>
      </w:r>
      <w:r w:rsidRPr="00CC5315">
        <w:rPr>
          <w:lang w:val="en-GB"/>
        </w:rPr>
        <w:t>the highly regulated</w:t>
      </w:r>
      <w:r w:rsidRPr="00FE28CA">
        <w:rPr>
          <w:lang w:val="en-GB"/>
        </w:rPr>
        <w:t xml:space="preserve"> GxP</w:t>
      </w:r>
      <w:r w:rsidRPr="00CC5315">
        <w:rPr>
          <w:lang w:val="en-GB"/>
        </w:rPr>
        <w:t xml:space="preserve"> environment of the pharmaceutical industry must be validated</w:t>
      </w:r>
      <w:r w:rsidR="007564D4" w:rsidRPr="00CC5315">
        <w:rPr>
          <w:rStyle w:val="FootnoteReference"/>
          <w:lang w:val="en-GB"/>
        </w:rPr>
        <w:footnoteReference w:id="2"/>
      </w:r>
      <w:r w:rsidR="00D52E63" w:rsidRPr="00FE28CA">
        <w:rPr>
          <w:lang w:val="en-GB"/>
        </w:rPr>
        <w:t xml:space="preserve"> (</w:t>
      </w:r>
      <w:r w:rsidR="008F446E" w:rsidRPr="00FE28CA">
        <w:rPr>
          <w:lang w:val="en-GB"/>
        </w:rPr>
        <w:t>C</w:t>
      </w:r>
      <w:r w:rsidR="00D52E63" w:rsidRPr="00FE28CA">
        <w:rPr>
          <w:lang w:val="en-GB"/>
        </w:rPr>
        <w:t>omputerised System Validation – CSV)</w:t>
      </w:r>
      <w:r w:rsidR="00AD4104" w:rsidRPr="00FE28CA">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FE28CA"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FE28CA"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FE28CA"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FE28CA"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FE28CA"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FE28CA" w:rsidRDefault="008B76D0" w:rsidP="008B76D0">
      <w:pPr>
        <w:pStyle w:val="ListParagraph"/>
        <w:numPr>
          <w:ilvl w:val="0"/>
          <w:numId w:val="44"/>
        </w:numPr>
        <w:rPr>
          <w:lang w:val="en-GB"/>
        </w:rPr>
      </w:pPr>
      <w:r w:rsidRPr="00CC5315">
        <w:rPr>
          <w:lang w:val="en-GB"/>
        </w:rPr>
        <w:t>Audit by an experienced CSV expert to assess the GxP suitability of the prototype</w:t>
      </w:r>
      <w:r w:rsidR="00AB5A7D" w:rsidRPr="00CC5315">
        <w:rPr>
          <w:lang w:val="en-GB"/>
        </w:rPr>
        <w:t>.</w:t>
      </w:r>
    </w:p>
    <w:p w14:paraId="4DFD9099" w14:textId="7EAC79D7" w:rsidR="00844052" w:rsidRPr="00FE28CA" w:rsidRDefault="00E03177" w:rsidP="00E03177">
      <w:pPr>
        <w:rPr>
          <w:lang w:val="en-GB"/>
        </w:rPr>
      </w:pPr>
      <w:r w:rsidRPr="00CC5315">
        <w:rPr>
          <w:lang w:val="en-GB"/>
        </w:rPr>
        <w:t>As it turned out, it was indeed possible to develop a process with automated OQs and implement a GxP-compliant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wega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7" w:name="_Toc46067010"/>
      <w:bookmarkStart w:id="8" w:name="_Toc46217069"/>
      <w:r w:rsidRPr="00CC5315">
        <w:rPr>
          <w:lang w:val="en-GB"/>
        </w:rPr>
        <w:lastRenderedPageBreak/>
        <w:t xml:space="preserve">Table of </w:t>
      </w:r>
      <w:r w:rsidR="004F5340" w:rsidRPr="00CC5315">
        <w:rPr>
          <w:lang w:val="en-GB"/>
        </w:rPr>
        <w:t>Content</w:t>
      </w:r>
      <w:r w:rsidR="00F57DC7" w:rsidRPr="00CC5315">
        <w:rPr>
          <w:lang w:val="en-GB"/>
        </w:rPr>
        <w:t>s</w:t>
      </w:r>
      <w:bookmarkEnd w:id="7"/>
      <w:bookmarkEnd w:id="8"/>
    </w:p>
    <w:p w14:paraId="65839BA8" w14:textId="7B705A80" w:rsidR="00E11B20"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217066" w:history="1">
        <w:r w:rsidR="00E11B20" w:rsidRPr="00B177B0">
          <w:rPr>
            <w:rStyle w:val="Hyperlink"/>
            <w:noProof/>
            <w:lang w:val="en-GB"/>
          </w:rPr>
          <w:t>Declaration of Authenticity</w:t>
        </w:r>
        <w:r w:rsidR="00E11B20">
          <w:rPr>
            <w:noProof/>
            <w:webHidden/>
          </w:rPr>
          <w:tab/>
        </w:r>
        <w:r w:rsidR="00E11B20">
          <w:rPr>
            <w:noProof/>
            <w:webHidden/>
          </w:rPr>
          <w:fldChar w:fldCharType="begin"/>
        </w:r>
        <w:r w:rsidR="00E11B20">
          <w:rPr>
            <w:noProof/>
            <w:webHidden/>
          </w:rPr>
          <w:instrText xml:space="preserve"> PAGEREF _Toc46217066 \h </w:instrText>
        </w:r>
        <w:r w:rsidR="00E11B20">
          <w:rPr>
            <w:noProof/>
            <w:webHidden/>
          </w:rPr>
        </w:r>
        <w:r w:rsidR="00E11B20">
          <w:rPr>
            <w:noProof/>
            <w:webHidden/>
          </w:rPr>
          <w:fldChar w:fldCharType="separate"/>
        </w:r>
        <w:r w:rsidR="00E11B20">
          <w:rPr>
            <w:noProof/>
            <w:webHidden/>
          </w:rPr>
          <w:t>II</w:t>
        </w:r>
        <w:r w:rsidR="00E11B20">
          <w:rPr>
            <w:noProof/>
            <w:webHidden/>
          </w:rPr>
          <w:fldChar w:fldCharType="end"/>
        </w:r>
      </w:hyperlink>
    </w:p>
    <w:p w14:paraId="04F766CF" w14:textId="741F3FCB" w:rsidR="00E11B20" w:rsidRDefault="00DD41B1">
      <w:pPr>
        <w:pStyle w:val="TOC1"/>
        <w:rPr>
          <w:rFonts w:asciiTheme="minorHAnsi" w:eastAsiaTheme="minorEastAsia" w:hAnsiTheme="minorHAnsi" w:cstheme="minorBidi"/>
          <w:noProof/>
          <w:szCs w:val="22"/>
          <w:lang w:val="en-GB" w:eastAsia="en-GB"/>
        </w:rPr>
      </w:pPr>
      <w:hyperlink w:anchor="_Toc46217067" w:history="1">
        <w:r w:rsidR="00E11B20" w:rsidRPr="00B177B0">
          <w:rPr>
            <w:rStyle w:val="Hyperlink"/>
            <w:noProof/>
            <w:lang w:val="en-GB"/>
          </w:rPr>
          <w:t>Acknowledgments</w:t>
        </w:r>
        <w:r w:rsidR="00E11B20">
          <w:rPr>
            <w:noProof/>
            <w:webHidden/>
          </w:rPr>
          <w:tab/>
        </w:r>
        <w:r w:rsidR="00E11B20">
          <w:rPr>
            <w:noProof/>
            <w:webHidden/>
          </w:rPr>
          <w:fldChar w:fldCharType="begin"/>
        </w:r>
        <w:r w:rsidR="00E11B20">
          <w:rPr>
            <w:noProof/>
            <w:webHidden/>
          </w:rPr>
          <w:instrText xml:space="preserve"> PAGEREF _Toc46217067 \h </w:instrText>
        </w:r>
        <w:r w:rsidR="00E11B20">
          <w:rPr>
            <w:noProof/>
            <w:webHidden/>
          </w:rPr>
        </w:r>
        <w:r w:rsidR="00E11B20">
          <w:rPr>
            <w:noProof/>
            <w:webHidden/>
          </w:rPr>
          <w:fldChar w:fldCharType="separate"/>
        </w:r>
        <w:r w:rsidR="00E11B20">
          <w:rPr>
            <w:noProof/>
            <w:webHidden/>
          </w:rPr>
          <w:t>III</w:t>
        </w:r>
        <w:r w:rsidR="00E11B20">
          <w:rPr>
            <w:noProof/>
            <w:webHidden/>
          </w:rPr>
          <w:fldChar w:fldCharType="end"/>
        </w:r>
      </w:hyperlink>
    </w:p>
    <w:p w14:paraId="222FC075" w14:textId="72E0FD21" w:rsidR="00E11B20" w:rsidRDefault="00DD41B1">
      <w:pPr>
        <w:pStyle w:val="TOC1"/>
        <w:rPr>
          <w:rFonts w:asciiTheme="minorHAnsi" w:eastAsiaTheme="minorEastAsia" w:hAnsiTheme="minorHAnsi" w:cstheme="minorBidi"/>
          <w:noProof/>
          <w:szCs w:val="22"/>
          <w:lang w:val="en-GB" w:eastAsia="en-GB"/>
        </w:rPr>
      </w:pPr>
      <w:hyperlink w:anchor="_Toc46217068" w:history="1">
        <w:r w:rsidR="00E11B20" w:rsidRPr="00B177B0">
          <w:rPr>
            <w:rStyle w:val="Hyperlink"/>
            <w:noProof/>
            <w:lang w:val="en-GB"/>
          </w:rPr>
          <w:t>Management Summary / Abstract</w:t>
        </w:r>
        <w:r w:rsidR="00E11B20">
          <w:rPr>
            <w:noProof/>
            <w:webHidden/>
          </w:rPr>
          <w:tab/>
        </w:r>
        <w:r w:rsidR="00E11B20">
          <w:rPr>
            <w:noProof/>
            <w:webHidden/>
          </w:rPr>
          <w:fldChar w:fldCharType="begin"/>
        </w:r>
        <w:r w:rsidR="00E11B20">
          <w:rPr>
            <w:noProof/>
            <w:webHidden/>
          </w:rPr>
          <w:instrText xml:space="preserve"> PAGEREF _Toc46217068 \h </w:instrText>
        </w:r>
        <w:r w:rsidR="00E11B20">
          <w:rPr>
            <w:noProof/>
            <w:webHidden/>
          </w:rPr>
        </w:r>
        <w:r w:rsidR="00E11B20">
          <w:rPr>
            <w:noProof/>
            <w:webHidden/>
          </w:rPr>
          <w:fldChar w:fldCharType="separate"/>
        </w:r>
        <w:r w:rsidR="00E11B20">
          <w:rPr>
            <w:noProof/>
            <w:webHidden/>
          </w:rPr>
          <w:t>IV</w:t>
        </w:r>
        <w:r w:rsidR="00E11B20">
          <w:rPr>
            <w:noProof/>
            <w:webHidden/>
          </w:rPr>
          <w:fldChar w:fldCharType="end"/>
        </w:r>
      </w:hyperlink>
    </w:p>
    <w:p w14:paraId="1CF71742" w14:textId="2CF1476D" w:rsidR="00E11B20" w:rsidRDefault="00DD41B1">
      <w:pPr>
        <w:pStyle w:val="TOC1"/>
        <w:rPr>
          <w:rFonts w:asciiTheme="minorHAnsi" w:eastAsiaTheme="minorEastAsia" w:hAnsiTheme="minorHAnsi" w:cstheme="minorBidi"/>
          <w:noProof/>
          <w:szCs w:val="22"/>
          <w:lang w:val="en-GB" w:eastAsia="en-GB"/>
        </w:rPr>
      </w:pPr>
      <w:hyperlink w:anchor="_Toc46217069" w:history="1">
        <w:r w:rsidR="00E11B20" w:rsidRPr="00B177B0">
          <w:rPr>
            <w:rStyle w:val="Hyperlink"/>
            <w:noProof/>
            <w:lang w:val="en-GB"/>
          </w:rPr>
          <w:t>Table of Contents</w:t>
        </w:r>
        <w:r w:rsidR="00E11B20">
          <w:rPr>
            <w:noProof/>
            <w:webHidden/>
          </w:rPr>
          <w:tab/>
        </w:r>
        <w:r w:rsidR="00E11B20">
          <w:rPr>
            <w:noProof/>
            <w:webHidden/>
          </w:rPr>
          <w:fldChar w:fldCharType="begin"/>
        </w:r>
        <w:r w:rsidR="00E11B20">
          <w:rPr>
            <w:noProof/>
            <w:webHidden/>
          </w:rPr>
          <w:instrText xml:space="preserve"> PAGEREF _Toc46217069 \h </w:instrText>
        </w:r>
        <w:r w:rsidR="00E11B20">
          <w:rPr>
            <w:noProof/>
            <w:webHidden/>
          </w:rPr>
        </w:r>
        <w:r w:rsidR="00E11B20">
          <w:rPr>
            <w:noProof/>
            <w:webHidden/>
          </w:rPr>
          <w:fldChar w:fldCharType="separate"/>
        </w:r>
        <w:r w:rsidR="00E11B20">
          <w:rPr>
            <w:noProof/>
            <w:webHidden/>
          </w:rPr>
          <w:t>V</w:t>
        </w:r>
        <w:r w:rsidR="00E11B20">
          <w:rPr>
            <w:noProof/>
            <w:webHidden/>
          </w:rPr>
          <w:fldChar w:fldCharType="end"/>
        </w:r>
      </w:hyperlink>
    </w:p>
    <w:p w14:paraId="4E43EEC8" w14:textId="0FC96DB3" w:rsidR="00E11B20" w:rsidRDefault="00DD41B1">
      <w:pPr>
        <w:pStyle w:val="TOC1"/>
        <w:rPr>
          <w:rFonts w:asciiTheme="minorHAnsi" w:eastAsiaTheme="minorEastAsia" w:hAnsiTheme="minorHAnsi" w:cstheme="minorBidi"/>
          <w:noProof/>
          <w:szCs w:val="22"/>
          <w:lang w:val="en-GB" w:eastAsia="en-GB"/>
        </w:rPr>
      </w:pPr>
      <w:hyperlink w:anchor="_Toc46217070" w:history="1">
        <w:r w:rsidR="00E11B20" w:rsidRPr="00B177B0">
          <w:rPr>
            <w:rStyle w:val="Hyperlink"/>
            <w:noProof/>
            <w:lang w:val="en-GB"/>
          </w:rPr>
          <w:t>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Introduction</w:t>
        </w:r>
        <w:r w:rsidR="00E11B20">
          <w:rPr>
            <w:noProof/>
            <w:webHidden/>
          </w:rPr>
          <w:tab/>
        </w:r>
        <w:r w:rsidR="00E11B20">
          <w:rPr>
            <w:noProof/>
            <w:webHidden/>
          </w:rPr>
          <w:fldChar w:fldCharType="begin"/>
        </w:r>
        <w:r w:rsidR="00E11B20">
          <w:rPr>
            <w:noProof/>
            <w:webHidden/>
          </w:rPr>
          <w:instrText xml:space="preserve"> PAGEREF _Toc46217070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1F2C4427" w14:textId="6187FDB9"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71" w:history="1">
        <w:r w:rsidR="00E11B20" w:rsidRPr="00B177B0">
          <w:rPr>
            <w:rStyle w:val="Hyperlink"/>
            <w:noProof/>
            <w:lang w:val="en-GB"/>
          </w:rPr>
          <w:t>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Initial Situation</w:t>
        </w:r>
        <w:r w:rsidR="00E11B20">
          <w:rPr>
            <w:noProof/>
            <w:webHidden/>
          </w:rPr>
          <w:tab/>
        </w:r>
        <w:r w:rsidR="00E11B20">
          <w:rPr>
            <w:noProof/>
            <w:webHidden/>
          </w:rPr>
          <w:fldChar w:fldCharType="begin"/>
        </w:r>
        <w:r w:rsidR="00E11B20">
          <w:rPr>
            <w:noProof/>
            <w:webHidden/>
          </w:rPr>
          <w:instrText xml:space="preserve"> PAGEREF _Toc46217071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003F4950" w14:textId="354F4895"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72" w:history="1">
        <w:r w:rsidR="00E11B20" w:rsidRPr="00B177B0">
          <w:rPr>
            <w:rStyle w:val="Hyperlink"/>
            <w:noProof/>
            <w:lang w:val="en-GB"/>
          </w:rPr>
          <w:t>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BDD High Level Test Automation</w:t>
        </w:r>
        <w:r w:rsidR="00E11B20">
          <w:rPr>
            <w:noProof/>
            <w:webHidden/>
          </w:rPr>
          <w:tab/>
        </w:r>
        <w:r w:rsidR="00E11B20">
          <w:rPr>
            <w:noProof/>
            <w:webHidden/>
          </w:rPr>
          <w:fldChar w:fldCharType="begin"/>
        </w:r>
        <w:r w:rsidR="00E11B20">
          <w:rPr>
            <w:noProof/>
            <w:webHidden/>
          </w:rPr>
          <w:instrText xml:space="preserve"> PAGEREF _Toc46217072 \h </w:instrText>
        </w:r>
        <w:r w:rsidR="00E11B20">
          <w:rPr>
            <w:noProof/>
            <w:webHidden/>
          </w:rPr>
        </w:r>
        <w:r w:rsidR="00E11B20">
          <w:rPr>
            <w:noProof/>
            <w:webHidden/>
          </w:rPr>
          <w:fldChar w:fldCharType="separate"/>
        </w:r>
        <w:r w:rsidR="00E11B20">
          <w:rPr>
            <w:noProof/>
            <w:webHidden/>
          </w:rPr>
          <w:t>1</w:t>
        </w:r>
        <w:r w:rsidR="00E11B20">
          <w:rPr>
            <w:noProof/>
            <w:webHidden/>
          </w:rPr>
          <w:fldChar w:fldCharType="end"/>
        </w:r>
      </w:hyperlink>
    </w:p>
    <w:p w14:paraId="16EC3DEF" w14:textId="67306ECC"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73" w:history="1">
        <w:r w:rsidR="00E11B20" w:rsidRPr="00B177B0">
          <w:rPr>
            <w:rStyle w:val="Hyperlink"/>
            <w:noProof/>
            <w:lang w:val="en-GB"/>
          </w:rPr>
          <w:t>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Testing for OQ</w:t>
        </w:r>
        <w:r w:rsidR="00E11B20">
          <w:rPr>
            <w:noProof/>
            <w:webHidden/>
          </w:rPr>
          <w:tab/>
        </w:r>
        <w:r w:rsidR="00E11B20">
          <w:rPr>
            <w:noProof/>
            <w:webHidden/>
          </w:rPr>
          <w:fldChar w:fldCharType="begin"/>
        </w:r>
        <w:r w:rsidR="00E11B20">
          <w:rPr>
            <w:noProof/>
            <w:webHidden/>
          </w:rPr>
          <w:instrText xml:space="preserve"> PAGEREF _Toc46217073 \h </w:instrText>
        </w:r>
        <w:r w:rsidR="00E11B20">
          <w:rPr>
            <w:noProof/>
            <w:webHidden/>
          </w:rPr>
        </w:r>
        <w:r w:rsidR="00E11B20">
          <w:rPr>
            <w:noProof/>
            <w:webHidden/>
          </w:rPr>
          <w:fldChar w:fldCharType="separate"/>
        </w:r>
        <w:r w:rsidR="00E11B20">
          <w:rPr>
            <w:noProof/>
            <w:webHidden/>
          </w:rPr>
          <w:t>2</w:t>
        </w:r>
        <w:r w:rsidR="00E11B20">
          <w:rPr>
            <w:noProof/>
            <w:webHidden/>
          </w:rPr>
          <w:fldChar w:fldCharType="end"/>
        </w:r>
      </w:hyperlink>
    </w:p>
    <w:p w14:paraId="0010B253" w14:textId="383FC24C"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74" w:history="1">
        <w:r w:rsidR="00E11B20" w:rsidRPr="00B177B0">
          <w:rPr>
            <w:rStyle w:val="Hyperlink"/>
            <w:noProof/>
            <w:lang w:val="en-GB"/>
          </w:rPr>
          <w:t>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Hypothesis and Research Questions</w:t>
        </w:r>
        <w:r w:rsidR="00E11B20">
          <w:rPr>
            <w:noProof/>
            <w:webHidden/>
          </w:rPr>
          <w:tab/>
        </w:r>
        <w:r w:rsidR="00E11B20">
          <w:rPr>
            <w:noProof/>
            <w:webHidden/>
          </w:rPr>
          <w:fldChar w:fldCharType="begin"/>
        </w:r>
        <w:r w:rsidR="00E11B20">
          <w:rPr>
            <w:noProof/>
            <w:webHidden/>
          </w:rPr>
          <w:instrText xml:space="preserve"> PAGEREF _Toc46217074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1B95DA5A" w14:textId="2761784D"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75" w:history="1">
        <w:r w:rsidR="00E11B20" w:rsidRPr="00B177B0">
          <w:rPr>
            <w:rStyle w:val="Hyperlink"/>
            <w:noProof/>
            <w:lang w:val="en-GB"/>
          </w:rPr>
          <w:t>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Scope</w:t>
        </w:r>
        <w:r w:rsidR="00E11B20">
          <w:rPr>
            <w:noProof/>
            <w:webHidden/>
          </w:rPr>
          <w:tab/>
        </w:r>
        <w:r w:rsidR="00E11B20">
          <w:rPr>
            <w:noProof/>
            <w:webHidden/>
          </w:rPr>
          <w:fldChar w:fldCharType="begin"/>
        </w:r>
        <w:r w:rsidR="00E11B20">
          <w:rPr>
            <w:noProof/>
            <w:webHidden/>
          </w:rPr>
          <w:instrText xml:space="preserve"> PAGEREF _Toc46217075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5EE65D35" w14:textId="3F3A4DC8"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6" w:history="1">
        <w:r w:rsidR="00E11B20" w:rsidRPr="00B177B0">
          <w:rPr>
            <w:rStyle w:val="Hyperlink"/>
            <w:noProof/>
            <w:lang w:val="en-GB"/>
          </w:rPr>
          <w:t>1.5.1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 Scope</w:t>
        </w:r>
        <w:r w:rsidR="00E11B20">
          <w:rPr>
            <w:noProof/>
            <w:webHidden/>
          </w:rPr>
          <w:tab/>
        </w:r>
        <w:r w:rsidR="00E11B20">
          <w:rPr>
            <w:noProof/>
            <w:webHidden/>
          </w:rPr>
          <w:fldChar w:fldCharType="begin"/>
        </w:r>
        <w:r w:rsidR="00E11B20">
          <w:rPr>
            <w:noProof/>
            <w:webHidden/>
          </w:rPr>
          <w:instrText xml:space="preserve"> PAGEREF _Toc46217076 \h </w:instrText>
        </w:r>
        <w:r w:rsidR="00E11B20">
          <w:rPr>
            <w:noProof/>
            <w:webHidden/>
          </w:rPr>
        </w:r>
        <w:r w:rsidR="00E11B20">
          <w:rPr>
            <w:noProof/>
            <w:webHidden/>
          </w:rPr>
          <w:fldChar w:fldCharType="separate"/>
        </w:r>
        <w:r w:rsidR="00E11B20">
          <w:rPr>
            <w:noProof/>
            <w:webHidden/>
          </w:rPr>
          <w:t>3</w:t>
        </w:r>
        <w:r w:rsidR="00E11B20">
          <w:rPr>
            <w:noProof/>
            <w:webHidden/>
          </w:rPr>
          <w:fldChar w:fldCharType="end"/>
        </w:r>
      </w:hyperlink>
    </w:p>
    <w:p w14:paraId="4692A1E1" w14:textId="730D6ABE"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77" w:history="1">
        <w:r w:rsidR="00E11B20" w:rsidRPr="00B177B0">
          <w:rPr>
            <w:rStyle w:val="Hyperlink"/>
            <w:noProof/>
            <w:lang w:val="en-GB"/>
          </w:rPr>
          <w:t>1.5.2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Out of Scope</w:t>
        </w:r>
        <w:r w:rsidR="00E11B20">
          <w:rPr>
            <w:noProof/>
            <w:webHidden/>
          </w:rPr>
          <w:tab/>
        </w:r>
        <w:r w:rsidR="00E11B20">
          <w:rPr>
            <w:noProof/>
            <w:webHidden/>
          </w:rPr>
          <w:fldChar w:fldCharType="begin"/>
        </w:r>
        <w:r w:rsidR="00E11B20">
          <w:rPr>
            <w:noProof/>
            <w:webHidden/>
          </w:rPr>
          <w:instrText xml:space="preserve"> PAGEREF _Toc46217077 \h </w:instrText>
        </w:r>
        <w:r w:rsidR="00E11B20">
          <w:rPr>
            <w:noProof/>
            <w:webHidden/>
          </w:rPr>
        </w:r>
        <w:r w:rsidR="00E11B20">
          <w:rPr>
            <w:noProof/>
            <w:webHidden/>
          </w:rPr>
          <w:fldChar w:fldCharType="separate"/>
        </w:r>
        <w:r w:rsidR="00E11B20">
          <w:rPr>
            <w:noProof/>
            <w:webHidden/>
          </w:rPr>
          <w:t>4</w:t>
        </w:r>
        <w:r w:rsidR="00E11B20">
          <w:rPr>
            <w:noProof/>
            <w:webHidden/>
          </w:rPr>
          <w:fldChar w:fldCharType="end"/>
        </w:r>
      </w:hyperlink>
    </w:p>
    <w:p w14:paraId="02591699" w14:textId="3347CDF3"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78" w:history="1">
        <w:r w:rsidR="00E11B20" w:rsidRPr="00B177B0">
          <w:rPr>
            <w:rStyle w:val="Hyperlink"/>
            <w:noProof/>
            <w:lang w:val="en-GB"/>
          </w:rPr>
          <w:t>1.6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Approach</w:t>
        </w:r>
        <w:r w:rsidR="00E11B20">
          <w:rPr>
            <w:noProof/>
            <w:webHidden/>
          </w:rPr>
          <w:tab/>
        </w:r>
        <w:r w:rsidR="00E11B20">
          <w:rPr>
            <w:noProof/>
            <w:webHidden/>
          </w:rPr>
          <w:fldChar w:fldCharType="begin"/>
        </w:r>
        <w:r w:rsidR="00E11B20">
          <w:rPr>
            <w:noProof/>
            <w:webHidden/>
          </w:rPr>
          <w:instrText xml:space="preserve"> PAGEREF _Toc46217078 \h </w:instrText>
        </w:r>
        <w:r w:rsidR="00E11B20">
          <w:rPr>
            <w:noProof/>
            <w:webHidden/>
          </w:rPr>
        </w:r>
        <w:r w:rsidR="00E11B20">
          <w:rPr>
            <w:noProof/>
            <w:webHidden/>
          </w:rPr>
          <w:fldChar w:fldCharType="separate"/>
        </w:r>
        <w:r w:rsidR="00E11B20">
          <w:rPr>
            <w:noProof/>
            <w:webHidden/>
          </w:rPr>
          <w:t>4</w:t>
        </w:r>
        <w:r w:rsidR="00E11B20">
          <w:rPr>
            <w:noProof/>
            <w:webHidden/>
          </w:rPr>
          <w:fldChar w:fldCharType="end"/>
        </w:r>
      </w:hyperlink>
    </w:p>
    <w:p w14:paraId="2EC4A79A" w14:textId="408AF4E4" w:rsidR="00E11B20" w:rsidRDefault="00DD41B1">
      <w:pPr>
        <w:pStyle w:val="TOC1"/>
        <w:rPr>
          <w:rFonts w:asciiTheme="minorHAnsi" w:eastAsiaTheme="minorEastAsia" w:hAnsiTheme="minorHAnsi" w:cstheme="minorBidi"/>
          <w:noProof/>
          <w:szCs w:val="22"/>
          <w:lang w:val="en-GB" w:eastAsia="en-GB"/>
        </w:rPr>
      </w:pPr>
      <w:hyperlink w:anchor="_Toc46217079" w:history="1">
        <w:r w:rsidR="00E11B20" w:rsidRPr="00B177B0">
          <w:rPr>
            <w:rStyle w:val="Hyperlink"/>
            <w:noProof/>
            <w:lang w:val="en-GB"/>
          </w:rPr>
          <w:t>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Materials &amp; Methods</w:t>
        </w:r>
        <w:r w:rsidR="00E11B20">
          <w:rPr>
            <w:noProof/>
            <w:webHidden/>
          </w:rPr>
          <w:tab/>
        </w:r>
        <w:r w:rsidR="00E11B20">
          <w:rPr>
            <w:noProof/>
            <w:webHidden/>
          </w:rPr>
          <w:fldChar w:fldCharType="begin"/>
        </w:r>
        <w:r w:rsidR="00E11B20">
          <w:rPr>
            <w:noProof/>
            <w:webHidden/>
          </w:rPr>
          <w:instrText xml:space="preserve"> PAGEREF _Toc46217079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495E8561" w14:textId="6FDF30C4"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80" w:history="1">
        <w:r w:rsidR="00E11B20" w:rsidRPr="00B177B0">
          <w:rPr>
            <w:rStyle w:val="Hyperlink"/>
            <w:noProof/>
            <w:lang w:val="en-GB"/>
          </w:rPr>
          <w:t>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Analysis</w:t>
        </w:r>
        <w:r w:rsidR="00E11B20">
          <w:rPr>
            <w:noProof/>
            <w:webHidden/>
          </w:rPr>
          <w:tab/>
        </w:r>
        <w:r w:rsidR="00E11B20">
          <w:rPr>
            <w:noProof/>
            <w:webHidden/>
          </w:rPr>
          <w:fldChar w:fldCharType="begin"/>
        </w:r>
        <w:r w:rsidR="00E11B20">
          <w:rPr>
            <w:noProof/>
            <w:webHidden/>
          </w:rPr>
          <w:instrText xml:space="preserve"> PAGEREF _Toc46217080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4A2FC131" w14:textId="4D778D3E"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81" w:history="1">
        <w:r w:rsidR="00E11B20" w:rsidRPr="00B177B0">
          <w:rPr>
            <w:rStyle w:val="Hyperlink"/>
            <w:noProof/>
          </w:rPr>
          <w:t>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Collaboration and Project Management</w:t>
        </w:r>
        <w:r w:rsidR="00E11B20">
          <w:rPr>
            <w:noProof/>
            <w:webHidden/>
          </w:rPr>
          <w:tab/>
        </w:r>
        <w:r w:rsidR="00E11B20">
          <w:rPr>
            <w:noProof/>
            <w:webHidden/>
          </w:rPr>
          <w:fldChar w:fldCharType="begin"/>
        </w:r>
        <w:r w:rsidR="00E11B20">
          <w:rPr>
            <w:noProof/>
            <w:webHidden/>
          </w:rPr>
          <w:instrText xml:space="preserve"> PAGEREF _Toc46217081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25133E4F" w14:textId="420079DF"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82" w:history="1">
        <w:r w:rsidR="00E11B20" w:rsidRPr="00B177B0">
          <w:rPr>
            <w:rStyle w:val="Hyperlink"/>
            <w:noProof/>
            <w:lang w:val="en-GB"/>
          </w:rPr>
          <w:t>2.3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Prototyping</w:t>
        </w:r>
        <w:r w:rsidR="00E11B20">
          <w:rPr>
            <w:noProof/>
            <w:webHidden/>
          </w:rPr>
          <w:tab/>
        </w:r>
        <w:r w:rsidR="00E11B20">
          <w:rPr>
            <w:noProof/>
            <w:webHidden/>
          </w:rPr>
          <w:fldChar w:fldCharType="begin"/>
        </w:r>
        <w:r w:rsidR="00E11B20">
          <w:rPr>
            <w:noProof/>
            <w:webHidden/>
          </w:rPr>
          <w:instrText xml:space="preserve"> PAGEREF _Toc46217082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6E4A1771" w14:textId="3EF0DEB4"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3" w:history="1">
        <w:r w:rsidR="00E11B20" w:rsidRPr="00B177B0">
          <w:rPr>
            <w:rStyle w:val="Hyperlink"/>
            <w:noProof/>
            <w:lang w:val="en-GB"/>
          </w:rPr>
          <w:t>2.3.1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Rational</w:t>
        </w:r>
        <w:r w:rsidR="00E11B20">
          <w:rPr>
            <w:noProof/>
            <w:webHidden/>
          </w:rPr>
          <w:tab/>
        </w:r>
        <w:r w:rsidR="00E11B20">
          <w:rPr>
            <w:noProof/>
            <w:webHidden/>
          </w:rPr>
          <w:fldChar w:fldCharType="begin"/>
        </w:r>
        <w:r w:rsidR="00E11B20">
          <w:rPr>
            <w:noProof/>
            <w:webHidden/>
          </w:rPr>
          <w:instrText xml:space="preserve"> PAGEREF _Toc46217083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2B72337A" w14:textId="2C91A328"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4" w:history="1">
        <w:r w:rsidR="00E11B20" w:rsidRPr="00B177B0">
          <w:rPr>
            <w:rStyle w:val="Hyperlink"/>
            <w:noProof/>
            <w:lang w:val="en-GB"/>
          </w:rPr>
          <w:t>2.3.2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Used tools</w:t>
        </w:r>
        <w:r w:rsidR="00E11B20">
          <w:rPr>
            <w:noProof/>
            <w:webHidden/>
          </w:rPr>
          <w:tab/>
        </w:r>
        <w:r w:rsidR="00E11B20">
          <w:rPr>
            <w:noProof/>
            <w:webHidden/>
          </w:rPr>
          <w:fldChar w:fldCharType="begin"/>
        </w:r>
        <w:r w:rsidR="00E11B20">
          <w:rPr>
            <w:noProof/>
            <w:webHidden/>
          </w:rPr>
          <w:instrText xml:space="preserve"> PAGEREF _Toc46217084 \h </w:instrText>
        </w:r>
        <w:r w:rsidR="00E11B20">
          <w:rPr>
            <w:noProof/>
            <w:webHidden/>
          </w:rPr>
        </w:r>
        <w:r w:rsidR="00E11B20">
          <w:rPr>
            <w:noProof/>
            <w:webHidden/>
          </w:rPr>
          <w:fldChar w:fldCharType="separate"/>
        </w:r>
        <w:r w:rsidR="00E11B20">
          <w:rPr>
            <w:noProof/>
            <w:webHidden/>
          </w:rPr>
          <w:t>6</w:t>
        </w:r>
        <w:r w:rsidR="00E11B20">
          <w:rPr>
            <w:noProof/>
            <w:webHidden/>
          </w:rPr>
          <w:fldChar w:fldCharType="end"/>
        </w:r>
      </w:hyperlink>
    </w:p>
    <w:p w14:paraId="572D98AD" w14:textId="431337AA"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5" w:history="1">
        <w:r w:rsidR="00E11B20" w:rsidRPr="00B177B0">
          <w:rPr>
            <w:rStyle w:val="Hyperlink"/>
            <w:noProof/>
            <w:lang w:val="en-GB"/>
          </w:rPr>
          <w:t>2.3.3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Developement of JBA and the OQ Test App</w:t>
        </w:r>
        <w:r w:rsidR="00E11B20">
          <w:rPr>
            <w:noProof/>
            <w:webHidden/>
          </w:rPr>
          <w:tab/>
        </w:r>
        <w:r w:rsidR="00E11B20">
          <w:rPr>
            <w:noProof/>
            <w:webHidden/>
          </w:rPr>
          <w:fldChar w:fldCharType="begin"/>
        </w:r>
        <w:r w:rsidR="00E11B20">
          <w:rPr>
            <w:noProof/>
            <w:webHidden/>
          </w:rPr>
          <w:instrText xml:space="preserve"> PAGEREF _Toc46217085 \h </w:instrText>
        </w:r>
        <w:r w:rsidR="00E11B20">
          <w:rPr>
            <w:noProof/>
            <w:webHidden/>
          </w:rPr>
        </w:r>
        <w:r w:rsidR="00E11B20">
          <w:rPr>
            <w:noProof/>
            <w:webHidden/>
          </w:rPr>
          <w:fldChar w:fldCharType="separate"/>
        </w:r>
        <w:r w:rsidR="00E11B20">
          <w:rPr>
            <w:noProof/>
            <w:webHidden/>
          </w:rPr>
          <w:t>7</w:t>
        </w:r>
        <w:r w:rsidR="00E11B20">
          <w:rPr>
            <w:noProof/>
            <w:webHidden/>
          </w:rPr>
          <w:fldChar w:fldCharType="end"/>
        </w:r>
      </w:hyperlink>
    </w:p>
    <w:p w14:paraId="0B46F806" w14:textId="049404DF"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86" w:history="1">
        <w:r w:rsidR="00E11B20" w:rsidRPr="00B177B0">
          <w:rPr>
            <w:rStyle w:val="Hyperlink"/>
            <w:noProof/>
            <w:lang w:val="en-GB"/>
          </w:rPr>
          <w:t>2.3.4</w:t>
        </w:r>
        <w:r w:rsidR="00E11B20">
          <w:rPr>
            <w:rFonts w:asciiTheme="minorHAnsi" w:eastAsiaTheme="minorEastAsia" w:hAnsiTheme="minorHAnsi" w:cstheme="minorBidi"/>
            <w:noProof/>
            <w:szCs w:val="22"/>
            <w:lang w:val="en-GB" w:eastAsia="en-GB"/>
          </w:rPr>
          <w:tab/>
        </w:r>
        <w:r w:rsidR="00E11B20" w:rsidRPr="00B177B0">
          <w:rPr>
            <w:rStyle w:val="Hyperlink"/>
            <w:noProof/>
          </w:rPr>
          <w:t>Implementation Approach</w:t>
        </w:r>
        <w:r w:rsidR="00E11B20">
          <w:rPr>
            <w:noProof/>
            <w:webHidden/>
          </w:rPr>
          <w:tab/>
        </w:r>
        <w:r w:rsidR="00E11B20">
          <w:rPr>
            <w:noProof/>
            <w:webHidden/>
          </w:rPr>
          <w:fldChar w:fldCharType="begin"/>
        </w:r>
        <w:r w:rsidR="00E11B20">
          <w:rPr>
            <w:noProof/>
            <w:webHidden/>
          </w:rPr>
          <w:instrText xml:space="preserve"> PAGEREF _Toc46217086 \h </w:instrText>
        </w:r>
        <w:r w:rsidR="00E11B20">
          <w:rPr>
            <w:noProof/>
            <w:webHidden/>
          </w:rPr>
        </w:r>
        <w:r w:rsidR="00E11B20">
          <w:rPr>
            <w:noProof/>
            <w:webHidden/>
          </w:rPr>
          <w:fldChar w:fldCharType="separate"/>
        </w:r>
        <w:r w:rsidR="00E11B20">
          <w:rPr>
            <w:noProof/>
            <w:webHidden/>
          </w:rPr>
          <w:t>8</w:t>
        </w:r>
        <w:r w:rsidR="00E11B20">
          <w:rPr>
            <w:noProof/>
            <w:webHidden/>
          </w:rPr>
          <w:fldChar w:fldCharType="end"/>
        </w:r>
      </w:hyperlink>
    </w:p>
    <w:p w14:paraId="3CA5A31F" w14:textId="71490C5D"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87" w:history="1">
        <w:r w:rsidR="00E11B20" w:rsidRPr="00B177B0">
          <w:rPr>
            <w:rStyle w:val="Hyperlink"/>
            <w:noProof/>
            <w:lang w:val="en-GB"/>
          </w:rPr>
          <w:t>2.4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Audit of the Prototype</w:t>
        </w:r>
        <w:r w:rsidR="00E11B20">
          <w:rPr>
            <w:noProof/>
            <w:webHidden/>
          </w:rPr>
          <w:tab/>
        </w:r>
        <w:r w:rsidR="00E11B20">
          <w:rPr>
            <w:noProof/>
            <w:webHidden/>
          </w:rPr>
          <w:fldChar w:fldCharType="begin"/>
        </w:r>
        <w:r w:rsidR="00E11B20">
          <w:rPr>
            <w:noProof/>
            <w:webHidden/>
          </w:rPr>
          <w:instrText xml:space="preserve"> PAGEREF _Toc46217087 \h </w:instrText>
        </w:r>
        <w:r w:rsidR="00E11B20">
          <w:rPr>
            <w:noProof/>
            <w:webHidden/>
          </w:rPr>
        </w:r>
        <w:r w:rsidR="00E11B20">
          <w:rPr>
            <w:noProof/>
            <w:webHidden/>
          </w:rPr>
          <w:fldChar w:fldCharType="separate"/>
        </w:r>
        <w:r w:rsidR="00E11B20">
          <w:rPr>
            <w:noProof/>
            <w:webHidden/>
          </w:rPr>
          <w:t>8</w:t>
        </w:r>
        <w:r w:rsidR="00E11B20">
          <w:rPr>
            <w:noProof/>
            <w:webHidden/>
          </w:rPr>
          <w:fldChar w:fldCharType="end"/>
        </w:r>
      </w:hyperlink>
    </w:p>
    <w:p w14:paraId="396FA4CB" w14:textId="0E27EB8E" w:rsidR="00E11B20" w:rsidRDefault="00DD41B1">
      <w:pPr>
        <w:pStyle w:val="TOC1"/>
        <w:rPr>
          <w:rFonts w:asciiTheme="minorHAnsi" w:eastAsiaTheme="minorEastAsia" w:hAnsiTheme="minorHAnsi" w:cstheme="minorBidi"/>
          <w:noProof/>
          <w:szCs w:val="22"/>
          <w:lang w:val="en-GB" w:eastAsia="en-GB"/>
        </w:rPr>
      </w:pPr>
      <w:hyperlink w:anchor="_Toc46217088" w:history="1">
        <w:r w:rsidR="00E11B20" w:rsidRPr="00B177B0">
          <w:rPr>
            <w:rStyle w:val="Hyperlink"/>
            <w:noProof/>
            <w:lang w:val="en-GB"/>
          </w:rPr>
          <w:t>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Computerised System Validation according to GAMP5</w:t>
        </w:r>
        <w:r w:rsidR="00E11B20">
          <w:rPr>
            <w:noProof/>
            <w:webHidden/>
          </w:rPr>
          <w:tab/>
        </w:r>
        <w:r w:rsidR="00E11B20">
          <w:rPr>
            <w:noProof/>
            <w:webHidden/>
          </w:rPr>
          <w:fldChar w:fldCharType="begin"/>
        </w:r>
        <w:r w:rsidR="00E11B20">
          <w:rPr>
            <w:noProof/>
            <w:webHidden/>
          </w:rPr>
          <w:instrText xml:space="preserve"> PAGEREF _Toc46217088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0B11D2FF" w14:textId="41B0AD66"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89" w:history="1">
        <w:r w:rsidR="00E11B20" w:rsidRPr="00B177B0">
          <w:rPr>
            <w:rStyle w:val="Hyperlink"/>
            <w:noProof/>
            <w:lang w:val="en-GB"/>
          </w:rPr>
          <w:t>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GAMP5: An Overview</w:t>
        </w:r>
        <w:r w:rsidR="00E11B20">
          <w:rPr>
            <w:noProof/>
            <w:webHidden/>
          </w:rPr>
          <w:tab/>
        </w:r>
        <w:r w:rsidR="00E11B20">
          <w:rPr>
            <w:noProof/>
            <w:webHidden/>
          </w:rPr>
          <w:fldChar w:fldCharType="begin"/>
        </w:r>
        <w:r w:rsidR="00E11B20">
          <w:rPr>
            <w:noProof/>
            <w:webHidden/>
          </w:rPr>
          <w:instrText xml:space="preserve"> PAGEREF _Toc46217089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45D82C8B" w14:textId="770FDA17"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0" w:history="1">
        <w:r w:rsidR="00E11B20" w:rsidRPr="00B177B0">
          <w:rPr>
            <w:rStyle w:val="Hyperlink"/>
            <w:noProof/>
            <w:lang w:val="en-GB"/>
          </w:rPr>
          <w:t>3.1.1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GAMP5 and Computerised System Validation</w:t>
        </w:r>
        <w:r w:rsidR="00E11B20">
          <w:rPr>
            <w:noProof/>
            <w:webHidden/>
          </w:rPr>
          <w:tab/>
        </w:r>
        <w:r w:rsidR="00E11B20">
          <w:rPr>
            <w:noProof/>
            <w:webHidden/>
          </w:rPr>
          <w:fldChar w:fldCharType="begin"/>
        </w:r>
        <w:r w:rsidR="00E11B20">
          <w:rPr>
            <w:noProof/>
            <w:webHidden/>
          </w:rPr>
          <w:instrText xml:space="preserve"> PAGEREF _Toc46217090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1131BB46" w14:textId="528051BC"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1" w:history="1">
        <w:r w:rsidR="00E11B20" w:rsidRPr="00B177B0">
          <w:rPr>
            <w:rStyle w:val="Hyperlink"/>
            <w:noProof/>
            <w:lang w:val="en-GB"/>
          </w:rPr>
          <w:t>3.1.2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Key Concepts</w:t>
        </w:r>
        <w:r w:rsidR="00E11B20">
          <w:rPr>
            <w:noProof/>
            <w:webHidden/>
          </w:rPr>
          <w:tab/>
        </w:r>
        <w:r w:rsidR="00E11B20">
          <w:rPr>
            <w:noProof/>
            <w:webHidden/>
          </w:rPr>
          <w:fldChar w:fldCharType="begin"/>
        </w:r>
        <w:r w:rsidR="00E11B20">
          <w:rPr>
            <w:noProof/>
            <w:webHidden/>
          </w:rPr>
          <w:instrText xml:space="preserve"> PAGEREF _Toc46217091 \h </w:instrText>
        </w:r>
        <w:r w:rsidR="00E11B20">
          <w:rPr>
            <w:noProof/>
            <w:webHidden/>
          </w:rPr>
        </w:r>
        <w:r w:rsidR="00E11B20">
          <w:rPr>
            <w:noProof/>
            <w:webHidden/>
          </w:rPr>
          <w:fldChar w:fldCharType="separate"/>
        </w:r>
        <w:r w:rsidR="00E11B20">
          <w:rPr>
            <w:noProof/>
            <w:webHidden/>
          </w:rPr>
          <w:t>9</w:t>
        </w:r>
        <w:r w:rsidR="00E11B20">
          <w:rPr>
            <w:noProof/>
            <w:webHidden/>
          </w:rPr>
          <w:fldChar w:fldCharType="end"/>
        </w:r>
      </w:hyperlink>
    </w:p>
    <w:p w14:paraId="3BEA19B0" w14:textId="4F276657"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2" w:history="1">
        <w:r w:rsidR="00E11B20" w:rsidRPr="00B177B0">
          <w:rPr>
            <w:rStyle w:val="Hyperlink"/>
            <w:noProof/>
            <w:lang w:val="en-GB"/>
          </w:rPr>
          <w:t>3.1.3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Software Categories</w:t>
        </w:r>
        <w:r w:rsidR="00E11B20">
          <w:rPr>
            <w:noProof/>
            <w:webHidden/>
          </w:rPr>
          <w:tab/>
        </w:r>
        <w:r w:rsidR="00E11B20">
          <w:rPr>
            <w:noProof/>
            <w:webHidden/>
          </w:rPr>
          <w:fldChar w:fldCharType="begin"/>
        </w:r>
        <w:r w:rsidR="00E11B20">
          <w:rPr>
            <w:noProof/>
            <w:webHidden/>
          </w:rPr>
          <w:instrText xml:space="preserve"> PAGEREF _Toc46217092 \h </w:instrText>
        </w:r>
        <w:r w:rsidR="00E11B20">
          <w:rPr>
            <w:noProof/>
            <w:webHidden/>
          </w:rPr>
        </w:r>
        <w:r w:rsidR="00E11B20">
          <w:rPr>
            <w:noProof/>
            <w:webHidden/>
          </w:rPr>
          <w:fldChar w:fldCharType="separate"/>
        </w:r>
        <w:r w:rsidR="00E11B20">
          <w:rPr>
            <w:noProof/>
            <w:webHidden/>
          </w:rPr>
          <w:t>10</w:t>
        </w:r>
        <w:r w:rsidR="00E11B20">
          <w:rPr>
            <w:noProof/>
            <w:webHidden/>
          </w:rPr>
          <w:fldChar w:fldCharType="end"/>
        </w:r>
      </w:hyperlink>
    </w:p>
    <w:p w14:paraId="1EE843B1" w14:textId="6B064A85"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3" w:history="1">
        <w:r w:rsidR="00E11B20" w:rsidRPr="00B177B0">
          <w:rPr>
            <w:rStyle w:val="Hyperlink"/>
            <w:noProof/>
            <w:lang w:val="en-GB"/>
          </w:rPr>
          <w:t>3.1.4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Life Cycle Project Phase and its Verification Activities</w:t>
        </w:r>
        <w:r w:rsidR="00E11B20">
          <w:rPr>
            <w:noProof/>
            <w:webHidden/>
          </w:rPr>
          <w:tab/>
        </w:r>
        <w:r w:rsidR="00E11B20">
          <w:rPr>
            <w:noProof/>
            <w:webHidden/>
          </w:rPr>
          <w:fldChar w:fldCharType="begin"/>
        </w:r>
        <w:r w:rsidR="00E11B20">
          <w:rPr>
            <w:noProof/>
            <w:webHidden/>
          </w:rPr>
          <w:instrText xml:space="preserve"> PAGEREF _Toc46217093 \h </w:instrText>
        </w:r>
        <w:r w:rsidR="00E11B20">
          <w:rPr>
            <w:noProof/>
            <w:webHidden/>
          </w:rPr>
        </w:r>
        <w:r w:rsidR="00E11B20">
          <w:rPr>
            <w:noProof/>
            <w:webHidden/>
          </w:rPr>
          <w:fldChar w:fldCharType="separate"/>
        </w:r>
        <w:r w:rsidR="00E11B20">
          <w:rPr>
            <w:noProof/>
            <w:webHidden/>
          </w:rPr>
          <w:t>10</w:t>
        </w:r>
        <w:r w:rsidR="00E11B20">
          <w:rPr>
            <w:noProof/>
            <w:webHidden/>
          </w:rPr>
          <w:fldChar w:fldCharType="end"/>
        </w:r>
      </w:hyperlink>
    </w:p>
    <w:p w14:paraId="4F798D1B" w14:textId="11AA517C"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4" w:history="1">
        <w:r w:rsidR="00E11B20" w:rsidRPr="00B177B0">
          <w:rPr>
            <w:rStyle w:val="Hyperlink"/>
            <w:noProof/>
            <w:lang w:val="en-GB"/>
          </w:rPr>
          <w:t>3.1.5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Testing</w:t>
        </w:r>
        <w:r w:rsidR="00E11B20">
          <w:rPr>
            <w:noProof/>
            <w:webHidden/>
          </w:rPr>
          <w:tab/>
        </w:r>
        <w:r w:rsidR="00E11B20">
          <w:rPr>
            <w:noProof/>
            <w:webHidden/>
          </w:rPr>
          <w:fldChar w:fldCharType="begin"/>
        </w:r>
        <w:r w:rsidR="00E11B20">
          <w:rPr>
            <w:noProof/>
            <w:webHidden/>
          </w:rPr>
          <w:instrText xml:space="preserve"> PAGEREF _Toc46217094 \h </w:instrText>
        </w:r>
        <w:r w:rsidR="00E11B20">
          <w:rPr>
            <w:noProof/>
            <w:webHidden/>
          </w:rPr>
        </w:r>
        <w:r w:rsidR="00E11B20">
          <w:rPr>
            <w:noProof/>
            <w:webHidden/>
          </w:rPr>
          <w:fldChar w:fldCharType="separate"/>
        </w:r>
        <w:r w:rsidR="00E11B20">
          <w:rPr>
            <w:noProof/>
            <w:webHidden/>
          </w:rPr>
          <w:t>11</w:t>
        </w:r>
        <w:r w:rsidR="00E11B20">
          <w:rPr>
            <w:noProof/>
            <w:webHidden/>
          </w:rPr>
          <w:fldChar w:fldCharType="end"/>
        </w:r>
      </w:hyperlink>
    </w:p>
    <w:p w14:paraId="05271A4E" w14:textId="626DA0ED"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95" w:history="1">
        <w:r w:rsidR="00E11B20" w:rsidRPr="00B177B0">
          <w:rPr>
            <w:rStyle w:val="Hyperlink"/>
            <w:noProof/>
            <w:lang w:val="en-GB"/>
          </w:rPr>
          <w:t>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Verification for Custom Applications According to GAMP5</w:t>
        </w:r>
        <w:r w:rsidR="00E11B20">
          <w:rPr>
            <w:noProof/>
            <w:webHidden/>
          </w:rPr>
          <w:tab/>
        </w:r>
        <w:r w:rsidR="00E11B20">
          <w:rPr>
            <w:noProof/>
            <w:webHidden/>
          </w:rPr>
          <w:fldChar w:fldCharType="begin"/>
        </w:r>
        <w:r w:rsidR="00E11B20">
          <w:rPr>
            <w:noProof/>
            <w:webHidden/>
          </w:rPr>
          <w:instrText xml:space="preserve"> PAGEREF _Toc46217095 \h </w:instrText>
        </w:r>
        <w:r w:rsidR="00E11B20">
          <w:rPr>
            <w:noProof/>
            <w:webHidden/>
          </w:rPr>
        </w:r>
        <w:r w:rsidR="00E11B20">
          <w:rPr>
            <w:noProof/>
            <w:webHidden/>
          </w:rPr>
          <w:fldChar w:fldCharType="separate"/>
        </w:r>
        <w:r w:rsidR="00E11B20">
          <w:rPr>
            <w:noProof/>
            <w:webHidden/>
          </w:rPr>
          <w:t>11</w:t>
        </w:r>
        <w:r w:rsidR="00E11B20">
          <w:rPr>
            <w:noProof/>
            <w:webHidden/>
          </w:rPr>
          <w:fldChar w:fldCharType="end"/>
        </w:r>
      </w:hyperlink>
    </w:p>
    <w:p w14:paraId="4828DF7A" w14:textId="591CCD49"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096" w:history="1">
        <w:r w:rsidR="00E11B20" w:rsidRPr="00B177B0">
          <w:rPr>
            <w:rStyle w:val="Hyperlink"/>
            <w:noProof/>
            <w:lang w:val="en-GB"/>
          </w:rPr>
          <w:t>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OQ Process According to GAMP5</w:t>
        </w:r>
        <w:r w:rsidR="00E11B20">
          <w:rPr>
            <w:noProof/>
            <w:webHidden/>
          </w:rPr>
          <w:tab/>
        </w:r>
        <w:r w:rsidR="00E11B20">
          <w:rPr>
            <w:noProof/>
            <w:webHidden/>
          </w:rPr>
          <w:fldChar w:fldCharType="begin"/>
        </w:r>
        <w:r w:rsidR="00E11B20">
          <w:rPr>
            <w:noProof/>
            <w:webHidden/>
          </w:rPr>
          <w:instrText xml:space="preserve"> PAGEREF _Toc46217096 \h </w:instrText>
        </w:r>
        <w:r w:rsidR="00E11B20">
          <w:rPr>
            <w:noProof/>
            <w:webHidden/>
          </w:rPr>
        </w:r>
        <w:r w:rsidR="00E11B20">
          <w:rPr>
            <w:noProof/>
            <w:webHidden/>
          </w:rPr>
          <w:fldChar w:fldCharType="separate"/>
        </w:r>
        <w:r w:rsidR="00E11B20">
          <w:rPr>
            <w:noProof/>
            <w:webHidden/>
          </w:rPr>
          <w:t>13</w:t>
        </w:r>
        <w:r w:rsidR="00E11B20">
          <w:rPr>
            <w:noProof/>
            <w:webHidden/>
          </w:rPr>
          <w:fldChar w:fldCharType="end"/>
        </w:r>
      </w:hyperlink>
    </w:p>
    <w:p w14:paraId="63122D8D" w14:textId="2C1B554B"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7" w:history="1">
        <w:r w:rsidR="00E11B20" w:rsidRPr="00B177B0">
          <w:rPr>
            <w:rStyle w:val="Hyperlink"/>
            <w:noProof/>
            <w:lang w:val="en-GB"/>
          </w:rPr>
          <w:t>3.3.1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Main Process</w:t>
        </w:r>
        <w:r w:rsidR="00E11B20">
          <w:rPr>
            <w:noProof/>
            <w:webHidden/>
          </w:rPr>
          <w:tab/>
        </w:r>
        <w:r w:rsidR="00E11B20">
          <w:rPr>
            <w:noProof/>
            <w:webHidden/>
          </w:rPr>
          <w:fldChar w:fldCharType="begin"/>
        </w:r>
        <w:r w:rsidR="00E11B20">
          <w:rPr>
            <w:noProof/>
            <w:webHidden/>
          </w:rPr>
          <w:instrText xml:space="preserve"> PAGEREF _Toc46217097 \h </w:instrText>
        </w:r>
        <w:r w:rsidR="00E11B20">
          <w:rPr>
            <w:noProof/>
            <w:webHidden/>
          </w:rPr>
        </w:r>
        <w:r w:rsidR="00E11B20">
          <w:rPr>
            <w:noProof/>
            <w:webHidden/>
          </w:rPr>
          <w:fldChar w:fldCharType="separate"/>
        </w:r>
        <w:r w:rsidR="00E11B20">
          <w:rPr>
            <w:noProof/>
            <w:webHidden/>
          </w:rPr>
          <w:t>13</w:t>
        </w:r>
        <w:r w:rsidR="00E11B20">
          <w:rPr>
            <w:noProof/>
            <w:webHidden/>
          </w:rPr>
          <w:fldChar w:fldCharType="end"/>
        </w:r>
      </w:hyperlink>
    </w:p>
    <w:p w14:paraId="4B6A5915" w14:textId="141C4F78"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8" w:history="1">
        <w:r w:rsidR="00E11B20" w:rsidRPr="00B177B0">
          <w:rPr>
            <w:rStyle w:val="Hyperlink"/>
            <w:noProof/>
            <w:lang w:val="en-GB"/>
          </w:rPr>
          <w:t>3.3.2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Incorporating the Quality Risk Assessment</w:t>
        </w:r>
        <w:r w:rsidR="00E11B20">
          <w:rPr>
            <w:noProof/>
            <w:webHidden/>
          </w:rPr>
          <w:tab/>
        </w:r>
        <w:r w:rsidR="00E11B20">
          <w:rPr>
            <w:noProof/>
            <w:webHidden/>
          </w:rPr>
          <w:fldChar w:fldCharType="begin"/>
        </w:r>
        <w:r w:rsidR="00E11B20">
          <w:rPr>
            <w:noProof/>
            <w:webHidden/>
          </w:rPr>
          <w:instrText xml:space="preserve"> PAGEREF _Toc46217098 \h </w:instrText>
        </w:r>
        <w:r w:rsidR="00E11B20">
          <w:rPr>
            <w:noProof/>
            <w:webHidden/>
          </w:rPr>
        </w:r>
        <w:r w:rsidR="00E11B20">
          <w:rPr>
            <w:noProof/>
            <w:webHidden/>
          </w:rPr>
          <w:fldChar w:fldCharType="separate"/>
        </w:r>
        <w:r w:rsidR="00E11B20">
          <w:rPr>
            <w:noProof/>
            <w:webHidden/>
          </w:rPr>
          <w:t>14</w:t>
        </w:r>
        <w:r w:rsidR="00E11B20">
          <w:rPr>
            <w:noProof/>
            <w:webHidden/>
          </w:rPr>
          <w:fldChar w:fldCharType="end"/>
        </w:r>
      </w:hyperlink>
    </w:p>
    <w:p w14:paraId="49E852D2" w14:textId="402B44E5"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099" w:history="1">
        <w:r w:rsidR="00E11B20" w:rsidRPr="00B177B0">
          <w:rPr>
            <w:rStyle w:val="Hyperlink"/>
            <w:noProof/>
            <w:lang w:val="en-GB"/>
          </w:rPr>
          <w:t>3.3.3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 and Test Management</w:t>
        </w:r>
        <w:r w:rsidR="00E11B20">
          <w:rPr>
            <w:noProof/>
            <w:webHidden/>
          </w:rPr>
          <w:tab/>
        </w:r>
        <w:r w:rsidR="00E11B20">
          <w:rPr>
            <w:noProof/>
            <w:webHidden/>
          </w:rPr>
          <w:fldChar w:fldCharType="begin"/>
        </w:r>
        <w:r w:rsidR="00E11B20">
          <w:rPr>
            <w:noProof/>
            <w:webHidden/>
          </w:rPr>
          <w:instrText xml:space="preserve"> PAGEREF _Toc46217099 \h </w:instrText>
        </w:r>
        <w:r w:rsidR="00E11B20">
          <w:rPr>
            <w:noProof/>
            <w:webHidden/>
          </w:rPr>
        </w:r>
        <w:r w:rsidR="00E11B20">
          <w:rPr>
            <w:noProof/>
            <w:webHidden/>
          </w:rPr>
          <w:fldChar w:fldCharType="separate"/>
        </w:r>
        <w:r w:rsidR="00E11B20">
          <w:rPr>
            <w:noProof/>
            <w:webHidden/>
          </w:rPr>
          <w:t>15</w:t>
        </w:r>
        <w:r w:rsidR="00E11B20">
          <w:rPr>
            <w:noProof/>
            <w:webHidden/>
          </w:rPr>
          <w:fldChar w:fldCharType="end"/>
        </w:r>
      </w:hyperlink>
    </w:p>
    <w:p w14:paraId="70BE141C" w14:textId="1389D056"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0" w:history="1">
        <w:r w:rsidR="00E11B20" w:rsidRPr="00B177B0">
          <w:rPr>
            <w:rStyle w:val="Hyperlink"/>
            <w:noProof/>
            <w:lang w:val="en-GB"/>
          </w:rPr>
          <w:t>3.3.4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Exemplary OQ Process</w:t>
        </w:r>
        <w:r w:rsidR="00E11B20">
          <w:rPr>
            <w:noProof/>
            <w:webHidden/>
          </w:rPr>
          <w:tab/>
        </w:r>
        <w:r w:rsidR="00E11B20">
          <w:rPr>
            <w:noProof/>
            <w:webHidden/>
          </w:rPr>
          <w:fldChar w:fldCharType="begin"/>
        </w:r>
        <w:r w:rsidR="00E11B20">
          <w:rPr>
            <w:noProof/>
            <w:webHidden/>
          </w:rPr>
          <w:instrText xml:space="preserve"> PAGEREF _Toc46217100 \h </w:instrText>
        </w:r>
        <w:r w:rsidR="00E11B20">
          <w:rPr>
            <w:noProof/>
            <w:webHidden/>
          </w:rPr>
        </w:r>
        <w:r w:rsidR="00E11B20">
          <w:rPr>
            <w:noProof/>
            <w:webHidden/>
          </w:rPr>
          <w:fldChar w:fldCharType="separate"/>
        </w:r>
        <w:r w:rsidR="00E11B20">
          <w:rPr>
            <w:noProof/>
            <w:webHidden/>
          </w:rPr>
          <w:t>16</w:t>
        </w:r>
        <w:r w:rsidR="00E11B20">
          <w:rPr>
            <w:noProof/>
            <w:webHidden/>
          </w:rPr>
          <w:fldChar w:fldCharType="end"/>
        </w:r>
      </w:hyperlink>
    </w:p>
    <w:p w14:paraId="47165D7F" w14:textId="60FBDB79" w:rsidR="00E11B20" w:rsidRDefault="00DD41B1">
      <w:pPr>
        <w:pStyle w:val="TOC1"/>
        <w:rPr>
          <w:rFonts w:asciiTheme="minorHAnsi" w:eastAsiaTheme="minorEastAsia" w:hAnsiTheme="minorHAnsi" w:cstheme="minorBidi"/>
          <w:noProof/>
          <w:szCs w:val="22"/>
          <w:lang w:val="en-GB" w:eastAsia="en-GB"/>
        </w:rPr>
      </w:pPr>
      <w:hyperlink w:anchor="_Toc46217101" w:history="1">
        <w:r w:rsidR="00E11B20" w:rsidRPr="00B177B0">
          <w:rPr>
            <w:rStyle w:val="Hyperlink"/>
            <w:noProof/>
            <w:lang w:val="en-GB"/>
          </w:rPr>
          <w:t>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Behaviour Driven Development</w:t>
        </w:r>
        <w:r w:rsidR="00E11B20">
          <w:rPr>
            <w:noProof/>
            <w:webHidden/>
          </w:rPr>
          <w:tab/>
        </w:r>
        <w:r w:rsidR="00E11B20">
          <w:rPr>
            <w:noProof/>
            <w:webHidden/>
          </w:rPr>
          <w:fldChar w:fldCharType="begin"/>
        </w:r>
        <w:r w:rsidR="00E11B20">
          <w:rPr>
            <w:noProof/>
            <w:webHidden/>
          </w:rPr>
          <w:instrText xml:space="preserve"> PAGEREF _Toc46217101 \h </w:instrText>
        </w:r>
        <w:r w:rsidR="00E11B20">
          <w:rPr>
            <w:noProof/>
            <w:webHidden/>
          </w:rPr>
        </w:r>
        <w:r w:rsidR="00E11B20">
          <w:rPr>
            <w:noProof/>
            <w:webHidden/>
          </w:rPr>
          <w:fldChar w:fldCharType="separate"/>
        </w:r>
        <w:r w:rsidR="00E11B20">
          <w:rPr>
            <w:noProof/>
            <w:webHidden/>
          </w:rPr>
          <w:t>18</w:t>
        </w:r>
        <w:r w:rsidR="00E11B20">
          <w:rPr>
            <w:noProof/>
            <w:webHidden/>
          </w:rPr>
          <w:fldChar w:fldCharType="end"/>
        </w:r>
      </w:hyperlink>
    </w:p>
    <w:p w14:paraId="400DBD8F" w14:textId="09082E9F"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02" w:history="1">
        <w:r w:rsidR="00E11B20" w:rsidRPr="00B177B0">
          <w:rPr>
            <w:rStyle w:val="Hyperlink"/>
            <w:noProof/>
            <w:lang w:val="en-GB"/>
          </w:rPr>
          <w:t>4.1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BDD a suitable Software Engineering Approach for Highly Regulated Environments</w:t>
        </w:r>
        <w:r w:rsidR="00E11B20">
          <w:rPr>
            <w:noProof/>
            <w:webHidden/>
          </w:rPr>
          <w:tab/>
        </w:r>
        <w:r w:rsidR="00E11B20">
          <w:rPr>
            <w:noProof/>
            <w:webHidden/>
          </w:rPr>
          <w:fldChar w:fldCharType="begin"/>
        </w:r>
        <w:r w:rsidR="00E11B20">
          <w:rPr>
            <w:noProof/>
            <w:webHidden/>
          </w:rPr>
          <w:instrText xml:space="preserve"> PAGEREF _Toc46217102 \h </w:instrText>
        </w:r>
        <w:r w:rsidR="00E11B20">
          <w:rPr>
            <w:noProof/>
            <w:webHidden/>
          </w:rPr>
        </w:r>
        <w:r w:rsidR="00E11B20">
          <w:rPr>
            <w:noProof/>
            <w:webHidden/>
          </w:rPr>
          <w:fldChar w:fldCharType="separate"/>
        </w:r>
        <w:r w:rsidR="00E11B20">
          <w:rPr>
            <w:noProof/>
            <w:webHidden/>
          </w:rPr>
          <w:t>18</w:t>
        </w:r>
        <w:r w:rsidR="00E11B20">
          <w:rPr>
            <w:noProof/>
            <w:webHidden/>
          </w:rPr>
          <w:fldChar w:fldCharType="end"/>
        </w:r>
      </w:hyperlink>
    </w:p>
    <w:p w14:paraId="6A2DEA6B" w14:textId="4FAAC090"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03" w:history="1">
        <w:r w:rsidR="00E11B20" w:rsidRPr="00B177B0">
          <w:rPr>
            <w:rStyle w:val="Hyperlink"/>
            <w:noProof/>
            <w:lang w:val="en-GB"/>
          </w:rPr>
          <w:t>4.2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Approach: An Overview</w:t>
        </w:r>
        <w:r w:rsidR="00E11B20">
          <w:rPr>
            <w:noProof/>
            <w:webHidden/>
          </w:rPr>
          <w:tab/>
        </w:r>
        <w:r w:rsidR="00E11B20">
          <w:rPr>
            <w:noProof/>
            <w:webHidden/>
          </w:rPr>
          <w:fldChar w:fldCharType="begin"/>
        </w:r>
        <w:r w:rsidR="00E11B20">
          <w:rPr>
            <w:noProof/>
            <w:webHidden/>
          </w:rPr>
          <w:instrText xml:space="preserve"> PAGEREF _Toc46217103 \h </w:instrText>
        </w:r>
        <w:r w:rsidR="00E11B20">
          <w:rPr>
            <w:noProof/>
            <w:webHidden/>
          </w:rPr>
        </w:r>
        <w:r w:rsidR="00E11B20">
          <w:rPr>
            <w:noProof/>
            <w:webHidden/>
          </w:rPr>
          <w:fldChar w:fldCharType="separate"/>
        </w:r>
        <w:r w:rsidR="00E11B20">
          <w:rPr>
            <w:noProof/>
            <w:webHidden/>
          </w:rPr>
          <w:t>19</w:t>
        </w:r>
        <w:r w:rsidR="00E11B20">
          <w:rPr>
            <w:noProof/>
            <w:webHidden/>
          </w:rPr>
          <w:fldChar w:fldCharType="end"/>
        </w:r>
      </w:hyperlink>
    </w:p>
    <w:p w14:paraId="7E86F20B" w14:textId="318B4166"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04" w:history="1">
        <w:r w:rsidR="00E11B20" w:rsidRPr="00B177B0">
          <w:rPr>
            <w:rStyle w:val="Hyperlink"/>
            <w:noProof/>
            <w:lang w:val="en-GB"/>
          </w:rPr>
          <w:t>4.3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Defining user requirements as rules and with the help of examples</w:t>
        </w:r>
        <w:r w:rsidR="00E11B20">
          <w:rPr>
            <w:noProof/>
            <w:webHidden/>
          </w:rPr>
          <w:tab/>
        </w:r>
        <w:r w:rsidR="00E11B20">
          <w:rPr>
            <w:noProof/>
            <w:webHidden/>
          </w:rPr>
          <w:fldChar w:fldCharType="begin"/>
        </w:r>
        <w:r w:rsidR="00E11B20">
          <w:rPr>
            <w:noProof/>
            <w:webHidden/>
          </w:rPr>
          <w:instrText xml:space="preserve"> PAGEREF _Toc46217104 \h </w:instrText>
        </w:r>
        <w:r w:rsidR="00E11B20">
          <w:rPr>
            <w:noProof/>
            <w:webHidden/>
          </w:rPr>
        </w:r>
        <w:r w:rsidR="00E11B20">
          <w:rPr>
            <w:noProof/>
            <w:webHidden/>
          </w:rPr>
          <w:fldChar w:fldCharType="separate"/>
        </w:r>
        <w:r w:rsidR="00E11B20">
          <w:rPr>
            <w:noProof/>
            <w:webHidden/>
          </w:rPr>
          <w:t>20</w:t>
        </w:r>
        <w:r w:rsidR="00E11B20">
          <w:rPr>
            <w:noProof/>
            <w:webHidden/>
          </w:rPr>
          <w:fldChar w:fldCharType="end"/>
        </w:r>
      </w:hyperlink>
    </w:p>
    <w:p w14:paraId="1A0094C6" w14:textId="65267563"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05" w:history="1">
        <w:r w:rsidR="00E11B20" w:rsidRPr="00B177B0">
          <w:rPr>
            <w:rStyle w:val="Hyperlink"/>
            <w:noProof/>
            <w:lang w:val="en-GB"/>
          </w:rPr>
          <w:t>4.4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Writing Executable Specifications with Gherkin</w:t>
        </w:r>
        <w:r w:rsidR="00E11B20">
          <w:rPr>
            <w:noProof/>
            <w:webHidden/>
          </w:rPr>
          <w:tab/>
        </w:r>
        <w:r w:rsidR="00E11B20">
          <w:rPr>
            <w:noProof/>
            <w:webHidden/>
          </w:rPr>
          <w:fldChar w:fldCharType="begin"/>
        </w:r>
        <w:r w:rsidR="00E11B20">
          <w:rPr>
            <w:noProof/>
            <w:webHidden/>
          </w:rPr>
          <w:instrText xml:space="preserve"> PAGEREF _Toc46217105 \h </w:instrText>
        </w:r>
        <w:r w:rsidR="00E11B20">
          <w:rPr>
            <w:noProof/>
            <w:webHidden/>
          </w:rPr>
        </w:r>
        <w:r w:rsidR="00E11B20">
          <w:rPr>
            <w:noProof/>
            <w:webHidden/>
          </w:rPr>
          <w:fldChar w:fldCharType="separate"/>
        </w:r>
        <w:r w:rsidR="00E11B20">
          <w:rPr>
            <w:noProof/>
            <w:webHidden/>
          </w:rPr>
          <w:t>22</w:t>
        </w:r>
        <w:r w:rsidR="00E11B20">
          <w:rPr>
            <w:noProof/>
            <w:webHidden/>
          </w:rPr>
          <w:fldChar w:fldCharType="end"/>
        </w:r>
      </w:hyperlink>
    </w:p>
    <w:p w14:paraId="23581E50" w14:textId="6CD1B060"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6" w:history="1">
        <w:r w:rsidR="00E11B20" w:rsidRPr="00B177B0">
          <w:rPr>
            <w:rStyle w:val="Hyperlink"/>
            <w:noProof/>
            <w:lang w:val="en-GB"/>
          </w:rPr>
          <w:t>4.4.1</w:t>
        </w:r>
        <w:r w:rsidR="00E11B20">
          <w:rPr>
            <w:rFonts w:asciiTheme="minorHAnsi" w:eastAsiaTheme="minorEastAsia" w:hAnsiTheme="minorHAnsi" w:cstheme="minorBidi"/>
            <w:noProof/>
            <w:szCs w:val="22"/>
            <w:lang w:val="en-GB" w:eastAsia="en-GB"/>
          </w:rPr>
          <w:tab/>
        </w:r>
        <w:r w:rsidR="00E11B20" w:rsidRPr="00B177B0">
          <w:rPr>
            <w:rStyle w:val="Hyperlink"/>
            <w:noProof/>
          </w:rPr>
          <w:t>The</w:t>
        </w:r>
        <w:r w:rsidR="00E11B20" w:rsidRPr="00B177B0">
          <w:rPr>
            <w:rStyle w:val="Hyperlink"/>
            <w:noProof/>
            <w:lang w:val="en-GB"/>
          </w:rPr>
          <w:t xml:space="preserve"> Scenario</w:t>
        </w:r>
        <w:r w:rsidR="00E11B20">
          <w:rPr>
            <w:noProof/>
            <w:webHidden/>
          </w:rPr>
          <w:tab/>
        </w:r>
        <w:r w:rsidR="00E11B20">
          <w:rPr>
            <w:noProof/>
            <w:webHidden/>
          </w:rPr>
          <w:fldChar w:fldCharType="begin"/>
        </w:r>
        <w:r w:rsidR="00E11B20">
          <w:rPr>
            <w:noProof/>
            <w:webHidden/>
          </w:rPr>
          <w:instrText xml:space="preserve"> PAGEREF _Toc46217106 \h </w:instrText>
        </w:r>
        <w:r w:rsidR="00E11B20">
          <w:rPr>
            <w:noProof/>
            <w:webHidden/>
          </w:rPr>
        </w:r>
        <w:r w:rsidR="00E11B20">
          <w:rPr>
            <w:noProof/>
            <w:webHidden/>
          </w:rPr>
          <w:fldChar w:fldCharType="separate"/>
        </w:r>
        <w:r w:rsidR="00E11B20">
          <w:rPr>
            <w:noProof/>
            <w:webHidden/>
          </w:rPr>
          <w:t>23</w:t>
        </w:r>
        <w:r w:rsidR="00E11B20">
          <w:rPr>
            <w:noProof/>
            <w:webHidden/>
          </w:rPr>
          <w:fldChar w:fldCharType="end"/>
        </w:r>
      </w:hyperlink>
    </w:p>
    <w:p w14:paraId="068FA740" w14:textId="2E1EB256"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7" w:history="1">
        <w:r w:rsidR="00E11B20" w:rsidRPr="00B177B0">
          <w:rPr>
            <w:rStyle w:val="Hyperlink"/>
            <w:noProof/>
            <w:lang w:val="en-GB"/>
          </w:rPr>
          <w:t>4.4.2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Scenario outline</w:t>
        </w:r>
        <w:r w:rsidR="00E11B20">
          <w:rPr>
            <w:noProof/>
            <w:webHidden/>
          </w:rPr>
          <w:tab/>
        </w:r>
        <w:r w:rsidR="00E11B20">
          <w:rPr>
            <w:noProof/>
            <w:webHidden/>
          </w:rPr>
          <w:fldChar w:fldCharType="begin"/>
        </w:r>
        <w:r w:rsidR="00E11B20">
          <w:rPr>
            <w:noProof/>
            <w:webHidden/>
          </w:rPr>
          <w:instrText xml:space="preserve"> PAGEREF _Toc46217107 \h </w:instrText>
        </w:r>
        <w:r w:rsidR="00E11B20">
          <w:rPr>
            <w:noProof/>
            <w:webHidden/>
          </w:rPr>
        </w:r>
        <w:r w:rsidR="00E11B20">
          <w:rPr>
            <w:noProof/>
            <w:webHidden/>
          </w:rPr>
          <w:fldChar w:fldCharType="separate"/>
        </w:r>
        <w:r w:rsidR="00E11B20">
          <w:rPr>
            <w:noProof/>
            <w:webHidden/>
          </w:rPr>
          <w:t>24</w:t>
        </w:r>
        <w:r w:rsidR="00E11B20">
          <w:rPr>
            <w:noProof/>
            <w:webHidden/>
          </w:rPr>
          <w:fldChar w:fldCharType="end"/>
        </w:r>
      </w:hyperlink>
    </w:p>
    <w:p w14:paraId="501000F7" w14:textId="30A393A3"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8" w:history="1">
        <w:r w:rsidR="00E11B20" w:rsidRPr="00B177B0">
          <w:rPr>
            <w:rStyle w:val="Hyperlink"/>
            <w:noProof/>
            <w:lang w:val="en-GB"/>
          </w:rPr>
          <w:t>4.4.3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Feature File</w:t>
        </w:r>
        <w:r w:rsidR="00E11B20">
          <w:rPr>
            <w:noProof/>
            <w:webHidden/>
          </w:rPr>
          <w:tab/>
        </w:r>
        <w:r w:rsidR="00E11B20">
          <w:rPr>
            <w:noProof/>
            <w:webHidden/>
          </w:rPr>
          <w:fldChar w:fldCharType="begin"/>
        </w:r>
        <w:r w:rsidR="00E11B20">
          <w:rPr>
            <w:noProof/>
            <w:webHidden/>
          </w:rPr>
          <w:instrText xml:space="preserve"> PAGEREF _Toc46217108 \h </w:instrText>
        </w:r>
        <w:r w:rsidR="00E11B20">
          <w:rPr>
            <w:noProof/>
            <w:webHidden/>
          </w:rPr>
        </w:r>
        <w:r w:rsidR="00E11B20">
          <w:rPr>
            <w:noProof/>
            <w:webHidden/>
          </w:rPr>
          <w:fldChar w:fldCharType="separate"/>
        </w:r>
        <w:r w:rsidR="00E11B20">
          <w:rPr>
            <w:noProof/>
            <w:webHidden/>
          </w:rPr>
          <w:t>25</w:t>
        </w:r>
        <w:r w:rsidR="00E11B20">
          <w:rPr>
            <w:noProof/>
            <w:webHidden/>
          </w:rPr>
          <w:fldChar w:fldCharType="end"/>
        </w:r>
      </w:hyperlink>
    </w:p>
    <w:p w14:paraId="1101DED9" w14:textId="347D49F4"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09" w:history="1">
        <w:r w:rsidR="00E11B20" w:rsidRPr="00B177B0">
          <w:rPr>
            <w:rStyle w:val="Hyperlink"/>
            <w:noProof/>
            <w:lang w:val="en-GB"/>
          </w:rPr>
          <w:t>4.4.4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 brief and Scenario brief</w:t>
        </w:r>
        <w:r w:rsidR="00E11B20">
          <w:rPr>
            <w:noProof/>
            <w:webHidden/>
          </w:rPr>
          <w:tab/>
        </w:r>
        <w:r w:rsidR="00E11B20">
          <w:rPr>
            <w:noProof/>
            <w:webHidden/>
          </w:rPr>
          <w:fldChar w:fldCharType="begin"/>
        </w:r>
        <w:r w:rsidR="00E11B20">
          <w:rPr>
            <w:noProof/>
            <w:webHidden/>
          </w:rPr>
          <w:instrText xml:space="preserve"> PAGEREF _Toc46217109 \h </w:instrText>
        </w:r>
        <w:r w:rsidR="00E11B20">
          <w:rPr>
            <w:noProof/>
            <w:webHidden/>
          </w:rPr>
        </w:r>
        <w:r w:rsidR="00E11B20">
          <w:rPr>
            <w:noProof/>
            <w:webHidden/>
          </w:rPr>
          <w:fldChar w:fldCharType="separate"/>
        </w:r>
        <w:r w:rsidR="00E11B20">
          <w:rPr>
            <w:noProof/>
            <w:webHidden/>
          </w:rPr>
          <w:t>25</w:t>
        </w:r>
        <w:r w:rsidR="00E11B20">
          <w:rPr>
            <w:noProof/>
            <w:webHidden/>
          </w:rPr>
          <w:fldChar w:fldCharType="end"/>
        </w:r>
      </w:hyperlink>
    </w:p>
    <w:p w14:paraId="0FCED984" w14:textId="7239D10F"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0" w:history="1">
        <w:r w:rsidR="00E11B20" w:rsidRPr="00B177B0">
          <w:rPr>
            <w:rStyle w:val="Hyperlink"/>
            <w:noProof/>
            <w:lang w:val="en-GB"/>
          </w:rPr>
          <w:t>4.4.5</w:t>
        </w:r>
        <w:r w:rsidR="00E11B20">
          <w:rPr>
            <w:rFonts w:asciiTheme="minorHAnsi" w:eastAsiaTheme="minorEastAsia" w:hAnsiTheme="minorHAnsi" w:cstheme="minorBidi"/>
            <w:noProof/>
            <w:szCs w:val="22"/>
            <w:lang w:val="en-GB" w:eastAsia="en-GB"/>
          </w:rPr>
          <w:tab/>
        </w:r>
        <w:r w:rsidR="00E11B20" w:rsidRPr="00B177B0">
          <w:rPr>
            <w:rStyle w:val="Hyperlink"/>
            <w:noProof/>
          </w:rPr>
          <w:t>Summary</w:t>
        </w:r>
        <w:r w:rsidR="00E11B20">
          <w:rPr>
            <w:noProof/>
            <w:webHidden/>
          </w:rPr>
          <w:tab/>
        </w:r>
        <w:r w:rsidR="00E11B20">
          <w:rPr>
            <w:noProof/>
            <w:webHidden/>
          </w:rPr>
          <w:fldChar w:fldCharType="begin"/>
        </w:r>
        <w:r w:rsidR="00E11B20">
          <w:rPr>
            <w:noProof/>
            <w:webHidden/>
          </w:rPr>
          <w:instrText xml:space="preserve"> PAGEREF _Toc46217110 \h </w:instrText>
        </w:r>
        <w:r w:rsidR="00E11B20">
          <w:rPr>
            <w:noProof/>
            <w:webHidden/>
          </w:rPr>
        </w:r>
        <w:r w:rsidR="00E11B20">
          <w:rPr>
            <w:noProof/>
            <w:webHidden/>
          </w:rPr>
          <w:fldChar w:fldCharType="separate"/>
        </w:r>
        <w:r w:rsidR="00E11B20">
          <w:rPr>
            <w:noProof/>
            <w:webHidden/>
          </w:rPr>
          <w:t>26</w:t>
        </w:r>
        <w:r w:rsidR="00E11B20">
          <w:rPr>
            <w:noProof/>
            <w:webHidden/>
          </w:rPr>
          <w:fldChar w:fldCharType="end"/>
        </w:r>
      </w:hyperlink>
    </w:p>
    <w:p w14:paraId="0D7B56A7" w14:textId="7B802F4B"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11" w:history="1">
        <w:r w:rsidR="00E11B20" w:rsidRPr="00B177B0">
          <w:rPr>
            <w:rStyle w:val="Hyperlink"/>
            <w:noProof/>
            <w:lang w:val="en-GB"/>
          </w:rPr>
          <w:t>4.5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Automation</w:t>
        </w:r>
        <w:r w:rsidR="00E11B20">
          <w:rPr>
            <w:noProof/>
            <w:webHidden/>
          </w:rPr>
          <w:tab/>
        </w:r>
        <w:r w:rsidR="00E11B20">
          <w:rPr>
            <w:noProof/>
            <w:webHidden/>
          </w:rPr>
          <w:fldChar w:fldCharType="begin"/>
        </w:r>
        <w:r w:rsidR="00E11B20">
          <w:rPr>
            <w:noProof/>
            <w:webHidden/>
          </w:rPr>
          <w:instrText xml:space="preserve"> PAGEREF _Toc46217111 \h </w:instrText>
        </w:r>
        <w:r w:rsidR="00E11B20">
          <w:rPr>
            <w:noProof/>
            <w:webHidden/>
          </w:rPr>
        </w:r>
        <w:r w:rsidR="00E11B20">
          <w:rPr>
            <w:noProof/>
            <w:webHidden/>
          </w:rPr>
          <w:fldChar w:fldCharType="separate"/>
        </w:r>
        <w:r w:rsidR="00E11B20">
          <w:rPr>
            <w:noProof/>
            <w:webHidden/>
          </w:rPr>
          <w:t>26</w:t>
        </w:r>
        <w:r w:rsidR="00E11B20">
          <w:rPr>
            <w:noProof/>
            <w:webHidden/>
          </w:rPr>
          <w:fldChar w:fldCharType="end"/>
        </w:r>
      </w:hyperlink>
    </w:p>
    <w:p w14:paraId="4FB7F2E6" w14:textId="2DCC9DB6" w:rsidR="00E11B20" w:rsidRDefault="00DD41B1">
      <w:pPr>
        <w:pStyle w:val="TOC1"/>
        <w:rPr>
          <w:rFonts w:asciiTheme="minorHAnsi" w:eastAsiaTheme="minorEastAsia" w:hAnsiTheme="minorHAnsi" w:cstheme="minorBidi"/>
          <w:noProof/>
          <w:szCs w:val="22"/>
          <w:lang w:val="en-GB" w:eastAsia="en-GB"/>
        </w:rPr>
      </w:pPr>
      <w:hyperlink w:anchor="_Toc46217112" w:history="1">
        <w:r w:rsidR="00E11B20" w:rsidRPr="00B177B0">
          <w:rPr>
            <w:rStyle w:val="Hyperlink"/>
            <w:noProof/>
            <w:lang w:val="en-GB"/>
          </w:rPr>
          <w:t>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 xml:space="preserve">OQs </w:t>
        </w:r>
        <w:r w:rsidR="00E11B20" w:rsidRPr="00B177B0">
          <w:rPr>
            <w:rStyle w:val="Hyperlink"/>
            <w:noProof/>
          </w:rPr>
          <w:t>with</w:t>
        </w:r>
        <w:r w:rsidR="00E11B20" w:rsidRPr="00B177B0">
          <w:rPr>
            <w:rStyle w:val="Hyperlink"/>
            <w:noProof/>
            <w:lang w:val="en-GB"/>
          </w:rPr>
          <w:t xml:space="preserve"> BDD</w:t>
        </w:r>
        <w:r w:rsidR="00E11B20">
          <w:rPr>
            <w:noProof/>
            <w:webHidden/>
          </w:rPr>
          <w:tab/>
        </w:r>
        <w:r w:rsidR="00E11B20">
          <w:rPr>
            <w:noProof/>
            <w:webHidden/>
          </w:rPr>
          <w:fldChar w:fldCharType="begin"/>
        </w:r>
        <w:r w:rsidR="00E11B20">
          <w:rPr>
            <w:noProof/>
            <w:webHidden/>
          </w:rPr>
          <w:instrText xml:space="preserve"> PAGEREF _Toc46217112 \h </w:instrText>
        </w:r>
        <w:r w:rsidR="00E11B20">
          <w:rPr>
            <w:noProof/>
            <w:webHidden/>
          </w:rPr>
        </w:r>
        <w:r w:rsidR="00E11B20">
          <w:rPr>
            <w:noProof/>
            <w:webHidden/>
          </w:rPr>
          <w:fldChar w:fldCharType="separate"/>
        </w:r>
        <w:r w:rsidR="00E11B20">
          <w:rPr>
            <w:noProof/>
            <w:webHidden/>
          </w:rPr>
          <w:t>29</w:t>
        </w:r>
        <w:r w:rsidR="00E11B20">
          <w:rPr>
            <w:noProof/>
            <w:webHidden/>
          </w:rPr>
          <w:fldChar w:fldCharType="end"/>
        </w:r>
      </w:hyperlink>
    </w:p>
    <w:p w14:paraId="5EEE3E2A" w14:textId="0CA0A1C0"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13" w:history="1">
        <w:r w:rsidR="00E11B20" w:rsidRPr="00B177B0">
          <w:rPr>
            <w:rStyle w:val="Hyperlink"/>
            <w:noProof/>
            <w:lang w:val="en-GB"/>
          </w:rPr>
          <w:t>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Combined Process</w:t>
        </w:r>
        <w:r w:rsidR="00E11B20">
          <w:rPr>
            <w:noProof/>
            <w:webHidden/>
          </w:rPr>
          <w:tab/>
        </w:r>
        <w:r w:rsidR="00E11B20">
          <w:rPr>
            <w:noProof/>
            <w:webHidden/>
          </w:rPr>
          <w:fldChar w:fldCharType="begin"/>
        </w:r>
        <w:r w:rsidR="00E11B20">
          <w:rPr>
            <w:noProof/>
            <w:webHidden/>
          </w:rPr>
          <w:instrText xml:space="preserve"> PAGEREF _Toc46217113 \h </w:instrText>
        </w:r>
        <w:r w:rsidR="00E11B20">
          <w:rPr>
            <w:noProof/>
            <w:webHidden/>
          </w:rPr>
        </w:r>
        <w:r w:rsidR="00E11B20">
          <w:rPr>
            <w:noProof/>
            <w:webHidden/>
          </w:rPr>
          <w:fldChar w:fldCharType="separate"/>
        </w:r>
        <w:r w:rsidR="00E11B20">
          <w:rPr>
            <w:noProof/>
            <w:webHidden/>
          </w:rPr>
          <w:t>29</w:t>
        </w:r>
        <w:r w:rsidR="00E11B20">
          <w:rPr>
            <w:noProof/>
            <w:webHidden/>
          </w:rPr>
          <w:fldChar w:fldCharType="end"/>
        </w:r>
      </w:hyperlink>
    </w:p>
    <w:p w14:paraId="74D3BE93" w14:textId="6D9FDFE1"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14" w:history="1">
        <w:r w:rsidR="00E11B20" w:rsidRPr="00B177B0">
          <w:rPr>
            <w:rStyle w:val="Hyperlink"/>
            <w:noProof/>
            <w:lang w:val="en-GB"/>
          </w:rPr>
          <w:t>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Discussion and Conclusions ‘Combined OQ-BDD Process’</w:t>
        </w:r>
        <w:r w:rsidR="00E11B20">
          <w:rPr>
            <w:noProof/>
            <w:webHidden/>
          </w:rPr>
          <w:tab/>
        </w:r>
        <w:r w:rsidR="00E11B20">
          <w:rPr>
            <w:noProof/>
            <w:webHidden/>
          </w:rPr>
          <w:fldChar w:fldCharType="begin"/>
        </w:r>
        <w:r w:rsidR="00E11B20">
          <w:rPr>
            <w:noProof/>
            <w:webHidden/>
          </w:rPr>
          <w:instrText xml:space="preserve"> PAGEREF _Toc46217114 \h </w:instrText>
        </w:r>
        <w:r w:rsidR="00E11B20">
          <w:rPr>
            <w:noProof/>
            <w:webHidden/>
          </w:rPr>
        </w:r>
        <w:r w:rsidR="00E11B20">
          <w:rPr>
            <w:noProof/>
            <w:webHidden/>
          </w:rPr>
          <w:fldChar w:fldCharType="separate"/>
        </w:r>
        <w:r w:rsidR="00E11B20">
          <w:rPr>
            <w:noProof/>
            <w:webHidden/>
          </w:rPr>
          <w:t>31</w:t>
        </w:r>
        <w:r w:rsidR="00E11B20">
          <w:rPr>
            <w:noProof/>
            <w:webHidden/>
          </w:rPr>
          <w:fldChar w:fldCharType="end"/>
        </w:r>
      </w:hyperlink>
    </w:p>
    <w:p w14:paraId="7A430E20" w14:textId="50D4FCB5"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5" w:history="1">
        <w:r w:rsidR="00E11B20" w:rsidRPr="00B177B0">
          <w:rPr>
            <w:rStyle w:val="Hyperlink"/>
            <w:noProof/>
            <w:lang w:val="en-GB"/>
          </w:rPr>
          <w:t>5.2.1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Functional Specification is (partially) fused with the OQ process</w:t>
        </w:r>
        <w:r w:rsidR="00E11B20">
          <w:rPr>
            <w:noProof/>
            <w:webHidden/>
          </w:rPr>
          <w:tab/>
        </w:r>
        <w:r w:rsidR="00E11B20">
          <w:rPr>
            <w:noProof/>
            <w:webHidden/>
          </w:rPr>
          <w:fldChar w:fldCharType="begin"/>
        </w:r>
        <w:r w:rsidR="00E11B20">
          <w:rPr>
            <w:noProof/>
            <w:webHidden/>
          </w:rPr>
          <w:instrText xml:space="preserve"> PAGEREF _Toc46217115 \h </w:instrText>
        </w:r>
        <w:r w:rsidR="00E11B20">
          <w:rPr>
            <w:noProof/>
            <w:webHidden/>
          </w:rPr>
        </w:r>
        <w:r w:rsidR="00E11B20">
          <w:rPr>
            <w:noProof/>
            <w:webHidden/>
          </w:rPr>
          <w:fldChar w:fldCharType="separate"/>
        </w:r>
        <w:r w:rsidR="00E11B20">
          <w:rPr>
            <w:noProof/>
            <w:webHidden/>
          </w:rPr>
          <w:t>31</w:t>
        </w:r>
        <w:r w:rsidR="00E11B20">
          <w:rPr>
            <w:noProof/>
            <w:webHidden/>
          </w:rPr>
          <w:fldChar w:fldCharType="end"/>
        </w:r>
      </w:hyperlink>
    </w:p>
    <w:p w14:paraId="7981E439" w14:textId="791C3B15"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6" w:history="1">
        <w:r w:rsidR="00E11B20" w:rsidRPr="00B177B0">
          <w:rPr>
            <w:rStyle w:val="Hyperlink"/>
            <w:noProof/>
            <w:lang w:val="en-GB"/>
          </w:rPr>
          <w:t>5.2.2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New Elements are Required</w:t>
        </w:r>
        <w:r w:rsidR="00E11B20">
          <w:rPr>
            <w:noProof/>
            <w:webHidden/>
          </w:rPr>
          <w:tab/>
        </w:r>
        <w:r w:rsidR="00E11B20">
          <w:rPr>
            <w:noProof/>
            <w:webHidden/>
          </w:rPr>
          <w:fldChar w:fldCharType="begin"/>
        </w:r>
        <w:r w:rsidR="00E11B20">
          <w:rPr>
            <w:noProof/>
            <w:webHidden/>
          </w:rPr>
          <w:instrText xml:space="preserve"> PAGEREF _Toc46217116 \h </w:instrText>
        </w:r>
        <w:r w:rsidR="00E11B20">
          <w:rPr>
            <w:noProof/>
            <w:webHidden/>
          </w:rPr>
        </w:r>
        <w:r w:rsidR="00E11B20">
          <w:rPr>
            <w:noProof/>
            <w:webHidden/>
          </w:rPr>
          <w:fldChar w:fldCharType="separate"/>
        </w:r>
        <w:r w:rsidR="00E11B20">
          <w:rPr>
            <w:noProof/>
            <w:webHidden/>
          </w:rPr>
          <w:t>32</w:t>
        </w:r>
        <w:r w:rsidR="00E11B20">
          <w:rPr>
            <w:noProof/>
            <w:webHidden/>
          </w:rPr>
          <w:fldChar w:fldCharType="end"/>
        </w:r>
      </w:hyperlink>
    </w:p>
    <w:p w14:paraId="071D4FA1" w14:textId="6FE9229E"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7" w:history="1">
        <w:r w:rsidR="00E11B20" w:rsidRPr="00B177B0">
          <w:rPr>
            <w:rStyle w:val="Hyperlink"/>
            <w:noProof/>
            <w:lang w:val="en-GB"/>
          </w:rPr>
          <w:t>5.2.3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Changes in the Documentation Set-Up</w:t>
        </w:r>
        <w:r w:rsidR="00E11B20">
          <w:rPr>
            <w:noProof/>
            <w:webHidden/>
          </w:rPr>
          <w:tab/>
        </w:r>
        <w:r w:rsidR="00E11B20">
          <w:rPr>
            <w:noProof/>
            <w:webHidden/>
          </w:rPr>
          <w:fldChar w:fldCharType="begin"/>
        </w:r>
        <w:r w:rsidR="00E11B20">
          <w:rPr>
            <w:noProof/>
            <w:webHidden/>
          </w:rPr>
          <w:instrText xml:space="preserve"> PAGEREF _Toc46217117 \h </w:instrText>
        </w:r>
        <w:r w:rsidR="00E11B20">
          <w:rPr>
            <w:noProof/>
            <w:webHidden/>
          </w:rPr>
        </w:r>
        <w:r w:rsidR="00E11B20">
          <w:rPr>
            <w:noProof/>
            <w:webHidden/>
          </w:rPr>
          <w:fldChar w:fldCharType="separate"/>
        </w:r>
        <w:r w:rsidR="00E11B20">
          <w:rPr>
            <w:noProof/>
            <w:webHidden/>
          </w:rPr>
          <w:t>32</w:t>
        </w:r>
        <w:r w:rsidR="00E11B20">
          <w:rPr>
            <w:noProof/>
            <w:webHidden/>
          </w:rPr>
          <w:fldChar w:fldCharType="end"/>
        </w:r>
      </w:hyperlink>
    </w:p>
    <w:p w14:paraId="0A847CC7" w14:textId="2C4F67FE"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18" w:history="1">
        <w:r w:rsidR="00E11B20" w:rsidRPr="00B177B0">
          <w:rPr>
            <w:rStyle w:val="Hyperlink"/>
            <w:noProof/>
            <w:lang w:val="en-GB"/>
          </w:rPr>
          <w:t>5.2.4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Conclusions after Analysis of the GAMP5 Requirement and the Processes</w:t>
        </w:r>
        <w:r w:rsidR="00E11B20">
          <w:rPr>
            <w:noProof/>
            <w:webHidden/>
          </w:rPr>
          <w:tab/>
        </w:r>
        <w:r w:rsidR="00E11B20">
          <w:rPr>
            <w:noProof/>
            <w:webHidden/>
          </w:rPr>
          <w:fldChar w:fldCharType="begin"/>
        </w:r>
        <w:r w:rsidR="00E11B20">
          <w:rPr>
            <w:noProof/>
            <w:webHidden/>
          </w:rPr>
          <w:instrText xml:space="preserve"> PAGEREF _Toc46217118 \h </w:instrText>
        </w:r>
        <w:r w:rsidR="00E11B20">
          <w:rPr>
            <w:noProof/>
            <w:webHidden/>
          </w:rPr>
        </w:r>
        <w:r w:rsidR="00E11B20">
          <w:rPr>
            <w:noProof/>
            <w:webHidden/>
          </w:rPr>
          <w:fldChar w:fldCharType="separate"/>
        </w:r>
        <w:r w:rsidR="00E11B20">
          <w:rPr>
            <w:noProof/>
            <w:webHidden/>
          </w:rPr>
          <w:t>33</w:t>
        </w:r>
        <w:r w:rsidR="00E11B20">
          <w:rPr>
            <w:noProof/>
            <w:webHidden/>
          </w:rPr>
          <w:fldChar w:fldCharType="end"/>
        </w:r>
      </w:hyperlink>
    </w:p>
    <w:p w14:paraId="17B394FE" w14:textId="20F0B6A6" w:rsidR="00E11B20" w:rsidRDefault="00DD41B1">
      <w:pPr>
        <w:pStyle w:val="TOC1"/>
        <w:rPr>
          <w:rFonts w:asciiTheme="minorHAnsi" w:eastAsiaTheme="minorEastAsia" w:hAnsiTheme="minorHAnsi" w:cstheme="minorBidi"/>
          <w:noProof/>
          <w:szCs w:val="22"/>
          <w:lang w:val="en-GB" w:eastAsia="en-GB"/>
        </w:rPr>
      </w:pPr>
      <w:hyperlink w:anchor="_Toc46217119" w:history="1">
        <w:r w:rsidR="00E11B20" w:rsidRPr="00B177B0">
          <w:rPr>
            <w:rStyle w:val="Hyperlink"/>
            <w:noProof/>
            <w:lang w:val="en-GB"/>
          </w:rPr>
          <w:t>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Prototyping</w:t>
        </w:r>
        <w:r w:rsidR="00E11B20">
          <w:rPr>
            <w:noProof/>
            <w:webHidden/>
          </w:rPr>
          <w:tab/>
        </w:r>
        <w:r w:rsidR="00E11B20">
          <w:rPr>
            <w:noProof/>
            <w:webHidden/>
          </w:rPr>
          <w:fldChar w:fldCharType="begin"/>
        </w:r>
        <w:r w:rsidR="00E11B20">
          <w:rPr>
            <w:noProof/>
            <w:webHidden/>
          </w:rPr>
          <w:instrText xml:space="preserve"> PAGEREF _Toc46217119 \h </w:instrText>
        </w:r>
        <w:r w:rsidR="00E11B20">
          <w:rPr>
            <w:noProof/>
            <w:webHidden/>
          </w:rPr>
        </w:r>
        <w:r w:rsidR="00E11B20">
          <w:rPr>
            <w:noProof/>
            <w:webHidden/>
          </w:rPr>
          <w:fldChar w:fldCharType="separate"/>
        </w:r>
        <w:r w:rsidR="00E11B20">
          <w:rPr>
            <w:noProof/>
            <w:webHidden/>
          </w:rPr>
          <w:t>35</w:t>
        </w:r>
        <w:r w:rsidR="00E11B20">
          <w:rPr>
            <w:noProof/>
            <w:webHidden/>
          </w:rPr>
          <w:fldChar w:fldCharType="end"/>
        </w:r>
      </w:hyperlink>
    </w:p>
    <w:p w14:paraId="5F679EAD" w14:textId="20E50D2D"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20" w:history="1">
        <w:r w:rsidR="00E11B20" w:rsidRPr="00B177B0">
          <w:rPr>
            <w:rStyle w:val="Hyperlink"/>
            <w:noProof/>
            <w:lang w:val="en-GB"/>
          </w:rPr>
          <w:t>6.1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System Context and Application Design</w:t>
        </w:r>
        <w:r w:rsidR="00E11B20">
          <w:rPr>
            <w:noProof/>
            <w:webHidden/>
          </w:rPr>
          <w:tab/>
        </w:r>
        <w:r w:rsidR="00E11B20">
          <w:rPr>
            <w:noProof/>
            <w:webHidden/>
          </w:rPr>
          <w:fldChar w:fldCharType="begin"/>
        </w:r>
        <w:r w:rsidR="00E11B20">
          <w:rPr>
            <w:noProof/>
            <w:webHidden/>
          </w:rPr>
          <w:instrText xml:space="preserve"> PAGEREF _Toc46217120 \h </w:instrText>
        </w:r>
        <w:r w:rsidR="00E11B20">
          <w:rPr>
            <w:noProof/>
            <w:webHidden/>
          </w:rPr>
        </w:r>
        <w:r w:rsidR="00E11B20">
          <w:rPr>
            <w:noProof/>
            <w:webHidden/>
          </w:rPr>
          <w:fldChar w:fldCharType="separate"/>
        </w:r>
        <w:r w:rsidR="00E11B20">
          <w:rPr>
            <w:noProof/>
            <w:webHidden/>
          </w:rPr>
          <w:t>35</w:t>
        </w:r>
        <w:r w:rsidR="00E11B20">
          <w:rPr>
            <w:noProof/>
            <w:webHidden/>
          </w:rPr>
          <w:fldChar w:fldCharType="end"/>
        </w:r>
      </w:hyperlink>
    </w:p>
    <w:p w14:paraId="253F3ADA" w14:textId="3C353EEC"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21" w:history="1">
        <w:r w:rsidR="00E11B20" w:rsidRPr="00B177B0">
          <w:rPr>
            <w:rStyle w:val="Hyperlink"/>
            <w:noProof/>
            <w:lang w:val="en-GB"/>
          </w:rPr>
          <w:t>6.2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Architecture of the Apps used for Prototyping</w:t>
        </w:r>
        <w:r w:rsidR="00E11B20">
          <w:rPr>
            <w:noProof/>
            <w:webHidden/>
          </w:rPr>
          <w:tab/>
        </w:r>
        <w:r w:rsidR="00E11B20">
          <w:rPr>
            <w:noProof/>
            <w:webHidden/>
          </w:rPr>
          <w:fldChar w:fldCharType="begin"/>
        </w:r>
        <w:r w:rsidR="00E11B20">
          <w:rPr>
            <w:noProof/>
            <w:webHidden/>
          </w:rPr>
          <w:instrText xml:space="preserve"> PAGEREF _Toc46217121 \h </w:instrText>
        </w:r>
        <w:r w:rsidR="00E11B20">
          <w:rPr>
            <w:noProof/>
            <w:webHidden/>
          </w:rPr>
        </w:r>
        <w:r w:rsidR="00E11B20">
          <w:rPr>
            <w:noProof/>
            <w:webHidden/>
          </w:rPr>
          <w:fldChar w:fldCharType="separate"/>
        </w:r>
        <w:r w:rsidR="00E11B20">
          <w:rPr>
            <w:noProof/>
            <w:webHidden/>
          </w:rPr>
          <w:t>36</w:t>
        </w:r>
        <w:r w:rsidR="00E11B20">
          <w:rPr>
            <w:noProof/>
            <w:webHidden/>
          </w:rPr>
          <w:fldChar w:fldCharType="end"/>
        </w:r>
      </w:hyperlink>
    </w:p>
    <w:p w14:paraId="05C1752C" w14:textId="5246760E"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2" w:history="1">
        <w:r w:rsidR="00E11B20" w:rsidRPr="00B177B0">
          <w:rPr>
            <w:rStyle w:val="Hyperlink"/>
            <w:noProof/>
            <w:lang w:val="en-GB"/>
          </w:rPr>
          <w:t>6.2.1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The Java Business Application</w:t>
        </w:r>
        <w:r w:rsidR="00E11B20">
          <w:rPr>
            <w:noProof/>
            <w:webHidden/>
          </w:rPr>
          <w:tab/>
        </w:r>
        <w:r w:rsidR="00E11B20">
          <w:rPr>
            <w:noProof/>
            <w:webHidden/>
          </w:rPr>
          <w:fldChar w:fldCharType="begin"/>
        </w:r>
        <w:r w:rsidR="00E11B20">
          <w:rPr>
            <w:noProof/>
            <w:webHidden/>
          </w:rPr>
          <w:instrText xml:space="preserve"> PAGEREF _Toc46217122 \h </w:instrText>
        </w:r>
        <w:r w:rsidR="00E11B20">
          <w:rPr>
            <w:noProof/>
            <w:webHidden/>
          </w:rPr>
        </w:r>
        <w:r w:rsidR="00E11B20">
          <w:rPr>
            <w:noProof/>
            <w:webHidden/>
          </w:rPr>
          <w:fldChar w:fldCharType="separate"/>
        </w:r>
        <w:r w:rsidR="00E11B20">
          <w:rPr>
            <w:noProof/>
            <w:webHidden/>
          </w:rPr>
          <w:t>36</w:t>
        </w:r>
        <w:r w:rsidR="00E11B20">
          <w:rPr>
            <w:noProof/>
            <w:webHidden/>
          </w:rPr>
          <w:fldChar w:fldCharType="end"/>
        </w:r>
      </w:hyperlink>
    </w:p>
    <w:p w14:paraId="69B8C065" w14:textId="54FAF34A" w:rsidR="00E11B20" w:rsidRDefault="00DD41B1">
      <w:pPr>
        <w:pStyle w:val="TOC4"/>
        <w:tabs>
          <w:tab w:val="left" w:pos="2764"/>
        </w:tabs>
        <w:rPr>
          <w:rFonts w:asciiTheme="minorHAnsi" w:eastAsiaTheme="minorEastAsia" w:hAnsiTheme="minorHAnsi" w:cstheme="minorBidi"/>
          <w:noProof/>
          <w:szCs w:val="22"/>
          <w:lang w:val="en-GB" w:eastAsia="en-GB"/>
        </w:rPr>
      </w:pPr>
      <w:hyperlink w:anchor="_Toc46217123" w:history="1">
        <w:r w:rsidR="00E11B20" w:rsidRPr="00B177B0">
          <w:rPr>
            <w:rStyle w:val="Hyperlink"/>
            <w:noProof/>
            <w:lang w:val="en-GB"/>
          </w:rPr>
          <w:t>6.2.1.1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JBA Frontend</w:t>
        </w:r>
        <w:r w:rsidR="00E11B20">
          <w:rPr>
            <w:noProof/>
            <w:webHidden/>
          </w:rPr>
          <w:tab/>
        </w:r>
        <w:r w:rsidR="00E11B20">
          <w:rPr>
            <w:noProof/>
            <w:webHidden/>
          </w:rPr>
          <w:fldChar w:fldCharType="begin"/>
        </w:r>
        <w:r w:rsidR="00E11B20">
          <w:rPr>
            <w:noProof/>
            <w:webHidden/>
          </w:rPr>
          <w:instrText xml:space="preserve"> PAGEREF _Toc46217123 \h </w:instrText>
        </w:r>
        <w:r w:rsidR="00E11B20">
          <w:rPr>
            <w:noProof/>
            <w:webHidden/>
          </w:rPr>
        </w:r>
        <w:r w:rsidR="00E11B20">
          <w:rPr>
            <w:noProof/>
            <w:webHidden/>
          </w:rPr>
          <w:fldChar w:fldCharType="separate"/>
        </w:r>
        <w:r w:rsidR="00E11B20">
          <w:rPr>
            <w:noProof/>
            <w:webHidden/>
          </w:rPr>
          <w:t>38</w:t>
        </w:r>
        <w:r w:rsidR="00E11B20">
          <w:rPr>
            <w:noProof/>
            <w:webHidden/>
          </w:rPr>
          <w:fldChar w:fldCharType="end"/>
        </w:r>
      </w:hyperlink>
    </w:p>
    <w:p w14:paraId="6FB9D15C" w14:textId="66E6F76C" w:rsidR="00E11B20" w:rsidRDefault="00DD41B1">
      <w:pPr>
        <w:pStyle w:val="TOC4"/>
        <w:tabs>
          <w:tab w:val="left" w:pos="2764"/>
        </w:tabs>
        <w:rPr>
          <w:rFonts w:asciiTheme="minorHAnsi" w:eastAsiaTheme="minorEastAsia" w:hAnsiTheme="minorHAnsi" w:cstheme="minorBidi"/>
          <w:noProof/>
          <w:szCs w:val="22"/>
          <w:lang w:val="en-GB" w:eastAsia="en-GB"/>
        </w:rPr>
      </w:pPr>
      <w:hyperlink w:anchor="_Toc46217124" w:history="1">
        <w:r w:rsidR="00E11B20" w:rsidRPr="00B177B0">
          <w:rPr>
            <w:rStyle w:val="Hyperlink"/>
            <w:noProof/>
            <w:lang w:val="en-GB"/>
          </w:rPr>
          <w:t>6.2.1.2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JBA Backend</w:t>
        </w:r>
        <w:r w:rsidR="00E11B20">
          <w:rPr>
            <w:noProof/>
            <w:webHidden/>
          </w:rPr>
          <w:tab/>
        </w:r>
        <w:r w:rsidR="00E11B20">
          <w:rPr>
            <w:noProof/>
            <w:webHidden/>
          </w:rPr>
          <w:fldChar w:fldCharType="begin"/>
        </w:r>
        <w:r w:rsidR="00E11B20">
          <w:rPr>
            <w:noProof/>
            <w:webHidden/>
          </w:rPr>
          <w:instrText xml:space="preserve"> PAGEREF _Toc46217124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46A19B20" w14:textId="232ABBAA"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5" w:history="1">
        <w:r w:rsidR="00E11B20" w:rsidRPr="00B177B0">
          <w:rPr>
            <w:rStyle w:val="Hyperlink"/>
            <w:noProof/>
            <w:lang w:val="en-GB"/>
          </w:rPr>
          <w:t>6.2.2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Test App</w:t>
        </w:r>
        <w:r w:rsidR="00E11B20">
          <w:rPr>
            <w:noProof/>
            <w:webHidden/>
          </w:rPr>
          <w:tab/>
        </w:r>
        <w:r w:rsidR="00E11B20">
          <w:rPr>
            <w:noProof/>
            <w:webHidden/>
          </w:rPr>
          <w:fldChar w:fldCharType="begin"/>
        </w:r>
        <w:r w:rsidR="00E11B20">
          <w:rPr>
            <w:noProof/>
            <w:webHidden/>
          </w:rPr>
          <w:instrText xml:space="preserve"> PAGEREF _Toc46217125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40C8F942" w14:textId="12FB0388" w:rsidR="00E11B20" w:rsidRDefault="00DD41B1">
      <w:pPr>
        <w:pStyle w:val="TOC4"/>
        <w:tabs>
          <w:tab w:val="left" w:pos="2764"/>
        </w:tabs>
        <w:rPr>
          <w:rFonts w:asciiTheme="minorHAnsi" w:eastAsiaTheme="minorEastAsia" w:hAnsiTheme="minorHAnsi" w:cstheme="minorBidi"/>
          <w:noProof/>
          <w:szCs w:val="22"/>
          <w:lang w:val="en-GB" w:eastAsia="en-GB"/>
        </w:rPr>
      </w:pPr>
      <w:hyperlink w:anchor="_Toc46217126" w:history="1">
        <w:r w:rsidR="00E11B20" w:rsidRPr="00B177B0">
          <w:rPr>
            <w:rStyle w:val="Hyperlink"/>
            <w:noProof/>
            <w:lang w:val="en-GB"/>
          </w:rPr>
          <w:t>6.2.2.1</w:t>
        </w:r>
        <w:r w:rsidR="00E11B20">
          <w:rPr>
            <w:rFonts w:asciiTheme="minorHAnsi" w:eastAsiaTheme="minorEastAsia" w:hAnsiTheme="minorHAnsi" w:cstheme="minorBidi"/>
            <w:noProof/>
            <w:szCs w:val="22"/>
            <w:lang w:val="en-GB" w:eastAsia="en-GB"/>
          </w:rPr>
          <w:tab/>
        </w:r>
        <w:r w:rsidR="00E11B20" w:rsidRPr="00B177B0">
          <w:rPr>
            <w:rStyle w:val="Hyperlink"/>
            <w:noProof/>
          </w:rPr>
          <w:t>OQ Test App Container</w:t>
        </w:r>
        <w:r w:rsidR="00E11B20">
          <w:rPr>
            <w:noProof/>
            <w:webHidden/>
          </w:rPr>
          <w:tab/>
        </w:r>
        <w:r w:rsidR="00E11B20">
          <w:rPr>
            <w:noProof/>
            <w:webHidden/>
          </w:rPr>
          <w:fldChar w:fldCharType="begin"/>
        </w:r>
        <w:r w:rsidR="00E11B20">
          <w:rPr>
            <w:noProof/>
            <w:webHidden/>
          </w:rPr>
          <w:instrText xml:space="preserve"> PAGEREF _Toc46217126 \h </w:instrText>
        </w:r>
        <w:r w:rsidR="00E11B20">
          <w:rPr>
            <w:noProof/>
            <w:webHidden/>
          </w:rPr>
        </w:r>
        <w:r w:rsidR="00E11B20">
          <w:rPr>
            <w:noProof/>
            <w:webHidden/>
          </w:rPr>
          <w:fldChar w:fldCharType="separate"/>
        </w:r>
        <w:r w:rsidR="00E11B20">
          <w:rPr>
            <w:noProof/>
            <w:webHidden/>
          </w:rPr>
          <w:t>40</w:t>
        </w:r>
        <w:r w:rsidR="00E11B20">
          <w:rPr>
            <w:noProof/>
            <w:webHidden/>
          </w:rPr>
          <w:fldChar w:fldCharType="end"/>
        </w:r>
      </w:hyperlink>
    </w:p>
    <w:p w14:paraId="790F429F" w14:textId="33C08E17" w:rsidR="00E11B20" w:rsidRDefault="00DD41B1">
      <w:pPr>
        <w:pStyle w:val="TOC4"/>
        <w:tabs>
          <w:tab w:val="left" w:pos="2764"/>
        </w:tabs>
        <w:rPr>
          <w:rFonts w:asciiTheme="minorHAnsi" w:eastAsiaTheme="minorEastAsia" w:hAnsiTheme="minorHAnsi" w:cstheme="minorBidi"/>
          <w:noProof/>
          <w:szCs w:val="22"/>
          <w:lang w:val="en-GB" w:eastAsia="en-GB"/>
        </w:rPr>
      </w:pPr>
      <w:hyperlink w:anchor="_Toc46217127" w:history="1">
        <w:r w:rsidR="00E11B20" w:rsidRPr="00B177B0">
          <w:rPr>
            <w:rStyle w:val="Hyperlink"/>
            <w:noProof/>
            <w:lang w:val="en-GB"/>
          </w:rPr>
          <w:t>6.2.2.2</w:t>
        </w:r>
        <w:r w:rsidR="00E11B20">
          <w:rPr>
            <w:rFonts w:asciiTheme="minorHAnsi" w:eastAsiaTheme="minorEastAsia" w:hAnsiTheme="minorHAnsi" w:cstheme="minorBidi"/>
            <w:noProof/>
            <w:szCs w:val="22"/>
            <w:lang w:val="en-GB" w:eastAsia="en-GB"/>
          </w:rPr>
          <w:tab/>
        </w:r>
        <w:r w:rsidR="00E11B20" w:rsidRPr="00B177B0">
          <w:rPr>
            <w:rStyle w:val="Hyperlink"/>
            <w:noProof/>
          </w:rPr>
          <w:t xml:space="preserve">OQ Test App </w:t>
        </w:r>
        <w:r w:rsidR="00E11B20" w:rsidRPr="00B177B0">
          <w:rPr>
            <w:rStyle w:val="Hyperlink"/>
            <w:noProof/>
            <w:lang w:val="en-GB"/>
          </w:rPr>
          <w:t>Component</w:t>
        </w:r>
        <w:r w:rsidR="00E11B20" w:rsidRPr="00B177B0">
          <w:rPr>
            <w:rStyle w:val="Hyperlink"/>
            <w:noProof/>
          </w:rPr>
          <w:t>s</w:t>
        </w:r>
        <w:r w:rsidR="00E11B20">
          <w:rPr>
            <w:noProof/>
            <w:webHidden/>
          </w:rPr>
          <w:tab/>
        </w:r>
        <w:r w:rsidR="00E11B20">
          <w:rPr>
            <w:noProof/>
            <w:webHidden/>
          </w:rPr>
          <w:fldChar w:fldCharType="begin"/>
        </w:r>
        <w:r w:rsidR="00E11B20">
          <w:rPr>
            <w:noProof/>
            <w:webHidden/>
          </w:rPr>
          <w:instrText xml:space="preserve"> PAGEREF _Toc46217127 \h </w:instrText>
        </w:r>
        <w:r w:rsidR="00E11B20">
          <w:rPr>
            <w:noProof/>
            <w:webHidden/>
          </w:rPr>
        </w:r>
        <w:r w:rsidR="00E11B20">
          <w:rPr>
            <w:noProof/>
            <w:webHidden/>
          </w:rPr>
          <w:fldChar w:fldCharType="separate"/>
        </w:r>
        <w:r w:rsidR="00E11B20">
          <w:rPr>
            <w:noProof/>
            <w:webHidden/>
          </w:rPr>
          <w:t>41</w:t>
        </w:r>
        <w:r w:rsidR="00E11B20">
          <w:rPr>
            <w:noProof/>
            <w:webHidden/>
          </w:rPr>
          <w:fldChar w:fldCharType="end"/>
        </w:r>
      </w:hyperlink>
    </w:p>
    <w:p w14:paraId="597BD24F" w14:textId="2111C976"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28" w:history="1">
        <w:r w:rsidR="00E11B20" w:rsidRPr="00B177B0">
          <w:rPr>
            <w:rStyle w:val="Hyperlink"/>
            <w:iCs/>
            <w:noProof/>
            <w:lang w:val="en-GB"/>
          </w:rPr>
          <w:t>6.2.3</w:t>
        </w:r>
        <w:r w:rsidR="00E11B20">
          <w:rPr>
            <w:rFonts w:asciiTheme="minorHAnsi" w:eastAsiaTheme="minorEastAsia" w:hAnsiTheme="minorHAnsi" w:cstheme="minorBidi"/>
            <w:noProof/>
            <w:szCs w:val="22"/>
            <w:lang w:val="en-GB" w:eastAsia="en-GB"/>
          </w:rPr>
          <w:tab/>
        </w:r>
        <w:r w:rsidR="00E11B20" w:rsidRPr="00B177B0">
          <w:rPr>
            <w:rStyle w:val="Hyperlink"/>
            <w:iCs/>
            <w:noProof/>
            <w:lang w:val="en-GB"/>
          </w:rPr>
          <w:t>Scenarioo</w:t>
        </w:r>
        <w:r w:rsidR="00E11B20">
          <w:rPr>
            <w:noProof/>
            <w:webHidden/>
          </w:rPr>
          <w:tab/>
        </w:r>
        <w:r w:rsidR="00E11B20">
          <w:rPr>
            <w:noProof/>
            <w:webHidden/>
          </w:rPr>
          <w:fldChar w:fldCharType="begin"/>
        </w:r>
        <w:r w:rsidR="00E11B20">
          <w:rPr>
            <w:noProof/>
            <w:webHidden/>
          </w:rPr>
          <w:instrText xml:space="preserve"> PAGEREF _Toc46217128 \h </w:instrText>
        </w:r>
        <w:r w:rsidR="00E11B20">
          <w:rPr>
            <w:noProof/>
            <w:webHidden/>
          </w:rPr>
        </w:r>
        <w:r w:rsidR="00E11B20">
          <w:rPr>
            <w:noProof/>
            <w:webHidden/>
          </w:rPr>
          <w:fldChar w:fldCharType="separate"/>
        </w:r>
        <w:r w:rsidR="00E11B20">
          <w:rPr>
            <w:noProof/>
            <w:webHidden/>
          </w:rPr>
          <w:t>42</w:t>
        </w:r>
        <w:r w:rsidR="00E11B20">
          <w:rPr>
            <w:noProof/>
            <w:webHidden/>
          </w:rPr>
          <w:fldChar w:fldCharType="end"/>
        </w:r>
      </w:hyperlink>
    </w:p>
    <w:p w14:paraId="7E4006F9" w14:textId="273F4B60"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29" w:history="1">
        <w:r w:rsidR="00E11B20" w:rsidRPr="00B177B0">
          <w:rPr>
            <w:rStyle w:val="Hyperlink"/>
            <w:noProof/>
            <w:lang w:val="en-GB"/>
          </w:rPr>
          <w:t>6.3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Suitability of the Selected Automation Tool Set for GxP Environments</w:t>
        </w:r>
        <w:r w:rsidR="00E11B20">
          <w:rPr>
            <w:noProof/>
            <w:webHidden/>
          </w:rPr>
          <w:tab/>
        </w:r>
        <w:r w:rsidR="00E11B20">
          <w:rPr>
            <w:noProof/>
            <w:webHidden/>
          </w:rPr>
          <w:fldChar w:fldCharType="begin"/>
        </w:r>
        <w:r w:rsidR="00E11B20">
          <w:rPr>
            <w:noProof/>
            <w:webHidden/>
          </w:rPr>
          <w:instrText xml:space="preserve"> PAGEREF _Toc46217129 \h </w:instrText>
        </w:r>
        <w:r w:rsidR="00E11B20">
          <w:rPr>
            <w:noProof/>
            <w:webHidden/>
          </w:rPr>
        </w:r>
        <w:r w:rsidR="00E11B20">
          <w:rPr>
            <w:noProof/>
            <w:webHidden/>
          </w:rPr>
          <w:fldChar w:fldCharType="separate"/>
        </w:r>
        <w:r w:rsidR="00E11B20">
          <w:rPr>
            <w:noProof/>
            <w:webHidden/>
          </w:rPr>
          <w:t>43</w:t>
        </w:r>
        <w:r w:rsidR="00E11B20">
          <w:rPr>
            <w:noProof/>
            <w:webHidden/>
          </w:rPr>
          <w:fldChar w:fldCharType="end"/>
        </w:r>
      </w:hyperlink>
    </w:p>
    <w:p w14:paraId="79587C55" w14:textId="53E230B2"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0" w:history="1">
        <w:r w:rsidR="00E11B20" w:rsidRPr="00B177B0">
          <w:rPr>
            <w:rStyle w:val="Hyperlink"/>
            <w:noProof/>
            <w:lang w:val="en-GB"/>
          </w:rPr>
          <w:t>6.3.1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Risk-Assessment for the test automation system</w:t>
        </w:r>
        <w:r w:rsidR="00E11B20">
          <w:rPr>
            <w:noProof/>
            <w:webHidden/>
          </w:rPr>
          <w:tab/>
        </w:r>
        <w:r w:rsidR="00E11B20">
          <w:rPr>
            <w:noProof/>
            <w:webHidden/>
          </w:rPr>
          <w:fldChar w:fldCharType="begin"/>
        </w:r>
        <w:r w:rsidR="00E11B20">
          <w:rPr>
            <w:noProof/>
            <w:webHidden/>
          </w:rPr>
          <w:instrText xml:space="preserve"> PAGEREF _Toc46217130 \h </w:instrText>
        </w:r>
        <w:r w:rsidR="00E11B20">
          <w:rPr>
            <w:noProof/>
            <w:webHidden/>
          </w:rPr>
        </w:r>
        <w:r w:rsidR="00E11B20">
          <w:rPr>
            <w:noProof/>
            <w:webHidden/>
          </w:rPr>
          <w:fldChar w:fldCharType="separate"/>
        </w:r>
        <w:r w:rsidR="00E11B20">
          <w:rPr>
            <w:noProof/>
            <w:webHidden/>
          </w:rPr>
          <w:t>43</w:t>
        </w:r>
        <w:r w:rsidR="00E11B20">
          <w:rPr>
            <w:noProof/>
            <w:webHidden/>
          </w:rPr>
          <w:fldChar w:fldCharType="end"/>
        </w:r>
      </w:hyperlink>
    </w:p>
    <w:p w14:paraId="52A6CF13" w14:textId="17A93FB4"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1" w:history="1">
        <w:r w:rsidR="00E11B20" w:rsidRPr="00B177B0">
          <w:rPr>
            <w:rStyle w:val="Hyperlink"/>
            <w:noProof/>
            <w:lang w:val="en-GB"/>
          </w:rPr>
          <w:t>6.3.2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Single Tool Analysis for GxP Suitability of the Test Automation System</w:t>
        </w:r>
        <w:r w:rsidR="00E11B20">
          <w:rPr>
            <w:noProof/>
            <w:webHidden/>
          </w:rPr>
          <w:tab/>
        </w:r>
        <w:r w:rsidR="00E11B20">
          <w:rPr>
            <w:noProof/>
            <w:webHidden/>
          </w:rPr>
          <w:fldChar w:fldCharType="begin"/>
        </w:r>
        <w:r w:rsidR="00E11B20">
          <w:rPr>
            <w:noProof/>
            <w:webHidden/>
          </w:rPr>
          <w:instrText xml:space="preserve"> PAGEREF _Toc46217131 \h </w:instrText>
        </w:r>
        <w:r w:rsidR="00E11B20">
          <w:rPr>
            <w:noProof/>
            <w:webHidden/>
          </w:rPr>
        </w:r>
        <w:r w:rsidR="00E11B20">
          <w:rPr>
            <w:noProof/>
            <w:webHidden/>
          </w:rPr>
          <w:fldChar w:fldCharType="separate"/>
        </w:r>
        <w:r w:rsidR="00E11B20">
          <w:rPr>
            <w:noProof/>
            <w:webHidden/>
          </w:rPr>
          <w:t>44</w:t>
        </w:r>
        <w:r w:rsidR="00E11B20">
          <w:rPr>
            <w:noProof/>
            <w:webHidden/>
          </w:rPr>
          <w:fldChar w:fldCharType="end"/>
        </w:r>
      </w:hyperlink>
    </w:p>
    <w:p w14:paraId="6462F207" w14:textId="346ACFA5" w:rsidR="00E11B20" w:rsidRDefault="00DD41B1">
      <w:pPr>
        <w:pStyle w:val="TOC4"/>
        <w:tabs>
          <w:tab w:val="left" w:pos="2764"/>
        </w:tabs>
        <w:rPr>
          <w:rFonts w:asciiTheme="minorHAnsi" w:eastAsiaTheme="minorEastAsia" w:hAnsiTheme="minorHAnsi" w:cstheme="minorBidi"/>
          <w:noProof/>
          <w:szCs w:val="22"/>
          <w:lang w:val="en-GB" w:eastAsia="en-GB"/>
        </w:rPr>
      </w:pPr>
      <w:hyperlink w:anchor="_Toc46217132" w:history="1">
        <w:r w:rsidR="00E11B20" w:rsidRPr="00B177B0">
          <w:rPr>
            <w:rStyle w:val="Hyperlink"/>
            <w:noProof/>
            <w:lang w:val="en-GB"/>
          </w:rPr>
          <w:t>6.3.2.1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Test App</w:t>
        </w:r>
        <w:r w:rsidR="00E11B20">
          <w:rPr>
            <w:noProof/>
            <w:webHidden/>
          </w:rPr>
          <w:tab/>
        </w:r>
        <w:r w:rsidR="00E11B20">
          <w:rPr>
            <w:noProof/>
            <w:webHidden/>
          </w:rPr>
          <w:fldChar w:fldCharType="begin"/>
        </w:r>
        <w:r w:rsidR="00E11B20">
          <w:rPr>
            <w:noProof/>
            <w:webHidden/>
          </w:rPr>
          <w:instrText xml:space="preserve"> PAGEREF _Toc46217132 \h </w:instrText>
        </w:r>
        <w:r w:rsidR="00E11B20">
          <w:rPr>
            <w:noProof/>
            <w:webHidden/>
          </w:rPr>
        </w:r>
        <w:r w:rsidR="00E11B20">
          <w:rPr>
            <w:noProof/>
            <w:webHidden/>
          </w:rPr>
          <w:fldChar w:fldCharType="separate"/>
        </w:r>
        <w:r w:rsidR="00E11B20">
          <w:rPr>
            <w:noProof/>
            <w:webHidden/>
          </w:rPr>
          <w:t>44</w:t>
        </w:r>
        <w:r w:rsidR="00E11B20">
          <w:rPr>
            <w:noProof/>
            <w:webHidden/>
          </w:rPr>
          <w:fldChar w:fldCharType="end"/>
        </w:r>
      </w:hyperlink>
    </w:p>
    <w:p w14:paraId="42EBE67C" w14:textId="11E39DF6" w:rsidR="00E11B20" w:rsidRDefault="00DD41B1">
      <w:pPr>
        <w:pStyle w:val="TOC4"/>
        <w:tabs>
          <w:tab w:val="left" w:pos="2764"/>
        </w:tabs>
        <w:rPr>
          <w:rFonts w:asciiTheme="minorHAnsi" w:eastAsiaTheme="minorEastAsia" w:hAnsiTheme="minorHAnsi" w:cstheme="minorBidi"/>
          <w:noProof/>
          <w:szCs w:val="22"/>
          <w:lang w:val="en-GB" w:eastAsia="en-GB"/>
        </w:rPr>
      </w:pPr>
      <w:hyperlink w:anchor="_Toc46217133" w:history="1">
        <w:r w:rsidR="00E11B20" w:rsidRPr="00B177B0">
          <w:rPr>
            <w:rStyle w:val="Hyperlink"/>
            <w:noProof/>
            <w:lang w:val="en-GB"/>
          </w:rPr>
          <w:t>6.3.2.2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Scenarioo</w:t>
        </w:r>
        <w:r w:rsidR="00E11B20">
          <w:rPr>
            <w:noProof/>
            <w:webHidden/>
          </w:rPr>
          <w:tab/>
        </w:r>
        <w:r w:rsidR="00E11B20">
          <w:rPr>
            <w:noProof/>
            <w:webHidden/>
          </w:rPr>
          <w:fldChar w:fldCharType="begin"/>
        </w:r>
        <w:r w:rsidR="00E11B20">
          <w:rPr>
            <w:noProof/>
            <w:webHidden/>
          </w:rPr>
          <w:instrText xml:space="preserve"> PAGEREF _Toc46217133 \h </w:instrText>
        </w:r>
        <w:r w:rsidR="00E11B20">
          <w:rPr>
            <w:noProof/>
            <w:webHidden/>
          </w:rPr>
        </w:r>
        <w:r w:rsidR="00E11B20">
          <w:rPr>
            <w:noProof/>
            <w:webHidden/>
          </w:rPr>
          <w:fldChar w:fldCharType="separate"/>
        </w:r>
        <w:r w:rsidR="00E11B20">
          <w:rPr>
            <w:noProof/>
            <w:webHidden/>
          </w:rPr>
          <w:t>45</w:t>
        </w:r>
        <w:r w:rsidR="00E11B20">
          <w:rPr>
            <w:noProof/>
            <w:webHidden/>
          </w:rPr>
          <w:fldChar w:fldCharType="end"/>
        </w:r>
      </w:hyperlink>
    </w:p>
    <w:p w14:paraId="6EF60B1F" w14:textId="01C7AB67"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4" w:history="1">
        <w:r w:rsidR="00E11B20" w:rsidRPr="00B177B0">
          <w:rPr>
            <w:rStyle w:val="Hyperlink"/>
            <w:noProof/>
            <w:lang w:val="en-GB"/>
          </w:rPr>
          <w:t>6.3.3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Analysis of the OQ Test App/Scenarioo System</w:t>
        </w:r>
        <w:r w:rsidR="00E11B20">
          <w:rPr>
            <w:noProof/>
            <w:webHidden/>
          </w:rPr>
          <w:tab/>
        </w:r>
        <w:r w:rsidR="00E11B20">
          <w:rPr>
            <w:noProof/>
            <w:webHidden/>
          </w:rPr>
          <w:fldChar w:fldCharType="begin"/>
        </w:r>
        <w:r w:rsidR="00E11B20">
          <w:rPr>
            <w:noProof/>
            <w:webHidden/>
          </w:rPr>
          <w:instrText xml:space="preserve"> PAGEREF _Toc46217134 \h </w:instrText>
        </w:r>
        <w:r w:rsidR="00E11B20">
          <w:rPr>
            <w:noProof/>
            <w:webHidden/>
          </w:rPr>
        </w:r>
        <w:r w:rsidR="00E11B20">
          <w:rPr>
            <w:noProof/>
            <w:webHidden/>
          </w:rPr>
          <w:fldChar w:fldCharType="separate"/>
        </w:r>
        <w:r w:rsidR="00E11B20">
          <w:rPr>
            <w:noProof/>
            <w:webHidden/>
          </w:rPr>
          <w:t>46</w:t>
        </w:r>
        <w:r w:rsidR="00E11B20">
          <w:rPr>
            <w:noProof/>
            <w:webHidden/>
          </w:rPr>
          <w:fldChar w:fldCharType="end"/>
        </w:r>
      </w:hyperlink>
    </w:p>
    <w:p w14:paraId="70158990" w14:textId="2BF94F06"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35" w:history="1">
        <w:r w:rsidR="00E11B20" w:rsidRPr="00B177B0">
          <w:rPr>
            <w:rStyle w:val="Hyperlink"/>
            <w:noProof/>
            <w:lang w:val="en-GB"/>
          </w:rPr>
          <w:t>6.4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Updates of the OQ Test Automation System</w:t>
        </w:r>
        <w:r w:rsidR="00E11B20">
          <w:rPr>
            <w:noProof/>
            <w:webHidden/>
          </w:rPr>
          <w:tab/>
        </w:r>
        <w:r w:rsidR="00E11B20">
          <w:rPr>
            <w:noProof/>
            <w:webHidden/>
          </w:rPr>
          <w:fldChar w:fldCharType="begin"/>
        </w:r>
        <w:r w:rsidR="00E11B20">
          <w:rPr>
            <w:noProof/>
            <w:webHidden/>
          </w:rPr>
          <w:instrText xml:space="preserve"> PAGEREF _Toc46217135 \h </w:instrText>
        </w:r>
        <w:r w:rsidR="00E11B20">
          <w:rPr>
            <w:noProof/>
            <w:webHidden/>
          </w:rPr>
        </w:r>
        <w:r w:rsidR="00E11B20">
          <w:rPr>
            <w:noProof/>
            <w:webHidden/>
          </w:rPr>
          <w:fldChar w:fldCharType="separate"/>
        </w:r>
        <w:r w:rsidR="00E11B20">
          <w:rPr>
            <w:noProof/>
            <w:webHidden/>
          </w:rPr>
          <w:t>46</w:t>
        </w:r>
        <w:r w:rsidR="00E11B20">
          <w:rPr>
            <w:noProof/>
            <w:webHidden/>
          </w:rPr>
          <w:fldChar w:fldCharType="end"/>
        </w:r>
      </w:hyperlink>
    </w:p>
    <w:p w14:paraId="054B4956" w14:textId="13F93F87"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36" w:history="1">
        <w:r w:rsidR="00E11B20" w:rsidRPr="00B177B0">
          <w:rPr>
            <w:rStyle w:val="Hyperlink"/>
            <w:noProof/>
            <w:lang w:val="en-GB"/>
          </w:rPr>
          <w:t>6.5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Specification/Formulation</w:t>
        </w:r>
        <w:r w:rsidR="00E11B20">
          <w:rPr>
            <w:noProof/>
            <w:webHidden/>
          </w:rPr>
          <w:tab/>
        </w:r>
        <w:r w:rsidR="00E11B20">
          <w:rPr>
            <w:noProof/>
            <w:webHidden/>
          </w:rPr>
          <w:fldChar w:fldCharType="begin"/>
        </w:r>
        <w:r w:rsidR="00E11B20">
          <w:rPr>
            <w:noProof/>
            <w:webHidden/>
          </w:rPr>
          <w:instrText xml:space="preserve"> PAGEREF _Toc46217136 \h </w:instrText>
        </w:r>
        <w:r w:rsidR="00E11B20">
          <w:rPr>
            <w:noProof/>
            <w:webHidden/>
          </w:rPr>
        </w:r>
        <w:r w:rsidR="00E11B20">
          <w:rPr>
            <w:noProof/>
            <w:webHidden/>
          </w:rPr>
          <w:fldChar w:fldCharType="separate"/>
        </w:r>
        <w:r w:rsidR="00E11B20">
          <w:rPr>
            <w:noProof/>
            <w:webHidden/>
          </w:rPr>
          <w:t>49</w:t>
        </w:r>
        <w:r w:rsidR="00E11B20">
          <w:rPr>
            <w:noProof/>
            <w:webHidden/>
          </w:rPr>
          <w:fldChar w:fldCharType="end"/>
        </w:r>
      </w:hyperlink>
    </w:p>
    <w:p w14:paraId="34490AA3" w14:textId="13F8824D"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7" w:history="1">
        <w:r w:rsidR="00E11B20" w:rsidRPr="00B177B0">
          <w:rPr>
            <w:rStyle w:val="Hyperlink"/>
            <w:noProof/>
            <w:lang w:val="en-GB"/>
          </w:rPr>
          <w:t>6.5.1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From User Stories to Feature Files</w:t>
        </w:r>
        <w:r w:rsidR="00E11B20">
          <w:rPr>
            <w:noProof/>
            <w:webHidden/>
          </w:rPr>
          <w:tab/>
        </w:r>
        <w:r w:rsidR="00E11B20">
          <w:rPr>
            <w:noProof/>
            <w:webHidden/>
          </w:rPr>
          <w:fldChar w:fldCharType="begin"/>
        </w:r>
        <w:r w:rsidR="00E11B20">
          <w:rPr>
            <w:noProof/>
            <w:webHidden/>
          </w:rPr>
          <w:instrText xml:space="preserve"> PAGEREF _Toc46217137 \h </w:instrText>
        </w:r>
        <w:r w:rsidR="00E11B20">
          <w:rPr>
            <w:noProof/>
            <w:webHidden/>
          </w:rPr>
        </w:r>
        <w:r w:rsidR="00E11B20">
          <w:rPr>
            <w:noProof/>
            <w:webHidden/>
          </w:rPr>
          <w:fldChar w:fldCharType="separate"/>
        </w:r>
        <w:r w:rsidR="00E11B20">
          <w:rPr>
            <w:noProof/>
            <w:webHidden/>
          </w:rPr>
          <w:t>49</w:t>
        </w:r>
        <w:r w:rsidR="00E11B20">
          <w:rPr>
            <w:noProof/>
            <w:webHidden/>
          </w:rPr>
          <w:fldChar w:fldCharType="end"/>
        </w:r>
      </w:hyperlink>
    </w:p>
    <w:p w14:paraId="7129D100" w14:textId="08B0E3FD"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8" w:history="1">
        <w:r w:rsidR="00E11B20" w:rsidRPr="00B177B0">
          <w:rPr>
            <w:rStyle w:val="Hyperlink"/>
            <w:noProof/>
            <w:lang w:val="en-GB"/>
          </w:rPr>
          <w:t>6.5.2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Traceability</w:t>
        </w:r>
        <w:r w:rsidR="00E11B20">
          <w:rPr>
            <w:noProof/>
            <w:webHidden/>
          </w:rPr>
          <w:tab/>
        </w:r>
        <w:r w:rsidR="00E11B20">
          <w:rPr>
            <w:noProof/>
            <w:webHidden/>
          </w:rPr>
          <w:fldChar w:fldCharType="begin"/>
        </w:r>
        <w:r w:rsidR="00E11B20">
          <w:rPr>
            <w:noProof/>
            <w:webHidden/>
          </w:rPr>
          <w:instrText xml:space="preserve"> PAGEREF _Toc46217138 \h </w:instrText>
        </w:r>
        <w:r w:rsidR="00E11B20">
          <w:rPr>
            <w:noProof/>
            <w:webHidden/>
          </w:rPr>
        </w:r>
        <w:r w:rsidR="00E11B20">
          <w:rPr>
            <w:noProof/>
            <w:webHidden/>
          </w:rPr>
          <w:fldChar w:fldCharType="separate"/>
        </w:r>
        <w:r w:rsidR="00E11B20">
          <w:rPr>
            <w:noProof/>
            <w:webHidden/>
          </w:rPr>
          <w:t>52</w:t>
        </w:r>
        <w:r w:rsidR="00E11B20">
          <w:rPr>
            <w:noProof/>
            <w:webHidden/>
          </w:rPr>
          <w:fldChar w:fldCharType="end"/>
        </w:r>
      </w:hyperlink>
    </w:p>
    <w:p w14:paraId="6C43D945" w14:textId="06C14368"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39" w:history="1">
        <w:r w:rsidR="00E11B20" w:rsidRPr="00B177B0">
          <w:rPr>
            <w:rStyle w:val="Hyperlink"/>
            <w:noProof/>
            <w:lang w:val="en-GB"/>
          </w:rPr>
          <w:t>6.5.3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Risk Assessment</w:t>
        </w:r>
        <w:r w:rsidR="00E11B20">
          <w:rPr>
            <w:noProof/>
            <w:webHidden/>
          </w:rPr>
          <w:tab/>
        </w:r>
        <w:r w:rsidR="00E11B20">
          <w:rPr>
            <w:noProof/>
            <w:webHidden/>
          </w:rPr>
          <w:fldChar w:fldCharType="begin"/>
        </w:r>
        <w:r w:rsidR="00E11B20">
          <w:rPr>
            <w:noProof/>
            <w:webHidden/>
          </w:rPr>
          <w:instrText xml:space="preserve"> PAGEREF _Toc46217139 \h </w:instrText>
        </w:r>
        <w:r w:rsidR="00E11B20">
          <w:rPr>
            <w:noProof/>
            <w:webHidden/>
          </w:rPr>
        </w:r>
        <w:r w:rsidR="00E11B20">
          <w:rPr>
            <w:noProof/>
            <w:webHidden/>
          </w:rPr>
          <w:fldChar w:fldCharType="separate"/>
        </w:r>
        <w:r w:rsidR="00E11B20">
          <w:rPr>
            <w:noProof/>
            <w:webHidden/>
          </w:rPr>
          <w:t>54</w:t>
        </w:r>
        <w:r w:rsidR="00E11B20">
          <w:rPr>
            <w:noProof/>
            <w:webHidden/>
          </w:rPr>
          <w:fldChar w:fldCharType="end"/>
        </w:r>
      </w:hyperlink>
    </w:p>
    <w:p w14:paraId="01F3180B" w14:textId="7C98F364"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0" w:history="1">
        <w:r w:rsidR="00E11B20" w:rsidRPr="00B177B0">
          <w:rPr>
            <w:rStyle w:val="Hyperlink"/>
            <w:noProof/>
            <w:lang w:val="en-GB"/>
          </w:rPr>
          <w:t>6.5.4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Compliance</w:t>
        </w:r>
        <w:r w:rsidR="00E11B20">
          <w:rPr>
            <w:noProof/>
            <w:webHidden/>
          </w:rPr>
          <w:tab/>
        </w:r>
        <w:r w:rsidR="00E11B20">
          <w:rPr>
            <w:noProof/>
            <w:webHidden/>
          </w:rPr>
          <w:fldChar w:fldCharType="begin"/>
        </w:r>
        <w:r w:rsidR="00E11B20">
          <w:rPr>
            <w:noProof/>
            <w:webHidden/>
          </w:rPr>
          <w:instrText xml:space="preserve"> PAGEREF _Toc46217140 \h </w:instrText>
        </w:r>
        <w:r w:rsidR="00E11B20">
          <w:rPr>
            <w:noProof/>
            <w:webHidden/>
          </w:rPr>
        </w:r>
        <w:r w:rsidR="00E11B20">
          <w:rPr>
            <w:noProof/>
            <w:webHidden/>
          </w:rPr>
          <w:fldChar w:fldCharType="separate"/>
        </w:r>
        <w:r w:rsidR="00E11B20">
          <w:rPr>
            <w:noProof/>
            <w:webHidden/>
          </w:rPr>
          <w:t>54</w:t>
        </w:r>
        <w:r w:rsidR="00E11B20">
          <w:rPr>
            <w:noProof/>
            <w:webHidden/>
          </w:rPr>
          <w:fldChar w:fldCharType="end"/>
        </w:r>
      </w:hyperlink>
    </w:p>
    <w:p w14:paraId="65EE07BB" w14:textId="3D93DC96"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1" w:history="1">
        <w:r w:rsidR="00E11B20" w:rsidRPr="00B177B0">
          <w:rPr>
            <w:rStyle w:val="Hyperlink"/>
            <w:noProof/>
            <w:lang w:val="en-GB"/>
          </w:rPr>
          <w:t>6.5.5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Approval of the feature files</w:t>
        </w:r>
        <w:r w:rsidR="00E11B20">
          <w:rPr>
            <w:noProof/>
            <w:webHidden/>
          </w:rPr>
          <w:tab/>
        </w:r>
        <w:r w:rsidR="00E11B20">
          <w:rPr>
            <w:noProof/>
            <w:webHidden/>
          </w:rPr>
          <w:fldChar w:fldCharType="begin"/>
        </w:r>
        <w:r w:rsidR="00E11B20">
          <w:rPr>
            <w:noProof/>
            <w:webHidden/>
          </w:rPr>
          <w:instrText xml:space="preserve"> PAGEREF _Toc46217141 \h </w:instrText>
        </w:r>
        <w:r w:rsidR="00E11B20">
          <w:rPr>
            <w:noProof/>
            <w:webHidden/>
          </w:rPr>
        </w:r>
        <w:r w:rsidR="00E11B20">
          <w:rPr>
            <w:noProof/>
            <w:webHidden/>
          </w:rPr>
          <w:fldChar w:fldCharType="separate"/>
        </w:r>
        <w:r w:rsidR="00E11B20">
          <w:rPr>
            <w:noProof/>
            <w:webHidden/>
          </w:rPr>
          <w:t>55</w:t>
        </w:r>
        <w:r w:rsidR="00E11B20">
          <w:rPr>
            <w:noProof/>
            <w:webHidden/>
          </w:rPr>
          <w:fldChar w:fldCharType="end"/>
        </w:r>
      </w:hyperlink>
    </w:p>
    <w:p w14:paraId="77AB7171" w14:textId="3A7D2865"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42" w:history="1">
        <w:r w:rsidR="00E11B20" w:rsidRPr="00B177B0">
          <w:rPr>
            <w:rStyle w:val="Hyperlink"/>
            <w:noProof/>
            <w:lang w:val="en-GB"/>
          </w:rPr>
          <w:t>6.6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Automation</w:t>
        </w:r>
        <w:r w:rsidR="00E11B20">
          <w:rPr>
            <w:noProof/>
            <w:webHidden/>
          </w:rPr>
          <w:tab/>
        </w:r>
        <w:r w:rsidR="00E11B20">
          <w:rPr>
            <w:noProof/>
            <w:webHidden/>
          </w:rPr>
          <w:fldChar w:fldCharType="begin"/>
        </w:r>
        <w:r w:rsidR="00E11B20">
          <w:rPr>
            <w:noProof/>
            <w:webHidden/>
          </w:rPr>
          <w:instrText xml:space="preserve"> PAGEREF _Toc46217142 \h </w:instrText>
        </w:r>
        <w:r w:rsidR="00E11B20">
          <w:rPr>
            <w:noProof/>
            <w:webHidden/>
          </w:rPr>
        </w:r>
        <w:r w:rsidR="00E11B20">
          <w:rPr>
            <w:noProof/>
            <w:webHidden/>
          </w:rPr>
          <w:fldChar w:fldCharType="separate"/>
        </w:r>
        <w:r w:rsidR="00E11B20">
          <w:rPr>
            <w:noProof/>
            <w:webHidden/>
          </w:rPr>
          <w:t>56</w:t>
        </w:r>
        <w:r w:rsidR="00E11B20">
          <w:rPr>
            <w:noProof/>
            <w:webHidden/>
          </w:rPr>
          <w:fldChar w:fldCharType="end"/>
        </w:r>
      </w:hyperlink>
    </w:p>
    <w:p w14:paraId="072BEB19" w14:textId="2966DFF3"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3" w:history="1">
        <w:r w:rsidR="00E11B20" w:rsidRPr="00B177B0">
          <w:rPr>
            <w:rStyle w:val="Hyperlink"/>
            <w:noProof/>
            <w:lang w:val="en-GB"/>
          </w:rPr>
          <w:t>6.6.1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Glue Code</w:t>
        </w:r>
        <w:r w:rsidR="00E11B20">
          <w:rPr>
            <w:noProof/>
            <w:webHidden/>
          </w:rPr>
          <w:tab/>
        </w:r>
        <w:r w:rsidR="00E11B20">
          <w:rPr>
            <w:noProof/>
            <w:webHidden/>
          </w:rPr>
          <w:fldChar w:fldCharType="begin"/>
        </w:r>
        <w:r w:rsidR="00E11B20">
          <w:rPr>
            <w:noProof/>
            <w:webHidden/>
          </w:rPr>
          <w:instrText xml:space="preserve"> PAGEREF _Toc46217143 \h </w:instrText>
        </w:r>
        <w:r w:rsidR="00E11B20">
          <w:rPr>
            <w:noProof/>
            <w:webHidden/>
          </w:rPr>
        </w:r>
        <w:r w:rsidR="00E11B20">
          <w:rPr>
            <w:noProof/>
            <w:webHidden/>
          </w:rPr>
          <w:fldChar w:fldCharType="separate"/>
        </w:r>
        <w:r w:rsidR="00E11B20">
          <w:rPr>
            <w:noProof/>
            <w:webHidden/>
          </w:rPr>
          <w:t>56</w:t>
        </w:r>
        <w:r w:rsidR="00E11B20">
          <w:rPr>
            <w:noProof/>
            <w:webHidden/>
          </w:rPr>
          <w:fldChar w:fldCharType="end"/>
        </w:r>
      </w:hyperlink>
    </w:p>
    <w:p w14:paraId="3AE6D90D" w14:textId="206A786B"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4" w:history="1">
        <w:r w:rsidR="00E11B20" w:rsidRPr="00B177B0">
          <w:rPr>
            <w:rStyle w:val="Hyperlink"/>
            <w:noProof/>
            <w:lang w:val="en-GB"/>
          </w:rPr>
          <w:t>6.6.2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Results as Cucumber Reports</w:t>
        </w:r>
        <w:r w:rsidR="00E11B20">
          <w:rPr>
            <w:noProof/>
            <w:webHidden/>
          </w:rPr>
          <w:tab/>
        </w:r>
        <w:r w:rsidR="00E11B20">
          <w:rPr>
            <w:noProof/>
            <w:webHidden/>
          </w:rPr>
          <w:fldChar w:fldCharType="begin"/>
        </w:r>
        <w:r w:rsidR="00E11B20">
          <w:rPr>
            <w:noProof/>
            <w:webHidden/>
          </w:rPr>
          <w:instrText xml:space="preserve"> PAGEREF _Toc46217144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45219FB0" w14:textId="70BDD635"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45" w:history="1">
        <w:r w:rsidR="00E11B20" w:rsidRPr="00B177B0">
          <w:rPr>
            <w:rStyle w:val="Hyperlink"/>
            <w:noProof/>
            <w:lang w:val="en-GB"/>
          </w:rPr>
          <w:t>6.7</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Review</w:t>
        </w:r>
        <w:r w:rsidR="00E11B20">
          <w:rPr>
            <w:noProof/>
            <w:webHidden/>
          </w:rPr>
          <w:tab/>
        </w:r>
        <w:r w:rsidR="00E11B20">
          <w:rPr>
            <w:noProof/>
            <w:webHidden/>
          </w:rPr>
          <w:fldChar w:fldCharType="begin"/>
        </w:r>
        <w:r w:rsidR="00E11B20">
          <w:rPr>
            <w:noProof/>
            <w:webHidden/>
          </w:rPr>
          <w:instrText xml:space="preserve"> PAGEREF _Toc46217145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35F80638" w14:textId="6CC8C70C"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6" w:history="1">
        <w:r w:rsidR="00E11B20" w:rsidRPr="00B177B0">
          <w:rPr>
            <w:rStyle w:val="Hyperlink"/>
            <w:noProof/>
            <w:lang w:val="en-GB"/>
          </w:rPr>
          <w:t>6.7.1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Review in Scenarioo</w:t>
        </w:r>
        <w:r w:rsidR="00E11B20">
          <w:rPr>
            <w:noProof/>
            <w:webHidden/>
          </w:rPr>
          <w:tab/>
        </w:r>
        <w:r w:rsidR="00E11B20">
          <w:rPr>
            <w:noProof/>
            <w:webHidden/>
          </w:rPr>
          <w:fldChar w:fldCharType="begin"/>
        </w:r>
        <w:r w:rsidR="00E11B20">
          <w:rPr>
            <w:noProof/>
            <w:webHidden/>
          </w:rPr>
          <w:instrText xml:space="preserve"> PAGEREF _Toc46217146 \h </w:instrText>
        </w:r>
        <w:r w:rsidR="00E11B20">
          <w:rPr>
            <w:noProof/>
            <w:webHidden/>
          </w:rPr>
        </w:r>
        <w:r w:rsidR="00E11B20">
          <w:rPr>
            <w:noProof/>
            <w:webHidden/>
          </w:rPr>
          <w:fldChar w:fldCharType="separate"/>
        </w:r>
        <w:r w:rsidR="00E11B20">
          <w:rPr>
            <w:noProof/>
            <w:webHidden/>
          </w:rPr>
          <w:t>58</w:t>
        </w:r>
        <w:r w:rsidR="00E11B20">
          <w:rPr>
            <w:noProof/>
            <w:webHidden/>
          </w:rPr>
          <w:fldChar w:fldCharType="end"/>
        </w:r>
      </w:hyperlink>
    </w:p>
    <w:p w14:paraId="07135FAC" w14:textId="1000EF52"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7" w:history="1">
        <w:r w:rsidR="00E11B20" w:rsidRPr="00B177B0">
          <w:rPr>
            <w:rStyle w:val="Hyperlink"/>
            <w:noProof/>
            <w:lang w:val="en-GB"/>
          </w:rPr>
          <w:t>6.7.2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Test Report</w:t>
        </w:r>
        <w:r w:rsidR="00E11B20">
          <w:rPr>
            <w:noProof/>
            <w:webHidden/>
          </w:rPr>
          <w:tab/>
        </w:r>
        <w:r w:rsidR="00E11B20">
          <w:rPr>
            <w:noProof/>
            <w:webHidden/>
          </w:rPr>
          <w:fldChar w:fldCharType="begin"/>
        </w:r>
        <w:r w:rsidR="00E11B20">
          <w:rPr>
            <w:noProof/>
            <w:webHidden/>
          </w:rPr>
          <w:instrText xml:space="preserve"> PAGEREF _Toc46217147 \h </w:instrText>
        </w:r>
        <w:r w:rsidR="00E11B20">
          <w:rPr>
            <w:noProof/>
            <w:webHidden/>
          </w:rPr>
        </w:r>
        <w:r w:rsidR="00E11B20">
          <w:rPr>
            <w:noProof/>
            <w:webHidden/>
          </w:rPr>
          <w:fldChar w:fldCharType="separate"/>
        </w:r>
        <w:r w:rsidR="00E11B20">
          <w:rPr>
            <w:noProof/>
            <w:webHidden/>
          </w:rPr>
          <w:t>62</w:t>
        </w:r>
        <w:r w:rsidR="00E11B20">
          <w:rPr>
            <w:noProof/>
            <w:webHidden/>
          </w:rPr>
          <w:fldChar w:fldCharType="end"/>
        </w:r>
      </w:hyperlink>
    </w:p>
    <w:p w14:paraId="0D4A0E59" w14:textId="052A04B7"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48" w:history="1">
        <w:r w:rsidR="00E11B20" w:rsidRPr="00B177B0">
          <w:rPr>
            <w:rStyle w:val="Hyperlink"/>
            <w:noProof/>
            <w:lang w:val="en-GB"/>
          </w:rPr>
          <w:t>6.8</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Implications for the Automated OQ when Adding New Functionalities</w:t>
        </w:r>
        <w:r w:rsidR="00E11B20">
          <w:rPr>
            <w:noProof/>
            <w:webHidden/>
          </w:rPr>
          <w:tab/>
        </w:r>
        <w:r w:rsidR="00E11B20">
          <w:rPr>
            <w:noProof/>
            <w:webHidden/>
          </w:rPr>
          <w:fldChar w:fldCharType="begin"/>
        </w:r>
        <w:r w:rsidR="00E11B20">
          <w:rPr>
            <w:noProof/>
            <w:webHidden/>
          </w:rPr>
          <w:instrText xml:space="preserve"> PAGEREF _Toc46217148 \h </w:instrText>
        </w:r>
        <w:r w:rsidR="00E11B20">
          <w:rPr>
            <w:noProof/>
            <w:webHidden/>
          </w:rPr>
        </w:r>
        <w:r w:rsidR="00E11B20">
          <w:rPr>
            <w:noProof/>
            <w:webHidden/>
          </w:rPr>
          <w:fldChar w:fldCharType="separate"/>
        </w:r>
        <w:r w:rsidR="00E11B20">
          <w:rPr>
            <w:noProof/>
            <w:webHidden/>
          </w:rPr>
          <w:t>63</w:t>
        </w:r>
        <w:r w:rsidR="00E11B20">
          <w:rPr>
            <w:noProof/>
            <w:webHidden/>
          </w:rPr>
          <w:fldChar w:fldCharType="end"/>
        </w:r>
      </w:hyperlink>
    </w:p>
    <w:p w14:paraId="6D151D08" w14:textId="6B9D468D"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49" w:history="1">
        <w:r w:rsidR="00E11B20" w:rsidRPr="00B177B0">
          <w:rPr>
            <w:rStyle w:val="Hyperlink"/>
            <w:noProof/>
            <w:lang w:val="en-GB"/>
          </w:rPr>
          <w:t>6.8.1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 xml:space="preserve">Change </w:t>
        </w:r>
        <w:r w:rsidR="00E11B20" w:rsidRPr="00B177B0">
          <w:rPr>
            <w:rStyle w:val="Hyperlink"/>
            <w:noProof/>
          </w:rPr>
          <w:t>B</w:t>
        </w:r>
        <w:r w:rsidR="00E11B20" w:rsidRPr="00B177B0">
          <w:rPr>
            <w:rStyle w:val="Hyperlink"/>
            <w:noProof/>
            <w:lang w:val="en-GB"/>
          </w:rPr>
          <w:t>efore the OQ</w:t>
        </w:r>
        <w:r w:rsidR="00E11B20">
          <w:rPr>
            <w:noProof/>
            <w:webHidden/>
          </w:rPr>
          <w:tab/>
        </w:r>
        <w:r w:rsidR="00E11B20">
          <w:rPr>
            <w:noProof/>
            <w:webHidden/>
          </w:rPr>
          <w:fldChar w:fldCharType="begin"/>
        </w:r>
        <w:r w:rsidR="00E11B20">
          <w:rPr>
            <w:noProof/>
            <w:webHidden/>
          </w:rPr>
          <w:instrText xml:space="preserve"> PAGEREF _Toc46217149 \h </w:instrText>
        </w:r>
        <w:r w:rsidR="00E11B20">
          <w:rPr>
            <w:noProof/>
            <w:webHidden/>
          </w:rPr>
        </w:r>
        <w:r w:rsidR="00E11B20">
          <w:rPr>
            <w:noProof/>
            <w:webHidden/>
          </w:rPr>
          <w:fldChar w:fldCharType="separate"/>
        </w:r>
        <w:r w:rsidR="00E11B20">
          <w:rPr>
            <w:noProof/>
            <w:webHidden/>
          </w:rPr>
          <w:t>63</w:t>
        </w:r>
        <w:r w:rsidR="00E11B20">
          <w:rPr>
            <w:noProof/>
            <w:webHidden/>
          </w:rPr>
          <w:fldChar w:fldCharType="end"/>
        </w:r>
      </w:hyperlink>
    </w:p>
    <w:p w14:paraId="5E07BEA8" w14:textId="58E037A9" w:rsidR="00E11B20" w:rsidRDefault="00DD41B1">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217150" w:history="1">
        <w:r w:rsidR="00E11B20" w:rsidRPr="00B177B0">
          <w:rPr>
            <w:rStyle w:val="Hyperlink"/>
            <w:noProof/>
            <w:lang w:val="en-GB"/>
          </w:rPr>
          <w:t>6.8.2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Extension of JBA After the OQ</w:t>
        </w:r>
        <w:r w:rsidR="00E11B20">
          <w:rPr>
            <w:noProof/>
            <w:webHidden/>
          </w:rPr>
          <w:tab/>
        </w:r>
        <w:r w:rsidR="00E11B20">
          <w:rPr>
            <w:noProof/>
            <w:webHidden/>
          </w:rPr>
          <w:fldChar w:fldCharType="begin"/>
        </w:r>
        <w:r w:rsidR="00E11B20">
          <w:rPr>
            <w:noProof/>
            <w:webHidden/>
          </w:rPr>
          <w:instrText xml:space="preserve"> PAGEREF _Toc46217150 \h </w:instrText>
        </w:r>
        <w:r w:rsidR="00E11B20">
          <w:rPr>
            <w:noProof/>
            <w:webHidden/>
          </w:rPr>
        </w:r>
        <w:r w:rsidR="00E11B20">
          <w:rPr>
            <w:noProof/>
            <w:webHidden/>
          </w:rPr>
          <w:fldChar w:fldCharType="separate"/>
        </w:r>
        <w:r w:rsidR="00E11B20">
          <w:rPr>
            <w:noProof/>
            <w:webHidden/>
          </w:rPr>
          <w:t>64</w:t>
        </w:r>
        <w:r w:rsidR="00E11B20">
          <w:rPr>
            <w:noProof/>
            <w:webHidden/>
          </w:rPr>
          <w:fldChar w:fldCharType="end"/>
        </w:r>
      </w:hyperlink>
    </w:p>
    <w:p w14:paraId="6A2A0B85" w14:textId="5B5E85C7"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51" w:history="1">
        <w:r w:rsidR="00E11B20" w:rsidRPr="00B177B0">
          <w:rPr>
            <w:rStyle w:val="Hyperlink"/>
            <w:noProof/>
            <w:lang w:val="en-GB"/>
          </w:rPr>
          <w:t>6.9</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OQ Execution</w:t>
        </w:r>
        <w:r w:rsidR="00E11B20">
          <w:rPr>
            <w:noProof/>
            <w:webHidden/>
          </w:rPr>
          <w:tab/>
        </w:r>
        <w:r w:rsidR="00E11B20">
          <w:rPr>
            <w:noProof/>
            <w:webHidden/>
          </w:rPr>
          <w:fldChar w:fldCharType="begin"/>
        </w:r>
        <w:r w:rsidR="00E11B20">
          <w:rPr>
            <w:noProof/>
            <w:webHidden/>
          </w:rPr>
          <w:instrText xml:space="preserve"> PAGEREF _Toc46217151 \h </w:instrText>
        </w:r>
        <w:r w:rsidR="00E11B20">
          <w:rPr>
            <w:noProof/>
            <w:webHidden/>
          </w:rPr>
        </w:r>
        <w:r w:rsidR="00E11B20">
          <w:rPr>
            <w:noProof/>
            <w:webHidden/>
          </w:rPr>
          <w:fldChar w:fldCharType="separate"/>
        </w:r>
        <w:r w:rsidR="00E11B20">
          <w:rPr>
            <w:noProof/>
            <w:webHidden/>
          </w:rPr>
          <w:t>64</w:t>
        </w:r>
        <w:r w:rsidR="00E11B20">
          <w:rPr>
            <w:noProof/>
            <w:webHidden/>
          </w:rPr>
          <w:fldChar w:fldCharType="end"/>
        </w:r>
      </w:hyperlink>
    </w:p>
    <w:p w14:paraId="6A08DB02" w14:textId="7277AEE9" w:rsidR="00E11B20" w:rsidRDefault="00DD41B1">
      <w:pPr>
        <w:pStyle w:val="TOC1"/>
        <w:rPr>
          <w:rFonts w:asciiTheme="minorHAnsi" w:eastAsiaTheme="minorEastAsia" w:hAnsiTheme="minorHAnsi" w:cstheme="minorBidi"/>
          <w:noProof/>
          <w:szCs w:val="22"/>
          <w:lang w:val="en-GB" w:eastAsia="en-GB"/>
        </w:rPr>
      </w:pPr>
      <w:hyperlink w:anchor="_Toc46217152" w:history="1">
        <w:r w:rsidR="00E11B20" w:rsidRPr="00B177B0">
          <w:rPr>
            <w:rStyle w:val="Hyperlink"/>
            <w:noProof/>
            <w:lang w:val="en-GB"/>
          </w:rPr>
          <w:t>7</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Prototype Audit</w:t>
        </w:r>
        <w:r w:rsidR="00E11B20">
          <w:rPr>
            <w:noProof/>
            <w:webHidden/>
          </w:rPr>
          <w:tab/>
        </w:r>
        <w:r w:rsidR="00E11B20">
          <w:rPr>
            <w:noProof/>
            <w:webHidden/>
          </w:rPr>
          <w:fldChar w:fldCharType="begin"/>
        </w:r>
        <w:r w:rsidR="00E11B20">
          <w:rPr>
            <w:noProof/>
            <w:webHidden/>
          </w:rPr>
          <w:instrText xml:space="preserve"> PAGEREF _Toc46217152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70C6D8EE" w14:textId="17ECBA37"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53" w:history="1">
        <w:r w:rsidR="00E11B20" w:rsidRPr="00B177B0">
          <w:rPr>
            <w:rStyle w:val="Hyperlink"/>
            <w:noProof/>
            <w:lang w:val="en-GB"/>
          </w:rPr>
          <w:t>7.1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Results of the Audit</w:t>
        </w:r>
        <w:r w:rsidR="00E11B20">
          <w:rPr>
            <w:noProof/>
            <w:webHidden/>
          </w:rPr>
          <w:tab/>
        </w:r>
        <w:r w:rsidR="00E11B20">
          <w:rPr>
            <w:noProof/>
            <w:webHidden/>
          </w:rPr>
          <w:fldChar w:fldCharType="begin"/>
        </w:r>
        <w:r w:rsidR="00E11B20">
          <w:rPr>
            <w:noProof/>
            <w:webHidden/>
          </w:rPr>
          <w:instrText xml:space="preserve"> PAGEREF _Toc46217153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177D104F" w14:textId="44C9E26C"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54" w:history="1">
        <w:r w:rsidR="00E11B20" w:rsidRPr="00B177B0">
          <w:rPr>
            <w:rStyle w:val="Hyperlink"/>
            <w:noProof/>
            <w:lang w:val="en-GB"/>
          </w:rPr>
          <w:t>7.2</w:t>
        </w:r>
        <w:r w:rsidR="00E11B20">
          <w:rPr>
            <w:rFonts w:asciiTheme="minorHAnsi" w:eastAsiaTheme="minorEastAsia" w:hAnsiTheme="minorHAnsi" w:cstheme="minorBidi"/>
            <w:noProof/>
            <w:szCs w:val="22"/>
            <w:lang w:val="en-GB" w:eastAsia="en-GB"/>
          </w:rPr>
          <w:tab/>
        </w:r>
        <w:r w:rsidR="00E11B20" w:rsidRPr="00B177B0">
          <w:rPr>
            <w:rStyle w:val="Hyperlink"/>
            <w:noProof/>
          </w:rPr>
          <w:t>Conclusions from the audit</w:t>
        </w:r>
        <w:r w:rsidR="00E11B20">
          <w:rPr>
            <w:noProof/>
            <w:webHidden/>
          </w:rPr>
          <w:tab/>
        </w:r>
        <w:r w:rsidR="00E11B20">
          <w:rPr>
            <w:noProof/>
            <w:webHidden/>
          </w:rPr>
          <w:fldChar w:fldCharType="begin"/>
        </w:r>
        <w:r w:rsidR="00E11B20">
          <w:rPr>
            <w:noProof/>
            <w:webHidden/>
          </w:rPr>
          <w:instrText xml:space="preserve"> PAGEREF _Toc46217154 \h </w:instrText>
        </w:r>
        <w:r w:rsidR="00E11B20">
          <w:rPr>
            <w:noProof/>
            <w:webHidden/>
          </w:rPr>
        </w:r>
        <w:r w:rsidR="00E11B20">
          <w:rPr>
            <w:noProof/>
            <w:webHidden/>
          </w:rPr>
          <w:fldChar w:fldCharType="separate"/>
        </w:r>
        <w:r w:rsidR="00E11B20">
          <w:rPr>
            <w:noProof/>
            <w:webHidden/>
          </w:rPr>
          <w:t>65</w:t>
        </w:r>
        <w:r w:rsidR="00E11B20">
          <w:rPr>
            <w:noProof/>
            <w:webHidden/>
          </w:rPr>
          <w:fldChar w:fldCharType="end"/>
        </w:r>
      </w:hyperlink>
    </w:p>
    <w:p w14:paraId="33E76544" w14:textId="1E558A46" w:rsidR="00E11B20" w:rsidRDefault="00DD41B1">
      <w:pPr>
        <w:pStyle w:val="TOC1"/>
        <w:rPr>
          <w:rFonts w:asciiTheme="minorHAnsi" w:eastAsiaTheme="minorEastAsia" w:hAnsiTheme="minorHAnsi" w:cstheme="minorBidi"/>
          <w:noProof/>
          <w:szCs w:val="22"/>
          <w:lang w:val="en-GB" w:eastAsia="en-GB"/>
        </w:rPr>
      </w:pPr>
      <w:hyperlink w:anchor="_Toc46217155" w:history="1">
        <w:r w:rsidR="00E11B20" w:rsidRPr="00B177B0">
          <w:rPr>
            <w:rStyle w:val="Hyperlink"/>
            <w:noProof/>
            <w:lang w:val="en-GB"/>
          </w:rPr>
          <w:t>8</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Learnings &amp; Discussion</w:t>
        </w:r>
        <w:r w:rsidR="00E11B20">
          <w:rPr>
            <w:noProof/>
            <w:webHidden/>
          </w:rPr>
          <w:tab/>
        </w:r>
        <w:r w:rsidR="00E11B20">
          <w:rPr>
            <w:noProof/>
            <w:webHidden/>
          </w:rPr>
          <w:fldChar w:fldCharType="begin"/>
        </w:r>
        <w:r w:rsidR="00E11B20">
          <w:rPr>
            <w:noProof/>
            <w:webHidden/>
          </w:rPr>
          <w:instrText xml:space="preserve"> PAGEREF _Toc46217155 \h </w:instrText>
        </w:r>
        <w:r w:rsidR="00E11B20">
          <w:rPr>
            <w:noProof/>
            <w:webHidden/>
          </w:rPr>
        </w:r>
        <w:r w:rsidR="00E11B20">
          <w:rPr>
            <w:noProof/>
            <w:webHidden/>
          </w:rPr>
          <w:fldChar w:fldCharType="separate"/>
        </w:r>
        <w:r w:rsidR="00E11B20">
          <w:rPr>
            <w:noProof/>
            <w:webHidden/>
          </w:rPr>
          <w:t>66</w:t>
        </w:r>
        <w:r w:rsidR="00E11B20">
          <w:rPr>
            <w:noProof/>
            <w:webHidden/>
          </w:rPr>
          <w:fldChar w:fldCharType="end"/>
        </w:r>
      </w:hyperlink>
    </w:p>
    <w:p w14:paraId="4F24AEE1" w14:textId="1DAEEDE6" w:rsidR="00E11B20" w:rsidRDefault="00DD41B1">
      <w:pPr>
        <w:pStyle w:val="TOC1"/>
        <w:rPr>
          <w:rFonts w:asciiTheme="minorHAnsi" w:eastAsiaTheme="minorEastAsia" w:hAnsiTheme="minorHAnsi" w:cstheme="minorBidi"/>
          <w:noProof/>
          <w:szCs w:val="22"/>
          <w:lang w:val="en-GB" w:eastAsia="en-GB"/>
        </w:rPr>
      </w:pPr>
      <w:hyperlink w:anchor="_Toc46217156" w:history="1">
        <w:r w:rsidR="00E11B20" w:rsidRPr="00B177B0">
          <w:rPr>
            <w:rStyle w:val="Hyperlink"/>
            <w:noProof/>
            <w:lang w:val="en-GB"/>
          </w:rPr>
          <w:t>9</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Outlook</w:t>
        </w:r>
        <w:r w:rsidR="00E11B20">
          <w:rPr>
            <w:noProof/>
            <w:webHidden/>
          </w:rPr>
          <w:tab/>
        </w:r>
        <w:r w:rsidR="00E11B20">
          <w:rPr>
            <w:noProof/>
            <w:webHidden/>
          </w:rPr>
          <w:fldChar w:fldCharType="begin"/>
        </w:r>
        <w:r w:rsidR="00E11B20">
          <w:rPr>
            <w:noProof/>
            <w:webHidden/>
          </w:rPr>
          <w:instrText xml:space="preserve"> PAGEREF _Toc46217156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4D55CB06" w14:textId="3C7C7EFC"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57" w:history="1">
        <w:r w:rsidR="00E11B20" w:rsidRPr="00B177B0">
          <w:rPr>
            <w:rStyle w:val="Hyperlink"/>
            <w:noProof/>
            <w:lang w:val="en-GB"/>
          </w:rPr>
          <w:t>9.1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Added Value: OQs on several Web Browsers</w:t>
        </w:r>
        <w:r w:rsidR="00E11B20">
          <w:rPr>
            <w:noProof/>
            <w:webHidden/>
          </w:rPr>
          <w:tab/>
        </w:r>
        <w:r w:rsidR="00E11B20">
          <w:rPr>
            <w:noProof/>
            <w:webHidden/>
          </w:rPr>
          <w:fldChar w:fldCharType="begin"/>
        </w:r>
        <w:r w:rsidR="00E11B20">
          <w:rPr>
            <w:noProof/>
            <w:webHidden/>
          </w:rPr>
          <w:instrText xml:space="preserve"> PAGEREF _Toc46217157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6F5A847C" w14:textId="526D5F49"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58" w:history="1">
        <w:r w:rsidR="00E11B20" w:rsidRPr="00B177B0">
          <w:rPr>
            <w:rStyle w:val="Hyperlink"/>
            <w:noProof/>
          </w:rPr>
          <w:t>9.2</w:t>
        </w:r>
        <w:r w:rsidR="00E11B20">
          <w:rPr>
            <w:rFonts w:asciiTheme="minorHAnsi" w:eastAsiaTheme="minorEastAsia" w:hAnsiTheme="minorHAnsi" w:cstheme="minorBidi"/>
            <w:noProof/>
            <w:szCs w:val="22"/>
            <w:lang w:val="en-GB" w:eastAsia="en-GB"/>
          </w:rPr>
          <w:tab/>
        </w:r>
        <w:r w:rsidR="00E11B20" w:rsidRPr="00B177B0">
          <w:rPr>
            <w:rStyle w:val="Hyperlink"/>
            <w:noProof/>
          </w:rPr>
          <w:t>Further Topics to Address</w:t>
        </w:r>
        <w:r w:rsidR="00E11B20">
          <w:rPr>
            <w:noProof/>
            <w:webHidden/>
          </w:rPr>
          <w:tab/>
        </w:r>
        <w:r w:rsidR="00E11B20">
          <w:rPr>
            <w:noProof/>
            <w:webHidden/>
          </w:rPr>
          <w:fldChar w:fldCharType="begin"/>
        </w:r>
        <w:r w:rsidR="00E11B20">
          <w:rPr>
            <w:noProof/>
            <w:webHidden/>
          </w:rPr>
          <w:instrText xml:space="preserve"> PAGEREF _Toc46217158 \h </w:instrText>
        </w:r>
        <w:r w:rsidR="00E11B20">
          <w:rPr>
            <w:noProof/>
            <w:webHidden/>
          </w:rPr>
        </w:r>
        <w:r w:rsidR="00E11B20">
          <w:rPr>
            <w:noProof/>
            <w:webHidden/>
          </w:rPr>
          <w:fldChar w:fldCharType="separate"/>
        </w:r>
        <w:r w:rsidR="00E11B20">
          <w:rPr>
            <w:noProof/>
            <w:webHidden/>
          </w:rPr>
          <w:t>69</w:t>
        </w:r>
        <w:r w:rsidR="00E11B20">
          <w:rPr>
            <w:noProof/>
            <w:webHidden/>
          </w:rPr>
          <w:fldChar w:fldCharType="end"/>
        </w:r>
      </w:hyperlink>
    </w:p>
    <w:p w14:paraId="7E998B0B" w14:textId="23E086C7"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59" w:history="1">
        <w:r w:rsidR="00E11B20" w:rsidRPr="00B177B0">
          <w:rPr>
            <w:rStyle w:val="Hyperlink"/>
            <w:noProof/>
          </w:rPr>
          <w:t>9.3</w:t>
        </w:r>
        <w:r w:rsidR="00E11B20">
          <w:rPr>
            <w:rFonts w:asciiTheme="minorHAnsi" w:eastAsiaTheme="minorEastAsia" w:hAnsiTheme="minorHAnsi" w:cstheme="minorBidi"/>
            <w:noProof/>
            <w:szCs w:val="22"/>
            <w:lang w:val="en-GB" w:eastAsia="en-GB"/>
          </w:rPr>
          <w:tab/>
        </w:r>
        <w:r w:rsidR="00E11B20" w:rsidRPr="00B177B0">
          <w:rPr>
            <w:rStyle w:val="Hyperlink"/>
            <w:noProof/>
          </w:rPr>
          <w:t>Pharmaceutical Companies show Interest</w:t>
        </w:r>
        <w:r w:rsidR="00E11B20">
          <w:rPr>
            <w:noProof/>
            <w:webHidden/>
          </w:rPr>
          <w:tab/>
        </w:r>
        <w:r w:rsidR="00E11B20">
          <w:rPr>
            <w:noProof/>
            <w:webHidden/>
          </w:rPr>
          <w:fldChar w:fldCharType="begin"/>
        </w:r>
        <w:r w:rsidR="00E11B20">
          <w:rPr>
            <w:noProof/>
            <w:webHidden/>
          </w:rPr>
          <w:instrText xml:space="preserve"> PAGEREF _Toc46217159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63782AE4" w14:textId="71BDB604"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60" w:history="1">
        <w:r w:rsidR="00E11B20" w:rsidRPr="00B177B0">
          <w:rPr>
            <w:rStyle w:val="Hyperlink"/>
            <w:noProof/>
            <w:lang w:val="en-GB"/>
          </w:rPr>
          <w:t>9.4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Automated OQ Testing and Artificial Intelligence</w:t>
        </w:r>
        <w:r w:rsidR="00E11B20">
          <w:rPr>
            <w:noProof/>
            <w:webHidden/>
          </w:rPr>
          <w:tab/>
        </w:r>
        <w:r w:rsidR="00E11B20">
          <w:rPr>
            <w:noProof/>
            <w:webHidden/>
          </w:rPr>
          <w:fldChar w:fldCharType="begin"/>
        </w:r>
        <w:r w:rsidR="00E11B20">
          <w:rPr>
            <w:noProof/>
            <w:webHidden/>
          </w:rPr>
          <w:instrText xml:space="preserve"> PAGEREF _Toc46217160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14125D73" w14:textId="1B435C8C" w:rsidR="00E11B20" w:rsidRDefault="00DD41B1">
      <w:pPr>
        <w:pStyle w:val="TOC2"/>
        <w:tabs>
          <w:tab w:val="left" w:pos="1134"/>
        </w:tabs>
        <w:rPr>
          <w:rFonts w:asciiTheme="minorHAnsi" w:eastAsiaTheme="minorEastAsia" w:hAnsiTheme="minorHAnsi" w:cstheme="minorBidi"/>
          <w:noProof/>
          <w:szCs w:val="22"/>
          <w:lang w:val="en-GB" w:eastAsia="en-GB"/>
        </w:rPr>
      </w:pPr>
      <w:hyperlink w:anchor="_Toc46217161" w:history="1">
        <w:r w:rsidR="00E11B20" w:rsidRPr="00B177B0">
          <w:rPr>
            <w:rStyle w:val="Hyperlink"/>
            <w:noProof/>
            <w:lang w:val="en-GB"/>
          </w:rPr>
          <w:t>9.5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Towards a Digital Transformation of the Software Verification Process</w:t>
        </w:r>
        <w:r w:rsidR="00E11B20">
          <w:rPr>
            <w:noProof/>
            <w:webHidden/>
          </w:rPr>
          <w:tab/>
        </w:r>
        <w:r w:rsidR="00E11B20">
          <w:rPr>
            <w:noProof/>
            <w:webHidden/>
          </w:rPr>
          <w:fldChar w:fldCharType="begin"/>
        </w:r>
        <w:r w:rsidR="00E11B20">
          <w:rPr>
            <w:noProof/>
            <w:webHidden/>
          </w:rPr>
          <w:instrText xml:space="preserve"> PAGEREF _Toc46217161 \h </w:instrText>
        </w:r>
        <w:r w:rsidR="00E11B20">
          <w:rPr>
            <w:noProof/>
            <w:webHidden/>
          </w:rPr>
        </w:r>
        <w:r w:rsidR="00E11B20">
          <w:rPr>
            <w:noProof/>
            <w:webHidden/>
          </w:rPr>
          <w:fldChar w:fldCharType="separate"/>
        </w:r>
        <w:r w:rsidR="00E11B20">
          <w:rPr>
            <w:noProof/>
            <w:webHidden/>
          </w:rPr>
          <w:t>70</w:t>
        </w:r>
        <w:r w:rsidR="00E11B20">
          <w:rPr>
            <w:noProof/>
            <w:webHidden/>
          </w:rPr>
          <w:fldChar w:fldCharType="end"/>
        </w:r>
      </w:hyperlink>
    </w:p>
    <w:p w14:paraId="1F97B87B" w14:textId="13053E70" w:rsidR="00E11B20" w:rsidRDefault="00DD41B1">
      <w:pPr>
        <w:pStyle w:val="TOC1"/>
        <w:rPr>
          <w:rFonts w:asciiTheme="minorHAnsi" w:eastAsiaTheme="minorEastAsia" w:hAnsiTheme="minorHAnsi" w:cstheme="minorBidi"/>
          <w:noProof/>
          <w:szCs w:val="22"/>
          <w:lang w:val="en-GB" w:eastAsia="en-GB"/>
        </w:rPr>
      </w:pPr>
      <w:hyperlink w:anchor="_Toc46217162" w:history="1">
        <w:r w:rsidR="00E11B20" w:rsidRPr="00B177B0">
          <w:rPr>
            <w:rStyle w:val="Hyperlink"/>
            <w:noProof/>
            <w:lang w:val="en-GB"/>
          </w:rPr>
          <w:t>10</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Recommendation to the Attention of wega Informatik AG</w:t>
        </w:r>
        <w:r w:rsidR="00E11B20">
          <w:rPr>
            <w:noProof/>
            <w:webHidden/>
          </w:rPr>
          <w:tab/>
        </w:r>
        <w:r w:rsidR="00E11B20">
          <w:rPr>
            <w:noProof/>
            <w:webHidden/>
          </w:rPr>
          <w:fldChar w:fldCharType="begin"/>
        </w:r>
        <w:r w:rsidR="00E11B20">
          <w:rPr>
            <w:noProof/>
            <w:webHidden/>
          </w:rPr>
          <w:instrText xml:space="preserve"> PAGEREF _Toc46217162 \h </w:instrText>
        </w:r>
        <w:r w:rsidR="00E11B20">
          <w:rPr>
            <w:noProof/>
            <w:webHidden/>
          </w:rPr>
        </w:r>
        <w:r w:rsidR="00E11B20">
          <w:rPr>
            <w:noProof/>
            <w:webHidden/>
          </w:rPr>
          <w:fldChar w:fldCharType="separate"/>
        </w:r>
        <w:r w:rsidR="00E11B20">
          <w:rPr>
            <w:noProof/>
            <w:webHidden/>
          </w:rPr>
          <w:t>72</w:t>
        </w:r>
        <w:r w:rsidR="00E11B20">
          <w:rPr>
            <w:noProof/>
            <w:webHidden/>
          </w:rPr>
          <w:fldChar w:fldCharType="end"/>
        </w:r>
      </w:hyperlink>
    </w:p>
    <w:p w14:paraId="1A8D06E6" w14:textId="5A6F3D64" w:rsidR="00E11B20" w:rsidRDefault="00DD41B1">
      <w:pPr>
        <w:pStyle w:val="TOC1"/>
        <w:rPr>
          <w:rFonts w:asciiTheme="minorHAnsi" w:eastAsiaTheme="minorEastAsia" w:hAnsiTheme="minorHAnsi" w:cstheme="minorBidi"/>
          <w:noProof/>
          <w:szCs w:val="22"/>
          <w:lang w:val="en-GB" w:eastAsia="en-GB"/>
        </w:rPr>
      </w:pPr>
      <w:hyperlink w:anchor="_Toc46217163" w:history="1">
        <w:r w:rsidR="00E11B20" w:rsidRPr="00B177B0">
          <w:rPr>
            <w:rStyle w:val="Hyperlink"/>
            <w:noProof/>
            <w:lang w:val="en-GB"/>
          </w:rPr>
          <w:t>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Formatting</w:t>
        </w:r>
        <w:r w:rsidR="00E11B20">
          <w:rPr>
            <w:noProof/>
            <w:webHidden/>
          </w:rPr>
          <w:tab/>
        </w:r>
        <w:r w:rsidR="00E11B20">
          <w:rPr>
            <w:noProof/>
            <w:webHidden/>
          </w:rPr>
          <w:fldChar w:fldCharType="begin"/>
        </w:r>
        <w:r w:rsidR="00E11B20">
          <w:rPr>
            <w:noProof/>
            <w:webHidden/>
          </w:rPr>
          <w:instrText xml:space="preserve"> PAGEREF _Toc46217163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2F4E7295" w14:textId="4016E812" w:rsidR="00E11B20" w:rsidRDefault="00DD41B1">
      <w:pPr>
        <w:pStyle w:val="TOC2"/>
        <w:tabs>
          <w:tab w:val="left" w:pos="1871"/>
        </w:tabs>
        <w:rPr>
          <w:rFonts w:asciiTheme="minorHAnsi" w:eastAsiaTheme="minorEastAsia" w:hAnsiTheme="minorHAnsi" w:cstheme="minorBidi"/>
          <w:noProof/>
          <w:szCs w:val="22"/>
          <w:lang w:val="en-GB" w:eastAsia="en-GB"/>
        </w:rPr>
      </w:pPr>
      <w:hyperlink w:anchor="_Toc46217164" w:history="1">
        <w:r w:rsidR="00E11B20" w:rsidRPr="00B177B0">
          <w:rPr>
            <w:rStyle w:val="Hyperlink"/>
            <w:noProof/>
            <w:lang w:val="en-GB"/>
          </w:rPr>
          <w:t>11.1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Quotes</w:t>
        </w:r>
        <w:r w:rsidR="00E11B20">
          <w:rPr>
            <w:noProof/>
            <w:webHidden/>
          </w:rPr>
          <w:tab/>
        </w:r>
        <w:r w:rsidR="00E11B20">
          <w:rPr>
            <w:noProof/>
            <w:webHidden/>
          </w:rPr>
          <w:fldChar w:fldCharType="begin"/>
        </w:r>
        <w:r w:rsidR="00E11B20">
          <w:rPr>
            <w:noProof/>
            <w:webHidden/>
          </w:rPr>
          <w:instrText xml:space="preserve"> PAGEREF _Toc46217164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6F8E8D7A" w14:textId="63BA2594" w:rsidR="00E11B20" w:rsidRDefault="00DD41B1">
      <w:pPr>
        <w:pStyle w:val="TOC2"/>
        <w:tabs>
          <w:tab w:val="left" w:pos="1871"/>
        </w:tabs>
        <w:rPr>
          <w:rFonts w:asciiTheme="minorHAnsi" w:eastAsiaTheme="minorEastAsia" w:hAnsiTheme="minorHAnsi" w:cstheme="minorBidi"/>
          <w:noProof/>
          <w:szCs w:val="22"/>
          <w:lang w:val="en-GB" w:eastAsia="en-GB"/>
        </w:rPr>
      </w:pPr>
      <w:hyperlink w:anchor="_Toc46217165" w:history="1">
        <w:r w:rsidR="00E11B20" w:rsidRPr="00B177B0">
          <w:rPr>
            <w:rStyle w:val="Hyperlink"/>
            <w:noProof/>
            <w:lang w:val="en-GB"/>
          </w:rPr>
          <w:t>11.2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Enumerations</w:t>
        </w:r>
        <w:r w:rsidR="00E11B20">
          <w:rPr>
            <w:noProof/>
            <w:webHidden/>
          </w:rPr>
          <w:tab/>
        </w:r>
        <w:r w:rsidR="00E11B20">
          <w:rPr>
            <w:noProof/>
            <w:webHidden/>
          </w:rPr>
          <w:fldChar w:fldCharType="begin"/>
        </w:r>
        <w:r w:rsidR="00E11B20">
          <w:rPr>
            <w:noProof/>
            <w:webHidden/>
          </w:rPr>
          <w:instrText xml:space="preserve"> PAGEREF _Toc46217165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4AD668DF" w14:textId="2C4EAA7A" w:rsidR="00E11B20" w:rsidRDefault="00DD41B1">
      <w:pPr>
        <w:pStyle w:val="TOC2"/>
        <w:tabs>
          <w:tab w:val="left" w:pos="1871"/>
        </w:tabs>
        <w:rPr>
          <w:rFonts w:asciiTheme="minorHAnsi" w:eastAsiaTheme="minorEastAsia" w:hAnsiTheme="minorHAnsi" w:cstheme="minorBidi"/>
          <w:noProof/>
          <w:szCs w:val="22"/>
          <w:lang w:val="en-GB" w:eastAsia="en-GB"/>
        </w:rPr>
      </w:pPr>
      <w:hyperlink w:anchor="_Toc46217166" w:history="1">
        <w:r w:rsidR="00E11B20" w:rsidRPr="00B177B0">
          <w:rPr>
            <w:rStyle w:val="Hyperlink"/>
            <w:noProof/>
            <w:lang w:val="en-GB"/>
          </w:rPr>
          <w:t>11.3</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Footnotes</w:t>
        </w:r>
        <w:r w:rsidR="00E11B20">
          <w:rPr>
            <w:noProof/>
            <w:webHidden/>
          </w:rPr>
          <w:tab/>
        </w:r>
        <w:r w:rsidR="00E11B20">
          <w:rPr>
            <w:noProof/>
            <w:webHidden/>
          </w:rPr>
          <w:fldChar w:fldCharType="begin"/>
        </w:r>
        <w:r w:rsidR="00E11B20">
          <w:rPr>
            <w:noProof/>
            <w:webHidden/>
          </w:rPr>
          <w:instrText xml:space="preserve"> PAGEREF _Toc46217166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1E820E0D" w14:textId="504843C7" w:rsidR="00E11B20" w:rsidRDefault="00DD41B1">
      <w:pPr>
        <w:pStyle w:val="TOC2"/>
        <w:tabs>
          <w:tab w:val="left" w:pos="1871"/>
        </w:tabs>
        <w:rPr>
          <w:rFonts w:asciiTheme="minorHAnsi" w:eastAsiaTheme="minorEastAsia" w:hAnsiTheme="minorHAnsi" w:cstheme="minorBidi"/>
          <w:noProof/>
          <w:szCs w:val="22"/>
          <w:lang w:val="en-GB" w:eastAsia="en-GB"/>
        </w:rPr>
      </w:pPr>
      <w:hyperlink w:anchor="_Toc46217167" w:history="1">
        <w:r w:rsidR="00E11B20" w:rsidRPr="00B177B0">
          <w:rPr>
            <w:rStyle w:val="Hyperlink"/>
            <w:noProof/>
            <w:lang w:val="en-GB"/>
          </w:rPr>
          <w:t>11.4</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Figures</w:t>
        </w:r>
        <w:r w:rsidR="00E11B20">
          <w:rPr>
            <w:noProof/>
            <w:webHidden/>
          </w:rPr>
          <w:tab/>
        </w:r>
        <w:r w:rsidR="00E11B20">
          <w:rPr>
            <w:noProof/>
            <w:webHidden/>
          </w:rPr>
          <w:fldChar w:fldCharType="begin"/>
        </w:r>
        <w:r w:rsidR="00E11B20">
          <w:rPr>
            <w:noProof/>
            <w:webHidden/>
          </w:rPr>
          <w:instrText xml:space="preserve"> PAGEREF _Toc46217167 \h </w:instrText>
        </w:r>
        <w:r w:rsidR="00E11B20">
          <w:rPr>
            <w:noProof/>
            <w:webHidden/>
          </w:rPr>
        </w:r>
        <w:r w:rsidR="00E11B20">
          <w:rPr>
            <w:noProof/>
            <w:webHidden/>
          </w:rPr>
          <w:fldChar w:fldCharType="separate"/>
        </w:r>
        <w:r w:rsidR="00E11B20">
          <w:rPr>
            <w:noProof/>
            <w:webHidden/>
          </w:rPr>
          <w:t>73</w:t>
        </w:r>
        <w:r w:rsidR="00E11B20">
          <w:rPr>
            <w:noProof/>
            <w:webHidden/>
          </w:rPr>
          <w:fldChar w:fldCharType="end"/>
        </w:r>
      </w:hyperlink>
    </w:p>
    <w:p w14:paraId="7E61D6CB" w14:textId="4DCFC1EF" w:rsidR="00E11B20" w:rsidRDefault="00DD41B1">
      <w:pPr>
        <w:pStyle w:val="TOC2"/>
        <w:tabs>
          <w:tab w:val="left" w:pos="1871"/>
        </w:tabs>
        <w:rPr>
          <w:rFonts w:asciiTheme="minorHAnsi" w:eastAsiaTheme="minorEastAsia" w:hAnsiTheme="minorHAnsi" w:cstheme="minorBidi"/>
          <w:noProof/>
          <w:szCs w:val="22"/>
          <w:lang w:val="en-GB" w:eastAsia="en-GB"/>
        </w:rPr>
      </w:pPr>
      <w:hyperlink w:anchor="_Toc46217168" w:history="1">
        <w:r w:rsidR="00E11B20" w:rsidRPr="00B177B0">
          <w:rPr>
            <w:rStyle w:val="Hyperlink"/>
            <w:noProof/>
            <w:lang w:val="en-GB"/>
          </w:rPr>
          <w:t>11.5</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Tables</w:t>
        </w:r>
        <w:r w:rsidR="00E11B20">
          <w:rPr>
            <w:noProof/>
            <w:webHidden/>
          </w:rPr>
          <w:tab/>
        </w:r>
        <w:r w:rsidR="00E11B20">
          <w:rPr>
            <w:noProof/>
            <w:webHidden/>
          </w:rPr>
          <w:fldChar w:fldCharType="begin"/>
        </w:r>
        <w:r w:rsidR="00E11B20">
          <w:rPr>
            <w:noProof/>
            <w:webHidden/>
          </w:rPr>
          <w:instrText xml:space="preserve"> PAGEREF _Toc46217168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0A7A344B" w14:textId="420E04BF" w:rsidR="00E11B20" w:rsidRDefault="00DD41B1">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69" w:history="1">
        <w:r w:rsidR="00E11B20" w:rsidRPr="00B177B0">
          <w:rPr>
            <w:rStyle w:val="Hyperlink"/>
            <w:noProof/>
            <w:lang w:val="en-GB"/>
          </w:rPr>
          <w:t>11.5.1</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Tables as illustration</w:t>
        </w:r>
        <w:r w:rsidR="00E11B20">
          <w:rPr>
            <w:noProof/>
            <w:webHidden/>
          </w:rPr>
          <w:tab/>
        </w:r>
        <w:r w:rsidR="00E11B20">
          <w:rPr>
            <w:noProof/>
            <w:webHidden/>
          </w:rPr>
          <w:fldChar w:fldCharType="begin"/>
        </w:r>
        <w:r w:rsidR="00E11B20">
          <w:rPr>
            <w:noProof/>
            <w:webHidden/>
          </w:rPr>
          <w:instrText xml:space="preserve"> PAGEREF _Toc46217169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0D34CF2E" w14:textId="6D639E91" w:rsidR="00E11B20" w:rsidRDefault="00DD41B1">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217170" w:history="1">
        <w:r w:rsidR="00E11B20" w:rsidRPr="00B177B0">
          <w:rPr>
            <w:rStyle w:val="Hyperlink"/>
            <w:noProof/>
            <w:lang w:val="en-GB"/>
          </w:rPr>
          <w:t>11.5.2</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Word tables</w:t>
        </w:r>
        <w:r w:rsidR="00E11B20">
          <w:rPr>
            <w:noProof/>
            <w:webHidden/>
          </w:rPr>
          <w:tab/>
        </w:r>
        <w:r w:rsidR="00E11B20">
          <w:rPr>
            <w:noProof/>
            <w:webHidden/>
          </w:rPr>
          <w:fldChar w:fldCharType="begin"/>
        </w:r>
        <w:r w:rsidR="00E11B20">
          <w:rPr>
            <w:noProof/>
            <w:webHidden/>
          </w:rPr>
          <w:instrText xml:space="preserve"> PAGEREF _Toc46217170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3DFCD873" w14:textId="0FCEA6F7" w:rsidR="00E11B20" w:rsidRDefault="00DD41B1">
      <w:pPr>
        <w:pStyle w:val="TOC2"/>
        <w:tabs>
          <w:tab w:val="left" w:pos="1871"/>
        </w:tabs>
        <w:rPr>
          <w:rFonts w:asciiTheme="minorHAnsi" w:eastAsiaTheme="minorEastAsia" w:hAnsiTheme="minorHAnsi" w:cstheme="minorBidi"/>
          <w:noProof/>
          <w:szCs w:val="22"/>
          <w:lang w:val="en-GB" w:eastAsia="en-GB"/>
        </w:rPr>
      </w:pPr>
      <w:hyperlink w:anchor="_Toc46217171" w:history="1">
        <w:r w:rsidR="00E11B20" w:rsidRPr="00B177B0">
          <w:rPr>
            <w:rStyle w:val="Hyperlink"/>
            <w:noProof/>
            <w:lang w:val="en-GB"/>
          </w:rPr>
          <w:t>11.6</w:t>
        </w:r>
        <w:r w:rsidR="00E11B20">
          <w:rPr>
            <w:rFonts w:asciiTheme="minorHAnsi" w:eastAsiaTheme="minorEastAsia" w:hAnsiTheme="minorHAnsi" w:cstheme="minorBidi"/>
            <w:noProof/>
            <w:szCs w:val="22"/>
            <w:lang w:val="en-GB" w:eastAsia="en-GB"/>
          </w:rPr>
          <w:tab/>
        </w:r>
        <w:r w:rsidR="00E11B20" w:rsidRPr="00B177B0">
          <w:rPr>
            <w:rStyle w:val="Hyperlink"/>
            <w:noProof/>
            <w:lang w:val="en-GB"/>
          </w:rPr>
          <w:t>Changing the font</w:t>
        </w:r>
        <w:r w:rsidR="00E11B20">
          <w:rPr>
            <w:noProof/>
            <w:webHidden/>
          </w:rPr>
          <w:tab/>
        </w:r>
        <w:r w:rsidR="00E11B20">
          <w:rPr>
            <w:noProof/>
            <w:webHidden/>
          </w:rPr>
          <w:fldChar w:fldCharType="begin"/>
        </w:r>
        <w:r w:rsidR="00E11B20">
          <w:rPr>
            <w:noProof/>
            <w:webHidden/>
          </w:rPr>
          <w:instrText xml:space="preserve"> PAGEREF _Toc46217171 \h </w:instrText>
        </w:r>
        <w:r w:rsidR="00E11B20">
          <w:rPr>
            <w:noProof/>
            <w:webHidden/>
          </w:rPr>
        </w:r>
        <w:r w:rsidR="00E11B20">
          <w:rPr>
            <w:noProof/>
            <w:webHidden/>
          </w:rPr>
          <w:fldChar w:fldCharType="separate"/>
        </w:r>
        <w:r w:rsidR="00E11B20">
          <w:rPr>
            <w:noProof/>
            <w:webHidden/>
          </w:rPr>
          <w:t>74</w:t>
        </w:r>
        <w:r w:rsidR="00E11B20">
          <w:rPr>
            <w:noProof/>
            <w:webHidden/>
          </w:rPr>
          <w:fldChar w:fldCharType="end"/>
        </w:r>
      </w:hyperlink>
    </w:p>
    <w:p w14:paraId="28088B38" w14:textId="22FD0ED6" w:rsidR="00E11B20" w:rsidRDefault="00DD41B1">
      <w:pPr>
        <w:pStyle w:val="TOC1"/>
        <w:rPr>
          <w:rFonts w:asciiTheme="minorHAnsi" w:eastAsiaTheme="minorEastAsia" w:hAnsiTheme="minorHAnsi" w:cstheme="minorBidi"/>
          <w:noProof/>
          <w:szCs w:val="22"/>
          <w:lang w:val="en-GB" w:eastAsia="en-GB"/>
        </w:rPr>
      </w:pPr>
      <w:hyperlink w:anchor="_Toc46217172" w:history="1">
        <w:r w:rsidR="00E11B20" w:rsidRPr="00B177B0">
          <w:rPr>
            <w:rStyle w:val="Hyperlink"/>
            <w:noProof/>
            <w:lang w:val="en-GB"/>
          </w:rPr>
          <w:t>References</w:t>
        </w:r>
        <w:r w:rsidR="00E11B20">
          <w:rPr>
            <w:noProof/>
            <w:webHidden/>
          </w:rPr>
          <w:tab/>
        </w:r>
        <w:r w:rsidR="00E11B20">
          <w:rPr>
            <w:noProof/>
            <w:webHidden/>
          </w:rPr>
          <w:fldChar w:fldCharType="begin"/>
        </w:r>
        <w:r w:rsidR="00E11B20">
          <w:rPr>
            <w:noProof/>
            <w:webHidden/>
          </w:rPr>
          <w:instrText xml:space="preserve"> PAGEREF _Toc46217172 \h </w:instrText>
        </w:r>
        <w:r w:rsidR="00E11B20">
          <w:rPr>
            <w:noProof/>
            <w:webHidden/>
          </w:rPr>
        </w:r>
        <w:r w:rsidR="00E11B20">
          <w:rPr>
            <w:noProof/>
            <w:webHidden/>
          </w:rPr>
          <w:fldChar w:fldCharType="separate"/>
        </w:r>
        <w:r w:rsidR="00E11B20">
          <w:rPr>
            <w:noProof/>
            <w:webHidden/>
          </w:rPr>
          <w:t>76</w:t>
        </w:r>
        <w:r w:rsidR="00E11B20">
          <w:rPr>
            <w:noProof/>
            <w:webHidden/>
          </w:rPr>
          <w:fldChar w:fldCharType="end"/>
        </w:r>
      </w:hyperlink>
    </w:p>
    <w:p w14:paraId="6AD1BC35" w14:textId="4772AFFF" w:rsidR="00E11B20" w:rsidRDefault="00DD41B1">
      <w:pPr>
        <w:pStyle w:val="TOC1"/>
        <w:rPr>
          <w:rFonts w:asciiTheme="minorHAnsi" w:eastAsiaTheme="minorEastAsia" w:hAnsiTheme="minorHAnsi" w:cstheme="minorBidi"/>
          <w:noProof/>
          <w:szCs w:val="22"/>
          <w:lang w:val="en-GB" w:eastAsia="en-GB"/>
        </w:rPr>
      </w:pPr>
      <w:hyperlink w:anchor="_Toc46217173" w:history="1">
        <w:r w:rsidR="00E11B20" w:rsidRPr="00B177B0">
          <w:rPr>
            <w:rStyle w:val="Hyperlink"/>
            <w:noProof/>
            <w:lang w:val="en-GB"/>
          </w:rPr>
          <w:t>List of Figures</w:t>
        </w:r>
        <w:r w:rsidR="00E11B20">
          <w:rPr>
            <w:noProof/>
            <w:webHidden/>
          </w:rPr>
          <w:tab/>
        </w:r>
        <w:r w:rsidR="00E11B20">
          <w:rPr>
            <w:noProof/>
            <w:webHidden/>
          </w:rPr>
          <w:fldChar w:fldCharType="begin"/>
        </w:r>
        <w:r w:rsidR="00E11B20">
          <w:rPr>
            <w:noProof/>
            <w:webHidden/>
          </w:rPr>
          <w:instrText xml:space="preserve"> PAGEREF _Toc46217173 \h </w:instrText>
        </w:r>
        <w:r w:rsidR="00E11B20">
          <w:rPr>
            <w:noProof/>
            <w:webHidden/>
          </w:rPr>
        </w:r>
        <w:r w:rsidR="00E11B20">
          <w:rPr>
            <w:noProof/>
            <w:webHidden/>
          </w:rPr>
          <w:fldChar w:fldCharType="separate"/>
        </w:r>
        <w:r w:rsidR="00E11B20">
          <w:rPr>
            <w:noProof/>
            <w:webHidden/>
          </w:rPr>
          <w:t>81</w:t>
        </w:r>
        <w:r w:rsidR="00E11B20">
          <w:rPr>
            <w:noProof/>
            <w:webHidden/>
          </w:rPr>
          <w:fldChar w:fldCharType="end"/>
        </w:r>
      </w:hyperlink>
    </w:p>
    <w:p w14:paraId="0B2E276E" w14:textId="3240AB2F" w:rsidR="00E11B20" w:rsidRDefault="00DD41B1">
      <w:pPr>
        <w:pStyle w:val="TOC1"/>
        <w:rPr>
          <w:rFonts w:asciiTheme="minorHAnsi" w:eastAsiaTheme="minorEastAsia" w:hAnsiTheme="minorHAnsi" w:cstheme="minorBidi"/>
          <w:noProof/>
          <w:szCs w:val="22"/>
          <w:lang w:val="en-GB" w:eastAsia="en-GB"/>
        </w:rPr>
      </w:pPr>
      <w:hyperlink w:anchor="_Toc46217174" w:history="1">
        <w:r w:rsidR="00E11B20" w:rsidRPr="00B177B0">
          <w:rPr>
            <w:rStyle w:val="Hyperlink"/>
            <w:noProof/>
            <w:lang w:val="en-GB"/>
          </w:rPr>
          <w:t>List of Tables</w:t>
        </w:r>
        <w:r w:rsidR="00E11B20">
          <w:rPr>
            <w:noProof/>
            <w:webHidden/>
          </w:rPr>
          <w:tab/>
        </w:r>
        <w:r w:rsidR="00E11B20">
          <w:rPr>
            <w:noProof/>
            <w:webHidden/>
          </w:rPr>
          <w:fldChar w:fldCharType="begin"/>
        </w:r>
        <w:r w:rsidR="00E11B20">
          <w:rPr>
            <w:noProof/>
            <w:webHidden/>
          </w:rPr>
          <w:instrText xml:space="preserve"> PAGEREF _Toc46217174 \h </w:instrText>
        </w:r>
        <w:r w:rsidR="00E11B20">
          <w:rPr>
            <w:noProof/>
            <w:webHidden/>
          </w:rPr>
        </w:r>
        <w:r w:rsidR="00E11B20">
          <w:rPr>
            <w:noProof/>
            <w:webHidden/>
          </w:rPr>
          <w:fldChar w:fldCharType="separate"/>
        </w:r>
        <w:r w:rsidR="00E11B20">
          <w:rPr>
            <w:noProof/>
            <w:webHidden/>
          </w:rPr>
          <w:t>84</w:t>
        </w:r>
        <w:r w:rsidR="00E11B20">
          <w:rPr>
            <w:noProof/>
            <w:webHidden/>
          </w:rPr>
          <w:fldChar w:fldCharType="end"/>
        </w:r>
      </w:hyperlink>
    </w:p>
    <w:p w14:paraId="04AB6947" w14:textId="0DF23579" w:rsidR="00E11B20" w:rsidRDefault="00DD41B1">
      <w:pPr>
        <w:pStyle w:val="TOC1"/>
        <w:rPr>
          <w:rFonts w:asciiTheme="minorHAnsi" w:eastAsiaTheme="minorEastAsia" w:hAnsiTheme="minorHAnsi" w:cstheme="minorBidi"/>
          <w:noProof/>
          <w:szCs w:val="22"/>
          <w:lang w:val="en-GB" w:eastAsia="en-GB"/>
        </w:rPr>
      </w:pPr>
      <w:hyperlink w:anchor="_Toc46217175" w:history="1">
        <w:r w:rsidR="00E11B20" w:rsidRPr="00B177B0">
          <w:rPr>
            <w:rStyle w:val="Hyperlink"/>
            <w:noProof/>
            <w:lang w:val="en-GB"/>
          </w:rPr>
          <w:t>List of Abbreviations</w:t>
        </w:r>
        <w:r w:rsidR="00E11B20">
          <w:rPr>
            <w:noProof/>
            <w:webHidden/>
          </w:rPr>
          <w:tab/>
        </w:r>
        <w:r w:rsidR="00E11B20">
          <w:rPr>
            <w:noProof/>
            <w:webHidden/>
          </w:rPr>
          <w:fldChar w:fldCharType="begin"/>
        </w:r>
        <w:r w:rsidR="00E11B20">
          <w:rPr>
            <w:noProof/>
            <w:webHidden/>
          </w:rPr>
          <w:instrText xml:space="preserve"> PAGEREF _Toc46217175 \h </w:instrText>
        </w:r>
        <w:r w:rsidR="00E11B20">
          <w:rPr>
            <w:noProof/>
            <w:webHidden/>
          </w:rPr>
        </w:r>
        <w:r w:rsidR="00E11B20">
          <w:rPr>
            <w:noProof/>
            <w:webHidden/>
          </w:rPr>
          <w:fldChar w:fldCharType="separate"/>
        </w:r>
        <w:r w:rsidR="00E11B20">
          <w:rPr>
            <w:noProof/>
            <w:webHidden/>
          </w:rPr>
          <w:t>85</w:t>
        </w:r>
        <w:r w:rsidR="00E11B20">
          <w:rPr>
            <w:noProof/>
            <w:webHidden/>
          </w:rPr>
          <w:fldChar w:fldCharType="end"/>
        </w:r>
      </w:hyperlink>
    </w:p>
    <w:p w14:paraId="3EF272C1" w14:textId="1222EB96" w:rsidR="00E11B20" w:rsidRDefault="00DD41B1">
      <w:pPr>
        <w:pStyle w:val="TOC1"/>
        <w:rPr>
          <w:rFonts w:asciiTheme="minorHAnsi" w:eastAsiaTheme="minorEastAsia" w:hAnsiTheme="minorHAnsi" w:cstheme="minorBidi"/>
          <w:noProof/>
          <w:szCs w:val="22"/>
          <w:lang w:val="en-GB" w:eastAsia="en-GB"/>
        </w:rPr>
      </w:pPr>
      <w:hyperlink w:anchor="_Toc46217176"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_Toc46217176 \h </w:instrText>
        </w:r>
        <w:r w:rsidR="00E11B20">
          <w:rPr>
            <w:noProof/>
            <w:webHidden/>
          </w:rPr>
        </w:r>
        <w:r w:rsidR="00E11B20">
          <w:rPr>
            <w:noProof/>
            <w:webHidden/>
          </w:rPr>
          <w:fldChar w:fldCharType="separate"/>
        </w:r>
        <w:r w:rsidR="00E11B20">
          <w:rPr>
            <w:noProof/>
            <w:webHidden/>
          </w:rPr>
          <w:t>87</w:t>
        </w:r>
        <w:r w:rsidR="00E11B20">
          <w:rPr>
            <w:noProof/>
            <w:webHidden/>
          </w:rPr>
          <w:fldChar w:fldCharType="end"/>
        </w:r>
      </w:hyperlink>
    </w:p>
    <w:p w14:paraId="76292529" w14:textId="3368F4D4" w:rsidR="00E11B20" w:rsidRDefault="00DD41B1">
      <w:pPr>
        <w:pStyle w:val="TOC1"/>
        <w:rPr>
          <w:rFonts w:asciiTheme="minorHAnsi" w:eastAsiaTheme="minorEastAsia" w:hAnsiTheme="minorHAnsi" w:cstheme="minorBidi"/>
          <w:noProof/>
          <w:szCs w:val="22"/>
          <w:lang w:val="en-GB" w:eastAsia="en-GB"/>
        </w:rPr>
      </w:pPr>
      <w:hyperlink w:anchor="_Toc46217177"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_Toc46217177 \h </w:instrText>
        </w:r>
        <w:r w:rsidR="00E11B20">
          <w:rPr>
            <w:noProof/>
            <w:webHidden/>
          </w:rPr>
        </w:r>
        <w:r w:rsidR="00E11B20">
          <w:rPr>
            <w:noProof/>
            <w:webHidden/>
          </w:rPr>
          <w:fldChar w:fldCharType="separate"/>
        </w:r>
        <w:r w:rsidR="00E11B20">
          <w:rPr>
            <w:noProof/>
            <w:webHidden/>
          </w:rPr>
          <w:t>88</w:t>
        </w:r>
        <w:r w:rsidR="00E11B20">
          <w:rPr>
            <w:noProof/>
            <w:webHidden/>
          </w:rPr>
          <w:fldChar w:fldCharType="end"/>
        </w:r>
      </w:hyperlink>
    </w:p>
    <w:p w14:paraId="238387F0" w14:textId="36D63C54" w:rsidR="00E11B20" w:rsidRDefault="00DD41B1">
      <w:pPr>
        <w:pStyle w:val="TOC1"/>
        <w:rPr>
          <w:rFonts w:asciiTheme="minorHAnsi" w:eastAsiaTheme="minorEastAsia" w:hAnsiTheme="minorHAnsi" w:cstheme="minorBidi"/>
          <w:noProof/>
          <w:szCs w:val="22"/>
          <w:lang w:val="en-GB" w:eastAsia="en-GB"/>
        </w:rPr>
      </w:pPr>
      <w:hyperlink w:anchor="_Toc46217178"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_Toc46217178 \h </w:instrText>
        </w:r>
        <w:r w:rsidR="00E11B20">
          <w:rPr>
            <w:noProof/>
            <w:webHidden/>
          </w:rPr>
        </w:r>
        <w:r w:rsidR="00E11B20">
          <w:rPr>
            <w:noProof/>
            <w:webHidden/>
          </w:rPr>
          <w:fldChar w:fldCharType="separate"/>
        </w:r>
        <w:r w:rsidR="00E11B20">
          <w:rPr>
            <w:noProof/>
            <w:webHidden/>
          </w:rPr>
          <w:t>89</w:t>
        </w:r>
        <w:r w:rsidR="00E11B20">
          <w:rPr>
            <w:noProof/>
            <w:webHidden/>
          </w:rPr>
          <w:fldChar w:fldCharType="end"/>
        </w:r>
      </w:hyperlink>
    </w:p>
    <w:p w14:paraId="0802C75A" w14:textId="631A0CDB" w:rsidR="00E11B20" w:rsidRDefault="00DD41B1">
      <w:pPr>
        <w:pStyle w:val="TOC1"/>
        <w:rPr>
          <w:rFonts w:asciiTheme="minorHAnsi" w:eastAsiaTheme="minorEastAsia" w:hAnsiTheme="minorHAnsi" w:cstheme="minorBidi"/>
          <w:noProof/>
          <w:szCs w:val="22"/>
          <w:lang w:val="en-GB" w:eastAsia="en-GB"/>
        </w:rPr>
      </w:pPr>
      <w:hyperlink w:anchor="_Toc46217179" w:history="1">
        <w:r w:rsidR="00E11B20" w:rsidRPr="00B177B0">
          <w:rPr>
            <w:rStyle w:val="Hyperlink"/>
            <w:noProof/>
            <w:lang w:val="en-GB"/>
          </w:rPr>
          <w:t>Appendix</w:t>
        </w:r>
        <w:r w:rsidR="00E11B20">
          <w:rPr>
            <w:noProof/>
            <w:webHidden/>
          </w:rPr>
          <w:tab/>
        </w:r>
        <w:r w:rsidR="00E11B20">
          <w:rPr>
            <w:noProof/>
            <w:webHidden/>
          </w:rPr>
          <w:fldChar w:fldCharType="begin"/>
        </w:r>
        <w:r w:rsidR="00E11B20">
          <w:rPr>
            <w:noProof/>
            <w:webHidden/>
          </w:rPr>
          <w:instrText xml:space="preserve"> PAGEREF _Toc46217179 \h </w:instrText>
        </w:r>
        <w:r w:rsidR="00E11B20">
          <w:rPr>
            <w:noProof/>
            <w:webHidden/>
          </w:rPr>
        </w:r>
        <w:r w:rsidR="00E11B20">
          <w:rPr>
            <w:noProof/>
            <w:webHidden/>
          </w:rPr>
          <w:fldChar w:fldCharType="separate"/>
        </w:r>
        <w:r w:rsidR="00E11B20">
          <w:rPr>
            <w:noProof/>
            <w:webHidden/>
          </w:rPr>
          <w:t>90</w:t>
        </w:r>
        <w:r w:rsidR="00E11B20">
          <w:rPr>
            <w:noProof/>
            <w:webHidden/>
          </w:rPr>
          <w:fldChar w:fldCharType="end"/>
        </w:r>
      </w:hyperlink>
    </w:p>
    <w:p w14:paraId="6DA66DE8" w14:textId="1ADF3A8B" w:rsidR="00E11B20" w:rsidRDefault="00DD41B1">
      <w:pPr>
        <w:pStyle w:val="TOC1"/>
        <w:rPr>
          <w:rFonts w:asciiTheme="minorHAnsi" w:eastAsiaTheme="minorEastAsia" w:hAnsiTheme="minorHAnsi" w:cstheme="minorBidi"/>
          <w:noProof/>
          <w:szCs w:val="22"/>
          <w:lang w:val="en-GB" w:eastAsia="en-GB"/>
        </w:rPr>
      </w:pPr>
      <w:hyperlink w:anchor="_Toc46217180" w:history="1">
        <w:r w:rsidR="00E11B20" w:rsidRPr="00B177B0">
          <w:rPr>
            <w:rStyle w:val="Hyperlink"/>
            <w:noProof/>
            <w:lang w:val="en-GB"/>
          </w:rPr>
          <w:t>Reference to Project Repository</w:t>
        </w:r>
        <w:r w:rsidR="00E11B20">
          <w:rPr>
            <w:noProof/>
            <w:webHidden/>
          </w:rPr>
          <w:tab/>
        </w:r>
        <w:r w:rsidR="00E11B20">
          <w:rPr>
            <w:noProof/>
            <w:webHidden/>
          </w:rPr>
          <w:fldChar w:fldCharType="begin"/>
        </w:r>
        <w:r w:rsidR="00E11B20">
          <w:rPr>
            <w:noProof/>
            <w:webHidden/>
          </w:rPr>
          <w:instrText xml:space="preserve"> PAGEREF _Toc46217180 \h </w:instrText>
        </w:r>
        <w:r w:rsidR="00E11B20">
          <w:rPr>
            <w:noProof/>
            <w:webHidden/>
          </w:rPr>
        </w:r>
        <w:r w:rsidR="00E11B20">
          <w:rPr>
            <w:noProof/>
            <w:webHidden/>
          </w:rPr>
          <w:fldChar w:fldCharType="separate"/>
        </w:r>
        <w:r w:rsidR="00E11B20">
          <w:rPr>
            <w:noProof/>
            <w:webHidden/>
          </w:rPr>
          <w:t>91</w:t>
        </w:r>
        <w:r w:rsidR="00E11B20">
          <w:rPr>
            <w:noProof/>
            <w:webHidden/>
          </w:rPr>
          <w:fldChar w:fldCharType="end"/>
        </w:r>
      </w:hyperlink>
    </w:p>
    <w:p w14:paraId="025BB412" w14:textId="688C32BE"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9" w:name="_Toc46067011"/>
      <w:bookmarkStart w:id="10" w:name="_Toc46217070"/>
      <w:r w:rsidRPr="00CC5315">
        <w:rPr>
          <w:lang w:val="en-GB"/>
        </w:rPr>
        <w:lastRenderedPageBreak/>
        <w:t>Introduction</w:t>
      </w:r>
      <w:bookmarkEnd w:id="9"/>
      <w:bookmarkEnd w:id="10"/>
    </w:p>
    <w:p w14:paraId="03155EFE" w14:textId="77777777" w:rsidR="00417554" w:rsidRPr="00CC5315" w:rsidRDefault="00DD54C3" w:rsidP="00417554">
      <w:pPr>
        <w:pStyle w:val="Heading2"/>
        <w:rPr>
          <w:lang w:val="en-GB"/>
        </w:rPr>
      </w:pPr>
      <w:bookmarkStart w:id="11" w:name="_Ref45902555"/>
      <w:bookmarkStart w:id="12" w:name="_Toc46067012"/>
      <w:bookmarkStart w:id="13" w:name="_Toc46217071"/>
      <w:r w:rsidRPr="00CC5315">
        <w:rPr>
          <w:lang w:val="en-GB"/>
        </w:rPr>
        <w:t>Initial Situation</w:t>
      </w:r>
      <w:bookmarkEnd w:id="11"/>
      <w:bookmarkEnd w:id="12"/>
      <w:bookmarkEnd w:id="13"/>
    </w:p>
    <w:p w14:paraId="16FEB40E" w14:textId="070EDA8F"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EB5969">
        <w:rPr>
          <w:lang w:val="en-GB" w:eastAsia="de-DE"/>
        </w:rPr>
        <w:t>ISPE,</w:t>
      </w:r>
      <w:r w:rsidR="00F27CAE" w:rsidRPr="00CC5315">
        <w:rPr>
          <w:lang w:val="en-GB" w:eastAsia="de-DE"/>
        </w:rPr>
        <w:t xml:space="preserv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EB5969">
        <w:rPr>
          <w:lang w:val="en-GB" w:eastAsia="de-DE"/>
        </w:rPr>
        <w:t>ISPE,</w:t>
      </w:r>
      <w:r w:rsidR="004958F2" w:rsidRPr="00CC5315">
        <w:rPr>
          <w:lang w:val="en-GB" w:eastAsia="de-DE"/>
        </w:rPr>
        <w:t xml:space="preserve"> 2008, p. 14; Johner,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8866F3">
        <w:rPr>
          <w:lang w:val="en-CH" w:eastAsia="de-DE"/>
        </w:rPr>
        <w:t xml:space="preserve"> issued by the International Society for Pharmaceutical Engineering</w:t>
      </w:r>
      <w:r w:rsidR="00B873F9" w:rsidRPr="00CC5315">
        <w:rPr>
          <w:lang w:val="en-GB" w:eastAsia="de-DE"/>
        </w:rPr>
        <w:t xml:space="preserve"> (</w:t>
      </w:r>
      <w:r w:rsidR="00EB5969">
        <w:rPr>
          <w:lang w:val="en-GB" w:eastAsia="de-DE"/>
        </w:rPr>
        <w:t>ISPE,</w:t>
      </w:r>
      <w:r w:rsidR="00E82B98" w:rsidRPr="00CC5315">
        <w:rPr>
          <w:lang w:val="en-GB" w:eastAsia="de-DE"/>
        </w:rPr>
        <w:t xml:space="preserve"> 2008, p. 14</w:t>
      </w:r>
      <w:r w:rsidR="00B873F9" w:rsidRPr="00CC5315">
        <w:rPr>
          <w:lang w:val="en-GB" w:eastAsia="de-DE"/>
        </w:rPr>
        <w:t>)</w:t>
      </w:r>
      <w:r w:rsidR="00716742" w:rsidRPr="00CC5315">
        <w:rPr>
          <w:lang w:val="en-GB" w:eastAsia="de-DE"/>
        </w:rPr>
        <w:t>.</w:t>
      </w:r>
    </w:p>
    <w:p w14:paraId="0AE2B56A" w14:textId="6E7F23E5"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w:t>
      </w:r>
      <w:r w:rsidR="00EB5969">
        <w:rPr>
          <w:lang w:val="en-GB" w:eastAsia="de-DE"/>
        </w:rPr>
        <w:t>ISPE,</w:t>
      </w:r>
      <w:r w:rsidR="00FB465A" w:rsidRPr="00CC5315">
        <w:rPr>
          <w:lang w:val="en-GB" w:eastAsia="de-DE"/>
        </w:rPr>
        <w:t xml:space="preserve"> 2008, p. 38)</w:t>
      </w:r>
      <w:r w:rsidR="006F7C11" w:rsidRPr="00CC5315">
        <w:rPr>
          <w:lang w:val="en-GB" w:eastAsia="de-DE"/>
        </w:rPr>
        <w:t xml:space="preserve">. </w:t>
      </w:r>
    </w:p>
    <w:p w14:paraId="3CD10587" w14:textId="56A03576" w:rsidR="00FB465A" w:rsidRPr="00CC5315" w:rsidRDefault="006F7C11" w:rsidP="00DD73C6">
      <w:pPr>
        <w:jc w:val="left"/>
        <w:rPr>
          <w:lang w:val="en-GB" w:eastAsia="de-DE"/>
        </w:rPr>
      </w:pPr>
      <w:r w:rsidRPr="00CC5315">
        <w:rPr>
          <w:lang w:val="en-GB" w:eastAsia="de-DE"/>
        </w:rPr>
        <w:t xml:space="preserve">Until today the wega CSV </w:t>
      </w:r>
      <w:r w:rsidR="00A66686">
        <w:rPr>
          <w:lang w:val="en-GB" w:eastAsia="de-DE"/>
        </w:rPr>
        <w:t>specialist’s</w:t>
      </w:r>
      <w:r w:rsidRPr="00CC5315">
        <w:rPr>
          <w:lang w:val="en-GB" w:eastAsia="de-DE"/>
        </w:rPr>
        <w:t xml:space="preserve">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even though test tools like</w:t>
      </w:r>
      <w:r w:rsidR="003A6562">
        <w:rPr>
          <w:lang w:val="en-CH" w:eastAsia="de-DE"/>
        </w:rPr>
        <w:t xml:space="preserve"> HP ALM</w:t>
      </w:r>
      <w:r w:rsidR="00AF4C28" w:rsidRPr="00CC5315">
        <w:rPr>
          <w:lang w:val="en-GB" w:eastAsia="de-DE"/>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2289B">
        <w:rPr>
          <w:lang w:val="en-GB" w:eastAsia="de-DE"/>
        </w:rPr>
        <w:t>Evelyne Daniel, personal communication, December 19, 2019</w:t>
      </w:r>
      <w:r w:rsidR="00A377A5" w:rsidRPr="00C2289B">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14" w:name="_Toc46067013"/>
      <w:bookmarkStart w:id="15" w:name="_Toc46217072"/>
      <w:r w:rsidRPr="00CC5315">
        <w:rPr>
          <w:lang w:val="en-GB"/>
        </w:rPr>
        <w:t xml:space="preserve">BDD </w:t>
      </w:r>
      <w:r w:rsidR="00BB6B36" w:rsidRPr="00CC5315">
        <w:rPr>
          <w:lang w:val="en-GB"/>
        </w:rPr>
        <w:t>High Level Test Automatio</w:t>
      </w:r>
      <w:r w:rsidR="00F73352" w:rsidRPr="00CC5315">
        <w:rPr>
          <w:lang w:val="en-GB"/>
        </w:rPr>
        <w:t>n</w:t>
      </w:r>
      <w:bookmarkEnd w:id="14"/>
      <w:bookmarkEnd w:id="15"/>
    </w:p>
    <w:p w14:paraId="58037757" w14:textId="39CB812B"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w:t>
      </w:r>
      <w:r w:rsidR="00EB5969">
        <w:rPr>
          <w:lang w:val="en-GB" w:eastAsia="de-DE"/>
        </w:rPr>
        <w:t>ISPE,</w:t>
      </w:r>
      <w:r w:rsidRPr="00CC5315">
        <w:rPr>
          <w:lang w:val="en-GB" w:eastAsia="de-DE"/>
        </w:rPr>
        <w:t xml:space="preserv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lastRenderedPageBreak/>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4507EFCC"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 Nagy and Seb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639F42B9" w:rsidR="007A5004" w:rsidRPr="00CC5315" w:rsidRDefault="00101981" w:rsidP="00AB6448">
      <w:pPr>
        <w:rPr>
          <w:lang w:val="en-GB" w:eastAsia="de-DE"/>
        </w:rPr>
      </w:pPr>
      <w:r>
        <w:rPr>
          <w:lang w:val="en-CH" w:eastAsia="de-DE"/>
        </w:rPr>
        <w:t xml:space="preserve">There are different BDD high level automation tools available </w:t>
      </w:r>
      <w:r w:rsidRPr="00101981">
        <w:rPr>
          <w:lang w:val="en-GB"/>
        </w:rPr>
        <w:t>(Ketterlin Fisher, 2019)</w:t>
      </w:r>
      <w:r>
        <w:rPr>
          <w:lang w:val="en-CH" w:eastAsia="de-DE"/>
        </w:rPr>
        <w:t>.</w:t>
      </w:r>
      <w:r w:rsidR="00350052">
        <w:rPr>
          <w:lang w:val="en-CH" w:eastAsia="de-DE"/>
        </w:rPr>
        <w:t xml:space="preserve"> But for the purpose of this project, the focus will be laid on following tools</w:t>
      </w:r>
      <w:r w:rsidR="00CE677F" w:rsidRPr="00CC5315">
        <w:rPr>
          <w:lang w:val="en-GB" w:eastAsia="de-DE"/>
        </w:rPr>
        <w: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(SmartBear Software, 2020).</w:t>
      </w:r>
    </w:p>
    <w:p w14:paraId="0BAD6D79" w14:textId="77777777" w:rsidR="005D14D1" w:rsidRPr="00CC5315" w:rsidRDefault="005D14D1" w:rsidP="009C718D">
      <w:pPr>
        <w:pStyle w:val="ListParagraph"/>
        <w:numPr>
          <w:ilvl w:val="0"/>
          <w:numId w:val="7"/>
        </w:numPr>
        <w:rPr>
          <w:lang w:val="en-GB"/>
        </w:rPr>
      </w:pPr>
      <w:r w:rsidRPr="00CC5315">
        <w:rPr>
          <w:lang w:val="en-GB"/>
        </w:rPr>
        <w:t>Selenium which simulates the user interaction with the web application and will be controlled by cucumber and the gherkin feature file (Selenium, n.d; Jain &amp; Sawant, 2018).</w:t>
      </w:r>
    </w:p>
    <w:p w14:paraId="0D8F1A78" w14:textId="7ABBEE4D" w:rsidR="00F73352" w:rsidRPr="00CC5315" w:rsidRDefault="005D14D1" w:rsidP="00F90292">
      <w:pPr>
        <w:pStyle w:val="ListParagraph"/>
        <w:numPr>
          <w:ilvl w:val="0"/>
          <w:numId w:val="7"/>
        </w:numPr>
        <w:rPr>
          <w:lang w:val="en-GB"/>
        </w:rPr>
      </w:pPr>
      <w:r w:rsidRPr="00CC5315">
        <w:rPr>
          <w:lang w:val="en-GB"/>
        </w:rPr>
        <w:t>Scenarioo</w:t>
      </w:r>
      <w:r w:rsidR="005070BF" w:rsidRPr="00CC5315">
        <w:rPr>
          <w:lang w:val="en-GB"/>
        </w:rPr>
        <w:t xml:space="preserve"> and the Scenarioo-Cucumber-plugin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 xml:space="preserve">with an automated and a manual part </w:t>
      </w:r>
      <w:r w:rsidR="00A16CBB" w:rsidRPr="008866F3">
        <w:rPr>
          <w:lang w:val="en-GB"/>
        </w:rPr>
        <w:t>(Scenarioo, n.d.</w:t>
      </w:r>
      <w:r w:rsidR="00AC3498">
        <w:rPr>
          <w:lang w:val="en-CH"/>
        </w:rPr>
        <w:t>-a</w:t>
      </w:r>
      <w:r w:rsidR="00A16CBB" w:rsidRPr="008866F3">
        <w:rPr>
          <w:lang w:val="en-GB"/>
        </w:rPr>
        <w:t xml:space="preserve">; </w:t>
      </w:r>
      <w:r w:rsidR="008866F3" w:rsidRPr="008866F3">
        <w:rPr>
          <w:lang w:val="en-GB"/>
        </w:rPr>
        <w:t>Hosbach, 2020)</w:t>
      </w:r>
      <w:r w:rsidRPr="00CC5315">
        <w:rPr>
          <w:lang w:val="en-GB"/>
        </w:rPr>
        <w:t>.</w:t>
      </w:r>
    </w:p>
    <w:p w14:paraId="41D519CF" w14:textId="27A505A3" w:rsidR="00F73352" w:rsidRPr="00CC5315" w:rsidRDefault="00F73352" w:rsidP="00F73352">
      <w:pPr>
        <w:pStyle w:val="Heading2"/>
        <w:rPr>
          <w:lang w:val="en-GB"/>
        </w:rPr>
      </w:pPr>
      <w:bookmarkStart w:id="16" w:name="_Toc46067014"/>
      <w:bookmarkStart w:id="17" w:name="_Toc46217073"/>
      <w:r w:rsidRPr="00CC5315">
        <w:rPr>
          <w:lang w:val="en-GB"/>
        </w:rPr>
        <w:t>Automated Testing for OQ</w:t>
      </w:r>
      <w:bookmarkEnd w:id="16"/>
      <w:bookmarkEnd w:id="17"/>
    </w:p>
    <w:p w14:paraId="274BE966" w14:textId="4973C86D"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w:t>
      </w:r>
      <w:r w:rsidR="00350052">
        <w:rPr>
          <w:lang w:val="en-CH" w:eastAsia="de-DE"/>
        </w:rPr>
        <w:t>therefore generating</w:t>
      </w:r>
      <w:r w:rsidRPr="00CC5315">
        <w:rPr>
          <w:lang w:val="en-GB" w:eastAsia="de-DE"/>
        </w:rPr>
        <w:t xml:space="preserve"> high costs (Guru99b, 2020; Hoogenraad, 2017). This is especially true, when the same tests have to be performed several times</w:t>
      </w:r>
      <w:r w:rsidR="003A6562">
        <w:rPr>
          <w:lang w:val="en-CH" w:eastAsia="de-DE"/>
        </w:rPr>
        <w:t xml:space="preserve"> e.g. in regression testing</w:t>
      </w:r>
      <w:r w:rsidRPr="00CC5315">
        <w:rPr>
          <w:lang w:val="en-GB" w:eastAsia="de-DE"/>
        </w:rPr>
        <w:t xml:space="preserve"> (Guru99b, 2020). On the other hand, and in contrast to automated testing, manual testing allows to evaluate aspects like user friendliness and positive customer experience (Guru99b, 2020).</w:t>
      </w:r>
      <w:r w:rsidR="00350052">
        <w:rPr>
          <w:lang w:val="en-CH" w:eastAsia="de-DE"/>
        </w:rPr>
        <w:t xml:space="preserve"> A</w:t>
      </w:r>
      <w:r w:rsidR="00350052" w:rsidRPr="00CC5315">
        <w:rPr>
          <w:lang w:val="en-GB" w:eastAsia="de-DE"/>
        </w:rPr>
        <w:t>s testing on functional level does not include evaluations on usability aspects</w:t>
      </w:r>
      <w:r w:rsidR="00350052">
        <w:rPr>
          <w:lang w:val="en-CH" w:eastAsia="de-DE"/>
        </w:rPr>
        <w:t xml:space="preserve"> </w:t>
      </w:r>
      <w:r w:rsidR="00350052" w:rsidRPr="00CC5315">
        <w:rPr>
          <w:lang w:val="en-GB" w:eastAsia="de-DE"/>
        </w:rPr>
        <w:t>(Qualitest, n.d.)</w:t>
      </w:r>
      <w:r w:rsidR="00EA324A" w:rsidRPr="00CC5315">
        <w:rPr>
          <w:lang w:val="en-GB" w:eastAsia="de-DE"/>
        </w:rPr>
        <w:t>,</w:t>
      </w:r>
      <w:r w:rsidRPr="00CC5315">
        <w:rPr>
          <w:lang w:val="en-GB" w:eastAsia="de-DE"/>
        </w:rPr>
        <w:t xml:space="preserve"> this project will</w:t>
      </w:r>
      <w:r w:rsidR="00350052">
        <w:rPr>
          <w:lang w:val="en-CH" w:eastAsia="de-DE"/>
        </w:rPr>
        <w:t xml:space="preserve"> primarily</w:t>
      </w:r>
      <w:r w:rsidRPr="00CC5315">
        <w:rPr>
          <w:lang w:val="en-GB" w:eastAsia="de-DE"/>
        </w:rPr>
        <w:t xml:space="preserve"> focus its investigations on test automation for OQs.</w:t>
      </w:r>
    </w:p>
    <w:p w14:paraId="4FA6DCEB" w14:textId="283915C0" w:rsidR="005D14D1" w:rsidRPr="008866F3" w:rsidRDefault="00F73352" w:rsidP="00AB6448">
      <w:pPr>
        <w:rPr>
          <w:lang w:val="en-CH"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xml:space="preserve">, as well as </w:t>
      </w:r>
      <w:r w:rsidR="003A6562">
        <w:rPr>
          <w:lang w:val="en-CH" w:eastAsia="de-DE"/>
        </w:rPr>
        <w:t>P</w:t>
      </w:r>
      <w:r w:rsidR="00B3764C" w:rsidRPr="00CC5315">
        <w:rPr>
          <w:lang w:val="en-GB" w:eastAsia="de-DE"/>
        </w:rPr>
        <w:t>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w:t>
      </w:r>
      <w:r w:rsidR="008866F3" w:rsidRPr="00CC5315">
        <w:rPr>
          <w:lang w:val="en-GB" w:eastAsia="de-DE"/>
        </w:rPr>
        <w:t>(</w:t>
      </w:r>
      <w:r w:rsidR="008866F3" w:rsidRPr="008866F3">
        <w:rPr>
          <w:lang w:val="en-GB"/>
        </w:rPr>
        <w:t xml:space="preserve">ISPE, 2008, p. </w:t>
      </w:r>
      <w:r w:rsidR="008866F3">
        <w:rPr>
          <w:lang w:val="en-CH"/>
        </w:rPr>
        <w:t>15</w:t>
      </w:r>
      <w:r w:rsidR="008866F3" w:rsidRPr="008866F3">
        <w:rPr>
          <w:lang w:val="en-GB"/>
        </w:rPr>
        <w:t>)</w:t>
      </w:r>
      <w:r w:rsidR="008866F3">
        <w:rPr>
          <w:lang w:val="en-CH"/>
        </w:rPr>
        <w:t>.</w:t>
      </w:r>
    </w:p>
    <w:p w14:paraId="013B242C" w14:textId="53A31C98" w:rsidR="0003724F" w:rsidRPr="00CC5315" w:rsidRDefault="00C77D60" w:rsidP="0003724F">
      <w:pPr>
        <w:pStyle w:val="Heading2"/>
        <w:rPr>
          <w:lang w:val="en-GB"/>
        </w:rPr>
      </w:pPr>
      <w:bookmarkStart w:id="18" w:name="_Toc46067015"/>
      <w:bookmarkStart w:id="19" w:name="_Toc46217074"/>
      <w:r w:rsidRPr="00CC5315">
        <w:rPr>
          <w:lang w:val="en-GB"/>
        </w:rPr>
        <w:lastRenderedPageBreak/>
        <w:t>Hypothesis and Research Questions</w:t>
      </w:r>
      <w:bookmarkEnd w:id="18"/>
      <w:bookmarkEnd w:id="19"/>
    </w:p>
    <w:p w14:paraId="5BB16866" w14:textId="6A39E52B" w:rsidR="002F706E" w:rsidRPr="00CC5315" w:rsidRDefault="00AF793A" w:rsidP="00975D4A">
      <w:pPr>
        <w:rPr>
          <w:lang w:val="en-GB" w:eastAsia="de-DE"/>
        </w:rPr>
      </w:pPr>
      <w:r w:rsidRPr="00CC5315">
        <w:rPr>
          <w:lang w:val="en-GB" w:eastAsia="de-DE"/>
        </w:rPr>
        <w:t>This project</w:t>
      </w:r>
      <w:r w:rsidR="003A6562">
        <w:rPr>
          <w:lang w:val="en-CH" w:eastAsia="de-DE"/>
        </w:rPr>
        <w:t xml:space="preserve"> was based on</w:t>
      </w:r>
      <w:r w:rsidR="002F706E" w:rsidRPr="00CC5315">
        <w:rPr>
          <w:lang w:val="en-GB" w:eastAsia="de-DE"/>
        </w:rPr>
        <w:t xml:space="preserve">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Scenarioo,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4ECFD8F5"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th</w:t>
      </w:r>
      <w:r w:rsidR="003A6562">
        <w:rPr>
          <w:lang w:val="en-CH" w:eastAsia="de-DE"/>
        </w:rPr>
        <w:t>is</w:t>
      </w:r>
      <w:r w:rsidRPr="00CC5315">
        <w:rPr>
          <w:lang w:val="en-GB" w:eastAsia="de-DE"/>
        </w:rPr>
        <w:t xml:space="preserv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2DD08913"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FE28CA">
        <w:rPr>
          <w:lang w:val="en-GB" w:eastAsia="de-DE"/>
        </w:rPr>
        <w:t>-OQ</w:t>
      </w:r>
      <w:r w:rsidRPr="00CC5315">
        <w:rPr>
          <w:lang w:val="en-GB" w:eastAsia="de-DE"/>
        </w:rPr>
        <w:t xml:space="preserve"> process satisfy </w:t>
      </w:r>
      <w:r w:rsidR="00F72343" w:rsidRPr="00CC5315">
        <w:rPr>
          <w:lang w:val="en-GB" w:eastAsia="de-DE"/>
        </w:rPr>
        <w:t>the GAMP5</w:t>
      </w:r>
      <w:r w:rsidR="003A6562">
        <w:rPr>
          <w:lang w:val="en-CH" w:eastAsia="de-DE"/>
        </w:rPr>
        <w:t xml:space="preserve"> OQ</w:t>
      </w:r>
      <w:r w:rsidR="00F72343" w:rsidRPr="00CC5315">
        <w:rPr>
          <w:lang w:val="en-GB" w:eastAsia="de-DE"/>
        </w:rPr>
        <w:t xml:space="preserve"> requirements?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Can automation tools like Cucumber/Gherkin, Selenium and Scenarioo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20" w:name="_Toc46067016"/>
      <w:bookmarkStart w:id="21" w:name="_Toc46217075"/>
      <w:r w:rsidRPr="00CC5315">
        <w:rPr>
          <w:lang w:val="en-GB"/>
        </w:rPr>
        <w:t>Scope</w:t>
      </w:r>
      <w:bookmarkEnd w:id="20"/>
      <w:bookmarkEnd w:id="21"/>
    </w:p>
    <w:p w14:paraId="4BB6C6B9" w14:textId="33C8A3A9"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w:t>
      </w:r>
      <w:r w:rsidR="00350052">
        <w:rPr>
          <w:lang w:val="en-CH" w:eastAsia="de-DE"/>
        </w:rPr>
        <w:t>ISPE</w:t>
      </w:r>
      <w:r w:rsidR="0030632E" w:rsidRPr="00CC5315">
        <w:rPr>
          <w:lang w:val="en-GB" w:eastAsia="de-DE"/>
        </w:rPr>
        <w:t>,</w:t>
      </w:r>
      <w:r w:rsidR="00C246AA">
        <w:rPr>
          <w:lang w:val="en-CH" w:eastAsia="de-DE"/>
        </w:rPr>
        <w:t xml:space="preserve"> 2008,</w:t>
      </w:r>
      <w:r w:rsidR="0030632E" w:rsidRPr="00CC5315">
        <w:rPr>
          <w:lang w:val="en-GB" w:eastAsia="de-DE"/>
        </w:rPr>
        <w:t xml:space="preserve"> </w:t>
      </w:r>
      <w:r w:rsidR="00502139" w:rsidRPr="00CC5315">
        <w:rPr>
          <w:lang w:val="en-GB" w:eastAsia="de-DE"/>
        </w:rPr>
        <w:t>p.</w:t>
      </w:r>
      <w:r w:rsidR="00A76701" w:rsidRPr="00CC5315">
        <w:rPr>
          <w:lang w:val="en-GB" w:eastAsia="de-DE"/>
        </w:rPr>
        <w:t>25</w:t>
      </w:r>
      <w:r w:rsidR="00350052">
        <w:rPr>
          <w:lang w:val="en-CH" w:eastAsia="de-DE"/>
        </w:rPr>
        <w:t>,</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22" w:name="_Toc46067017"/>
      <w:bookmarkStart w:id="23" w:name="_Toc46217076"/>
      <w:r w:rsidRPr="00CC5315">
        <w:rPr>
          <w:lang w:val="en-GB"/>
        </w:rPr>
        <w:t>In Scope</w:t>
      </w:r>
      <w:bookmarkEnd w:id="22"/>
      <w:bookmarkEnd w:id="23"/>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m, Scenarioo</w:t>
      </w:r>
      <w:r w:rsidR="002A41BC" w:rsidRPr="00CC5315">
        <w:rPr>
          <w:lang w:val="en-GB" w:eastAsia="de-DE"/>
        </w:rPr>
        <w:t>, Cucumber-Scenarioo-plugin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Implementation of a prototype for the evaluation and illustration of a test automation. The test automation is based on the following tools: Cucumber, Selenium, Scenarioo</w:t>
      </w:r>
      <w:r w:rsidR="008C49F2" w:rsidRPr="00CC5315">
        <w:rPr>
          <w:lang w:val="en-GB" w:eastAsia="de-DE"/>
        </w:rPr>
        <w:t xml:space="preserve"> and the Cucumber-Scenarioo-plugin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24" w:name="_Toc46067018"/>
      <w:bookmarkStart w:id="25" w:name="_Toc46217077"/>
      <w:r w:rsidRPr="00CC5315">
        <w:rPr>
          <w:lang w:val="en-GB"/>
        </w:rPr>
        <w:lastRenderedPageBreak/>
        <w:t>Out of Scope</w:t>
      </w:r>
      <w:bookmarkEnd w:id="24"/>
      <w:bookmarkEnd w:id="25"/>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67CD5631"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w:t>
      </w:r>
      <w:r w:rsidR="00CE168D">
        <w:rPr>
          <w:lang w:val="en-CH"/>
        </w:rPr>
        <w:t xml:space="preserve"> and</w:t>
      </w:r>
      <w:r w:rsidRPr="00CC5315">
        <w:rPr>
          <w:lang w:val="en-GB"/>
        </w:rPr>
        <w:t xml:space="preserve"> used infrastructure).</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26" w:name="_Toc46067019"/>
      <w:bookmarkStart w:id="27" w:name="_Toc46217078"/>
      <w:r w:rsidRPr="00CC5315">
        <w:rPr>
          <w:lang w:val="en-GB"/>
        </w:rPr>
        <w:t>Approach</w:t>
      </w:r>
      <w:bookmarkEnd w:id="26"/>
      <w:bookmarkEnd w:id="27"/>
    </w:p>
    <w:p w14:paraId="0591500C" w14:textId="63C53F6E"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00CE168D" w:rsidRPr="00CC5315">
        <w:rPr>
          <w:lang w:val="en-GB" w:eastAsia="de-DE"/>
        </w:rPr>
        <w:t xml:space="preserve">Nagy </w:t>
      </w:r>
      <w:r w:rsidR="00CE168D">
        <w:rPr>
          <w:lang w:val="en-CH" w:eastAsia="de-DE"/>
        </w:rPr>
        <w:t>&amp;</w:t>
      </w:r>
      <w:r w:rsidR="00CE168D" w:rsidRPr="00CC5315">
        <w:rPr>
          <w:lang w:val="en-GB" w:eastAsia="de-DE"/>
        </w:rPr>
        <w:t xml:space="preserve"> Rose</w:t>
      </w:r>
      <w:r w:rsidR="00CE168D" w:rsidRPr="00CC5315">
        <w:rPr>
          <w:lang w:val="en-GB"/>
        </w:rPr>
        <w:t xml:space="preserve"> </w:t>
      </w:r>
      <w:r w:rsidR="00CE168D" w:rsidRPr="00CE168D">
        <w:rPr>
          <w:lang w:val="en-GB"/>
        </w:rPr>
        <w:t>(2018)</w:t>
      </w:r>
      <w:r w:rsidRPr="00CC5315">
        <w:rPr>
          <w:lang w:val="en-GB"/>
        </w:rPr>
        <w:t>. In chapter 4.6 the authors state that BDD leads to improved efficiency in software development for regulated environments</w:t>
      </w:r>
      <w:r w:rsidR="00401C9D" w:rsidRPr="00CC5315">
        <w:rPr>
          <w:lang w:val="en-GB"/>
        </w:rPr>
        <w:t xml:space="preserve"> </w:t>
      </w:r>
      <w:r w:rsidR="00CE168D" w:rsidRPr="00CE168D">
        <w:rPr>
          <w:lang w:val="en-GB"/>
        </w:rPr>
        <w:t xml:space="preserve">(Nagy &amp; Rose, 2018, pp. </w:t>
      </w:r>
      <w:r w:rsidR="00CE168D">
        <w:rPr>
          <w:lang w:val="en-CH"/>
        </w:rPr>
        <w:t>72</w:t>
      </w:r>
      <w:r w:rsidR="00CE168D" w:rsidRPr="00CE168D">
        <w:rPr>
          <w:lang w:val="en-GB"/>
        </w:rPr>
        <w:t>–</w:t>
      </w:r>
      <w:r w:rsidR="00CE168D">
        <w:rPr>
          <w:lang w:val="en-CH"/>
        </w:rPr>
        <w:t>74</w:t>
      </w:r>
      <w:r w:rsidR="00CE168D" w:rsidRPr="00CE168D">
        <w:rPr>
          <w:lang w:val="en-GB"/>
        </w:rPr>
        <w:t>)</w:t>
      </w:r>
      <w:r w:rsidRPr="00CC5315">
        <w:rPr>
          <w:lang w:val="en-GB"/>
        </w:rPr>
        <w:t xml:space="preserve">. </w:t>
      </w:r>
    </w:p>
    <w:p w14:paraId="32B89575" w14:textId="020552D8"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w:t>
      </w:r>
      <w:r w:rsidR="00CE168D">
        <w:rPr>
          <w:lang w:val="en-CH"/>
        </w:rPr>
        <w:t xml:space="preserve"> </w:t>
      </w:r>
      <w:r w:rsidR="00CE168D" w:rsidRPr="00CE168D">
        <w:rPr>
          <w:lang w:val="en-GB"/>
        </w:rPr>
        <w:t>(ISPE, 2008)</w:t>
      </w:r>
      <w:r w:rsidRPr="00CC5315">
        <w:rPr>
          <w:lang w:val="en-GB"/>
        </w:rPr>
        <w:t xml:space="preserve">. </w:t>
      </w:r>
    </w:p>
    <w:p w14:paraId="26F14B91" w14:textId="01440AA4"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w:t>
      </w:r>
      <w:r w:rsidR="00CE168D">
        <w:rPr>
          <w:lang w:val="en-CH"/>
        </w:rPr>
        <w:t>in order to</w:t>
      </w:r>
      <w:r w:rsidRPr="00CC5315">
        <w:rPr>
          <w:lang w:val="en-GB"/>
        </w:rPr>
        <w:t xml:space="preserve"> be evaluated by a wega CSV </w:t>
      </w:r>
      <w:r w:rsidR="00CE168D">
        <w:rPr>
          <w:lang w:val="en-CH"/>
        </w:rPr>
        <w:t>expert</w:t>
      </w:r>
      <w:r w:rsidRPr="00CC5315">
        <w:rPr>
          <w:lang w:val="en-GB"/>
        </w:rPr>
        <w:t xml:space="preserve">. </w:t>
      </w:r>
      <w:r w:rsidR="00073C14" w:rsidRPr="00CC5315">
        <w:rPr>
          <w:lang w:val="en-GB"/>
        </w:rPr>
        <w:t>The com</w:t>
      </w:r>
      <w:r w:rsidR="00CE168D">
        <w:rPr>
          <w:lang w:val="en-CH"/>
        </w:rPr>
        <w:t>b</w:t>
      </w:r>
      <w:r w:rsidR="00073C14" w:rsidRPr="00CC5315">
        <w:rPr>
          <w:lang w:val="en-GB"/>
        </w:rPr>
        <w:t>ined</w:t>
      </w:r>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wega CSV </w:t>
      </w:r>
      <w:r w:rsidR="00CE168D">
        <w:rPr>
          <w:lang w:val="en-CH"/>
        </w:rPr>
        <w:t>expert</w:t>
      </w:r>
      <w:r w:rsidR="00725769" w:rsidRPr="00CC5315">
        <w:rPr>
          <w:lang w:val="en-GB"/>
        </w:rPr>
        <w:t xml:space="preserve">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wega CSV </w:t>
      </w:r>
      <w:r w:rsidR="00CE168D">
        <w:rPr>
          <w:lang w:val="en-CH"/>
        </w:rPr>
        <w:t>expert</w:t>
      </w:r>
      <w:r w:rsidRPr="00CC5315">
        <w:rPr>
          <w:lang w:val="en-GB"/>
        </w:rPr>
        <w: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wega Informatik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FE28CA">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07781205"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w:t>
      </w:r>
      <w:r w:rsidR="002F7B38">
        <w:rPr>
          <w:lang w:val="en-CH"/>
        </w:rPr>
        <w:t xml:space="preserve"> OQ</w:t>
      </w:r>
      <w:r w:rsidRPr="00CC5315">
        <w:rPr>
          <w:lang w:val="en-GB"/>
        </w:rPr>
        <w:t xml:space="preserve"> process between BDD and GAMP5</w:t>
      </w:r>
      <w:r w:rsidR="00CE168D">
        <w:rPr>
          <w:lang w:val="en-CH"/>
        </w:rPr>
        <w:t>, reviewed by Evelyne Daniel, a wega CSV expert.</w:t>
      </w:r>
    </w:p>
    <w:p w14:paraId="2C9EEFE5" w14:textId="7AFB5DD8"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r w:rsidR="00CE168D">
        <w:rPr>
          <w:lang w:val="en-CH"/>
        </w:rPr>
        <w:t>.</w:t>
      </w:r>
    </w:p>
    <w:p w14:paraId="2BB84B9D" w14:textId="44408A03"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w:t>
      </w:r>
      <w:r w:rsidR="001C30A3" w:rsidRPr="00CC5315">
        <w:rPr>
          <w:lang w:val="en-GB"/>
        </w:rPr>
        <w: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08899D7" w:rsidR="00470C52" w:rsidRPr="00CC5315" w:rsidRDefault="00FD105C" w:rsidP="0010161E">
      <w:pPr>
        <w:pStyle w:val="ListParagraph"/>
        <w:numPr>
          <w:ilvl w:val="0"/>
          <w:numId w:val="11"/>
        </w:numPr>
        <w:jc w:val="left"/>
        <w:rPr>
          <w:lang w:val="en-GB"/>
        </w:rPr>
      </w:pPr>
      <w:r w:rsidRPr="00FE28CA">
        <w:rPr>
          <w:lang w:val="en-GB"/>
        </w:rPr>
        <w:t xml:space="preserve">Evaluation on the </w:t>
      </w:r>
      <w:r w:rsidR="001F2177" w:rsidRPr="00FE28CA">
        <w:rPr>
          <w:lang w:val="en-GB"/>
        </w:rPr>
        <w:t>feasibility to validate</w:t>
      </w:r>
      <w:r w:rsidR="005C72B9" w:rsidRPr="00CC5315">
        <w:rPr>
          <w:lang w:val="en-GB"/>
        </w:rPr>
        <w:t xml:space="preserve"> </w:t>
      </w:r>
      <w:r w:rsidR="00E0005A" w:rsidRPr="00CC5315">
        <w:rPr>
          <w:lang w:val="en-GB"/>
        </w:rPr>
        <w:t>Cucumber/Gherkin, Scenarioo and Selenium</w:t>
      </w:r>
      <w:r w:rsidR="005C72B9" w:rsidRPr="00CC5315">
        <w:rPr>
          <w:lang w:val="en-GB"/>
        </w:rPr>
        <w:t xml:space="preserve"> </w:t>
      </w:r>
      <w:r w:rsidR="001F2177" w:rsidRPr="00FE28CA">
        <w:rPr>
          <w:lang w:val="en-GB"/>
        </w:rPr>
        <w:t>in order to be used in a GxP environment</w:t>
      </w:r>
      <w:r w:rsidR="00885924" w:rsidRPr="00FE28CA">
        <w:rPr>
          <w:lang w:val="en-GB"/>
        </w:rPr>
        <w:t>, thereby focusing on:</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407FC5E0" w:rsidR="00897869" w:rsidRPr="00CC5315" w:rsidRDefault="000A357F" w:rsidP="000A357F">
      <w:pPr>
        <w:pStyle w:val="Caption"/>
        <w:jc w:val="left"/>
        <w:rPr>
          <w:lang w:val="en-GB"/>
        </w:rPr>
      </w:pPr>
      <w:bookmarkStart w:id="28" w:name="_Ref45813384"/>
      <w:bookmarkStart w:id="29" w:name="_Toc46067122"/>
      <w:bookmarkStart w:id="30" w:name="_Toc4623750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1</w:t>
      </w:r>
      <w:r w:rsidRPr="00CC5315">
        <w:rPr>
          <w:lang w:val="en-GB"/>
        </w:rPr>
        <w:fldChar w:fldCharType="end"/>
      </w:r>
      <w:bookmarkEnd w:id="28"/>
      <w:r w:rsidRPr="00CC5315">
        <w:rPr>
          <w:lang w:val="en-GB"/>
        </w:rPr>
        <w:t xml:space="preserve"> Process to investigate OQ test automation</w:t>
      </w:r>
      <w:bookmarkEnd w:id="29"/>
      <w:bookmarkEnd w:id="30"/>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38CF5B25" w:rsidR="000B6303" w:rsidRPr="00CC5315" w:rsidRDefault="00AE1743" w:rsidP="00AE1743">
      <w:pPr>
        <w:pStyle w:val="Caption"/>
        <w:jc w:val="left"/>
        <w:rPr>
          <w:lang w:val="en-GB"/>
        </w:rPr>
      </w:pPr>
      <w:bookmarkStart w:id="31" w:name="_Ref45813508"/>
      <w:bookmarkStart w:id="32" w:name="_Toc46067123"/>
      <w:bookmarkStart w:id="33" w:name="_Toc4623750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2</w:t>
      </w:r>
      <w:r w:rsidRPr="00CC5315">
        <w:rPr>
          <w:lang w:val="en-GB"/>
        </w:rPr>
        <w:fldChar w:fldCharType="end"/>
      </w:r>
      <w:bookmarkEnd w:id="31"/>
      <w:r w:rsidRPr="00CC5315">
        <w:rPr>
          <w:lang w:val="en-GB"/>
        </w:rPr>
        <w:t xml:space="preserve"> </w:t>
      </w:r>
      <w:r w:rsidR="00AF1F53" w:rsidRPr="00CC5315">
        <w:rPr>
          <w:lang w:val="en-GB"/>
        </w:rPr>
        <w:t>Analysis of the applicability of the foreseen automation tools in regulated environments</w:t>
      </w:r>
      <w:bookmarkEnd w:id="32"/>
      <w:bookmarkEnd w:id="33"/>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34" w:name="_Toc46067020"/>
      <w:bookmarkStart w:id="35" w:name="_Toc46217079"/>
      <w:r w:rsidRPr="00CC5315">
        <w:rPr>
          <w:lang w:val="en-GB"/>
        </w:rPr>
        <w:lastRenderedPageBreak/>
        <w:t>Materials &amp; Methods</w:t>
      </w:r>
      <w:bookmarkEnd w:id="34"/>
      <w:bookmarkEnd w:id="35"/>
    </w:p>
    <w:p w14:paraId="36FE755F" w14:textId="77777777" w:rsidR="0080660B" w:rsidRPr="00CC5315" w:rsidRDefault="00AA5AD5" w:rsidP="0080660B">
      <w:pPr>
        <w:pStyle w:val="Heading2"/>
        <w:rPr>
          <w:lang w:val="en-GB"/>
        </w:rPr>
      </w:pPr>
      <w:bookmarkStart w:id="36" w:name="_Toc46067021"/>
      <w:bookmarkStart w:id="37" w:name="_Toc46217080"/>
      <w:r w:rsidRPr="00CC5315">
        <w:rPr>
          <w:lang w:val="en-GB"/>
        </w:rPr>
        <w:t>Analysis</w:t>
      </w:r>
      <w:bookmarkEnd w:id="36"/>
      <w:bookmarkEnd w:id="37"/>
    </w:p>
    <w:p w14:paraId="6CEFDDC6" w14:textId="0D6918E3" w:rsidR="001950C8" w:rsidRPr="00FE28CA" w:rsidRDefault="00044A99" w:rsidP="0080660B">
      <w:pPr>
        <w:rPr>
          <w:lang w:val="en-GB"/>
        </w:rPr>
      </w:pPr>
      <w:r w:rsidRPr="00CC5315">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CC5315">
        <w:rPr>
          <w:lang w:val="en-GB"/>
        </w:rPr>
        <w:t>.</w:t>
      </w:r>
    </w:p>
    <w:p w14:paraId="05105F02" w14:textId="2B4EE391" w:rsidR="00D0336E" w:rsidRPr="00973538" w:rsidRDefault="00F72D0A" w:rsidP="00F72D0A">
      <w:pPr>
        <w:rPr>
          <w:lang w:val="en-CH"/>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973538" w:rsidRPr="00973538">
        <w:rPr>
          <w:lang w:val="en-GB"/>
        </w:rPr>
        <w:t>draw.io, n.d.)</w:t>
      </w:r>
      <w:r w:rsidR="00973538">
        <w:rPr>
          <w:lang w:val="en-CH"/>
        </w:rPr>
        <w:t>.</w:t>
      </w:r>
    </w:p>
    <w:p w14:paraId="46C83C82" w14:textId="0659F6A6" w:rsidR="00037026" w:rsidRDefault="006B1E29" w:rsidP="00037026">
      <w:pPr>
        <w:pStyle w:val="Heading2"/>
      </w:pPr>
      <w:bookmarkStart w:id="38" w:name="_Toc46067022"/>
      <w:bookmarkStart w:id="39" w:name="_Toc46217081"/>
      <w:r w:rsidRPr="00CC5315">
        <w:rPr>
          <w:lang w:val="en-GB"/>
        </w:rPr>
        <w:t>Collaboration</w:t>
      </w:r>
      <w:r w:rsidR="005C5374" w:rsidRPr="00CC5315">
        <w:rPr>
          <w:lang w:val="en-GB"/>
        </w:rPr>
        <w:t xml:space="preserve"> </w:t>
      </w:r>
      <w:r w:rsidRPr="00CC5315">
        <w:rPr>
          <w:lang w:val="en-GB"/>
        </w:rPr>
        <w:t>and Project Management</w:t>
      </w:r>
      <w:bookmarkEnd w:id="38"/>
      <w:bookmarkEnd w:id="39"/>
    </w:p>
    <w:p w14:paraId="2846BA56" w14:textId="2F4DEFD9" w:rsidR="00037026" w:rsidRPr="00FE28CA" w:rsidRDefault="00862038" w:rsidP="00037026">
      <w:pPr>
        <w:rPr>
          <w:lang w:val="en-GB" w:eastAsia="de-DE"/>
        </w:rPr>
      </w:pPr>
      <w:r w:rsidRPr="00CC5315">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CC5315">
        <w:rPr>
          <w:lang w:val="en-GB" w:eastAsia="de-DE"/>
        </w:rPr>
        <w:t>:</w:t>
      </w:r>
    </w:p>
    <w:p w14:paraId="1DFC9D53" w14:textId="3CD1F40B" w:rsidR="00094182" w:rsidRPr="00FE28CA" w:rsidRDefault="00094182" w:rsidP="00094182">
      <w:pPr>
        <w:pStyle w:val="ListParagraph"/>
        <w:numPr>
          <w:ilvl w:val="0"/>
          <w:numId w:val="45"/>
        </w:numPr>
        <w:rPr>
          <w:lang w:val="en-GB" w:eastAsia="de-DE"/>
        </w:rPr>
      </w:pPr>
      <w:r w:rsidRPr="00FE28CA">
        <w:rPr>
          <w:lang w:val="en-GB" w:eastAsia="de-DE"/>
        </w:rPr>
        <w:t>Microsoft Teams</w:t>
      </w:r>
      <w:r w:rsidR="00187482" w:rsidRPr="00CC5315">
        <w:rPr>
          <w:lang w:val="en-GB" w:eastAsia="de-DE"/>
        </w:rPr>
        <w:t xml:space="preserve"> </w:t>
      </w:r>
      <w:r w:rsidR="00973538" w:rsidRPr="00973538">
        <w:rPr>
          <w:lang w:val="en-GB"/>
        </w:rPr>
        <w:t>(Microsoft, n.d.)</w:t>
      </w:r>
    </w:p>
    <w:p w14:paraId="14D04B24" w14:textId="119EBA89" w:rsidR="00094182" w:rsidRPr="00FE28CA" w:rsidRDefault="00E22A78" w:rsidP="00094182">
      <w:pPr>
        <w:pStyle w:val="ListParagraph"/>
        <w:numPr>
          <w:ilvl w:val="0"/>
          <w:numId w:val="45"/>
        </w:numPr>
        <w:rPr>
          <w:lang w:val="en-GB" w:eastAsia="de-DE"/>
        </w:rPr>
      </w:pPr>
      <w:r w:rsidRPr="00FE28CA">
        <w:rPr>
          <w:lang w:val="en-GB" w:eastAsia="de-DE"/>
        </w:rPr>
        <w:t xml:space="preserve">Atlassian </w:t>
      </w:r>
      <w:r w:rsidR="00094182" w:rsidRPr="00FE28CA">
        <w:rPr>
          <w:lang w:val="en-GB" w:eastAsia="de-DE"/>
        </w:rPr>
        <w:t>Confluence</w:t>
      </w:r>
      <w:r w:rsidR="00187482" w:rsidRPr="00CC5315">
        <w:rPr>
          <w:lang w:val="en-GB" w:eastAsia="de-DE"/>
        </w:rPr>
        <w:t xml:space="preserve"> </w:t>
      </w:r>
      <w:r w:rsidR="00973538" w:rsidRPr="00973538">
        <w:rPr>
          <w:lang w:val="en-GB"/>
        </w:rPr>
        <w:t>(Atlassian, n.d.-a)</w:t>
      </w:r>
    </w:p>
    <w:p w14:paraId="30116914" w14:textId="40EF34F2" w:rsidR="00094182" w:rsidRPr="00094182" w:rsidRDefault="00E22A78" w:rsidP="00094182">
      <w:pPr>
        <w:pStyle w:val="ListParagraph"/>
        <w:numPr>
          <w:ilvl w:val="0"/>
          <w:numId w:val="45"/>
        </w:numPr>
        <w:rPr>
          <w:lang w:eastAsia="de-DE"/>
        </w:rPr>
      </w:pPr>
      <w:r>
        <w:rPr>
          <w:lang w:eastAsia="de-DE"/>
        </w:rPr>
        <w:t xml:space="preserve">Atlassian </w:t>
      </w:r>
      <w:r w:rsidR="00094182">
        <w:rPr>
          <w:lang w:eastAsia="de-DE"/>
        </w:rPr>
        <w:t>Jira</w:t>
      </w:r>
      <w:r w:rsidR="00187482" w:rsidRPr="00CC5315">
        <w:rPr>
          <w:lang w:val="en-GB" w:eastAsia="de-DE"/>
        </w:rPr>
        <w:t xml:space="preserve"> </w:t>
      </w:r>
      <w:r w:rsidR="00973538">
        <w:t>(Atlassian, n.d.-b)</w:t>
      </w:r>
    </w:p>
    <w:p w14:paraId="74AF8C8C" w14:textId="650EB78C" w:rsidR="00C56E9C" w:rsidRPr="00CC5315" w:rsidRDefault="00AA5AD5" w:rsidP="00E21411">
      <w:pPr>
        <w:pStyle w:val="Heading2"/>
        <w:rPr>
          <w:lang w:val="en-GB"/>
        </w:rPr>
      </w:pPr>
      <w:bookmarkStart w:id="40" w:name="_Toc46067023"/>
      <w:bookmarkStart w:id="41" w:name="_Toc46217082"/>
      <w:r w:rsidRPr="00CC5315">
        <w:rPr>
          <w:lang w:val="en-GB"/>
        </w:rPr>
        <w:t>Prototyping</w:t>
      </w:r>
      <w:bookmarkEnd w:id="40"/>
      <w:bookmarkEnd w:id="41"/>
    </w:p>
    <w:p w14:paraId="7C156F1B" w14:textId="045421C4" w:rsidR="003F31AF" w:rsidRPr="00CC5315" w:rsidRDefault="003F31AF" w:rsidP="003F31AF">
      <w:pPr>
        <w:pStyle w:val="Heading3"/>
        <w:rPr>
          <w:lang w:val="en-GB"/>
        </w:rPr>
      </w:pPr>
      <w:bookmarkStart w:id="42" w:name="_Toc46067024"/>
      <w:bookmarkStart w:id="43" w:name="_Toc46217083"/>
      <w:r w:rsidRPr="00CC5315">
        <w:rPr>
          <w:lang w:val="en-GB"/>
        </w:rPr>
        <w:t>Rational</w:t>
      </w:r>
      <w:bookmarkEnd w:id="42"/>
      <w:bookmarkEnd w:id="43"/>
      <w:r w:rsidRPr="00CC5315">
        <w:rPr>
          <w:lang w:val="en-GB"/>
        </w:rPr>
        <w:t xml:space="preserve"> </w:t>
      </w:r>
    </w:p>
    <w:p w14:paraId="057308FC" w14:textId="7FBDE02D" w:rsidR="008811B0" w:rsidRPr="00FE28CA"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3C9B59C3" w14:textId="430D8F28" w:rsidR="00A73093" w:rsidRPr="00A40E8B" w:rsidRDefault="00D51B02" w:rsidP="00A73093">
      <w:pPr>
        <w:pStyle w:val="ListParagraph"/>
        <w:numPr>
          <w:ilvl w:val="0"/>
          <w:numId w:val="46"/>
        </w:numPr>
        <w:jc w:val="left"/>
        <w:rPr>
          <w:lang w:val="en-GB" w:eastAsia="de-DE"/>
        </w:rPr>
      </w:pPr>
      <w:r w:rsidRPr="00CC5315">
        <w:rPr>
          <w:lang w:val="en-GB" w:eastAsia="de-DE"/>
        </w:rPr>
        <w:t>Scenarioo, an existing open source software to visuali</w:t>
      </w:r>
      <w:r w:rsidR="004C1BB7" w:rsidRPr="00CC5315">
        <w:rPr>
          <w:lang w:val="en-GB" w:eastAsia="de-DE"/>
        </w:rPr>
        <w:t>s</w:t>
      </w:r>
      <w:r w:rsidRPr="00CC5315">
        <w:rPr>
          <w:lang w:val="en-GB" w:eastAsia="de-DE"/>
        </w:rPr>
        <w:t>e test results from automated GUI testing</w:t>
      </w:r>
      <w:r w:rsidR="00973538">
        <w:rPr>
          <w:lang w:val="en-CH" w:eastAsia="de-DE"/>
        </w:rPr>
        <w:t xml:space="preserve"> </w:t>
      </w:r>
      <w:r w:rsidR="00973538" w:rsidRPr="00973538">
        <w:rPr>
          <w:lang w:val="en-GB"/>
        </w:rPr>
        <w:t>(Scenarioo, n.d.</w:t>
      </w:r>
      <w:r w:rsidR="00AC3498">
        <w:rPr>
          <w:lang w:val="en-CH"/>
        </w:rPr>
        <w:t>-a</w:t>
      </w:r>
      <w:r w:rsidR="00973538" w:rsidRPr="00973538">
        <w:rPr>
          <w:lang w:val="en-GB"/>
        </w:rPr>
        <w:t>)</w:t>
      </w:r>
      <w:r w:rsidR="009D2B02" w:rsidRPr="00CC5315">
        <w:rPr>
          <w:lang w:val="en-GB" w:eastAsia="de-DE"/>
        </w:rPr>
        <w:t>.</w:t>
      </w:r>
    </w:p>
    <w:p w14:paraId="0E1D21E3" w14:textId="6DB27C63" w:rsidR="009127A3" w:rsidRPr="00CC5315" w:rsidRDefault="009127A3" w:rsidP="00E0005A">
      <w:pPr>
        <w:pStyle w:val="Heading3"/>
        <w:rPr>
          <w:lang w:val="en-GB"/>
        </w:rPr>
      </w:pPr>
      <w:bookmarkStart w:id="44" w:name="_Toc46067025"/>
      <w:bookmarkStart w:id="45" w:name="_Toc46217084"/>
      <w:r w:rsidRPr="00CC5315">
        <w:rPr>
          <w:lang w:val="en-GB"/>
        </w:rPr>
        <w:t>Used tools</w:t>
      </w:r>
      <w:bookmarkEnd w:id="44"/>
      <w:bookmarkEnd w:id="45"/>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FE28CA"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531D594C" w:rsidR="00826A18" w:rsidRPr="00CC5315" w:rsidRDefault="00704188" w:rsidP="00545D51">
      <w:pPr>
        <w:rPr>
          <w:lang w:val="en-GB"/>
        </w:rPr>
      </w:pPr>
      <w:r w:rsidRPr="00FE28CA">
        <w:rPr>
          <w:lang w:val="en-GB"/>
        </w:rPr>
        <w:t xml:space="preserve">To model </w:t>
      </w:r>
      <w:r w:rsidR="00367F67" w:rsidRPr="00FE28CA">
        <w:rPr>
          <w:lang w:val="en-GB"/>
        </w:rPr>
        <w:t xml:space="preserve">the JBA and </w:t>
      </w:r>
      <w:r w:rsidR="00356E45" w:rsidRPr="00CC5315">
        <w:rPr>
          <w:lang w:val="en-GB"/>
        </w:rPr>
        <w:t>the</w:t>
      </w:r>
      <w:r w:rsidR="00367F67" w:rsidRPr="00FE28CA">
        <w:rPr>
          <w:lang w:val="en-GB"/>
        </w:rPr>
        <w:t xml:space="preserve"> OQ Test App, the C4 model for software architecture was used</w:t>
      </w:r>
      <w:r w:rsidR="004E5E9F" w:rsidRPr="00FE28CA">
        <w:rPr>
          <w:lang w:val="en-GB"/>
        </w:rPr>
        <w:t xml:space="preserve"> </w:t>
      </w:r>
      <w:r w:rsidR="00C3226E" w:rsidRPr="00C3226E">
        <w:rPr>
          <w:lang w:val="en-GB"/>
        </w:rPr>
        <w:t>(Brown, n.d.)</w:t>
      </w:r>
      <w:r w:rsidR="007E597B" w:rsidRPr="00CC5315">
        <w:rPr>
          <w:lang w:val="en-GB"/>
        </w:rPr>
        <w:t>. The models were</w:t>
      </w:r>
      <w:r w:rsidR="0095678A" w:rsidRPr="00FE28CA">
        <w:rPr>
          <w:lang w:val="en-GB"/>
        </w:rPr>
        <w:t xml:space="preserve"> </w:t>
      </w:r>
      <w:r w:rsidR="004E5E9F" w:rsidRPr="00FE28CA">
        <w:rPr>
          <w:lang w:val="en-GB"/>
        </w:rPr>
        <w:t>illustrated</w:t>
      </w:r>
      <w:r w:rsidR="0095678A" w:rsidRPr="00FE28CA">
        <w:rPr>
          <w:lang w:val="en-GB"/>
        </w:rPr>
        <w:t xml:space="preserve"> with</w:t>
      </w:r>
      <w:r w:rsidR="00367F67" w:rsidRPr="00FE28CA">
        <w:rPr>
          <w:lang w:val="en-GB"/>
        </w:rPr>
        <w:t xml:space="preserve"> </w:t>
      </w:r>
      <w:r w:rsidR="004E5E9F" w:rsidRPr="00FE28CA">
        <w:rPr>
          <w:lang w:val="en-GB"/>
        </w:rPr>
        <w:t xml:space="preserve">the help of draw.io </w:t>
      </w:r>
      <w:r w:rsidR="00C3226E" w:rsidRPr="00FE28CA">
        <w:rPr>
          <w:lang w:val="en-GB"/>
        </w:rPr>
        <w:t>(</w:t>
      </w:r>
      <w:r w:rsidR="00C3226E" w:rsidRPr="00C3226E">
        <w:rPr>
          <w:lang w:val="en-GB"/>
        </w:rPr>
        <w:t>draw.io, n.d.)</w:t>
      </w:r>
      <w:r w:rsidR="004E5E9F" w:rsidRPr="00CC5315">
        <w:rPr>
          <w:lang w:val="en-GB"/>
        </w:rPr>
        <w:t>.</w:t>
      </w:r>
    </w:p>
    <w:p w14:paraId="5688CB97" w14:textId="6882A7A8" w:rsidR="006256B1" w:rsidRPr="00FE28CA" w:rsidRDefault="006256B1" w:rsidP="00545D51">
      <w:pPr>
        <w:rPr>
          <w:i/>
          <w:u w:val="single"/>
          <w:lang w:val="en-GB"/>
        </w:rPr>
      </w:pPr>
      <w:r w:rsidRPr="00FE28CA">
        <w:rPr>
          <w:i/>
          <w:u w:val="single"/>
          <w:lang w:val="en-GB"/>
        </w:rPr>
        <w:lastRenderedPageBreak/>
        <w:t>Implementation:</w:t>
      </w:r>
    </w:p>
    <w:p w14:paraId="7766C370" w14:textId="2858F593" w:rsidR="0011153D" w:rsidRPr="00FE28CA"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B430EF" w:rsidR="00347761" w:rsidRPr="00CC5315" w:rsidRDefault="00347761" w:rsidP="00347761">
      <w:pPr>
        <w:pStyle w:val="ListParagraph"/>
        <w:numPr>
          <w:ilvl w:val="0"/>
          <w:numId w:val="13"/>
        </w:numPr>
        <w:jc w:val="left"/>
        <w:rPr>
          <w:lang w:val="en-GB" w:eastAsia="de-DE"/>
        </w:rPr>
      </w:pPr>
      <w:r w:rsidRPr="00CC5315">
        <w:rPr>
          <w:lang w:val="en-GB" w:eastAsia="de-DE"/>
        </w:rPr>
        <w:t>IntelliJ IDEA 2019.2.4 Community Edition was used as development environment</w:t>
      </w:r>
      <w:r w:rsidR="00C3226E">
        <w:rPr>
          <w:lang w:val="en-CH" w:eastAsia="de-DE"/>
        </w:rPr>
        <w:t xml:space="preserve"> </w:t>
      </w:r>
      <w:r w:rsidR="00C3226E" w:rsidRPr="00C3226E">
        <w:rPr>
          <w:lang w:val="en-GB"/>
        </w:rPr>
        <w:t>(Jet Brains, 2019)</w:t>
      </w:r>
      <w:r w:rsidR="00C3226E">
        <w:rPr>
          <w:lang w:val="en-CH" w:eastAsia="de-DE"/>
        </w:rPr>
        <w:t>.</w:t>
      </w:r>
    </w:p>
    <w:p w14:paraId="5CDCD5C6" w14:textId="34663FDD" w:rsidR="00C3561E" w:rsidRPr="00CC5315" w:rsidRDefault="000D401E" w:rsidP="00C3561E">
      <w:pPr>
        <w:pStyle w:val="ListParagraph"/>
        <w:numPr>
          <w:ilvl w:val="0"/>
          <w:numId w:val="13"/>
        </w:numPr>
        <w:jc w:val="left"/>
        <w:rPr>
          <w:lang w:val="en-GB" w:eastAsia="de-DE"/>
        </w:rPr>
      </w:pPr>
      <w:r w:rsidRPr="00CC5315">
        <w:rPr>
          <w:lang w:val="en-GB" w:eastAsia="de-DE"/>
        </w:rPr>
        <w:t xml:space="preserve">AdoptOpenJDK 14 with HotSpot as JVM was chosen as it is an open-source version of the Java Standard Edition platform </w:t>
      </w:r>
      <w:r w:rsidR="00C3226E">
        <w:rPr>
          <w:lang w:val="en-GB" w:eastAsia="de-DE"/>
        </w:rPr>
        <w:t>(</w:t>
      </w:r>
      <w:r w:rsidR="00C3226E" w:rsidRPr="00C3226E">
        <w:rPr>
          <w:lang w:val="en-GB"/>
        </w:rPr>
        <w:t>AdoptOpenJDK, n.d.</w:t>
      </w:r>
      <w:r w:rsidR="008742AA">
        <w:rPr>
          <w:lang w:val="en-CH"/>
        </w:rPr>
        <w:t xml:space="preserve">; </w:t>
      </w:r>
      <w:r w:rsidR="00AC3498" w:rsidRPr="00AC3498">
        <w:rPr>
          <w:lang w:val="en-GB"/>
        </w:rPr>
        <w:t>Wikipedia, n.d.</w:t>
      </w:r>
      <w:r w:rsidR="008742AA" w:rsidRPr="008742AA">
        <w:rPr>
          <w:lang w:val="en-GB"/>
        </w:rPr>
        <w:t>)</w:t>
      </w:r>
      <w:r w:rsidR="008742AA">
        <w:rPr>
          <w:lang w:val="en-CH"/>
        </w:rPr>
        <w:t xml:space="preserve">. </w:t>
      </w:r>
      <w:r w:rsidRPr="00CC5315">
        <w:rPr>
          <w:lang w:val="en-GB" w:eastAsia="de-DE"/>
        </w:rPr>
        <w:t xml:space="preserve">There are different Open JDK distributors on the market </w:t>
      </w:r>
      <w:r w:rsidR="00AC3498" w:rsidRPr="009127A3">
        <w:rPr>
          <w:lang w:val="en-GB" w:eastAsia="de-DE"/>
        </w:rPr>
        <w:t>(</w:t>
      </w:r>
      <w:r w:rsidR="00AC3498" w:rsidRPr="00AF6B78">
        <w:rPr>
          <w:lang w:val="en-GB"/>
        </w:rPr>
        <w:t>Wikipedia, n.d.)</w:t>
      </w:r>
      <w:r w:rsidRPr="00CC5315">
        <w:rPr>
          <w:lang w:val="en-GB" w:eastAsia="de-DE"/>
        </w:rPr>
        <w:t xml:space="preserve">. AdoptOpenJDK was chosen as it is recommended by stackoverflow when no specific environmental or license requirement are needed and the most standard DK build would therefore be appropriate </w:t>
      </w:r>
      <w:r w:rsidR="008742AA">
        <w:rPr>
          <w:lang w:val="en-GB" w:eastAsia="de-DE"/>
        </w:rPr>
        <w:t>(</w:t>
      </w:r>
      <w:r w:rsidR="008742AA" w:rsidRPr="008742AA">
        <w:rPr>
          <w:lang w:val="en-GB"/>
        </w:rPr>
        <w:t>stackoverflow, 2018)</w:t>
      </w:r>
      <w:r w:rsidRPr="00CC5315">
        <w:rPr>
          <w:lang w:val="en-GB" w:eastAsia="de-DE"/>
        </w:rPr>
        <w:t>.</w:t>
      </w:r>
    </w:p>
    <w:p w14:paraId="52CD34D6" w14:textId="39B4FF90" w:rsidR="00DE34F5" w:rsidRPr="00CC5315" w:rsidRDefault="00D11F7A" w:rsidP="00DE34F5">
      <w:pPr>
        <w:pStyle w:val="ListParagraph"/>
        <w:numPr>
          <w:ilvl w:val="0"/>
          <w:numId w:val="13"/>
        </w:numPr>
        <w:jc w:val="left"/>
        <w:rPr>
          <w:lang w:val="en-GB" w:eastAsia="de-DE"/>
        </w:rPr>
      </w:pPr>
      <w:r w:rsidRPr="00FE28CA">
        <w:rPr>
          <w:lang w:val="en-GB" w:eastAsia="de-DE"/>
        </w:rPr>
        <w:t>The whole project was managed in following GitHub Repository</w:t>
      </w:r>
      <w:r w:rsidR="00973538">
        <w:rPr>
          <w:lang w:val="en-CH" w:eastAsia="de-DE"/>
        </w:rPr>
        <w:t xml:space="preserve"> </w:t>
      </w:r>
      <w:r w:rsidR="00973538" w:rsidRPr="00973538">
        <w:rPr>
          <w:lang w:val="en-GB"/>
        </w:rPr>
        <w:t>(GitHub, Inc., 2020)</w:t>
      </w:r>
      <w:r w:rsidRPr="00CC5315">
        <w:rPr>
          <w:lang w:val="en-GB" w:eastAsia="de-DE"/>
        </w:rPr>
        <w:t>:</w:t>
      </w:r>
      <w:r w:rsidR="00DE34F5" w:rsidRPr="00FE28CA">
        <w:rPr>
          <w:lang w:val="en-GB" w:eastAsia="de-DE"/>
        </w:rPr>
        <w:br/>
      </w:r>
      <w:hyperlink r:id="rId22" w:history="1">
        <w:r w:rsidR="00DE34F5" w:rsidRPr="00CC5315">
          <w:rPr>
            <w:rStyle w:val="Hyperlink"/>
            <w:lang w:val="en-GB"/>
          </w:rPr>
          <w:t>https://github.com/sableu/BDD4OQ</w:t>
        </w:r>
      </w:hyperlink>
    </w:p>
    <w:p w14:paraId="2A17D562" w14:textId="1618810E" w:rsidR="00C3561E" w:rsidRPr="00FE28CA" w:rsidRDefault="00C3561E" w:rsidP="00C3561E">
      <w:pPr>
        <w:jc w:val="left"/>
        <w:rPr>
          <w:i/>
          <w:u w:val="single"/>
          <w:lang w:val="en-GB" w:eastAsia="de-DE"/>
        </w:rPr>
      </w:pPr>
      <w:r w:rsidRPr="00FE28CA">
        <w:rPr>
          <w:i/>
          <w:u w:val="single"/>
          <w:lang w:val="en-GB" w:eastAsia="de-DE"/>
        </w:rPr>
        <w:t>Web-Browser</w:t>
      </w:r>
    </w:p>
    <w:p w14:paraId="79F7C697" w14:textId="6FF48E6D" w:rsidR="00C92458" w:rsidRPr="00FE28CA"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w:t>
      </w:r>
      <w:r w:rsidR="002F7B38">
        <w:rPr>
          <w:lang w:val="en-CH" w:eastAsia="de-DE"/>
        </w:rPr>
        <w:t xml:space="preserve"> using </w:t>
      </w:r>
      <w:r w:rsidRPr="00CC5315">
        <w:rPr>
          <w:lang w:val="en-GB" w:eastAsia="de-DE"/>
        </w:rPr>
        <w:t>Chrome Browser version 8</w:t>
      </w:r>
      <w:r w:rsidRPr="00FE28CA">
        <w:rPr>
          <w:lang w:val="en-GB" w:eastAsia="de-DE"/>
        </w:rPr>
        <w:t>3</w:t>
      </w:r>
      <w:r w:rsidRPr="00CC5315">
        <w:rPr>
          <w:lang w:val="en-GB" w:eastAsia="de-DE"/>
        </w:rPr>
        <w:t>.0. To enable automation, Chrome Driver version 83.0 was also installed</w:t>
      </w:r>
      <w:r w:rsidR="00E7567F" w:rsidRPr="00CC5315">
        <w:rPr>
          <w:lang w:val="en-GB" w:eastAsia="de-DE"/>
        </w:rPr>
        <w:t xml:space="preserve"> on premise</w:t>
      </w:r>
      <w:r w:rsidR="00C92458" w:rsidRPr="00CC5315">
        <w:rPr>
          <w:lang w:val="en-GB" w:eastAsia="de-DE"/>
        </w:rPr>
        <w:t xml:space="preserve"> </w:t>
      </w:r>
      <w:r w:rsidR="008742AA" w:rsidRPr="00AC3498">
        <w:rPr>
          <w:lang w:val="en-GB"/>
        </w:rPr>
        <w:t>(Chromium, n.d.)</w:t>
      </w:r>
      <w:r w:rsidR="00CC31D6" w:rsidRPr="00CC5315">
        <w:rPr>
          <w:lang w:val="en-GB"/>
        </w:rPr>
        <w:t>.</w:t>
      </w:r>
      <w:r w:rsidR="00F52648" w:rsidRPr="00CC5315">
        <w:rPr>
          <w:lang w:val="en-GB"/>
        </w:rPr>
        <w:t xml:space="preserve"> </w:t>
      </w:r>
    </w:p>
    <w:p w14:paraId="1B0C6C02" w14:textId="0AC3818D" w:rsidR="00C92458" w:rsidRPr="00FE28CA" w:rsidRDefault="00C92458" w:rsidP="00C3561E">
      <w:pPr>
        <w:jc w:val="left"/>
        <w:rPr>
          <w:i/>
          <w:u w:val="single"/>
          <w:lang w:val="en-GB" w:eastAsia="de-DE"/>
        </w:rPr>
      </w:pPr>
      <w:r w:rsidRPr="00FE28CA">
        <w:rPr>
          <w:i/>
          <w:u w:val="single"/>
          <w:lang w:val="en-GB" w:eastAsia="de-DE"/>
        </w:rPr>
        <w:t>Scenarioo</w:t>
      </w:r>
    </w:p>
    <w:p w14:paraId="1101BDB8" w14:textId="56079EF0" w:rsidR="009F0C92" w:rsidRPr="00AC3498" w:rsidRDefault="00164C7E" w:rsidP="00545D51">
      <w:pPr>
        <w:rPr>
          <w:lang w:val="en-CH"/>
        </w:rPr>
      </w:pPr>
      <w:r w:rsidRPr="00CC5315">
        <w:rPr>
          <w:lang w:val="en-GB"/>
        </w:rPr>
        <w:t>Scenarioo 5.0.</w:t>
      </w:r>
      <w:r w:rsidR="002A5298" w:rsidRPr="00FE28CA">
        <w:rPr>
          <w:lang w:val="en-GB"/>
        </w:rPr>
        <w:t>2.war</w:t>
      </w:r>
      <w:r w:rsidRPr="00CC5315">
        <w:rPr>
          <w:lang w:val="en-GB"/>
        </w:rPr>
        <w:t xml:space="preserve"> was deployed as </w:t>
      </w:r>
      <w:r w:rsidR="002A5298" w:rsidRPr="00FE28CA">
        <w:rPr>
          <w:lang w:val="en-GB"/>
        </w:rPr>
        <w:t>described by the provide</w:t>
      </w:r>
      <w:r w:rsidR="00B84E8F" w:rsidRPr="00FE28CA">
        <w:rPr>
          <w:lang w:val="en-GB"/>
        </w:rPr>
        <w:t>d Scenarioo documentation</w:t>
      </w:r>
      <w:r w:rsidR="00125159" w:rsidRPr="00FE28CA">
        <w:rPr>
          <w:lang w:val="en-GB"/>
        </w:rPr>
        <w:t xml:space="preserve"> </w:t>
      </w:r>
      <w:r w:rsidR="00AC3498" w:rsidRPr="00AC3498">
        <w:rPr>
          <w:lang w:val="en-GB"/>
        </w:rPr>
        <w:t>(Scenarioo, n.d.-b)</w:t>
      </w:r>
      <w:r w:rsidR="00B84E8F" w:rsidRPr="00CC5315">
        <w:rPr>
          <w:lang w:val="en-GB"/>
        </w:rPr>
        <w:t>.</w:t>
      </w:r>
      <w:r w:rsidRPr="00CC5315">
        <w:rPr>
          <w:lang w:val="en-GB"/>
        </w:rPr>
        <w:t xml:space="preserve"> </w:t>
      </w:r>
      <w:r w:rsidR="00C941B5" w:rsidRPr="00FE28CA">
        <w:rPr>
          <w:lang w:val="en-GB"/>
        </w:rPr>
        <w:t>O</w:t>
      </w:r>
      <w:r w:rsidR="00FF013C" w:rsidRPr="00FE28CA">
        <w:rPr>
          <w:lang w:val="en-GB"/>
        </w:rPr>
        <w:t>ne</w:t>
      </w:r>
      <w:r w:rsidRPr="00CC5315">
        <w:rPr>
          <w:lang w:val="en-GB"/>
        </w:rPr>
        <w:t xml:space="preserve"> configuration</w:t>
      </w:r>
      <w:r w:rsidR="00C941B5" w:rsidRPr="00FE28CA">
        <w:rPr>
          <w:lang w:val="en-GB"/>
        </w:rPr>
        <w:t xml:space="preserve"> has been made</w:t>
      </w:r>
      <w:r w:rsidRPr="00CC5315">
        <w:rPr>
          <w:lang w:val="en-GB"/>
        </w:rPr>
        <w:t xml:space="preserve"> in respect of the </w:t>
      </w:r>
      <w:r w:rsidR="00FF013C" w:rsidRPr="00FE28CA">
        <w:rPr>
          <w:lang w:val="en-GB"/>
        </w:rPr>
        <w:t>path</w:t>
      </w:r>
      <w:r w:rsidRPr="00CC5315">
        <w:rPr>
          <w:lang w:val="en-GB"/>
        </w:rPr>
        <w:t xml:space="preserve"> to the folder with the test results </w:t>
      </w:r>
      <w:r w:rsidR="00AC3498" w:rsidRPr="00AC3498">
        <w:rPr>
          <w:lang w:val="en-GB"/>
        </w:rPr>
        <w:t>(Scenarioo, n.d.-b)</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w:t>
      </w:r>
      <w:r w:rsidR="00AC3498">
        <w:rPr>
          <w:lang w:val="en-CH" w:eastAsia="de-DE"/>
        </w:rPr>
        <w:t xml:space="preserve"> the Scenarioo Version 5.0 documentation</w:t>
      </w:r>
      <w:r w:rsidR="009F0C92" w:rsidRPr="00CC5315">
        <w:rPr>
          <w:lang w:val="en-GB" w:eastAsia="de-DE"/>
        </w:rPr>
        <w:t xml:space="preserve"> </w:t>
      </w:r>
      <w:r w:rsidR="00AC3498" w:rsidRPr="00AC3498">
        <w:rPr>
          <w:lang w:val="en-GB"/>
        </w:rPr>
        <w:t>(Scenarioo, n.d.-b)</w:t>
      </w:r>
      <w:r w:rsidR="00AC3498">
        <w:rPr>
          <w:lang w:val="en-CH"/>
        </w:rPr>
        <w:t>.</w:t>
      </w:r>
    </w:p>
    <w:p w14:paraId="58BF5760" w14:textId="3777F98E" w:rsidR="001D1236" w:rsidRPr="00CC5315" w:rsidRDefault="007A38E3" w:rsidP="0035467D">
      <w:pPr>
        <w:pStyle w:val="Heading3"/>
        <w:rPr>
          <w:lang w:val="en-GB"/>
        </w:rPr>
      </w:pPr>
      <w:bookmarkStart w:id="46" w:name="_Toc46067026"/>
      <w:bookmarkStart w:id="47" w:name="_Toc46217085"/>
      <w:r w:rsidRPr="00FE28CA">
        <w:rPr>
          <w:lang w:val="en-GB"/>
        </w:rPr>
        <w:t>Developement of JBA and the OQ Test App</w:t>
      </w:r>
      <w:bookmarkEnd w:id="46"/>
      <w:bookmarkEnd w:id="47"/>
    </w:p>
    <w:p w14:paraId="44BF3B68" w14:textId="30335552" w:rsidR="00F51B84" w:rsidRDefault="00E00382" w:rsidP="001D1236">
      <w:pPr>
        <w:rPr>
          <w:lang w:val="en-GB" w:eastAsia="de-DE"/>
        </w:rPr>
      </w:pPr>
      <w:r w:rsidRPr="00FE28CA">
        <w:rPr>
          <w:lang w:val="en-GB" w:eastAsia="de-DE"/>
        </w:rPr>
        <w:t xml:space="preserve">As already </w:t>
      </w:r>
      <w:r w:rsidR="007335B9" w:rsidRPr="00FE28CA">
        <w:rPr>
          <w:lang w:val="en-GB" w:eastAsia="de-DE"/>
        </w:rPr>
        <w:t>mentioned, the</w:t>
      </w:r>
      <w:r w:rsidR="001D1236" w:rsidRPr="00CC5315">
        <w:rPr>
          <w:lang w:val="en-GB" w:eastAsia="de-DE"/>
        </w:rPr>
        <w:t xml:space="preserve"> </w:t>
      </w:r>
      <w:r w:rsidR="00292B94" w:rsidRPr="00FE28CA">
        <w:rPr>
          <w:lang w:val="en-GB" w:eastAsia="de-DE"/>
        </w:rPr>
        <w:t xml:space="preserve">two applications that needed to be </w:t>
      </w:r>
      <w:r w:rsidR="00F40FC7" w:rsidRPr="00FE28CA">
        <w:rPr>
          <w:lang w:val="en-GB" w:eastAsia="de-DE"/>
        </w:rPr>
        <w:t>developed</w:t>
      </w:r>
      <w:r w:rsidR="00292B94" w:rsidRPr="00FE28CA">
        <w:rPr>
          <w:lang w:val="en-GB" w:eastAsia="de-DE"/>
        </w:rPr>
        <w:t>, were</w:t>
      </w:r>
      <w:r w:rsidR="001D1236" w:rsidRPr="00CC5315">
        <w:rPr>
          <w:lang w:val="en-GB" w:eastAsia="de-DE"/>
        </w:rPr>
        <w:t xml:space="preserve"> </w:t>
      </w:r>
      <w:r w:rsidR="00F40FC7" w:rsidRPr="00FE28CA">
        <w:rPr>
          <w:lang w:val="en-GB" w:eastAsia="de-DE"/>
        </w:rPr>
        <w:t>implemented as maven</w:t>
      </w:r>
      <w:r w:rsidR="00AF6B78">
        <w:rPr>
          <w:lang w:val="en-CH" w:eastAsia="de-DE"/>
        </w:rPr>
        <w:t xml:space="preserve"> </w:t>
      </w:r>
      <w:r w:rsidR="001D1236" w:rsidRPr="00CC5315">
        <w:rPr>
          <w:lang w:val="en-GB" w:eastAsia="de-DE"/>
        </w:rPr>
        <w:t>projects</w:t>
      </w:r>
      <w:r w:rsidR="00AF6B78">
        <w:rPr>
          <w:lang w:val="en-CH" w:eastAsia="de-DE"/>
        </w:rPr>
        <w:t xml:space="preserve"> </w:t>
      </w:r>
      <w:r w:rsidR="00B841D9" w:rsidRPr="00B841D9">
        <w:rPr>
          <w:lang w:val="en-GB"/>
        </w:rPr>
        <w:t>(The Apache Software Foundation, 2002)</w:t>
      </w:r>
      <w:r w:rsidR="001D1236" w:rsidRPr="00CC5315">
        <w:rPr>
          <w:lang w:val="en-GB" w:eastAsia="de-DE"/>
        </w:rPr>
        <w:t xml:space="preserve">. Both projects were maintained and are available in </w:t>
      </w:r>
      <w:r w:rsidR="00AF6B78">
        <w:rPr>
          <w:lang w:val="en-CH" w:eastAsia="de-DE"/>
        </w:rPr>
        <w:t>the</w:t>
      </w:r>
      <w:r w:rsidR="001D1236" w:rsidRPr="00CC5315">
        <w:rPr>
          <w:lang w:val="en-GB" w:eastAsia="de-DE"/>
        </w:rPr>
        <w:t xml:space="preserve"> GitHub repository</w:t>
      </w:r>
      <w:r w:rsidR="00AF6B78">
        <w:rPr>
          <w:lang w:val="en-CH" w:eastAsia="de-DE"/>
        </w:rPr>
        <w:t xml:space="preserve"> found on the following site</w:t>
      </w:r>
      <w:r w:rsidR="001D1236" w:rsidRPr="00CC5315">
        <w:rPr>
          <w:lang w:val="en-GB" w:eastAsia="de-DE"/>
        </w:rPr>
        <w:t xml:space="preserve"> </w:t>
      </w:r>
      <w:hyperlink r:id="rId23" w:history="1">
        <w:r w:rsidR="00AF6B78" w:rsidRPr="001C65E3">
          <w:rPr>
            <w:rStyle w:val="Hyperlink"/>
            <w:lang w:val="en-GB"/>
          </w:rPr>
          <w:t>https://github.com/sableu/BDD4OQ</w:t>
        </w:r>
      </w:hyperlink>
      <w:r w:rsidR="001D1236" w:rsidRPr="00CC5315">
        <w:rPr>
          <w:lang w:val="en-GB" w:eastAsia="de-DE"/>
        </w:rPr>
        <w:t xml:space="preserve">. The used libraries and technologies were integrated as described in the </w:t>
      </w:r>
      <w:r w:rsidR="00E11B20">
        <w:rPr>
          <w:lang w:val="en-CH" w:eastAsia="de-DE"/>
        </w:rPr>
        <w:t xml:space="preserve">Project Object Model (POM) </w:t>
      </w:r>
      <w:r w:rsidR="001D1236" w:rsidRPr="00CC5315">
        <w:rPr>
          <w:lang w:val="en-GB" w:eastAsia="de-DE"/>
        </w:rPr>
        <w:t xml:space="preserve"> files of the projects and additionally for the front end in the json file ‘package’</w:t>
      </w:r>
      <w:r w:rsidR="0027671F" w:rsidRPr="00FE28CA">
        <w:rPr>
          <w:lang w:val="en-GB" w:eastAsia="de-DE"/>
        </w:rPr>
        <w:t xml:space="preserve"> </w:t>
      </w:r>
      <w:r w:rsidR="001D1236" w:rsidRPr="0064635F">
        <w:rPr>
          <w:lang w:val="en-GB" w:eastAsia="de-DE"/>
        </w:rPr>
        <w:t xml:space="preserve">(see </w:t>
      </w:r>
      <w:r w:rsidR="0064635F" w:rsidRPr="0064635F">
        <w:rPr>
          <w:lang w:val="en-CH" w:eastAsia="de-DE"/>
        </w:rPr>
        <w:t>Appendices</w:t>
      </w:r>
      <w:r w:rsidR="0064635F">
        <w:rPr>
          <w:lang w:val="en-CH" w:eastAsia="de-DE"/>
        </w:rPr>
        <w:t xml:space="preserve"> II &amp; III</w:t>
      </w:r>
      <w:r w:rsidR="001D1236" w:rsidRPr="00CC5315">
        <w:rPr>
          <w:lang w:val="en-GB" w:eastAsia="de-DE"/>
        </w:rPr>
        <w:t>).</w:t>
      </w:r>
      <w:r w:rsidR="00B36DD6" w:rsidRPr="00CC5315">
        <w:rPr>
          <w:lang w:val="en-GB" w:eastAsia="de-DE"/>
        </w:rPr>
        <w:t xml:space="preserve"> </w:t>
      </w:r>
      <w:r w:rsidR="001D1236" w:rsidRPr="00CC5315">
        <w:rPr>
          <w:lang w:val="en-GB" w:eastAsia="de-DE"/>
        </w:rPr>
        <w:t>These pom</w:t>
      </w:r>
      <w:r w:rsidR="008364C8">
        <w:rPr>
          <w:lang w:val="en-CH" w:eastAsia="de-DE"/>
        </w:rPr>
        <w:t>-</w:t>
      </w:r>
      <w:r w:rsidR="001D1236" w:rsidRPr="00CC5315">
        <w:rPr>
          <w:lang w:val="en-GB" w:eastAsia="de-DE"/>
        </w:rPr>
        <w:t xml:space="preserve"> and json files were all kindly provided by Andreas Hosbach and slightly adapted to the present projects. Additional files </w:t>
      </w:r>
      <w:r w:rsidR="00AA5A96" w:rsidRPr="00CC5315">
        <w:rPr>
          <w:lang w:val="en-GB" w:eastAsia="de-DE"/>
        </w:rPr>
        <w:t>from</w:t>
      </w:r>
      <w:r w:rsidR="001D1236" w:rsidRPr="00CC5315">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sidRPr="00FE28CA">
        <w:rPr>
          <w:lang w:val="en-GB" w:eastAsia="de-DE"/>
        </w:rPr>
        <w:t>can be</w:t>
      </w:r>
      <w:r w:rsidRPr="00CC5315">
        <w:rPr>
          <w:lang w:val="en-GB" w:eastAsia="de-DE"/>
        </w:rPr>
        <w:t xml:space="preserve"> found in the src folders</w:t>
      </w:r>
      <w:r w:rsidR="00650C12" w:rsidRPr="00FE28CA">
        <w:rPr>
          <w:lang w:val="en-GB" w:eastAsia="de-DE"/>
        </w:rPr>
        <w:t xml:space="preserve"> in</w:t>
      </w:r>
      <w:r w:rsidR="00DF69A1" w:rsidRPr="00FE28CA">
        <w:rPr>
          <w:lang w:val="en-GB" w:eastAsia="de-DE"/>
        </w:rPr>
        <w:t xml:space="preserve"> the GitHub repository</w:t>
      </w:r>
      <w:r w:rsidR="00650C12" w:rsidRPr="00FE28CA">
        <w:rPr>
          <w:lang w:val="en-GB" w:eastAsia="de-DE"/>
        </w:rPr>
        <w:t xml:space="preserve"> </w:t>
      </w:r>
      <w:hyperlink r:id="rId24" w:history="1">
        <w:r w:rsidR="00650C12" w:rsidRPr="00DE34F5">
          <w:rPr>
            <w:rStyle w:val="Hyperlink"/>
            <w:lang w:val="en-GB"/>
          </w:rPr>
          <w:t>https://github.com/sableu/BDD4OQ</w:t>
        </w:r>
      </w:hyperlink>
      <w:r w:rsidRPr="00CC5315">
        <w:rPr>
          <w:lang w:val="en-GB" w:eastAsia="de-DE"/>
        </w:rPr>
        <w:t xml:space="preserve">. </w:t>
      </w:r>
    </w:p>
    <w:p w14:paraId="3F87EE7E" w14:textId="1BEF3B01" w:rsidR="001D1236" w:rsidRPr="008364C8" w:rsidRDefault="00AF6B78" w:rsidP="001D1236">
      <w:pPr>
        <w:rPr>
          <w:lang w:val="en-GB" w:eastAsia="de-DE"/>
        </w:rPr>
      </w:pPr>
      <w:r>
        <w:rPr>
          <w:lang w:val="en-CH" w:eastAsia="de-DE"/>
        </w:rPr>
        <w:lastRenderedPageBreak/>
        <w:t xml:space="preserve">Several internet sites turned out to be very useful, when technical support was needed for implementation. These sites were collected and can be found in the </w:t>
      </w:r>
      <w:r w:rsidR="0064635F" w:rsidRPr="0064635F">
        <w:rPr>
          <w:lang w:val="en-CH" w:eastAsia="de-DE"/>
        </w:rPr>
        <w:t>Appendix I</w:t>
      </w:r>
      <w:r w:rsidRPr="0064635F">
        <w:rPr>
          <w:lang w:val="en-CH" w:eastAsia="de-DE"/>
        </w:rPr>
        <w:t>.</w:t>
      </w:r>
      <w:r>
        <w:rPr>
          <w:lang w:val="en-CH" w:eastAsia="de-DE"/>
        </w:rPr>
        <w:t xml:space="preserve"> Additionally</w:t>
      </w:r>
      <w:r w:rsidR="008364C8">
        <w:rPr>
          <w:lang w:val="en-CH" w:eastAsia="de-DE"/>
        </w:rPr>
        <w:t>,</w:t>
      </w:r>
      <w:r>
        <w:rPr>
          <w:lang w:val="en-CH" w:eastAsia="de-DE"/>
        </w:rPr>
        <w:t xml:space="preserve"> </w:t>
      </w:r>
      <w:r w:rsidR="008364C8">
        <w:rPr>
          <w:lang w:val="en-CH" w:eastAsia="de-DE"/>
        </w:rPr>
        <w:t xml:space="preserve">‘The Cucumber for Java Book’ was used </w:t>
      </w:r>
      <w:r w:rsidR="008364C8" w:rsidRPr="008364C8">
        <w:rPr>
          <w:lang w:val="en-GB"/>
        </w:rPr>
        <w:t>(Rose, Wynne, &amp; Hellesoy, 2015)</w:t>
      </w:r>
    </w:p>
    <w:p w14:paraId="4A708588" w14:textId="17D4D28C" w:rsidR="0089318F" w:rsidRPr="00CC5315" w:rsidRDefault="002A07AD" w:rsidP="00900276">
      <w:pPr>
        <w:pStyle w:val="Heading3"/>
        <w:rPr>
          <w:lang w:val="en-GB"/>
        </w:rPr>
      </w:pPr>
      <w:bookmarkStart w:id="48" w:name="_Toc46067027"/>
      <w:bookmarkStart w:id="49" w:name="_Toc46217086"/>
      <w:r>
        <w:t>Implementation Approach</w:t>
      </w:r>
      <w:bookmarkEnd w:id="48"/>
      <w:bookmarkEnd w:id="49"/>
    </w:p>
    <w:p w14:paraId="76409D9C" w14:textId="28D138D2" w:rsidR="00900276" w:rsidRPr="00FE28CA"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FE28CA">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FE28CA">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and on the other hand it enabled a step-by-step improvement of the OQ Test App in particular, based on inputs from wega, to achieve GxP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50" w:name="_Toc46067028"/>
      <w:bookmarkStart w:id="51" w:name="_Toc46217087"/>
      <w:r w:rsidRPr="00CC5315">
        <w:rPr>
          <w:lang w:val="en-GB"/>
        </w:rPr>
        <w:t>Audit of the P</w:t>
      </w:r>
      <w:r w:rsidR="00894A91" w:rsidRPr="00CC5315">
        <w:rPr>
          <w:lang w:val="en-GB"/>
        </w:rPr>
        <w:t>r</w:t>
      </w:r>
      <w:r w:rsidRPr="00CC5315">
        <w:rPr>
          <w:lang w:val="en-GB"/>
        </w:rPr>
        <w:t>ototype</w:t>
      </w:r>
      <w:bookmarkEnd w:id="50"/>
      <w:bookmarkEnd w:id="51"/>
    </w:p>
    <w:p w14:paraId="6BE9494F" w14:textId="6F374E02"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done by wega</w:t>
      </w:r>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w:t>
      </w:r>
      <w:r w:rsidR="00F92F98">
        <w:rPr>
          <w:lang w:val="en-CH"/>
        </w:rPr>
        <w:t xml:space="preserve"> process</w:t>
      </w:r>
      <w:r w:rsidR="006E3FC9" w:rsidRPr="00CC5315">
        <w:rPr>
          <w:lang w:val="en-GB"/>
        </w:rPr>
        <w:t xml:space="preserve"> documents</w:t>
      </w:r>
      <w:r w:rsidR="00F05893" w:rsidRPr="00CC5315">
        <w:rPr>
          <w:lang w:val="en-GB"/>
        </w:rPr>
        <w:t xml:space="preserve"> and the prototype itself</w:t>
      </w:r>
      <w:r w:rsidR="006E3FC9" w:rsidRPr="00CC5315">
        <w:rPr>
          <w:lang w:val="en-GB"/>
        </w:rPr>
        <w:t xml:space="preserve"> </w:t>
      </w:r>
      <w:r w:rsidR="00F92F98">
        <w:rPr>
          <w:lang w:val="en-CH"/>
        </w:rPr>
        <w:t>with regard</w:t>
      </w:r>
      <w:r w:rsidR="00307238" w:rsidRPr="00CC5315">
        <w:rPr>
          <w:lang w:val="en-GB"/>
        </w:rPr>
        <w:t xml:space="preserve">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sidRPr="00F92F98">
        <w:rPr>
          <w:lang w:val="en-GB"/>
        </w:rPr>
        <w:t xml:space="preserve"> (</w:t>
      </w:r>
      <w:r w:rsidR="002660D9">
        <w:rPr>
          <w:lang w:val="en-CH"/>
        </w:rPr>
        <w:t>see Appendix XIV</w:t>
      </w:r>
      <w:r w:rsidR="00973EF3" w:rsidRPr="00F92F98">
        <w:rPr>
          <w:lang w:val="en-GB"/>
        </w:rPr>
        <w:t>)</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217088"/>
      <w:r w:rsidRPr="00CC5315">
        <w:rPr>
          <w:lang w:val="en-GB"/>
        </w:rPr>
        <w:lastRenderedPageBreak/>
        <w:t>Computerised System Validation according to GAMP5</w:t>
      </w:r>
      <w:bookmarkEnd w:id="52"/>
      <w:bookmarkEnd w:id="53"/>
      <w:bookmarkEnd w:id="54"/>
      <w:bookmarkEnd w:id="55"/>
      <w:bookmarkEnd w:id="56"/>
    </w:p>
    <w:p w14:paraId="38A464A5" w14:textId="13F8B4D2" w:rsidR="00E75B39" w:rsidRPr="00CC5315" w:rsidRDefault="003D0B18" w:rsidP="0080660B">
      <w:pPr>
        <w:pStyle w:val="Heading2"/>
        <w:rPr>
          <w:lang w:val="en-GB"/>
        </w:rPr>
      </w:pPr>
      <w:bookmarkStart w:id="57" w:name="_Toc46067030"/>
      <w:bookmarkStart w:id="58" w:name="_Toc46217089"/>
      <w:r w:rsidRPr="00CC5315">
        <w:rPr>
          <w:lang w:val="en-GB"/>
        </w:rPr>
        <w:t>GAMP5</w:t>
      </w:r>
      <w:r w:rsidR="00374AE8" w:rsidRPr="00CC5315">
        <w:rPr>
          <w:lang w:val="en-GB"/>
        </w:rPr>
        <w:t>: An Overview</w:t>
      </w:r>
      <w:bookmarkEnd w:id="57"/>
      <w:bookmarkEnd w:id="58"/>
    </w:p>
    <w:p w14:paraId="59D57C5E" w14:textId="07D9F803" w:rsidR="00927FD5" w:rsidRPr="00CC5315" w:rsidRDefault="00927FD5" w:rsidP="00927FD5">
      <w:pPr>
        <w:pStyle w:val="Heading3"/>
        <w:rPr>
          <w:lang w:val="en-GB"/>
        </w:rPr>
      </w:pPr>
      <w:bookmarkStart w:id="59" w:name="_Toc46067031"/>
      <w:bookmarkStart w:id="60" w:name="_Toc46217090"/>
      <w:r w:rsidRPr="00CC5315">
        <w:rPr>
          <w:lang w:val="en-GB"/>
        </w:rPr>
        <w:t>GAMP5</w:t>
      </w:r>
      <w:r w:rsidR="001F6493" w:rsidRPr="00CC5315">
        <w:rPr>
          <w:lang w:val="en-GB"/>
        </w:rPr>
        <w:t xml:space="preserve"> and Computerised System Validation</w:t>
      </w:r>
      <w:bookmarkEnd w:id="59"/>
      <w:bookmarkEnd w:id="60"/>
    </w:p>
    <w:p w14:paraId="6E10F77D" w14:textId="0C67A3A5" w:rsidR="00927FD5" w:rsidRPr="00CC5315" w:rsidRDefault="0037665B" w:rsidP="0080660B">
      <w:pPr>
        <w:rPr>
          <w:lang w:val="en-GB"/>
        </w:rPr>
      </w:pPr>
      <w:r w:rsidRPr="00CC5315">
        <w:rPr>
          <w:lang w:val="en-GB"/>
        </w:rPr>
        <w:t xml:space="preserve">GAMP5 is a worldwide used industry guidance on computerised system validation in the pharmaceutical industry </w:t>
      </w:r>
      <w:r w:rsidR="008364C8" w:rsidRPr="008364C8">
        <w:rPr>
          <w:lang w:val="en-GB"/>
        </w:rPr>
        <w:t>(Wyn, 2018, p. 18)</w:t>
      </w:r>
      <w:r w:rsidRPr="00CC5315">
        <w:rPr>
          <w:lang w:val="en-GB"/>
        </w:rPr>
        <w:t xml:space="preserve">. It has been developed by an international group of experts from the International Society of Pharmaceutical Engineering, ISPE </w:t>
      </w:r>
      <w:r w:rsidR="008364C8" w:rsidRPr="008364C8">
        <w:rPr>
          <w:lang w:val="en-GB"/>
        </w:rPr>
        <w:t>(Wyn, 2018, p. 18)</w:t>
      </w:r>
      <w:r w:rsidRPr="00CC5315">
        <w:rPr>
          <w:lang w:val="en-GB"/>
        </w:rPr>
        <w:t>.</w:t>
      </w:r>
    </w:p>
    <w:p w14:paraId="3F3C2669" w14:textId="66B85D39"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w:t>
      </w:r>
      <w:r w:rsidR="003A143D">
        <w:rPr>
          <w:lang w:val="en-CH"/>
        </w:rPr>
        <w:t>ISPE, 2008</w:t>
      </w:r>
      <w:r w:rsidR="001F6493" w:rsidRPr="00CC5315">
        <w:rPr>
          <w:lang w:val="en-GB"/>
        </w:rPr>
        <w:t>, p</w:t>
      </w:r>
      <w:r w:rsidR="00C246AA">
        <w:rPr>
          <w:lang w:val="en-CH"/>
        </w:rPr>
        <w:t xml:space="preserve">. </w:t>
      </w:r>
      <w:r w:rsidR="001F6493" w:rsidRPr="00CC5315">
        <w:rPr>
          <w:lang w:val="en-GB"/>
        </w:rPr>
        <w:t>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C246AA" w:rsidRPr="00C246AA">
        <w:rPr>
          <w:lang w:val="en-GB"/>
        </w:rPr>
        <w:t>(Johner, 2017)</w:t>
      </w:r>
      <w:r w:rsidR="002A52BB" w:rsidRPr="00CC5315">
        <w:rPr>
          <w:lang w:val="en-GB"/>
        </w:rPr>
        <w:t>.</w:t>
      </w:r>
    </w:p>
    <w:p w14:paraId="65765E3A" w14:textId="568F2CE4" w:rsidR="00927FD5" w:rsidRPr="00CC5315" w:rsidRDefault="00927FD5" w:rsidP="00927FD5">
      <w:pPr>
        <w:pStyle w:val="Heading3"/>
        <w:rPr>
          <w:lang w:val="en-GB"/>
        </w:rPr>
      </w:pPr>
      <w:bookmarkStart w:id="61" w:name="_Toc46067032"/>
      <w:bookmarkStart w:id="62" w:name="_Toc46217091"/>
      <w:r w:rsidRPr="00CC5315">
        <w:rPr>
          <w:lang w:val="en-GB"/>
        </w:rPr>
        <w:t>Key Concepts</w:t>
      </w:r>
      <w:bookmarkEnd w:id="61"/>
      <w:bookmarkEnd w:id="62"/>
    </w:p>
    <w:p w14:paraId="0909C31F" w14:textId="527B8102" w:rsidR="00927FD5" w:rsidRPr="00CC5315" w:rsidRDefault="002A52BB" w:rsidP="0080660B">
      <w:pPr>
        <w:rPr>
          <w:lang w:val="en-GB"/>
        </w:rPr>
      </w:pPr>
      <w:r w:rsidRPr="00CC5315">
        <w:rPr>
          <w:lang w:val="en-GB"/>
        </w:rPr>
        <w:t>GAMP5 is based on 5 key concepts</w:t>
      </w:r>
      <w:r w:rsidR="00D03F64" w:rsidRPr="00CC5315">
        <w:rPr>
          <w:lang w:val="en-GB"/>
        </w:rPr>
        <w:t xml:space="preserve"> (</w:t>
      </w:r>
      <w:r w:rsidR="00C246AA">
        <w:rPr>
          <w:lang w:val="en-CH"/>
        </w:rPr>
        <w:t>ISPE</w:t>
      </w:r>
      <w:r w:rsidR="00D03F64" w:rsidRPr="00CC5315">
        <w:rPr>
          <w:lang w:val="en-GB"/>
        </w:rPr>
        <w:t>,</w:t>
      </w:r>
      <w:r w:rsidR="00C246AA">
        <w:rPr>
          <w:lang w:val="en-CH"/>
        </w:rPr>
        <w:t xml:space="preserve"> 2008,</w:t>
      </w:r>
      <w:r w:rsidR="00D03F64" w:rsidRPr="00CC5315">
        <w:rPr>
          <w:lang w:val="en-GB"/>
        </w:rPr>
        <w:t xml:space="preserve"> p</w:t>
      </w:r>
      <w:r w:rsidR="00C246AA">
        <w:rPr>
          <w:lang w:val="en-CH"/>
        </w:rPr>
        <w:t xml:space="preserve">. </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2B695A48" w:rsidR="002A52BB" w:rsidRPr="00CC5315" w:rsidRDefault="002A52BB" w:rsidP="009C718D">
      <w:pPr>
        <w:pStyle w:val="ListParagraph"/>
        <w:numPr>
          <w:ilvl w:val="0"/>
          <w:numId w:val="16"/>
        </w:numPr>
        <w:rPr>
          <w:lang w:val="en-GB"/>
        </w:rPr>
      </w:pPr>
      <w:r w:rsidRPr="00F92F98">
        <w:rPr>
          <w:b/>
          <w:bCs/>
          <w:lang w:val="en-GB"/>
        </w:rPr>
        <w:t>Understanding of the product and the process:</w:t>
      </w:r>
      <w:r w:rsidRPr="00CC5315">
        <w:rPr>
          <w:lang w:val="en-GB"/>
        </w:rPr>
        <w:t xml:space="preserve">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Pr="00CC5315">
        <w:rPr>
          <w:lang w:val="en-GB"/>
        </w:rPr>
        <w:t>.</w:t>
      </w:r>
    </w:p>
    <w:p w14:paraId="1803366B" w14:textId="4F015460" w:rsidR="00EE3D76" w:rsidRPr="00CC5315" w:rsidRDefault="002A52BB" w:rsidP="009C718D">
      <w:pPr>
        <w:pStyle w:val="ListParagraph"/>
        <w:numPr>
          <w:ilvl w:val="0"/>
          <w:numId w:val="16"/>
        </w:numPr>
        <w:rPr>
          <w:lang w:val="en-GB"/>
        </w:rPr>
      </w:pPr>
      <w:r w:rsidRPr="00F92F98">
        <w:rPr>
          <w:b/>
          <w:bCs/>
          <w:lang w:val="en-GB"/>
        </w:rPr>
        <w:t>Consideration of the whole l</w:t>
      </w:r>
      <w:r w:rsidR="00D03F64" w:rsidRPr="00F92F98">
        <w:rPr>
          <w:b/>
          <w:bCs/>
          <w:lang w:val="en-GB"/>
        </w:rPr>
        <w:t>ife</w:t>
      </w:r>
      <w:r w:rsidRPr="00F92F98">
        <w:rPr>
          <w:b/>
          <w:bCs/>
          <w:lang w:val="en-GB"/>
        </w:rPr>
        <w:t xml:space="preserve"> cycle</w:t>
      </w:r>
      <w:r w:rsidR="00D03F64" w:rsidRPr="00F92F98">
        <w:rPr>
          <w:b/>
          <w:bCs/>
          <w:lang w:val="en-GB"/>
        </w:rPr>
        <w:t>:</w:t>
      </w:r>
      <w:r w:rsidR="00D03F64" w:rsidRPr="00CC5315">
        <w:rPr>
          <w:lang w:val="en-GB"/>
        </w:rPr>
        <w:t xml:space="preserve">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1416C5" w:rsidRPr="00CC5315">
        <w:rPr>
          <w:lang w:val="en-GB"/>
        </w:rPr>
        <w:t>19</w:t>
      </w:r>
      <w:r w:rsidR="00C246AA">
        <w:rPr>
          <w:lang w:val="en-CH"/>
        </w:rPr>
        <w:t>, p.</w:t>
      </w:r>
      <w:r w:rsidR="001416C5" w:rsidRPr="00CC5315">
        <w:rPr>
          <w:lang w:val="en-GB"/>
        </w:rPr>
        <w:t>26).</w:t>
      </w:r>
      <w:r w:rsidR="00D03F64" w:rsidRPr="00CC5315">
        <w:rPr>
          <w:lang w:val="en-GB"/>
        </w:rPr>
        <w:t xml:space="preserve"> </w:t>
      </w:r>
    </w:p>
    <w:p w14:paraId="3C92836D" w14:textId="3159B7BE" w:rsidR="002A52BB" w:rsidRPr="00CC5315" w:rsidRDefault="00EE3D76" w:rsidP="009C718D">
      <w:pPr>
        <w:pStyle w:val="ListParagraph"/>
        <w:numPr>
          <w:ilvl w:val="0"/>
          <w:numId w:val="16"/>
        </w:numPr>
        <w:rPr>
          <w:lang w:val="en-GB"/>
        </w:rPr>
      </w:pPr>
      <w:r w:rsidRPr="00F92F98">
        <w:rPr>
          <w:b/>
          <w:bCs/>
          <w:lang w:val="en-GB"/>
        </w:rPr>
        <w:t>Scalable activities over the whole life cycle:</w:t>
      </w:r>
      <w:r w:rsidRPr="00CC5315">
        <w:rPr>
          <w:lang w:val="en-GB"/>
        </w:rPr>
        <w:t xml:space="preserve"> Depending on factors like the impact, the novelty or the complexity of the system, csv activities should be scaled accordingly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20).</w:t>
      </w:r>
    </w:p>
    <w:p w14:paraId="2332EA0E" w14:textId="72922740" w:rsidR="001416C5" w:rsidRPr="00CC5315" w:rsidRDefault="001416C5" w:rsidP="009C718D">
      <w:pPr>
        <w:pStyle w:val="ListParagraph"/>
        <w:numPr>
          <w:ilvl w:val="0"/>
          <w:numId w:val="16"/>
        </w:numPr>
        <w:rPr>
          <w:lang w:val="en-GB"/>
        </w:rPr>
      </w:pPr>
      <w:r w:rsidRPr="00F92F98">
        <w:rPr>
          <w:b/>
          <w:bCs/>
          <w:lang w:val="en-GB"/>
        </w:rPr>
        <w:t>Science Based Quality Risk Management:</w:t>
      </w:r>
      <w:r w:rsidRPr="00CC5315">
        <w:rPr>
          <w:lang w:val="en-GB"/>
        </w:rPr>
        <w:t xml:space="preserve">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880ABA" w:rsidRPr="00CC5315">
        <w:rPr>
          <w:lang w:val="en-GB"/>
        </w:rPr>
        <w:t>20)</w:t>
      </w:r>
      <w:r w:rsidR="001C6256" w:rsidRPr="00CC5315">
        <w:rPr>
          <w:lang w:val="en-GB"/>
        </w:rPr>
        <w:t xml:space="preserve">. </w:t>
      </w:r>
    </w:p>
    <w:p w14:paraId="1E4F4F59" w14:textId="408BD9D4" w:rsidR="00880ABA" w:rsidRPr="00CC5315" w:rsidRDefault="00880ABA" w:rsidP="009C718D">
      <w:pPr>
        <w:pStyle w:val="ListParagraph"/>
        <w:numPr>
          <w:ilvl w:val="0"/>
          <w:numId w:val="16"/>
        </w:numPr>
        <w:rPr>
          <w:lang w:val="en-GB"/>
        </w:rPr>
      </w:pPr>
      <w:r w:rsidRPr="00F92F98">
        <w:rPr>
          <w:b/>
          <w:bCs/>
          <w:lang w:val="en-GB"/>
        </w:rPr>
        <w:t>Leveraging Supplier Involvement</w:t>
      </w:r>
      <w:r w:rsidR="00661F38" w:rsidRPr="00F92F98">
        <w:rPr>
          <w:b/>
          <w:bCs/>
          <w:lang w:val="en-GB"/>
        </w:rPr>
        <w:t>:</w:t>
      </w:r>
      <w:r w:rsidR="00661F38" w:rsidRPr="00CC5315">
        <w:rPr>
          <w:lang w:val="en-GB"/>
        </w:rPr>
        <w:t xml:space="preserve"> Suppliers of computerised systems have knowledge, experience and documentation about their products. The purchaser (called </w:t>
      </w:r>
      <w:r w:rsidR="00C246AA">
        <w:rPr>
          <w:lang w:val="en-CH"/>
        </w:rPr>
        <w:t>‘</w:t>
      </w:r>
      <w:r w:rsidR="00661F38" w:rsidRPr="00CC5315">
        <w:rPr>
          <w:lang w:val="en-GB"/>
        </w:rPr>
        <w:t>regulated company</w:t>
      </w:r>
      <w:r w:rsidR="00C246AA">
        <w:rPr>
          <w:lang w:val="en-CH"/>
        </w:rPr>
        <w:t>’</w:t>
      </w:r>
      <w:r w:rsidR="00661F38" w:rsidRPr="00CC5315">
        <w:rPr>
          <w:lang w:val="en-GB"/>
        </w:rPr>
        <w:t xml:space="preserve">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9F5F71" w:rsidRPr="00CC5315">
        <w:rPr>
          <w:lang w:val="en-GB"/>
        </w:rPr>
        <w:t>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63" w:name="_Toc46067033"/>
      <w:bookmarkStart w:id="64" w:name="_Toc46217092"/>
      <w:r w:rsidRPr="00CC5315">
        <w:rPr>
          <w:lang w:val="en-GB"/>
        </w:rPr>
        <w:lastRenderedPageBreak/>
        <w:t>Software</w:t>
      </w:r>
      <w:r w:rsidR="00927FD5" w:rsidRPr="00CC5315">
        <w:rPr>
          <w:lang w:val="en-GB"/>
        </w:rPr>
        <w:t xml:space="preserve"> Categories</w:t>
      </w:r>
      <w:bookmarkEnd w:id="63"/>
      <w:bookmarkEnd w:id="64"/>
    </w:p>
    <w:p w14:paraId="6187D577" w14:textId="41BE9CFB"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00525835" w:rsidRPr="00CC5315">
        <w:rPr>
          <w:lang w:val="en-GB"/>
        </w:rPr>
        <w:t>127</w:t>
      </w:r>
      <w:r w:rsidR="00C246AA">
        <w:rPr>
          <w:lang w:val="en-CH"/>
        </w:rPr>
        <w:t>-</w:t>
      </w:r>
      <w:r w:rsidR="00525835" w:rsidRPr="00CC5315">
        <w:rPr>
          <w:lang w:val="en-GB"/>
        </w:rPr>
        <w:t xml:space="preserve"> 131</w:t>
      </w:r>
      <w:r w:rsidR="007771F3" w:rsidRPr="00CC5315">
        <w:rPr>
          <w:lang w:val="en-GB"/>
        </w:rPr>
        <w:t>)</w:t>
      </w:r>
      <w:r w:rsidRPr="00CC5315">
        <w:rPr>
          <w:lang w:val="en-GB"/>
        </w:rPr>
        <w:t>.</w:t>
      </w:r>
      <w:r w:rsidR="001C6256" w:rsidRPr="00CC5315">
        <w:rPr>
          <w:lang w:val="en-GB"/>
        </w:rPr>
        <w:t xml:space="preserve"> </w:t>
      </w:r>
    </w:p>
    <w:p w14:paraId="4D664E0F" w14:textId="3BDC207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sidRPr="00FE28CA">
        <w:rPr>
          <w:lang w:val="en-GB"/>
        </w:rPr>
        <w:t xml:space="preserve"> </w:t>
      </w:r>
      <w:r w:rsidR="00525835"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525835" w:rsidRPr="00CC5315">
        <w:rPr>
          <w:lang w:val="en-GB"/>
        </w:rPr>
        <w:t>p. 128</w:t>
      </w:r>
      <w:r w:rsidR="00C246AA">
        <w:rPr>
          <w:lang w:val="en-CH"/>
        </w:rPr>
        <w:t>-</w:t>
      </w:r>
      <w:r w:rsidR="00525835" w:rsidRPr="00CC5315">
        <w:rPr>
          <w:lang w:val="en-GB"/>
        </w:rPr>
        <w:t>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07BA50C6" w:rsidR="00927FD5" w:rsidRPr="00CC5315" w:rsidRDefault="00525835" w:rsidP="0080660B">
      <w:pPr>
        <w:rPr>
          <w:lang w:val="en-GB"/>
        </w:rPr>
      </w:pPr>
      <w:r w:rsidRPr="00CC5315">
        <w:rPr>
          <w:lang w:val="en-GB"/>
        </w:rPr>
        <w:t>From Category 1 to 5 the risk usually increases due to higher complexity and less user experience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Pr="00CC5315">
        <w:rPr>
          <w:lang w:val="en-GB"/>
        </w:rPr>
        <w:t>127), thereby increasing the required csv activities (</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p. </w:t>
      </w:r>
      <w:r w:rsidRPr="00CC5315">
        <w:rPr>
          <w:lang w:val="en-GB"/>
        </w:rPr>
        <w:t>130</w:t>
      </w:r>
      <w:r w:rsidR="00C246AA">
        <w:rPr>
          <w:lang w:val="en-CH"/>
        </w:rPr>
        <w:t>-</w:t>
      </w:r>
      <w:r w:rsidRPr="00CC5315">
        <w:rPr>
          <w:lang w:val="en-GB"/>
        </w:rPr>
        <w:t>131).</w:t>
      </w:r>
    </w:p>
    <w:p w14:paraId="2B0A67DB" w14:textId="386E86F7" w:rsidR="00927FD5" w:rsidRPr="00CC5315" w:rsidRDefault="001F44D2" w:rsidP="00927FD5">
      <w:pPr>
        <w:pStyle w:val="Heading3"/>
        <w:rPr>
          <w:lang w:val="en-GB"/>
        </w:rPr>
      </w:pPr>
      <w:bookmarkStart w:id="65" w:name="_Toc46067034"/>
      <w:bookmarkStart w:id="66" w:name="_Toc46217093"/>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65"/>
      <w:bookmarkEnd w:id="66"/>
      <w:r w:rsidR="00927FD5" w:rsidRPr="00CC5315">
        <w:rPr>
          <w:lang w:val="en-GB"/>
        </w:rPr>
        <w:t xml:space="preserve"> </w:t>
      </w:r>
    </w:p>
    <w:p w14:paraId="21A0FA1E" w14:textId="4A37B216" w:rsidR="00BF4B1E" w:rsidRPr="00F92F98" w:rsidRDefault="00F92F98" w:rsidP="0080660B">
      <w:pPr>
        <w:rPr>
          <w:lang w:val="en-CH"/>
        </w:rPr>
      </w:pPr>
      <w:r>
        <w:rPr>
          <w:lang w:val="en-CH"/>
        </w:rPr>
        <w:t xml:space="preserve">To investigate verification activities and test automation using BDD, the most interesting life cycle phase is the project phase, </w:t>
      </w:r>
      <w:r w:rsidR="00BA0CCC" w:rsidRPr="00CC5315">
        <w:rPr>
          <w:lang w:val="en-GB"/>
        </w:rPr>
        <w:t>as BDD is a software development approach (</w:t>
      </w:r>
      <w:r w:rsidR="00C246AA" w:rsidRPr="00C246AA">
        <w:rPr>
          <w:lang w:val="en-GB"/>
        </w:rPr>
        <w:t>Nagy &amp; Rose, 2018, p.</w:t>
      </w:r>
      <w:r w:rsidR="00BA0CCC" w:rsidRPr="00CC5315">
        <w:rPr>
          <w:lang w:val="en-GB"/>
        </w:rPr>
        <w:t xml:space="preserve"> 55)</w:t>
      </w:r>
      <w:r w:rsidR="007A7040" w:rsidRPr="00FE28CA">
        <w:rPr>
          <w:lang w:val="en-GB"/>
        </w:rPr>
        <w:t>.</w:t>
      </w:r>
      <w:r w:rsidR="00BA0CCC" w:rsidRPr="00CC5315">
        <w:rPr>
          <w:lang w:val="en-GB"/>
        </w:rPr>
        <w:t xml:space="preserve"> </w:t>
      </w:r>
      <w:r w:rsidR="007A7040" w:rsidRPr="00FE28CA">
        <w:rPr>
          <w:lang w:val="en-GB"/>
        </w:rPr>
        <w:t>T</w:t>
      </w:r>
      <w:r w:rsidR="00D4644D" w:rsidRPr="00CC5315">
        <w:rPr>
          <w:lang w:val="en-GB"/>
        </w:rPr>
        <w:t>his phase</w:t>
      </w:r>
      <w:r w:rsidR="004B3B00" w:rsidRPr="00CC5315">
        <w:rPr>
          <w:lang w:val="en-GB"/>
        </w:rPr>
        <w:t xml:space="preserve"> consist</w:t>
      </w:r>
      <w:r w:rsidR="00C246AA">
        <w:rPr>
          <w:lang w:val="en-CH"/>
        </w:rPr>
        <w:t>s</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w:t>
      </w:r>
      <w:r w:rsidR="00C246AA">
        <w:rPr>
          <w:lang w:val="en-CH"/>
        </w:rPr>
        <w:t>ISPE</w:t>
      </w:r>
      <w:r w:rsidR="00C246AA" w:rsidRPr="00CC5315">
        <w:rPr>
          <w:lang w:val="en-GB"/>
        </w:rPr>
        <w:t>,</w:t>
      </w:r>
      <w:r w:rsidR="00C246AA">
        <w:rPr>
          <w:lang w:val="en-CH"/>
        </w:rPr>
        <w:t xml:space="preserve"> 2008,</w:t>
      </w:r>
      <w:r w:rsidR="00C246AA" w:rsidRPr="00CC5315">
        <w:rPr>
          <w:lang w:val="en-GB"/>
        </w:rPr>
        <w:t xml:space="preserve"> p</w:t>
      </w:r>
      <w:r w:rsidR="00C246AA">
        <w:rPr>
          <w:lang w:val="en-CH"/>
        </w:rPr>
        <w:t xml:space="preserve">. </w:t>
      </w:r>
      <w:r w:rsidR="00EE1F44" w:rsidRPr="00CC5315">
        <w:rPr>
          <w:lang w:val="en-GB"/>
        </w:rPr>
        <w:t>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23AE8CE8"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w:t>
      </w:r>
      <w:r w:rsidR="00C246AA">
        <w:rPr>
          <w:lang w:val="en-CH"/>
        </w:rPr>
        <w:t xml:space="preserve">(ISPE, 2008, pp. </w:t>
      </w:r>
      <w:r w:rsidR="00FA792F" w:rsidRPr="00CC5315">
        <w:rPr>
          <w:lang w:val="en-GB"/>
        </w:rPr>
        <w:t xml:space="preserve">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of requirements testing (</w:t>
      </w:r>
      <w:r w:rsidR="00C246AA">
        <w:rPr>
          <w:lang w:val="en-CH"/>
        </w:rPr>
        <w:t>ISPE, 2008, p</w:t>
      </w:r>
      <w:r w:rsidR="00142340" w:rsidRPr="00CC5315">
        <w:rPr>
          <w:lang w:val="en-GB"/>
        </w:rPr>
        <w:t>.</w:t>
      </w:r>
      <w:r w:rsidR="00C246AA">
        <w:rPr>
          <w:lang w:val="en-CH"/>
        </w:rPr>
        <w:t xml:space="preserve"> </w:t>
      </w:r>
      <w:r w:rsidR="00142340" w:rsidRPr="00CC5315">
        <w:rPr>
          <w:lang w:val="en-GB"/>
        </w:rPr>
        <w:t xml:space="preserve">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C246AA">
        <w:rPr>
          <w:lang w:val="en-GB"/>
        </w:rPr>
        <w:t>3.3</w:t>
      </w:r>
      <w:r w:rsidR="002D485D" w:rsidRPr="00CC5315">
        <w:rPr>
          <w:highlight w:val="yellow"/>
          <w:lang w:val="en-GB"/>
        </w:rPr>
        <w:fldChar w:fldCharType="end"/>
      </w:r>
      <w:r w:rsidR="00142340" w:rsidRPr="00CC5315">
        <w:rPr>
          <w:lang w:val="en-GB"/>
        </w:rPr>
        <w:t>) and requirements testing.</w:t>
      </w:r>
    </w:p>
    <w:p w14:paraId="394DE024" w14:textId="46223936" w:rsidR="00142340"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29F9AE1A" w14:textId="3CBED8F8" w:rsidR="00F92F98" w:rsidRPr="00CC5315" w:rsidRDefault="00F92F98" w:rsidP="0080660B">
      <w:pPr>
        <w:rPr>
          <w:lang w:val="en-GB"/>
        </w:rPr>
      </w:pPr>
      <w:r w:rsidRPr="00F92F98">
        <w:rPr>
          <w:lang w:val="en-GB"/>
        </w:rPr>
        <w:t>In addition to the verification activities in the project phase, verification activities are also required in the operation phase when implementing necessary changes to the software</w:t>
      </w:r>
      <w:r w:rsidR="00803587">
        <w:rPr>
          <w:lang w:val="en-CH"/>
        </w:rPr>
        <w:t xml:space="preserve"> </w:t>
      </w:r>
      <w:r w:rsidR="00803587" w:rsidRPr="00CC5315">
        <w:rPr>
          <w:lang w:val="en-GB"/>
        </w:rPr>
        <w:t>(</w:t>
      </w:r>
      <w:r w:rsidR="00803587">
        <w:rPr>
          <w:lang w:val="en-CH"/>
        </w:rPr>
        <w:t>ISPE, 2008, p. 30</w:t>
      </w:r>
      <w:r w:rsidR="00803587" w:rsidRPr="00CC5315">
        <w:rPr>
          <w:lang w:val="en-GB"/>
        </w:rPr>
        <w:t xml:space="preserve">, </w:t>
      </w:r>
      <w:r w:rsidR="00803587">
        <w:rPr>
          <w:lang w:val="en-CH"/>
        </w:rPr>
        <w:lastRenderedPageBreak/>
        <w:t>F</w:t>
      </w:r>
      <w:r w:rsidR="00803587" w:rsidRPr="00CC5315">
        <w:rPr>
          <w:lang w:val="en-GB"/>
        </w:rPr>
        <w:t>igure 4.1)</w:t>
      </w:r>
      <w:r w:rsidRPr="00F92F98">
        <w:rPr>
          <w:lang w:val="en-GB"/>
        </w:rPr>
        <w:t>. GAMP</w:t>
      </w:r>
      <w:r w:rsidR="00803587">
        <w:rPr>
          <w:lang w:val="en-CH"/>
        </w:rPr>
        <w:t>5</w:t>
      </w:r>
      <w:r w:rsidRPr="00F92F98">
        <w:rPr>
          <w:lang w:val="en-GB"/>
        </w:rPr>
        <w:t xml:space="preserve"> states that the verification activities of the project phase are equally applicable with regard to implementation activities within the operation phase</w:t>
      </w:r>
      <w:r w:rsidR="00803587">
        <w:rPr>
          <w:lang w:val="en-CH"/>
        </w:rPr>
        <w:t xml:space="preserve"> </w:t>
      </w:r>
      <w:r w:rsidR="00803587" w:rsidRPr="00CC5315">
        <w:rPr>
          <w:lang w:val="en-GB"/>
        </w:rPr>
        <w:t>(</w:t>
      </w:r>
      <w:r w:rsidR="00803587">
        <w:rPr>
          <w:lang w:val="en-CH"/>
        </w:rPr>
        <w:t>ISPE, 2008, p</w:t>
      </w:r>
      <w:r w:rsidR="00803587" w:rsidRPr="00CC5315">
        <w:rPr>
          <w:lang w:val="en-GB"/>
        </w:rPr>
        <w:t>.29)</w:t>
      </w:r>
      <w:r w:rsidRPr="00F92F98">
        <w:rPr>
          <w:lang w:val="en-GB"/>
        </w:rPr>
        <w:t>.</w:t>
      </w:r>
    </w:p>
    <w:p w14:paraId="5FEB8079" w14:textId="2C4351F3" w:rsidR="00BA0CCC" w:rsidRPr="00CC5315" w:rsidRDefault="00803587" w:rsidP="0080660B">
      <w:pPr>
        <w:rPr>
          <w:lang w:val="en-GB"/>
        </w:rPr>
      </w:pPr>
      <w:r w:rsidRPr="00803587">
        <w:rPr>
          <w:lang w:val="en-GB"/>
        </w:rPr>
        <w:t xml:space="preserve">Thus, the findings on the </w:t>
      </w:r>
      <w:r>
        <w:rPr>
          <w:lang w:val="en-CH"/>
        </w:rPr>
        <w:t xml:space="preserve">automated </w:t>
      </w:r>
      <w:r w:rsidRPr="00803587">
        <w:rPr>
          <w:lang w:val="en-GB"/>
        </w:rPr>
        <w:t>OQ process can be applied both to the project phase and to implementation activities in the operation phase</w:t>
      </w:r>
      <w:r>
        <w:rPr>
          <w:lang w:val="en-CH"/>
        </w:rPr>
        <w:t>, even though the focus of these investigations are on the project phase</w:t>
      </w:r>
      <w:r w:rsidR="00E85376" w:rsidRPr="00CC5315">
        <w:rPr>
          <w:lang w:val="en-GB"/>
        </w:rPr>
        <w:t>.</w:t>
      </w:r>
    </w:p>
    <w:p w14:paraId="22CC3FFD" w14:textId="13BB5ABA" w:rsidR="00BF4B1E" w:rsidRPr="00CC5315"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217094"/>
      <w:r w:rsidRPr="00CC5315">
        <w:rPr>
          <w:lang w:val="en-GB"/>
        </w:rPr>
        <w:t>Automated Testing</w:t>
      </w:r>
      <w:bookmarkEnd w:id="67"/>
      <w:bookmarkEnd w:id="68"/>
      <w:bookmarkEnd w:id="69"/>
      <w:bookmarkEnd w:id="70"/>
      <w:bookmarkEnd w:id="71"/>
      <w:r w:rsidRPr="00CC5315">
        <w:rPr>
          <w:lang w:val="en-GB"/>
        </w:rPr>
        <w:t xml:space="preserve"> </w:t>
      </w:r>
    </w:p>
    <w:p w14:paraId="7F9631CD" w14:textId="71D8630B" w:rsidR="00BF4B1E" w:rsidRPr="00CC5315" w:rsidRDefault="002C128E" w:rsidP="0080660B">
      <w:pPr>
        <w:rPr>
          <w:lang w:val="en-GB"/>
        </w:rPr>
      </w:pPr>
      <w:r w:rsidRPr="00CC5315">
        <w:rPr>
          <w:lang w:val="en-GB"/>
        </w:rPr>
        <w:t>GAMP5 has a chapter specifically dedicated to automated testing (</w:t>
      </w:r>
      <w:r w:rsidR="00985281">
        <w:rPr>
          <w:lang w:val="en-CH"/>
        </w:rPr>
        <w:t>ISPE, 2008, pp.</w:t>
      </w:r>
      <w:r w:rsidR="00985281" w:rsidRPr="00CC5315">
        <w:rPr>
          <w:lang w:val="en-GB"/>
        </w:rPr>
        <w:t xml:space="preserve"> </w:t>
      </w:r>
      <w:r w:rsidRPr="00CC5315">
        <w:rPr>
          <w:lang w:val="en-GB"/>
        </w:rPr>
        <w:t>207</w:t>
      </w:r>
      <w:r w:rsidR="00985281">
        <w:rPr>
          <w:lang w:val="en-CH"/>
        </w:rPr>
        <w:t>-208</w:t>
      </w:r>
      <w:r w:rsidRPr="00CC5315">
        <w:rPr>
          <w:lang w:val="en-GB"/>
        </w:rPr>
        <w:t>). It is stated, that automated testing offers a good possibility to improve efficiency and effectiveness of test execution especially in respect of test coverage for regression testing (</w:t>
      </w:r>
      <w:r w:rsidR="00985281">
        <w:rPr>
          <w:lang w:val="en-CH"/>
        </w:rPr>
        <w:t>ISPE, 2008, p. 207</w:t>
      </w:r>
      <w:r w:rsidRPr="00CC5315">
        <w:rPr>
          <w:lang w:val="en-GB"/>
        </w:rPr>
        <w:t>).</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0F242142"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w:t>
      </w:r>
      <w:r w:rsidR="00985281">
        <w:rPr>
          <w:lang w:val="en-CH"/>
        </w:rPr>
        <w:t>ISPE, 2008, p. 207</w:t>
      </w:r>
      <w:r w:rsidR="00B6550F" w:rsidRPr="00CC5315">
        <w:rPr>
          <w:lang w:val="en-GB"/>
        </w:rPr>
        <w:t>)</w:t>
      </w:r>
    </w:p>
    <w:p w14:paraId="1E33792A" w14:textId="7EC231EB"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w:t>
      </w:r>
      <w:r w:rsidR="00985281">
        <w:rPr>
          <w:lang w:val="en-CH"/>
        </w:rPr>
        <w:t>ISPE, 2008, p. 207</w:t>
      </w:r>
      <w:r w:rsidR="009D3C94" w:rsidRPr="00CC5315">
        <w:rPr>
          <w:lang w:val="en-GB"/>
        </w:rPr>
        <w:t>)</w:t>
      </w:r>
      <w:r w:rsidRPr="00CC5315">
        <w:rPr>
          <w:lang w:val="en-GB"/>
        </w:rPr>
        <w:t>.</w:t>
      </w:r>
    </w:p>
    <w:p w14:paraId="4001751E" w14:textId="41A110A2"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sidRPr="00FE28CA">
        <w:rPr>
          <w:lang w:val="en-GB"/>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 xml:space="preserve">or </w:t>
      </w:r>
      <w:r w:rsidR="00985281" w:rsidRPr="00CC5315">
        <w:rPr>
          <w:lang w:val="en-GB"/>
        </w:rPr>
        <w:t>paper-based</w:t>
      </w:r>
      <w:r w:rsidR="00031135" w:rsidRPr="00CC5315">
        <w:rPr>
          <w:lang w:val="en-GB"/>
        </w:rPr>
        <w:t xml:space="preserve"> testing</w:t>
      </w:r>
      <w:r w:rsidR="00414A01" w:rsidRPr="00CC5315">
        <w:rPr>
          <w:lang w:val="en-GB"/>
        </w:rPr>
        <w:t xml:space="preserve"> (</w:t>
      </w:r>
      <w:r w:rsidR="00985281">
        <w:rPr>
          <w:lang w:val="en-CH"/>
        </w:rPr>
        <w:t>ISPE, 2008, pp. 207-208</w:t>
      </w:r>
      <w:r w:rsidR="00414A01" w:rsidRPr="00CC5315">
        <w:rPr>
          <w:lang w:val="en-GB"/>
        </w:rPr>
        <w:t>): To control automated test scripts, a documented procedure must be created and applied (</w:t>
      </w:r>
      <w:r w:rsidR="00985281">
        <w:rPr>
          <w:lang w:val="en-CH"/>
        </w:rPr>
        <w:t xml:space="preserve">ISPE, 2008, p. </w:t>
      </w:r>
      <w:r w:rsidR="00414A01" w:rsidRPr="00CC5315">
        <w:rPr>
          <w:lang w:val="en-GB"/>
        </w:rPr>
        <w:t xml:space="preserve">208). </w:t>
      </w:r>
      <w:r w:rsidR="00B7241E" w:rsidRPr="00CC5315">
        <w:rPr>
          <w:lang w:val="en-GB"/>
        </w:rPr>
        <w:t>The test results are normally available as logs generated by</w:t>
      </w:r>
      <w:r w:rsidR="003C0AB5" w:rsidRPr="00FE28CA">
        <w:rPr>
          <w:lang w:val="en-GB"/>
        </w:rPr>
        <w:t xml:space="preserve"> the</w:t>
      </w:r>
      <w:r w:rsidR="00B7241E" w:rsidRPr="00CC5315">
        <w:rPr>
          <w:lang w:val="en-GB"/>
        </w:rPr>
        <w:t xml:space="preserve"> test automation</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00B7241E" w:rsidRPr="00CC5315">
        <w:rPr>
          <w:lang w:val="en-GB"/>
        </w:rPr>
        <w:t>. They should furthermore be available for reviews and audits in a state that prevents the documents from being editable.</w:t>
      </w:r>
      <w:r w:rsidRPr="00CC5315">
        <w:rPr>
          <w:lang w:val="en-GB"/>
        </w:rPr>
        <w:t xml:space="preserve"> The</w:t>
      </w:r>
      <w:r w:rsidR="005A386D" w:rsidRPr="00FE28CA">
        <w:rPr>
          <w:lang w:val="en-GB"/>
        </w:rPr>
        <w:t xml:space="preserve"> Quality </w:t>
      </w:r>
      <w:r w:rsidR="00A579B9" w:rsidRPr="00FE28CA">
        <w:rPr>
          <w:lang w:val="en-GB"/>
        </w:rPr>
        <w:t>Assurance</w:t>
      </w:r>
      <w:r w:rsidRPr="00CC5315">
        <w:rPr>
          <w:lang w:val="en-GB"/>
        </w:rPr>
        <w:t xml:space="preserve"> </w:t>
      </w:r>
      <w:r w:rsidR="000318AB" w:rsidRPr="00FE28CA">
        <w:rPr>
          <w:lang w:val="en-GB"/>
        </w:rPr>
        <w:t>(</w:t>
      </w:r>
      <w:r w:rsidRPr="00CC5315">
        <w:rPr>
          <w:lang w:val="en-GB"/>
        </w:rPr>
        <w:t>QA</w:t>
      </w:r>
      <w:r w:rsidR="000318AB" w:rsidRPr="00FE28CA">
        <w:rPr>
          <w:lang w:val="en-GB"/>
        </w:rPr>
        <w:t>)</w:t>
      </w:r>
      <w:r w:rsidRPr="00CC5315">
        <w:rPr>
          <w:lang w:val="en-GB"/>
        </w:rPr>
        <w:t xml:space="preserve"> needs to agree on the handling of the test result documentation. This should be done while developing the test strategy</w:t>
      </w:r>
      <w:r w:rsidR="00985281">
        <w:rPr>
          <w:lang w:val="en-CH"/>
        </w:rPr>
        <w:t xml:space="preserve"> </w:t>
      </w:r>
      <w:r w:rsidR="00985281" w:rsidRPr="00CC5315">
        <w:rPr>
          <w:lang w:val="en-GB"/>
        </w:rPr>
        <w:t>(</w:t>
      </w:r>
      <w:r w:rsidR="00985281">
        <w:rPr>
          <w:lang w:val="en-CH"/>
        </w:rPr>
        <w:t xml:space="preserve">ISPE, 2008, p. </w:t>
      </w:r>
      <w:r w:rsidR="00985281" w:rsidRPr="00CC5315">
        <w:rPr>
          <w:lang w:val="en-GB"/>
        </w:rPr>
        <w:t>208)</w:t>
      </w:r>
      <w:r w:rsidRPr="00CC5315">
        <w:rPr>
          <w:lang w:val="en-GB"/>
        </w:rPr>
        <w:t>.</w:t>
      </w:r>
    </w:p>
    <w:p w14:paraId="1E43457D" w14:textId="542D9C53" w:rsidR="00AC4914" w:rsidRPr="00CC5315" w:rsidRDefault="00AC4914" w:rsidP="00AC4914">
      <w:pPr>
        <w:pStyle w:val="Heading2"/>
        <w:rPr>
          <w:lang w:val="en-GB"/>
        </w:rPr>
      </w:pPr>
      <w:bookmarkStart w:id="72" w:name="_Toc46067036"/>
      <w:bookmarkStart w:id="73" w:name="_Toc46217095"/>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72"/>
      <w:bookmarkEnd w:id="73"/>
    </w:p>
    <w:p w14:paraId="3005F528" w14:textId="41A5002F"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00985281">
        <w:rPr>
          <w:lang w:val="en-CH"/>
        </w:rPr>
        <w:t>ISPE, 2008, p</w:t>
      </w:r>
      <w:r w:rsidRPr="00985281">
        <w:rPr>
          <w:lang w:val="en-GB" w:eastAsia="de-DE"/>
        </w:rPr>
        <w:t>. 31</w:t>
      </w:r>
      <w:r w:rsidR="00985281" w:rsidRPr="00985281">
        <w:rPr>
          <w:lang w:val="en-CH" w:eastAsia="de-DE"/>
        </w:rPr>
        <w:t>, p.</w:t>
      </w:r>
      <w:r w:rsidRPr="00985281">
        <w:rPr>
          <w:lang w:val="en-GB" w:eastAsia="de-DE"/>
        </w:rPr>
        <w:t xml:space="preserve">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985281">
        <w:rPr>
          <w:lang w:val="en-CH"/>
        </w:rPr>
        <w:t>ISPE, 2008, p</w:t>
      </w:r>
      <w:r w:rsidR="00985281" w:rsidRPr="00985281">
        <w:rPr>
          <w:lang w:val="en-CH"/>
        </w:rPr>
        <w:t>.</w:t>
      </w:r>
      <w:r w:rsidR="00724B56" w:rsidRPr="00985281">
        <w:rPr>
          <w:lang w:val="en-GB" w:eastAsia="de-DE"/>
        </w:rPr>
        <w:t xml:space="preserve"> 38).</w:t>
      </w:r>
      <w:r w:rsidR="008245D9" w:rsidRPr="00CC5315">
        <w:rPr>
          <w:lang w:val="en-GB" w:eastAsia="de-DE"/>
        </w:rPr>
        <w:t xml:space="preserve"> In this sense a test strategy, also called testplan</w:t>
      </w:r>
      <w:r w:rsidR="00662821" w:rsidRPr="00CC5315">
        <w:rPr>
          <w:lang w:val="en-GB" w:eastAsia="de-DE"/>
        </w:rPr>
        <w:t>,</w:t>
      </w:r>
      <w:r w:rsidR="008245D9" w:rsidRPr="00CC5315">
        <w:rPr>
          <w:lang w:val="en-GB" w:eastAsia="de-DE"/>
        </w:rPr>
        <w:t xml:space="preserve"> should </w:t>
      </w:r>
      <w:r w:rsidR="008245D9" w:rsidRPr="00CC5315">
        <w:rPr>
          <w:lang w:val="en-GB" w:eastAsia="de-DE"/>
        </w:rPr>
        <w:lastRenderedPageBreak/>
        <w:t>define and document among others, how IQ, OQ and PQ should be applied for the specific software, based on company procedures that were established to define the general framework for testing (</w:t>
      </w:r>
      <w:r w:rsidR="00985281">
        <w:rPr>
          <w:lang w:val="en-CH"/>
        </w:rPr>
        <w:t xml:space="preserve">ISPE, </w:t>
      </w:r>
      <w:r w:rsidR="00985281" w:rsidRPr="0061047D">
        <w:rPr>
          <w:lang w:val="en-CH"/>
        </w:rPr>
        <w:t xml:space="preserve">2008, </w:t>
      </w:r>
      <w:r w:rsidR="008245D9" w:rsidRPr="0061047D">
        <w:rPr>
          <w:lang w:val="en-GB" w:eastAsia="de-DE"/>
        </w:rPr>
        <w:t>p. 196</w:t>
      </w:r>
      <w:r w:rsidR="0061047D" w:rsidRPr="0061047D">
        <w:rPr>
          <w:lang w:val="en-CH" w:eastAsia="de-DE"/>
        </w:rPr>
        <w:t xml:space="preserve">, p. </w:t>
      </w:r>
      <w:r w:rsidR="008245D9" w:rsidRPr="0061047D">
        <w:rPr>
          <w:lang w:val="en-GB" w:eastAsia="de-DE"/>
        </w:rPr>
        <w:t>201).</w:t>
      </w:r>
      <w:r w:rsidR="00D32583" w:rsidRPr="00CC5315">
        <w:rPr>
          <w:lang w:val="en-GB" w:eastAsia="de-DE"/>
        </w:rPr>
        <w:t xml:space="preserve"> On </w:t>
      </w:r>
      <w:r w:rsidR="00D32583" w:rsidRPr="0061047D">
        <w:rPr>
          <w:lang w:val="en-GB" w:eastAsia="de-DE"/>
        </w:rPr>
        <w:t>p</w:t>
      </w:r>
      <w:r w:rsidR="0061047D">
        <w:rPr>
          <w:lang w:val="en-CH" w:eastAsia="de-DE"/>
        </w:rPr>
        <w:t xml:space="preserve">age </w:t>
      </w:r>
      <w:r w:rsidR="00D32583" w:rsidRPr="0061047D">
        <w:rPr>
          <w:lang w:val="en-GB" w:eastAsia="de-DE"/>
        </w:rPr>
        <w:t>196,</w:t>
      </w:r>
      <w:r w:rsidR="00D32583" w:rsidRPr="00CC5315">
        <w:rPr>
          <w:lang w:val="en-GB" w:eastAsia="de-DE"/>
        </w:rPr>
        <w:t xml:space="preserve"> GAMP5 foresees, that the testplan is written by the test manager</w:t>
      </w:r>
      <w:r w:rsidR="00AD6F8C" w:rsidRPr="00CC5315">
        <w:rPr>
          <w:lang w:val="en-GB" w:eastAsia="de-DE"/>
        </w:rPr>
        <w:t>, whereas for the approval the Quality Unit is suggested (</w:t>
      </w:r>
      <w:r w:rsidR="0061047D">
        <w:rPr>
          <w:lang w:val="en-CH"/>
        </w:rPr>
        <w:t>ISPE, 2008, p</w:t>
      </w:r>
      <w:r w:rsidR="0061047D" w:rsidRPr="00985281">
        <w:rPr>
          <w:lang w:val="en-CH"/>
        </w:rPr>
        <w:t>.</w:t>
      </w:r>
      <w:r w:rsidR="0061047D">
        <w:rPr>
          <w:lang w:val="en-CH"/>
        </w:rPr>
        <w:t xml:space="preserve"> 196, </w:t>
      </w:r>
      <w:r w:rsidR="00AD6F8C" w:rsidRPr="0061047D">
        <w:rPr>
          <w:lang w:val="en-GB" w:eastAsia="de-DE"/>
        </w:rPr>
        <w:t>p.59</w:t>
      </w:r>
      <w:r w:rsidR="00AD6F8C" w:rsidRPr="00CC5315">
        <w:rPr>
          <w:lang w:val="en-GB" w:eastAsia="de-DE"/>
        </w:rPr>
        <w:t>)</w:t>
      </w:r>
      <w:r w:rsidR="00D32583" w:rsidRPr="00CC5315">
        <w:rPr>
          <w:lang w:val="en-GB" w:eastAsia="de-DE"/>
        </w:rPr>
        <w:t>.</w:t>
      </w:r>
    </w:p>
    <w:p w14:paraId="115AF2DD" w14:textId="7D7067F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61047D">
        <w:rPr>
          <w:lang w:val="en-CH" w:eastAsia="de-DE"/>
        </w:rPr>
        <w:t xml:space="preserve"> </w:t>
      </w:r>
      <w:r w:rsidR="005E00A4" w:rsidRPr="005E00A4">
        <w:rPr>
          <w:lang w:val="en-GB"/>
        </w:rPr>
        <w:t>(Plagiannos, 2015</w:t>
      </w:r>
      <w:r w:rsidR="005E00A4">
        <w:rPr>
          <w:lang w:val="en-CH"/>
        </w:rPr>
        <w:t xml:space="preserve">; </w:t>
      </w:r>
      <w:r w:rsidR="00A36629">
        <w:rPr>
          <w:lang w:val="en-CH"/>
        </w:rPr>
        <w:t>ISPE, 2008, p</w:t>
      </w:r>
      <w:r w:rsidR="00A36629" w:rsidRPr="00985281">
        <w:rPr>
          <w:lang w:val="en-CH"/>
        </w:rPr>
        <w:t>.</w:t>
      </w:r>
      <w:r w:rsidR="00A36629">
        <w:rPr>
          <w:lang w:val="en-CH"/>
        </w:rPr>
        <w:t xml:space="preserve"> 36; </w:t>
      </w:r>
      <w:r w:rsidR="005E00A4" w:rsidRPr="005E00A4">
        <w:rPr>
          <w:lang w:val="en-GB"/>
        </w:rPr>
        <w:t>Esch et al., 2007, p. 213</w:t>
      </w:r>
      <w:r w:rsidR="00A36629">
        <w:rPr>
          <w:lang w:val="en-CH"/>
        </w:rPr>
        <w:t>;</w:t>
      </w:r>
      <w:r w:rsidR="005E00A4">
        <w:rPr>
          <w:lang w:val="en-CH"/>
        </w:rPr>
        <w:t xml:space="preserve"> </w:t>
      </w:r>
      <w:r w:rsidR="00A36629" w:rsidRPr="00A36629">
        <w:rPr>
          <w:lang w:val="en-GB"/>
        </w:rPr>
        <w:t>Blaze Systems, n.d.</w:t>
      </w:r>
      <w:r w:rsidR="00EF09E1" w:rsidRPr="00CC5315">
        <w:rPr>
          <w:lang w:val="en-GB"/>
        </w:rPr>
        <w:t>)</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908AAF" w:rsidR="00AC4914" w:rsidRPr="00CC5315"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23751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3</w:t>
      </w:r>
      <w:r w:rsidRPr="00CC5315">
        <w:rPr>
          <w:lang w:val="en-GB"/>
        </w:rPr>
        <w:fldChar w:fldCharType="end"/>
      </w:r>
      <w:bookmarkEnd w:id="74"/>
      <w:r w:rsidRPr="00FE28CA">
        <w:rPr>
          <w:lang w:val="en-GB"/>
        </w:rPr>
        <w:t>: Design- and verification process according to GAMP5</w:t>
      </w:r>
      <w:bookmarkEnd w:id="75"/>
      <w:bookmarkEnd w:id="76"/>
      <w:bookmarkEnd w:id="77"/>
      <w:bookmarkEnd w:id="78"/>
      <w:bookmarkEnd w:id="79"/>
    </w:p>
    <w:p w14:paraId="741B2506" w14:textId="51FFEC1D"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w:t>
      </w:r>
      <w:r w:rsidR="00E10AD4">
        <w:rPr>
          <w:lang w:val="en-CH"/>
        </w:rPr>
        <w:t>this</w:t>
      </w:r>
      <w:r w:rsidR="005564D9" w:rsidRPr="00CC5315">
        <w:rPr>
          <w:lang w:val="en-GB"/>
        </w:rPr>
        <w:t xml:space="preserve"> process, it will not be possible to use automation tools that</w:t>
      </w:r>
      <w:r w:rsidR="00A40E8B">
        <w:rPr>
          <w:lang w:val="en-CH"/>
        </w:rPr>
        <w:t xml:space="preserve"> only</w:t>
      </w:r>
      <w:r w:rsidR="005564D9" w:rsidRPr="00CC5315">
        <w:rPr>
          <w:lang w:val="en-GB"/>
        </w:rPr>
        <w:t xml:space="preserve"> perform testing during the build process</w:t>
      </w:r>
      <w:r w:rsidR="00A40E8B">
        <w:rPr>
          <w:lang w:val="en-CH"/>
        </w:rPr>
        <w:t xml:space="preserve"> and </w:t>
      </w:r>
      <w:r w:rsidR="005564D9" w:rsidRPr="00CC5315">
        <w:rPr>
          <w:lang w:val="en-GB"/>
        </w:rPr>
        <w:t xml:space="preserve">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751D96FB"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A40E8B">
        <w:rPr>
          <w:lang w:val="en-CH"/>
        </w:rPr>
        <w:t>ISPE, 2008</w:t>
      </w:r>
      <w:r w:rsidR="00A40E8B" w:rsidRPr="00A40E8B">
        <w:rPr>
          <w:lang w:val="en-CH"/>
        </w:rPr>
        <w:t>, p</w:t>
      </w:r>
      <w:r w:rsidR="00996166" w:rsidRPr="00A40E8B">
        <w:rPr>
          <w:lang w:val="en-GB"/>
        </w:rPr>
        <w:t>p. 134-137)</w:t>
      </w:r>
      <w:r w:rsidRPr="00A40E8B">
        <w:rPr>
          <w:lang w:val="en-GB"/>
        </w:rPr>
        <w:t>.</w:t>
      </w:r>
    </w:p>
    <w:p w14:paraId="5C980F3A" w14:textId="2540933C"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A40E8B">
        <w:rPr>
          <w:lang w:val="en-CH"/>
        </w:rPr>
        <w:t>ISPE, 2008</w:t>
      </w:r>
      <w:r w:rsidR="00A40E8B" w:rsidRPr="00A40E8B">
        <w:rPr>
          <w:lang w:val="en-CH"/>
        </w:rPr>
        <w:t>, p.</w:t>
      </w:r>
      <w:r w:rsidR="00287849" w:rsidRPr="00A40E8B">
        <w:rPr>
          <w:lang w:val="en-GB"/>
        </w:rPr>
        <w:t xml:space="preserve"> 51</w:t>
      </w:r>
      <w:r w:rsidRPr="00A40E8B">
        <w:rPr>
          <w:lang w:val="en-GB"/>
        </w:rPr>
        <w:t>).</w:t>
      </w:r>
      <w:r w:rsidRPr="00CC5315">
        <w:rPr>
          <w:lang w:val="en-GB"/>
        </w:rPr>
        <w:t xml:space="preserve"> </w:t>
      </w:r>
    </w:p>
    <w:p w14:paraId="15B5D74D" w14:textId="452FA4D8" w:rsidR="00E75B39" w:rsidRPr="00CC5315" w:rsidRDefault="00093B16" w:rsidP="00E75B39">
      <w:pPr>
        <w:pStyle w:val="Heading2"/>
        <w:rPr>
          <w:lang w:val="en-GB"/>
        </w:rPr>
      </w:pPr>
      <w:bookmarkStart w:id="80" w:name="_Ref45985825"/>
      <w:bookmarkStart w:id="81" w:name="_Toc46067037"/>
      <w:bookmarkStart w:id="82" w:name="_Toc46217096"/>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80"/>
      <w:bookmarkEnd w:id="81"/>
      <w:bookmarkEnd w:id="82"/>
    </w:p>
    <w:p w14:paraId="07B4E41D" w14:textId="5580123A"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[is a] documented verification that a system operates according to written and pre-approved specifications throughout specified operating ranges</w:t>
      </w:r>
      <w:r w:rsidR="00B41961">
        <w:rPr>
          <w:lang w:val="en-CH"/>
        </w:rPr>
        <w:t>”</w:t>
      </w:r>
      <w:r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sidRPr="00FE28CA">
        <w:rPr>
          <w:lang w:val="en-GB"/>
        </w:rPr>
        <w:t xml:space="preserve">for </w:t>
      </w:r>
      <w:r w:rsidR="00655196" w:rsidRPr="00CC5315">
        <w:rPr>
          <w:lang w:val="en-GB"/>
        </w:rPr>
        <w:t>verification activit</w:t>
      </w:r>
      <w:r w:rsidR="00C023C6" w:rsidRPr="00FE28CA">
        <w:rPr>
          <w:lang w:val="en-GB"/>
        </w:rPr>
        <w:t>ies</w:t>
      </w:r>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38</w:t>
      </w:r>
      <w:r w:rsidR="004D6909" w:rsidRPr="00A40E8B">
        <w:rPr>
          <w:lang w:val="en-GB"/>
        </w:rPr>
        <w:t>)</w:t>
      </w:r>
      <w:r w:rsidR="00655196" w:rsidRPr="00CC5315">
        <w:rPr>
          <w:lang w:val="en-GB"/>
        </w:rPr>
        <w:t>.</w:t>
      </w:r>
      <w:r w:rsidR="00FF64F3" w:rsidRPr="00CC5315">
        <w:rPr>
          <w:lang w:val="en-GB"/>
        </w:rPr>
        <w:t xml:space="preserve"> </w:t>
      </w:r>
      <w:r w:rsidR="006E3EC2" w:rsidRPr="004D6909">
        <w:rPr>
          <w:lang w:val="en-GB"/>
        </w:rPr>
        <w:t xml:space="preserve">In the </w:t>
      </w:r>
      <w:r w:rsidR="00C26752" w:rsidRPr="004D6909">
        <w:rPr>
          <w:lang w:val="en-GB"/>
        </w:rPr>
        <w:t xml:space="preserve">GAMP5 </w:t>
      </w:r>
      <w:r w:rsidR="006E3EC2" w:rsidRPr="004D6909">
        <w:rPr>
          <w:lang w:val="en-GB"/>
        </w:rPr>
        <w:t xml:space="preserve">appendix D5 </w:t>
      </w:r>
      <w:r w:rsidR="00866A5E" w:rsidRPr="00CC5315">
        <w:rPr>
          <w:lang w:val="en-GB"/>
        </w:rPr>
        <w:t>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testing</w:t>
      </w:r>
      <w:r w:rsidR="00C26752" w:rsidRPr="00CC5315">
        <w:rPr>
          <w:lang w:val="en-GB"/>
        </w:rPr>
        <w:t>s</w:t>
      </w:r>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212</w:t>
      </w:r>
      <w:r w:rsidR="004D6909" w:rsidRPr="00A40E8B">
        <w:rPr>
          <w:lang w:val="en-GB"/>
        </w:rPr>
        <w:t>)</w:t>
      </w:r>
      <w:r w:rsidR="006E3EC2" w:rsidRPr="00CC5315">
        <w:rPr>
          <w:lang w:val="en-GB"/>
        </w:rPr>
        <w:t>.</w:t>
      </w:r>
    </w:p>
    <w:p w14:paraId="22AE64B6" w14:textId="2739C7DF" w:rsidR="004434F6" w:rsidRPr="00CC5315" w:rsidRDefault="000D74CE" w:rsidP="00417554">
      <w:pPr>
        <w:pStyle w:val="Heading3"/>
        <w:rPr>
          <w:lang w:val="en-GB"/>
        </w:rPr>
      </w:pPr>
      <w:bookmarkStart w:id="83" w:name="_Toc46067038"/>
      <w:bookmarkStart w:id="84" w:name="_Toc46217097"/>
      <w:r w:rsidRPr="00CC5315">
        <w:rPr>
          <w:lang w:val="en-GB"/>
        </w:rPr>
        <w:t>The Main Process</w:t>
      </w:r>
      <w:bookmarkEnd w:id="83"/>
      <w:bookmarkEnd w:id="84"/>
    </w:p>
    <w:p w14:paraId="623D25EF" w14:textId="331A087D"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175, p. 199</w:t>
      </w:r>
      <w:r w:rsidR="004D6909" w:rsidRPr="00A40E8B">
        <w:rPr>
          <w:lang w:val="en-GB"/>
        </w:rPr>
        <w:t>)</w:t>
      </w:r>
      <w:r w:rsidR="004D6909">
        <w:rPr>
          <w:lang w:val="en-CH"/>
        </w:rPr>
        <w:t>.</w:t>
      </w:r>
      <w:r w:rsidR="00D76A03" w:rsidRPr="00CC5315">
        <w:rPr>
          <w:lang w:val="en-GB"/>
        </w:rPr>
        <w:t xml:space="preserve"> 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198</w:t>
      </w:r>
      <w:r w:rsidR="004D6909" w:rsidRPr="00A40E8B">
        <w:rPr>
          <w:lang w:val="en-GB"/>
        </w:rPr>
        <w:t>)</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 xml:space="preserve">. In addition, GAMP5 requires some metadata about the test specification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00536B14" w:rsidRPr="00CC5315">
        <w:rPr>
          <w:lang w:val="en-GB"/>
        </w:rPr>
        <w:t>.</w:t>
      </w:r>
    </w:p>
    <w:p w14:paraId="6E2A618C" w14:textId="78FC9ACA"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199</w:t>
      </w:r>
      <w:r w:rsidR="004D6909" w:rsidRPr="00A40E8B">
        <w:rPr>
          <w:lang w:val="en-GB"/>
        </w:rPr>
        <w:t>)</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w:t>
      </w:r>
      <w:r w:rsidR="001D5ACC">
        <w:rPr>
          <w:lang w:val="en-CH"/>
        </w:rPr>
        <w:t xml:space="preserve"> </w:t>
      </w:r>
      <w:r w:rsidR="001D5ACC" w:rsidRPr="00CC5315">
        <w:rPr>
          <w:lang w:val="en-GB"/>
        </w:rPr>
        <w:t>(</w:t>
      </w:r>
      <w:r w:rsidR="001D5ACC">
        <w:rPr>
          <w:lang w:val="en-CH"/>
        </w:rPr>
        <w:t>ISPE, 2008</w:t>
      </w:r>
      <w:r w:rsidR="001D5ACC" w:rsidRPr="00A40E8B">
        <w:rPr>
          <w:lang w:val="en-CH"/>
        </w:rPr>
        <w:t>, p</w:t>
      </w:r>
      <w:r w:rsidR="001D5ACC">
        <w:rPr>
          <w:lang w:val="en-CH"/>
        </w:rPr>
        <w:t>p</w:t>
      </w:r>
      <w:r w:rsidR="001D5ACC" w:rsidRPr="00A40E8B">
        <w:rPr>
          <w:lang w:val="en-CH"/>
        </w:rPr>
        <w:t>.</w:t>
      </w:r>
      <w:r w:rsidR="001D5ACC" w:rsidRPr="00A40E8B">
        <w:rPr>
          <w:lang w:val="en-GB"/>
        </w:rPr>
        <w:t xml:space="preserve"> </w:t>
      </w:r>
      <w:r w:rsidR="001D5ACC">
        <w:rPr>
          <w:lang w:val="en-CH"/>
        </w:rPr>
        <w:t>199-200</w:t>
      </w:r>
      <w:r w:rsidR="001D5ACC" w:rsidRPr="00A40E8B">
        <w:rPr>
          <w:lang w:val="en-GB"/>
        </w:rPr>
        <w:t>)</w:t>
      </w:r>
      <w:r w:rsidR="001D5ACC">
        <w:rPr>
          <w:lang w:val="en-CH"/>
        </w:rPr>
        <w:t>.</w:t>
      </w:r>
      <w:r w:rsidR="008601B3" w:rsidRPr="00CC5315">
        <w:rPr>
          <w:lang w:val="en-GB"/>
        </w:rPr>
        <w:t xml:space="preserve"> </w:t>
      </w:r>
    </w:p>
    <w:p w14:paraId="6F5C6DA7" w14:textId="7886F03A"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00D32583" w:rsidRPr="00CC5315">
        <w:rPr>
          <w:lang w:val="en-GB"/>
        </w:rPr>
        <w:t>.</w:t>
      </w:r>
    </w:p>
    <w:p w14:paraId="3F136D17" w14:textId="772BB9C5" w:rsidR="004434F6" w:rsidRPr="00CC5315" w:rsidRDefault="00ED5BC1" w:rsidP="00417554">
      <w:pPr>
        <w:rPr>
          <w:lang w:val="en-GB"/>
        </w:rPr>
      </w:pPr>
      <w:r w:rsidRPr="00CC5315">
        <w:rPr>
          <w:lang w:val="en-GB"/>
        </w:rPr>
        <w:t>As already mentioned, the test scripts are executed by the testers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w:t>
      </w:r>
      <w:r w:rsidR="004D6909" w:rsidRPr="00A40E8B">
        <w:rPr>
          <w:lang w:val="en-GB"/>
        </w:rPr>
        <w:t>)</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A74BA3" w:rsidRPr="00CC5315">
        <w:rPr>
          <w:lang w:val="en-GB"/>
        </w:rPr>
        <w:t>.</w:t>
      </w:r>
    </w:p>
    <w:p w14:paraId="06362F00" w14:textId="6A69AD27" w:rsidR="00C75947"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196,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w:t>
      </w:r>
      <w:r w:rsidR="004D6909">
        <w:rPr>
          <w:lang w:val="en-CH"/>
        </w:rPr>
        <w:t xml:space="preserve"> </w:t>
      </w:r>
      <w:r w:rsidR="004D6909" w:rsidRPr="00CC5315">
        <w:rPr>
          <w:lang w:val="en-GB"/>
        </w:rPr>
        <w:t>(</w:t>
      </w:r>
      <w:r w:rsidR="004D6909">
        <w:rPr>
          <w:lang w:val="en-CH"/>
        </w:rPr>
        <w:t>ISPE, 2008</w:t>
      </w:r>
      <w:r w:rsidR="004D6909" w:rsidRPr="00A40E8B">
        <w:rPr>
          <w:lang w:val="en-CH"/>
        </w:rPr>
        <w:t>, p.</w:t>
      </w:r>
      <w:r w:rsidR="004D6909" w:rsidRPr="00A40E8B">
        <w:rPr>
          <w:lang w:val="en-GB"/>
        </w:rPr>
        <w:t xml:space="preserve"> </w:t>
      </w:r>
      <w:r w:rsidR="004D6909">
        <w:rPr>
          <w:lang w:val="en-CH"/>
        </w:rPr>
        <w:t>200</w:t>
      </w:r>
      <w:r w:rsidR="004D6909" w:rsidRPr="00A40E8B">
        <w:rPr>
          <w:lang w:val="en-GB"/>
        </w:rPr>
        <w:t>)</w:t>
      </w:r>
      <w:r w:rsidR="00042171" w:rsidRPr="00CC5315">
        <w:rPr>
          <w:lang w:val="en-GB"/>
        </w:rPr>
        <w:t>.</w:t>
      </w:r>
    </w:p>
    <w:p w14:paraId="73249186" w14:textId="77777777" w:rsidR="00FB5F37" w:rsidRDefault="00FB5F37" w:rsidP="00417554">
      <w:pPr>
        <w:rPr>
          <w:lang w:val="en-GB"/>
        </w:rPr>
      </w:pPr>
    </w:p>
    <w:p w14:paraId="04F50974" w14:textId="77777777" w:rsidR="00FB5F37" w:rsidRDefault="00FB5F37" w:rsidP="00FB5F37">
      <w:pPr>
        <w:keepNext/>
      </w:pPr>
      <w:r>
        <w:rPr>
          <w:noProof/>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17F9E237" w:rsidR="00FB5F37" w:rsidRDefault="00FB5F37" w:rsidP="001939BC">
      <w:pPr>
        <w:pStyle w:val="Caption"/>
        <w:rPr>
          <w:lang w:val="en-GB"/>
        </w:rPr>
      </w:pPr>
      <w:bookmarkStart w:id="85" w:name="_Toc46237511"/>
      <w:r w:rsidRPr="00FB5F37">
        <w:rPr>
          <w:lang w:val="en-GB"/>
        </w:rPr>
        <w:t xml:space="preserve">Figure </w:t>
      </w:r>
      <w:r>
        <w:fldChar w:fldCharType="begin"/>
      </w:r>
      <w:r w:rsidRPr="00FB5F37">
        <w:rPr>
          <w:lang w:val="en-GB"/>
        </w:rPr>
        <w:instrText xml:space="preserve"> SEQ Figure \* ARABIC </w:instrText>
      </w:r>
      <w:r>
        <w:fldChar w:fldCharType="separate"/>
      </w:r>
      <w:r w:rsidRPr="00FB5F37">
        <w:rPr>
          <w:noProof/>
          <w:lang w:val="en-GB"/>
        </w:rPr>
        <w:t>4</w:t>
      </w:r>
      <w:r>
        <w:fldChar w:fldCharType="end"/>
      </w:r>
      <w:r>
        <w:rPr>
          <w:lang w:val="en-CH"/>
        </w:rPr>
        <w:t>: Documents produced in the OQ main process</w:t>
      </w:r>
      <w:bookmarkEnd w:id="85"/>
    </w:p>
    <w:p w14:paraId="74E1CBAB" w14:textId="72E047C5" w:rsidR="00E75B39" w:rsidRPr="00CC5315" w:rsidRDefault="00E75B39" w:rsidP="005101E5">
      <w:pPr>
        <w:pStyle w:val="Heading3"/>
        <w:rPr>
          <w:lang w:val="en-GB"/>
        </w:rPr>
      </w:pPr>
      <w:bookmarkStart w:id="86" w:name="_Ref45996975"/>
      <w:bookmarkStart w:id="87" w:name="_Toc46067039"/>
      <w:bookmarkStart w:id="88" w:name="_Toc46217098"/>
      <w:r w:rsidRPr="00CC5315">
        <w:rPr>
          <w:lang w:val="en-GB"/>
        </w:rPr>
        <w:t xml:space="preserve">Incorporating the </w:t>
      </w:r>
      <w:r w:rsidR="005E22E7" w:rsidRPr="00CC5315">
        <w:rPr>
          <w:lang w:val="en-GB"/>
        </w:rPr>
        <w:t xml:space="preserve">Quality </w:t>
      </w:r>
      <w:r w:rsidRPr="00CC5315">
        <w:rPr>
          <w:lang w:val="en-GB"/>
        </w:rPr>
        <w:t>Risk Assessment</w:t>
      </w:r>
      <w:bookmarkEnd w:id="86"/>
      <w:bookmarkEnd w:id="87"/>
      <w:bookmarkEnd w:id="88"/>
    </w:p>
    <w:p w14:paraId="674B59A5" w14:textId="474B741E" w:rsidR="004B7A6E" w:rsidRPr="00B25CE4" w:rsidRDefault="00F27BF0" w:rsidP="00D661F7">
      <w:pPr>
        <w:rPr>
          <w:lang w:val="en-GB" w:eastAsia="de-DE"/>
        </w:rPr>
      </w:pPr>
      <w:r w:rsidRPr="00CC5315">
        <w:rPr>
          <w:lang w:val="en-GB" w:eastAsia="de-DE"/>
        </w:rPr>
        <w:t xml:space="preserve">Quality risk management is one of the five key concepts in </w:t>
      </w:r>
      <w:r w:rsidRPr="00B25CE4">
        <w:rPr>
          <w:lang w:val="en-GB" w:eastAsia="de-DE"/>
        </w:rPr>
        <w:t>GAMP5 (</w:t>
      </w:r>
      <w:r w:rsidR="00B25CE4" w:rsidRPr="00B25CE4">
        <w:rPr>
          <w:lang w:val="en-CH"/>
        </w:rPr>
        <w:t>ISPE, 2008, p</w:t>
      </w:r>
      <w:r w:rsidRPr="00B25CE4">
        <w:rPr>
          <w:lang w:val="en-GB" w:eastAsia="de-DE"/>
        </w:rPr>
        <w:t>.</w:t>
      </w:r>
      <w:r w:rsidR="00B25CE4" w:rsidRPr="00B25CE4">
        <w:rPr>
          <w:lang w:val="en-CH" w:eastAsia="de-DE"/>
        </w:rPr>
        <w:t xml:space="preserve"> </w:t>
      </w:r>
      <w:r w:rsidRPr="00B25CE4">
        <w:rPr>
          <w:lang w:val="en-GB" w:eastAsia="de-DE"/>
        </w:rPr>
        <w:t>20). It is an iterative process that covers the entire life cycle of a computerised system (</w:t>
      </w:r>
      <w:r w:rsidR="00B25CE4" w:rsidRPr="00B25CE4">
        <w:rPr>
          <w:lang w:val="en-CH"/>
        </w:rPr>
        <w:t xml:space="preserve">ISPE, 2008, </w:t>
      </w:r>
      <w:r w:rsidRPr="00B25CE4">
        <w:rPr>
          <w:lang w:val="en-GB" w:eastAsia="de-DE"/>
        </w:rPr>
        <w:t>p.</w:t>
      </w:r>
      <w:r w:rsidR="00B25CE4">
        <w:rPr>
          <w:lang w:val="en-CH" w:eastAsia="de-DE"/>
        </w:rPr>
        <w:t xml:space="preserve"> </w:t>
      </w:r>
      <w:r w:rsidRPr="00B25CE4">
        <w:rPr>
          <w:lang w:val="en-GB" w:eastAsia="de-DE"/>
        </w:rPr>
        <w:t xml:space="preserve">47). In this sense, it has also an important role to play in the above described OQ process for which it is considered to be a supporting process </w:t>
      </w:r>
      <w:r w:rsidR="00395802" w:rsidRPr="00B25CE4">
        <w:rPr>
          <w:lang w:val="en-GB" w:eastAsia="de-DE"/>
        </w:rPr>
        <w:t>(</w:t>
      </w:r>
      <w:r w:rsidR="00B25CE4" w:rsidRPr="00B25CE4">
        <w:rPr>
          <w:lang w:val="en-CH"/>
        </w:rPr>
        <w:t>ISPE, 2008, p.</w:t>
      </w:r>
      <w:r w:rsidR="00B25CE4" w:rsidRPr="00B25CE4">
        <w:rPr>
          <w:lang w:val="en-GB" w:eastAsia="de-DE"/>
        </w:rPr>
        <w:t xml:space="preserve"> </w:t>
      </w:r>
      <w:r w:rsidR="00395802" w:rsidRPr="00B25CE4">
        <w:rPr>
          <w:lang w:val="en-GB" w:eastAsia="de-DE"/>
        </w:rPr>
        <w:t>32).</w:t>
      </w:r>
      <w:r w:rsidRPr="00B25CE4">
        <w:rPr>
          <w:lang w:val="en-GB" w:eastAsia="de-DE"/>
        </w:rPr>
        <w:t xml:space="preserve"> </w:t>
      </w:r>
      <w:r w:rsidR="005E22E7" w:rsidRPr="00B25CE4">
        <w:rPr>
          <w:lang w:val="en-GB" w:eastAsia="de-DE"/>
        </w:rPr>
        <w:t>The goal of this concept is to focus validation efforts on critical points of the computerised system (</w:t>
      </w:r>
      <w:r w:rsidR="00B25CE4" w:rsidRPr="00B25CE4">
        <w:rPr>
          <w:lang w:val="en-CH"/>
        </w:rPr>
        <w:t>ISPE, 2008, p</w:t>
      </w:r>
      <w:r w:rsidR="005E22E7" w:rsidRPr="00B25CE4">
        <w:rPr>
          <w:lang w:val="en-GB" w:eastAsia="de-DE"/>
        </w:rPr>
        <w:t>.</w:t>
      </w:r>
      <w:r w:rsidR="00B25CE4" w:rsidRPr="00B25CE4">
        <w:rPr>
          <w:lang w:val="en-CH" w:eastAsia="de-DE"/>
        </w:rPr>
        <w:t xml:space="preserve"> </w:t>
      </w:r>
      <w:r w:rsidR="005E22E7" w:rsidRPr="00B25CE4">
        <w:rPr>
          <w:lang w:val="en-GB" w:eastAsia="de-DE"/>
        </w:rPr>
        <w:t xml:space="preserve">20). The </w:t>
      </w:r>
      <w:r w:rsidR="004B7A6E" w:rsidRPr="00B25CE4">
        <w:rPr>
          <w:lang w:val="en-GB" w:eastAsia="de-DE"/>
        </w:rPr>
        <w:t>q</w:t>
      </w:r>
      <w:r w:rsidR="005E22E7" w:rsidRPr="00B25CE4">
        <w:rPr>
          <w:lang w:val="en-GB" w:eastAsia="de-DE"/>
        </w:rPr>
        <w:t xml:space="preserve">uality </w:t>
      </w:r>
      <w:r w:rsidR="004B7A6E" w:rsidRPr="00B25CE4">
        <w:rPr>
          <w:lang w:val="en-GB" w:eastAsia="de-DE"/>
        </w:rPr>
        <w:t>r</w:t>
      </w:r>
      <w:r w:rsidR="005E22E7" w:rsidRPr="00B25CE4">
        <w:rPr>
          <w:lang w:val="en-GB" w:eastAsia="de-DE"/>
        </w:rPr>
        <w:t xml:space="preserve">isk </w:t>
      </w:r>
      <w:r w:rsidR="004B7A6E" w:rsidRPr="00B25CE4">
        <w:rPr>
          <w:lang w:val="en-GB" w:eastAsia="de-DE"/>
        </w:rPr>
        <w:t>m</w:t>
      </w:r>
      <w:r w:rsidR="005E22E7" w:rsidRPr="00B25CE4">
        <w:rPr>
          <w:lang w:val="en-GB" w:eastAsia="de-DE"/>
        </w:rPr>
        <w:t xml:space="preserve">anagement </w:t>
      </w:r>
      <w:r w:rsidR="004B7A6E" w:rsidRPr="00B25CE4">
        <w:rPr>
          <w:lang w:val="en-GB" w:eastAsia="de-DE"/>
        </w:rPr>
        <w:t>p</w:t>
      </w:r>
      <w:r w:rsidR="005E22E7" w:rsidRPr="00B25CE4">
        <w:rPr>
          <w:lang w:val="en-GB" w:eastAsia="de-DE"/>
        </w:rPr>
        <w:t>rocess includes</w:t>
      </w:r>
      <w:r w:rsidR="00BD1FDF" w:rsidRPr="00B25CE4">
        <w:rPr>
          <w:lang w:val="en-GB" w:eastAsia="de-DE"/>
        </w:rPr>
        <w:t xml:space="preserve"> </w:t>
      </w:r>
      <w:r w:rsidR="005E22E7" w:rsidRPr="00B25CE4">
        <w:rPr>
          <w:lang w:val="en-GB" w:eastAsia="de-DE"/>
        </w:rPr>
        <w:t xml:space="preserve">the identification of functions with impact on patient safety, product quality and data integrity </w:t>
      </w:r>
      <w:r w:rsidRPr="00B25CE4">
        <w:rPr>
          <w:lang w:val="en-GB" w:eastAsia="de-DE"/>
        </w:rPr>
        <w:t xml:space="preserve">based on an initial risk assessment to determine system impact </w:t>
      </w:r>
      <w:r w:rsidR="005E22E7" w:rsidRPr="00B25CE4">
        <w:rPr>
          <w:lang w:val="en-GB" w:eastAsia="de-DE"/>
        </w:rPr>
        <w:t>(</w:t>
      </w:r>
      <w:r w:rsidR="00B25CE4" w:rsidRPr="00B25CE4">
        <w:rPr>
          <w:lang w:val="en-CH"/>
        </w:rPr>
        <w:t>ISPE, 2008, p</w:t>
      </w:r>
      <w:r w:rsidR="005E22E7" w:rsidRPr="00B25CE4">
        <w:rPr>
          <w:lang w:val="en-GB" w:eastAsia="de-DE"/>
        </w:rPr>
        <w:t>.</w:t>
      </w:r>
      <w:r w:rsidRPr="00B25CE4">
        <w:rPr>
          <w:lang w:val="en-GB" w:eastAsia="de-DE"/>
        </w:rPr>
        <w:t>107</w:t>
      </w:r>
      <w:r w:rsidR="005E22E7" w:rsidRPr="00B25CE4">
        <w:rPr>
          <w:lang w:val="en-GB" w:eastAsia="de-DE"/>
        </w:rPr>
        <w:t>)</w:t>
      </w:r>
      <w:r w:rsidR="00943067" w:rsidRPr="00B25CE4">
        <w:rPr>
          <w:lang w:val="en-GB" w:eastAsia="de-DE"/>
        </w:rPr>
        <w:t xml:space="preserve">. </w:t>
      </w:r>
      <w:r w:rsidR="004129B2">
        <w:rPr>
          <w:lang w:val="en-CH" w:eastAsia="de-DE"/>
        </w:rPr>
        <w:t>This is in</w:t>
      </w:r>
      <w:r w:rsidR="00943067" w:rsidRPr="00B25CE4">
        <w:rPr>
          <w:lang w:val="en-GB" w:eastAsia="de-DE"/>
        </w:rPr>
        <w:t xml:space="preserve"> the</w:t>
      </w:r>
      <w:r w:rsidR="0071176C" w:rsidRPr="00B25CE4">
        <w:rPr>
          <w:lang w:val="en-GB" w:eastAsia="de-DE"/>
        </w:rPr>
        <w:t xml:space="preserve"> </w:t>
      </w:r>
      <w:r w:rsidR="00943067" w:rsidRPr="00B25CE4">
        <w:rPr>
          <w:lang w:val="en-GB" w:eastAsia="de-DE"/>
        </w:rPr>
        <w:t>responsibility of a</w:t>
      </w:r>
      <w:r w:rsidR="00B267BC" w:rsidRPr="00B25CE4">
        <w:rPr>
          <w:lang w:val="en-GB" w:eastAsia="de-DE"/>
        </w:rPr>
        <w:t xml:space="preserve"> team </w:t>
      </w:r>
      <w:r w:rsidR="00943067" w:rsidRPr="00B25CE4">
        <w:rPr>
          <w:lang w:val="en-GB" w:eastAsia="de-DE"/>
        </w:rPr>
        <w:t xml:space="preserve">consisting </w:t>
      </w:r>
      <w:r w:rsidR="00B267BC" w:rsidRPr="00B25CE4">
        <w:rPr>
          <w:lang w:val="en-GB" w:eastAsia="de-DE"/>
        </w:rPr>
        <w:t>of subject matter experts and key users (</w:t>
      </w:r>
      <w:r w:rsidR="00B25CE4" w:rsidRPr="00B25CE4">
        <w:rPr>
          <w:lang w:val="en-CH"/>
        </w:rPr>
        <w:t>ISPE, 2008, p.</w:t>
      </w:r>
      <w:r w:rsidR="00B25CE4" w:rsidRPr="00B25CE4">
        <w:rPr>
          <w:lang w:val="en-GB" w:eastAsia="de-DE"/>
        </w:rPr>
        <w:t xml:space="preserve"> </w:t>
      </w:r>
      <w:r w:rsidR="00B267BC" w:rsidRPr="00B25CE4">
        <w:rPr>
          <w:lang w:val="en-GB" w:eastAsia="de-DE"/>
        </w:rPr>
        <w:t>106)</w:t>
      </w:r>
      <w:r w:rsidR="009031C8" w:rsidRPr="00B25CE4">
        <w:rPr>
          <w:lang w:val="en-GB" w:eastAsia="de-DE"/>
        </w:rPr>
        <w:t>, or if regulatory compliance is concerned,</w:t>
      </w:r>
      <w:r w:rsidR="00C72C8C" w:rsidRPr="00B25CE4">
        <w:rPr>
          <w:lang w:val="en-GB" w:eastAsia="de-DE"/>
        </w:rPr>
        <w:t xml:space="preserve"> it is</w:t>
      </w:r>
      <w:r w:rsidR="009031C8" w:rsidRPr="00B25CE4">
        <w:rPr>
          <w:lang w:val="en-GB" w:eastAsia="de-DE"/>
        </w:rPr>
        <w:t xml:space="preserve"> the quality unit (</w:t>
      </w:r>
      <w:r w:rsidR="00B25CE4" w:rsidRPr="00B25CE4">
        <w:rPr>
          <w:lang w:val="en-CH"/>
        </w:rPr>
        <w:t>ISPE, 2008, p.</w:t>
      </w:r>
      <w:r w:rsidR="00B25CE4" w:rsidRPr="00B25CE4">
        <w:rPr>
          <w:lang w:val="en-GB" w:eastAsia="de-DE"/>
        </w:rPr>
        <w:t xml:space="preserve"> </w:t>
      </w:r>
      <w:r w:rsidR="009031C8" w:rsidRPr="00B25CE4">
        <w:rPr>
          <w:lang w:val="en-GB" w:eastAsia="de-DE"/>
        </w:rPr>
        <w:t>106)</w:t>
      </w:r>
      <w:r w:rsidR="00B267BC" w:rsidRPr="00B25CE4">
        <w:rPr>
          <w:lang w:val="en-GB" w:eastAsia="de-DE"/>
        </w:rPr>
        <w:t xml:space="preserve">. </w:t>
      </w:r>
      <w:r w:rsidR="009031C8" w:rsidRPr="00B25CE4">
        <w:rPr>
          <w:lang w:val="en-GB" w:eastAsia="de-DE"/>
        </w:rPr>
        <w:t xml:space="preserve">For </w:t>
      </w:r>
      <w:r w:rsidR="00943067" w:rsidRPr="00B25CE4">
        <w:rPr>
          <w:lang w:val="en-GB" w:eastAsia="de-DE"/>
        </w:rPr>
        <w:t>a</w:t>
      </w:r>
      <w:r w:rsidR="004B7A6E" w:rsidRPr="00B25CE4">
        <w:rPr>
          <w:lang w:val="en-GB" w:eastAsia="de-DE"/>
        </w:rPr>
        <w:t xml:space="preserve"> next step</w:t>
      </w:r>
      <w:r w:rsidR="009031C8" w:rsidRPr="00B25CE4">
        <w:rPr>
          <w:lang w:val="en-GB" w:eastAsia="de-DE"/>
        </w:rPr>
        <w:t xml:space="preserve">, </w:t>
      </w:r>
      <w:r w:rsidR="00943067" w:rsidRPr="00B25CE4">
        <w:rPr>
          <w:lang w:val="en-GB" w:eastAsia="de-DE"/>
        </w:rPr>
        <w:t>this</w:t>
      </w:r>
      <w:r w:rsidR="009031C8" w:rsidRPr="00B25CE4">
        <w:rPr>
          <w:lang w:val="en-GB" w:eastAsia="de-DE"/>
        </w:rPr>
        <w:t xml:space="preserve"> team</w:t>
      </w:r>
      <w:r w:rsidR="004B7A6E" w:rsidRPr="00B25CE4">
        <w:rPr>
          <w:lang w:val="en-GB" w:eastAsia="de-DE"/>
        </w:rPr>
        <w:t xml:space="preserve"> perform</w:t>
      </w:r>
      <w:r w:rsidR="00943067" w:rsidRPr="00B25CE4">
        <w:rPr>
          <w:lang w:val="en-GB" w:eastAsia="de-DE"/>
        </w:rPr>
        <w:t>s</w:t>
      </w:r>
      <w:r w:rsidR="004B7A6E" w:rsidRPr="00B25CE4">
        <w:rPr>
          <w:lang w:val="en-GB" w:eastAsia="de-DE"/>
        </w:rPr>
        <w:t xml:space="preserve"> a functional risk assessment</w:t>
      </w:r>
      <w:r w:rsidR="009031C8" w:rsidRPr="00B25CE4">
        <w:rPr>
          <w:lang w:val="en-GB" w:eastAsia="de-DE"/>
        </w:rPr>
        <w:t xml:space="preserve"> </w:t>
      </w:r>
      <w:r w:rsidR="004B7A6E" w:rsidRPr="00B25CE4">
        <w:rPr>
          <w:lang w:val="en-GB" w:eastAsia="de-DE"/>
        </w:rPr>
        <w:t>and identify controls</w:t>
      </w:r>
      <w:r w:rsidR="00BD1FDF" w:rsidRPr="00B25CE4">
        <w:rPr>
          <w:lang w:val="en-GB" w:eastAsia="de-DE"/>
        </w:rPr>
        <w:t>,</w:t>
      </w:r>
      <w:r w:rsidR="009031C8" w:rsidRPr="00B25CE4">
        <w:rPr>
          <w:lang w:val="en-GB" w:eastAsia="de-DE"/>
        </w:rPr>
        <w:t xml:space="preserve"> based on</w:t>
      </w:r>
      <w:r w:rsidR="00BD1FDF" w:rsidRPr="00B25CE4">
        <w:rPr>
          <w:lang w:val="en-GB" w:eastAsia="de-DE"/>
        </w:rPr>
        <w:t xml:space="preserve"> the advice</w:t>
      </w:r>
      <w:r w:rsidR="009031C8" w:rsidRPr="00B25CE4">
        <w:rPr>
          <w:lang w:val="en-GB" w:eastAsia="de-DE"/>
        </w:rPr>
        <w:t xml:space="preserve"> of the supplier</w:t>
      </w:r>
      <w:r w:rsidR="00BD1FDF" w:rsidRPr="00B25CE4">
        <w:rPr>
          <w:lang w:val="en-GB" w:eastAsia="de-DE"/>
        </w:rPr>
        <w:t>,</w:t>
      </w:r>
      <w:r w:rsidR="004B7A6E" w:rsidRPr="00B25CE4">
        <w:rPr>
          <w:lang w:val="en-GB" w:eastAsia="de-DE"/>
        </w:rPr>
        <w:t xml:space="preserve"> to eliminate or at least mitigate the risk to an acceptable level (</w:t>
      </w:r>
      <w:r w:rsidR="00B25CE4" w:rsidRPr="00B25CE4">
        <w:rPr>
          <w:lang w:val="en-CH"/>
        </w:rPr>
        <w:t>ISPE, 2008, p.</w:t>
      </w:r>
      <w:r w:rsidR="00B25CE4" w:rsidRPr="00B25CE4">
        <w:rPr>
          <w:lang w:val="en-GB" w:eastAsia="de-DE"/>
        </w:rPr>
        <w:t xml:space="preserve"> </w:t>
      </w:r>
      <w:r w:rsidR="004B7A6E" w:rsidRPr="00B25CE4">
        <w:rPr>
          <w:lang w:val="en-GB" w:eastAsia="de-DE"/>
        </w:rPr>
        <w:t>48</w:t>
      </w:r>
      <w:r w:rsidR="00B25CE4" w:rsidRPr="00B25CE4">
        <w:rPr>
          <w:lang w:val="en-CH" w:eastAsia="de-DE"/>
        </w:rPr>
        <w:t>, p.</w:t>
      </w:r>
      <w:r w:rsidR="004B7A6E" w:rsidRPr="00B25CE4">
        <w:rPr>
          <w:lang w:val="en-GB" w:eastAsia="de-DE"/>
        </w:rPr>
        <w:t xml:space="preserve"> 50</w:t>
      </w:r>
      <w:r w:rsidR="00B25CE4" w:rsidRPr="00B25CE4">
        <w:rPr>
          <w:lang w:val="en-CH" w:eastAsia="de-DE"/>
        </w:rPr>
        <w:t>, p.</w:t>
      </w:r>
      <w:r w:rsidR="00BD1FDF" w:rsidRPr="00B25CE4">
        <w:rPr>
          <w:lang w:val="en-GB" w:eastAsia="de-DE"/>
        </w:rPr>
        <w:t>106</w:t>
      </w:r>
      <w:r w:rsidR="004B7A6E" w:rsidRPr="00B25CE4">
        <w:rPr>
          <w:lang w:val="en-GB" w:eastAsia="de-DE"/>
        </w:rPr>
        <w:t xml:space="preserve">). </w:t>
      </w:r>
      <w:r w:rsidR="0019223F" w:rsidRPr="00B25CE4">
        <w:rPr>
          <w:lang w:val="en-GB" w:eastAsia="de-DE"/>
        </w:rPr>
        <w:t>Appropriate controls</w:t>
      </w:r>
      <w:r w:rsidR="00C911C4" w:rsidRPr="00B25CE4">
        <w:rPr>
          <w:lang w:val="en-GB" w:eastAsia="de-DE"/>
        </w:rPr>
        <w:t>, i.e. quality critical requirements (</w:t>
      </w:r>
      <w:r w:rsidR="00B25CE4" w:rsidRPr="00B25CE4">
        <w:rPr>
          <w:lang w:val="en-CH"/>
        </w:rPr>
        <w:t xml:space="preserve">ISPE, 2008, </w:t>
      </w:r>
      <w:r w:rsidR="00C911C4" w:rsidRPr="00B25CE4">
        <w:rPr>
          <w:lang w:val="en-GB" w:eastAsia="de-DE"/>
        </w:rPr>
        <w:t>p. 164),</w:t>
      </w:r>
      <w:r w:rsidR="0019223F" w:rsidRPr="00B25CE4">
        <w:rPr>
          <w:lang w:val="en-GB" w:eastAsia="de-DE"/>
        </w:rPr>
        <w:t xml:space="preserve"> need then to be implemented</w:t>
      </w:r>
      <w:r w:rsidR="006A4B50" w:rsidRPr="00B25CE4">
        <w:rPr>
          <w:lang w:val="en-GB" w:eastAsia="de-DE"/>
        </w:rPr>
        <w:t xml:space="preserve"> </w:t>
      </w:r>
      <w:r w:rsidR="00B25CE4" w:rsidRPr="00B25CE4">
        <w:rPr>
          <w:lang w:val="en-CH" w:eastAsia="de-DE"/>
        </w:rPr>
        <w:t>(</w:t>
      </w:r>
      <w:r w:rsidR="00B25CE4" w:rsidRPr="00B25CE4">
        <w:rPr>
          <w:lang w:val="en-CH"/>
        </w:rPr>
        <w:t>ISPE, 2008, p</w:t>
      </w:r>
      <w:r w:rsidR="006A4B50" w:rsidRPr="00B25CE4">
        <w:rPr>
          <w:lang w:val="en-GB" w:eastAsia="de-DE"/>
        </w:rPr>
        <w:t>.</w:t>
      </w:r>
      <w:r w:rsidR="00B25CE4" w:rsidRPr="00B25CE4">
        <w:rPr>
          <w:lang w:val="en-CH" w:eastAsia="de-DE"/>
        </w:rPr>
        <w:t xml:space="preserve"> </w:t>
      </w:r>
      <w:r w:rsidR="006A4B50" w:rsidRPr="00B25CE4">
        <w:rPr>
          <w:lang w:val="en-GB" w:eastAsia="de-DE"/>
        </w:rPr>
        <w:t>50</w:t>
      </w:r>
      <w:r w:rsidR="00B25CE4" w:rsidRPr="00B25CE4">
        <w:rPr>
          <w:lang w:val="en-CH" w:eastAsia="de-DE"/>
        </w:rPr>
        <w:t>)</w:t>
      </w:r>
      <w:r w:rsidR="00C72C8C" w:rsidRPr="00B25CE4">
        <w:rPr>
          <w:lang w:val="en-GB" w:eastAsia="de-DE"/>
        </w:rPr>
        <w:t>,</w:t>
      </w:r>
      <w:r w:rsidR="00BD1FDF" w:rsidRPr="00B25CE4">
        <w:rPr>
          <w:lang w:val="en-GB" w:eastAsia="de-DE"/>
        </w:rPr>
        <w:t xml:space="preserve"> e.g. by the supplier</w:t>
      </w:r>
      <w:r w:rsidR="00C72C8C" w:rsidRPr="00B25CE4">
        <w:rPr>
          <w:lang w:val="en-GB" w:eastAsia="de-DE"/>
        </w:rPr>
        <w:t xml:space="preserve"> for additional software functionalities (</w:t>
      </w:r>
      <w:r w:rsidR="00B25CE4" w:rsidRPr="00B25CE4">
        <w:rPr>
          <w:lang w:val="en-CH"/>
        </w:rPr>
        <w:t>ISPE, 2008, p.</w:t>
      </w:r>
      <w:r w:rsidR="00B25CE4" w:rsidRPr="00B25CE4">
        <w:rPr>
          <w:lang w:val="en-GB" w:eastAsia="de-DE"/>
        </w:rPr>
        <w:t xml:space="preserve"> </w:t>
      </w:r>
      <w:r w:rsidR="006A4B50" w:rsidRPr="00B25CE4">
        <w:rPr>
          <w:lang w:val="en-GB" w:eastAsia="de-DE"/>
        </w:rPr>
        <w:t>19</w:t>
      </w:r>
      <w:r w:rsidR="00C72C8C" w:rsidRPr="00B25CE4">
        <w:rPr>
          <w:lang w:val="en-GB" w:eastAsia="de-DE"/>
        </w:rPr>
        <w:t>)</w:t>
      </w:r>
      <w:r w:rsidR="0019223F" w:rsidRPr="00B25CE4">
        <w:rPr>
          <w:lang w:val="en-GB" w:eastAsia="de-DE"/>
        </w:rPr>
        <w:t xml:space="preserve"> and verified (</w:t>
      </w:r>
      <w:r w:rsidR="00B25CE4" w:rsidRPr="00B25CE4">
        <w:rPr>
          <w:lang w:val="en-CH"/>
        </w:rPr>
        <w:t>ISPE, 2008, p</w:t>
      </w:r>
      <w:r w:rsidR="0019223F" w:rsidRPr="00B25CE4">
        <w:rPr>
          <w:lang w:val="en-GB" w:eastAsia="de-DE"/>
        </w:rPr>
        <w:t>.</w:t>
      </w:r>
      <w:r w:rsidR="00B25CE4" w:rsidRPr="00B25CE4">
        <w:rPr>
          <w:lang w:val="en-CH" w:eastAsia="de-DE"/>
        </w:rPr>
        <w:t xml:space="preserve"> </w:t>
      </w:r>
      <w:r w:rsidR="0019223F" w:rsidRPr="00B25CE4">
        <w:rPr>
          <w:lang w:val="en-GB" w:eastAsia="de-DE"/>
        </w:rPr>
        <w:t>50)</w:t>
      </w:r>
      <w:r w:rsidR="00BD1FDF" w:rsidRPr="00B25CE4">
        <w:rPr>
          <w:lang w:val="en-GB" w:eastAsia="de-DE"/>
        </w:rPr>
        <w:t xml:space="preserve"> e.g. in the OQ process (</w:t>
      </w:r>
      <w:r w:rsidR="00B25CE4" w:rsidRPr="00B25CE4">
        <w:rPr>
          <w:lang w:val="en-CH"/>
        </w:rPr>
        <w:t>ISPE, 2008, p</w:t>
      </w:r>
      <w:r w:rsidR="00BD1FDF" w:rsidRPr="00B25CE4">
        <w:rPr>
          <w:lang w:val="en-GB" w:eastAsia="de-DE"/>
        </w:rPr>
        <w:t>.</w:t>
      </w:r>
      <w:r w:rsidR="00B25CE4" w:rsidRPr="00B25CE4">
        <w:rPr>
          <w:lang w:val="en-CH" w:eastAsia="de-DE"/>
        </w:rPr>
        <w:t xml:space="preserve"> </w:t>
      </w:r>
      <w:r w:rsidR="00BD1FDF" w:rsidRPr="00B25CE4">
        <w:rPr>
          <w:lang w:val="en-GB" w:eastAsia="de-DE"/>
        </w:rPr>
        <w:t>38)</w:t>
      </w:r>
      <w:r w:rsidR="0019223F" w:rsidRPr="00B25CE4">
        <w:rPr>
          <w:lang w:val="en-GB" w:eastAsia="de-DE"/>
        </w:rPr>
        <w:t>.</w:t>
      </w:r>
      <w:r w:rsidR="009031C8" w:rsidRPr="00B25CE4">
        <w:rPr>
          <w:lang w:val="en-GB" w:eastAsia="de-DE"/>
        </w:rPr>
        <w:t xml:space="preserve"> </w:t>
      </w:r>
    </w:p>
    <w:p w14:paraId="358E04F8" w14:textId="00A183EB" w:rsidR="00E75B39" w:rsidRPr="00B25CE4" w:rsidRDefault="0071176C" w:rsidP="00417554">
      <w:pPr>
        <w:rPr>
          <w:lang w:val="en-CH" w:eastAsia="de-DE"/>
        </w:rPr>
      </w:pPr>
      <w:r w:rsidRPr="00B25CE4">
        <w:rPr>
          <w:lang w:val="en-GB" w:eastAsia="de-DE"/>
        </w:rPr>
        <w:t>As the goal of OQ is the documented verification of software functionalities (</w:t>
      </w:r>
      <w:r w:rsidR="00B25CE4" w:rsidRPr="00B25CE4">
        <w:rPr>
          <w:lang w:val="en-CH"/>
        </w:rPr>
        <w:t>ISPE, 2008, p</w:t>
      </w:r>
      <w:r w:rsidRPr="00B25CE4">
        <w:rPr>
          <w:lang w:val="en-GB" w:eastAsia="de-DE"/>
        </w:rPr>
        <w:t>.38</w:t>
      </w:r>
      <w:r w:rsidR="00B25CE4" w:rsidRPr="00B25CE4">
        <w:rPr>
          <w:lang w:val="en-CH" w:eastAsia="de-DE"/>
        </w:rPr>
        <w:t xml:space="preserve">, </w:t>
      </w:r>
      <w:r w:rsidRPr="00B25CE4">
        <w:rPr>
          <w:lang w:val="en-GB" w:eastAsia="de-DE"/>
        </w:rPr>
        <w:t>p</w:t>
      </w:r>
      <w:r w:rsidR="00B25CE4" w:rsidRPr="00B25CE4">
        <w:rPr>
          <w:lang w:val="en-CH" w:eastAsia="de-DE"/>
        </w:rPr>
        <w:t xml:space="preserve">. </w:t>
      </w:r>
      <w:r w:rsidRPr="00B25CE4">
        <w:rPr>
          <w:lang w:val="en-GB" w:eastAsia="de-DE"/>
        </w:rPr>
        <w:t>212),</w:t>
      </w:r>
      <w:r w:rsidR="004B7A6E" w:rsidRPr="00B25CE4">
        <w:rPr>
          <w:lang w:val="en-GB" w:eastAsia="de-DE"/>
        </w:rPr>
        <w:t xml:space="preserve"> it is important to take the identified risks</w:t>
      </w:r>
      <w:r w:rsidR="00FF767B" w:rsidRPr="00B25CE4">
        <w:rPr>
          <w:lang w:val="en-GB" w:eastAsia="de-DE"/>
        </w:rPr>
        <w:t>, their risk level</w:t>
      </w:r>
      <w:r w:rsidR="009A679B" w:rsidRPr="00B25CE4">
        <w:rPr>
          <w:lang w:val="en-GB" w:eastAsia="de-DE"/>
        </w:rPr>
        <w:t xml:space="preserve"> and the defined control measures</w:t>
      </w:r>
      <w:r w:rsidR="004B7A6E" w:rsidRPr="00B25CE4">
        <w:rPr>
          <w:lang w:val="en-GB" w:eastAsia="de-DE"/>
        </w:rPr>
        <w:t xml:space="preserve"> in respect </w:t>
      </w:r>
      <w:r w:rsidR="009A679B" w:rsidRPr="00B25CE4">
        <w:rPr>
          <w:lang w:val="en-GB" w:eastAsia="de-DE"/>
        </w:rPr>
        <w:t>to</w:t>
      </w:r>
      <w:r w:rsidR="004B7A6E" w:rsidRPr="00B25CE4">
        <w:rPr>
          <w:lang w:val="en-GB" w:eastAsia="de-DE"/>
        </w:rPr>
        <w:t xml:space="preserve"> software functionalities into account</w:t>
      </w:r>
      <w:r w:rsidR="00943067" w:rsidRPr="00B25CE4">
        <w:rPr>
          <w:lang w:val="en-GB" w:eastAsia="de-DE"/>
        </w:rPr>
        <w:t xml:space="preserve"> (</w:t>
      </w:r>
      <w:r w:rsidR="00B25CE4" w:rsidRPr="00B25CE4">
        <w:rPr>
          <w:lang w:val="en-CH"/>
        </w:rPr>
        <w:t>ISPE, 2008, p</w:t>
      </w:r>
      <w:r w:rsidR="00943067" w:rsidRPr="00B25CE4">
        <w:rPr>
          <w:lang w:val="en-GB" w:eastAsia="de-DE"/>
        </w:rPr>
        <w:t>.</w:t>
      </w:r>
      <w:r w:rsidR="00B25CE4" w:rsidRPr="00B25CE4">
        <w:rPr>
          <w:lang w:val="en-CH" w:eastAsia="de-DE"/>
        </w:rPr>
        <w:t xml:space="preserve"> </w:t>
      </w:r>
      <w:r w:rsidR="00943067" w:rsidRPr="00B25CE4">
        <w:rPr>
          <w:lang w:val="en-GB" w:eastAsia="de-DE"/>
        </w:rPr>
        <w:t>50).</w:t>
      </w:r>
      <w:r w:rsidR="004B7A6E" w:rsidRPr="00B25CE4">
        <w:rPr>
          <w:lang w:val="en-GB" w:eastAsia="de-DE"/>
        </w:rPr>
        <w:t xml:space="preserve"> </w:t>
      </w:r>
      <w:r w:rsidR="00943067" w:rsidRPr="00B25CE4">
        <w:rPr>
          <w:lang w:val="en-GB" w:eastAsia="de-DE"/>
        </w:rPr>
        <w:t>T</w:t>
      </w:r>
      <w:r w:rsidR="009A679B" w:rsidRPr="00B25CE4">
        <w:rPr>
          <w:lang w:val="en-GB" w:eastAsia="de-DE"/>
        </w:rPr>
        <w:t>he specific level of</w:t>
      </w:r>
      <w:r w:rsidR="00FF767B" w:rsidRPr="00B25CE4">
        <w:rPr>
          <w:lang w:val="en-GB" w:eastAsia="de-DE"/>
        </w:rPr>
        <w:t xml:space="preserve"> test efforts should than be determined according to the risk level and the system impact (</w:t>
      </w:r>
      <w:r w:rsidR="00B25CE4" w:rsidRPr="00B25CE4">
        <w:rPr>
          <w:lang w:val="en-CH"/>
        </w:rPr>
        <w:t>ISPE, 2008, p</w:t>
      </w:r>
      <w:r w:rsidR="00FF767B" w:rsidRPr="00B25CE4">
        <w:rPr>
          <w:lang w:val="en-GB" w:eastAsia="de-DE"/>
        </w:rPr>
        <w:t>.</w:t>
      </w:r>
      <w:r w:rsidR="00B25CE4" w:rsidRPr="00B25CE4">
        <w:rPr>
          <w:lang w:val="en-CH" w:eastAsia="de-DE"/>
        </w:rPr>
        <w:t xml:space="preserve"> </w:t>
      </w:r>
      <w:r w:rsidR="00FF767B" w:rsidRPr="00B25CE4">
        <w:rPr>
          <w:lang w:val="en-GB" w:eastAsia="de-DE"/>
        </w:rPr>
        <w:t>50)</w:t>
      </w:r>
      <w:r w:rsidR="009031C8" w:rsidRPr="00B25CE4">
        <w:rPr>
          <w:lang w:val="en-GB" w:eastAsia="de-DE"/>
        </w:rPr>
        <w:t xml:space="preserve"> and </w:t>
      </w:r>
      <w:r w:rsidR="009031C8" w:rsidRPr="00B25CE4">
        <w:rPr>
          <w:lang w:val="en-GB" w:eastAsia="de-DE"/>
        </w:rPr>
        <w:lastRenderedPageBreak/>
        <w:t>the controls themselves might be subject to the OQs (</w:t>
      </w:r>
      <w:r w:rsidR="00B25CE4" w:rsidRPr="00B25CE4">
        <w:rPr>
          <w:lang w:val="en-CH"/>
        </w:rPr>
        <w:t>ISPE, 2008, p.</w:t>
      </w:r>
      <w:r w:rsidR="00B25CE4" w:rsidRPr="00B25CE4">
        <w:rPr>
          <w:lang w:val="en-GB" w:eastAsia="de-DE"/>
        </w:rPr>
        <w:t xml:space="preserve"> </w:t>
      </w:r>
      <w:r w:rsidR="009031C8" w:rsidRPr="00B25CE4">
        <w:rPr>
          <w:lang w:val="en-GB" w:eastAsia="de-DE"/>
        </w:rPr>
        <w:t>38).</w:t>
      </w:r>
      <w:r w:rsidR="00D06805" w:rsidRPr="00B25CE4">
        <w:rPr>
          <w:lang w:val="en-GB" w:eastAsia="de-DE"/>
        </w:rPr>
        <w:t xml:space="preserve"> </w:t>
      </w:r>
      <w:r w:rsidR="00BD1FDF" w:rsidRPr="00B25CE4">
        <w:rPr>
          <w:lang w:val="en-GB" w:eastAsia="de-DE"/>
        </w:rPr>
        <w:t>The risk assessment documentation needs finally be app</w:t>
      </w:r>
      <w:r w:rsidR="00BA5559" w:rsidRPr="00B25CE4">
        <w:rPr>
          <w:lang w:val="en-GB" w:eastAsia="de-DE"/>
        </w:rPr>
        <w:t>r</w:t>
      </w:r>
      <w:r w:rsidR="00BD1FDF" w:rsidRPr="00B25CE4">
        <w:rPr>
          <w:lang w:val="en-GB" w:eastAsia="de-DE"/>
        </w:rPr>
        <w:t>oved by the system owner and/or the quality unit (</w:t>
      </w:r>
      <w:r w:rsidR="00B25CE4" w:rsidRPr="00B25CE4">
        <w:rPr>
          <w:lang w:val="en-CH"/>
        </w:rPr>
        <w:t>ISPE, 2008, p.</w:t>
      </w:r>
      <w:r w:rsidR="00B25CE4" w:rsidRPr="00B25CE4">
        <w:rPr>
          <w:lang w:val="en-GB" w:eastAsia="de-DE"/>
        </w:rPr>
        <w:t xml:space="preserve"> </w:t>
      </w:r>
      <w:r w:rsidR="00BD1FDF" w:rsidRPr="00B25CE4">
        <w:rPr>
          <w:lang w:val="en-GB" w:eastAsia="de-DE"/>
        </w:rPr>
        <w:t>106)</w:t>
      </w:r>
      <w:r w:rsidR="00B25CE4">
        <w:rPr>
          <w:lang w:val="en-CH" w:eastAsia="de-DE"/>
        </w:rPr>
        <w:t>.</w:t>
      </w:r>
    </w:p>
    <w:p w14:paraId="24617A7B" w14:textId="77777777" w:rsidR="00E75B39" w:rsidRPr="00CC5315"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217099"/>
      <w:r w:rsidRPr="00CC5315">
        <w:rPr>
          <w:lang w:val="en-GB"/>
        </w:rPr>
        <w:t>Specification- and Test Management</w:t>
      </w:r>
      <w:bookmarkEnd w:id="89"/>
      <w:bookmarkEnd w:id="90"/>
      <w:bookmarkEnd w:id="91"/>
      <w:bookmarkEnd w:id="92"/>
      <w:bookmarkEnd w:id="93"/>
    </w:p>
    <w:p w14:paraId="62EDC9C7" w14:textId="20769D1A" w:rsidR="00492866" w:rsidRPr="00CC5315" w:rsidRDefault="00492866" w:rsidP="004129B2">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w:t>
      </w:r>
      <w:r w:rsidR="004129B2">
        <w:rPr>
          <w:lang w:val="en-CH"/>
        </w:rPr>
        <w:t xml:space="preserve"> OQ</w:t>
      </w:r>
      <w:r w:rsidRPr="00CC5315">
        <w:rPr>
          <w:lang w:val="en-GB"/>
        </w:rPr>
        <w:t xml:space="preserve"> supporting processes to be considered for a custom application</w:t>
      </w:r>
      <w:r w:rsidR="005017F1" w:rsidRPr="00CC5315">
        <w:rPr>
          <w:lang w:val="en-GB"/>
        </w:rPr>
        <w:t xml:space="preserve"> (</w:t>
      </w:r>
      <w:r w:rsidR="00B25CE4">
        <w:rPr>
          <w:lang w:val="en-CH"/>
        </w:rPr>
        <w:t xml:space="preserve">ISPE, </w:t>
      </w:r>
      <w:r w:rsidR="00B25CE4" w:rsidRPr="00B25CE4">
        <w:rPr>
          <w:lang w:val="en-CH"/>
        </w:rPr>
        <w:t>2008, p.</w:t>
      </w:r>
      <w:r w:rsidR="00B25CE4" w:rsidRPr="00B25CE4">
        <w:rPr>
          <w:lang w:val="en-GB"/>
        </w:rPr>
        <w:t xml:space="preserve"> </w:t>
      </w:r>
      <w:r w:rsidR="005017F1" w:rsidRPr="00B25CE4">
        <w:rPr>
          <w:lang w:val="en-GB"/>
        </w:rPr>
        <w:t>32)</w:t>
      </w:r>
      <w:r w:rsidRPr="00B25CE4">
        <w:rPr>
          <w:lang w:val="en-GB"/>
        </w:rPr>
        <w:t>.</w:t>
      </w:r>
      <w:r w:rsidRPr="00CC5315">
        <w:rPr>
          <w:lang w:val="en-GB"/>
        </w:rPr>
        <w:t xml:space="preserve"> They include</w:t>
      </w:r>
      <w:r w:rsidR="00033853" w:rsidRPr="00CC5315">
        <w:rPr>
          <w:lang w:val="en-GB"/>
        </w:rPr>
        <w:t>:</w:t>
      </w:r>
      <w:r w:rsidRPr="00CC5315">
        <w:rPr>
          <w:lang w:val="en-GB"/>
        </w:rPr>
        <w:t xml:space="preserve"> </w:t>
      </w:r>
    </w:p>
    <w:p w14:paraId="29BF7193" w14:textId="1BEA5474" w:rsidR="005017F1" w:rsidRPr="00CC5315" w:rsidRDefault="00E124AC" w:rsidP="004129B2">
      <w:pPr>
        <w:pStyle w:val="ListParagraph"/>
        <w:numPr>
          <w:ilvl w:val="0"/>
          <w:numId w:val="14"/>
        </w:numPr>
        <w:rPr>
          <w:lang w:val="en-GB"/>
        </w:rPr>
      </w:pPr>
      <w:r w:rsidRPr="004129B2">
        <w:rPr>
          <w:b/>
          <w:bCs/>
          <w:lang w:val="en-GB"/>
        </w:rPr>
        <w:t>Change management</w:t>
      </w:r>
      <w:r w:rsidR="00A14878" w:rsidRPr="004129B2">
        <w:rPr>
          <w:b/>
          <w:bCs/>
          <w:lang w:val="en-GB"/>
        </w:rPr>
        <w:t xml:space="preserve"> process</w:t>
      </w:r>
      <w:r w:rsidR="00361CFD" w:rsidRPr="00CC5315">
        <w:rPr>
          <w:rStyle w:val="FootnoteReference"/>
          <w:lang w:val="en-GB"/>
        </w:rPr>
        <w:footnoteReference w:id="3"/>
      </w:r>
      <w:r w:rsidRPr="004129B2">
        <w:rPr>
          <w:b/>
          <w:bCs/>
          <w:lang w:val="en-GB"/>
        </w:rPr>
        <w:t>:</w:t>
      </w:r>
      <w:r w:rsidRPr="00CC5315">
        <w:rPr>
          <w:lang w:val="en-GB"/>
        </w:rPr>
        <w:t xml:space="preserve"> </w:t>
      </w:r>
      <w:r w:rsidR="005017F1" w:rsidRPr="00CC5315">
        <w:rPr>
          <w:lang w:val="en-GB"/>
        </w:rPr>
        <w:t>“Change management procedures should</w:t>
      </w:r>
      <w:r w:rsidR="00E53AC2" w:rsidRPr="00FE28CA">
        <w:rPr>
          <w:lang w:val="en-GB"/>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B25CE4">
        <w:rPr>
          <w:lang w:val="en-CH"/>
        </w:rPr>
        <w:t xml:space="preserve">ISPE, </w:t>
      </w:r>
      <w:r w:rsidR="00B25CE4" w:rsidRPr="00B25CE4">
        <w:rPr>
          <w:lang w:val="en-CH"/>
        </w:rPr>
        <w:t>2008, p</w:t>
      </w:r>
      <w:r w:rsidR="005017F1" w:rsidRPr="00B25CE4">
        <w:rPr>
          <w:lang w:val="en-GB"/>
        </w:rPr>
        <w:t>.</w:t>
      </w:r>
      <w:r w:rsidR="00B25CE4" w:rsidRPr="00B25CE4">
        <w:rPr>
          <w:lang w:val="en-CH"/>
        </w:rPr>
        <w:t xml:space="preserve"> </w:t>
      </w:r>
      <w:r w:rsidR="005017F1" w:rsidRPr="00B25CE4">
        <w:rPr>
          <w:lang w:val="en-GB"/>
        </w:rPr>
        <w:t>32</w:t>
      </w:r>
      <w:r w:rsidR="00EC33EB" w:rsidRPr="00B25CE4">
        <w:rPr>
          <w:lang w:val="en-GB"/>
        </w:rPr>
        <w:t>)</w:t>
      </w:r>
      <w:r w:rsidR="00500BA4" w:rsidRPr="00B25CE4">
        <w:rPr>
          <w:lang w:val="en-GB"/>
        </w:rPr>
        <w:t>.</w:t>
      </w:r>
      <w:r w:rsidR="00EC33EB" w:rsidRPr="00B25CE4">
        <w:rPr>
          <w:lang w:val="en-GB"/>
        </w:rPr>
        <w:t xml:space="preserve"> W</w:t>
      </w:r>
      <w:r w:rsidR="00A13503" w:rsidRPr="00B25CE4">
        <w:rPr>
          <w:lang w:val="en-GB"/>
        </w:rPr>
        <w:t xml:space="preserve">hile performing OQ no </w:t>
      </w:r>
      <w:r w:rsidR="00D53FCB" w:rsidRPr="00B25CE4">
        <w:rPr>
          <w:lang w:val="en-GB"/>
        </w:rPr>
        <w:t>change of the software is expected, as it is done on the version for which in a previous step the IQ were performed and approved</w:t>
      </w:r>
      <w:r w:rsidR="00EC33EB" w:rsidRPr="00B25CE4">
        <w:rPr>
          <w:lang w:val="en-GB"/>
        </w:rPr>
        <w:t xml:space="preserve"> (</w:t>
      </w:r>
      <w:r w:rsidR="00B25CE4" w:rsidRPr="00B25CE4">
        <w:rPr>
          <w:lang w:val="en-CH"/>
        </w:rPr>
        <w:t>ISPE, 2008, p</w:t>
      </w:r>
      <w:r w:rsidR="00EC33EB" w:rsidRPr="00B25CE4">
        <w:rPr>
          <w:lang w:val="en-GB"/>
        </w:rPr>
        <w:t>.</w:t>
      </w:r>
      <w:r w:rsidR="00B25CE4" w:rsidRPr="00B25CE4">
        <w:rPr>
          <w:lang w:val="en-CH"/>
        </w:rPr>
        <w:t xml:space="preserve"> </w:t>
      </w:r>
      <w:r w:rsidR="00EC33EB" w:rsidRPr="00B25CE4">
        <w:rPr>
          <w:lang w:val="en-GB"/>
        </w:rPr>
        <w:t>209)</w:t>
      </w:r>
      <w:r w:rsidR="00D53FCB" w:rsidRPr="00B25CE4">
        <w:rPr>
          <w:lang w:val="en-GB"/>
        </w:rPr>
        <w:t>. Therefore</w:t>
      </w:r>
      <w:r w:rsidR="00D53FCB" w:rsidRPr="00CC5315">
        <w:rPr>
          <w:lang w:val="en-GB"/>
        </w:rPr>
        <w:t xml:space="preserv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FE28CA">
        <w:rPr>
          <w:lang w:val="en-GB"/>
        </w:rPr>
        <w:t xml:space="preserve"> (</w:t>
      </w:r>
      <w:r w:rsidR="002954A2">
        <w:fldChar w:fldCharType="begin"/>
      </w:r>
      <w:r w:rsidR="002954A2" w:rsidRPr="00FE28CA">
        <w:rPr>
          <w:lang w:val="en-GB"/>
        </w:rPr>
        <w:instrText xml:space="preserve"> REF _Ref45813566 \h </w:instrText>
      </w:r>
      <w:r w:rsidR="004129B2" w:rsidRPr="004129B2">
        <w:rPr>
          <w:lang w:val="en-GB"/>
        </w:rPr>
        <w:instrText xml:space="preserve"> \* MERGEFORMAT </w:instrText>
      </w:r>
      <w:r w:rsidR="002954A2">
        <w:fldChar w:fldCharType="separate"/>
      </w:r>
      <w:r w:rsidR="002954A2" w:rsidRPr="00CC5315">
        <w:rPr>
          <w:lang w:val="en-GB"/>
        </w:rPr>
        <w:t xml:space="preserve">Figure </w:t>
      </w:r>
      <w:r w:rsidR="002954A2" w:rsidRPr="00CC5315">
        <w:rPr>
          <w:noProof/>
          <w:lang w:val="en-GB"/>
        </w:rPr>
        <w:t>3</w:t>
      </w:r>
      <w:r w:rsidR="002954A2">
        <w:fldChar w:fldCharType="end"/>
      </w:r>
      <w:r w:rsidR="002954A2" w:rsidRPr="00FE28CA">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FE28CA">
        <w:rPr>
          <w:lang w:val="en-GB"/>
        </w:rPr>
        <w:t xml:space="preserve">. </w:t>
      </w:r>
      <w:r w:rsidR="00361CFD" w:rsidRPr="00CC5315">
        <w:rPr>
          <w:lang w:val="en-GB"/>
        </w:rPr>
        <w:t xml:space="preserve"> </w:t>
      </w:r>
    </w:p>
    <w:p w14:paraId="04C42264" w14:textId="796554E5" w:rsidR="00492866" w:rsidRPr="00CC5315" w:rsidRDefault="005017F1" w:rsidP="004129B2">
      <w:pPr>
        <w:pStyle w:val="ListParagraph"/>
        <w:numPr>
          <w:ilvl w:val="0"/>
          <w:numId w:val="14"/>
        </w:numPr>
        <w:rPr>
          <w:lang w:val="en-GB"/>
        </w:rPr>
      </w:pPr>
      <w:r w:rsidRPr="004129B2">
        <w:rPr>
          <w:b/>
          <w:bCs/>
          <w:lang w:val="en-GB"/>
        </w:rPr>
        <w:t>Configuration management:</w:t>
      </w:r>
      <w:r w:rsidRPr="00CC5315">
        <w:rPr>
          <w:lang w:val="en-GB"/>
        </w:rPr>
        <w:t xml:space="preserve"> “Appropriate configuration management processes should be established such that a computerized system and all its constituent components can be identified and defined at any point” (</w:t>
      </w:r>
      <w:r w:rsidR="00B25CE4">
        <w:rPr>
          <w:lang w:val="en-CH"/>
        </w:rPr>
        <w:t xml:space="preserve">ISPE, </w:t>
      </w:r>
      <w:r w:rsidR="00B25CE4" w:rsidRPr="00B25CE4">
        <w:rPr>
          <w:lang w:val="en-CH"/>
        </w:rPr>
        <w:t xml:space="preserve">2008, </w:t>
      </w:r>
      <w:r w:rsidRPr="00B25CE4">
        <w:rPr>
          <w:lang w:val="en-GB"/>
        </w:rPr>
        <w:t>p.</w:t>
      </w:r>
      <w:r w:rsidR="00B25CE4" w:rsidRPr="00B25CE4">
        <w:rPr>
          <w:lang w:val="en-CH"/>
        </w:rPr>
        <w:t xml:space="preserve"> </w:t>
      </w:r>
      <w:r w:rsidRPr="00B25CE4">
        <w:rPr>
          <w:lang w:val="en-GB"/>
        </w:rPr>
        <w:t>32)</w:t>
      </w:r>
      <w:r w:rsidR="00D53FCB" w:rsidRPr="00B25CE4">
        <w:rPr>
          <w:lang w:val="en-GB"/>
        </w:rPr>
        <w:t>. Bringing this back to the level of the OQ process, it has</w:t>
      </w:r>
      <w:r w:rsidR="00413411" w:rsidRPr="00B25CE4">
        <w:rPr>
          <w:lang w:val="en-GB"/>
        </w:rPr>
        <w:t xml:space="preserve"> to</w:t>
      </w:r>
      <w:r w:rsidR="00D53FCB" w:rsidRPr="00B25CE4">
        <w:rPr>
          <w:lang w:val="en-GB"/>
        </w:rPr>
        <w:t xml:space="preserve"> be clearly stated on</w:t>
      </w:r>
      <w:r w:rsidR="00EC33EB" w:rsidRPr="00B25CE4">
        <w:rPr>
          <w:lang w:val="en-GB"/>
        </w:rPr>
        <w:t xml:space="preserve"> which version of the software the OQ is performed</w:t>
      </w:r>
      <w:r w:rsidR="009A5A0C" w:rsidRPr="00B25CE4">
        <w:rPr>
          <w:lang w:val="en-GB"/>
        </w:rPr>
        <w:t>, i.e. the same version as the preceding IQs (</w:t>
      </w:r>
      <w:r w:rsidR="00B25CE4" w:rsidRPr="00B25CE4">
        <w:rPr>
          <w:lang w:val="en-CH"/>
        </w:rPr>
        <w:t>ISPE, 2008, p</w:t>
      </w:r>
      <w:r w:rsidR="009A5A0C" w:rsidRPr="00B25CE4">
        <w:rPr>
          <w:lang w:val="en-GB"/>
        </w:rPr>
        <w:t>.</w:t>
      </w:r>
      <w:r w:rsidR="00B25CE4" w:rsidRPr="00B25CE4">
        <w:rPr>
          <w:lang w:val="en-CH"/>
        </w:rPr>
        <w:t xml:space="preserve"> </w:t>
      </w:r>
      <w:r w:rsidR="009A5A0C" w:rsidRPr="00B25CE4">
        <w:rPr>
          <w:lang w:val="en-GB"/>
        </w:rPr>
        <w:t>209</w:t>
      </w:r>
      <w:r w:rsidR="009A5A0C" w:rsidRPr="00CC5315">
        <w:rPr>
          <w:lang w:val="en-GB"/>
        </w:rPr>
        <w:t>)</w:t>
      </w:r>
      <w:r w:rsidR="00EC33EB" w:rsidRPr="00CC5315">
        <w:rPr>
          <w:lang w:val="en-GB"/>
        </w:rPr>
        <w:t>.</w:t>
      </w:r>
      <w:r w:rsidR="00D53FCB" w:rsidRPr="00CC5315">
        <w:rPr>
          <w:lang w:val="en-GB"/>
        </w:rPr>
        <w:t xml:space="preserve"> </w:t>
      </w:r>
    </w:p>
    <w:p w14:paraId="1FF1088C" w14:textId="59E76764" w:rsidR="00CE6F27" w:rsidRPr="00CC5315" w:rsidRDefault="00CE6F27" w:rsidP="004129B2">
      <w:pPr>
        <w:pStyle w:val="ListParagraph"/>
        <w:numPr>
          <w:ilvl w:val="0"/>
          <w:numId w:val="14"/>
        </w:numPr>
        <w:rPr>
          <w:lang w:val="en-GB"/>
        </w:rPr>
      </w:pPr>
      <w:r w:rsidRPr="004129B2">
        <w:rPr>
          <w:b/>
          <w:bCs/>
          <w:lang w:val="en-GB"/>
        </w:rPr>
        <w:t xml:space="preserve">Traceability </w:t>
      </w:r>
      <w:r w:rsidRPr="00CC5315">
        <w:rPr>
          <w:lang w:val="en-GB"/>
        </w:rPr>
        <w:t xml:space="preserve">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B25CE4">
        <w:rPr>
          <w:lang w:val="en-CH"/>
        </w:rPr>
        <w:t>ISPE, 2008</w:t>
      </w:r>
      <w:r w:rsidR="00B25CE4" w:rsidRPr="00A40E8B">
        <w:rPr>
          <w:lang w:val="en-CH"/>
        </w:rPr>
        <w:t xml:space="preserve">, </w:t>
      </w:r>
      <w:r w:rsidR="00B25CE4" w:rsidRPr="00B25CE4">
        <w:rPr>
          <w:lang w:val="en-CH"/>
        </w:rPr>
        <w:t>p</w:t>
      </w:r>
      <w:r w:rsidR="00404EF4" w:rsidRPr="00B25CE4">
        <w:rPr>
          <w:lang w:val="en-GB"/>
        </w:rPr>
        <w:t>.</w:t>
      </w:r>
      <w:r w:rsidR="00B25CE4" w:rsidRPr="00B25CE4">
        <w:rPr>
          <w:lang w:val="en-CH"/>
        </w:rPr>
        <w:t xml:space="preserve"> </w:t>
      </w:r>
      <w:r w:rsidR="00404EF4" w:rsidRPr="00B25CE4">
        <w:rPr>
          <w:lang w:val="en-GB"/>
        </w:rPr>
        <w:t>33</w:t>
      </w:r>
      <w:r w:rsidR="00B25CE4" w:rsidRPr="00B25CE4">
        <w:rPr>
          <w:lang w:val="en-CH"/>
        </w:rPr>
        <w:t>,</w:t>
      </w:r>
      <w:r w:rsidR="00D36441" w:rsidRPr="00B25CE4">
        <w:rPr>
          <w:lang w:val="en-GB"/>
        </w:rPr>
        <w:t xml:space="preserve"> </w:t>
      </w:r>
      <w:r w:rsidR="00B25CE4" w:rsidRPr="00B25CE4">
        <w:rPr>
          <w:lang w:val="en-CH"/>
        </w:rPr>
        <w:t>p</w:t>
      </w:r>
      <w:r w:rsidR="00D36441" w:rsidRPr="00B25CE4">
        <w:rPr>
          <w:lang w:val="en-GB"/>
        </w:rPr>
        <w:t>p.134</w:t>
      </w:r>
      <w:r w:rsidR="00B25CE4" w:rsidRPr="00B25CE4">
        <w:rPr>
          <w:lang w:val="en-CH"/>
        </w:rPr>
        <w:t>-</w:t>
      </w:r>
      <w:r w:rsidR="00B25CE4">
        <w:rPr>
          <w:lang w:val="en-CH"/>
        </w:rPr>
        <w:t>137</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43540017" w:rsidR="00EB04B2" w:rsidRPr="00CC5315" w:rsidRDefault="00EB04B2" w:rsidP="004129B2">
      <w:pPr>
        <w:pStyle w:val="ListParagraph"/>
        <w:numPr>
          <w:ilvl w:val="0"/>
          <w:numId w:val="14"/>
        </w:numPr>
        <w:rPr>
          <w:lang w:val="en-GB"/>
        </w:rPr>
      </w:pPr>
      <w:r w:rsidRPr="004129B2">
        <w:rPr>
          <w:b/>
          <w:bCs/>
          <w:lang w:val="en-GB"/>
        </w:rPr>
        <w:t>Document management</w:t>
      </w:r>
      <w:r w:rsidR="007B0DEC" w:rsidRPr="004129B2">
        <w:rPr>
          <w:b/>
          <w:bCs/>
          <w:lang w:val="en-GB"/>
        </w:rPr>
        <w:t xml:space="preserve"> process</w:t>
      </w:r>
      <w:r w:rsidR="00F11551" w:rsidRPr="004129B2">
        <w:rPr>
          <w:b/>
          <w:bCs/>
          <w:lang w:val="en-GB"/>
        </w:rPr>
        <w:t>:</w:t>
      </w:r>
      <w:r w:rsidR="00F11551" w:rsidRPr="00CC5315">
        <w:rPr>
          <w:lang w:val="en-GB"/>
        </w:rPr>
        <w:t xml:space="preserve"> </w:t>
      </w:r>
      <w:r w:rsidR="00404EF4" w:rsidRPr="00CC5315">
        <w:rPr>
          <w:lang w:val="en-GB"/>
        </w:rPr>
        <w:t>“Management of documentation includes preparation, review, approval, issue, change, withdrawal, and storage”. (</w:t>
      </w:r>
      <w:r w:rsidR="00B25CE4">
        <w:rPr>
          <w:lang w:val="en-CH"/>
        </w:rPr>
        <w:t xml:space="preserve">ISPE, </w:t>
      </w:r>
      <w:r w:rsidR="00B25CE4" w:rsidRPr="00B25CE4">
        <w:rPr>
          <w:lang w:val="en-CH"/>
        </w:rPr>
        <w:t>2008, p</w:t>
      </w:r>
      <w:r w:rsidR="00404EF4" w:rsidRPr="00B25CE4">
        <w:rPr>
          <w:lang w:val="en-GB"/>
        </w:rPr>
        <w:t>. 33)</w:t>
      </w:r>
      <w:r w:rsidR="008734EA" w:rsidRPr="00B25CE4">
        <w:rPr>
          <w:lang w:val="en-GB"/>
        </w:rPr>
        <w:t>.</w:t>
      </w:r>
      <w:r w:rsidR="008734EA" w:rsidRPr="00CC5315">
        <w:rPr>
          <w:lang w:val="en-GB"/>
        </w:rPr>
        <w:t xml:space="preserve"> The process </w:t>
      </w:r>
      <w:r w:rsidR="008734EA" w:rsidRPr="00CC5315">
        <w:rPr>
          <w:lang w:val="en-GB"/>
        </w:rPr>
        <w:lastRenderedPageBreak/>
        <w:t>described by GAMP5 (</w:t>
      </w:r>
      <w:r w:rsidR="00B25CE4">
        <w:rPr>
          <w:lang w:val="en-CH"/>
        </w:rPr>
        <w:t>ISPE, 2008</w:t>
      </w:r>
      <w:r w:rsidR="00B25CE4" w:rsidRPr="00A40E8B">
        <w:rPr>
          <w:lang w:val="en-CH"/>
        </w:rPr>
        <w:t>, p</w:t>
      </w:r>
      <w:r w:rsidR="00B25CE4">
        <w:rPr>
          <w:lang w:val="en-CH"/>
        </w:rPr>
        <w:t>p</w:t>
      </w:r>
      <w:r w:rsidR="008734EA" w:rsidRPr="00CC5315">
        <w:rPr>
          <w:lang w:val="en-GB"/>
        </w:rPr>
        <w:t xml:space="preserve">. </w:t>
      </w:r>
      <w:r w:rsidR="008734EA" w:rsidRPr="00FA7A48">
        <w:rPr>
          <w:lang w:val="en-GB"/>
        </w:rPr>
        <w:t>153</w:t>
      </w:r>
      <w:r w:rsidR="00FA7A48" w:rsidRPr="00FA7A48">
        <w:rPr>
          <w:lang w:val="en-CH"/>
        </w:rPr>
        <w:t>-155</w:t>
      </w:r>
      <w:r w:rsidR="008734EA" w:rsidRPr="00FA7A48">
        <w:rPr>
          <w:lang w:val="en-GB"/>
        </w:rPr>
        <w:t>) can be adapted in order to fit to the complexity of the project (</w:t>
      </w:r>
      <w:r w:rsidR="00FA7A48" w:rsidRPr="00FA7A48">
        <w:rPr>
          <w:lang w:val="en-CH"/>
        </w:rPr>
        <w:t>ISPE, 2008, p</w:t>
      </w:r>
      <w:r w:rsidR="008734EA" w:rsidRPr="00FA7A48">
        <w:rPr>
          <w:lang w:val="en-GB"/>
        </w:rPr>
        <w:t>. 153).</w:t>
      </w:r>
      <w:r w:rsidR="008734EA" w:rsidRPr="00CC5315">
        <w:rPr>
          <w:lang w:val="en-GB"/>
        </w:rPr>
        <w:t xml:space="preserve">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451695A3" w:rsidR="008734EA" w:rsidRPr="002802E1"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w:t>
      </w:r>
      <w:r w:rsidR="00B62555" w:rsidRPr="002802E1">
        <w:rPr>
          <w:lang w:val="en-GB"/>
        </w:rPr>
        <w:t>draft’ (</w:t>
      </w:r>
      <w:r w:rsidR="002802E1" w:rsidRPr="002802E1">
        <w:rPr>
          <w:lang w:val="en-CH"/>
        </w:rPr>
        <w:t>ISPE, 2008, p</w:t>
      </w:r>
      <w:r w:rsidR="002802E1" w:rsidRPr="002802E1">
        <w:rPr>
          <w:lang w:val="en-GB"/>
        </w:rPr>
        <w:t xml:space="preserve">. </w:t>
      </w:r>
      <w:r w:rsidR="00B62555" w:rsidRPr="002802E1">
        <w:rPr>
          <w:lang w:val="en-GB"/>
        </w:rPr>
        <w:t>154).</w:t>
      </w:r>
    </w:p>
    <w:p w14:paraId="6723AC86" w14:textId="5353A85B" w:rsidR="00B62555" w:rsidRPr="002802E1" w:rsidRDefault="00B62555" w:rsidP="009C718D">
      <w:pPr>
        <w:pStyle w:val="ListParagraph"/>
        <w:numPr>
          <w:ilvl w:val="0"/>
          <w:numId w:val="15"/>
        </w:numPr>
        <w:rPr>
          <w:lang w:val="en-GB"/>
        </w:rPr>
      </w:pPr>
      <w:r w:rsidRPr="00CC5315">
        <w:rPr>
          <w:lang w:val="en-GB"/>
        </w:rPr>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E60EC2">
        <w:rPr>
          <w:lang w:val="en-CH"/>
        </w:rPr>
        <w:t>(</w:t>
      </w:r>
      <w:r w:rsidR="002802E1" w:rsidRPr="00FA7A48">
        <w:rPr>
          <w:lang w:val="en-CH"/>
        </w:rPr>
        <w:t>ISPE, 2008</w:t>
      </w:r>
      <w:r w:rsidR="002802E1" w:rsidRPr="002802E1">
        <w:rPr>
          <w:lang w:val="en-CH"/>
        </w:rPr>
        <w:t>, p</w:t>
      </w:r>
      <w:r w:rsidR="00112C82" w:rsidRPr="002802E1">
        <w:rPr>
          <w:lang w:val="en-GB"/>
        </w:rPr>
        <w:t>.154</w:t>
      </w:r>
      <w:r w:rsidR="002802E1" w:rsidRPr="002802E1">
        <w:rPr>
          <w:lang w:val="en-CH"/>
        </w:rPr>
        <w:t>,</w:t>
      </w:r>
      <w:r w:rsidR="00020FC1" w:rsidRPr="002802E1">
        <w:rPr>
          <w:lang w:val="en-GB"/>
        </w:rPr>
        <w:t xml:space="preserve"> p</w:t>
      </w:r>
      <w:r w:rsidR="002802E1" w:rsidRPr="002802E1">
        <w:rPr>
          <w:lang w:val="en-CH"/>
        </w:rPr>
        <w:t xml:space="preserve">. </w:t>
      </w:r>
      <w:r w:rsidR="00020FC1" w:rsidRPr="002802E1">
        <w:rPr>
          <w:lang w:val="en-GB"/>
        </w:rPr>
        <w:t>60</w:t>
      </w:r>
      <w:r w:rsidR="00112C82" w:rsidRPr="002802E1">
        <w:rPr>
          <w:lang w:val="en-GB"/>
        </w:rPr>
        <w:t>).</w:t>
      </w:r>
    </w:p>
    <w:p w14:paraId="592B7BC6" w14:textId="63613243" w:rsidR="00112C82" w:rsidRPr="00E60EC2"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00E60EC2" w:rsidRPr="00FA7A48">
        <w:rPr>
          <w:lang w:val="en-CH"/>
        </w:rPr>
        <w:t xml:space="preserve">ISPE, </w:t>
      </w:r>
      <w:r w:rsidR="00E60EC2" w:rsidRPr="00E60EC2">
        <w:rPr>
          <w:lang w:val="en-CH"/>
        </w:rPr>
        <w:t>2008, p</w:t>
      </w:r>
      <w:r w:rsidRPr="00E60EC2">
        <w:rPr>
          <w:lang w:val="en-GB"/>
        </w:rPr>
        <w:t>. 154). The</w:t>
      </w:r>
      <w:r w:rsidRPr="00CC5315">
        <w:rPr>
          <w:lang w:val="en-GB"/>
        </w:rPr>
        <w:t xml:space="preserve"> document index and - history should be updated and the new status set, i.e. from ‘draft’ to ‘approved’ (</w:t>
      </w:r>
      <w:r w:rsidR="00E60EC2" w:rsidRPr="00FA7A48">
        <w:rPr>
          <w:lang w:val="en-CH"/>
        </w:rPr>
        <w:t xml:space="preserve">ISPE, </w:t>
      </w:r>
      <w:r w:rsidR="00E60EC2" w:rsidRPr="00E60EC2">
        <w:rPr>
          <w:lang w:val="en-CH"/>
        </w:rPr>
        <w:t>2008, p</w:t>
      </w:r>
      <w:r w:rsidRPr="00E60EC2">
        <w:rPr>
          <w:lang w:val="en-GB"/>
        </w:rPr>
        <w:t>.154).</w:t>
      </w:r>
      <w:r w:rsidRPr="00CC5315">
        <w:rPr>
          <w:lang w:val="en-GB"/>
        </w:rPr>
        <w:t xml:space="preserve"> </w:t>
      </w:r>
      <w:r w:rsidR="00877A4C" w:rsidRPr="00CC5315">
        <w:rPr>
          <w:lang w:val="en-GB"/>
        </w:rPr>
        <w:t xml:space="preserve">According to the role </w:t>
      </w:r>
      <w:r w:rsidR="00877A4C" w:rsidRPr="00E60EC2">
        <w:rPr>
          <w:lang w:val="en-GB"/>
        </w:rPr>
        <w:t xml:space="preserve">description </w:t>
      </w:r>
      <w:r w:rsidR="00A461E4" w:rsidRPr="00E60EC2">
        <w:rPr>
          <w:lang w:val="en-GB"/>
        </w:rPr>
        <w:t>in</w:t>
      </w:r>
      <w:r w:rsidR="007C2CB5" w:rsidRPr="00E60EC2">
        <w:rPr>
          <w:lang w:val="en-GB"/>
        </w:rPr>
        <w:t xml:space="preserve"> GAMP5</w:t>
      </w:r>
      <w:r w:rsidR="00877A4C" w:rsidRPr="00E60EC2">
        <w:rPr>
          <w:lang w:val="en-GB"/>
        </w:rPr>
        <w:t>, this</w:t>
      </w:r>
      <w:r w:rsidR="00877A4C" w:rsidRPr="00CC5315">
        <w:rPr>
          <w:lang w:val="en-GB"/>
        </w:rPr>
        <w:t xml:space="preserve">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 xml:space="preserve">lity unit in respect to the </w:t>
      </w:r>
      <w:r w:rsidR="00F02854" w:rsidRPr="00E60EC2">
        <w:rPr>
          <w:lang w:val="en-GB"/>
        </w:rPr>
        <w:t>test report</w:t>
      </w:r>
      <w:r w:rsidR="00020FC1" w:rsidRPr="00E60EC2">
        <w:rPr>
          <w:lang w:val="en-GB"/>
        </w:rPr>
        <w:t xml:space="preserve"> (</w:t>
      </w:r>
      <w:r w:rsidR="00E60EC2" w:rsidRPr="00E60EC2">
        <w:rPr>
          <w:lang w:val="en-CH"/>
        </w:rPr>
        <w:t>ISPE, 2008, p</w:t>
      </w:r>
      <w:r w:rsidR="00020FC1" w:rsidRPr="00E60EC2">
        <w:rPr>
          <w:lang w:val="en-GB"/>
        </w:rPr>
        <w:t>.58</w:t>
      </w:r>
      <w:r w:rsidR="00E60EC2" w:rsidRPr="00E60EC2">
        <w:rPr>
          <w:lang w:val="en-CH"/>
        </w:rPr>
        <w:t>,</w:t>
      </w:r>
      <w:r w:rsidR="00020FC1" w:rsidRPr="00E60EC2">
        <w:rPr>
          <w:lang w:val="en-GB"/>
        </w:rPr>
        <w:t xml:space="preserve"> p.196)</w:t>
      </w:r>
      <w:r w:rsidR="00F02854" w:rsidRPr="00E60EC2">
        <w:rPr>
          <w:lang w:val="en-GB"/>
        </w:rPr>
        <w:t>.</w:t>
      </w:r>
    </w:p>
    <w:p w14:paraId="460FBD50" w14:textId="725F4AE2"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00E60EC2" w:rsidRPr="00FA7A48">
        <w:rPr>
          <w:lang w:val="en-CH"/>
        </w:rPr>
        <w:t xml:space="preserve">ISPE, </w:t>
      </w:r>
      <w:r w:rsidR="00E60EC2" w:rsidRPr="00E60EC2">
        <w:rPr>
          <w:lang w:val="en-CH"/>
        </w:rPr>
        <w:t>2008, p</w:t>
      </w:r>
      <w:r w:rsidRPr="00E60EC2">
        <w:rPr>
          <w:lang w:val="en-GB"/>
        </w:rPr>
        <w:t>. 154).</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32A1474E"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sidRPr="00FE28CA">
        <w:rPr>
          <w:lang w:val="en-GB"/>
        </w:rPr>
        <w:t>e</w:t>
      </w:r>
      <w:r w:rsidR="00140B5A" w:rsidRPr="00CC5315">
        <w:rPr>
          <w:lang w:val="en-GB"/>
        </w:rPr>
        <w:t xml:space="preserve"> controlled</w:t>
      </w:r>
      <w:r w:rsidR="00D104A5" w:rsidRPr="00CC5315">
        <w:rPr>
          <w:lang w:val="en-GB"/>
        </w:rPr>
        <w:t xml:space="preserve"> by, </w:t>
      </w:r>
      <w:r w:rsidR="00E60EC2">
        <w:rPr>
          <w:lang w:val="en-CH"/>
        </w:rPr>
        <w:t>for example</w:t>
      </w:r>
      <w:r w:rsidR="00D104A5" w:rsidRPr="00CC5315">
        <w:rPr>
          <w:lang w:val="en-GB"/>
        </w:rPr>
        <w:t>,</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E60EC2" w:rsidRPr="00FA7A48">
        <w:rPr>
          <w:lang w:val="en-CH"/>
        </w:rPr>
        <w:t>ISPE, 2008</w:t>
      </w:r>
      <w:r w:rsidR="00E60EC2" w:rsidRPr="002802E1">
        <w:rPr>
          <w:lang w:val="en-CH"/>
        </w:rPr>
        <w:t>, p</w:t>
      </w:r>
      <w:r w:rsidR="00D104A5" w:rsidRPr="00E60EC2">
        <w:rPr>
          <w:lang w:val="en-GB"/>
        </w:rPr>
        <w:t>.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60496AC1" w:rsidR="005810EF" w:rsidRPr="00E60EC2"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E60EC2" w:rsidRPr="00FA7A48">
        <w:rPr>
          <w:lang w:val="en-CH"/>
        </w:rPr>
        <w:t>ISPE, 2008</w:t>
      </w:r>
      <w:r w:rsidR="00E60EC2" w:rsidRPr="002802E1">
        <w:rPr>
          <w:lang w:val="en-CH"/>
        </w:rPr>
        <w:t xml:space="preserve">, </w:t>
      </w:r>
      <w:r w:rsidR="00E60EC2" w:rsidRPr="00E60EC2">
        <w:rPr>
          <w:lang w:val="en-CH"/>
        </w:rPr>
        <w:t>p</w:t>
      </w:r>
      <w:r w:rsidR="005810EF" w:rsidRPr="00E60EC2">
        <w:rPr>
          <w:lang w:val="en-GB"/>
        </w:rPr>
        <w:t>.155)</w:t>
      </w:r>
    </w:p>
    <w:p w14:paraId="49E4FC5D" w14:textId="119E9501" w:rsidR="008D4281" w:rsidRPr="00CC5315" w:rsidRDefault="00BE3416" w:rsidP="009C718D">
      <w:pPr>
        <w:pStyle w:val="ListParagraph"/>
        <w:numPr>
          <w:ilvl w:val="0"/>
          <w:numId w:val="15"/>
        </w:numPr>
        <w:rPr>
          <w:lang w:val="en-GB"/>
        </w:rPr>
      </w:pPr>
      <w:r w:rsidRPr="00CC5315">
        <w:rPr>
          <w:lang w:val="en-GB"/>
        </w:rPr>
        <w:t>In respect of document records and storage GAMP5 states th</w:t>
      </w:r>
      <w:r w:rsidR="001D201F" w:rsidRPr="00CC5315">
        <w:rPr>
          <w:lang w:val="en-GB"/>
        </w:rPr>
        <w:t xml:space="preserve">at they should be stored in a safe and secure way according to a defined </w:t>
      </w:r>
      <w:r w:rsidR="001D201F" w:rsidRPr="00E60EC2">
        <w:rPr>
          <w:lang w:val="en-GB"/>
        </w:rPr>
        <w:t>process (</w:t>
      </w:r>
      <w:r w:rsidR="00E60EC2" w:rsidRPr="00E60EC2">
        <w:rPr>
          <w:lang w:val="en-CH"/>
        </w:rPr>
        <w:t>ISPE, 2008, p</w:t>
      </w:r>
      <w:r w:rsidR="001D201F" w:rsidRPr="00E60EC2">
        <w:rPr>
          <w:lang w:val="en-GB"/>
        </w:rPr>
        <w:t>.155)</w:t>
      </w:r>
      <w:r w:rsidR="009A3D50" w:rsidRPr="00E60EC2">
        <w:rPr>
          <w:lang w:val="en-GB"/>
        </w:rPr>
        <w:t>.</w:t>
      </w:r>
    </w:p>
    <w:p w14:paraId="2086BC79" w14:textId="16E4FAF9" w:rsidR="00E75B39" w:rsidRPr="00CC5315" w:rsidRDefault="00276B49" w:rsidP="002454EB">
      <w:pPr>
        <w:pStyle w:val="Heading3"/>
        <w:rPr>
          <w:lang w:val="en-GB"/>
        </w:rPr>
      </w:pPr>
      <w:bookmarkStart w:id="94" w:name="_Toc46067041"/>
      <w:bookmarkStart w:id="95" w:name="_Toc46217100"/>
      <w:r w:rsidRPr="00CC5315">
        <w:rPr>
          <w:lang w:val="en-GB"/>
        </w:rPr>
        <w:t>Exe</w:t>
      </w:r>
      <w:r w:rsidR="002454EB" w:rsidRPr="00CC5315">
        <w:rPr>
          <w:lang w:val="en-GB"/>
        </w:rPr>
        <w:t>mplary OQ Process</w:t>
      </w:r>
      <w:bookmarkEnd w:id="94"/>
      <w:bookmarkEnd w:id="95"/>
    </w:p>
    <w:p w14:paraId="6AEEFBE6" w14:textId="4D372A54"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w:t>
      </w:r>
      <w:r w:rsidR="004129B2">
        <w:rPr>
          <w:lang w:val="en-CH"/>
        </w:rPr>
        <w:t xml:space="preserve"> OQ relvevant</w:t>
      </w:r>
      <w:r w:rsidR="00934E19" w:rsidRPr="00CC5315">
        <w:rPr>
          <w:lang w:val="en-GB"/>
        </w:rPr>
        <w:t xml:space="preserve"> tasks, roles and documents </w:t>
      </w:r>
      <w:r w:rsidR="00D14533" w:rsidRPr="00FE28CA">
        <w:rPr>
          <w:lang w:val="en-GB"/>
        </w:rPr>
        <w:t>(</w:t>
      </w:r>
      <w:r w:rsidR="00D14533">
        <w:fldChar w:fldCharType="begin"/>
      </w:r>
      <w:r w:rsidR="00D14533" w:rsidRPr="00FE28CA">
        <w:rPr>
          <w:lang w:val="en-GB"/>
        </w:rPr>
        <w:instrText xml:space="preserve"> REF _Ref45813670 \h </w:instrText>
      </w:r>
      <w:r w:rsidR="00D14533">
        <w:fldChar w:fldCharType="separate"/>
      </w:r>
      <w:r w:rsidR="00AC5BAE" w:rsidRPr="00CC5315">
        <w:rPr>
          <w:lang w:val="en-GB"/>
        </w:rPr>
        <w:t xml:space="preserve">Figure </w:t>
      </w:r>
      <w:r w:rsidR="00AC5BAE">
        <w:rPr>
          <w:noProof/>
          <w:lang w:val="en-GB"/>
        </w:rPr>
        <w:t>5</w:t>
      </w:r>
      <w:r w:rsidR="00D14533">
        <w:fldChar w:fldCharType="end"/>
      </w:r>
      <w:r w:rsidR="00D14533" w:rsidRPr="00FE28CA">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FE28CA">
        <w:rPr>
          <w:lang w:val="en-GB"/>
        </w:rPr>
        <w:t>f</w:t>
      </w:r>
      <w:r w:rsidR="005A1B71" w:rsidRPr="00CC5315">
        <w:rPr>
          <w:noProof/>
          <w:lang w:val="en-GB"/>
        </w:rPr>
        <w:t xml:space="preserve">unctional </w:t>
      </w:r>
      <w:r w:rsidR="00885F5F" w:rsidRPr="00FE28CA">
        <w:rPr>
          <w:lang w:val="en-GB"/>
        </w:rPr>
        <w:t>s</w:t>
      </w:r>
      <w:r w:rsidR="005A1B71" w:rsidRPr="00CC5315">
        <w:rPr>
          <w:noProof/>
          <w:lang w:val="en-GB"/>
        </w:rPr>
        <w:t xml:space="preserve">pecification </w:t>
      </w:r>
      <w:r w:rsidR="00885F5F" w:rsidRPr="00FE28CA">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0CE7714" w:rsidR="00E015EE" w:rsidRPr="00CC5315" w:rsidRDefault="008B5753" w:rsidP="008B5753">
      <w:pPr>
        <w:pStyle w:val="Caption"/>
        <w:jc w:val="left"/>
        <w:rPr>
          <w:lang w:val="en-GB"/>
        </w:rPr>
      </w:pPr>
      <w:bookmarkStart w:id="96" w:name="_Ref45813670"/>
      <w:bookmarkStart w:id="97" w:name="_Ref45869355"/>
      <w:bookmarkStart w:id="98" w:name="_Toc46067125"/>
      <w:bookmarkStart w:id="99" w:name="_Toc4623751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5</w:t>
      </w:r>
      <w:r w:rsidRPr="00CC5315">
        <w:rPr>
          <w:lang w:val="en-GB"/>
        </w:rPr>
        <w:fldChar w:fldCharType="end"/>
      </w:r>
      <w:bookmarkEnd w:id="96"/>
      <w:r w:rsidRPr="00FE28CA">
        <w:rPr>
          <w:lang w:val="en-GB"/>
        </w:rPr>
        <w:t>: Exemplary OQ Process</w:t>
      </w:r>
      <w:r w:rsidR="00B82F39" w:rsidRPr="00FE28CA">
        <w:rPr>
          <w:lang w:val="en-GB"/>
        </w:rPr>
        <w:t xml:space="preserve"> according to GAMP5</w:t>
      </w:r>
      <w:bookmarkEnd w:id="97"/>
      <w:bookmarkEnd w:id="98"/>
      <w:bookmarkEnd w:id="99"/>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6BF93EBA" w14:textId="323180CE" w:rsidR="0080660B" w:rsidRPr="00CC5315" w:rsidRDefault="00AA5AD5" w:rsidP="0080660B">
      <w:pPr>
        <w:pStyle w:val="Heading1"/>
        <w:rPr>
          <w:lang w:val="en-GB"/>
        </w:rPr>
      </w:pPr>
      <w:bookmarkStart w:id="100" w:name="_Toc46067042"/>
      <w:bookmarkStart w:id="101" w:name="_Toc46217101"/>
      <w:r w:rsidRPr="00CC5315">
        <w:rPr>
          <w:lang w:val="en-GB"/>
        </w:rPr>
        <w:lastRenderedPageBreak/>
        <w:t>Behaviour Driven Development</w:t>
      </w:r>
      <w:bookmarkEnd w:id="100"/>
      <w:bookmarkEnd w:id="101"/>
    </w:p>
    <w:p w14:paraId="3E3F0A06" w14:textId="366E0B72"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w:t>
      </w:r>
      <w:r w:rsidRPr="00FE28CA">
        <w:rPr>
          <w:lang w:val="en-GB" w:eastAsia="de-DE"/>
        </w:rPr>
        <w:t xml:space="preserve"> and </w:t>
      </w:r>
      <w:r w:rsidRPr="00CC5315">
        <w:rPr>
          <w:lang w:val="en-GB" w:eastAsia="de-DE"/>
        </w:rPr>
        <w:t>developed by Dan North</w:t>
      </w:r>
      <w:r w:rsidR="00F7696C" w:rsidRPr="00CC5315">
        <w:rPr>
          <w:lang w:val="en-GB" w:eastAsia="de-DE"/>
        </w:rPr>
        <w:t xml:space="preserve"> </w:t>
      </w:r>
      <w:r w:rsidR="00E60EC2" w:rsidRPr="00E60EC2">
        <w:rPr>
          <w:lang w:val="en-GB"/>
        </w:rPr>
        <w:t>(2006)</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r w:rsidR="00E60EC2" w:rsidRPr="00E60EC2">
        <w:rPr>
          <w:lang w:val="en-GB"/>
        </w:rPr>
        <w:t>(North, 2006)</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sidRPr="00FE28CA">
        <w:rPr>
          <w:lang w:val="en-GB"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r w:rsidR="00E60EC2" w:rsidRPr="00E60EC2">
        <w:rPr>
          <w:lang w:val="en-GB"/>
        </w:rPr>
        <w:t>(North, 2006)</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E60EC2" w:rsidRPr="00E60EC2">
        <w:rPr>
          <w:lang w:val="en-GB"/>
        </w:rPr>
        <w:t>(North, 2006)</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r w:rsidR="00E60EC2" w:rsidRPr="00E60EC2">
        <w:rPr>
          <w:lang w:val="en-GB"/>
        </w:rPr>
        <w:t>North, 2006)</w:t>
      </w:r>
      <w:r w:rsidR="0031335C" w:rsidRPr="00CC5315">
        <w:rPr>
          <w:lang w:val="en-GB" w:eastAsia="de-DE"/>
        </w:rPr>
        <w:t>.</w:t>
      </w:r>
    </w:p>
    <w:p w14:paraId="477BED63" w14:textId="77777777" w:rsidR="0080660B" w:rsidRPr="00CC5315" w:rsidRDefault="003D0B18" w:rsidP="0080660B">
      <w:pPr>
        <w:pStyle w:val="Heading2"/>
        <w:rPr>
          <w:lang w:val="en-GB"/>
        </w:rPr>
      </w:pPr>
      <w:bookmarkStart w:id="102" w:name="_Toc46067043"/>
      <w:bookmarkStart w:id="103" w:name="_Toc46217102"/>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102"/>
      <w:bookmarkEnd w:id="103"/>
    </w:p>
    <w:p w14:paraId="400CD78E" w14:textId="05CE15C0" w:rsidR="009E0729" w:rsidRPr="00CC5315" w:rsidRDefault="003B294D" w:rsidP="003B294D">
      <w:pPr>
        <w:rPr>
          <w:lang w:val="en-GB" w:eastAsia="de-DE"/>
        </w:rPr>
      </w:pPr>
      <w:r w:rsidRPr="00CC5315">
        <w:rPr>
          <w:lang w:val="en-GB" w:eastAsia="de-DE"/>
        </w:rPr>
        <w:t>Gáspár Nagy and Seb Rose see great potential in the BDD for</w:t>
      </w:r>
      <w:r w:rsidR="00067685" w:rsidRPr="00FE28CA">
        <w:rPr>
          <w:lang w:val="en-GB" w:eastAsia="de-DE"/>
        </w:rPr>
        <w:t xml:space="preserve"> </w:t>
      </w:r>
      <w:r w:rsidRPr="00CC5315">
        <w:rPr>
          <w:lang w:val="en-GB" w:eastAsia="de-DE"/>
        </w:rPr>
        <w:t xml:space="preserve">regulated </w:t>
      </w:r>
      <w:r w:rsidR="005E42EC" w:rsidRPr="00FE28CA">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w:t>
      </w:r>
      <w:r w:rsidRPr="00FE28CA">
        <w:rPr>
          <w:lang w:val="en-GB" w:eastAsia="de-DE"/>
        </w:rPr>
        <w:t>of</w:t>
      </w:r>
      <w:r w:rsidRPr="00CC5315">
        <w:rPr>
          <w:lang w:val="en-GB" w:eastAsia="de-DE"/>
        </w:rPr>
        <w:t xml:space="preserve">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FE28CA">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Especially the following characteristics as listed by Gáspár Nagy and Seb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sidRPr="00FE28CA">
        <w:rPr>
          <w:lang w:val="en-GB"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lastRenderedPageBreak/>
        <w:t>documents the expected behavio</w:t>
      </w:r>
      <w:r w:rsidR="007116D4" w:rsidRPr="00FE28CA">
        <w:rPr>
          <w:lang w:val="en-GB"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From the above statements, Gáspár Nagy and Seb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104" w:name="_Ref45869441"/>
      <w:bookmarkStart w:id="105" w:name="_Ref45869490"/>
      <w:bookmarkStart w:id="106" w:name="_Ref45869510"/>
      <w:bookmarkStart w:id="107" w:name="_Toc46067044"/>
      <w:bookmarkStart w:id="108" w:name="_Toc46217103"/>
      <w:r w:rsidRPr="00CC5315">
        <w:rPr>
          <w:lang w:val="en-GB"/>
        </w:rPr>
        <w:t>The Approach</w:t>
      </w:r>
      <w:r w:rsidR="00404AE6" w:rsidRPr="00CC5315">
        <w:rPr>
          <w:lang w:val="en-GB"/>
        </w:rPr>
        <w:t>:</w:t>
      </w:r>
      <w:r w:rsidRPr="00CC5315">
        <w:rPr>
          <w:lang w:val="en-GB"/>
        </w:rPr>
        <w:t xml:space="preserve"> An Overview</w:t>
      </w:r>
      <w:bookmarkEnd w:id="104"/>
      <w:bookmarkEnd w:id="105"/>
      <w:bookmarkEnd w:id="106"/>
      <w:bookmarkEnd w:id="107"/>
      <w:bookmarkEnd w:id="108"/>
    </w:p>
    <w:p w14:paraId="0DDF08AC" w14:textId="61381A56" w:rsidR="00B455D1" w:rsidRPr="00CC5315" w:rsidRDefault="004B5446" w:rsidP="0080660B">
      <w:pPr>
        <w:rPr>
          <w:lang w:val="en-GB"/>
        </w:rPr>
      </w:pPr>
      <w:r w:rsidRPr="00CC5315">
        <w:rPr>
          <w:lang w:val="en-GB"/>
        </w:rPr>
        <w:t xml:space="preserve">BDD has its origins in the agile </w:t>
      </w:r>
      <w:r w:rsidR="009B3CE4" w:rsidRPr="00FE28CA">
        <w:rPr>
          <w:lang w:val="en-GB"/>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FE28CA">
        <w:rPr>
          <w:lang w:val="en-GB"/>
        </w:rPr>
        <w:t>a</w:t>
      </w:r>
      <w:r w:rsidR="004B7B70" w:rsidRPr="00CC5315">
        <w:rPr>
          <w:lang w:val="en-GB"/>
        </w:rPr>
        <w:t>nd Automation</w:t>
      </w:r>
      <w:r w:rsidR="007C0867" w:rsidRPr="00FE28CA">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FE28CA">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FE28CA"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FE28CA">
        <w:rPr>
          <w:lang w:val="en-GB" w:eastAsia="de-DE"/>
        </w:rPr>
        <w:t>.</w:t>
      </w:r>
    </w:p>
    <w:p w14:paraId="67895853" w14:textId="57AD01BC" w:rsidR="0085583C" w:rsidRPr="00FE28CA" w:rsidRDefault="0085583C" w:rsidP="0080660B">
      <w:pPr>
        <w:rPr>
          <w:lang w:val="en-GB" w:eastAsia="de-DE"/>
        </w:rPr>
      </w:pPr>
      <w:r w:rsidRPr="00FE28CA">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FE28CA" w:rsidRDefault="00FA00CC" w:rsidP="0080660B">
      <w:pPr>
        <w:rPr>
          <w:lang w:val="en-GB" w:eastAsia="de-DE"/>
        </w:rPr>
      </w:pPr>
      <w:r w:rsidRPr="00FE28CA">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FE28CA" w:rsidRDefault="0075021E" w:rsidP="0080660B">
      <w:pPr>
        <w:rPr>
          <w:lang w:val="en-GB" w:eastAsia="de-DE"/>
        </w:rPr>
      </w:pPr>
    </w:p>
    <w:p w14:paraId="15395796" w14:textId="77777777" w:rsidR="008B5753" w:rsidRPr="00CC5315" w:rsidRDefault="00C46EFA" w:rsidP="008B5753">
      <w:pPr>
        <w:keepNext/>
        <w:rPr>
          <w:lang w:val="en-GB"/>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1A1F1E4E" w:rsidR="00C46EFA" w:rsidRPr="00CC5315" w:rsidRDefault="008B5753" w:rsidP="008B5753">
      <w:pPr>
        <w:pStyle w:val="Caption"/>
        <w:rPr>
          <w:lang w:val="en-GB"/>
        </w:rPr>
      </w:pPr>
      <w:bookmarkStart w:id="109" w:name="_Ref45812947"/>
      <w:bookmarkStart w:id="110" w:name="_Toc46067126"/>
      <w:bookmarkStart w:id="111" w:name="_Toc4623751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6</w:t>
      </w:r>
      <w:r w:rsidRPr="00CC5315">
        <w:rPr>
          <w:lang w:val="en-GB"/>
        </w:rPr>
        <w:fldChar w:fldCharType="end"/>
      </w:r>
      <w:bookmarkEnd w:id="109"/>
      <w:r w:rsidRPr="00FE28CA">
        <w:rPr>
          <w:lang w:val="en-GB"/>
        </w:rPr>
        <w:t>: The three BDD practices</w:t>
      </w:r>
      <w:r w:rsidR="00B82F39" w:rsidRPr="00FE28CA">
        <w:rPr>
          <w:lang w:val="en-GB"/>
        </w:rPr>
        <w:t xml:space="preserve"> (</w:t>
      </w:r>
      <w:r w:rsidR="00541F25" w:rsidRPr="00CC5315">
        <w:rPr>
          <w:lang w:val="en-GB"/>
        </w:rPr>
        <w:t>Nagy &amp; Rose, 2018, p. 20</w:t>
      </w:r>
      <w:r w:rsidR="00B82F39" w:rsidRPr="00FE28CA">
        <w:rPr>
          <w:lang w:val="en-GB"/>
        </w:rPr>
        <w:t>)</w:t>
      </w:r>
      <w:bookmarkEnd w:id="110"/>
      <w:bookmarkEnd w:id="111"/>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t>Based on these three practices Gáspár Nagy and Seb Rose then build a detailed BDD process, which is summarized in</w:t>
      </w:r>
      <w:r w:rsidR="00F40CCD" w:rsidRPr="00FE28CA">
        <w:rPr>
          <w:lang w:val="en-GB" w:eastAsia="de-DE"/>
        </w:rPr>
        <w:t xml:space="preserve"> </w:t>
      </w:r>
      <w:r w:rsidR="001E0834">
        <w:rPr>
          <w:lang w:eastAsia="de-DE"/>
        </w:rPr>
        <w:fldChar w:fldCharType="begin"/>
      </w:r>
      <w:r w:rsidR="001E0834" w:rsidRPr="00FE28CA">
        <w:rPr>
          <w:lang w:val="en-GB" w:eastAsia="de-DE"/>
        </w:rPr>
        <w:instrText xml:space="preserve"> REF _Ref45813393 \h </w:instrText>
      </w:r>
      <w:r w:rsidR="001E0834">
        <w:rPr>
          <w:lang w:eastAsia="de-DE"/>
        </w:rPr>
      </w:r>
      <w:r w:rsidR="001E0834">
        <w:rPr>
          <w:lang w:eastAsia="de-DE"/>
        </w:rPr>
        <w:fldChar w:fldCharType="separate"/>
      </w:r>
      <w:r w:rsidR="001E0834" w:rsidRPr="00CC5315">
        <w:rPr>
          <w:lang w:val="en-GB"/>
        </w:rPr>
        <w:t xml:space="preserve">Figure </w:t>
      </w:r>
      <w:r w:rsidR="001E0834" w:rsidRPr="00CC5315">
        <w:rPr>
          <w:noProof/>
          <w:lang w:val="en-GB"/>
        </w:rPr>
        <w:t>6</w:t>
      </w:r>
      <w:r w:rsidR="001E0834">
        <w:rPr>
          <w:lang w:eastAsia="de-DE"/>
        </w:rPr>
        <w:fldChar w:fldCharType="end"/>
      </w:r>
      <w:r w:rsidR="00F40CCD" w:rsidRPr="00FE28CA">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Pr>
          <w:noProof/>
          <w:lang w:eastAsia="de-CH"/>
        </w:rPr>
        <w:lastRenderedPageBreak/>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03566F95" w:rsidR="00B82F39" w:rsidRPr="00FE28CA" w:rsidRDefault="008B5753" w:rsidP="00224318">
      <w:pPr>
        <w:pStyle w:val="Caption"/>
        <w:rPr>
          <w:lang w:val="en-GB"/>
        </w:rPr>
      </w:pPr>
      <w:bookmarkStart w:id="112" w:name="_Ref45813393"/>
      <w:bookmarkStart w:id="113" w:name="_Toc46067127"/>
      <w:bookmarkStart w:id="114" w:name="_Toc4623751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7</w:t>
      </w:r>
      <w:r w:rsidRPr="00CC5315">
        <w:rPr>
          <w:lang w:val="en-GB"/>
        </w:rPr>
        <w:fldChar w:fldCharType="end"/>
      </w:r>
      <w:bookmarkEnd w:id="112"/>
      <w:r w:rsidRPr="00FE28CA">
        <w:rPr>
          <w:lang w:val="en-GB"/>
        </w:rPr>
        <w:t>: BDD Process according to Nagy</w:t>
      </w:r>
      <w:r w:rsidR="006A35F0" w:rsidRPr="00FE28CA">
        <w:rPr>
          <w:lang w:val="en-GB"/>
        </w:rPr>
        <w:t xml:space="preserve"> &amp;</w:t>
      </w:r>
      <w:r w:rsidRPr="00FE28CA">
        <w:rPr>
          <w:lang w:val="en-GB"/>
        </w:rPr>
        <w:t xml:space="preserve"> Rose</w:t>
      </w:r>
      <w:r w:rsidR="00D3411A" w:rsidRPr="00FE28CA">
        <w:rPr>
          <w:lang w:val="en-GB"/>
        </w:rPr>
        <w:t xml:space="preserve"> (</w:t>
      </w:r>
      <w:r w:rsidR="00004A8D" w:rsidRPr="00CC5315">
        <w:rPr>
          <w:lang w:val="en-GB"/>
        </w:rPr>
        <w:t>2018, pp. 56-61</w:t>
      </w:r>
      <w:r w:rsidR="00D3411A" w:rsidRPr="00FE28CA">
        <w:rPr>
          <w:lang w:val="en-GB"/>
        </w:rPr>
        <w:t>)</w:t>
      </w:r>
      <w:bookmarkEnd w:id="113"/>
      <w:bookmarkEnd w:id="114"/>
    </w:p>
    <w:p w14:paraId="6A2ECCE8" w14:textId="77777777" w:rsidR="00A77BF1" w:rsidRPr="00CC5315" w:rsidRDefault="00A77BF1" w:rsidP="00B21772">
      <w:pPr>
        <w:rPr>
          <w:lang w:val="en-GB" w:eastAsia="de-DE"/>
        </w:rPr>
      </w:pPr>
    </w:p>
    <w:p w14:paraId="67536468" w14:textId="6171B48C" w:rsidR="004B7B70" w:rsidRPr="00FE28CA" w:rsidRDefault="00D927FD" w:rsidP="00EC298A">
      <w:pPr>
        <w:pStyle w:val="Heading2"/>
        <w:rPr>
          <w:lang w:val="en-GB"/>
        </w:rPr>
      </w:pPr>
      <w:bookmarkStart w:id="115" w:name="_Ref45900201"/>
      <w:bookmarkStart w:id="116" w:name="_Toc46067045"/>
      <w:bookmarkStart w:id="117" w:name="_Toc46217104"/>
      <w:r w:rsidRPr="00FE28CA">
        <w:rPr>
          <w:lang w:val="en-GB"/>
        </w:rPr>
        <w:t>Defining</w:t>
      </w:r>
      <w:r w:rsidR="007A5A02" w:rsidRPr="00FE28CA">
        <w:rPr>
          <w:lang w:val="en-GB"/>
        </w:rPr>
        <w:t xml:space="preserve"> user requirements as rules and with the help of examples</w:t>
      </w:r>
      <w:bookmarkEnd w:id="115"/>
      <w:bookmarkEnd w:id="116"/>
      <w:bookmarkEnd w:id="117"/>
    </w:p>
    <w:p w14:paraId="36911876" w14:textId="28863BC7" w:rsidR="007D7974" w:rsidRPr="00FE28CA" w:rsidRDefault="00FC6FF5" w:rsidP="00EC298A">
      <w:pPr>
        <w:rPr>
          <w:lang w:val="en-GB"/>
        </w:rPr>
      </w:pPr>
      <w:r w:rsidRPr="00FE28CA">
        <w:rPr>
          <w:lang w:val="en-GB"/>
        </w:rPr>
        <w:t>As described above, the first step is to examine and to discuss the user requirements to understand them in their full meaning</w:t>
      </w:r>
      <w:r w:rsidR="00224318" w:rsidRPr="00FE28CA">
        <w:rPr>
          <w:lang w:val="en-GB"/>
        </w:rPr>
        <w:t xml:space="preserve"> (</w:t>
      </w:r>
      <w:r w:rsidR="00224318">
        <w:fldChar w:fldCharType="begin"/>
      </w:r>
      <w:r w:rsidR="00224318" w:rsidRPr="00FE28CA">
        <w:rPr>
          <w:lang w:val="en-GB"/>
        </w:rPr>
        <w:instrText xml:space="preserve"> REF _Ref45815141 \h </w:instrText>
      </w:r>
      <w:r w:rsidR="00224318">
        <w:fldChar w:fldCharType="separate"/>
      </w:r>
      <w:r w:rsidR="00224318" w:rsidRPr="00CC5315">
        <w:rPr>
          <w:lang w:val="en-GB"/>
        </w:rPr>
        <w:t xml:space="preserve">Figure </w:t>
      </w:r>
      <w:r w:rsidR="00224318" w:rsidRPr="00CC5315">
        <w:rPr>
          <w:noProof/>
          <w:lang w:val="en-GB"/>
        </w:rPr>
        <w:t>7</w:t>
      </w:r>
      <w:r w:rsidR="00224318">
        <w:fldChar w:fldCharType="end"/>
      </w:r>
      <w:r w:rsidR="00224318" w:rsidRPr="00FE28CA">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Pr>
          <w:noProof/>
          <w:lang w:eastAsia="de-CH"/>
        </w:rPr>
        <w:lastRenderedPageBreak/>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79E805FD" w:rsidR="00474973" w:rsidRPr="00FE28CA" w:rsidRDefault="00210926" w:rsidP="00FB109A">
      <w:pPr>
        <w:pStyle w:val="Caption"/>
        <w:rPr>
          <w:lang w:val="en-GB"/>
        </w:rPr>
      </w:pPr>
      <w:bookmarkStart w:id="118" w:name="_Ref45815141"/>
      <w:bookmarkStart w:id="119" w:name="_Toc46067128"/>
      <w:bookmarkStart w:id="120" w:name="_Toc4623751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8</w:t>
      </w:r>
      <w:r w:rsidRPr="00CC5315">
        <w:rPr>
          <w:lang w:val="en-GB"/>
        </w:rPr>
        <w:fldChar w:fldCharType="end"/>
      </w:r>
      <w:bookmarkEnd w:id="118"/>
      <w:r w:rsidRPr="00FE28CA">
        <w:rPr>
          <w:lang w:val="en-GB"/>
        </w:rPr>
        <w:t>: Activities within the BDD discovery ste</w:t>
      </w:r>
      <w:r w:rsidR="00D3411A" w:rsidRPr="00FE28CA">
        <w:rPr>
          <w:lang w:val="en-GB"/>
        </w:rPr>
        <w:t xml:space="preserve">p </w:t>
      </w:r>
      <w:r w:rsidR="00FC3D2D" w:rsidRPr="00FE28CA">
        <w:rPr>
          <w:lang w:val="en-GB"/>
        </w:rPr>
        <w:t>according to Nagy &amp; Rose</w:t>
      </w:r>
      <w:r w:rsidR="00FB109A">
        <w:rPr>
          <w:lang w:val="en-CH"/>
        </w:rPr>
        <w:t xml:space="preserve"> (</w:t>
      </w:r>
      <w:r w:rsidR="00AE230F" w:rsidRPr="00FE28CA">
        <w:rPr>
          <w:lang w:val="en-GB"/>
        </w:rPr>
        <w:t>2018</w:t>
      </w:r>
      <w:r w:rsidR="00FB109A">
        <w:rPr>
          <w:lang w:val="en-CH"/>
        </w:rPr>
        <w:t>)</w:t>
      </w:r>
      <w:r w:rsidR="00FC3D2D" w:rsidRPr="00FE28CA">
        <w:rPr>
          <w:lang w:val="en-GB"/>
        </w:rPr>
        <w:t>.</w:t>
      </w:r>
      <w:bookmarkEnd w:id="119"/>
      <w:bookmarkEnd w:id="120"/>
    </w:p>
    <w:p w14:paraId="32793125" w14:textId="626629C1" w:rsidR="00EC298A" w:rsidRPr="00CC5315" w:rsidRDefault="00D23291" w:rsidP="00EC298A">
      <w:pPr>
        <w:rPr>
          <w:lang w:val="en-GB" w:eastAsia="de-DE"/>
        </w:rPr>
      </w:pPr>
      <w:r w:rsidRPr="00FE28CA">
        <w:rPr>
          <w:lang w:val="en-GB"/>
        </w:rPr>
        <w:t>This is done during</w:t>
      </w:r>
      <w:r w:rsidR="00B01138" w:rsidRPr="00FE28CA">
        <w:rPr>
          <w:lang w:val="en-GB"/>
        </w:rPr>
        <w:t xml:space="preserve"> the</w:t>
      </w:r>
      <w:r w:rsidR="00EC298A" w:rsidRPr="00CC5315">
        <w:rPr>
          <w:lang w:val="en-GB"/>
        </w:rPr>
        <w:t xml:space="preserve"> ‘Three Amigos’ </w:t>
      </w:r>
      <w:r w:rsidRPr="00FE28CA">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w:t>
      </w:r>
      <w:r w:rsidR="00FB109A">
        <w:rPr>
          <w:lang w:val="en-CH" w:eastAsia="de-DE"/>
        </w:rPr>
        <w:t>,</w:t>
      </w:r>
      <w:r w:rsidR="00EC298A" w:rsidRPr="00CC5315">
        <w:rPr>
          <w:lang w:val="en-GB" w:eastAsia="de-DE"/>
        </w:rPr>
        <w:t xml:space="preserve"> pp. 40-42</w:t>
      </w:r>
      <w:r w:rsidR="00F03E08" w:rsidRPr="00CC5315">
        <w:rPr>
          <w:lang w:val="en-GB" w:eastAsia="de-DE"/>
        </w:rPr>
        <w:t>;</w:t>
      </w:r>
      <w:r w:rsidR="00FB109A" w:rsidRPr="00FB109A">
        <w:rPr>
          <w:lang w:val="en-GB"/>
        </w:rPr>
        <w:t xml:space="preserve"> Agile Alliance, 2019</w:t>
      </w:r>
      <w:r w:rsidR="00EC298A" w:rsidRPr="00CC5315">
        <w:rPr>
          <w:lang w:val="en-GB"/>
        </w:rPr>
        <w:t>)</w:t>
      </w:r>
      <w:r w:rsidR="00EC298A" w:rsidRPr="00CC5315">
        <w:rPr>
          <w:lang w:val="en-GB" w:eastAsia="de-DE"/>
        </w:rPr>
        <w:t xml:space="preserve">. </w:t>
      </w:r>
      <w:r w:rsidR="004179D4" w:rsidRPr="00FE28CA">
        <w:rPr>
          <w:lang w:val="en-GB" w:eastAsia="de-DE"/>
        </w:rPr>
        <w:t xml:space="preserve">In the Three Amigos meeting, </w:t>
      </w:r>
      <w:r w:rsidR="00FB109A">
        <w:rPr>
          <w:lang w:val="en-CH" w:eastAsia="de-DE"/>
        </w:rPr>
        <w:t>a</w:t>
      </w:r>
      <w:r w:rsidR="004179D4" w:rsidRPr="00FE28CA">
        <w:rPr>
          <w:lang w:val="en-GB" w:eastAsia="de-DE"/>
        </w:rPr>
        <w:t xml:space="preserve"> user requirement is discussed and documented by means of the 'Example Mapping' method</w:t>
      </w:r>
      <w:r w:rsidR="00314E41" w:rsidRPr="00FE28CA">
        <w:rPr>
          <w:lang w:val="en-GB" w:eastAsia="de-DE"/>
        </w:rPr>
        <w:t xml:space="preserve"> </w:t>
      </w:r>
      <w:r w:rsidR="00474973" w:rsidRPr="00FE28CA">
        <w:rPr>
          <w:lang w:val="en-GB" w:eastAsia="de-DE"/>
        </w:rPr>
        <w:t xml:space="preserve">as shown in </w:t>
      </w:r>
      <w:r w:rsidR="00474973">
        <w:rPr>
          <w:lang w:eastAsia="de-DE"/>
        </w:rPr>
        <w:fldChar w:fldCharType="begin"/>
      </w:r>
      <w:r w:rsidR="00474973" w:rsidRPr="00FE28CA">
        <w:rPr>
          <w:lang w:val="en-GB" w:eastAsia="de-DE"/>
        </w:rPr>
        <w:instrText xml:space="preserve"> REF _Ref45815661 \h </w:instrText>
      </w:r>
      <w:r w:rsidR="00474973">
        <w:rPr>
          <w:lang w:eastAsia="de-DE"/>
        </w:rPr>
      </w:r>
      <w:r w:rsidR="00474973">
        <w:rPr>
          <w:lang w:eastAsia="de-DE"/>
        </w:rPr>
        <w:fldChar w:fldCharType="separate"/>
      </w:r>
      <w:r w:rsidR="00474973" w:rsidRPr="00CC5315">
        <w:rPr>
          <w:lang w:val="en-GB"/>
        </w:rPr>
        <w:t xml:space="preserve">Figure </w:t>
      </w:r>
      <w:r w:rsidR="00474973" w:rsidRPr="00CC5315">
        <w:rPr>
          <w:noProof/>
          <w:lang w:val="en-GB"/>
        </w:rPr>
        <w:t>8</w:t>
      </w:r>
      <w:r w:rsidR="00474973">
        <w:rPr>
          <w:lang w:eastAsia="de-DE"/>
        </w:rPr>
        <w:fldChar w:fldCharType="end"/>
      </w:r>
      <w:r w:rsidR="00EC298A" w:rsidRPr="00CC5315">
        <w:rPr>
          <w:lang w:val="en-GB" w:eastAsia="de-DE"/>
        </w:rPr>
        <w:t xml:space="preserve"> (Nagy &amp; Rose, 2018, p. 26; </w:t>
      </w:r>
      <w:r w:rsidR="00FB109A" w:rsidRPr="00FB109A">
        <w:rPr>
          <w:lang w:val="en-GB"/>
        </w:rPr>
        <w:t>Wynne, n.d.</w:t>
      </w:r>
      <w:r w:rsidR="00EC298A" w:rsidRPr="00CC5315">
        <w:rPr>
          <w:lang w:val="en-GB" w:eastAsia="de-DE"/>
        </w:rPr>
        <w:t xml:space="preserve">). </w:t>
      </w:r>
      <w:r w:rsidR="001B0A7E" w:rsidRPr="00FE28CA">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Pr>
          <w:noProof/>
          <w:lang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2E6D7CE7" w:rsidR="006E29AC" w:rsidRPr="00CC5315" w:rsidRDefault="00210926" w:rsidP="00FB109A">
      <w:pPr>
        <w:pStyle w:val="Caption"/>
        <w:rPr>
          <w:lang w:val="en-GB"/>
        </w:rPr>
      </w:pPr>
      <w:bookmarkStart w:id="121" w:name="_Ref45815661"/>
      <w:bookmarkStart w:id="122" w:name="_Toc46067129"/>
      <w:bookmarkStart w:id="123" w:name="_Toc4623751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9</w:t>
      </w:r>
      <w:r w:rsidRPr="00CC5315">
        <w:rPr>
          <w:lang w:val="en-GB"/>
        </w:rPr>
        <w:fldChar w:fldCharType="end"/>
      </w:r>
      <w:bookmarkEnd w:id="121"/>
      <w:r w:rsidRPr="00FE28CA">
        <w:rPr>
          <w:lang w:val="en-GB"/>
        </w:rPr>
        <w:t>: Example Map - structure and colour codes (</w:t>
      </w:r>
      <w:r w:rsidR="00FB109A" w:rsidRPr="00FB109A">
        <w:rPr>
          <w:lang w:val="en-GB"/>
        </w:rPr>
        <w:t>Wynne, n.d.</w:t>
      </w:r>
      <w:r w:rsidRPr="00FE28CA">
        <w:rPr>
          <w:lang w:val="en-GB"/>
        </w:rPr>
        <w:t>)</w:t>
      </w:r>
      <w:bookmarkEnd w:id="122"/>
      <w:bookmarkEnd w:id="123"/>
    </w:p>
    <w:p w14:paraId="1C678AB0" w14:textId="5AAFD607" w:rsidR="00B0680A" w:rsidRPr="00CC5315" w:rsidRDefault="00B0680A" w:rsidP="00B0680A">
      <w:pPr>
        <w:pStyle w:val="Heading2"/>
        <w:rPr>
          <w:lang w:val="en-GB"/>
        </w:rPr>
      </w:pPr>
      <w:bookmarkStart w:id="124" w:name="_Ref45900214"/>
      <w:bookmarkStart w:id="125" w:name="_Toc46067046"/>
      <w:bookmarkStart w:id="126" w:name="_Toc46217105"/>
      <w:r w:rsidRPr="00CC5315">
        <w:rPr>
          <w:lang w:val="en-GB"/>
        </w:rPr>
        <w:t>Writing Executable Specifications with Gherkin</w:t>
      </w:r>
      <w:bookmarkEnd w:id="124"/>
      <w:bookmarkEnd w:id="125"/>
      <w:bookmarkEnd w:id="126"/>
    </w:p>
    <w:p w14:paraId="4B404C91" w14:textId="76B513A1" w:rsidR="00B0680A" w:rsidRPr="00FE28CA" w:rsidRDefault="002D2893" w:rsidP="00407E18">
      <w:pPr>
        <w:rPr>
          <w:lang w:val="en-GB" w:eastAsia="de-DE"/>
        </w:rPr>
      </w:pPr>
      <w:r w:rsidRPr="00FE28CA">
        <w:rPr>
          <w:lang w:val="en-GB" w:eastAsia="de-DE"/>
        </w:rPr>
        <w:t xml:space="preserve">As described above, the user requirements are specified using examples. These examples are then documented in a structured form in the 'Formulation' step. This </w:t>
      </w:r>
      <w:r w:rsidR="00FD6033" w:rsidRPr="00FE28CA">
        <w:rPr>
          <w:lang w:val="en-GB" w:eastAsia="de-DE"/>
        </w:rPr>
        <w:t>further</w:t>
      </w:r>
      <w:r w:rsidRPr="00FE28CA">
        <w:rPr>
          <w:lang w:val="en-GB" w:eastAsia="de-DE"/>
        </w:rPr>
        <w:t xml:space="preserve"> results in a document which is called a feature file and which has to be included in the OQ process according to GAMP5</w:t>
      </w:r>
      <w:r w:rsidR="00132EBF" w:rsidRPr="00FE28CA">
        <w:rPr>
          <w:lang w:val="en-GB" w:eastAsia="de-DE"/>
        </w:rPr>
        <w:t xml:space="preserve"> as shown in </w:t>
      </w:r>
      <w:r w:rsidR="00132EBF">
        <w:rPr>
          <w:lang w:eastAsia="de-DE"/>
        </w:rPr>
        <w:fldChar w:fldCharType="begin"/>
      </w:r>
      <w:r w:rsidR="00132EBF" w:rsidRPr="00FE28CA">
        <w:rPr>
          <w:lang w:val="en-GB" w:eastAsia="de-DE"/>
        </w:rPr>
        <w:instrText xml:space="preserve"> REF _Ref45816243 \h </w:instrText>
      </w:r>
      <w:r w:rsidR="00132EBF">
        <w:rPr>
          <w:lang w:eastAsia="de-DE"/>
        </w:rPr>
      </w:r>
      <w:r w:rsidR="00132EBF">
        <w:rPr>
          <w:lang w:eastAsia="de-DE"/>
        </w:rPr>
        <w:fldChar w:fldCharType="separate"/>
      </w:r>
      <w:r w:rsidR="00132EBF" w:rsidRPr="00CC5315">
        <w:rPr>
          <w:lang w:val="en-GB"/>
        </w:rPr>
        <w:t xml:space="preserve">Figure </w:t>
      </w:r>
      <w:r w:rsidR="00132EBF" w:rsidRPr="00CC5315">
        <w:rPr>
          <w:noProof/>
          <w:lang w:val="en-GB"/>
        </w:rPr>
        <w:t>9</w:t>
      </w:r>
      <w:r w:rsidR="00132EBF">
        <w:rPr>
          <w:lang w:eastAsia="de-DE"/>
        </w:rPr>
        <w:fldChar w:fldCharType="end"/>
      </w:r>
      <w:r w:rsidRPr="00FE28CA">
        <w:rPr>
          <w:lang w:val="en-GB" w:eastAsia="de-DE"/>
        </w:rPr>
        <w:t>.</w:t>
      </w:r>
    </w:p>
    <w:p w14:paraId="5773B659" w14:textId="135F5A3E" w:rsidR="00087E6A" w:rsidRPr="00FE28CA" w:rsidRDefault="00790E58" w:rsidP="00407E18">
      <w:pPr>
        <w:rPr>
          <w:lang w:val="en-GB" w:eastAsia="de-DE"/>
        </w:rPr>
      </w:pPr>
      <w:r w:rsidRPr="00FE28CA">
        <w:rPr>
          <w:lang w:val="en-GB" w:eastAsia="de-DE"/>
        </w:rPr>
        <w:t xml:space="preserve">To formulate the examples, a specifically developed language called Gherkin is used </w:t>
      </w:r>
      <w:r w:rsidR="00242D6B" w:rsidRPr="00FE28CA">
        <w:rPr>
          <w:lang w:val="en-GB" w:eastAsia="de-DE"/>
        </w:rPr>
        <w:t>(Nagy &amp; Rose, 2018, p. 20</w:t>
      </w:r>
      <w:r w:rsidR="006A6DD6" w:rsidRPr="00FE28CA">
        <w:rPr>
          <w:lang w:val="en-GB" w:eastAsia="de-DE"/>
        </w:rPr>
        <w:t>)</w:t>
      </w:r>
      <w:r w:rsidR="000C0E09" w:rsidRPr="00FE28CA">
        <w:rPr>
          <w:lang w:val="en-GB" w:eastAsia="de-DE"/>
        </w:rPr>
        <w:t xml:space="preserve">. </w:t>
      </w:r>
      <w:r w:rsidR="001D4303" w:rsidRPr="00FE28CA">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(Nicieja, 2018, pp.11-12). </w:t>
      </w:r>
      <w:r w:rsidR="00654BFE" w:rsidRPr="00FE28CA">
        <w:rPr>
          <w:lang w:val="en-GB" w:eastAsia="de-DE"/>
        </w:rPr>
        <w:t xml:space="preserve">This language can also be understood by non-technical people and is based on the domain-specific vocabulary of the business </w:t>
      </w:r>
      <w:r w:rsidR="00DB2919" w:rsidRPr="00CC5315">
        <w:rPr>
          <w:lang w:val="en-GB" w:eastAsia="de-DE"/>
        </w:rPr>
        <w:t>(Nicieja,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Pr>
          <w:noProof/>
          <w:lang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0C022C25" w:rsidR="00064020" w:rsidRPr="00FB109A" w:rsidRDefault="0013539A" w:rsidP="00AA05D8">
      <w:pPr>
        <w:pStyle w:val="Caption"/>
        <w:rPr>
          <w:lang w:val="en-CH"/>
        </w:rPr>
      </w:pPr>
      <w:bookmarkStart w:id="127" w:name="_Ref45816243"/>
      <w:bookmarkStart w:id="128" w:name="_Toc46067130"/>
      <w:bookmarkStart w:id="129" w:name="_Toc4623751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10</w:t>
      </w:r>
      <w:r w:rsidRPr="00CC5315">
        <w:rPr>
          <w:lang w:val="en-GB"/>
        </w:rPr>
        <w:fldChar w:fldCharType="end"/>
      </w:r>
      <w:bookmarkEnd w:id="127"/>
      <w:r w:rsidRPr="00FE28CA">
        <w:rPr>
          <w:lang w:val="en-GB"/>
        </w:rPr>
        <w:t xml:space="preserve">: Activities within the BDD formulation step </w:t>
      </w:r>
      <w:r w:rsidR="00AA05D8" w:rsidRPr="00FE28CA">
        <w:rPr>
          <w:lang w:val="en-GB"/>
        </w:rPr>
        <w:t xml:space="preserve">according to Nagy &amp; Rose </w:t>
      </w:r>
      <w:r w:rsidR="00FB109A">
        <w:rPr>
          <w:lang w:val="en-CH"/>
        </w:rPr>
        <w:t>(</w:t>
      </w:r>
      <w:r w:rsidR="00AA05D8" w:rsidRPr="00FE28CA">
        <w:rPr>
          <w:lang w:val="en-GB"/>
        </w:rPr>
        <w:t>2018</w:t>
      </w:r>
      <w:bookmarkEnd w:id="128"/>
      <w:r w:rsidR="00FB109A">
        <w:rPr>
          <w:lang w:val="en-CH"/>
        </w:rPr>
        <w:t>)</w:t>
      </w:r>
      <w:bookmarkEnd w:id="129"/>
    </w:p>
    <w:p w14:paraId="5415C663" w14:textId="6D168FCA" w:rsidR="00BE5CD8" w:rsidRPr="00CC5315" w:rsidRDefault="008747A7" w:rsidP="00BE5CD8">
      <w:pPr>
        <w:pStyle w:val="Heading3"/>
        <w:rPr>
          <w:lang w:val="en-GB"/>
        </w:rPr>
      </w:pPr>
      <w:bookmarkStart w:id="130" w:name="_Toc46067047"/>
      <w:bookmarkStart w:id="131" w:name="_Toc46217106"/>
      <w:r>
        <w:t>The</w:t>
      </w:r>
      <w:r w:rsidR="00BE5CD8" w:rsidRPr="00CC5315">
        <w:rPr>
          <w:lang w:val="en-GB"/>
        </w:rPr>
        <w:t xml:space="preserve"> Scenario</w:t>
      </w:r>
      <w:bookmarkEnd w:id="130"/>
      <w:bookmarkEnd w:id="131"/>
    </w:p>
    <w:p w14:paraId="02E1068C" w14:textId="6E1E06FA" w:rsidR="00F43CE2" w:rsidRPr="00CC5315" w:rsidRDefault="00272000" w:rsidP="00407E18">
      <w:pPr>
        <w:rPr>
          <w:lang w:val="en-GB" w:eastAsia="de-DE"/>
        </w:rPr>
      </w:pPr>
      <w:r w:rsidRPr="00FE28CA">
        <w:rPr>
          <w:lang w:val="en-GB" w:eastAsia="de-DE"/>
        </w:rPr>
        <w:t>T</w:t>
      </w:r>
      <w:r w:rsidR="002D69B7" w:rsidRPr="00CC5315">
        <w:rPr>
          <w:lang w:val="en-GB" w:eastAsia="de-DE"/>
        </w:rPr>
        <w:t>he examples captured in the Three Amigos meeting</w:t>
      </w:r>
      <w:r w:rsidRPr="00FE28CA">
        <w:rPr>
          <w:lang w:val="en-GB" w:eastAsia="de-DE"/>
        </w:rPr>
        <w:t xml:space="preserve"> </w:t>
      </w:r>
      <w:r w:rsidR="002D69B7" w:rsidRPr="00CC5315">
        <w:rPr>
          <w:lang w:val="en-GB" w:eastAsia="de-DE"/>
        </w:rPr>
        <w:t>are documented in the form of scenario</w:t>
      </w:r>
      <w:r w:rsidR="00D5233C" w:rsidRPr="00FE28CA">
        <w:rPr>
          <w:lang w:val="en-GB" w:eastAsia="de-DE"/>
        </w:rPr>
        <w:t>s</w:t>
      </w:r>
      <w:r w:rsidR="000A3534" w:rsidRPr="00FE28CA">
        <w:rPr>
          <w:lang w:val="en-GB" w:eastAsia="de-DE"/>
        </w:rPr>
        <w:t xml:space="preserve"> with</w:t>
      </w:r>
      <w:r w:rsidR="002D69B7" w:rsidRPr="00CC5315">
        <w:rPr>
          <w:lang w:val="en-GB" w:eastAsia="de-DE"/>
        </w:rPr>
        <w:t xml:space="preserve"> a 'Given'-'When'-'Then' structure</w:t>
      </w:r>
      <w:r w:rsidR="00A72934" w:rsidRPr="00FE28CA">
        <w:rPr>
          <w:lang w:val="en-GB" w:eastAsia="de-DE"/>
        </w:rPr>
        <w:t xml:space="preserve"> </w:t>
      </w:r>
      <w:r w:rsidR="00DC5BD9" w:rsidRPr="00CC5315">
        <w:rPr>
          <w:lang w:val="en-GB" w:eastAsia="de-DE"/>
        </w:rPr>
        <w:t xml:space="preserve">(Nagy &amp; Rose, 2018, p. 20 and p. 56; Nicieja,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(Nicieja,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FE28CA">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(Nicieja, 2018, p.40).</w:t>
      </w:r>
    </w:p>
    <w:p w14:paraId="540943A2" w14:textId="6E58440E" w:rsidR="00F43CE2" w:rsidRPr="00CC5315" w:rsidRDefault="009A478A" w:rsidP="00407E18">
      <w:pPr>
        <w:rPr>
          <w:lang w:val="en-GB" w:eastAsia="de-DE"/>
        </w:rPr>
      </w:pPr>
      <w:r w:rsidRPr="00CC5315">
        <w:rPr>
          <w:lang w:val="en-GB" w:eastAsia="de-DE"/>
        </w:rPr>
        <w:t>Kamil Nicieja summarises this as follows</w:t>
      </w:r>
      <w:r w:rsidR="00DC5BD9" w:rsidRPr="00CC5315">
        <w:rPr>
          <w:lang w:val="en-GB" w:eastAsia="de-DE"/>
        </w:rPr>
        <w:t>:</w:t>
      </w:r>
    </w:p>
    <w:p w14:paraId="1CBE593E" w14:textId="77777777" w:rsidR="00DE34F5" w:rsidRPr="00CC5315" w:rsidRDefault="00276187" w:rsidP="00DE34F5">
      <w:pPr>
        <w:keepNext/>
        <w:rPr>
          <w:lang w:val="en-GB"/>
        </w:rPr>
      </w:pPr>
      <w:r>
        <w:rPr>
          <w:noProof/>
          <w:lang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9C20F3D" w:rsidR="00276187" w:rsidRPr="00CC5315" w:rsidRDefault="00DE34F5" w:rsidP="00DE34F5">
      <w:pPr>
        <w:pStyle w:val="Caption"/>
        <w:rPr>
          <w:lang w:val="en-GB"/>
        </w:rPr>
      </w:pPr>
      <w:bookmarkStart w:id="132" w:name="_Toc46067131"/>
      <w:bookmarkStart w:id="133" w:name="_Toc4623751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11</w:t>
      </w:r>
      <w:r w:rsidRPr="00CC5315">
        <w:rPr>
          <w:lang w:val="en-GB"/>
        </w:rPr>
        <w:fldChar w:fldCharType="end"/>
      </w:r>
      <w:r w:rsidRPr="00FE28CA">
        <w:rPr>
          <w:lang w:val="en-GB"/>
        </w:rPr>
        <w:t>: Example of a Scenario with the Given-When-Then structure from Kamil Nicieja (2018, p.43)</w:t>
      </w:r>
      <w:bookmarkEnd w:id="132"/>
      <w:bookmarkEnd w:id="133"/>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FE28CA">
        <w:rPr>
          <w:lang w:val="en-GB" w:eastAsia="de-DE"/>
        </w:rPr>
        <w:t>’</w:t>
      </w:r>
      <w:r w:rsidRPr="00CC5315">
        <w:rPr>
          <w:lang w:val="en-GB" w:eastAsia="de-DE"/>
        </w:rPr>
        <w:t xml:space="preserve"> </w:t>
      </w:r>
      <w:r w:rsidR="00127A7A" w:rsidRPr="00CC5315">
        <w:rPr>
          <w:lang w:val="en-GB" w:eastAsia="de-DE"/>
        </w:rPr>
        <w:t>(Nicieja, 2018, p.44 and p53)</w:t>
      </w:r>
      <w:r w:rsidR="00B504A7" w:rsidRPr="00FE28CA">
        <w:rPr>
          <w:lang w:val="en-GB" w:eastAsia="de-DE"/>
        </w:rPr>
        <w:t xml:space="preserve"> as shown in </w:t>
      </w:r>
      <w:r w:rsidR="00B504A7">
        <w:rPr>
          <w:lang w:eastAsia="de-DE"/>
        </w:rPr>
        <w:fldChar w:fldCharType="begin"/>
      </w:r>
      <w:r w:rsidR="00B504A7" w:rsidRPr="00FE28CA">
        <w:rPr>
          <w:lang w:val="en-GB" w:eastAsia="de-DE"/>
        </w:rPr>
        <w:instrText xml:space="preserve"> REF _Ref45816663 \h </w:instrText>
      </w:r>
      <w:r w:rsidR="00B504A7">
        <w:rPr>
          <w:lang w:eastAsia="de-DE"/>
        </w:rPr>
      </w:r>
      <w:r w:rsidR="00B504A7">
        <w:rPr>
          <w:lang w:eastAsia="de-DE"/>
        </w:rPr>
        <w:fldChar w:fldCharType="separate"/>
      </w:r>
      <w:r w:rsidR="00B504A7" w:rsidRPr="00CC5315">
        <w:rPr>
          <w:lang w:val="en-GB"/>
        </w:rPr>
        <w:t xml:space="preserve">Figure </w:t>
      </w:r>
      <w:r w:rsidR="00B504A7" w:rsidRPr="00CC5315">
        <w:rPr>
          <w:noProof/>
          <w:lang w:val="en-GB"/>
        </w:rPr>
        <w:t>11</w:t>
      </w:r>
      <w:r w:rsidR="00B504A7">
        <w:rPr>
          <w:lang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Pr>
          <w:noProof/>
          <w:lang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0534C3CD" w:rsidR="006450C7" w:rsidRPr="00CC5315" w:rsidRDefault="00C26070" w:rsidP="00E206D1">
      <w:pPr>
        <w:pStyle w:val="Caption"/>
        <w:rPr>
          <w:lang w:val="en-GB"/>
        </w:rPr>
      </w:pPr>
      <w:bookmarkStart w:id="134" w:name="_Ref45816663"/>
      <w:bookmarkStart w:id="135" w:name="_Toc46067132"/>
      <w:bookmarkStart w:id="136" w:name="_Toc4623751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12</w:t>
      </w:r>
      <w:r w:rsidRPr="00CC5315">
        <w:rPr>
          <w:lang w:val="en-GB"/>
        </w:rPr>
        <w:fldChar w:fldCharType="end"/>
      </w:r>
      <w:bookmarkEnd w:id="134"/>
      <w:r w:rsidRPr="00FE28CA">
        <w:rPr>
          <w:lang w:val="en-GB"/>
        </w:rPr>
        <w:t>: Example of a Scenario with the ‘And’ keyword from Kamil Nicieja (2018, p.53).</w:t>
      </w:r>
      <w:bookmarkEnd w:id="135"/>
      <w:bookmarkEnd w:id="136"/>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Pr="00FE28CA">
        <w:rPr>
          <w:lang w:val="en-GB" w:eastAsia="de-DE"/>
        </w:rPr>
        <w:t>’</w:t>
      </w:r>
      <w:r w:rsidR="004166EA" w:rsidRPr="00CC5315">
        <w:rPr>
          <w:lang w:val="en-GB" w:eastAsia="de-DE"/>
        </w:rPr>
        <w:t xml:space="preserve"> (Nicieja, 2018, p.44):</w:t>
      </w:r>
    </w:p>
    <w:p w14:paraId="07F93418" w14:textId="77777777" w:rsidR="00F242F7" w:rsidRPr="00CC5315" w:rsidRDefault="006D022D" w:rsidP="00F242F7">
      <w:pPr>
        <w:keepNext/>
        <w:rPr>
          <w:lang w:val="en-GB"/>
        </w:rPr>
      </w:pPr>
      <w:r w:rsidRPr="00CC5315">
        <w:rPr>
          <w:noProof/>
          <w:lang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69D6C11C" w:rsidR="005269BB" w:rsidRPr="00CC5315" w:rsidRDefault="00F242F7" w:rsidP="00F242F7">
      <w:pPr>
        <w:pStyle w:val="Caption"/>
        <w:rPr>
          <w:lang w:val="en-GB"/>
        </w:rPr>
      </w:pPr>
      <w:bookmarkStart w:id="137" w:name="_Toc46067133"/>
      <w:bookmarkStart w:id="138" w:name="_Toc4623752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13</w:t>
      </w:r>
      <w:r w:rsidRPr="00CC5315">
        <w:rPr>
          <w:lang w:val="en-GB"/>
        </w:rPr>
        <w:fldChar w:fldCharType="end"/>
      </w:r>
      <w:r w:rsidRPr="00FE28CA">
        <w:rPr>
          <w:lang w:val="en-GB"/>
        </w:rPr>
        <w:t>: Example of a keyword and a step from Kamil Nicieja (2018, p.44)</w:t>
      </w:r>
      <w:bookmarkEnd w:id="137"/>
      <w:bookmarkEnd w:id="138"/>
    </w:p>
    <w:p w14:paraId="560CD910" w14:textId="7D9A79A6" w:rsidR="00BE5CD8" w:rsidRPr="00CC5315" w:rsidRDefault="00BE5CD8" w:rsidP="00BE5CD8">
      <w:pPr>
        <w:pStyle w:val="Heading3"/>
        <w:rPr>
          <w:lang w:val="en-GB"/>
        </w:rPr>
      </w:pPr>
      <w:bookmarkStart w:id="139" w:name="_Toc46067048"/>
      <w:bookmarkStart w:id="140" w:name="_Toc46217107"/>
      <w:r w:rsidRPr="00CC5315">
        <w:rPr>
          <w:lang w:val="en-GB"/>
        </w:rPr>
        <w:t>Scenario outline</w:t>
      </w:r>
      <w:bookmarkEnd w:id="139"/>
      <w:bookmarkEnd w:id="140"/>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(Nicieja,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(Nicieja, 2018, p.81). </w:t>
      </w:r>
      <w:r w:rsidR="00CB14F9" w:rsidRPr="00CC5315">
        <w:rPr>
          <w:lang w:val="en-GB" w:eastAsia="de-DE"/>
        </w:rPr>
        <w:t>The differences between the summarised scenarios are mapped via parameterisation</w:t>
      </w:r>
      <w:r w:rsidR="009B50DE" w:rsidRPr="00CC5315">
        <w:rPr>
          <w:lang w:val="en-GB" w:eastAsia="de-DE"/>
        </w:rPr>
        <w:t xml:space="preserve"> (Nicieja, 2018, pp.85-86).</w:t>
      </w:r>
      <w:r w:rsidR="00D45B04" w:rsidRPr="00CC5315">
        <w:rPr>
          <w:lang w:val="en-GB" w:eastAsia="de-DE"/>
        </w:rPr>
        <w:t xml:space="preserve"> </w:t>
      </w:r>
    </w:p>
    <w:p w14:paraId="2CD53319" w14:textId="77777777" w:rsidR="0027696A" w:rsidRPr="00FE28CA" w:rsidRDefault="0027696A" w:rsidP="00BE5CD8">
      <w:pPr>
        <w:rPr>
          <w:lang w:val="en-GB" w:eastAsia="de-DE"/>
        </w:rPr>
      </w:pPr>
      <w:r w:rsidRPr="00CC5315">
        <w:rPr>
          <w:lang w:val="en-GB" w:eastAsia="de-DE"/>
        </w:rPr>
        <w:t>This is then expressed as shown in</w:t>
      </w:r>
      <w:r w:rsidRPr="00FE28CA">
        <w:rPr>
          <w:lang w:val="en-GB" w:eastAsia="de-DE"/>
        </w:rPr>
        <w:t xml:space="preserve"> </w:t>
      </w:r>
      <w:r>
        <w:rPr>
          <w:lang w:eastAsia="de-DE"/>
        </w:rPr>
        <w:fldChar w:fldCharType="begin"/>
      </w:r>
      <w:r w:rsidRPr="00FE28CA">
        <w:rPr>
          <w:lang w:val="en-GB" w:eastAsia="de-DE"/>
        </w:rPr>
        <w:instrText xml:space="preserve"> REF _Ref45817273 \h </w:instrText>
      </w:r>
      <w:r>
        <w:rPr>
          <w:lang w:eastAsia="de-DE"/>
        </w:rPr>
      </w:r>
      <w:r>
        <w:rPr>
          <w:lang w:eastAsia="de-DE"/>
        </w:rPr>
        <w:fldChar w:fldCharType="separate"/>
      </w:r>
      <w:r w:rsidRPr="00CC5315">
        <w:rPr>
          <w:lang w:val="en-GB"/>
        </w:rPr>
        <w:t xml:space="preserve">Figure </w:t>
      </w:r>
      <w:r w:rsidRPr="00CC5315">
        <w:rPr>
          <w:noProof/>
          <w:lang w:val="en-GB"/>
        </w:rPr>
        <w:t>13</w:t>
      </w:r>
      <w:r>
        <w:rPr>
          <w:lang w:eastAsia="de-DE"/>
        </w:rPr>
        <w:fldChar w:fldCharType="end"/>
      </w:r>
      <w:r w:rsidRPr="00FE28CA">
        <w:rPr>
          <w:lang w:val="en-GB" w:eastAsia="de-DE"/>
        </w:rPr>
        <w:t xml:space="preserve">: </w:t>
      </w:r>
    </w:p>
    <w:p w14:paraId="288E8739" w14:textId="46545888" w:rsidR="004877C9" w:rsidRPr="00CC5315" w:rsidRDefault="004877C9" w:rsidP="00BE5CD8">
      <w:pPr>
        <w:rPr>
          <w:lang w:val="en-GB" w:eastAsia="de-DE"/>
        </w:rPr>
      </w:pPr>
      <w:r w:rsidRPr="00CC5315">
        <w:rPr>
          <w:noProof/>
          <w:lang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C244DD3" w:rsidR="009B50DE" w:rsidRPr="00CC5315" w:rsidRDefault="00511C6C" w:rsidP="00C84CE2">
      <w:pPr>
        <w:pStyle w:val="Caption"/>
        <w:rPr>
          <w:lang w:val="en-GB"/>
        </w:rPr>
      </w:pPr>
      <w:bookmarkStart w:id="141" w:name="_Ref45817273"/>
      <w:bookmarkStart w:id="142" w:name="_Toc46067134"/>
      <w:bookmarkStart w:id="143" w:name="_Toc46237521"/>
      <w:r w:rsidRPr="00CC5315">
        <w:rPr>
          <w:lang w:val="en-GB"/>
        </w:rPr>
        <w:lastRenderedPageBreak/>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14</w:t>
      </w:r>
      <w:r w:rsidRPr="00CC5315">
        <w:rPr>
          <w:lang w:val="en-GB"/>
        </w:rPr>
        <w:fldChar w:fldCharType="end"/>
      </w:r>
      <w:bookmarkEnd w:id="141"/>
      <w:r w:rsidRPr="00FE28CA">
        <w:rPr>
          <w:lang w:val="en-GB"/>
        </w:rPr>
        <w:t>: Example of a Scenario outline from Kamil Nicieja (Nicieja, 2018, p.86)</w:t>
      </w:r>
      <w:bookmarkEnd w:id="142"/>
      <w:bookmarkEnd w:id="143"/>
    </w:p>
    <w:p w14:paraId="592236FC" w14:textId="3380CC1C" w:rsidR="005A7AB9" w:rsidRPr="00CC5315" w:rsidRDefault="005A7AB9" w:rsidP="005A7AB9">
      <w:pPr>
        <w:pStyle w:val="Heading3"/>
        <w:rPr>
          <w:lang w:val="en-GB"/>
        </w:rPr>
      </w:pPr>
      <w:bookmarkStart w:id="144" w:name="_Toc46067049"/>
      <w:bookmarkStart w:id="145" w:name="_Toc46217108"/>
      <w:r w:rsidRPr="00CC5315">
        <w:rPr>
          <w:lang w:val="en-GB"/>
        </w:rPr>
        <w:t>Feature File</w:t>
      </w:r>
      <w:bookmarkEnd w:id="144"/>
      <w:bookmarkEnd w:id="145"/>
    </w:p>
    <w:p w14:paraId="1984E49C" w14:textId="771AC2CD" w:rsidR="00616D77" w:rsidRPr="00FE28CA"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(Nicieja,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(Nicieja, 2018, p.34). </w:t>
      </w:r>
      <w:r w:rsidR="00B726EB" w:rsidRPr="00FE28CA">
        <w:rPr>
          <w:lang w:val="en-GB" w:eastAsia="de-DE"/>
        </w:rPr>
        <w:t>Each feature file begins with the word 'feature' and a unique name that describes the associated functionality</w:t>
      </w:r>
      <w:r w:rsidR="00613E4B" w:rsidRPr="00FE28CA">
        <w:rPr>
          <w:lang w:val="en-GB" w:eastAsia="de-DE"/>
        </w:rPr>
        <w:t xml:space="preserve"> </w:t>
      </w:r>
      <w:r w:rsidR="00613E4B" w:rsidRPr="00CC5315">
        <w:rPr>
          <w:lang w:val="en-GB" w:eastAsia="de-DE"/>
        </w:rPr>
        <w:t>(Nicieja, 2018, p.34</w:t>
      </w:r>
      <w:r w:rsidR="007061A0">
        <w:rPr>
          <w:lang w:val="en-CH" w:eastAsia="de-DE"/>
        </w:rPr>
        <w:t>,</w:t>
      </w:r>
      <w:r w:rsidR="00613E4B" w:rsidRPr="00CC5315">
        <w:rPr>
          <w:lang w:val="en-GB" w:eastAsia="de-DE"/>
        </w:rPr>
        <w:t xml:space="preserve"> pp. 38-39)</w:t>
      </w:r>
      <w:r w:rsidR="00D53D13" w:rsidRPr="00FE28CA">
        <w:rPr>
          <w:lang w:val="en-GB" w:eastAsia="de-DE"/>
        </w:rPr>
        <w:t xml:space="preserve">. A very short feature file is shown in </w:t>
      </w:r>
      <w:r w:rsidR="00A0032F">
        <w:rPr>
          <w:lang w:eastAsia="de-DE"/>
        </w:rPr>
        <w:fldChar w:fldCharType="begin"/>
      </w:r>
      <w:r w:rsidR="00A0032F" w:rsidRPr="00FE28CA">
        <w:rPr>
          <w:lang w:val="en-GB" w:eastAsia="de-DE"/>
        </w:rPr>
        <w:instrText xml:space="preserve"> REF _Ref45817666 \h </w:instrText>
      </w:r>
      <w:r w:rsidR="00A0032F">
        <w:rPr>
          <w:lang w:eastAsia="de-DE"/>
        </w:rPr>
      </w:r>
      <w:r w:rsidR="00A0032F">
        <w:rPr>
          <w:lang w:eastAsia="de-DE"/>
        </w:rPr>
        <w:fldChar w:fldCharType="separate"/>
      </w:r>
      <w:r w:rsidR="00A0032F" w:rsidRPr="00CC5315">
        <w:rPr>
          <w:lang w:val="en-GB"/>
        </w:rPr>
        <w:t xml:space="preserve">Figure </w:t>
      </w:r>
      <w:r w:rsidR="00A0032F" w:rsidRPr="00CC5315">
        <w:rPr>
          <w:noProof/>
          <w:lang w:val="en-GB"/>
        </w:rPr>
        <w:t>14</w:t>
      </w:r>
      <w:r w:rsidR="00A0032F">
        <w:rPr>
          <w:lang w:eastAsia="de-DE"/>
        </w:rPr>
        <w:fldChar w:fldCharType="end"/>
      </w:r>
      <w:r w:rsidR="00D53D13" w:rsidRPr="00FE28CA">
        <w:rPr>
          <w:lang w:val="en-GB" w:eastAsia="de-DE"/>
        </w:rPr>
        <w:t xml:space="preserve"> as</w:t>
      </w:r>
      <w:r w:rsidR="00A0032F" w:rsidRPr="00FE28CA">
        <w:rPr>
          <w:lang w:val="en-GB" w:eastAsia="de-DE"/>
        </w:rPr>
        <w:t xml:space="preserve"> a simple example.</w:t>
      </w:r>
    </w:p>
    <w:p w14:paraId="3B3FEA31" w14:textId="77777777" w:rsidR="00C84CE2" w:rsidRPr="00CC5315" w:rsidRDefault="005C2C65" w:rsidP="00C84CE2">
      <w:pPr>
        <w:keepNext/>
        <w:rPr>
          <w:lang w:val="en-GB"/>
        </w:rPr>
      </w:pPr>
      <w:r>
        <w:rPr>
          <w:noProof/>
          <w:lang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6BF64C3D" w:rsidR="005C2C65" w:rsidRPr="00CC5315" w:rsidRDefault="00C84CE2" w:rsidP="00C84CE2">
      <w:pPr>
        <w:pStyle w:val="Caption"/>
        <w:rPr>
          <w:lang w:val="en-GB"/>
        </w:rPr>
      </w:pPr>
      <w:bookmarkStart w:id="146" w:name="_Ref45817666"/>
      <w:bookmarkStart w:id="147" w:name="_Toc46067135"/>
      <w:bookmarkStart w:id="148" w:name="_Toc4623752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15</w:t>
      </w:r>
      <w:r w:rsidRPr="00CC5315">
        <w:rPr>
          <w:lang w:val="en-GB"/>
        </w:rPr>
        <w:fldChar w:fldCharType="end"/>
      </w:r>
      <w:bookmarkEnd w:id="146"/>
      <w:r w:rsidRPr="00FE28CA">
        <w:rPr>
          <w:lang w:val="en-GB"/>
        </w:rPr>
        <w:t>: Example of a feature file</w:t>
      </w:r>
      <w:r w:rsidR="0056671A" w:rsidRPr="00FE28CA">
        <w:rPr>
          <w:lang w:val="en-GB"/>
        </w:rPr>
        <w:t xml:space="preserve"> with one scenario</w:t>
      </w:r>
      <w:r w:rsidRPr="00FE28CA">
        <w:rPr>
          <w:lang w:val="en-GB"/>
        </w:rPr>
        <w:t xml:space="preserve"> from Kamil Nicieja (2018, p.34)</w:t>
      </w:r>
      <w:bookmarkEnd w:id="147"/>
      <w:bookmarkEnd w:id="148"/>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FE28CA">
        <w:rPr>
          <w:lang w:val="en-GB" w:eastAsia="de-DE"/>
        </w:rPr>
        <w:t>’</w:t>
      </w:r>
      <w:r w:rsidR="00616D77" w:rsidRPr="00CC5315">
        <w:rPr>
          <w:lang w:val="en-GB" w:eastAsia="de-DE"/>
        </w:rPr>
        <w:t xml:space="preserve"> (Nicieja, 2018, p.34).</w:t>
      </w:r>
    </w:p>
    <w:p w14:paraId="6B07882F" w14:textId="680FA982" w:rsidR="005A7AB9" w:rsidRPr="00CC5315" w:rsidRDefault="005A7AB9" w:rsidP="005A7AB9">
      <w:pPr>
        <w:pStyle w:val="Heading3"/>
        <w:rPr>
          <w:lang w:val="en-GB"/>
        </w:rPr>
      </w:pPr>
      <w:bookmarkStart w:id="149" w:name="_Toc46067050"/>
      <w:bookmarkStart w:id="150" w:name="_Toc46217109"/>
      <w:r w:rsidRPr="00CC5315">
        <w:rPr>
          <w:lang w:val="en-GB"/>
        </w:rPr>
        <w:t>Specification brief and Scenario brief</w:t>
      </w:r>
      <w:bookmarkEnd w:id="149"/>
      <w:bookmarkEnd w:id="150"/>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FE28CA">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CC5315">
        <w:rPr>
          <w:lang w:val="en-GB" w:eastAsia="de-DE"/>
        </w:rPr>
        <w:t xml:space="preserve"> (Nicieja, 2018, p.38)</w:t>
      </w:r>
      <w:r w:rsidR="00466A6C" w:rsidRPr="00FE28CA">
        <w:rPr>
          <w:lang w:val="en-GB" w:eastAsia="de-DE"/>
        </w:rPr>
        <w:t xml:space="preserve"> and looks like shown in the </w:t>
      </w:r>
      <w:r w:rsidR="00466A6C">
        <w:rPr>
          <w:lang w:eastAsia="de-DE"/>
        </w:rPr>
        <w:fldChar w:fldCharType="begin"/>
      </w:r>
      <w:r w:rsidR="00466A6C" w:rsidRPr="00FE28CA">
        <w:rPr>
          <w:lang w:val="en-GB" w:eastAsia="de-DE"/>
        </w:rPr>
        <w:instrText xml:space="preserve"> REF _Ref45817979 \h </w:instrText>
      </w:r>
      <w:r w:rsidR="00466A6C">
        <w:rPr>
          <w:lang w:eastAsia="de-DE"/>
        </w:rPr>
      </w:r>
      <w:r w:rsidR="00466A6C">
        <w:rPr>
          <w:lang w:eastAsia="de-DE"/>
        </w:rPr>
        <w:fldChar w:fldCharType="separate"/>
      </w:r>
      <w:r w:rsidR="00466A6C" w:rsidRPr="00CC5315">
        <w:rPr>
          <w:lang w:val="en-GB"/>
        </w:rPr>
        <w:t xml:space="preserve">Figure </w:t>
      </w:r>
      <w:r w:rsidR="00466A6C" w:rsidRPr="00CC5315">
        <w:rPr>
          <w:noProof/>
          <w:lang w:val="en-GB"/>
        </w:rPr>
        <w:t>15</w:t>
      </w:r>
      <w:r w:rsidR="00466A6C">
        <w:rPr>
          <w:lang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Pr>
          <w:noProof/>
          <w:lang w:eastAsia="de-CH"/>
        </w:rPr>
        <w:lastRenderedPageBreak/>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668E9419" w:rsidR="00A248F6" w:rsidRPr="00CC5315" w:rsidRDefault="007D274F" w:rsidP="007D274F">
      <w:pPr>
        <w:pStyle w:val="Caption"/>
        <w:rPr>
          <w:lang w:val="en-GB"/>
        </w:rPr>
      </w:pPr>
      <w:bookmarkStart w:id="151" w:name="_Ref45817979"/>
      <w:bookmarkStart w:id="152" w:name="_Toc46067136"/>
      <w:bookmarkStart w:id="153" w:name="_Toc4623752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16</w:t>
      </w:r>
      <w:r w:rsidRPr="00CC5315">
        <w:rPr>
          <w:lang w:val="en-GB"/>
        </w:rPr>
        <w:fldChar w:fldCharType="end"/>
      </w:r>
      <w:bookmarkEnd w:id="151"/>
      <w:r w:rsidRPr="00FE28CA">
        <w:rPr>
          <w:lang w:val="en-GB"/>
        </w:rPr>
        <w:t>: Example of a Specification brief from Kamil Nicieja (2018, p.39)</w:t>
      </w:r>
      <w:bookmarkEnd w:id="152"/>
      <w:bookmarkEnd w:id="153"/>
    </w:p>
    <w:p w14:paraId="007B383D" w14:textId="4698075C" w:rsidR="005A7AB9" w:rsidRPr="00CC5315" w:rsidRDefault="004D74B2" w:rsidP="00BE5CD8">
      <w:pPr>
        <w:rPr>
          <w:lang w:val="en-GB" w:eastAsia="de-DE"/>
        </w:rPr>
      </w:pPr>
      <w:r w:rsidRPr="00CC5315">
        <w:rPr>
          <w:lang w:val="en-GB" w:eastAsia="de-DE"/>
        </w:rPr>
        <w:t xml:space="preserve">In the same sense, there is also a scenario brief foreseen, which allows information on individual scenarios to be recorded </w:t>
      </w:r>
      <w:r w:rsidR="00B34308" w:rsidRPr="00FE28CA">
        <w:rPr>
          <w:lang w:val="en-GB" w:eastAsia="de-DE"/>
        </w:rPr>
        <w:t xml:space="preserve">as illustrated in </w:t>
      </w:r>
      <w:r w:rsidR="00B34308">
        <w:rPr>
          <w:lang w:eastAsia="de-DE"/>
        </w:rPr>
        <w:fldChar w:fldCharType="begin"/>
      </w:r>
      <w:r w:rsidR="00B34308" w:rsidRPr="00FE28CA">
        <w:rPr>
          <w:lang w:val="en-GB" w:eastAsia="de-DE"/>
        </w:rPr>
        <w:instrText xml:space="preserve"> REF _Ref45817666 \h </w:instrText>
      </w:r>
      <w:r w:rsidR="00B34308">
        <w:rPr>
          <w:lang w:eastAsia="de-DE"/>
        </w:rPr>
      </w:r>
      <w:r w:rsidR="00B34308">
        <w:rPr>
          <w:lang w:eastAsia="de-DE"/>
        </w:rPr>
        <w:fldChar w:fldCharType="separate"/>
      </w:r>
      <w:r w:rsidR="00B34308" w:rsidRPr="00CC5315">
        <w:rPr>
          <w:lang w:val="en-GB"/>
        </w:rPr>
        <w:t xml:space="preserve">Figure </w:t>
      </w:r>
      <w:r w:rsidR="00B34308" w:rsidRPr="00CC5315">
        <w:rPr>
          <w:noProof/>
          <w:lang w:val="en-GB"/>
        </w:rPr>
        <w:t>14</w:t>
      </w:r>
      <w:r w:rsidR="00B34308">
        <w:rPr>
          <w:lang w:eastAsia="de-DE"/>
        </w:rPr>
        <w:fldChar w:fldCharType="end"/>
      </w:r>
      <w:r w:rsidR="002A3348" w:rsidRPr="00CC5315">
        <w:rPr>
          <w:lang w:val="en-GB" w:eastAsia="de-DE"/>
        </w:rPr>
        <w:t xml:space="preserve"> (Nicieja, 2018, p.40).</w:t>
      </w:r>
    </w:p>
    <w:p w14:paraId="49009901" w14:textId="7E48526D" w:rsidR="001F2C67" w:rsidRPr="00CC5315" w:rsidRDefault="00E7146E" w:rsidP="001F2C67">
      <w:pPr>
        <w:pStyle w:val="Heading3"/>
        <w:rPr>
          <w:lang w:val="en-GB"/>
        </w:rPr>
      </w:pPr>
      <w:bookmarkStart w:id="154" w:name="_Toc46067051"/>
      <w:bookmarkStart w:id="155" w:name="_Toc46217110"/>
      <w:r>
        <w:t>Summary</w:t>
      </w:r>
      <w:bookmarkEnd w:id="154"/>
      <w:bookmarkEnd w:id="155"/>
    </w:p>
    <w:p w14:paraId="326C495B" w14:textId="7A833816" w:rsidR="00C209F0" w:rsidRPr="00CC5315" w:rsidRDefault="00C209F0" w:rsidP="00C209F0">
      <w:pPr>
        <w:rPr>
          <w:lang w:val="en-GB" w:eastAsia="de-DE"/>
        </w:rPr>
      </w:pPr>
      <w:r w:rsidRPr="00CC5315">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FE28CA">
        <w:rPr>
          <w:lang w:val="en-GB" w:eastAsia="de-DE"/>
        </w:rPr>
        <w:t>s</w:t>
      </w:r>
      <w:r w:rsidRPr="00CC5315">
        <w:rPr>
          <w:lang w:val="en-GB" w:eastAsia="de-DE"/>
        </w:rPr>
        <w:t>ation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156" w:name="_Ref45976963"/>
      <w:bookmarkStart w:id="157" w:name="_Toc46067052"/>
      <w:bookmarkStart w:id="158" w:name="_Toc46217111"/>
      <w:r w:rsidRPr="00CC5315">
        <w:rPr>
          <w:lang w:val="en-GB"/>
        </w:rPr>
        <w:t xml:space="preserve">Test </w:t>
      </w:r>
      <w:r w:rsidR="007D4521" w:rsidRPr="00CC5315">
        <w:rPr>
          <w:lang w:val="en-GB"/>
        </w:rPr>
        <w:t>Automation</w:t>
      </w:r>
      <w:bookmarkEnd w:id="156"/>
      <w:bookmarkEnd w:id="157"/>
      <w:bookmarkEnd w:id="158"/>
      <w:r w:rsidRPr="00CC5315">
        <w:rPr>
          <w:lang w:val="en-GB"/>
        </w:rPr>
        <w:t xml:space="preserve"> </w:t>
      </w:r>
      <w:r w:rsidR="00D43A14" w:rsidRPr="00CC5315">
        <w:rPr>
          <w:lang w:val="en-GB"/>
        </w:rPr>
        <w:t xml:space="preserve"> </w:t>
      </w:r>
    </w:p>
    <w:p w14:paraId="68DFE210" w14:textId="5897FEFA" w:rsidR="00E8704E" w:rsidRPr="00FE28CA" w:rsidRDefault="008C3D46" w:rsidP="006F0210">
      <w:pPr>
        <w:jc w:val="left"/>
        <w:rPr>
          <w:lang w:val="en-GB"/>
        </w:rPr>
      </w:pPr>
      <w:r w:rsidRPr="00CC5315">
        <w:rPr>
          <w:lang w:val="en-GB"/>
        </w:rPr>
        <w:t>The next step after the creation of the feature files, is their automated execution</w:t>
      </w:r>
      <w:r w:rsidR="00E84F7F" w:rsidRPr="00FE28CA">
        <w:rPr>
          <w:lang w:val="en-GB"/>
        </w:rPr>
        <w:t xml:space="preserve"> (see </w:t>
      </w:r>
      <w:r w:rsidR="00E84F7F">
        <w:fldChar w:fldCharType="begin"/>
      </w:r>
      <w:r w:rsidR="00E84F7F" w:rsidRPr="00FE28CA">
        <w:rPr>
          <w:lang w:val="en-GB"/>
        </w:rPr>
        <w:instrText xml:space="preserve"> REF _Ref45819091 \h </w:instrText>
      </w:r>
      <w:r w:rsidR="00E84F7F">
        <w:fldChar w:fldCharType="separate"/>
      </w:r>
      <w:r w:rsidR="00E84F7F" w:rsidRPr="00CC5315">
        <w:rPr>
          <w:lang w:val="en-GB"/>
        </w:rPr>
        <w:t xml:space="preserve">Figure </w:t>
      </w:r>
      <w:r w:rsidR="00E84F7F" w:rsidRPr="00CC5315">
        <w:rPr>
          <w:noProof/>
          <w:lang w:val="en-GB"/>
        </w:rPr>
        <w:t>17</w:t>
      </w:r>
      <w:r w:rsidR="00E84F7F">
        <w:fldChar w:fldCharType="end"/>
      </w:r>
      <w:r w:rsidR="00E84F7F" w:rsidRPr="00FE28CA">
        <w:rPr>
          <w:lang w:val="en-GB"/>
        </w:rPr>
        <w:t>)</w:t>
      </w:r>
      <w:r w:rsidRPr="00CC5315">
        <w:rPr>
          <w:lang w:val="en-GB"/>
        </w:rPr>
        <w:t>. For this purpose, appropriate tools are required</w:t>
      </w:r>
      <w:r w:rsidR="00BD69A4" w:rsidRPr="00FE28CA">
        <w:rPr>
          <w:lang w:val="en-GB"/>
        </w:rPr>
        <w:t>.</w:t>
      </w:r>
    </w:p>
    <w:p w14:paraId="12A9C3DF" w14:textId="2AB35C67"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r w:rsidR="00DB6487" w:rsidRPr="00DB6487">
        <w:rPr>
          <w:lang w:val="en-GB"/>
        </w:rPr>
        <w:t>(SoftwareTestingHelp, 2020</w:t>
      </w:r>
      <w:r w:rsidR="00DB6487">
        <w:rPr>
          <w:lang w:val="en-CH"/>
        </w:rPr>
        <w:t xml:space="preserve">; </w:t>
      </w:r>
      <w:r w:rsidR="00DB6487" w:rsidRPr="00DB6487">
        <w:rPr>
          <w:lang w:val="en-GB"/>
        </w:rPr>
        <w:t>Ketterlin Fisher, 2019)</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39" w:history="1">
        <w:r w:rsidR="00DB6487" w:rsidRPr="00DB6487">
          <w:rPr>
            <w:lang w:val="en-GB"/>
          </w:rPr>
          <w:t>Ketterlin Fisher, 2019</w:t>
        </w:r>
        <w:r w:rsidR="00DB6487">
          <w:rPr>
            <w:lang w:val="en-CH"/>
          </w:rPr>
          <w:t>;</w:t>
        </w:r>
        <w:r w:rsidR="001C7ADC" w:rsidRPr="00DB6487">
          <w:rPr>
            <w:rStyle w:val="Hyperlink"/>
            <w:u w:val="none"/>
            <w:lang w:val="en-GB"/>
          </w:rPr>
          <w:t xml:space="preserve"> </w:t>
        </w:r>
      </w:hyperlink>
      <w:r w:rsidR="00DB6487" w:rsidRPr="00DB6487">
        <w:rPr>
          <w:lang w:val="en-GB"/>
        </w:rPr>
        <w:t>SmartBear Software, 2020)</w:t>
      </w:r>
      <w:r w:rsidR="00210FBF" w:rsidRPr="00CC5315">
        <w:rPr>
          <w:lang w:val="en-GB"/>
        </w:rPr>
        <w:t>.</w:t>
      </w:r>
    </w:p>
    <w:p w14:paraId="622E2B1F" w14:textId="54382AE7"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sidRPr="00FE28CA">
        <w:rPr>
          <w:lang w:val="en-GB"/>
        </w:rPr>
        <w:t>f</w:t>
      </w:r>
      <w:r w:rsidRPr="00CC5315">
        <w:rPr>
          <w:lang w:val="en-GB"/>
        </w:rPr>
        <w:t>ramework and the use of the</w:t>
      </w:r>
      <w:r w:rsidR="00C8199B" w:rsidRPr="00CC5315">
        <w:rPr>
          <w:lang w:val="en-GB"/>
        </w:rPr>
        <w:t xml:space="preserve"> popular</w:t>
      </w:r>
      <w:r w:rsidRPr="00CC5315">
        <w:rPr>
          <w:lang w:val="en-GB"/>
        </w:rPr>
        <w:t xml:space="preserve"> Selenium </w:t>
      </w:r>
      <w:r w:rsidR="0015420C" w:rsidRPr="00FE28CA">
        <w:rPr>
          <w:lang w:val="en-GB"/>
        </w:rPr>
        <w:t>f</w:t>
      </w:r>
      <w:r w:rsidRPr="00CC5315">
        <w:rPr>
          <w:lang w:val="en-GB"/>
        </w:rPr>
        <w:t xml:space="preserve">ramework for GUI </w:t>
      </w:r>
      <w:r w:rsidR="0015420C" w:rsidRPr="00FE28CA">
        <w:rPr>
          <w:lang w:val="en-GB"/>
        </w:rPr>
        <w:t>t</w:t>
      </w:r>
      <w:r w:rsidRPr="00CC5315">
        <w:rPr>
          <w:lang w:val="en-GB"/>
        </w:rPr>
        <w:t>esting</w:t>
      </w:r>
      <w:r w:rsidR="00DB6487">
        <w:rPr>
          <w:lang w:val="en-CH"/>
        </w:rPr>
        <w:t xml:space="preserve"> </w:t>
      </w:r>
      <w:r w:rsidR="00DB6487" w:rsidRPr="00DB6487">
        <w:rPr>
          <w:lang w:val="en-GB"/>
        </w:rPr>
        <w:t>(Cucumber, n.d.</w:t>
      </w:r>
      <w:r w:rsidR="00860DC2">
        <w:rPr>
          <w:lang w:val="en-CH"/>
        </w:rPr>
        <w:t xml:space="preserve">-a; </w:t>
      </w:r>
      <w:r w:rsidR="00DB6487" w:rsidRPr="00860DC2">
        <w:rPr>
          <w:lang w:val="en-GB"/>
        </w:rPr>
        <w:t>Tutorialspoint, n.d.</w:t>
      </w:r>
      <w:r w:rsidR="00DB6487">
        <w:rPr>
          <w:lang w:val="en-CH"/>
        </w:rPr>
        <w:t xml:space="preserve">-a, </w:t>
      </w:r>
      <w:r w:rsidR="00DB6487" w:rsidRPr="00860DC2">
        <w:rPr>
          <w:lang w:val="en-GB"/>
        </w:rPr>
        <w:t>-b</w:t>
      </w:r>
      <w:r w:rsidR="00860DC2">
        <w:rPr>
          <w:lang w:val="en-CH"/>
        </w:rPr>
        <w:t xml:space="preserve">; </w:t>
      </w:r>
      <w:r w:rsidR="00860DC2" w:rsidRPr="00860DC2">
        <w:rPr>
          <w:lang w:val="en-GB"/>
        </w:rPr>
        <w:t>Kazeeva, 2018</w:t>
      </w:r>
      <w:r w:rsidR="00860DC2">
        <w:rPr>
          <w:lang w:val="en-CH"/>
        </w:rPr>
        <w:t xml:space="preserve">; </w:t>
      </w:r>
      <w:r w:rsidR="00860DC2" w:rsidRPr="00860DC2">
        <w:rPr>
          <w:lang w:val="en-GB"/>
        </w:rPr>
        <w:t>Flenner, 2020</w:t>
      </w:r>
      <w:r w:rsidRPr="00860DC2">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FE28CA">
        <w:rPr>
          <w:lang w:val="en-GB"/>
        </w:rPr>
        <w:t xml:space="preserve"> as explained in</w:t>
      </w:r>
      <w:r w:rsidR="00D641E4" w:rsidRPr="00FE28CA">
        <w:rPr>
          <w:lang w:val="en-GB"/>
        </w:rPr>
        <w:t xml:space="preserve"> chapter</w:t>
      </w:r>
      <w:r w:rsidR="00CE15AB" w:rsidRPr="00FE28CA">
        <w:rPr>
          <w:lang w:val="en-GB"/>
        </w:rPr>
        <w:t xml:space="preserve"> </w:t>
      </w:r>
      <w:r w:rsidR="00D641E4">
        <w:fldChar w:fldCharType="begin"/>
      </w:r>
      <w:r w:rsidR="00D641E4" w:rsidRPr="00FE28CA">
        <w:rPr>
          <w:lang w:val="en-GB"/>
        </w:rPr>
        <w:instrText xml:space="preserve"> REF _Ref45819556 \r \h </w:instrText>
      </w:r>
      <w:r w:rsidR="00D641E4">
        <w:fldChar w:fldCharType="separate"/>
      </w:r>
      <w:r w:rsidR="00D641E4" w:rsidRPr="00FE28CA">
        <w:rPr>
          <w:lang w:val="en-GB"/>
        </w:rPr>
        <w:t>3.1.5</w:t>
      </w:r>
      <w:r w:rsidR="00D641E4">
        <w:fldChar w:fldCharType="end"/>
      </w:r>
      <w:r w:rsidR="00D641E4" w:rsidRPr="00FE28CA">
        <w:rPr>
          <w:lang w:val="en-GB"/>
        </w:rPr>
        <w:t>.</w:t>
      </w:r>
      <w:r w:rsidR="004A70D1" w:rsidRPr="00CC5315">
        <w:rPr>
          <w:lang w:val="en-GB"/>
        </w:rPr>
        <w:t xml:space="preserve"> </w:t>
      </w:r>
    </w:p>
    <w:p w14:paraId="17BBA8A0" w14:textId="44A4A0E5" w:rsidR="00455CF0" w:rsidRPr="00CC5315" w:rsidRDefault="00E8704E" w:rsidP="006F0210">
      <w:pPr>
        <w:jc w:val="left"/>
        <w:rPr>
          <w:lang w:val="en-GB"/>
        </w:rPr>
      </w:pPr>
      <w:r w:rsidRPr="00CC5315">
        <w:rPr>
          <w:lang w:val="en-GB"/>
        </w:rPr>
        <w:lastRenderedPageBreak/>
        <w:t>Cucumber</w:t>
      </w:r>
      <w:r w:rsidR="00210FBF" w:rsidRPr="00CC5315">
        <w:rPr>
          <w:lang w:val="en-GB"/>
        </w:rPr>
        <w:t xml:space="preserve"> is also quite flexible in the generation of reports as different formats can be used</w:t>
      </w:r>
      <w:r w:rsidR="00C8199B" w:rsidRPr="00CC5315">
        <w:rPr>
          <w:lang w:val="en-GB"/>
        </w:rPr>
        <w:t xml:space="preserve"> </w:t>
      </w:r>
      <w:r w:rsidR="00860DC2" w:rsidRPr="00860DC2">
        <w:rPr>
          <w:lang w:val="en-GB"/>
        </w:rPr>
        <w:t>(Cucumber, n.d.-b)</w:t>
      </w:r>
      <w:r w:rsidR="00C8199B" w:rsidRPr="00CC5315">
        <w:rPr>
          <w:lang w:val="en-GB"/>
        </w:rPr>
        <w:t xml:space="preserve">. This has the advantage, that with the help of the </w:t>
      </w:r>
      <w:r w:rsidR="00DF2599" w:rsidRPr="00FE28CA">
        <w:rPr>
          <w:lang w:val="en-GB"/>
        </w:rPr>
        <w:t>C</w:t>
      </w:r>
      <w:r w:rsidR="00C8199B" w:rsidRPr="00CC5315">
        <w:rPr>
          <w:lang w:val="en-GB"/>
        </w:rPr>
        <w:t>ucumber-</w:t>
      </w:r>
      <w:r w:rsidR="00DF2599" w:rsidRPr="00FE28CA">
        <w:rPr>
          <w:lang w:val="en-GB"/>
        </w:rPr>
        <w:t>S</w:t>
      </w:r>
      <w:r w:rsidR="00C8199B" w:rsidRPr="00CC5315">
        <w:rPr>
          <w:lang w:val="en-GB"/>
        </w:rPr>
        <w:t>cenarioo</w:t>
      </w:r>
      <w:r w:rsidR="00DF2599" w:rsidRPr="00FE28CA">
        <w:rPr>
          <w:lang w:val="en-GB"/>
        </w:rPr>
        <w:t>-</w:t>
      </w:r>
      <w:r w:rsidR="00C8199B" w:rsidRPr="00CC5315">
        <w:rPr>
          <w:lang w:val="en-GB"/>
        </w:rPr>
        <w:t>plugin (</w:t>
      </w:r>
      <w:r w:rsidR="00860DC2" w:rsidRPr="00860DC2">
        <w:rPr>
          <w:lang w:val="en-GB"/>
        </w:rPr>
        <w:t>Hosbach, 2020</w:t>
      </w:r>
      <w:r w:rsidR="00C8199B" w:rsidRPr="00CC5315">
        <w:rPr>
          <w:lang w:val="en-GB"/>
        </w:rPr>
        <w:t xml:space="preserve">), the </w:t>
      </w:r>
      <w:r w:rsidR="00DF2599" w:rsidRPr="00FE28CA">
        <w:rPr>
          <w:lang w:val="en-GB"/>
        </w:rPr>
        <w:t>C</w:t>
      </w:r>
      <w:r w:rsidR="00C8199B" w:rsidRPr="00CC5315">
        <w:rPr>
          <w:lang w:val="en-GB"/>
        </w:rPr>
        <w:t xml:space="preserve">ucumber test reports can be viewed in Scenarioo, which </w:t>
      </w:r>
      <w:r w:rsidR="000C5E2A" w:rsidRPr="00CC5315">
        <w:rPr>
          <w:lang w:val="en-GB"/>
        </w:rPr>
        <w:t xml:space="preserve">allows automated documentation of UI tests </w:t>
      </w:r>
      <w:r w:rsidR="00FC7B34" w:rsidRPr="00FC7B34">
        <w:rPr>
          <w:lang w:val="en-GB"/>
        </w:rPr>
        <w:t>(Scenarioo, n.d.-a)</w:t>
      </w:r>
      <w:r w:rsidR="000C5E2A" w:rsidRPr="00CC5315">
        <w:rPr>
          <w:lang w:val="en-GB"/>
        </w:rPr>
        <w:t>.</w:t>
      </w:r>
    </w:p>
    <w:p w14:paraId="427E747D" w14:textId="2216BCC7"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FE28CA">
        <w:rPr>
          <w:lang w:val="en-GB"/>
        </w:rPr>
        <w:t xml:space="preserve">or </w:t>
      </w:r>
      <w:r w:rsidR="00B05234" w:rsidRPr="00FE28CA">
        <w:rPr>
          <w:lang w:val="en-GB"/>
        </w:rPr>
        <w:t>S</w:t>
      </w:r>
      <w:r w:rsidR="00922DEE" w:rsidRPr="00FE28CA">
        <w:rPr>
          <w:lang w:val="en-GB"/>
        </w:rPr>
        <w:t>tepDefs</w:t>
      </w:r>
      <w:r w:rsidR="00B05234" w:rsidRPr="00FE28CA">
        <w:rPr>
          <w:lang w:val="en-GB"/>
        </w:rPr>
        <w:t xml:space="preserve"> in short</w:t>
      </w:r>
      <w:r w:rsidR="00332CE3" w:rsidRPr="00CC5315">
        <w:rPr>
          <w:lang w:val="en-GB"/>
        </w:rPr>
        <w:t xml:space="preserve"> </w:t>
      </w:r>
      <w:r w:rsidR="00332CE3" w:rsidRPr="00CC5315">
        <w:rPr>
          <w:lang w:val="en-GB" w:eastAsia="de-DE"/>
        </w:rPr>
        <w:t>(Nicieja,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 xml:space="preserve">(Nicieja, 2018, p.47). </w:t>
      </w:r>
      <w:r w:rsidR="00C91A53" w:rsidRPr="00FE28CA">
        <w:rPr>
          <w:lang w:val="en-GB" w:eastAsia="de-DE"/>
        </w:rPr>
        <w:t xml:space="preserve">An example of this is provided in </w:t>
      </w:r>
      <w:r w:rsidR="00C91A53">
        <w:rPr>
          <w:lang w:eastAsia="de-DE"/>
        </w:rPr>
        <w:fldChar w:fldCharType="begin"/>
      </w:r>
      <w:r w:rsidR="00C91A53" w:rsidRPr="00FE28CA">
        <w:rPr>
          <w:lang w:val="en-GB" w:eastAsia="de-DE"/>
        </w:rPr>
        <w:instrText xml:space="preserve"> REF _Ref45820065 \h </w:instrText>
      </w:r>
      <w:r w:rsidR="00C91A53">
        <w:rPr>
          <w:lang w:eastAsia="de-DE"/>
        </w:rPr>
      </w:r>
      <w:r w:rsidR="00C91A53">
        <w:rPr>
          <w:lang w:eastAsia="de-DE"/>
        </w:rPr>
        <w:fldChar w:fldCharType="separate"/>
      </w:r>
      <w:r w:rsidR="00C91A53" w:rsidRPr="00CC5315">
        <w:rPr>
          <w:lang w:val="en-GB"/>
        </w:rPr>
        <w:t xml:space="preserve">Figure </w:t>
      </w:r>
      <w:r w:rsidR="00C91A53" w:rsidRPr="00CC5315">
        <w:rPr>
          <w:noProof/>
          <w:lang w:val="en-GB"/>
        </w:rPr>
        <w:t>16</w:t>
      </w:r>
      <w:r w:rsidR="00C91A53">
        <w:rPr>
          <w:lang w:eastAsia="de-DE"/>
        </w:rPr>
        <w:fldChar w:fldCharType="end"/>
      </w:r>
      <w:r w:rsidR="007E1E48" w:rsidRPr="00FE28CA">
        <w:rPr>
          <w:lang w:val="en-GB" w:eastAsia="de-DE"/>
        </w:rPr>
        <w:t xml:space="preserve">. </w:t>
      </w:r>
      <w:r w:rsidR="000A4832" w:rsidRPr="00CC5315">
        <w:rPr>
          <w:lang w:val="en-GB" w:eastAsia="de-DE"/>
        </w:rPr>
        <w:t>These step definitions act as glue code between the gherkin steps and the actual test automation</w:t>
      </w:r>
      <w:r w:rsidR="000A4832" w:rsidRPr="00FE28CA">
        <w:rPr>
          <w:lang w:val="en-GB" w:eastAsia="de-DE"/>
        </w:rPr>
        <w:t xml:space="preserve"> </w:t>
      </w:r>
      <w:r w:rsidR="00FC7B34" w:rsidRPr="00FC7B34">
        <w:rPr>
          <w:lang w:val="en-GB"/>
        </w:rPr>
        <w:t>(Coveros, 2014</w:t>
      </w:r>
      <w:r w:rsidR="00FC7B34">
        <w:rPr>
          <w:lang w:val="en-CH"/>
        </w:rPr>
        <w:t xml:space="preserve">; </w:t>
      </w:r>
      <w:r w:rsidR="00FC7B34" w:rsidRPr="00FC7B34">
        <w:rPr>
          <w:lang w:val="en-GB"/>
        </w:rPr>
        <w:t>Rose, 2015</w:t>
      </w:r>
      <w:r w:rsidR="00C90D7B" w:rsidRPr="00CC5315">
        <w:rPr>
          <w:lang w:val="en-GB"/>
        </w:rPr>
        <w:t>).</w:t>
      </w:r>
    </w:p>
    <w:p w14:paraId="65536F24" w14:textId="77777777" w:rsidR="00E477FC" w:rsidRPr="00CC5315" w:rsidRDefault="00982FEE" w:rsidP="00E477FC">
      <w:pPr>
        <w:keepNext/>
        <w:rPr>
          <w:lang w:val="en-GB"/>
        </w:rPr>
      </w:pPr>
      <w:r>
        <w:rPr>
          <w:noProof/>
          <w:lang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862455"/>
                    </a:xfrm>
                    <a:prstGeom prst="rect">
                      <a:avLst/>
                    </a:prstGeom>
                  </pic:spPr>
                </pic:pic>
              </a:graphicData>
            </a:graphic>
          </wp:inline>
        </w:drawing>
      </w:r>
    </w:p>
    <w:p w14:paraId="595246D7" w14:textId="7AB32AA4" w:rsidR="008E5F20" w:rsidRPr="00EB5969" w:rsidRDefault="00E477FC" w:rsidP="00EC2E19">
      <w:pPr>
        <w:pStyle w:val="Caption"/>
      </w:pPr>
      <w:bookmarkStart w:id="159" w:name="_Ref45820065"/>
      <w:bookmarkStart w:id="160" w:name="_Toc46067137"/>
      <w:bookmarkStart w:id="161" w:name="_Toc46237524"/>
      <w:r w:rsidRPr="00EB5969">
        <w:t xml:space="preserve">Figure </w:t>
      </w:r>
      <w:r w:rsidR="001729B8" w:rsidRPr="00CC5315">
        <w:rPr>
          <w:lang w:val="en-GB"/>
        </w:rPr>
        <w:fldChar w:fldCharType="begin"/>
      </w:r>
      <w:r w:rsidR="001729B8" w:rsidRPr="00EB5969">
        <w:instrText xml:space="preserve"> SEQ Figure \* ARABIC </w:instrText>
      </w:r>
      <w:r w:rsidR="001729B8" w:rsidRPr="00CC5315">
        <w:rPr>
          <w:lang w:val="en-GB"/>
        </w:rPr>
        <w:fldChar w:fldCharType="separate"/>
      </w:r>
      <w:r w:rsidR="00FB5F37">
        <w:rPr>
          <w:noProof/>
        </w:rPr>
        <w:t>17</w:t>
      </w:r>
      <w:r w:rsidR="001729B8" w:rsidRPr="00CC5315">
        <w:rPr>
          <w:noProof/>
          <w:lang w:val="en-GB"/>
        </w:rPr>
        <w:fldChar w:fldCharType="end"/>
      </w:r>
      <w:bookmarkEnd w:id="159"/>
      <w:r w:rsidRPr="00EB5969">
        <w:t>: StepDef der ein Scenario Step in Gherkin automatisiert</w:t>
      </w:r>
      <w:bookmarkEnd w:id="160"/>
      <w:bookmarkEnd w:id="161"/>
    </w:p>
    <w:p w14:paraId="31BF1CB8" w14:textId="77E64741" w:rsidR="000226CA" w:rsidRPr="00FE28CA" w:rsidRDefault="00593336" w:rsidP="000226CA">
      <w:pPr>
        <w:rPr>
          <w:lang w:val="en-GB" w:eastAsia="de-DE"/>
        </w:rPr>
      </w:pPr>
      <w:r w:rsidRPr="00FE28CA">
        <w:rPr>
          <w:lang w:val="en-GB"/>
        </w:rPr>
        <w:t xml:space="preserve">After the final step of automation has been </w:t>
      </w:r>
      <w:r w:rsidR="00020599" w:rsidRPr="00FE28CA">
        <w:rPr>
          <w:lang w:val="en-GB"/>
        </w:rPr>
        <w:t>the following results are available:</w:t>
      </w:r>
      <w:r w:rsidRPr="00CC5315">
        <w:rPr>
          <w:lang w:val="en-GB"/>
        </w:rPr>
        <w:t xml:space="preserve"> </w:t>
      </w:r>
      <w:r w:rsidR="0059668F" w:rsidRPr="00FE28CA">
        <w:rPr>
          <w:lang w:val="en-GB"/>
        </w:rPr>
        <w:t>U</w:t>
      </w:r>
      <w:r w:rsidRPr="00CC5315">
        <w:rPr>
          <w:lang w:val="en-GB"/>
        </w:rPr>
        <w:t>ser</w:t>
      </w:r>
      <w:r w:rsidRPr="00FE28CA">
        <w:rPr>
          <w:lang w:val="en-GB"/>
        </w:rPr>
        <w:t xml:space="preserve"> stories </w:t>
      </w:r>
      <w:r w:rsidR="0059668F" w:rsidRPr="00FE28CA">
        <w:rPr>
          <w:lang w:val="en-GB"/>
        </w:rPr>
        <w:t xml:space="preserve">that were </w:t>
      </w:r>
      <w:r w:rsidRPr="00FE28CA">
        <w:rPr>
          <w:lang w:val="en-GB"/>
        </w:rPr>
        <w:t>turned into feature files</w:t>
      </w:r>
      <w:r w:rsidRPr="00CC5315">
        <w:rPr>
          <w:lang w:val="en-GB"/>
        </w:rPr>
        <w:t xml:space="preserve"> </w:t>
      </w:r>
      <w:r w:rsidR="00832FD3" w:rsidRPr="00FE28CA">
        <w:rPr>
          <w:lang w:val="en-GB"/>
        </w:rPr>
        <w:t>to</w:t>
      </w:r>
      <w:r w:rsidRPr="00FE28CA">
        <w:rPr>
          <w:lang w:val="en-GB"/>
        </w:rPr>
        <w:t xml:space="preserve"> specify them and</w:t>
      </w:r>
      <w:r w:rsidR="00832FD3" w:rsidRPr="00FE28CA">
        <w:rPr>
          <w:lang w:val="en-GB"/>
        </w:rPr>
        <w:t xml:space="preserve"> that</w:t>
      </w:r>
      <w:r w:rsidRPr="00CC5315">
        <w:rPr>
          <w:lang w:val="en-GB"/>
        </w:rPr>
        <w:t xml:space="preserve"> </w:t>
      </w:r>
      <w:r w:rsidRPr="00FE28CA">
        <w:rPr>
          <w:lang w:val="en-GB"/>
        </w:rPr>
        <w:t xml:space="preserve">can be used as test scripts. To execute the test script, </w:t>
      </w:r>
      <w:r w:rsidR="00F50DBD" w:rsidRPr="00FE28CA">
        <w:rPr>
          <w:lang w:val="en-GB"/>
        </w:rPr>
        <w:t>S</w:t>
      </w:r>
      <w:r w:rsidRPr="00CC5315">
        <w:rPr>
          <w:lang w:val="en-GB"/>
        </w:rPr>
        <w:t>tepDefs</w:t>
      </w:r>
      <w:r w:rsidR="00537C5F" w:rsidRPr="00FE28CA">
        <w:rPr>
          <w:lang w:val="en-GB"/>
        </w:rPr>
        <w:t xml:space="preserve"> were generated</w:t>
      </w:r>
      <w:r w:rsidRPr="00FE28CA">
        <w:rPr>
          <w:lang w:val="en-GB"/>
        </w:rPr>
        <w:t xml:space="preserve">, which are recorded in files called glue code. Based on the feature files and glue code the Cucumber </w:t>
      </w:r>
      <w:r w:rsidR="00F50DBD" w:rsidRPr="00FE28CA">
        <w:rPr>
          <w:lang w:val="en-GB"/>
        </w:rPr>
        <w:t>t</w:t>
      </w:r>
      <w:r w:rsidRPr="00CC5315">
        <w:rPr>
          <w:lang w:val="en-GB"/>
        </w:rPr>
        <w:t xml:space="preserve">est </w:t>
      </w:r>
      <w:r w:rsidR="00F50DBD" w:rsidRPr="00FE28CA">
        <w:rPr>
          <w:lang w:val="en-GB"/>
        </w:rPr>
        <w:t>e</w:t>
      </w:r>
      <w:r w:rsidRPr="00CC5315">
        <w:rPr>
          <w:lang w:val="en-GB"/>
        </w:rPr>
        <w:t>ngine</w:t>
      </w:r>
      <w:r w:rsidRPr="00FE28CA">
        <w:rPr>
          <w:lang w:val="en-GB"/>
        </w:rPr>
        <w:t xml:space="preserve"> </w:t>
      </w:r>
      <w:r w:rsidR="0036169A" w:rsidRPr="00FE28CA">
        <w:rPr>
          <w:lang w:val="en-GB"/>
        </w:rPr>
        <w:t>could execute</w:t>
      </w:r>
      <w:r w:rsidRPr="00FE28CA">
        <w:rPr>
          <w:lang w:val="en-GB"/>
        </w:rPr>
        <w:t xml:space="preserve"> the tests and generate</w:t>
      </w:r>
      <w:r w:rsidR="0036169A" w:rsidRPr="00FE28CA">
        <w:rPr>
          <w:lang w:val="en-GB"/>
        </w:rPr>
        <w:t>d</w:t>
      </w:r>
      <w:r w:rsidRPr="00FE28CA">
        <w:rPr>
          <w:lang w:val="en-GB"/>
        </w:rPr>
        <w:t xml:space="preserve"> a cucumber test report </w:t>
      </w:r>
      <w:r w:rsidR="00663A36" w:rsidRPr="00FE28CA">
        <w:rPr>
          <w:lang w:val="en-GB"/>
        </w:rPr>
        <w:t>(</w:t>
      </w:r>
      <w:r w:rsidR="00C72D28" w:rsidRPr="00FE28CA">
        <w:rPr>
          <w:lang w:val="en-GB"/>
        </w:rPr>
        <w:t>see</w:t>
      </w:r>
      <w:r w:rsidR="00663A36" w:rsidRPr="00FE28CA">
        <w:rPr>
          <w:lang w:val="en-GB"/>
        </w:rPr>
        <w:t xml:space="preserve"> </w:t>
      </w:r>
      <w:r w:rsidR="00DD33B8">
        <w:fldChar w:fldCharType="begin"/>
      </w:r>
      <w:r w:rsidR="00DD33B8" w:rsidRPr="00FE28CA">
        <w:rPr>
          <w:lang w:val="en-GB"/>
        </w:rPr>
        <w:instrText xml:space="preserve"> REF _Ref45819091 \h </w:instrText>
      </w:r>
      <w:r w:rsidR="00DD33B8">
        <w:fldChar w:fldCharType="separate"/>
      </w:r>
      <w:r w:rsidR="00DD33B8" w:rsidRPr="00CC5315">
        <w:rPr>
          <w:lang w:val="en-GB"/>
        </w:rPr>
        <w:t xml:space="preserve">Figure </w:t>
      </w:r>
      <w:r w:rsidR="00DD33B8" w:rsidRPr="00CC5315">
        <w:rPr>
          <w:noProof/>
          <w:lang w:val="en-GB"/>
        </w:rPr>
        <w:t>17</w:t>
      </w:r>
      <w:r w:rsidR="00DD33B8">
        <w:fldChar w:fldCharType="end"/>
      </w:r>
      <w:r w:rsidR="00663A36" w:rsidRPr="00FE28CA">
        <w:rPr>
          <w:lang w:val="en-GB"/>
        </w:rPr>
        <w:t>)</w:t>
      </w:r>
      <w:r w:rsidR="00290EC9" w:rsidRPr="00FE28CA">
        <w:rPr>
          <w:lang w:val="en-GB"/>
        </w:rPr>
        <w:t>.</w:t>
      </w:r>
    </w:p>
    <w:p w14:paraId="3AE88746" w14:textId="364323CA" w:rsidR="008E5F20" w:rsidRPr="00FE28CA" w:rsidRDefault="008E5F20" w:rsidP="007D4521">
      <w:pPr>
        <w:rPr>
          <w:lang w:val="en-GB" w:eastAsia="de-DE"/>
        </w:rPr>
      </w:pPr>
    </w:p>
    <w:p w14:paraId="11370610" w14:textId="77777777" w:rsidR="00D62E89" w:rsidRPr="00CC5315" w:rsidRDefault="00D62E89" w:rsidP="00D62E89">
      <w:pPr>
        <w:keepNext/>
        <w:jc w:val="left"/>
        <w:rPr>
          <w:lang w:val="en-GB"/>
        </w:rPr>
      </w:pPr>
      <w:r>
        <w:rPr>
          <w:noProof/>
          <w:lang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90E504E" w:rsidR="00D62E89" w:rsidRPr="00CC5315" w:rsidRDefault="00D62E89" w:rsidP="00D62E89">
      <w:pPr>
        <w:pStyle w:val="Caption"/>
        <w:jc w:val="left"/>
        <w:rPr>
          <w:lang w:val="en-GB"/>
        </w:rPr>
      </w:pPr>
      <w:bookmarkStart w:id="162" w:name="_Ref45819091"/>
      <w:bookmarkStart w:id="163" w:name="_Toc46067138"/>
      <w:bookmarkStart w:id="164" w:name="_Toc4623752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18</w:t>
      </w:r>
      <w:r w:rsidRPr="00CC5315">
        <w:rPr>
          <w:lang w:val="en-GB"/>
        </w:rPr>
        <w:fldChar w:fldCharType="end"/>
      </w:r>
      <w:bookmarkEnd w:id="162"/>
      <w:r w:rsidRPr="00FE28CA">
        <w:rPr>
          <w:lang w:val="en-GB"/>
        </w:rPr>
        <w:t xml:space="preserve">: Activities within the BDD automation step </w:t>
      </w:r>
      <w:r w:rsidR="00BE7CD8" w:rsidRPr="00FE28CA">
        <w:rPr>
          <w:lang w:val="en-GB"/>
        </w:rPr>
        <w:t>according to Nagy &amp; Rose, 2018</w:t>
      </w:r>
      <w:bookmarkEnd w:id="163"/>
      <w:bookmarkEnd w:id="164"/>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65" w:name="_Ref45967736"/>
      <w:bookmarkStart w:id="166" w:name="_Toc46067053"/>
      <w:bookmarkStart w:id="167" w:name="_Toc46217112"/>
      <w:r w:rsidRPr="00CC5315">
        <w:rPr>
          <w:lang w:val="en-GB"/>
        </w:rPr>
        <w:lastRenderedPageBreak/>
        <w:t xml:space="preserve">OQs </w:t>
      </w:r>
      <w:r w:rsidR="00196355">
        <w:t>with</w:t>
      </w:r>
      <w:r w:rsidRPr="00CC5315">
        <w:rPr>
          <w:lang w:val="en-GB"/>
        </w:rPr>
        <w:t xml:space="preserve"> BDD</w:t>
      </w:r>
      <w:bookmarkEnd w:id="165"/>
      <w:bookmarkEnd w:id="166"/>
      <w:bookmarkEnd w:id="167"/>
    </w:p>
    <w:p w14:paraId="37F33FD4" w14:textId="59628C6E" w:rsidR="005E240A" w:rsidRPr="00CC5315" w:rsidRDefault="00330C2E" w:rsidP="005E240A">
      <w:pPr>
        <w:rPr>
          <w:lang w:val="en-GB" w:eastAsia="de-DE"/>
        </w:rPr>
      </w:pPr>
      <w:r w:rsidRPr="00FE28CA">
        <w:rPr>
          <w:lang w:val="en-GB" w:eastAsia="de-DE"/>
        </w:rPr>
        <w:t>In order to make an initial assessment of whether and how BDD can be used for the automation of OQ testing, the two processes (</w:t>
      </w:r>
      <w:r w:rsidR="00874067">
        <w:rPr>
          <w:lang w:eastAsia="de-DE"/>
        </w:rPr>
        <w:fldChar w:fldCharType="begin"/>
      </w:r>
      <w:r w:rsidR="00874067" w:rsidRPr="00FE28CA">
        <w:rPr>
          <w:lang w:val="en-GB" w:eastAsia="de-DE"/>
        </w:rPr>
        <w:instrText xml:space="preserve"> REF _Ref45813670 \h </w:instrText>
      </w:r>
      <w:r w:rsidR="00874067">
        <w:rPr>
          <w:lang w:eastAsia="de-DE"/>
        </w:rPr>
      </w:r>
      <w:r w:rsidR="00874067">
        <w:rPr>
          <w:lang w:eastAsia="de-DE"/>
        </w:rPr>
        <w:fldChar w:fldCharType="separate"/>
      </w:r>
      <w:r w:rsidR="00874067" w:rsidRPr="00CC5315">
        <w:rPr>
          <w:lang w:val="en-GB"/>
        </w:rPr>
        <w:t xml:space="preserve">Figure </w:t>
      </w:r>
      <w:r w:rsidR="00874067" w:rsidRPr="00CC5315">
        <w:rPr>
          <w:noProof/>
          <w:lang w:val="en-GB"/>
        </w:rPr>
        <w:t>4</w:t>
      </w:r>
      <w:r w:rsidR="00874067">
        <w:rPr>
          <w:lang w:eastAsia="de-DE"/>
        </w:rPr>
        <w:fldChar w:fldCharType="end"/>
      </w:r>
      <w:r w:rsidR="00E95554" w:rsidRPr="00FE28CA">
        <w:rPr>
          <w:lang w:val="en-GB" w:eastAsia="de-DE"/>
        </w:rPr>
        <w:t xml:space="preserve"> </w:t>
      </w:r>
      <w:r w:rsidR="00874067" w:rsidRPr="00FE28CA">
        <w:rPr>
          <w:lang w:val="en-GB" w:eastAsia="de-DE"/>
        </w:rPr>
        <w:t xml:space="preserve">and </w:t>
      </w:r>
      <w:r w:rsidR="0027443B">
        <w:rPr>
          <w:lang w:eastAsia="de-DE"/>
        </w:rPr>
        <w:fldChar w:fldCharType="begin"/>
      </w:r>
      <w:r w:rsidR="0027443B" w:rsidRPr="00FE28CA">
        <w:rPr>
          <w:lang w:val="en-GB" w:eastAsia="de-DE"/>
        </w:rPr>
        <w:instrText xml:space="preserve"> REF _Ref45813393 \h </w:instrText>
      </w:r>
      <w:r w:rsidR="0027443B">
        <w:rPr>
          <w:lang w:eastAsia="de-DE"/>
        </w:rPr>
      </w:r>
      <w:r w:rsidR="0027443B">
        <w:rPr>
          <w:lang w:eastAsia="de-DE"/>
        </w:rPr>
        <w:fldChar w:fldCharType="separate"/>
      </w:r>
      <w:r w:rsidR="0027443B" w:rsidRPr="00CC5315">
        <w:rPr>
          <w:lang w:val="en-GB"/>
        </w:rPr>
        <w:t xml:space="preserve">Figure </w:t>
      </w:r>
      <w:r w:rsidR="0027443B" w:rsidRPr="00CC5315">
        <w:rPr>
          <w:noProof/>
          <w:lang w:val="en-GB"/>
        </w:rPr>
        <w:t>6</w:t>
      </w:r>
      <w:r w:rsidR="0027443B">
        <w:rPr>
          <w:lang w:eastAsia="de-DE"/>
        </w:rPr>
        <w:fldChar w:fldCharType="end"/>
      </w:r>
      <w:r w:rsidRPr="00FE28CA">
        <w:rPr>
          <w:lang w:val="en-GB" w:eastAsia="de-DE"/>
        </w:rPr>
        <w:t>) were combined and a first theoretical assessment of the feasibility and possible consequences was worked</w:t>
      </w:r>
      <w:r w:rsidR="00F459AB" w:rsidRPr="00FE28CA">
        <w:rPr>
          <w:lang w:val="en-GB"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68" w:name="_Ref45875709"/>
      <w:bookmarkStart w:id="169" w:name="_Ref45900877"/>
      <w:bookmarkStart w:id="170" w:name="_Toc46067054"/>
      <w:bookmarkStart w:id="171" w:name="_Toc46217113"/>
      <w:r w:rsidRPr="00CC5315">
        <w:rPr>
          <w:lang w:val="en-GB"/>
        </w:rPr>
        <w:t>The Combined Process</w:t>
      </w:r>
      <w:bookmarkEnd w:id="168"/>
      <w:bookmarkEnd w:id="169"/>
      <w:bookmarkEnd w:id="170"/>
      <w:bookmarkEnd w:id="171"/>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FE28CA">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3CCFB1DA" w:rsidR="00947D7D" w:rsidRPr="00FE28CA" w:rsidRDefault="0058728F" w:rsidP="007E6D90">
      <w:pPr>
        <w:rPr>
          <w:sz w:val="20"/>
          <w:szCs w:val="20"/>
          <w:lang w:val="en-GB" w:eastAsia="de-DE"/>
        </w:rPr>
      </w:pPr>
      <w:bookmarkStart w:id="172" w:name="_Ref45869802"/>
      <w:bookmarkStart w:id="173" w:name="_Ref45869778"/>
      <w:bookmarkStart w:id="174" w:name="_Ref45875754"/>
      <w:bookmarkStart w:id="175" w:name="_Toc46067139"/>
      <w:bookmarkStart w:id="176" w:name="_Toc4623752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FB5F37">
        <w:rPr>
          <w:noProof/>
          <w:lang w:val="en-GB"/>
        </w:rPr>
        <w:t>19</w:t>
      </w:r>
      <w:r w:rsidR="007032DB" w:rsidRPr="00CC5315">
        <w:rPr>
          <w:noProof/>
          <w:lang w:val="en-GB"/>
        </w:rPr>
        <w:fldChar w:fldCharType="end"/>
      </w:r>
      <w:bookmarkEnd w:id="172"/>
      <w:r w:rsidRPr="00FE28CA">
        <w:rPr>
          <w:lang w:val="en-GB"/>
        </w:rPr>
        <w:t xml:space="preserve">: </w:t>
      </w:r>
      <w:bookmarkEnd w:id="173"/>
      <w:r w:rsidR="007E6D90" w:rsidRPr="00FE28CA">
        <w:rPr>
          <w:sz w:val="20"/>
          <w:szCs w:val="20"/>
          <w:lang w:val="en-GB" w:eastAsia="de-DE"/>
        </w:rPr>
        <w:t>Process with integrated BDD practices</w:t>
      </w:r>
      <w:bookmarkEnd w:id="174"/>
      <w:bookmarkEnd w:id="175"/>
      <w:bookmarkEnd w:id="176"/>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sidRPr="00FE28CA">
        <w:rPr>
          <w:lang w:val="en-GB" w:eastAsia="de-DE"/>
        </w:rPr>
        <w:t>In a</w:t>
      </w:r>
      <w:r w:rsidR="007D1D03" w:rsidRPr="00FE28CA">
        <w:rPr>
          <w:lang w:val="en-GB" w:eastAsia="de-DE"/>
        </w:rPr>
        <w:t xml:space="preserve"> Three Amigos Meetings the user requirements are examined in detail </w:t>
      </w:r>
      <w:r w:rsidR="00AF0846" w:rsidRPr="00FE28CA">
        <w:rPr>
          <w:lang w:val="en-GB" w:eastAsia="de-DE"/>
        </w:rPr>
        <w:t>by</w:t>
      </w:r>
      <w:r w:rsidR="007D1D03" w:rsidRPr="00FE28CA">
        <w:rPr>
          <w:lang w:val="en-GB" w:eastAsia="de-DE"/>
        </w:rPr>
        <w:t xml:space="preserve"> a team</w:t>
      </w:r>
      <w:r w:rsidR="00033343" w:rsidRPr="00CC5315">
        <w:rPr>
          <w:rStyle w:val="FootnoteReference"/>
          <w:lang w:val="en-GB" w:eastAsia="de-DE"/>
        </w:rPr>
        <w:footnoteReference w:id="5"/>
      </w:r>
      <w:r w:rsidR="007D1D03" w:rsidRPr="00FE28CA">
        <w:rPr>
          <w:lang w:val="en-GB" w:eastAsia="de-DE"/>
        </w:rPr>
        <w:t xml:space="preserve"> consisting of </w:t>
      </w:r>
      <w:r w:rsidR="002474DF" w:rsidRPr="00FE28CA">
        <w:rPr>
          <w:lang w:val="en-GB" w:eastAsia="de-DE"/>
        </w:rPr>
        <w:t>b</w:t>
      </w:r>
      <w:r w:rsidR="007D1D03" w:rsidRPr="00CC5315">
        <w:rPr>
          <w:lang w:val="en-GB" w:eastAsia="de-DE"/>
        </w:rPr>
        <w:t xml:space="preserve">usiness, </w:t>
      </w:r>
      <w:r w:rsidR="002474DF" w:rsidRPr="00FE28CA">
        <w:rPr>
          <w:lang w:val="en-GB" w:eastAsia="de-DE"/>
        </w:rPr>
        <w:t>t</w:t>
      </w:r>
      <w:r w:rsidR="00CA6404" w:rsidRPr="00CC5315">
        <w:rPr>
          <w:lang w:val="en-GB" w:eastAsia="de-DE"/>
        </w:rPr>
        <w:t>esting</w:t>
      </w:r>
      <w:r w:rsidR="007D1D03" w:rsidRPr="00FE28CA">
        <w:rPr>
          <w:lang w:val="en-GB" w:eastAsia="de-DE"/>
        </w:rPr>
        <w:t xml:space="preserve"> and </w:t>
      </w:r>
      <w:r w:rsidR="002474DF" w:rsidRPr="00FE28CA">
        <w:rPr>
          <w:lang w:val="en-GB" w:eastAsia="de-DE"/>
        </w:rPr>
        <w:t>d</w:t>
      </w:r>
      <w:r w:rsidR="007D1D03" w:rsidRPr="00CC5315">
        <w:rPr>
          <w:lang w:val="en-GB" w:eastAsia="de-DE"/>
        </w:rPr>
        <w:t>evelopment</w:t>
      </w:r>
      <w:r w:rsidR="007D1D03" w:rsidRPr="00FE28CA">
        <w:rPr>
          <w:lang w:val="en-GB" w:eastAsia="de-DE"/>
        </w:rPr>
        <w:t xml:space="preserve"> and are described with examples in order to create the </w:t>
      </w:r>
      <w:r w:rsidR="004B1B07" w:rsidRPr="00FE28CA">
        <w:rPr>
          <w:lang w:val="en-GB" w:eastAsia="de-DE"/>
        </w:rPr>
        <w:t>s</w:t>
      </w:r>
      <w:r w:rsidR="007D1D03" w:rsidRPr="00CC5315">
        <w:rPr>
          <w:lang w:val="en-GB" w:eastAsia="de-DE"/>
        </w:rPr>
        <w:t>cenario</w:t>
      </w:r>
      <w:r w:rsidR="00881979" w:rsidRPr="00FE28CA">
        <w:rPr>
          <w:lang w:val="en-GB" w:eastAsia="de-DE"/>
        </w:rPr>
        <w:t>s</w:t>
      </w:r>
      <w:r w:rsidR="004B1B07" w:rsidRPr="00FE28CA">
        <w:rPr>
          <w:lang w:val="en-GB" w:eastAsia="de-DE"/>
        </w:rPr>
        <w:t xml:space="preserve"> documented in</w:t>
      </w:r>
      <w:r w:rsidR="007D1D03" w:rsidRPr="00CC5315">
        <w:rPr>
          <w:lang w:val="en-GB" w:eastAsia="de-DE"/>
        </w:rPr>
        <w:t xml:space="preserve"> </w:t>
      </w:r>
      <w:r w:rsidR="007D1D03" w:rsidRPr="00FE28CA">
        <w:rPr>
          <w:lang w:val="en-GB" w:eastAsia="de-DE"/>
        </w:rPr>
        <w:t>respective feature files</w:t>
      </w:r>
      <w:r w:rsidR="00CA6404" w:rsidRPr="00FE28CA">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FE28CA">
        <w:rPr>
          <w:lang w:val="en-GB" w:eastAsia="de-DE"/>
        </w:rPr>
        <w:t xml:space="preserve">be submitted to the quality </w:t>
      </w:r>
      <w:r w:rsidR="00F12B1F" w:rsidRPr="00F12B1F">
        <w:rPr>
          <w:lang w:val="en-GB" w:eastAsia="de-DE"/>
        </w:rPr>
        <w:t>assurance</w:t>
      </w:r>
      <w:r w:rsidR="006C5D7B" w:rsidRPr="00FE28CA">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w:t>
      </w:r>
      <w:r w:rsidR="00D072EF" w:rsidRPr="00FE28CA">
        <w:rPr>
          <w:lang w:val="en-GB" w:eastAsia="de-DE"/>
        </w:rPr>
        <w:t>reviewed</w:t>
      </w:r>
      <w:r w:rsidR="00D072EF" w:rsidRPr="00CC5315">
        <w:rPr>
          <w:lang w:val="en-GB" w:eastAsia="de-DE"/>
        </w:rPr>
        <w:t xml:space="preserve">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sidRPr="00FE28CA">
        <w:rPr>
          <w:lang w:val="en-GB"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sidRPr="00FE28CA">
        <w:rPr>
          <w:lang w:val="en-GB" w:eastAsia="de-DE"/>
        </w:rPr>
        <w:t xml:space="preserve"> the supplier’s glue code</w:t>
      </w:r>
      <w:r w:rsidRPr="00CC5315">
        <w:rPr>
          <w:lang w:val="en-GB" w:eastAsia="de-DE"/>
        </w:rPr>
        <w:t>, it is the responsibility of the tester</w:t>
      </w:r>
      <w:r w:rsidR="007C1F33" w:rsidRPr="00FE28CA">
        <w:rPr>
          <w:lang w:val="en-GB" w:eastAsia="de-DE"/>
        </w:rPr>
        <w:t xml:space="preserve"> to integrate </w:t>
      </w:r>
      <w:r w:rsidR="00F52843" w:rsidRPr="00FE28CA">
        <w:rPr>
          <w:lang w:val="en-GB" w:eastAsia="de-DE"/>
        </w:rPr>
        <w:t>them into the OQ test app and to</w:t>
      </w:r>
      <w:r w:rsidRPr="00CC5315">
        <w:rPr>
          <w:lang w:val="en-GB" w:eastAsia="de-DE"/>
        </w:rPr>
        <w:t xml:space="preserve"> verify </w:t>
      </w:r>
      <w:r w:rsidR="007F41C2" w:rsidRPr="00FE28CA">
        <w:rPr>
          <w:lang w:val="en-GB" w:eastAsia="de-DE"/>
        </w:rPr>
        <w:t>the OQ Test App configured in this way for its proper functioning</w:t>
      </w:r>
      <w:r w:rsidR="00E616AC" w:rsidRPr="00FE28CA">
        <w:rPr>
          <w:lang w:val="en-GB" w:eastAsia="de-DE"/>
        </w:rPr>
        <w:t>.</w:t>
      </w:r>
      <w:r w:rsidR="00C038FB" w:rsidRPr="00FE28CA">
        <w:rPr>
          <w:lang w:val="en-GB" w:eastAsia="de-DE"/>
        </w:rPr>
        <w:t xml:space="preserve"> </w:t>
      </w:r>
      <w:r w:rsidR="005B5EE0" w:rsidRPr="00FE28CA">
        <w:rPr>
          <w:lang w:val="en-GB" w:eastAsia="de-DE"/>
        </w:rPr>
        <w:t>In addition, further quality checks</w:t>
      </w:r>
      <w:r w:rsidR="0017061C" w:rsidRPr="00FE28CA">
        <w:rPr>
          <w:lang w:val="en-GB" w:eastAsia="de-DE"/>
        </w:rPr>
        <w:t xml:space="preserve"> like</w:t>
      </w:r>
      <w:r w:rsidR="00063955" w:rsidRPr="00FE28CA">
        <w:rPr>
          <w:lang w:val="en-GB" w:eastAsia="de-DE"/>
        </w:rPr>
        <w:t xml:space="preserve"> glue</w:t>
      </w:r>
      <w:r w:rsidR="0017061C" w:rsidRPr="00FE28CA">
        <w:rPr>
          <w:lang w:val="en-GB" w:eastAsia="de-DE"/>
        </w:rPr>
        <w:t xml:space="preserve"> code review</w:t>
      </w:r>
      <w:r w:rsidR="00063955" w:rsidRPr="00FE28CA">
        <w:rPr>
          <w:lang w:val="en-GB" w:eastAsia="de-DE"/>
        </w:rPr>
        <w:t xml:space="preserve"> or spot tests</w:t>
      </w:r>
      <w:r w:rsidR="005B5EE0" w:rsidRPr="00FE28CA">
        <w:rPr>
          <w:lang w:val="en-GB" w:eastAsia="de-DE"/>
        </w:rPr>
        <w:t xml:space="preserve"> can be</w:t>
      </w:r>
      <w:r w:rsidR="00C038FB" w:rsidRPr="00FE28CA">
        <w:rPr>
          <w:lang w:val="en-GB" w:eastAsia="de-DE"/>
        </w:rPr>
        <w:t xml:space="preserve"> foreseen</w:t>
      </w:r>
      <w:r w:rsidRPr="00CC5315">
        <w:rPr>
          <w:lang w:val="en-GB" w:eastAsia="de-DE"/>
        </w:rPr>
        <w:t xml:space="preserve">, so that the OQs can be </w:t>
      </w:r>
      <w:r w:rsidR="005B5EE0" w:rsidRPr="00FE28CA">
        <w:rPr>
          <w:lang w:val="en-GB"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77" w:name="_Toc46067055"/>
      <w:bookmarkStart w:id="178" w:name="_Toc46217114"/>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77"/>
      <w:bookmarkEnd w:id="178"/>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FE28CA">
        <w:rPr>
          <w:lang w:val="en-GB"/>
        </w:rPr>
        <w:t xml:space="preserve"> </w:t>
      </w:r>
      <w:r w:rsidR="00B6527F">
        <w:fldChar w:fldCharType="begin"/>
      </w:r>
      <w:r w:rsidR="00B6527F" w:rsidRPr="00FE28CA">
        <w:rPr>
          <w:lang w:val="en-GB"/>
        </w:rPr>
        <w:instrText xml:space="preserve"> REF _Ref45875709 \r \h </w:instrText>
      </w:r>
      <w:r w:rsidR="00B6527F">
        <w:fldChar w:fldCharType="separate"/>
      </w:r>
      <w:r w:rsidR="0063622A" w:rsidRPr="00FE28CA">
        <w:rPr>
          <w:lang w:val="en-GB"/>
        </w:rPr>
        <w:t>5.1</w:t>
      </w:r>
      <w:r w:rsidR="00B6527F">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FE28CA">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79" w:name="_Ref45975953"/>
      <w:bookmarkStart w:id="180" w:name="_Toc46067056"/>
      <w:bookmarkStart w:id="181" w:name="_Toc46217115"/>
      <w:r w:rsidRPr="00CC5315">
        <w:rPr>
          <w:lang w:val="en-GB"/>
        </w:rPr>
        <w:t>Functional Specification is (partially) fused with the OQ process</w:t>
      </w:r>
      <w:bookmarkEnd w:id="179"/>
      <w:bookmarkEnd w:id="180"/>
      <w:bookmarkEnd w:id="181"/>
    </w:p>
    <w:p w14:paraId="5917094B" w14:textId="364FF12A"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FE28CA">
        <w:rPr>
          <w:lang w:val="en-GB" w:eastAsia="de-DE"/>
        </w:rPr>
        <w:t xml:space="preserve">the </w:t>
      </w:r>
      <w:r w:rsidRPr="00CC5315">
        <w:rPr>
          <w:lang w:val="en-GB" w:eastAsia="de-DE"/>
        </w:rPr>
        <w:t xml:space="preserve">design constraints and the definitions of internal and external </w:t>
      </w:r>
      <w:r w:rsidRPr="00321971">
        <w:rPr>
          <w:lang w:val="en-GB" w:eastAsia="de-DE"/>
        </w:rPr>
        <w:t xml:space="preserve">interfaces </w:t>
      </w:r>
      <w:r w:rsidR="000C117E" w:rsidRPr="00321971">
        <w:rPr>
          <w:lang w:val="en-GB" w:eastAsia="de-DE"/>
        </w:rPr>
        <w:t>(</w:t>
      </w:r>
      <w:r w:rsidR="00706EB4" w:rsidRPr="00321971">
        <w:rPr>
          <w:lang w:val="en-CH" w:eastAsia="de-DE"/>
        </w:rPr>
        <w:t>ISPE, 2008</w:t>
      </w:r>
      <w:r w:rsidR="000C117E" w:rsidRPr="00321971">
        <w:rPr>
          <w:lang w:val="en-GB" w:eastAsia="de-DE"/>
        </w:rPr>
        <w:t>, p</w:t>
      </w:r>
      <w:r w:rsidR="00706EB4" w:rsidRPr="00321971">
        <w:rPr>
          <w:lang w:val="en-CH" w:eastAsia="de-DE"/>
        </w:rPr>
        <w:t xml:space="preserve">. </w:t>
      </w:r>
      <w:r w:rsidR="000C117E" w:rsidRPr="00321971">
        <w:rPr>
          <w:lang w:val="en-GB" w:eastAsia="de-DE"/>
        </w:rPr>
        <w:t>175).</w:t>
      </w:r>
      <w:r w:rsidR="000C117E" w:rsidRPr="00CC5315">
        <w:rPr>
          <w:lang w:val="en-GB" w:eastAsia="de-DE"/>
        </w:rPr>
        <w:t xml:space="preserve"> </w:t>
      </w:r>
      <w:r w:rsidR="002D05C7" w:rsidRPr="00CC5315">
        <w:rPr>
          <w:lang w:val="en-GB" w:eastAsia="de-DE"/>
        </w:rPr>
        <w:t xml:space="preserve">GAMP5 further expects that only the actual functional specifications can be </w:t>
      </w:r>
      <w:r w:rsidR="002D05C7" w:rsidRPr="00321971">
        <w:rPr>
          <w:lang w:val="en-GB" w:eastAsia="de-DE"/>
        </w:rPr>
        <w:t xml:space="preserve">tested </w:t>
      </w:r>
      <w:r w:rsidR="00F261D5" w:rsidRPr="00321971">
        <w:rPr>
          <w:lang w:val="en-GB" w:eastAsia="de-DE"/>
        </w:rPr>
        <w:t>(</w:t>
      </w:r>
      <w:r w:rsidR="00321971" w:rsidRPr="00321971">
        <w:rPr>
          <w:lang w:val="en-CH" w:eastAsia="de-DE"/>
        </w:rPr>
        <w:t>ISPE, 2008</w:t>
      </w:r>
      <w:r w:rsidR="00321971" w:rsidRPr="00321971">
        <w:rPr>
          <w:lang w:val="en-GB" w:eastAsia="de-DE"/>
        </w:rPr>
        <w:t>, p</w:t>
      </w:r>
      <w:r w:rsidR="00321971" w:rsidRPr="00321971">
        <w:rPr>
          <w:lang w:val="en-CH" w:eastAsia="de-DE"/>
        </w:rPr>
        <w:t xml:space="preserve">. </w:t>
      </w:r>
      <w:r w:rsidR="00F261D5" w:rsidRPr="00321971">
        <w:rPr>
          <w:lang w:val="en-GB" w:eastAsia="de-DE"/>
        </w:rPr>
        <w:t xml:space="preserve">175). </w:t>
      </w:r>
      <w:r w:rsidR="00B34402" w:rsidRPr="00321971">
        <w:rPr>
          <w:lang w:val="en-GB" w:eastAsia="de-DE"/>
        </w:rPr>
        <w:t>Ac</w:t>
      </w:r>
      <w:r w:rsidR="00B34402" w:rsidRPr="00CC5315">
        <w:rPr>
          <w:lang w:val="en-GB" w:eastAsia="de-DE"/>
        </w:rPr>
        <w:t>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62286EF6"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xml:space="preserve">, the roles of SME and Process Owner are suitable for reviewing and approving the test scripts. According to GAMP5, these roles are also predestined to approve the functional specifications </w:t>
      </w:r>
      <w:r w:rsidR="00DA7D17" w:rsidRPr="00321971">
        <w:rPr>
          <w:lang w:val="en-GB" w:eastAsia="de-DE"/>
        </w:rPr>
        <w:t>(</w:t>
      </w:r>
      <w:r w:rsidR="00321971" w:rsidRPr="00321971">
        <w:rPr>
          <w:lang w:val="en-CH" w:eastAsia="de-DE"/>
        </w:rPr>
        <w:t>ISPE, 2008</w:t>
      </w:r>
      <w:r w:rsidR="00321971" w:rsidRPr="00321971">
        <w:rPr>
          <w:lang w:val="en-GB" w:eastAsia="de-DE"/>
        </w:rPr>
        <w:t xml:space="preserve">, </w:t>
      </w:r>
      <w:r w:rsidR="00DA7D17" w:rsidRPr="00321971">
        <w:rPr>
          <w:lang w:val="en-GB" w:eastAsia="de-DE"/>
        </w:rPr>
        <w:t>p. 175</w:t>
      </w:r>
      <w:r w:rsidR="00321971" w:rsidRPr="00321971">
        <w:rPr>
          <w:lang w:val="en-CH" w:eastAsia="de-DE"/>
        </w:rPr>
        <w:t>,</w:t>
      </w:r>
      <w:r w:rsidR="00DA7D17" w:rsidRPr="00321971">
        <w:rPr>
          <w:lang w:val="en-GB" w:eastAsia="de-DE"/>
        </w:rPr>
        <w:t xml:space="preserve"> p 58</w:t>
      </w:r>
      <w:r w:rsidR="00321971" w:rsidRPr="00321971">
        <w:rPr>
          <w:lang w:val="en-CH" w:eastAsia="de-DE"/>
        </w:rPr>
        <w:t>,</w:t>
      </w:r>
      <w:r w:rsidR="00DA7D17" w:rsidRPr="00321971">
        <w:rPr>
          <w:lang w:val="en-GB" w:eastAsia="de-DE"/>
        </w:rPr>
        <w:t xml:space="preserve"> p. 60).</w:t>
      </w:r>
      <w:r w:rsidR="00DA7D17" w:rsidRPr="00CC5315">
        <w:rPr>
          <w:lang w:val="en-GB" w:eastAsia="de-DE"/>
        </w:rPr>
        <w:t xml:space="preserve">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FE28CA">
        <w:rPr>
          <w:lang w:val="en-GB" w:eastAsia="de-DE"/>
        </w:rPr>
        <w:t xml:space="preserve"> adapted</w:t>
      </w:r>
      <w:r w:rsidRPr="00CC5315">
        <w:rPr>
          <w:lang w:val="en-GB" w:eastAsia="de-DE"/>
        </w:rPr>
        <w:t xml:space="preserve"> GAMP5-</w:t>
      </w:r>
      <w:r w:rsidR="00DD5B49" w:rsidRPr="00FE28CA">
        <w:rPr>
          <w:lang w:val="en-GB" w:eastAsia="de-DE"/>
        </w:rPr>
        <w:t>f</w:t>
      </w:r>
      <w:r w:rsidRPr="00CC5315">
        <w:rPr>
          <w:lang w:val="en-GB" w:eastAsia="de-DE"/>
        </w:rPr>
        <w:t xml:space="preserve">unctional </w:t>
      </w:r>
      <w:r w:rsidR="00DD5B49" w:rsidRPr="00FE28CA">
        <w:rPr>
          <w:lang w:val="en-GB" w:eastAsia="de-DE"/>
        </w:rPr>
        <w:t>s</w:t>
      </w:r>
      <w:r w:rsidRPr="00CC5315">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FE28CA">
        <w:rPr>
          <w:lang w:val="en-GB" w:eastAsia="de-DE"/>
        </w:rPr>
        <w:t xml:space="preserve"> </w:t>
      </w:r>
      <w:r w:rsidR="003924FE">
        <w:rPr>
          <w:lang w:eastAsia="de-DE"/>
        </w:rPr>
        <w:fldChar w:fldCharType="begin"/>
      </w:r>
      <w:r w:rsidR="003924FE" w:rsidRPr="00FE28CA">
        <w:rPr>
          <w:lang w:val="en-GB" w:eastAsia="de-DE"/>
        </w:rPr>
        <w:instrText xml:space="preserve"> REF _Ref45876852 \h </w:instrText>
      </w:r>
      <w:r w:rsidR="003924FE">
        <w:rPr>
          <w:lang w:eastAsia="de-DE"/>
        </w:rPr>
      </w:r>
      <w:r w:rsidR="003924FE">
        <w:rPr>
          <w:lang w:eastAsia="de-DE"/>
        </w:rPr>
        <w:fldChar w:fldCharType="separate"/>
      </w:r>
      <w:r w:rsidR="003924FE" w:rsidRPr="00CC5315">
        <w:rPr>
          <w:lang w:val="en-GB"/>
        </w:rPr>
        <w:t xml:space="preserve">Figure </w:t>
      </w:r>
      <w:r w:rsidR="003924FE" w:rsidRPr="00CC5315">
        <w:rPr>
          <w:noProof/>
          <w:lang w:val="en-GB"/>
        </w:rPr>
        <w:t>3</w:t>
      </w:r>
      <w:r w:rsidR="003924FE" w:rsidRPr="00FE28CA">
        <w:rPr>
          <w:lang w:val="en-GB"/>
        </w:rPr>
        <w:t>: Design- and verification process according to GAMP5</w:t>
      </w:r>
      <w:r w:rsidR="003924FE">
        <w:rPr>
          <w:lang w:eastAsia="de-DE"/>
        </w:rPr>
        <w:fldChar w:fldCharType="end"/>
      </w:r>
      <w:r w:rsidR="00D52CB8" w:rsidRPr="00CC5315">
        <w:rPr>
          <w:lang w:val="en-GB" w:eastAsia="de-DE"/>
        </w:rPr>
        <w:t xml:space="preserve">) and </w:t>
      </w:r>
      <w:r w:rsidR="003924FE" w:rsidRPr="00FE28CA">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82" w:name="_Toc46067057"/>
      <w:bookmarkStart w:id="183" w:name="_Toc46217116"/>
      <w:r w:rsidRPr="00CC5315">
        <w:rPr>
          <w:lang w:val="en-GB"/>
        </w:rPr>
        <w:t>New Elements are Required</w:t>
      </w:r>
      <w:bookmarkEnd w:id="182"/>
      <w:bookmarkEnd w:id="183"/>
    </w:p>
    <w:p w14:paraId="382048EB" w14:textId="5E59A2D2" w:rsidR="00F607D1" w:rsidRPr="00FE28CA" w:rsidRDefault="00176F0A" w:rsidP="00F607D1">
      <w:pPr>
        <w:rPr>
          <w:lang w:val="en-GB"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sidRPr="00FE28CA">
        <w:rPr>
          <w:lang w:val="en-GB"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FE28CA">
        <w:rPr>
          <w:lang w:val="en-GB" w:eastAsia="de-DE"/>
        </w:rPr>
        <w:t xml:space="preserve"> (spot tests</w:t>
      </w:r>
      <w:r w:rsidR="00B23B2E" w:rsidRPr="00FE28CA">
        <w:rPr>
          <w:lang w:val="en-GB" w:eastAsia="de-DE"/>
        </w:rPr>
        <w:t>)</w:t>
      </w:r>
      <w:r w:rsidRPr="003C34DE">
        <w:rPr>
          <w:lang w:val="en-GB" w:eastAsia="de-DE"/>
        </w:rPr>
        <w:t xml:space="preserve">. To </w:t>
      </w:r>
      <w:r w:rsidR="00B23B2E" w:rsidRPr="00FE28CA">
        <w:rPr>
          <w:lang w:val="en-GB" w:eastAsia="de-DE"/>
        </w:rPr>
        <w:t xml:space="preserve">be able to </w:t>
      </w:r>
      <w:r w:rsidR="00073901" w:rsidRPr="00FE28CA">
        <w:rPr>
          <w:lang w:val="en-GB" w:eastAsia="de-DE"/>
        </w:rPr>
        <w:t>fulfil these new tasks</w:t>
      </w:r>
      <w:r w:rsidRPr="003C34DE">
        <w:rPr>
          <w:lang w:val="en-GB" w:eastAsia="de-DE"/>
        </w:rPr>
        <w:t>, a tester within the new process requires</w:t>
      </w:r>
      <w:r w:rsidR="000E3C98" w:rsidRPr="00FE28CA">
        <w:rPr>
          <w:lang w:val="en-GB" w:eastAsia="de-DE"/>
        </w:rPr>
        <w:t xml:space="preserve"> test management</w:t>
      </w:r>
      <w:r w:rsidRPr="003C34DE">
        <w:rPr>
          <w:lang w:val="en-GB" w:eastAsia="de-DE"/>
        </w:rPr>
        <w:t xml:space="preserve"> experience</w:t>
      </w:r>
      <w:r w:rsidR="000E3C98" w:rsidRPr="00FE28CA">
        <w:rPr>
          <w:lang w:val="en-GB" w:eastAsia="de-DE"/>
        </w:rPr>
        <w:t xml:space="preserve"> and experience</w:t>
      </w:r>
      <w:r w:rsidRPr="003C34DE">
        <w:rPr>
          <w:lang w:val="en-GB" w:eastAsia="de-DE"/>
        </w:rPr>
        <w:t xml:space="preserve"> with test automation and must</w:t>
      </w:r>
      <w:r w:rsidR="003D0311" w:rsidRPr="00FE28CA">
        <w:rPr>
          <w:lang w:val="en-GB" w:eastAsia="de-DE"/>
        </w:rPr>
        <w:t xml:space="preserve"> therefore</w:t>
      </w:r>
      <w:r w:rsidRPr="003C34DE">
        <w:rPr>
          <w:lang w:val="en-GB" w:eastAsia="de-DE"/>
        </w:rPr>
        <w:t xml:space="preserve"> be able to read and understand code</w:t>
      </w:r>
      <w:r w:rsidRPr="00FE28CA">
        <w:rPr>
          <w:lang w:val="en-GB" w:eastAsia="de-DE"/>
        </w:rPr>
        <w:t xml:space="preserve"> -</w:t>
      </w:r>
      <w:r w:rsidRPr="003C34DE">
        <w:rPr>
          <w:lang w:val="en-GB" w:eastAsia="de-DE"/>
        </w:rPr>
        <w:t xml:space="preserve"> </w:t>
      </w:r>
      <w:r w:rsidRPr="00FE28CA">
        <w:rPr>
          <w:lang w:val="en-GB" w:eastAsia="de-DE"/>
        </w:rPr>
        <w:t>i</w:t>
      </w:r>
      <w:r w:rsidRPr="003C34DE">
        <w:rPr>
          <w:lang w:val="en-GB" w:eastAsia="de-DE"/>
        </w:rPr>
        <w:t>. e. he</w:t>
      </w:r>
      <w:r w:rsidR="003D0311" w:rsidRPr="00FE28CA">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FE28CA"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FE28CA">
        <w:rPr>
          <w:lang w:val="en-GB" w:eastAsia="de-DE"/>
        </w:rPr>
        <w:t xml:space="preserve"> (compare </w:t>
      </w:r>
      <w:r w:rsidR="009F4EC0">
        <w:rPr>
          <w:lang w:eastAsia="de-DE"/>
        </w:rPr>
        <w:fldChar w:fldCharType="begin"/>
      </w:r>
      <w:r w:rsidR="009F4EC0" w:rsidRPr="00FE28CA">
        <w:rPr>
          <w:lang w:val="en-GB" w:eastAsia="de-DE"/>
        </w:rPr>
        <w:instrText xml:space="preserve"> REF _Ref45877486 \r \h </w:instrText>
      </w:r>
      <w:r w:rsidR="009F4EC0">
        <w:rPr>
          <w:lang w:eastAsia="de-DE"/>
        </w:rPr>
      </w:r>
      <w:r w:rsidR="009F4EC0">
        <w:rPr>
          <w:lang w:eastAsia="de-DE"/>
        </w:rPr>
        <w:fldChar w:fldCharType="separate"/>
      </w:r>
      <w:r w:rsidR="009F4EC0" w:rsidRPr="00FE28CA">
        <w:rPr>
          <w:lang w:val="en-GB" w:eastAsia="de-DE"/>
        </w:rPr>
        <w:t>3.1.5</w:t>
      </w:r>
      <w:r w:rsidR="009F4EC0">
        <w:rPr>
          <w:lang w:eastAsia="de-DE"/>
        </w:rPr>
        <w:fldChar w:fldCharType="end"/>
      </w:r>
      <w:r w:rsidR="009F4EC0" w:rsidRPr="00FE28CA">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84" w:name="_Toc46067058"/>
      <w:bookmarkStart w:id="185" w:name="_Toc46217117"/>
      <w:r w:rsidRPr="00CC5315">
        <w:rPr>
          <w:lang w:val="en-GB"/>
        </w:rPr>
        <w:t>Changes in the Documentation Set-Up</w:t>
      </w:r>
      <w:bookmarkEnd w:id="184"/>
      <w:bookmarkEnd w:id="185"/>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6BDBE6B7" w:rsidR="00B311AC" w:rsidRPr="00FE28CA" w:rsidRDefault="00486A44" w:rsidP="00486A44">
      <w:pPr>
        <w:pStyle w:val="Caption"/>
        <w:rPr>
          <w:lang w:val="en-GB"/>
        </w:rPr>
      </w:pPr>
      <w:bookmarkStart w:id="186" w:name="_Toc46067140"/>
      <w:bookmarkStart w:id="187" w:name="_Toc4623752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20</w:t>
      </w:r>
      <w:r w:rsidRPr="00CC5315">
        <w:rPr>
          <w:lang w:val="en-GB"/>
        </w:rPr>
        <w:fldChar w:fldCharType="end"/>
      </w:r>
      <w:r w:rsidRPr="00FE28CA">
        <w:rPr>
          <w:lang w:val="en-GB"/>
        </w:rPr>
        <w:t>: The documents are no longer structured according to the type 'User Requirement', 'Functional Specification', 'Test Scripts', but according to the functionality of the application, which is completely represented in each document</w:t>
      </w:r>
      <w:bookmarkEnd w:id="186"/>
      <w:bookmarkEnd w:id="187"/>
    </w:p>
    <w:p w14:paraId="1AF7681B" w14:textId="77777777" w:rsidR="00304B91" w:rsidRPr="00CC5315" w:rsidRDefault="00304B91" w:rsidP="006726B6">
      <w:pPr>
        <w:rPr>
          <w:lang w:val="en-GB" w:eastAsia="de-DE"/>
        </w:rPr>
      </w:pPr>
    </w:p>
    <w:p w14:paraId="50595688" w14:textId="74DA3588"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r w:rsidR="00BC16DF" w:rsidRPr="00FE28CA">
        <w:rPr>
          <w:lang w:val="en-GB" w:eastAsia="de-DE"/>
        </w:rPr>
        <w:t>ea</w:t>
      </w:r>
      <w:r w:rsidRPr="00CC5315">
        <w:rPr>
          <w:lang w:val="en-GB" w:eastAsia="de-DE"/>
        </w:rPr>
        <w:t>ture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FC7B34" w:rsidRPr="00FC7B34">
        <w:rPr>
          <w:lang w:val="en-GB"/>
        </w:rPr>
        <w:t>(Hellesøy, 2015)</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88" w:name="_Toc46067059"/>
      <w:bookmarkStart w:id="189" w:name="_Toc46217118"/>
      <w:r w:rsidRPr="00FE28CA">
        <w:rPr>
          <w:lang w:val="en-GB"/>
        </w:rPr>
        <w:t xml:space="preserve">Conclusions after </w:t>
      </w:r>
      <w:r w:rsidR="00A62764" w:rsidRPr="00FE28CA">
        <w:rPr>
          <w:lang w:val="en-GB"/>
        </w:rPr>
        <w:t>Analysis of the GAMP5 Requirement and the Processes</w:t>
      </w:r>
      <w:bookmarkEnd w:id="188"/>
      <w:bookmarkEnd w:id="189"/>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sidRPr="00FE28CA">
        <w:rPr>
          <w:lang w:val="en-GB"/>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90" w:name="_Ref45967818"/>
      <w:bookmarkStart w:id="191" w:name="_Toc46067060"/>
      <w:bookmarkStart w:id="192" w:name="_Toc46217119"/>
      <w:r w:rsidRPr="00CC5315">
        <w:rPr>
          <w:lang w:val="en-GB"/>
        </w:rPr>
        <w:lastRenderedPageBreak/>
        <w:t>Prototyping</w:t>
      </w:r>
      <w:bookmarkEnd w:id="190"/>
      <w:bookmarkEnd w:id="191"/>
      <w:bookmarkEnd w:id="192"/>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sidRPr="00FE28CA">
        <w:rPr>
          <w:lang w:val="en-GB"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sidRPr="00FE28CA">
        <w:rPr>
          <w:lang w:val="en-GB" w:eastAsia="de-DE"/>
        </w:rPr>
        <w:t>are</w:t>
      </w:r>
      <w:r w:rsidR="00B82D41" w:rsidRPr="00CC5315">
        <w:rPr>
          <w:lang w:val="en-GB" w:eastAsia="de-DE"/>
        </w:rPr>
        <w:t xml:space="preserve"> described</w:t>
      </w:r>
      <w:r w:rsidR="002629A0" w:rsidRPr="00CC5315">
        <w:rPr>
          <w:lang w:val="en-GB" w:eastAsia="de-DE"/>
        </w:rPr>
        <w:t xml:space="preserve"> </w:t>
      </w:r>
      <w:r w:rsidR="00CB2292" w:rsidRPr="00FE28CA">
        <w:rPr>
          <w:lang w:val="en-GB" w:eastAsia="de-DE"/>
        </w:rPr>
        <w:t xml:space="preserve">in </w:t>
      </w:r>
      <w:r w:rsidR="004808DA" w:rsidRPr="00FE28CA">
        <w:rPr>
          <w:lang w:val="en-GB" w:eastAsia="de-DE"/>
        </w:rPr>
        <w:t xml:space="preserve">chapter </w:t>
      </w:r>
      <w:r w:rsidR="00B67C0B">
        <w:rPr>
          <w:lang w:eastAsia="de-DE"/>
        </w:rPr>
        <w:fldChar w:fldCharType="begin"/>
      </w:r>
      <w:r w:rsidR="00B67C0B" w:rsidRPr="00FE28CA">
        <w:rPr>
          <w:lang w:val="en-GB" w:eastAsia="de-DE"/>
        </w:rPr>
        <w:instrText xml:space="preserve"> REF _Ref45879009 \r \h </w:instrText>
      </w:r>
      <w:r w:rsidR="00B67C0B">
        <w:rPr>
          <w:lang w:eastAsia="de-DE"/>
        </w:rPr>
      </w:r>
      <w:r w:rsidR="00B67C0B">
        <w:rPr>
          <w:lang w:eastAsia="de-DE"/>
        </w:rPr>
        <w:fldChar w:fldCharType="separate"/>
      </w:r>
      <w:r w:rsidR="00B67C0B" w:rsidRPr="00FE28CA">
        <w:rPr>
          <w:lang w:val="en-GB" w:eastAsia="de-DE"/>
        </w:rPr>
        <w:t>6.3</w:t>
      </w:r>
      <w:r w:rsidR="00B67C0B">
        <w:rPr>
          <w:lang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sidRPr="00FE28CA">
        <w:rPr>
          <w:lang w:val="en-GB"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sidRPr="00FE28CA">
        <w:rPr>
          <w:lang w:val="en-GB"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93" w:name="_Toc46067061"/>
      <w:bookmarkStart w:id="194" w:name="_Ref46152463"/>
      <w:bookmarkStart w:id="195" w:name="_Toc46217120"/>
      <w:r w:rsidRPr="00CC5315">
        <w:rPr>
          <w:lang w:val="en-GB"/>
        </w:rPr>
        <w:t xml:space="preserve">System Context and </w:t>
      </w:r>
      <w:r w:rsidR="0070134F" w:rsidRPr="00CC5315">
        <w:rPr>
          <w:lang w:val="en-GB"/>
        </w:rPr>
        <w:t>Application Design</w:t>
      </w:r>
      <w:bookmarkEnd w:id="193"/>
      <w:bookmarkEnd w:id="194"/>
      <w:bookmarkEnd w:id="195"/>
    </w:p>
    <w:p w14:paraId="30F70AA5" w14:textId="61140FD4" w:rsidR="00FA56AA" w:rsidRPr="00FE28CA" w:rsidRDefault="006C18FD" w:rsidP="0070134F">
      <w:pPr>
        <w:rPr>
          <w:lang w:val="en-GB"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sidRPr="00FE28CA">
        <w:rPr>
          <w:lang w:val="en-GB" w:eastAsia="de-DE"/>
        </w:rPr>
        <w:t xml:space="preserve"> also</w:t>
      </w:r>
      <w:r w:rsidR="00FA56AA" w:rsidRPr="00CC5315">
        <w:rPr>
          <w:lang w:val="en-GB" w:eastAsia="de-DE"/>
        </w:rPr>
        <w:t xml:space="preserve"> shown </w:t>
      </w:r>
      <w:r w:rsidR="00B20869" w:rsidRPr="00FE28CA">
        <w:rPr>
          <w:lang w:val="en-GB" w:eastAsia="de-DE"/>
        </w:rPr>
        <w:t xml:space="preserve">in </w:t>
      </w:r>
      <w:r w:rsidR="00B20869">
        <w:rPr>
          <w:highlight w:val="yellow"/>
          <w:lang w:eastAsia="de-DE"/>
        </w:rPr>
        <w:fldChar w:fldCharType="begin"/>
      </w:r>
      <w:r w:rsidR="00B20869" w:rsidRPr="00FE28CA">
        <w:rPr>
          <w:lang w:val="en-GB" w:eastAsia="de-DE"/>
        </w:rPr>
        <w:instrText xml:space="preserve"> REF _Ref45879088 \h </w:instrText>
      </w:r>
      <w:r w:rsidR="00B20869">
        <w:rPr>
          <w:highlight w:val="yellow"/>
          <w:lang w:eastAsia="de-DE"/>
        </w:rPr>
      </w:r>
      <w:r w:rsidR="00B20869">
        <w:rPr>
          <w:highlight w:val="yellow"/>
          <w:lang w:eastAsia="de-DE"/>
        </w:rPr>
        <w:fldChar w:fldCharType="separate"/>
      </w:r>
      <w:r w:rsidR="004E6205" w:rsidRPr="00CC5315">
        <w:rPr>
          <w:lang w:val="en-GB"/>
        </w:rPr>
        <w:t xml:space="preserve">Figure </w:t>
      </w:r>
      <w:r w:rsidR="004E6205" w:rsidRPr="00CC5315">
        <w:rPr>
          <w:noProof/>
          <w:lang w:val="en-GB"/>
        </w:rPr>
        <w:t>20</w:t>
      </w:r>
      <w:r w:rsidR="00B20869">
        <w:rPr>
          <w:highlight w:val="yellow"/>
          <w:lang w:eastAsia="de-DE"/>
        </w:rPr>
        <w:fldChar w:fldCharType="end"/>
      </w:r>
      <w:r w:rsidR="00A4718D" w:rsidRPr="00FE28CA">
        <w:rPr>
          <w:lang w:val="en-GB"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sidRPr="00FE28CA">
        <w:rPr>
          <w:lang w:val="en-GB"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r w:rsidR="00AD7A73" w:rsidRPr="00CC5315">
        <w:rPr>
          <w:lang w:val="en-GB" w:eastAsia="de-DE"/>
        </w:rPr>
        <w:t>functionalit</w:t>
      </w:r>
      <w:r w:rsidR="005A0501" w:rsidRPr="00FE28CA">
        <w:rPr>
          <w:lang w:val="en-GB" w:eastAsia="de-DE"/>
        </w:rPr>
        <w:t>ies</w:t>
      </w:r>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sidRPr="00FE28CA">
        <w:rPr>
          <w:lang w:val="en-GB"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FE28CA">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FE28CA">
        <w:rPr>
          <w:lang w:val="en-GB" w:eastAsia="de-DE"/>
        </w:rPr>
        <w:t>xml</w:t>
      </w:r>
      <w:r w:rsidR="0032686D" w:rsidRPr="00FE28CA">
        <w:rPr>
          <w:lang w:val="en-GB" w:eastAsia="de-DE"/>
        </w:rPr>
        <w:t xml:space="preserve"> and</w:t>
      </w:r>
      <w:r w:rsidR="00FA7A36" w:rsidRPr="00FE28CA">
        <w:rPr>
          <w:lang w:val="en-GB" w:eastAsia="de-DE"/>
        </w:rPr>
        <w:t xml:space="preserve"> the screenshots in png</w:t>
      </w:r>
      <w:r w:rsidR="000D1B54" w:rsidRPr="00CC5315">
        <w:rPr>
          <w:lang w:val="en-GB" w:eastAsia="de-DE"/>
        </w:rPr>
        <w:t xml:space="preserve">, </w:t>
      </w:r>
      <w:r w:rsidR="00FA7A36" w:rsidRPr="00FE28CA">
        <w:rPr>
          <w:lang w:val="en-GB" w:eastAsia="de-DE"/>
        </w:rPr>
        <w:t>so that they can be</w:t>
      </w:r>
      <w:r w:rsidR="000D1B54" w:rsidRPr="00CC5315">
        <w:rPr>
          <w:lang w:val="en-GB" w:eastAsia="de-DE"/>
        </w:rPr>
        <w:t xml:space="preserve"> displayed in </w:t>
      </w:r>
      <w:r w:rsidR="000D1B54" w:rsidRPr="00CC5315">
        <w:rPr>
          <w:bCs/>
          <w:lang w:val="en-GB" w:eastAsia="de-DE"/>
        </w:rPr>
        <w:t>Scenarioo</w:t>
      </w:r>
      <w:r w:rsidR="000D1B54" w:rsidRPr="00CC5315">
        <w:rPr>
          <w:lang w:val="en-GB" w:eastAsia="de-DE"/>
        </w:rPr>
        <w:t>.</w:t>
      </w:r>
    </w:p>
    <w:p w14:paraId="09593F4E" w14:textId="2E63ACAC" w:rsidR="0070134F" w:rsidRPr="00CC5315" w:rsidRDefault="000D1B54" w:rsidP="009C718D">
      <w:pPr>
        <w:pStyle w:val="ListParagraph"/>
        <w:numPr>
          <w:ilvl w:val="0"/>
          <w:numId w:val="20"/>
        </w:numPr>
        <w:rPr>
          <w:lang w:val="en-GB" w:eastAsia="de-DE"/>
        </w:rPr>
      </w:pPr>
      <w:r w:rsidRPr="00CC5315">
        <w:rPr>
          <w:b/>
          <w:lang w:val="en-GB" w:eastAsia="de-DE"/>
        </w:rPr>
        <w:t>Scenarioo</w:t>
      </w:r>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w:t>
      </w:r>
      <w:r w:rsidR="00321971">
        <w:rPr>
          <w:lang w:val="en-CH" w:eastAsia="de-DE"/>
        </w:rPr>
        <w:t xml:space="preserve"> its home page</w:t>
      </w:r>
      <w:r w:rsidRPr="00CC5315">
        <w:rPr>
          <w:lang w:val="en-GB" w:eastAsia="de-DE"/>
        </w:rPr>
        <w:t xml:space="preserve"> </w:t>
      </w:r>
      <w:r w:rsidR="00321971" w:rsidRPr="00321971">
        <w:rPr>
          <w:lang w:val="en-GB"/>
        </w:rPr>
        <w:t>(Scenarioo, n.d.-a)</w:t>
      </w:r>
      <w:r w:rsidR="00FA56AA" w:rsidRPr="00CC5315">
        <w:rPr>
          <w:lang w:val="en-GB"/>
        </w:rPr>
        <w:t xml:space="preserve">. </w:t>
      </w:r>
      <w:r w:rsidR="00014EE9" w:rsidRPr="00CC5315">
        <w:rPr>
          <w:bCs/>
          <w:lang w:val="en-GB" w:eastAsia="de-DE"/>
        </w:rPr>
        <w:t>Scenarioo</w:t>
      </w:r>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Pr>
          <w:noProof/>
          <w:lang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0847F857" w:rsidR="007105AA" w:rsidRPr="00CC5315" w:rsidRDefault="00281D7D" w:rsidP="0051200B">
      <w:pPr>
        <w:pStyle w:val="Caption"/>
        <w:rPr>
          <w:lang w:val="en-GB"/>
        </w:rPr>
      </w:pPr>
      <w:bookmarkStart w:id="196" w:name="_Ref45879088"/>
      <w:bookmarkStart w:id="197" w:name="_Toc46067141"/>
      <w:bookmarkStart w:id="198" w:name="_Toc4623752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21</w:t>
      </w:r>
      <w:r w:rsidRPr="00CC5315">
        <w:rPr>
          <w:lang w:val="en-GB"/>
        </w:rPr>
        <w:fldChar w:fldCharType="end"/>
      </w:r>
      <w:bookmarkEnd w:id="196"/>
      <w:r w:rsidRPr="00FE28CA">
        <w:rPr>
          <w:lang w:val="en-GB"/>
        </w:rPr>
        <w:t>: System context of the Prototype Design according to the C4 model</w:t>
      </w:r>
      <w:bookmarkEnd w:id="197"/>
      <w:bookmarkEnd w:id="198"/>
    </w:p>
    <w:p w14:paraId="07653A60" w14:textId="09C98EBF" w:rsidR="002E5082" w:rsidRPr="00CC5315" w:rsidRDefault="00EE7577" w:rsidP="002E5082">
      <w:pPr>
        <w:pStyle w:val="Heading2"/>
        <w:rPr>
          <w:lang w:val="en-GB"/>
        </w:rPr>
      </w:pPr>
      <w:bookmarkStart w:id="199" w:name="_Toc46067062"/>
      <w:bookmarkStart w:id="200" w:name="_Toc46217121"/>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99"/>
      <w:bookmarkEnd w:id="200"/>
    </w:p>
    <w:p w14:paraId="6DD4D441" w14:textId="77777777" w:rsidR="005653ED" w:rsidRPr="00CC5315" w:rsidRDefault="005653ED" w:rsidP="005653ED">
      <w:pPr>
        <w:pStyle w:val="Heading3"/>
        <w:rPr>
          <w:lang w:val="en-GB"/>
        </w:rPr>
      </w:pPr>
      <w:bookmarkStart w:id="201" w:name="_Toc46067063"/>
      <w:bookmarkStart w:id="202" w:name="_Toc46217122"/>
      <w:r w:rsidRPr="00CC5315">
        <w:rPr>
          <w:lang w:val="en-GB"/>
        </w:rPr>
        <w:t>The Java Business Application</w:t>
      </w:r>
      <w:bookmarkEnd w:id="201"/>
      <w:bookmarkEnd w:id="202"/>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sidRPr="00FE28CA">
        <w:rPr>
          <w:lang w:val="en-GB"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sidRPr="00FE28CA">
        <w:rPr>
          <w:lang w:val="en-GB" w:eastAsia="de-DE"/>
        </w:rPr>
        <w:t>recorded</w:t>
      </w:r>
      <w:r w:rsidR="003F671E" w:rsidRPr="00FE28CA">
        <w:rPr>
          <w:lang w:val="en-GB"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Pr>
          <w:noProof/>
          <w:lang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3093DEF8" w:rsidR="003B3C9D" w:rsidRPr="00CC5315" w:rsidRDefault="00364973" w:rsidP="00364973">
      <w:pPr>
        <w:pStyle w:val="Caption"/>
        <w:rPr>
          <w:lang w:val="en-GB"/>
        </w:rPr>
      </w:pPr>
      <w:bookmarkStart w:id="203" w:name="_Toc46067142"/>
      <w:bookmarkStart w:id="204" w:name="_Toc4623752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22</w:t>
      </w:r>
      <w:r w:rsidRPr="00CC5315">
        <w:rPr>
          <w:lang w:val="en-GB"/>
        </w:rPr>
        <w:fldChar w:fldCharType="end"/>
      </w:r>
      <w:r w:rsidRPr="00FE28CA">
        <w:rPr>
          <w:lang w:val="en-GB"/>
        </w:rPr>
        <w:t>: Overview of exemplary functionalities of the JBA</w:t>
      </w:r>
      <w:bookmarkEnd w:id="203"/>
      <w:bookmarkEnd w:id="204"/>
    </w:p>
    <w:p w14:paraId="3584B882" w14:textId="1FD23B5C" w:rsidR="003E540D" w:rsidRDefault="005653ED" w:rsidP="005653ED">
      <w:pPr>
        <w:rPr>
          <w:lang w:val="en-GB" w:eastAsia="de-DE"/>
        </w:rPr>
      </w:pPr>
      <w:r w:rsidRPr="00CC5315">
        <w:rPr>
          <w:lang w:val="en-GB" w:eastAsia="de-DE"/>
        </w:rPr>
        <w:lastRenderedPageBreak/>
        <w:t>Generally</w:t>
      </w:r>
      <w:r w:rsidR="00424CC1" w:rsidRPr="00FE28CA">
        <w:rPr>
          <w:lang w:val="en-GB" w:eastAsia="de-DE"/>
        </w:rPr>
        <w:t>,</w:t>
      </w:r>
      <w:r w:rsidRPr="00CC5315">
        <w:rPr>
          <w:lang w:val="en-GB" w:eastAsia="de-DE"/>
        </w:rPr>
        <w:t xml:space="preserve"> the business requirements of the JBA are not relevant to investigate BDD suitability for OQ Automation in GxP. </w:t>
      </w:r>
      <w:r w:rsidR="005028A5" w:rsidRPr="00FE28CA">
        <w:rPr>
          <w:lang w:val="en-GB" w:eastAsia="de-DE"/>
        </w:rPr>
        <w:t>Nevertheless,</w:t>
      </w:r>
      <w:r w:rsidRPr="00CC5315">
        <w:rPr>
          <w:lang w:val="en-GB" w:eastAsia="de-DE"/>
        </w:rPr>
        <w:t xml:space="preserve"> includes a feature to demonstrate how to deal with risks (registration of the baseline weight measurement) and another </w:t>
      </w:r>
      <w:r w:rsidR="005028A5" w:rsidRPr="00FE28CA">
        <w:rPr>
          <w:lang w:val="en-GB" w:eastAsia="de-DE"/>
        </w:rPr>
        <w:t>one</w:t>
      </w:r>
      <w:r w:rsidRPr="00CC5315">
        <w:rPr>
          <w:lang w:val="en-GB" w:eastAsia="de-DE"/>
        </w:rPr>
        <w:t xml:space="preserve"> to demonstrate how to deal with functionalities needed in order to be compliant (</w:t>
      </w:r>
      <w:r w:rsidR="006702CE" w:rsidRPr="00FE28CA">
        <w:rPr>
          <w:lang w:val="en-GB" w:eastAsia="de-DE"/>
        </w:rPr>
        <w:t xml:space="preserve">informed </w:t>
      </w:r>
      <w:r w:rsidRPr="00CC5315">
        <w:rPr>
          <w:lang w:val="en-GB" w:eastAsia="de-DE"/>
        </w:rPr>
        <w:t>consent). Additionally, all implemented functionalities serve to test the overall GAMP5 OQ requirements for automated testing.</w:t>
      </w:r>
      <w:r w:rsidR="001B19FA" w:rsidRPr="00FE28CA">
        <w:rPr>
          <w:lang w:val="en-GB" w:eastAsia="de-DE"/>
        </w:rPr>
        <w:t xml:space="preserve"> </w:t>
      </w:r>
    </w:p>
    <w:p w14:paraId="1A1CDDB1" w14:textId="5D2ECC4D" w:rsidR="00067693" w:rsidRPr="00FE28CA" w:rsidRDefault="00705516" w:rsidP="005653ED">
      <w:pPr>
        <w:rPr>
          <w:lang w:val="en-GB" w:eastAsia="de-DE"/>
        </w:rPr>
      </w:pPr>
      <w:r w:rsidRPr="00FE28CA">
        <w:rPr>
          <w:lang w:val="en-GB" w:eastAsia="de-DE"/>
        </w:rPr>
        <w:t xml:space="preserve">As shown </w:t>
      </w:r>
      <w:r w:rsidR="00BD21BB" w:rsidRPr="00FE28CA">
        <w:rPr>
          <w:lang w:val="en-GB" w:eastAsia="de-DE"/>
        </w:rPr>
        <w:t xml:space="preserve">in </w:t>
      </w:r>
      <w:r w:rsidR="00BD21BB">
        <w:rPr>
          <w:lang w:eastAsia="de-DE"/>
        </w:rPr>
        <w:fldChar w:fldCharType="begin"/>
      </w:r>
      <w:r w:rsidR="00BD21BB" w:rsidRPr="00FE28CA">
        <w:rPr>
          <w:lang w:val="en-GB" w:eastAsia="de-DE"/>
        </w:rPr>
        <w:instrText xml:space="preserve"> REF _Ref45879088 \h </w:instrText>
      </w:r>
      <w:r w:rsidR="00BD21BB">
        <w:rPr>
          <w:lang w:eastAsia="de-DE"/>
        </w:rPr>
      </w:r>
      <w:r w:rsidR="00BD21BB">
        <w:rPr>
          <w:lang w:eastAsia="de-DE"/>
        </w:rPr>
        <w:fldChar w:fldCharType="separate"/>
      </w:r>
      <w:r w:rsidR="00BD21BB" w:rsidRPr="00CC5315">
        <w:rPr>
          <w:lang w:val="en-GB"/>
        </w:rPr>
        <w:t xml:space="preserve">Figure </w:t>
      </w:r>
      <w:r w:rsidR="00BD21BB" w:rsidRPr="00CC5315">
        <w:rPr>
          <w:noProof/>
          <w:lang w:val="en-GB"/>
        </w:rPr>
        <w:t>20</w:t>
      </w:r>
      <w:r w:rsidR="00BD21BB">
        <w:rPr>
          <w:lang w:eastAsia="de-DE"/>
        </w:rPr>
        <w:fldChar w:fldCharType="end"/>
      </w:r>
      <w:r w:rsidR="00BD21BB" w:rsidRPr="00FE28CA">
        <w:rPr>
          <w:lang w:val="en-GB" w:eastAsia="de-DE"/>
        </w:rPr>
        <w:t xml:space="preserve"> </w:t>
      </w:r>
      <w:r w:rsidRPr="00FE28CA">
        <w:rPr>
          <w:lang w:val="en-GB" w:eastAsia="de-DE"/>
        </w:rPr>
        <w:t>it is conceived as 3</w:t>
      </w:r>
      <w:r w:rsidR="005B2F93" w:rsidRPr="00FE28CA">
        <w:rPr>
          <w:lang w:val="en-GB" w:eastAsia="de-DE"/>
        </w:rPr>
        <w:t>-</w:t>
      </w:r>
      <w:r w:rsidRPr="00FE28CA">
        <w:rPr>
          <w:lang w:val="en-GB" w:eastAsia="de-DE"/>
        </w:rPr>
        <w:t xml:space="preserve">tier </w:t>
      </w:r>
      <w:r w:rsidR="005B2F93" w:rsidRPr="00FE28CA">
        <w:rPr>
          <w:lang w:val="en-GB" w:eastAsia="de-DE"/>
        </w:rPr>
        <w:t>W</w:t>
      </w:r>
      <w:r w:rsidRPr="00FE28CA">
        <w:rPr>
          <w:lang w:val="en-GB" w:eastAsia="de-DE"/>
        </w:rPr>
        <w:t>eb application</w:t>
      </w:r>
      <w:r w:rsidR="00BD21BB" w:rsidRPr="00FE28CA">
        <w:rPr>
          <w:lang w:val="en-GB" w:eastAsia="de-DE"/>
        </w:rPr>
        <w:t xml:space="preserve"> with</w:t>
      </w:r>
      <w:r w:rsidR="00BB1656" w:rsidRPr="00FE28CA">
        <w:rPr>
          <w:lang w:val="en-GB" w:eastAsia="de-DE"/>
        </w:rPr>
        <w:t xml:space="preserve"> a vue.js single page front end, a spring boot back end an a h2 in-memory database.</w:t>
      </w:r>
    </w:p>
    <w:p w14:paraId="2E48E19F" w14:textId="77777777" w:rsidR="00032833" w:rsidRDefault="005653ED" w:rsidP="00032833">
      <w:pPr>
        <w:keepNext/>
      </w:pPr>
      <w:r>
        <w:rPr>
          <w:noProof/>
          <w:lang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A1A2595" w:rsidR="00032833" w:rsidRDefault="00032833" w:rsidP="00032833">
      <w:pPr>
        <w:pStyle w:val="Caption"/>
        <w:rPr>
          <w:lang w:val="en-GB"/>
        </w:rPr>
      </w:pPr>
      <w:bookmarkStart w:id="205" w:name="_Toc46237530"/>
      <w:r w:rsidRPr="0020695C">
        <w:rPr>
          <w:lang w:val="en-GB"/>
        </w:rPr>
        <w:t xml:space="preserve">Figure </w:t>
      </w:r>
      <w:r>
        <w:fldChar w:fldCharType="begin"/>
      </w:r>
      <w:r w:rsidRPr="0020695C">
        <w:rPr>
          <w:lang w:val="en-GB"/>
        </w:rPr>
        <w:instrText xml:space="preserve"> SEQ Figure \* ARABIC </w:instrText>
      </w:r>
      <w:r>
        <w:fldChar w:fldCharType="separate"/>
      </w:r>
      <w:r w:rsidR="00FB5F37">
        <w:rPr>
          <w:noProof/>
          <w:lang w:val="en-GB"/>
        </w:rPr>
        <w:t>23</w:t>
      </w:r>
      <w:r>
        <w:fldChar w:fldCharType="end"/>
      </w:r>
      <w:r>
        <w:rPr>
          <w:lang w:val="en-CH"/>
        </w:rPr>
        <w:t xml:space="preserve">: </w:t>
      </w:r>
      <w:r w:rsidRPr="00A6142B">
        <w:rPr>
          <w:lang w:val="en-CH"/>
        </w:rPr>
        <w:t>Container Diagram of JBA</w:t>
      </w:r>
      <w:bookmarkEnd w:id="205"/>
    </w:p>
    <w:p w14:paraId="2715408C" w14:textId="3B578BD5" w:rsidR="00032833" w:rsidRPr="00FE28CA" w:rsidRDefault="00032833" w:rsidP="00032833">
      <w:pPr>
        <w:rPr>
          <w:lang w:val="en-GB" w:eastAsia="de-DE"/>
        </w:rPr>
      </w:pPr>
      <w:r w:rsidRPr="00FE28CA">
        <w:rPr>
          <w:lang w:val="en-GB" w:eastAsia="de-DE"/>
        </w:rPr>
        <w:t xml:space="preserve">The version control of the different </w:t>
      </w:r>
      <w:r>
        <w:rPr>
          <w:lang w:val="en-CH" w:eastAsia="de-DE"/>
        </w:rPr>
        <w:t xml:space="preserve">JBA </w:t>
      </w:r>
      <w:r w:rsidRPr="00FE28CA">
        <w:rPr>
          <w:lang w:val="en-GB" w:eastAsia="de-DE"/>
        </w:rPr>
        <w:t>components is guaranteed by the POM files</w:t>
      </w:r>
      <w:r>
        <w:rPr>
          <w:lang w:val="en-CH" w:eastAsia="de-DE"/>
        </w:rPr>
        <w:t xml:space="preserve"> and additionally the package.json file for the front end.</w:t>
      </w:r>
      <w:r w:rsidRPr="00FE28CA">
        <w:rPr>
          <w:lang w:val="en-GB" w:eastAsia="de-DE"/>
        </w:rPr>
        <w:t xml:space="preserve"> </w:t>
      </w:r>
      <w:r>
        <w:rPr>
          <w:lang w:val="en-CH" w:eastAsia="de-DE"/>
        </w:rPr>
        <w:t>The POM files</w:t>
      </w:r>
      <w:r w:rsidRPr="00FE28CA">
        <w:rPr>
          <w:lang w:val="en-GB" w:eastAsia="de-DE"/>
        </w:rPr>
        <w:t xml:space="preserve"> are a key part of maven projects and an important reason why the prototype was set up as maven projects. All the</w:t>
      </w:r>
      <w:r w:rsidR="007B5C8A">
        <w:rPr>
          <w:lang w:val="en-CH" w:eastAsia="de-DE"/>
        </w:rPr>
        <w:t xml:space="preserve"> JBA</w:t>
      </w:r>
      <w:r w:rsidRPr="00FE28CA">
        <w:rPr>
          <w:lang w:val="en-GB" w:eastAsia="de-DE"/>
        </w:rPr>
        <w:t xml:space="preserve"> components with their respective versions can be found in the</w:t>
      </w:r>
      <w:r w:rsidR="007B5C8A">
        <w:rPr>
          <w:lang w:val="en-CH" w:eastAsia="de-DE"/>
        </w:rPr>
        <w:t xml:space="preserve"> Appendix I</w:t>
      </w:r>
      <w:r w:rsidR="007B5C8A" w:rsidRPr="007B5C8A">
        <w:rPr>
          <w:lang w:val="en-CH" w:eastAsia="de-DE"/>
        </w:rPr>
        <w:t>I</w:t>
      </w:r>
      <w:r w:rsidRPr="007B5C8A">
        <w:rPr>
          <w:lang w:val="en-GB" w:eastAsia="de-DE"/>
        </w:rPr>
        <w:t>.</w:t>
      </w:r>
      <w:r w:rsidRPr="00FE28CA">
        <w:rPr>
          <w:lang w:val="en-GB" w:eastAsia="de-DE"/>
        </w:rPr>
        <w:t xml:space="preserve"> </w:t>
      </w:r>
    </w:p>
    <w:p w14:paraId="2993ABBC" w14:textId="14B9377D" w:rsidR="00281D7D" w:rsidRPr="00CC5315" w:rsidRDefault="00281D7D" w:rsidP="001B53D8">
      <w:pPr>
        <w:pStyle w:val="Caption"/>
        <w:rPr>
          <w:lang w:val="en-GB"/>
        </w:rPr>
      </w:pPr>
    </w:p>
    <w:p w14:paraId="44848C35" w14:textId="77777777" w:rsidR="005653ED" w:rsidRPr="00CC5315" w:rsidRDefault="005653ED" w:rsidP="005653ED">
      <w:pPr>
        <w:pStyle w:val="Heading4"/>
        <w:rPr>
          <w:lang w:val="en-GB"/>
        </w:rPr>
      </w:pPr>
      <w:bookmarkStart w:id="206" w:name="_Toc46067064"/>
      <w:bookmarkStart w:id="207" w:name="_Toc46217123"/>
      <w:r w:rsidRPr="00CC5315">
        <w:rPr>
          <w:lang w:val="en-GB"/>
        </w:rPr>
        <w:lastRenderedPageBreak/>
        <w:t>JBA Frontend</w:t>
      </w:r>
      <w:bookmarkEnd w:id="206"/>
      <w:bookmarkEnd w:id="207"/>
    </w:p>
    <w:p w14:paraId="2C0396FC" w14:textId="7251A137" w:rsidR="005653ED" w:rsidRPr="00CC5315" w:rsidRDefault="005653ED" w:rsidP="005653ED">
      <w:pPr>
        <w:rPr>
          <w:lang w:val="en-GB" w:eastAsia="de-DE"/>
        </w:rPr>
      </w:pPr>
      <w:r w:rsidRPr="00CC5315">
        <w:rPr>
          <w:lang w:val="en-GB" w:eastAsia="de-DE"/>
        </w:rPr>
        <w:t xml:space="preserve">The JBA Frontend was designed as a vue.js single page application </w:t>
      </w:r>
      <w:r w:rsidR="00945389" w:rsidRPr="00945389">
        <w:rPr>
          <w:lang w:val="en-GB"/>
        </w:rPr>
        <w:t>(Vue.js, n.d.)</w:t>
      </w:r>
      <w:r w:rsidRPr="00CC5315">
        <w:rPr>
          <w:lang w:val="en-GB" w:eastAsia="de-DE"/>
        </w:rPr>
        <w:t xml:space="preserve">. In addition the user interface is based on the BootstrapVue components </w:t>
      </w:r>
      <w:r w:rsidR="00945389" w:rsidRPr="00945389">
        <w:rPr>
          <w:lang w:val="en-GB"/>
        </w:rPr>
        <w:t>(BootstrapVue, n.d.)</w:t>
      </w:r>
      <w:r w:rsidRPr="00CC5315">
        <w:rPr>
          <w:lang w:val="en-GB" w:eastAsia="de-DE"/>
        </w:rPr>
        <w:t>.</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Pr>
          <w:lang w:eastAsia="de-DE"/>
        </w:rPr>
        <w:t>Participant’s data</w:t>
      </w:r>
    </w:p>
    <w:p w14:paraId="6BE29621" w14:textId="3D63D059" w:rsidR="006E4406" w:rsidRPr="00CC5315" w:rsidRDefault="006E4406" w:rsidP="00F67FDB">
      <w:pPr>
        <w:pStyle w:val="ListParagraph"/>
        <w:numPr>
          <w:ilvl w:val="0"/>
          <w:numId w:val="51"/>
        </w:numPr>
        <w:rPr>
          <w:lang w:val="en-GB" w:eastAsia="de-DE"/>
        </w:rPr>
      </w:pPr>
      <w:r>
        <w:rPr>
          <w:lang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Pr>
          <w:lang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Pr>
          <w:noProof/>
          <w:lang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05FF683C" w:rsidR="00651F0E" w:rsidRPr="00CC5315" w:rsidRDefault="00206BBD" w:rsidP="00206BBD">
      <w:pPr>
        <w:pStyle w:val="Caption"/>
        <w:rPr>
          <w:lang w:val="en-GB"/>
        </w:rPr>
      </w:pPr>
      <w:bookmarkStart w:id="208" w:name="_Ref45891603"/>
      <w:bookmarkStart w:id="209" w:name="_Toc46067144"/>
      <w:bookmarkStart w:id="210" w:name="_Toc4623753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FB5F37">
        <w:rPr>
          <w:noProof/>
          <w:lang w:val="en-GB"/>
        </w:rPr>
        <w:t>24</w:t>
      </w:r>
      <w:r w:rsidR="001729B8" w:rsidRPr="00CC5315">
        <w:rPr>
          <w:noProof/>
          <w:lang w:val="en-GB"/>
        </w:rPr>
        <w:fldChar w:fldCharType="end"/>
      </w:r>
      <w:bookmarkEnd w:id="208"/>
      <w:r w:rsidRPr="00CC5315">
        <w:rPr>
          <w:lang w:val="en-GB"/>
        </w:rPr>
        <w:t>: JBA Home Page</w:t>
      </w:r>
      <w:bookmarkEnd w:id="209"/>
      <w:bookmarkEnd w:id="210"/>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Pr>
          <w:noProof/>
          <w:lang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698C1A34" w:rsidR="006153AE" w:rsidRPr="00CC5315" w:rsidRDefault="000F15D9" w:rsidP="00A86C2B">
      <w:pPr>
        <w:pStyle w:val="Caption"/>
        <w:rPr>
          <w:noProof/>
          <w:lang w:val="en-GB"/>
        </w:rPr>
      </w:pPr>
      <w:bookmarkStart w:id="211" w:name="_Ref45891614"/>
      <w:bookmarkStart w:id="212" w:name="_Toc46067145"/>
      <w:bookmarkStart w:id="213" w:name="_Toc46237532"/>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FB5F37">
        <w:rPr>
          <w:noProof/>
          <w:lang w:val="en-GB"/>
        </w:rPr>
        <w:t>25</w:t>
      </w:r>
      <w:r w:rsidR="001729B8" w:rsidRPr="00CC5315">
        <w:rPr>
          <w:noProof/>
          <w:lang w:val="en-GB"/>
        </w:rPr>
        <w:fldChar w:fldCharType="end"/>
      </w:r>
      <w:bookmarkEnd w:id="211"/>
      <w:r w:rsidRPr="00CC5315">
        <w:rPr>
          <w:lang w:val="en-GB"/>
        </w:rPr>
        <w:t>: JBA participant registration</w:t>
      </w:r>
      <w:bookmarkEnd w:id="212"/>
      <w:bookmarkEnd w:id="213"/>
    </w:p>
    <w:p w14:paraId="385A073F" w14:textId="77777777" w:rsidR="00280C0B" w:rsidRPr="00CC5315" w:rsidRDefault="006153AE" w:rsidP="00280C0B">
      <w:pPr>
        <w:keepNext/>
        <w:rPr>
          <w:lang w:val="en-GB"/>
        </w:rPr>
      </w:pPr>
      <w:r>
        <w:rPr>
          <w:noProof/>
          <w:lang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98920EC" w:rsidR="006153AE" w:rsidRPr="00CC5315" w:rsidRDefault="00280C0B" w:rsidP="00280C0B">
      <w:pPr>
        <w:pStyle w:val="Caption"/>
        <w:rPr>
          <w:noProof/>
          <w:lang w:val="en-GB"/>
        </w:rPr>
      </w:pPr>
      <w:bookmarkStart w:id="214" w:name="_Ref45891640"/>
      <w:bookmarkStart w:id="215" w:name="_Toc46067146"/>
      <w:bookmarkStart w:id="216" w:name="_Toc46237533"/>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FB5F37">
        <w:rPr>
          <w:noProof/>
          <w:lang w:val="en-GB"/>
        </w:rPr>
        <w:t>26</w:t>
      </w:r>
      <w:r w:rsidR="001729B8" w:rsidRPr="00CC5315">
        <w:rPr>
          <w:noProof/>
          <w:lang w:val="en-GB"/>
        </w:rPr>
        <w:fldChar w:fldCharType="end"/>
      </w:r>
      <w:bookmarkEnd w:id="214"/>
      <w:r w:rsidRPr="00CC5315">
        <w:rPr>
          <w:lang w:val="en-GB"/>
        </w:rPr>
        <w:t>: JBA participant overview</w:t>
      </w:r>
      <w:bookmarkEnd w:id="215"/>
      <w:bookmarkEnd w:id="216"/>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Pr>
          <w:noProof/>
          <w:lang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97" cy="2253237"/>
                    </a:xfrm>
                    <a:prstGeom prst="rect">
                      <a:avLst/>
                    </a:prstGeom>
                  </pic:spPr>
                </pic:pic>
              </a:graphicData>
            </a:graphic>
          </wp:inline>
        </w:drawing>
      </w:r>
    </w:p>
    <w:p w14:paraId="0BE7A6BF" w14:textId="14876DEB" w:rsidR="00AC0BA7" w:rsidRPr="00CC5315" w:rsidRDefault="00280C0B" w:rsidP="00014180">
      <w:pPr>
        <w:pStyle w:val="Caption"/>
        <w:rPr>
          <w:noProof/>
          <w:lang w:val="en-GB"/>
        </w:rPr>
      </w:pPr>
      <w:bookmarkStart w:id="217" w:name="_Ref45891649"/>
      <w:bookmarkStart w:id="218" w:name="_Toc46067147"/>
      <w:bookmarkStart w:id="219" w:name="_Toc4623753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FB5F37">
        <w:rPr>
          <w:noProof/>
          <w:lang w:val="en-GB"/>
        </w:rPr>
        <w:t>27</w:t>
      </w:r>
      <w:r w:rsidR="001729B8" w:rsidRPr="00CC5315">
        <w:rPr>
          <w:noProof/>
          <w:lang w:val="en-GB"/>
        </w:rPr>
        <w:fldChar w:fldCharType="end"/>
      </w:r>
      <w:bookmarkEnd w:id="217"/>
      <w:r w:rsidRPr="00CC5315">
        <w:rPr>
          <w:lang w:val="en-GB"/>
        </w:rPr>
        <w:t>: JBA participant's detail page</w:t>
      </w:r>
      <w:bookmarkEnd w:id="218"/>
      <w:bookmarkEnd w:id="219"/>
    </w:p>
    <w:p w14:paraId="1CD4883A" w14:textId="77777777" w:rsidR="005653ED" w:rsidRPr="00CC5315" w:rsidRDefault="005653ED" w:rsidP="005653ED">
      <w:pPr>
        <w:pStyle w:val="Heading4"/>
        <w:rPr>
          <w:lang w:val="en-GB"/>
        </w:rPr>
      </w:pPr>
      <w:bookmarkStart w:id="220" w:name="_Toc46067065"/>
      <w:bookmarkStart w:id="221" w:name="_Toc46217124"/>
      <w:r w:rsidRPr="00CC5315">
        <w:rPr>
          <w:lang w:val="en-GB"/>
        </w:rPr>
        <w:lastRenderedPageBreak/>
        <w:t>JBA Backend</w:t>
      </w:r>
      <w:bookmarkEnd w:id="220"/>
      <w:bookmarkEnd w:id="221"/>
    </w:p>
    <w:p w14:paraId="0A431934" w14:textId="718013D4" w:rsidR="007641AF" w:rsidRPr="00FE28CA" w:rsidRDefault="007641AF" w:rsidP="007641AF">
      <w:pPr>
        <w:rPr>
          <w:lang w:val="en-GB"/>
        </w:rPr>
      </w:pPr>
      <w:r w:rsidRPr="00CC5315">
        <w:rPr>
          <w:lang w:val="en-GB" w:eastAsia="de-DE"/>
        </w:rPr>
        <w:t xml:space="preserve">The backend </w:t>
      </w:r>
      <w:r w:rsidRPr="00FE28CA">
        <w:rPr>
          <w:lang w:val="en-GB" w:eastAsia="de-DE"/>
        </w:rPr>
        <w:t>includes</w:t>
      </w:r>
      <w:r w:rsidR="00DC214F" w:rsidRPr="00FE28CA">
        <w:rPr>
          <w:lang w:val="en-GB" w:eastAsia="de-DE"/>
        </w:rPr>
        <w:t xml:space="preserve"> the</w:t>
      </w:r>
      <w:r w:rsidRPr="00CC5315">
        <w:rPr>
          <w:lang w:val="en-GB" w:eastAsia="de-DE"/>
        </w:rPr>
        <w:t xml:space="preserve"> business </w:t>
      </w:r>
      <w:r w:rsidRPr="00FE28CA">
        <w:rPr>
          <w:lang w:val="en-GB" w:eastAsia="de-DE"/>
        </w:rPr>
        <w:t>l</w:t>
      </w:r>
      <w:r w:rsidRPr="00CC5315">
        <w:rPr>
          <w:lang w:val="en-GB" w:eastAsia="de-DE"/>
        </w:rPr>
        <w:t xml:space="preserve">ogic </w:t>
      </w:r>
      <w:r w:rsidRPr="00FE28CA">
        <w:rPr>
          <w:lang w:val="en-GB" w:eastAsia="de-DE"/>
        </w:rPr>
        <w:t>l</w:t>
      </w:r>
      <w:r w:rsidRPr="00CC5315">
        <w:rPr>
          <w:lang w:val="en-GB" w:eastAsia="de-DE"/>
        </w:rPr>
        <w:t>ayer</w:t>
      </w:r>
      <w:r w:rsidRPr="00FE28CA">
        <w:rPr>
          <w:lang w:val="en-GB" w:eastAsia="de-DE"/>
        </w:rPr>
        <w:t xml:space="preserve"> and the persistence layer</w:t>
      </w:r>
      <w:r w:rsidRPr="00CC5315">
        <w:rPr>
          <w:lang w:val="en-GB" w:eastAsia="de-DE"/>
        </w:rPr>
        <w:t xml:space="preserve"> </w:t>
      </w:r>
      <w:r w:rsidR="00DC214F" w:rsidRPr="00FE28CA">
        <w:rPr>
          <w:lang w:val="en-GB" w:eastAsia="de-DE"/>
        </w:rPr>
        <w:t>of</w:t>
      </w:r>
      <w:r w:rsidRPr="00CC5315">
        <w:rPr>
          <w:lang w:val="en-GB" w:eastAsia="de-DE"/>
        </w:rPr>
        <w:t xml:space="preserve"> </w:t>
      </w:r>
      <w:r w:rsidRPr="00FE28CA">
        <w:rPr>
          <w:lang w:val="en-GB" w:eastAsia="de-DE"/>
        </w:rPr>
        <w:t>the JBA</w:t>
      </w:r>
      <w:r w:rsidRPr="00CC5315">
        <w:rPr>
          <w:lang w:val="en-GB" w:eastAsia="de-DE"/>
        </w:rPr>
        <w:t xml:space="preserve"> 3-tier architecture</w:t>
      </w:r>
      <w:r w:rsidRPr="00FE28CA">
        <w:rPr>
          <w:lang w:val="en-GB" w:eastAsia="de-DE"/>
        </w:rPr>
        <w:t>.</w:t>
      </w:r>
    </w:p>
    <w:p w14:paraId="54E443CF" w14:textId="4F1200BD" w:rsidR="007641AF" w:rsidRPr="00FE28CA" w:rsidRDefault="007641AF" w:rsidP="007641AF">
      <w:pPr>
        <w:rPr>
          <w:lang w:val="en-GB" w:eastAsia="de-DE"/>
        </w:rPr>
      </w:pPr>
      <w:r w:rsidRPr="00CC5315">
        <w:rPr>
          <w:lang w:val="en-GB" w:eastAsia="de-DE"/>
        </w:rPr>
        <w:t xml:space="preserve">For the backend, spring boot </w:t>
      </w:r>
      <w:r w:rsidR="004207EC" w:rsidRPr="00FE28CA">
        <w:rPr>
          <w:lang w:val="en-GB" w:eastAsia="de-DE"/>
        </w:rPr>
        <w:t>was</w:t>
      </w:r>
      <w:r w:rsidRPr="00CC5315">
        <w:rPr>
          <w:lang w:val="en-GB" w:eastAsia="de-DE"/>
        </w:rPr>
        <w:t xml:space="preserve"> used as it is designed to create stand-alone Spring based applications </w:t>
      </w:r>
      <w:r w:rsidR="0020412B" w:rsidRPr="00FE28CA">
        <w:rPr>
          <w:lang w:val="en-GB" w:eastAsia="de-DE"/>
        </w:rPr>
        <w:t>and</w:t>
      </w:r>
      <w:r w:rsidRPr="00CC5315">
        <w:rPr>
          <w:lang w:val="en-GB" w:eastAsia="de-DE"/>
        </w:rPr>
        <w:t xml:space="preserve"> provide</w:t>
      </w:r>
      <w:r w:rsidR="0020412B" w:rsidRPr="00FE28CA">
        <w:rPr>
          <w:lang w:val="en-GB" w:eastAsia="de-DE"/>
        </w:rPr>
        <w:t>s</w:t>
      </w:r>
      <w:r w:rsidRPr="00CC5315">
        <w:rPr>
          <w:lang w:val="en-GB" w:eastAsia="de-DE"/>
        </w:rPr>
        <w:t xml:space="preserve"> an embedded Apache Tomcat HTTP </w:t>
      </w:r>
      <w:r w:rsidR="004207EC" w:rsidRPr="00FE28CA">
        <w:rPr>
          <w:lang w:val="en-GB" w:eastAsia="de-DE"/>
        </w:rPr>
        <w:t>W</w:t>
      </w:r>
      <w:r w:rsidRPr="00CC5315">
        <w:rPr>
          <w:lang w:val="en-GB" w:eastAsia="de-DE"/>
        </w:rPr>
        <w:t xml:space="preserve">eb server environment </w:t>
      </w:r>
      <w:r w:rsidR="0064612D" w:rsidRPr="0064612D">
        <w:rPr>
          <w:lang w:val="en-GB"/>
        </w:rPr>
        <w:t>(Spring, n.d.)</w:t>
      </w:r>
      <w:r w:rsidRPr="00CC5315">
        <w:rPr>
          <w:lang w:val="en-GB" w:eastAsia="de-DE"/>
        </w:rPr>
        <w:t xml:space="preserve">. </w:t>
      </w:r>
      <w:r w:rsidRPr="00FE28CA">
        <w:rPr>
          <w:lang w:val="en-GB" w:eastAsia="de-DE"/>
        </w:rPr>
        <w:t xml:space="preserve">The interface between the database and the business logic layer of JBA </w:t>
      </w:r>
      <w:r w:rsidR="000D33D3" w:rsidRPr="00FE28CA">
        <w:rPr>
          <w:lang w:val="en-GB" w:eastAsia="de-DE"/>
        </w:rPr>
        <w:t>was</w:t>
      </w:r>
      <w:r w:rsidRPr="00FE28CA">
        <w:rPr>
          <w:lang w:val="en-GB" w:eastAsia="de-DE"/>
        </w:rPr>
        <w:t xml:space="preserve"> managed by the </w:t>
      </w:r>
      <w:r w:rsidRPr="00CC5315">
        <w:rPr>
          <w:lang w:val="en-GB" w:eastAsia="de-DE"/>
        </w:rPr>
        <w:t xml:space="preserve">Java </w:t>
      </w:r>
      <w:r w:rsidR="004A5353" w:rsidRPr="00FE28CA">
        <w:rPr>
          <w:lang w:val="en-GB" w:eastAsia="de-DE"/>
        </w:rPr>
        <w:t>P</w:t>
      </w:r>
      <w:r w:rsidRPr="00CC5315">
        <w:rPr>
          <w:lang w:val="en-GB" w:eastAsia="de-DE"/>
        </w:rPr>
        <w:t>ersistance API (JPA) integrated in the Spring boot framework</w:t>
      </w:r>
      <w:r w:rsidRPr="00FE28CA">
        <w:rPr>
          <w:lang w:val="en-GB" w:eastAsia="de-DE"/>
        </w:rPr>
        <w:t xml:space="preserve"> </w:t>
      </w:r>
      <w:r w:rsidRPr="00CC5315">
        <w:rPr>
          <w:lang w:val="en-GB" w:eastAsia="de-DE"/>
        </w:rPr>
        <w:t>(</w:t>
      </w:r>
      <w:r w:rsidR="00945389" w:rsidRPr="00945389">
        <w:rPr>
          <w:lang w:val="en-GB"/>
        </w:rPr>
        <w:t>Tyson, 2019</w:t>
      </w:r>
      <w:r w:rsidRPr="00CC5315">
        <w:rPr>
          <w:lang w:val="en-GB"/>
        </w:rPr>
        <w:t xml:space="preserve">; </w:t>
      </w:r>
      <w:r w:rsidR="00945389" w:rsidRPr="00945389">
        <w:rPr>
          <w:lang w:val="en-GB"/>
        </w:rPr>
        <w:t>javaTpoint, n.d.</w:t>
      </w:r>
      <w:r w:rsidRPr="00CC5315">
        <w:rPr>
          <w:lang w:val="en-GB" w:eastAsia="de-DE"/>
        </w:rPr>
        <w:t>).</w:t>
      </w:r>
      <w:r w:rsidR="006E5701" w:rsidRPr="00FE28CA">
        <w:rPr>
          <w:lang w:val="en-GB" w:eastAsia="de-DE"/>
        </w:rPr>
        <w:t xml:space="preserve"> This allow</w:t>
      </w:r>
      <w:r w:rsidR="000D33D3" w:rsidRPr="00FE28CA">
        <w:rPr>
          <w:lang w:val="en-GB" w:eastAsia="de-DE"/>
        </w:rPr>
        <w:t>ed</w:t>
      </w:r>
      <w:r w:rsidR="006E5701" w:rsidRPr="00FE28CA">
        <w:rPr>
          <w:lang w:val="en-GB" w:eastAsia="de-DE"/>
        </w:rPr>
        <w:t xml:space="preserve"> to fully</w:t>
      </w:r>
      <w:r w:rsidR="006C0B39" w:rsidRPr="00FE28CA">
        <w:rPr>
          <w:lang w:val="en-GB" w:eastAsia="de-DE"/>
        </w:rPr>
        <w:t xml:space="preserve"> implement the JBA Backend based on Spring boot without need of caring about the database</w:t>
      </w:r>
      <w:r w:rsidR="00354512" w:rsidRPr="00FE28CA">
        <w:rPr>
          <w:lang w:val="en-GB" w:eastAsia="de-DE"/>
        </w:rPr>
        <w:t xml:space="preserve"> set-up.</w:t>
      </w:r>
    </w:p>
    <w:p w14:paraId="53F76719" w14:textId="7BC48DF0" w:rsidR="00A75237" w:rsidRPr="00CC5315" w:rsidRDefault="005653ED" w:rsidP="00A75237">
      <w:pPr>
        <w:rPr>
          <w:lang w:val="en-GB" w:eastAsia="de-DE"/>
        </w:rPr>
      </w:pPr>
      <w:r w:rsidRPr="00CC5315">
        <w:rPr>
          <w:lang w:val="en-GB" w:eastAsia="de-DE"/>
        </w:rPr>
        <w:t>As a</w:t>
      </w:r>
      <w:r w:rsidR="00354512" w:rsidRPr="00FE28CA">
        <w:rPr>
          <w:lang w:val="en-GB" w:eastAsia="de-DE"/>
        </w:rPr>
        <w:t xml:space="preserve"> </w:t>
      </w:r>
      <w:r w:rsidRPr="00CC5315">
        <w:rPr>
          <w:lang w:val="en-GB" w:eastAsia="de-DE"/>
        </w:rPr>
        <w:t>database, the</w:t>
      </w:r>
      <w:r w:rsidR="007D5862" w:rsidRPr="00FE28CA">
        <w:rPr>
          <w:lang w:val="en-GB" w:eastAsia="de-DE"/>
        </w:rPr>
        <w:t xml:space="preserve"> relational</w:t>
      </w:r>
      <w:r w:rsidRPr="00CC5315">
        <w:rPr>
          <w:lang w:val="en-GB" w:eastAsia="de-DE"/>
        </w:rPr>
        <w:t xml:space="preserve"> H2 Java SQL in-memory database was used </w:t>
      </w:r>
      <w:r w:rsidR="0064612D" w:rsidRPr="0064612D">
        <w:rPr>
          <w:lang w:val="en-GB"/>
        </w:rPr>
        <w:t>(H2, n.d.)</w:t>
      </w:r>
      <w:r w:rsidR="00CA0873" w:rsidRPr="00CC5315">
        <w:rPr>
          <w:lang w:val="en-GB" w:eastAsia="de-DE"/>
        </w:rPr>
        <w:t>.</w:t>
      </w:r>
    </w:p>
    <w:p w14:paraId="12B3EED7" w14:textId="6DDCBA95" w:rsidR="003627DC" w:rsidRPr="00CC5315" w:rsidRDefault="003627DC" w:rsidP="003627DC">
      <w:pPr>
        <w:pStyle w:val="Heading3"/>
        <w:rPr>
          <w:lang w:val="en-GB"/>
        </w:rPr>
      </w:pPr>
      <w:bookmarkStart w:id="222" w:name="_Toc46067066"/>
      <w:bookmarkStart w:id="223" w:name="_Toc46217125"/>
      <w:r w:rsidRPr="00CC5315">
        <w:rPr>
          <w:lang w:val="en-GB"/>
        </w:rPr>
        <w:t>OQ Test App</w:t>
      </w:r>
      <w:bookmarkEnd w:id="222"/>
      <w:bookmarkEnd w:id="223"/>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sidRPr="00FE28CA">
        <w:rPr>
          <w:lang w:val="en-GB" w:eastAsia="de-DE"/>
        </w:rPr>
        <w:t>is</w:t>
      </w:r>
      <w:r w:rsidR="00822945" w:rsidRPr="00CC5315">
        <w:rPr>
          <w:lang w:val="en-GB" w:eastAsia="de-DE"/>
        </w:rPr>
        <w:t xml:space="preserve"> designed as</w:t>
      </w:r>
      <w:r w:rsidR="00895F8C" w:rsidRPr="00FE28CA">
        <w:rPr>
          <w:lang w:val="en-GB"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1991CF65" w:rsidR="00A84561"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sidRPr="00FE28CA">
        <w:rPr>
          <w:lang w:val="en-GB" w:eastAsia="de-DE"/>
        </w:rPr>
        <w:t>s</w:t>
      </w:r>
      <w:r w:rsidR="002629A0" w:rsidRPr="00CC5315">
        <w:rPr>
          <w:lang w:val="en-GB" w:eastAsia="de-DE"/>
        </w:rPr>
        <w:t xml:space="preserve">. The architectural design </w:t>
      </w:r>
      <w:r w:rsidR="007277BD" w:rsidRPr="00FE28CA">
        <w:rPr>
          <w:lang w:val="en-GB" w:eastAsia="de-DE"/>
        </w:rPr>
        <w:t>visualised</w:t>
      </w:r>
      <w:r w:rsidR="005978DE" w:rsidRPr="00CC5315">
        <w:rPr>
          <w:lang w:val="en-GB" w:eastAsia="de-DE"/>
        </w:rPr>
        <w:t xml:space="preserve"> </w:t>
      </w:r>
      <w:r w:rsidR="007277BD" w:rsidRPr="00FE28CA">
        <w:rPr>
          <w:lang w:val="en-GB" w:eastAsia="de-DE"/>
        </w:rPr>
        <w:t>using the</w:t>
      </w:r>
      <w:r w:rsidR="005978DE" w:rsidRPr="00CC5315">
        <w:rPr>
          <w:lang w:val="en-GB" w:eastAsia="de-DE"/>
        </w:rPr>
        <w:t xml:space="preserve"> C4 model </w:t>
      </w:r>
      <w:r w:rsidR="00321971" w:rsidRPr="00321971">
        <w:rPr>
          <w:lang w:val="en-GB"/>
        </w:rPr>
        <w:t>(Brown, n.d.)</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09CE0F8A" w14:textId="428996B3" w:rsidR="0020695C" w:rsidRPr="007B5C8A" w:rsidRDefault="0020695C" w:rsidP="006726B6">
      <w:pPr>
        <w:rPr>
          <w:lang w:val="en-CH" w:eastAsia="de-DE"/>
        </w:rPr>
      </w:pPr>
      <w:r w:rsidRPr="00FE28CA">
        <w:rPr>
          <w:lang w:val="en-GB" w:eastAsia="de-DE"/>
        </w:rPr>
        <w:t xml:space="preserve">The version control of the different </w:t>
      </w:r>
      <w:r>
        <w:rPr>
          <w:lang w:val="en-CH" w:eastAsia="de-DE"/>
        </w:rPr>
        <w:t xml:space="preserve">OQ Test App </w:t>
      </w:r>
      <w:r w:rsidRPr="00FE28CA">
        <w:rPr>
          <w:lang w:val="en-GB" w:eastAsia="de-DE"/>
        </w:rPr>
        <w:t xml:space="preserve">components is guaranteed by </w:t>
      </w:r>
      <w:r>
        <w:rPr>
          <w:lang w:val="en-CH" w:eastAsia="de-DE"/>
        </w:rPr>
        <w:t>a</w:t>
      </w:r>
      <w:r w:rsidRPr="00FE28CA">
        <w:rPr>
          <w:lang w:val="en-GB" w:eastAsia="de-DE"/>
        </w:rPr>
        <w:t xml:space="preserve"> POM file</w:t>
      </w:r>
      <w:r>
        <w:rPr>
          <w:lang w:val="en-CH" w:eastAsia="de-DE"/>
        </w:rPr>
        <w:t xml:space="preserve"> (see </w:t>
      </w:r>
      <w:r w:rsidRPr="00FE28CA">
        <w:rPr>
          <w:highlight w:val="yellow"/>
          <w:lang w:val="en-GB" w:eastAsia="de-DE"/>
        </w:rPr>
        <w:t xml:space="preserve"> </w:t>
      </w:r>
      <w:r w:rsidR="007B5C8A">
        <w:rPr>
          <w:lang w:val="en-CH" w:eastAsia="de-DE"/>
        </w:rPr>
        <w:t>Appendix III</w:t>
      </w:r>
      <w:r>
        <w:rPr>
          <w:lang w:val="en-CH" w:eastAsia="de-DE"/>
        </w:rPr>
        <w:t>)</w:t>
      </w:r>
      <w:r w:rsidR="007B5C8A">
        <w:rPr>
          <w:lang w:val="en-CH" w:eastAsia="de-DE"/>
        </w:rPr>
        <w:t>.</w:t>
      </w:r>
    </w:p>
    <w:p w14:paraId="1CE6E066" w14:textId="603B5B2E" w:rsidR="0020695C" w:rsidRDefault="0020695C" w:rsidP="006726B6">
      <w:pPr>
        <w:rPr>
          <w:lang w:val="en-CH" w:eastAsia="de-DE"/>
        </w:rPr>
      </w:pPr>
    </w:p>
    <w:p w14:paraId="6025E168" w14:textId="30B66D17" w:rsidR="0020695C" w:rsidRDefault="0020695C" w:rsidP="006726B6">
      <w:pPr>
        <w:rPr>
          <w:lang w:val="en-CH" w:eastAsia="de-DE"/>
        </w:rPr>
      </w:pPr>
    </w:p>
    <w:p w14:paraId="6183CA98" w14:textId="2B01F89B" w:rsidR="0020695C" w:rsidRDefault="0020695C" w:rsidP="006726B6">
      <w:pPr>
        <w:rPr>
          <w:lang w:val="en-CH" w:eastAsia="de-DE"/>
        </w:rPr>
      </w:pPr>
    </w:p>
    <w:p w14:paraId="05AB0976" w14:textId="614FBA76" w:rsidR="0020695C" w:rsidRDefault="0020695C" w:rsidP="006726B6">
      <w:pPr>
        <w:rPr>
          <w:lang w:val="en-CH" w:eastAsia="de-DE"/>
        </w:rPr>
      </w:pPr>
    </w:p>
    <w:p w14:paraId="4AB11FE0" w14:textId="0B40C721" w:rsidR="0020695C" w:rsidRDefault="0020695C" w:rsidP="006726B6">
      <w:pPr>
        <w:rPr>
          <w:lang w:val="en-CH" w:eastAsia="de-DE"/>
        </w:rPr>
      </w:pPr>
    </w:p>
    <w:p w14:paraId="4F23FBED" w14:textId="346ED4F3" w:rsidR="0020695C" w:rsidRDefault="0020695C" w:rsidP="006726B6">
      <w:pPr>
        <w:rPr>
          <w:lang w:val="en-CH" w:eastAsia="de-DE"/>
        </w:rPr>
      </w:pPr>
    </w:p>
    <w:p w14:paraId="1AEC384F" w14:textId="15F5F98E" w:rsidR="0020695C" w:rsidRDefault="0020695C" w:rsidP="006726B6">
      <w:pPr>
        <w:rPr>
          <w:lang w:val="en-CH" w:eastAsia="de-DE"/>
        </w:rPr>
      </w:pPr>
    </w:p>
    <w:p w14:paraId="18737E27" w14:textId="0935D209" w:rsidR="0020695C" w:rsidRDefault="0020695C" w:rsidP="006726B6">
      <w:pPr>
        <w:rPr>
          <w:lang w:val="en-CH" w:eastAsia="de-DE"/>
        </w:rPr>
      </w:pPr>
    </w:p>
    <w:p w14:paraId="5B875442" w14:textId="77777777" w:rsidR="0020695C" w:rsidRPr="0020695C" w:rsidRDefault="0020695C" w:rsidP="006726B6">
      <w:pPr>
        <w:rPr>
          <w:lang w:val="en-CH" w:eastAsia="de-DE"/>
        </w:rPr>
      </w:pPr>
    </w:p>
    <w:p w14:paraId="558A1CC5" w14:textId="757BC19B" w:rsidR="00A7351C" w:rsidRPr="00CC5315" w:rsidRDefault="001F284D" w:rsidP="004D0440">
      <w:pPr>
        <w:pStyle w:val="Heading4"/>
        <w:rPr>
          <w:lang w:val="en-GB"/>
        </w:rPr>
      </w:pPr>
      <w:bookmarkStart w:id="224" w:name="_Toc46067067"/>
      <w:bookmarkStart w:id="225" w:name="_Toc46217126"/>
      <w:r>
        <w:lastRenderedPageBreak/>
        <w:t>OQ Test App Container</w:t>
      </w:r>
      <w:bookmarkEnd w:id="224"/>
      <w:bookmarkEnd w:id="225"/>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sidRPr="00FE28CA">
        <w:rPr>
          <w:lang w:val="en-GB"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Pr>
          <w:noProof/>
          <w:lang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64AB8DA" w:rsidR="00591305" w:rsidRPr="00CC5315" w:rsidRDefault="00591305" w:rsidP="00591305">
      <w:pPr>
        <w:pStyle w:val="Caption"/>
        <w:rPr>
          <w:lang w:val="en-GB"/>
        </w:rPr>
      </w:pPr>
      <w:bookmarkStart w:id="226" w:name="_Toc46067148"/>
      <w:bookmarkStart w:id="227" w:name="_Toc4623753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28</w:t>
      </w:r>
      <w:r w:rsidRPr="00CC5315">
        <w:rPr>
          <w:lang w:val="en-GB"/>
        </w:rPr>
        <w:fldChar w:fldCharType="end"/>
      </w:r>
      <w:r w:rsidRPr="00FE28CA">
        <w:rPr>
          <w:lang w:val="en-GB"/>
        </w:rPr>
        <w:t>: Container Diagram of the OQ Test App</w:t>
      </w:r>
      <w:bookmarkEnd w:id="226"/>
      <w:bookmarkEnd w:id="227"/>
    </w:p>
    <w:p w14:paraId="0F687A77" w14:textId="5DFB39B4" w:rsidR="002E5082" w:rsidRPr="008D6561" w:rsidRDefault="00906998" w:rsidP="006726B6">
      <w:pPr>
        <w:rPr>
          <w:lang w:val="en-CH" w:eastAsia="de-DE"/>
        </w:rPr>
      </w:pPr>
      <w:r w:rsidRPr="00CC5315">
        <w:rPr>
          <w:lang w:val="en-GB" w:eastAsia="de-DE"/>
        </w:rPr>
        <w:t xml:space="preserve">In order to make it work, the web driver corresponding to the respective </w:t>
      </w:r>
      <w:r w:rsidR="00B038A8" w:rsidRPr="00FE28CA">
        <w:rPr>
          <w:lang w:val="en-GB" w:eastAsia="de-DE"/>
        </w:rPr>
        <w:t>C</w:t>
      </w:r>
      <w:r w:rsidRPr="00CC5315">
        <w:rPr>
          <w:lang w:val="en-GB" w:eastAsia="de-DE"/>
        </w:rPr>
        <w:t>hrome version need</w:t>
      </w:r>
      <w:r w:rsidR="003C407F" w:rsidRPr="00FE28CA">
        <w:rPr>
          <w:lang w:val="en-GB" w:eastAsia="de-DE"/>
        </w:rPr>
        <w:t>ed</w:t>
      </w:r>
      <w:r w:rsidRPr="00CC5315">
        <w:rPr>
          <w:lang w:val="en-GB" w:eastAsia="de-DE"/>
        </w:rPr>
        <w:t xml:space="preserve"> to be installed</w:t>
      </w:r>
      <w:r w:rsidR="00F94E68" w:rsidRPr="00CC5315">
        <w:rPr>
          <w:lang w:val="en-GB" w:eastAsia="de-DE"/>
        </w:rPr>
        <w:t xml:space="preserve"> on</w:t>
      </w:r>
      <w:r w:rsidR="003C407F" w:rsidRPr="00FE28CA">
        <w:rPr>
          <w:lang w:val="en-GB"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sidRPr="00FE28CA">
        <w:rPr>
          <w:lang w:val="en-GB" w:eastAsia="de-DE"/>
        </w:rPr>
        <w:t>C</w:t>
      </w:r>
      <w:r w:rsidRPr="00CC5315">
        <w:rPr>
          <w:lang w:val="en-GB" w:eastAsia="de-DE"/>
        </w:rPr>
        <w:t xml:space="preserve">hrome version 83 and </w:t>
      </w:r>
      <w:r w:rsidR="00812A4F" w:rsidRPr="00FE28CA">
        <w:rPr>
          <w:lang w:val="en-GB" w:eastAsia="de-DE"/>
        </w:rPr>
        <w:t>C</w:t>
      </w:r>
      <w:r w:rsidRPr="00CC5315">
        <w:rPr>
          <w:lang w:val="en-GB" w:eastAsia="de-DE"/>
        </w:rPr>
        <w:t>hrome</w:t>
      </w:r>
      <w:r w:rsidR="00A7504E" w:rsidRPr="00CC5315">
        <w:rPr>
          <w:lang w:val="en-GB" w:eastAsia="de-DE"/>
        </w:rPr>
        <w:t xml:space="preserve"> </w:t>
      </w:r>
      <w:r w:rsidR="00812A4F" w:rsidRPr="00FE28CA">
        <w:rPr>
          <w:lang w:val="en-GB" w:eastAsia="de-DE"/>
        </w:rPr>
        <w:t>D</w:t>
      </w:r>
      <w:r w:rsidRPr="00CC5315">
        <w:rPr>
          <w:lang w:val="en-GB" w:eastAsia="de-DE"/>
        </w:rPr>
        <w:t xml:space="preserve">river version 83.0 were used </w:t>
      </w:r>
      <w:r w:rsidR="008D6561" w:rsidRPr="008D6561">
        <w:rPr>
          <w:lang w:val="en-GB"/>
        </w:rPr>
        <w:t>(Chromium, n.d.</w:t>
      </w:r>
      <w:r w:rsidR="008D6561">
        <w:rPr>
          <w:lang w:val="en-CH"/>
        </w:rPr>
        <w:t xml:space="preserve">; </w:t>
      </w:r>
      <w:r w:rsidR="008D6561" w:rsidRPr="008D6561">
        <w:rPr>
          <w:lang w:val="en-GB"/>
        </w:rPr>
        <w:t>ChromeDriver Users, 2015)</w:t>
      </w:r>
      <w:r w:rsidR="008D6561">
        <w:rPr>
          <w:lang w:val="en-CH" w:eastAsia="de-DE"/>
        </w:rPr>
        <w:t>.</w:t>
      </w:r>
    </w:p>
    <w:p w14:paraId="3D10945E" w14:textId="5D031073" w:rsidR="002E5082" w:rsidRPr="00CC5315" w:rsidRDefault="001F284D" w:rsidP="004D0440">
      <w:pPr>
        <w:pStyle w:val="Heading4"/>
        <w:rPr>
          <w:lang w:val="en-GB"/>
        </w:rPr>
      </w:pPr>
      <w:bookmarkStart w:id="228" w:name="_Ref46054618"/>
      <w:bookmarkStart w:id="229" w:name="_Toc46067068"/>
      <w:bookmarkStart w:id="230" w:name="_Toc46217127"/>
      <w:r>
        <w:t xml:space="preserve">OQ Test App </w:t>
      </w:r>
      <w:r w:rsidR="002E5082" w:rsidRPr="00CC5315">
        <w:rPr>
          <w:lang w:val="en-GB"/>
        </w:rPr>
        <w:t>Component</w:t>
      </w:r>
      <w:r>
        <w:t>s</w:t>
      </w:r>
      <w:bookmarkEnd w:id="228"/>
      <w:bookmarkEnd w:id="229"/>
      <w:bookmarkEnd w:id="230"/>
    </w:p>
    <w:p w14:paraId="4AB663EC" w14:textId="3C916F21"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r w:rsidR="00046D8E">
        <w:rPr>
          <w:lang w:val="en-CH" w:eastAsia="de-DE"/>
        </w:rPr>
        <w:t xml:space="preserve"> </w:t>
      </w:r>
      <w:r w:rsidR="00046D8E" w:rsidRPr="00046D8E">
        <w:rPr>
          <w:lang w:val="en-GB"/>
        </w:rPr>
        <w:t>(Anish, 2018</w:t>
      </w:r>
      <w:r w:rsidR="008D6561">
        <w:rPr>
          <w:lang w:val="en-CH"/>
        </w:rPr>
        <w:t xml:space="preserve">; </w:t>
      </w:r>
      <w:r w:rsidR="008D6561" w:rsidRPr="008D6561">
        <w:rPr>
          <w:lang w:val="en-GB"/>
        </w:rPr>
        <w:t>Tutorialspoint, n.d.-a</w:t>
      </w:r>
      <w:r w:rsidR="008D6561">
        <w:rPr>
          <w:lang w:val="en-CH"/>
        </w:rPr>
        <w:t xml:space="preserve">, -b, -c; </w:t>
      </w:r>
      <w:r w:rsidR="008D6561" w:rsidRPr="008D6561">
        <w:rPr>
          <w:lang w:val="en-GB"/>
        </w:rPr>
        <w:t>Coveros, 2014</w:t>
      </w:r>
      <w:r w:rsidR="008D6561">
        <w:rPr>
          <w:lang w:val="en-CH"/>
        </w:rPr>
        <w:t xml:space="preserve">; </w:t>
      </w:r>
      <w:r w:rsidR="008D6561" w:rsidRPr="008D6561">
        <w:rPr>
          <w:lang w:val="en-GB"/>
        </w:rPr>
        <w:t>Hosbach, 2020)</w:t>
      </w:r>
      <w:r w:rsidR="002E5F2B" w:rsidRPr="00CC5315">
        <w:rPr>
          <w:lang w:val="en-GB" w:eastAsia="de-DE"/>
        </w:rPr>
        <w:t>:</w:t>
      </w:r>
    </w:p>
    <w:p w14:paraId="4FB56BE0" w14:textId="77777777" w:rsidR="00577A54" w:rsidRPr="00CC5315" w:rsidRDefault="00902214" w:rsidP="00577A54">
      <w:pPr>
        <w:keepNext/>
        <w:rPr>
          <w:lang w:val="en-GB"/>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2C43962" w:rsidR="00E3582D" w:rsidRPr="00CC5315" w:rsidRDefault="00577A54" w:rsidP="008D6561">
      <w:pPr>
        <w:pStyle w:val="Caption"/>
        <w:rPr>
          <w:ins w:id="231" w:author="Mathias Fuchs" w:date="2020-07-01T17:25:00Z"/>
          <w:lang w:val="en-GB"/>
        </w:rPr>
      </w:pPr>
      <w:bookmarkStart w:id="232" w:name="_Toc46067149"/>
      <w:bookmarkStart w:id="233" w:name="_Toc4623753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29</w:t>
      </w:r>
      <w:r w:rsidRPr="00CC5315">
        <w:rPr>
          <w:lang w:val="en-GB"/>
        </w:rPr>
        <w:fldChar w:fldCharType="end"/>
      </w:r>
      <w:r w:rsidRPr="00FE28CA">
        <w:rPr>
          <w:lang w:val="en-GB"/>
        </w:rPr>
        <w:t>: Component Diagram of the OQ Test App</w:t>
      </w:r>
      <w:bookmarkEnd w:id="232"/>
      <w:bookmarkEnd w:id="233"/>
    </w:p>
    <w:p w14:paraId="462DC1DD" w14:textId="34B78C31" w:rsidR="00E3582D" w:rsidRPr="00CC5315" w:rsidRDefault="009660E6" w:rsidP="00C12BE4">
      <w:pPr>
        <w:pStyle w:val="Heading3"/>
        <w:rPr>
          <w:ins w:id="234" w:author="Mathias Fuchs" w:date="2020-07-01T17:25:00Z"/>
          <w:rStyle w:val="Emphasis"/>
          <w:lang w:val="en-GB"/>
        </w:rPr>
      </w:pPr>
      <w:bookmarkStart w:id="235" w:name="_Toc46067069"/>
      <w:bookmarkStart w:id="236" w:name="_Toc46217128"/>
      <w:r w:rsidRPr="00CC5315">
        <w:rPr>
          <w:rStyle w:val="Emphasis"/>
          <w:lang w:val="en-GB"/>
        </w:rPr>
        <w:t>Scenarioo</w:t>
      </w:r>
      <w:bookmarkEnd w:id="235"/>
      <w:bookmarkEnd w:id="236"/>
    </w:p>
    <w:p w14:paraId="42381E17" w14:textId="3A7EE382" w:rsidR="004C2500" w:rsidRPr="00CC5315" w:rsidRDefault="00E7230C" w:rsidP="006726B6">
      <w:pPr>
        <w:rPr>
          <w:lang w:val="en-GB"/>
        </w:rPr>
      </w:pPr>
      <w:r w:rsidRPr="00CC5315">
        <w:rPr>
          <w:lang w:val="en-GB" w:eastAsia="de-DE"/>
        </w:rPr>
        <w:t>Scenarioo</w:t>
      </w:r>
      <w:r w:rsidR="00D00D89" w:rsidRPr="00CC5315">
        <w:rPr>
          <w:lang w:val="en-GB" w:eastAsia="de-DE"/>
        </w:rPr>
        <w:t xml:space="preserve"> </w:t>
      </w:r>
      <w:r w:rsidR="00956AC5" w:rsidRPr="00FE28CA">
        <w:rPr>
          <w:lang w:val="en-GB"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sidRPr="00FE28CA">
        <w:rPr>
          <w:lang w:val="en-GB"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application.properties file</w:t>
      </w:r>
      <w:r w:rsidR="008A69FF" w:rsidRPr="00CC5315">
        <w:rPr>
          <w:lang w:val="en-GB"/>
        </w:rPr>
        <w:t xml:space="preserve"> of Scenarioo:</w:t>
      </w:r>
    </w:p>
    <w:p w14:paraId="50FDE014" w14:textId="77777777" w:rsidR="00AF184A" w:rsidRPr="00CC5315" w:rsidRDefault="0074080B" w:rsidP="00AF184A">
      <w:pPr>
        <w:keepNext/>
        <w:rPr>
          <w:lang w:val="en-GB"/>
        </w:rPr>
      </w:pPr>
      <w:r w:rsidRPr="00CC5315">
        <w:rPr>
          <w:noProof/>
          <w:lang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555"/>
                    </a:xfrm>
                    <a:prstGeom prst="rect">
                      <a:avLst/>
                    </a:prstGeom>
                  </pic:spPr>
                </pic:pic>
              </a:graphicData>
            </a:graphic>
          </wp:inline>
        </w:drawing>
      </w:r>
    </w:p>
    <w:p w14:paraId="7BF80683" w14:textId="3B7984CE" w:rsidR="00FF3ADD" w:rsidRPr="00CC5315" w:rsidRDefault="00AF184A" w:rsidP="00B81844">
      <w:pPr>
        <w:pStyle w:val="Caption"/>
        <w:rPr>
          <w:lang w:val="en-GB"/>
        </w:rPr>
      </w:pPr>
      <w:bookmarkStart w:id="237" w:name="_Toc46067150"/>
      <w:bookmarkStart w:id="238" w:name="_Toc4623753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30</w:t>
      </w:r>
      <w:r w:rsidRPr="00CC5315">
        <w:rPr>
          <w:lang w:val="en-GB"/>
        </w:rPr>
        <w:fldChar w:fldCharType="end"/>
      </w:r>
      <w:r w:rsidRPr="00CC5315">
        <w:rPr>
          <w:lang w:val="en-GB"/>
        </w:rPr>
        <w:t>: The only Scenarioo configuration</w:t>
      </w:r>
      <w:bookmarkEnd w:id="237"/>
      <w:bookmarkEnd w:id="238"/>
    </w:p>
    <w:p w14:paraId="7A30D14B" w14:textId="144748DE" w:rsidR="00FF3ADD" w:rsidRPr="00CC5315" w:rsidRDefault="00B81844" w:rsidP="006726B6">
      <w:pPr>
        <w:rPr>
          <w:lang w:val="en-GB"/>
        </w:rPr>
      </w:pPr>
      <w:r w:rsidRPr="00CC5315">
        <w:rPr>
          <w:lang w:val="en-GB" w:eastAsia="de-DE"/>
        </w:rPr>
        <w:lastRenderedPageBreak/>
        <w:t>M</w:t>
      </w:r>
      <w:r w:rsidR="005726C2" w:rsidRPr="00CC5315">
        <w:rPr>
          <w:lang w:val="en-GB" w:eastAsia="de-DE"/>
        </w:rPr>
        <w:t xml:space="preserve">ore information about this software can be found </w:t>
      </w:r>
      <w:r w:rsidR="00C2289B">
        <w:rPr>
          <w:lang w:val="en-CH" w:eastAsia="de-DE"/>
        </w:rPr>
        <w:t xml:space="preserve">on the Scenarioo home page </w:t>
      </w:r>
      <w:r w:rsidR="00321971" w:rsidRPr="00321971">
        <w:rPr>
          <w:lang w:val="en-GB"/>
        </w:rPr>
        <w:t>(Scenarioo, n.d.-a)</w:t>
      </w:r>
      <w:r w:rsidR="005726C2" w:rsidRPr="00CC5315">
        <w:rPr>
          <w:lang w:val="en-GB"/>
        </w:rPr>
        <w:t>.</w:t>
      </w:r>
    </w:p>
    <w:p w14:paraId="0D628404" w14:textId="6E107083" w:rsidR="000D1B54" w:rsidRPr="00CC5315" w:rsidRDefault="00392F9B" w:rsidP="000D1B54">
      <w:pPr>
        <w:pStyle w:val="Heading2"/>
        <w:rPr>
          <w:lang w:val="en-GB"/>
        </w:rPr>
      </w:pPr>
      <w:bookmarkStart w:id="239" w:name="_Ref45879009"/>
      <w:bookmarkStart w:id="240" w:name="_Ref45968542"/>
      <w:bookmarkStart w:id="241" w:name="_Toc46067070"/>
      <w:bookmarkStart w:id="242" w:name="_Toc46217129"/>
      <w:r w:rsidRPr="00CC5315">
        <w:rPr>
          <w:lang w:val="en-GB"/>
        </w:rPr>
        <w:t xml:space="preserve">Suitability of the </w:t>
      </w:r>
      <w:r w:rsidR="008945A4" w:rsidRPr="00FE28CA">
        <w:rPr>
          <w:lang w:val="en-GB"/>
        </w:rPr>
        <w:t>S</w:t>
      </w:r>
      <w:r w:rsidRPr="00CC5315">
        <w:rPr>
          <w:lang w:val="en-GB"/>
        </w:rPr>
        <w:t xml:space="preserve">elected </w:t>
      </w:r>
      <w:r w:rsidR="008945A4" w:rsidRPr="00FE28CA">
        <w:rPr>
          <w:lang w:val="en-GB"/>
        </w:rPr>
        <w:t>A</w:t>
      </w:r>
      <w:r w:rsidRPr="00CC5315">
        <w:rPr>
          <w:lang w:val="en-GB"/>
        </w:rPr>
        <w:t xml:space="preserve">utomation </w:t>
      </w:r>
      <w:r w:rsidR="008945A4" w:rsidRPr="00FE28CA">
        <w:rPr>
          <w:lang w:val="en-GB"/>
        </w:rPr>
        <w:t>T</w:t>
      </w:r>
      <w:r w:rsidRPr="00CC5315">
        <w:rPr>
          <w:lang w:val="en-GB"/>
        </w:rPr>
        <w:t>ool</w:t>
      </w:r>
      <w:r w:rsidR="008945A4" w:rsidRPr="00FE28CA">
        <w:rPr>
          <w:lang w:val="en-GB"/>
        </w:rPr>
        <w:t xml:space="preserve"> S</w:t>
      </w:r>
      <w:r w:rsidRPr="00CC5315">
        <w:rPr>
          <w:lang w:val="en-GB"/>
        </w:rPr>
        <w:t>et</w:t>
      </w:r>
      <w:bookmarkEnd w:id="239"/>
      <w:bookmarkEnd w:id="240"/>
      <w:r w:rsidR="009251AA" w:rsidRPr="00FE28CA">
        <w:rPr>
          <w:lang w:val="en-GB"/>
        </w:rPr>
        <w:t xml:space="preserve"> for GxP Environments</w:t>
      </w:r>
      <w:bookmarkEnd w:id="241"/>
      <w:bookmarkEnd w:id="242"/>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Scenarioo </w:t>
      </w:r>
      <w:r w:rsidR="00971620" w:rsidRPr="00FE28CA">
        <w:rPr>
          <w:lang w:val="en-GB"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sidRPr="00FE28CA">
        <w:rPr>
          <w:lang w:val="en-GB"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sidRPr="00FE28CA">
        <w:rPr>
          <w:lang w:val="en-GB" w:eastAsia="de-DE"/>
        </w:rPr>
        <w:t xml:space="preserve">the </w:t>
      </w:r>
      <w:r w:rsidR="0084439A" w:rsidRPr="00CC5315">
        <w:rPr>
          <w:lang w:val="en-GB" w:eastAsia="de-DE"/>
        </w:rPr>
        <w:t>test automation system</w:t>
      </w:r>
      <w:r w:rsidR="005B0FD1" w:rsidRPr="00CC5315">
        <w:rPr>
          <w:lang w:val="en-GB" w:eastAsia="de-DE"/>
        </w:rPr>
        <w:t xml:space="preserve"> </w:t>
      </w:r>
      <w:r w:rsidR="00FB55ED" w:rsidRPr="00FE28CA">
        <w:rPr>
          <w:lang w:val="en-GB"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585671A5" w:rsidR="00AE564C" w:rsidRPr="00CC5315" w:rsidRDefault="005B0FD1" w:rsidP="000D1B54">
      <w:pPr>
        <w:rPr>
          <w:ins w:id="243"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244" w:author="Mathias Fuchs" w:date="2020-07-02T13:46:00Z">
        <w:r w:rsidR="00045F94" w:rsidRPr="00CC5315">
          <w:rPr>
            <w:lang w:val="en-GB"/>
          </w:rPr>
          <w:t xml:space="preserve"> </w:t>
        </w:r>
      </w:ins>
      <w:r w:rsidR="00CF47A5" w:rsidRPr="00FE28CA">
        <w:rPr>
          <w:lang w:val="en-GB"/>
        </w:rPr>
        <w:t xml:space="preserve">But </w:t>
      </w:r>
      <w:r w:rsidR="00321971" w:rsidRPr="00FE28CA">
        <w:rPr>
          <w:lang w:val="en-GB"/>
        </w:rPr>
        <w:t>beforehand</w:t>
      </w:r>
      <w:r w:rsidR="00752359" w:rsidRPr="00FE28CA">
        <w:rPr>
          <w:lang w:val="en-GB"/>
        </w:rPr>
        <w:t>,</w:t>
      </w:r>
      <w:r w:rsidR="00CF47A5" w:rsidRPr="00FE28CA">
        <w:rPr>
          <w:lang w:val="en-GB"/>
        </w:rPr>
        <w:t xml:space="preserve"> the </w:t>
      </w:r>
      <w:r w:rsidR="00321971" w:rsidRPr="00FE28CA">
        <w:rPr>
          <w:lang w:val="en-GB"/>
        </w:rPr>
        <w:t>overall</w:t>
      </w:r>
      <w:r w:rsidR="00CF47A5" w:rsidRPr="00FE28CA">
        <w:rPr>
          <w:lang w:val="en-GB"/>
        </w:rPr>
        <w:t xml:space="preserve"> risk of the test automation system</w:t>
      </w:r>
      <w:r w:rsidR="001E7DA0" w:rsidRPr="00FE28CA">
        <w:rPr>
          <w:lang w:val="en-GB"/>
        </w:rPr>
        <w:t xml:space="preserve"> will be discussed</w:t>
      </w:r>
      <w:r w:rsidR="00752359" w:rsidRPr="00FE28CA">
        <w:rPr>
          <w:lang w:val="en-GB"/>
        </w:rPr>
        <w:t xml:space="preserve"> in the next chapter</w:t>
      </w:r>
      <w:r w:rsidR="001E7DA0" w:rsidRPr="00FE28CA">
        <w:rPr>
          <w:lang w:val="en-GB"/>
        </w:rPr>
        <w:t>, as this is the basis for every validation</w:t>
      </w:r>
      <w:r w:rsidR="00CB0F33" w:rsidRPr="00CC5315">
        <w:rPr>
          <w:lang w:val="en-GB"/>
        </w:rPr>
        <w:t>.</w:t>
      </w:r>
    </w:p>
    <w:p w14:paraId="0217DDED" w14:textId="3DDF39BE" w:rsidR="000D1B54" w:rsidRPr="00CC5315" w:rsidRDefault="000D1B54" w:rsidP="000D1B54">
      <w:pPr>
        <w:pStyle w:val="Heading3"/>
        <w:rPr>
          <w:lang w:val="en-GB"/>
        </w:rPr>
      </w:pPr>
      <w:bookmarkStart w:id="245" w:name="_Ref46055357"/>
      <w:bookmarkStart w:id="246" w:name="_Toc46067071"/>
      <w:bookmarkStart w:id="247" w:name="_Toc46217130"/>
      <w:r w:rsidRPr="00CC5315">
        <w:rPr>
          <w:lang w:val="en-GB"/>
        </w:rPr>
        <w:t>Risk-Assessment</w:t>
      </w:r>
      <w:r w:rsidR="00D536E1" w:rsidRPr="00CC5315">
        <w:rPr>
          <w:lang w:val="en-GB"/>
        </w:rPr>
        <w:t xml:space="preserve"> for the </w:t>
      </w:r>
      <w:r w:rsidR="009D0D35" w:rsidRPr="00CC5315">
        <w:rPr>
          <w:lang w:val="en-GB"/>
        </w:rPr>
        <w:t>test automation system</w:t>
      </w:r>
      <w:bookmarkEnd w:id="245"/>
      <w:bookmarkEnd w:id="246"/>
      <w:bookmarkEnd w:id="247"/>
    </w:p>
    <w:p w14:paraId="23962B10" w14:textId="313499EC"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GxP </w:t>
      </w:r>
      <w:r w:rsidR="004007EA" w:rsidRPr="00CC5315">
        <w:rPr>
          <w:lang w:val="en-GB"/>
        </w:rPr>
        <w:t>Computerized System</w:t>
      </w:r>
      <w:ins w:id="248" w:author="Mathias Fuchs" w:date="2020-07-02T14:10:00Z">
        <w:r w:rsidRPr="00CC5315">
          <w:rPr>
            <w:lang w:val="en-GB"/>
          </w:rPr>
          <w:t>”</w:t>
        </w:r>
      </w:ins>
      <w:r w:rsidR="004007EA" w:rsidRPr="00CC5315">
        <w:rPr>
          <w:lang w:val="en-GB"/>
        </w:rPr>
        <w:t xml:space="preserve"> on its front page (</w:t>
      </w:r>
      <w:r w:rsidR="00321971">
        <w:rPr>
          <w:lang w:val="en-CH"/>
        </w:rPr>
        <w:t>ISPE, 2008,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Scenarioo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w:t>
      </w:r>
      <w:r w:rsidR="006F04AB" w:rsidRPr="00CC5315">
        <w:rPr>
          <w:lang w:val="en-GB"/>
        </w:rPr>
        <w:lastRenderedPageBreak/>
        <w:t xml:space="preserve">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sidRPr="00FE28CA">
        <w:rPr>
          <w:lang w:val="en-GB"/>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249"/>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249"/>
      <w:r w:rsidR="007C3BFC" w:rsidRPr="00CC5315">
        <w:rPr>
          <w:rStyle w:val="CommentReference"/>
          <w:lang w:val="en-GB"/>
        </w:rPr>
        <w:commentReference w:id="249"/>
      </w:r>
    </w:p>
    <w:p w14:paraId="39CF6F73" w14:textId="5BC8F6B2" w:rsidR="00EC4F7B" w:rsidRPr="00CC5315" w:rsidRDefault="00EC4F7B" w:rsidP="00EC4F7B">
      <w:pPr>
        <w:pStyle w:val="Heading3"/>
        <w:rPr>
          <w:lang w:val="en-GB"/>
        </w:rPr>
      </w:pPr>
      <w:bookmarkStart w:id="250" w:name="_Ref46054114"/>
      <w:bookmarkStart w:id="251" w:name="_Toc46067072"/>
      <w:bookmarkStart w:id="252" w:name="_Toc46217131"/>
      <w:r w:rsidRPr="00CC5315">
        <w:rPr>
          <w:lang w:val="en-GB"/>
        </w:rPr>
        <w:t>Single Tool Analysis</w:t>
      </w:r>
      <w:r w:rsidR="00B8345C" w:rsidRPr="00CC5315">
        <w:rPr>
          <w:lang w:val="en-GB"/>
        </w:rPr>
        <w:t xml:space="preserve"> for GxP Suitability</w:t>
      </w:r>
      <w:bookmarkEnd w:id="250"/>
      <w:r w:rsidR="009526D9" w:rsidRPr="00CC5315">
        <w:rPr>
          <w:lang w:val="en-GB"/>
        </w:rPr>
        <w:t xml:space="preserve"> of the Test Automation System</w:t>
      </w:r>
      <w:bookmarkEnd w:id="251"/>
      <w:bookmarkEnd w:id="252"/>
    </w:p>
    <w:p w14:paraId="3FE139D6" w14:textId="1EB1F7B7" w:rsidR="003510D2" w:rsidRPr="00CC5315" w:rsidRDefault="005C2476" w:rsidP="003510D2">
      <w:pPr>
        <w:pStyle w:val="Heading4"/>
        <w:rPr>
          <w:lang w:val="en-GB"/>
        </w:rPr>
      </w:pPr>
      <w:bookmarkStart w:id="253" w:name="_Ref46060753"/>
      <w:bookmarkStart w:id="254" w:name="_Toc46067073"/>
      <w:bookmarkStart w:id="255" w:name="_Toc46217132"/>
      <w:r w:rsidRPr="00CC5315">
        <w:rPr>
          <w:lang w:val="en-GB"/>
        </w:rPr>
        <w:t>OQ Test App</w:t>
      </w:r>
      <w:bookmarkEnd w:id="253"/>
      <w:bookmarkEnd w:id="254"/>
      <w:bookmarkEnd w:id="255"/>
    </w:p>
    <w:p w14:paraId="2F161BF7" w14:textId="4C5D70A6"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256"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00321971">
        <w:rPr>
          <w:lang w:val="en-CH"/>
        </w:rPr>
        <w:t>ISPE, 2008</w:t>
      </w:r>
      <w:r w:rsidR="00321971" w:rsidRPr="00321971">
        <w:rPr>
          <w:lang w:val="en-CH"/>
        </w:rPr>
        <w:t xml:space="preserve">, </w:t>
      </w:r>
      <w:r w:rsidRPr="00321971">
        <w:rPr>
          <w:lang w:val="en-GB"/>
        </w:rPr>
        <w:t>p.129</w:t>
      </w:r>
      <w:r w:rsidR="00321971" w:rsidRPr="00321971">
        <w:rPr>
          <w:lang w:val="en-CH"/>
        </w:rPr>
        <w:t>,</w:t>
      </w:r>
      <w:r w:rsidRPr="00321971">
        <w:rPr>
          <w:lang w:val="en-GB"/>
        </w:rPr>
        <w:t xml:space="preserve"> </w:t>
      </w:r>
      <w:r w:rsidR="00321971" w:rsidRPr="00321971">
        <w:rPr>
          <w:lang w:val="en-CH"/>
        </w:rPr>
        <w:t>p.</w:t>
      </w:r>
      <w:r w:rsidRPr="00321971">
        <w:rPr>
          <w:lang w:val="en-GB"/>
        </w:rPr>
        <w:t xml:space="preserve"> 130)</w:t>
      </w:r>
      <w:r w:rsidR="008637B4" w:rsidRPr="00321971">
        <w:rPr>
          <w:lang w:val="en-GB"/>
        </w:rPr>
        <w:t>.</w:t>
      </w:r>
      <w:r w:rsidRPr="00CC5315">
        <w:rPr>
          <w:lang w:val="en-GB"/>
        </w:rPr>
        <w:t xml:space="preserve"> </w:t>
      </w:r>
    </w:p>
    <w:p w14:paraId="107B32A6" w14:textId="3B439A20" w:rsidR="00473D5D" w:rsidRPr="00FE28CA" w:rsidRDefault="00473D5D" w:rsidP="000D1B54">
      <w:pPr>
        <w:rPr>
          <w:lang w:val="en-GB"/>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w:t>
      </w:r>
      <w:r w:rsidR="00321971">
        <w:rPr>
          <w:lang w:val="en-CH"/>
        </w:rPr>
        <w:t>(ISPE, 2008</w:t>
      </w:r>
      <w:r w:rsidR="00321971" w:rsidRPr="00321971">
        <w:rPr>
          <w:lang w:val="en-CH"/>
        </w:rPr>
        <w:t xml:space="preserve">, </w:t>
      </w:r>
      <w:r w:rsidR="00321971" w:rsidRPr="00321971">
        <w:rPr>
          <w:lang w:val="en-GB"/>
        </w:rPr>
        <w:t>p.</w:t>
      </w:r>
      <w:r w:rsidR="00C20E0B" w:rsidRPr="00CC5315">
        <w:rPr>
          <w:lang w:val="en-GB"/>
        </w:rPr>
        <w:t xml:space="preserve"> </w:t>
      </w:r>
      <w:r w:rsidR="00B1361C" w:rsidRPr="00CC5315">
        <w:rPr>
          <w:lang w:val="en-GB"/>
        </w:rPr>
        <w:t>107</w:t>
      </w:r>
      <w:r w:rsidR="00321971">
        <w:rPr>
          <w:lang w:val="en-CH"/>
        </w:rPr>
        <w:t>)</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75B4078F"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w:t>
      </w:r>
      <w:r w:rsidR="002C614B">
        <w:rPr>
          <w:lang w:val="en-CH"/>
        </w:rPr>
        <w:t xml:space="preserve"> </w:t>
      </w:r>
      <w:r w:rsidR="002C614B" w:rsidRPr="002C614B">
        <w:rPr>
          <w:lang w:val="en-GB"/>
        </w:rPr>
        <w:t>(Ahmed, 2019</w:t>
      </w:r>
      <w:r w:rsidR="003071BD">
        <w:rPr>
          <w:lang w:val="en-CH"/>
        </w:rPr>
        <w:t xml:space="preserve">; </w:t>
      </w:r>
      <w:r w:rsidR="003071BD" w:rsidRPr="003071BD">
        <w:rPr>
          <w:lang w:val="en-GB"/>
        </w:rPr>
        <w:t>Cucumber, n.d.</w:t>
      </w:r>
      <w:r w:rsidR="00860DC2">
        <w:rPr>
          <w:lang w:val="en-CH"/>
        </w:rPr>
        <w:t>-a</w:t>
      </w:r>
      <w:r w:rsidR="003071BD">
        <w:rPr>
          <w:lang w:val="en-CH"/>
        </w:rPr>
        <w:t xml:space="preserve">; </w:t>
      </w:r>
      <w:r w:rsidR="003071BD" w:rsidRPr="003071BD">
        <w:rPr>
          <w:lang w:val="en-GB"/>
        </w:rPr>
        <w:t>Wikipedia, 2020</w:t>
      </w:r>
      <w:r w:rsidR="003071BD">
        <w:rPr>
          <w:lang w:val="en-CH"/>
        </w:rPr>
        <w:t xml:space="preserve">; </w:t>
      </w:r>
      <w:r w:rsidR="003071BD" w:rsidRPr="003071BD">
        <w:rPr>
          <w:lang w:val="en-GB"/>
        </w:rPr>
        <w:t>Unadkat &amp; Krishnakumar, 2019)</w:t>
      </w:r>
      <w:r w:rsidR="009834E3" w:rsidRPr="00CC5315">
        <w:rPr>
          <w:lang w:val="en-GB"/>
        </w:rPr>
        <w:t xml:space="preserve">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21971">
        <w:rPr>
          <w:lang w:val="en-CH"/>
        </w:rPr>
        <w:t>ISPE, 2008</w:t>
      </w:r>
      <w:r w:rsidR="00321971" w:rsidRPr="00321971">
        <w:rPr>
          <w:lang w:val="en-CH"/>
        </w:rPr>
        <w:t xml:space="preserve">, </w:t>
      </w:r>
      <w:r w:rsidR="00321971" w:rsidRPr="00321971">
        <w:rPr>
          <w:lang w:val="en-GB"/>
        </w:rPr>
        <w:t>p</w:t>
      </w:r>
      <w:r w:rsidR="003852EB" w:rsidRPr="00CC5315">
        <w:rPr>
          <w:lang w:val="en-GB"/>
        </w:rPr>
        <w:t>.207)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lastRenderedPageBreak/>
        <w:t xml:space="preserve">The validation focus should therefore be more pronounced in </w:t>
      </w:r>
      <w:r w:rsidR="00CA697B" w:rsidRPr="00CC5315">
        <w:rPr>
          <w:lang w:val="en-GB"/>
        </w:rPr>
        <w:t>regard of the feature files, the glue code and the Cucumber-Scenarioo-plugin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sidRPr="00FE28CA">
        <w:rPr>
          <w:lang w:val="en-GB"/>
        </w:rPr>
        <w:t xml:space="preserve"> </w:t>
      </w:r>
      <w:r w:rsidRPr="00CC5315">
        <w:rPr>
          <w:lang w:val="en-GB"/>
        </w:rPr>
        <w:t xml:space="preserve">   </w:t>
      </w:r>
    </w:p>
    <w:p w14:paraId="2892A391" w14:textId="42CD6663"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sidRPr="00FE28CA">
        <w:rPr>
          <w:lang w:val="en-GB"/>
        </w:rPr>
        <w:t>component</w:t>
      </w:r>
      <w:r w:rsidR="009043CD" w:rsidRPr="00CC5315">
        <w:rPr>
          <w:lang w:val="en-GB"/>
        </w:rPr>
        <w:t xml:space="preserve"> is the</w:t>
      </w:r>
      <w:r w:rsidR="00BA1A88" w:rsidRPr="00CC5315">
        <w:rPr>
          <w:lang w:val="en-GB"/>
        </w:rPr>
        <w:t xml:space="preserve"> Cucumber-Scenarioo-plugin which needs to be considered as a category 5 software (</w:t>
      </w:r>
      <w:r w:rsidR="00321971">
        <w:rPr>
          <w:lang w:val="en-CH"/>
        </w:rPr>
        <w:t>ISPE, 2008</w:t>
      </w:r>
      <w:r w:rsidR="00321971" w:rsidRPr="00321971">
        <w:rPr>
          <w:lang w:val="en-CH"/>
        </w:rPr>
        <w:t xml:space="preserve">, </w:t>
      </w:r>
      <w:r w:rsidR="00321971" w:rsidRPr="00321971">
        <w:rPr>
          <w:lang w:val="en-GB"/>
        </w:rPr>
        <w:t>p</w:t>
      </w:r>
      <w:r w:rsidR="00BA1A88" w:rsidRPr="00321971">
        <w:rPr>
          <w:lang w:val="en-GB"/>
        </w:rPr>
        <w:t>.129</w:t>
      </w:r>
      <w:r w:rsidR="00321971" w:rsidRPr="00321971">
        <w:rPr>
          <w:lang w:val="en-CH"/>
        </w:rPr>
        <w:t>, p.</w:t>
      </w:r>
      <w:r w:rsidR="00BA1A88" w:rsidRPr="00321971">
        <w:rPr>
          <w:lang w:val="en-GB"/>
        </w:rPr>
        <w:t xml:space="preserve"> 130</w:t>
      </w:r>
      <w:r w:rsidR="00BA1A88" w:rsidRPr="00CC5315">
        <w:rPr>
          <w:lang w:val="en-GB"/>
        </w:rPr>
        <w:t>).</w:t>
      </w:r>
      <w:r w:rsidR="0044079D" w:rsidRPr="00CC5315">
        <w:rPr>
          <w:lang w:val="en-GB"/>
        </w:rPr>
        <w:t xml:space="preserve"> </w:t>
      </w:r>
      <w:r w:rsidR="00BB10CE" w:rsidRPr="00CC5315">
        <w:rPr>
          <w:lang w:val="en-GB"/>
        </w:rPr>
        <w:t>The Cucumber-Scenarioo-plugin is responsible to make the Cucumber test report</w:t>
      </w:r>
      <w:r w:rsidR="00EC2B3D" w:rsidRPr="00CC5315">
        <w:rPr>
          <w:lang w:val="en-GB"/>
        </w:rPr>
        <w:t xml:space="preserve"> and the screenshots displayable in Scenarioo.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Scenarioo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FE28CA" w:rsidRDefault="00821CBF" w:rsidP="00996833">
      <w:pPr>
        <w:rPr>
          <w:lang w:val="en-GB"/>
        </w:rPr>
      </w:pPr>
      <w:r w:rsidRPr="00FE28CA">
        <w:rPr>
          <w:lang w:val="en-GB"/>
        </w:rPr>
        <w:t>Next to these components, there is only very few</w:t>
      </w:r>
      <w:r w:rsidR="00875D18" w:rsidRPr="00FE28CA">
        <w:rPr>
          <w:lang w:val="en-GB"/>
        </w:rPr>
        <w:t xml:space="preserve"> own logic in the OQ Test App, as for example the</w:t>
      </w:r>
      <w:r w:rsidR="00F70DE4" w:rsidRPr="00FE28CA">
        <w:rPr>
          <w:lang w:val="en-GB"/>
        </w:rPr>
        <w:t xml:space="preserve"> authentication of the tester</w:t>
      </w:r>
      <w:r w:rsidR="003652DE">
        <w:rPr>
          <w:rStyle w:val="FootnoteReference"/>
        </w:rPr>
        <w:footnoteReference w:id="7"/>
      </w:r>
      <w:r w:rsidR="0066632A" w:rsidRPr="00FE28CA">
        <w:rPr>
          <w:lang w:val="en-GB"/>
        </w:rPr>
        <w:t>. Therefore</w:t>
      </w:r>
      <w:r w:rsidR="00B15894" w:rsidRPr="00FE28CA">
        <w:rPr>
          <w:lang w:val="en-GB"/>
        </w:rPr>
        <w:t>,</w:t>
      </w:r>
      <w:r w:rsidR="0066632A" w:rsidRPr="00FE28CA">
        <w:rPr>
          <w:lang w:val="en-GB"/>
        </w:rPr>
        <w:t xml:space="preserve"> also these functionalities should not pose </w:t>
      </w:r>
      <w:r w:rsidR="0087152C" w:rsidRPr="00FE28CA">
        <w:rPr>
          <w:lang w:val="en-GB"/>
        </w:rPr>
        <w:t xml:space="preserve">any </w:t>
      </w:r>
      <w:r w:rsidR="003652DE" w:rsidRPr="00FE28CA">
        <w:rPr>
          <w:lang w:val="en-GB"/>
        </w:rPr>
        <w:t>unmanageable barrier.</w:t>
      </w:r>
    </w:p>
    <w:p w14:paraId="274C0236" w14:textId="702BA337" w:rsidR="00C34996" w:rsidRPr="00CC5315" w:rsidRDefault="00C34996" w:rsidP="00996833">
      <w:pPr>
        <w:rPr>
          <w:lang w:val="en-GB"/>
        </w:rPr>
      </w:pPr>
      <w:r w:rsidRPr="00CC5315">
        <w:rPr>
          <w:lang w:val="en-GB"/>
        </w:rPr>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321971">
        <w:rPr>
          <w:highlight w:val="yellow"/>
          <w:lang w:val="en-GB"/>
        </w:rPr>
        <w:fldChar w:fldCharType="begin"/>
      </w:r>
      <w:r w:rsidR="00321971">
        <w:rPr>
          <w:lang w:val="en-GB"/>
        </w:rPr>
        <w:instrText xml:space="preserve"> REF _Ref46055357 \r \h </w:instrText>
      </w:r>
      <w:r w:rsidR="00321971">
        <w:rPr>
          <w:highlight w:val="yellow"/>
          <w:lang w:val="en-GB"/>
        </w:rPr>
      </w:r>
      <w:r w:rsidR="00321971">
        <w:rPr>
          <w:highlight w:val="yellow"/>
          <w:lang w:val="en-GB"/>
        </w:rPr>
        <w:fldChar w:fldCharType="separate"/>
      </w:r>
      <w:r w:rsidR="00321971">
        <w:rPr>
          <w:lang w:val="en-GB"/>
        </w:rPr>
        <w:t>6.3.1</w:t>
      </w:r>
      <w:r w:rsidR="00321971">
        <w:rPr>
          <w:highlight w:val="yellow"/>
          <w:lang w:val="en-GB"/>
        </w:rPr>
        <w:fldChar w:fldCharType="end"/>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GxP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257" w:name="_Toc46067074"/>
      <w:bookmarkStart w:id="258" w:name="_Toc46217133"/>
      <w:r w:rsidRPr="00CC5315">
        <w:rPr>
          <w:lang w:val="en-GB"/>
        </w:rPr>
        <w:t>Scenarioo</w:t>
      </w:r>
      <w:bookmarkEnd w:id="257"/>
      <w:bookmarkEnd w:id="258"/>
    </w:p>
    <w:p w14:paraId="4F9E453B" w14:textId="77777777" w:rsidR="00DF6B10" w:rsidRPr="00CC5315" w:rsidRDefault="00DF6B10" w:rsidP="00DF6B10">
      <w:pPr>
        <w:rPr>
          <w:lang w:val="en-GB"/>
        </w:rPr>
      </w:pPr>
      <w:r w:rsidRPr="00CC5315">
        <w:rPr>
          <w:lang w:val="en-GB"/>
        </w:rPr>
        <w:t>In order to validate Scenarioo, following aspects have to be taken into account:</w:t>
      </w:r>
    </w:p>
    <w:p w14:paraId="05D2BE01" w14:textId="73D136B2" w:rsidR="00DF6B10" w:rsidRPr="00321971" w:rsidRDefault="00DF6B10" w:rsidP="00DF6B10">
      <w:pPr>
        <w:rPr>
          <w:lang w:val="en-CH"/>
        </w:rPr>
      </w:pPr>
      <w:r w:rsidRPr="00CC5315">
        <w:rPr>
          <w:lang w:val="en-GB"/>
        </w:rPr>
        <w:t>Scenarioo 5.0.2 is deployed as standard (out of the box) war (web archive) file and could be considered as non</w:t>
      </w:r>
      <w:r w:rsidR="005235C7" w:rsidRPr="00FE28CA">
        <w:rPr>
          <w:lang w:val="en-GB"/>
        </w:rPr>
        <w:t>-</w:t>
      </w:r>
      <w:r w:rsidRPr="00CC5315">
        <w:rPr>
          <w:lang w:val="en-GB"/>
        </w:rPr>
        <w:t xml:space="preserve">configured product even though minimal installation configuration was required to indicate the path to the folder with the test results from the OQ Test App </w:t>
      </w:r>
      <w:r w:rsidR="002C614B" w:rsidRPr="002C614B">
        <w:rPr>
          <w:lang w:val="en-GB"/>
        </w:rPr>
        <w:t>(Scenarioo, n.d.-b)</w:t>
      </w:r>
      <w:r w:rsidRPr="00CC5315">
        <w:rPr>
          <w:lang w:val="en-GB"/>
        </w:rPr>
        <w:t xml:space="preserve">. Most importantly, no configuration </w:t>
      </w:r>
      <w:r w:rsidR="00BE14BD" w:rsidRPr="00FE28CA">
        <w:rPr>
          <w:lang w:val="en-GB"/>
        </w:rPr>
        <w:t>was</w:t>
      </w:r>
      <w:r w:rsidRPr="00CC5315">
        <w:rPr>
          <w:lang w:val="en-GB"/>
        </w:rPr>
        <w:t xml:space="preserve"> needed to ensure functionalities or interfaces next to the test result folder. Therefore, it is regarded as a category 3 software according to GAMP5 (</w:t>
      </w:r>
      <w:r w:rsidR="00321971">
        <w:rPr>
          <w:lang w:val="en-CH"/>
        </w:rPr>
        <w:t>ISPE, 2008</w:t>
      </w:r>
      <w:r w:rsidR="00321971" w:rsidRPr="00321971">
        <w:rPr>
          <w:lang w:val="en-CH"/>
        </w:rPr>
        <w:t xml:space="preserve">, </w:t>
      </w:r>
      <w:r w:rsidR="00321971" w:rsidRPr="00321971">
        <w:rPr>
          <w:lang w:val="en-GB"/>
        </w:rPr>
        <w:t>p</w:t>
      </w:r>
      <w:r w:rsidR="00321971" w:rsidRPr="00321971">
        <w:rPr>
          <w:lang w:val="en-CH"/>
        </w:rPr>
        <w:t>p</w:t>
      </w:r>
      <w:r w:rsidRPr="00321971">
        <w:rPr>
          <w:lang w:val="en-GB"/>
        </w:rPr>
        <w:t>. 128-129)</w:t>
      </w:r>
      <w:r w:rsidR="00321971" w:rsidRPr="00321971">
        <w:rPr>
          <w:lang w:val="en-CH"/>
        </w:rPr>
        <w:t>.</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Scenarioo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2FCBDFAC" w:rsidR="00DF6B10" w:rsidRPr="00CC5315" w:rsidRDefault="008D512B" w:rsidP="00DF6B10">
      <w:pPr>
        <w:rPr>
          <w:lang w:val="en-GB"/>
        </w:rPr>
      </w:pPr>
      <w:r w:rsidRPr="00CC5315">
        <w:rPr>
          <w:lang w:val="en-GB"/>
        </w:rPr>
        <w:lastRenderedPageBreak/>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321971">
        <w:rPr>
          <w:lang w:val="en-CH"/>
        </w:rPr>
        <w:t>ISPE, 2008</w:t>
      </w:r>
      <w:r w:rsidR="00321971" w:rsidRPr="00321971">
        <w:rPr>
          <w:lang w:val="en-CH"/>
        </w:rPr>
        <w:t xml:space="preserve">, </w:t>
      </w:r>
      <w:r w:rsidR="00321971" w:rsidRPr="00321971">
        <w:rPr>
          <w:lang w:val="en-GB"/>
        </w:rPr>
        <w:t>p</w:t>
      </w:r>
      <w:r w:rsidR="00DF6B10" w:rsidRPr="00321971">
        <w:rPr>
          <w:lang w:val="en-GB"/>
        </w:rPr>
        <w:t>.19)</w:t>
      </w:r>
      <w:r w:rsidRPr="00CC5315">
        <w:rPr>
          <w:lang w:val="en-GB"/>
        </w:rPr>
        <w:t xml:space="preserve"> might be an aspect that</w:t>
      </w:r>
      <w:r w:rsidR="00551C7D" w:rsidRPr="00CC5315">
        <w:rPr>
          <w:lang w:val="en-GB"/>
        </w:rPr>
        <w:t xml:space="preserve"> could significantly simplify the validation. Unfortunately</w:t>
      </w:r>
      <w:r w:rsidR="00321971">
        <w:rPr>
          <w:lang w:val="en-CH"/>
        </w:rPr>
        <w:t>,</w:t>
      </w:r>
      <w:r w:rsidR="00DF6B10" w:rsidRPr="00CC5315">
        <w:rPr>
          <w:lang w:val="en-GB"/>
        </w:rPr>
        <w:t xml:space="preserve"> no indication was found on the </w:t>
      </w:r>
      <w:r w:rsidR="002F5F14" w:rsidRPr="00FE28CA">
        <w:rPr>
          <w:lang w:val="en-GB"/>
        </w:rPr>
        <w:t>S</w:t>
      </w:r>
      <w:r w:rsidR="00DF6B10" w:rsidRPr="00CC5315">
        <w:rPr>
          <w:lang w:val="en-GB"/>
        </w:rPr>
        <w:t xml:space="preserve">cenarioo </w:t>
      </w:r>
      <w:r w:rsidR="002F5F14" w:rsidRPr="00FE28CA">
        <w:rPr>
          <w:lang w:val="en-GB"/>
        </w:rPr>
        <w:t>W</w:t>
      </w:r>
      <w:r w:rsidR="00DF6B10" w:rsidRPr="00CC5315">
        <w:rPr>
          <w:lang w:val="en-GB"/>
        </w:rPr>
        <w:t xml:space="preserve">eb page, that </w:t>
      </w:r>
      <w:r w:rsidR="002F5F14" w:rsidRPr="00FE28CA">
        <w:rPr>
          <w:lang w:val="en-GB"/>
        </w:rPr>
        <w:t>S</w:t>
      </w:r>
      <w:r w:rsidR="00DF6B10" w:rsidRPr="00CC5315">
        <w:rPr>
          <w:lang w:val="en-GB"/>
        </w:rPr>
        <w:t xml:space="preserve">cenrioo would have been used </w:t>
      </w:r>
      <w:r w:rsidR="004C103B" w:rsidRPr="00CC5315">
        <w:rPr>
          <w:lang w:val="en-GB"/>
        </w:rPr>
        <w:t>already</w:t>
      </w:r>
      <w:r w:rsidR="00DF6B10" w:rsidRPr="00CC5315">
        <w:rPr>
          <w:lang w:val="en-GB"/>
        </w:rPr>
        <w:t xml:space="preserve"> in a controlled environment of the pharmaceutical industry </w:t>
      </w:r>
      <w:r w:rsidR="00321971" w:rsidRPr="00321971">
        <w:rPr>
          <w:lang w:val="en-GB"/>
        </w:rPr>
        <w:t>(Scenarioo, n.d.-a)</w:t>
      </w:r>
      <w:r w:rsidR="00DF6B10" w:rsidRPr="00CC5315">
        <w:rPr>
          <w:lang w:val="en-GB"/>
        </w:rPr>
        <w:t xml:space="preserve">. </w:t>
      </w:r>
      <w:r w:rsidR="008726B9" w:rsidRPr="00CC5315">
        <w:rPr>
          <w:lang w:val="en-GB"/>
        </w:rPr>
        <w:t>Nevertheless, validation, especially with the supplier’s support, should be feasable</w:t>
      </w:r>
      <w:r w:rsidR="005C0938" w:rsidRPr="00CC5315">
        <w:rPr>
          <w:lang w:val="en-GB"/>
        </w:rPr>
        <w:t xml:space="preserve"> as it is a standard on-premise software with clearly defined </w:t>
      </w:r>
      <w:r w:rsidR="00462E23" w:rsidRPr="00CC5315">
        <w:rPr>
          <w:lang w:val="en-GB"/>
        </w:rPr>
        <w:t>functionalities to</w:t>
      </w:r>
      <w:r w:rsidR="003F4192" w:rsidRPr="00FE28CA">
        <w:rPr>
          <w:lang w:val="en-GB"/>
        </w:rPr>
        <w:t xml:space="preserve"> be</w:t>
      </w:r>
      <w:r w:rsidR="00462E23" w:rsidRPr="00CC5315">
        <w:rPr>
          <w:lang w:val="en-GB"/>
        </w:rPr>
        <w:t xml:space="preserve"> verif</w:t>
      </w:r>
      <w:r w:rsidR="003F4192" w:rsidRPr="00FE28CA">
        <w:rPr>
          <w:lang w:val="en-GB"/>
        </w:rPr>
        <w:t>ied</w:t>
      </w:r>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sidRPr="00FE28CA">
        <w:rPr>
          <w:lang w:val="en-GB"/>
        </w:rPr>
        <w:t xml:space="preserve"> would</w:t>
      </w:r>
      <w:r w:rsidR="00DF6B10" w:rsidRPr="00CC5315">
        <w:rPr>
          <w:lang w:val="en-GB"/>
        </w:rPr>
        <w:t xml:space="preserve"> impede the potential validation of Scenarioo and therefore its usage in a GxP environment.</w:t>
      </w:r>
    </w:p>
    <w:p w14:paraId="70C07AD2" w14:textId="4523ED1F" w:rsidR="00EC4F7B" w:rsidRPr="00CC5315" w:rsidRDefault="00EC4F7B" w:rsidP="00EC4F7B">
      <w:pPr>
        <w:pStyle w:val="Heading3"/>
        <w:rPr>
          <w:lang w:val="en-GB"/>
        </w:rPr>
      </w:pPr>
      <w:bookmarkStart w:id="259" w:name="_Toc46067075"/>
      <w:bookmarkStart w:id="260" w:name="_Toc46217134"/>
      <w:r w:rsidRPr="00CC5315">
        <w:rPr>
          <w:lang w:val="en-GB"/>
        </w:rPr>
        <w:t>Analysis of the OQ Test App</w:t>
      </w:r>
      <w:r w:rsidR="006C731E" w:rsidRPr="00CC5315">
        <w:rPr>
          <w:lang w:val="en-GB"/>
        </w:rPr>
        <w:t>/Scenarioo System</w:t>
      </w:r>
      <w:bookmarkEnd w:id="259"/>
      <w:bookmarkEnd w:id="260"/>
    </w:p>
    <w:p w14:paraId="0CA074A8" w14:textId="19862353" w:rsidR="00B93ACF" w:rsidRPr="00CC5315" w:rsidRDefault="007659C2" w:rsidP="000D1B54">
      <w:pPr>
        <w:rPr>
          <w:lang w:val="en-GB"/>
        </w:rPr>
      </w:pPr>
      <w:r w:rsidRPr="00CC5315">
        <w:rPr>
          <w:lang w:val="en-GB"/>
        </w:rPr>
        <w:t>As already described earlier (</w:t>
      </w:r>
      <w:r w:rsidR="002C614B">
        <w:rPr>
          <w:lang w:val="en-CH"/>
        </w:rPr>
        <w:t xml:space="preserve">see </w:t>
      </w:r>
      <w:r w:rsidRPr="002C614B">
        <w:rPr>
          <w:lang w:val="en-GB"/>
        </w:rPr>
        <w:t>chapter</w:t>
      </w:r>
      <w:r w:rsidR="002C614B" w:rsidRPr="002C614B">
        <w:rPr>
          <w:lang w:val="en-CH"/>
        </w:rPr>
        <w:t xml:space="preserve"> </w:t>
      </w:r>
      <w:r w:rsidR="002C614B" w:rsidRPr="002C614B">
        <w:rPr>
          <w:lang w:val="en-CH"/>
        </w:rPr>
        <w:fldChar w:fldCharType="begin"/>
      </w:r>
      <w:r w:rsidR="002C614B" w:rsidRPr="002C614B">
        <w:rPr>
          <w:lang w:val="en-CH"/>
        </w:rPr>
        <w:instrText xml:space="preserve"> REF _Ref46152463 \r \h </w:instrText>
      </w:r>
      <w:r w:rsidR="002C614B">
        <w:rPr>
          <w:lang w:val="en-CH"/>
        </w:rPr>
        <w:instrText xml:space="preserve"> \* MERGEFORMAT </w:instrText>
      </w:r>
      <w:r w:rsidR="002C614B" w:rsidRPr="002C614B">
        <w:rPr>
          <w:lang w:val="en-CH"/>
        </w:rPr>
      </w:r>
      <w:r w:rsidR="002C614B" w:rsidRPr="002C614B">
        <w:rPr>
          <w:lang w:val="en-CH"/>
        </w:rPr>
        <w:fldChar w:fldCharType="separate"/>
      </w:r>
      <w:r w:rsidR="002C614B" w:rsidRPr="002C614B">
        <w:rPr>
          <w:lang w:val="en-CH"/>
        </w:rPr>
        <w:t>6.1</w:t>
      </w:r>
      <w:r w:rsidR="002C614B" w:rsidRPr="002C614B">
        <w:rPr>
          <w:lang w:val="en-CH"/>
        </w:rPr>
        <w:fldChar w:fldCharType="end"/>
      </w:r>
      <w:r w:rsidRPr="002C614B">
        <w:rPr>
          <w:lang w:val="en-GB"/>
        </w:rPr>
        <w:t>), the</w:t>
      </w:r>
      <w:r w:rsidRPr="00CC5315">
        <w:rPr>
          <w:lang w:val="en-GB"/>
        </w:rPr>
        <w:t xml:space="preserve"> OQ Test App generates test results and formats them using the Cucumber</w:t>
      </w:r>
      <w:r w:rsidR="009F7F98" w:rsidRPr="00CC5315">
        <w:rPr>
          <w:lang w:val="en-GB"/>
        </w:rPr>
        <w:t>-</w:t>
      </w:r>
      <w:r w:rsidRPr="00CC5315">
        <w:rPr>
          <w:lang w:val="en-GB"/>
        </w:rPr>
        <w:t>Scenarioo</w:t>
      </w:r>
      <w:r w:rsidR="009F7F98" w:rsidRPr="00CC5315">
        <w:rPr>
          <w:lang w:val="en-GB"/>
        </w:rPr>
        <w:t>-p</w:t>
      </w:r>
      <w:r w:rsidRPr="00CC5315">
        <w:rPr>
          <w:lang w:val="en-GB"/>
        </w:rPr>
        <w:t xml:space="preserve">lugin in order that the test results can be visualised in Scenarioo. The most critical point </w:t>
      </w:r>
      <w:r w:rsidR="007726BE" w:rsidRPr="00CC5315">
        <w:rPr>
          <w:lang w:val="en-GB"/>
        </w:rPr>
        <w:t>during</w:t>
      </w:r>
      <w:r w:rsidRPr="00CC5315">
        <w:rPr>
          <w:lang w:val="en-GB"/>
        </w:rPr>
        <w:t xml:space="preserve"> the OQ Test App/Scenarioo integration is the correct functioning of the Cucumber</w:t>
      </w:r>
      <w:r w:rsidR="00B93ACF" w:rsidRPr="00CC5315">
        <w:rPr>
          <w:lang w:val="en-GB"/>
        </w:rPr>
        <w:t>-</w:t>
      </w:r>
      <w:r w:rsidRPr="00CC5315">
        <w:rPr>
          <w:lang w:val="en-GB"/>
        </w:rPr>
        <w:t>Scenarioo</w:t>
      </w:r>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App/Scenarioo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261" w:name="_Ref45990493"/>
      <w:bookmarkStart w:id="262" w:name="_Toc46067076"/>
      <w:bookmarkStart w:id="263" w:name="_Ref46088855"/>
      <w:bookmarkStart w:id="264" w:name="_Toc46217135"/>
      <w:r w:rsidRPr="00CC5315">
        <w:rPr>
          <w:lang w:val="en-GB"/>
        </w:rPr>
        <w:t>Updates of the</w:t>
      </w:r>
      <w:r w:rsidR="007A51F4" w:rsidRPr="00CC5315">
        <w:rPr>
          <w:lang w:val="en-GB"/>
        </w:rPr>
        <w:t xml:space="preserve"> OQ</w:t>
      </w:r>
      <w:r w:rsidR="00B97642" w:rsidRPr="00FE28CA">
        <w:rPr>
          <w:lang w:val="en-GB"/>
        </w:rPr>
        <w:t xml:space="preserve"> Test</w:t>
      </w:r>
      <w:r w:rsidR="007A51F4" w:rsidRPr="00CC5315">
        <w:rPr>
          <w:lang w:val="en-GB"/>
        </w:rPr>
        <w:t xml:space="preserve"> Automation </w:t>
      </w:r>
      <w:bookmarkEnd w:id="261"/>
      <w:bookmarkEnd w:id="262"/>
      <w:r w:rsidR="00B97642" w:rsidRPr="00FE28CA">
        <w:rPr>
          <w:lang w:val="en-GB"/>
        </w:rPr>
        <w:t>System</w:t>
      </w:r>
      <w:bookmarkEnd w:id="263"/>
      <w:bookmarkEnd w:id="264"/>
    </w:p>
    <w:p w14:paraId="07B5A87B" w14:textId="147EBC54" w:rsidR="00C34A08" w:rsidRPr="00CC5315" w:rsidRDefault="007C3A45" w:rsidP="00AB6448">
      <w:pPr>
        <w:rPr>
          <w:lang w:val="en-GB"/>
        </w:rPr>
      </w:pPr>
      <w:r w:rsidRPr="00CC5315">
        <w:rPr>
          <w:lang w:val="en-GB"/>
        </w:rPr>
        <w:t>In principle, any change in the software needs a re-validation of the new software version (</w:t>
      </w:r>
      <w:r w:rsidR="00321971" w:rsidRPr="00321971">
        <w:rPr>
          <w:lang w:val="en-GB"/>
        </w:rPr>
        <w:t>ISPE, 2008, p.</w:t>
      </w:r>
      <w:r w:rsidR="00321971">
        <w:rPr>
          <w:lang w:val="en-CH"/>
        </w:rPr>
        <w:t xml:space="preserve"> </w:t>
      </w:r>
      <w:r w:rsidR="00321971" w:rsidRPr="00321971">
        <w:rPr>
          <w:lang w:val="en-GB"/>
        </w:rPr>
        <w:t>3</w:t>
      </w:r>
      <w:r w:rsidR="00321971">
        <w:rPr>
          <w:lang w:val="en-CH"/>
        </w:rPr>
        <w:t>0, Figure 4.1</w:t>
      </w:r>
      <w:r w:rsidR="00321971" w:rsidRPr="00321971">
        <w:rPr>
          <w:lang w:val="en-GB"/>
        </w:rPr>
        <w:t>)</w:t>
      </w:r>
      <w:r w:rsidR="00321971">
        <w:rPr>
          <w:lang w:val="en-CH"/>
        </w:rPr>
        <w:t>.</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the OQ Test App and Scenarioo</w:t>
      </w:r>
      <w:ins w:id="265"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r w:rsidR="004E3E8F" w:rsidRPr="00CC5315">
        <w:rPr>
          <w:lang w:val="en-GB"/>
        </w:rPr>
        <w:t>S</w:t>
      </w:r>
      <w:r w:rsidR="006B7102" w:rsidRPr="00CC5315">
        <w:rPr>
          <w:lang w:val="en-GB"/>
        </w:rPr>
        <w:t xml:space="preserve">cenarioo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improved Scenrioo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266"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Scenarioo: For each new OQ of the JBA</w:t>
      </w:r>
      <w:r w:rsidR="00B55E3B" w:rsidRPr="00CC5315">
        <w:rPr>
          <w:lang w:val="en-GB"/>
        </w:rPr>
        <w:t>,</w:t>
      </w:r>
      <w:r w:rsidRPr="00CC5315">
        <w:rPr>
          <w:lang w:val="en-GB"/>
        </w:rPr>
        <w:t xml:space="preserve"> changes in the feature files and in the glue code, </w:t>
      </w:r>
      <w:r w:rsidR="00B55E3B" w:rsidRPr="00CC5315">
        <w:rPr>
          <w:lang w:val="en-GB"/>
        </w:rPr>
        <w:t>become</w:t>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lastRenderedPageBreak/>
        <w:t>The remaining OQ Test App core consists on category 1 components, which are considered to be reliable and the Cucumber-Scenarioo-</w:t>
      </w:r>
      <w:r w:rsidR="00D44AB7" w:rsidRPr="00FE28CA">
        <w:rPr>
          <w:lang w:val="en-GB"/>
        </w:rPr>
        <w:t>p</w:t>
      </w:r>
      <w:r w:rsidRPr="00CC5315">
        <w:rPr>
          <w:lang w:val="en-GB"/>
        </w:rPr>
        <w:t>lugin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sidRPr="00FE28CA">
        <w:rPr>
          <w:lang w:val="en-GB"/>
        </w:rPr>
        <w:t xml:space="preserve"> and the feature files</w:t>
      </w:r>
      <w:r w:rsidRPr="00CC5315">
        <w:rPr>
          <w:lang w:val="en-GB"/>
        </w:rPr>
        <w:t xml:space="preserve"> need to be verified in a different way than it would be done for software validation as it is not a software but just </w:t>
      </w:r>
      <w:r w:rsidR="006B1AE0" w:rsidRPr="00FE28CA">
        <w:rPr>
          <w:lang w:val="en-GB"/>
        </w:rPr>
        <w:t>files</w:t>
      </w:r>
      <w:r w:rsidRPr="00CC5315">
        <w:rPr>
          <w:lang w:val="en-GB"/>
        </w:rPr>
        <w:t>.</w:t>
      </w:r>
    </w:p>
    <w:p w14:paraId="3B09D652" w14:textId="036FDABD" w:rsidR="00B34F32" w:rsidRPr="00CC5315"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buil</w:t>
      </w:r>
      <w:r w:rsidR="003D2FDC" w:rsidRPr="00FE28CA">
        <w:rPr>
          <w:lang w:val="en-GB"/>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34AAD4FD" w14:textId="76FB5520" w:rsidR="00591F3C" w:rsidRPr="00CC5315" w:rsidRDefault="00D90892" w:rsidP="00AB6448">
      <w:pPr>
        <w:rPr>
          <w:lang w:val="en-GB"/>
        </w:rPr>
      </w:pPr>
      <w:r w:rsidRPr="00CC5315">
        <w:rPr>
          <w:lang w:val="en-GB"/>
        </w:rPr>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4FEEBBA9" w:rsidR="00247620" w:rsidRPr="00CC5315" w:rsidRDefault="001D5105" w:rsidP="001D5105">
      <w:pPr>
        <w:pStyle w:val="Caption"/>
        <w:rPr>
          <w:lang w:val="en-GB"/>
        </w:rPr>
      </w:pPr>
      <w:bookmarkStart w:id="267" w:name="_Ref45987742"/>
      <w:bookmarkStart w:id="268" w:name="_Toc46067151"/>
      <w:bookmarkStart w:id="269" w:name="_Toc4623753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31</w:t>
      </w:r>
      <w:r w:rsidRPr="00CC5315">
        <w:rPr>
          <w:lang w:val="en-GB"/>
        </w:rPr>
        <w:fldChar w:fldCharType="end"/>
      </w:r>
      <w:bookmarkEnd w:id="267"/>
      <w:r w:rsidRPr="00FE28CA">
        <w:rPr>
          <w:lang w:val="en-GB"/>
        </w:rPr>
        <w:t xml:space="preserve">: Glue </w:t>
      </w:r>
      <w:r w:rsidR="00B25EE0" w:rsidRPr="00CC5315">
        <w:rPr>
          <w:lang w:val="en-GB"/>
        </w:rPr>
        <w:t>c</w:t>
      </w:r>
      <w:r w:rsidRPr="00CC5315">
        <w:rPr>
          <w:lang w:val="en-GB"/>
        </w:rPr>
        <w:t>ode</w:t>
      </w:r>
      <w:r w:rsidRPr="00FE28CA">
        <w:rPr>
          <w:lang w:val="en-GB"/>
        </w:rPr>
        <w:t xml:space="preserve"> in analogy to</w:t>
      </w:r>
      <w:r w:rsidR="00FE1E96" w:rsidRPr="00FE28CA">
        <w:rPr>
          <w:lang w:val="en-GB"/>
        </w:rPr>
        <w:t xml:space="preserve"> </w:t>
      </w:r>
      <w:r w:rsidR="00FE1E96" w:rsidRPr="00CC5315">
        <w:rPr>
          <w:lang w:val="en-GB"/>
        </w:rPr>
        <w:t>a</w:t>
      </w:r>
      <w:r w:rsidRPr="00CC5315">
        <w:rPr>
          <w:lang w:val="en-GB"/>
        </w:rPr>
        <w:t xml:space="preserve"> </w:t>
      </w:r>
      <w:r w:rsidRPr="00FE28CA">
        <w:rPr>
          <w:lang w:val="en-GB"/>
        </w:rPr>
        <w:t>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268"/>
      <w:bookmarkEnd w:id="269"/>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sidRPr="00FE28CA">
        <w:rPr>
          <w:lang w:val="en-GB"/>
        </w:rPr>
        <w:t xml:space="preserve">Web </w:t>
      </w:r>
      <w:r w:rsidR="00C951D4" w:rsidRPr="00FE28CA">
        <w:rPr>
          <w:lang w:val="en-GB"/>
        </w:rPr>
        <w:t>C</w:t>
      </w:r>
      <w:r w:rsidRPr="00CC5315">
        <w:rPr>
          <w:lang w:val="en-GB"/>
        </w:rPr>
        <w:t>lient (i.e. the</w:t>
      </w:r>
      <w:r w:rsidR="008B1210" w:rsidRPr="00FE28CA">
        <w:rPr>
          <w:lang w:val="en-GB"/>
        </w:rPr>
        <w:t xml:space="preserve"> Web </w:t>
      </w:r>
      <w:r w:rsidR="00C951D4" w:rsidRPr="00FE28CA">
        <w:rPr>
          <w:lang w:val="en-GB"/>
        </w:rPr>
        <w:t>B</w:t>
      </w:r>
      <w:r w:rsidRPr="00CC5315">
        <w:rPr>
          <w:lang w:val="en-GB"/>
        </w:rPr>
        <w:t>rowser)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sidRPr="00FE28CA">
        <w:rPr>
          <w:lang w:val="en-GB"/>
        </w:rPr>
        <w:t>W</w:t>
      </w:r>
      <w:r w:rsidR="006F20AF" w:rsidRPr="00CC5315">
        <w:rPr>
          <w:lang w:val="en-GB"/>
        </w:rPr>
        <w:t>eb</w:t>
      </w:r>
      <w:r w:rsidR="00C951D4" w:rsidRPr="00FE28CA">
        <w:rPr>
          <w:lang w:val="en-GB"/>
        </w:rPr>
        <w:t xml:space="preserve"> D</w:t>
      </w:r>
      <w:r w:rsidR="006F20AF" w:rsidRPr="00CC5315">
        <w:rPr>
          <w:lang w:val="en-GB"/>
        </w:rPr>
        <w:t xml:space="preserve">river corresponding to the foreseen </w:t>
      </w:r>
      <w:r w:rsidR="004A71CC" w:rsidRPr="00FE28CA">
        <w:rPr>
          <w:lang w:val="en-GB"/>
        </w:rPr>
        <w:t>W</w:t>
      </w:r>
      <w:r w:rsidR="006F20AF" w:rsidRPr="00CC5315">
        <w:rPr>
          <w:lang w:val="en-GB"/>
        </w:rPr>
        <w:t xml:space="preserve">eb </w:t>
      </w:r>
      <w:r w:rsidR="004A71CC" w:rsidRPr="00FE28CA">
        <w:rPr>
          <w:lang w:val="en-GB"/>
        </w:rPr>
        <w:t>B</w:t>
      </w:r>
      <w:r w:rsidR="006F20AF" w:rsidRPr="00CC5315">
        <w:rPr>
          <w:lang w:val="en-GB"/>
        </w:rPr>
        <w:t xml:space="preserve">rowser. This makes it possible to control the JBA web-client like a tester would do but in an automated way, as for example: </w:t>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lastRenderedPageBreak/>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FE28CA" w:rsidRDefault="00DE28D1" w:rsidP="006F20AF">
      <w:pPr>
        <w:rPr>
          <w:lang w:val="en-GB"/>
        </w:rPr>
      </w:pPr>
      <w:r w:rsidRPr="00FE28CA">
        <w:rPr>
          <w:lang w:val="en-GB"/>
        </w:rPr>
        <w:t>The same is true for the feature files. They might contain errors</w:t>
      </w:r>
      <w:r w:rsidR="001D6B03" w:rsidRPr="00FE28CA">
        <w:rPr>
          <w:lang w:val="en-GB"/>
        </w:rPr>
        <w:t xml:space="preserve"> in the same way as </w:t>
      </w:r>
      <w:r w:rsidR="00C41AA2" w:rsidRPr="00FE28CA">
        <w:rPr>
          <w:lang w:val="en-GB"/>
        </w:rPr>
        <w:t>classical</w:t>
      </w:r>
      <w:r w:rsidR="001D6B03" w:rsidRPr="00FE28CA">
        <w:rPr>
          <w:lang w:val="en-GB"/>
        </w:rPr>
        <w:t xml:space="preserve"> test </w:t>
      </w:r>
      <w:r w:rsidR="00C41AA2" w:rsidRPr="00FE28CA">
        <w:rPr>
          <w:lang w:val="en-GB"/>
        </w:rPr>
        <w:t xml:space="preserve">scripts might </w:t>
      </w:r>
      <w:r w:rsidR="001D6B03" w:rsidRPr="00FE28CA">
        <w:rPr>
          <w:lang w:val="en-GB"/>
        </w:rPr>
        <w:t>contain errors, which have</w:t>
      </w:r>
      <w:r w:rsidR="005F4245" w:rsidRPr="00FE28CA">
        <w:rPr>
          <w:lang w:val="en-GB"/>
        </w:rPr>
        <w:t xml:space="preserve"> then</w:t>
      </w:r>
      <w:r w:rsidR="001D6B03" w:rsidRPr="00FE28CA">
        <w:rPr>
          <w:lang w:val="en-GB"/>
        </w:rPr>
        <w:t xml:space="preserve"> to be identified as test s</w:t>
      </w:r>
      <w:r w:rsidR="005F4245" w:rsidRPr="00FE28CA">
        <w:rPr>
          <w:lang w:val="en-GB"/>
        </w:rPr>
        <w:t>c</w:t>
      </w:r>
      <w:r w:rsidR="001D6B03" w:rsidRPr="00FE28CA">
        <w:rPr>
          <w:lang w:val="en-GB"/>
        </w:rPr>
        <w:t>rip errors during the test review process.</w:t>
      </w:r>
    </w:p>
    <w:p w14:paraId="427AC747" w14:textId="0268A746" w:rsidR="00AC5628" w:rsidRPr="00CC5315" w:rsidRDefault="006F20AF" w:rsidP="006F20AF">
      <w:pPr>
        <w:rPr>
          <w:lang w:val="en-GB"/>
        </w:rPr>
      </w:pPr>
      <w:r w:rsidRPr="00CC5315">
        <w:rPr>
          <w:lang w:val="en-GB"/>
        </w:rPr>
        <w:t xml:space="preserve">Therefore, Scenarioo </w:t>
      </w:r>
      <w:r w:rsidR="00847DC0" w:rsidRPr="00CC5315">
        <w:rPr>
          <w:lang w:val="en-GB"/>
        </w:rPr>
        <w:t>has an important role</w:t>
      </w:r>
      <w:r w:rsidRPr="00CC5315">
        <w:rPr>
          <w:lang w:val="en-GB"/>
        </w:rPr>
        <w:t xml:space="preserve"> to display a test description, data for evidence on the test performance </w:t>
      </w:r>
      <w:r w:rsidR="003F17B1" w:rsidRPr="00FE28CA">
        <w:rPr>
          <w:lang w:val="en-GB"/>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t>This implies, that the</w:t>
      </w:r>
      <w:r w:rsidR="00BA7F7E" w:rsidRPr="00FE28CA">
        <w:rPr>
          <w:lang w:val="en-GB"/>
        </w:rPr>
        <w:t xml:space="preserve"> tests</w:t>
      </w:r>
      <w:r w:rsidR="00A33042" w:rsidRPr="00FE28CA">
        <w:rPr>
          <w:lang w:val="en-GB"/>
        </w:rPr>
        <w:t xml:space="preserve"> and the</w:t>
      </w:r>
      <w:r w:rsidRPr="00CC5315">
        <w:rPr>
          <w:lang w:val="en-GB"/>
        </w:rPr>
        <w:t xml:space="preserve"> screenshots have to be </w:t>
      </w:r>
      <w:r w:rsidR="00A33042" w:rsidRPr="00FE28CA">
        <w:rPr>
          <w:lang w:val="en-GB"/>
        </w:rPr>
        <w:t>organised</w:t>
      </w:r>
      <w:r w:rsidRPr="00CC5315">
        <w:rPr>
          <w:lang w:val="en-GB"/>
        </w:rPr>
        <w:t xml:space="preserve"> in a way, that the correct functioning of the glue code</w:t>
      </w:r>
      <w:r w:rsidR="000A4F34" w:rsidRPr="00FE28CA">
        <w:rPr>
          <w:lang w:val="en-GB"/>
        </w:rPr>
        <w:t xml:space="preserve"> and the feature files</w:t>
      </w:r>
      <w:r w:rsidRPr="00CC5315">
        <w:rPr>
          <w:lang w:val="en-GB"/>
        </w:rPr>
        <w:t xml:space="preserve"> can be </w:t>
      </w:r>
      <w:r w:rsidR="003F17B1" w:rsidRPr="00FE28CA">
        <w:rPr>
          <w:lang w:val="en-GB"/>
        </w:rPr>
        <w:t>reviewed</w:t>
      </w:r>
      <w:r w:rsidRPr="00CC5315">
        <w:rPr>
          <w:lang w:val="en-GB"/>
        </w:rPr>
        <w:t xml:space="preserve">. </w:t>
      </w:r>
    </w:p>
    <w:p w14:paraId="22224FE8" w14:textId="07BE8414" w:rsidR="006F20AF" w:rsidRPr="00CC5315" w:rsidRDefault="00A75D31" w:rsidP="006F20AF">
      <w:pPr>
        <w:rPr>
          <w:lang w:val="en-GB"/>
        </w:rPr>
      </w:pPr>
      <w:r w:rsidRPr="00FE28CA">
        <w:rPr>
          <w:lang w:val="en-GB"/>
        </w:rPr>
        <w:t>The reviewability of the glue code</w:t>
      </w:r>
      <w:r w:rsidR="006F20AF" w:rsidRPr="00CC5315">
        <w:rPr>
          <w:lang w:val="en-GB"/>
        </w:rPr>
        <w:t xml:space="preserve"> can be achieved by checking</w:t>
      </w:r>
      <w:r w:rsidR="002C19FE" w:rsidRPr="00FE28CA">
        <w:rPr>
          <w:lang w:val="en-GB"/>
        </w:rPr>
        <w:t xml:space="preserve"> for example</w:t>
      </w:r>
      <w:r w:rsidR="006F20AF" w:rsidRPr="00CC5315">
        <w:rPr>
          <w:lang w:val="en-GB"/>
        </w:rPr>
        <w:t xml:space="preserve"> following points</w:t>
      </w:r>
      <w:r w:rsidR="00285169" w:rsidRPr="00FE28CA">
        <w:rPr>
          <w:lang w:val="en-GB"/>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B34F32">
      <w:pPr>
        <w:pStyle w:val="ListParagraph"/>
        <w:numPr>
          <w:ilvl w:val="0"/>
          <w:numId w:val="60"/>
        </w:numPr>
        <w:rPr>
          <w:lang w:val="en-GB"/>
        </w:rPr>
      </w:pPr>
      <w:r w:rsidRPr="00CC5315">
        <w:rPr>
          <w:lang w:val="en-GB"/>
        </w:rPr>
        <w:t xml:space="preserve">In the </w:t>
      </w:r>
      <w:r w:rsidR="00651BB7" w:rsidRPr="00FE28CA">
        <w:rPr>
          <w:lang w:val="en-GB"/>
        </w:rPr>
        <w:t xml:space="preserve">glue </w:t>
      </w:r>
      <w:r w:rsidRPr="00CC5315">
        <w:rPr>
          <w:lang w:val="en-GB"/>
        </w:rPr>
        <w:t>code review of the tester</w:t>
      </w:r>
    </w:p>
    <w:p w14:paraId="445F5C10" w14:textId="6B6DAA91" w:rsidR="006F20AF" w:rsidRPr="00CC5315" w:rsidRDefault="006F20AF" w:rsidP="00B34F32">
      <w:pPr>
        <w:pStyle w:val="ListParagraph"/>
        <w:numPr>
          <w:ilvl w:val="0"/>
          <w:numId w:val="60"/>
        </w:numPr>
        <w:rPr>
          <w:lang w:val="en-GB"/>
        </w:rPr>
      </w:pPr>
      <w:r w:rsidRPr="00CC5315">
        <w:rPr>
          <w:lang w:val="en-GB"/>
        </w:rPr>
        <w:t>By the test reviewer who has to verify, that each step took at least few milliseconds to perform.</w:t>
      </w:r>
    </w:p>
    <w:p w14:paraId="026AC3CA" w14:textId="2665BB35"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sidRPr="00FE28CA">
        <w:rPr>
          <w:lang w:val="en-GB"/>
        </w:rPr>
        <w:t xml:space="preserve"> Selenium</w:t>
      </w:r>
      <w:r w:rsidR="00596532" w:rsidRPr="00FE28CA">
        <w:rPr>
          <w:lang w:val="en-GB"/>
        </w:rPr>
        <w:t xml:space="preserve"> </w:t>
      </w:r>
      <w:r w:rsidR="00032E88" w:rsidRPr="00FE28CA">
        <w:rPr>
          <w:lang w:val="en-GB"/>
        </w:rPr>
        <w:t>i</w:t>
      </w:r>
      <w:r w:rsidR="00596532" w:rsidRPr="00FE28CA">
        <w:rPr>
          <w:lang w:val="en-GB"/>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r w:rsidR="002C614B" w:rsidRPr="002C614B">
        <w:rPr>
          <w:lang w:val="en-GB"/>
        </w:rPr>
        <w:t>Hacker Girl, 2016</w:t>
      </w:r>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sidRPr="00FE28CA">
        <w:rPr>
          <w:lang w:val="en-GB"/>
        </w:rPr>
        <w:t xml:space="preserve"> therefore</w:t>
      </w:r>
      <w:r w:rsidRPr="00CC5315">
        <w:rPr>
          <w:lang w:val="en-GB"/>
        </w:rPr>
        <w:t xml:space="preserve"> to make sure in the</w:t>
      </w:r>
      <w:r w:rsidR="00B358D6" w:rsidRPr="00FE28CA">
        <w:rPr>
          <w:lang w:val="en-GB"/>
        </w:rPr>
        <w:t xml:space="preserve"> glue</w:t>
      </w:r>
      <w:r w:rsidRPr="00CC5315">
        <w:rPr>
          <w:lang w:val="en-GB"/>
        </w:rPr>
        <w:t xml:space="preserve"> code review, that only Selenium functions are used</w:t>
      </w:r>
      <w:r w:rsidR="00230EBC" w:rsidRPr="00FE28CA">
        <w:rPr>
          <w:lang w:val="en-GB"/>
        </w:rPr>
        <w:t xml:space="preserve"> fo</w:t>
      </w:r>
      <w:r w:rsidR="007C45EE" w:rsidRPr="00FE28CA">
        <w:rPr>
          <w:lang w:val="en-GB"/>
        </w:rPr>
        <w:t>r the actual test steps</w:t>
      </w:r>
      <w:r w:rsidRPr="00CC5315">
        <w:rPr>
          <w:lang w:val="en-GB"/>
        </w:rPr>
        <w:t>. For</w:t>
      </w:r>
      <w:r w:rsidR="000431EE" w:rsidRPr="00FE28CA">
        <w:rPr>
          <w:lang w:val="en-GB"/>
        </w:rPr>
        <w:t xml:space="preserve"> example </w:t>
      </w:r>
      <w:r w:rsidR="004D4116" w:rsidRPr="00FE28CA">
        <w:rPr>
          <w:lang w:val="en-GB"/>
        </w:rPr>
        <w:t>while testing</w:t>
      </w:r>
      <w:r w:rsidRPr="00CC5315">
        <w:rPr>
          <w:lang w:val="en-GB"/>
        </w:rPr>
        <w:t xml:space="preserve"> a </w:t>
      </w:r>
      <w:r w:rsidR="004D4116" w:rsidRPr="00FE28CA">
        <w:rPr>
          <w:lang w:val="en-GB"/>
        </w:rPr>
        <w:t>W</w:t>
      </w:r>
      <w:r w:rsidRPr="00CC5315">
        <w:rPr>
          <w:lang w:val="en-GB"/>
        </w:rPr>
        <w:t xml:space="preserve">eb application, there is the risk of making </w:t>
      </w:r>
      <w:r w:rsidR="000E5287" w:rsidRPr="00FE28CA">
        <w:rPr>
          <w:lang w:val="en-GB"/>
        </w:rPr>
        <w:t>direct calls to the back-end</w:t>
      </w:r>
      <w:r w:rsidRPr="00CC5315">
        <w:rPr>
          <w:lang w:val="en-GB"/>
        </w:rPr>
        <w:t xml:space="preserve">. </w:t>
      </w:r>
      <w:r w:rsidR="004D4116">
        <w:t>T</w:t>
      </w:r>
      <w:r w:rsidRPr="00CC5315">
        <w:rPr>
          <w:lang w:val="en-GB"/>
        </w:rPr>
        <w:t>his would be easy to identify.</w:t>
      </w:r>
    </w:p>
    <w:p w14:paraId="54EBBA7F" w14:textId="42015477" w:rsidR="000074C5" w:rsidRPr="00CC5315" w:rsidRDefault="00F62A66" w:rsidP="000074C5">
      <w:pPr>
        <w:pStyle w:val="Heading2"/>
        <w:rPr>
          <w:lang w:val="en-GB"/>
        </w:rPr>
      </w:pPr>
      <w:bookmarkStart w:id="270" w:name="_Toc46067077"/>
      <w:bookmarkStart w:id="271" w:name="_Toc46217136"/>
      <w:r w:rsidRPr="00CC5315">
        <w:rPr>
          <w:lang w:val="en-GB"/>
        </w:rPr>
        <w:lastRenderedPageBreak/>
        <w:t>Specification/</w:t>
      </w:r>
      <w:r w:rsidR="000074C5" w:rsidRPr="00CC5315">
        <w:rPr>
          <w:lang w:val="en-GB"/>
        </w:rPr>
        <w:t>Formulation</w:t>
      </w:r>
      <w:bookmarkEnd w:id="270"/>
      <w:bookmarkEnd w:id="271"/>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272" w:name="_Toc46067078"/>
      <w:bookmarkStart w:id="273" w:name="_Toc46217137"/>
      <w:r w:rsidRPr="00CC5315">
        <w:rPr>
          <w:lang w:val="en-GB"/>
        </w:rPr>
        <w:t>From User Stories to Feature Files</w:t>
      </w:r>
      <w:bookmarkEnd w:id="272"/>
      <w:bookmarkEnd w:id="273"/>
    </w:p>
    <w:p w14:paraId="60F4C907" w14:textId="6DB7D95E"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6E7118">
        <w:rPr>
          <w:lang w:val="en-GB"/>
        </w:rPr>
        <w:t xml:space="preserve">see </w:t>
      </w:r>
      <w:r w:rsidR="006E7118">
        <w:rPr>
          <w:lang w:val="en-CH"/>
        </w:rPr>
        <w:t>Appendix XVIII</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Pr>
          <w:noProof/>
          <w:lang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C115CA5" w:rsidR="00B978E0" w:rsidRPr="00CC5315" w:rsidRDefault="001D5105" w:rsidP="001D5105">
      <w:pPr>
        <w:pStyle w:val="Caption"/>
        <w:rPr>
          <w:lang w:val="en-GB"/>
        </w:rPr>
      </w:pPr>
      <w:bookmarkStart w:id="274" w:name="_Toc46067152"/>
      <w:bookmarkStart w:id="275" w:name="_Toc4623753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32</w:t>
      </w:r>
      <w:r w:rsidRPr="00CC5315">
        <w:rPr>
          <w:lang w:val="en-GB"/>
        </w:rPr>
        <w:fldChar w:fldCharType="end"/>
      </w:r>
      <w:r w:rsidRPr="00FE28CA">
        <w:rPr>
          <w:lang w:val="en-GB"/>
        </w:rPr>
        <w:t>: JBA User Story Map</w:t>
      </w:r>
      <w:bookmarkEnd w:id="274"/>
      <w:bookmarkEnd w:id="275"/>
    </w:p>
    <w:p w14:paraId="5DB6445C" w14:textId="4F467C7A" w:rsidR="001D5105" w:rsidRDefault="001D5105" w:rsidP="006726B6">
      <w:pPr>
        <w:rPr>
          <w:lang w:val="en-GB"/>
        </w:rPr>
      </w:pPr>
    </w:p>
    <w:p w14:paraId="5E22411D" w14:textId="6328EBD8" w:rsidR="00B34F32" w:rsidRDefault="00B34F32" w:rsidP="006726B6">
      <w:pPr>
        <w:rPr>
          <w:lang w:val="en-GB"/>
        </w:rPr>
      </w:pPr>
    </w:p>
    <w:p w14:paraId="33ECB667" w14:textId="1B1E6DB4" w:rsidR="00B34F32" w:rsidRDefault="00B34F32" w:rsidP="006726B6">
      <w:pPr>
        <w:rPr>
          <w:lang w:val="en-GB"/>
        </w:rPr>
      </w:pPr>
    </w:p>
    <w:p w14:paraId="6D79C166" w14:textId="77777777" w:rsidR="00B34F32" w:rsidRPr="00CC5315" w:rsidRDefault="00B34F32" w:rsidP="006726B6">
      <w:pPr>
        <w:rPr>
          <w:lang w:val="en-GB"/>
        </w:rPr>
      </w:pPr>
    </w:p>
    <w:p w14:paraId="00E3A14D" w14:textId="6CD2E7CB" w:rsidR="00CE51A6" w:rsidRPr="00CC5315" w:rsidRDefault="00FF35E6" w:rsidP="006726B6">
      <w:pPr>
        <w:rPr>
          <w:lang w:val="en-GB"/>
        </w:rPr>
      </w:pPr>
      <w:r w:rsidRPr="00CC5315">
        <w:rPr>
          <w:lang w:val="en-GB"/>
        </w:rPr>
        <w:lastRenderedPageBreak/>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sidRPr="00FE28CA">
        <w:rPr>
          <w:lang w:val="en-GB"/>
        </w:rPr>
        <w:t>M</w:t>
      </w:r>
      <w:r w:rsidRPr="00CC5315">
        <w:rPr>
          <w:lang w:val="en-GB"/>
        </w:rPr>
        <w:t>eeting using concrete examples and an example map</w:t>
      </w:r>
      <w:r w:rsidR="002F5640" w:rsidRPr="00CC5315">
        <w:rPr>
          <w:lang w:val="en-GB"/>
        </w:rPr>
        <w:t>:</w:t>
      </w:r>
    </w:p>
    <w:p w14:paraId="4CBCCCC4" w14:textId="77777777" w:rsidR="001D5105" w:rsidRPr="00CC5315" w:rsidRDefault="00AB19DA" w:rsidP="001D5105">
      <w:pPr>
        <w:keepNext/>
        <w:rPr>
          <w:lang w:val="en-GB"/>
        </w:rPr>
      </w:pPr>
      <w:r>
        <w:rPr>
          <w:noProof/>
          <w:lang w:eastAsia="de-CH"/>
        </w:rPr>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07F3404C" w:rsidR="00AB19DA" w:rsidRPr="00CC5315" w:rsidRDefault="001D5105" w:rsidP="001D5105">
      <w:pPr>
        <w:pStyle w:val="Caption"/>
        <w:rPr>
          <w:lang w:val="en-GB"/>
        </w:rPr>
      </w:pPr>
      <w:bookmarkStart w:id="276" w:name="_Toc46067153"/>
      <w:bookmarkStart w:id="277" w:name="_Toc4623754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33</w:t>
      </w:r>
      <w:r w:rsidRPr="00CC5315">
        <w:rPr>
          <w:lang w:val="en-GB"/>
        </w:rPr>
        <w:fldChar w:fldCharType="end"/>
      </w:r>
      <w:r w:rsidRPr="00FE28CA">
        <w:rPr>
          <w:lang w:val="en-GB"/>
        </w:rPr>
        <w:t>: Example Map for the User Story ‘Set Baseline Weight Measurement’</w:t>
      </w:r>
      <w:bookmarkEnd w:id="276"/>
      <w:bookmarkEnd w:id="277"/>
    </w:p>
    <w:p w14:paraId="7DD5C8E5" w14:textId="77777777" w:rsidR="00B34F32" w:rsidRDefault="00B34F32" w:rsidP="006726B6">
      <w:pPr>
        <w:rPr>
          <w:lang w:val="en-GB"/>
        </w:rPr>
      </w:pPr>
    </w:p>
    <w:p w14:paraId="57C68C9D" w14:textId="77777777" w:rsidR="00B34F32" w:rsidRDefault="00B34F32" w:rsidP="006726B6">
      <w:pPr>
        <w:rPr>
          <w:lang w:val="en-GB"/>
        </w:rPr>
      </w:pPr>
    </w:p>
    <w:p w14:paraId="5421354F" w14:textId="77777777" w:rsidR="00B34F32" w:rsidRDefault="00B34F32" w:rsidP="006726B6">
      <w:pPr>
        <w:rPr>
          <w:lang w:val="en-GB"/>
        </w:rPr>
      </w:pPr>
    </w:p>
    <w:p w14:paraId="3DF3A432" w14:textId="77777777" w:rsidR="00B34F32" w:rsidRDefault="00B34F32" w:rsidP="006726B6">
      <w:pPr>
        <w:rPr>
          <w:lang w:val="en-GB"/>
        </w:rPr>
      </w:pPr>
    </w:p>
    <w:p w14:paraId="585C22F7" w14:textId="77777777" w:rsidR="00B34F32" w:rsidRDefault="00B34F32" w:rsidP="006726B6">
      <w:pPr>
        <w:rPr>
          <w:lang w:val="en-GB"/>
        </w:rPr>
      </w:pPr>
    </w:p>
    <w:p w14:paraId="74179A98" w14:textId="46EEF5E5" w:rsidR="00BE7825" w:rsidRPr="00CC5315" w:rsidRDefault="006960EB" w:rsidP="006726B6">
      <w:pPr>
        <w:rPr>
          <w:lang w:val="en-GB"/>
        </w:rPr>
      </w:pPr>
      <w:r w:rsidRPr="00CC5315">
        <w:rPr>
          <w:lang w:val="en-GB"/>
        </w:rPr>
        <w:lastRenderedPageBreak/>
        <w:t xml:space="preserve">Based on the </w:t>
      </w:r>
      <w:r w:rsidR="00EA10E5" w:rsidRPr="00FE28CA">
        <w:rPr>
          <w:lang w:val="en-GB"/>
        </w:rPr>
        <w:t>e</w:t>
      </w:r>
      <w:r w:rsidRPr="00CC5315">
        <w:rPr>
          <w:lang w:val="en-GB"/>
        </w:rPr>
        <w:t xml:space="preserve">xample </w:t>
      </w:r>
      <w:r w:rsidR="00EA10E5" w:rsidRPr="00FE28CA">
        <w:rPr>
          <w:lang w:val="en-GB"/>
        </w:rPr>
        <w:t>m</w:t>
      </w:r>
      <w:r w:rsidRPr="00CC5315">
        <w:rPr>
          <w:lang w:val="en-GB"/>
        </w:rPr>
        <w:t>ap a first draft of</w:t>
      </w:r>
      <w:r w:rsidR="00B64EC4" w:rsidRPr="00CC5315">
        <w:rPr>
          <w:lang w:val="en-GB"/>
        </w:rPr>
        <w:t xml:space="preserve"> the </w:t>
      </w:r>
      <w:r w:rsidR="00516EC2" w:rsidRPr="00FE28CA">
        <w:rPr>
          <w:lang w:val="en-GB"/>
        </w:rPr>
        <w:t>f</w:t>
      </w:r>
      <w:r w:rsidR="00B64EC4" w:rsidRPr="00CC5315">
        <w:rPr>
          <w:lang w:val="en-GB"/>
        </w:rPr>
        <w:t xml:space="preserve">eature </w:t>
      </w:r>
      <w:r w:rsidR="00516EC2" w:rsidRPr="00FE28CA">
        <w:rPr>
          <w:lang w:val="en-GB"/>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Pr>
          <w:noProof/>
          <w:lang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DE885C" w:rsidR="00537118" w:rsidRPr="00CC5315" w:rsidRDefault="001D5105" w:rsidP="001D5105">
      <w:pPr>
        <w:pStyle w:val="Caption"/>
        <w:rPr>
          <w:lang w:val="en-GB"/>
        </w:rPr>
      </w:pPr>
      <w:bookmarkStart w:id="278" w:name="_Toc46067154"/>
      <w:bookmarkStart w:id="279" w:name="_Toc4623754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34</w:t>
      </w:r>
      <w:r w:rsidRPr="00CC5315">
        <w:rPr>
          <w:lang w:val="en-GB"/>
        </w:rPr>
        <w:fldChar w:fldCharType="end"/>
      </w:r>
      <w:r w:rsidRPr="00FE28CA">
        <w:rPr>
          <w:lang w:val="en-GB"/>
        </w:rPr>
        <w:t>: Example of a JBA feature file, that is approved for OQ</w:t>
      </w:r>
      <w:bookmarkEnd w:id="278"/>
      <w:bookmarkEnd w:id="279"/>
    </w:p>
    <w:p w14:paraId="70500FB8" w14:textId="3D4482EE" w:rsidR="001D5105" w:rsidRPr="00422016" w:rsidRDefault="00422016" w:rsidP="006726B6">
      <w:pPr>
        <w:rPr>
          <w:lang w:val="en-CH"/>
        </w:rPr>
      </w:pPr>
      <w:r>
        <w:rPr>
          <w:lang w:val="en-CH"/>
        </w:rPr>
        <w:t>The complete set of feature files can be found in the Appendices IV-VII.</w:t>
      </w: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280" w:name="_Toc46067079"/>
      <w:bookmarkStart w:id="281" w:name="_Toc46217138"/>
      <w:r w:rsidRPr="00CC5315">
        <w:rPr>
          <w:lang w:val="en-GB"/>
        </w:rPr>
        <w:t>Traceability</w:t>
      </w:r>
      <w:bookmarkEnd w:id="280"/>
      <w:bookmarkEnd w:id="281"/>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sidRPr="00FE28CA">
        <w:rPr>
          <w:lang w:val="en-GB"/>
        </w:rPr>
        <w:t>r</w:t>
      </w:r>
      <w:r w:rsidRPr="00CC5315">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FE28CA">
        <w:rPr>
          <w:lang w:val="en-GB"/>
        </w:rPr>
        <w:t xml:space="preserve"> u</w:t>
      </w:r>
      <w:r w:rsidRPr="00CC5315">
        <w:rPr>
          <w:lang w:val="en-GB"/>
        </w:rPr>
        <w:t xml:space="preserve">ser story in the </w:t>
      </w:r>
      <w:r w:rsidR="006B1DCB" w:rsidRPr="00FE28CA">
        <w:rPr>
          <w:lang w:val="en-GB"/>
        </w:rPr>
        <w:t>s</w:t>
      </w:r>
      <w:r w:rsidRPr="00CC5315">
        <w:rPr>
          <w:lang w:val="en-GB"/>
        </w:rPr>
        <w:t xml:space="preserve">pecification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In summary, it can be concluded that traceability can be easily ensured, as a feature file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0DD62EAD" w:rsidR="001D5105" w:rsidRPr="00CC5315" w:rsidRDefault="001D5105" w:rsidP="001D5105">
      <w:pPr>
        <w:pStyle w:val="Caption"/>
        <w:rPr>
          <w:lang w:val="en-GB"/>
        </w:rPr>
      </w:pPr>
      <w:bookmarkStart w:id="282" w:name="_Ref45901576"/>
      <w:bookmarkStart w:id="283" w:name="_Toc46067155"/>
      <w:bookmarkStart w:id="284" w:name="_Toc4623754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35</w:t>
      </w:r>
      <w:r w:rsidRPr="00CC5315">
        <w:rPr>
          <w:lang w:val="en-GB"/>
        </w:rPr>
        <w:fldChar w:fldCharType="end"/>
      </w:r>
      <w:bookmarkEnd w:id="282"/>
      <w:r w:rsidRPr="00FE28CA">
        <w:rPr>
          <w:lang w:val="en-GB"/>
        </w:rPr>
        <w:t>: Link between the description of the user requirement and the executable functional specifications on the feature file</w:t>
      </w:r>
      <w:bookmarkEnd w:id="283"/>
      <w:bookmarkEnd w:id="284"/>
    </w:p>
    <w:p w14:paraId="29D107A2" w14:textId="77777777" w:rsidR="000074C5" w:rsidRPr="00CC5315" w:rsidRDefault="00F62A66" w:rsidP="00F62A66">
      <w:pPr>
        <w:pStyle w:val="Heading3"/>
        <w:rPr>
          <w:lang w:val="en-GB"/>
        </w:rPr>
      </w:pPr>
      <w:bookmarkStart w:id="285" w:name="_Toc46067080"/>
      <w:bookmarkStart w:id="286" w:name="_Toc46217139"/>
      <w:r w:rsidRPr="00CC5315">
        <w:rPr>
          <w:lang w:val="en-GB"/>
        </w:rPr>
        <w:lastRenderedPageBreak/>
        <w:t>Risk Assessment</w:t>
      </w:r>
      <w:bookmarkEnd w:id="285"/>
      <w:bookmarkEnd w:id="286"/>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To meet this GAMP5 requirement, the example mapping was extended by the card type 'Risk' and the colo</w:t>
      </w:r>
      <w:r w:rsidR="00840A3E" w:rsidRPr="00FE28CA">
        <w:rPr>
          <w:lang w:val="en-GB"/>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sidRPr="00FE28CA">
        <w:rPr>
          <w:lang w:val="en-GB"/>
        </w:rPr>
        <w:t xml:space="preserve"> in view of mitigating a risk</w:t>
      </w:r>
      <w:r w:rsidR="00B51697" w:rsidRPr="00CC5315">
        <w:rPr>
          <w:lang w:val="en-GB"/>
        </w:rPr>
        <w:t xml:space="preserve"> in the Three Amigos Meeting, were converted into specific scenarios. </w:t>
      </w:r>
      <w:r w:rsidR="00545C40" w:rsidRPr="00FE28CA">
        <w:rPr>
          <w:lang w:val="en-GB"/>
        </w:rPr>
        <w:t>T</w:t>
      </w:r>
      <w:r w:rsidR="00B51697" w:rsidRPr="00CC5315">
        <w:rPr>
          <w:lang w:val="en-GB"/>
        </w:rPr>
        <w:t xml:space="preserve">he scenario brief </w:t>
      </w:r>
      <w:r w:rsidR="009708D7" w:rsidRPr="00FE28CA">
        <w:rPr>
          <w:lang w:val="en-GB"/>
        </w:rPr>
        <w:t>was</w:t>
      </w:r>
      <w:r w:rsidR="00866EBA" w:rsidRPr="00FE28CA">
        <w:rPr>
          <w:lang w:val="en-GB"/>
        </w:rPr>
        <w:t xml:space="preserve"> then</w:t>
      </w:r>
      <w:r w:rsidR="009708D7" w:rsidRPr="00FE28CA">
        <w:rPr>
          <w:lang w:val="en-GB"/>
        </w:rPr>
        <w:t xml:space="preserve"> used to</w:t>
      </w:r>
      <w:r w:rsidR="00B51697" w:rsidRPr="00CC5315">
        <w:rPr>
          <w:lang w:val="en-GB"/>
        </w:rPr>
        <w:t xml:space="preserve"> add information about </w:t>
      </w:r>
      <w:r w:rsidR="00866EBA" w:rsidRPr="00FE28CA">
        <w:rPr>
          <w:lang w:val="en-GB"/>
        </w:rPr>
        <w:t>t</w:t>
      </w:r>
      <w:r w:rsidR="00A646CF" w:rsidRPr="00FE28CA">
        <w:rPr>
          <w:lang w:val="en-GB"/>
        </w:rPr>
        <w:t>his risk mitigation measure</w:t>
      </w:r>
      <w:r w:rsidR="009538A0" w:rsidRPr="00CC5315">
        <w:rPr>
          <w:lang w:val="en-GB"/>
        </w:rPr>
        <w:t>.</w:t>
      </w:r>
    </w:p>
    <w:p w14:paraId="74235A9F" w14:textId="77777777" w:rsidR="001D5105" w:rsidRPr="00CC5315" w:rsidRDefault="007E3867" w:rsidP="001D5105">
      <w:pPr>
        <w:keepNext/>
        <w:rPr>
          <w:lang w:val="en-GB"/>
        </w:rPr>
      </w:pPr>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520950"/>
                    </a:xfrm>
                    <a:prstGeom prst="rect">
                      <a:avLst/>
                    </a:prstGeom>
                  </pic:spPr>
                </pic:pic>
              </a:graphicData>
            </a:graphic>
          </wp:inline>
        </w:drawing>
      </w:r>
    </w:p>
    <w:p w14:paraId="37FB999B" w14:textId="2436C820" w:rsidR="007E3867" w:rsidRPr="00CC5315" w:rsidRDefault="001D5105" w:rsidP="001D5105">
      <w:pPr>
        <w:pStyle w:val="Caption"/>
        <w:rPr>
          <w:lang w:val="en-GB"/>
        </w:rPr>
      </w:pPr>
      <w:bookmarkStart w:id="287" w:name="_Ref45902258"/>
      <w:bookmarkStart w:id="288" w:name="_Toc46067156"/>
      <w:bookmarkStart w:id="289" w:name="_Toc46237543"/>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FB5F37">
        <w:rPr>
          <w:noProof/>
          <w:lang w:val="en-GB"/>
        </w:rPr>
        <w:t>36</w:t>
      </w:r>
      <w:r w:rsidR="007032DB" w:rsidRPr="00CC5315">
        <w:rPr>
          <w:noProof/>
          <w:lang w:val="en-GB"/>
        </w:rPr>
        <w:fldChar w:fldCharType="end"/>
      </w:r>
      <w:bookmarkEnd w:id="287"/>
      <w:r w:rsidRPr="00CC5315">
        <w:rPr>
          <w:lang w:val="en-GB"/>
        </w:rPr>
        <w:t xml:space="preserve">: </w:t>
      </w:r>
      <w:r w:rsidR="00283DC2" w:rsidRPr="00CC5315">
        <w:rPr>
          <w:lang w:val="en-GB"/>
        </w:rPr>
        <w:t>Example of how to deal with GAMP5 risk management requirements in BDD</w:t>
      </w:r>
      <w:bookmarkEnd w:id="288"/>
      <w:bookmarkEnd w:id="289"/>
    </w:p>
    <w:p w14:paraId="5674A799" w14:textId="77777777" w:rsidR="00F62A66" w:rsidRPr="00CC5315" w:rsidRDefault="00F62A66" w:rsidP="00F62A66">
      <w:pPr>
        <w:pStyle w:val="Heading3"/>
        <w:rPr>
          <w:lang w:val="en-GB"/>
        </w:rPr>
      </w:pPr>
      <w:bookmarkStart w:id="290" w:name="_Toc46067081"/>
      <w:bookmarkStart w:id="291" w:name="_Toc46217140"/>
      <w:r w:rsidRPr="00CC5315">
        <w:rPr>
          <w:lang w:val="en-GB"/>
        </w:rPr>
        <w:t>Compliance</w:t>
      </w:r>
      <w:bookmarkEnd w:id="290"/>
      <w:bookmarkEnd w:id="291"/>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40CBE73E"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r w:rsidR="002C614B" w:rsidRPr="002C614B">
        <w:rPr>
          <w:lang w:val="en-GB"/>
        </w:rPr>
        <w:t>(FDA, 2018)</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1819" cy="3380198"/>
                    </a:xfrm>
                    <a:prstGeom prst="rect">
                      <a:avLst/>
                    </a:prstGeom>
                  </pic:spPr>
                </pic:pic>
              </a:graphicData>
            </a:graphic>
          </wp:inline>
        </w:drawing>
      </w:r>
    </w:p>
    <w:p w14:paraId="6884F76D" w14:textId="39BCCF38" w:rsidR="001134A3" w:rsidRPr="00CC5315" w:rsidRDefault="00A33561" w:rsidP="00A33561">
      <w:pPr>
        <w:pStyle w:val="Caption"/>
        <w:rPr>
          <w:lang w:val="en-GB"/>
        </w:rPr>
      </w:pPr>
      <w:bookmarkStart w:id="292" w:name="_Ref45902714"/>
      <w:bookmarkStart w:id="293" w:name="_Toc46067157"/>
      <w:bookmarkStart w:id="294" w:name="_Toc46237544"/>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FB5F37">
        <w:rPr>
          <w:noProof/>
          <w:lang w:val="en-GB"/>
        </w:rPr>
        <w:t>37</w:t>
      </w:r>
      <w:r w:rsidR="007032DB" w:rsidRPr="00CC5315">
        <w:rPr>
          <w:noProof/>
          <w:lang w:val="en-GB"/>
        </w:rPr>
        <w:fldChar w:fldCharType="end"/>
      </w:r>
      <w:bookmarkEnd w:id="292"/>
      <w:r w:rsidRPr="00FE28CA">
        <w:rPr>
          <w:lang w:val="en-GB"/>
        </w:rPr>
        <w:t>: Feature file</w:t>
      </w:r>
      <w:r w:rsidR="00BD23CB" w:rsidRPr="00FE28CA">
        <w:rPr>
          <w:lang w:val="en-GB"/>
        </w:rPr>
        <w:t xml:space="preserve"> </w:t>
      </w:r>
      <w:r w:rsidR="00BD23CB" w:rsidRPr="00CC5315">
        <w:rPr>
          <w:lang w:val="en-GB"/>
        </w:rPr>
        <w:t>with a reference in the specification</w:t>
      </w:r>
      <w:r w:rsidR="00BD23CB" w:rsidRPr="00FE28CA">
        <w:rPr>
          <w:lang w:val="en-GB"/>
        </w:rPr>
        <w:t xml:space="preserve"> brief </w:t>
      </w:r>
      <w:r w:rsidR="00BD23CB" w:rsidRPr="00CC5315">
        <w:rPr>
          <w:lang w:val="en-GB"/>
        </w:rPr>
        <w:t>to the underlying legal basis</w:t>
      </w:r>
      <w:bookmarkEnd w:id="293"/>
      <w:bookmarkEnd w:id="294"/>
    </w:p>
    <w:p w14:paraId="53FDE3A8" w14:textId="7B308348" w:rsidR="000F333C" w:rsidRPr="00CC5315" w:rsidRDefault="000F333C" w:rsidP="0011500F">
      <w:pPr>
        <w:pStyle w:val="Heading3"/>
        <w:rPr>
          <w:lang w:val="en-GB"/>
        </w:rPr>
      </w:pPr>
      <w:bookmarkStart w:id="295" w:name="_Toc46067082"/>
      <w:bookmarkStart w:id="296" w:name="_Toc46217141"/>
      <w:r w:rsidRPr="00CC5315">
        <w:rPr>
          <w:lang w:val="en-GB"/>
        </w:rPr>
        <w:t>Approval of the feature files</w:t>
      </w:r>
      <w:bookmarkEnd w:id="295"/>
      <w:bookmarkEnd w:id="296"/>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sidRPr="00FE28CA">
        <w:rPr>
          <w:lang w:val="en-GB"/>
        </w:rPr>
        <w:t>d</w:t>
      </w:r>
      <w:r w:rsidR="002D6A67" w:rsidRPr="00CC5315">
        <w:rPr>
          <w:lang w:val="en-GB"/>
        </w:rPr>
        <w:t>ocuments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sidRPr="00FE28CA">
        <w:rPr>
          <w:lang w:val="en-GB"/>
        </w:rPr>
        <w:t>p</w:t>
      </w:r>
      <w:r w:rsidRPr="00CC5315">
        <w:rPr>
          <w:lang w:val="en-GB"/>
        </w:rPr>
        <w:t xml:space="preserve">rocess </w:t>
      </w:r>
      <w:r w:rsidR="0063063B" w:rsidRPr="00FE28CA">
        <w:rPr>
          <w:lang w:val="en-GB"/>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97"/>
      <w:r w:rsidR="00F3163A" w:rsidRPr="00CC5315">
        <w:rPr>
          <w:rStyle w:val="FootnoteReference"/>
          <w:lang w:val="en-GB"/>
        </w:rPr>
        <w:footnoteReference w:id="8"/>
      </w:r>
      <w:commentRangeEnd w:id="297"/>
      <w:r w:rsidR="00F7432A" w:rsidRPr="00CC5315">
        <w:rPr>
          <w:rStyle w:val="CommentReference"/>
          <w:lang w:val="en-GB"/>
        </w:rPr>
        <w:commentReference w:id="297"/>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2468245"/>
                    </a:xfrm>
                    <a:prstGeom prst="rect">
                      <a:avLst/>
                    </a:prstGeom>
                  </pic:spPr>
                </pic:pic>
              </a:graphicData>
            </a:graphic>
          </wp:inline>
        </w:drawing>
      </w:r>
    </w:p>
    <w:p w14:paraId="36CC5138" w14:textId="31D29617" w:rsidR="00853874" w:rsidRPr="00CC5315" w:rsidRDefault="00C46ABC" w:rsidP="00C46ABC">
      <w:pPr>
        <w:pStyle w:val="Caption"/>
        <w:rPr>
          <w:lang w:val="en-GB"/>
        </w:rPr>
      </w:pPr>
      <w:bookmarkStart w:id="298" w:name="_Toc46067158"/>
      <w:bookmarkStart w:id="299" w:name="_Toc4623754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38</w:t>
      </w:r>
      <w:r w:rsidRPr="00CC5315">
        <w:rPr>
          <w:lang w:val="en-GB"/>
        </w:rPr>
        <w:fldChar w:fldCharType="end"/>
      </w:r>
      <w:r w:rsidRPr="00FE28CA">
        <w:rPr>
          <w:lang w:val="en-GB"/>
        </w:rPr>
        <w:t>: Feature file approval and document history</w:t>
      </w:r>
      <w:bookmarkEnd w:id="298"/>
      <w:bookmarkEnd w:id="299"/>
    </w:p>
    <w:p w14:paraId="62B611D1" w14:textId="77777777" w:rsidR="000074C5" w:rsidRPr="00CC5315" w:rsidRDefault="000074C5" w:rsidP="00270BF3">
      <w:pPr>
        <w:pStyle w:val="Heading2"/>
        <w:rPr>
          <w:lang w:val="en-GB"/>
        </w:rPr>
      </w:pPr>
      <w:bookmarkStart w:id="300" w:name="_Toc46067083"/>
      <w:bookmarkStart w:id="301" w:name="_Toc46217142"/>
      <w:r w:rsidRPr="00CC5315">
        <w:rPr>
          <w:lang w:val="en-GB"/>
        </w:rPr>
        <w:t>Test Automation</w:t>
      </w:r>
      <w:bookmarkEnd w:id="300"/>
      <w:bookmarkEnd w:id="301"/>
    </w:p>
    <w:p w14:paraId="0EA72614" w14:textId="77777777" w:rsidR="001D1458" w:rsidRPr="00CC5315" w:rsidRDefault="00E54649" w:rsidP="006726B6">
      <w:pPr>
        <w:rPr>
          <w:lang w:val="en-GB"/>
        </w:rPr>
      </w:pPr>
      <w:r w:rsidRPr="00CC5315">
        <w:rPr>
          <w:lang w:val="en-GB"/>
        </w:rPr>
        <w:t>In order to achieve test automation, StepDefs were written based on the feature files in order to store an automated action for each step of the scenarios. All StepDefs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StepDefs,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sidRPr="00FE28CA">
        <w:rPr>
          <w:lang w:val="en-GB"/>
        </w:rPr>
        <w:t>,</w:t>
      </w:r>
      <w:r w:rsidRPr="00CC5315">
        <w:rPr>
          <w:lang w:val="en-GB"/>
        </w:rPr>
        <w:t xml:space="preserve"> a Cucumber </w:t>
      </w:r>
      <w:r w:rsidR="00D6435B" w:rsidRPr="00FE28CA">
        <w:rPr>
          <w:lang w:val="en-GB"/>
        </w:rPr>
        <w:t>t</w:t>
      </w:r>
      <w:r w:rsidRPr="00CC5315">
        <w:rPr>
          <w:lang w:val="en-GB"/>
        </w:rPr>
        <w:t xml:space="preserve">est </w:t>
      </w:r>
      <w:r w:rsidR="00D6435B" w:rsidRPr="00FE28CA">
        <w:rPr>
          <w:lang w:val="en-GB"/>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1555115"/>
                    </a:xfrm>
                    <a:prstGeom prst="rect">
                      <a:avLst/>
                    </a:prstGeom>
                  </pic:spPr>
                </pic:pic>
              </a:graphicData>
            </a:graphic>
          </wp:inline>
        </w:drawing>
      </w:r>
    </w:p>
    <w:p w14:paraId="7DB5C3CD" w14:textId="0290D87F" w:rsidR="00BE2B7A" w:rsidRPr="00CC5315" w:rsidRDefault="00C46ABC" w:rsidP="00C46ABC">
      <w:pPr>
        <w:pStyle w:val="Caption"/>
        <w:rPr>
          <w:lang w:val="en-GB"/>
        </w:rPr>
      </w:pPr>
      <w:bookmarkStart w:id="302" w:name="_Ref45977347"/>
      <w:bookmarkStart w:id="303" w:name="_Toc46067159"/>
      <w:bookmarkStart w:id="304" w:name="_Toc4623754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39</w:t>
      </w:r>
      <w:r w:rsidRPr="00CC5315">
        <w:rPr>
          <w:lang w:val="en-GB"/>
        </w:rPr>
        <w:fldChar w:fldCharType="end"/>
      </w:r>
      <w:bookmarkEnd w:id="302"/>
      <w:r w:rsidRPr="00FE28CA">
        <w:rPr>
          <w:lang w:val="en-GB"/>
        </w:rPr>
        <w:t>: Configuration of the Cucumber Test Runner</w:t>
      </w:r>
      <w:bookmarkEnd w:id="303"/>
      <w:bookmarkEnd w:id="304"/>
    </w:p>
    <w:p w14:paraId="23F29F0C" w14:textId="6AA12F90" w:rsidR="00270BF3" w:rsidRPr="00CC5315" w:rsidRDefault="00270BF3" w:rsidP="00270BF3">
      <w:pPr>
        <w:pStyle w:val="Heading3"/>
        <w:rPr>
          <w:lang w:val="en-GB"/>
        </w:rPr>
      </w:pPr>
      <w:bookmarkStart w:id="305" w:name="_Ref45969459"/>
      <w:bookmarkStart w:id="306" w:name="_Ref45970192"/>
      <w:bookmarkStart w:id="307" w:name="_Toc46067084"/>
      <w:bookmarkStart w:id="308" w:name="_Toc46217143"/>
      <w:r w:rsidRPr="00CC5315">
        <w:rPr>
          <w:lang w:val="en-GB"/>
        </w:rPr>
        <w:t xml:space="preserve">Glue </w:t>
      </w:r>
      <w:r w:rsidR="00893840" w:rsidRPr="00CC5315">
        <w:rPr>
          <w:lang w:val="en-GB"/>
        </w:rPr>
        <w:t>Code</w:t>
      </w:r>
      <w:bookmarkEnd w:id="305"/>
      <w:bookmarkEnd w:id="306"/>
      <w:bookmarkEnd w:id="307"/>
      <w:bookmarkEnd w:id="308"/>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10C6D84"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88442C">
        <w:rPr>
          <w:lang w:val="en-GB"/>
        </w:rPr>
        <w:t xml:space="preserve">see </w:t>
      </w:r>
      <w:r w:rsidR="0088442C" w:rsidRPr="0088442C">
        <w:rPr>
          <w:lang w:val="en-CH"/>
        </w:rPr>
        <w:t>Appendix</w:t>
      </w:r>
      <w:r w:rsidR="0088442C">
        <w:rPr>
          <w:lang w:val="en-CH"/>
        </w:rPr>
        <w:t xml:space="preserve"> XIV</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sidRPr="00FE28CA">
        <w:rPr>
          <w:lang w:val="en-GB"/>
        </w:rPr>
        <w:t>up</w:t>
      </w:r>
      <w:r w:rsidR="00BC4726" w:rsidRPr="00FE28CA">
        <w:rPr>
          <w:lang w:val="en-GB"/>
        </w:rPr>
        <w:t>dates of the OQ Test Automation System</w:t>
      </w:r>
      <w:r w:rsidRPr="00CC5315">
        <w:rPr>
          <w:lang w:val="en-GB"/>
        </w:rPr>
        <w:t xml:space="preserve"> and in this context the handling of the glue code (</w:t>
      </w:r>
      <w:r w:rsidR="00843FA0" w:rsidRPr="00FE28CA">
        <w:rPr>
          <w:lang w:val="en-GB"/>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StepDefs: Steps based on StepDefs with empty methods will result in a 'success', although no actual test has taken place. </w:t>
      </w:r>
      <w:r w:rsidR="004D5AB1" w:rsidRPr="00CC5315">
        <w:rPr>
          <w:lang w:val="en-GB"/>
        </w:rPr>
        <w:t>Therefore,</w:t>
      </w:r>
      <w:r w:rsidRPr="00CC5315">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6660A1A" w:rsidR="00352ED7" w:rsidRPr="00CC5315" w:rsidRDefault="00352ED7" w:rsidP="00ED30C6">
      <w:pPr>
        <w:pStyle w:val="Caption"/>
        <w:ind w:hanging="556"/>
        <w:rPr>
          <w:lang w:val="en-GB"/>
        </w:rPr>
      </w:pPr>
      <w:bookmarkStart w:id="309" w:name="_Toc46067160"/>
      <w:bookmarkStart w:id="310" w:name="_Toc4623754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FB5F37">
        <w:rPr>
          <w:noProof/>
          <w:lang w:val="en-GB"/>
        </w:rPr>
        <w:t>40</w:t>
      </w:r>
      <w:r w:rsidR="001729B8" w:rsidRPr="00CC5315">
        <w:rPr>
          <w:noProof/>
          <w:lang w:val="en-GB"/>
        </w:rPr>
        <w:fldChar w:fldCharType="end"/>
      </w:r>
      <w:r w:rsidRPr="00FE28CA">
        <w:rPr>
          <w:lang w:val="en-GB"/>
        </w:rPr>
        <w:t xml:space="preserve">: </w:t>
      </w:r>
      <w:r w:rsidR="0017042B" w:rsidRPr="00FE28CA">
        <w:rPr>
          <w:lang w:val="en-GB"/>
        </w:rPr>
        <w:t xml:space="preserve">Scenarioo </w:t>
      </w:r>
      <w:r w:rsidR="0017042B" w:rsidRPr="00CC5315">
        <w:rPr>
          <w:lang w:val="en-GB"/>
        </w:rPr>
        <w:t>visualization of a step whose</w:t>
      </w:r>
      <w:r w:rsidR="0017042B" w:rsidRPr="00FE28CA">
        <w:rPr>
          <w:lang w:val="en-GB"/>
        </w:rPr>
        <w:t xml:space="preserve"> StepDef </w:t>
      </w:r>
      <w:r w:rsidR="0017042B" w:rsidRPr="00CC5315">
        <w:rPr>
          <w:lang w:val="en-GB"/>
        </w:rPr>
        <w:t>contained only an empty method</w:t>
      </w:r>
      <w:bookmarkEnd w:id="309"/>
      <w:bookmarkEnd w:id="310"/>
    </w:p>
    <w:p w14:paraId="0879EACC" w14:textId="0787F34A" w:rsidR="00556FE3" w:rsidRPr="00CC5315" w:rsidRDefault="00A87582" w:rsidP="00856C30">
      <w:pPr>
        <w:pStyle w:val="ListParagraph"/>
        <w:numPr>
          <w:ilvl w:val="0"/>
          <w:numId w:val="35"/>
        </w:numPr>
        <w:rPr>
          <w:lang w:val="en-GB"/>
        </w:rPr>
      </w:pPr>
      <w:r w:rsidRPr="00CC5315">
        <w:rPr>
          <w:lang w:val="en-GB"/>
        </w:rPr>
        <w:t xml:space="preserve">Screenhots: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-S</w:t>
      </w:r>
      <w:r w:rsidR="00856C30" w:rsidRPr="00CC5315">
        <w:rPr>
          <w:lang w:val="en-GB"/>
        </w:rPr>
        <w:t>cenario</w:t>
      </w:r>
      <w:r w:rsidR="005772E2" w:rsidRPr="00CC5315">
        <w:rPr>
          <w:lang w:val="en-GB"/>
        </w:rPr>
        <w:t>o-</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4611" cy="908362"/>
                    </a:xfrm>
                    <a:prstGeom prst="rect">
                      <a:avLst/>
                    </a:prstGeom>
                  </pic:spPr>
                </pic:pic>
              </a:graphicData>
            </a:graphic>
          </wp:inline>
        </w:drawing>
      </w:r>
    </w:p>
    <w:p w14:paraId="3BC3280C" w14:textId="5280BE36" w:rsidR="00B03420" w:rsidRPr="00CC5315" w:rsidRDefault="00E85B31" w:rsidP="00ED30C6">
      <w:pPr>
        <w:pStyle w:val="Caption"/>
        <w:ind w:hanging="556"/>
        <w:rPr>
          <w:lang w:val="en-GB"/>
        </w:rPr>
      </w:pPr>
      <w:bookmarkStart w:id="311" w:name="_Ref45977200"/>
      <w:bookmarkStart w:id="312" w:name="_Toc46067161"/>
      <w:bookmarkStart w:id="313" w:name="_Toc46237548"/>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FB5F37">
        <w:rPr>
          <w:noProof/>
          <w:lang w:val="en-GB"/>
        </w:rPr>
        <w:t>41</w:t>
      </w:r>
      <w:r w:rsidR="001729B8" w:rsidRPr="00CC5315">
        <w:rPr>
          <w:noProof/>
          <w:lang w:val="en-GB"/>
        </w:rPr>
        <w:fldChar w:fldCharType="end"/>
      </w:r>
      <w:bookmarkEnd w:id="311"/>
      <w:r w:rsidRPr="00CC5315">
        <w:rPr>
          <w:lang w:val="en-GB"/>
        </w:rPr>
        <w:t xml:space="preserve">: </w:t>
      </w:r>
      <w:r w:rsidR="00106A04" w:rsidRPr="00CC5315">
        <w:rPr>
          <w:lang w:val="en-GB"/>
        </w:rPr>
        <w:t>Hook, which is responsible for taking and saving the screenshots</w:t>
      </w:r>
      <w:bookmarkEnd w:id="312"/>
      <w:bookmarkEnd w:id="313"/>
    </w:p>
    <w:p w14:paraId="0519FF56" w14:textId="26224E48" w:rsidR="0024697F"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sidRPr="00FE28CA">
        <w:rPr>
          <w:lang w:val="en-GB"/>
        </w:rPr>
        <w:t>ed</w:t>
      </w:r>
      <w:r w:rsidRPr="00CC5315">
        <w:rPr>
          <w:lang w:val="en-GB"/>
        </w:rPr>
        <w:t xml:space="preserve"> the elements to be addressed by Selenium via this ID. If, on the other hand, the elements are accessed via the DOM, the correct element may no longer be found</w:t>
      </w:r>
      <w:r w:rsidR="001831D2" w:rsidRPr="00FE28CA">
        <w:rPr>
          <w:lang w:val="en-GB"/>
        </w:rPr>
        <w:t>,</w:t>
      </w:r>
      <w:r w:rsidRPr="00CC5315">
        <w:rPr>
          <w:lang w:val="en-GB"/>
        </w:rPr>
        <w:t xml:space="preserve"> or the wrong element may be accessed if the DOM has changed due to a change on the </w:t>
      </w:r>
      <w:r w:rsidR="007A6539" w:rsidRPr="00FE28CA">
        <w:rPr>
          <w:lang w:val="en-GB"/>
        </w:rPr>
        <w:t>W</w:t>
      </w:r>
      <w:r w:rsidRPr="00CC5315">
        <w:rPr>
          <w:lang w:val="en-GB"/>
        </w:rPr>
        <w:t>eb page</w:t>
      </w:r>
      <w:r w:rsidR="005C02C1" w:rsidRPr="00CC5315">
        <w:rPr>
          <w:lang w:val="en-GB"/>
        </w:rPr>
        <w:t>.</w:t>
      </w:r>
    </w:p>
    <w:p w14:paraId="0D21EBEA" w14:textId="61E23825" w:rsidR="00FF7B18" w:rsidRPr="00FF7B18" w:rsidRDefault="00FF7B18" w:rsidP="006726B6">
      <w:pPr>
        <w:rPr>
          <w:lang w:val="en-CH"/>
        </w:rPr>
      </w:pPr>
      <w:r>
        <w:rPr>
          <w:lang w:val="en-CH"/>
        </w:rPr>
        <w:t>The glue code implemented in the course of this project can be found in the Appendices VIII-XIII.</w:t>
      </w:r>
    </w:p>
    <w:p w14:paraId="14EFA695" w14:textId="30EB9304" w:rsidR="00270BF3" w:rsidRPr="00CC5315" w:rsidRDefault="00270BF3" w:rsidP="00270BF3">
      <w:pPr>
        <w:pStyle w:val="Heading3"/>
        <w:rPr>
          <w:lang w:val="en-GB"/>
        </w:rPr>
      </w:pPr>
      <w:bookmarkStart w:id="314" w:name="_Toc46067085"/>
      <w:bookmarkStart w:id="315" w:name="_Toc46217144"/>
      <w:r w:rsidRPr="00CC5315">
        <w:rPr>
          <w:lang w:val="en-GB"/>
        </w:rPr>
        <w:t>Test R</w:t>
      </w:r>
      <w:r w:rsidR="00555AB8" w:rsidRPr="00CC5315">
        <w:rPr>
          <w:lang w:val="en-GB"/>
        </w:rPr>
        <w:t>esults as Cucumber Reports</w:t>
      </w:r>
      <w:bookmarkEnd w:id="314"/>
      <w:bookmarkEnd w:id="315"/>
    </w:p>
    <w:p w14:paraId="48D6668A" w14:textId="72F59E21" w:rsidR="000074C5" w:rsidRPr="00CC5315" w:rsidRDefault="00AC4BAE" w:rsidP="006726B6">
      <w:pPr>
        <w:rPr>
          <w:lang w:val="en-GB"/>
        </w:rPr>
      </w:pPr>
      <w:r w:rsidRPr="00CC5315">
        <w:rPr>
          <w:lang w:val="en-GB"/>
        </w:rPr>
        <w:t xml:space="preserve">The test results </w:t>
      </w:r>
      <w:r w:rsidR="00E13821" w:rsidRPr="00FE28CA">
        <w:rPr>
          <w:lang w:val="en-GB"/>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unner in combination with the Cucumbe</w:t>
      </w:r>
      <w:r w:rsidR="00FA4B0A" w:rsidRPr="00FE28CA">
        <w:rPr>
          <w:lang w:val="en-GB"/>
        </w:rPr>
        <w:t>-Scenarioo-</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sidRPr="00FE28CA">
        <w:rPr>
          <w:lang w:val="en-GB"/>
        </w:rPr>
        <w:t>were</w:t>
      </w:r>
      <w:r w:rsidRPr="00CC5315">
        <w:rPr>
          <w:lang w:val="en-GB"/>
        </w:rPr>
        <w:t xml:space="preserve"> stored in a folder that </w:t>
      </w:r>
      <w:r w:rsidR="00E13821" w:rsidRPr="00FE28CA">
        <w:rPr>
          <w:lang w:val="en-GB"/>
        </w:rPr>
        <w:t>was</w:t>
      </w:r>
      <w:r w:rsidRPr="00CC5315">
        <w:rPr>
          <w:lang w:val="en-GB"/>
        </w:rPr>
        <w:t xml:space="preserve"> automatically created specifically for this purpose so that this information </w:t>
      </w:r>
      <w:r w:rsidR="00FA4B0A" w:rsidRPr="00FE28CA">
        <w:rPr>
          <w:lang w:val="en-GB"/>
        </w:rPr>
        <w:t>could</w:t>
      </w:r>
      <w:r w:rsidRPr="00CC5315">
        <w:rPr>
          <w:lang w:val="en-GB"/>
        </w:rPr>
        <w:t xml:space="preserve"> be displayed by Scenarioo</w:t>
      </w:r>
      <w:r w:rsidR="00B418E8" w:rsidRPr="00CC5315">
        <w:rPr>
          <w:lang w:val="en-GB"/>
        </w:rPr>
        <w:t>.</w:t>
      </w:r>
    </w:p>
    <w:p w14:paraId="137B6F77" w14:textId="2B2543CC" w:rsidR="00D76F1B" w:rsidRPr="00CC5315" w:rsidRDefault="002747FD" w:rsidP="006726B6">
      <w:pPr>
        <w:pStyle w:val="Heading2"/>
        <w:rPr>
          <w:lang w:val="en-GB"/>
        </w:rPr>
      </w:pPr>
      <w:bookmarkStart w:id="316" w:name="_Toc46067086"/>
      <w:bookmarkStart w:id="317" w:name="_Toc46217145"/>
      <w:r w:rsidRPr="00CC5315">
        <w:rPr>
          <w:lang w:val="en-GB"/>
        </w:rPr>
        <w:t>Test Review</w:t>
      </w:r>
      <w:bookmarkEnd w:id="316"/>
      <w:bookmarkEnd w:id="317"/>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318" w:name="_Toc46067087"/>
      <w:bookmarkStart w:id="319" w:name="_Toc46217146"/>
      <w:r w:rsidRPr="00CC5315">
        <w:rPr>
          <w:lang w:val="en-GB"/>
        </w:rPr>
        <w:t>Review</w:t>
      </w:r>
      <w:r w:rsidR="00433005" w:rsidRPr="00CC5315">
        <w:rPr>
          <w:lang w:val="en-GB"/>
        </w:rPr>
        <w:t xml:space="preserve"> in Scenarioo</w:t>
      </w:r>
      <w:bookmarkEnd w:id="318"/>
      <w:bookmarkEnd w:id="319"/>
    </w:p>
    <w:p w14:paraId="37931C5D" w14:textId="7F82B334" w:rsidR="007A69A0" w:rsidRPr="00CC5315" w:rsidRDefault="00B57D95" w:rsidP="006726B6">
      <w:pPr>
        <w:rPr>
          <w:lang w:val="en-GB"/>
        </w:rPr>
      </w:pPr>
      <w:r w:rsidRPr="00CC5315">
        <w:rPr>
          <w:lang w:val="en-GB"/>
        </w:rPr>
        <w:t>To enable the test review, Scenarioo was given the path where the folders with the test results are stored. This gives Scenarioo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Pr>
          <w:noProof/>
          <w:lang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3614" cy="1544768"/>
                    </a:xfrm>
                    <a:prstGeom prst="rect">
                      <a:avLst/>
                    </a:prstGeom>
                  </pic:spPr>
                </pic:pic>
              </a:graphicData>
            </a:graphic>
          </wp:inline>
        </w:drawing>
      </w:r>
    </w:p>
    <w:p w14:paraId="4CBFD291" w14:textId="3C636B14" w:rsidR="00167254" w:rsidRPr="00CC5315" w:rsidRDefault="00E85B31" w:rsidP="00E85B31">
      <w:pPr>
        <w:pStyle w:val="Caption"/>
        <w:rPr>
          <w:lang w:val="en-GB"/>
        </w:rPr>
      </w:pPr>
      <w:bookmarkStart w:id="320" w:name="_Toc46067162"/>
      <w:bookmarkStart w:id="321" w:name="_Toc4623754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42</w:t>
      </w:r>
      <w:r w:rsidRPr="00CC5315">
        <w:rPr>
          <w:lang w:val="en-GB"/>
        </w:rPr>
        <w:fldChar w:fldCharType="end"/>
      </w:r>
      <w:r w:rsidRPr="00FE28CA">
        <w:rPr>
          <w:lang w:val="en-GB"/>
        </w:rPr>
        <w:t>: Different runs that can be viewed in Scenarioo</w:t>
      </w:r>
      <w:bookmarkEnd w:id="320"/>
      <w:bookmarkEnd w:id="321"/>
    </w:p>
    <w:p w14:paraId="10EE20C6" w14:textId="7CABB12F" w:rsidR="007A69A0" w:rsidRPr="00CC5315" w:rsidRDefault="00F80FAE" w:rsidP="006726B6">
      <w:pPr>
        <w:rPr>
          <w:lang w:val="en-GB"/>
        </w:rPr>
      </w:pPr>
      <w:r w:rsidRPr="00CC5315">
        <w:rPr>
          <w:lang w:val="en-GB"/>
        </w:rPr>
        <w:t>Scenarioo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lastRenderedPageBreak/>
        <w:t xml:space="preserve">The overview level on which the features (called 'use cases' in Scenarioo) and the final result of the tests for each feature </w:t>
      </w:r>
      <w:r w:rsidR="00711021" w:rsidRPr="00FE28CA">
        <w:rPr>
          <w:lang w:val="en-GB"/>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Pr>
          <w:noProof/>
          <w:lang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71763" cy="2318962"/>
                    </a:xfrm>
                    <a:prstGeom prst="rect">
                      <a:avLst/>
                    </a:prstGeom>
                  </pic:spPr>
                </pic:pic>
              </a:graphicData>
            </a:graphic>
          </wp:inline>
        </w:drawing>
      </w:r>
    </w:p>
    <w:p w14:paraId="7B039F53" w14:textId="7B3E9995" w:rsidR="0078228B" w:rsidRPr="00CC5315" w:rsidRDefault="002110D1" w:rsidP="009B4AB5">
      <w:pPr>
        <w:pStyle w:val="Caption"/>
        <w:ind w:hanging="556"/>
        <w:rPr>
          <w:lang w:val="en-GB"/>
        </w:rPr>
      </w:pPr>
      <w:bookmarkStart w:id="322" w:name="_Toc46067163"/>
      <w:bookmarkStart w:id="323" w:name="_Toc4623755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43</w:t>
      </w:r>
      <w:r w:rsidRPr="00CC5315">
        <w:rPr>
          <w:lang w:val="en-GB"/>
        </w:rPr>
        <w:fldChar w:fldCharType="end"/>
      </w:r>
      <w:r w:rsidRPr="00FE28CA">
        <w:rPr>
          <w:lang w:val="en-GB"/>
        </w:rPr>
        <w:t>: Feature overview in Scenarioo</w:t>
      </w:r>
      <w:bookmarkEnd w:id="322"/>
      <w:bookmarkEnd w:id="323"/>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sidRPr="00FE28CA">
        <w:rPr>
          <w:lang w:val="en-GB"/>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Pr>
          <w:noProof/>
          <w:lang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60552" cy="2709579"/>
                    </a:xfrm>
                    <a:prstGeom prst="rect">
                      <a:avLst/>
                    </a:prstGeom>
                  </pic:spPr>
                </pic:pic>
              </a:graphicData>
            </a:graphic>
          </wp:inline>
        </w:drawing>
      </w:r>
    </w:p>
    <w:p w14:paraId="62138C67" w14:textId="23C2DCB3" w:rsidR="003A0F3D" w:rsidRPr="00CC5315" w:rsidRDefault="00FE710D" w:rsidP="00A64466">
      <w:pPr>
        <w:pStyle w:val="Caption"/>
        <w:ind w:hanging="556"/>
        <w:rPr>
          <w:lang w:val="en-GB"/>
        </w:rPr>
      </w:pPr>
      <w:bookmarkStart w:id="324" w:name="_Toc46067164"/>
      <w:bookmarkStart w:id="325" w:name="_Toc4623755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44</w:t>
      </w:r>
      <w:r w:rsidRPr="00CC5315">
        <w:rPr>
          <w:lang w:val="en-GB"/>
        </w:rPr>
        <w:fldChar w:fldCharType="end"/>
      </w:r>
      <w:r w:rsidRPr="00FE28CA">
        <w:rPr>
          <w:lang w:val="en-GB"/>
        </w:rPr>
        <w:t>: Overview of all scenarios of a feature</w:t>
      </w:r>
      <w:bookmarkEnd w:id="324"/>
      <w:bookmarkEnd w:id="325"/>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t>In addition, information from the specification brief section of the feature file is displayed automatically by the Cucumber-Secanioo-plugin.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8825" cy="2830764"/>
                    </a:xfrm>
                    <a:prstGeom prst="rect">
                      <a:avLst/>
                    </a:prstGeom>
                  </pic:spPr>
                </pic:pic>
              </a:graphicData>
            </a:graphic>
          </wp:inline>
        </w:drawing>
      </w:r>
    </w:p>
    <w:p w14:paraId="6660A1DA" w14:textId="16549D74" w:rsidR="006638CF" w:rsidRPr="00CC5315" w:rsidRDefault="003630A5" w:rsidP="00853702">
      <w:pPr>
        <w:pStyle w:val="Caption"/>
        <w:ind w:hanging="556"/>
        <w:rPr>
          <w:lang w:val="en-GB"/>
        </w:rPr>
      </w:pPr>
      <w:bookmarkStart w:id="326" w:name="_Toc46067165"/>
      <w:bookmarkStart w:id="327" w:name="_Toc4623755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45</w:t>
      </w:r>
      <w:r w:rsidRPr="00CC5315">
        <w:rPr>
          <w:lang w:val="en-GB"/>
        </w:rPr>
        <w:fldChar w:fldCharType="end"/>
      </w:r>
      <w:r w:rsidRPr="00FE28CA">
        <w:rPr>
          <w:lang w:val="en-GB"/>
        </w:rPr>
        <w:t>: Indication of the testing extend to control the test coverage of the test runner</w:t>
      </w:r>
      <w:bookmarkEnd w:id="326"/>
      <w:bookmarkEnd w:id="327"/>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Pr>
          <w:noProof/>
          <w:lang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B34F32" w:rsidRPr="003630A5" w:rsidRDefault="00B34F32" w:rsidP="003630A5">
                            <w:pPr>
                              <w:pStyle w:val="Caption"/>
                              <w:rPr>
                                <w:noProof/>
                                <w:szCs w:val="24"/>
                                <w:lang w:val="en-GB" w:eastAsia="en-US"/>
                              </w:rPr>
                            </w:pPr>
                            <w:bookmarkStart w:id="328" w:name="_Toc46067166"/>
                            <w:bookmarkStart w:id="329" w:name="_Toc46237553"/>
                            <w:r w:rsidRPr="003630A5">
                              <w:rPr>
                                <w:lang w:val="en-GB"/>
                              </w:rPr>
                              <w:t xml:space="preserve">Figure </w:t>
                            </w:r>
                            <w:r>
                              <w:fldChar w:fldCharType="begin"/>
                            </w:r>
                            <w:r w:rsidRPr="003630A5">
                              <w:rPr>
                                <w:lang w:val="en-GB"/>
                              </w:rPr>
                              <w:instrText xml:space="preserve"> SEQ Figure \* ARABIC </w:instrText>
                            </w:r>
                            <w:r>
                              <w:fldChar w:fldCharType="separate"/>
                            </w:r>
                            <w:r w:rsidR="00FB5F37">
                              <w:rPr>
                                <w:noProof/>
                                <w:lang w:val="en-GB"/>
                              </w:rPr>
                              <w:t>46</w:t>
                            </w:r>
                            <w:r>
                              <w:fldChar w:fldCharType="end"/>
                            </w:r>
                            <w:r w:rsidRPr="008364C8">
                              <w:rPr>
                                <w:lang w:val="en-GB"/>
                              </w:rPr>
                              <w:t>: Step overview of one scenario</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B34F32" w:rsidRPr="003630A5" w:rsidRDefault="00B34F32" w:rsidP="003630A5">
                      <w:pPr>
                        <w:pStyle w:val="Caption"/>
                        <w:rPr>
                          <w:noProof/>
                          <w:szCs w:val="24"/>
                          <w:lang w:val="en-GB" w:eastAsia="en-US"/>
                        </w:rPr>
                      </w:pPr>
                      <w:bookmarkStart w:id="330" w:name="_Toc46067166"/>
                      <w:bookmarkStart w:id="331" w:name="_Toc46237553"/>
                      <w:r w:rsidRPr="003630A5">
                        <w:rPr>
                          <w:lang w:val="en-GB"/>
                        </w:rPr>
                        <w:t xml:space="preserve">Figure </w:t>
                      </w:r>
                      <w:r>
                        <w:fldChar w:fldCharType="begin"/>
                      </w:r>
                      <w:r w:rsidRPr="003630A5">
                        <w:rPr>
                          <w:lang w:val="en-GB"/>
                        </w:rPr>
                        <w:instrText xml:space="preserve"> SEQ Figure \* ARABIC </w:instrText>
                      </w:r>
                      <w:r>
                        <w:fldChar w:fldCharType="separate"/>
                      </w:r>
                      <w:r w:rsidR="00FB5F37">
                        <w:rPr>
                          <w:noProof/>
                          <w:lang w:val="en-GB"/>
                        </w:rPr>
                        <w:t>46</w:t>
                      </w:r>
                      <w:r>
                        <w:fldChar w:fldCharType="end"/>
                      </w:r>
                      <w:r w:rsidRPr="008364C8">
                        <w:rPr>
                          <w:lang w:val="en-GB"/>
                        </w:rPr>
                        <w:t>: Step overview of one scenario</w:t>
                      </w:r>
                      <w:bookmarkEnd w:id="330"/>
                      <w:bookmarkEnd w:id="331"/>
                    </w:p>
                  </w:txbxContent>
                </v:textbox>
              </v:shape>
            </w:pict>
          </mc:Fallback>
        </mc:AlternateContent>
      </w:r>
      <w:r w:rsidR="00D56252">
        <w:rPr>
          <w:noProof/>
          <w:lang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892D89"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2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24"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sidRPr="00FE28CA">
        <w:rPr>
          <w:lang w:val="en-GB"/>
        </w:rPr>
        <w:t>The step level displays</w:t>
      </w:r>
      <w:r w:rsidR="0081268A" w:rsidRPr="00803FD4">
        <w:rPr>
          <w:lang w:val="en-GB"/>
        </w:rPr>
        <w:t xml:space="preserve"> </w:t>
      </w:r>
      <w:r w:rsidRPr="00FE28CA">
        <w:rPr>
          <w:lang w:val="en-GB"/>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Pr>
          <w:noProof/>
          <w:lang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20130" cy="3417570"/>
                    </a:xfrm>
                    <a:prstGeom prst="rect">
                      <a:avLst/>
                    </a:prstGeom>
                  </pic:spPr>
                </pic:pic>
              </a:graphicData>
            </a:graphic>
          </wp:inline>
        </w:drawing>
      </w:r>
    </w:p>
    <w:p w14:paraId="13176913" w14:textId="2EBD4123" w:rsidR="00624970" w:rsidRPr="00CC5315" w:rsidRDefault="003630A5" w:rsidP="00BE3C38">
      <w:pPr>
        <w:pStyle w:val="Caption"/>
        <w:ind w:hanging="556"/>
        <w:rPr>
          <w:lang w:val="en-GB"/>
        </w:rPr>
      </w:pPr>
      <w:bookmarkStart w:id="332" w:name="_Toc46067167"/>
      <w:bookmarkStart w:id="333" w:name="_Toc4623755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47</w:t>
      </w:r>
      <w:r w:rsidRPr="00CC5315">
        <w:rPr>
          <w:lang w:val="en-GB"/>
        </w:rPr>
        <w:fldChar w:fldCharType="end"/>
      </w:r>
      <w:r w:rsidRPr="00FE28CA">
        <w:rPr>
          <w:lang w:val="en-GB"/>
        </w:rPr>
        <w:t>: Detail view of a step</w:t>
      </w:r>
      <w:bookmarkEnd w:id="332"/>
      <w:bookmarkEnd w:id="333"/>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This hierarchical structure of the test visuali</w:t>
      </w:r>
      <w:r w:rsidR="00803FD4" w:rsidRPr="00FE28CA">
        <w:rPr>
          <w:lang w:val="en-GB"/>
        </w:rPr>
        <w:t>s</w:t>
      </w:r>
      <w:r w:rsidRPr="00CC5315">
        <w:rPr>
          <w:lang w:val="en-GB"/>
        </w:rPr>
        <w:t>ation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334" w:name="_Toc46067088"/>
      <w:bookmarkStart w:id="335" w:name="_Toc46217147"/>
      <w:r w:rsidRPr="00CC5315">
        <w:rPr>
          <w:lang w:val="en-GB"/>
        </w:rPr>
        <w:t>Test Report</w:t>
      </w:r>
      <w:bookmarkEnd w:id="334"/>
      <w:bookmarkEnd w:id="335"/>
    </w:p>
    <w:p w14:paraId="0CA6E12D" w14:textId="3905E81B"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88442C">
        <w:rPr>
          <w:lang w:val="en-GB"/>
        </w:rPr>
        <w:t xml:space="preserve">see </w:t>
      </w:r>
      <w:r w:rsidR="0088442C">
        <w:rPr>
          <w:lang w:val="en-CH"/>
        </w:rPr>
        <w:t>Appendix XVII</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336" w:name="_Ref45968239"/>
      <w:bookmarkStart w:id="337" w:name="_Toc46067089"/>
      <w:bookmarkStart w:id="338" w:name="_Toc46217148"/>
      <w:bookmarkStart w:id="339" w:name="_Ref36378169"/>
      <w:bookmarkStart w:id="340" w:name="_Ref36378179"/>
      <w:bookmarkStart w:id="341" w:name="_Ref36378184"/>
      <w:bookmarkStart w:id="342" w:name="_Ref36378212"/>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sidRPr="00FE28CA">
        <w:rPr>
          <w:lang w:val="en-GB"/>
        </w:rPr>
        <w:t>A</w:t>
      </w:r>
      <w:r w:rsidR="00A7351C" w:rsidRPr="00CC5315">
        <w:rPr>
          <w:lang w:val="en-GB"/>
        </w:rPr>
        <w:t>utomated OQ</w:t>
      </w:r>
      <w:r w:rsidRPr="00CC5315">
        <w:rPr>
          <w:lang w:val="en-GB"/>
        </w:rPr>
        <w:t xml:space="preserve"> </w:t>
      </w:r>
      <w:r w:rsidR="00A7351C" w:rsidRPr="00CC5315">
        <w:rPr>
          <w:lang w:val="en-GB"/>
        </w:rPr>
        <w:t>when</w:t>
      </w:r>
      <w:r w:rsidRPr="00CC5315">
        <w:rPr>
          <w:lang w:val="en-GB"/>
        </w:rPr>
        <w:t xml:space="preserve"> </w:t>
      </w:r>
      <w:r w:rsidR="00D03542" w:rsidRPr="00FE28CA">
        <w:rPr>
          <w:lang w:val="en-GB"/>
        </w:rPr>
        <w:t>A</w:t>
      </w:r>
      <w:r w:rsidRPr="00CC5315">
        <w:rPr>
          <w:lang w:val="en-GB"/>
        </w:rPr>
        <w:t xml:space="preserve">dding </w:t>
      </w:r>
      <w:r w:rsidR="00D03542" w:rsidRPr="00FE28CA">
        <w:rPr>
          <w:lang w:val="en-GB"/>
        </w:rPr>
        <w:t>N</w:t>
      </w:r>
      <w:r w:rsidRPr="00CC5315">
        <w:rPr>
          <w:lang w:val="en-GB"/>
        </w:rPr>
        <w:t xml:space="preserve">ew </w:t>
      </w:r>
      <w:r w:rsidR="00D03542" w:rsidRPr="00FE28CA">
        <w:rPr>
          <w:lang w:val="en-GB"/>
        </w:rPr>
        <w:t>F</w:t>
      </w:r>
      <w:r w:rsidR="00B13855" w:rsidRPr="00CC5315">
        <w:rPr>
          <w:lang w:val="en-GB"/>
        </w:rPr>
        <w:t>unctionalities</w:t>
      </w:r>
      <w:bookmarkEnd w:id="336"/>
      <w:bookmarkEnd w:id="337"/>
      <w:bookmarkEnd w:id="338"/>
      <w:r w:rsidR="00B13855" w:rsidRPr="00CC5315">
        <w:rPr>
          <w:lang w:val="en-GB"/>
        </w:rPr>
        <w:t xml:space="preserve"> </w:t>
      </w:r>
      <w:bookmarkEnd w:id="339"/>
      <w:bookmarkEnd w:id="340"/>
      <w:bookmarkEnd w:id="341"/>
      <w:bookmarkEnd w:id="342"/>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sidRPr="00FE28CA">
        <w:rPr>
          <w:lang w:val="en-GB"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FE28CA">
        <w:rPr>
          <w:lang w:val="en-GB"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sidRPr="00FE28CA">
        <w:rPr>
          <w:lang w:val="en-GB"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sidRPr="00FE28CA">
        <w:rPr>
          <w:lang w:val="en-GB"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343" w:name="_Toc46067090"/>
      <w:bookmarkStart w:id="344" w:name="_Toc46217149"/>
      <w:r w:rsidRPr="00CC5315">
        <w:rPr>
          <w:lang w:val="en-GB"/>
        </w:rPr>
        <w:t xml:space="preserve">Change </w:t>
      </w:r>
      <w:r w:rsidR="00C313B6">
        <w:t>B</w:t>
      </w:r>
      <w:r w:rsidRPr="00CC5315">
        <w:rPr>
          <w:lang w:val="en-GB"/>
        </w:rPr>
        <w:t>efore the</w:t>
      </w:r>
      <w:r w:rsidR="008066BF" w:rsidRPr="00CC5315">
        <w:rPr>
          <w:lang w:val="en-GB"/>
        </w:rPr>
        <w:t xml:space="preserve"> OQ</w:t>
      </w:r>
      <w:bookmarkEnd w:id="343"/>
      <w:bookmarkEnd w:id="344"/>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sidRPr="00FE28CA">
        <w:rPr>
          <w:lang w:val="en-GB" w:eastAsia="de-DE"/>
        </w:rPr>
        <w:t>e</w:t>
      </w:r>
      <w:r w:rsidRPr="00CC5315">
        <w:rPr>
          <w:lang w:val="en-GB" w:eastAsia="de-DE"/>
        </w:rPr>
        <w:t xml:space="preserve"> </w:t>
      </w:r>
      <w:r w:rsidR="00894435" w:rsidRPr="00FE28CA">
        <w:rPr>
          <w:lang w:val="en-GB" w:eastAsia="de-DE"/>
        </w:rPr>
        <w:t>requirement</w:t>
      </w:r>
      <w:r w:rsidRPr="00CC5315">
        <w:rPr>
          <w:lang w:val="en-GB" w:eastAsia="de-DE"/>
        </w:rPr>
        <w:t xml:space="preserve"> is specified and formulated as a scenario. This new scenario is </w:t>
      </w:r>
      <w:r w:rsidR="00CD1D3F" w:rsidRPr="00FE28CA">
        <w:rPr>
          <w:lang w:val="en-GB"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Pr>
          <w:noProof/>
          <w:lang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0206" cy="3896231"/>
                    </a:xfrm>
                    <a:prstGeom prst="rect">
                      <a:avLst/>
                    </a:prstGeom>
                  </pic:spPr>
                </pic:pic>
              </a:graphicData>
            </a:graphic>
          </wp:inline>
        </w:drawing>
      </w:r>
    </w:p>
    <w:p w14:paraId="7049BABF" w14:textId="4F7D2F43" w:rsidR="00244320" w:rsidRPr="00CC5315" w:rsidRDefault="006B6D2B" w:rsidP="006B6D2B">
      <w:pPr>
        <w:pStyle w:val="Caption"/>
        <w:rPr>
          <w:lang w:val="en-GB"/>
        </w:rPr>
      </w:pPr>
      <w:bookmarkStart w:id="345" w:name="_Ref45980888"/>
      <w:bookmarkStart w:id="346" w:name="_Toc46067168"/>
      <w:bookmarkStart w:id="347" w:name="_Toc4623755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FB5F37">
        <w:rPr>
          <w:noProof/>
          <w:lang w:val="en-GB"/>
        </w:rPr>
        <w:t>48</w:t>
      </w:r>
      <w:r w:rsidRPr="00CC5315">
        <w:rPr>
          <w:lang w:val="en-GB"/>
        </w:rPr>
        <w:fldChar w:fldCharType="end"/>
      </w:r>
      <w:bookmarkEnd w:id="345"/>
      <w:r w:rsidRPr="00FE28CA">
        <w:rPr>
          <w:lang w:val="en-GB"/>
        </w:rPr>
        <w:t>: Adaptations in the specification brief due to the addition of a new requirement</w:t>
      </w:r>
      <w:bookmarkEnd w:id="346"/>
      <w:bookmarkEnd w:id="347"/>
    </w:p>
    <w:p w14:paraId="46001BA7" w14:textId="42610CFA" w:rsidR="000074C5" w:rsidRPr="00CC5315" w:rsidRDefault="00223B2E" w:rsidP="00093345">
      <w:pPr>
        <w:pStyle w:val="Heading3"/>
        <w:rPr>
          <w:lang w:val="en-GB"/>
        </w:rPr>
      </w:pPr>
      <w:bookmarkStart w:id="348" w:name="_Toc46067091"/>
      <w:bookmarkStart w:id="349" w:name="_Toc46217150"/>
      <w:r w:rsidRPr="00FE28CA">
        <w:rPr>
          <w:lang w:val="en-GB"/>
        </w:rPr>
        <w:lastRenderedPageBreak/>
        <w:t xml:space="preserve">Extension of </w:t>
      </w:r>
      <w:r w:rsidR="00CC21C6" w:rsidRPr="00FE28CA">
        <w:rPr>
          <w:lang w:val="en-GB"/>
        </w:rPr>
        <w:t xml:space="preserve">JBA </w:t>
      </w:r>
      <w:r w:rsidR="00F22F18" w:rsidRPr="00FE28CA">
        <w:rPr>
          <w:lang w:val="en-GB"/>
        </w:rPr>
        <w:t>A</w:t>
      </w:r>
      <w:r w:rsidR="00CC21C6" w:rsidRPr="00FE28CA">
        <w:rPr>
          <w:lang w:val="en-GB"/>
        </w:rPr>
        <w:t>fter</w:t>
      </w:r>
      <w:r w:rsidR="00F22F18" w:rsidRPr="00FE28CA">
        <w:rPr>
          <w:lang w:val="en-GB"/>
        </w:rPr>
        <w:t xml:space="preserve"> the</w:t>
      </w:r>
      <w:r w:rsidR="008B5E21" w:rsidRPr="00CC5315">
        <w:rPr>
          <w:lang w:val="en-GB"/>
        </w:rPr>
        <w:t xml:space="preserve"> OQ</w:t>
      </w:r>
      <w:bookmarkEnd w:id="348"/>
      <w:bookmarkEnd w:id="349"/>
    </w:p>
    <w:p w14:paraId="105CA3D2" w14:textId="136756BD" w:rsidR="00645AE2" w:rsidRPr="002C614B" w:rsidRDefault="00C43F82" w:rsidP="00C43F82">
      <w:pPr>
        <w:rPr>
          <w:lang w:val="en-CH"/>
        </w:rPr>
      </w:pPr>
      <w:r w:rsidRPr="00CC5315">
        <w:rPr>
          <w:lang w:val="en-GB"/>
        </w:rPr>
        <w:t xml:space="preserve">If new functionalities are added to the application after an OQ has been performed, this usually means that a new OQ must be </w:t>
      </w:r>
      <w:r w:rsidR="00F22F18" w:rsidRPr="00FE28CA">
        <w:rPr>
          <w:lang w:val="en-GB"/>
        </w:rPr>
        <w:t>prepared</w:t>
      </w:r>
      <w:r w:rsidRPr="00CC5315">
        <w:rPr>
          <w:lang w:val="en-GB"/>
        </w:rPr>
        <w:t xml:space="preserve"> based on a risk assessment. This OQ necessarily runs over parts of the application that have already been through </w:t>
      </w:r>
      <w:r w:rsidR="00AD67C7" w:rsidRPr="00FE28CA">
        <w:rPr>
          <w:lang w:val="en-GB"/>
        </w:rPr>
        <w:t>a former</w:t>
      </w:r>
      <w:r w:rsidRPr="00CC5315">
        <w:rPr>
          <w:lang w:val="en-GB"/>
        </w:rPr>
        <w:t xml:space="preserve"> OQ and parts for which it is the first OQ. For the features that were already implemented, the new tests represent</w:t>
      </w:r>
      <w:r w:rsidR="00A02D0F" w:rsidRPr="00FE28CA">
        <w:rPr>
          <w:lang w:val="en-GB"/>
        </w:rPr>
        <w:t xml:space="preserve"> a</w:t>
      </w:r>
      <w:r w:rsidRPr="00CC5315">
        <w:rPr>
          <w:lang w:val="en-GB"/>
        </w:rPr>
        <w:t xml:space="preserve"> regression test</w:t>
      </w:r>
      <w:r w:rsidR="00AD67C7" w:rsidRPr="00FE28CA">
        <w:rPr>
          <w:lang w:val="en-GB"/>
        </w:rPr>
        <w:t>ing</w:t>
      </w:r>
      <w:r w:rsidRPr="00CC5315">
        <w:rPr>
          <w:lang w:val="en-GB"/>
        </w:rPr>
        <w:t xml:space="preserve"> </w:t>
      </w:r>
      <w:r w:rsidR="002C614B" w:rsidRPr="002C614B">
        <w:rPr>
          <w:lang w:val="en-GB"/>
        </w:rPr>
        <w:t>(Guru99, 2020c)</w:t>
      </w:r>
      <w:r w:rsidR="002C614B">
        <w:rPr>
          <w:lang w:val="en-CH"/>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sidRPr="00FE28CA">
        <w:rPr>
          <w:lang w:val="en-GB"/>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sidRPr="00FE28CA">
        <w:rPr>
          <w:lang w:val="en-GB"/>
        </w:rPr>
        <w:t xml:space="preserve"> the</w:t>
      </w:r>
      <w:r w:rsidRPr="00CC5315">
        <w:rPr>
          <w:lang w:val="en-GB"/>
        </w:rPr>
        <w:t xml:space="preserve"> glue code. In this sense, a review is necessary </w:t>
      </w:r>
      <w:r w:rsidR="004C68A5" w:rsidRPr="00FE28CA">
        <w:rPr>
          <w:lang w:val="en-GB"/>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In addition to the new functionalities, it may also be useful to subject certain key functionalities to a second full test review. This category could include functionalit</w:t>
      </w:r>
      <w:r w:rsidR="00B60EBF" w:rsidRPr="00FE28CA">
        <w:rPr>
          <w:lang w:val="en-GB"/>
        </w:rPr>
        <w:t>ies</w:t>
      </w:r>
      <w:r w:rsidRPr="00CC5315">
        <w:rPr>
          <w:lang w:val="en-GB"/>
        </w:rPr>
        <w:t xml:space="preserve"> that in one way or another interacts with the new functionality and therefore needs to be tested for integration, or functionalit</w:t>
      </w:r>
      <w:r w:rsidR="00414EAE" w:rsidRPr="00FE28CA">
        <w:rPr>
          <w:lang w:val="en-GB"/>
        </w:rPr>
        <w:t>ies</w:t>
      </w:r>
      <w:r w:rsidRPr="00CC5315">
        <w:rPr>
          <w:lang w:val="en-GB"/>
        </w:rPr>
        <w:t xml:space="preserve"> that </w:t>
      </w:r>
      <w:r w:rsidR="00414EAE" w:rsidRPr="00FE28CA">
        <w:rPr>
          <w:lang w:val="en-GB"/>
        </w:rPr>
        <w:t>are</w:t>
      </w:r>
      <w:r w:rsidRPr="00CC5315">
        <w:rPr>
          <w:lang w:val="en-GB"/>
        </w:rPr>
        <w:t xml:space="preserve"> of particular business criticality and therefore needs to be fully tested again</w:t>
      </w:r>
      <w:r w:rsidR="00715E5E" w:rsidRPr="00CC5315">
        <w:rPr>
          <w:lang w:val="en-GB"/>
        </w:rPr>
        <w:t>.</w:t>
      </w:r>
    </w:p>
    <w:p w14:paraId="41366EC4" w14:textId="1C03A2D9"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88442C">
        <w:rPr>
          <w:lang w:val="en-GB"/>
        </w:rPr>
        <w:t xml:space="preserve">Appendices </w:t>
      </w:r>
      <w:r w:rsidR="0088442C">
        <w:rPr>
          <w:lang w:val="en-CH"/>
        </w:rPr>
        <w:t>XV-XVII</w:t>
      </w:r>
      <w:r w:rsidRPr="00CC5315">
        <w:rPr>
          <w:lang w:val="en-GB"/>
        </w:rPr>
        <w:t>)</w:t>
      </w:r>
      <w:r w:rsidR="000E2935" w:rsidRPr="00CC5315">
        <w:rPr>
          <w:lang w:val="en-GB"/>
        </w:rPr>
        <w:t>.</w:t>
      </w:r>
    </w:p>
    <w:p w14:paraId="0D31AC23" w14:textId="6D8A967F" w:rsidR="000074C5" w:rsidRPr="00CC5315" w:rsidRDefault="00C05323" w:rsidP="005C7415">
      <w:pPr>
        <w:pStyle w:val="Heading2"/>
        <w:rPr>
          <w:lang w:val="en-GB"/>
        </w:rPr>
      </w:pPr>
      <w:bookmarkStart w:id="350" w:name="_Toc46067092"/>
      <w:bookmarkStart w:id="351" w:name="_Toc46217151"/>
      <w:r w:rsidRPr="00CC5315">
        <w:rPr>
          <w:lang w:val="en-GB"/>
        </w:rPr>
        <w:t xml:space="preserve">OQ </w:t>
      </w:r>
      <w:r w:rsidR="00177AB8" w:rsidRPr="00CC5315">
        <w:rPr>
          <w:lang w:val="en-GB"/>
        </w:rPr>
        <w:t>Execution</w:t>
      </w:r>
      <w:bookmarkEnd w:id="350"/>
      <w:bookmarkEnd w:id="351"/>
    </w:p>
    <w:p w14:paraId="0911091C" w14:textId="206880D7"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sidRPr="00FE28CA">
        <w:rPr>
          <w:lang w:val="en-GB"/>
        </w:rPr>
        <w:t>were</w:t>
      </w:r>
      <w:r w:rsidRPr="00CC5315">
        <w:rPr>
          <w:lang w:val="en-GB"/>
        </w:rPr>
        <w:t xml:space="preserve"> tailored to OQ test automation based on BDD as described above. This test specification with the two forms can be found in the </w:t>
      </w:r>
      <w:r w:rsidR="0088442C" w:rsidRPr="0088442C">
        <w:rPr>
          <w:lang w:val="en-GB"/>
        </w:rPr>
        <w:t xml:space="preserve">Appendices </w:t>
      </w:r>
      <w:r w:rsidR="0088442C">
        <w:rPr>
          <w:lang w:val="en-CH"/>
        </w:rPr>
        <w:t>XV-XVII</w:t>
      </w:r>
      <w:r w:rsidR="0088442C" w:rsidRPr="00CC5315">
        <w:rPr>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352" w:name="_Ref45967849"/>
      <w:bookmarkStart w:id="353" w:name="_Toc46067093"/>
      <w:bookmarkStart w:id="354" w:name="_Toc46217152"/>
      <w:r w:rsidRPr="00CC5315">
        <w:rPr>
          <w:lang w:val="en-GB"/>
        </w:rPr>
        <w:lastRenderedPageBreak/>
        <w:t>Prototype Audit</w:t>
      </w:r>
      <w:bookmarkEnd w:id="352"/>
      <w:bookmarkEnd w:id="353"/>
      <w:bookmarkEnd w:id="354"/>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FE28CA">
        <w:rPr>
          <w:lang w:val="en-GB" w:eastAsia="de-DE"/>
        </w:rPr>
        <w:t xml:space="preserve"> to assess their GAMP5 compliance</w:t>
      </w:r>
      <w:r w:rsidRPr="00CC5315">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FE28CA">
        <w:rPr>
          <w:lang w:val="en-GB" w:eastAsia="de-DE"/>
        </w:rPr>
        <w:t>displayed</w:t>
      </w:r>
      <w:r w:rsidRPr="00CC5315">
        <w:rPr>
          <w:lang w:val="en-GB" w:eastAsia="de-DE"/>
        </w:rPr>
        <w:t xml:space="preserve"> test results in Scenarioo </w:t>
      </w:r>
      <w:r w:rsidR="003F40D8" w:rsidRPr="00FE28CA">
        <w:rPr>
          <w:lang w:val="en-GB" w:eastAsia="de-DE"/>
        </w:rPr>
        <w:t>were</w:t>
      </w:r>
      <w:r w:rsidRPr="00CC5315">
        <w:rPr>
          <w:lang w:val="en-GB" w:eastAsia="de-DE"/>
        </w:rPr>
        <w:t xml:space="preserve"> also assessed.</w:t>
      </w:r>
    </w:p>
    <w:p w14:paraId="54DA794E" w14:textId="68411D0D" w:rsidR="0032773A" w:rsidRPr="00CC5315" w:rsidRDefault="00CD322C" w:rsidP="0032773A">
      <w:pPr>
        <w:rPr>
          <w:lang w:val="en-GB" w:eastAsia="de-DE"/>
        </w:rPr>
      </w:pPr>
      <w:r w:rsidRPr="00FE28CA">
        <w:rPr>
          <w:lang w:val="en-GB" w:eastAsia="de-DE"/>
        </w:rPr>
        <w:t xml:space="preserve">Based on that audit, </w:t>
      </w:r>
      <w:r w:rsidR="001320CC" w:rsidRPr="00CC5315">
        <w:rPr>
          <w:lang w:val="en-GB" w:eastAsia="de-DE"/>
        </w:rPr>
        <w:t>Evelyne Daniel wrote a</w:t>
      </w:r>
      <w:r w:rsidRPr="00FE28CA">
        <w:rPr>
          <w:lang w:val="en-GB" w:eastAsia="de-DE"/>
        </w:rPr>
        <w:t>n audit</w:t>
      </w:r>
      <w:r w:rsidR="001320CC" w:rsidRPr="00CC5315">
        <w:rPr>
          <w:lang w:val="en-GB" w:eastAsia="de-DE"/>
        </w:rPr>
        <w:t xml:space="preserve"> report </w:t>
      </w:r>
      <w:r w:rsidRPr="00FE28CA">
        <w:rPr>
          <w:lang w:val="en-GB" w:eastAsia="de-DE"/>
        </w:rPr>
        <w:t>that</w:t>
      </w:r>
      <w:r w:rsidR="001320CC" w:rsidRPr="00CC5315">
        <w:rPr>
          <w:lang w:val="en-GB" w:eastAsia="de-DE"/>
        </w:rPr>
        <w:t xml:space="preserve"> can be found in the </w:t>
      </w:r>
      <w:r w:rsidR="004F5079">
        <w:rPr>
          <w:lang w:val="en-CH" w:eastAsia="de-DE"/>
        </w:rPr>
        <w:t>A</w:t>
      </w:r>
      <w:r w:rsidR="001320CC" w:rsidRPr="00CC5315">
        <w:rPr>
          <w:lang w:val="en-GB" w:eastAsia="de-DE"/>
        </w:rPr>
        <w:t xml:space="preserve">ppendix </w:t>
      </w:r>
      <w:r w:rsidR="004F5079">
        <w:rPr>
          <w:lang w:val="en-CH" w:eastAsia="de-DE"/>
        </w:rPr>
        <w:t>XIV</w:t>
      </w:r>
      <w:r w:rsidR="00531D2E" w:rsidRPr="00CC5315">
        <w:rPr>
          <w:lang w:val="en-GB" w:eastAsia="de-DE"/>
        </w:rPr>
        <w:t>.</w:t>
      </w:r>
    </w:p>
    <w:p w14:paraId="4938D8C9" w14:textId="6BA0B387" w:rsidR="00D21891" w:rsidRPr="00CC5315" w:rsidRDefault="00DC1468" w:rsidP="00D21891">
      <w:pPr>
        <w:pStyle w:val="Heading2"/>
        <w:rPr>
          <w:lang w:val="en-GB"/>
        </w:rPr>
      </w:pPr>
      <w:bookmarkStart w:id="355" w:name="_Toc46067094"/>
      <w:bookmarkStart w:id="356" w:name="_Toc46217153"/>
      <w:r w:rsidRPr="00CC5315">
        <w:rPr>
          <w:lang w:val="en-GB"/>
        </w:rPr>
        <w:t>Results of the Audit</w:t>
      </w:r>
      <w:bookmarkEnd w:id="355"/>
      <w:bookmarkEnd w:id="356"/>
    </w:p>
    <w:p w14:paraId="49E3C0B0" w14:textId="019ABBB2" w:rsidR="000E1AE8" w:rsidRPr="00FE28CA" w:rsidRDefault="0062493F" w:rsidP="000E1AE8">
      <w:pPr>
        <w:rPr>
          <w:lang w:val="en-GB" w:eastAsia="de-DE"/>
        </w:rPr>
      </w:pPr>
      <w:r w:rsidRPr="00FE28CA">
        <w:rPr>
          <w:lang w:val="en-GB" w:eastAsia="de-DE"/>
        </w:rPr>
        <w:t>As the audit report shows, the prototype meets the GxP quality standards</w:t>
      </w:r>
      <w:r w:rsidR="009E3B37" w:rsidRPr="00FE28CA">
        <w:rPr>
          <w:lang w:val="en-GB" w:eastAsia="de-DE"/>
        </w:rPr>
        <w:t xml:space="preserve"> </w:t>
      </w:r>
      <w:r w:rsidR="009E3B37" w:rsidRPr="004F5079">
        <w:rPr>
          <w:lang w:val="en-GB" w:eastAsia="de-DE"/>
        </w:rPr>
        <w:t>(</w:t>
      </w:r>
      <w:r w:rsidR="004F5079" w:rsidRPr="004F5079">
        <w:rPr>
          <w:lang w:val="en-CH" w:eastAsia="de-DE"/>
        </w:rPr>
        <w:t>A</w:t>
      </w:r>
      <w:r w:rsidR="004F5079" w:rsidRPr="004F5079">
        <w:rPr>
          <w:lang w:val="en-GB" w:eastAsia="de-DE"/>
        </w:rPr>
        <w:t xml:space="preserve">ppendix </w:t>
      </w:r>
      <w:r w:rsidR="004F5079" w:rsidRPr="004F5079">
        <w:rPr>
          <w:lang w:val="en-CH" w:eastAsia="de-DE"/>
        </w:rPr>
        <w:t>XIV</w:t>
      </w:r>
      <w:r w:rsidR="009E3B37" w:rsidRPr="004F5079">
        <w:rPr>
          <w:lang w:val="en-GB" w:eastAsia="de-DE"/>
        </w:rPr>
        <w:t>).</w:t>
      </w:r>
      <w:r w:rsidR="009E3B37" w:rsidRPr="00FE28CA">
        <w:rPr>
          <w:lang w:val="en-GB" w:eastAsia="de-DE"/>
        </w:rPr>
        <w:t xml:space="preserve"> </w:t>
      </w:r>
      <w:r w:rsidR="000E1AE8" w:rsidRPr="00FE28CA">
        <w:rPr>
          <w:lang w:val="en-GB" w:eastAsia="de-DE"/>
        </w:rPr>
        <w:t>At the same time, however, points that should be improved (minor findings) or recommendations that would lead to an amelioration (recommendations) were also recorded.</w:t>
      </w:r>
    </w:p>
    <w:p w14:paraId="24E176DB" w14:textId="658B6AB6" w:rsidR="00D21891" w:rsidRPr="00FE28CA" w:rsidRDefault="00D94923" w:rsidP="00D21891">
      <w:pPr>
        <w:rPr>
          <w:lang w:val="en-GB" w:eastAsia="de-DE"/>
        </w:rPr>
      </w:pPr>
      <w:r w:rsidRPr="00FE28CA">
        <w:rPr>
          <w:lang w:val="en-GB" w:eastAsia="de-DE"/>
        </w:rPr>
        <w:t>Four of the seven findings concern documentation. This documentation was already adapted</w:t>
      </w:r>
      <w:r w:rsidR="00C9239D" w:rsidRPr="00FE28CA">
        <w:rPr>
          <w:lang w:val="en-GB" w:eastAsia="de-DE"/>
        </w:rPr>
        <w:t xml:space="preserve"> accordingly</w:t>
      </w:r>
      <w:r w:rsidRPr="00CC5315">
        <w:rPr>
          <w:lang w:val="en-GB" w:eastAsia="de-DE"/>
        </w:rPr>
        <w:t xml:space="preserve"> </w:t>
      </w:r>
      <w:r w:rsidRPr="00FE28CA">
        <w:rPr>
          <w:lang w:val="en-GB" w:eastAsia="de-DE"/>
        </w:rPr>
        <w:t xml:space="preserve">during the audit and improved again in a subsequent review process with the help of Evelyne Daniel. This improved version of the test specification with the two forms 'JBA Test Execution: Results' and 'Test Report' can be found in the </w:t>
      </w:r>
      <w:r w:rsidR="004F5079" w:rsidRPr="0088442C">
        <w:rPr>
          <w:lang w:val="en-GB"/>
        </w:rPr>
        <w:t xml:space="preserve">Appendices </w:t>
      </w:r>
      <w:r w:rsidR="004F5079">
        <w:rPr>
          <w:lang w:val="en-CH"/>
        </w:rPr>
        <w:t>XV-XVII</w:t>
      </w:r>
      <w:r w:rsidR="006D33BF" w:rsidRPr="00FE28CA">
        <w:rPr>
          <w:lang w:val="en-GB" w:eastAsia="de-DE"/>
        </w:rPr>
        <w:t>.</w:t>
      </w:r>
    </w:p>
    <w:p w14:paraId="0D3EA619" w14:textId="456785DA" w:rsidR="007606AB" w:rsidRPr="00FE28CA" w:rsidRDefault="007606AB" w:rsidP="007606AB">
      <w:pPr>
        <w:rPr>
          <w:lang w:val="en-GB" w:eastAsia="de-DE"/>
        </w:rPr>
      </w:pPr>
      <w:r w:rsidRPr="00FE28CA">
        <w:rPr>
          <w:lang w:val="en-GB" w:eastAsia="de-DE"/>
        </w:rPr>
        <w:t>Another three findings concern the actual prototype:</w:t>
      </w:r>
    </w:p>
    <w:p w14:paraId="470936A0" w14:textId="01FAAC9E" w:rsidR="002701EE" w:rsidRPr="00FE28CA" w:rsidRDefault="002701EE" w:rsidP="002701EE">
      <w:pPr>
        <w:pStyle w:val="ListParagraph"/>
        <w:numPr>
          <w:ilvl w:val="0"/>
          <w:numId w:val="48"/>
        </w:numPr>
        <w:rPr>
          <w:lang w:val="en-GB" w:eastAsia="de-DE"/>
        </w:rPr>
      </w:pPr>
      <w:r w:rsidRPr="00FE28CA">
        <w:rPr>
          <w:lang w:val="en-GB" w:eastAsia="de-DE"/>
        </w:rPr>
        <w:t>The OQ Test App should contain a log of the activities that were conducted with the application (minor)</w:t>
      </w:r>
    </w:p>
    <w:p w14:paraId="47818333" w14:textId="0F507EF2" w:rsidR="002701EE" w:rsidRPr="00FE28CA" w:rsidRDefault="002701EE" w:rsidP="002701EE">
      <w:pPr>
        <w:pStyle w:val="ListParagraph"/>
        <w:numPr>
          <w:ilvl w:val="0"/>
          <w:numId w:val="48"/>
        </w:numPr>
        <w:rPr>
          <w:lang w:val="en-GB" w:eastAsia="de-DE"/>
        </w:rPr>
      </w:pPr>
      <w:r w:rsidRPr="00FE28CA">
        <w:rPr>
          <w:lang w:val="en-GB" w:eastAsia="de-DE"/>
        </w:rPr>
        <w:t>The test results should be stored in the</w:t>
      </w:r>
      <w:r w:rsidR="002901AB" w:rsidRPr="00FE28CA">
        <w:rPr>
          <w:lang w:val="en-GB" w:eastAsia="de-DE"/>
        </w:rPr>
        <w:t xml:space="preserve"> same</w:t>
      </w:r>
      <w:r w:rsidRPr="00CC5315">
        <w:rPr>
          <w:lang w:val="en-GB" w:eastAsia="de-DE"/>
        </w:rPr>
        <w:t xml:space="preserve"> </w:t>
      </w:r>
      <w:r w:rsidRPr="00FE28CA">
        <w:rPr>
          <w:lang w:val="en-GB" w:eastAsia="de-DE"/>
        </w:rPr>
        <w:t>location where Scenarioo can access them, so that the test results do not have to be moved manually (minor)</w:t>
      </w:r>
    </w:p>
    <w:p w14:paraId="2F86DECE" w14:textId="68CE80D2" w:rsidR="002701EE" w:rsidRPr="00FE28CA" w:rsidRDefault="002701EE" w:rsidP="002701EE">
      <w:pPr>
        <w:pStyle w:val="ListParagraph"/>
        <w:numPr>
          <w:ilvl w:val="0"/>
          <w:numId w:val="48"/>
        </w:numPr>
        <w:rPr>
          <w:lang w:val="en-GB" w:eastAsia="de-DE"/>
        </w:rPr>
      </w:pPr>
      <w:r w:rsidRPr="00FE28CA">
        <w:rPr>
          <w:lang w:val="en-GB" w:eastAsia="de-DE"/>
        </w:rPr>
        <w:t>Scenarioo provides an out-of-the-box functionality that allows automated comparison of different test runs.</w:t>
      </w:r>
      <w:r w:rsidR="004817AC" w:rsidRPr="00FE28CA">
        <w:rPr>
          <w:lang w:val="en-GB" w:eastAsia="de-DE"/>
        </w:rPr>
        <w:t xml:space="preserve"> </w:t>
      </w:r>
      <w:r w:rsidRPr="00FE28CA">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357" w:name="_Toc46067095"/>
      <w:bookmarkStart w:id="358" w:name="_Toc46217154"/>
      <w:r w:rsidRPr="0073302C">
        <w:t>Conclusions from the audit</w:t>
      </w:r>
      <w:bookmarkEnd w:id="357"/>
      <w:bookmarkEnd w:id="358"/>
      <w:r w:rsidR="004C73C7" w:rsidRPr="00CC5315">
        <w:rPr>
          <w:lang w:val="en-GB"/>
        </w:rPr>
        <w:t xml:space="preserve"> </w:t>
      </w:r>
    </w:p>
    <w:p w14:paraId="2C9023B3" w14:textId="5DD59EA7" w:rsidR="00D21891" w:rsidRPr="00FE28CA" w:rsidRDefault="00F24213" w:rsidP="00D21891">
      <w:pPr>
        <w:rPr>
          <w:lang w:val="en-GB" w:eastAsia="de-DE"/>
        </w:rPr>
      </w:pPr>
      <w:r w:rsidRPr="00FE28CA">
        <w:rPr>
          <w:lang w:val="en-GB" w:eastAsia="de-DE"/>
        </w:rPr>
        <w:t>On the basis of the audit report it can be stated that the</w:t>
      </w:r>
      <w:r w:rsidR="004817AC" w:rsidRPr="00FE28CA">
        <w:rPr>
          <w:lang w:val="en-GB" w:eastAsia="de-DE"/>
        </w:rPr>
        <w:t xml:space="preserve"> developed</w:t>
      </w:r>
      <w:r w:rsidRPr="00FE28CA">
        <w:rPr>
          <w:lang w:val="en-GB" w:eastAsia="de-DE"/>
        </w:rPr>
        <w:t xml:space="preserve"> prototype with the corresponding OQ documentation (the test specification including the two forms) is promising. The audit revealed points that need to be improved, but none of </w:t>
      </w:r>
      <w:r w:rsidR="004817AC" w:rsidRPr="00FE28CA">
        <w:rPr>
          <w:lang w:val="en-GB" w:eastAsia="de-DE"/>
        </w:rPr>
        <w:t>them</w:t>
      </w:r>
      <w:r w:rsidRPr="00FE28CA">
        <w:rPr>
          <w:lang w:val="en-GB" w:eastAsia="de-DE"/>
        </w:rPr>
        <w:t xml:space="preserve"> would be </w:t>
      </w:r>
      <w:r w:rsidR="00367829" w:rsidRPr="00FE28CA">
        <w:rPr>
          <w:lang w:val="en-GB" w:eastAsia="de-DE"/>
        </w:rPr>
        <w:t>showstopper</w:t>
      </w:r>
      <w:r w:rsidRPr="00FE28CA">
        <w:rPr>
          <w:lang w:val="en-GB" w:eastAsia="de-DE"/>
        </w:rPr>
        <w:t>. As a conclusion</w:t>
      </w:r>
      <w:r w:rsidR="00367829" w:rsidRPr="00FE28CA">
        <w:rPr>
          <w:lang w:val="en-GB" w:eastAsia="de-DE"/>
        </w:rPr>
        <w:t xml:space="preserve"> </w:t>
      </w:r>
      <w:r w:rsidRPr="00FE28CA">
        <w:rPr>
          <w:lang w:val="en-GB" w:eastAsia="de-DE"/>
        </w:rPr>
        <w:t xml:space="preserve">after the audit has been carried out, it can still be stated that nothing could be found that would speak against </w:t>
      </w:r>
      <w:r w:rsidR="000F4100" w:rsidRPr="00FE28CA">
        <w:rPr>
          <w:lang w:val="en-GB" w:eastAsia="de-DE"/>
        </w:rPr>
        <w:t xml:space="preserve">an </w:t>
      </w:r>
      <w:r w:rsidRPr="00FE28CA">
        <w:rPr>
          <w:lang w:val="en-GB" w:eastAsia="de-DE"/>
        </w:rPr>
        <w:t>OQ automation with the involvement of BDD</w:t>
      </w:r>
      <w:r w:rsidR="000F4100" w:rsidRPr="00FE28CA">
        <w:rPr>
          <w:lang w:val="en-GB" w:eastAsia="de-DE"/>
        </w:rPr>
        <w:t xml:space="preserve"> in respect of GAMP5 compliance</w:t>
      </w:r>
      <w:r w:rsidRPr="00FE28CA">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359" w:name="_Toc46067096"/>
      <w:bookmarkStart w:id="360" w:name="_Toc46217155"/>
      <w:r w:rsidRPr="00CC5315">
        <w:rPr>
          <w:lang w:val="en-GB"/>
        </w:rPr>
        <w:lastRenderedPageBreak/>
        <w:t xml:space="preserve">Learnings &amp; </w:t>
      </w:r>
      <w:r w:rsidR="0006627F" w:rsidRPr="00CC5315">
        <w:rPr>
          <w:lang w:val="en-GB"/>
        </w:rPr>
        <w:t>Discussion</w:t>
      </w:r>
      <w:bookmarkEnd w:id="359"/>
      <w:bookmarkEnd w:id="360"/>
    </w:p>
    <w:p w14:paraId="2CDC2A69" w14:textId="6FBCB2A0" w:rsidR="008F2CD1" w:rsidRPr="00FE28CA"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FE28CA">
        <w:rPr>
          <w:lang w:val="en-GB" w:eastAsia="de-DE"/>
        </w:rPr>
        <w:t>“</w:t>
      </w:r>
      <w:r w:rsidR="00DA68DB" w:rsidRPr="00CC5315">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FE28CA">
        <w:rPr>
          <w:lang w:val="en-GB" w:eastAsia="de-DE"/>
        </w:rPr>
        <w:t>”</w:t>
      </w:r>
      <w:r w:rsidR="00DA68DB" w:rsidRPr="00CC5315">
        <w:rPr>
          <w:lang w:val="en-GB" w:eastAsia="de-DE"/>
        </w:rPr>
        <w:t>.</w:t>
      </w:r>
    </w:p>
    <w:p w14:paraId="231CA83A" w14:textId="4FE7B26D" w:rsidR="00DA68DB" w:rsidRPr="00FE28CA"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5FBE818E"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FE28CA">
        <w:rPr>
          <w:lang w:val="en-GB" w:eastAsia="de-DE"/>
        </w:rPr>
        <w:t>-OQ</w:t>
      </w:r>
      <w:r w:rsidRPr="00CC5315">
        <w:rPr>
          <w:lang w:val="en-GB" w:eastAsia="de-DE"/>
        </w:rPr>
        <w:t xml:space="preserve"> process satisfy the GAMP5</w:t>
      </w:r>
      <w:r w:rsidR="002F7B38">
        <w:rPr>
          <w:lang w:val="en-CH" w:eastAsia="de-DE"/>
        </w:rPr>
        <w:t xml:space="preserve"> OQ</w:t>
      </w:r>
      <w:r w:rsidRPr="00CC5315">
        <w:rPr>
          <w:lang w:val="en-GB" w:eastAsia="de-DE"/>
        </w:rPr>
        <w:t xml:space="preserve"> requirements?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w:t>
      </w:r>
      <w:r w:rsidRPr="00FE28CA">
        <w:rPr>
          <w:lang w:val="en-GB" w:eastAsia="de-DE"/>
        </w:rPr>
        <w:t xml:space="preserve"> executable</w:t>
      </w:r>
      <w:r w:rsidRPr="00CC5315">
        <w:rPr>
          <w:lang w:val="en-GB" w:eastAsia="de-DE"/>
        </w:rPr>
        <w:t xml:space="preserve"> </w:t>
      </w:r>
      <w:r w:rsidRPr="00FE28CA">
        <w:rPr>
          <w:lang w:val="en-GB" w:eastAsia="de-DE"/>
        </w:rPr>
        <w:t>requirement</w:t>
      </w:r>
      <w:r w:rsidRPr="00CC5315">
        <w:rPr>
          <w:lang w:val="en-GB" w:eastAsia="de-DE"/>
        </w:rPr>
        <w:t xml:space="preserve">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Can automation tools like Cucumber/Gherkin, Selenium and Scenarioo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FE28CA"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FE28CA"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FE28CA"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A430B2" w:rsidR="00DA68DB" w:rsidRPr="00FE28CA"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GxP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sidRPr="00FE28CA">
        <w:rPr>
          <w:lang w:val="en-GB" w:eastAsia="de-DE"/>
        </w:rPr>
        <w:t>, that demonstrated, that such a OQ test system</w:t>
      </w:r>
      <w:r w:rsidR="00351452" w:rsidRPr="00FE28CA">
        <w:rPr>
          <w:lang w:val="en-GB" w:eastAsia="de-DE"/>
        </w:rPr>
        <w:t xml:space="preserve"> can indeed be implemented in a</w:t>
      </w:r>
      <w:r w:rsidR="002C614B">
        <w:rPr>
          <w:lang w:val="en-CH" w:eastAsia="de-DE"/>
        </w:rPr>
        <w:t xml:space="preserve"> </w:t>
      </w:r>
      <w:r w:rsidR="00351452" w:rsidRPr="00FE28CA">
        <w:rPr>
          <w:lang w:val="en-GB" w:eastAsia="de-DE"/>
        </w:rPr>
        <w:t>GxP compliant way</w:t>
      </w:r>
      <w:r w:rsidR="006E0FC4" w:rsidRPr="00CC5315">
        <w:rPr>
          <w:lang w:val="en-GB" w:eastAsia="de-DE"/>
        </w:rPr>
        <w:t>.</w:t>
      </w:r>
    </w:p>
    <w:p w14:paraId="36F50654" w14:textId="61FE3923" w:rsidR="00417554" w:rsidRPr="00FE28CA"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FE28CA"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Scenarioo and the associated OQ documentation could be made GAMP5 compliant (see audit report)</w:t>
      </w:r>
      <w:r w:rsidR="004A3BDD" w:rsidRPr="00CC5315">
        <w:rPr>
          <w:lang w:val="en-GB" w:eastAsia="de-DE"/>
        </w:rPr>
        <w:t>.</w:t>
      </w:r>
    </w:p>
    <w:p w14:paraId="2D2045E3" w14:textId="520FA7C6" w:rsidR="00DB5A18" w:rsidRPr="00FE28CA" w:rsidRDefault="00661FD4" w:rsidP="00087F2D">
      <w:pPr>
        <w:pStyle w:val="ListParagraph"/>
        <w:numPr>
          <w:ilvl w:val="0"/>
          <w:numId w:val="39"/>
        </w:numPr>
        <w:rPr>
          <w:lang w:val="en-GB" w:eastAsia="de-DE"/>
        </w:rPr>
      </w:pPr>
      <w:r w:rsidRPr="00CC5315">
        <w:rPr>
          <w:lang w:val="en-GB" w:eastAsia="de-DE"/>
        </w:rPr>
        <w:t>The executable specification suite can be adapted relatively easily</w:t>
      </w:r>
      <w:r w:rsidR="00947763" w:rsidRPr="00FE28CA">
        <w:rPr>
          <w:lang w:val="en-GB" w:eastAsia="de-DE"/>
        </w:rPr>
        <w:t xml:space="preserve"> to new</w:t>
      </w:r>
      <w:r w:rsidR="00F377EA" w:rsidRPr="00FE28CA">
        <w:rPr>
          <w:lang w:val="en-GB" w:eastAsia="de-DE"/>
        </w:rPr>
        <w:t>ly arising</w:t>
      </w:r>
      <w:r w:rsidR="00947763" w:rsidRPr="00FE28CA">
        <w:rPr>
          <w:lang w:val="en-GB"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xml:space="preserve">, without having elaborated on this, it can reasonably be assumed that these adaptations are easier to make than in a classical approach, </w:t>
      </w:r>
      <w:r w:rsidRPr="00CC5315">
        <w:rPr>
          <w:lang w:val="en-GB" w:eastAsia="de-DE"/>
        </w:rPr>
        <w:lastRenderedPageBreak/>
        <w:t>where the</w:t>
      </w:r>
      <w:r w:rsidR="0099034D" w:rsidRPr="00FE28CA">
        <w:rPr>
          <w:lang w:val="en-GB" w:eastAsia="de-DE"/>
        </w:rPr>
        <w:t xml:space="preserve"> functional</w:t>
      </w:r>
      <w:r w:rsidRPr="00CC5315">
        <w:rPr>
          <w:lang w:val="en-GB" w:eastAsia="de-DE"/>
        </w:rPr>
        <w:t xml:space="preserve"> specification document</w:t>
      </w:r>
      <w:r w:rsidR="00FB66D1" w:rsidRPr="00FE28CA">
        <w:rPr>
          <w:lang w:val="en-GB" w:eastAsia="de-DE"/>
        </w:rPr>
        <w:t xml:space="preserve"> needs to be</w:t>
      </w:r>
      <w:r w:rsidRPr="00CC5315">
        <w:rPr>
          <w:lang w:val="en-GB" w:eastAsia="de-DE"/>
        </w:rPr>
        <w:t xml:space="preserve"> adapted based on the new user requirements and the OQ test script must then be supplemented </w:t>
      </w:r>
      <w:r w:rsidR="002C614B" w:rsidRPr="00CC5315">
        <w:rPr>
          <w:lang w:val="en-GB" w:eastAsia="de-DE"/>
        </w:rPr>
        <w:t>according</w:t>
      </w:r>
      <w:r w:rsidR="002C614B" w:rsidRPr="00FE28CA">
        <w:rPr>
          <w:lang w:val="en-GB" w:eastAsia="de-DE"/>
        </w:rPr>
        <w:t>ly</w:t>
      </w:r>
      <w:r w:rsidR="00CB266A" w:rsidRPr="00FE28CA">
        <w:rPr>
          <w:lang w:val="en-GB" w:eastAsia="de-DE"/>
        </w:rPr>
        <w:t xml:space="preserve"> –</w:t>
      </w:r>
      <w:r w:rsidR="00C81A99" w:rsidRPr="00FE28CA">
        <w:rPr>
          <w:lang w:val="en-GB" w:eastAsia="de-DE"/>
        </w:rPr>
        <w:t xml:space="preserve"> and</w:t>
      </w:r>
      <w:r w:rsidR="00CB266A" w:rsidRPr="00FE28CA">
        <w:rPr>
          <w:lang w:val="en-GB" w:eastAsia="de-DE"/>
        </w:rPr>
        <w:t xml:space="preserve"> not to forget</w:t>
      </w:r>
      <w:r w:rsidR="00FB66D1" w:rsidRPr="00FE28CA">
        <w:rPr>
          <w:lang w:val="en-GB" w:eastAsia="de-DE"/>
        </w:rPr>
        <w:t xml:space="preserve"> -</w:t>
      </w:r>
      <w:r w:rsidR="00CB266A" w:rsidRPr="00FE28CA">
        <w:rPr>
          <w:lang w:val="en-GB" w:eastAsia="de-DE"/>
        </w:rPr>
        <w:t xml:space="preserve"> </w:t>
      </w:r>
      <w:r w:rsidR="00F54611" w:rsidRPr="00FE28CA">
        <w:rPr>
          <w:lang w:val="en-GB" w:eastAsia="de-DE"/>
        </w:rPr>
        <w:t>the traceability that</w:t>
      </w:r>
      <w:r w:rsidR="00FB66D1" w:rsidRPr="00FE28CA">
        <w:rPr>
          <w:lang w:val="en-GB" w:eastAsia="de-DE"/>
        </w:rPr>
        <w:t xml:space="preserve"> also</w:t>
      </w:r>
      <w:r w:rsidR="00F54611" w:rsidRPr="00FE28CA">
        <w:rPr>
          <w:lang w:val="en-GB" w:eastAsia="de-DE"/>
        </w:rPr>
        <w:t xml:space="preserve"> needs to be </w:t>
      </w:r>
      <w:r w:rsidRPr="00CC5315">
        <w:rPr>
          <w:lang w:val="en-GB" w:eastAsia="de-DE"/>
        </w:rPr>
        <w:t xml:space="preserve">ensured. Whereas in BDD, the user requirements can be incorporated directly into </w:t>
      </w:r>
      <w:r w:rsidR="005A0DD4" w:rsidRPr="00FE28CA">
        <w:rPr>
          <w:lang w:val="en-GB" w:eastAsia="de-DE"/>
        </w:rPr>
        <w:t>a</w:t>
      </w:r>
      <w:r w:rsidRPr="00CC5315">
        <w:rPr>
          <w:lang w:val="en-GB" w:eastAsia="de-DE"/>
        </w:rPr>
        <w:t xml:space="preserve"> feature file</w:t>
      </w:r>
      <w:r w:rsidR="000724CB" w:rsidRPr="00CC5315">
        <w:rPr>
          <w:lang w:val="en-GB" w:eastAsia="de-DE"/>
        </w:rPr>
        <w:t>.</w:t>
      </w:r>
    </w:p>
    <w:p w14:paraId="4FCC4629" w14:textId="429C3D44" w:rsidR="009653F3" w:rsidRPr="00FE28CA"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68FA43FC" w:rsidR="00F51362" w:rsidRPr="00FE28CA"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4F5079">
        <w:rPr>
          <w:lang w:val="en-GB" w:eastAsia="de-DE"/>
        </w:rPr>
        <w:t xml:space="preserve">see </w:t>
      </w:r>
      <w:r w:rsidR="004F5079" w:rsidRPr="004F5079">
        <w:rPr>
          <w:lang w:val="en-CH" w:eastAsia="de-DE"/>
        </w:rPr>
        <w:t>A</w:t>
      </w:r>
      <w:r w:rsidRPr="004F5079">
        <w:rPr>
          <w:lang w:val="en-GB" w:eastAsia="de-DE"/>
        </w:rPr>
        <w:t xml:space="preserve">ppendix </w:t>
      </w:r>
      <w:r w:rsidR="004F5079">
        <w:rPr>
          <w:lang w:val="en-CH" w:eastAsia="de-DE"/>
        </w:rPr>
        <w:t>III</w:t>
      </w:r>
      <w:r w:rsidRPr="00CC5315">
        <w:rPr>
          <w:lang w:val="en-GB" w:eastAsia="de-DE"/>
        </w:rPr>
        <w:t xml:space="preserve">).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sidRPr="00FE28CA">
        <w:rPr>
          <w:lang w:val="en-GB"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r w:rsidRPr="00CC5315">
        <w:rPr>
          <w:lang w:val="en-GB" w:eastAsia="de-DE"/>
        </w:rPr>
        <w:t xml:space="preserve">Scenarioo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sidRPr="00FE28CA">
        <w:rPr>
          <w:lang w:val="en-GB" w:eastAsia="de-DE"/>
        </w:rPr>
        <w:t>, therefore continuous updates in Scenarioo would not pose any problem to the regulated company</w:t>
      </w:r>
      <w:r w:rsidRPr="00CC5315">
        <w:rPr>
          <w:lang w:val="en-GB" w:eastAsia="de-DE"/>
        </w:rPr>
        <w:t>.</w:t>
      </w:r>
    </w:p>
    <w:p w14:paraId="1F1948B0" w14:textId="714011E5" w:rsidR="00F95A7F" w:rsidRPr="00FE28CA"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sidRPr="00FE28CA">
        <w:rPr>
          <w:lang w:val="en-GB" w:eastAsia="de-DE"/>
        </w:rPr>
        <w:t>execute a</w:t>
      </w:r>
      <w:r w:rsidR="00C53254" w:rsidRPr="00CC5315">
        <w:rPr>
          <w:lang w:val="en-GB" w:eastAsia="de-DE"/>
        </w:rPr>
        <w:t xml:space="preserve"> GAMP5 compliant OQ automation</w:t>
      </w:r>
      <w:r w:rsidR="00F11CE6" w:rsidRPr="00FE28CA">
        <w:rPr>
          <w:lang w:val="en-GB"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FE28CA"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Default="008E12B8" w:rsidP="008E12B8">
      <w:pPr>
        <w:pStyle w:val="ListParagraph"/>
        <w:numPr>
          <w:ilvl w:val="0"/>
          <w:numId w:val="40"/>
        </w:numPr>
        <w:rPr>
          <w:lang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FE28CA"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FE28CA" w:rsidRDefault="00BE667E" w:rsidP="00565226">
      <w:pPr>
        <w:pStyle w:val="ListParagraph"/>
        <w:numPr>
          <w:ilvl w:val="0"/>
          <w:numId w:val="41"/>
        </w:numPr>
        <w:rPr>
          <w:lang w:val="en-GB" w:eastAsia="de-DE"/>
        </w:rPr>
      </w:pPr>
      <w:r w:rsidRPr="00FE28CA">
        <w:rPr>
          <w:lang w:val="en-GB" w:eastAsia="de-DE"/>
        </w:rPr>
        <w:t>T</w:t>
      </w:r>
      <w:r w:rsidR="00565226" w:rsidRPr="00CC5315">
        <w:rPr>
          <w:lang w:val="en-GB" w:eastAsia="de-DE"/>
        </w:rPr>
        <w:t>he GUI elements</w:t>
      </w:r>
      <w:r w:rsidRPr="00FE28CA">
        <w:rPr>
          <w:lang w:val="en-GB"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FE28CA" w:rsidRDefault="005C76F4" w:rsidP="005C76F4">
      <w:pPr>
        <w:pStyle w:val="ListParagraph"/>
        <w:numPr>
          <w:ilvl w:val="0"/>
          <w:numId w:val="41"/>
        </w:numPr>
        <w:rPr>
          <w:lang w:val="en-GB" w:eastAsia="de-DE"/>
        </w:rPr>
      </w:pPr>
      <w:r w:rsidRPr="00CC5315">
        <w:rPr>
          <w:lang w:val="en-GB" w:eastAsia="de-DE"/>
        </w:rPr>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FE28CA" w:rsidRDefault="000C6BCE" w:rsidP="00A32F88">
      <w:pPr>
        <w:pStyle w:val="ListParagraph"/>
        <w:numPr>
          <w:ilvl w:val="0"/>
          <w:numId w:val="40"/>
        </w:numPr>
        <w:rPr>
          <w:lang w:val="en-GB" w:eastAsia="de-DE"/>
        </w:rPr>
      </w:pPr>
      <w:r w:rsidRPr="00CC5315">
        <w:rPr>
          <w:lang w:val="en-GB" w:eastAsia="de-DE"/>
        </w:rPr>
        <w:lastRenderedPageBreak/>
        <w:t xml:space="preserve">It cannot be excluded that the </w:t>
      </w:r>
      <w:r w:rsidRPr="00FE28CA">
        <w:rPr>
          <w:lang w:val="en-GB" w:eastAsia="de-DE"/>
        </w:rPr>
        <w:t xml:space="preserve">feature files </w:t>
      </w:r>
      <w:r w:rsidRPr="00CC5315">
        <w:rPr>
          <w:lang w:val="en-GB" w:eastAsia="de-DE"/>
        </w:rPr>
        <w:t>and/or the</w:t>
      </w:r>
      <w:r w:rsidRPr="00FE28CA">
        <w:rPr>
          <w:lang w:val="en-GB" w:eastAsia="de-DE"/>
        </w:rPr>
        <w:t xml:space="preserve"> glue code</w:t>
      </w:r>
      <w:r w:rsidR="00516573" w:rsidRPr="00FE28CA">
        <w:rPr>
          <w:lang w:val="en-GB" w:eastAsia="de-DE"/>
        </w:rPr>
        <w:t xml:space="preserve"> has to be refactored, especially because test refactoring is an important principle of </w:t>
      </w:r>
      <w:r w:rsidR="00516573" w:rsidRPr="002C614B">
        <w:rPr>
          <w:lang w:val="en-GB" w:eastAsia="de-DE"/>
        </w:rPr>
        <w:t>TDD</w:t>
      </w:r>
      <w:r w:rsidR="005F1F34" w:rsidRPr="002C614B">
        <w:rPr>
          <w:lang w:val="en-GB" w:eastAsia="de-DE"/>
        </w:rPr>
        <w:t xml:space="preserve"> (</w:t>
      </w:r>
      <w:r w:rsidR="00AE0986" w:rsidRPr="002C614B">
        <w:rPr>
          <w:lang w:val="en-GB" w:eastAsia="de-DE"/>
        </w:rPr>
        <w:t xml:space="preserve">Nagy and Rose, </w:t>
      </w:r>
      <w:r w:rsidR="00D02C1F" w:rsidRPr="002C614B">
        <w:rPr>
          <w:lang w:val="en-GB" w:eastAsia="de-DE"/>
        </w:rPr>
        <w:t>2018, p.15</w:t>
      </w:r>
      <w:r w:rsidR="005F1F34" w:rsidRPr="002C614B">
        <w:rPr>
          <w:lang w:val="en-GB" w:eastAsia="de-DE"/>
        </w:rPr>
        <w:t>)</w:t>
      </w:r>
      <w:r w:rsidR="00516573" w:rsidRPr="002C614B">
        <w:rPr>
          <w:lang w:val="en-GB" w:eastAsia="de-DE"/>
        </w:rPr>
        <w:t>.</w:t>
      </w:r>
      <w:r w:rsidR="00516573" w:rsidRPr="00FE28CA">
        <w:rPr>
          <w:lang w:val="en-GB" w:eastAsia="de-DE"/>
        </w:rPr>
        <w:t xml:space="preserve"> </w:t>
      </w:r>
      <w:r w:rsidR="00006B0F" w:rsidRPr="00FE28CA">
        <w:rPr>
          <w:lang w:val="en-GB" w:eastAsia="de-DE"/>
        </w:rPr>
        <w:t>It has to be taken into account that in the controlled environment of</w:t>
      </w:r>
      <w:r w:rsidR="0000582E" w:rsidRPr="00FE28CA">
        <w:rPr>
          <w:lang w:val="en-GB" w:eastAsia="de-DE"/>
        </w:rPr>
        <w:t xml:space="preserve"> the highly regulated pharmaceutical companies</w:t>
      </w:r>
      <w:r w:rsidR="003D38FC" w:rsidRPr="00FE28CA">
        <w:rPr>
          <w:lang w:val="en-GB" w:eastAsia="de-DE"/>
        </w:rPr>
        <w:t>,</w:t>
      </w:r>
      <w:r w:rsidR="00686D9B" w:rsidRPr="00FE28CA">
        <w:rPr>
          <w:lang w:val="en-GB" w:eastAsia="de-DE"/>
        </w:rPr>
        <w:t xml:space="preserve"> refactoring is always a risk and therefore it might imply extended revalidation in the worst case. </w:t>
      </w:r>
      <w:r w:rsidR="00DC5194" w:rsidRPr="00FE28CA">
        <w:rPr>
          <w:lang w:val="en-GB" w:eastAsia="de-DE"/>
        </w:rPr>
        <w:t>Therefore</w:t>
      </w:r>
      <w:r w:rsidR="00DC5194" w:rsidRPr="00CC5315">
        <w:rPr>
          <w:lang w:val="en-GB" w:eastAsia="de-DE"/>
        </w:rPr>
        <w:t>,</w:t>
      </w:r>
      <w:r w:rsidR="004D1761" w:rsidRPr="00FE28CA">
        <w:rPr>
          <w:lang w:val="en-GB" w:eastAsia="de-DE"/>
        </w:rPr>
        <w:t xml:space="preserve"> refactoring should be avoided </w:t>
      </w:r>
      <w:r w:rsidR="00DC5194" w:rsidRPr="00CC5315">
        <w:rPr>
          <w:lang w:val="en-GB" w:eastAsia="de-DE"/>
        </w:rPr>
        <w:t>whenever</w:t>
      </w:r>
      <w:r w:rsidR="004D1761" w:rsidRPr="00FE28CA">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FE28CA" w:rsidRDefault="00A06522" w:rsidP="00A06522">
      <w:pPr>
        <w:pStyle w:val="ListParagraph"/>
        <w:numPr>
          <w:ilvl w:val="0"/>
          <w:numId w:val="40"/>
        </w:numPr>
        <w:rPr>
          <w:lang w:val="en-GB" w:eastAsia="de-DE"/>
        </w:rPr>
      </w:pPr>
      <w:r w:rsidRPr="00CC5315">
        <w:rPr>
          <w:lang w:val="en-GB" w:eastAsia="de-DE"/>
        </w:rPr>
        <w:t>The review process could most likely significantly be improved or simplified by using the compare function of Scenarioo</w:t>
      </w:r>
      <w:r w:rsidR="00AF25D3" w:rsidRPr="00CC5315">
        <w:rPr>
          <w:lang w:val="en-GB" w:eastAsia="de-DE"/>
        </w:rPr>
        <w:t>.</w:t>
      </w:r>
    </w:p>
    <w:p w14:paraId="710091D7" w14:textId="77777777" w:rsidR="00D21891" w:rsidRPr="00FE28CA"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361" w:name="_Toc46067097"/>
      <w:bookmarkStart w:id="362" w:name="_Toc46217156"/>
      <w:r w:rsidRPr="00CC5315">
        <w:rPr>
          <w:lang w:val="en-GB"/>
        </w:rPr>
        <w:lastRenderedPageBreak/>
        <w:t>Outlook</w:t>
      </w:r>
      <w:bookmarkEnd w:id="361"/>
      <w:bookmarkEnd w:id="362"/>
      <w:r w:rsidR="00EB0D1A">
        <w:t xml:space="preserve"> </w:t>
      </w:r>
    </w:p>
    <w:p w14:paraId="62DCDD41" w14:textId="18483E91" w:rsidR="00EB0D1A" w:rsidRPr="00FE28CA" w:rsidRDefault="00C71EBB" w:rsidP="005B661F">
      <w:pPr>
        <w:rPr>
          <w:lang w:val="en-GB" w:eastAsia="de-DE"/>
        </w:rPr>
      </w:pPr>
      <w:r w:rsidRPr="00CC5315">
        <w:rPr>
          <w:lang w:val="en-GB" w:eastAsia="de-DE"/>
        </w:rPr>
        <w:t>This project did not only respond to questions,</w:t>
      </w:r>
      <w:r w:rsidR="007636A4" w:rsidRPr="00FE28CA">
        <w:rPr>
          <w:lang w:val="en-GB" w:eastAsia="de-DE"/>
        </w:rPr>
        <w:t xml:space="preserve"> </w:t>
      </w:r>
      <w:r w:rsidR="00004A49" w:rsidRPr="00FE28CA">
        <w:rPr>
          <w:lang w:val="en-GB"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FE28CA" w:rsidRDefault="006572A0" w:rsidP="00A92DF3">
      <w:pPr>
        <w:pStyle w:val="Heading2"/>
        <w:rPr>
          <w:lang w:val="en-GB"/>
        </w:rPr>
      </w:pPr>
      <w:bookmarkStart w:id="363" w:name="_Toc46067098"/>
      <w:bookmarkStart w:id="364" w:name="_Toc46217157"/>
      <w:r w:rsidRPr="00FE28CA">
        <w:rPr>
          <w:lang w:val="en-GB"/>
        </w:rPr>
        <w:t xml:space="preserve">Added Value: </w:t>
      </w:r>
      <w:r w:rsidR="00A92DF3" w:rsidRPr="00FE28CA">
        <w:rPr>
          <w:lang w:val="en-GB"/>
        </w:rPr>
        <w:t>OQs on several Web Browsers</w:t>
      </w:r>
      <w:bookmarkEnd w:id="363"/>
      <w:bookmarkEnd w:id="364"/>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sidRPr="00FE28CA">
        <w:rPr>
          <w:lang w:val="en-GB" w:eastAsia="de-DE"/>
        </w:rPr>
        <w:t>W</w:t>
      </w:r>
      <w:r w:rsidRPr="00CC5315">
        <w:rPr>
          <w:lang w:val="en-GB" w:eastAsia="de-DE"/>
        </w:rPr>
        <w:t xml:space="preserve">eb </w:t>
      </w:r>
      <w:r w:rsidR="00304B3D" w:rsidRPr="00FE28CA">
        <w:rPr>
          <w:lang w:val="en-GB" w:eastAsia="de-DE"/>
        </w:rPr>
        <w:t>B</w:t>
      </w:r>
      <w:r w:rsidRPr="00CC5315">
        <w:rPr>
          <w:lang w:val="en-GB" w:eastAsia="de-DE"/>
        </w:rPr>
        <w:t>rowsers and thus the same tests are to be performed in different browsers.</w:t>
      </w:r>
    </w:p>
    <w:p w14:paraId="44332B44" w14:textId="5BDDCBE0" w:rsidR="004C7408" w:rsidRPr="00FE28CA" w:rsidRDefault="0038225F" w:rsidP="004C7408">
      <w:pPr>
        <w:rPr>
          <w:lang w:val="en-GB" w:eastAsia="de-DE"/>
        </w:rPr>
      </w:pPr>
      <w:r w:rsidRPr="00CC5315">
        <w:rPr>
          <w:lang w:val="en-GB" w:eastAsia="de-DE"/>
        </w:rPr>
        <w:t xml:space="preserve">In the prototype, only </w:t>
      </w:r>
      <w:r w:rsidR="00CD5BA0" w:rsidRPr="00FE28CA">
        <w:rPr>
          <w:lang w:val="en-GB" w:eastAsia="de-DE"/>
        </w:rPr>
        <w:t>Chrome</w:t>
      </w:r>
      <w:r w:rsidRPr="00CC5315">
        <w:rPr>
          <w:lang w:val="en-GB" w:eastAsia="de-DE"/>
        </w:rPr>
        <w:t xml:space="preserve"> was used as the </w:t>
      </w:r>
      <w:r w:rsidR="00CD5BA0" w:rsidRPr="00FE28CA">
        <w:rPr>
          <w:lang w:val="en-GB" w:eastAsia="de-DE"/>
        </w:rPr>
        <w:t>b</w:t>
      </w:r>
      <w:r w:rsidRPr="00CC5315">
        <w:rPr>
          <w:lang w:val="en-GB" w:eastAsia="de-DE"/>
        </w:rPr>
        <w:t xml:space="preserve">rowser for the JBA. The executing </w:t>
      </w:r>
      <w:r w:rsidR="006830D2" w:rsidRPr="00FE28CA">
        <w:rPr>
          <w:lang w:val="en-GB" w:eastAsia="de-DE"/>
        </w:rPr>
        <w:t>W</w:t>
      </w:r>
      <w:r w:rsidRPr="00CC5315">
        <w:rPr>
          <w:lang w:val="en-GB" w:eastAsia="de-DE"/>
        </w:rPr>
        <w:t xml:space="preserve">eb </w:t>
      </w:r>
      <w:r w:rsidR="006830D2" w:rsidRPr="00FE28CA">
        <w:rPr>
          <w:lang w:val="en-GB" w:eastAsia="de-DE"/>
        </w:rPr>
        <w:t>B</w:t>
      </w:r>
      <w:r w:rsidRPr="00CC5315">
        <w:rPr>
          <w:lang w:val="en-GB" w:eastAsia="de-DE"/>
        </w:rPr>
        <w:t xml:space="preserve">rowser is defined by calling the corresponding </w:t>
      </w:r>
      <w:r w:rsidR="006830D2" w:rsidRPr="00FE28CA">
        <w:rPr>
          <w:lang w:val="en-GB" w:eastAsia="de-DE"/>
        </w:rPr>
        <w:t>W</w:t>
      </w:r>
      <w:r w:rsidRPr="00CC5315">
        <w:rPr>
          <w:lang w:val="en-GB" w:eastAsia="de-DE"/>
        </w:rPr>
        <w:t xml:space="preserve">eb </w:t>
      </w:r>
      <w:r w:rsidR="006830D2" w:rsidRPr="00FE28CA">
        <w:rPr>
          <w:lang w:val="en-GB"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Pr>
          <w:noProof/>
          <w:lang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130" cy="1308735"/>
                    </a:xfrm>
                    <a:prstGeom prst="rect">
                      <a:avLst/>
                    </a:prstGeom>
                  </pic:spPr>
                </pic:pic>
              </a:graphicData>
            </a:graphic>
          </wp:inline>
        </w:drawing>
      </w:r>
    </w:p>
    <w:p w14:paraId="7A0F959C" w14:textId="1F6ADF22" w:rsidR="004C7408" w:rsidRPr="00FE28CA" w:rsidRDefault="00B43145" w:rsidP="00B43145">
      <w:pPr>
        <w:pStyle w:val="Caption"/>
        <w:rPr>
          <w:lang w:val="en-GB"/>
        </w:rPr>
      </w:pPr>
      <w:bookmarkStart w:id="365" w:name="_Ref45961148"/>
      <w:bookmarkStart w:id="366" w:name="_Toc46067169"/>
      <w:bookmarkStart w:id="367" w:name="_Toc4623755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FB5F37">
        <w:rPr>
          <w:noProof/>
          <w:lang w:val="en-GB"/>
        </w:rPr>
        <w:t>49</w:t>
      </w:r>
      <w:r w:rsidR="001729B8" w:rsidRPr="00CC5315">
        <w:rPr>
          <w:noProof/>
          <w:lang w:val="en-GB"/>
        </w:rPr>
        <w:fldChar w:fldCharType="end"/>
      </w:r>
      <w:bookmarkEnd w:id="365"/>
      <w:r w:rsidRPr="00FE28CA">
        <w:rPr>
          <w:lang w:val="en-GB"/>
        </w:rPr>
        <w:t xml:space="preserve">: </w:t>
      </w:r>
      <w:r w:rsidR="00337769" w:rsidRPr="00CC5315">
        <w:rPr>
          <w:lang w:val="en-GB"/>
        </w:rPr>
        <w:t xml:space="preserve">Call of the </w:t>
      </w:r>
      <w:r w:rsidR="001F0AF8" w:rsidRPr="00FE28CA">
        <w:rPr>
          <w:lang w:val="en-GB"/>
        </w:rPr>
        <w:t>C</w:t>
      </w:r>
      <w:r w:rsidR="00337769" w:rsidRPr="00CC5315">
        <w:rPr>
          <w:lang w:val="en-GB"/>
        </w:rPr>
        <w:t xml:space="preserve">hrome </w:t>
      </w:r>
      <w:r w:rsidR="001F0AF8" w:rsidRPr="00FE28CA">
        <w:rPr>
          <w:lang w:val="en-GB"/>
        </w:rPr>
        <w:t>W</w:t>
      </w:r>
      <w:r w:rsidR="000C29FD" w:rsidRPr="00CC5315">
        <w:rPr>
          <w:lang w:val="en-GB"/>
        </w:rPr>
        <w:t xml:space="preserve">eb </w:t>
      </w:r>
      <w:r w:rsidR="001F0AF8" w:rsidRPr="00FE28CA">
        <w:rPr>
          <w:lang w:val="en-GB"/>
        </w:rPr>
        <w:t>D</w:t>
      </w:r>
      <w:r w:rsidR="000C29FD" w:rsidRPr="00CC5315">
        <w:rPr>
          <w:lang w:val="en-GB"/>
        </w:rPr>
        <w:t>river</w:t>
      </w:r>
      <w:r w:rsidR="00337769" w:rsidRPr="00CC5315">
        <w:rPr>
          <w:lang w:val="en-GB"/>
        </w:rPr>
        <w:t xml:space="preserve"> to perform the tests</w:t>
      </w:r>
      <w:r w:rsidR="00337769" w:rsidRPr="00FE28CA">
        <w:rPr>
          <w:lang w:val="en-GB"/>
        </w:rPr>
        <w:t xml:space="preserve"> in </w:t>
      </w:r>
      <w:bookmarkEnd w:id="366"/>
      <w:r w:rsidR="001F0AF8" w:rsidRPr="00FE28CA">
        <w:rPr>
          <w:lang w:val="en-GB"/>
        </w:rPr>
        <w:t>Chrome.</w:t>
      </w:r>
      <w:bookmarkEnd w:id="367"/>
    </w:p>
    <w:p w14:paraId="30557D20" w14:textId="439EEADD" w:rsidR="00527424" w:rsidRPr="00FE28CA" w:rsidRDefault="00100870" w:rsidP="005B661F">
      <w:pPr>
        <w:rPr>
          <w:lang w:val="en-GB" w:eastAsia="de-DE"/>
        </w:rPr>
      </w:pPr>
      <w:r w:rsidRPr="00CC5315">
        <w:rPr>
          <w:lang w:val="en-GB" w:eastAsia="de-DE"/>
        </w:rPr>
        <w:t xml:space="preserve">Therefore, the question </w:t>
      </w:r>
      <w:r w:rsidR="001F0AF8" w:rsidRPr="00FE28CA">
        <w:rPr>
          <w:lang w:val="en-GB" w:eastAsia="de-DE"/>
        </w:rPr>
        <w:t>arose</w:t>
      </w:r>
      <w:r w:rsidR="00B60756" w:rsidRPr="00FE28CA">
        <w:rPr>
          <w:lang w:val="en-GB" w:eastAsia="de-DE"/>
        </w:rPr>
        <w:t xml:space="preserve"> on</w:t>
      </w:r>
      <w:r w:rsidRPr="00CC5315">
        <w:rPr>
          <w:lang w:val="en-GB" w:eastAsia="de-DE"/>
        </w:rPr>
        <w:t xml:space="preserve"> how the prototype could be extended so that the tests are automatically performed on different </w:t>
      </w:r>
      <w:r w:rsidR="00B60756" w:rsidRPr="00FE28CA">
        <w:rPr>
          <w:lang w:val="en-GB" w:eastAsia="de-DE"/>
        </w:rPr>
        <w:t>W</w:t>
      </w:r>
      <w:r w:rsidRPr="00CC5315">
        <w:rPr>
          <w:lang w:val="en-GB" w:eastAsia="de-DE"/>
        </w:rPr>
        <w:t xml:space="preserve">eb </w:t>
      </w:r>
      <w:r w:rsidR="00B60756" w:rsidRPr="00FE28CA">
        <w:rPr>
          <w:lang w:val="en-GB" w:eastAsia="de-DE"/>
        </w:rPr>
        <w:t>B</w:t>
      </w:r>
      <w:r w:rsidRPr="00CC5315">
        <w:rPr>
          <w:lang w:val="en-GB" w:eastAsia="de-DE"/>
        </w:rPr>
        <w:t>rowsers</w:t>
      </w:r>
      <w:r w:rsidR="00FF17F8" w:rsidRPr="00CC5315">
        <w:rPr>
          <w:lang w:val="en-GB" w:eastAsia="de-DE"/>
        </w:rPr>
        <w:t>.</w:t>
      </w:r>
    </w:p>
    <w:p w14:paraId="6DA11CA4" w14:textId="3EF46889" w:rsidR="006C508D" w:rsidRPr="00FE28CA" w:rsidRDefault="00D271F8" w:rsidP="005B661F">
      <w:pPr>
        <w:rPr>
          <w:lang w:val="en-GB" w:eastAsia="de-DE"/>
        </w:rPr>
      </w:pPr>
      <w:r w:rsidRPr="00CC5315">
        <w:rPr>
          <w:lang w:val="en-GB" w:eastAsia="de-DE"/>
        </w:rPr>
        <w:t xml:space="preserve">From experience it can be said that the use of </w:t>
      </w:r>
      <w:r w:rsidR="00B60756" w:rsidRPr="00FE28CA">
        <w:rPr>
          <w:lang w:val="en-GB" w:eastAsia="de-DE"/>
        </w:rPr>
        <w:t>W</w:t>
      </w:r>
      <w:r w:rsidRPr="00CC5315">
        <w:rPr>
          <w:lang w:val="en-GB" w:eastAsia="de-DE"/>
        </w:rPr>
        <w:t xml:space="preserve">eb applications is at least in some cases only permitted </w:t>
      </w:r>
      <w:r w:rsidR="00D601A7" w:rsidRPr="00FE28CA">
        <w:rPr>
          <w:lang w:val="en-GB" w:eastAsia="de-DE"/>
        </w:rPr>
        <w:t>in</w:t>
      </w:r>
      <w:r w:rsidRPr="00CC5315">
        <w:rPr>
          <w:lang w:val="en-GB" w:eastAsia="de-DE"/>
        </w:rPr>
        <w:t xml:space="preserve"> one, exactly defined, </w:t>
      </w:r>
      <w:r w:rsidR="00D601A7" w:rsidRPr="00FE28CA">
        <w:rPr>
          <w:lang w:val="en-GB" w:eastAsia="de-DE"/>
        </w:rPr>
        <w:t>W</w:t>
      </w:r>
      <w:r w:rsidRPr="00CC5315">
        <w:rPr>
          <w:lang w:val="en-GB" w:eastAsia="de-DE"/>
        </w:rPr>
        <w:t xml:space="preserve">eb </w:t>
      </w:r>
      <w:r w:rsidR="00D601A7" w:rsidRPr="00FE28CA">
        <w:rPr>
          <w:lang w:val="en-GB" w:eastAsia="de-DE"/>
        </w:rPr>
        <w:t>B</w:t>
      </w:r>
      <w:r w:rsidRPr="00CC5315">
        <w:rPr>
          <w:lang w:val="en-GB" w:eastAsia="de-DE"/>
        </w:rPr>
        <w:t xml:space="preserve">rowser. There is no flexibility in this respect. By simplifying testing on different </w:t>
      </w:r>
      <w:r w:rsidR="00A8451E" w:rsidRPr="00FE28CA">
        <w:rPr>
          <w:lang w:val="en-GB" w:eastAsia="de-DE"/>
        </w:rPr>
        <w:t>W</w:t>
      </w:r>
      <w:r w:rsidRPr="00CC5315">
        <w:rPr>
          <w:lang w:val="en-GB" w:eastAsia="de-DE"/>
        </w:rPr>
        <w:t xml:space="preserve">eb </w:t>
      </w:r>
      <w:r w:rsidR="00A8451E" w:rsidRPr="00FE28CA">
        <w:rPr>
          <w:lang w:val="en-GB" w:eastAsia="de-DE"/>
        </w:rPr>
        <w:t>B</w:t>
      </w:r>
      <w:r w:rsidRPr="00CC5315">
        <w:rPr>
          <w:lang w:val="en-GB" w:eastAsia="de-DE"/>
        </w:rPr>
        <w:t xml:space="preserve">rowsers, </w:t>
      </w:r>
      <w:r w:rsidR="00A8451E" w:rsidRPr="00FE28CA">
        <w:rPr>
          <w:lang w:val="en-GB"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sidRPr="00FE28CA">
        <w:rPr>
          <w:lang w:val="en-GB" w:eastAsia="de-DE"/>
        </w:rPr>
        <w:t xml:space="preserve"> and make it possible, that more than one Web Browser would be admitted</w:t>
      </w:r>
      <w:r w:rsidR="007846FC" w:rsidRPr="00FE28CA">
        <w:rPr>
          <w:lang w:val="en-GB" w:eastAsia="de-DE"/>
        </w:rPr>
        <w:t xml:space="preserve"> for use</w:t>
      </w:r>
      <w:r w:rsidR="00B213AC" w:rsidRPr="00CC5315">
        <w:rPr>
          <w:lang w:val="en-GB" w:eastAsia="de-DE"/>
        </w:rPr>
        <w:t>.</w:t>
      </w:r>
    </w:p>
    <w:p w14:paraId="7216B1E4" w14:textId="3C51C8CE" w:rsidR="00100F35" w:rsidRDefault="00100F35" w:rsidP="00892246">
      <w:pPr>
        <w:pStyle w:val="Heading2"/>
      </w:pPr>
      <w:bookmarkStart w:id="368" w:name="_Toc46067099"/>
      <w:bookmarkStart w:id="369" w:name="_Toc46217158"/>
      <w:r>
        <w:t xml:space="preserve">Further Topics </w:t>
      </w:r>
      <w:r w:rsidR="00B10213">
        <w:t>to Address</w:t>
      </w:r>
      <w:bookmarkEnd w:id="368"/>
      <w:bookmarkEnd w:id="369"/>
    </w:p>
    <w:p w14:paraId="201E7B04" w14:textId="4F8A8849" w:rsidR="00252EBE" w:rsidRPr="00FE28CA"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FE28CA" w:rsidRDefault="00252EBE" w:rsidP="00A357EB">
      <w:pPr>
        <w:pStyle w:val="ListParagraph"/>
        <w:numPr>
          <w:ilvl w:val="0"/>
          <w:numId w:val="43"/>
        </w:numPr>
        <w:rPr>
          <w:lang w:val="en-GB" w:eastAsia="de-DE"/>
        </w:rPr>
      </w:pPr>
      <w:r w:rsidRPr="00FE28CA">
        <w:rPr>
          <w:lang w:val="en-GB" w:eastAsia="de-DE"/>
        </w:rPr>
        <w:t>Automated OQ Process with BDD for Category 4 Software</w:t>
      </w:r>
    </w:p>
    <w:p w14:paraId="63C4B484" w14:textId="06A4F3C6" w:rsidR="00892246" w:rsidRPr="00FE28CA" w:rsidRDefault="00EF253A" w:rsidP="00A357EB">
      <w:pPr>
        <w:pStyle w:val="ListParagraph"/>
        <w:numPr>
          <w:ilvl w:val="0"/>
          <w:numId w:val="43"/>
        </w:numPr>
        <w:rPr>
          <w:lang w:val="en-GB" w:eastAsia="de-DE"/>
        </w:rPr>
      </w:pPr>
      <w:r w:rsidRPr="00FE28CA">
        <w:rPr>
          <w:lang w:val="en-GB" w:eastAsia="de-DE"/>
        </w:rPr>
        <w:t>BDD</w:t>
      </w:r>
      <w:r w:rsidR="008A201B" w:rsidRPr="00FE28CA">
        <w:rPr>
          <w:lang w:val="en-GB" w:eastAsia="de-DE"/>
        </w:rPr>
        <w:t xml:space="preserve"> OQ</w:t>
      </w:r>
      <w:r w:rsidR="00156354" w:rsidRPr="00FE28CA">
        <w:rPr>
          <w:lang w:val="en-GB" w:eastAsia="de-DE"/>
        </w:rPr>
        <w:t xml:space="preserve"> Testing for Device Integration</w:t>
      </w:r>
    </w:p>
    <w:p w14:paraId="327AD5F7" w14:textId="65D4D2BB" w:rsidR="00156354" w:rsidRPr="00FE28CA" w:rsidRDefault="00EF253A" w:rsidP="00A357EB">
      <w:pPr>
        <w:pStyle w:val="ListParagraph"/>
        <w:numPr>
          <w:ilvl w:val="0"/>
          <w:numId w:val="43"/>
        </w:numPr>
        <w:rPr>
          <w:lang w:val="en-GB" w:eastAsia="de-DE"/>
        </w:rPr>
      </w:pPr>
      <w:r w:rsidRPr="00FE28CA">
        <w:rPr>
          <w:lang w:val="en-GB" w:eastAsia="de-DE"/>
        </w:rPr>
        <w:t>BDD OQ Testing in Agile Projects</w:t>
      </w:r>
    </w:p>
    <w:p w14:paraId="03F223F1" w14:textId="62CC1B5A" w:rsidR="00892246" w:rsidRDefault="00EF253A" w:rsidP="005B661F">
      <w:pPr>
        <w:pStyle w:val="ListParagraph"/>
        <w:numPr>
          <w:ilvl w:val="0"/>
          <w:numId w:val="43"/>
        </w:numPr>
        <w:rPr>
          <w:lang w:eastAsia="de-DE"/>
        </w:rPr>
      </w:pPr>
      <w:r w:rsidRPr="00A357EB">
        <w:rPr>
          <w:lang w:eastAsia="de-DE"/>
        </w:rPr>
        <w:t>BDD</w:t>
      </w:r>
      <w:r w:rsidR="008A201B" w:rsidRPr="00A357EB">
        <w:rPr>
          <w:lang w:eastAsia="de-DE"/>
        </w:rPr>
        <w:t xml:space="preserve"> OQ Testing and DevOps</w:t>
      </w:r>
    </w:p>
    <w:p w14:paraId="4B422C21" w14:textId="073A08BA" w:rsidR="003D6200" w:rsidRPr="00FE28CA" w:rsidRDefault="003D6200" w:rsidP="005B661F">
      <w:pPr>
        <w:pStyle w:val="ListParagraph"/>
        <w:numPr>
          <w:ilvl w:val="0"/>
          <w:numId w:val="43"/>
        </w:numPr>
        <w:rPr>
          <w:lang w:val="en-GB" w:eastAsia="de-DE"/>
        </w:rPr>
      </w:pPr>
      <w:r w:rsidRPr="00FE28CA">
        <w:rPr>
          <w:lang w:val="en-GB" w:eastAsia="de-DE"/>
        </w:rPr>
        <w:lastRenderedPageBreak/>
        <w:t xml:space="preserve">Impact on the automated OQ </w:t>
      </w:r>
      <w:r w:rsidR="003B0FCC" w:rsidRPr="00FE28CA">
        <w:rPr>
          <w:lang w:val="en-GB" w:eastAsia="de-DE"/>
        </w:rPr>
        <w:t>t</w:t>
      </w:r>
      <w:r w:rsidRPr="00CC5315">
        <w:rPr>
          <w:lang w:val="en-GB" w:eastAsia="de-DE"/>
        </w:rPr>
        <w:t>esting</w:t>
      </w:r>
      <w:r w:rsidRPr="00FE28CA">
        <w:rPr>
          <w:lang w:val="en-GB" w:eastAsia="de-DE"/>
        </w:rPr>
        <w:t xml:space="preserve"> on</w:t>
      </w:r>
      <w:r w:rsidR="0042659F" w:rsidRPr="00FE28CA">
        <w:rPr>
          <w:lang w:val="en-GB" w:eastAsia="de-DE"/>
        </w:rPr>
        <w:t xml:space="preserve"> </w:t>
      </w:r>
      <w:r w:rsidRPr="00FE28CA">
        <w:rPr>
          <w:lang w:val="en-GB" w:eastAsia="de-DE"/>
        </w:rPr>
        <w:t>time</w:t>
      </w:r>
      <w:r w:rsidR="003B0FCC" w:rsidRPr="00FE28CA">
        <w:rPr>
          <w:lang w:val="en-GB" w:eastAsia="de-DE"/>
        </w:rPr>
        <w:t>-</w:t>
      </w:r>
      <w:r w:rsidRPr="00FE28CA">
        <w:rPr>
          <w:lang w:val="en-GB" w:eastAsia="de-DE"/>
        </w:rPr>
        <w:t>to</w:t>
      </w:r>
      <w:r w:rsidR="003B0FCC" w:rsidRPr="00FE28CA">
        <w:rPr>
          <w:lang w:val="en-GB" w:eastAsia="de-DE"/>
        </w:rPr>
        <w:t>-</w:t>
      </w:r>
      <w:r w:rsidRPr="00FE28CA">
        <w:rPr>
          <w:lang w:val="en-GB" w:eastAsia="de-DE"/>
        </w:rPr>
        <w:t>market</w:t>
      </w:r>
      <w:r w:rsidR="0042659F" w:rsidRPr="00FE28CA">
        <w:rPr>
          <w:lang w:val="en-GB" w:eastAsia="de-DE"/>
        </w:rPr>
        <w:t xml:space="preserve"> </w:t>
      </w:r>
      <w:r w:rsidR="003B0FCC" w:rsidRPr="00FE28CA">
        <w:rPr>
          <w:lang w:val="en-GB" w:eastAsia="de-DE"/>
        </w:rPr>
        <w:t>for a new</w:t>
      </w:r>
      <w:r w:rsidR="0042659F" w:rsidRPr="00FE28CA">
        <w:rPr>
          <w:lang w:val="en-GB" w:eastAsia="de-DE"/>
        </w:rPr>
        <w:t xml:space="preserve"> software</w:t>
      </w:r>
    </w:p>
    <w:p w14:paraId="1E906E07" w14:textId="7993920B" w:rsidR="001A3437" w:rsidRPr="00776CC4" w:rsidRDefault="002E688D" w:rsidP="001A3437">
      <w:pPr>
        <w:pStyle w:val="ListParagraph"/>
        <w:numPr>
          <w:ilvl w:val="0"/>
          <w:numId w:val="43"/>
        </w:numPr>
        <w:rPr>
          <w:lang w:eastAsia="de-DE"/>
        </w:rPr>
      </w:pPr>
      <w:r>
        <w:rPr>
          <w:lang w:eastAsia="de-DE"/>
        </w:rPr>
        <w:t>BDD Testing for PQ</w:t>
      </w:r>
    </w:p>
    <w:p w14:paraId="72F506EC" w14:textId="5C7A08BC" w:rsidR="001A3437" w:rsidRPr="00CE7A39" w:rsidRDefault="00B10213" w:rsidP="005A1D8E">
      <w:pPr>
        <w:pStyle w:val="Heading2"/>
      </w:pPr>
      <w:bookmarkStart w:id="370" w:name="_Toc46067100"/>
      <w:bookmarkStart w:id="371" w:name="_Toc46217159"/>
      <w:commentRangeStart w:id="372"/>
      <w:r>
        <w:t>Pharmaceutical</w:t>
      </w:r>
      <w:r w:rsidR="00CE7A39">
        <w:t xml:space="preserve"> Companies show </w:t>
      </w:r>
      <w:r w:rsidR="005A1D8E">
        <w:t>I</w:t>
      </w:r>
      <w:r w:rsidR="00CE7A39">
        <w:t>nterest</w:t>
      </w:r>
      <w:bookmarkEnd w:id="370"/>
      <w:commentRangeEnd w:id="372"/>
      <w:r w:rsidR="00A172DA">
        <w:rPr>
          <w:rStyle w:val="CommentReference"/>
          <w:b w:val="0"/>
          <w:kern w:val="0"/>
          <w:lang w:eastAsia="en-US"/>
        </w:rPr>
        <w:commentReference w:id="372"/>
      </w:r>
      <w:bookmarkEnd w:id="371"/>
    </w:p>
    <w:p w14:paraId="4AEA6D50" w14:textId="3CC3E68F" w:rsidR="001A3437" w:rsidRPr="00FE28CA" w:rsidRDefault="00967EBE" w:rsidP="001A3437">
      <w:pPr>
        <w:rPr>
          <w:lang w:val="en-GB" w:eastAsia="de-DE"/>
        </w:rPr>
      </w:pPr>
      <w:r w:rsidRPr="00CC5315">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Pr>
          <w:lang w:val="en-CH" w:eastAsia="de-DE"/>
        </w:rPr>
        <w:t>I</w:t>
      </w:r>
      <w:r w:rsidR="001A09A3">
        <w:rPr>
          <w:lang w:val="en-CH" w:eastAsia="de-DE"/>
        </w:rPr>
        <w:t>üp</w:t>
      </w:r>
      <w:r w:rsidRPr="00CC5315">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FE28CA" w:rsidRDefault="0072592B" w:rsidP="0072592B">
      <w:pPr>
        <w:pStyle w:val="Heading2"/>
        <w:rPr>
          <w:lang w:val="en-GB"/>
        </w:rPr>
      </w:pPr>
      <w:bookmarkStart w:id="373" w:name="_Toc46067101"/>
      <w:bookmarkStart w:id="374" w:name="_Toc46217160"/>
      <w:r w:rsidRPr="00FE28CA">
        <w:rPr>
          <w:lang w:val="en-GB"/>
        </w:rPr>
        <w:t>Automated OQ Testing and Artificial Intelligence</w:t>
      </w:r>
      <w:bookmarkEnd w:id="373"/>
      <w:bookmarkEnd w:id="374"/>
    </w:p>
    <w:p w14:paraId="0564453B" w14:textId="183A1FC9" w:rsidR="0072592B" w:rsidRPr="00FE28CA" w:rsidRDefault="00BA40B5" w:rsidP="001A3437">
      <w:pPr>
        <w:rPr>
          <w:lang w:val="en-GB" w:eastAsia="de-DE"/>
        </w:rPr>
      </w:pPr>
      <w:r w:rsidRPr="00CC5315">
        <w:rPr>
          <w:lang w:val="en-GB" w:eastAsia="de-DE"/>
        </w:rPr>
        <w:t>In the testing community there are efforts not only to automate testing more and more, but also to include an AI</w:t>
      </w:r>
      <w:r w:rsidR="00354224" w:rsidRPr="00FE28CA">
        <w:rPr>
          <w:lang w:val="en-GB" w:eastAsia="de-DE"/>
        </w:rPr>
        <w:t xml:space="preserve"> </w:t>
      </w:r>
      <w:r w:rsidR="002C614B" w:rsidRPr="002C614B">
        <w:rPr>
          <w:lang w:val="en-GB"/>
        </w:rPr>
        <w:t>(Khan, 2020)</w:t>
      </w:r>
      <w:r w:rsidR="007058CF" w:rsidRPr="00FE28CA">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sidRPr="00FE28CA">
        <w:rPr>
          <w:lang w:val="en-GB"/>
        </w:rPr>
        <w:t>t</w:t>
      </w:r>
      <w:r w:rsidR="00590E74" w:rsidRPr="00CC5315">
        <w:rPr>
          <w:lang w:val="en-GB"/>
        </w:rPr>
        <w:t>est AI</w:t>
      </w:r>
      <w:r w:rsidR="004A7AB1" w:rsidRPr="00CC5315">
        <w:rPr>
          <w:lang w:val="en-GB"/>
        </w:rPr>
        <w:t>.</w:t>
      </w:r>
    </w:p>
    <w:p w14:paraId="51D7CAAE" w14:textId="6B9069C4" w:rsidR="00007858" w:rsidRPr="00FE28CA" w:rsidRDefault="00007858" w:rsidP="00007858">
      <w:pPr>
        <w:pStyle w:val="Heading2"/>
        <w:rPr>
          <w:lang w:val="en-GB"/>
        </w:rPr>
      </w:pPr>
      <w:bookmarkStart w:id="375" w:name="_Toc46067102"/>
      <w:bookmarkStart w:id="376" w:name="_Toc46217161"/>
      <w:r w:rsidRPr="00FE28CA">
        <w:rPr>
          <w:lang w:val="en-GB"/>
        </w:rPr>
        <w:t>Towards</w:t>
      </w:r>
      <w:r w:rsidR="00624BBC" w:rsidRPr="00FE28CA">
        <w:rPr>
          <w:lang w:val="en-GB"/>
        </w:rPr>
        <w:t xml:space="preserve"> </w:t>
      </w:r>
      <w:r w:rsidR="003E7068" w:rsidRPr="00FE28CA">
        <w:rPr>
          <w:lang w:val="en-GB"/>
        </w:rPr>
        <w:t>a</w:t>
      </w:r>
      <w:r w:rsidRPr="00FE28CA">
        <w:rPr>
          <w:lang w:val="en-GB"/>
        </w:rPr>
        <w:t xml:space="preserve"> Digital Transformation</w:t>
      </w:r>
      <w:r w:rsidR="00BB743F" w:rsidRPr="00FE28CA">
        <w:rPr>
          <w:lang w:val="en-GB"/>
        </w:rPr>
        <w:t xml:space="preserve"> of the Software Verification Pro</w:t>
      </w:r>
      <w:r w:rsidR="00624BBC" w:rsidRPr="00FE28CA">
        <w:rPr>
          <w:lang w:val="en-GB"/>
        </w:rPr>
        <w:t>cess</w:t>
      </w:r>
      <w:bookmarkEnd w:id="375"/>
      <w:bookmarkEnd w:id="376"/>
    </w:p>
    <w:p w14:paraId="79A52410" w14:textId="1ABD9622" w:rsidR="00007858" w:rsidRPr="00FE28CA" w:rsidRDefault="0087792A" w:rsidP="00007858">
      <w:pPr>
        <w:rPr>
          <w:lang w:val="en-GB" w:eastAsia="de-DE"/>
        </w:rPr>
      </w:pPr>
      <w:r w:rsidRPr="00CC5315">
        <w:rPr>
          <w:lang w:val="en-GB" w:eastAsia="de-DE"/>
        </w:rPr>
        <w:t>In creating the OQ process, taking into account BDD practices and automation, the GAMP5 OQ process was based on the same principles as to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FE28CA">
        <w:rPr>
          <w:lang w:val="en-GB"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lastRenderedPageBreak/>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FE28CA"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r w:rsidR="001A09A3" w:rsidRPr="001A09A3">
        <w:rPr>
          <w:lang w:val="en-GB"/>
        </w:rPr>
        <w:t>Reilly, 2020</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FE28CA" w:rsidRDefault="00E96BF5" w:rsidP="009F0C1F">
      <w:pPr>
        <w:pStyle w:val="Heading1"/>
        <w:rPr>
          <w:lang w:val="en-GB"/>
        </w:rPr>
      </w:pPr>
      <w:bookmarkStart w:id="377" w:name="_Toc46067103"/>
      <w:bookmarkStart w:id="378" w:name="_Toc46217162"/>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wega</w:t>
      </w:r>
      <w:r w:rsidR="00E841C1" w:rsidRPr="00CC5315">
        <w:rPr>
          <w:lang w:val="en-GB"/>
        </w:rPr>
        <w:t xml:space="preserve"> Informatik AG</w:t>
      </w:r>
      <w:bookmarkEnd w:id="377"/>
      <w:bookmarkEnd w:id="378"/>
    </w:p>
    <w:p w14:paraId="31E94151" w14:textId="1D8933E1" w:rsidR="00EA385B" w:rsidRPr="00CC5315" w:rsidRDefault="00EA385B" w:rsidP="00EA385B">
      <w:pPr>
        <w:rPr>
          <w:lang w:val="en-GB" w:eastAsia="de-DE"/>
        </w:rPr>
      </w:pPr>
      <w:r w:rsidRPr="00CC5315">
        <w:rPr>
          <w:lang w:val="en-GB" w:eastAsia="de-DE"/>
        </w:rPr>
        <w:t>In this project it was shown that OQ test automation based on BDD practices can be implemented in a GxP compliant manner. The interest shown in this topic from different sides and the fact that wega</w:t>
      </w:r>
      <w:r w:rsidR="00E96BF5" w:rsidRPr="00CC5315">
        <w:rPr>
          <w:lang w:val="en-GB" w:eastAsia="de-DE"/>
        </w:rPr>
        <w:t>’</w:t>
      </w:r>
      <w:r w:rsidRPr="00CC5315">
        <w:rPr>
          <w:lang w:val="en-GB" w:eastAsia="de-DE"/>
        </w:rPr>
        <w:t xml:space="preserve">s customers signalled that they would be interested </w:t>
      </w:r>
      <w:r w:rsidR="002900C9" w:rsidRPr="00FE28CA">
        <w:rPr>
          <w:lang w:val="en-GB" w:eastAsia="de-DE"/>
        </w:rPr>
        <w:t>to participate</w:t>
      </w:r>
      <w:r w:rsidR="00B93D9B" w:rsidRPr="00FE28CA">
        <w:rPr>
          <w:lang w:val="en-GB"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FE28CA" w:rsidRDefault="00591BF0" w:rsidP="00A92DF3">
      <w:pPr>
        <w:rPr>
          <w:lang w:val="en-GB" w:eastAsia="de-DE"/>
        </w:rPr>
      </w:pPr>
      <w:r w:rsidRPr="00CC5315">
        <w:rPr>
          <w:lang w:val="en-GB" w:eastAsia="de-DE"/>
        </w:rPr>
        <w:t xml:space="preserve">Since the </w:t>
      </w:r>
      <w:r w:rsidR="003865D0" w:rsidRPr="00FE28CA">
        <w:rPr>
          <w:lang w:val="en-GB" w:eastAsia="de-DE"/>
        </w:rPr>
        <w:t>p</w:t>
      </w:r>
      <w:r w:rsidRPr="00CC5315">
        <w:rPr>
          <w:lang w:val="en-GB" w:eastAsia="de-DE"/>
        </w:rPr>
        <w:t>rototype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FE28CA"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379" w:name="_Toc46067104"/>
      <w:bookmarkStart w:id="380" w:name="_Toc46217163"/>
      <w:r w:rsidRPr="00CC5315">
        <w:rPr>
          <w:lang w:val="en-GB"/>
        </w:rPr>
        <w:lastRenderedPageBreak/>
        <w:t>Formatting</w:t>
      </w:r>
      <w:bookmarkEnd w:id="379"/>
      <w:bookmarkEnd w:id="380"/>
    </w:p>
    <w:p w14:paraId="66761DE6" w14:textId="77777777" w:rsidR="00417554" w:rsidRPr="00CC5315" w:rsidRDefault="00637567" w:rsidP="00881611">
      <w:pPr>
        <w:pStyle w:val="Heading2"/>
        <w:rPr>
          <w:lang w:val="en-GB"/>
        </w:rPr>
      </w:pPr>
      <w:bookmarkStart w:id="381" w:name="_Toc46067105"/>
      <w:bookmarkStart w:id="382" w:name="_Toc46217164"/>
      <w:r w:rsidRPr="00CC5315">
        <w:rPr>
          <w:lang w:val="en-GB"/>
        </w:rPr>
        <w:t>Quotes</w:t>
      </w:r>
      <w:bookmarkEnd w:id="381"/>
      <w:bookmarkEnd w:id="382"/>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383" w:name="_Toc46067106"/>
      <w:bookmarkStart w:id="384" w:name="_Toc46217165"/>
      <w:r w:rsidRPr="00CC5315">
        <w:rPr>
          <w:lang w:val="en-GB"/>
        </w:rPr>
        <w:t>Enumerations</w:t>
      </w:r>
      <w:bookmarkEnd w:id="383"/>
      <w:bookmarkEnd w:id="384"/>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385" w:name="_Toc46067107"/>
      <w:bookmarkStart w:id="386" w:name="_Toc46217166"/>
      <w:r w:rsidRPr="00CC5315">
        <w:rPr>
          <w:lang w:val="en-GB"/>
        </w:rPr>
        <w:t>Footnotes</w:t>
      </w:r>
      <w:bookmarkEnd w:id="385"/>
      <w:bookmarkEnd w:id="386"/>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387" w:name="_Ref416163996"/>
      <w:bookmarkStart w:id="388" w:name="_Toc46067108"/>
      <w:bookmarkStart w:id="389" w:name="_Toc46217167"/>
      <w:r w:rsidRPr="00CC5315">
        <w:rPr>
          <w:lang w:val="en-GB"/>
        </w:rPr>
        <w:t>Figures</w:t>
      </w:r>
      <w:bookmarkEnd w:id="387"/>
      <w:bookmarkEnd w:id="388"/>
      <w:bookmarkEnd w:id="389"/>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390" w:name="_Ref173053924"/>
    </w:p>
    <w:p w14:paraId="57689A9B" w14:textId="77777777" w:rsidR="004C3879" w:rsidRPr="00CC5315" w:rsidRDefault="003671CC" w:rsidP="004C3879">
      <w:pPr>
        <w:pStyle w:val="Heading2"/>
        <w:rPr>
          <w:lang w:val="en-GB"/>
        </w:rPr>
      </w:pPr>
      <w:bookmarkStart w:id="391" w:name="_Ref416164013"/>
      <w:bookmarkStart w:id="392" w:name="_Toc46067109"/>
      <w:bookmarkStart w:id="393" w:name="_Toc46217168"/>
      <w:bookmarkEnd w:id="390"/>
      <w:r w:rsidRPr="00CC5315">
        <w:rPr>
          <w:lang w:val="en-GB"/>
        </w:rPr>
        <w:t>Tables</w:t>
      </w:r>
      <w:bookmarkEnd w:id="391"/>
      <w:bookmarkEnd w:id="392"/>
      <w:bookmarkEnd w:id="393"/>
    </w:p>
    <w:p w14:paraId="63002085" w14:textId="77777777" w:rsidR="00D415B9" w:rsidRPr="00CC5315" w:rsidRDefault="003671CC" w:rsidP="00A809E3">
      <w:pPr>
        <w:pStyle w:val="Heading3"/>
        <w:rPr>
          <w:lang w:val="en-GB"/>
        </w:rPr>
      </w:pPr>
      <w:bookmarkStart w:id="394" w:name="_Toc46067110"/>
      <w:bookmarkStart w:id="395" w:name="_Toc46217169"/>
      <w:r w:rsidRPr="00CC5315">
        <w:rPr>
          <w:lang w:val="en-GB"/>
        </w:rPr>
        <w:t>Tables</w:t>
      </w:r>
      <w:r w:rsidR="00D415B9" w:rsidRPr="00CC5315">
        <w:rPr>
          <w:lang w:val="en-GB"/>
        </w:rPr>
        <w:t xml:space="preserve"> as </w:t>
      </w:r>
      <w:r w:rsidR="00715C55" w:rsidRPr="00CC5315">
        <w:rPr>
          <w:lang w:val="en-GB"/>
        </w:rPr>
        <w:t>illustration</w:t>
      </w:r>
      <w:bookmarkEnd w:id="394"/>
      <w:bookmarkEnd w:id="395"/>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396" w:name="_Ref172010041"/>
      <w:bookmarkStart w:id="397" w:name="_Toc190598873"/>
      <w:bookmarkStart w:id="398"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396"/>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397"/>
      <w:r w:rsidR="002D0915" w:rsidRPr="00CC5315">
        <w:rPr>
          <w:lang w:val="en-GB"/>
        </w:rPr>
        <w:t>illustration</w:t>
      </w:r>
      <w:bookmarkEnd w:id="398"/>
    </w:p>
    <w:p w14:paraId="1218B87A" w14:textId="77777777" w:rsidR="00D415B9" w:rsidRPr="00CC5315" w:rsidRDefault="00E648B5" w:rsidP="00A809E3">
      <w:pPr>
        <w:pStyle w:val="Heading3"/>
        <w:rPr>
          <w:lang w:val="en-GB"/>
        </w:rPr>
      </w:pPr>
      <w:bookmarkStart w:id="399" w:name="_Toc46067111"/>
      <w:bookmarkStart w:id="400" w:name="_Toc46217170"/>
      <w:r w:rsidRPr="00CC5315">
        <w:rPr>
          <w:lang w:val="en-GB"/>
        </w:rPr>
        <w:t>Word tables</w:t>
      </w:r>
      <w:bookmarkEnd w:id="399"/>
      <w:bookmarkEnd w:id="400"/>
    </w:p>
    <w:p w14:paraId="5969ED32" w14:textId="77777777" w:rsidR="00DF6CF4" w:rsidRPr="00CC5315" w:rsidRDefault="008762E1" w:rsidP="00617B95">
      <w:pPr>
        <w:rPr>
          <w:lang w:val="en-GB"/>
        </w:rPr>
      </w:pPr>
      <w:bookmarkStart w:id="401"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r w:rsidRPr="00CC5315">
              <w:rPr>
                <w:lang w:val="en-GB"/>
              </w:rPr>
              <w:t xml:space="preserve">Bezeichnung der </w:t>
            </w:r>
            <w:r w:rsidRPr="00CC5315">
              <w:rPr>
                <w:lang w:val="en-GB"/>
              </w:rPr>
              <w:br/>
              <w:t>Grössenklasse</w:t>
            </w:r>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r w:rsidRPr="00CC5315">
              <w:rPr>
                <w:lang w:val="en-GB"/>
              </w:rPr>
              <w:t xml:space="preserve">Anzahl Beschäftigte </w:t>
            </w:r>
            <w:r w:rsidRPr="00CC5315">
              <w:rPr>
                <w:lang w:val="en-GB"/>
              </w:rPr>
              <w:br/>
              <w:t>(Vollzeitäquivalent)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r w:rsidRPr="00CC5315">
              <w:rPr>
                <w:lang w:val="en-GB"/>
              </w:rPr>
              <w:t>Kleinunternehmen</w:t>
            </w:r>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10 bis unter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r w:rsidRPr="00CC5315">
              <w:rPr>
                <w:lang w:val="en-GB"/>
              </w:rPr>
              <w:t>Mittlere Unternehmen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50 bis unter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r w:rsidRPr="00CC5315">
              <w:rPr>
                <w:lang w:val="en-GB"/>
              </w:rPr>
              <w:t>Mittlere Unternehmen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100 bis unter 250</w:t>
            </w:r>
          </w:p>
        </w:tc>
      </w:tr>
    </w:tbl>
    <w:p w14:paraId="09B59A75" w14:textId="77777777" w:rsidR="00107E2C" w:rsidRPr="00CC5315" w:rsidRDefault="00107E2C" w:rsidP="00782DEC">
      <w:pPr>
        <w:pStyle w:val="CaptionTable"/>
        <w:rPr>
          <w:lang w:val="en-GB"/>
        </w:rPr>
      </w:pPr>
      <w:bookmarkStart w:id="402" w:name="_Ref172010521"/>
      <w:bookmarkStart w:id="403" w:name="_Toc190598872"/>
      <w:bookmarkStart w:id="404"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402"/>
      <w:r w:rsidRPr="00CC5315">
        <w:rPr>
          <w:lang w:val="en-GB"/>
        </w:rPr>
        <w:t xml:space="preserve">: </w:t>
      </w:r>
      <w:r w:rsidR="000B2F80" w:rsidRPr="00CC5315">
        <w:rPr>
          <w:lang w:val="en-GB"/>
        </w:rPr>
        <w:t>Example for a table created by Word</w:t>
      </w:r>
      <w:bookmarkEnd w:id="403"/>
      <w:bookmarkEnd w:id="404"/>
    </w:p>
    <w:p w14:paraId="16F32B49" w14:textId="77777777" w:rsidR="005532D6" w:rsidRPr="00CC5315" w:rsidRDefault="000B2F80" w:rsidP="00385FBB">
      <w:pPr>
        <w:pStyle w:val="Heading2"/>
        <w:rPr>
          <w:lang w:val="en-GB"/>
        </w:rPr>
      </w:pPr>
      <w:bookmarkStart w:id="405" w:name="_Toc46067112"/>
      <w:bookmarkStart w:id="406" w:name="_Toc46217171"/>
      <w:r w:rsidRPr="00CC5315">
        <w:rPr>
          <w:lang w:val="en-GB"/>
        </w:rPr>
        <w:t>Changing the font</w:t>
      </w:r>
      <w:bookmarkEnd w:id="405"/>
      <w:bookmarkEnd w:id="406"/>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407" w:name="_Toc46067113"/>
      <w:bookmarkStart w:id="408" w:name="_Toc46217172"/>
      <w:bookmarkStart w:id="409" w:name="_Toc51063184"/>
      <w:bookmarkStart w:id="410" w:name="_Toc10599446"/>
      <w:r w:rsidRPr="00CC5315">
        <w:rPr>
          <w:lang w:val="en-GB"/>
        </w:rPr>
        <w:lastRenderedPageBreak/>
        <w:t>R</w:t>
      </w:r>
      <w:r w:rsidR="00F96196" w:rsidRPr="00CC5315">
        <w:rPr>
          <w:lang w:val="en-GB"/>
        </w:rPr>
        <w:t>ef</w:t>
      </w:r>
      <w:r w:rsidRPr="00CC5315">
        <w:rPr>
          <w:lang w:val="en-GB"/>
        </w:rPr>
        <w:t>erences</w:t>
      </w:r>
      <w:bookmarkEnd w:id="407"/>
      <w:bookmarkEnd w:id="408"/>
    </w:p>
    <w:p w14:paraId="2759AAE4" w14:textId="77777777" w:rsidR="00524B65" w:rsidRPr="00CC5315" w:rsidRDefault="00524B65" w:rsidP="00376952">
      <w:pPr>
        <w:pStyle w:val="Literatureentry"/>
        <w:rPr>
          <w:lang w:val="en-GB"/>
        </w:rPr>
      </w:pPr>
      <w:bookmarkStart w:id="411" w:name="Abbildungsverzeichnis"/>
      <w:bookmarkStart w:id="412" w:name="_Toc59933380"/>
      <w:bookmarkEnd w:id="409"/>
    </w:p>
    <w:p w14:paraId="07329016" w14:textId="77777777" w:rsidR="00C2289B" w:rsidRPr="00C2289B" w:rsidRDefault="00C2289B" w:rsidP="00C2289B">
      <w:pPr>
        <w:pStyle w:val="Literatureentry"/>
        <w:rPr>
          <w:lang w:val="en-GB"/>
        </w:rPr>
      </w:pPr>
      <w:r w:rsidRPr="00C2289B">
        <w:rPr>
          <w:lang w:val="en-GB"/>
        </w:rPr>
        <w:t>AdoptOpenJDK. (n.d.). Prebuilt OpenJDK Binaries for Free! Retrieved 6 April 2020, from https://adoptopenjdk.net/index.html?variant=openjdk14&amp;jvmVariant=hotspot</w:t>
      </w:r>
    </w:p>
    <w:p w14:paraId="39CE47D3" w14:textId="77777777" w:rsidR="00C2289B" w:rsidRPr="00C2289B" w:rsidRDefault="00C2289B" w:rsidP="00C2289B">
      <w:pPr>
        <w:pStyle w:val="Literatureentry"/>
        <w:rPr>
          <w:lang w:val="en-GB"/>
        </w:rPr>
      </w:pPr>
      <w:r w:rsidRPr="00C2289B">
        <w:rPr>
          <w:lang w:val="en-GB"/>
        </w:rPr>
        <w:t>Agile Alliance. (2019, September 27). What are the Three Amigos in Agile? Retrieved 6 July 2020, from https://www.agilealliance.org/glossary/three-amigos</w:t>
      </w:r>
    </w:p>
    <w:p w14:paraId="39A64D75" w14:textId="77777777" w:rsidR="00C2289B" w:rsidRPr="00C2289B" w:rsidRDefault="00C2289B" w:rsidP="00C2289B">
      <w:pPr>
        <w:pStyle w:val="Literatureentry"/>
        <w:rPr>
          <w:lang w:val="en-GB"/>
        </w:rPr>
      </w:pPr>
      <w:r w:rsidRPr="00C2289B">
        <w:rPr>
          <w:lang w:val="en-GB"/>
        </w:rPr>
        <w:t>Ahmed, J. (2019, November 18). JUnit vs. TestNG: Choosing a Framework for Unit Testing. Retrieved 29 June 2020, from https://www.stickyminds.com/article/junit-vs-testng-choosing-framework-unit-testing</w:t>
      </w:r>
    </w:p>
    <w:p w14:paraId="3BF6593F" w14:textId="77777777" w:rsidR="00C2289B" w:rsidRPr="00C2289B" w:rsidRDefault="00C2289B" w:rsidP="00C2289B">
      <w:pPr>
        <w:pStyle w:val="Literatureentry"/>
        <w:rPr>
          <w:lang w:val="en-GB"/>
        </w:rPr>
      </w:pPr>
      <w:r w:rsidRPr="00C2289B">
        <w:rPr>
          <w:lang w:val="en-GB"/>
        </w:rPr>
        <w:t>Anish. (2018, March 18). Create Cucumber Test Runner class. Retrieved 28 June 2020, from http://www.automationtestinghub.com/cucumber-test-runner-class-junit/</w:t>
      </w:r>
    </w:p>
    <w:p w14:paraId="1AA6A808" w14:textId="77777777" w:rsidR="00C2289B" w:rsidRPr="00C2289B" w:rsidRDefault="00C2289B" w:rsidP="00C2289B">
      <w:pPr>
        <w:pStyle w:val="Literatureentry"/>
        <w:rPr>
          <w:lang w:val="en-GB"/>
        </w:rPr>
      </w:pPr>
      <w:r w:rsidRPr="00C2289B">
        <w:rPr>
          <w:lang w:val="en-GB"/>
        </w:rPr>
        <w:t>Atlassian. (n.d.-a). Confluence - Accomplish more together. Retrieved 7 July 2020, from https://www.atlassian.com/software/confluence</w:t>
      </w:r>
    </w:p>
    <w:p w14:paraId="0688FEB8" w14:textId="77777777" w:rsidR="00C2289B" w:rsidRPr="00C2289B" w:rsidRDefault="00C2289B" w:rsidP="00C2289B">
      <w:pPr>
        <w:pStyle w:val="Literatureentry"/>
        <w:rPr>
          <w:lang w:val="en-GB"/>
        </w:rPr>
      </w:pPr>
      <w:r w:rsidRPr="00C2289B">
        <w:rPr>
          <w:lang w:val="en-GB"/>
        </w:rPr>
        <w:t>Atlassian. (n.d.-b). Jira | Issue &amp; Project Tracking Software. Retrieved 7 July 2020, from https://www.atlassian.com/software/jira</w:t>
      </w:r>
    </w:p>
    <w:p w14:paraId="50A09B14" w14:textId="116B22ED" w:rsidR="00C2289B" w:rsidRPr="00C2289B" w:rsidRDefault="00C2289B" w:rsidP="00C2289B">
      <w:pPr>
        <w:pStyle w:val="Literatureentry"/>
        <w:rPr>
          <w:lang w:val="en-GB"/>
        </w:rPr>
      </w:pPr>
      <w:r w:rsidRPr="00C2289B">
        <w:rPr>
          <w:lang w:val="en-GB"/>
        </w:rPr>
        <w:t>Blaze Systems. (n.d.). Blaze IQ,</w:t>
      </w:r>
      <w:r w:rsidR="009F3FA8">
        <w:rPr>
          <w:lang w:val="en-CH"/>
        </w:rPr>
        <w:t xml:space="preserve"> </w:t>
      </w:r>
      <w:r w:rsidRPr="00C2289B">
        <w:rPr>
          <w:lang w:val="en-GB"/>
        </w:rPr>
        <w:t>OQ,</w:t>
      </w:r>
      <w:r w:rsidR="009F3FA8">
        <w:rPr>
          <w:lang w:val="en-CH"/>
        </w:rPr>
        <w:t xml:space="preserve"> </w:t>
      </w:r>
      <w:r w:rsidRPr="00C2289B">
        <w:rPr>
          <w:lang w:val="en-GB"/>
        </w:rPr>
        <w:t>PQ. Retrieved 19 April 2020, from https://www.blazesystems.com/blaze-iq-oq-pq.html</w:t>
      </w:r>
    </w:p>
    <w:p w14:paraId="3C6A3DFC" w14:textId="77777777" w:rsidR="00C2289B" w:rsidRPr="00C2289B" w:rsidRDefault="00C2289B" w:rsidP="00C2289B">
      <w:pPr>
        <w:pStyle w:val="Literatureentry"/>
        <w:rPr>
          <w:lang w:val="en-GB"/>
        </w:rPr>
      </w:pPr>
      <w:r w:rsidRPr="00C2289B">
        <w:rPr>
          <w:lang w:val="en-GB"/>
        </w:rPr>
        <w:t>BootstrapVue. (n.d.). Components groups. Retrieved 28 June 2020, from https://bootstrap-vue.org/docs/components</w:t>
      </w:r>
    </w:p>
    <w:p w14:paraId="52D8BFB7" w14:textId="77777777" w:rsidR="00C2289B" w:rsidRPr="00C2289B" w:rsidRDefault="00C2289B" w:rsidP="00C2289B">
      <w:pPr>
        <w:pStyle w:val="Literatureentry"/>
        <w:rPr>
          <w:lang w:val="en-GB"/>
        </w:rPr>
      </w:pPr>
      <w:r w:rsidRPr="00C2289B">
        <w:rPr>
          <w:lang w:val="en-GB"/>
        </w:rPr>
        <w:t>Brown, S. (n.d.). The C4 model for visualising software architecture. Retrieved 6 April 2020, from https://c4model.com/</w:t>
      </w:r>
    </w:p>
    <w:p w14:paraId="603FC125" w14:textId="77777777" w:rsidR="00C2289B" w:rsidRPr="00C2289B" w:rsidRDefault="00C2289B" w:rsidP="00C2289B">
      <w:pPr>
        <w:pStyle w:val="Literatureentry"/>
        <w:rPr>
          <w:lang w:val="en-GB"/>
        </w:rPr>
      </w:pPr>
      <w:r w:rsidRPr="00C2289B">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C2289B" w:rsidRDefault="00C2289B" w:rsidP="00C2289B">
      <w:pPr>
        <w:pStyle w:val="Literatureentry"/>
        <w:rPr>
          <w:lang w:val="en-GB"/>
        </w:rPr>
      </w:pPr>
      <w:r w:rsidRPr="00C2289B">
        <w:rPr>
          <w:lang w:val="en-GB"/>
        </w:rPr>
        <w:t>ChromeDriver Users. (2015, June 11). ChromeDriver Architecture. Retrieved 27 June 2020, from https://groups.google.com/forum/#!msg/chromedriver-users/xVMy5OGLcl8/2JljtZ1FAAAJ</w:t>
      </w:r>
    </w:p>
    <w:p w14:paraId="5177917D" w14:textId="77777777" w:rsidR="00C2289B" w:rsidRPr="00C2289B" w:rsidRDefault="00C2289B" w:rsidP="00C2289B">
      <w:pPr>
        <w:pStyle w:val="Literatureentry"/>
        <w:rPr>
          <w:lang w:val="en-GB"/>
        </w:rPr>
      </w:pPr>
      <w:r w:rsidRPr="00C2289B">
        <w:rPr>
          <w:lang w:val="en-GB"/>
        </w:rPr>
        <w:t>Chromium. (n.d.). ChromeDriver - WebDriver for Chrome. Retrieved 6 April 2020, from https://chromedriver.chromium.org/</w:t>
      </w:r>
    </w:p>
    <w:p w14:paraId="73153AAE" w14:textId="77777777" w:rsidR="00C2289B" w:rsidRPr="00C2289B" w:rsidRDefault="00C2289B" w:rsidP="00C2289B">
      <w:pPr>
        <w:pStyle w:val="Literatureentry"/>
        <w:rPr>
          <w:lang w:val="en-GB"/>
        </w:rPr>
      </w:pPr>
      <w:r w:rsidRPr="00C2289B">
        <w:rPr>
          <w:lang w:val="en-GB"/>
        </w:rPr>
        <w:t>Coveros. (2014, April 14). Exploring Glue Code with Cucumber-JVM. Retrieved 28 June 2020, from https://www.coveros.com/exploring-glue-code-with-cucumber-jvm/</w:t>
      </w:r>
    </w:p>
    <w:p w14:paraId="10790FFD" w14:textId="77777777" w:rsidR="00C2289B" w:rsidRPr="00C2289B" w:rsidRDefault="00C2289B" w:rsidP="00C2289B">
      <w:pPr>
        <w:pStyle w:val="Literatureentry"/>
        <w:rPr>
          <w:lang w:val="en-GB"/>
        </w:rPr>
      </w:pPr>
      <w:r w:rsidRPr="00C2289B">
        <w:rPr>
          <w:lang w:val="en-GB"/>
        </w:rPr>
        <w:lastRenderedPageBreak/>
        <w:t>Cucumber. (n.d.-a). Cucumber Open - Get Started with BDD Today. Retrieved 29 June 2020, from https://cucumber.io/tools/cucumber-open/</w:t>
      </w:r>
    </w:p>
    <w:p w14:paraId="0F670A3F" w14:textId="77777777" w:rsidR="00C2289B" w:rsidRPr="00C2289B" w:rsidRDefault="00C2289B" w:rsidP="00C2289B">
      <w:pPr>
        <w:pStyle w:val="Literatureentry"/>
        <w:rPr>
          <w:lang w:val="en-GB"/>
        </w:rPr>
      </w:pPr>
      <w:r w:rsidRPr="00C2289B">
        <w:rPr>
          <w:lang w:val="en-GB"/>
        </w:rPr>
        <w:t>Cucumber. (n.d.-b). Reporting - Cucumber Documentation. Retrieved 7 July 2020, from https://cucumber.io/docs/cucumber/reporting/</w:t>
      </w:r>
    </w:p>
    <w:p w14:paraId="7F00C23D" w14:textId="77777777" w:rsidR="00C2289B" w:rsidRPr="00C2289B" w:rsidRDefault="00C2289B" w:rsidP="00C2289B">
      <w:pPr>
        <w:pStyle w:val="Literatureentry"/>
        <w:rPr>
          <w:lang w:val="en-GB"/>
        </w:rPr>
      </w:pPr>
      <w:r w:rsidRPr="00C2289B">
        <w:rPr>
          <w:lang w:val="en-GB"/>
        </w:rPr>
        <w:t>draw.io. (n.d.). draw.io - we love diagrams. Retrieved 7 July 2020, from https://drawio-app.com/</w:t>
      </w:r>
    </w:p>
    <w:p w14:paraId="5B289692" w14:textId="77777777" w:rsidR="00C2289B" w:rsidRPr="00C2289B" w:rsidRDefault="00C2289B" w:rsidP="00C2289B">
      <w:pPr>
        <w:pStyle w:val="Literatureentry"/>
        <w:rPr>
          <w:lang w:val="en-GB"/>
        </w:rPr>
      </w:pPr>
      <w:r w:rsidRPr="00C2289B">
        <w:rPr>
          <w:lang w:val="de-CH"/>
        </w:rPr>
        <w:t xml:space="preserve">Esch, P. M., Donzé, G., Eschbach, B., Hassler, S., Hutter, L., Saxer, H. P., … </w:t>
      </w:r>
      <w:r w:rsidRPr="00C2289B">
        <w:rPr>
          <w:lang w:val="en-GB"/>
        </w:rPr>
        <w:t>Zühlke, R. (2007). Good Laboratory Practice (GLP) - guidelines for the validation of computerised systems. The Quality Assurance Journal, 11(3–4), 208–220. https://doi.org/10.1002/qaj.426</w:t>
      </w:r>
    </w:p>
    <w:p w14:paraId="3F2534FB" w14:textId="77777777" w:rsidR="00C2289B" w:rsidRPr="00C2289B" w:rsidRDefault="00C2289B" w:rsidP="00C2289B">
      <w:pPr>
        <w:pStyle w:val="Literatureentry"/>
        <w:rPr>
          <w:lang w:val="en-GB"/>
        </w:rPr>
      </w:pPr>
      <w:r w:rsidRPr="00C2289B">
        <w:rPr>
          <w:lang w:val="en-GB"/>
        </w:rPr>
        <w:t>FDA. (2018, January 4). Informed Consent for Clinical Trials. Retrieved 10 July 2020, from https://www.fda.gov/patients/clinical-trials-what-patients-need-know/informed-consent-clinical-trials</w:t>
      </w:r>
    </w:p>
    <w:p w14:paraId="116E6823" w14:textId="77777777" w:rsidR="00C2289B" w:rsidRPr="00C2289B" w:rsidRDefault="00C2289B" w:rsidP="00C2289B">
      <w:pPr>
        <w:pStyle w:val="Literatureentry"/>
        <w:rPr>
          <w:lang w:val="en-GB"/>
        </w:rPr>
      </w:pPr>
      <w:r w:rsidRPr="00C2289B">
        <w:rPr>
          <w:lang w:val="en-GB"/>
        </w:rPr>
        <w:t>Flenner, Y. (2020, February 26). What’s So Great About JUnit 5? Retrieved 7 July 2020, from https://blog.testproject.io/2019/02/26/junit-5/</w:t>
      </w:r>
    </w:p>
    <w:p w14:paraId="539DD038" w14:textId="5B207317" w:rsidR="00C2289B" w:rsidRPr="00C2289B" w:rsidRDefault="00C2289B" w:rsidP="00C2289B">
      <w:pPr>
        <w:pStyle w:val="Literatureentry"/>
        <w:rPr>
          <w:lang w:val="en-GB"/>
        </w:rPr>
      </w:pPr>
      <w:r w:rsidRPr="00C2289B">
        <w:rPr>
          <w:lang w:val="en-GB"/>
        </w:rPr>
        <w:t>GitHub, Inc. (2020). Build for developers. Retrieved 27 March 2020, from https://github.com/</w:t>
      </w:r>
    </w:p>
    <w:p w14:paraId="6849D573" w14:textId="77777777" w:rsidR="00C2289B" w:rsidRPr="00C2289B" w:rsidRDefault="00C2289B" w:rsidP="00C2289B">
      <w:pPr>
        <w:pStyle w:val="Literatureentry"/>
        <w:rPr>
          <w:lang w:val="en-GB"/>
        </w:rPr>
      </w:pPr>
      <w:r w:rsidRPr="00C2289B">
        <w:rPr>
          <w:lang w:val="en-GB"/>
        </w:rPr>
        <w:t>Guru99. (2020a, March 19). Introduction to HP ALM (Quality Center). Retrieved 3 April 2020, from https://www.guru99.com/hp-alm-introduction.html</w:t>
      </w:r>
    </w:p>
    <w:p w14:paraId="738E8633" w14:textId="77777777" w:rsidR="00C2289B" w:rsidRPr="00C2289B" w:rsidRDefault="00C2289B" w:rsidP="00C2289B">
      <w:pPr>
        <w:pStyle w:val="Literatureentry"/>
        <w:rPr>
          <w:lang w:val="en-GB"/>
        </w:rPr>
      </w:pPr>
      <w:r w:rsidRPr="00C2289B">
        <w:rPr>
          <w:lang w:val="en-GB"/>
        </w:rPr>
        <w:t>Guru99. (2020b, March 23). Automation Testing Vs. Manual Testing: What’s the Difference? Retrieved 3 April 2020, from https://www.guru99.com/difference-automated-vs-manual-testing.html</w:t>
      </w:r>
    </w:p>
    <w:p w14:paraId="3DBF422C" w14:textId="77777777" w:rsidR="00C2289B" w:rsidRPr="00C2289B" w:rsidRDefault="00C2289B" w:rsidP="00C2289B">
      <w:pPr>
        <w:pStyle w:val="Literatureentry"/>
        <w:rPr>
          <w:lang w:val="en-GB"/>
        </w:rPr>
      </w:pPr>
      <w:r w:rsidRPr="00C2289B">
        <w:rPr>
          <w:lang w:val="en-GB"/>
        </w:rPr>
        <w:t>Guru99. (2020c, June 15). What is Regression Testing? Definition, Test Cases (Example). Retrieved 13 July 2020, from https://www.guru99.com/regression-testing.html</w:t>
      </w:r>
    </w:p>
    <w:p w14:paraId="6D5A5E55" w14:textId="77777777" w:rsidR="00C2289B" w:rsidRPr="00C2289B" w:rsidRDefault="00C2289B" w:rsidP="00C2289B">
      <w:pPr>
        <w:pStyle w:val="Literatureentry"/>
        <w:rPr>
          <w:lang w:val="en-GB"/>
        </w:rPr>
      </w:pPr>
      <w:r w:rsidRPr="00C2289B">
        <w:rPr>
          <w:lang w:val="en-GB"/>
        </w:rPr>
        <w:t>H2. (n.d.). H2 Database Engine. Retrieved 28 June 2020, from https://www.h2database.com/html/main.html</w:t>
      </w:r>
    </w:p>
    <w:p w14:paraId="3EE1E69A" w14:textId="77777777" w:rsidR="00C2289B" w:rsidRPr="00C2289B" w:rsidRDefault="00C2289B" w:rsidP="00C2289B">
      <w:pPr>
        <w:pStyle w:val="Literatureentry"/>
        <w:rPr>
          <w:lang w:val="en-GB"/>
        </w:rPr>
      </w:pPr>
      <w:r w:rsidRPr="00C2289B">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C2289B" w:rsidRDefault="00C2289B" w:rsidP="00C2289B">
      <w:pPr>
        <w:pStyle w:val="Literatureentry"/>
        <w:rPr>
          <w:lang w:val="en-GB"/>
        </w:rPr>
      </w:pPr>
      <w:r w:rsidRPr="00C2289B">
        <w:rPr>
          <w:lang w:val="en-GB"/>
        </w:rPr>
        <w:t>Hellesøy, A. (2015, March 24). Are you doing BDD? Or are you just using Cucumber? Retrieved 9 July 2020, from https://cucumber.io/blog/bdd/single-source-of-truth/</w:t>
      </w:r>
    </w:p>
    <w:p w14:paraId="0E7489F8" w14:textId="77777777" w:rsidR="00C2289B" w:rsidRPr="00C2289B" w:rsidRDefault="00C2289B" w:rsidP="00C2289B">
      <w:pPr>
        <w:pStyle w:val="Literatureentry"/>
        <w:rPr>
          <w:lang w:val="en-GB"/>
        </w:rPr>
      </w:pPr>
      <w:r w:rsidRPr="00C2289B">
        <w:rPr>
          <w:lang w:val="de-CH"/>
        </w:rPr>
        <w:t xml:space="preserve">Hoogenraad, W. (2017, October 11). Was ist manuelles Testen? </w:t>
      </w:r>
      <w:r w:rsidRPr="00C2289B">
        <w:rPr>
          <w:lang w:val="en-GB"/>
        </w:rPr>
        <w:t>Retrieved 3 April 2020, from https://de.itpedia.nl/2017/10/11/wat-is-handmatig-testen/</w:t>
      </w:r>
    </w:p>
    <w:p w14:paraId="27DDA079" w14:textId="77777777" w:rsidR="00C2289B" w:rsidRPr="00C2289B" w:rsidRDefault="00C2289B" w:rsidP="00C2289B">
      <w:pPr>
        <w:pStyle w:val="Literatureentry"/>
        <w:rPr>
          <w:lang w:val="en-GB"/>
        </w:rPr>
      </w:pPr>
      <w:r w:rsidRPr="00C2289B">
        <w:rPr>
          <w:lang w:val="en-GB"/>
        </w:rPr>
        <w:t>Hosbach, A. (2020, July 20). Cucumber-Scenarioo-plugin. Retrieved 4 May 2020, from https://github.com/andreashosbach/cucumber-reporter</w:t>
      </w:r>
    </w:p>
    <w:p w14:paraId="7C621054" w14:textId="77777777" w:rsidR="00C2289B" w:rsidRPr="00C2289B" w:rsidRDefault="00C2289B" w:rsidP="00C2289B">
      <w:pPr>
        <w:pStyle w:val="Literatureentry"/>
        <w:rPr>
          <w:lang w:val="en-GB"/>
        </w:rPr>
      </w:pPr>
      <w:r w:rsidRPr="00C2289B">
        <w:rPr>
          <w:lang w:val="en-GB"/>
        </w:rPr>
        <w:lastRenderedPageBreak/>
        <w:t>ISPE. (2008). GAMP 5 - A Risk-Based Approach to Compliant GxP Computerized Systems. North Bethesda, United States of America: ISPE.</w:t>
      </w:r>
    </w:p>
    <w:p w14:paraId="59196691" w14:textId="77777777" w:rsidR="00C2289B" w:rsidRPr="00C2289B" w:rsidRDefault="00C2289B" w:rsidP="00C2289B">
      <w:pPr>
        <w:pStyle w:val="Literatureentry"/>
        <w:rPr>
          <w:lang w:val="en-GB"/>
        </w:rPr>
      </w:pPr>
      <w:r w:rsidRPr="00C2289B">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C2289B" w:rsidRDefault="00C2289B" w:rsidP="00C2289B">
      <w:pPr>
        <w:pStyle w:val="Literatureentry"/>
        <w:rPr>
          <w:lang w:val="en-GB"/>
        </w:rPr>
      </w:pPr>
      <w:r w:rsidRPr="00C2289B">
        <w:rPr>
          <w:lang w:val="en-GB"/>
        </w:rPr>
        <w:t>javaTpoint. (n.d.). Spring Boot JPA - javatpoint. Retrieved 18 July 2020, from https://www.javatpoint.com/spring-boot-jpa</w:t>
      </w:r>
    </w:p>
    <w:p w14:paraId="6A5A176E" w14:textId="77777777" w:rsidR="00C2289B" w:rsidRPr="00C2289B" w:rsidRDefault="00C2289B" w:rsidP="00C2289B">
      <w:pPr>
        <w:pStyle w:val="Literatureentry"/>
        <w:rPr>
          <w:lang w:val="en-GB"/>
        </w:rPr>
      </w:pPr>
      <w:r w:rsidRPr="00C2289B">
        <w:rPr>
          <w:lang w:val="en-GB"/>
        </w:rPr>
        <w:t>Jet Brains. (2019, July 24). IntelliJ IDEA: The Java IDE for Professional Developers. Retrieved 6 April 2020, from https://www.jetbrains.com/idea/</w:t>
      </w:r>
    </w:p>
    <w:p w14:paraId="1D41C6AE" w14:textId="77777777" w:rsidR="00C2289B" w:rsidRPr="00C2289B" w:rsidRDefault="00C2289B" w:rsidP="00C2289B">
      <w:pPr>
        <w:pStyle w:val="Literatureentry"/>
        <w:rPr>
          <w:lang w:val="en-GB"/>
        </w:rPr>
      </w:pPr>
      <w:r w:rsidRPr="00C2289B">
        <w:rPr>
          <w:lang w:val="en-GB"/>
        </w:rPr>
        <w:t>Johner, C. (2017, April 5). Computer System Validation CSV. Retrieved 29 March 2020, from https://www.johner-institut.de/blog/regulatory-affairs/computer-system-validation-csv/</w:t>
      </w:r>
    </w:p>
    <w:p w14:paraId="7F6FD461" w14:textId="77777777" w:rsidR="00C2289B" w:rsidRPr="00C2289B" w:rsidRDefault="00C2289B" w:rsidP="00C2289B">
      <w:pPr>
        <w:pStyle w:val="Literatureentry"/>
        <w:rPr>
          <w:lang w:val="en-GB"/>
        </w:rPr>
      </w:pPr>
      <w:r w:rsidRPr="00C2289B">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C2289B" w:rsidRDefault="00C2289B" w:rsidP="00C2289B">
      <w:pPr>
        <w:pStyle w:val="Literatureentry"/>
        <w:rPr>
          <w:lang w:val="en-GB"/>
        </w:rPr>
      </w:pPr>
      <w:r w:rsidRPr="00C2289B">
        <w:rPr>
          <w:lang w:val="en-GB"/>
        </w:rPr>
        <w:t>Ketterlin Fisher, C. (2019, February 28). 3 open source behavior-driven development tools. Retrieved 7 July 2020, from https://opensource.com/article/19/2/behavior-driven-development-tools</w:t>
      </w:r>
    </w:p>
    <w:p w14:paraId="529852E3" w14:textId="77777777" w:rsidR="00C2289B" w:rsidRPr="00C2289B" w:rsidRDefault="00C2289B" w:rsidP="00C2289B">
      <w:pPr>
        <w:pStyle w:val="Literatureentry"/>
        <w:rPr>
          <w:lang w:val="en-GB"/>
        </w:rPr>
      </w:pPr>
      <w:r w:rsidRPr="00C2289B">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C2289B" w:rsidRDefault="00C2289B" w:rsidP="00C2289B">
      <w:pPr>
        <w:pStyle w:val="Literatureentry"/>
        <w:rPr>
          <w:lang w:val="en-GB"/>
        </w:rPr>
      </w:pPr>
      <w:r w:rsidRPr="00C2289B">
        <w:rPr>
          <w:lang w:val="en-GB"/>
        </w:rPr>
        <w:t>Microsoft. (n.d.). Microsoft Teams. Retrieved 7 July 2020, from https://www.microsoft.com/en/microsoft-365/microsoft-teams/group-chat-software</w:t>
      </w:r>
    </w:p>
    <w:p w14:paraId="6C43F7BF" w14:textId="77777777" w:rsidR="00C2289B" w:rsidRPr="00C2289B" w:rsidRDefault="00C2289B" w:rsidP="00C2289B">
      <w:pPr>
        <w:pStyle w:val="Literatureentry"/>
        <w:rPr>
          <w:lang w:val="en-GB"/>
        </w:rPr>
      </w:pPr>
      <w:r w:rsidRPr="00C2289B">
        <w:rPr>
          <w:lang w:val="en-GB"/>
        </w:rPr>
        <w:t>Nagy, G., &amp; Rose, S. (2018). Discovery - Explore behaviour using examples. Victoria, Canada: https://leanpub.com/.</w:t>
      </w:r>
    </w:p>
    <w:p w14:paraId="068440BE" w14:textId="77777777" w:rsidR="00C2289B" w:rsidRPr="00C2289B" w:rsidRDefault="00C2289B" w:rsidP="00C2289B">
      <w:pPr>
        <w:pStyle w:val="Literatureentry"/>
        <w:rPr>
          <w:lang w:val="sv-SE"/>
        </w:rPr>
      </w:pPr>
      <w:r w:rsidRPr="00C2289B">
        <w:rPr>
          <w:lang w:val="en-GB"/>
        </w:rPr>
        <w:t xml:space="preserve">Nicieja, K. (2018). Writing Great Specifications. </w:t>
      </w:r>
      <w:r w:rsidRPr="00C2289B">
        <w:rPr>
          <w:lang w:val="sv-SE"/>
        </w:rPr>
        <w:t>Shelter Island, NY, USA: Manning Publications.</w:t>
      </w:r>
    </w:p>
    <w:p w14:paraId="1AB4714C" w14:textId="77777777" w:rsidR="00C2289B" w:rsidRPr="00C2289B" w:rsidRDefault="00C2289B" w:rsidP="00C2289B">
      <w:pPr>
        <w:pStyle w:val="Literatureentry"/>
        <w:rPr>
          <w:lang w:val="en-GB"/>
        </w:rPr>
      </w:pPr>
      <w:r w:rsidRPr="00C2289B">
        <w:rPr>
          <w:lang w:val="en-GB"/>
        </w:rPr>
        <w:t>North, D. (2006, June 5). Introducing BDD. Retrieved 6 July 2020, from https://dannorth.net/introducing-bdd/</w:t>
      </w:r>
    </w:p>
    <w:p w14:paraId="176B33E6" w14:textId="2855885D" w:rsidR="00C2289B" w:rsidRPr="00C2289B" w:rsidRDefault="00C2289B" w:rsidP="00C2289B">
      <w:pPr>
        <w:pStyle w:val="Literatureentry"/>
        <w:rPr>
          <w:lang w:val="en-GB"/>
        </w:rPr>
      </w:pPr>
      <w:r w:rsidRPr="00C2289B">
        <w:rPr>
          <w:lang w:val="en-GB"/>
        </w:rPr>
        <w:t>Object Management Group. (1997). Business Process Model and Notation. Retrieved 27 March 2020, from http://www.bpmn.org/</w:t>
      </w:r>
    </w:p>
    <w:p w14:paraId="06B2B661" w14:textId="77777777" w:rsidR="00C2289B" w:rsidRPr="00C2289B" w:rsidRDefault="00C2289B" w:rsidP="00C2289B">
      <w:pPr>
        <w:pStyle w:val="Literatureentry"/>
        <w:rPr>
          <w:lang w:val="en-GB"/>
        </w:rPr>
      </w:pPr>
      <w:r w:rsidRPr="00C2289B">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C2289B" w:rsidRDefault="00C2289B" w:rsidP="00C2289B">
      <w:pPr>
        <w:pStyle w:val="Literatureentry"/>
        <w:rPr>
          <w:lang w:val="en-GB"/>
        </w:rPr>
      </w:pPr>
      <w:r w:rsidRPr="00C2289B">
        <w:rPr>
          <w:lang w:val="en-GB"/>
        </w:rPr>
        <w:t>Qualitest. (n.d.). Functional Testing vs. Usability Testing. Retrieved 3 April 2020, from https://www.qualitestgroup.com/white-papers/functional-testing-vs-usability-testing/</w:t>
      </w:r>
    </w:p>
    <w:p w14:paraId="7D7E3ACF" w14:textId="77777777" w:rsidR="00C2289B" w:rsidRPr="00C2289B" w:rsidRDefault="00C2289B" w:rsidP="00C2289B">
      <w:pPr>
        <w:pStyle w:val="Literatureentry"/>
        <w:rPr>
          <w:lang w:val="en-GB"/>
        </w:rPr>
      </w:pPr>
      <w:r w:rsidRPr="00C2289B">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C2289B" w:rsidRDefault="00C2289B" w:rsidP="00C2289B">
      <w:pPr>
        <w:pStyle w:val="Literatureentry"/>
        <w:rPr>
          <w:lang w:val="en-GB"/>
        </w:rPr>
      </w:pPr>
      <w:r w:rsidRPr="00C2289B">
        <w:rPr>
          <w:lang w:val="en-GB"/>
        </w:rPr>
        <w:t>Rose, S. (2015, October 26). Introduction to BDD with Cucumber for Java. Retrieved 7 July 2020, from https://www.slideshare.net/sebrose/introduction-to-bdd-with-cucumber-for-java</w:t>
      </w:r>
    </w:p>
    <w:p w14:paraId="0349AAC9" w14:textId="77777777" w:rsidR="00C2289B" w:rsidRPr="00C2289B" w:rsidRDefault="00C2289B" w:rsidP="00C2289B">
      <w:pPr>
        <w:pStyle w:val="Literatureentry"/>
        <w:rPr>
          <w:lang w:val="en-GB"/>
        </w:rPr>
      </w:pPr>
      <w:r w:rsidRPr="00C2289B">
        <w:rPr>
          <w:lang w:val="en-GB"/>
        </w:rPr>
        <w:t>Rose, S., Wynne, M., &amp; Hellesoy, A. (2015). The Cucumber for Java Book. Raleigh, United States of America: Pragmatic Bookshelf.</w:t>
      </w:r>
    </w:p>
    <w:p w14:paraId="3C298ECD" w14:textId="77777777" w:rsidR="00C2289B" w:rsidRPr="00C2289B" w:rsidRDefault="00C2289B" w:rsidP="00C2289B">
      <w:pPr>
        <w:pStyle w:val="Literatureentry"/>
        <w:rPr>
          <w:lang w:val="en-GB"/>
        </w:rPr>
      </w:pPr>
      <w:r w:rsidRPr="00C2289B">
        <w:rPr>
          <w:lang w:val="en-GB"/>
        </w:rPr>
        <w:t>Scenarioo. (n.d.-a). Scenarioo. Retrieved 27 March 2020, from http://scenarioo.org/</w:t>
      </w:r>
    </w:p>
    <w:p w14:paraId="215827A4" w14:textId="77777777" w:rsidR="00C2289B" w:rsidRPr="00C2289B" w:rsidRDefault="00C2289B" w:rsidP="00C2289B">
      <w:pPr>
        <w:pStyle w:val="Literatureentry"/>
        <w:rPr>
          <w:lang w:val="en-GB"/>
        </w:rPr>
      </w:pPr>
      <w:r w:rsidRPr="00C2289B">
        <w:rPr>
          <w:lang w:val="en-GB"/>
        </w:rPr>
        <w:t>Scenarioo. (n.d.-b). Setup of Scenarioo Viewer Web App. Retrieved 29 June 2020, from http://scenarioo.org/docs/master/tutorial/Scenarioo-Viewer-Web-Application-Setup.html</w:t>
      </w:r>
    </w:p>
    <w:p w14:paraId="4DF58EE7" w14:textId="77777777" w:rsidR="00C2289B" w:rsidRPr="00C2289B" w:rsidRDefault="00C2289B" w:rsidP="00C2289B">
      <w:pPr>
        <w:pStyle w:val="Literatureentry"/>
        <w:rPr>
          <w:lang w:val="en-GB"/>
        </w:rPr>
      </w:pPr>
      <w:r w:rsidRPr="00C2289B">
        <w:rPr>
          <w:lang w:val="de-CH"/>
        </w:rPr>
        <w:t xml:space="preserve">Selenium. (n.d.). Selenium automates browsers. </w:t>
      </w:r>
      <w:r w:rsidRPr="00C2289B">
        <w:rPr>
          <w:lang w:val="en-GB"/>
        </w:rPr>
        <w:t>That’s it! Retrieved 27 March 2020, from https://www.selenium.dev/</w:t>
      </w:r>
    </w:p>
    <w:p w14:paraId="607802F7" w14:textId="77777777" w:rsidR="00C2289B" w:rsidRPr="00C2289B" w:rsidRDefault="00C2289B" w:rsidP="00C2289B">
      <w:pPr>
        <w:pStyle w:val="Literatureentry"/>
        <w:rPr>
          <w:lang w:val="sv-SE"/>
        </w:rPr>
      </w:pPr>
      <w:r w:rsidRPr="00C2289B">
        <w:rPr>
          <w:lang w:val="en-GB"/>
        </w:rPr>
        <w:t xml:space="preserve">Smart, J. F. (2015). BDD in Action. </w:t>
      </w:r>
      <w:r w:rsidRPr="00C2289B">
        <w:rPr>
          <w:lang w:val="sv-SE"/>
        </w:rPr>
        <w:t>Shelter Island, NY, USA: Manning Publications.</w:t>
      </w:r>
    </w:p>
    <w:p w14:paraId="7716AFC5" w14:textId="4BBE3F10" w:rsidR="00C2289B" w:rsidRPr="00C2289B" w:rsidRDefault="00C2289B" w:rsidP="00C2289B">
      <w:pPr>
        <w:pStyle w:val="Literatureentry"/>
        <w:rPr>
          <w:lang w:val="en-GB"/>
        </w:rPr>
      </w:pPr>
      <w:r w:rsidRPr="00C2289B">
        <w:rPr>
          <w:lang w:val="en-GB"/>
        </w:rPr>
        <w:t>SmartBear Software. (2020). Tools &amp; techniques that elevate teams to greatness. Retrieved 27 March 2020, from https://cucumber.io/</w:t>
      </w:r>
    </w:p>
    <w:p w14:paraId="3C6203F0" w14:textId="77777777" w:rsidR="00C2289B" w:rsidRPr="00C2289B" w:rsidRDefault="00C2289B" w:rsidP="00C2289B">
      <w:pPr>
        <w:pStyle w:val="Literatureentry"/>
        <w:rPr>
          <w:lang w:val="en-GB"/>
        </w:rPr>
      </w:pPr>
      <w:r w:rsidRPr="00C2289B">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C2289B" w:rsidRDefault="00C2289B" w:rsidP="00C2289B">
      <w:pPr>
        <w:pStyle w:val="Literatureentry"/>
        <w:rPr>
          <w:lang w:val="en-GB"/>
        </w:rPr>
      </w:pPr>
      <w:r w:rsidRPr="00C2289B">
        <w:rPr>
          <w:lang w:val="en-GB"/>
        </w:rPr>
        <w:t>Spring. (n.d.). Spring Boot. Retrieved 28 June 2020, from https://spring.io/projects/spring-boot</w:t>
      </w:r>
    </w:p>
    <w:p w14:paraId="3EAA52D1" w14:textId="77777777" w:rsidR="00C2289B" w:rsidRPr="00C2289B" w:rsidRDefault="00C2289B" w:rsidP="00C2289B">
      <w:pPr>
        <w:pStyle w:val="Literatureentry"/>
        <w:rPr>
          <w:lang w:val="en-GB"/>
        </w:rPr>
      </w:pPr>
      <w:r w:rsidRPr="00C2289B">
        <w:rPr>
          <w:lang w:val="en-GB"/>
        </w:rPr>
        <w:t>stackoverflow. (2018, September 20). Difference between OpenJDK and Adoptium/AdoptOpenJDK. Retrieved 6 April 2020, from https://stackoverflow.com/questions/52431764/</w:t>
      </w:r>
    </w:p>
    <w:p w14:paraId="2737F0F9" w14:textId="3D643801" w:rsidR="00C2289B" w:rsidRPr="00C2289B" w:rsidRDefault="00C2289B" w:rsidP="00C2289B">
      <w:pPr>
        <w:pStyle w:val="Literatureentry"/>
        <w:rPr>
          <w:lang w:val="en-GB"/>
        </w:rPr>
      </w:pPr>
      <w:r w:rsidRPr="00C2289B">
        <w:rPr>
          <w:lang w:val="en-GB"/>
        </w:rPr>
        <w:t>The Apache Software Foundation. (2002). Maven. Retrieved 27 March 2020, from https://maven.apache.org/</w:t>
      </w:r>
    </w:p>
    <w:p w14:paraId="10D7BEC4" w14:textId="77777777" w:rsidR="00C2289B" w:rsidRPr="00C2289B" w:rsidRDefault="00C2289B" w:rsidP="00C2289B">
      <w:pPr>
        <w:pStyle w:val="Literatureentry"/>
        <w:rPr>
          <w:lang w:val="en-GB"/>
        </w:rPr>
      </w:pPr>
      <w:r w:rsidRPr="00C2289B">
        <w:rPr>
          <w:lang w:val="en-GB"/>
        </w:rPr>
        <w:t>Tutorialspoint. (n.d.-a). Cucumber - Gherkins - Tutorialspoint. Retrieved 28 June 2020, from https://www.tutorialspoint.com/cucumber/cucumber_gherkins.htm</w:t>
      </w:r>
    </w:p>
    <w:p w14:paraId="3FBE1B74" w14:textId="77777777" w:rsidR="00C2289B" w:rsidRPr="00C2289B" w:rsidRDefault="00C2289B" w:rsidP="00C2289B">
      <w:pPr>
        <w:pStyle w:val="Literatureentry"/>
        <w:rPr>
          <w:lang w:val="en-GB"/>
        </w:rPr>
      </w:pPr>
      <w:r w:rsidRPr="00C2289B">
        <w:rPr>
          <w:lang w:val="en-GB"/>
        </w:rPr>
        <w:lastRenderedPageBreak/>
        <w:t>Tutorialspoint. (n.d.-b). Cucumber - JUnit Runner - Tutorialspoint. Retrieved 28 June 2020, from https://www.tutorialspoint.com/cucumber/cucumber_junit_runner.htm</w:t>
      </w:r>
    </w:p>
    <w:p w14:paraId="7B2FF818" w14:textId="77777777" w:rsidR="00C2289B" w:rsidRPr="00C2289B" w:rsidRDefault="00C2289B" w:rsidP="00C2289B">
      <w:pPr>
        <w:pStyle w:val="Literatureentry"/>
        <w:rPr>
          <w:lang w:val="en-GB"/>
        </w:rPr>
      </w:pPr>
      <w:r w:rsidRPr="00C2289B">
        <w:rPr>
          <w:lang w:val="en-GB"/>
        </w:rPr>
        <w:t>Tutorialspoint. (n.d.-c). Selenium - Webdriver - Tutorialspoint. Retrieved 28 June 2020, from https://www.tutorialspoint.com/selenium/selenium_webdriver.htm</w:t>
      </w:r>
    </w:p>
    <w:p w14:paraId="7A4DB171" w14:textId="77777777" w:rsidR="00C2289B" w:rsidRPr="00C2289B" w:rsidRDefault="00C2289B" w:rsidP="00C2289B">
      <w:pPr>
        <w:pStyle w:val="Literatureentry"/>
        <w:rPr>
          <w:lang w:val="en-GB"/>
        </w:rPr>
      </w:pPr>
      <w:r w:rsidRPr="00C2289B">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C2289B" w:rsidRDefault="00C2289B" w:rsidP="00C2289B">
      <w:pPr>
        <w:pStyle w:val="Literatureentry"/>
        <w:rPr>
          <w:lang w:val="en-GB"/>
        </w:rPr>
      </w:pPr>
      <w:r w:rsidRPr="00C2289B">
        <w:rPr>
          <w:lang w:val="sv-SE"/>
        </w:rPr>
        <w:t xml:space="preserve">Unadkat, J., &amp; Krishnakumar, P. (2019, July 8). </w:t>
      </w:r>
      <w:r w:rsidRPr="00C2289B">
        <w:rPr>
          <w:lang w:val="en-GB"/>
        </w:rPr>
        <w:t>Selenium Webdriver Tutorial with Examples. Retrieved 26 June 2020, from https://www.browserstack.com/guide/selenium-webdriver-tutorial</w:t>
      </w:r>
    </w:p>
    <w:p w14:paraId="58795738" w14:textId="77777777" w:rsidR="00C2289B" w:rsidRPr="00C2289B" w:rsidRDefault="00C2289B" w:rsidP="00C2289B">
      <w:pPr>
        <w:pStyle w:val="Literatureentry"/>
        <w:rPr>
          <w:lang w:val="en-GB"/>
        </w:rPr>
      </w:pPr>
      <w:r w:rsidRPr="00C2289B">
        <w:rPr>
          <w:lang w:val="en-GB"/>
        </w:rPr>
        <w:t>VMware. (2020, January 1). Spring makes Java... Retrieved 27 March 2020, from https://spring.io/</w:t>
      </w:r>
    </w:p>
    <w:p w14:paraId="4213F548" w14:textId="77777777" w:rsidR="00C2289B" w:rsidRPr="00C2289B" w:rsidRDefault="00C2289B" w:rsidP="00C2289B">
      <w:pPr>
        <w:pStyle w:val="Literatureentry"/>
        <w:rPr>
          <w:lang w:val="en-GB"/>
        </w:rPr>
      </w:pPr>
      <w:r w:rsidRPr="00C2289B">
        <w:rPr>
          <w:lang w:val="en-GB"/>
        </w:rPr>
        <w:t>Vue.js. (n.d.). Vue.js. Retrieved 28 June 2020, from https://vuejs.org/</w:t>
      </w:r>
    </w:p>
    <w:p w14:paraId="12B5A140" w14:textId="77777777" w:rsidR="00C2289B" w:rsidRPr="00C2289B" w:rsidRDefault="00C2289B" w:rsidP="00C2289B">
      <w:pPr>
        <w:pStyle w:val="Literatureentry"/>
        <w:rPr>
          <w:lang w:val="en-GB"/>
        </w:rPr>
      </w:pPr>
      <w:r w:rsidRPr="00C2289B">
        <w:rPr>
          <w:lang w:val="en-GB"/>
        </w:rPr>
        <w:t>Wikipedia. (n.d.). OpenJDK. Retrieved 6 April 2020, from https://en.wikipedia.org/wiki/OpenJDK</w:t>
      </w:r>
    </w:p>
    <w:p w14:paraId="5CF7E2C6" w14:textId="77777777" w:rsidR="00C2289B" w:rsidRPr="00C2289B" w:rsidRDefault="00C2289B" w:rsidP="00C2289B">
      <w:pPr>
        <w:pStyle w:val="Literatureentry"/>
        <w:rPr>
          <w:lang w:val="en-GB"/>
        </w:rPr>
      </w:pPr>
      <w:r w:rsidRPr="00C2289B">
        <w:rPr>
          <w:lang w:val="en-GB"/>
        </w:rPr>
        <w:t>Wikipedia. (2018, June 26). GxP. Retrieved 29 March 2020, from https://de.wikipedia.org/w/index.php?title=GxP&amp;oldid=178646512</w:t>
      </w:r>
    </w:p>
    <w:p w14:paraId="2CC3AD8F" w14:textId="77777777" w:rsidR="00C2289B" w:rsidRPr="00C2289B" w:rsidRDefault="00C2289B" w:rsidP="00C2289B">
      <w:pPr>
        <w:pStyle w:val="Literatureentry"/>
        <w:rPr>
          <w:lang w:val="en-GB"/>
        </w:rPr>
      </w:pPr>
      <w:r w:rsidRPr="00C2289B">
        <w:rPr>
          <w:lang w:val="en-GB"/>
        </w:rPr>
        <w:t>Wikipedia. (2020, May 11). Cucumber (software). Retrieved 29 June 2020, from https://en.wikipedia.org/w/index.php?title=Cucumber_(software)&amp;oldid=956132812</w:t>
      </w:r>
    </w:p>
    <w:p w14:paraId="69E60271" w14:textId="77777777" w:rsidR="00C2289B" w:rsidRPr="00C2289B" w:rsidRDefault="00C2289B" w:rsidP="00C2289B">
      <w:pPr>
        <w:pStyle w:val="Literatureentry"/>
        <w:rPr>
          <w:lang w:val="en-GB"/>
        </w:rPr>
      </w:pPr>
      <w:r w:rsidRPr="00C2289B">
        <w:rPr>
          <w:lang w:val="en-GB"/>
        </w:rPr>
        <w:t>Wyn, S. (2018). GAMP 5: Ten years on. Pharmaceutical Engineering, 38(3), 18–19. Retrieved from https://ispe.org/pharmaceutical-engineering/may-june-2018</w:t>
      </w:r>
    </w:p>
    <w:p w14:paraId="37F88B6F" w14:textId="77777777" w:rsidR="00C2289B" w:rsidRPr="00C2289B" w:rsidRDefault="00C2289B" w:rsidP="00C2289B">
      <w:pPr>
        <w:pStyle w:val="Literatureentry"/>
        <w:rPr>
          <w:lang w:val="en-GB"/>
        </w:rPr>
      </w:pPr>
      <w:r w:rsidRPr="00C2289B">
        <w:rPr>
          <w:lang w:val="en-GB"/>
        </w:rPr>
        <w:t>Wynne, M. (n.d.). Introduction to BDD Example Mapping. Retrieved 6 July 2020, from https://cucumber.io/blog/bdd/example-mapping-introduction/</w:t>
      </w:r>
    </w:p>
    <w:p w14:paraId="295913FE" w14:textId="77777777" w:rsidR="00C2289B" w:rsidRPr="00CC5315" w:rsidRDefault="00C2289B" w:rsidP="00376952">
      <w:pPr>
        <w:pStyle w:val="Literatureentry"/>
        <w:rPr>
          <w:lang w:val="en-GB"/>
        </w:rPr>
      </w:pPr>
    </w:p>
    <w:p w14:paraId="11743FB4" w14:textId="5960C247" w:rsidR="00376952" w:rsidRPr="00CC5315" w:rsidRDefault="00376952" w:rsidP="00376952">
      <w:pPr>
        <w:pStyle w:val="Literatureentry"/>
        <w:rPr>
          <w:lang w:val="en-GB"/>
        </w:rPr>
      </w:pP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413" w:name="_Toc46067114"/>
      <w:bookmarkStart w:id="414" w:name="_Toc46217173"/>
      <w:bookmarkEnd w:id="411"/>
      <w:bookmarkEnd w:id="412"/>
      <w:r w:rsidRPr="00CC5315">
        <w:rPr>
          <w:lang w:val="en-GB"/>
        </w:rPr>
        <w:lastRenderedPageBreak/>
        <w:t xml:space="preserve">List of </w:t>
      </w:r>
      <w:r w:rsidR="00F57DC7" w:rsidRPr="00CC5315">
        <w:rPr>
          <w:lang w:val="en-GB"/>
        </w:rPr>
        <w:t>F</w:t>
      </w:r>
      <w:r w:rsidRPr="00CC5315">
        <w:rPr>
          <w:lang w:val="en-GB"/>
        </w:rPr>
        <w:t>igures</w:t>
      </w:r>
      <w:bookmarkEnd w:id="413"/>
      <w:bookmarkEnd w:id="414"/>
    </w:p>
    <w:bookmarkStart w:id="415" w:name="_GoBack"/>
    <w:bookmarkEnd w:id="415"/>
    <w:p w14:paraId="502A3657" w14:textId="49A244B3" w:rsidR="00AC5BAE"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237508" w:history="1">
        <w:r w:rsidR="00AC5BAE" w:rsidRPr="00861380">
          <w:rPr>
            <w:rStyle w:val="Hyperlink"/>
            <w:noProof/>
            <w:lang w:val="en-GB"/>
          </w:rPr>
          <w:t>Figure 1 Process to investigate OQ test automation</w:t>
        </w:r>
        <w:r w:rsidR="00AC5BAE">
          <w:rPr>
            <w:noProof/>
            <w:webHidden/>
          </w:rPr>
          <w:tab/>
        </w:r>
        <w:r w:rsidR="00AC5BAE">
          <w:rPr>
            <w:noProof/>
            <w:webHidden/>
          </w:rPr>
          <w:fldChar w:fldCharType="begin"/>
        </w:r>
        <w:r w:rsidR="00AC5BAE">
          <w:rPr>
            <w:noProof/>
            <w:webHidden/>
          </w:rPr>
          <w:instrText xml:space="preserve"> PAGEREF _Toc46237508 \h </w:instrText>
        </w:r>
        <w:r w:rsidR="00AC5BAE">
          <w:rPr>
            <w:noProof/>
            <w:webHidden/>
          </w:rPr>
        </w:r>
        <w:r w:rsidR="00AC5BAE">
          <w:rPr>
            <w:noProof/>
            <w:webHidden/>
          </w:rPr>
          <w:fldChar w:fldCharType="separate"/>
        </w:r>
        <w:r w:rsidR="00AC5BAE">
          <w:rPr>
            <w:noProof/>
            <w:webHidden/>
          </w:rPr>
          <w:t>5</w:t>
        </w:r>
        <w:r w:rsidR="00AC5BAE">
          <w:rPr>
            <w:noProof/>
            <w:webHidden/>
          </w:rPr>
          <w:fldChar w:fldCharType="end"/>
        </w:r>
      </w:hyperlink>
    </w:p>
    <w:p w14:paraId="7E73949F" w14:textId="524C3E92"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09" w:history="1">
        <w:r w:rsidRPr="00861380">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_Toc46237509 \h </w:instrText>
        </w:r>
        <w:r>
          <w:rPr>
            <w:noProof/>
            <w:webHidden/>
          </w:rPr>
        </w:r>
        <w:r>
          <w:rPr>
            <w:noProof/>
            <w:webHidden/>
          </w:rPr>
          <w:fldChar w:fldCharType="separate"/>
        </w:r>
        <w:r>
          <w:rPr>
            <w:noProof/>
            <w:webHidden/>
          </w:rPr>
          <w:t>5</w:t>
        </w:r>
        <w:r>
          <w:rPr>
            <w:noProof/>
            <w:webHidden/>
          </w:rPr>
          <w:fldChar w:fldCharType="end"/>
        </w:r>
      </w:hyperlink>
    </w:p>
    <w:p w14:paraId="3319A2FB" w14:textId="7A8E682E"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0" w:history="1">
        <w:r w:rsidRPr="00861380">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_Toc46237510 \h </w:instrText>
        </w:r>
        <w:r>
          <w:rPr>
            <w:noProof/>
            <w:webHidden/>
          </w:rPr>
        </w:r>
        <w:r>
          <w:rPr>
            <w:noProof/>
            <w:webHidden/>
          </w:rPr>
          <w:fldChar w:fldCharType="separate"/>
        </w:r>
        <w:r>
          <w:rPr>
            <w:noProof/>
            <w:webHidden/>
          </w:rPr>
          <w:t>12</w:t>
        </w:r>
        <w:r>
          <w:rPr>
            <w:noProof/>
            <w:webHidden/>
          </w:rPr>
          <w:fldChar w:fldCharType="end"/>
        </w:r>
      </w:hyperlink>
    </w:p>
    <w:p w14:paraId="798E3D8A" w14:textId="602864DB"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1" w:history="1">
        <w:r w:rsidRPr="00861380">
          <w:rPr>
            <w:rStyle w:val="Hyperlink"/>
            <w:noProof/>
            <w:lang w:val="en-GB"/>
          </w:rPr>
          <w:t>Figure 4</w:t>
        </w:r>
        <w:r w:rsidRPr="00861380">
          <w:rPr>
            <w:rStyle w:val="Hyperlink"/>
            <w:noProof/>
            <w:lang w:val="en-CH"/>
          </w:rPr>
          <w:t>: Documents produced in the OQ main process</w:t>
        </w:r>
        <w:r>
          <w:rPr>
            <w:noProof/>
            <w:webHidden/>
          </w:rPr>
          <w:tab/>
        </w:r>
        <w:r>
          <w:rPr>
            <w:noProof/>
            <w:webHidden/>
          </w:rPr>
          <w:fldChar w:fldCharType="begin"/>
        </w:r>
        <w:r>
          <w:rPr>
            <w:noProof/>
            <w:webHidden/>
          </w:rPr>
          <w:instrText xml:space="preserve"> PAGEREF _Toc46237511 \h </w:instrText>
        </w:r>
        <w:r>
          <w:rPr>
            <w:noProof/>
            <w:webHidden/>
          </w:rPr>
        </w:r>
        <w:r>
          <w:rPr>
            <w:noProof/>
            <w:webHidden/>
          </w:rPr>
          <w:fldChar w:fldCharType="separate"/>
        </w:r>
        <w:r>
          <w:rPr>
            <w:noProof/>
            <w:webHidden/>
          </w:rPr>
          <w:t>14</w:t>
        </w:r>
        <w:r>
          <w:rPr>
            <w:noProof/>
            <w:webHidden/>
          </w:rPr>
          <w:fldChar w:fldCharType="end"/>
        </w:r>
      </w:hyperlink>
    </w:p>
    <w:p w14:paraId="60DBC679" w14:textId="112B188A"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2" w:history="1">
        <w:r w:rsidRPr="00861380">
          <w:rPr>
            <w:rStyle w:val="Hyperlink"/>
            <w:noProof/>
            <w:lang w:val="en-GB"/>
          </w:rPr>
          <w:t>Figure 5: Exemplary OQ Process according to GAMP5</w:t>
        </w:r>
        <w:r>
          <w:rPr>
            <w:noProof/>
            <w:webHidden/>
          </w:rPr>
          <w:tab/>
        </w:r>
        <w:r>
          <w:rPr>
            <w:noProof/>
            <w:webHidden/>
          </w:rPr>
          <w:fldChar w:fldCharType="begin"/>
        </w:r>
        <w:r>
          <w:rPr>
            <w:noProof/>
            <w:webHidden/>
          </w:rPr>
          <w:instrText xml:space="preserve"> PAGEREF _Toc46237512 \h </w:instrText>
        </w:r>
        <w:r>
          <w:rPr>
            <w:noProof/>
            <w:webHidden/>
          </w:rPr>
        </w:r>
        <w:r>
          <w:rPr>
            <w:noProof/>
            <w:webHidden/>
          </w:rPr>
          <w:fldChar w:fldCharType="separate"/>
        </w:r>
        <w:r>
          <w:rPr>
            <w:noProof/>
            <w:webHidden/>
          </w:rPr>
          <w:t>17</w:t>
        </w:r>
        <w:r>
          <w:rPr>
            <w:noProof/>
            <w:webHidden/>
          </w:rPr>
          <w:fldChar w:fldCharType="end"/>
        </w:r>
      </w:hyperlink>
    </w:p>
    <w:p w14:paraId="6A5A0D29" w14:textId="327F33A5"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3" w:history="1">
        <w:r w:rsidRPr="00861380">
          <w:rPr>
            <w:rStyle w:val="Hyperlink"/>
            <w:noProof/>
            <w:lang w:val="en-GB"/>
          </w:rPr>
          <w:t>Figure 6: The three BDD practices (Nagy &amp; Rose, 2018, p. 20)</w:t>
        </w:r>
        <w:r>
          <w:rPr>
            <w:noProof/>
            <w:webHidden/>
          </w:rPr>
          <w:tab/>
        </w:r>
        <w:r>
          <w:rPr>
            <w:noProof/>
            <w:webHidden/>
          </w:rPr>
          <w:fldChar w:fldCharType="begin"/>
        </w:r>
        <w:r>
          <w:rPr>
            <w:noProof/>
            <w:webHidden/>
          </w:rPr>
          <w:instrText xml:space="preserve"> PAGEREF _Toc46237513 \h </w:instrText>
        </w:r>
        <w:r>
          <w:rPr>
            <w:noProof/>
            <w:webHidden/>
          </w:rPr>
        </w:r>
        <w:r>
          <w:rPr>
            <w:noProof/>
            <w:webHidden/>
          </w:rPr>
          <w:fldChar w:fldCharType="separate"/>
        </w:r>
        <w:r>
          <w:rPr>
            <w:noProof/>
            <w:webHidden/>
          </w:rPr>
          <w:t>19</w:t>
        </w:r>
        <w:r>
          <w:rPr>
            <w:noProof/>
            <w:webHidden/>
          </w:rPr>
          <w:fldChar w:fldCharType="end"/>
        </w:r>
      </w:hyperlink>
    </w:p>
    <w:p w14:paraId="1BB7CBBE" w14:textId="4B6BF53E"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4" w:history="1">
        <w:r w:rsidRPr="00861380">
          <w:rPr>
            <w:rStyle w:val="Hyperlink"/>
            <w:noProof/>
            <w:lang w:val="en-GB"/>
          </w:rPr>
          <w:t>Figure 7: BDD Process according to Nagy &amp; Rose (2018, pp. 56-61)</w:t>
        </w:r>
        <w:r>
          <w:rPr>
            <w:noProof/>
            <w:webHidden/>
          </w:rPr>
          <w:tab/>
        </w:r>
        <w:r>
          <w:rPr>
            <w:noProof/>
            <w:webHidden/>
          </w:rPr>
          <w:fldChar w:fldCharType="begin"/>
        </w:r>
        <w:r>
          <w:rPr>
            <w:noProof/>
            <w:webHidden/>
          </w:rPr>
          <w:instrText xml:space="preserve"> PAGEREF _Toc46237514 \h </w:instrText>
        </w:r>
        <w:r>
          <w:rPr>
            <w:noProof/>
            <w:webHidden/>
          </w:rPr>
        </w:r>
        <w:r>
          <w:rPr>
            <w:noProof/>
            <w:webHidden/>
          </w:rPr>
          <w:fldChar w:fldCharType="separate"/>
        </w:r>
        <w:r>
          <w:rPr>
            <w:noProof/>
            <w:webHidden/>
          </w:rPr>
          <w:t>20</w:t>
        </w:r>
        <w:r>
          <w:rPr>
            <w:noProof/>
            <w:webHidden/>
          </w:rPr>
          <w:fldChar w:fldCharType="end"/>
        </w:r>
      </w:hyperlink>
    </w:p>
    <w:p w14:paraId="750FF670" w14:textId="6AB14F1F"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5" w:history="1">
        <w:r w:rsidRPr="00861380">
          <w:rPr>
            <w:rStyle w:val="Hyperlink"/>
            <w:noProof/>
            <w:lang w:val="en-GB"/>
          </w:rPr>
          <w:t>Figure 8: Activities within the BDD discovery step according to Nagy &amp; Rose</w:t>
        </w:r>
        <w:r w:rsidRPr="00861380">
          <w:rPr>
            <w:rStyle w:val="Hyperlink"/>
            <w:noProof/>
            <w:lang w:val="en-CH"/>
          </w:rPr>
          <w:t xml:space="preserve"> (</w:t>
        </w:r>
        <w:r w:rsidRPr="00861380">
          <w:rPr>
            <w:rStyle w:val="Hyperlink"/>
            <w:noProof/>
            <w:lang w:val="en-GB"/>
          </w:rPr>
          <w:t>2018</w:t>
        </w:r>
        <w:r w:rsidRPr="00861380">
          <w:rPr>
            <w:rStyle w:val="Hyperlink"/>
            <w:noProof/>
            <w:lang w:val="en-CH"/>
          </w:rPr>
          <w:t>)</w:t>
        </w:r>
        <w:r w:rsidRPr="00861380">
          <w:rPr>
            <w:rStyle w:val="Hyperlink"/>
            <w:noProof/>
            <w:lang w:val="en-GB"/>
          </w:rPr>
          <w:t>.</w:t>
        </w:r>
        <w:r>
          <w:rPr>
            <w:noProof/>
            <w:webHidden/>
          </w:rPr>
          <w:tab/>
        </w:r>
        <w:r>
          <w:rPr>
            <w:noProof/>
            <w:webHidden/>
          </w:rPr>
          <w:fldChar w:fldCharType="begin"/>
        </w:r>
        <w:r>
          <w:rPr>
            <w:noProof/>
            <w:webHidden/>
          </w:rPr>
          <w:instrText xml:space="preserve"> PAGEREF _Toc46237515 \h </w:instrText>
        </w:r>
        <w:r>
          <w:rPr>
            <w:noProof/>
            <w:webHidden/>
          </w:rPr>
        </w:r>
        <w:r>
          <w:rPr>
            <w:noProof/>
            <w:webHidden/>
          </w:rPr>
          <w:fldChar w:fldCharType="separate"/>
        </w:r>
        <w:r>
          <w:rPr>
            <w:noProof/>
            <w:webHidden/>
          </w:rPr>
          <w:t>21</w:t>
        </w:r>
        <w:r>
          <w:rPr>
            <w:noProof/>
            <w:webHidden/>
          </w:rPr>
          <w:fldChar w:fldCharType="end"/>
        </w:r>
      </w:hyperlink>
    </w:p>
    <w:p w14:paraId="006E0C4B" w14:textId="580DE182"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6" w:history="1">
        <w:r w:rsidRPr="00861380">
          <w:rPr>
            <w:rStyle w:val="Hyperlink"/>
            <w:noProof/>
            <w:lang w:val="en-GB"/>
          </w:rPr>
          <w:t>Figure 9: Example Map - structure and colour codes (Wynne, n.d.)</w:t>
        </w:r>
        <w:r>
          <w:rPr>
            <w:noProof/>
            <w:webHidden/>
          </w:rPr>
          <w:tab/>
        </w:r>
        <w:r>
          <w:rPr>
            <w:noProof/>
            <w:webHidden/>
          </w:rPr>
          <w:fldChar w:fldCharType="begin"/>
        </w:r>
        <w:r>
          <w:rPr>
            <w:noProof/>
            <w:webHidden/>
          </w:rPr>
          <w:instrText xml:space="preserve"> PAGEREF _Toc46237516 \h </w:instrText>
        </w:r>
        <w:r>
          <w:rPr>
            <w:noProof/>
            <w:webHidden/>
          </w:rPr>
        </w:r>
        <w:r>
          <w:rPr>
            <w:noProof/>
            <w:webHidden/>
          </w:rPr>
          <w:fldChar w:fldCharType="separate"/>
        </w:r>
        <w:r>
          <w:rPr>
            <w:noProof/>
            <w:webHidden/>
          </w:rPr>
          <w:t>22</w:t>
        </w:r>
        <w:r>
          <w:rPr>
            <w:noProof/>
            <w:webHidden/>
          </w:rPr>
          <w:fldChar w:fldCharType="end"/>
        </w:r>
      </w:hyperlink>
    </w:p>
    <w:p w14:paraId="18DA586A" w14:textId="02062F9B"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7" w:history="1">
        <w:r w:rsidRPr="00861380">
          <w:rPr>
            <w:rStyle w:val="Hyperlink"/>
            <w:noProof/>
            <w:lang w:val="en-GB"/>
          </w:rPr>
          <w:t xml:space="preserve">Figure 10: Activities within the BDD formulation step according to Nagy &amp; Rose </w:t>
        </w:r>
        <w:r w:rsidRPr="00861380">
          <w:rPr>
            <w:rStyle w:val="Hyperlink"/>
            <w:noProof/>
            <w:lang w:val="en-CH"/>
          </w:rPr>
          <w:t>(</w:t>
        </w:r>
        <w:r w:rsidRPr="00861380">
          <w:rPr>
            <w:rStyle w:val="Hyperlink"/>
            <w:noProof/>
            <w:lang w:val="en-GB"/>
          </w:rPr>
          <w:t>2018</w:t>
        </w:r>
        <w:r w:rsidRPr="00861380">
          <w:rPr>
            <w:rStyle w:val="Hyperlink"/>
            <w:noProof/>
            <w:lang w:val="en-CH"/>
          </w:rPr>
          <w:t>)</w:t>
        </w:r>
        <w:r>
          <w:rPr>
            <w:noProof/>
            <w:webHidden/>
          </w:rPr>
          <w:tab/>
        </w:r>
        <w:r>
          <w:rPr>
            <w:noProof/>
            <w:webHidden/>
          </w:rPr>
          <w:fldChar w:fldCharType="begin"/>
        </w:r>
        <w:r>
          <w:rPr>
            <w:noProof/>
            <w:webHidden/>
          </w:rPr>
          <w:instrText xml:space="preserve"> PAGEREF _Toc46237517 \h </w:instrText>
        </w:r>
        <w:r>
          <w:rPr>
            <w:noProof/>
            <w:webHidden/>
          </w:rPr>
        </w:r>
        <w:r>
          <w:rPr>
            <w:noProof/>
            <w:webHidden/>
          </w:rPr>
          <w:fldChar w:fldCharType="separate"/>
        </w:r>
        <w:r>
          <w:rPr>
            <w:noProof/>
            <w:webHidden/>
          </w:rPr>
          <w:t>23</w:t>
        </w:r>
        <w:r>
          <w:rPr>
            <w:noProof/>
            <w:webHidden/>
          </w:rPr>
          <w:fldChar w:fldCharType="end"/>
        </w:r>
      </w:hyperlink>
    </w:p>
    <w:p w14:paraId="0B7E92B5" w14:textId="01C8F262"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8" w:history="1">
        <w:r w:rsidRPr="00861380">
          <w:rPr>
            <w:rStyle w:val="Hyperlink"/>
            <w:noProof/>
            <w:lang w:val="en-GB"/>
          </w:rPr>
          <w:t>Figure 11: Example of a Scenario with the Given-When-Then structure from Kamil Nicieja (2018, p.43)</w:t>
        </w:r>
        <w:r>
          <w:rPr>
            <w:noProof/>
            <w:webHidden/>
          </w:rPr>
          <w:tab/>
        </w:r>
        <w:r>
          <w:rPr>
            <w:noProof/>
            <w:webHidden/>
          </w:rPr>
          <w:fldChar w:fldCharType="begin"/>
        </w:r>
        <w:r>
          <w:rPr>
            <w:noProof/>
            <w:webHidden/>
          </w:rPr>
          <w:instrText xml:space="preserve"> PAGEREF _Toc46237518 \h </w:instrText>
        </w:r>
        <w:r>
          <w:rPr>
            <w:noProof/>
            <w:webHidden/>
          </w:rPr>
        </w:r>
        <w:r>
          <w:rPr>
            <w:noProof/>
            <w:webHidden/>
          </w:rPr>
          <w:fldChar w:fldCharType="separate"/>
        </w:r>
        <w:r>
          <w:rPr>
            <w:noProof/>
            <w:webHidden/>
          </w:rPr>
          <w:t>23</w:t>
        </w:r>
        <w:r>
          <w:rPr>
            <w:noProof/>
            <w:webHidden/>
          </w:rPr>
          <w:fldChar w:fldCharType="end"/>
        </w:r>
      </w:hyperlink>
    </w:p>
    <w:p w14:paraId="11CEF193" w14:textId="5D26D60A"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19" w:history="1">
        <w:r w:rsidRPr="00861380">
          <w:rPr>
            <w:rStyle w:val="Hyperlink"/>
            <w:noProof/>
            <w:lang w:val="en-GB"/>
          </w:rPr>
          <w:t>Figure 12: Example of a Scenario with the ‘And’ keyword from Kamil Nicieja (2018, p.53).</w:t>
        </w:r>
        <w:r>
          <w:rPr>
            <w:noProof/>
            <w:webHidden/>
          </w:rPr>
          <w:tab/>
        </w:r>
        <w:r>
          <w:rPr>
            <w:noProof/>
            <w:webHidden/>
          </w:rPr>
          <w:fldChar w:fldCharType="begin"/>
        </w:r>
        <w:r>
          <w:rPr>
            <w:noProof/>
            <w:webHidden/>
          </w:rPr>
          <w:instrText xml:space="preserve"> PAGEREF _Toc46237519 \h </w:instrText>
        </w:r>
        <w:r>
          <w:rPr>
            <w:noProof/>
            <w:webHidden/>
          </w:rPr>
        </w:r>
        <w:r>
          <w:rPr>
            <w:noProof/>
            <w:webHidden/>
          </w:rPr>
          <w:fldChar w:fldCharType="separate"/>
        </w:r>
        <w:r>
          <w:rPr>
            <w:noProof/>
            <w:webHidden/>
          </w:rPr>
          <w:t>24</w:t>
        </w:r>
        <w:r>
          <w:rPr>
            <w:noProof/>
            <w:webHidden/>
          </w:rPr>
          <w:fldChar w:fldCharType="end"/>
        </w:r>
      </w:hyperlink>
    </w:p>
    <w:p w14:paraId="4B165EFE" w14:textId="288F7143"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0" w:history="1">
        <w:r w:rsidRPr="00861380">
          <w:rPr>
            <w:rStyle w:val="Hyperlink"/>
            <w:noProof/>
            <w:lang w:val="en-GB"/>
          </w:rPr>
          <w:t>Figure 13: Example of a keyword and a step from Kamil Nicieja (2018, p.44)</w:t>
        </w:r>
        <w:r>
          <w:rPr>
            <w:noProof/>
            <w:webHidden/>
          </w:rPr>
          <w:tab/>
        </w:r>
        <w:r>
          <w:rPr>
            <w:noProof/>
            <w:webHidden/>
          </w:rPr>
          <w:fldChar w:fldCharType="begin"/>
        </w:r>
        <w:r>
          <w:rPr>
            <w:noProof/>
            <w:webHidden/>
          </w:rPr>
          <w:instrText xml:space="preserve"> PAGEREF _Toc46237520 \h </w:instrText>
        </w:r>
        <w:r>
          <w:rPr>
            <w:noProof/>
            <w:webHidden/>
          </w:rPr>
        </w:r>
        <w:r>
          <w:rPr>
            <w:noProof/>
            <w:webHidden/>
          </w:rPr>
          <w:fldChar w:fldCharType="separate"/>
        </w:r>
        <w:r>
          <w:rPr>
            <w:noProof/>
            <w:webHidden/>
          </w:rPr>
          <w:t>24</w:t>
        </w:r>
        <w:r>
          <w:rPr>
            <w:noProof/>
            <w:webHidden/>
          </w:rPr>
          <w:fldChar w:fldCharType="end"/>
        </w:r>
      </w:hyperlink>
    </w:p>
    <w:p w14:paraId="34471C84" w14:textId="5A9AAEF6"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1" w:history="1">
        <w:r w:rsidRPr="00861380">
          <w:rPr>
            <w:rStyle w:val="Hyperlink"/>
            <w:noProof/>
            <w:lang w:val="en-GB"/>
          </w:rPr>
          <w:t>Figure 14: Example of a Scenario outline from Kamil Nicieja (Nicieja, 2018, p.86)</w:t>
        </w:r>
        <w:r>
          <w:rPr>
            <w:noProof/>
            <w:webHidden/>
          </w:rPr>
          <w:tab/>
        </w:r>
        <w:r>
          <w:rPr>
            <w:noProof/>
            <w:webHidden/>
          </w:rPr>
          <w:fldChar w:fldCharType="begin"/>
        </w:r>
        <w:r>
          <w:rPr>
            <w:noProof/>
            <w:webHidden/>
          </w:rPr>
          <w:instrText xml:space="preserve"> PAGEREF _Toc46237521 \h </w:instrText>
        </w:r>
        <w:r>
          <w:rPr>
            <w:noProof/>
            <w:webHidden/>
          </w:rPr>
        </w:r>
        <w:r>
          <w:rPr>
            <w:noProof/>
            <w:webHidden/>
          </w:rPr>
          <w:fldChar w:fldCharType="separate"/>
        </w:r>
        <w:r>
          <w:rPr>
            <w:noProof/>
            <w:webHidden/>
          </w:rPr>
          <w:t>25</w:t>
        </w:r>
        <w:r>
          <w:rPr>
            <w:noProof/>
            <w:webHidden/>
          </w:rPr>
          <w:fldChar w:fldCharType="end"/>
        </w:r>
      </w:hyperlink>
    </w:p>
    <w:p w14:paraId="271DB4D8" w14:textId="1CCBAD1E"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2" w:history="1">
        <w:r w:rsidRPr="00861380">
          <w:rPr>
            <w:rStyle w:val="Hyperlink"/>
            <w:noProof/>
            <w:lang w:val="en-GB"/>
          </w:rPr>
          <w:t>Figure 15: Example of a feature file with one scenario from Kamil Nicieja (2018, p.34)</w:t>
        </w:r>
        <w:r>
          <w:rPr>
            <w:noProof/>
            <w:webHidden/>
          </w:rPr>
          <w:tab/>
        </w:r>
        <w:r>
          <w:rPr>
            <w:noProof/>
            <w:webHidden/>
          </w:rPr>
          <w:fldChar w:fldCharType="begin"/>
        </w:r>
        <w:r>
          <w:rPr>
            <w:noProof/>
            <w:webHidden/>
          </w:rPr>
          <w:instrText xml:space="preserve"> PAGEREF _Toc46237522 \h </w:instrText>
        </w:r>
        <w:r>
          <w:rPr>
            <w:noProof/>
            <w:webHidden/>
          </w:rPr>
        </w:r>
        <w:r>
          <w:rPr>
            <w:noProof/>
            <w:webHidden/>
          </w:rPr>
          <w:fldChar w:fldCharType="separate"/>
        </w:r>
        <w:r>
          <w:rPr>
            <w:noProof/>
            <w:webHidden/>
          </w:rPr>
          <w:t>25</w:t>
        </w:r>
        <w:r>
          <w:rPr>
            <w:noProof/>
            <w:webHidden/>
          </w:rPr>
          <w:fldChar w:fldCharType="end"/>
        </w:r>
      </w:hyperlink>
    </w:p>
    <w:p w14:paraId="39AF817C" w14:textId="17F3404D"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3" w:history="1">
        <w:r w:rsidRPr="00861380">
          <w:rPr>
            <w:rStyle w:val="Hyperlink"/>
            <w:noProof/>
            <w:lang w:val="en-GB"/>
          </w:rPr>
          <w:t>Figure 16: Example of a Specification brief from Kamil Nicieja (2018, p.39)</w:t>
        </w:r>
        <w:r>
          <w:rPr>
            <w:noProof/>
            <w:webHidden/>
          </w:rPr>
          <w:tab/>
        </w:r>
        <w:r>
          <w:rPr>
            <w:noProof/>
            <w:webHidden/>
          </w:rPr>
          <w:fldChar w:fldCharType="begin"/>
        </w:r>
        <w:r>
          <w:rPr>
            <w:noProof/>
            <w:webHidden/>
          </w:rPr>
          <w:instrText xml:space="preserve"> PAGEREF _Toc46237523 \h </w:instrText>
        </w:r>
        <w:r>
          <w:rPr>
            <w:noProof/>
            <w:webHidden/>
          </w:rPr>
        </w:r>
        <w:r>
          <w:rPr>
            <w:noProof/>
            <w:webHidden/>
          </w:rPr>
          <w:fldChar w:fldCharType="separate"/>
        </w:r>
        <w:r>
          <w:rPr>
            <w:noProof/>
            <w:webHidden/>
          </w:rPr>
          <w:t>26</w:t>
        </w:r>
        <w:r>
          <w:rPr>
            <w:noProof/>
            <w:webHidden/>
          </w:rPr>
          <w:fldChar w:fldCharType="end"/>
        </w:r>
      </w:hyperlink>
    </w:p>
    <w:p w14:paraId="1D0742AC" w14:textId="4AC4DA70"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4" w:history="1">
        <w:r w:rsidRPr="00861380">
          <w:rPr>
            <w:rStyle w:val="Hyperlink"/>
            <w:noProof/>
          </w:rPr>
          <w:t>Figure 17: StepDef der ein Scenario Step in Gherkin automatisiert</w:t>
        </w:r>
        <w:r>
          <w:rPr>
            <w:noProof/>
            <w:webHidden/>
          </w:rPr>
          <w:tab/>
        </w:r>
        <w:r>
          <w:rPr>
            <w:noProof/>
            <w:webHidden/>
          </w:rPr>
          <w:fldChar w:fldCharType="begin"/>
        </w:r>
        <w:r>
          <w:rPr>
            <w:noProof/>
            <w:webHidden/>
          </w:rPr>
          <w:instrText xml:space="preserve"> PAGEREF _Toc46237524 \h </w:instrText>
        </w:r>
        <w:r>
          <w:rPr>
            <w:noProof/>
            <w:webHidden/>
          </w:rPr>
        </w:r>
        <w:r>
          <w:rPr>
            <w:noProof/>
            <w:webHidden/>
          </w:rPr>
          <w:fldChar w:fldCharType="separate"/>
        </w:r>
        <w:r>
          <w:rPr>
            <w:noProof/>
            <w:webHidden/>
          </w:rPr>
          <w:t>27</w:t>
        </w:r>
        <w:r>
          <w:rPr>
            <w:noProof/>
            <w:webHidden/>
          </w:rPr>
          <w:fldChar w:fldCharType="end"/>
        </w:r>
      </w:hyperlink>
    </w:p>
    <w:p w14:paraId="3A95850B" w14:textId="6A278B10"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5" w:history="1">
        <w:r w:rsidRPr="00861380">
          <w:rPr>
            <w:rStyle w:val="Hyperlink"/>
            <w:noProof/>
            <w:lang w:val="en-GB"/>
          </w:rPr>
          <w:t>Figure 18: Activities within the BDD automation step according to Nagy &amp; Rose, 2018</w:t>
        </w:r>
        <w:r>
          <w:rPr>
            <w:noProof/>
            <w:webHidden/>
          </w:rPr>
          <w:tab/>
        </w:r>
        <w:r>
          <w:rPr>
            <w:noProof/>
            <w:webHidden/>
          </w:rPr>
          <w:fldChar w:fldCharType="begin"/>
        </w:r>
        <w:r>
          <w:rPr>
            <w:noProof/>
            <w:webHidden/>
          </w:rPr>
          <w:instrText xml:space="preserve"> PAGEREF _Toc46237525 \h </w:instrText>
        </w:r>
        <w:r>
          <w:rPr>
            <w:noProof/>
            <w:webHidden/>
          </w:rPr>
        </w:r>
        <w:r>
          <w:rPr>
            <w:noProof/>
            <w:webHidden/>
          </w:rPr>
          <w:fldChar w:fldCharType="separate"/>
        </w:r>
        <w:r>
          <w:rPr>
            <w:noProof/>
            <w:webHidden/>
          </w:rPr>
          <w:t>28</w:t>
        </w:r>
        <w:r>
          <w:rPr>
            <w:noProof/>
            <w:webHidden/>
          </w:rPr>
          <w:fldChar w:fldCharType="end"/>
        </w:r>
      </w:hyperlink>
    </w:p>
    <w:p w14:paraId="151DD88E" w14:textId="3B98F9AA"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6" w:history="1">
        <w:r w:rsidRPr="00861380">
          <w:rPr>
            <w:rStyle w:val="Hyperlink"/>
            <w:noProof/>
            <w:lang w:val="en-GB"/>
          </w:rPr>
          <w:t xml:space="preserve">Figure 19: </w:t>
        </w:r>
        <w:r w:rsidRPr="00861380">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_Toc46237526 \h </w:instrText>
        </w:r>
        <w:r>
          <w:rPr>
            <w:noProof/>
            <w:webHidden/>
          </w:rPr>
        </w:r>
        <w:r>
          <w:rPr>
            <w:noProof/>
            <w:webHidden/>
          </w:rPr>
          <w:fldChar w:fldCharType="separate"/>
        </w:r>
        <w:r>
          <w:rPr>
            <w:noProof/>
            <w:webHidden/>
          </w:rPr>
          <w:t>30</w:t>
        </w:r>
        <w:r>
          <w:rPr>
            <w:noProof/>
            <w:webHidden/>
          </w:rPr>
          <w:fldChar w:fldCharType="end"/>
        </w:r>
      </w:hyperlink>
    </w:p>
    <w:p w14:paraId="35098618" w14:textId="5634DFAD"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7" w:history="1">
        <w:r w:rsidRPr="00861380">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_Toc46237527 \h </w:instrText>
        </w:r>
        <w:r>
          <w:rPr>
            <w:noProof/>
            <w:webHidden/>
          </w:rPr>
        </w:r>
        <w:r>
          <w:rPr>
            <w:noProof/>
            <w:webHidden/>
          </w:rPr>
          <w:fldChar w:fldCharType="separate"/>
        </w:r>
        <w:r>
          <w:rPr>
            <w:noProof/>
            <w:webHidden/>
          </w:rPr>
          <w:t>33</w:t>
        </w:r>
        <w:r>
          <w:rPr>
            <w:noProof/>
            <w:webHidden/>
          </w:rPr>
          <w:fldChar w:fldCharType="end"/>
        </w:r>
      </w:hyperlink>
    </w:p>
    <w:p w14:paraId="496A1DA3" w14:textId="3EA615A5"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8" w:history="1">
        <w:r w:rsidRPr="00861380">
          <w:rPr>
            <w:rStyle w:val="Hyperlink"/>
            <w:noProof/>
            <w:lang w:val="en-GB"/>
          </w:rPr>
          <w:t>Figure 21: System context of the Prototype Design according to the C4 model</w:t>
        </w:r>
        <w:r>
          <w:rPr>
            <w:noProof/>
            <w:webHidden/>
          </w:rPr>
          <w:tab/>
        </w:r>
        <w:r>
          <w:rPr>
            <w:noProof/>
            <w:webHidden/>
          </w:rPr>
          <w:fldChar w:fldCharType="begin"/>
        </w:r>
        <w:r>
          <w:rPr>
            <w:noProof/>
            <w:webHidden/>
          </w:rPr>
          <w:instrText xml:space="preserve"> PAGEREF _Toc46237528 \h </w:instrText>
        </w:r>
        <w:r>
          <w:rPr>
            <w:noProof/>
            <w:webHidden/>
          </w:rPr>
        </w:r>
        <w:r>
          <w:rPr>
            <w:noProof/>
            <w:webHidden/>
          </w:rPr>
          <w:fldChar w:fldCharType="separate"/>
        </w:r>
        <w:r>
          <w:rPr>
            <w:noProof/>
            <w:webHidden/>
          </w:rPr>
          <w:t>36</w:t>
        </w:r>
        <w:r>
          <w:rPr>
            <w:noProof/>
            <w:webHidden/>
          </w:rPr>
          <w:fldChar w:fldCharType="end"/>
        </w:r>
      </w:hyperlink>
    </w:p>
    <w:p w14:paraId="06FFC4AB" w14:textId="54E82B7F"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29" w:history="1">
        <w:r w:rsidRPr="00861380">
          <w:rPr>
            <w:rStyle w:val="Hyperlink"/>
            <w:noProof/>
            <w:lang w:val="en-GB"/>
          </w:rPr>
          <w:t>Figure 22: Overview of exemplary functionalities of the JBA</w:t>
        </w:r>
        <w:r>
          <w:rPr>
            <w:noProof/>
            <w:webHidden/>
          </w:rPr>
          <w:tab/>
        </w:r>
        <w:r>
          <w:rPr>
            <w:noProof/>
            <w:webHidden/>
          </w:rPr>
          <w:fldChar w:fldCharType="begin"/>
        </w:r>
        <w:r>
          <w:rPr>
            <w:noProof/>
            <w:webHidden/>
          </w:rPr>
          <w:instrText xml:space="preserve"> PAGEREF _Toc46237529 \h </w:instrText>
        </w:r>
        <w:r>
          <w:rPr>
            <w:noProof/>
            <w:webHidden/>
          </w:rPr>
        </w:r>
        <w:r>
          <w:rPr>
            <w:noProof/>
            <w:webHidden/>
          </w:rPr>
          <w:fldChar w:fldCharType="separate"/>
        </w:r>
        <w:r>
          <w:rPr>
            <w:noProof/>
            <w:webHidden/>
          </w:rPr>
          <w:t>36</w:t>
        </w:r>
        <w:r>
          <w:rPr>
            <w:noProof/>
            <w:webHidden/>
          </w:rPr>
          <w:fldChar w:fldCharType="end"/>
        </w:r>
      </w:hyperlink>
    </w:p>
    <w:p w14:paraId="1D288E6B" w14:textId="7B8BC05D"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0" w:history="1">
        <w:r w:rsidRPr="00861380">
          <w:rPr>
            <w:rStyle w:val="Hyperlink"/>
            <w:noProof/>
            <w:lang w:val="en-GB"/>
          </w:rPr>
          <w:t>Figure 23</w:t>
        </w:r>
        <w:r w:rsidRPr="00861380">
          <w:rPr>
            <w:rStyle w:val="Hyperlink"/>
            <w:noProof/>
            <w:lang w:val="en-CH"/>
          </w:rPr>
          <w:t>: Container Diagram of JBA</w:t>
        </w:r>
        <w:r>
          <w:rPr>
            <w:noProof/>
            <w:webHidden/>
          </w:rPr>
          <w:tab/>
        </w:r>
        <w:r>
          <w:rPr>
            <w:noProof/>
            <w:webHidden/>
          </w:rPr>
          <w:fldChar w:fldCharType="begin"/>
        </w:r>
        <w:r>
          <w:rPr>
            <w:noProof/>
            <w:webHidden/>
          </w:rPr>
          <w:instrText xml:space="preserve"> PAGEREF _Toc46237530 \h </w:instrText>
        </w:r>
        <w:r>
          <w:rPr>
            <w:noProof/>
            <w:webHidden/>
          </w:rPr>
        </w:r>
        <w:r>
          <w:rPr>
            <w:noProof/>
            <w:webHidden/>
          </w:rPr>
          <w:fldChar w:fldCharType="separate"/>
        </w:r>
        <w:r>
          <w:rPr>
            <w:noProof/>
            <w:webHidden/>
          </w:rPr>
          <w:t>37</w:t>
        </w:r>
        <w:r>
          <w:rPr>
            <w:noProof/>
            <w:webHidden/>
          </w:rPr>
          <w:fldChar w:fldCharType="end"/>
        </w:r>
      </w:hyperlink>
    </w:p>
    <w:p w14:paraId="37EC5E7C" w14:textId="00F00605"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1" w:history="1">
        <w:r w:rsidRPr="00861380">
          <w:rPr>
            <w:rStyle w:val="Hyperlink"/>
            <w:noProof/>
            <w:lang w:val="en-GB"/>
          </w:rPr>
          <w:t>Figure 24: JBA Home Page</w:t>
        </w:r>
        <w:r>
          <w:rPr>
            <w:noProof/>
            <w:webHidden/>
          </w:rPr>
          <w:tab/>
        </w:r>
        <w:r>
          <w:rPr>
            <w:noProof/>
            <w:webHidden/>
          </w:rPr>
          <w:fldChar w:fldCharType="begin"/>
        </w:r>
        <w:r>
          <w:rPr>
            <w:noProof/>
            <w:webHidden/>
          </w:rPr>
          <w:instrText xml:space="preserve"> PAGEREF _Toc46237531 \h </w:instrText>
        </w:r>
        <w:r>
          <w:rPr>
            <w:noProof/>
            <w:webHidden/>
          </w:rPr>
        </w:r>
        <w:r>
          <w:rPr>
            <w:noProof/>
            <w:webHidden/>
          </w:rPr>
          <w:fldChar w:fldCharType="separate"/>
        </w:r>
        <w:r>
          <w:rPr>
            <w:noProof/>
            <w:webHidden/>
          </w:rPr>
          <w:t>38</w:t>
        </w:r>
        <w:r>
          <w:rPr>
            <w:noProof/>
            <w:webHidden/>
          </w:rPr>
          <w:fldChar w:fldCharType="end"/>
        </w:r>
      </w:hyperlink>
    </w:p>
    <w:p w14:paraId="01F19D0F" w14:textId="49401796"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2" w:history="1">
        <w:r w:rsidRPr="00861380">
          <w:rPr>
            <w:rStyle w:val="Hyperlink"/>
            <w:noProof/>
            <w:lang w:val="en-GB"/>
          </w:rPr>
          <w:t>Figure 25: JBA participant registration</w:t>
        </w:r>
        <w:r>
          <w:rPr>
            <w:noProof/>
            <w:webHidden/>
          </w:rPr>
          <w:tab/>
        </w:r>
        <w:r>
          <w:rPr>
            <w:noProof/>
            <w:webHidden/>
          </w:rPr>
          <w:fldChar w:fldCharType="begin"/>
        </w:r>
        <w:r>
          <w:rPr>
            <w:noProof/>
            <w:webHidden/>
          </w:rPr>
          <w:instrText xml:space="preserve"> PAGEREF _Toc46237532 \h </w:instrText>
        </w:r>
        <w:r>
          <w:rPr>
            <w:noProof/>
            <w:webHidden/>
          </w:rPr>
        </w:r>
        <w:r>
          <w:rPr>
            <w:noProof/>
            <w:webHidden/>
          </w:rPr>
          <w:fldChar w:fldCharType="separate"/>
        </w:r>
        <w:r>
          <w:rPr>
            <w:noProof/>
            <w:webHidden/>
          </w:rPr>
          <w:t>39</w:t>
        </w:r>
        <w:r>
          <w:rPr>
            <w:noProof/>
            <w:webHidden/>
          </w:rPr>
          <w:fldChar w:fldCharType="end"/>
        </w:r>
      </w:hyperlink>
    </w:p>
    <w:p w14:paraId="2D22EC0B" w14:textId="21038A2C"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3" w:history="1">
        <w:r w:rsidRPr="00861380">
          <w:rPr>
            <w:rStyle w:val="Hyperlink"/>
            <w:noProof/>
            <w:lang w:val="en-GB"/>
          </w:rPr>
          <w:t>Figure 26: JBA participant overview</w:t>
        </w:r>
        <w:r>
          <w:rPr>
            <w:noProof/>
            <w:webHidden/>
          </w:rPr>
          <w:tab/>
        </w:r>
        <w:r>
          <w:rPr>
            <w:noProof/>
            <w:webHidden/>
          </w:rPr>
          <w:fldChar w:fldCharType="begin"/>
        </w:r>
        <w:r>
          <w:rPr>
            <w:noProof/>
            <w:webHidden/>
          </w:rPr>
          <w:instrText xml:space="preserve"> PAGEREF _Toc46237533 \h </w:instrText>
        </w:r>
        <w:r>
          <w:rPr>
            <w:noProof/>
            <w:webHidden/>
          </w:rPr>
        </w:r>
        <w:r>
          <w:rPr>
            <w:noProof/>
            <w:webHidden/>
          </w:rPr>
          <w:fldChar w:fldCharType="separate"/>
        </w:r>
        <w:r>
          <w:rPr>
            <w:noProof/>
            <w:webHidden/>
          </w:rPr>
          <w:t>39</w:t>
        </w:r>
        <w:r>
          <w:rPr>
            <w:noProof/>
            <w:webHidden/>
          </w:rPr>
          <w:fldChar w:fldCharType="end"/>
        </w:r>
      </w:hyperlink>
    </w:p>
    <w:p w14:paraId="2FC62031" w14:textId="5F27A468"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4" w:history="1">
        <w:r w:rsidRPr="00861380">
          <w:rPr>
            <w:rStyle w:val="Hyperlink"/>
            <w:noProof/>
            <w:lang w:val="en-GB"/>
          </w:rPr>
          <w:t>Figure 27: JBA participant's detail page</w:t>
        </w:r>
        <w:r>
          <w:rPr>
            <w:noProof/>
            <w:webHidden/>
          </w:rPr>
          <w:tab/>
        </w:r>
        <w:r>
          <w:rPr>
            <w:noProof/>
            <w:webHidden/>
          </w:rPr>
          <w:fldChar w:fldCharType="begin"/>
        </w:r>
        <w:r>
          <w:rPr>
            <w:noProof/>
            <w:webHidden/>
          </w:rPr>
          <w:instrText xml:space="preserve"> PAGEREF _Toc46237534 \h </w:instrText>
        </w:r>
        <w:r>
          <w:rPr>
            <w:noProof/>
            <w:webHidden/>
          </w:rPr>
        </w:r>
        <w:r>
          <w:rPr>
            <w:noProof/>
            <w:webHidden/>
          </w:rPr>
          <w:fldChar w:fldCharType="separate"/>
        </w:r>
        <w:r>
          <w:rPr>
            <w:noProof/>
            <w:webHidden/>
          </w:rPr>
          <w:t>39</w:t>
        </w:r>
        <w:r>
          <w:rPr>
            <w:noProof/>
            <w:webHidden/>
          </w:rPr>
          <w:fldChar w:fldCharType="end"/>
        </w:r>
      </w:hyperlink>
    </w:p>
    <w:p w14:paraId="5ECDB923" w14:textId="5FA6E8BC"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5" w:history="1">
        <w:r w:rsidRPr="00861380">
          <w:rPr>
            <w:rStyle w:val="Hyperlink"/>
            <w:noProof/>
            <w:lang w:val="en-GB"/>
          </w:rPr>
          <w:t>Figure 28: Container Diagram of the OQ Test App</w:t>
        </w:r>
        <w:r>
          <w:rPr>
            <w:noProof/>
            <w:webHidden/>
          </w:rPr>
          <w:tab/>
        </w:r>
        <w:r>
          <w:rPr>
            <w:noProof/>
            <w:webHidden/>
          </w:rPr>
          <w:fldChar w:fldCharType="begin"/>
        </w:r>
        <w:r>
          <w:rPr>
            <w:noProof/>
            <w:webHidden/>
          </w:rPr>
          <w:instrText xml:space="preserve"> PAGEREF _Toc46237535 \h </w:instrText>
        </w:r>
        <w:r>
          <w:rPr>
            <w:noProof/>
            <w:webHidden/>
          </w:rPr>
        </w:r>
        <w:r>
          <w:rPr>
            <w:noProof/>
            <w:webHidden/>
          </w:rPr>
          <w:fldChar w:fldCharType="separate"/>
        </w:r>
        <w:r>
          <w:rPr>
            <w:noProof/>
            <w:webHidden/>
          </w:rPr>
          <w:t>41</w:t>
        </w:r>
        <w:r>
          <w:rPr>
            <w:noProof/>
            <w:webHidden/>
          </w:rPr>
          <w:fldChar w:fldCharType="end"/>
        </w:r>
      </w:hyperlink>
    </w:p>
    <w:p w14:paraId="15445C8B" w14:textId="22E112F3"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6" w:history="1">
        <w:r w:rsidRPr="00861380">
          <w:rPr>
            <w:rStyle w:val="Hyperlink"/>
            <w:noProof/>
            <w:lang w:val="en-GB"/>
          </w:rPr>
          <w:t>Figure 29: Component Diagram of the OQ Test App</w:t>
        </w:r>
        <w:r>
          <w:rPr>
            <w:noProof/>
            <w:webHidden/>
          </w:rPr>
          <w:tab/>
        </w:r>
        <w:r>
          <w:rPr>
            <w:noProof/>
            <w:webHidden/>
          </w:rPr>
          <w:fldChar w:fldCharType="begin"/>
        </w:r>
        <w:r>
          <w:rPr>
            <w:noProof/>
            <w:webHidden/>
          </w:rPr>
          <w:instrText xml:space="preserve"> PAGEREF _Toc46237536 \h </w:instrText>
        </w:r>
        <w:r>
          <w:rPr>
            <w:noProof/>
            <w:webHidden/>
          </w:rPr>
        </w:r>
        <w:r>
          <w:rPr>
            <w:noProof/>
            <w:webHidden/>
          </w:rPr>
          <w:fldChar w:fldCharType="separate"/>
        </w:r>
        <w:r>
          <w:rPr>
            <w:noProof/>
            <w:webHidden/>
          </w:rPr>
          <w:t>42</w:t>
        </w:r>
        <w:r>
          <w:rPr>
            <w:noProof/>
            <w:webHidden/>
          </w:rPr>
          <w:fldChar w:fldCharType="end"/>
        </w:r>
      </w:hyperlink>
    </w:p>
    <w:p w14:paraId="7A9EF864" w14:textId="72AA0FB8"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7" w:history="1">
        <w:r w:rsidRPr="00861380">
          <w:rPr>
            <w:rStyle w:val="Hyperlink"/>
            <w:noProof/>
            <w:lang w:val="en-GB"/>
          </w:rPr>
          <w:t>Figure 30: The only Scenarioo configuration</w:t>
        </w:r>
        <w:r>
          <w:rPr>
            <w:noProof/>
            <w:webHidden/>
          </w:rPr>
          <w:tab/>
        </w:r>
        <w:r>
          <w:rPr>
            <w:noProof/>
            <w:webHidden/>
          </w:rPr>
          <w:fldChar w:fldCharType="begin"/>
        </w:r>
        <w:r>
          <w:rPr>
            <w:noProof/>
            <w:webHidden/>
          </w:rPr>
          <w:instrText xml:space="preserve"> PAGEREF _Toc46237537 \h </w:instrText>
        </w:r>
        <w:r>
          <w:rPr>
            <w:noProof/>
            <w:webHidden/>
          </w:rPr>
        </w:r>
        <w:r>
          <w:rPr>
            <w:noProof/>
            <w:webHidden/>
          </w:rPr>
          <w:fldChar w:fldCharType="separate"/>
        </w:r>
        <w:r>
          <w:rPr>
            <w:noProof/>
            <w:webHidden/>
          </w:rPr>
          <w:t>42</w:t>
        </w:r>
        <w:r>
          <w:rPr>
            <w:noProof/>
            <w:webHidden/>
          </w:rPr>
          <w:fldChar w:fldCharType="end"/>
        </w:r>
      </w:hyperlink>
    </w:p>
    <w:p w14:paraId="3FAC0180" w14:textId="21A6DBDA"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8" w:history="1">
        <w:r w:rsidRPr="00861380">
          <w:rPr>
            <w:rStyle w:val="Hyperlink"/>
            <w:noProof/>
            <w:lang w:val="en-GB"/>
          </w:rPr>
          <w:t>Figure 31: Glue code in analogy to a human tester, feature files are the test scripts</w:t>
        </w:r>
        <w:r>
          <w:rPr>
            <w:noProof/>
            <w:webHidden/>
          </w:rPr>
          <w:tab/>
        </w:r>
        <w:r>
          <w:rPr>
            <w:noProof/>
            <w:webHidden/>
          </w:rPr>
          <w:fldChar w:fldCharType="begin"/>
        </w:r>
        <w:r>
          <w:rPr>
            <w:noProof/>
            <w:webHidden/>
          </w:rPr>
          <w:instrText xml:space="preserve"> PAGEREF _Toc46237538 \h </w:instrText>
        </w:r>
        <w:r>
          <w:rPr>
            <w:noProof/>
            <w:webHidden/>
          </w:rPr>
        </w:r>
        <w:r>
          <w:rPr>
            <w:noProof/>
            <w:webHidden/>
          </w:rPr>
          <w:fldChar w:fldCharType="separate"/>
        </w:r>
        <w:r>
          <w:rPr>
            <w:noProof/>
            <w:webHidden/>
          </w:rPr>
          <w:t>47</w:t>
        </w:r>
        <w:r>
          <w:rPr>
            <w:noProof/>
            <w:webHidden/>
          </w:rPr>
          <w:fldChar w:fldCharType="end"/>
        </w:r>
      </w:hyperlink>
    </w:p>
    <w:p w14:paraId="44C25800" w14:textId="010847D1"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39" w:history="1">
        <w:r w:rsidRPr="00861380">
          <w:rPr>
            <w:rStyle w:val="Hyperlink"/>
            <w:noProof/>
            <w:lang w:val="en-GB"/>
          </w:rPr>
          <w:t>Figure 32: JBA User Story Map</w:t>
        </w:r>
        <w:r>
          <w:rPr>
            <w:noProof/>
            <w:webHidden/>
          </w:rPr>
          <w:tab/>
        </w:r>
        <w:r>
          <w:rPr>
            <w:noProof/>
            <w:webHidden/>
          </w:rPr>
          <w:fldChar w:fldCharType="begin"/>
        </w:r>
        <w:r>
          <w:rPr>
            <w:noProof/>
            <w:webHidden/>
          </w:rPr>
          <w:instrText xml:space="preserve"> PAGEREF _Toc46237539 \h </w:instrText>
        </w:r>
        <w:r>
          <w:rPr>
            <w:noProof/>
            <w:webHidden/>
          </w:rPr>
        </w:r>
        <w:r>
          <w:rPr>
            <w:noProof/>
            <w:webHidden/>
          </w:rPr>
          <w:fldChar w:fldCharType="separate"/>
        </w:r>
        <w:r>
          <w:rPr>
            <w:noProof/>
            <w:webHidden/>
          </w:rPr>
          <w:t>49</w:t>
        </w:r>
        <w:r>
          <w:rPr>
            <w:noProof/>
            <w:webHidden/>
          </w:rPr>
          <w:fldChar w:fldCharType="end"/>
        </w:r>
      </w:hyperlink>
    </w:p>
    <w:p w14:paraId="6EB6E34B" w14:textId="796A2496"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0" w:history="1">
        <w:r w:rsidRPr="00861380">
          <w:rPr>
            <w:rStyle w:val="Hyperlink"/>
            <w:noProof/>
            <w:lang w:val="en-GB"/>
          </w:rPr>
          <w:t>Figure 33: Example Map for the User Story ‘Set Baseline Weight Measurement’</w:t>
        </w:r>
        <w:r>
          <w:rPr>
            <w:noProof/>
            <w:webHidden/>
          </w:rPr>
          <w:tab/>
        </w:r>
        <w:r>
          <w:rPr>
            <w:noProof/>
            <w:webHidden/>
          </w:rPr>
          <w:fldChar w:fldCharType="begin"/>
        </w:r>
        <w:r>
          <w:rPr>
            <w:noProof/>
            <w:webHidden/>
          </w:rPr>
          <w:instrText xml:space="preserve"> PAGEREF _Toc46237540 \h </w:instrText>
        </w:r>
        <w:r>
          <w:rPr>
            <w:noProof/>
            <w:webHidden/>
          </w:rPr>
        </w:r>
        <w:r>
          <w:rPr>
            <w:noProof/>
            <w:webHidden/>
          </w:rPr>
          <w:fldChar w:fldCharType="separate"/>
        </w:r>
        <w:r>
          <w:rPr>
            <w:noProof/>
            <w:webHidden/>
          </w:rPr>
          <w:t>50</w:t>
        </w:r>
        <w:r>
          <w:rPr>
            <w:noProof/>
            <w:webHidden/>
          </w:rPr>
          <w:fldChar w:fldCharType="end"/>
        </w:r>
      </w:hyperlink>
    </w:p>
    <w:p w14:paraId="793AB8A4" w14:textId="37AC0876"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1" w:history="1">
        <w:r w:rsidRPr="00861380">
          <w:rPr>
            <w:rStyle w:val="Hyperlink"/>
            <w:noProof/>
            <w:lang w:val="en-GB"/>
          </w:rPr>
          <w:t>Figure 34: Example of a JBA feature file, that is approved for OQ</w:t>
        </w:r>
        <w:r>
          <w:rPr>
            <w:noProof/>
            <w:webHidden/>
          </w:rPr>
          <w:tab/>
        </w:r>
        <w:r>
          <w:rPr>
            <w:noProof/>
            <w:webHidden/>
          </w:rPr>
          <w:fldChar w:fldCharType="begin"/>
        </w:r>
        <w:r>
          <w:rPr>
            <w:noProof/>
            <w:webHidden/>
          </w:rPr>
          <w:instrText xml:space="preserve"> PAGEREF _Toc46237541 \h </w:instrText>
        </w:r>
        <w:r>
          <w:rPr>
            <w:noProof/>
            <w:webHidden/>
          </w:rPr>
        </w:r>
        <w:r>
          <w:rPr>
            <w:noProof/>
            <w:webHidden/>
          </w:rPr>
          <w:fldChar w:fldCharType="separate"/>
        </w:r>
        <w:r>
          <w:rPr>
            <w:noProof/>
            <w:webHidden/>
          </w:rPr>
          <w:t>51</w:t>
        </w:r>
        <w:r>
          <w:rPr>
            <w:noProof/>
            <w:webHidden/>
          </w:rPr>
          <w:fldChar w:fldCharType="end"/>
        </w:r>
      </w:hyperlink>
    </w:p>
    <w:p w14:paraId="5CCA6A48" w14:textId="182041E3"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2" w:history="1">
        <w:r w:rsidRPr="00861380">
          <w:rPr>
            <w:rStyle w:val="Hyperlink"/>
            <w:noProof/>
            <w:lang w:val="en-GB"/>
          </w:rPr>
          <w:t>Figure 35: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_Toc46237542 \h </w:instrText>
        </w:r>
        <w:r>
          <w:rPr>
            <w:noProof/>
            <w:webHidden/>
          </w:rPr>
        </w:r>
        <w:r>
          <w:rPr>
            <w:noProof/>
            <w:webHidden/>
          </w:rPr>
          <w:fldChar w:fldCharType="separate"/>
        </w:r>
        <w:r>
          <w:rPr>
            <w:noProof/>
            <w:webHidden/>
          </w:rPr>
          <w:t>53</w:t>
        </w:r>
        <w:r>
          <w:rPr>
            <w:noProof/>
            <w:webHidden/>
          </w:rPr>
          <w:fldChar w:fldCharType="end"/>
        </w:r>
      </w:hyperlink>
    </w:p>
    <w:p w14:paraId="5C5C2BFD" w14:textId="27DE3DBB"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3" w:history="1">
        <w:r w:rsidRPr="00861380">
          <w:rPr>
            <w:rStyle w:val="Hyperlink"/>
            <w:noProof/>
            <w:lang w:val="en-GB"/>
          </w:rPr>
          <w:t>Figure 36: Example of how to deal with GAMP5 risk management requirements in BDD</w:t>
        </w:r>
        <w:r>
          <w:rPr>
            <w:noProof/>
            <w:webHidden/>
          </w:rPr>
          <w:tab/>
        </w:r>
        <w:r>
          <w:rPr>
            <w:noProof/>
            <w:webHidden/>
          </w:rPr>
          <w:fldChar w:fldCharType="begin"/>
        </w:r>
        <w:r>
          <w:rPr>
            <w:noProof/>
            <w:webHidden/>
          </w:rPr>
          <w:instrText xml:space="preserve"> PAGEREF _Toc46237543 \h </w:instrText>
        </w:r>
        <w:r>
          <w:rPr>
            <w:noProof/>
            <w:webHidden/>
          </w:rPr>
        </w:r>
        <w:r>
          <w:rPr>
            <w:noProof/>
            <w:webHidden/>
          </w:rPr>
          <w:fldChar w:fldCharType="separate"/>
        </w:r>
        <w:r>
          <w:rPr>
            <w:noProof/>
            <w:webHidden/>
          </w:rPr>
          <w:t>54</w:t>
        </w:r>
        <w:r>
          <w:rPr>
            <w:noProof/>
            <w:webHidden/>
          </w:rPr>
          <w:fldChar w:fldCharType="end"/>
        </w:r>
      </w:hyperlink>
    </w:p>
    <w:p w14:paraId="57106EF6" w14:textId="6454D755"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4" w:history="1">
        <w:r w:rsidRPr="00861380">
          <w:rPr>
            <w:rStyle w:val="Hyperlink"/>
            <w:noProof/>
            <w:lang w:val="en-GB"/>
          </w:rPr>
          <w:t>Figure 37: Feature file with a reference in the specification brief to the underlying legal basis</w:t>
        </w:r>
        <w:r>
          <w:rPr>
            <w:noProof/>
            <w:webHidden/>
          </w:rPr>
          <w:tab/>
        </w:r>
        <w:r>
          <w:rPr>
            <w:noProof/>
            <w:webHidden/>
          </w:rPr>
          <w:fldChar w:fldCharType="begin"/>
        </w:r>
        <w:r>
          <w:rPr>
            <w:noProof/>
            <w:webHidden/>
          </w:rPr>
          <w:instrText xml:space="preserve"> PAGEREF _Toc46237544 \h </w:instrText>
        </w:r>
        <w:r>
          <w:rPr>
            <w:noProof/>
            <w:webHidden/>
          </w:rPr>
        </w:r>
        <w:r>
          <w:rPr>
            <w:noProof/>
            <w:webHidden/>
          </w:rPr>
          <w:fldChar w:fldCharType="separate"/>
        </w:r>
        <w:r>
          <w:rPr>
            <w:noProof/>
            <w:webHidden/>
          </w:rPr>
          <w:t>55</w:t>
        </w:r>
        <w:r>
          <w:rPr>
            <w:noProof/>
            <w:webHidden/>
          </w:rPr>
          <w:fldChar w:fldCharType="end"/>
        </w:r>
      </w:hyperlink>
    </w:p>
    <w:p w14:paraId="2C7DBC58" w14:textId="00B6DD54"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5" w:history="1">
        <w:r w:rsidRPr="00861380">
          <w:rPr>
            <w:rStyle w:val="Hyperlink"/>
            <w:noProof/>
            <w:lang w:val="en-GB"/>
          </w:rPr>
          <w:t>Figure 38: Feature file approval and document history</w:t>
        </w:r>
        <w:r>
          <w:rPr>
            <w:noProof/>
            <w:webHidden/>
          </w:rPr>
          <w:tab/>
        </w:r>
        <w:r>
          <w:rPr>
            <w:noProof/>
            <w:webHidden/>
          </w:rPr>
          <w:fldChar w:fldCharType="begin"/>
        </w:r>
        <w:r>
          <w:rPr>
            <w:noProof/>
            <w:webHidden/>
          </w:rPr>
          <w:instrText xml:space="preserve"> PAGEREF _Toc46237545 \h </w:instrText>
        </w:r>
        <w:r>
          <w:rPr>
            <w:noProof/>
            <w:webHidden/>
          </w:rPr>
        </w:r>
        <w:r>
          <w:rPr>
            <w:noProof/>
            <w:webHidden/>
          </w:rPr>
          <w:fldChar w:fldCharType="separate"/>
        </w:r>
        <w:r>
          <w:rPr>
            <w:noProof/>
            <w:webHidden/>
          </w:rPr>
          <w:t>56</w:t>
        </w:r>
        <w:r>
          <w:rPr>
            <w:noProof/>
            <w:webHidden/>
          </w:rPr>
          <w:fldChar w:fldCharType="end"/>
        </w:r>
      </w:hyperlink>
    </w:p>
    <w:p w14:paraId="6EAF41CD" w14:textId="0C926EC8"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6" w:history="1">
        <w:r w:rsidRPr="00861380">
          <w:rPr>
            <w:rStyle w:val="Hyperlink"/>
            <w:noProof/>
            <w:lang w:val="en-GB"/>
          </w:rPr>
          <w:t>Figure 39: Configuration of the Cucumber Test Runner</w:t>
        </w:r>
        <w:r>
          <w:rPr>
            <w:noProof/>
            <w:webHidden/>
          </w:rPr>
          <w:tab/>
        </w:r>
        <w:r>
          <w:rPr>
            <w:noProof/>
            <w:webHidden/>
          </w:rPr>
          <w:fldChar w:fldCharType="begin"/>
        </w:r>
        <w:r>
          <w:rPr>
            <w:noProof/>
            <w:webHidden/>
          </w:rPr>
          <w:instrText xml:space="preserve"> PAGEREF _Toc46237546 \h </w:instrText>
        </w:r>
        <w:r>
          <w:rPr>
            <w:noProof/>
            <w:webHidden/>
          </w:rPr>
        </w:r>
        <w:r>
          <w:rPr>
            <w:noProof/>
            <w:webHidden/>
          </w:rPr>
          <w:fldChar w:fldCharType="separate"/>
        </w:r>
        <w:r>
          <w:rPr>
            <w:noProof/>
            <w:webHidden/>
          </w:rPr>
          <w:t>56</w:t>
        </w:r>
        <w:r>
          <w:rPr>
            <w:noProof/>
            <w:webHidden/>
          </w:rPr>
          <w:fldChar w:fldCharType="end"/>
        </w:r>
      </w:hyperlink>
    </w:p>
    <w:p w14:paraId="547C3A66" w14:textId="1AD4FDF8"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7" w:history="1">
        <w:r w:rsidRPr="00861380">
          <w:rPr>
            <w:rStyle w:val="Hyperlink"/>
            <w:noProof/>
            <w:lang w:val="en-GB"/>
          </w:rPr>
          <w:t>Figure 40: Scenarioo visualization of a step whose StepDef contained only an empty method</w:t>
        </w:r>
        <w:r>
          <w:rPr>
            <w:noProof/>
            <w:webHidden/>
          </w:rPr>
          <w:tab/>
        </w:r>
        <w:r>
          <w:rPr>
            <w:noProof/>
            <w:webHidden/>
          </w:rPr>
          <w:fldChar w:fldCharType="begin"/>
        </w:r>
        <w:r>
          <w:rPr>
            <w:noProof/>
            <w:webHidden/>
          </w:rPr>
          <w:instrText xml:space="preserve"> PAGEREF _Toc46237547 \h </w:instrText>
        </w:r>
        <w:r>
          <w:rPr>
            <w:noProof/>
            <w:webHidden/>
          </w:rPr>
        </w:r>
        <w:r>
          <w:rPr>
            <w:noProof/>
            <w:webHidden/>
          </w:rPr>
          <w:fldChar w:fldCharType="separate"/>
        </w:r>
        <w:r>
          <w:rPr>
            <w:noProof/>
            <w:webHidden/>
          </w:rPr>
          <w:t>57</w:t>
        </w:r>
        <w:r>
          <w:rPr>
            <w:noProof/>
            <w:webHidden/>
          </w:rPr>
          <w:fldChar w:fldCharType="end"/>
        </w:r>
      </w:hyperlink>
    </w:p>
    <w:p w14:paraId="3CD94EAB" w14:textId="7ACF0EF0"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8" w:history="1">
        <w:r w:rsidRPr="00861380">
          <w:rPr>
            <w:rStyle w:val="Hyperlink"/>
            <w:noProof/>
            <w:lang w:val="en-GB"/>
          </w:rPr>
          <w:t>Figure 41: Hook, which is responsible for taking and saving the screenshots</w:t>
        </w:r>
        <w:r>
          <w:rPr>
            <w:noProof/>
            <w:webHidden/>
          </w:rPr>
          <w:tab/>
        </w:r>
        <w:r>
          <w:rPr>
            <w:noProof/>
            <w:webHidden/>
          </w:rPr>
          <w:fldChar w:fldCharType="begin"/>
        </w:r>
        <w:r>
          <w:rPr>
            <w:noProof/>
            <w:webHidden/>
          </w:rPr>
          <w:instrText xml:space="preserve"> PAGEREF _Toc46237548 \h </w:instrText>
        </w:r>
        <w:r>
          <w:rPr>
            <w:noProof/>
            <w:webHidden/>
          </w:rPr>
        </w:r>
        <w:r>
          <w:rPr>
            <w:noProof/>
            <w:webHidden/>
          </w:rPr>
          <w:fldChar w:fldCharType="separate"/>
        </w:r>
        <w:r>
          <w:rPr>
            <w:noProof/>
            <w:webHidden/>
          </w:rPr>
          <w:t>57</w:t>
        </w:r>
        <w:r>
          <w:rPr>
            <w:noProof/>
            <w:webHidden/>
          </w:rPr>
          <w:fldChar w:fldCharType="end"/>
        </w:r>
      </w:hyperlink>
    </w:p>
    <w:p w14:paraId="77ABDA5F" w14:textId="1F801F06"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49" w:history="1">
        <w:r w:rsidRPr="00861380">
          <w:rPr>
            <w:rStyle w:val="Hyperlink"/>
            <w:noProof/>
            <w:lang w:val="en-GB"/>
          </w:rPr>
          <w:t>Figure 42: Different runs that can be viewed in Scenarioo</w:t>
        </w:r>
        <w:r>
          <w:rPr>
            <w:noProof/>
            <w:webHidden/>
          </w:rPr>
          <w:tab/>
        </w:r>
        <w:r>
          <w:rPr>
            <w:noProof/>
            <w:webHidden/>
          </w:rPr>
          <w:fldChar w:fldCharType="begin"/>
        </w:r>
        <w:r>
          <w:rPr>
            <w:noProof/>
            <w:webHidden/>
          </w:rPr>
          <w:instrText xml:space="preserve"> PAGEREF _Toc46237549 \h </w:instrText>
        </w:r>
        <w:r>
          <w:rPr>
            <w:noProof/>
            <w:webHidden/>
          </w:rPr>
        </w:r>
        <w:r>
          <w:rPr>
            <w:noProof/>
            <w:webHidden/>
          </w:rPr>
          <w:fldChar w:fldCharType="separate"/>
        </w:r>
        <w:r>
          <w:rPr>
            <w:noProof/>
            <w:webHidden/>
          </w:rPr>
          <w:t>58</w:t>
        </w:r>
        <w:r>
          <w:rPr>
            <w:noProof/>
            <w:webHidden/>
          </w:rPr>
          <w:fldChar w:fldCharType="end"/>
        </w:r>
      </w:hyperlink>
    </w:p>
    <w:p w14:paraId="16E57011" w14:textId="4E2B46F0"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50" w:history="1">
        <w:r w:rsidRPr="00861380">
          <w:rPr>
            <w:rStyle w:val="Hyperlink"/>
            <w:noProof/>
            <w:lang w:val="en-GB"/>
          </w:rPr>
          <w:t>Figure 43: Feature overview in Scenarioo</w:t>
        </w:r>
        <w:r>
          <w:rPr>
            <w:noProof/>
            <w:webHidden/>
          </w:rPr>
          <w:tab/>
        </w:r>
        <w:r>
          <w:rPr>
            <w:noProof/>
            <w:webHidden/>
          </w:rPr>
          <w:fldChar w:fldCharType="begin"/>
        </w:r>
        <w:r>
          <w:rPr>
            <w:noProof/>
            <w:webHidden/>
          </w:rPr>
          <w:instrText xml:space="preserve"> PAGEREF _Toc46237550 \h </w:instrText>
        </w:r>
        <w:r>
          <w:rPr>
            <w:noProof/>
            <w:webHidden/>
          </w:rPr>
        </w:r>
        <w:r>
          <w:rPr>
            <w:noProof/>
            <w:webHidden/>
          </w:rPr>
          <w:fldChar w:fldCharType="separate"/>
        </w:r>
        <w:r>
          <w:rPr>
            <w:noProof/>
            <w:webHidden/>
          </w:rPr>
          <w:t>59</w:t>
        </w:r>
        <w:r>
          <w:rPr>
            <w:noProof/>
            <w:webHidden/>
          </w:rPr>
          <w:fldChar w:fldCharType="end"/>
        </w:r>
      </w:hyperlink>
    </w:p>
    <w:p w14:paraId="7B08F1E5" w14:textId="7E34033B"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51" w:history="1">
        <w:r w:rsidRPr="00861380">
          <w:rPr>
            <w:rStyle w:val="Hyperlink"/>
            <w:noProof/>
            <w:lang w:val="en-GB"/>
          </w:rPr>
          <w:t>Figure 44: Overview of all scenarios of a feature</w:t>
        </w:r>
        <w:r>
          <w:rPr>
            <w:noProof/>
            <w:webHidden/>
          </w:rPr>
          <w:tab/>
        </w:r>
        <w:r>
          <w:rPr>
            <w:noProof/>
            <w:webHidden/>
          </w:rPr>
          <w:fldChar w:fldCharType="begin"/>
        </w:r>
        <w:r>
          <w:rPr>
            <w:noProof/>
            <w:webHidden/>
          </w:rPr>
          <w:instrText xml:space="preserve"> PAGEREF _Toc46237551 \h </w:instrText>
        </w:r>
        <w:r>
          <w:rPr>
            <w:noProof/>
            <w:webHidden/>
          </w:rPr>
        </w:r>
        <w:r>
          <w:rPr>
            <w:noProof/>
            <w:webHidden/>
          </w:rPr>
          <w:fldChar w:fldCharType="separate"/>
        </w:r>
        <w:r>
          <w:rPr>
            <w:noProof/>
            <w:webHidden/>
          </w:rPr>
          <w:t>59</w:t>
        </w:r>
        <w:r>
          <w:rPr>
            <w:noProof/>
            <w:webHidden/>
          </w:rPr>
          <w:fldChar w:fldCharType="end"/>
        </w:r>
      </w:hyperlink>
    </w:p>
    <w:p w14:paraId="2134E776" w14:textId="734E6901"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52" w:history="1">
        <w:r w:rsidRPr="00861380">
          <w:rPr>
            <w:rStyle w:val="Hyperlink"/>
            <w:noProof/>
            <w:lang w:val="en-GB"/>
          </w:rPr>
          <w:t>Figure 45: Indication of the testing extend to control the test coverage of the test runner</w:t>
        </w:r>
        <w:r>
          <w:rPr>
            <w:noProof/>
            <w:webHidden/>
          </w:rPr>
          <w:tab/>
        </w:r>
        <w:r>
          <w:rPr>
            <w:noProof/>
            <w:webHidden/>
          </w:rPr>
          <w:fldChar w:fldCharType="begin"/>
        </w:r>
        <w:r>
          <w:rPr>
            <w:noProof/>
            <w:webHidden/>
          </w:rPr>
          <w:instrText xml:space="preserve"> PAGEREF _Toc46237552 \h </w:instrText>
        </w:r>
        <w:r>
          <w:rPr>
            <w:noProof/>
            <w:webHidden/>
          </w:rPr>
        </w:r>
        <w:r>
          <w:rPr>
            <w:noProof/>
            <w:webHidden/>
          </w:rPr>
          <w:fldChar w:fldCharType="separate"/>
        </w:r>
        <w:r>
          <w:rPr>
            <w:noProof/>
            <w:webHidden/>
          </w:rPr>
          <w:t>60</w:t>
        </w:r>
        <w:r>
          <w:rPr>
            <w:noProof/>
            <w:webHidden/>
          </w:rPr>
          <w:fldChar w:fldCharType="end"/>
        </w:r>
      </w:hyperlink>
    </w:p>
    <w:p w14:paraId="05A06AB8" w14:textId="0EC5BA7D"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r:id="rId129" w:anchor="_Toc46237553" w:history="1">
        <w:r w:rsidRPr="00861380">
          <w:rPr>
            <w:rStyle w:val="Hyperlink"/>
            <w:noProof/>
            <w:lang w:val="en-GB"/>
          </w:rPr>
          <w:t>Figure 46: Step overview of one scenario</w:t>
        </w:r>
        <w:r>
          <w:rPr>
            <w:noProof/>
            <w:webHidden/>
          </w:rPr>
          <w:tab/>
        </w:r>
        <w:r>
          <w:rPr>
            <w:noProof/>
            <w:webHidden/>
          </w:rPr>
          <w:fldChar w:fldCharType="begin"/>
        </w:r>
        <w:r>
          <w:rPr>
            <w:noProof/>
            <w:webHidden/>
          </w:rPr>
          <w:instrText xml:space="preserve"> PAGEREF _Toc46237553 \h </w:instrText>
        </w:r>
        <w:r>
          <w:rPr>
            <w:noProof/>
            <w:webHidden/>
          </w:rPr>
        </w:r>
        <w:r>
          <w:rPr>
            <w:noProof/>
            <w:webHidden/>
          </w:rPr>
          <w:fldChar w:fldCharType="separate"/>
        </w:r>
        <w:r>
          <w:rPr>
            <w:noProof/>
            <w:webHidden/>
          </w:rPr>
          <w:t>61</w:t>
        </w:r>
        <w:r>
          <w:rPr>
            <w:noProof/>
            <w:webHidden/>
          </w:rPr>
          <w:fldChar w:fldCharType="end"/>
        </w:r>
      </w:hyperlink>
    </w:p>
    <w:p w14:paraId="762AC7F1" w14:textId="71C84120"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54" w:history="1">
        <w:r w:rsidRPr="00861380">
          <w:rPr>
            <w:rStyle w:val="Hyperlink"/>
            <w:noProof/>
            <w:lang w:val="en-GB"/>
          </w:rPr>
          <w:t>Figure 47: Detail view of a step</w:t>
        </w:r>
        <w:r>
          <w:rPr>
            <w:noProof/>
            <w:webHidden/>
          </w:rPr>
          <w:tab/>
        </w:r>
        <w:r>
          <w:rPr>
            <w:noProof/>
            <w:webHidden/>
          </w:rPr>
          <w:fldChar w:fldCharType="begin"/>
        </w:r>
        <w:r>
          <w:rPr>
            <w:noProof/>
            <w:webHidden/>
          </w:rPr>
          <w:instrText xml:space="preserve"> PAGEREF _Toc46237554 \h </w:instrText>
        </w:r>
        <w:r>
          <w:rPr>
            <w:noProof/>
            <w:webHidden/>
          </w:rPr>
        </w:r>
        <w:r>
          <w:rPr>
            <w:noProof/>
            <w:webHidden/>
          </w:rPr>
          <w:fldChar w:fldCharType="separate"/>
        </w:r>
        <w:r>
          <w:rPr>
            <w:noProof/>
            <w:webHidden/>
          </w:rPr>
          <w:t>62</w:t>
        </w:r>
        <w:r>
          <w:rPr>
            <w:noProof/>
            <w:webHidden/>
          </w:rPr>
          <w:fldChar w:fldCharType="end"/>
        </w:r>
      </w:hyperlink>
    </w:p>
    <w:p w14:paraId="6245641B" w14:textId="661EC0CA"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55" w:history="1">
        <w:r w:rsidRPr="00861380">
          <w:rPr>
            <w:rStyle w:val="Hyperlink"/>
            <w:noProof/>
            <w:lang w:val="en-GB"/>
          </w:rPr>
          <w:t>Figure 48: Adaptations in the specification brief due to the addition of a new requirement</w:t>
        </w:r>
        <w:r>
          <w:rPr>
            <w:noProof/>
            <w:webHidden/>
          </w:rPr>
          <w:tab/>
        </w:r>
        <w:r>
          <w:rPr>
            <w:noProof/>
            <w:webHidden/>
          </w:rPr>
          <w:fldChar w:fldCharType="begin"/>
        </w:r>
        <w:r>
          <w:rPr>
            <w:noProof/>
            <w:webHidden/>
          </w:rPr>
          <w:instrText xml:space="preserve"> PAGEREF _Toc46237555 \h </w:instrText>
        </w:r>
        <w:r>
          <w:rPr>
            <w:noProof/>
            <w:webHidden/>
          </w:rPr>
        </w:r>
        <w:r>
          <w:rPr>
            <w:noProof/>
            <w:webHidden/>
          </w:rPr>
          <w:fldChar w:fldCharType="separate"/>
        </w:r>
        <w:r>
          <w:rPr>
            <w:noProof/>
            <w:webHidden/>
          </w:rPr>
          <w:t>63</w:t>
        </w:r>
        <w:r>
          <w:rPr>
            <w:noProof/>
            <w:webHidden/>
          </w:rPr>
          <w:fldChar w:fldCharType="end"/>
        </w:r>
      </w:hyperlink>
    </w:p>
    <w:p w14:paraId="1B1E4DE1" w14:textId="747DC144" w:rsidR="00AC5BAE" w:rsidRDefault="00AC5BAE">
      <w:pPr>
        <w:pStyle w:val="TableofFigures"/>
        <w:tabs>
          <w:tab w:val="right" w:leader="dot" w:pos="9628"/>
        </w:tabs>
        <w:rPr>
          <w:rFonts w:asciiTheme="minorHAnsi" w:eastAsiaTheme="minorEastAsia" w:hAnsiTheme="minorHAnsi" w:cstheme="minorBidi"/>
          <w:noProof/>
          <w:szCs w:val="22"/>
          <w:lang w:val="en-GB" w:eastAsia="en-GB"/>
        </w:rPr>
      </w:pPr>
      <w:hyperlink w:anchor="_Toc46237556" w:history="1">
        <w:r w:rsidRPr="00861380">
          <w:rPr>
            <w:rStyle w:val="Hyperlink"/>
            <w:noProof/>
            <w:lang w:val="en-GB"/>
          </w:rPr>
          <w:t>Figure 49: Call of the Chrome Web Driver to perform the tests in Chrome.</w:t>
        </w:r>
        <w:r>
          <w:rPr>
            <w:noProof/>
            <w:webHidden/>
          </w:rPr>
          <w:tab/>
        </w:r>
        <w:r>
          <w:rPr>
            <w:noProof/>
            <w:webHidden/>
          </w:rPr>
          <w:fldChar w:fldCharType="begin"/>
        </w:r>
        <w:r>
          <w:rPr>
            <w:noProof/>
            <w:webHidden/>
          </w:rPr>
          <w:instrText xml:space="preserve"> PAGEREF _Toc46237556 \h </w:instrText>
        </w:r>
        <w:r>
          <w:rPr>
            <w:noProof/>
            <w:webHidden/>
          </w:rPr>
        </w:r>
        <w:r>
          <w:rPr>
            <w:noProof/>
            <w:webHidden/>
          </w:rPr>
          <w:fldChar w:fldCharType="separate"/>
        </w:r>
        <w:r>
          <w:rPr>
            <w:noProof/>
            <w:webHidden/>
          </w:rPr>
          <w:t>69</w:t>
        </w:r>
        <w:r>
          <w:rPr>
            <w:noProof/>
            <w:webHidden/>
          </w:rPr>
          <w:fldChar w:fldCharType="end"/>
        </w:r>
      </w:hyperlink>
    </w:p>
    <w:p w14:paraId="17D483C6" w14:textId="7A169A4B" w:rsidR="00723BB2" w:rsidRDefault="00723BB2" w:rsidP="00696A18">
      <w:pPr>
        <w:rPr>
          <w:lang w:val="en-GB"/>
        </w:rPr>
      </w:pPr>
      <w:r w:rsidRPr="00CC5315">
        <w:rPr>
          <w:lang w:val="en-GB"/>
        </w:rPr>
        <w:fldChar w:fldCharType="end"/>
      </w:r>
    </w:p>
    <w:p w14:paraId="63D047E8" w14:textId="77777777" w:rsidR="00B34F32" w:rsidRPr="00CC5315" w:rsidRDefault="00B34F32" w:rsidP="00696A18">
      <w:pPr>
        <w:rPr>
          <w:lang w:val="en-GB"/>
        </w:rPr>
      </w:pPr>
    </w:p>
    <w:p w14:paraId="4ECFF967" w14:textId="77777777" w:rsidR="0005516E" w:rsidRPr="00CC5315" w:rsidRDefault="00F57DC7" w:rsidP="00696A18">
      <w:pPr>
        <w:rPr>
          <w:lang w:val="en-GB"/>
        </w:rPr>
      </w:pPr>
      <w:r w:rsidRPr="00CC5315">
        <w:rPr>
          <w:lang w:val="en-GB"/>
        </w:rPr>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 xml:space="preserve">r Nagy and Seb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BDD in Action – Behavior-Driven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Kamil Nicieja</w:t>
      </w:r>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416" w:name="_Toc46067115"/>
      <w:bookmarkStart w:id="417" w:name="_Toc46217174"/>
      <w:r w:rsidRPr="00CC5315">
        <w:rPr>
          <w:lang w:val="en-GB"/>
        </w:rPr>
        <w:lastRenderedPageBreak/>
        <w:t>List of Tables</w:t>
      </w:r>
      <w:bookmarkEnd w:id="416"/>
      <w:bookmarkEnd w:id="417"/>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DD41B1">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418" w:name="_Toc46067116"/>
      <w:bookmarkStart w:id="419" w:name="_Toc46217175"/>
      <w:r w:rsidRPr="00CC5315">
        <w:rPr>
          <w:lang w:val="en-GB"/>
        </w:rPr>
        <w:lastRenderedPageBreak/>
        <w:t xml:space="preserve">List of </w:t>
      </w:r>
      <w:r w:rsidRPr="00CC5315">
        <w:rPr>
          <w:rStyle w:val="hps"/>
          <w:lang w:val="en-GB"/>
        </w:rPr>
        <w:t>Abbreviations</w:t>
      </w:r>
      <w:bookmarkEnd w:id="418"/>
      <w:bookmarkEnd w:id="419"/>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CC5315" w14:paraId="1017E544" w14:textId="77777777" w:rsidTr="00AC4246">
        <w:tc>
          <w:tcPr>
            <w:tcW w:w="876" w:type="pct"/>
          </w:tcPr>
          <w:p w14:paraId="41799B81" w14:textId="77777777" w:rsidR="00DB49D1" w:rsidRPr="00E41D83" w:rsidRDefault="00DB49D1" w:rsidP="008F5DB7">
            <w:pPr>
              <w:jc w:val="left"/>
              <w:rPr>
                <w:b/>
                <w:bCs/>
                <w:lang w:val="en-GB"/>
              </w:rPr>
            </w:pPr>
            <w:r w:rsidRPr="00E41D83">
              <w:rPr>
                <w:b/>
                <w:bCs/>
                <w:lang w:val="en-GB"/>
              </w:rPr>
              <w:t>Abbreviation</w:t>
            </w:r>
          </w:p>
        </w:tc>
        <w:tc>
          <w:tcPr>
            <w:tcW w:w="4124" w:type="pct"/>
          </w:tcPr>
          <w:p w14:paraId="714F73BC" w14:textId="77777777" w:rsidR="00DB49D1" w:rsidRPr="00E41D83" w:rsidRDefault="00DB49D1" w:rsidP="008F5DB7">
            <w:pPr>
              <w:jc w:val="left"/>
              <w:rPr>
                <w:b/>
                <w:bCs/>
                <w:lang w:val="en-GB"/>
              </w:rPr>
            </w:pPr>
            <w:r w:rsidRPr="00E41D83">
              <w:rPr>
                <w:b/>
                <w:bCs/>
                <w:lang w:val="en-GB"/>
              </w:rPr>
              <w:t>Description</w:t>
            </w:r>
          </w:p>
        </w:tc>
      </w:tr>
      <w:tr w:rsidR="00793BF0" w:rsidRPr="00CC5315" w14:paraId="51993F21" w14:textId="77777777" w:rsidTr="00AC4246">
        <w:tc>
          <w:tcPr>
            <w:tcW w:w="876" w:type="pct"/>
          </w:tcPr>
          <w:p w14:paraId="51E5F5FA" w14:textId="49AF174B" w:rsidR="00793BF0" w:rsidRPr="00793BF0" w:rsidRDefault="00793BF0" w:rsidP="008F5DB7">
            <w:pPr>
              <w:jc w:val="left"/>
            </w:pPr>
            <w:r>
              <w:t>AI</w:t>
            </w:r>
          </w:p>
        </w:tc>
        <w:tc>
          <w:tcPr>
            <w:tcW w:w="4124" w:type="pct"/>
          </w:tcPr>
          <w:p w14:paraId="7E1A4A17" w14:textId="62BC7C8F" w:rsidR="00793BF0" w:rsidRPr="00793BF0" w:rsidRDefault="00793BF0" w:rsidP="008F5DB7">
            <w:pPr>
              <w:jc w:val="left"/>
            </w:pPr>
            <w:r>
              <w:t>Artificial Intelligence</w:t>
            </w:r>
          </w:p>
        </w:tc>
      </w:tr>
      <w:tr w:rsidR="00AC4246" w:rsidRPr="00CC5315" w14:paraId="64149B82" w14:textId="77777777" w:rsidTr="00AC4246">
        <w:tc>
          <w:tcPr>
            <w:tcW w:w="876" w:type="pct"/>
          </w:tcPr>
          <w:p w14:paraId="7C52CF3C" w14:textId="2B0CB46A" w:rsidR="00AC4246" w:rsidRPr="00AC4246" w:rsidRDefault="00AC4246" w:rsidP="008F5DB7">
            <w:pPr>
              <w:jc w:val="left"/>
              <w:rPr>
                <w:lang w:val="en-CH"/>
              </w:rPr>
            </w:pPr>
            <w:r>
              <w:rPr>
                <w:lang w:val="en-CH"/>
              </w:rPr>
              <w:t>API</w:t>
            </w:r>
          </w:p>
        </w:tc>
        <w:tc>
          <w:tcPr>
            <w:tcW w:w="4124" w:type="pct"/>
          </w:tcPr>
          <w:p w14:paraId="0FE5204B" w14:textId="1E9A6883" w:rsidR="00AC4246" w:rsidRDefault="00AC4246" w:rsidP="008F5DB7">
            <w:pPr>
              <w:jc w:val="left"/>
            </w:pPr>
            <w:r>
              <w:rPr>
                <w:lang w:val="en-CH"/>
              </w:rPr>
              <w:t>Application Programming Interface</w:t>
            </w:r>
          </w:p>
        </w:tc>
      </w:tr>
      <w:tr w:rsidR="00DB49D1" w:rsidRPr="00E11B20" w14:paraId="0B03E078" w14:textId="77777777" w:rsidTr="00AC4246">
        <w:tc>
          <w:tcPr>
            <w:tcW w:w="876" w:type="pct"/>
          </w:tcPr>
          <w:p w14:paraId="7FC31FD1" w14:textId="77777777" w:rsidR="00DB49D1" w:rsidRPr="00CC5315" w:rsidRDefault="00DB49D1" w:rsidP="008F5DB7">
            <w:pPr>
              <w:jc w:val="left"/>
              <w:rPr>
                <w:lang w:val="en-GB"/>
              </w:rPr>
            </w:pPr>
            <w:r w:rsidRPr="00CC5315">
              <w:rPr>
                <w:lang w:val="en-GB"/>
              </w:rPr>
              <w:t>BDD</w:t>
            </w:r>
          </w:p>
        </w:tc>
        <w:tc>
          <w:tcPr>
            <w:tcW w:w="4124" w:type="pct"/>
          </w:tcPr>
          <w:p w14:paraId="7BA88504" w14:textId="22FB32AA" w:rsidR="008F5DB7" w:rsidRPr="00CC5315" w:rsidRDefault="008F5DB7" w:rsidP="008F5DB7">
            <w:pPr>
              <w:jc w:val="left"/>
              <w:rPr>
                <w:lang w:val="en-GB"/>
              </w:rPr>
            </w:pPr>
            <w:r w:rsidRPr="00CC5315">
              <w:rPr>
                <w:lang w:val="en-GB"/>
              </w:rPr>
              <w:t>Behaviour Driven Development:</w:t>
            </w:r>
          </w:p>
        </w:tc>
      </w:tr>
      <w:tr w:rsidR="00044B0D" w:rsidRPr="00CC5315" w14:paraId="493F1BCD" w14:textId="77777777" w:rsidTr="00AC4246">
        <w:tc>
          <w:tcPr>
            <w:tcW w:w="876" w:type="pct"/>
          </w:tcPr>
          <w:p w14:paraId="73CE3DA6" w14:textId="151A6E21" w:rsidR="00044B0D" w:rsidRPr="00CC5315" w:rsidRDefault="00044B0D" w:rsidP="008F5DB7">
            <w:pPr>
              <w:jc w:val="left"/>
              <w:rPr>
                <w:lang w:val="en-GB"/>
              </w:rPr>
            </w:pPr>
            <w:r w:rsidRPr="00CC5315">
              <w:rPr>
                <w:lang w:val="en-GB"/>
              </w:rPr>
              <w:t>CSV</w:t>
            </w:r>
          </w:p>
        </w:tc>
        <w:tc>
          <w:tcPr>
            <w:tcW w:w="4124" w:type="pct"/>
          </w:tcPr>
          <w:p w14:paraId="4A2003D0" w14:textId="48D87A96" w:rsidR="00044B0D" w:rsidRPr="006C5F22" w:rsidRDefault="006C5F22" w:rsidP="008F5DB7">
            <w:pPr>
              <w:jc w:val="left"/>
              <w:rPr>
                <w:lang w:val="en-CH"/>
              </w:rPr>
            </w:pPr>
            <w:r>
              <w:rPr>
                <w:lang w:val="en-CH"/>
              </w:rPr>
              <w:t>Computerised System Validation</w:t>
            </w:r>
          </w:p>
        </w:tc>
      </w:tr>
      <w:tr w:rsidR="009A7025" w:rsidRPr="00FE28CA" w14:paraId="5A3FFBE0" w14:textId="77777777" w:rsidTr="00AC4246">
        <w:tc>
          <w:tcPr>
            <w:tcW w:w="876" w:type="pct"/>
          </w:tcPr>
          <w:p w14:paraId="73549030" w14:textId="6E26064D" w:rsidR="009A7025" w:rsidRPr="009A7025" w:rsidRDefault="009A7025" w:rsidP="008F5DB7">
            <w:pPr>
              <w:jc w:val="left"/>
            </w:pPr>
            <w:r>
              <w:t>DOM</w:t>
            </w:r>
          </w:p>
        </w:tc>
        <w:tc>
          <w:tcPr>
            <w:tcW w:w="4124" w:type="pct"/>
          </w:tcPr>
          <w:p w14:paraId="0E2C72E2" w14:textId="38C874FC" w:rsidR="009A7025" w:rsidRPr="006C5F22" w:rsidRDefault="006C5F22" w:rsidP="008F5DB7">
            <w:pPr>
              <w:jc w:val="left"/>
              <w:rPr>
                <w:lang w:val="en-CH"/>
              </w:rPr>
            </w:pPr>
            <w:r>
              <w:rPr>
                <w:lang w:val="en-CH"/>
              </w:rPr>
              <w:t>Document Object Model</w:t>
            </w:r>
          </w:p>
        </w:tc>
      </w:tr>
      <w:tr w:rsidR="006C64CD" w:rsidRPr="00BF4588" w14:paraId="7BE53833" w14:textId="77777777" w:rsidTr="00AC4246">
        <w:tc>
          <w:tcPr>
            <w:tcW w:w="876" w:type="pct"/>
          </w:tcPr>
          <w:p w14:paraId="33050C3F" w14:textId="10717643" w:rsidR="006C64CD" w:rsidRPr="00CC5315" w:rsidRDefault="006C64CD" w:rsidP="008F5DB7">
            <w:pPr>
              <w:jc w:val="left"/>
              <w:rPr>
                <w:lang w:val="en-GB"/>
              </w:rPr>
            </w:pPr>
            <w:r w:rsidRPr="00CC5315">
              <w:rPr>
                <w:lang w:val="en-GB"/>
              </w:rPr>
              <w:t>FDA</w:t>
            </w:r>
          </w:p>
        </w:tc>
        <w:tc>
          <w:tcPr>
            <w:tcW w:w="4124" w:type="pct"/>
          </w:tcPr>
          <w:p w14:paraId="63B39843" w14:textId="6C710B54" w:rsidR="006C64CD" w:rsidRPr="00CC5315" w:rsidRDefault="006C64CD" w:rsidP="008F5DB7">
            <w:pPr>
              <w:jc w:val="left"/>
              <w:rPr>
                <w:lang w:val="en-GB"/>
              </w:rPr>
            </w:pPr>
            <w:r w:rsidRPr="00CC5315">
              <w:rPr>
                <w:lang w:val="en-GB"/>
              </w:rPr>
              <w:t>U.S. Food and Drug Administration</w:t>
            </w:r>
          </w:p>
        </w:tc>
      </w:tr>
      <w:tr w:rsidR="00221C63" w:rsidRPr="00CC5315" w14:paraId="404B21AD" w14:textId="77777777" w:rsidTr="00AC4246">
        <w:tc>
          <w:tcPr>
            <w:tcW w:w="876" w:type="pct"/>
          </w:tcPr>
          <w:p w14:paraId="5D52B717" w14:textId="0E35E59E" w:rsidR="00221C63" w:rsidRPr="00221C63" w:rsidRDefault="00221C63" w:rsidP="008F5DB7">
            <w:pPr>
              <w:jc w:val="left"/>
            </w:pPr>
            <w:r>
              <w:t>FRA</w:t>
            </w:r>
          </w:p>
        </w:tc>
        <w:tc>
          <w:tcPr>
            <w:tcW w:w="4124" w:type="pct"/>
          </w:tcPr>
          <w:p w14:paraId="4946E850" w14:textId="670C9C5B" w:rsidR="00221C63" w:rsidRPr="006C5F22" w:rsidRDefault="006C5F22" w:rsidP="008F5DB7">
            <w:pPr>
              <w:jc w:val="left"/>
              <w:rPr>
                <w:lang w:val="en-CH"/>
              </w:rPr>
            </w:pPr>
            <w:r>
              <w:rPr>
                <w:lang w:val="en-CH"/>
              </w:rPr>
              <w:t>Functional Risk Assessment</w:t>
            </w:r>
          </w:p>
        </w:tc>
      </w:tr>
      <w:tr w:rsidR="00044B0D" w:rsidRPr="00CC5315" w14:paraId="16ED7D12" w14:textId="77777777" w:rsidTr="00AC4246">
        <w:tc>
          <w:tcPr>
            <w:tcW w:w="876" w:type="pct"/>
          </w:tcPr>
          <w:p w14:paraId="04A134D7" w14:textId="2FE3E379" w:rsidR="00044B0D" w:rsidRPr="00CC5315" w:rsidRDefault="00044B0D" w:rsidP="008F5DB7">
            <w:pPr>
              <w:jc w:val="left"/>
              <w:rPr>
                <w:lang w:val="en-GB"/>
              </w:rPr>
            </w:pPr>
            <w:r w:rsidRPr="00CC5315">
              <w:rPr>
                <w:lang w:val="en-GB"/>
              </w:rPr>
              <w:t>GAMP</w:t>
            </w:r>
          </w:p>
        </w:tc>
        <w:tc>
          <w:tcPr>
            <w:tcW w:w="4124" w:type="pct"/>
          </w:tcPr>
          <w:p w14:paraId="3774CD1C" w14:textId="401CBCD0" w:rsidR="00044B0D" w:rsidRPr="006C5F22" w:rsidRDefault="006C5F22" w:rsidP="008F5DB7">
            <w:pPr>
              <w:jc w:val="left"/>
              <w:rPr>
                <w:lang w:val="en-CH"/>
              </w:rPr>
            </w:pPr>
            <w:r>
              <w:rPr>
                <w:lang w:val="en-CH"/>
              </w:rPr>
              <w:t xml:space="preserve">Good </w:t>
            </w:r>
            <w:r w:rsidR="00AC4246">
              <w:rPr>
                <w:lang w:val="en-CH"/>
              </w:rPr>
              <w:t>Automated Manufacturing</w:t>
            </w:r>
            <w:r>
              <w:rPr>
                <w:lang w:val="en-CH"/>
              </w:rPr>
              <w:t xml:space="preserve"> Practice</w:t>
            </w:r>
          </w:p>
        </w:tc>
      </w:tr>
      <w:tr w:rsidR="00044B0D" w:rsidRPr="00BF4588" w14:paraId="6D0EE52A" w14:textId="77777777" w:rsidTr="00AC4246">
        <w:tc>
          <w:tcPr>
            <w:tcW w:w="876" w:type="pct"/>
          </w:tcPr>
          <w:p w14:paraId="1408EE09" w14:textId="32762491" w:rsidR="00044B0D" w:rsidRPr="00CC5315" w:rsidRDefault="00044B0D" w:rsidP="008F5DB7">
            <w:pPr>
              <w:jc w:val="left"/>
              <w:rPr>
                <w:lang w:val="en-GB"/>
              </w:rPr>
            </w:pPr>
            <w:r w:rsidRPr="00CC5315">
              <w:rPr>
                <w:lang w:val="en-GB"/>
              </w:rPr>
              <w:t>GAMP5</w:t>
            </w:r>
          </w:p>
        </w:tc>
        <w:tc>
          <w:tcPr>
            <w:tcW w:w="4124" w:type="pct"/>
          </w:tcPr>
          <w:p w14:paraId="35A098B3" w14:textId="27827209" w:rsidR="00044B0D" w:rsidRPr="006C5F22" w:rsidRDefault="006C5F22" w:rsidP="008F5DB7">
            <w:pPr>
              <w:jc w:val="left"/>
              <w:rPr>
                <w:lang w:val="en-CH"/>
              </w:rPr>
            </w:pPr>
            <w:r>
              <w:rPr>
                <w:lang w:val="en-CH"/>
              </w:rPr>
              <w:t>Guide on how to achieve CSV</w:t>
            </w:r>
          </w:p>
        </w:tc>
      </w:tr>
      <w:tr w:rsidR="00E74D3F" w:rsidRPr="00BF4588" w14:paraId="44F37AAE" w14:textId="77777777" w:rsidTr="00AC4246">
        <w:tc>
          <w:tcPr>
            <w:tcW w:w="876" w:type="pct"/>
          </w:tcPr>
          <w:p w14:paraId="46A7752E" w14:textId="4BB63DA0" w:rsidR="00E74D3F" w:rsidRPr="00CC5315" w:rsidRDefault="00E74D3F" w:rsidP="008F5DB7">
            <w:pPr>
              <w:jc w:val="left"/>
              <w:rPr>
                <w:lang w:val="en-GB"/>
              </w:rPr>
            </w:pPr>
            <w:r w:rsidRPr="00CC5315">
              <w:rPr>
                <w:lang w:val="en-GB"/>
              </w:rPr>
              <w:t>GxP</w:t>
            </w:r>
          </w:p>
        </w:tc>
        <w:tc>
          <w:tcPr>
            <w:tcW w:w="4124" w:type="pct"/>
          </w:tcPr>
          <w:p w14:paraId="21473CC8" w14:textId="040FABD8" w:rsidR="006C5F22" w:rsidRPr="006C5F22" w:rsidRDefault="006C5F22" w:rsidP="008F5DB7">
            <w:pPr>
              <w:jc w:val="left"/>
              <w:rPr>
                <w:lang w:val="en-CH"/>
              </w:rPr>
            </w:pPr>
            <w:r>
              <w:rPr>
                <w:lang w:val="en-CH"/>
              </w:rPr>
              <w:t>Good x Practice - x acts as a placeholder for the different practices.</w:t>
            </w:r>
            <w:r>
              <w:rPr>
                <w:lang w:val="en-CH"/>
              </w:rPr>
              <w:br/>
              <w:t>For example:</w:t>
            </w:r>
            <w:r>
              <w:rPr>
                <w:lang w:val="en-CH"/>
              </w:rPr>
              <w:br/>
              <w:t>M for Manufacturing</w:t>
            </w:r>
            <w:r>
              <w:rPr>
                <w:lang w:val="en-CH"/>
              </w:rPr>
              <w:br/>
              <w:t>L for Laboratory</w:t>
            </w:r>
            <w:r>
              <w:rPr>
                <w:lang w:val="en-CH"/>
              </w:rPr>
              <w:br/>
              <w:t xml:space="preserve">AM for </w:t>
            </w:r>
            <w:r w:rsidR="00AC4246">
              <w:rPr>
                <w:lang w:val="en-CH"/>
              </w:rPr>
              <w:t>Automated Manufacturing</w:t>
            </w:r>
          </w:p>
        </w:tc>
      </w:tr>
      <w:tr w:rsidR="0089095C" w:rsidRPr="00CC5315" w14:paraId="5E2DD791" w14:textId="77777777" w:rsidTr="00AC4246">
        <w:tc>
          <w:tcPr>
            <w:tcW w:w="876" w:type="pct"/>
          </w:tcPr>
          <w:p w14:paraId="78C2A1D9" w14:textId="50DCE9D0" w:rsidR="0089095C" w:rsidRPr="00CC5315" w:rsidRDefault="0089095C" w:rsidP="008F5DB7">
            <w:pPr>
              <w:jc w:val="left"/>
              <w:rPr>
                <w:lang w:val="en-GB"/>
              </w:rPr>
            </w:pPr>
            <w:r w:rsidRPr="00CC5315">
              <w:rPr>
                <w:lang w:val="en-GB"/>
              </w:rPr>
              <w:t>IQ</w:t>
            </w:r>
          </w:p>
        </w:tc>
        <w:tc>
          <w:tcPr>
            <w:tcW w:w="4124" w:type="pct"/>
          </w:tcPr>
          <w:p w14:paraId="5DC809D3" w14:textId="3DA660D8" w:rsidR="0089095C" w:rsidRPr="006C5F22" w:rsidRDefault="006C5F22" w:rsidP="008F5DB7">
            <w:pPr>
              <w:jc w:val="left"/>
              <w:rPr>
                <w:lang w:val="en-CH"/>
              </w:rPr>
            </w:pPr>
            <w:r>
              <w:rPr>
                <w:lang w:val="en-CH"/>
              </w:rPr>
              <w:t>Installation Qualification</w:t>
            </w:r>
          </w:p>
        </w:tc>
      </w:tr>
      <w:tr w:rsidR="006C18FD" w:rsidRPr="00CC5315" w14:paraId="12C85BE7" w14:textId="77777777" w:rsidTr="00AC4246">
        <w:tc>
          <w:tcPr>
            <w:tcW w:w="876" w:type="pct"/>
          </w:tcPr>
          <w:p w14:paraId="20DC062E" w14:textId="0EB26467" w:rsidR="006C18FD" w:rsidRPr="00CC5315" w:rsidRDefault="006C18FD" w:rsidP="008F5DB7">
            <w:pPr>
              <w:jc w:val="left"/>
              <w:rPr>
                <w:lang w:val="en-GB"/>
              </w:rPr>
            </w:pPr>
            <w:r w:rsidRPr="00CC5315">
              <w:rPr>
                <w:lang w:val="en-GB"/>
              </w:rPr>
              <w:t>JBA</w:t>
            </w:r>
          </w:p>
        </w:tc>
        <w:tc>
          <w:tcPr>
            <w:tcW w:w="4124" w:type="pct"/>
          </w:tcPr>
          <w:p w14:paraId="33E5D27A" w14:textId="364C67AC" w:rsidR="006C18FD" w:rsidRPr="006C5F22" w:rsidRDefault="006C5F22" w:rsidP="008F5DB7">
            <w:pPr>
              <w:jc w:val="left"/>
              <w:rPr>
                <w:lang w:val="en-CH"/>
              </w:rPr>
            </w:pPr>
            <w:r>
              <w:rPr>
                <w:lang w:val="en-CH"/>
              </w:rPr>
              <w:t>Java Business App</w:t>
            </w:r>
          </w:p>
        </w:tc>
      </w:tr>
      <w:tr w:rsidR="0047501D" w:rsidRPr="00CC5315" w14:paraId="586EB5E7" w14:textId="77777777" w:rsidTr="00AC4246">
        <w:tc>
          <w:tcPr>
            <w:tcW w:w="876" w:type="pct"/>
          </w:tcPr>
          <w:p w14:paraId="359D22CA" w14:textId="3F2BC352" w:rsidR="0047501D" w:rsidRPr="00CC5315" w:rsidRDefault="0047501D" w:rsidP="008F5DB7">
            <w:pPr>
              <w:jc w:val="left"/>
              <w:rPr>
                <w:lang w:val="en-GB"/>
              </w:rPr>
            </w:pPr>
            <w:r w:rsidRPr="00CC5315">
              <w:rPr>
                <w:lang w:val="en-GB"/>
              </w:rPr>
              <w:t>JPA</w:t>
            </w:r>
          </w:p>
        </w:tc>
        <w:tc>
          <w:tcPr>
            <w:tcW w:w="4124" w:type="pct"/>
          </w:tcPr>
          <w:p w14:paraId="684C7699" w14:textId="23DB5BAE" w:rsidR="0047501D" w:rsidRPr="00AC4246" w:rsidRDefault="00AC4246" w:rsidP="008F5DB7">
            <w:pPr>
              <w:jc w:val="left"/>
              <w:rPr>
                <w:lang w:val="en-CH"/>
              </w:rPr>
            </w:pPr>
            <w:r>
              <w:rPr>
                <w:lang w:val="en-CH"/>
              </w:rPr>
              <w:t>Java Persistance API</w:t>
            </w:r>
          </w:p>
        </w:tc>
      </w:tr>
      <w:tr w:rsidR="00BD0BBE" w:rsidRPr="00CC5315" w14:paraId="4AE07E50" w14:textId="77777777" w:rsidTr="00AC4246">
        <w:tc>
          <w:tcPr>
            <w:tcW w:w="876" w:type="pct"/>
          </w:tcPr>
          <w:p w14:paraId="76B4D751" w14:textId="6BC70948" w:rsidR="00BD0BBE" w:rsidRPr="00CC5315" w:rsidRDefault="00BD0BBE" w:rsidP="008F5DB7">
            <w:pPr>
              <w:jc w:val="left"/>
              <w:rPr>
                <w:lang w:val="en-GB"/>
              </w:rPr>
            </w:pPr>
            <w:r w:rsidRPr="00CC5315">
              <w:rPr>
                <w:lang w:val="en-GB"/>
              </w:rPr>
              <w:t>JVM</w:t>
            </w:r>
          </w:p>
        </w:tc>
        <w:tc>
          <w:tcPr>
            <w:tcW w:w="4124" w:type="pct"/>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AC4246">
        <w:tc>
          <w:tcPr>
            <w:tcW w:w="876" w:type="pct"/>
          </w:tcPr>
          <w:p w14:paraId="2EC7125E" w14:textId="77777777" w:rsidR="00DB49D1" w:rsidRPr="00CC5315" w:rsidRDefault="00DB49D1" w:rsidP="008F5DB7">
            <w:pPr>
              <w:jc w:val="left"/>
              <w:rPr>
                <w:lang w:val="en-GB"/>
              </w:rPr>
            </w:pPr>
            <w:r w:rsidRPr="00CC5315">
              <w:rPr>
                <w:lang w:val="en-GB"/>
              </w:rPr>
              <w:t>OQ</w:t>
            </w:r>
          </w:p>
        </w:tc>
        <w:tc>
          <w:tcPr>
            <w:tcW w:w="4124" w:type="pct"/>
          </w:tcPr>
          <w:p w14:paraId="26187186" w14:textId="48E039E2" w:rsidR="00DB49D1" w:rsidRPr="00CC5315" w:rsidRDefault="008F5DB7" w:rsidP="008F5DB7">
            <w:pPr>
              <w:jc w:val="left"/>
              <w:rPr>
                <w:lang w:val="en-GB"/>
              </w:rPr>
            </w:pPr>
            <w:r w:rsidRPr="00CC5315">
              <w:rPr>
                <w:lang w:val="en-GB"/>
              </w:rPr>
              <w:t>Operational Qualification:</w:t>
            </w:r>
          </w:p>
        </w:tc>
      </w:tr>
      <w:tr w:rsidR="00561A7F" w:rsidRPr="00CC5315" w14:paraId="3C4D5039" w14:textId="77777777" w:rsidTr="00AC4246">
        <w:tc>
          <w:tcPr>
            <w:tcW w:w="876" w:type="pct"/>
          </w:tcPr>
          <w:p w14:paraId="3C18477E" w14:textId="6CC85280" w:rsidR="00561A7F" w:rsidRPr="00561A7F" w:rsidRDefault="00561A7F" w:rsidP="008F5DB7">
            <w:pPr>
              <w:jc w:val="left"/>
            </w:pPr>
            <w:r>
              <w:t>POM</w:t>
            </w:r>
          </w:p>
        </w:tc>
        <w:tc>
          <w:tcPr>
            <w:tcW w:w="4124" w:type="pct"/>
          </w:tcPr>
          <w:p w14:paraId="0A7B6E90" w14:textId="1240D497" w:rsidR="00561A7F" w:rsidRPr="006C5F22" w:rsidRDefault="006C5F22" w:rsidP="008F5DB7">
            <w:pPr>
              <w:jc w:val="left"/>
              <w:rPr>
                <w:lang w:val="en-CH"/>
              </w:rPr>
            </w:pPr>
            <w:r>
              <w:rPr>
                <w:lang w:val="en-CH"/>
              </w:rPr>
              <w:t>Project Object Model</w:t>
            </w:r>
          </w:p>
        </w:tc>
      </w:tr>
      <w:tr w:rsidR="00DB49D1" w:rsidRPr="00CC5315" w14:paraId="1C85A08E" w14:textId="77777777" w:rsidTr="00AC4246">
        <w:trPr>
          <w:trHeight w:val="477"/>
        </w:trPr>
        <w:tc>
          <w:tcPr>
            <w:tcW w:w="876" w:type="pct"/>
          </w:tcPr>
          <w:p w14:paraId="18CA5FE0" w14:textId="77777777" w:rsidR="00DB49D1" w:rsidRPr="00CC5315" w:rsidRDefault="00DB49D1" w:rsidP="008F5DB7">
            <w:pPr>
              <w:jc w:val="left"/>
              <w:rPr>
                <w:lang w:val="en-GB"/>
              </w:rPr>
            </w:pPr>
            <w:r w:rsidRPr="00CC5315">
              <w:rPr>
                <w:lang w:val="en-GB"/>
              </w:rPr>
              <w:t>PQ</w:t>
            </w:r>
          </w:p>
        </w:tc>
        <w:tc>
          <w:tcPr>
            <w:tcW w:w="4124" w:type="pct"/>
          </w:tcPr>
          <w:p w14:paraId="26CCDEA1" w14:textId="53D1C801" w:rsidR="00DB49D1" w:rsidRPr="00CC5315" w:rsidRDefault="00E53618" w:rsidP="008F5DB7">
            <w:pPr>
              <w:jc w:val="left"/>
              <w:rPr>
                <w:lang w:val="en-GB"/>
              </w:rPr>
            </w:pPr>
            <w:r w:rsidRPr="00CC5315">
              <w:rPr>
                <w:lang w:val="en-GB"/>
              </w:rPr>
              <w:t>Performance Qualification</w:t>
            </w:r>
          </w:p>
        </w:tc>
      </w:tr>
      <w:tr w:rsidR="000318AB" w:rsidRPr="00CC5315" w14:paraId="4CAC0C5A" w14:textId="77777777" w:rsidTr="00AC4246">
        <w:trPr>
          <w:trHeight w:val="435"/>
        </w:trPr>
        <w:tc>
          <w:tcPr>
            <w:tcW w:w="876" w:type="pct"/>
          </w:tcPr>
          <w:p w14:paraId="69ED41A1" w14:textId="0AF1A638" w:rsidR="000318AB" w:rsidRPr="000318AB" w:rsidRDefault="000318AB" w:rsidP="008F5DB7">
            <w:pPr>
              <w:jc w:val="left"/>
            </w:pPr>
            <w:r>
              <w:t>QA</w:t>
            </w:r>
          </w:p>
        </w:tc>
        <w:tc>
          <w:tcPr>
            <w:tcW w:w="4124" w:type="pct"/>
          </w:tcPr>
          <w:p w14:paraId="4DFBB719" w14:textId="53D5808F" w:rsidR="000318AB" w:rsidRPr="006C5F22" w:rsidRDefault="006C5F22" w:rsidP="008F5DB7">
            <w:pPr>
              <w:jc w:val="left"/>
              <w:rPr>
                <w:lang w:val="en-CH"/>
              </w:rPr>
            </w:pPr>
            <w:r>
              <w:rPr>
                <w:lang w:val="en-CH"/>
              </w:rPr>
              <w:t>Quality Assurance</w:t>
            </w:r>
          </w:p>
        </w:tc>
      </w:tr>
      <w:tr w:rsidR="0089095C" w:rsidRPr="00AC4246" w14:paraId="7B0CCFA4" w14:textId="77777777" w:rsidTr="00AC4246">
        <w:trPr>
          <w:trHeight w:val="416"/>
        </w:trPr>
        <w:tc>
          <w:tcPr>
            <w:tcW w:w="876" w:type="pct"/>
          </w:tcPr>
          <w:p w14:paraId="4DFC750A" w14:textId="4B964008" w:rsidR="0089095C" w:rsidRPr="00CC5315" w:rsidRDefault="0089095C" w:rsidP="008F5DB7">
            <w:pPr>
              <w:jc w:val="left"/>
              <w:rPr>
                <w:lang w:val="en-GB"/>
              </w:rPr>
            </w:pPr>
            <w:r w:rsidRPr="00CC5315">
              <w:rPr>
                <w:lang w:val="en-GB"/>
              </w:rPr>
              <w:t>Rest</w:t>
            </w:r>
          </w:p>
        </w:tc>
        <w:tc>
          <w:tcPr>
            <w:tcW w:w="4124" w:type="pct"/>
          </w:tcPr>
          <w:p w14:paraId="6922E735" w14:textId="2C1A2DBB" w:rsidR="0089095C" w:rsidRPr="006C5F22" w:rsidRDefault="006C5F22" w:rsidP="008F5DB7">
            <w:pPr>
              <w:jc w:val="left"/>
              <w:rPr>
                <w:lang w:val="en-CH"/>
              </w:rPr>
            </w:pPr>
            <w:r>
              <w:rPr>
                <w:lang w:val="en-CH"/>
              </w:rPr>
              <w:t>Representational state transfer</w:t>
            </w:r>
          </w:p>
        </w:tc>
      </w:tr>
      <w:tr w:rsidR="00DB49D1" w:rsidRPr="00CC5315" w14:paraId="692BEDD9" w14:textId="77777777" w:rsidTr="00AC4246">
        <w:tc>
          <w:tcPr>
            <w:tcW w:w="876" w:type="pct"/>
          </w:tcPr>
          <w:p w14:paraId="4D6D27CD" w14:textId="25657092" w:rsidR="00DB49D1" w:rsidRPr="00CC5315" w:rsidRDefault="00B62555" w:rsidP="008F5DB7">
            <w:pPr>
              <w:jc w:val="left"/>
              <w:rPr>
                <w:lang w:val="en-GB"/>
              </w:rPr>
            </w:pPr>
            <w:r w:rsidRPr="00CC5315">
              <w:rPr>
                <w:lang w:val="en-GB"/>
              </w:rPr>
              <w:lastRenderedPageBreak/>
              <w:t>SME</w:t>
            </w:r>
          </w:p>
        </w:tc>
        <w:tc>
          <w:tcPr>
            <w:tcW w:w="4124" w:type="pct"/>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AC4246">
        <w:tc>
          <w:tcPr>
            <w:tcW w:w="876" w:type="pct"/>
          </w:tcPr>
          <w:p w14:paraId="55508575" w14:textId="4AB4ABCF" w:rsidR="00DB49D1" w:rsidRPr="00CC5315" w:rsidRDefault="00E63A39" w:rsidP="008F5DB7">
            <w:pPr>
              <w:jc w:val="left"/>
              <w:rPr>
                <w:lang w:val="en-GB"/>
              </w:rPr>
            </w:pPr>
            <w:r w:rsidRPr="00CC5315">
              <w:rPr>
                <w:lang w:val="en-GB"/>
              </w:rPr>
              <w:t>StepDefs</w:t>
            </w:r>
          </w:p>
        </w:tc>
        <w:tc>
          <w:tcPr>
            <w:tcW w:w="4124" w:type="pct"/>
          </w:tcPr>
          <w:p w14:paraId="0D1CBB5D" w14:textId="3B1E7140" w:rsidR="00DB49D1" w:rsidRPr="006C5F22" w:rsidRDefault="006C5F22" w:rsidP="008F5DB7">
            <w:pPr>
              <w:jc w:val="left"/>
              <w:rPr>
                <w:lang w:val="en-CH"/>
              </w:rPr>
            </w:pPr>
            <w:r>
              <w:rPr>
                <w:lang w:val="en-CH"/>
              </w:rPr>
              <w:t>Step definitions</w:t>
            </w:r>
          </w:p>
        </w:tc>
      </w:tr>
    </w:tbl>
    <w:p w14:paraId="7803866F" w14:textId="77777777" w:rsidR="00696A18" w:rsidRPr="00CC5315" w:rsidRDefault="00696A18" w:rsidP="00696A18">
      <w:pPr>
        <w:rPr>
          <w:lang w:val="en-GB"/>
        </w:rPr>
      </w:pPr>
    </w:p>
    <w:p w14:paraId="559509B9" w14:textId="77777777" w:rsidR="00F854C8" w:rsidRPr="00CC5315" w:rsidRDefault="00F854C8" w:rsidP="00F854C8">
      <w:pPr>
        <w:pStyle w:val="Heading1withoutnumbering"/>
        <w:rPr>
          <w:lang w:val="en-GB"/>
        </w:rPr>
      </w:pPr>
      <w:r w:rsidRPr="00CC5315">
        <w:rPr>
          <w:lang w:val="en-GB"/>
        </w:rPr>
        <w:lastRenderedPageBreak/>
        <w:t>Appendix</w:t>
      </w:r>
    </w:p>
    <w:p w14:paraId="51A2E2D6" w14:textId="77777777" w:rsidR="00F854C8" w:rsidRPr="00CC5315" w:rsidRDefault="00F854C8" w:rsidP="00F854C8">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A4940A4" w14:textId="70E50368" w:rsidR="00BA0923" w:rsidRDefault="00BA0923" w:rsidP="00D07B47">
      <w:pPr>
        <w:rPr>
          <w:lang w:val="en-GB"/>
        </w:rPr>
      </w:pPr>
    </w:p>
    <w:p w14:paraId="1CC09A8E" w14:textId="13BAD489" w:rsidR="00F854C8" w:rsidRDefault="00F854C8" w:rsidP="00D07B47">
      <w:pPr>
        <w:rPr>
          <w:lang w:val="en-GB"/>
        </w:rPr>
      </w:pPr>
    </w:p>
    <w:p w14:paraId="017847DE" w14:textId="5F24C2B0" w:rsidR="00F854C8" w:rsidRDefault="00F854C8" w:rsidP="00D07B47">
      <w:pPr>
        <w:rPr>
          <w:lang w:val="en-GB"/>
        </w:rPr>
      </w:pPr>
    </w:p>
    <w:p w14:paraId="1A208BF2" w14:textId="707BCB85" w:rsidR="00F46A72" w:rsidRPr="00E41D83" w:rsidRDefault="00F46A72" w:rsidP="00F46A72">
      <w:pPr>
        <w:pStyle w:val="Heading1withoutnumbering"/>
        <w:rPr>
          <w:lang w:val="en-CH"/>
        </w:rPr>
      </w:pPr>
      <w:r w:rsidRPr="00CC5315">
        <w:rPr>
          <w:lang w:val="en-GB"/>
        </w:rPr>
        <w:lastRenderedPageBreak/>
        <w:t>Appendix</w:t>
      </w:r>
      <w:r>
        <w:rPr>
          <w:lang w:val="en-CH"/>
        </w:rPr>
        <w:t xml:space="preserve"> </w:t>
      </w:r>
      <w:r w:rsidR="00DC42AA">
        <w:rPr>
          <w:lang w:val="en-CH"/>
        </w:rPr>
        <w:t>I</w:t>
      </w:r>
      <w:r>
        <w:rPr>
          <w:lang w:val="en-CH"/>
        </w:rPr>
        <w:t>: Helpful Sites Used for the Prototype Implementation</w:t>
      </w:r>
    </w:p>
    <w:p w14:paraId="6DA58107" w14:textId="77777777" w:rsidR="00F46A72" w:rsidRDefault="00F46A72" w:rsidP="00F46A72">
      <w:pPr>
        <w:rPr>
          <w:lang w:val="en-GB"/>
        </w:rPr>
      </w:pPr>
    </w:p>
    <w:p w14:paraId="0153D9A4" w14:textId="77777777" w:rsidR="00F46A72" w:rsidRPr="00CC5315" w:rsidRDefault="00DD41B1" w:rsidP="00F46A72">
      <w:pPr>
        <w:rPr>
          <w:lang w:val="en-GB" w:eastAsia="de-DE"/>
        </w:rPr>
      </w:pPr>
      <w:hyperlink r:id="rId130" w:history="1">
        <w:r w:rsidR="00F46A72" w:rsidRPr="00CC5315">
          <w:rPr>
            <w:rStyle w:val="Hyperlink"/>
            <w:lang w:val="en-GB"/>
          </w:rPr>
          <w:t>https://stackoverflow.com/</w:t>
        </w:r>
      </w:hyperlink>
    </w:p>
    <w:p w14:paraId="08D111DE" w14:textId="77777777" w:rsidR="00F46A72" w:rsidRPr="00CC5315" w:rsidRDefault="00DD41B1" w:rsidP="00F46A72">
      <w:pPr>
        <w:rPr>
          <w:rStyle w:val="Hyperlink"/>
          <w:lang w:val="en-GB"/>
        </w:rPr>
      </w:pPr>
      <w:hyperlink r:id="rId131" w:history="1">
        <w:r w:rsidR="00F46A72" w:rsidRPr="00CC5315">
          <w:rPr>
            <w:rStyle w:val="Hyperlink"/>
            <w:lang w:val="en-GB"/>
          </w:rPr>
          <w:t>https://www.guru99.com/</w:t>
        </w:r>
      </w:hyperlink>
    </w:p>
    <w:p w14:paraId="57A72859" w14:textId="77777777" w:rsidR="00F46A72" w:rsidRPr="00CC5315" w:rsidRDefault="00DD41B1" w:rsidP="00F46A72">
      <w:pPr>
        <w:rPr>
          <w:lang w:val="en-GB"/>
        </w:rPr>
      </w:pPr>
      <w:hyperlink r:id="rId132" w:history="1">
        <w:r w:rsidR="00F46A72" w:rsidRPr="00CC5315">
          <w:rPr>
            <w:rStyle w:val="Hyperlink"/>
            <w:lang w:val="en-GB"/>
          </w:rPr>
          <w:t>https://www.tutorialspoint.com/index.htm</w:t>
        </w:r>
      </w:hyperlink>
      <w:r w:rsidR="00F46A72" w:rsidRPr="00CC5315">
        <w:rPr>
          <w:lang w:val="en-GB"/>
        </w:rPr>
        <w:t xml:space="preserve"> </w:t>
      </w:r>
    </w:p>
    <w:p w14:paraId="42C3B43D" w14:textId="77777777" w:rsidR="00F46A72" w:rsidRPr="00CC5315" w:rsidRDefault="00DD41B1" w:rsidP="00F46A72">
      <w:pPr>
        <w:rPr>
          <w:lang w:val="en-GB"/>
        </w:rPr>
      </w:pPr>
      <w:hyperlink r:id="rId133" w:history="1">
        <w:r w:rsidR="00F46A72" w:rsidRPr="00CC5315">
          <w:rPr>
            <w:rStyle w:val="Hyperlink"/>
            <w:lang w:val="en-GB"/>
          </w:rPr>
          <w:t>https://www.tutorialspoint.com/selenium/index.htm</w:t>
        </w:r>
      </w:hyperlink>
      <w:r w:rsidR="00F46A72" w:rsidRPr="00CC5315">
        <w:rPr>
          <w:lang w:val="en-GB"/>
        </w:rPr>
        <w:t xml:space="preserve"> </w:t>
      </w:r>
    </w:p>
    <w:p w14:paraId="68E6587B" w14:textId="77777777" w:rsidR="00F46A72" w:rsidRPr="00CC5315" w:rsidRDefault="00DD41B1" w:rsidP="00F46A72">
      <w:pPr>
        <w:rPr>
          <w:rStyle w:val="Hyperlink"/>
          <w:lang w:val="en-GB"/>
        </w:rPr>
      </w:pPr>
      <w:hyperlink r:id="rId134" w:history="1">
        <w:r w:rsidR="00F46A72" w:rsidRPr="00CC5315">
          <w:rPr>
            <w:rStyle w:val="Hyperlink"/>
            <w:lang w:val="en-GB"/>
          </w:rPr>
          <w:t>https://cucumber.io/docs/cucumber/</w:t>
        </w:r>
      </w:hyperlink>
    </w:p>
    <w:p w14:paraId="67DD5C18" w14:textId="77777777" w:rsidR="00F46A72" w:rsidRPr="00CC5315" w:rsidRDefault="00DD41B1" w:rsidP="00F46A72">
      <w:pPr>
        <w:rPr>
          <w:lang w:val="en-GB"/>
        </w:rPr>
      </w:pPr>
      <w:hyperlink r:id="rId135" w:history="1">
        <w:r w:rsidR="00F46A72" w:rsidRPr="00CC5315">
          <w:rPr>
            <w:rStyle w:val="Hyperlink"/>
            <w:lang w:val="en-GB"/>
          </w:rPr>
          <w:t>https://www.tutorialspoint.com/cucumber/index.htm</w:t>
        </w:r>
      </w:hyperlink>
      <w:r w:rsidR="00F46A72" w:rsidRPr="00CC5315">
        <w:rPr>
          <w:lang w:val="en-GB"/>
        </w:rPr>
        <w:t xml:space="preserve"> </w:t>
      </w:r>
    </w:p>
    <w:p w14:paraId="3222F6C3" w14:textId="77777777" w:rsidR="00F46A72" w:rsidRPr="00CC5315" w:rsidRDefault="00DD41B1" w:rsidP="00F46A72">
      <w:pPr>
        <w:rPr>
          <w:lang w:val="en-GB"/>
        </w:rPr>
      </w:pPr>
      <w:hyperlink r:id="rId136" w:history="1">
        <w:r w:rsidR="00F46A72" w:rsidRPr="00CC5315">
          <w:rPr>
            <w:rStyle w:val="Hyperlink"/>
            <w:lang w:val="en-GB"/>
          </w:rPr>
          <w:t>https://cucumber.io/docs/gherkin/</w:t>
        </w:r>
      </w:hyperlink>
    </w:p>
    <w:p w14:paraId="02615BDA" w14:textId="77777777" w:rsidR="00F46A72" w:rsidRPr="00CC5315" w:rsidRDefault="00DD41B1" w:rsidP="00F46A72">
      <w:pPr>
        <w:rPr>
          <w:lang w:val="en-GB"/>
        </w:rPr>
      </w:pPr>
      <w:hyperlink r:id="rId137" w:history="1">
        <w:r w:rsidR="00F46A72" w:rsidRPr="00CC5315">
          <w:rPr>
            <w:rStyle w:val="Hyperlink"/>
            <w:lang w:val="en-GB"/>
          </w:rPr>
          <w:t>https://www.javatpoint.com/spring-boot-tutorial</w:t>
        </w:r>
      </w:hyperlink>
    </w:p>
    <w:p w14:paraId="6C0D78D5" w14:textId="77777777" w:rsidR="00F46A72" w:rsidRPr="00CC5315" w:rsidRDefault="00DD41B1" w:rsidP="00F46A72">
      <w:pPr>
        <w:rPr>
          <w:lang w:val="en-GB"/>
        </w:rPr>
      </w:pPr>
      <w:hyperlink r:id="rId138" w:history="1">
        <w:r w:rsidR="00F46A72" w:rsidRPr="00CC5315">
          <w:rPr>
            <w:rStyle w:val="Hyperlink"/>
            <w:lang w:val="en-GB"/>
          </w:rPr>
          <w:t>https://www.javatpoint.com/selenium-tutorial</w:t>
        </w:r>
      </w:hyperlink>
    </w:p>
    <w:p w14:paraId="5BE17DE3" w14:textId="77777777" w:rsidR="00F46A72" w:rsidRPr="00CC5315" w:rsidRDefault="00DD41B1" w:rsidP="00F46A72">
      <w:pPr>
        <w:rPr>
          <w:lang w:val="en-GB"/>
        </w:rPr>
      </w:pPr>
      <w:hyperlink r:id="rId139" w:history="1">
        <w:r w:rsidR="00F46A72" w:rsidRPr="00CC5315">
          <w:rPr>
            <w:rStyle w:val="Hyperlink"/>
            <w:lang w:val="en-GB"/>
          </w:rPr>
          <w:t>https://www.javatpoint.com/java-tutorial</w:t>
        </w:r>
      </w:hyperlink>
    </w:p>
    <w:p w14:paraId="74A75DA1" w14:textId="77777777" w:rsidR="00F46A72" w:rsidRPr="00CC5315" w:rsidRDefault="00DD41B1" w:rsidP="00F46A72">
      <w:pPr>
        <w:rPr>
          <w:lang w:val="en-GB"/>
        </w:rPr>
      </w:pPr>
      <w:hyperlink r:id="rId140" w:history="1">
        <w:r w:rsidR="00F46A72" w:rsidRPr="00CC5315">
          <w:rPr>
            <w:rStyle w:val="Hyperlink"/>
            <w:lang w:val="en-GB"/>
          </w:rPr>
          <w:t>https://vueschool.io/courses?filter=free-courses</w:t>
        </w:r>
      </w:hyperlink>
    </w:p>
    <w:p w14:paraId="53BFE678" w14:textId="77777777" w:rsidR="00F46A72" w:rsidRPr="00CC5315" w:rsidRDefault="00DD41B1" w:rsidP="00F46A72">
      <w:pPr>
        <w:rPr>
          <w:lang w:val="en-GB"/>
        </w:rPr>
      </w:pPr>
      <w:hyperlink r:id="rId141" w:history="1">
        <w:r w:rsidR="00F46A72" w:rsidRPr="00CC5315">
          <w:rPr>
            <w:rStyle w:val="Hyperlink"/>
            <w:lang w:val="en-GB"/>
          </w:rPr>
          <w:t>https://vuejs.org/</w:t>
        </w:r>
      </w:hyperlink>
    </w:p>
    <w:p w14:paraId="03F9628A" w14:textId="77777777" w:rsidR="00F46A72" w:rsidRPr="00CC5315" w:rsidRDefault="00DD41B1" w:rsidP="00F46A72">
      <w:pPr>
        <w:rPr>
          <w:lang w:val="en-GB"/>
        </w:rPr>
      </w:pPr>
      <w:hyperlink r:id="rId142" w:history="1">
        <w:r w:rsidR="00F46A72" w:rsidRPr="00CC5315">
          <w:rPr>
            <w:rStyle w:val="Hyperlink"/>
            <w:lang w:val="en-GB"/>
          </w:rPr>
          <w:t>https://bootstrap-vue.org/</w:t>
        </w:r>
      </w:hyperlink>
    </w:p>
    <w:p w14:paraId="1145EC8D" w14:textId="77777777" w:rsidR="00F46A72" w:rsidRPr="00CC5315" w:rsidRDefault="00DD41B1" w:rsidP="00F46A72">
      <w:pPr>
        <w:rPr>
          <w:rStyle w:val="Hyperlink"/>
          <w:lang w:val="en-GB"/>
        </w:rPr>
      </w:pPr>
      <w:hyperlink r:id="rId143" w:history="1">
        <w:r w:rsidR="00F46A72" w:rsidRPr="00CC5315">
          <w:rPr>
            <w:rStyle w:val="Hyperlink"/>
            <w:lang w:val="en-GB"/>
          </w:rPr>
          <w:t>https://commonmark.org/help/</w:t>
        </w:r>
      </w:hyperlink>
    </w:p>
    <w:p w14:paraId="42909B57" w14:textId="77777777" w:rsidR="00F46A72" w:rsidRPr="00CC5315" w:rsidRDefault="00F46A72" w:rsidP="00F46A72">
      <w:pPr>
        <w:rPr>
          <w:lang w:val="en-GB"/>
        </w:rPr>
      </w:pPr>
    </w:p>
    <w:p w14:paraId="40A42256" w14:textId="77777777" w:rsidR="00F46A72" w:rsidRPr="00CC5315" w:rsidRDefault="00F46A72" w:rsidP="00F46A72">
      <w:pPr>
        <w:rPr>
          <w:lang w:val="en-GB"/>
        </w:rPr>
      </w:pPr>
    </w:p>
    <w:p w14:paraId="204DB5A7" w14:textId="7F9E0B8D" w:rsidR="00F854C8" w:rsidRDefault="00F854C8" w:rsidP="00D07B47">
      <w:pPr>
        <w:rPr>
          <w:lang w:val="en-GB"/>
        </w:rPr>
      </w:pPr>
    </w:p>
    <w:p w14:paraId="11D518AE" w14:textId="583B9A1C" w:rsidR="00F854C8" w:rsidRPr="001F7AD8" w:rsidRDefault="00F854C8" w:rsidP="00F854C8">
      <w:pPr>
        <w:pStyle w:val="Heading1withoutnumbering"/>
        <w:rPr>
          <w:lang w:val="en-CH"/>
        </w:rPr>
      </w:pPr>
      <w:r w:rsidRPr="00CC5315">
        <w:rPr>
          <w:lang w:val="en-GB"/>
        </w:rPr>
        <w:lastRenderedPageBreak/>
        <w:t>Appendix</w:t>
      </w:r>
      <w:r w:rsidR="001F7AD8">
        <w:rPr>
          <w:lang w:val="en-CH"/>
        </w:rPr>
        <w:t xml:space="preserve"> </w:t>
      </w:r>
      <w:r w:rsidR="00DC42AA">
        <w:rPr>
          <w:lang w:val="en-CH"/>
        </w:rPr>
        <w:t>I</w:t>
      </w:r>
      <w:r w:rsidR="00986841">
        <w:rPr>
          <w:lang w:val="en-CH"/>
        </w:rPr>
        <w:t>I</w:t>
      </w:r>
      <w:r w:rsidR="001F7AD8">
        <w:rPr>
          <w:lang w:val="en-CH"/>
        </w:rPr>
        <w:t xml:space="preserve">: </w:t>
      </w:r>
      <w:r w:rsidR="00714054">
        <w:rPr>
          <w:lang w:val="en-CH"/>
        </w:rPr>
        <w:t>Version control</w:t>
      </w:r>
      <w:r w:rsidR="001F7AD8">
        <w:rPr>
          <w:lang w:val="en-CH"/>
        </w:rPr>
        <w:t xml:space="preserve"> files JBA</w:t>
      </w:r>
      <w:r w:rsidR="00714054">
        <w:rPr>
          <w:lang w:val="en-CH"/>
        </w:rPr>
        <w:t xml:space="preserve"> (POM</w:t>
      </w:r>
      <w:r w:rsidR="00F46A72">
        <w:rPr>
          <w:lang w:val="en-CH"/>
        </w:rPr>
        <w:t>/</w:t>
      </w:r>
      <w:r w:rsidR="00714054">
        <w:rPr>
          <w:lang w:val="en-CH"/>
        </w:rPr>
        <w:t>package.json)</w:t>
      </w:r>
    </w:p>
    <w:p w14:paraId="37209790" w14:textId="229DA0FB" w:rsidR="00F854C8" w:rsidRPr="00714054" w:rsidRDefault="00714054" w:rsidP="00F854C8">
      <w:pPr>
        <w:rPr>
          <w:b/>
          <w:bCs/>
          <w:lang w:val="en-CH"/>
        </w:rPr>
      </w:pPr>
      <w:r w:rsidRPr="00714054">
        <w:rPr>
          <w:b/>
          <w:bCs/>
          <w:lang w:val="en-CH"/>
        </w:rPr>
        <w:t>JBA POM</w:t>
      </w:r>
    </w:p>
    <w:p w14:paraId="613F525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55479F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37AC1F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613374E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0E17BC8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3FA91469" w14:textId="77777777" w:rsidR="00026875" w:rsidRPr="00AC6A72" w:rsidRDefault="00026875" w:rsidP="00026875">
      <w:pPr>
        <w:spacing w:after="0" w:line="240" w:lineRule="auto"/>
        <w:jc w:val="left"/>
        <w:rPr>
          <w:rFonts w:ascii="Courier New" w:hAnsi="Courier New" w:cs="Courier New"/>
          <w:sz w:val="18"/>
          <w:szCs w:val="18"/>
          <w:lang w:val="en-CH"/>
        </w:rPr>
      </w:pPr>
    </w:p>
    <w:p w14:paraId="5480D9E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6E348A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70AC55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1E660D52" w14:textId="328732DD"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w:t>
      </w:r>
      <w:r w:rsidR="003C4026" w:rsidRPr="00AC6A72">
        <w:rPr>
          <w:rFonts w:ascii="Courier New" w:hAnsi="Courier New" w:cs="Courier New"/>
          <w:sz w:val="18"/>
          <w:szCs w:val="18"/>
          <w:lang w:val="en-CH"/>
        </w:rPr>
        <w:t>1.1.0</w:t>
      </w:r>
      <w:r w:rsidRPr="00AC6A72">
        <w:rPr>
          <w:rFonts w:ascii="Courier New" w:hAnsi="Courier New" w:cs="Courier New"/>
          <w:sz w:val="18"/>
          <w:szCs w:val="18"/>
          <w:lang w:val="en-CH"/>
        </w:rPr>
        <w:t>&lt;/version&gt;</w:t>
      </w:r>
    </w:p>
    <w:p w14:paraId="4C19D2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59F70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&lt;module&gt;backend&lt;/module&gt;</w:t>
      </w:r>
    </w:p>
    <w:p w14:paraId="20A2BB9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&lt;module&gt;frontend&lt;/module&gt;</w:t>
      </w:r>
    </w:p>
    <w:p w14:paraId="1E03765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&lt;/modules&gt;</w:t>
      </w:r>
    </w:p>
    <w:p w14:paraId="14357C20" w14:textId="05E06D7C"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C70C903" w14:textId="77777777" w:rsidR="00714054" w:rsidRPr="00714054" w:rsidRDefault="00714054" w:rsidP="00714054">
      <w:pPr>
        <w:spacing w:after="0" w:line="240" w:lineRule="auto"/>
        <w:jc w:val="left"/>
        <w:rPr>
          <w:rFonts w:ascii="Courier New" w:hAnsi="Courier New" w:cs="Courier New"/>
          <w:lang w:val="en-CH"/>
        </w:rPr>
      </w:pPr>
    </w:p>
    <w:p w14:paraId="6B230FD6" w14:textId="3B2365ED" w:rsidR="00714054" w:rsidRDefault="00714054" w:rsidP="00F854C8">
      <w:pPr>
        <w:rPr>
          <w:lang w:val="en-CH"/>
        </w:rPr>
      </w:pPr>
    </w:p>
    <w:p w14:paraId="5809FF33" w14:textId="32E9C3E6" w:rsidR="00714054" w:rsidRPr="00714054" w:rsidRDefault="00714054" w:rsidP="00F854C8">
      <w:pPr>
        <w:rPr>
          <w:b/>
          <w:bCs/>
          <w:lang w:val="en-CH"/>
        </w:rPr>
      </w:pPr>
      <w:r w:rsidRPr="00714054">
        <w:rPr>
          <w:b/>
          <w:bCs/>
          <w:lang w:val="en-CH"/>
        </w:rPr>
        <w:t>JBA Frontend POM</w:t>
      </w:r>
    </w:p>
    <w:p w14:paraId="5FB3BC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0D4146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1C3348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767F7C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13E11D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E33A7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5E9AD69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752710AE" w14:textId="39EE684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76B7DB6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06689905" w14:textId="77777777" w:rsidR="00026875" w:rsidRPr="00AC6A72" w:rsidRDefault="00026875" w:rsidP="00026875">
      <w:pPr>
        <w:spacing w:after="0" w:line="240" w:lineRule="auto"/>
        <w:jc w:val="left"/>
        <w:rPr>
          <w:rFonts w:ascii="Courier New" w:hAnsi="Courier New" w:cs="Courier New"/>
          <w:sz w:val="18"/>
          <w:szCs w:val="18"/>
          <w:lang w:val="en-CH"/>
        </w:rPr>
      </w:pPr>
    </w:p>
    <w:p w14:paraId="75C31AD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58EAD6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&lt;artifactId&gt;frontend&lt;/artifactId&gt;</w:t>
      </w:r>
    </w:p>
    <w:p w14:paraId="444103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&lt;packaging&gt;pom&lt;/packaging&gt;</w:t>
      </w:r>
    </w:p>
    <w:p w14:paraId="0D3B6F19" w14:textId="77777777" w:rsidR="00026875" w:rsidRPr="00AC6A72" w:rsidRDefault="00026875" w:rsidP="00026875">
      <w:pPr>
        <w:spacing w:after="0" w:line="240" w:lineRule="auto"/>
        <w:jc w:val="left"/>
        <w:rPr>
          <w:rFonts w:ascii="Courier New" w:hAnsi="Courier New" w:cs="Courier New"/>
          <w:sz w:val="18"/>
          <w:szCs w:val="18"/>
          <w:lang w:val="en-CH"/>
        </w:rPr>
      </w:pPr>
    </w:p>
    <w:p w14:paraId="3C21B83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4A527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7EEE9C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22FB0B6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&lt;frontend-maven-plugin.version&gt;1.9.1&lt;/frontend-maven-plugin.version&gt;</w:t>
      </w:r>
    </w:p>
    <w:p w14:paraId="13F041B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0315A2CF" w14:textId="77777777" w:rsidR="00026875" w:rsidRPr="00AC6A72" w:rsidRDefault="00026875" w:rsidP="00026875">
      <w:pPr>
        <w:spacing w:after="0" w:line="240" w:lineRule="auto"/>
        <w:jc w:val="left"/>
        <w:rPr>
          <w:rFonts w:ascii="Courier New" w:hAnsi="Courier New" w:cs="Courier New"/>
          <w:sz w:val="18"/>
          <w:szCs w:val="18"/>
          <w:lang w:val="en-CH"/>
        </w:rPr>
      </w:pPr>
    </w:p>
    <w:p w14:paraId="7013A1C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3C336E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1C1F14B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F69E21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&lt;groupId&gt;com.github.eirslett&lt;/groupId&gt;</w:t>
      </w:r>
    </w:p>
    <w:p w14:paraId="4C13FFC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&lt;artifactId&gt;frontend-maven-plugin&lt;/artifactId&gt;</w:t>
      </w:r>
    </w:p>
    <w:p w14:paraId="364914C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&lt;version&gt;${frontend-maven-plugin.version}&lt;/version&gt;</w:t>
      </w:r>
    </w:p>
    <w:p w14:paraId="2CAF87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4FBF42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our node and npm version to run npm/node scripts--&gt;</w:t>
      </w:r>
    </w:p>
    <w:p w14:paraId="30D1CE2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BDEE6D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&lt;id&gt;install node and npm&lt;/id&gt;</w:t>
      </w:r>
    </w:p>
    <w:p w14:paraId="314BA2A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3DAC7A0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&lt;goal&gt;install-node-and-npm&lt;/goal&gt;</w:t>
      </w:r>
    </w:p>
    <w:p w14:paraId="1CD2145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263377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35436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&lt;nodeVersion&gt;v12.12.0&lt;/nodeVersion&gt;</w:t>
      </w:r>
    </w:p>
    <w:p w14:paraId="00B833F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5AF1C4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19DD499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Install all project dependencies --&gt;</w:t>
      </w:r>
    </w:p>
    <w:p w14:paraId="595D94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&lt;execution&gt;</w:t>
      </w:r>
    </w:p>
    <w:p w14:paraId="76253FD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&lt;id&gt;npm install&lt;/id&gt;</w:t>
      </w:r>
    </w:p>
    <w:p w14:paraId="0E0F45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AFB0DC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&lt;goal&gt;npm&lt;/goal&gt;</w:t>
      </w:r>
    </w:p>
    <w:p w14:paraId="0C4CAC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7489BFA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default phase is "generate-resources" --&gt;</w:t>
      </w:r>
    </w:p>
    <w:p w14:paraId="638AD3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5FEFCAD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Optional configuration which provides for running any npm command --&gt;</w:t>
      </w:r>
    </w:p>
    <w:p w14:paraId="0D455AF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8C0A7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&lt;arguments&gt;install&lt;/arguments&gt;</w:t>
      </w:r>
    </w:p>
    <w:p w14:paraId="51EC824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794F3BC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FB62F6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Build and minify static files --&gt;</w:t>
      </w:r>
    </w:p>
    <w:p w14:paraId="3B44FC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091C7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&lt;id&gt;npm run build&lt;/id&gt;</w:t>
      </w:r>
    </w:p>
    <w:p w14:paraId="5396228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1B6FF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&lt;goal&gt;npm&lt;/goal&gt;</w:t>
      </w:r>
    </w:p>
    <w:p w14:paraId="246AA6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A81253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377E27E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&lt;arguments&gt;run build&lt;/arguments&gt;</w:t>
      </w:r>
    </w:p>
    <w:p w14:paraId="7DCD3F6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460629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816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1AF78C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5D6B1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38754C6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D0D1EA7" w14:textId="0701142A"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28950F64" w14:textId="7DDC40FE" w:rsidR="00714054" w:rsidRPr="00714054" w:rsidRDefault="00714054" w:rsidP="00714054">
      <w:pPr>
        <w:spacing w:after="0" w:line="240" w:lineRule="auto"/>
        <w:jc w:val="left"/>
        <w:rPr>
          <w:rFonts w:ascii="Courier New" w:hAnsi="Courier New" w:cs="Courier New"/>
          <w:lang w:val="en-CH"/>
        </w:rPr>
      </w:pPr>
    </w:p>
    <w:p w14:paraId="05B6465D" w14:textId="5E33094F" w:rsidR="00714054" w:rsidRDefault="00714054" w:rsidP="00F854C8">
      <w:pPr>
        <w:rPr>
          <w:lang w:val="en-CH"/>
        </w:rPr>
      </w:pPr>
    </w:p>
    <w:p w14:paraId="16D440DA" w14:textId="77777777" w:rsidR="00986841" w:rsidRPr="00714054" w:rsidRDefault="00986841" w:rsidP="00986841">
      <w:pPr>
        <w:rPr>
          <w:b/>
          <w:bCs/>
          <w:lang w:val="en-CH"/>
        </w:rPr>
      </w:pPr>
      <w:r w:rsidRPr="00714054">
        <w:rPr>
          <w:b/>
          <w:bCs/>
          <w:lang w:val="en-CH"/>
        </w:rPr>
        <w:t>Package.json</w:t>
      </w:r>
    </w:p>
    <w:p w14:paraId="67C8AC6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188A067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"name": "frontend",</w:t>
      </w:r>
    </w:p>
    <w:p w14:paraId="0227CFE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"version": "1.</w:t>
      </w:r>
      <w:r w:rsidRPr="00AC6A72">
        <w:rPr>
          <w:rFonts w:ascii="Courier New" w:hAnsi="Courier New" w:cs="Courier New"/>
          <w:sz w:val="18"/>
          <w:szCs w:val="18"/>
          <w:lang w:val="en-CH"/>
        </w:rPr>
        <w:t>1</w:t>
      </w:r>
      <w:r w:rsidRPr="00AC6A72">
        <w:rPr>
          <w:rFonts w:ascii="Courier New" w:hAnsi="Courier New" w:cs="Courier New"/>
          <w:sz w:val="18"/>
          <w:szCs w:val="18"/>
          <w:lang w:val="en-GB"/>
        </w:rPr>
        <w:t>.0",</w:t>
      </w:r>
    </w:p>
    <w:p w14:paraId="4C600A1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"description": "Vue.js fronten</w:t>
      </w:r>
      <w:r w:rsidRPr="00AC6A72">
        <w:rPr>
          <w:rFonts w:ascii="Courier New" w:hAnsi="Courier New" w:cs="Courier New"/>
          <w:sz w:val="18"/>
          <w:szCs w:val="18"/>
          <w:lang w:val="en-CH"/>
        </w:rPr>
        <w:t>d</w:t>
      </w:r>
      <w:r w:rsidRPr="00AC6A72">
        <w:rPr>
          <w:rFonts w:ascii="Courier New" w:hAnsi="Courier New" w:cs="Courier New"/>
          <w:sz w:val="18"/>
          <w:szCs w:val="18"/>
          <w:lang w:val="en-GB"/>
        </w:rPr>
        <w:t>",</w:t>
      </w:r>
    </w:p>
    <w:p w14:paraId="1B6F01A7"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"private": true,</w:t>
      </w:r>
    </w:p>
    <w:p w14:paraId="0C9F1520"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"scripts": {</w:t>
      </w:r>
    </w:p>
    <w:p w14:paraId="4DFA1B9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"clean": "rm -rf node_modules target",</w:t>
      </w:r>
    </w:p>
    <w:p w14:paraId="0F01DEE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"serve": "vue-cli-service serve",</w:t>
      </w:r>
    </w:p>
    <w:p w14:paraId="55D021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"build": "vue-cli-service build"</w:t>
      </w:r>
    </w:p>
    <w:p w14:paraId="2CAF5FF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5F007FC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"dependencies": {</w:t>
      </w:r>
    </w:p>
    <w:p w14:paraId="313316B1"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"axios": "0.19.2",</w:t>
      </w:r>
    </w:p>
    <w:p w14:paraId="0FFA4185"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 "4.4.1",</w:t>
      </w:r>
    </w:p>
    <w:p w14:paraId="0EB04E28"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"bootstrap-vue": "2.11.0",</w:t>
      </w:r>
    </w:p>
    <w:p w14:paraId="1CB308E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"jquery": "3.5.0",</w:t>
      </w:r>
    </w:p>
    <w:p w14:paraId="1B6984D9"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"core-js": "3.6.5",</w:t>
      </w:r>
    </w:p>
    <w:p w14:paraId="3A1A472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 "2.6.11",</w:t>
      </w:r>
    </w:p>
    <w:p w14:paraId="1D27B61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"vue-router": "3.1.6",</w:t>
      </w:r>
    </w:p>
    <w:p w14:paraId="1780BEC3"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"vuex": "3.1.3"</w:t>
      </w:r>
    </w:p>
    <w:p w14:paraId="4122F9BC"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75D3724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"devDependencies": {</w:t>
      </w:r>
    </w:p>
    <w:p w14:paraId="4BD48EA6"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"@vue/cli-plugin-babel": "4.3.1",</w:t>
      </w:r>
    </w:p>
    <w:p w14:paraId="34714342"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"@vue/cli-plugin-router": "4.3.1",</w:t>
      </w:r>
    </w:p>
    <w:p w14:paraId="782E035B"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"@vue/cli-plugin-vuex": "4.3.1",</w:t>
      </w:r>
    </w:p>
    <w:p w14:paraId="1843A5BC"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en-GB"/>
        </w:rPr>
        <w:t xml:space="preserve">    </w:t>
      </w:r>
      <w:r w:rsidRPr="00AC6A72">
        <w:rPr>
          <w:rFonts w:ascii="Courier New" w:hAnsi="Courier New" w:cs="Courier New"/>
          <w:sz w:val="18"/>
          <w:szCs w:val="18"/>
          <w:lang w:val="sv-SE"/>
        </w:rPr>
        <w:t>"@vue/cli-service": "4.3.1",</w:t>
      </w:r>
    </w:p>
    <w:p w14:paraId="7639D185" w14:textId="77777777" w:rsidR="00986841" w:rsidRPr="00AC6A72" w:rsidRDefault="00986841" w:rsidP="00986841">
      <w:pPr>
        <w:spacing w:after="0" w:line="240" w:lineRule="auto"/>
        <w:rPr>
          <w:rFonts w:ascii="Courier New" w:hAnsi="Courier New" w:cs="Courier New"/>
          <w:sz w:val="18"/>
          <w:szCs w:val="18"/>
          <w:lang w:val="sv-SE"/>
        </w:rPr>
      </w:pPr>
      <w:r w:rsidRPr="00AC6A72">
        <w:rPr>
          <w:rFonts w:ascii="Courier New" w:hAnsi="Courier New" w:cs="Courier New"/>
          <w:sz w:val="18"/>
          <w:szCs w:val="18"/>
          <w:lang w:val="sv-SE"/>
        </w:rPr>
        <w:t xml:space="preserve">    "node-sass": "4.13.1",</w:t>
      </w:r>
    </w:p>
    <w:p w14:paraId="2327CC4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sv-SE"/>
        </w:rPr>
        <w:t xml:space="preserve">    </w:t>
      </w:r>
      <w:r w:rsidRPr="00AC6A72">
        <w:rPr>
          <w:rFonts w:ascii="Courier New" w:hAnsi="Courier New" w:cs="Courier New"/>
          <w:sz w:val="18"/>
          <w:szCs w:val="18"/>
          <w:lang w:val="en-GB"/>
        </w:rPr>
        <w:t>"sass-loader": "8.0.2",</w:t>
      </w:r>
    </w:p>
    <w:p w14:paraId="48D5C93E"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"vue-template-compiler": "2.6.11"</w:t>
      </w:r>
    </w:p>
    <w:p w14:paraId="4C96217F" w14:textId="77777777"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 xml:space="preserve">  }</w:t>
      </w:r>
    </w:p>
    <w:p w14:paraId="368FD40A" w14:textId="46C64160" w:rsidR="00986841" w:rsidRPr="00AC6A72" w:rsidRDefault="00986841" w:rsidP="00986841">
      <w:pPr>
        <w:spacing w:after="0" w:line="240" w:lineRule="auto"/>
        <w:rPr>
          <w:rFonts w:ascii="Courier New" w:hAnsi="Courier New" w:cs="Courier New"/>
          <w:sz w:val="18"/>
          <w:szCs w:val="18"/>
          <w:lang w:val="en-GB"/>
        </w:rPr>
      </w:pPr>
      <w:r w:rsidRPr="00AC6A72">
        <w:rPr>
          <w:rFonts w:ascii="Courier New" w:hAnsi="Courier New" w:cs="Courier New"/>
          <w:sz w:val="18"/>
          <w:szCs w:val="18"/>
          <w:lang w:val="en-GB"/>
        </w:rPr>
        <w:t>}</w:t>
      </w:r>
    </w:p>
    <w:p w14:paraId="3EC6CD20" w14:textId="77777777" w:rsidR="00986841" w:rsidRPr="00026875" w:rsidRDefault="00986841" w:rsidP="00986841">
      <w:pPr>
        <w:spacing w:after="0" w:line="240" w:lineRule="auto"/>
        <w:rPr>
          <w:rFonts w:ascii="Courier New" w:hAnsi="Courier New" w:cs="Courier New"/>
          <w:lang w:val="en-GB"/>
        </w:rPr>
      </w:pPr>
    </w:p>
    <w:p w14:paraId="66F91169" w14:textId="7C1DD0B1" w:rsidR="00986841" w:rsidRDefault="00986841" w:rsidP="00F854C8">
      <w:pPr>
        <w:rPr>
          <w:lang w:val="en-CH"/>
        </w:rPr>
      </w:pPr>
    </w:p>
    <w:p w14:paraId="2CC58E30" w14:textId="6BB828E0" w:rsidR="00714054" w:rsidRPr="00714054" w:rsidRDefault="00714054" w:rsidP="00F854C8">
      <w:pPr>
        <w:rPr>
          <w:b/>
          <w:bCs/>
          <w:lang w:val="en-CH"/>
        </w:rPr>
      </w:pPr>
      <w:r w:rsidRPr="00714054">
        <w:rPr>
          <w:b/>
          <w:bCs/>
          <w:lang w:val="en-CH"/>
        </w:rPr>
        <w:t>JBA Backen</w:t>
      </w:r>
      <w:r w:rsidR="00986841">
        <w:rPr>
          <w:b/>
          <w:bCs/>
          <w:lang w:val="en-CH"/>
        </w:rPr>
        <w:t>d</w:t>
      </w:r>
      <w:r w:rsidRPr="00714054">
        <w:rPr>
          <w:b/>
          <w:bCs/>
          <w:lang w:val="en-CH"/>
        </w:rPr>
        <w:t xml:space="preserve"> POM</w:t>
      </w:r>
    </w:p>
    <w:p w14:paraId="74F470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&lt;?xml version="1.0" encoding="UTF-8"?&gt;</w:t>
      </w:r>
    </w:p>
    <w:p w14:paraId="609084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 xmlns="http://maven.apache.org/POM/4.0.0"</w:t>
      </w:r>
    </w:p>
    <w:p w14:paraId="2325264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xmlns:xsi="http://www.w3.org/2001/XMLSchema-instance"</w:t>
      </w:r>
    </w:p>
    <w:p w14:paraId="63396A2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xsi:schemaLocation="http://maven.apache.org/POM/4.0.0 http://maven.apache.org/xsd/maven-4.0.0.xsd"&gt;</w:t>
      </w:r>
    </w:p>
    <w:p w14:paraId="2CAAFC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36ABE81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&lt;artifactId&gt;bdd4oq-jba&lt;/artifactId&gt;</w:t>
      </w:r>
    </w:p>
    <w:p w14:paraId="7BF293A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&lt;groupId&gt;com.github.sableu&lt;/groupId&gt;</w:t>
      </w:r>
    </w:p>
    <w:p w14:paraId="2416CEA6" w14:textId="7B46289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&lt;version&gt;1.</w:t>
      </w:r>
      <w:r w:rsidR="003C4026" w:rsidRPr="00AC6A72">
        <w:rPr>
          <w:rFonts w:ascii="Courier New" w:hAnsi="Courier New" w:cs="Courier New"/>
          <w:sz w:val="18"/>
          <w:szCs w:val="18"/>
          <w:lang w:val="en-CH"/>
        </w:rPr>
        <w:t>1.0</w:t>
      </w:r>
      <w:r w:rsidRPr="00AC6A72">
        <w:rPr>
          <w:rFonts w:ascii="Courier New" w:hAnsi="Courier New" w:cs="Courier New"/>
          <w:sz w:val="18"/>
          <w:szCs w:val="18"/>
          <w:lang w:val="en-CH"/>
        </w:rPr>
        <w:t>&lt;/version&gt;</w:t>
      </w:r>
    </w:p>
    <w:p w14:paraId="1A0288A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&lt;/parent&gt;</w:t>
      </w:r>
    </w:p>
    <w:p w14:paraId="6E413A0B" w14:textId="77777777" w:rsidR="00026875" w:rsidRPr="00AC6A72" w:rsidRDefault="00026875" w:rsidP="00026875">
      <w:pPr>
        <w:spacing w:after="0" w:line="240" w:lineRule="auto"/>
        <w:jc w:val="left"/>
        <w:rPr>
          <w:rFonts w:ascii="Courier New" w:hAnsi="Courier New" w:cs="Courier New"/>
          <w:sz w:val="18"/>
          <w:szCs w:val="18"/>
          <w:lang w:val="en-CH"/>
        </w:rPr>
      </w:pPr>
    </w:p>
    <w:p w14:paraId="575CADD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&lt;modelVersion&gt;4.0.0&lt;/modelVersion&gt;</w:t>
      </w:r>
    </w:p>
    <w:p w14:paraId="1986A0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&lt;artifactId&gt;backend&lt;/artifactId&gt;</w:t>
      </w:r>
    </w:p>
    <w:p w14:paraId="5CB99EE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&lt;packaging&gt;jar&lt;/packaging&gt;</w:t>
      </w:r>
    </w:p>
    <w:p w14:paraId="5810DA81" w14:textId="77777777" w:rsidR="00026875" w:rsidRPr="00AC6A72" w:rsidRDefault="00026875" w:rsidP="00026875">
      <w:pPr>
        <w:spacing w:after="0" w:line="240" w:lineRule="auto"/>
        <w:jc w:val="left"/>
        <w:rPr>
          <w:rFonts w:ascii="Courier New" w:hAnsi="Courier New" w:cs="Courier New"/>
          <w:sz w:val="18"/>
          <w:szCs w:val="18"/>
          <w:lang w:val="en-CH"/>
        </w:rPr>
      </w:pPr>
    </w:p>
    <w:p w14:paraId="199B6C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AA2B67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&lt;project.build.sourceEncoding&gt;UTF-8&lt;/project.build.sourceEncoding&gt;</w:t>
      </w:r>
    </w:p>
    <w:p w14:paraId="4F4022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&lt;project.reporting.outputEncoding&gt;UTF-8&lt;/project.reporting.outputEncoding&gt;</w:t>
      </w:r>
    </w:p>
    <w:p w14:paraId="6A848F5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&lt;java.version&gt;1.8&lt;/java.version&gt;</w:t>
      </w:r>
    </w:p>
    <w:p w14:paraId="7A7C715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&lt;spring-boot.version&gt;2.2.7.RELEASE&lt;/spring-boot.version&gt;</w:t>
      </w:r>
    </w:p>
    <w:p w14:paraId="131439C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&lt;h2.version&gt;1.4.200&lt;/h2.version&gt;</w:t>
      </w:r>
    </w:p>
    <w:p w14:paraId="09F912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&lt;rest-assured.version&gt;4.3.0&lt;/rest-assured.version&gt;</w:t>
      </w:r>
    </w:p>
    <w:p w14:paraId="3345EED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&lt;maven.compiler.source&gt;1.8&lt;/maven.compiler.source&gt;</w:t>
      </w:r>
    </w:p>
    <w:p w14:paraId="1CE7996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&lt;maven.compiler.target&gt;1.8&lt;/maven.compiler.target&gt;</w:t>
      </w:r>
    </w:p>
    <w:p w14:paraId="7BF3BC5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&lt;maven-resources-plugin.version&gt;3.1.0&lt;/maven-resources-plugin.version&gt;</w:t>
      </w:r>
    </w:p>
    <w:p w14:paraId="508DF0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&lt;/properties&gt;</w:t>
      </w:r>
    </w:p>
    <w:p w14:paraId="703D6DCA" w14:textId="77777777" w:rsidR="00026875" w:rsidRPr="00AC6A72" w:rsidRDefault="00026875" w:rsidP="00026875">
      <w:pPr>
        <w:spacing w:after="0" w:line="240" w:lineRule="auto"/>
        <w:jc w:val="left"/>
        <w:rPr>
          <w:rFonts w:ascii="Courier New" w:hAnsi="Courier New" w:cs="Courier New"/>
          <w:sz w:val="18"/>
          <w:szCs w:val="18"/>
          <w:lang w:val="en-CH"/>
        </w:rPr>
      </w:pPr>
    </w:p>
    <w:p w14:paraId="7FA9E24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3359CB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6ED535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29A3FE5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&lt;artifactId&gt;spring-boot-starter-web&lt;/artifactId&gt;</w:t>
      </w:r>
    </w:p>
    <w:p w14:paraId="13610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BE84C7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9CB43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5F615D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3CB10D0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&lt;artifactId&gt;spring-boot-devtools&lt;/artifactId&gt;</w:t>
      </w:r>
    </w:p>
    <w:p w14:paraId="6F4CE42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&lt;optional&gt;true&lt;/optional&gt;</w:t>
      </w:r>
    </w:p>
    <w:p w14:paraId="73D8E77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63345E2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B0BDDBF" w14:textId="77777777" w:rsidR="00026875" w:rsidRPr="00AC6A72" w:rsidRDefault="00026875" w:rsidP="00026875">
      <w:pPr>
        <w:spacing w:after="0" w:line="240" w:lineRule="auto"/>
        <w:jc w:val="left"/>
        <w:rPr>
          <w:rFonts w:ascii="Courier New" w:hAnsi="Courier New" w:cs="Courier New"/>
          <w:sz w:val="18"/>
          <w:szCs w:val="18"/>
          <w:lang w:val="en-CH"/>
        </w:rPr>
      </w:pPr>
    </w:p>
    <w:p w14:paraId="4146C65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33415C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10345E2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&lt;artifactId&gt;spring-boot-starter-data-jpa&lt;/artifactId&gt;</w:t>
      </w:r>
    </w:p>
    <w:p w14:paraId="440C65A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2AA51BC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1B266B4B" w14:textId="77777777" w:rsidR="00026875" w:rsidRPr="00AC6A72" w:rsidRDefault="00026875" w:rsidP="00026875">
      <w:pPr>
        <w:spacing w:after="0" w:line="240" w:lineRule="auto"/>
        <w:jc w:val="left"/>
        <w:rPr>
          <w:rFonts w:ascii="Courier New" w:hAnsi="Courier New" w:cs="Courier New"/>
          <w:sz w:val="18"/>
          <w:szCs w:val="18"/>
          <w:lang w:val="en-CH"/>
        </w:rPr>
      </w:pPr>
    </w:p>
    <w:p w14:paraId="2BEEEE3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In-Memory database used for local development &amp; testing --&gt;</w:t>
      </w:r>
    </w:p>
    <w:p w14:paraId="0835A93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DAA93A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&lt;groupId&gt;com.h2database&lt;/groupId&gt;</w:t>
      </w:r>
    </w:p>
    <w:p w14:paraId="63EE54B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&lt;artifactId&gt;h2&lt;/artifactId&gt;</w:t>
      </w:r>
    </w:p>
    <w:p w14:paraId="4935BAE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&lt;version&gt;${h2.version}&lt;/version&gt;</w:t>
      </w:r>
    </w:p>
    <w:p w14:paraId="2D507E3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406202E" w14:textId="77777777" w:rsidR="00026875" w:rsidRPr="00AC6A72" w:rsidRDefault="00026875" w:rsidP="00026875">
      <w:pPr>
        <w:spacing w:after="0" w:line="240" w:lineRule="auto"/>
        <w:jc w:val="left"/>
        <w:rPr>
          <w:rFonts w:ascii="Courier New" w:hAnsi="Courier New" w:cs="Courier New"/>
          <w:sz w:val="18"/>
          <w:szCs w:val="18"/>
          <w:lang w:val="en-CH"/>
        </w:rPr>
      </w:pPr>
    </w:p>
    <w:p w14:paraId="7A0D3A4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881D7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&lt;groupId&gt;jakarta.xml.bind&lt;/groupId&gt;</w:t>
      </w:r>
    </w:p>
    <w:p w14:paraId="5834AFA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&lt;artifactId&gt;jakarta.xml.bind-api&lt;/artifactId&gt;</w:t>
      </w:r>
    </w:p>
    <w:p w14:paraId="784359F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ADEE00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63442B4D" w14:textId="77777777" w:rsidR="00026875" w:rsidRPr="00AC6A72" w:rsidRDefault="00026875" w:rsidP="00026875">
      <w:pPr>
        <w:spacing w:after="0" w:line="240" w:lineRule="auto"/>
        <w:jc w:val="left"/>
        <w:rPr>
          <w:rFonts w:ascii="Courier New" w:hAnsi="Courier New" w:cs="Courier New"/>
          <w:sz w:val="18"/>
          <w:szCs w:val="18"/>
          <w:lang w:val="en-CH"/>
        </w:rPr>
      </w:pPr>
    </w:p>
    <w:p w14:paraId="493E17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Runtime, com.sun.xml.bind module --&gt;</w:t>
      </w:r>
    </w:p>
    <w:p w14:paraId="6E2672E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54128D7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lastRenderedPageBreak/>
        <w:t xml:space="preserve">            &lt;groupId&gt;org.glassfish.jaxb&lt;/groupId&gt;</w:t>
      </w:r>
    </w:p>
    <w:p w14:paraId="66C9D2C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&lt;artifactId&gt;jaxb-runtime&lt;/artifactId&gt;</w:t>
      </w:r>
    </w:p>
    <w:p w14:paraId="67A870F0"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&lt;version&gt;2.3.2&lt;/version&gt;</w:t>
      </w:r>
    </w:p>
    <w:p w14:paraId="4401940F"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0B99DA5F" w14:textId="77777777" w:rsidR="00026875" w:rsidRPr="00AC6A72" w:rsidRDefault="00026875" w:rsidP="00026875">
      <w:pPr>
        <w:spacing w:after="0" w:line="240" w:lineRule="auto"/>
        <w:jc w:val="left"/>
        <w:rPr>
          <w:rFonts w:ascii="Courier New" w:hAnsi="Courier New" w:cs="Courier New"/>
          <w:sz w:val="18"/>
          <w:szCs w:val="18"/>
          <w:lang w:val="en-CH"/>
        </w:rPr>
      </w:pPr>
    </w:p>
    <w:p w14:paraId="285B169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 Testing --&gt;</w:t>
      </w:r>
    </w:p>
    <w:p w14:paraId="497ECC3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206E26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3CB9EEB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&lt;artifactId&gt;spring-boot-starter-test&lt;/artifactId&gt;</w:t>
      </w:r>
    </w:p>
    <w:p w14:paraId="4407F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0EE7E7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5875D27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3B185DDA" w14:textId="77777777" w:rsidR="00026875" w:rsidRPr="00AC6A72" w:rsidRDefault="00026875" w:rsidP="00026875">
      <w:pPr>
        <w:spacing w:after="0" w:line="240" w:lineRule="auto"/>
        <w:jc w:val="left"/>
        <w:rPr>
          <w:rFonts w:ascii="Courier New" w:hAnsi="Courier New" w:cs="Courier New"/>
          <w:sz w:val="18"/>
          <w:szCs w:val="18"/>
          <w:lang w:val="en-CH"/>
        </w:rPr>
      </w:pPr>
    </w:p>
    <w:p w14:paraId="30D536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EA1892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&lt;groupId&gt;io.rest-assured&lt;/groupId&gt;</w:t>
      </w:r>
    </w:p>
    <w:p w14:paraId="1617D2F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&lt;artifactId&gt;rest-assured&lt;/artifactId&gt;</w:t>
      </w:r>
    </w:p>
    <w:p w14:paraId="2B045AD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&lt;version&gt;${rest-assured.version}&lt;/version&gt;</w:t>
      </w:r>
    </w:p>
    <w:p w14:paraId="611EBF0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&lt;scope&gt;test&lt;/scope&gt;</w:t>
      </w:r>
    </w:p>
    <w:p w14:paraId="73935B3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&lt;/dependency&gt;</w:t>
      </w:r>
    </w:p>
    <w:p w14:paraId="771F277E" w14:textId="77777777" w:rsidR="00026875" w:rsidRPr="00AC6A72" w:rsidRDefault="00026875" w:rsidP="00026875">
      <w:pPr>
        <w:spacing w:after="0" w:line="240" w:lineRule="auto"/>
        <w:jc w:val="left"/>
        <w:rPr>
          <w:rFonts w:ascii="Courier New" w:hAnsi="Courier New" w:cs="Courier New"/>
          <w:sz w:val="18"/>
          <w:szCs w:val="18"/>
          <w:lang w:val="en-CH"/>
        </w:rPr>
      </w:pPr>
    </w:p>
    <w:p w14:paraId="013AF6CD" w14:textId="77777777" w:rsidR="00026875" w:rsidRPr="00AC6A72" w:rsidRDefault="00026875" w:rsidP="00026875">
      <w:pPr>
        <w:spacing w:after="0" w:line="240" w:lineRule="auto"/>
        <w:jc w:val="left"/>
        <w:rPr>
          <w:rFonts w:ascii="Courier New" w:hAnsi="Courier New" w:cs="Courier New"/>
          <w:sz w:val="18"/>
          <w:szCs w:val="18"/>
          <w:lang w:val="en-CH"/>
        </w:rPr>
      </w:pPr>
    </w:p>
    <w:p w14:paraId="4E1ACAD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&lt;/dependencies&gt;</w:t>
      </w:r>
    </w:p>
    <w:p w14:paraId="74E4BF65" w14:textId="77777777" w:rsidR="00026875" w:rsidRPr="00AC6A72" w:rsidRDefault="00026875" w:rsidP="00026875">
      <w:pPr>
        <w:spacing w:after="0" w:line="240" w:lineRule="auto"/>
        <w:jc w:val="left"/>
        <w:rPr>
          <w:rFonts w:ascii="Courier New" w:hAnsi="Courier New" w:cs="Courier New"/>
          <w:sz w:val="18"/>
          <w:szCs w:val="18"/>
          <w:lang w:val="en-CH"/>
        </w:rPr>
      </w:pPr>
    </w:p>
    <w:p w14:paraId="068F85D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4B0D942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2F9148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089544A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&lt;groupId&gt;org.springframework.boot&lt;/groupId&gt;</w:t>
      </w:r>
    </w:p>
    <w:p w14:paraId="61778AB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&lt;artifactId&gt;spring-boot-maven-plugin&lt;/artifactId&gt;</w:t>
      </w:r>
    </w:p>
    <w:p w14:paraId="421081D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&lt;version&gt;${spring-boot.version}&lt;/version&gt;</w:t>
      </w:r>
    </w:p>
    <w:p w14:paraId="0E51F145"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78A1A79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6CA6A57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&lt;artifactId&gt;maven-resources-plugin&lt;/artifactId&gt;</w:t>
      </w:r>
    </w:p>
    <w:p w14:paraId="5027AC9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&lt;version&gt;${maven-resources-plugin.version}&lt;/version&gt;</w:t>
      </w:r>
    </w:p>
    <w:p w14:paraId="1D15D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6990DD03"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757BAC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&lt;id&gt;copy Vue.js frontend content&lt;/id&gt;</w:t>
      </w:r>
    </w:p>
    <w:p w14:paraId="2497B6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&lt;phase&gt;generate-resources&lt;/phase&gt;</w:t>
      </w:r>
    </w:p>
    <w:p w14:paraId="6B30E5B8"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4DE9B67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&lt;goal&gt;copy-resources&lt;/goal&gt;</w:t>
      </w:r>
    </w:p>
    <w:p w14:paraId="1A0A899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&lt;/goals&gt;</w:t>
      </w:r>
    </w:p>
    <w:p w14:paraId="214D37D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2A638EEB"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&lt;outputDirectory&gt;src/main/resources/public&lt;/outputDirectory&gt;</w:t>
      </w:r>
    </w:p>
    <w:p w14:paraId="486E8B1D"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&lt;overwrite&gt;true&lt;/overwrite&gt;</w:t>
      </w:r>
    </w:p>
    <w:p w14:paraId="53DBA4C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2C4D974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7B1339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&lt;directory&gt;${project.parent.basedir}/frontend/target/dist&lt;/directory&gt;</w:t>
      </w:r>
    </w:p>
    <w:p w14:paraId="2416106A"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7D806814"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&lt;include&gt;static/&lt;/include&gt;</w:t>
      </w:r>
    </w:p>
    <w:p w14:paraId="4225C299"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&lt;include&gt;index.html&lt;/include&gt;</w:t>
      </w:r>
    </w:p>
    <w:p w14:paraId="3DA740D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&lt;/includes&gt;</w:t>
      </w:r>
    </w:p>
    <w:p w14:paraId="546E9EF1"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&lt;/resource&gt;</w:t>
      </w:r>
    </w:p>
    <w:p w14:paraId="32D4578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&lt;/resources&gt;</w:t>
      </w:r>
    </w:p>
    <w:p w14:paraId="172F6117"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&lt;/configuration&gt;</w:t>
      </w:r>
    </w:p>
    <w:p w14:paraId="0FAC70E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&lt;/execution&gt;</w:t>
      </w:r>
    </w:p>
    <w:p w14:paraId="6574BEBC"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&lt;/executions&gt;</w:t>
      </w:r>
    </w:p>
    <w:p w14:paraId="4AC62A8E"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&lt;/plugin&gt;</w:t>
      </w:r>
    </w:p>
    <w:p w14:paraId="2F5B77E2"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&lt;/plugins&gt;</w:t>
      </w:r>
    </w:p>
    <w:p w14:paraId="6312DAF6" w14:textId="77777777" w:rsidR="00026875"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 xml:space="preserve">    &lt;/build&gt;</w:t>
      </w:r>
    </w:p>
    <w:p w14:paraId="645AA508" w14:textId="6567029B" w:rsidR="00714054" w:rsidRPr="00AC6A72" w:rsidRDefault="00026875" w:rsidP="00026875">
      <w:pPr>
        <w:spacing w:after="0" w:line="240" w:lineRule="auto"/>
        <w:jc w:val="left"/>
        <w:rPr>
          <w:rFonts w:ascii="Courier New" w:hAnsi="Courier New" w:cs="Courier New"/>
          <w:sz w:val="18"/>
          <w:szCs w:val="18"/>
          <w:lang w:val="en-CH"/>
        </w:rPr>
      </w:pPr>
      <w:r w:rsidRPr="00AC6A72">
        <w:rPr>
          <w:rFonts w:ascii="Courier New" w:hAnsi="Courier New" w:cs="Courier New"/>
          <w:sz w:val="18"/>
          <w:szCs w:val="18"/>
          <w:lang w:val="en-CH"/>
        </w:rPr>
        <w:t>&lt;/project&gt;</w:t>
      </w:r>
    </w:p>
    <w:p w14:paraId="5BB14463" w14:textId="3A997377" w:rsidR="00714054" w:rsidRPr="00AC6A72" w:rsidRDefault="00714054" w:rsidP="00714054">
      <w:pPr>
        <w:spacing w:after="0" w:line="240" w:lineRule="auto"/>
        <w:jc w:val="left"/>
        <w:rPr>
          <w:rFonts w:ascii="Courier New" w:hAnsi="Courier New" w:cs="Courier New"/>
          <w:sz w:val="18"/>
          <w:szCs w:val="18"/>
          <w:lang w:val="en-CH"/>
        </w:rPr>
      </w:pPr>
    </w:p>
    <w:p w14:paraId="2BEF6C7B" w14:textId="1B2172C4" w:rsidR="00714054" w:rsidRDefault="00714054" w:rsidP="00F854C8">
      <w:pPr>
        <w:rPr>
          <w:lang w:val="en-CH"/>
        </w:rPr>
      </w:pPr>
    </w:p>
    <w:p w14:paraId="37877ADF" w14:textId="170D42CE" w:rsidR="00714054" w:rsidRPr="00714054" w:rsidRDefault="00714054" w:rsidP="00D07B47">
      <w:pPr>
        <w:rPr>
          <w:lang w:val="en-CH"/>
        </w:rPr>
      </w:pPr>
    </w:p>
    <w:p w14:paraId="7DA419A7" w14:textId="6243A236" w:rsidR="00F854C8" w:rsidRPr="003319A1" w:rsidRDefault="00F854C8" w:rsidP="00F854C8">
      <w:pPr>
        <w:pStyle w:val="Heading1withoutnumbering"/>
        <w:rPr>
          <w:lang w:val="en-CH"/>
        </w:rPr>
      </w:pPr>
      <w:r w:rsidRPr="003319A1">
        <w:rPr>
          <w:lang w:val="en-GB"/>
        </w:rPr>
        <w:lastRenderedPageBreak/>
        <w:t>Appendix</w:t>
      </w:r>
      <w:r w:rsidR="003319A1">
        <w:rPr>
          <w:lang w:val="en-CH"/>
        </w:rPr>
        <w:t xml:space="preserve"> </w:t>
      </w:r>
      <w:r w:rsidR="00DC42AA">
        <w:rPr>
          <w:lang w:val="en-CH"/>
        </w:rPr>
        <w:t>III</w:t>
      </w:r>
      <w:r w:rsidR="003319A1">
        <w:rPr>
          <w:lang w:val="en-CH"/>
        </w:rPr>
        <w:t xml:space="preserve">: </w:t>
      </w:r>
      <w:r w:rsidR="006B513B">
        <w:rPr>
          <w:lang w:val="en-CH"/>
        </w:rPr>
        <w:t>Version control file</w:t>
      </w:r>
      <w:r w:rsidR="003319A1">
        <w:rPr>
          <w:lang w:val="en-CH"/>
        </w:rPr>
        <w:t xml:space="preserve"> OQ Test App</w:t>
      </w:r>
      <w:r w:rsidR="006B513B">
        <w:rPr>
          <w:lang w:val="en-CH"/>
        </w:rPr>
        <w:t xml:space="preserve"> (POM)</w:t>
      </w:r>
    </w:p>
    <w:p w14:paraId="623CAF13" w14:textId="56DE8468" w:rsidR="00F854C8" w:rsidRDefault="00F854C8" w:rsidP="00D07B47">
      <w:pPr>
        <w:rPr>
          <w:lang w:val="en-GB"/>
        </w:rPr>
      </w:pPr>
    </w:p>
    <w:p w14:paraId="45EA316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&lt;?xml version="1.0" encoding="UTF-8"?&gt;</w:t>
      </w:r>
    </w:p>
    <w:p w14:paraId="44769FA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 xmlns="http://maven.apache.org/POM/4.0.0"</w:t>
      </w:r>
    </w:p>
    <w:p w14:paraId="15D88678" w14:textId="77777777"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xmlns:xsi="http://www.w3.org/2001/XMLSchema-instance"</w:t>
      </w:r>
    </w:p>
    <w:p w14:paraId="2EAB5C2C" w14:textId="521C1B3D" w:rsidR="00F46A72" w:rsidRPr="004D04D9" w:rsidRDefault="00F46A72" w:rsidP="004D04D9">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xsi:schemaLocation="http://maven.apache.org/POM/4.0.0 http://m</w:t>
      </w:r>
      <w:r w:rsidR="004D04D9">
        <w:rPr>
          <w:rFonts w:ascii="Courier New" w:hAnsi="Courier New" w:cs="Courier New"/>
          <w:sz w:val="18"/>
          <w:szCs w:val="18"/>
          <w:lang w:val="en-CH"/>
        </w:rPr>
        <w:t>a</w:t>
      </w:r>
      <w:r w:rsidRPr="004D04D9">
        <w:rPr>
          <w:rFonts w:ascii="Courier New" w:hAnsi="Courier New" w:cs="Courier New"/>
          <w:sz w:val="18"/>
          <w:szCs w:val="18"/>
          <w:lang w:val="en-CH"/>
        </w:rPr>
        <w:t>ven.apache.org/xsd/maven-4.0.0.xsd"&gt;</w:t>
      </w:r>
    </w:p>
    <w:p w14:paraId="7EFBCEC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&lt;modelVersion&gt;4.0.0&lt;/modelVersion&gt;</w:t>
      </w:r>
    </w:p>
    <w:p w14:paraId="1D37F352" w14:textId="77777777" w:rsidR="00F46A72" w:rsidRPr="004D04D9" w:rsidRDefault="00F46A72" w:rsidP="004D04D9">
      <w:pPr>
        <w:spacing w:after="0" w:line="240" w:lineRule="auto"/>
        <w:rPr>
          <w:rFonts w:ascii="Courier New" w:hAnsi="Courier New" w:cs="Courier New"/>
          <w:sz w:val="18"/>
          <w:szCs w:val="18"/>
          <w:lang w:val="en-CH"/>
        </w:rPr>
      </w:pPr>
    </w:p>
    <w:p w14:paraId="067E5A9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&lt;groupId&gt;com.github.sableu&lt;/groupId&gt;</w:t>
      </w:r>
    </w:p>
    <w:p w14:paraId="38664FD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&lt;artifactId&gt;bdd4oq-test-app&lt;/artifactId&gt;</w:t>
      </w:r>
    </w:p>
    <w:p w14:paraId="48119DA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&lt;version&gt;0.0.1&lt;/version&gt;</w:t>
      </w:r>
    </w:p>
    <w:p w14:paraId="66DB0D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&lt;packaging&gt;jar&lt;/packaging&gt;</w:t>
      </w:r>
    </w:p>
    <w:p w14:paraId="7C9C1A2C" w14:textId="77777777" w:rsidR="00F46A72" w:rsidRPr="004D04D9" w:rsidRDefault="00F46A72" w:rsidP="004D04D9">
      <w:pPr>
        <w:spacing w:after="0" w:line="240" w:lineRule="auto"/>
        <w:rPr>
          <w:rFonts w:ascii="Courier New" w:hAnsi="Courier New" w:cs="Courier New"/>
          <w:sz w:val="18"/>
          <w:szCs w:val="18"/>
          <w:lang w:val="en-CH"/>
        </w:rPr>
      </w:pPr>
    </w:p>
    <w:p w14:paraId="0BA4FA1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&lt;name&gt;oq-test.app&lt;/name&gt;</w:t>
      </w:r>
    </w:p>
    <w:p w14:paraId="531AA0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&lt;description&gt;Test automation tool to perform OQs on a web application&lt;/description&gt;</w:t>
      </w:r>
    </w:p>
    <w:p w14:paraId="3F9C0E1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&lt;url&gt;https://github.com/sableu/BDD4OQ&lt;/url&gt;</w:t>
      </w:r>
    </w:p>
    <w:p w14:paraId="60D492F1" w14:textId="77777777" w:rsidR="00F46A72" w:rsidRPr="004D04D9" w:rsidRDefault="00F46A72" w:rsidP="004D04D9">
      <w:pPr>
        <w:spacing w:after="0" w:line="240" w:lineRule="auto"/>
        <w:rPr>
          <w:rFonts w:ascii="Courier New" w:hAnsi="Courier New" w:cs="Courier New"/>
          <w:sz w:val="18"/>
          <w:szCs w:val="18"/>
          <w:lang w:val="en-CH"/>
        </w:rPr>
      </w:pPr>
    </w:p>
    <w:p w14:paraId="56160F8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275F72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13BAA5B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&lt;name&gt;The Apache License, Version 2.0&lt;/name&gt;</w:t>
      </w:r>
    </w:p>
    <w:p w14:paraId="7A7498D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&lt;url&gt;http://www.apache.org/licenses/LICENSE-2.0.txt&lt;/url&gt;</w:t>
      </w:r>
    </w:p>
    <w:p w14:paraId="6619AE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&lt;/license&gt;</w:t>
      </w:r>
    </w:p>
    <w:p w14:paraId="023813E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&lt;/licenses&gt;</w:t>
      </w:r>
    </w:p>
    <w:p w14:paraId="3C604834" w14:textId="77777777" w:rsidR="00F46A72" w:rsidRPr="004D04D9" w:rsidRDefault="00F46A72" w:rsidP="004D04D9">
      <w:pPr>
        <w:spacing w:after="0" w:line="240" w:lineRule="auto"/>
        <w:rPr>
          <w:rFonts w:ascii="Courier New" w:hAnsi="Courier New" w:cs="Courier New"/>
          <w:sz w:val="18"/>
          <w:szCs w:val="18"/>
          <w:lang w:val="en-CH"/>
        </w:rPr>
      </w:pPr>
    </w:p>
    <w:p w14:paraId="54BED11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3767C31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22B4D0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&lt;name&gt;Sabrina Leuenberger&lt;/name&gt;</w:t>
      </w:r>
    </w:p>
    <w:p w14:paraId="0DB57B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&lt;email&gt;saleuenberger@gmx.ch&lt;/email&gt;</w:t>
      </w:r>
    </w:p>
    <w:p w14:paraId="064DAA0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&lt;organizationUrl&gt;https://github.com/sableu&lt;/organizationUrl&gt;</w:t>
      </w:r>
    </w:p>
    <w:p w14:paraId="6C8040F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&lt;/developer&gt;</w:t>
      </w:r>
    </w:p>
    <w:p w14:paraId="0F49BBB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&lt;/developers&gt;</w:t>
      </w:r>
    </w:p>
    <w:p w14:paraId="1AB44ADB" w14:textId="77777777" w:rsidR="00F46A72" w:rsidRPr="004D04D9" w:rsidRDefault="00F46A72" w:rsidP="004D04D9">
      <w:pPr>
        <w:spacing w:after="0" w:line="240" w:lineRule="auto"/>
        <w:rPr>
          <w:rFonts w:ascii="Courier New" w:hAnsi="Courier New" w:cs="Courier New"/>
          <w:sz w:val="18"/>
          <w:szCs w:val="18"/>
          <w:lang w:val="en-CH"/>
        </w:rPr>
      </w:pPr>
    </w:p>
    <w:p w14:paraId="11A87D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&lt;scm&gt;</w:t>
      </w:r>
    </w:p>
    <w:p w14:paraId="07E10F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&lt;connection&gt;scm:git:git://github.com/sableu/BDD4OQ&lt;/connection&gt;</w:t>
      </w:r>
    </w:p>
    <w:p w14:paraId="6013C53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&lt;developerConnection&gt;scm:git:ssh://github.com/sableu/BDD4OQ&lt;/developerConnection&gt;</w:t>
      </w:r>
    </w:p>
    <w:p w14:paraId="7182F36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&lt;url&gt;https://github.com/sableu/BDD4OQ&lt;/url&gt;</w:t>
      </w:r>
    </w:p>
    <w:p w14:paraId="47C0976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&lt;/scm&gt;</w:t>
      </w:r>
    </w:p>
    <w:p w14:paraId="427C1983" w14:textId="77777777" w:rsidR="00F46A72" w:rsidRPr="004D04D9" w:rsidRDefault="00F46A72" w:rsidP="004D04D9">
      <w:pPr>
        <w:spacing w:after="0" w:line="240" w:lineRule="auto"/>
        <w:rPr>
          <w:rFonts w:ascii="Courier New" w:hAnsi="Courier New" w:cs="Courier New"/>
          <w:sz w:val="18"/>
          <w:szCs w:val="18"/>
          <w:lang w:val="en-CH"/>
        </w:rPr>
      </w:pPr>
    </w:p>
    <w:p w14:paraId="2DEB960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1E833E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&lt;project.build.sourceEncoding&gt;UTF-8&lt;/project.build.sourceEncoding&gt;</w:t>
      </w:r>
    </w:p>
    <w:p w14:paraId="041D2F0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&lt;maven.compiler.source&gt;1.8&lt;/maven.compiler.source&gt;</w:t>
      </w:r>
    </w:p>
    <w:p w14:paraId="6EA27CF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&lt;maven.compiler.target&gt;1.8&lt;/maven.compiler.target&gt;</w:t>
      </w:r>
    </w:p>
    <w:p w14:paraId="6AA0932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&lt;cucumber-version&gt;5.1.3&lt;/cucumber-version&gt;</w:t>
      </w:r>
    </w:p>
    <w:p w14:paraId="2D3B0CF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&lt;gherkin-version&gt;9.0.0&lt;/gherkin-version&gt;</w:t>
      </w:r>
    </w:p>
    <w:p w14:paraId="4D6D8E5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&lt;rest-assured.version&gt;4.3.0&lt;/rest-assured.version&gt;</w:t>
      </w:r>
    </w:p>
    <w:p w14:paraId="7EF975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&lt;/properties&gt;</w:t>
      </w:r>
    </w:p>
    <w:p w14:paraId="431B5CD9" w14:textId="77777777" w:rsidR="00F46A72" w:rsidRPr="004D04D9" w:rsidRDefault="00F46A72" w:rsidP="004D04D9">
      <w:pPr>
        <w:spacing w:after="0" w:line="240" w:lineRule="auto"/>
        <w:rPr>
          <w:rFonts w:ascii="Courier New" w:hAnsi="Courier New" w:cs="Courier New"/>
          <w:sz w:val="18"/>
          <w:szCs w:val="18"/>
          <w:lang w:val="en-CH"/>
        </w:rPr>
      </w:pPr>
    </w:p>
    <w:p w14:paraId="0BC5C0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3C818B3A" w14:textId="77777777" w:rsidR="00F46A72" w:rsidRPr="004D04D9" w:rsidRDefault="00F46A72" w:rsidP="004D04D9">
      <w:pPr>
        <w:spacing w:after="0" w:line="240" w:lineRule="auto"/>
        <w:rPr>
          <w:rFonts w:ascii="Courier New" w:hAnsi="Courier New" w:cs="Courier New"/>
          <w:sz w:val="18"/>
          <w:szCs w:val="18"/>
          <w:lang w:val="en-CH"/>
        </w:rPr>
      </w:pPr>
    </w:p>
    <w:p w14:paraId="50C7105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CB363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&lt;groupId&gt;org.junit.jupiter&lt;/groupId&gt;</w:t>
      </w:r>
    </w:p>
    <w:p w14:paraId="31EAEC6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&lt;artifactId&gt;junit-jupiter-engine&lt;/artifactId&gt;</w:t>
      </w:r>
    </w:p>
    <w:p w14:paraId="1C7C66A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&lt;version&gt;5.6.0&lt;/version&gt;</w:t>
      </w:r>
    </w:p>
    <w:p w14:paraId="6B7B5E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E6218E" w14:textId="77777777" w:rsidR="00F46A72" w:rsidRPr="004D04D9" w:rsidRDefault="00F46A72" w:rsidP="004D04D9">
      <w:pPr>
        <w:spacing w:after="0" w:line="240" w:lineRule="auto"/>
        <w:rPr>
          <w:rFonts w:ascii="Courier New" w:hAnsi="Courier New" w:cs="Courier New"/>
          <w:sz w:val="18"/>
          <w:szCs w:val="18"/>
          <w:lang w:val="en-CH"/>
        </w:rPr>
      </w:pPr>
    </w:p>
    <w:p w14:paraId="75A22D8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9BAB33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&lt;groupId&gt;org.junit.platform&lt;/groupId&gt;</w:t>
      </w:r>
    </w:p>
    <w:p w14:paraId="3A7A57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&lt;artifactId&gt;junit-platform-launcher&lt;/artifactId&gt;</w:t>
      </w:r>
    </w:p>
    <w:p w14:paraId="02748E7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&lt;version&gt;1.6.2&lt;/version&gt;</w:t>
      </w:r>
    </w:p>
    <w:p w14:paraId="4C89AB5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87E1E97" w14:textId="77777777" w:rsidR="00F46A72" w:rsidRPr="004D04D9" w:rsidRDefault="00F46A72" w:rsidP="004D04D9">
      <w:pPr>
        <w:spacing w:after="0" w:line="240" w:lineRule="auto"/>
        <w:rPr>
          <w:rFonts w:ascii="Courier New" w:hAnsi="Courier New" w:cs="Courier New"/>
          <w:sz w:val="18"/>
          <w:szCs w:val="18"/>
          <w:lang w:val="en-CH"/>
        </w:rPr>
      </w:pPr>
    </w:p>
    <w:p w14:paraId="7968615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46C3D2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lastRenderedPageBreak/>
        <w:t xml:space="preserve">            &lt;groupId&gt;org.junit.vintage&lt;/groupId&gt;</w:t>
      </w:r>
    </w:p>
    <w:p w14:paraId="37739BB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&lt;artifactId&gt;junit-vintage-engine&lt;/artifactId&gt;</w:t>
      </w:r>
    </w:p>
    <w:p w14:paraId="6929E0C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&lt;version&gt;5.6.2&lt;/version&gt;</w:t>
      </w:r>
    </w:p>
    <w:p w14:paraId="06A0DA3C"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3E0DC27" w14:textId="77777777" w:rsidR="00F46A72" w:rsidRPr="004D04D9" w:rsidRDefault="00F46A72" w:rsidP="004D04D9">
      <w:pPr>
        <w:spacing w:after="0" w:line="240" w:lineRule="auto"/>
        <w:rPr>
          <w:rFonts w:ascii="Courier New" w:hAnsi="Courier New" w:cs="Courier New"/>
          <w:sz w:val="18"/>
          <w:szCs w:val="18"/>
          <w:lang w:val="en-CH"/>
        </w:rPr>
      </w:pPr>
    </w:p>
    <w:p w14:paraId="446AB26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4C4A613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&lt;groupId&gt;io.rest-assured&lt;/groupId&gt;</w:t>
      </w:r>
    </w:p>
    <w:p w14:paraId="5C8098B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&lt;artifactId&gt;rest-assured&lt;/artifactId&gt;</w:t>
      </w:r>
    </w:p>
    <w:p w14:paraId="4C6F18CB"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&lt;version&gt;${rest-assured.version}&lt;/version&gt;</w:t>
      </w:r>
    </w:p>
    <w:p w14:paraId="5D16F0B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541CCB68" w14:textId="77777777" w:rsidR="00F46A72" w:rsidRPr="004D04D9" w:rsidRDefault="00F46A72" w:rsidP="004D04D9">
      <w:pPr>
        <w:spacing w:after="0" w:line="240" w:lineRule="auto"/>
        <w:rPr>
          <w:rFonts w:ascii="Courier New" w:hAnsi="Courier New" w:cs="Courier New"/>
          <w:sz w:val="18"/>
          <w:szCs w:val="18"/>
          <w:lang w:val="en-CH"/>
        </w:rPr>
      </w:pPr>
    </w:p>
    <w:p w14:paraId="6FB4407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1197CA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79CFFCB0"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&lt;artifactId&gt;cucumber-java&lt;/artifactId&gt;</w:t>
      </w:r>
    </w:p>
    <w:p w14:paraId="3B1DED0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061B714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5D55FB2" w14:textId="77777777" w:rsidR="00F46A72" w:rsidRPr="004D04D9" w:rsidRDefault="00F46A72" w:rsidP="004D04D9">
      <w:pPr>
        <w:spacing w:after="0" w:line="240" w:lineRule="auto"/>
        <w:rPr>
          <w:rFonts w:ascii="Courier New" w:hAnsi="Courier New" w:cs="Courier New"/>
          <w:sz w:val="18"/>
          <w:szCs w:val="18"/>
          <w:lang w:val="en-CH"/>
        </w:rPr>
      </w:pPr>
    </w:p>
    <w:p w14:paraId="45C524A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71AFCB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215DFC95"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&lt;artifactId&gt;cucumber-core&lt;/artifactId&gt;</w:t>
      </w:r>
    </w:p>
    <w:p w14:paraId="2DAF9C8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514839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3F091990" w14:textId="77777777" w:rsidR="00F46A72" w:rsidRPr="004D04D9" w:rsidRDefault="00F46A72" w:rsidP="004D04D9">
      <w:pPr>
        <w:spacing w:after="0" w:line="240" w:lineRule="auto"/>
        <w:rPr>
          <w:rFonts w:ascii="Courier New" w:hAnsi="Courier New" w:cs="Courier New"/>
          <w:sz w:val="18"/>
          <w:szCs w:val="18"/>
          <w:lang w:val="en-CH"/>
        </w:rPr>
      </w:pPr>
    </w:p>
    <w:p w14:paraId="5B267D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EB34A2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6F30895D"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&lt;artifactId&gt;cucumber-junit&lt;/artifactId&gt;</w:t>
      </w:r>
    </w:p>
    <w:p w14:paraId="3412B4D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&lt;version&gt;${cucumber-version}&lt;/version&gt;</w:t>
      </w:r>
    </w:p>
    <w:p w14:paraId="4CB05FE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55C7C9C" w14:textId="77777777" w:rsidR="00F46A72" w:rsidRPr="004D04D9" w:rsidRDefault="00F46A72" w:rsidP="004D04D9">
      <w:pPr>
        <w:spacing w:after="0" w:line="240" w:lineRule="auto"/>
        <w:rPr>
          <w:rFonts w:ascii="Courier New" w:hAnsi="Courier New" w:cs="Courier New"/>
          <w:sz w:val="18"/>
          <w:szCs w:val="18"/>
          <w:lang w:val="en-CH"/>
        </w:rPr>
      </w:pPr>
    </w:p>
    <w:p w14:paraId="6825360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6967DB6"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&lt;groupId&gt;io.cucumber&lt;/groupId&gt;</w:t>
      </w:r>
    </w:p>
    <w:p w14:paraId="0661A0CA"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&lt;artifactId&gt;gherkin&lt;/artifactId&gt;</w:t>
      </w:r>
    </w:p>
    <w:p w14:paraId="6A62079F"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&lt;version&gt;${gherkin-version}&lt;/version&gt;</w:t>
      </w:r>
    </w:p>
    <w:p w14:paraId="4DCB5F57"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0E155AC2" w14:textId="77777777" w:rsidR="00F46A72" w:rsidRPr="004D04D9" w:rsidRDefault="00F46A72" w:rsidP="004D04D9">
      <w:pPr>
        <w:spacing w:after="0" w:line="240" w:lineRule="auto"/>
        <w:rPr>
          <w:rFonts w:ascii="Courier New" w:hAnsi="Courier New" w:cs="Courier New"/>
          <w:sz w:val="18"/>
          <w:szCs w:val="18"/>
          <w:lang w:val="en-CH"/>
        </w:rPr>
      </w:pPr>
    </w:p>
    <w:p w14:paraId="64478942"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27699F7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&lt;groupId&gt;org.seleniumhq.selenium&lt;/groupId&gt;</w:t>
      </w:r>
    </w:p>
    <w:p w14:paraId="1A166C3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&lt;artifactId&gt;selenium-java&lt;/artifactId&gt;</w:t>
      </w:r>
    </w:p>
    <w:p w14:paraId="6941923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&lt;version&gt;3.141.59&lt;/version&gt;</w:t>
      </w:r>
    </w:p>
    <w:p w14:paraId="1392BF24"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7FBB9148" w14:textId="77777777" w:rsidR="00F46A72" w:rsidRPr="004D04D9" w:rsidRDefault="00F46A72" w:rsidP="004D04D9">
      <w:pPr>
        <w:spacing w:after="0" w:line="240" w:lineRule="auto"/>
        <w:rPr>
          <w:rFonts w:ascii="Courier New" w:hAnsi="Courier New" w:cs="Courier New"/>
          <w:sz w:val="18"/>
          <w:szCs w:val="18"/>
          <w:lang w:val="en-CH"/>
        </w:rPr>
      </w:pPr>
    </w:p>
    <w:p w14:paraId="59C162C1"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6AF659A8"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&lt;groupId&gt;com.github.andreashosbach&lt;/groupId&gt;</w:t>
      </w:r>
    </w:p>
    <w:p w14:paraId="07DA702E"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&lt;artifactId&gt;cucumber-scenarioo-plugin&lt;/artifactId&gt;</w:t>
      </w:r>
    </w:p>
    <w:p w14:paraId="620E48C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&lt;version&gt;0.5.0&lt;/version&gt;</w:t>
      </w:r>
    </w:p>
    <w:p w14:paraId="590B2A13"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&lt;/dependency&gt;</w:t>
      </w:r>
    </w:p>
    <w:p w14:paraId="1C59F9B0" w14:textId="77777777" w:rsidR="00F46A72" w:rsidRPr="004D04D9" w:rsidRDefault="00F46A72" w:rsidP="004D04D9">
      <w:pPr>
        <w:spacing w:after="0" w:line="240" w:lineRule="auto"/>
        <w:rPr>
          <w:rFonts w:ascii="Courier New" w:hAnsi="Courier New" w:cs="Courier New"/>
          <w:sz w:val="18"/>
          <w:szCs w:val="18"/>
          <w:lang w:val="en-CH"/>
        </w:rPr>
      </w:pPr>
    </w:p>
    <w:p w14:paraId="42CCA629" w14:textId="77777777" w:rsidR="00F46A72"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 xml:space="preserve">    &lt;/dependencies&gt;</w:t>
      </w:r>
    </w:p>
    <w:p w14:paraId="400F48D6" w14:textId="77777777" w:rsidR="00F46A72" w:rsidRPr="004D04D9" w:rsidRDefault="00F46A72" w:rsidP="004D04D9">
      <w:pPr>
        <w:spacing w:after="0" w:line="240" w:lineRule="auto"/>
        <w:rPr>
          <w:rFonts w:ascii="Courier New" w:hAnsi="Courier New" w:cs="Courier New"/>
          <w:sz w:val="18"/>
          <w:szCs w:val="18"/>
          <w:lang w:val="en-CH"/>
        </w:rPr>
      </w:pPr>
    </w:p>
    <w:p w14:paraId="0DA2F162" w14:textId="256A20B2" w:rsidR="003C4026" w:rsidRPr="004D04D9" w:rsidRDefault="00F46A72" w:rsidP="004D04D9">
      <w:pPr>
        <w:spacing w:after="0" w:line="240" w:lineRule="auto"/>
        <w:rPr>
          <w:rFonts w:ascii="Courier New" w:hAnsi="Courier New" w:cs="Courier New"/>
          <w:sz w:val="18"/>
          <w:szCs w:val="18"/>
          <w:lang w:val="en-CH"/>
        </w:rPr>
      </w:pPr>
      <w:r w:rsidRPr="004D04D9">
        <w:rPr>
          <w:rFonts w:ascii="Courier New" w:hAnsi="Courier New" w:cs="Courier New"/>
          <w:sz w:val="18"/>
          <w:szCs w:val="18"/>
          <w:lang w:val="en-CH"/>
        </w:rPr>
        <w:t>&lt;/project&gt;</w:t>
      </w:r>
    </w:p>
    <w:p w14:paraId="548A9943" w14:textId="1B4DCAC1" w:rsidR="003319A1" w:rsidRDefault="003319A1" w:rsidP="00D07B47">
      <w:pPr>
        <w:rPr>
          <w:lang w:val="en-GB"/>
        </w:rPr>
      </w:pPr>
    </w:p>
    <w:p w14:paraId="12680E8E" w14:textId="77777777" w:rsidR="004D04D9" w:rsidRPr="00CC5315" w:rsidRDefault="004D04D9" w:rsidP="00D07B47">
      <w:pPr>
        <w:rPr>
          <w:lang w:val="en-GB"/>
        </w:rPr>
      </w:pPr>
    </w:p>
    <w:p w14:paraId="2741B835" w14:textId="4D4A3563" w:rsidR="00BA0923" w:rsidRPr="00E41D83" w:rsidRDefault="00723BB2" w:rsidP="00D000CF">
      <w:pPr>
        <w:pStyle w:val="Heading1withoutnumbering"/>
        <w:rPr>
          <w:lang w:val="en-CH"/>
        </w:rPr>
      </w:pPr>
      <w:bookmarkStart w:id="420" w:name="_Toc46067117"/>
      <w:bookmarkStart w:id="421" w:name="_Toc46217176"/>
      <w:bookmarkEnd w:id="410"/>
      <w:r w:rsidRPr="00CC5315">
        <w:rPr>
          <w:lang w:val="en-GB"/>
        </w:rPr>
        <w:lastRenderedPageBreak/>
        <w:t>Appendix</w:t>
      </w:r>
      <w:bookmarkEnd w:id="420"/>
      <w:bookmarkEnd w:id="421"/>
      <w:r w:rsidR="00E41D83">
        <w:rPr>
          <w:lang w:val="en-CH"/>
        </w:rPr>
        <w:t xml:space="preserve"> </w:t>
      </w:r>
      <w:r w:rsidR="00AE6770">
        <w:rPr>
          <w:lang w:val="en-CH"/>
        </w:rPr>
        <w:t>IV</w:t>
      </w:r>
      <w:r w:rsidR="00E41D83">
        <w:rPr>
          <w:lang w:val="en-CH"/>
        </w:rPr>
        <w:t xml:space="preserve">: </w:t>
      </w:r>
      <w:r w:rsidR="00986841">
        <w:rPr>
          <w:lang w:val="en-CH"/>
        </w:rPr>
        <w:t xml:space="preserve">Feature File – Participant Overview </w:t>
      </w:r>
    </w:p>
    <w:p w14:paraId="4A7EC1E5" w14:textId="7BE15151" w:rsidR="00AF6B78" w:rsidRDefault="00AF6B78" w:rsidP="00BA0923">
      <w:pPr>
        <w:rPr>
          <w:lang w:val="en-GB"/>
        </w:rPr>
      </w:pPr>
    </w:p>
    <w:p w14:paraId="4C6A9F9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#language: en</w:t>
      </w:r>
    </w:p>
    <w:p w14:paraId="3178BA6C" w14:textId="77777777" w:rsidR="004D04D9" w:rsidRPr="004D04D9" w:rsidRDefault="004D04D9" w:rsidP="003B7C44">
      <w:pPr>
        <w:spacing w:after="0" w:line="240" w:lineRule="auto"/>
        <w:jc w:val="left"/>
        <w:rPr>
          <w:rFonts w:ascii="Courier New" w:hAnsi="Courier New" w:cs="Courier New"/>
          <w:sz w:val="18"/>
          <w:szCs w:val="18"/>
          <w:lang w:val="en-CH"/>
        </w:rPr>
      </w:pPr>
    </w:p>
    <w:p w14:paraId="7F9489E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Feature: Participant's overview</w:t>
      </w:r>
    </w:p>
    <w:p w14:paraId="007BB73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4D04D9" w:rsidRDefault="004D04D9" w:rsidP="003B7C44">
      <w:pPr>
        <w:spacing w:after="0" w:line="240" w:lineRule="auto"/>
        <w:jc w:val="left"/>
        <w:rPr>
          <w:rFonts w:ascii="Courier New" w:hAnsi="Courier New" w:cs="Courier New"/>
          <w:sz w:val="18"/>
          <w:szCs w:val="18"/>
          <w:lang w:val="en-CH"/>
        </w:rPr>
      </w:pPr>
    </w:p>
    <w:p w14:paraId="2EA33C6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Covered Requirements:</w:t>
      </w:r>
    </w:p>
    <w:p w14:paraId="47515C1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bddoq-50: Overview (List) of all Registered Participants</w:t>
      </w:r>
    </w:p>
    <w:p w14:paraId="17472C60" w14:textId="77777777" w:rsidR="004D04D9" w:rsidRPr="004D04D9" w:rsidRDefault="004D04D9" w:rsidP="003B7C44">
      <w:pPr>
        <w:spacing w:after="0" w:line="240" w:lineRule="auto"/>
        <w:jc w:val="left"/>
        <w:rPr>
          <w:rFonts w:ascii="Courier New" w:hAnsi="Courier New" w:cs="Courier New"/>
          <w:sz w:val="18"/>
          <w:szCs w:val="18"/>
          <w:lang w:val="en-CH"/>
        </w:rPr>
      </w:pPr>
    </w:p>
    <w:p w14:paraId="207E0F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History (the last 8 versions are displayed on this list):</w:t>
      </w:r>
    </w:p>
    <w:p w14:paraId="1F1CFDA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63C7206"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|Sig. V.|Description                    |Name               |Date       |dig.Sig.|</w:t>
      </w:r>
    </w:p>
    <w:p w14:paraId="47EF0F0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3921020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|0.0.0.1|FS initial version --&gt; bddoq-50|Sabrina Leuenberger|23-May-2020|le      |</w:t>
      </w:r>
    </w:p>
    <w:p w14:paraId="42585329"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|0.0.0.2|FS initial version reviewed    |Patricia Walker    |24-May-2020|wp      |</w:t>
      </w:r>
    </w:p>
    <w:p w14:paraId="517B2CB3"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|0.0.1.0|FS initial version approved    |Hank McKoy         |25-May-2020|mh      |</w:t>
      </w:r>
    </w:p>
    <w:p w14:paraId="7D6EC2F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|0.0.1.1|FS adapted as Test script (TS) |Andreas Hosbach    |03-Jun-2020|ha      |</w:t>
      </w:r>
    </w:p>
    <w:p w14:paraId="1D397151"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|0.0.1.2|TS reviewed                    |Patricia Walker    |04-Jun-2020|wp      |</w:t>
      </w:r>
    </w:p>
    <w:p w14:paraId="3FBCFB4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|1.0.0.0|TS approved  --&gt; ready for OQ  |Hank McKoy         |04-Jun-2020|mh      |</w:t>
      </w:r>
    </w:p>
    <w:p w14:paraId="5000BE3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w:t>
      </w:r>
    </w:p>
    <w:p w14:paraId="478F1622" w14:textId="77777777" w:rsidR="004D04D9" w:rsidRPr="004D04D9" w:rsidRDefault="004D04D9" w:rsidP="003B7C44">
      <w:pPr>
        <w:spacing w:after="0" w:line="240" w:lineRule="auto"/>
        <w:jc w:val="left"/>
        <w:rPr>
          <w:rFonts w:ascii="Courier New" w:hAnsi="Courier New" w:cs="Courier New"/>
          <w:sz w:val="18"/>
          <w:szCs w:val="18"/>
          <w:lang w:val="en-CH"/>
        </w:rPr>
      </w:pPr>
    </w:p>
    <w:p w14:paraId="5750E66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Size:</w:t>
      </w:r>
    </w:p>
    <w:p w14:paraId="55A2CA6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1 active scenario</w:t>
      </w:r>
    </w:p>
    <w:p w14:paraId="613C20AB"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3 active step</w:t>
      </w:r>
    </w:p>
    <w:p w14:paraId="5ABE29FE" w14:textId="77777777" w:rsidR="004D04D9" w:rsidRPr="004D04D9" w:rsidRDefault="004D04D9" w:rsidP="003B7C44">
      <w:pPr>
        <w:spacing w:after="0" w:line="240" w:lineRule="auto"/>
        <w:jc w:val="left"/>
        <w:rPr>
          <w:rFonts w:ascii="Courier New" w:hAnsi="Courier New" w:cs="Courier New"/>
          <w:sz w:val="18"/>
          <w:szCs w:val="18"/>
          <w:lang w:val="en-CH"/>
        </w:rPr>
      </w:pPr>
    </w:p>
    <w:p w14:paraId="4C5DE85D" w14:textId="77777777" w:rsidR="004D04D9" w:rsidRPr="004D04D9" w:rsidRDefault="004D04D9" w:rsidP="003B7C44">
      <w:pPr>
        <w:spacing w:after="0" w:line="240" w:lineRule="auto"/>
        <w:jc w:val="left"/>
        <w:rPr>
          <w:rFonts w:ascii="Courier New" w:hAnsi="Courier New" w:cs="Courier New"/>
          <w:sz w:val="18"/>
          <w:szCs w:val="18"/>
          <w:lang w:val="en-CH"/>
        </w:rPr>
      </w:pPr>
    </w:p>
    <w:p w14:paraId="49A811A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Background:</w:t>
      </w:r>
    </w:p>
    <w:p w14:paraId="4FB8F8CC"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Patricia has the application open</w:t>
      </w:r>
    </w:p>
    <w:p w14:paraId="062D8381" w14:textId="77777777" w:rsidR="004D04D9" w:rsidRPr="004D04D9" w:rsidRDefault="004D04D9" w:rsidP="003B7C44">
      <w:pPr>
        <w:spacing w:after="0" w:line="240" w:lineRule="auto"/>
        <w:jc w:val="left"/>
        <w:rPr>
          <w:rFonts w:ascii="Courier New" w:hAnsi="Courier New" w:cs="Courier New"/>
          <w:sz w:val="18"/>
          <w:szCs w:val="18"/>
          <w:lang w:val="en-CH"/>
        </w:rPr>
      </w:pPr>
    </w:p>
    <w:p w14:paraId="1B1A93BA"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Scenario: Overview of all registered participants</w:t>
      </w:r>
    </w:p>
    <w:p w14:paraId="65A21252" w14:textId="77777777" w:rsidR="004D04D9" w:rsidRPr="004D04D9" w:rsidRDefault="004D04D9" w:rsidP="003B7C44">
      <w:pPr>
        <w:spacing w:after="0" w:line="240" w:lineRule="auto"/>
        <w:jc w:val="left"/>
        <w:rPr>
          <w:rFonts w:ascii="Courier New" w:hAnsi="Courier New" w:cs="Courier New"/>
          <w:sz w:val="18"/>
          <w:szCs w:val="18"/>
          <w:lang w:val="en-CH"/>
        </w:rPr>
      </w:pPr>
    </w:p>
    <w:p w14:paraId="15A5C622"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Given participants with first name, last name, birthday, gender are registered</w:t>
      </w:r>
    </w:p>
    <w:p w14:paraId="13AEC0E0"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"Natasha" | "Romanoff" | "1st of January 1984" | "female" |</w:t>
      </w:r>
    </w:p>
    <w:p w14:paraId="3229FF88"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"Scott"   | "Lang"     | "1st of March 1997"   | "male"   |</w:t>
      </w:r>
    </w:p>
    <w:p w14:paraId="103CDA0D"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"Bruce"   | "Banner"   | "1st of May 1962"     | "male"   |</w:t>
      </w:r>
    </w:p>
    <w:p w14:paraId="0985EFCE" w14:textId="77777777" w:rsidR="004D04D9" w:rsidRPr="004D04D9" w:rsidRDefault="004D04D9" w:rsidP="003B7C44">
      <w:pPr>
        <w:spacing w:after="0" w:line="240" w:lineRule="auto"/>
        <w:jc w:val="left"/>
        <w:rPr>
          <w:rFonts w:ascii="Courier New" w:hAnsi="Courier New" w:cs="Courier New"/>
          <w:sz w:val="18"/>
          <w:szCs w:val="18"/>
          <w:lang w:val="en-CH"/>
        </w:rPr>
      </w:pPr>
      <w:r w:rsidRPr="004D04D9">
        <w:rPr>
          <w:rFonts w:ascii="Courier New" w:hAnsi="Courier New" w:cs="Courier New"/>
          <w:sz w:val="18"/>
          <w:szCs w:val="18"/>
          <w:lang w:val="en-CH"/>
        </w:rPr>
        <w:t xml:space="preserve">    | "Betty"   | "Ross"     | "1st of May 1962"     | "female" |</w:t>
      </w:r>
    </w:p>
    <w:p w14:paraId="11D64568" w14:textId="724D6575" w:rsidR="001406DA" w:rsidRPr="004D04D9" w:rsidRDefault="004D04D9" w:rsidP="003B7C44">
      <w:pPr>
        <w:spacing w:after="0" w:line="240" w:lineRule="auto"/>
        <w:jc w:val="left"/>
        <w:rPr>
          <w:rFonts w:ascii="Courier New" w:hAnsi="Courier New" w:cs="Courier New"/>
          <w:sz w:val="18"/>
          <w:szCs w:val="18"/>
          <w:lang w:val="en-GB"/>
        </w:rPr>
      </w:pPr>
      <w:r w:rsidRPr="004D04D9">
        <w:rPr>
          <w:rFonts w:ascii="Courier New" w:hAnsi="Courier New" w:cs="Courier New"/>
          <w:sz w:val="18"/>
          <w:szCs w:val="18"/>
          <w:lang w:val="en-CH"/>
        </w:rPr>
        <w:t xml:space="preserve">    Then the participants should be found in the overview</w:t>
      </w:r>
    </w:p>
    <w:p w14:paraId="6575FA82" w14:textId="77777777" w:rsidR="00EE6B15" w:rsidRPr="004D04D9" w:rsidRDefault="00EE6B15" w:rsidP="003B7C44">
      <w:pPr>
        <w:spacing w:after="0" w:line="240" w:lineRule="auto"/>
        <w:jc w:val="left"/>
        <w:rPr>
          <w:rFonts w:ascii="Courier New" w:hAnsi="Courier New" w:cs="Courier New"/>
          <w:lang w:val="en-GB"/>
        </w:rPr>
      </w:pPr>
    </w:p>
    <w:p w14:paraId="56D8A1D4" w14:textId="77777777" w:rsidR="00EE6B15" w:rsidRPr="004D04D9" w:rsidRDefault="00EE6B15" w:rsidP="004D04D9">
      <w:pPr>
        <w:spacing w:after="0" w:line="240" w:lineRule="auto"/>
        <w:rPr>
          <w:rFonts w:ascii="Courier New" w:hAnsi="Courier New" w:cs="Courier New"/>
          <w:lang w:val="en-GB"/>
        </w:rPr>
      </w:pPr>
    </w:p>
    <w:p w14:paraId="4C83221A" w14:textId="77777777" w:rsidR="00EE6B15" w:rsidRPr="004D04D9" w:rsidRDefault="00EE6B15" w:rsidP="004D04D9">
      <w:pPr>
        <w:spacing w:after="0" w:line="240" w:lineRule="auto"/>
        <w:rPr>
          <w:rFonts w:ascii="Courier New" w:hAnsi="Courier New" w:cs="Courier New"/>
          <w:lang w:val="en-GB"/>
        </w:rPr>
      </w:pPr>
    </w:p>
    <w:p w14:paraId="40587D37" w14:textId="77777777" w:rsidR="00EE6B15" w:rsidRPr="004D04D9" w:rsidRDefault="00EE6B15" w:rsidP="004D04D9">
      <w:pPr>
        <w:spacing w:after="0" w:line="240" w:lineRule="auto"/>
        <w:rPr>
          <w:rFonts w:ascii="Courier New" w:hAnsi="Courier New" w:cs="Courier New"/>
          <w:lang w:val="en-GB"/>
        </w:rPr>
      </w:pPr>
    </w:p>
    <w:p w14:paraId="1C0AA805" w14:textId="77777777" w:rsidR="00EE6B15" w:rsidRPr="00CC5315" w:rsidRDefault="00EE6B15" w:rsidP="00BA0923">
      <w:pPr>
        <w:rPr>
          <w:lang w:val="en-GB"/>
        </w:rPr>
      </w:pPr>
    </w:p>
    <w:p w14:paraId="3657221D" w14:textId="6850A895" w:rsidR="00EE6B15" w:rsidRPr="00DC42AA" w:rsidRDefault="00EE6B15" w:rsidP="00EE6B15">
      <w:pPr>
        <w:pStyle w:val="Heading1withoutnumbering"/>
        <w:rPr>
          <w:lang w:val="en-CH"/>
        </w:rPr>
      </w:pPr>
      <w:bookmarkStart w:id="422" w:name="_Toc46067118"/>
      <w:bookmarkStart w:id="423" w:name="_Toc46217177"/>
      <w:r w:rsidRPr="00CC5315">
        <w:rPr>
          <w:lang w:val="en-GB"/>
        </w:rPr>
        <w:lastRenderedPageBreak/>
        <w:t>Appendix</w:t>
      </w:r>
      <w:bookmarkEnd w:id="422"/>
      <w:bookmarkEnd w:id="423"/>
      <w:r w:rsidR="00AE6770">
        <w:rPr>
          <w:lang w:val="en-CH"/>
        </w:rPr>
        <w:t xml:space="preserve"> V:</w:t>
      </w:r>
      <w:r w:rsidR="00DC42AA">
        <w:rPr>
          <w:lang w:val="en-CH"/>
        </w:rPr>
        <w:t xml:space="preserve">  Feature File – Participant </w:t>
      </w:r>
      <w:r w:rsidR="00AE6770">
        <w:rPr>
          <w:lang w:val="en-CH"/>
        </w:rPr>
        <w:t>Registration</w:t>
      </w:r>
    </w:p>
    <w:p w14:paraId="3BA63E7B" w14:textId="77777777" w:rsidR="00EE6B15" w:rsidRPr="00CC5315" w:rsidRDefault="00EE6B15" w:rsidP="00BA0923">
      <w:pPr>
        <w:rPr>
          <w:lang w:val="en-GB"/>
        </w:rPr>
      </w:pPr>
    </w:p>
    <w:p w14:paraId="47272CB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#language: en</w:t>
      </w:r>
    </w:p>
    <w:p w14:paraId="44EABC59" w14:textId="77777777" w:rsidR="00BC6169" w:rsidRPr="00BC6169" w:rsidRDefault="00BC6169" w:rsidP="00BC6169">
      <w:pPr>
        <w:spacing w:after="0" w:line="240" w:lineRule="auto"/>
        <w:jc w:val="left"/>
        <w:rPr>
          <w:rFonts w:ascii="Courier New" w:hAnsi="Courier New" w:cs="Courier New"/>
          <w:sz w:val="18"/>
          <w:szCs w:val="18"/>
          <w:lang w:val="en-GB"/>
        </w:rPr>
      </w:pPr>
    </w:p>
    <w:p w14:paraId="7C487CB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Feature: Registration of a participant</w:t>
      </w:r>
    </w:p>
    <w:p w14:paraId="03E494C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specification describes how a person that would like to</w:t>
      </w:r>
    </w:p>
    <w:p w14:paraId="732B6CB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participate in a clinical trial gets registered (or not) by the nurse Patricia.</w:t>
      </w:r>
    </w:p>
    <w:p w14:paraId="63F719BF" w14:textId="77777777" w:rsidR="00BC6169" w:rsidRPr="00BC6169" w:rsidRDefault="00BC6169" w:rsidP="00BC6169">
      <w:pPr>
        <w:spacing w:after="0" w:line="240" w:lineRule="auto"/>
        <w:jc w:val="left"/>
        <w:rPr>
          <w:rFonts w:ascii="Courier New" w:hAnsi="Courier New" w:cs="Courier New"/>
          <w:sz w:val="18"/>
          <w:szCs w:val="18"/>
          <w:lang w:val="en-GB"/>
        </w:rPr>
      </w:pPr>
    </w:p>
    <w:p w14:paraId="19A3B01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Covered Requirements:</w:t>
      </w:r>
    </w:p>
    <w:p w14:paraId="37A75E4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bddoq-21: Participant Registration</w:t>
      </w:r>
    </w:p>
    <w:p w14:paraId="2AD900F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bddoq-51: Re-Direction to the Participant's Page after successful Registration</w:t>
      </w:r>
    </w:p>
    <w:p w14:paraId="6207EE62" w14:textId="77777777" w:rsidR="00BC6169" w:rsidRPr="00BC6169" w:rsidRDefault="00BC6169" w:rsidP="00BC6169">
      <w:pPr>
        <w:spacing w:after="0" w:line="240" w:lineRule="auto"/>
        <w:jc w:val="left"/>
        <w:rPr>
          <w:rFonts w:ascii="Courier New" w:hAnsi="Courier New" w:cs="Courier New"/>
          <w:sz w:val="18"/>
          <w:szCs w:val="18"/>
          <w:lang w:val="en-GB"/>
        </w:rPr>
      </w:pPr>
    </w:p>
    <w:p w14:paraId="655104D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History (the last 8 versions are displayed on this list):</w:t>
      </w:r>
    </w:p>
    <w:p w14:paraId="70335A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7D2051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|Sig. V.|Description                   |Name               |Date       |dig.Sig.|</w:t>
      </w:r>
    </w:p>
    <w:p w14:paraId="5BEC0F7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0A1AC37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|0.0.1.2|TS reviewed                   |Patricia Walker    |25-May-2020|wp      |</w:t>
      </w:r>
    </w:p>
    <w:p w14:paraId="3FC987A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|0.1.0.0|TS approved                   |Hank McKoy         |25-May-2020|mh      |</w:t>
      </w:r>
    </w:p>
    <w:p w14:paraId="31658F7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|0.1.0.1|FS bddoq-51 included          |Sabrina Leuenberger|28-May-2020|le      |</w:t>
      </w:r>
    </w:p>
    <w:p w14:paraId="203ECAB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|0.1.0.2|FS reviewed                   |Patricia Walker    |29-May-2020|wp      |</w:t>
      </w:r>
    </w:p>
    <w:p w14:paraId="23F37E3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|0.1.1.0|FS approved                   |Hank McKoy         |29-May-2020|mh      |</w:t>
      </w:r>
    </w:p>
    <w:p w14:paraId="4F3DAC2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|0.1.1.1|FS adapted as Test script (TS)|Andreas Hosbach    |03-Jun-2020|ha      |</w:t>
      </w:r>
    </w:p>
    <w:p w14:paraId="0C01C8B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|0.1.1.2|TS reviewed                   |Patricia Walker    |04-Jun-2020|wp      |</w:t>
      </w:r>
    </w:p>
    <w:p w14:paraId="3B7D833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|1.0.0.0|TS approved  --&gt; ready for OQ |Hank McKoy         |04-Jun-2020|mh      |</w:t>
      </w:r>
    </w:p>
    <w:p w14:paraId="5920EA4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t>
      </w:r>
    </w:p>
    <w:p w14:paraId="5EC81F7F" w14:textId="77777777" w:rsidR="00BC6169" w:rsidRPr="00BC6169" w:rsidRDefault="00BC6169" w:rsidP="00BC6169">
      <w:pPr>
        <w:spacing w:after="0" w:line="240" w:lineRule="auto"/>
        <w:jc w:val="left"/>
        <w:rPr>
          <w:rFonts w:ascii="Courier New" w:hAnsi="Courier New" w:cs="Courier New"/>
          <w:sz w:val="18"/>
          <w:szCs w:val="18"/>
          <w:lang w:val="en-GB"/>
        </w:rPr>
      </w:pPr>
    </w:p>
    <w:p w14:paraId="3E6D417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Size:</w:t>
      </w:r>
    </w:p>
    <w:p w14:paraId="0074AB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3 active scenarios</w:t>
      </w:r>
    </w:p>
    <w:p w14:paraId="16DE559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21 active steps</w:t>
      </w:r>
    </w:p>
    <w:p w14:paraId="6A875188" w14:textId="77777777" w:rsidR="00BC6169" w:rsidRPr="00BC6169" w:rsidRDefault="00BC6169" w:rsidP="00BC6169">
      <w:pPr>
        <w:spacing w:after="0" w:line="240" w:lineRule="auto"/>
        <w:jc w:val="left"/>
        <w:rPr>
          <w:rFonts w:ascii="Courier New" w:hAnsi="Courier New" w:cs="Courier New"/>
          <w:sz w:val="18"/>
          <w:szCs w:val="18"/>
          <w:lang w:val="en-GB"/>
        </w:rPr>
      </w:pPr>
    </w:p>
    <w:p w14:paraId="644FD084" w14:textId="77777777" w:rsidR="00BC6169" w:rsidRPr="00BC6169" w:rsidRDefault="00BC6169" w:rsidP="00BC6169">
      <w:pPr>
        <w:spacing w:after="0" w:line="240" w:lineRule="auto"/>
        <w:jc w:val="left"/>
        <w:rPr>
          <w:rFonts w:ascii="Courier New" w:hAnsi="Courier New" w:cs="Courier New"/>
          <w:sz w:val="18"/>
          <w:szCs w:val="18"/>
          <w:lang w:val="en-GB"/>
        </w:rPr>
      </w:pPr>
    </w:p>
    <w:p w14:paraId="64FF551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Background:</w:t>
      </w:r>
    </w:p>
    <w:p w14:paraId="326FED8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Patricia has the application open</w:t>
      </w:r>
    </w:p>
    <w:p w14:paraId="0AF756C4" w14:textId="77777777" w:rsidR="00BC6169" w:rsidRPr="00BC6169" w:rsidRDefault="00BC6169" w:rsidP="00BC6169">
      <w:pPr>
        <w:spacing w:after="0" w:line="240" w:lineRule="auto"/>
        <w:jc w:val="left"/>
        <w:rPr>
          <w:rFonts w:ascii="Courier New" w:hAnsi="Courier New" w:cs="Courier New"/>
          <w:sz w:val="18"/>
          <w:szCs w:val="18"/>
          <w:lang w:val="en-GB"/>
        </w:rPr>
      </w:pPr>
    </w:p>
    <w:p w14:paraId="4DC85C11" w14:textId="77777777" w:rsidR="00BC6169" w:rsidRPr="00BC6169" w:rsidRDefault="00BC6169" w:rsidP="00BC6169">
      <w:pPr>
        <w:spacing w:after="0" w:line="240" w:lineRule="auto"/>
        <w:jc w:val="left"/>
        <w:rPr>
          <w:rFonts w:ascii="Courier New" w:hAnsi="Courier New" w:cs="Courier New"/>
          <w:sz w:val="18"/>
          <w:szCs w:val="18"/>
          <w:lang w:val="en-GB"/>
        </w:rPr>
      </w:pPr>
    </w:p>
    <w:p w14:paraId="1A80E13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of an unknown participant</w:t>
      </w:r>
    </w:p>
    <w:p w14:paraId="5D4D3ADF" w14:textId="77777777" w:rsidR="00BC6169" w:rsidRPr="00BC6169" w:rsidRDefault="00BC6169" w:rsidP="00BC6169">
      <w:pPr>
        <w:spacing w:after="0" w:line="240" w:lineRule="auto"/>
        <w:jc w:val="left"/>
        <w:rPr>
          <w:rFonts w:ascii="Courier New" w:hAnsi="Courier New" w:cs="Courier New"/>
          <w:sz w:val="18"/>
          <w:szCs w:val="18"/>
          <w:lang w:val="en-GB"/>
        </w:rPr>
      </w:pPr>
    </w:p>
    <w:p w14:paraId="76D85DD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This represents the simplest happy path.</w:t>
      </w:r>
    </w:p>
    <w:p w14:paraId="7C0A27F1" w14:textId="77777777" w:rsidR="00BC6169" w:rsidRPr="00BC6169" w:rsidRDefault="00BC6169" w:rsidP="00BC6169">
      <w:pPr>
        <w:spacing w:after="0" w:line="240" w:lineRule="auto"/>
        <w:jc w:val="left"/>
        <w:rPr>
          <w:rFonts w:ascii="Courier New" w:hAnsi="Courier New" w:cs="Courier New"/>
          <w:sz w:val="18"/>
          <w:szCs w:val="18"/>
          <w:lang w:val="en-GB"/>
        </w:rPr>
      </w:pPr>
    </w:p>
    <w:p w14:paraId="2CAB409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"Peter" is not registered yet</w:t>
      </w:r>
    </w:p>
    <w:p w14:paraId="7610D31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"Peter"</w:t>
      </w:r>
    </w:p>
    <w:p w14:paraId="7E7E1D0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"Peter"'s data</w:t>
      </w:r>
    </w:p>
    <w:p w14:paraId="472D48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"Peter"'s data</w:t>
      </w:r>
    </w:p>
    <w:p w14:paraId="2F441D9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"Peter"'s details should be displayed</w:t>
      </w:r>
    </w:p>
    <w:p w14:paraId="632EF1D4" w14:textId="77777777" w:rsidR="00BC6169" w:rsidRPr="00BC6169" w:rsidRDefault="00BC6169" w:rsidP="00BC6169">
      <w:pPr>
        <w:spacing w:after="0" w:line="240" w:lineRule="auto"/>
        <w:jc w:val="left"/>
        <w:rPr>
          <w:rFonts w:ascii="Courier New" w:hAnsi="Courier New" w:cs="Courier New"/>
          <w:sz w:val="18"/>
          <w:szCs w:val="18"/>
          <w:lang w:val="en-GB"/>
        </w:rPr>
      </w:pPr>
    </w:p>
    <w:p w14:paraId="1B004E06" w14:textId="77777777" w:rsidR="00BC6169" w:rsidRPr="00BC6169" w:rsidRDefault="00BC6169" w:rsidP="00BC6169">
      <w:pPr>
        <w:spacing w:after="0" w:line="240" w:lineRule="auto"/>
        <w:jc w:val="left"/>
        <w:rPr>
          <w:rFonts w:ascii="Courier New" w:hAnsi="Courier New" w:cs="Courier New"/>
          <w:sz w:val="18"/>
          <w:szCs w:val="18"/>
          <w:lang w:val="en-GB"/>
        </w:rPr>
      </w:pPr>
    </w:p>
    <w:p w14:paraId="75BE0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BC6169" w:rsidRDefault="00BC6169" w:rsidP="00BC6169">
      <w:pPr>
        <w:spacing w:after="0" w:line="240" w:lineRule="auto"/>
        <w:jc w:val="left"/>
        <w:rPr>
          <w:rFonts w:ascii="Courier New" w:hAnsi="Courier New" w:cs="Courier New"/>
          <w:sz w:val="18"/>
          <w:szCs w:val="18"/>
          <w:lang w:val="en-GB"/>
        </w:rPr>
      </w:pPr>
    </w:p>
    <w:p w14:paraId="48E10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BC6169" w:rsidRDefault="00BC6169" w:rsidP="00BC6169">
      <w:pPr>
        <w:spacing w:after="0" w:line="240" w:lineRule="auto"/>
        <w:jc w:val="left"/>
        <w:rPr>
          <w:rFonts w:ascii="Courier New" w:hAnsi="Courier New" w:cs="Courier New"/>
          <w:sz w:val="18"/>
          <w:szCs w:val="18"/>
          <w:lang w:val="en-GB"/>
        </w:rPr>
      </w:pPr>
    </w:p>
    <w:p w14:paraId="4B00F9F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&lt;first_name&gt; is not registered yet</w:t>
      </w:r>
    </w:p>
    <w:p w14:paraId="598C178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&lt;first_name&gt;</w:t>
      </w:r>
    </w:p>
    <w:p w14:paraId="6E7021E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&lt;first_name&gt;'s data</w:t>
      </w:r>
    </w:p>
    <w:p w14:paraId="5ED1CF7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registers &lt;first_name&gt;'s data</w:t>
      </w:r>
    </w:p>
    <w:p w14:paraId="32120BB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lastRenderedPageBreak/>
        <w:t xml:space="preserve">    Then &lt;first_name&gt;'s details should be displayed</w:t>
      </w:r>
    </w:p>
    <w:p w14:paraId="79571C8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DEE4C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description    | first_name      | last_name         | birthday                | gender   |</w:t>
      </w:r>
    </w:p>
    <w:p w14:paraId="5A021B6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"specialities" | "Hans-Peter J." | "Rudolf von Rohr" | "16th of May 1951"      | "male"   |</w:t>
      </w:r>
    </w:p>
    <w:p w14:paraId="1DE292E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"french"       | "Céline"        | "d'Artagnan"      | "18th of November 1982" | "female" |</w:t>
      </w:r>
    </w:p>
    <w:p w14:paraId="182AF9F2" w14:textId="77777777" w:rsidR="00BC6169" w:rsidRPr="00BC6169" w:rsidRDefault="00BC6169" w:rsidP="00BC6169">
      <w:pPr>
        <w:spacing w:after="0" w:line="240" w:lineRule="auto"/>
        <w:jc w:val="left"/>
        <w:rPr>
          <w:rFonts w:ascii="Courier New" w:hAnsi="Courier New" w:cs="Courier New"/>
          <w:sz w:val="18"/>
          <w:szCs w:val="18"/>
          <w:lang w:val="en-GB"/>
        </w:rPr>
      </w:pPr>
    </w:p>
    <w:p w14:paraId="43C371B6" w14:textId="77777777" w:rsidR="00BC6169" w:rsidRPr="00BC6169" w:rsidRDefault="00BC6169" w:rsidP="00BC6169">
      <w:pPr>
        <w:spacing w:after="0" w:line="240" w:lineRule="auto"/>
        <w:jc w:val="left"/>
        <w:rPr>
          <w:rFonts w:ascii="Courier New" w:hAnsi="Courier New" w:cs="Courier New"/>
          <w:sz w:val="18"/>
          <w:szCs w:val="18"/>
          <w:lang w:val="en-GB"/>
        </w:rPr>
      </w:pPr>
    </w:p>
    <w:p w14:paraId="3BEE20D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96DD9A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an unknown participant</w:t>
      </w:r>
    </w:p>
    <w:p w14:paraId="4642B7F3" w14:textId="77777777" w:rsidR="00BC6169" w:rsidRPr="00BC6169" w:rsidRDefault="00BC6169" w:rsidP="00BC6169">
      <w:pPr>
        <w:spacing w:after="0" w:line="240" w:lineRule="auto"/>
        <w:jc w:val="left"/>
        <w:rPr>
          <w:rFonts w:ascii="Courier New" w:hAnsi="Courier New" w:cs="Courier New"/>
          <w:sz w:val="18"/>
          <w:szCs w:val="18"/>
          <w:lang w:val="en-GB"/>
        </w:rPr>
      </w:pPr>
    </w:p>
    <w:p w14:paraId="0897C38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BC6169" w:rsidRDefault="00BC6169" w:rsidP="00BC6169">
      <w:pPr>
        <w:spacing w:after="0" w:line="240" w:lineRule="auto"/>
        <w:jc w:val="left"/>
        <w:rPr>
          <w:rFonts w:ascii="Courier New" w:hAnsi="Courier New" w:cs="Courier New"/>
          <w:sz w:val="18"/>
          <w:szCs w:val="18"/>
          <w:lang w:val="en-GB"/>
        </w:rPr>
      </w:pPr>
    </w:p>
    <w:p w14:paraId="3EC3E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Alex is not registered yet</w:t>
      </w:r>
    </w:p>
    <w:p w14:paraId="7BEE0AF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registration form is displayed</w:t>
      </w:r>
    </w:p>
    <w:p w14:paraId="7627574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First Name field of the form has value &lt;first_name&gt;</w:t>
      </w:r>
    </w:p>
    <w:p w14:paraId="5E4B5B5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Last Name field of the form has value &lt;last_name&gt;</w:t>
      </w:r>
    </w:p>
    <w:p w14:paraId="0BFCD74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birthday field of the form has value &lt;birthday&gt;</w:t>
      </w:r>
    </w:p>
    <w:p w14:paraId="7DDB861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Gender field of the form has value &lt;gender&gt;</w:t>
      </w:r>
    </w:p>
    <w:p w14:paraId="69B5507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confirms the registration</w:t>
      </w:r>
    </w:p>
    <w:p w14:paraId="6BDCD32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stay on the registration page</w:t>
      </w:r>
    </w:p>
    <w:p w14:paraId="119D448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should display the message</w:t>
      </w:r>
    </w:p>
    <w:p w14:paraId="595BB6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E82BD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Please fill in all mandatory fields!</w:t>
      </w:r>
    </w:p>
    <w:p w14:paraId="689AD51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16ECBC0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Alex should not be registered</w:t>
      </w:r>
    </w:p>
    <w:p w14:paraId="12F52924" w14:textId="77777777" w:rsidR="00BC6169" w:rsidRPr="00BC6169" w:rsidRDefault="00BC6169" w:rsidP="00BC6169">
      <w:pPr>
        <w:spacing w:after="0" w:line="240" w:lineRule="auto"/>
        <w:jc w:val="left"/>
        <w:rPr>
          <w:rFonts w:ascii="Courier New" w:hAnsi="Courier New" w:cs="Courier New"/>
          <w:sz w:val="18"/>
          <w:szCs w:val="18"/>
          <w:lang w:val="en-GB"/>
        </w:rPr>
      </w:pPr>
    </w:p>
    <w:p w14:paraId="6237F51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7C230E0"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0FD9B9B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"21.09.1946" | ""     |</w:t>
      </w:r>
    </w:p>
    <w:p w14:paraId="2EB6B8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"male" |</w:t>
      </w:r>
    </w:p>
    <w:p w14:paraId="32CF60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        | "21.09.1946" | "male" |</w:t>
      </w:r>
    </w:p>
    <w:p w14:paraId="58C67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"21.09.1946" | "male" |</w:t>
      </w:r>
    </w:p>
    <w:p w14:paraId="4FEB59A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"Alex"     | "Turner"  | ""           | ""     |</w:t>
      </w:r>
    </w:p>
    <w:p w14:paraId="12DB77B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         | "Turner"  | ""           | ""     |</w:t>
      </w:r>
    </w:p>
    <w:p w14:paraId="088D9B94" w14:textId="77777777" w:rsidR="00BC6169" w:rsidRPr="00BC6169" w:rsidRDefault="00BC6169" w:rsidP="00BC6169">
      <w:pPr>
        <w:spacing w:after="0" w:line="240" w:lineRule="auto"/>
        <w:jc w:val="left"/>
        <w:rPr>
          <w:rFonts w:ascii="Courier New" w:hAnsi="Courier New" w:cs="Courier New"/>
          <w:sz w:val="18"/>
          <w:szCs w:val="18"/>
          <w:lang w:val="en-GB"/>
        </w:rPr>
      </w:pPr>
    </w:p>
    <w:p w14:paraId="3B96314A" w14:textId="77777777" w:rsidR="00BC6169" w:rsidRPr="00BC6169" w:rsidRDefault="00BC6169" w:rsidP="00BC6169">
      <w:pPr>
        <w:spacing w:after="0" w:line="240" w:lineRule="auto"/>
        <w:jc w:val="left"/>
        <w:rPr>
          <w:rFonts w:ascii="Courier New" w:hAnsi="Courier New" w:cs="Courier New"/>
          <w:sz w:val="18"/>
          <w:szCs w:val="18"/>
          <w:lang w:val="en-GB"/>
        </w:rPr>
      </w:pPr>
    </w:p>
    <w:p w14:paraId="0BEDCA6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3C79FE0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Registration with denial of participation</w:t>
      </w:r>
    </w:p>
    <w:p w14:paraId="2F12FFA7" w14:textId="77777777" w:rsidR="00BC6169" w:rsidRPr="00BC6169" w:rsidRDefault="00BC6169" w:rsidP="00BC6169">
      <w:pPr>
        <w:spacing w:after="0" w:line="240" w:lineRule="auto"/>
        <w:jc w:val="left"/>
        <w:rPr>
          <w:rFonts w:ascii="Courier New" w:hAnsi="Courier New" w:cs="Courier New"/>
          <w:sz w:val="18"/>
          <w:szCs w:val="18"/>
          <w:lang w:val="en-GB"/>
        </w:rPr>
      </w:pPr>
    </w:p>
    <w:p w14:paraId="06E66A7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BC6169" w:rsidRDefault="00BC6169" w:rsidP="00BC6169">
      <w:pPr>
        <w:spacing w:after="0" w:line="240" w:lineRule="auto"/>
        <w:jc w:val="left"/>
        <w:rPr>
          <w:rFonts w:ascii="Courier New" w:hAnsi="Courier New" w:cs="Courier New"/>
          <w:sz w:val="18"/>
          <w:szCs w:val="18"/>
          <w:lang w:val="en-GB"/>
        </w:rPr>
      </w:pPr>
    </w:p>
    <w:p w14:paraId="3808A077"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Alicia is not registered yet</w:t>
      </w:r>
    </w:p>
    <w:p w14:paraId="3E00B96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Alicia is not allowed to participate yet</w:t>
      </w:r>
    </w:p>
    <w:p w14:paraId="3CD5FC96"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her for a future clinical trial</w:t>
      </w:r>
    </w:p>
    <w:p w14:paraId="7847E19A"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the following dates and confirms</w:t>
      </w:r>
    </w:p>
    <w:p w14:paraId="78A6CC59" w14:textId="3973627F"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field                 | value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w:t>
      </w:r>
    </w:p>
    <w:p w14:paraId="31FA78D4" w14:textId="163E3C40"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 Name"          | "Alicia"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70FA38A6" w14:textId="20B9F17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"Last Name"           | "Bianchi"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A5C3E20" w14:textId="6C9A129A"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"Gender"              | "female"                                                |</w:t>
      </w:r>
    </w:p>
    <w:p w14:paraId="4FC83B59" w14:textId="378FACA1"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"Birthday"            | "9.2.1992"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4F99AA7C" w14:textId="6124A5B9"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"Participation denied | "yes"                                       </w:t>
      </w:r>
      <w:r w:rsidR="00B74AB2">
        <w:rPr>
          <w:rFonts w:ascii="Courier New" w:hAnsi="Courier New" w:cs="Courier New"/>
          <w:sz w:val="18"/>
          <w:szCs w:val="18"/>
          <w:lang w:val="en-CH"/>
        </w:rPr>
        <w:t xml:space="preserve">      </w:t>
      </w:r>
      <w:r w:rsidRPr="00BC6169">
        <w:rPr>
          <w:rFonts w:ascii="Courier New" w:hAnsi="Courier New" w:cs="Courier New"/>
          <w:sz w:val="18"/>
          <w:szCs w:val="18"/>
          <w:lang w:val="en-GB"/>
        </w:rPr>
        <w:t xml:space="preserve">      |</w:t>
      </w:r>
    </w:p>
    <w:p w14:paraId="552E3921"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Alicia should be found in the system with all the information entered.</w:t>
      </w:r>
    </w:p>
    <w:p w14:paraId="1BCF0614" w14:textId="77777777" w:rsidR="00BC6169" w:rsidRPr="00BC6169" w:rsidRDefault="00BC6169" w:rsidP="00B74AB2">
      <w:pPr>
        <w:spacing w:after="0" w:line="240" w:lineRule="auto"/>
        <w:jc w:val="left"/>
        <w:rPr>
          <w:rFonts w:ascii="Courier New" w:hAnsi="Courier New" w:cs="Courier New"/>
          <w:sz w:val="18"/>
          <w:szCs w:val="18"/>
          <w:lang w:val="en-GB"/>
        </w:rPr>
      </w:pPr>
    </w:p>
    <w:p w14:paraId="7028FE56" w14:textId="77777777" w:rsidR="00BC6169" w:rsidRPr="00BC6169" w:rsidRDefault="00BC6169" w:rsidP="00B74AB2">
      <w:pPr>
        <w:spacing w:after="0" w:line="240" w:lineRule="auto"/>
        <w:jc w:val="left"/>
        <w:rPr>
          <w:rFonts w:ascii="Courier New" w:hAnsi="Courier New" w:cs="Courier New"/>
          <w:sz w:val="18"/>
          <w:szCs w:val="18"/>
          <w:lang w:val="en-GB"/>
        </w:rPr>
      </w:pPr>
    </w:p>
    <w:p w14:paraId="6FB2179C" w14:textId="77777777" w:rsidR="00BC6169" w:rsidRPr="00BC6169" w:rsidRDefault="00BC6169" w:rsidP="00B74AB2">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E40AAF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Update registration of known participant</w:t>
      </w:r>
    </w:p>
    <w:p w14:paraId="31EAAF5A" w14:textId="77777777" w:rsidR="00BC6169" w:rsidRPr="00BC6169" w:rsidRDefault="00BC6169" w:rsidP="00BC6169">
      <w:pPr>
        <w:spacing w:after="0" w:line="240" w:lineRule="auto"/>
        <w:jc w:val="left"/>
        <w:rPr>
          <w:rFonts w:ascii="Courier New" w:hAnsi="Courier New" w:cs="Courier New"/>
          <w:sz w:val="18"/>
          <w:szCs w:val="18"/>
          <w:lang w:val="en-GB"/>
        </w:rPr>
      </w:pPr>
    </w:p>
    <w:p w14:paraId="1355D45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BC6169" w:rsidRDefault="00BC6169" w:rsidP="00BC6169">
      <w:pPr>
        <w:spacing w:after="0" w:line="240" w:lineRule="auto"/>
        <w:jc w:val="left"/>
        <w:rPr>
          <w:rFonts w:ascii="Courier New" w:hAnsi="Courier New" w:cs="Courier New"/>
          <w:sz w:val="18"/>
          <w:szCs w:val="18"/>
          <w:lang w:val="en-GB"/>
        </w:rPr>
      </w:pPr>
    </w:p>
    <w:p w14:paraId="7412FF6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Mia is already registered as Mia Parker</w:t>
      </w:r>
    </w:p>
    <w:p w14:paraId="17DC29E5"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update her last name and add a comment</w:t>
      </w:r>
    </w:p>
    <w:p w14:paraId="74400131"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"Miller" in the respective field</w:t>
      </w:r>
    </w:p>
    <w:p w14:paraId="567AAE2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adds into the comment field "married the 12th of June 2019"</w:t>
      </w:r>
    </w:p>
    <w:p w14:paraId="3B7924C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new set of data should be found in the system</w:t>
      </w:r>
    </w:p>
    <w:p w14:paraId="3185C39C" w14:textId="77777777" w:rsidR="00BC6169" w:rsidRPr="00BC6169" w:rsidRDefault="00BC6169" w:rsidP="00BC6169">
      <w:pPr>
        <w:spacing w:after="0" w:line="240" w:lineRule="auto"/>
        <w:jc w:val="left"/>
        <w:rPr>
          <w:rFonts w:ascii="Courier New" w:hAnsi="Courier New" w:cs="Courier New"/>
          <w:sz w:val="18"/>
          <w:szCs w:val="18"/>
          <w:lang w:val="en-GB"/>
        </w:rPr>
      </w:pPr>
    </w:p>
    <w:p w14:paraId="73AE0A2A" w14:textId="77777777" w:rsidR="00BC6169" w:rsidRPr="00BC6169" w:rsidRDefault="00BC6169" w:rsidP="00BC6169">
      <w:pPr>
        <w:spacing w:after="0" w:line="240" w:lineRule="auto"/>
        <w:jc w:val="left"/>
        <w:rPr>
          <w:rFonts w:ascii="Courier New" w:hAnsi="Courier New" w:cs="Courier New"/>
          <w:sz w:val="18"/>
          <w:szCs w:val="18"/>
          <w:lang w:val="en-GB"/>
        </w:rPr>
      </w:pPr>
    </w:p>
    <w:p w14:paraId="76C8ECE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15367A7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Denied registration of known participant</w:t>
      </w:r>
    </w:p>
    <w:p w14:paraId="6604375C" w14:textId="77777777" w:rsidR="00BC6169" w:rsidRPr="00BC6169" w:rsidRDefault="00BC6169" w:rsidP="00BC6169">
      <w:pPr>
        <w:spacing w:after="0" w:line="240" w:lineRule="auto"/>
        <w:jc w:val="left"/>
        <w:rPr>
          <w:rFonts w:ascii="Courier New" w:hAnsi="Courier New" w:cs="Courier New"/>
          <w:sz w:val="18"/>
          <w:szCs w:val="18"/>
          <w:lang w:val="en-GB"/>
        </w:rPr>
      </w:pPr>
    </w:p>
    <w:p w14:paraId="4ACCBD5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BC6169" w:rsidRDefault="00BC6169" w:rsidP="00BC6169">
      <w:pPr>
        <w:spacing w:after="0" w:line="240" w:lineRule="auto"/>
        <w:jc w:val="left"/>
        <w:rPr>
          <w:rFonts w:ascii="Courier New" w:hAnsi="Courier New" w:cs="Courier New"/>
          <w:sz w:val="18"/>
          <w:szCs w:val="18"/>
          <w:lang w:val="en-GB"/>
        </w:rPr>
      </w:pPr>
    </w:p>
    <w:p w14:paraId="15BFAF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Scott</w:t>
      </w:r>
    </w:p>
    <w:p w14:paraId="5354233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system should display the message</w:t>
      </w:r>
    </w:p>
    <w:p w14:paraId="2C7C08D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2D6CC48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Entry already exists!</w:t>
      </w:r>
    </w:p>
    <w:p w14:paraId="40BD2CE4"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ab/>
        <w:t xml:space="preserve">  """</w:t>
      </w:r>
    </w:p>
    <w:p w14:paraId="346FEE3C"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the existing entry should show up.</w:t>
      </w:r>
    </w:p>
    <w:p w14:paraId="4513519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12E910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427EC50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145AB28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"female" |</w:t>
      </w:r>
    </w:p>
    <w:p w14:paraId="767FDC5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223462F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4EC4D56D"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"1st of March 1997" | "male"   |</w:t>
      </w:r>
    </w:p>
    <w:p w14:paraId="703C8592" w14:textId="77777777" w:rsidR="00BC6169" w:rsidRPr="00BC6169" w:rsidRDefault="00BC6169" w:rsidP="00BC6169">
      <w:pPr>
        <w:spacing w:after="0" w:line="240" w:lineRule="auto"/>
        <w:jc w:val="left"/>
        <w:rPr>
          <w:rFonts w:ascii="Courier New" w:hAnsi="Courier New" w:cs="Courier New"/>
          <w:sz w:val="18"/>
          <w:szCs w:val="18"/>
          <w:lang w:val="en-GB"/>
        </w:rPr>
      </w:pPr>
    </w:p>
    <w:p w14:paraId="5CDD1D1C" w14:textId="77777777" w:rsidR="00BC6169" w:rsidRPr="00BC6169" w:rsidRDefault="00BC6169" w:rsidP="00BC6169">
      <w:pPr>
        <w:spacing w:after="0" w:line="240" w:lineRule="auto"/>
        <w:jc w:val="left"/>
        <w:rPr>
          <w:rFonts w:ascii="Courier New" w:hAnsi="Courier New" w:cs="Courier New"/>
          <w:sz w:val="18"/>
          <w:szCs w:val="18"/>
          <w:lang w:val="en-GB"/>
        </w:rPr>
      </w:pPr>
    </w:p>
    <w:p w14:paraId="29B2AABE"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@Ignore</w:t>
      </w:r>
    </w:p>
    <w:p w14:paraId="464D0042"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Scenario Outline: Accepted registration of a similar participant</w:t>
      </w:r>
    </w:p>
    <w:p w14:paraId="130FB786" w14:textId="77777777" w:rsidR="00BC6169" w:rsidRPr="00BC6169" w:rsidRDefault="00BC6169" w:rsidP="00BC6169">
      <w:pPr>
        <w:spacing w:after="0" w:line="240" w:lineRule="auto"/>
        <w:jc w:val="left"/>
        <w:rPr>
          <w:rFonts w:ascii="Courier New" w:hAnsi="Courier New" w:cs="Courier New"/>
          <w:sz w:val="18"/>
          <w:szCs w:val="18"/>
          <w:lang w:val="en-GB"/>
        </w:rPr>
      </w:pPr>
    </w:p>
    <w:p w14:paraId="5D00577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BC6169" w:rsidRDefault="00BC6169" w:rsidP="00BC6169">
      <w:pPr>
        <w:spacing w:after="0" w:line="240" w:lineRule="auto"/>
        <w:jc w:val="left"/>
        <w:rPr>
          <w:rFonts w:ascii="Courier New" w:hAnsi="Courier New" w:cs="Courier New"/>
          <w:sz w:val="18"/>
          <w:szCs w:val="18"/>
          <w:lang w:val="en-GB"/>
        </w:rPr>
      </w:pPr>
    </w:p>
    <w:p w14:paraId="2BFFE7A7"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Patricia wants to register a similar participant</w:t>
      </w:r>
    </w:p>
    <w:p w14:paraId="65D4375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And wants to register them</w:t>
      </w:r>
    </w:p>
    <w:p w14:paraId="06298103"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Then the similar participant should be found in the system</w:t>
      </w:r>
    </w:p>
    <w:p w14:paraId="014715DA"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Examples:</w:t>
      </w:r>
    </w:p>
    <w:p w14:paraId="1F1E03C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first_name | last_name | birthday             | gender |</w:t>
      </w:r>
    </w:p>
    <w:p w14:paraId="5D84540B"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    | "31st of March 1990" | "male" |</w:t>
      </w:r>
    </w:p>
    <w:p w14:paraId="38991269" w14:textId="77777777" w:rsidR="00BC6169" w:rsidRPr="00BC6169"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"Scotty"   | "Lang"    | "1st of March 1997"  | "male" |</w:t>
      </w:r>
    </w:p>
    <w:p w14:paraId="5959F80E" w14:textId="63641139" w:rsidR="00672164" w:rsidRPr="003B7C44" w:rsidRDefault="00BC6169" w:rsidP="00BC6169">
      <w:pPr>
        <w:spacing w:after="0" w:line="240" w:lineRule="auto"/>
        <w:jc w:val="left"/>
        <w:rPr>
          <w:rFonts w:ascii="Courier New" w:hAnsi="Courier New" w:cs="Courier New"/>
          <w:sz w:val="18"/>
          <w:szCs w:val="18"/>
          <w:lang w:val="en-GB"/>
        </w:rPr>
      </w:pPr>
      <w:r w:rsidRPr="00BC6169">
        <w:rPr>
          <w:rFonts w:ascii="Courier New" w:hAnsi="Courier New" w:cs="Courier New"/>
          <w:sz w:val="18"/>
          <w:szCs w:val="18"/>
          <w:lang w:val="en-GB"/>
        </w:rPr>
        <w:t xml:space="preserve">      | "Scott"    | "Lango"   | "1st of March 1997"  | "male" |</w:t>
      </w:r>
    </w:p>
    <w:p w14:paraId="58ED66F2" w14:textId="23D80863" w:rsidR="00672164" w:rsidRPr="003B7C44" w:rsidRDefault="00672164" w:rsidP="00BC6169">
      <w:pPr>
        <w:spacing w:after="0" w:line="240" w:lineRule="auto"/>
        <w:jc w:val="left"/>
        <w:rPr>
          <w:rFonts w:ascii="Courier New" w:hAnsi="Courier New" w:cs="Courier New"/>
          <w:sz w:val="18"/>
          <w:szCs w:val="18"/>
          <w:lang w:val="en-GB"/>
        </w:rPr>
      </w:pPr>
    </w:p>
    <w:p w14:paraId="0B27DA28" w14:textId="12E8F8FD" w:rsidR="00986841" w:rsidRDefault="00986841" w:rsidP="00BA0923">
      <w:pPr>
        <w:rPr>
          <w:lang w:val="en-GB"/>
        </w:rPr>
      </w:pPr>
    </w:p>
    <w:p w14:paraId="698F17B0" w14:textId="21E2B135"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 Feature File – Baseline Weight Measurement</w:t>
      </w:r>
    </w:p>
    <w:p w14:paraId="7B313112" w14:textId="77777777" w:rsidR="00986841" w:rsidRPr="00CC5315" w:rsidRDefault="00986841" w:rsidP="00986841">
      <w:pPr>
        <w:rPr>
          <w:lang w:val="en-GB"/>
        </w:rPr>
      </w:pPr>
    </w:p>
    <w:p w14:paraId="7B05389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#language: en</w:t>
      </w:r>
    </w:p>
    <w:p w14:paraId="1258B387" w14:textId="77777777" w:rsidR="0004198F" w:rsidRPr="0004198F" w:rsidRDefault="0004198F" w:rsidP="0004198F">
      <w:pPr>
        <w:spacing w:after="0" w:line="240" w:lineRule="auto"/>
        <w:jc w:val="left"/>
        <w:rPr>
          <w:rFonts w:ascii="Courier New" w:hAnsi="Courier New" w:cs="Courier New"/>
          <w:sz w:val="18"/>
          <w:szCs w:val="18"/>
          <w:lang w:val="en-GB"/>
        </w:rPr>
      </w:pPr>
    </w:p>
    <w:p w14:paraId="6FEBFE3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Feature: Setting the baseline weight measurement</w:t>
      </w:r>
    </w:p>
    <w:p w14:paraId="4B8431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04198F" w:rsidRDefault="0004198F" w:rsidP="0004198F">
      <w:pPr>
        <w:spacing w:after="0" w:line="240" w:lineRule="auto"/>
        <w:jc w:val="left"/>
        <w:rPr>
          <w:rFonts w:ascii="Courier New" w:hAnsi="Courier New" w:cs="Courier New"/>
          <w:sz w:val="18"/>
          <w:szCs w:val="18"/>
          <w:lang w:val="en-GB"/>
        </w:rPr>
      </w:pPr>
    </w:p>
    <w:p w14:paraId="74D2067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Covered Requirements:</w:t>
      </w:r>
    </w:p>
    <w:p w14:paraId="384EAD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bddoq-26: Setting of the Participant's Baseline Weight Measurement</w:t>
      </w:r>
    </w:p>
    <w:p w14:paraId="3D70DEC3" w14:textId="77777777" w:rsidR="0004198F" w:rsidRPr="0004198F" w:rsidRDefault="0004198F" w:rsidP="0004198F">
      <w:pPr>
        <w:spacing w:after="0" w:line="240" w:lineRule="auto"/>
        <w:jc w:val="left"/>
        <w:rPr>
          <w:rFonts w:ascii="Courier New" w:hAnsi="Courier New" w:cs="Courier New"/>
          <w:sz w:val="18"/>
          <w:szCs w:val="18"/>
          <w:lang w:val="en-GB"/>
        </w:rPr>
      </w:pPr>
    </w:p>
    <w:p w14:paraId="2E1EB2C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History (the last 8 versions are displayed on this list):</w:t>
      </w:r>
    </w:p>
    <w:p w14:paraId="6ABCA71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626356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|Sig. V.|Description                    | Name               | Date       |dig.Sig.|</w:t>
      </w:r>
    </w:p>
    <w:p w14:paraId="17EC06F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54D4A09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|0.0.0.1|FS initial version --&gt; bddoq-26| Sabrina Leuenberger| 28-May-2020|le      |</w:t>
      </w:r>
    </w:p>
    <w:p w14:paraId="7C22107A"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|0.0.0.2|FS initial version reviewed    | Patricia Walker    | 29-May-2020|wp      |</w:t>
      </w:r>
    </w:p>
    <w:p w14:paraId="41DF250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|0.0.1.0|FS initial version approved    | Hank McKoy         | 29-May-2020|mh      |</w:t>
      </w:r>
    </w:p>
    <w:p w14:paraId="289CA8E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|0.0.1.1|FS adapted as Test script (TS) | Andreas Hosbach    | 03-Jun-2020|ha      |</w:t>
      </w:r>
    </w:p>
    <w:p w14:paraId="1D088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|0.0.1.2|TS reviewed                    | Patricia Walker    | 04-Jun-2020|wp      |</w:t>
      </w:r>
    </w:p>
    <w:p w14:paraId="6C788BD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|1.0.0.0|TS approved: Ready for OQ      | Hank McKoy         | 04-Jun-2020|mh      |</w:t>
      </w:r>
    </w:p>
    <w:p w14:paraId="679A5D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t>
      </w:r>
    </w:p>
    <w:p w14:paraId="27F3652D" w14:textId="77777777" w:rsidR="0004198F" w:rsidRPr="0004198F" w:rsidRDefault="0004198F" w:rsidP="0004198F">
      <w:pPr>
        <w:spacing w:after="0" w:line="240" w:lineRule="auto"/>
        <w:jc w:val="left"/>
        <w:rPr>
          <w:rFonts w:ascii="Courier New" w:hAnsi="Courier New" w:cs="Courier New"/>
          <w:sz w:val="18"/>
          <w:szCs w:val="18"/>
          <w:lang w:val="en-GB"/>
        </w:rPr>
      </w:pPr>
    </w:p>
    <w:p w14:paraId="3F7D2CF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Size:</w:t>
      </w:r>
    </w:p>
    <w:p w14:paraId="4031D8D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10 active scenarios</w:t>
      </w:r>
    </w:p>
    <w:p w14:paraId="535982C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61 active steps</w:t>
      </w:r>
    </w:p>
    <w:p w14:paraId="2BFB0D19" w14:textId="77777777" w:rsidR="0004198F" w:rsidRPr="0004198F" w:rsidRDefault="0004198F" w:rsidP="0004198F">
      <w:pPr>
        <w:spacing w:after="0" w:line="240" w:lineRule="auto"/>
        <w:jc w:val="left"/>
        <w:rPr>
          <w:rFonts w:ascii="Courier New" w:hAnsi="Courier New" w:cs="Courier New"/>
          <w:sz w:val="18"/>
          <w:szCs w:val="18"/>
          <w:lang w:val="en-GB"/>
        </w:rPr>
      </w:pPr>
    </w:p>
    <w:p w14:paraId="593234C6" w14:textId="77777777" w:rsidR="0004198F" w:rsidRPr="0004198F" w:rsidRDefault="0004198F" w:rsidP="0004198F">
      <w:pPr>
        <w:spacing w:after="0" w:line="240" w:lineRule="auto"/>
        <w:jc w:val="left"/>
        <w:rPr>
          <w:rFonts w:ascii="Courier New" w:hAnsi="Courier New" w:cs="Courier New"/>
          <w:sz w:val="18"/>
          <w:szCs w:val="18"/>
          <w:lang w:val="en-GB"/>
        </w:rPr>
      </w:pPr>
    </w:p>
    <w:p w14:paraId="761F6EB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Background:</w:t>
      </w:r>
    </w:p>
    <w:p w14:paraId="2EE733B4"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Patricia has the application open</w:t>
      </w:r>
    </w:p>
    <w:p w14:paraId="76B75655" w14:textId="77777777" w:rsidR="0004198F" w:rsidRPr="0004198F" w:rsidRDefault="0004198F" w:rsidP="0004198F">
      <w:pPr>
        <w:spacing w:after="0" w:line="240" w:lineRule="auto"/>
        <w:jc w:val="left"/>
        <w:rPr>
          <w:rFonts w:ascii="Courier New" w:hAnsi="Courier New" w:cs="Courier New"/>
          <w:sz w:val="18"/>
          <w:szCs w:val="18"/>
          <w:lang w:val="en-GB"/>
        </w:rPr>
      </w:pPr>
    </w:p>
    <w:p w14:paraId="7277E1D4" w14:textId="77777777" w:rsidR="0004198F" w:rsidRPr="0004198F" w:rsidRDefault="0004198F" w:rsidP="0004198F">
      <w:pPr>
        <w:spacing w:after="0" w:line="240" w:lineRule="auto"/>
        <w:jc w:val="left"/>
        <w:rPr>
          <w:rFonts w:ascii="Courier New" w:hAnsi="Courier New" w:cs="Courier New"/>
          <w:sz w:val="18"/>
          <w:szCs w:val="18"/>
          <w:lang w:val="en-GB"/>
        </w:rPr>
      </w:pPr>
    </w:p>
    <w:p w14:paraId="7C1F720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Setting of the baseline weight measurement of a participant</w:t>
      </w:r>
    </w:p>
    <w:p w14:paraId="5D668C0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This represents the simplest happy path.</w:t>
      </w:r>
    </w:p>
    <w:p w14:paraId="7A9424A8" w14:textId="77777777" w:rsidR="0004198F" w:rsidRPr="0004198F" w:rsidRDefault="0004198F" w:rsidP="0004198F">
      <w:pPr>
        <w:spacing w:after="0" w:line="240" w:lineRule="auto"/>
        <w:jc w:val="left"/>
        <w:rPr>
          <w:rFonts w:ascii="Courier New" w:hAnsi="Courier New" w:cs="Courier New"/>
          <w:sz w:val="18"/>
          <w:szCs w:val="18"/>
          <w:lang w:val="en-GB"/>
        </w:rPr>
      </w:pPr>
    </w:p>
    <w:p w14:paraId="204F28C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no baseline weight measurement entry yet</w:t>
      </w:r>
    </w:p>
    <w:p w14:paraId="2154188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"Ava"'s baseline weight measurement</w:t>
      </w:r>
    </w:p>
    <w:p w14:paraId="323CA99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she saves these entries</w:t>
      </w:r>
    </w:p>
    <w:p w14:paraId="61D30D6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"Ava"'s baseline weight entry should be found in the system</w:t>
      </w:r>
    </w:p>
    <w:p w14:paraId="78B6B7A8" w14:textId="77777777" w:rsidR="0004198F" w:rsidRPr="0004198F" w:rsidRDefault="0004198F" w:rsidP="0004198F">
      <w:pPr>
        <w:spacing w:after="0" w:line="240" w:lineRule="auto"/>
        <w:jc w:val="left"/>
        <w:rPr>
          <w:rFonts w:ascii="Courier New" w:hAnsi="Courier New" w:cs="Courier New"/>
          <w:sz w:val="18"/>
          <w:szCs w:val="18"/>
          <w:lang w:val="en-GB"/>
        </w:rPr>
      </w:pPr>
    </w:p>
    <w:p w14:paraId="14B0968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Displaying baseline weight measurement of a participant</w:t>
      </w:r>
    </w:p>
    <w:p w14:paraId="558C761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04198F" w:rsidRDefault="0004198F" w:rsidP="0004198F">
      <w:pPr>
        <w:spacing w:after="0" w:line="240" w:lineRule="auto"/>
        <w:jc w:val="left"/>
        <w:rPr>
          <w:rFonts w:ascii="Courier New" w:hAnsi="Courier New" w:cs="Courier New"/>
          <w:sz w:val="18"/>
          <w:szCs w:val="18"/>
          <w:lang w:val="en-GB"/>
        </w:rPr>
      </w:pPr>
    </w:p>
    <w:p w14:paraId="1E6FDED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"Ava"'s baseline weight measurement is set</w:t>
      </w:r>
    </w:p>
    <w:p w14:paraId="1D96EE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is on the participants overview page</w:t>
      </w:r>
    </w:p>
    <w:p w14:paraId="4235548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opens "Ava"'s detail page</w:t>
      </w:r>
    </w:p>
    <w:p w14:paraId="12F9D4A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"Ava"'s baseline weight entry should be displayed on that page</w:t>
      </w:r>
    </w:p>
    <w:p w14:paraId="155F06CC" w14:textId="77777777" w:rsidR="0004198F" w:rsidRPr="0004198F" w:rsidRDefault="0004198F" w:rsidP="0004198F">
      <w:pPr>
        <w:spacing w:after="0" w:line="240" w:lineRule="auto"/>
        <w:jc w:val="left"/>
        <w:rPr>
          <w:rFonts w:ascii="Courier New" w:hAnsi="Courier New" w:cs="Courier New"/>
          <w:sz w:val="18"/>
          <w:szCs w:val="18"/>
          <w:lang w:val="en-GB"/>
        </w:rPr>
      </w:pPr>
    </w:p>
    <w:p w14:paraId="79947F92"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@Ignore</w:t>
      </w:r>
    </w:p>
    <w:p w14:paraId="50EEFE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04198F" w:rsidRDefault="0004198F" w:rsidP="0004198F">
      <w:pPr>
        <w:spacing w:after="0" w:line="240" w:lineRule="auto"/>
        <w:jc w:val="left"/>
        <w:rPr>
          <w:rFonts w:ascii="Courier New" w:hAnsi="Courier New" w:cs="Courier New"/>
          <w:sz w:val="18"/>
          <w:szCs w:val="18"/>
          <w:lang w:val="en-GB"/>
        </w:rPr>
      </w:pPr>
    </w:p>
    <w:p w14:paraId="0CBA8DB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Ava has already a baseline measurement</w:t>
      </w:r>
    </w:p>
    <w:p w14:paraId="5D29500C"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should not be able to register a new baseline measurement</w:t>
      </w:r>
    </w:p>
    <w:p w14:paraId="74FFEC5D" w14:textId="77777777" w:rsidR="0004198F" w:rsidRPr="0004198F" w:rsidRDefault="0004198F" w:rsidP="0004198F">
      <w:pPr>
        <w:spacing w:after="0" w:line="240" w:lineRule="auto"/>
        <w:jc w:val="left"/>
        <w:rPr>
          <w:rFonts w:ascii="Courier New" w:hAnsi="Courier New" w:cs="Courier New"/>
          <w:sz w:val="18"/>
          <w:szCs w:val="18"/>
          <w:lang w:val="en-GB"/>
        </w:rPr>
      </w:pPr>
    </w:p>
    <w:p w14:paraId="191BA83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Allowed weight entry values: &lt;weight&gt;</w:t>
      </w:r>
    </w:p>
    <w:p w14:paraId="5512211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04198F" w:rsidRDefault="0004198F" w:rsidP="0004198F">
      <w:pPr>
        <w:spacing w:after="0" w:line="240" w:lineRule="auto"/>
        <w:jc w:val="left"/>
        <w:rPr>
          <w:rFonts w:ascii="Courier New" w:hAnsi="Courier New" w:cs="Courier New"/>
          <w:sz w:val="18"/>
          <w:szCs w:val="18"/>
          <w:lang w:val="en-GB"/>
        </w:rPr>
      </w:pPr>
    </w:p>
    <w:p w14:paraId="58FAFF4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&lt;first_name&gt; has no baseline weight measurement entry yet</w:t>
      </w:r>
    </w:p>
    <w:p w14:paraId="73E5C045"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&lt;first_name&gt;'s baseline weight measurement</w:t>
      </w:r>
    </w:p>
    <w:p w14:paraId="500E1F2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48CD562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 set the baseline weight measurement</w:t>
      </w:r>
    </w:p>
    <w:p w14:paraId="086F319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2CCD7D3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first_name | last_name | weight |</w:t>
      </w:r>
    </w:p>
    <w:p w14:paraId="624A66C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"Alec"     | "Turner"  | 0.5    |</w:t>
      </w:r>
    </w:p>
    <w:p w14:paraId="5B559D0F"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"Elec"     | "Turner"  | 200.0  |</w:t>
      </w:r>
    </w:p>
    <w:p w14:paraId="7E772E33"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"Ilex"     | "Turner"  | 12.8   |</w:t>
      </w:r>
    </w:p>
    <w:p w14:paraId="3D344DFE" w14:textId="77777777" w:rsidR="0004198F" w:rsidRPr="0004198F" w:rsidRDefault="0004198F" w:rsidP="0004198F">
      <w:pPr>
        <w:spacing w:after="0" w:line="240" w:lineRule="auto"/>
        <w:jc w:val="left"/>
        <w:rPr>
          <w:rFonts w:ascii="Courier New" w:hAnsi="Courier New" w:cs="Courier New"/>
          <w:sz w:val="18"/>
          <w:szCs w:val="18"/>
          <w:lang w:val="en-GB"/>
        </w:rPr>
      </w:pPr>
    </w:p>
    <w:p w14:paraId="1AA0DFAB"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Scenario Outline: Forbidden weight entry values: &lt;weight&gt;</w:t>
      </w:r>
    </w:p>
    <w:p w14:paraId="28B167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04198F" w:rsidRDefault="0004198F" w:rsidP="0004198F">
      <w:pPr>
        <w:spacing w:after="0" w:line="240" w:lineRule="auto"/>
        <w:jc w:val="left"/>
        <w:rPr>
          <w:rFonts w:ascii="Courier New" w:hAnsi="Courier New" w:cs="Courier New"/>
          <w:sz w:val="18"/>
          <w:szCs w:val="18"/>
          <w:lang w:val="en-GB"/>
        </w:rPr>
      </w:pPr>
    </w:p>
    <w:p w14:paraId="01F0E9D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"Eric" has no baseline weight measurement entry yet</w:t>
      </w:r>
    </w:p>
    <w:p w14:paraId="636D7D28"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And Patricia wants to set "Eric"'s baseline weight measurement</w:t>
      </w:r>
    </w:p>
    <w:p w14:paraId="7A6755F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When Patricia enters &lt;weight&gt; kg and any valid date time</w:t>
      </w:r>
    </w:p>
    <w:p w14:paraId="695A27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Then she cannot set the baseline weight measurement</w:t>
      </w:r>
    </w:p>
    <w:p w14:paraId="42AEC379"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Examples:</w:t>
      </w:r>
    </w:p>
    <w:p w14:paraId="458DC21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weight |</w:t>
      </w:r>
    </w:p>
    <w:p w14:paraId="6A5BAA9E"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785    |</w:t>
      </w:r>
    </w:p>
    <w:p w14:paraId="59AD6D6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0.45   |</w:t>
      </w:r>
    </w:p>
    <w:p w14:paraId="6D4BDC5D"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0.3    |</w:t>
      </w:r>
    </w:p>
    <w:p w14:paraId="1251DFF6" w14:textId="77777777" w:rsidR="0004198F"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  |</w:t>
      </w:r>
    </w:p>
    <w:p w14:paraId="29347EC5" w14:textId="6A09A3BA" w:rsidR="00986841" w:rsidRPr="0004198F" w:rsidRDefault="0004198F" w:rsidP="0004198F">
      <w:pPr>
        <w:spacing w:after="0" w:line="240" w:lineRule="auto"/>
        <w:jc w:val="left"/>
        <w:rPr>
          <w:rFonts w:ascii="Courier New" w:hAnsi="Courier New" w:cs="Courier New"/>
          <w:sz w:val="18"/>
          <w:szCs w:val="18"/>
          <w:lang w:val="en-GB"/>
        </w:rPr>
      </w:pPr>
      <w:r w:rsidRPr="0004198F">
        <w:rPr>
          <w:rFonts w:ascii="Courier New" w:hAnsi="Courier New" w:cs="Courier New"/>
          <w:sz w:val="18"/>
          <w:szCs w:val="18"/>
          <w:lang w:val="en-GB"/>
        </w:rPr>
        <w:t xml:space="preserve">      | 200.05 |</w:t>
      </w:r>
    </w:p>
    <w:p w14:paraId="5DF00F86" w14:textId="77777777" w:rsidR="00986841" w:rsidRPr="0004198F" w:rsidRDefault="00986841" w:rsidP="0004198F">
      <w:pPr>
        <w:spacing w:after="0" w:line="240" w:lineRule="auto"/>
        <w:jc w:val="left"/>
        <w:rPr>
          <w:rFonts w:ascii="Courier New" w:hAnsi="Courier New" w:cs="Courier New"/>
          <w:lang w:val="en-GB"/>
        </w:rPr>
      </w:pPr>
    </w:p>
    <w:p w14:paraId="5D907E37" w14:textId="77777777" w:rsidR="00986841" w:rsidRPr="0004198F" w:rsidRDefault="00986841" w:rsidP="0004198F">
      <w:pPr>
        <w:spacing w:after="0" w:line="240" w:lineRule="auto"/>
        <w:jc w:val="left"/>
        <w:rPr>
          <w:rFonts w:ascii="Courier New" w:hAnsi="Courier New" w:cs="Courier New"/>
          <w:lang w:val="en-GB"/>
        </w:rPr>
      </w:pPr>
    </w:p>
    <w:p w14:paraId="0B46EB76" w14:textId="77777777" w:rsidR="00986841" w:rsidRPr="00CC5315" w:rsidRDefault="00986841" w:rsidP="00986841">
      <w:pPr>
        <w:rPr>
          <w:lang w:val="en-GB"/>
        </w:rPr>
      </w:pPr>
    </w:p>
    <w:p w14:paraId="0EA4CE31" w14:textId="3AC3BB6D" w:rsidR="00986841" w:rsidRDefault="00986841" w:rsidP="00BA0923">
      <w:pPr>
        <w:rPr>
          <w:lang w:val="en-GB"/>
        </w:rPr>
      </w:pPr>
    </w:p>
    <w:p w14:paraId="23570307" w14:textId="5C1BD8E4" w:rsidR="00986841" w:rsidRDefault="00986841" w:rsidP="00BA0923">
      <w:pPr>
        <w:rPr>
          <w:lang w:val="en-GB"/>
        </w:rPr>
      </w:pPr>
    </w:p>
    <w:p w14:paraId="335C8942" w14:textId="000A6812" w:rsidR="00986841" w:rsidRDefault="00986841" w:rsidP="00BA0923">
      <w:pPr>
        <w:rPr>
          <w:lang w:val="en-GB"/>
        </w:rPr>
      </w:pPr>
    </w:p>
    <w:p w14:paraId="01EA0410" w14:textId="251A4714" w:rsidR="00986841" w:rsidRPr="00AE6770" w:rsidRDefault="00986841" w:rsidP="00986841">
      <w:pPr>
        <w:pStyle w:val="Heading1withoutnumbering"/>
        <w:rPr>
          <w:lang w:val="en-CH"/>
        </w:rPr>
      </w:pPr>
      <w:r w:rsidRPr="00CC5315">
        <w:rPr>
          <w:lang w:val="en-GB"/>
        </w:rPr>
        <w:lastRenderedPageBreak/>
        <w:t>Appendix</w:t>
      </w:r>
      <w:r w:rsidR="00AE6770">
        <w:rPr>
          <w:lang w:val="en-CH"/>
        </w:rPr>
        <w:t xml:space="preserve"> VII: Feature File – Consent Management</w:t>
      </w:r>
    </w:p>
    <w:p w14:paraId="6E09AC6B" w14:textId="77777777" w:rsidR="00986841" w:rsidRPr="00CC5315" w:rsidRDefault="00986841" w:rsidP="00986841">
      <w:pPr>
        <w:rPr>
          <w:lang w:val="en-GB"/>
        </w:rPr>
      </w:pPr>
    </w:p>
    <w:p w14:paraId="6BE5D13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#language: en</w:t>
      </w:r>
    </w:p>
    <w:p w14:paraId="6A9724A2" w14:textId="77777777" w:rsidR="00293A76" w:rsidRPr="00293A76" w:rsidRDefault="00293A76" w:rsidP="00293A76">
      <w:pPr>
        <w:spacing w:after="0" w:line="240" w:lineRule="auto"/>
        <w:jc w:val="left"/>
        <w:rPr>
          <w:rFonts w:ascii="Courier New" w:hAnsi="Courier New" w:cs="Courier New"/>
          <w:sz w:val="18"/>
          <w:szCs w:val="18"/>
          <w:lang w:val="en-GB"/>
        </w:rPr>
      </w:pPr>
    </w:p>
    <w:p w14:paraId="436540F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Feature: Consent management</w:t>
      </w:r>
    </w:p>
    <w:p w14:paraId="1E7AA6C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293A76" w:rsidRDefault="00293A76" w:rsidP="00293A76">
      <w:pPr>
        <w:spacing w:after="0" w:line="240" w:lineRule="auto"/>
        <w:jc w:val="left"/>
        <w:rPr>
          <w:rFonts w:ascii="Courier New" w:hAnsi="Courier New" w:cs="Courier New"/>
          <w:sz w:val="18"/>
          <w:szCs w:val="18"/>
          <w:lang w:val="en-GB"/>
        </w:rPr>
      </w:pPr>
    </w:p>
    <w:p w14:paraId="23D182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Covered Requirements:</w:t>
      </w:r>
    </w:p>
    <w:p w14:paraId="3790958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bddoq-22: Consent registration</w:t>
      </w:r>
    </w:p>
    <w:p w14:paraId="40C516DD" w14:textId="77777777" w:rsidR="00293A76" w:rsidRPr="00293A76" w:rsidRDefault="00293A76" w:rsidP="00293A76">
      <w:pPr>
        <w:spacing w:after="0" w:line="240" w:lineRule="auto"/>
        <w:jc w:val="left"/>
        <w:rPr>
          <w:rFonts w:ascii="Courier New" w:hAnsi="Courier New" w:cs="Courier New"/>
          <w:sz w:val="18"/>
          <w:szCs w:val="18"/>
          <w:lang w:val="en-GB"/>
        </w:rPr>
      </w:pPr>
    </w:p>
    <w:p w14:paraId="640AE65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History (the last 8 versions are displayed on this list):</w:t>
      </w:r>
    </w:p>
    <w:p w14:paraId="11327696"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57FC251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|Sig. V.|Description                    | Name              | Date      |dig.Sig.|</w:t>
      </w:r>
    </w:p>
    <w:p w14:paraId="7F26EF70"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13BC9BF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|0.0.0.1|FS initial version --&gt; bddoq-22|Sabrina Leuenberger|11-Jun-2020|le      |</w:t>
      </w:r>
    </w:p>
    <w:p w14:paraId="45B82B5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|0.0.0.2|FS initial version reviewed    |Patricia Walker    |11-Jun-2020|wp      |</w:t>
      </w:r>
    </w:p>
    <w:p w14:paraId="4564B0C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|0.0.1.0|FS initial version approved    |Hank McKoy         |11-Jun-2020|mh      |</w:t>
      </w:r>
    </w:p>
    <w:p w14:paraId="42DEB742"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|0.0.1.1|FS adapted as Test script (TS) |Andreas Hosbach    |15-Jun-2020|ha      |</w:t>
      </w:r>
    </w:p>
    <w:p w14:paraId="75292734"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|0.0.1.2|TS reviewed                    |Patricia Walker    |15-Jun-2020|wp      |</w:t>
      </w:r>
    </w:p>
    <w:p w14:paraId="46D1F9FD"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|1.0.0.0|TS approved  --&gt; ready for OQ  |Hank McKoy         |15-Jun-2020|mh      |</w:t>
      </w:r>
    </w:p>
    <w:p w14:paraId="007041B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t>
      </w:r>
    </w:p>
    <w:p w14:paraId="6D96DFE6" w14:textId="77777777" w:rsidR="00293A76" w:rsidRPr="00293A76" w:rsidRDefault="00293A76" w:rsidP="00293A76">
      <w:pPr>
        <w:spacing w:after="0" w:line="240" w:lineRule="auto"/>
        <w:jc w:val="left"/>
        <w:rPr>
          <w:rFonts w:ascii="Courier New" w:hAnsi="Courier New" w:cs="Courier New"/>
          <w:sz w:val="18"/>
          <w:szCs w:val="18"/>
          <w:lang w:val="en-GB"/>
        </w:rPr>
      </w:pPr>
    </w:p>
    <w:p w14:paraId="50187E81"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Size:</w:t>
      </w:r>
    </w:p>
    <w:p w14:paraId="56B9FB4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1 active scenarios</w:t>
      </w:r>
    </w:p>
    <w:p w14:paraId="37EA63A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6 active steps</w:t>
      </w:r>
    </w:p>
    <w:p w14:paraId="35FEF895" w14:textId="77777777" w:rsidR="00293A76" w:rsidRPr="00293A76" w:rsidRDefault="00293A76" w:rsidP="00293A76">
      <w:pPr>
        <w:spacing w:after="0" w:line="240" w:lineRule="auto"/>
        <w:jc w:val="left"/>
        <w:rPr>
          <w:rFonts w:ascii="Courier New" w:hAnsi="Courier New" w:cs="Courier New"/>
          <w:sz w:val="18"/>
          <w:szCs w:val="18"/>
          <w:lang w:val="en-GB"/>
        </w:rPr>
      </w:pPr>
    </w:p>
    <w:p w14:paraId="119334F6" w14:textId="77777777" w:rsidR="00293A76" w:rsidRPr="00293A76" w:rsidRDefault="00293A76" w:rsidP="00293A76">
      <w:pPr>
        <w:spacing w:after="0" w:line="240" w:lineRule="auto"/>
        <w:jc w:val="left"/>
        <w:rPr>
          <w:rFonts w:ascii="Courier New" w:hAnsi="Courier New" w:cs="Courier New"/>
          <w:sz w:val="18"/>
          <w:szCs w:val="18"/>
          <w:lang w:val="en-GB"/>
        </w:rPr>
      </w:pPr>
    </w:p>
    <w:p w14:paraId="57638A1F"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Background:</w:t>
      </w:r>
    </w:p>
    <w:p w14:paraId="20B6AF6A"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Patricia has the application open</w:t>
      </w:r>
    </w:p>
    <w:p w14:paraId="1B743B6B" w14:textId="77777777" w:rsidR="00293A76" w:rsidRPr="00293A76" w:rsidRDefault="00293A76" w:rsidP="00293A76">
      <w:pPr>
        <w:spacing w:after="0" w:line="240" w:lineRule="auto"/>
        <w:jc w:val="left"/>
        <w:rPr>
          <w:rFonts w:ascii="Courier New" w:hAnsi="Courier New" w:cs="Courier New"/>
          <w:sz w:val="18"/>
          <w:szCs w:val="18"/>
          <w:lang w:val="en-GB"/>
        </w:rPr>
      </w:pPr>
    </w:p>
    <w:p w14:paraId="55183D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Scenario: Consent registration</w:t>
      </w:r>
    </w:p>
    <w:p w14:paraId="1DF887D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This represents the simplest happy path.</w:t>
      </w:r>
    </w:p>
    <w:p w14:paraId="62B61D34" w14:textId="77777777" w:rsidR="00293A76" w:rsidRPr="00293A76" w:rsidRDefault="00293A76" w:rsidP="00293A76">
      <w:pPr>
        <w:spacing w:after="0" w:line="240" w:lineRule="auto"/>
        <w:jc w:val="left"/>
        <w:rPr>
          <w:rFonts w:ascii="Courier New" w:hAnsi="Courier New" w:cs="Courier New"/>
          <w:sz w:val="18"/>
          <w:szCs w:val="18"/>
          <w:lang w:val="en-GB"/>
        </w:rPr>
      </w:pPr>
    </w:p>
    <w:p w14:paraId="7F8B414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And "Wanda" did not give her consent so far</w:t>
      </w:r>
    </w:p>
    <w:p w14:paraId="6E2D793C"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 xml:space="preserve">    When Patricia registers that "Wanda" gave her consent</w:t>
      </w:r>
    </w:p>
    <w:p w14:paraId="6190DD0B"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And she displays "Wanda"'s details</w:t>
      </w:r>
    </w:p>
    <w:p w14:paraId="0D7CDEB8" w14:textId="77777777" w:rsidR="00293A76" w:rsidRPr="00293A76" w:rsidRDefault="00293A76" w:rsidP="00293A76">
      <w:pPr>
        <w:spacing w:after="0" w:line="240" w:lineRule="auto"/>
        <w:jc w:val="left"/>
        <w:rPr>
          <w:rFonts w:ascii="Courier New" w:hAnsi="Courier New" w:cs="Courier New"/>
          <w:sz w:val="18"/>
          <w:szCs w:val="18"/>
          <w:lang w:val="en-GB"/>
        </w:rPr>
      </w:pPr>
      <w:r w:rsidRPr="00293A76">
        <w:rPr>
          <w:rFonts w:ascii="Courier New" w:hAnsi="Courier New" w:cs="Courier New"/>
          <w:sz w:val="18"/>
          <w:szCs w:val="18"/>
          <w:lang w:val="en-GB"/>
        </w:rPr>
        <w:tab/>
        <w:t>Then Patricia should see on the participant detail page that the consent was given.</w:t>
      </w:r>
    </w:p>
    <w:p w14:paraId="04287628" w14:textId="7D380727" w:rsidR="00986841" w:rsidRPr="00293A76" w:rsidRDefault="00986841" w:rsidP="00293A76">
      <w:pPr>
        <w:spacing w:after="0" w:line="240" w:lineRule="auto"/>
        <w:jc w:val="left"/>
        <w:rPr>
          <w:rFonts w:ascii="Courier New" w:hAnsi="Courier New" w:cs="Courier New"/>
          <w:sz w:val="18"/>
          <w:szCs w:val="18"/>
          <w:lang w:val="en-GB"/>
        </w:rPr>
      </w:pPr>
    </w:p>
    <w:p w14:paraId="1F499973" w14:textId="77777777" w:rsidR="00986841" w:rsidRPr="00293A76" w:rsidRDefault="00986841" w:rsidP="00293A76">
      <w:pPr>
        <w:spacing w:after="0" w:line="240" w:lineRule="auto"/>
        <w:jc w:val="left"/>
        <w:rPr>
          <w:rFonts w:ascii="Courier New" w:hAnsi="Courier New" w:cs="Courier New"/>
          <w:sz w:val="18"/>
          <w:szCs w:val="18"/>
          <w:lang w:val="en-GB"/>
        </w:rPr>
      </w:pPr>
    </w:p>
    <w:p w14:paraId="65909E1A" w14:textId="77777777" w:rsidR="00986841" w:rsidRPr="00293A76" w:rsidRDefault="00986841" w:rsidP="00293A76">
      <w:pPr>
        <w:spacing w:after="0" w:line="240" w:lineRule="auto"/>
        <w:jc w:val="left"/>
        <w:rPr>
          <w:rFonts w:ascii="Courier New" w:hAnsi="Courier New" w:cs="Courier New"/>
          <w:sz w:val="18"/>
          <w:szCs w:val="18"/>
          <w:lang w:val="en-GB"/>
        </w:rPr>
      </w:pPr>
    </w:p>
    <w:p w14:paraId="780E36AA" w14:textId="77777777" w:rsidR="00986841" w:rsidRPr="00CC5315" w:rsidRDefault="00986841" w:rsidP="00986841">
      <w:pPr>
        <w:rPr>
          <w:lang w:val="en-GB"/>
        </w:rPr>
      </w:pPr>
    </w:p>
    <w:p w14:paraId="2A472BC5" w14:textId="54541530" w:rsidR="00986841" w:rsidRDefault="00986841" w:rsidP="00BA0923">
      <w:pPr>
        <w:rPr>
          <w:lang w:val="en-GB"/>
        </w:rPr>
      </w:pPr>
    </w:p>
    <w:p w14:paraId="38BDAEFA" w14:textId="5FEE6CCF" w:rsidR="00986841" w:rsidRDefault="00986841" w:rsidP="00BA0923">
      <w:pPr>
        <w:rPr>
          <w:lang w:val="en-GB"/>
        </w:rPr>
      </w:pPr>
    </w:p>
    <w:p w14:paraId="58D11FAF" w14:textId="69B95849" w:rsidR="00986841" w:rsidRDefault="00986841" w:rsidP="00BA0923">
      <w:pPr>
        <w:rPr>
          <w:lang w:val="en-GB"/>
        </w:rPr>
      </w:pPr>
    </w:p>
    <w:p w14:paraId="1510D568" w14:textId="16F04AFA"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VIII: Glue Code – Test Context</w:t>
      </w:r>
    </w:p>
    <w:p w14:paraId="0AB6CBA0" w14:textId="77777777" w:rsidR="00986841" w:rsidRPr="00CC5315" w:rsidRDefault="00986841" w:rsidP="00986841">
      <w:pPr>
        <w:rPr>
          <w:lang w:val="en-GB"/>
        </w:rPr>
      </w:pPr>
    </w:p>
    <w:p w14:paraId="0D9F649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36E24EF1" w14:textId="77777777" w:rsidR="00D10B1E" w:rsidRPr="00D10B1E" w:rsidRDefault="00D10B1E" w:rsidP="001708D5">
      <w:pPr>
        <w:spacing w:after="0" w:line="240" w:lineRule="auto"/>
        <w:jc w:val="left"/>
        <w:rPr>
          <w:rFonts w:ascii="Courier New" w:hAnsi="Courier New" w:cs="Courier New"/>
          <w:sz w:val="18"/>
          <w:szCs w:val="18"/>
          <w:lang w:val="en-GB"/>
        </w:rPr>
      </w:pPr>
    </w:p>
    <w:p w14:paraId="22FB50D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io.restassured.RestAssured;</w:t>
      </w:r>
    </w:p>
    <w:p w14:paraId="1E5901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org.openqa.selenium.Dimension;</w:t>
      </w:r>
    </w:p>
    <w:p w14:paraId="578A2B5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org.openqa.selenium.WebDriver;</w:t>
      </w:r>
    </w:p>
    <w:p w14:paraId="6AAE47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org.openqa.selenium.chrome.ChromeDriver;</w:t>
      </w:r>
    </w:p>
    <w:p w14:paraId="3B086C50" w14:textId="77777777" w:rsidR="00D10B1E" w:rsidRPr="00D10B1E" w:rsidRDefault="00D10B1E" w:rsidP="001708D5">
      <w:pPr>
        <w:spacing w:after="0" w:line="240" w:lineRule="auto"/>
        <w:jc w:val="left"/>
        <w:rPr>
          <w:rFonts w:ascii="Courier New" w:hAnsi="Courier New" w:cs="Courier New"/>
          <w:sz w:val="18"/>
          <w:szCs w:val="18"/>
          <w:lang w:val="en-GB"/>
        </w:rPr>
      </w:pPr>
    </w:p>
    <w:p w14:paraId="4D301047"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java.util.ArrayList;</w:t>
      </w:r>
    </w:p>
    <w:p w14:paraId="47ED5E1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java.util.List;</w:t>
      </w:r>
    </w:p>
    <w:p w14:paraId="7840751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java.util.concurrent.TimeUnit;</w:t>
      </w:r>
    </w:p>
    <w:p w14:paraId="5BD81B03" w14:textId="77777777" w:rsidR="00D10B1E" w:rsidRPr="00D10B1E" w:rsidRDefault="00D10B1E" w:rsidP="001708D5">
      <w:pPr>
        <w:spacing w:after="0" w:line="240" w:lineRule="auto"/>
        <w:jc w:val="left"/>
        <w:rPr>
          <w:rFonts w:ascii="Courier New" w:hAnsi="Courier New" w:cs="Courier New"/>
          <w:sz w:val="18"/>
          <w:szCs w:val="18"/>
          <w:lang w:val="en-GB"/>
        </w:rPr>
      </w:pPr>
    </w:p>
    <w:p w14:paraId="0C913C7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TestContext {</w:t>
      </w:r>
    </w:p>
    <w:p w14:paraId="3AC8D30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static TestContext instance;</w:t>
      </w:r>
    </w:p>
    <w:p w14:paraId="4553B54A" w14:textId="77777777" w:rsidR="00D10B1E" w:rsidRPr="00D10B1E" w:rsidRDefault="00D10B1E" w:rsidP="001708D5">
      <w:pPr>
        <w:spacing w:after="0" w:line="240" w:lineRule="auto"/>
        <w:jc w:val="left"/>
        <w:rPr>
          <w:rFonts w:ascii="Courier New" w:hAnsi="Courier New" w:cs="Courier New"/>
          <w:sz w:val="18"/>
          <w:szCs w:val="18"/>
          <w:lang w:val="en-GB"/>
        </w:rPr>
      </w:pPr>
    </w:p>
    <w:p w14:paraId="375EAF4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TestContext getInstance() {</w:t>
      </w:r>
    </w:p>
    <w:p w14:paraId="4675FC2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375705B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new TestContext();</w:t>
      </w:r>
    </w:p>
    <w:p w14:paraId="2083E58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F09128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instance;</w:t>
      </w:r>
    </w:p>
    <w:p w14:paraId="1A19B95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7E8EE4A" w14:textId="77777777" w:rsidR="00D10B1E" w:rsidRPr="00D10B1E" w:rsidRDefault="00D10B1E" w:rsidP="001708D5">
      <w:pPr>
        <w:spacing w:after="0" w:line="240" w:lineRule="auto"/>
        <w:jc w:val="left"/>
        <w:rPr>
          <w:rFonts w:ascii="Courier New" w:hAnsi="Courier New" w:cs="Courier New"/>
          <w:sz w:val="18"/>
          <w:szCs w:val="18"/>
          <w:lang w:val="en-GB"/>
        </w:rPr>
      </w:pPr>
    </w:p>
    <w:p w14:paraId="6E0A6DF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cleanup() {</w:t>
      </w:r>
    </w:p>
    <w:p w14:paraId="212A6C5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(instance != null) {</w:t>
      </w:r>
    </w:p>
    <w:p w14:paraId="738AE89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instance.webDriver.close();</w:t>
      </w:r>
    </w:p>
    <w:p w14:paraId="330A0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instance.webDriver.quit();</w:t>
      </w:r>
    </w:p>
    <w:p w14:paraId="22FE9F9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instance = null;</w:t>
      </w:r>
    </w:p>
    <w:p w14:paraId="1D3C5425"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74DA7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ED1A6F" w14:textId="77777777" w:rsidR="00D10B1E" w:rsidRPr="00D10B1E" w:rsidRDefault="00D10B1E" w:rsidP="001708D5">
      <w:pPr>
        <w:spacing w:after="0" w:line="240" w:lineRule="auto"/>
        <w:jc w:val="left"/>
        <w:rPr>
          <w:rFonts w:ascii="Courier New" w:hAnsi="Courier New" w:cs="Courier New"/>
          <w:sz w:val="18"/>
          <w:szCs w:val="18"/>
          <w:lang w:val="en-GB"/>
        </w:rPr>
      </w:pPr>
    </w:p>
    <w:p w14:paraId="4A1BF80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WebDriver webDriver(){</w:t>
      </w:r>
    </w:p>
    <w:p w14:paraId="2E0801D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getInstance().getWebDriver();</w:t>
      </w:r>
    </w:p>
    <w:p w14:paraId="043C276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2C10D3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participants =  new ArrayList&lt;&gt;();</w:t>
      </w:r>
    </w:p>
    <w:p w14:paraId="1323B1B3" w14:textId="77777777" w:rsidR="00D10B1E" w:rsidRPr="00D10B1E" w:rsidRDefault="00D10B1E" w:rsidP="001708D5">
      <w:pPr>
        <w:spacing w:after="0" w:line="240" w:lineRule="auto"/>
        <w:jc w:val="left"/>
        <w:rPr>
          <w:rFonts w:ascii="Courier New" w:hAnsi="Courier New" w:cs="Courier New"/>
          <w:sz w:val="18"/>
          <w:szCs w:val="18"/>
          <w:lang w:val="en-GB"/>
        </w:rPr>
      </w:pPr>
    </w:p>
    <w:p w14:paraId="5B64C98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Participant participant(String firstName){</w:t>
      </w:r>
    </w:p>
    <w:p w14:paraId="44947EB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getInstance().getParticipant(firstName);</w:t>
      </w:r>
    </w:p>
    <w:p w14:paraId="0FCED6B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D0F7A28" w14:textId="77777777" w:rsidR="00D10B1E" w:rsidRPr="00D10B1E" w:rsidRDefault="00D10B1E" w:rsidP="001708D5">
      <w:pPr>
        <w:spacing w:after="0" w:line="240" w:lineRule="auto"/>
        <w:jc w:val="left"/>
        <w:rPr>
          <w:rFonts w:ascii="Courier New" w:hAnsi="Courier New" w:cs="Courier New"/>
          <w:sz w:val="18"/>
          <w:szCs w:val="18"/>
          <w:lang w:val="en-GB"/>
        </w:rPr>
      </w:pPr>
    </w:p>
    <w:p w14:paraId="25CDFDF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List&lt;Participant&gt; participants(){</w:t>
      </w:r>
    </w:p>
    <w:p w14:paraId="6A93BCD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getInstance().getParticipants();</w:t>
      </w:r>
    </w:p>
    <w:p w14:paraId="40C1AB4D"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0D57F37" w14:textId="77777777" w:rsidR="00D10B1E" w:rsidRPr="00D10B1E" w:rsidRDefault="00D10B1E" w:rsidP="001708D5">
      <w:pPr>
        <w:spacing w:after="0" w:line="240" w:lineRule="auto"/>
        <w:jc w:val="left"/>
        <w:rPr>
          <w:rFonts w:ascii="Courier New" w:hAnsi="Courier New" w:cs="Courier New"/>
          <w:sz w:val="18"/>
          <w:szCs w:val="18"/>
          <w:lang w:val="en-GB"/>
        </w:rPr>
      </w:pPr>
    </w:p>
    <w:p w14:paraId="797E3D7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addParticipant(String firsName){</w:t>
      </w:r>
    </w:p>
    <w:p w14:paraId="7B07F76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 participant = new Participant();</w:t>
      </w:r>
    </w:p>
    <w:p w14:paraId="7BAC40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 = firsName;</w:t>
      </w:r>
    </w:p>
    <w:p w14:paraId="1A2048B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getInstance().addParticipant(participant);</w:t>
      </w:r>
    </w:p>
    <w:p w14:paraId="63938DE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EB7611C" w14:textId="77777777" w:rsidR="00D10B1E" w:rsidRPr="00D10B1E" w:rsidRDefault="00D10B1E" w:rsidP="001708D5">
      <w:pPr>
        <w:spacing w:after="0" w:line="240" w:lineRule="auto"/>
        <w:jc w:val="left"/>
        <w:rPr>
          <w:rFonts w:ascii="Courier New" w:hAnsi="Courier New" w:cs="Courier New"/>
          <w:sz w:val="18"/>
          <w:szCs w:val="18"/>
          <w:lang w:val="en-GB"/>
        </w:rPr>
      </w:pPr>
    </w:p>
    <w:p w14:paraId="4C153D9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clearParticipants(){</w:t>
      </w:r>
    </w:p>
    <w:p w14:paraId="65E9DD6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getInstance().getParticipants().clear();</w:t>
      </w:r>
    </w:p>
    <w:p w14:paraId="57E037D9"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FCB61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webDriver;</w:t>
      </w:r>
    </w:p>
    <w:p w14:paraId="48753F0F" w14:textId="77777777" w:rsidR="00D10B1E" w:rsidRPr="00D10B1E" w:rsidRDefault="00D10B1E" w:rsidP="001708D5">
      <w:pPr>
        <w:spacing w:after="0" w:line="240" w:lineRule="auto"/>
        <w:jc w:val="left"/>
        <w:rPr>
          <w:rFonts w:ascii="Courier New" w:hAnsi="Courier New" w:cs="Courier New"/>
          <w:sz w:val="18"/>
          <w:szCs w:val="18"/>
          <w:lang w:val="en-GB"/>
        </w:rPr>
      </w:pPr>
    </w:p>
    <w:p w14:paraId="5501070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TestContext() {</w:t>
      </w:r>
    </w:p>
    <w:p w14:paraId="2376821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 = new ChromeDriver();</w:t>
      </w:r>
    </w:p>
    <w:p w14:paraId="04EAC60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webDriver.manage().window().setSize(new Dimension(1024, 768));</w:t>
      </w:r>
    </w:p>
    <w:p w14:paraId="3DBC5AE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webDriver.manage().timeouts().pageLoadTimeout(5, TimeUnit.SECONDS);</w:t>
      </w:r>
    </w:p>
    <w:p w14:paraId="7DF73D2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webDriver.manage().timeouts().implicitlyWait(5, TimeUnit.SECONDS);</w:t>
      </w:r>
    </w:p>
    <w:p w14:paraId="10F12190" w14:textId="77777777" w:rsidR="00D10B1E" w:rsidRPr="00D10B1E" w:rsidRDefault="00D10B1E" w:rsidP="001708D5">
      <w:pPr>
        <w:spacing w:after="0" w:line="240" w:lineRule="auto"/>
        <w:jc w:val="left"/>
        <w:rPr>
          <w:rFonts w:ascii="Courier New" w:hAnsi="Courier New" w:cs="Courier New"/>
          <w:sz w:val="18"/>
          <w:szCs w:val="18"/>
          <w:lang w:val="en-GB"/>
        </w:rPr>
      </w:pPr>
    </w:p>
    <w:p w14:paraId="0DA14D7C"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RestAssured.baseURI = "http://localhost";</w:t>
      </w:r>
    </w:p>
    <w:p w14:paraId="00263C0F"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RestAssured.port = 8098;</w:t>
      </w:r>
    </w:p>
    <w:p w14:paraId="55DAACC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23BB11" w14:textId="77777777" w:rsidR="00D10B1E" w:rsidRPr="00D10B1E" w:rsidRDefault="00D10B1E" w:rsidP="001708D5">
      <w:pPr>
        <w:spacing w:after="0" w:line="240" w:lineRule="auto"/>
        <w:jc w:val="left"/>
        <w:rPr>
          <w:rFonts w:ascii="Courier New" w:hAnsi="Courier New" w:cs="Courier New"/>
          <w:sz w:val="18"/>
          <w:szCs w:val="18"/>
          <w:lang w:val="en-GB"/>
        </w:rPr>
      </w:pPr>
    </w:p>
    <w:p w14:paraId="12CC62CE"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WebDriver getWebDriver() {</w:t>
      </w:r>
    </w:p>
    <w:p w14:paraId="45F7345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webDriver;</w:t>
      </w:r>
    </w:p>
    <w:p w14:paraId="379F5CE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7BBA9FC" w14:textId="77777777" w:rsidR="00D10B1E" w:rsidRPr="00D10B1E" w:rsidRDefault="00D10B1E" w:rsidP="001708D5">
      <w:pPr>
        <w:spacing w:after="0" w:line="240" w:lineRule="auto"/>
        <w:jc w:val="left"/>
        <w:rPr>
          <w:rFonts w:ascii="Courier New" w:hAnsi="Courier New" w:cs="Courier New"/>
          <w:sz w:val="18"/>
          <w:szCs w:val="18"/>
          <w:lang w:val="en-GB"/>
        </w:rPr>
      </w:pPr>
    </w:p>
    <w:p w14:paraId="75751EDB"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Participant getParticipant(String firstName){</w:t>
      </w:r>
    </w:p>
    <w:p w14:paraId="292DB092"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participants.stream().filter(p -&gt; firstName.equals(p.firstName)).findFirst().get();</w:t>
      </w:r>
    </w:p>
    <w:p w14:paraId="58DB920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7CF658" w14:textId="77777777" w:rsidR="00D10B1E" w:rsidRPr="00D10B1E" w:rsidRDefault="00D10B1E" w:rsidP="001708D5">
      <w:pPr>
        <w:spacing w:after="0" w:line="240" w:lineRule="auto"/>
        <w:jc w:val="left"/>
        <w:rPr>
          <w:rFonts w:ascii="Courier New" w:hAnsi="Courier New" w:cs="Courier New"/>
          <w:sz w:val="18"/>
          <w:szCs w:val="18"/>
          <w:lang w:val="en-GB"/>
        </w:rPr>
      </w:pPr>
    </w:p>
    <w:p w14:paraId="270380D6"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List&lt;Participant&gt; getParticipants(){</w:t>
      </w:r>
    </w:p>
    <w:p w14:paraId="4C7256C0"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participants;</w:t>
      </w:r>
    </w:p>
    <w:p w14:paraId="5976E8C1"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1CC0842" w14:textId="77777777" w:rsidR="00D10B1E" w:rsidRPr="00D10B1E" w:rsidRDefault="00D10B1E" w:rsidP="001708D5">
      <w:pPr>
        <w:spacing w:after="0" w:line="240" w:lineRule="auto"/>
        <w:jc w:val="left"/>
        <w:rPr>
          <w:rFonts w:ascii="Courier New" w:hAnsi="Courier New" w:cs="Courier New"/>
          <w:sz w:val="18"/>
          <w:szCs w:val="18"/>
          <w:lang w:val="en-GB"/>
        </w:rPr>
      </w:pPr>
    </w:p>
    <w:p w14:paraId="4B65A52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void addParticipant(Participant participant){</w:t>
      </w:r>
    </w:p>
    <w:p w14:paraId="157D35C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this.participants.add(participant);</w:t>
      </w:r>
    </w:p>
    <w:p w14:paraId="7F8451F4" w14:textId="77777777" w:rsidR="00D10B1E" w:rsidRPr="00D10B1E"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1AE6C87" w14:textId="1248EEDC" w:rsidR="00986841" w:rsidRPr="00C97B94" w:rsidRDefault="00D10B1E" w:rsidP="001708D5">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3B8641BF" w14:textId="77777777" w:rsidR="00986841" w:rsidRPr="00C97B94" w:rsidRDefault="00986841" w:rsidP="001708D5">
      <w:pPr>
        <w:spacing w:after="0" w:line="240" w:lineRule="auto"/>
        <w:jc w:val="left"/>
        <w:rPr>
          <w:rFonts w:ascii="Courier New" w:hAnsi="Courier New" w:cs="Courier New"/>
          <w:sz w:val="18"/>
          <w:szCs w:val="18"/>
          <w:lang w:val="en-GB"/>
        </w:rPr>
      </w:pPr>
    </w:p>
    <w:p w14:paraId="289519E6" w14:textId="77777777" w:rsidR="00986841" w:rsidRPr="00C97B94" w:rsidRDefault="00986841" w:rsidP="00C97B94">
      <w:pPr>
        <w:spacing w:after="0" w:line="240" w:lineRule="auto"/>
        <w:rPr>
          <w:rFonts w:ascii="Courier New" w:hAnsi="Courier New" w:cs="Courier New"/>
          <w:sz w:val="18"/>
          <w:szCs w:val="18"/>
          <w:lang w:val="en-GB"/>
        </w:rPr>
      </w:pPr>
    </w:p>
    <w:p w14:paraId="7B0F5A67" w14:textId="77777777" w:rsidR="00986841" w:rsidRPr="00CC5315" w:rsidRDefault="00986841" w:rsidP="00986841">
      <w:pPr>
        <w:rPr>
          <w:lang w:val="en-GB"/>
        </w:rPr>
      </w:pPr>
    </w:p>
    <w:p w14:paraId="067CCEF3" w14:textId="170C170F" w:rsidR="00986841" w:rsidRDefault="00986841" w:rsidP="00BA0923">
      <w:pPr>
        <w:rPr>
          <w:lang w:val="en-GB"/>
        </w:rPr>
      </w:pPr>
    </w:p>
    <w:p w14:paraId="05210D6A" w14:textId="51CABC77" w:rsidR="00986841" w:rsidRPr="009B1094" w:rsidRDefault="00986841" w:rsidP="00986841">
      <w:pPr>
        <w:pStyle w:val="Heading1withoutnumbering"/>
        <w:rPr>
          <w:lang w:val="en-CH"/>
        </w:rPr>
      </w:pPr>
      <w:r w:rsidRPr="009B1094">
        <w:rPr>
          <w:lang w:val="en-GB"/>
        </w:rPr>
        <w:lastRenderedPageBreak/>
        <w:t>Appendix</w:t>
      </w:r>
      <w:r w:rsidR="009B1094">
        <w:rPr>
          <w:lang w:val="en-CH"/>
        </w:rPr>
        <w:t xml:space="preserve"> IX: Glue Code – General StepDefs</w:t>
      </w:r>
    </w:p>
    <w:p w14:paraId="51FFD993" w14:textId="77777777" w:rsidR="00986841" w:rsidRPr="00CC5315" w:rsidRDefault="00986841" w:rsidP="00986841">
      <w:pPr>
        <w:rPr>
          <w:lang w:val="en-GB"/>
        </w:rPr>
      </w:pPr>
    </w:p>
    <w:p w14:paraId="5CBD15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5CEA98E2" w14:textId="77777777" w:rsidR="00D10B1E" w:rsidRPr="00D10B1E" w:rsidRDefault="00D10B1E" w:rsidP="00D10B1E">
      <w:pPr>
        <w:spacing w:after="0" w:line="240" w:lineRule="auto"/>
        <w:jc w:val="left"/>
        <w:rPr>
          <w:rFonts w:ascii="Courier New" w:hAnsi="Courier New" w:cs="Courier New"/>
          <w:sz w:val="18"/>
          <w:szCs w:val="18"/>
          <w:lang w:val="en-GB"/>
        </w:rPr>
      </w:pPr>
    </w:p>
    <w:p w14:paraId="2EF8041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com.github.andreashosbach.cucumber_scenarioo_plugin.model.Screenshot;</w:t>
      </w:r>
    </w:p>
    <w:p w14:paraId="7BC1FF6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io.cucumber.java.After;</w:t>
      </w:r>
    </w:p>
    <w:p w14:paraId="5C7122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io.cucumber.java.AfterStep;</w:t>
      </w:r>
    </w:p>
    <w:p w14:paraId="7B4C79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io.cucumber.java.Before;</w:t>
      </w:r>
    </w:p>
    <w:p w14:paraId="3FF137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23E934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io.restassured.response.Response;</w:t>
      </w:r>
    </w:p>
    <w:p w14:paraId="449E90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io.restassured.response.ValidatableResponse;</w:t>
      </w:r>
    </w:p>
    <w:p w14:paraId="1219720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io.restassured.specification.RequestSender;</w:t>
      </w:r>
    </w:p>
    <w:p w14:paraId="7537A0D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org.apache.http.HttpStatus;</w:t>
      </w:r>
    </w:p>
    <w:p w14:paraId="7221A0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org.openqa.selenium.OutputType;</w:t>
      </w:r>
    </w:p>
    <w:p w14:paraId="0F0EDE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org.openqa.selenium.TakesScreenshot;</w:t>
      </w:r>
    </w:p>
    <w:p w14:paraId="486A3261" w14:textId="77777777" w:rsidR="00D10B1E" w:rsidRPr="00D10B1E" w:rsidRDefault="00D10B1E" w:rsidP="00D10B1E">
      <w:pPr>
        <w:spacing w:after="0" w:line="240" w:lineRule="auto"/>
        <w:jc w:val="left"/>
        <w:rPr>
          <w:rFonts w:ascii="Courier New" w:hAnsi="Courier New" w:cs="Courier New"/>
          <w:sz w:val="18"/>
          <w:szCs w:val="18"/>
          <w:lang w:val="en-GB"/>
        </w:rPr>
      </w:pPr>
    </w:p>
    <w:p w14:paraId="2D1B84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io.restassured.RestAssured.when;</w:t>
      </w:r>
    </w:p>
    <w:p w14:paraId="13C6B80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498EFF7F" w14:textId="77777777" w:rsidR="00D10B1E" w:rsidRPr="00D10B1E" w:rsidRDefault="00D10B1E" w:rsidP="00D10B1E">
      <w:pPr>
        <w:spacing w:after="0" w:line="240" w:lineRule="auto"/>
        <w:jc w:val="left"/>
        <w:rPr>
          <w:rFonts w:ascii="Courier New" w:hAnsi="Courier New" w:cs="Courier New"/>
          <w:sz w:val="18"/>
          <w:szCs w:val="18"/>
          <w:lang w:val="en-GB"/>
        </w:rPr>
      </w:pPr>
    </w:p>
    <w:p w14:paraId="0DEC76E5" w14:textId="77777777" w:rsidR="00D10B1E" w:rsidRPr="00D10B1E" w:rsidRDefault="00D10B1E" w:rsidP="00D10B1E">
      <w:pPr>
        <w:spacing w:after="0" w:line="240" w:lineRule="auto"/>
        <w:jc w:val="left"/>
        <w:rPr>
          <w:rFonts w:ascii="Courier New" w:hAnsi="Courier New" w:cs="Courier New"/>
          <w:sz w:val="18"/>
          <w:szCs w:val="18"/>
          <w:lang w:val="en-GB"/>
        </w:rPr>
      </w:pPr>
    </w:p>
    <w:p w14:paraId="4399D4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GeneralStepDefs {</w:t>
      </w:r>
    </w:p>
    <w:p w14:paraId="7F85C3B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@Before</w:t>
      </w:r>
    </w:p>
    <w:p w14:paraId="49B23E5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setup() {</w:t>
      </w:r>
    </w:p>
    <w:p w14:paraId="560F4B6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webDriver().navigate().to("about:blank");</w:t>
      </w:r>
    </w:p>
    <w:p w14:paraId="23CD86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1E9C07A0" w14:textId="77777777" w:rsidR="00D10B1E" w:rsidRPr="00D10B1E" w:rsidRDefault="00D10B1E" w:rsidP="00D10B1E">
      <w:pPr>
        <w:spacing w:after="0" w:line="240" w:lineRule="auto"/>
        <w:jc w:val="left"/>
        <w:rPr>
          <w:rFonts w:ascii="Courier New" w:hAnsi="Courier New" w:cs="Courier New"/>
          <w:sz w:val="18"/>
          <w:szCs w:val="18"/>
          <w:lang w:val="en-GB"/>
        </w:rPr>
      </w:pPr>
    </w:p>
    <w:p w14:paraId="62DD3E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w:t>
      </w:r>
    </w:p>
    <w:p w14:paraId="5CAE93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cleanupData() {</w:t>
      </w:r>
    </w:p>
    <w:p w14:paraId="306389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for(Participant participant : participants()){</w:t>
      </w:r>
    </w:p>
    <w:p w14:paraId="7599C63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(participant.id != null) {</w:t>
      </w:r>
    </w:p>
    <w:p w14:paraId="275641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RequestSender sender = when();</w:t>
      </w:r>
    </w:p>
    <w:p w14:paraId="332893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Response response = sender.delete("/api/participant/" + participant.id);</w:t>
      </w:r>
    </w:p>
    <w:p w14:paraId="36AA7B2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ValidatableResponse vResponse = response.then();</w:t>
      </w:r>
    </w:p>
    <w:p w14:paraId="45445B1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vResponse.statusCode(HttpStatus.SC_NO_CONTENT);</w:t>
      </w:r>
    </w:p>
    <w:p w14:paraId="6A686BB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2F8E8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1FB75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clearParticipants();</w:t>
      </w:r>
    </w:p>
    <w:p w14:paraId="06D685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EBAA18E" w14:textId="77777777" w:rsidR="00D10B1E" w:rsidRPr="00D10B1E" w:rsidRDefault="00D10B1E" w:rsidP="00D10B1E">
      <w:pPr>
        <w:spacing w:after="0" w:line="240" w:lineRule="auto"/>
        <w:jc w:val="left"/>
        <w:rPr>
          <w:rFonts w:ascii="Courier New" w:hAnsi="Courier New" w:cs="Courier New"/>
          <w:sz w:val="18"/>
          <w:szCs w:val="18"/>
          <w:lang w:val="en-GB"/>
        </w:rPr>
      </w:pPr>
    </w:p>
    <w:p w14:paraId="08D4A5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@Given("Patricia has the application open")</w:t>
      </w:r>
    </w:p>
    <w:p w14:paraId="60CB81F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hasTheApplicationOpen() {</w:t>
      </w:r>
    </w:p>
    <w:p w14:paraId="7A45AFB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w:t>
      </w:r>
    </w:p>
    <w:p w14:paraId="5E72777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85DD96F" w14:textId="77777777" w:rsidR="00D10B1E" w:rsidRPr="00D10B1E" w:rsidRDefault="00D10B1E" w:rsidP="00D10B1E">
      <w:pPr>
        <w:spacing w:after="0" w:line="240" w:lineRule="auto"/>
        <w:jc w:val="left"/>
        <w:rPr>
          <w:rFonts w:ascii="Courier New" w:hAnsi="Courier New" w:cs="Courier New"/>
          <w:sz w:val="18"/>
          <w:szCs w:val="18"/>
          <w:lang w:val="en-GB"/>
        </w:rPr>
      </w:pPr>
    </w:p>
    <w:p w14:paraId="736B62E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@AfterStep</w:t>
      </w:r>
    </w:p>
    <w:p w14:paraId="79BECB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afterStep() {</w:t>
      </w:r>
    </w:p>
    <w:p w14:paraId="2789510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TakesScreenshot scrShot = ((TakesScreenshot) (webDriver()));</w:t>
      </w:r>
    </w:p>
    <w:p w14:paraId="59F5C1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String title = webDriver().getTitle();</w:t>
      </w:r>
    </w:p>
    <w:p w14:paraId="440A243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68A9AE" w14:textId="42352187"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61423C8B" w14:textId="77777777" w:rsidR="00C97B94" w:rsidRPr="00C97B94" w:rsidRDefault="00C97B94" w:rsidP="00D10B1E">
      <w:pPr>
        <w:spacing w:after="0" w:line="240" w:lineRule="auto"/>
        <w:jc w:val="left"/>
        <w:rPr>
          <w:rFonts w:ascii="Courier New" w:hAnsi="Courier New" w:cs="Courier New"/>
          <w:sz w:val="18"/>
          <w:szCs w:val="18"/>
          <w:lang w:val="en-GB"/>
        </w:rPr>
      </w:pPr>
    </w:p>
    <w:p w14:paraId="45199383" w14:textId="77777777" w:rsidR="00C97B94" w:rsidRPr="00C97B94" w:rsidRDefault="00C97B94" w:rsidP="00D10B1E">
      <w:pPr>
        <w:spacing w:after="0" w:line="240" w:lineRule="auto"/>
        <w:jc w:val="left"/>
        <w:rPr>
          <w:rFonts w:ascii="Courier New" w:hAnsi="Courier New" w:cs="Courier New"/>
          <w:sz w:val="18"/>
          <w:szCs w:val="18"/>
          <w:lang w:val="en-GB"/>
        </w:rPr>
      </w:pPr>
    </w:p>
    <w:p w14:paraId="5F4AB2DE" w14:textId="77777777" w:rsidR="00986841" w:rsidRPr="00CC5315" w:rsidRDefault="00986841" w:rsidP="00986841">
      <w:pPr>
        <w:rPr>
          <w:lang w:val="en-GB"/>
        </w:rPr>
      </w:pPr>
    </w:p>
    <w:p w14:paraId="4FBCE004" w14:textId="77777777" w:rsidR="00986841" w:rsidRPr="00CC5315" w:rsidRDefault="00986841" w:rsidP="00986841">
      <w:pPr>
        <w:rPr>
          <w:lang w:val="en-GB"/>
        </w:rPr>
      </w:pPr>
    </w:p>
    <w:p w14:paraId="777CF4BD" w14:textId="7E8C80DB" w:rsidR="00672164" w:rsidRPr="009B1094" w:rsidRDefault="00672164" w:rsidP="00672164">
      <w:pPr>
        <w:pStyle w:val="Heading1withoutnumbering"/>
        <w:rPr>
          <w:lang w:val="en-CH"/>
        </w:rPr>
      </w:pPr>
      <w:bookmarkStart w:id="424" w:name="_Toc46067119"/>
      <w:bookmarkStart w:id="425" w:name="_Toc46217178"/>
      <w:r w:rsidRPr="00CC5315">
        <w:rPr>
          <w:lang w:val="en-GB"/>
        </w:rPr>
        <w:lastRenderedPageBreak/>
        <w:t>Appendix</w:t>
      </w:r>
      <w:bookmarkEnd w:id="424"/>
      <w:bookmarkEnd w:id="425"/>
      <w:r w:rsidR="009B1094">
        <w:rPr>
          <w:lang w:val="en-CH"/>
        </w:rPr>
        <w:t xml:space="preserve"> X: Glue Code – Participant Overview StepDefs</w:t>
      </w:r>
    </w:p>
    <w:p w14:paraId="538A0CEB" w14:textId="77777777" w:rsidR="00672164" w:rsidRPr="00CC5315" w:rsidRDefault="00672164" w:rsidP="00BA0923">
      <w:pPr>
        <w:rPr>
          <w:lang w:val="en-GB"/>
        </w:rPr>
      </w:pPr>
    </w:p>
    <w:p w14:paraId="580C84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734A31B7" w14:textId="77777777" w:rsidR="00D10B1E" w:rsidRPr="00D10B1E" w:rsidRDefault="00D10B1E" w:rsidP="00D10B1E">
      <w:pPr>
        <w:spacing w:after="0" w:line="240" w:lineRule="auto"/>
        <w:jc w:val="left"/>
        <w:rPr>
          <w:rFonts w:ascii="Courier New" w:hAnsi="Courier New" w:cs="Courier New"/>
          <w:sz w:val="18"/>
          <w:szCs w:val="18"/>
          <w:lang w:val="en-GB"/>
        </w:rPr>
      </w:pPr>
    </w:p>
    <w:p w14:paraId="00623B7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io.cucumber.datatable.DataTable;</w:t>
      </w:r>
    </w:p>
    <w:p w14:paraId="5390BD3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72B7D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11D411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io.cucumber.java.en.Then;</w:t>
      </w:r>
    </w:p>
    <w:p w14:paraId="0FA337E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03A3480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okhttp3.MultipartBody;</w:t>
      </w:r>
    </w:p>
    <w:p w14:paraId="2A0EB1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10C6B7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org.openqa.selenium.WebElement;</w:t>
      </w:r>
    </w:p>
    <w:p w14:paraId="326BF0F6" w14:textId="77777777" w:rsidR="00D10B1E" w:rsidRPr="00D10B1E" w:rsidRDefault="00D10B1E" w:rsidP="00D10B1E">
      <w:pPr>
        <w:spacing w:after="0" w:line="240" w:lineRule="auto"/>
        <w:jc w:val="left"/>
        <w:rPr>
          <w:rFonts w:ascii="Courier New" w:hAnsi="Courier New" w:cs="Courier New"/>
          <w:sz w:val="18"/>
          <w:szCs w:val="18"/>
          <w:lang w:val="en-GB"/>
        </w:rPr>
      </w:pPr>
    </w:p>
    <w:p w14:paraId="7207D8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java.util.ArrayList;</w:t>
      </w:r>
    </w:p>
    <w:p w14:paraId="3218A6A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java.util.List;</w:t>
      </w:r>
    </w:p>
    <w:p w14:paraId="76BD357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java.util.Map;</w:t>
      </w:r>
    </w:p>
    <w:p w14:paraId="53B830C7" w14:textId="77777777" w:rsidR="00D10B1E" w:rsidRPr="00D10B1E" w:rsidRDefault="00D10B1E" w:rsidP="00D10B1E">
      <w:pPr>
        <w:spacing w:after="0" w:line="240" w:lineRule="auto"/>
        <w:jc w:val="left"/>
        <w:rPr>
          <w:rFonts w:ascii="Courier New" w:hAnsi="Courier New" w:cs="Courier New"/>
          <w:sz w:val="18"/>
          <w:szCs w:val="18"/>
          <w:lang w:val="en-GB"/>
        </w:rPr>
      </w:pPr>
    </w:p>
    <w:p w14:paraId="5C341E8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568411E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3AEFA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org.hamcrest.MatcherAssert.assertThat;</w:t>
      </w:r>
    </w:p>
    <w:p w14:paraId="0ABC5EC2" w14:textId="77777777" w:rsidR="00D10B1E" w:rsidRPr="00D10B1E" w:rsidRDefault="00D10B1E" w:rsidP="00D10B1E">
      <w:pPr>
        <w:spacing w:after="0" w:line="240" w:lineRule="auto"/>
        <w:jc w:val="left"/>
        <w:rPr>
          <w:rFonts w:ascii="Courier New" w:hAnsi="Courier New" w:cs="Courier New"/>
          <w:sz w:val="18"/>
          <w:szCs w:val="18"/>
          <w:lang w:val="en-GB"/>
        </w:rPr>
      </w:pPr>
    </w:p>
    <w:p w14:paraId="778BE043" w14:textId="77777777" w:rsidR="00D10B1E" w:rsidRPr="00D10B1E" w:rsidRDefault="00D10B1E" w:rsidP="00D10B1E">
      <w:pPr>
        <w:spacing w:after="0" w:line="240" w:lineRule="auto"/>
        <w:jc w:val="left"/>
        <w:rPr>
          <w:rFonts w:ascii="Courier New" w:hAnsi="Courier New" w:cs="Courier New"/>
          <w:sz w:val="18"/>
          <w:szCs w:val="18"/>
          <w:lang w:val="en-GB"/>
        </w:rPr>
      </w:pPr>
    </w:p>
    <w:p w14:paraId="4C2755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ParticipantOverviewStepDefs {</w:t>
      </w:r>
    </w:p>
    <w:p w14:paraId="1C076CA9" w14:textId="77777777" w:rsidR="00D10B1E" w:rsidRPr="00D10B1E" w:rsidRDefault="00D10B1E" w:rsidP="00D10B1E">
      <w:pPr>
        <w:spacing w:after="0" w:line="240" w:lineRule="auto"/>
        <w:jc w:val="left"/>
        <w:rPr>
          <w:rFonts w:ascii="Courier New" w:hAnsi="Courier New" w:cs="Courier New"/>
          <w:sz w:val="18"/>
          <w:szCs w:val="18"/>
          <w:lang w:val="en-GB"/>
        </w:rPr>
      </w:pPr>
    </w:p>
    <w:p w14:paraId="63E0577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addParticipant(firstName);</w:t>
      </w:r>
    </w:p>
    <w:p w14:paraId="1A93E9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participant(firstName).lastName = lastName;</w:t>
      </w:r>
    </w:p>
    <w:p w14:paraId="3779F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participant(firstName).birthday = birthday;</w:t>
      </w:r>
    </w:p>
    <w:p w14:paraId="5D8180B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participant(firstName).gender = gender;</w:t>
      </w:r>
    </w:p>
    <w:p w14:paraId="4C342A8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84F3C8E" w14:textId="77777777" w:rsidR="00D10B1E" w:rsidRPr="00D10B1E" w:rsidRDefault="00D10B1E" w:rsidP="00D10B1E">
      <w:pPr>
        <w:spacing w:after="0" w:line="240" w:lineRule="auto"/>
        <w:jc w:val="left"/>
        <w:rPr>
          <w:rFonts w:ascii="Courier New" w:hAnsi="Courier New" w:cs="Courier New"/>
          <w:sz w:val="18"/>
          <w:szCs w:val="18"/>
          <w:lang w:val="en-GB"/>
        </w:rPr>
      </w:pPr>
    </w:p>
    <w:p w14:paraId="62D2D5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ParticipantRegistrationStepDefs.patriciaWantsToRegister(firstName);</w:t>
      </w:r>
    </w:p>
    <w:p w14:paraId="5DFD94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ParticipantRegistrationStepDefs.patriciaEntersData(firstName);</w:t>
      </w:r>
    </w:p>
    <w:p w14:paraId="6443BE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ParticipantRegistrationStepDefs.registersThem(firstName);</w:t>
      </w:r>
    </w:p>
    <w:p w14:paraId="15E43F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shouldBeFoundInTheOverview(firstName);</w:t>
      </w:r>
    </w:p>
    <w:p w14:paraId="706812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9C290C" w14:textId="77777777" w:rsidR="00D10B1E" w:rsidRPr="00D10B1E" w:rsidRDefault="00D10B1E" w:rsidP="00D10B1E">
      <w:pPr>
        <w:spacing w:after="0" w:line="240" w:lineRule="auto"/>
        <w:jc w:val="left"/>
        <w:rPr>
          <w:rFonts w:ascii="Courier New" w:hAnsi="Courier New" w:cs="Courier New"/>
          <w:sz w:val="18"/>
          <w:szCs w:val="18"/>
          <w:lang w:val="en-GB"/>
        </w:rPr>
      </w:pPr>
    </w:p>
    <w:p w14:paraId="78DFA7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@Given("participants with first name, last name, birthday, gender are registered")</w:t>
      </w:r>
    </w:p>
    <w:p w14:paraId="3724C49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(List&lt;String&gt; list : dataTable.asLists()) {</w:t>
      </w:r>
    </w:p>
    <w:p w14:paraId="4E6F579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AFE2C7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FBF90A" w14:textId="77777777" w:rsidR="00D10B1E" w:rsidRPr="00D10B1E" w:rsidRDefault="00D10B1E" w:rsidP="00D10B1E">
      <w:pPr>
        <w:spacing w:after="0" w:line="240" w:lineRule="auto"/>
        <w:jc w:val="left"/>
        <w:rPr>
          <w:rFonts w:ascii="Courier New" w:hAnsi="Courier New" w:cs="Courier New"/>
          <w:sz w:val="18"/>
          <w:szCs w:val="18"/>
          <w:lang w:val="en-GB"/>
        </w:rPr>
      </w:pPr>
    </w:p>
    <w:p w14:paraId="548DD6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is not registered yet")</w:t>
      </w:r>
    </w:p>
    <w:p w14:paraId="606A5B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isNotRegisteredYet(String firstName) {</w:t>
      </w:r>
    </w:p>
    <w:p w14:paraId="6B50412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assertThat(participantOverviewContainsParticipant(firstName), is(false));</w:t>
      </w:r>
    </w:p>
    <w:p w14:paraId="00E151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F06930A" w14:textId="77777777" w:rsidR="00D10B1E" w:rsidRPr="00D10B1E" w:rsidRDefault="00D10B1E" w:rsidP="00D10B1E">
      <w:pPr>
        <w:spacing w:after="0" w:line="240" w:lineRule="auto"/>
        <w:jc w:val="left"/>
        <w:rPr>
          <w:rFonts w:ascii="Courier New" w:hAnsi="Courier New" w:cs="Courier New"/>
          <w:sz w:val="18"/>
          <w:szCs w:val="18"/>
          <w:lang w:val="en-GB"/>
        </w:rPr>
      </w:pPr>
    </w:p>
    <w:p w14:paraId="1A43CDE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 should be found in the overview")</w:t>
      </w:r>
    </w:p>
    <w:p w14:paraId="363E47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shouldBeFoundInTheOverview(String firstName) {</w:t>
      </w:r>
    </w:p>
    <w:p w14:paraId="0E5AD7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assertThat(participantOverviewContainsParticipant(firstName), is(true));</w:t>
      </w:r>
    </w:p>
    <w:p w14:paraId="4E0AE3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w:t>
      </w:r>
    </w:p>
    <w:p w14:paraId="12C7A68F" w14:textId="77777777" w:rsidR="00D10B1E" w:rsidRPr="00D10B1E" w:rsidRDefault="00D10B1E" w:rsidP="00D10B1E">
      <w:pPr>
        <w:spacing w:after="0" w:line="240" w:lineRule="auto"/>
        <w:jc w:val="left"/>
        <w:rPr>
          <w:rFonts w:ascii="Courier New" w:hAnsi="Courier New" w:cs="Courier New"/>
          <w:sz w:val="18"/>
          <w:szCs w:val="18"/>
          <w:lang w:val="en-GB"/>
        </w:rPr>
      </w:pPr>
    </w:p>
    <w:p w14:paraId="104D80B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private boolean participantOverviewContainsParticipant(String firstName) {</w:t>
      </w:r>
    </w:p>
    <w:p w14:paraId="08507C6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webDriver().findElement(By.linkText("Participants")).click();</w:t>
      </w:r>
    </w:p>
    <w:p w14:paraId="12C10F3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int numParticipants = row.size();</w:t>
      </w:r>
    </w:p>
    <w:p w14:paraId="6EA377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participantTable = webDriver().findElement(By.id("participantTable"));</w:t>
      </w:r>
    </w:p>
    <w:p w14:paraId="103C88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(int i = 1; i &lt;= numParticipants; i++) {</w:t>
      </w:r>
    </w:p>
    <w:p w14:paraId="7D45DD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true;</w:t>
      </w:r>
    </w:p>
    <w:p w14:paraId="2D5F023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E3E48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1C2B08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return false;</w:t>
      </w:r>
    </w:p>
    <w:p w14:paraId="14FB590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93328B" w14:textId="77777777" w:rsidR="00D10B1E" w:rsidRPr="00D10B1E" w:rsidRDefault="00D10B1E" w:rsidP="00D10B1E">
      <w:pPr>
        <w:spacing w:after="0" w:line="240" w:lineRule="auto"/>
        <w:jc w:val="left"/>
        <w:rPr>
          <w:rFonts w:ascii="Courier New" w:hAnsi="Courier New" w:cs="Courier New"/>
          <w:sz w:val="18"/>
          <w:szCs w:val="18"/>
          <w:lang w:val="en-GB"/>
        </w:rPr>
      </w:pPr>
    </w:p>
    <w:p w14:paraId="6F06BF8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@Then("the participants should be found in the overview")</w:t>
      </w:r>
    </w:p>
    <w:p w14:paraId="70EEB7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the_participants_should_be_found_in_the_overview() {</w:t>
      </w:r>
    </w:p>
    <w:p w14:paraId="110AFC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for (Participant participant : participants()) {</w:t>
      </w:r>
    </w:p>
    <w:p w14:paraId="6D8BD2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participantOverviewContainsParticipant(participant.firstName);</w:t>
      </w:r>
    </w:p>
    <w:p w14:paraId="280859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35F9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6107CD4" w14:textId="77777777" w:rsidR="00D10B1E" w:rsidRPr="00D10B1E" w:rsidRDefault="00D10B1E" w:rsidP="00D10B1E">
      <w:pPr>
        <w:spacing w:after="0" w:line="240" w:lineRule="auto"/>
        <w:jc w:val="left"/>
        <w:rPr>
          <w:rFonts w:ascii="Courier New" w:hAnsi="Courier New" w:cs="Courier New"/>
          <w:sz w:val="18"/>
          <w:szCs w:val="18"/>
          <w:lang w:val="en-GB"/>
        </w:rPr>
      </w:pPr>
    </w:p>
    <w:p w14:paraId="2191CEF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is on the participants overview page")</w:t>
      </w:r>
    </w:p>
    <w:p w14:paraId="71BDE6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patriciaIsOnThePatricipantsOverviewPage() {</w:t>
      </w:r>
    </w:p>
    <w:p w14:paraId="1D4FC1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w:t>
      </w:r>
    </w:p>
    <w:p w14:paraId="17B0ABB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6FB74837" w14:textId="77777777" w:rsidR="00D10B1E" w:rsidRPr="00D10B1E" w:rsidRDefault="00D10B1E" w:rsidP="00D10B1E">
      <w:pPr>
        <w:spacing w:after="0" w:line="240" w:lineRule="auto"/>
        <w:jc w:val="left"/>
        <w:rPr>
          <w:rFonts w:ascii="Courier New" w:hAnsi="Courier New" w:cs="Courier New"/>
          <w:sz w:val="18"/>
          <w:szCs w:val="18"/>
          <w:lang w:val="en-GB"/>
        </w:rPr>
      </w:pPr>
    </w:p>
    <w:p w14:paraId="655A588B" w14:textId="77777777" w:rsidR="00D10B1E" w:rsidRPr="00D10B1E" w:rsidRDefault="00D10B1E" w:rsidP="00D10B1E">
      <w:pPr>
        <w:spacing w:after="0" w:line="240" w:lineRule="auto"/>
        <w:jc w:val="left"/>
        <w:rPr>
          <w:rFonts w:ascii="Courier New" w:hAnsi="Courier New" w:cs="Courier New"/>
          <w:sz w:val="18"/>
          <w:szCs w:val="18"/>
          <w:lang w:val="en-GB"/>
        </w:rPr>
      </w:pPr>
    </w:p>
    <w:p w14:paraId="5603C25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opens {string}'s detail page")</w:t>
      </w:r>
    </w:p>
    <w:p w14:paraId="6944128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patriciaOpensDetailPage(String firstName) {</w:t>
      </w:r>
    </w:p>
    <w:p w14:paraId="7388578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5091D71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3CDB77" w14:textId="05F65911"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6BC13AA" w14:textId="77777777" w:rsidR="00C97B94" w:rsidRPr="00C97B94" w:rsidRDefault="00C97B94" w:rsidP="00D10B1E">
      <w:pPr>
        <w:spacing w:after="0" w:line="240" w:lineRule="auto"/>
        <w:jc w:val="left"/>
        <w:rPr>
          <w:rFonts w:ascii="Courier New" w:hAnsi="Courier New" w:cs="Courier New"/>
          <w:sz w:val="18"/>
          <w:szCs w:val="18"/>
          <w:lang w:val="en-GB"/>
        </w:rPr>
      </w:pPr>
    </w:p>
    <w:p w14:paraId="484B1369" w14:textId="77777777" w:rsidR="00C97B94" w:rsidRPr="00C97B94" w:rsidRDefault="00C97B94" w:rsidP="00D10B1E">
      <w:pPr>
        <w:spacing w:after="0" w:line="240" w:lineRule="auto"/>
        <w:jc w:val="left"/>
        <w:rPr>
          <w:rFonts w:ascii="Courier New" w:hAnsi="Courier New" w:cs="Courier New"/>
          <w:sz w:val="18"/>
          <w:szCs w:val="18"/>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564FEB06" w14:textId="6E02FB1E" w:rsidR="00672164" w:rsidRPr="009B1094" w:rsidRDefault="00672164" w:rsidP="00672164">
      <w:pPr>
        <w:pStyle w:val="Heading1withoutnumbering"/>
        <w:rPr>
          <w:lang w:val="en-CH"/>
        </w:rPr>
      </w:pPr>
      <w:bookmarkStart w:id="426" w:name="_Toc46067120"/>
      <w:bookmarkStart w:id="427" w:name="_Toc46217179"/>
      <w:r w:rsidRPr="009B1094">
        <w:rPr>
          <w:lang w:val="en-GB"/>
        </w:rPr>
        <w:lastRenderedPageBreak/>
        <w:t>Appendix</w:t>
      </w:r>
      <w:bookmarkEnd w:id="426"/>
      <w:bookmarkEnd w:id="427"/>
      <w:r w:rsidR="009B1094">
        <w:rPr>
          <w:lang w:val="en-CH"/>
        </w:rPr>
        <w:t xml:space="preserve"> XI: Glue Code – Participant Registration StepDefs</w:t>
      </w:r>
    </w:p>
    <w:p w14:paraId="1679EF31" w14:textId="77777777" w:rsidR="00672164" w:rsidRPr="00CC5315" w:rsidRDefault="00672164" w:rsidP="00BA0923">
      <w:pPr>
        <w:rPr>
          <w:lang w:val="en-GB"/>
        </w:rPr>
      </w:pPr>
    </w:p>
    <w:p w14:paraId="41D8786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289117C3" w14:textId="77777777" w:rsidR="00D10B1E" w:rsidRPr="00D10B1E" w:rsidRDefault="00D10B1E" w:rsidP="00D10B1E">
      <w:pPr>
        <w:spacing w:after="0" w:line="240" w:lineRule="auto"/>
        <w:jc w:val="left"/>
        <w:rPr>
          <w:rFonts w:ascii="Courier New" w:hAnsi="Courier New" w:cs="Courier New"/>
          <w:sz w:val="18"/>
          <w:szCs w:val="18"/>
          <w:lang w:val="en-GB"/>
        </w:rPr>
      </w:pPr>
    </w:p>
    <w:p w14:paraId="61495AB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562A3E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2DB07A2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664B0CB2" w14:textId="77777777" w:rsidR="00D10B1E" w:rsidRPr="00D10B1E" w:rsidRDefault="00D10B1E" w:rsidP="00D10B1E">
      <w:pPr>
        <w:spacing w:after="0" w:line="240" w:lineRule="auto"/>
        <w:jc w:val="left"/>
        <w:rPr>
          <w:rFonts w:ascii="Courier New" w:hAnsi="Courier New" w:cs="Courier New"/>
          <w:sz w:val="18"/>
          <w:szCs w:val="18"/>
          <w:lang w:val="en-GB"/>
        </w:rPr>
      </w:pPr>
    </w:p>
    <w:p w14:paraId="683303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t>
      </w:r>
    </w:p>
    <w:p w14:paraId="081627C4" w14:textId="77777777" w:rsidR="00D10B1E" w:rsidRPr="00D10B1E" w:rsidRDefault="00D10B1E" w:rsidP="00D10B1E">
      <w:pPr>
        <w:spacing w:after="0" w:line="240" w:lineRule="auto"/>
        <w:jc w:val="left"/>
        <w:rPr>
          <w:rFonts w:ascii="Courier New" w:hAnsi="Courier New" w:cs="Courier New"/>
          <w:sz w:val="18"/>
          <w:szCs w:val="18"/>
          <w:lang w:val="en-GB"/>
        </w:rPr>
      </w:pPr>
    </w:p>
    <w:p w14:paraId="55003729" w14:textId="77777777" w:rsidR="00D10B1E" w:rsidRPr="00D10B1E" w:rsidRDefault="00D10B1E" w:rsidP="00D10B1E">
      <w:pPr>
        <w:spacing w:after="0" w:line="240" w:lineRule="auto"/>
        <w:jc w:val="left"/>
        <w:rPr>
          <w:rFonts w:ascii="Courier New" w:hAnsi="Courier New" w:cs="Courier New"/>
          <w:sz w:val="18"/>
          <w:szCs w:val="18"/>
          <w:lang w:val="en-GB"/>
        </w:rPr>
      </w:pPr>
    </w:p>
    <w:p w14:paraId="0450F9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ParticipantRegistrationStepDefs {</w:t>
      </w:r>
    </w:p>
    <w:p w14:paraId="31727401" w14:textId="77777777" w:rsidR="00D10B1E" w:rsidRPr="00D10B1E" w:rsidRDefault="00D10B1E" w:rsidP="00D10B1E">
      <w:pPr>
        <w:spacing w:after="0" w:line="240" w:lineRule="auto"/>
        <w:jc w:val="left"/>
        <w:rPr>
          <w:rFonts w:ascii="Courier New" w:hAnsi="Courier New" w:cs="Courier New"/>
          <w:sz w:val="18"/>
          <w:szCs w:val="18"/>
          <w:lang w:val="en-GB"/>
        </w:rPr>
      </w:pPr>
    </w:p>
    <w:p w14:paraId="0ED91E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register {string}")</w:t>
      </w:r>
    </w:p>
    <w:p w14:paraId="3A6E7A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patriciaWantsToRegister(String firstName) {</w:t>
      </w:r>
    </w:p>
    <w:p w14:paraId="3B641A3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webDriver().findElement(By.linkText("Participant Registration")).click();</w:t>
      </w:r>
    </w:p>
    <w:p w14:paraId="0A4F20C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addParticipant(firstName);</w:t>
      </w:r>
    </w:p>
    <w:p w14:paraId="18AA2A5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53284671" w14:textId="77777777" w:rsidR="00D10B1E" w:rsidRPr="00D10B1E" w:rsidRDefault="00D10B1E" w:rsidP="00D10B1E">
      <w:pPr>
        <w:spacing w:after="0" w:line="240" w:lineRule="auto"/>
        <w:jc w:val="left"/>
        <w:rPr>
          <w:rFonts w:ascii="Courier New" w:hAnsi="Courier New" w:cs="Courier New"/>
          <w:sz w:val="18"/>
          <w:szCs w:val="18"/>
          <w:lang w:val="en-GB"/>
        </w:rPr>
      </w:pPr>
    </w:p>
    <w:p w14:paraId="4B23454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{string}'s data")</w:t>
      </w:r>
    </w:p>
    <w:p w14:paraId="232581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patriciaEntersData(String firstName) {</w:t>
      </w:r>
    </w:p>
    <w:p w14:paraId="70EC64E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webDriver().findElement(By.id("firstName")).sendKeys(participant(firstName).firstName);</w:t>
      </w:r>
    </w:p>
    <w:p w14:paraId="37E794F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webDriver().findElement(By.id("lastName")).sendKeys(participant(firstName).lastName);</w:t>
      </w:r>
    </w:p>
    <w:p w14:paraId="4A4B6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webDriver().findElement(By.id("birthday")).sendKeys(participant(firstName).birthday);</w:t>
      </w:r>
    </w:p>
    <w:p w14:paraId="48EF64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webDriver().findElement(By.id("gender")).sendKeys(participant(firstName).gender);</w:t>
      </w:r>
    </w:p>
    <w:p w14:paraId="22E0C22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385BB59" w14:textId="77777777" w:rsidR="00D10B1E" w:rsidRPr="00D10B1E" w:rsidRDefault="00D10B1E" w:rsidP="00D10B1E">
      <w:pPr>
        <w:spacing w:after="0" w:line="240" w:lineRule="auto"/>
        <w:jc w:val="left"/>
        <w:rPr>
          <w:rFonts w:ascii="Courier New" w:hAnsi="Courier New" w:cs="Courier New"/>
          <w:sz w:val="18"/>
          <w:szCs w:val="18"/>
          <w:lang w:val="en-GB"/>
        </w:rPr>
      </w:pPr>
    </w:p>
    <w:p w14:paraId="5C7102F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@And("registers {string}'s data")</w:t>
      </w:r>
    </w:p>
    <w:p w14:paraId="768CDD4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static void registersThem(String firstName) {</w:t>
      </w:r>
    </w:p>
    <w:p w14:paraId="1511FB8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webDriver().findElement(By.id("registerParticipant")).click();</w:t>
      </w:r>
    </w:p>
    <w:p w14:paraId="6DEB6B4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8F645CE" w14:textId="77777777" w:rsidR="00D10B1E" w:rsidRPr="00D10B1E" w:rsidRDefault="00D10B1E" w:rsidP="00D10B1E">
      <w:pPr>
        <w:spacing w:after="0" w:line="240" w:lineRule="auto"/>
        <w:jc w:val="left"/>
        <w:rPr>
          <w:rFonts w:ascii="Courier New" w:hAnsi="Courier New" w:cs="Courier New"/>
          <w:sz w:val="18"/>
          <w:szCs w:val="18"/>
          <w:lang w:val="en-GB"/>
        </w:rPr>
      </w:pPr>
    </w:p>
    <w:p w14:paraId="1AE0E9B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{string}")</w:t>
      </w:r>
    </w:p>
    <w:p w14:paraId="41740C3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patriciaRegisters(String firstName){</w:t>
      </w:r>
    </w:p>
    <w:p w14:paraId="1C0687C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patriciaWantsToRegister(firstName);</w:t>
      </w:r>
    </w:p>
    <w:p w14:paraId="4193D4A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patriciaEntersData(firstName);</w:t>
      </w:r>
    </w:p>
    <w:p w14:paraId="5F51F21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registersThem(firstName);</w:t>
      </w:r>
    </w:p>
    <w:p w14:paraId="65C0697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3348066" w14:textId="219BCF28"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102E6B60" w14:textId="77777777" w:rsidR="00C97B94" w:rsidRPr="00C97B94" w:rsidRDefault="00C97B94" w:rsidP="00D10B1E">
      <w:pPr>
        <w:spacing w:after="0" w:line="240" w:lineRule="auto"/>
        <w:jc w:val="left"/>
        <w:rPr>
          <w:rFonts w:ascii="Courier New" w:hAnsi="Courier New" w:cs="Courier New"/>
          <w:sz w:val="18"/>
          <w:szCs w:val="18"/>
          <w:lang w:val="en-GB"/>
        </w:rPr>
      </w:pPr>
    </w:p>
    <w:p w14:paraId="5FD9FCB2" w14:textId="77777777" w:rsidR="00C97B94" w:rsidRPr="00C97B94" w:rsidRDefault="00C97B94" w:rsidP="00D10B1E">
      <w:pPr>
        <w:spacing w:after="0" w:line="240" w:lineRule="auto"/>
        <w:jc w:val="left"/>
        <w:rPr>
          <w:rFonts w:ascii="Courier New" w:hAnsi="Courier New" w:cs="Courier New"/>
          <w:sz w:val="18"/>
          <w:szCs w:val="18"/>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72150930" w14:textId="12A90AD6" w:rsidR="009B1094" w:rsidRPr="009B1094" w:rsidRDefault="009B1094" w:rsidP="009B1094">
      <w:pPr>
        <w:pStyle w:val="Heading1withoutnumbering"/>
        <w:rPr>
          <w:lang w:val="en-CH"/>
        </w:rPr>
      </w:pPr>
      <w:r w:rsidRPr="00CC5315">
        <w:rPr>
          <w:lang w:val="en-GB"/>
        </w:rPr>
        <w:lastRenderedPageBreak/>
        <w:t>Appendix</w:t>
      </w:r>
      <w:r>
        <w:rPr>
          <w:lang w:val="en-CH"/>
        </w:rPr>
        <w:t xml:space="preserve"> XII: Glue Code – Participant Detail StepDefs</w:t>
      </w:r>
    </w:p>
    <w:p w14:paraId="3F0A646F" w14:textId="77777777" w:rsidR="009B1094" w:rsidRPr="00CC5315" w:rsidRDefault="009B1094" w:rsidP="009B1094">
      <w:pPr>
        <w:rPr>
          <w:lang w:val="en-GB"/>
        </w:rPr>
      </w:pPr>
    </w:p>
    <w:p w14:paraId="04C097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6B72D7AE" w14:textId="77777777" w:rsidR="00D10B1E" w:rsidRPr="00D10B1E" w:rsidRDefault="00D10B1E" w:rsidP="00D10B1E">
      <w:pPr>
        <w:spacing w:after="0" w:line="240" w:lineRule="auto"/>
        <w:jc w:val="left"/>
        <w:rPr>
          <w:rFonts w:ascii="Courier New" w:hAnsi="Courier New" w:cs="Courier New"/>
          <w:sz w:val="18"/>
          <w:szCs w:val="18"/>
          <w:lang w:val="en-GB"/>
        </w:rPr>
      </w:pPr>
    </w:p>
    <w:p w14:paraId="2FC9105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io.cucumber.java.en.And;</w:t>
      </w:r>
    </w:p>
    <w:p w14:paraId="4F85BE3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io.cucumber.java.en.Given;</w:t>
      </w:r>
    </w:p>
    <w:p w14:paraId="58DE21A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io.cucumber.java.en.Then;</w:t>
      </w:r>
    </w:p>
    <w:p w14:paraId="5CBF262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io.cucumber.java.en.When;</w:t>
      </w:r>
    </w:p>
    <w:p w14:paraId="2C271EA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org.openqa.selenium.By;</w:t>
      </w:r>
    </w:p>
    <w:p w14:paraId="73D0A66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org.openqa.selenium.WebElement;</w:t>
      </w:r>
    </w:p>
    <w:p w14:paraId="268C3879" w14:textId="77777777" w:rsidR="00D10B1E" w:rsidRPr="00D10B1E" w:rsidRDefault="00D10B1E" w:rsidP="00D10B1E">
      <w:pPr>
        <w:spacing w:after="0" w:line="240" w:lineRule="auto"/>
        <w:jc w:val="left"/>
        <w:rPr>
          <w:rFonts w:ascii="Courier New" w:hAnsi="Courier New" w:cs="Courier New"/>
          <w:sz w:val="18"/>
          <w:szCs w:val="18"/>
          <w:lang w:val="en-GB"/>
        </w:rPr>
      </w:pPr>
    </w:p>
    <w:p w14:paraId="6C5F546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oq_glue_code.TestContext.participant;</w:t>
      </w:r>
    </w:p>
    <w:p w14:paraId="203589C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oq_glue_code.TestContext.webDriver;</w:t>
      </w:r>
    </w:p>
    <w:p w14:paraId="40F2435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org.hamcrest.CoreMatchers.is;</w:t>
      </w:r>
    </w:p>
    <w:p w14:paraId="290D7FF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org.hamcrest.CoreMatchers.not;</w:t>
      </w:r>
    </w:p>
    <w:p w14:paraId="05F25AF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import static org.hamcrest.MatcherAssert.assertThat;</w:t>
      </w:r>
    </w:p>
    <w:p w14:paraId="3D991086" w14:textId="77777777" w:rsidR="00D10B1E" w:rsidRPr="00D10B1E" w:rsidRDefault="00D10B1E" w:rsidP="00D10B1E">
      <w:pPr>
        <w:spacing w:after="0" w:line="240" w:lineRule="auto"/>
        <w:jc w:val="left"/>
        <w:rPr>
          <w:rFonts w:ascii="Courier New" w:hAnsi="Courier New" w:cs="Courier New"/>
          <w:sz w:val="18"/>
          <w:szCs w:val="18"/>
          <w:lang w:val="en-GB"/>
        </w:rPr>
      </w:pPr>
    </w:p>
    <w:p w14:paraId="341BA724" w14:textId="77777777" w:rsidR="00D10B1E" w:rsidRPr="00D10B1E" w:rsidRDefault="00D10B1E" w:rsidP="00D10B1E">
      <w:pPr>
        <w:spacing w:after="0" w:line="240" w:lineRule="auto"/>
        <w:jc w:val="left"/>
        <w:rPr>
          <w:rFonts w:ascii="Courier New" w:hAnsi="Courier New" w:cs="Courier New"/>
          <w:sz w:val="18"/>
          <w:szCs w:val="18"/>
          <w:lang w:val="en-GB"/>
        </w:rPr>
      </w:pPr>
    </w:p>
    <w:p w14:paraId="23E7EE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ParticipantDetailsStepDefs {</w:t>
      </w:r>
    </w:p>
    <w:p w14:paraId="13AF466A" w14:textId="77777777" w:rsidR="00D10B1E" w:rsidRPr="00D10B1E" w:rsidRDefault="00D10B1E" w:rsidP="00D10B1E">
      <w:pPr>
        <w:spacing w:after="0" w:line="240" w:lineRule="auto"/>
        <w:jc w:val="left"/>
        <w:rPr>
          <w:rFonts w:ascii="Courier New" w:hAnsi="Courier New" w:cs="Courier New"/>
          <w:sz w:val="18"/>
          <w:szCs w:val="18"/>
          <w:lang w:val="en-GB"/>
        </w:rPr>
      </w:pPr>
    </w:p>
    <w:p w14:paraId="462D1CE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WeightEntry participantBaselineWeightMeasurement = new WeightEntry();</w:t>
      </w:r>
    </w:p>
    <w:p w14:paraId="4BBBE127" w14:textId="77777777" w:rsidR="00D10B1E" w:rsidRPr="00D10B1E" w:rsidRDefault="00D10B1E" w:rsidP="00D10B1E">
      <w:pPr>
        <w:spacing w:after="0" w:line="240" w:lineRule="auto"/>
        <w:jc w:val="left"/>
        <w:rPr>
          <w:rFonts w:ascii="Courier New" w:hAnsi="Courier New" w:cs="Courier New"/>
          <w:sz w:val="18"/>
          <w:szCs w:val="18"/>
          <w:lang w:val="en-GB"/>
        </w:rPr>
      </w:pPr>
    </w:p>
    <w:p w14:paraId="01B9775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details should be displayed")</w:t>
      </w:r>
    </w:p>
    <w:p w14:paraId="4323830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detailsShouldBeDisplayed(String firstName) {</w:t>
      </w:r>
    </w:p>
    <w:p w14:paraId="4467194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9162752" w14:textId="77777777" w:rsidR="00D10B1E" w:rsidRPr="00D10B1E" w:rsidRDefault="00D10B1E" w:rsidP="00D10B1E">
      <w:pPr>
        <w:spacing w:after="0" w:line="240" w:lineRule="auto"/>
        <w:jc w:val="left"/>
        <w:rPr>
          <w:rFonts w:ascii="Courier New" w:hAnsi="Courier New" w:cs="Courier New"/>
          <w:sz w:val="18"/>
          <w:szCs w:val="18"/>
          <w:lang w:val="en-GB"/>
        </w:rPr>
      </w:pPr>
    </w:p>
    <w:p w14:paraId="31EF24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 has no baseline weight measurement entry yet")</w:t>
      </w:r>
    </w:p>
    <w:p w14:paraId="3E58D0D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hasNoWeightEntryYet(String firstName) {</w:t>
      </w:r>
    </w:p>
    <w:p w14:paraId="7050AFB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62727AC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assertThat(webDriver().findElement(By.id("weight")).getText(), is(""));</w:t>
      </w:r>
    </w:p>
    <w:p w14:paraId="5CDD7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79ADA61" w14:textId="77777777" w:rsidR="00D10B1E" w:rsidRPr="00D10B1E" w:rsidRDefault="00D10B1E" w:rsidP="00D10B1E">
      <w:pPr>
        <w:spacing w:after="0" w:line="240" w:lineRule="auto"/>
        <w:jc w:val="left"/>
        <w:rPr>
          <w:rFonts w:ascii="Courier New" w:hAnsi="Courier New" w:cs="Courier New"/>
          <w:sz w:val="18"/>
          <w:szCs w:val="18"/>
          <w:lang w:val="en-GB"/>
        </w:rPr>
      </w:pPr>
    </w:p>
    <w:p w14:paraId="4AB882F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@And("Patricia wants to set {string}'s baseline weight measurement")</w:t>
      </w:r>
    </w:p>
    <w:p w14:paraId="238451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patriciaWantsToRegisterBaselineWeightMeasurement(String firstName) {</w:t>
      </w:r>
    </w:p>
    <w:p w14:paraId="262D440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3197F3E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7578BB" w14:textId="77777777" w:rsidR="00D10B1E" w:rsidRPr="00D10B1E" w:rsidRDefault="00D10B1E" w:rsidP="00D10B1E">
      <w:pPr>
        <w:spacing w:after="0" w:line="240" w:lineRule="auto"/>
        <w:jc w:val="left"/>
        <w:rPr>
          <w:rFonts w:ascii="Courier New" w:hAnsi="Courier New" w:cs="Courier New"/>
          <w:sz w:val="18"/>
          <w:szCs w:val="18"/>
          <w:lang w:val="en-GB"/>
        </w:rPr>
      </w:pPr>
    </w:p>
    <w:p w14:paraId="0EA569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participantBaselineWeightMeasurement.weight = weight;</w:t>
      </w:r>
    </w:p>
    <w:p w14:paraId="620C2B1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participantBaselineWeightMeasurement.dateTime = dateTime;</w:t>
      </w:r>
    </w:p>
    <w:p w14:paraId="07DD742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participantBaselineWeightMeasurement.comment = comment;</w:t>
      </w:r>
    </w:p>
    <w:p w14:paraId="55BD1C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52F4DCD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webDriver().findElement(By.id("dateTime")).sendKeys(dateTime);</w:t>
      </w:r>
    </w:p>
    <w:p w14:paraId="16CA116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webDriver().findElement(By.id("comment")).sendKeys(comment);</w:t>
      </w:r>
    </w:p>
    <w:p w14:paraId="6109A32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9C61FF6" w14:textId="77777777" w:rsidR="00D10B1E" w:rsidRPr="00D10B1E" w:rsidRDefault="00D10B1E" w:rsidP="00D10B1E">
      <w:pPr>
        <w:spacing w:after="0" w:line="240" w:lineRule="auto"/>
        <w:jc w:val="left"/>
        <w:rPr>
          <w:rFonts w:ascii="Courier New" w:hAnsi="Courier New" w:cs="Courier New"/>
          <w:sz w:val="18"/>
          <w:szCs w:val="18"/>
          <w:lang w:val="en-GB"/>
        </w:rPr>
      </w:pPr>
    </w:p>
    <w:p w14:paraId="50C4EAB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@And("she saves these entries")</w:t>
      </w:r>
    </w:p>
    <w:p w14:paraId="2D6C8FB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sheSavesTheseEntries() {</w:t>
      </w:r>
    </w:p>
    <w:p w14:paraId="38D1821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webDriver().findElement(By.id("setBaselineWeight")).click();</w:t>
      </w:r>
    </w:p>
    <w:p w14:paraId="5879ACA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EE1C196" w14:textId="77777777" w:rsidR="00D10B1E" w:rsidRPr="00D10B1E" w:rsidRDefault="00D10B1E" w:rsidP="00D10B1E">
      <w:pPr>
        <w:spacing w:after="0" w:line="240" w:lineRule="auto"/>
        <w:jc w:val="left"/>
        <w:rPr>
          <w:rFonts w:ascii="Courier New" w:hAnsi="Courier New" w:cs="Courier New"/>
          <w:sz w:val="18"/>
          <w:szCs w:val="18"/>
          <w:lang w:val="en-GB"/>
        </w:rPr>
      </w:pPr>
    </w:p>
    <w:p w14:paraId="45CC6A7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found in the system")</w:t>
      </w:r>
    </w:p>
    <w:p w14:paraId="4E1C27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baselineWeightEntryShouldBeFoundInTheSystem(String firstName) {</w:t>
      </w:r>
    </w:p>
    <w:p w14:paraId="29223BA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long id = Long.parseLong(webDriver().findElement(By.id("baselineId")).getText());</w:t>
      </w:r>
    </w:p>
    <w:p w14:paraId="215807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assertThat(id, not(-1));</w:t>
      </w:r>
    </w:p>
    <w:p w14:paraId="4928A2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A931B55" w14:textId="77777777" w:rsidR="00D10B1E" w:rsidRPr="00D10B1E" w:rsidRDefault="00D10B1E" w:rsidP="00D10B1E">
      <w:pPr>
        <w:spacing w:after="0" w:line="240" w:lineRule="auto"/>
        <w:jc w:val="left"/>
        <w:rPr>
          <w:rFonts w:ascii="Courier New" w:hAnsi="Courier New" w:cs="Courier New"/>
          <w:sz w:val="18"/>
          <w:szCs w:val="18"/>
          <w:lang w:val="en-GB"/>
        </w:rPr>
      </w:pPr>
    </w:p>
    <w:p w14:paraId="788C8F7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enters {double} kg and any valid date time")</w:t>
      </w:r>
    </w:p>
    <w:p w14:paraId="43682D7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patriciaEntersKg(Double weight) {</w:t>
      </w:r>
    </w:p>
    <w:p w14:paraId="0EA5A78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webDriver().findElement(By.id("weight")).sendKeys(weight.toString());</w:t>
      </w:r>
    </w:p>
    <w:p w14:paraId="0418590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webDriver().findElement(By.id("dateTime")).sendKeys("06-Jun-2020, 4:15pm");</w:t>
      </w:r>
    </w:p>
    <w:p w14:paraId="351B645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76E52370" w14:textId="77777777" w:rsidR="00D10B1E" w:rsidRPr="00D10B1E" w:rsidRDefault="00D10B1E" w:rsidP="00D10B1E">
      <w:pPr>
        <w:spacing w:after="0" w:line="240" w:lineRule="auto"/>
        <w:jc w:val="left"/>
        <w:rPr>
          <w:rFonts w:ascii="Courier New" w:hAnsi="Courier New" w:cs="Courier New"/>
          <w:sz w:val="18"/>
          <w:szCs w:val="18"/>
          <w:lang w:val="en-GB"/>
        </w:rPr>
      </w:pPr>
    </w:p>
    <w:p w14:paraId="4F8D649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 set the baseline weight measurement")</w:t>
      </w:r>
    </w:p>
    <w:p w14:paraId="7E59CEA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sheCanSetTheBaselineWeightMeasurement() {</w:t>
      </w:r>
    </w:p>
    <w:p w14:paraId="56599A8F"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is(true));</w:t>
      </w:r>
    </w:p>
    <w:p w14:paraId="468B3B4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webDriver().findElement(By.id("setBaselineWeight")).click();</w:t>
      </w:r>
    </w:p>
    <w:p w14:paraId="666E497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005544A" w14:textId="77777777" w:rsidR="00D10B1E" w:rsidRPr="00D10B1E" w:rsidRDefault="00D10B1E" w:rsidP="00D10B1E">
      <w:pPr>
        <w:spacing w:after="0" w:line="240" w:lineRule="auto"/>
        <w:jc w:val="left"/>
        <w:rPr>
          <w:rFonts w:ascii="Courier New" w:hAnsi="Courier New" w:cs="Courier New"/>
          <w:sz w:val="18"/>
          <w:szCs w:val="18"/>
          <w:lang w:val="en-GB"/>
        </w:rPr>
      </w:pPr>
    </w:p>
    <w:p w14:paraId="577F709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@Then("she cannot set the baseline weight measurement")</w:t>
      </w:r>
    </w:p>
    <w:p w14:paraId="4F0F95F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sheCannotSetTheBaselineWeightMeasurement() {</w:t>
      </w:r>
    </w:p>
    <w:p w14:paraId="23FA072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assertThat(webDriver().findElement(By.id("setBaselineWeight")).isEnabled(), is(false));</w:t>
      </w:r>
    </w:p>
    <w:p w14:paraId="49F0D01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66AC370" w14:textId="77777777" w:rsidR="00D10B1E" w:rsidRPr="00D10B1E" w:rsidRDefault="00D10B1E" w:rsidP="00D10B1E">
      <w:pPr>
        <w:spacing w:after="0" w:line="240" w:lineRule="auto"/>
        <w:jc w:val="left"/>
        <w:rPr>
          <w:rFonts w:ascii="Courier New" w:hAnsi="Courier New" w:cs="Courier New"/>
          <w:sz w:val="18"/>
          <w:szCs w:val="18"/>
          <w:lang w:val="en-GB"/>
        </w:rPr>
      </w:pPr>
    </w:p>
    <w:p w14:paraId="38D880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@And("{string}'s baseline weight measurement is set")</w:t>
      </w:r>
    </w:p>
    <w:p w14:paraId="64C375D1"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baselineWeightMeasurementIsSet(String firstName) {</w:t>
      </w:r>
    </w:p>
    <w:p w14:paraId="398BB0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webDriver().navigate().to("http://localhost:8098/#/participant/" + participant(firstName).id);</w:t>
      </w:r>
    </w:p>
    <w:p w14:paraId="3F0AE5E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sheSavesTheseEntries();</w:t>
      </w:r>
    </w:p>
    <w:p w14:paraId="5C85A6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webDriver().navigate().refresh();</w:t>
      </w:r>
    </w:p>
    <w:p w14:paraId="0E4CA4A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2D54F368" w14:textId="77777777" w:rsidR="00D10B1E" w:rsidRPr="00D10B1E" w:rsidRDefault="00D10B1E" w:rsidP="00D10B1E">
      <w:pPr>
        <w:spacing w:after="0" w:line="240" w:lineRule="auto"/>
        <w:jc w:val="left"/>
        <w:rPr>
          <w:rFonts w:ascii="Courier New" w:hAnsi="Courier New" w:cs="Courier New"/>
          <w:sz w:val="18"/>
          <w:szCs w:val="18"/>
          <w:lang w:val="en-GB"/>
        </w:rPr>
      </w:pPr>
    </w:p>
    <w:p w14:paraId="2F0AAFB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@Then("{string}'s baseline weight entry should be displayed on that page")</w:t>
      </w:r>
    </w:p>
    <w:p w14:paraId="48044F5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baselineWeightEntryShouldBeDisplayedOnThatPage(String firstName) {</w:t>
      </w:r>
    </w:p>
    <w:p w14:paraId="686444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011FF990" w14:textId="77777777" w:rsidR="00D10B1E" w:rsidRPr="00D10B1E" w:rsidRDefault="00D10B1E" w:rsidP="00D10B1E">
      <w:pPr>
        <w:spacing w:after="0" w:line="240" w:lineRule="auto"/>
        <w:jc w:val="left"/>
        <w:rPr>
          <w:rFonts w:ascii="Courier New" w:hAnsi="Courier New" w:cs="Courier New"/>
          <w:sz w:val="18"/>
          <w:szCs w:val="18"/>
          <w:lang w:val="en-GB"/>
        </w:rPr>
      </w:pPr>
    </w:p>
    <w:p w14:paraId="42B5BED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@Given("{string} did not give her consent so far")</w:t>
      </w:r>
    </w:p>
    <w:p w14:paraId="5165FF9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did_not_give_her_consent_so_far(String firstName) {</w:t>
      </w:r>
    </w:p>
    <w:p w14:paraId="510A1F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webDriver().findElement(By.xpath("//*[@id=\"participantTable\"]/tbody/tr")).click();</w:t>
      </w:r>
    </w:p>
    <w:p w14:paraId="0C79FD3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assertThat(webDriver().findElement(By.id("participantConsent")).isSelected(), is(false));</w:t>
      </w:r>
    </w:p>
    <w:p w14:paraId="3EF4B5D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CF11182" w14:textId="77777777" w:rsidR="00D10B1E" w:rsidRPr="00D10B1E" w:rsidRDefault="00D10B1E" w:rsidP="00D10B1E">
      <w:pPr>
        <w:spacing w:after="0" w:line="240" w:lineRule="auto"/>
        <w:jc w:val="left"/>
        <w:rPr>
          <w:rFonts w:ascii="Courier New" w:hAnsi="Courier New" w:cs="Courier New"/>
          <w:sz w:val="18"/>
          <w:szCs w:val="18"/>
          <w:lang w:val="en-GB"/>
        </w:rPr>
      </w:pPr>
    </w:p>
    <w:p w14:paraId="5739939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@When("Patricia registers that {string} gave her consent")</w:t>
      </w:r>
    </w:p>
    <w:p w14:paraId="56E0399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patricia_registers_that_gave_her_consent(String string) {</w:t>
      </w:r>
    </w:p>
    <w:p w14:paraId="730E03A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webDriver().findElement(By.xpath("//*[@for=\"participantConsent\"]")).click();</w:t>
      </w:r>
    </w:p>
    <w:p w14:paraId="7BAE5D6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webDriver().findElement(By.id("updateConsent")).click();</w:t>
      </w:r>
    </w:p>
    <w:p w14:paraId="6B413212"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F2AC2A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@When("she displays {string}'s details")</w:t>
      </w:r>
    </w:p>
    <w:p w14:paraId="667AE3C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she_displays_s_details(String string) {</w:t>
      </w:r>
    </w:p>
    <w:p w14:paraId="138111F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webDriver().navigate().refresh();</w:t>
      </w:r>
    </w:p>
    <w:p w14:paraId="599B5EA3"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388A839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w:t>
      </w:r>
    </w:p>
    <w:p w14:paraId="48C019B2" w14:textId="3F153332"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CA6A420" w14:textId="77777777" w:rsidR="00C97B94" w:rsidRPr="00C97B94" w:rsidRDefault="00C97B94" w:rsidP="00D10B1E">
      <w:pPr>
        <w:spacing w:after="0" w:line="240" w:lineRule="auto"/>
        <w:jc w:val="left"/>
        <w:rPr>
          <w:rFonts w:ascii="Courier New" w:hAnsi="Courier New" w:cs="Courier New"/>
          <w:sz w:val="18"/>
          <w:szCs w:val="18"/>
          <w:lang w:val="en-GB"/>
        </w:rPr>
      </w:pPr>
    </w:p>
    <w:p w14:paraId="6FF306A9" w14:textId="77777777" w:rsidR="00C97B94" w:rsidRPr="00C97B94" w:rsidRDefault="00C97B94" w:rsidP="00D10B1E">
      <w:pPr>
        <w:spacing w:after="0" w:line="240" w:lineRule="auto"/>
        <w:jc w:val="left"/>
        <w:rPr>
          <w:rFonts w:ascii="Courier New" w:hAnsi="Courier New" w:cs="Courier New"/>
          <w:sz w:val="18"/>
          <w:szCs w:val="18"/>
          <w:lang w:val="en-GB"/>
        </w:rPr>
      </w:pPr>
    </w:p>
    <w:p w14:paraId="0CBBC381" w14:textId="77777777" w:rsidR="009B1094" w:rsidRPr="00CC5315" w:rsidRDefault="009B1094" w:rsidP="009B1094">
      <w:pPr>
        <w:rPr>
          <w:lang w:val="en-GB"/>
        </w:rPr>
      </w:pPr>
    </w:p>
    <w:p w14:paraId="1A47E2CA" w14:textId="77777777" w:rsidR="009B1094" w:rsidRPr="00CC5315" w:rsidRDefault="009B1094" w:rsidP="009B1094">
      <w:pPr>
        <w:rPr>
          <w:lang w:val="en-GB"/>
        </w:rPr>
      </w:pPr>
    </w:p>
    <w:p w14:paraId="4584CF7F" w14:textId="32D620A1" w:rsidR="009B1094" w:rsidRPr="009B1094" w:rsidRDefault="009B1094" w:rsidP="009B1094">
      <w:pPr>
        <w:pStyle w:val="Heading1withoutnumbering"/>
        <w:rPr>
          <w:lang w:val="en-CH"/>
        </w:rPr>
      </w:pPr>
      <w:r w:rsidRPr="00CC5315">
        <w:rPr>
          <w:lang w:val="en-GB"/>
        </w:rPr>
        <w:lastRenderedPageBreak/>
        <w:t>Appendix</w:t>
      </w:r>
      <w:r>
        <w:rPr>
          <w:lang w:val="en-CH"/>
        </w:rPr>
        <w:t xml:space="preserve"> XIII: Glue Code – Helper Classes</w:t>
      </w:r>
    </w:p>
    <w:p w14:paraId="1319241D" w14:textId="2648FF45" w:rsidR="009B1094" w:rsidRPr="00CC5315" w:rsidRDefault="009B1094" w:rsidP="009B1094">
      <w:pPr>
        <w:rPr>
          <w:lang w:val="en-GB"/>
        </w:rPr>
      </w:pPr>
    </w:p>
    <w:p w14:paraId="468B325E" w14:textId="0962C31C" w:rsidR="009B1094" w:rsidRPr="00C97B94" w:rsidRDefault="00C97B94" w:rsidP="009B1094">
      <w:pPr>
        <w:rPr>
          <w:b/>
          <w:bCs/>
          <w:lang w:val="en-CH"/>
        </w:rPr>
      </w:pPr>
      <w:r w:rsidRPr="00C97B94">
        <w:rPr>
          <w:b/>
          <w:bCs/>
          <w:lang w:val="en-CH"/>
        </w:rPr>
        <w:t>Participant</w:t>
      </w:r>
    </w:p>
    <w:p w14:paraId="659E455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03D7C9D8" w14:textId="77777777" w:rsidR="00D10B1E" w:rsidRPr="00D10B1E" w:rsidRDefault="00D10B1E" w:rsidP="00D10B1E">
      <w:pPr>
        <w:spacing w:after="0" w:line="240" w:lineRule="auto"/>
        <w:jc w:val="left"/>
        <w:rPr>
          <w:rFonts w:ascii="Courier New" w:hAnsi="Courier New" w:cs="Courier New"/>
          <w:sz w:val="18"/>
          <w:szCs w:val="18"/>
          <w:lang w:val="en-GB"/>
        </w:rPr>
      </w:pPr>
    </w:p>
    <w:p w14:paraId="08671AC5"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Participant {</w:t>
      </w:r>
    </w:p>
    <w:p w14:paraId="767AACFD"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5B4B534E"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lastName;</w:t>
      </w:r>
    </w:p>
    <w:p w14:paraId="73C7B8A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firstName;</w:t>
      </w:r>
    </w:p>
    <w:p w14:paraId="50045016"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birthday;</w:t>
      </w:r>
    </w:p>
    <w:p w14:paraId="50813F6C"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gender;</w:t>
      </w:r>
    </w:p>
    <w:p w14:paraId="5975B209" w14:textId="096AED80"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7E8F3F72" w14:textId="77777777" w:rsidR="00C97B94" w:rsidRPr="00C97B94" w:rsidRDefault="00C97B94" w:rsidP="00C97B94">
      <w:pPr>
        <w:spacing w:after="0" w:line="240" w:lineRule="auto"/>
        <w:rPr>
          <w:rFonts w:ascii="Courier New" w:hAnsi="Courier New" w:cs="Courier New"/>
          <w:sz w:val="18"/>
          <w:szCs w:val="18"/>
          <w:lang w:val="en-GB"/>
        </w:rPr>
      </w:pPr>
    </w:p>
    <w:p w14:paraId="65182513" w14:textId="77777777" w:rsidR="009B1094" w:rsidRPr="00CC5315" w:rsidRDefault="009B1094" w:rsidP="009B1094">
      <w:pPr>
        <w:rPr>
          <w:lang w:val="en-GB"/>
        </w:rPr>
      </w:pPr>
    </w:p>
    <w:p w14:paraId="6A533D71" w14:textId="3B88EB31" w:rsidR="009B1094" w:rsidRPr="00C97B94" w:rsidRDefault="00C97B94" w:rsidP="009B1094">
      <w:pPr>
        <w:rPr>
          <w:b/>
          <w:bCs/>
          <w:lang w:val="en-CH"/>
        </w:rPr>
      </w:pPr>
      <w:r w:rsidRPr="00C97B94">
        <w:rPr>
          <w:b/>
          <w:bCs/>
          <w:lang w:val="en-CH"/>
        </w:rPr>
        <w:t>Weight Entry</w:t>
      </w:r>
    </w:p>
    <w:p w14:paraId="385AF420"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package oq_glue_code;</w:t>
      </w:r>
    </w:p>
    <w:p w14:paraId="14544831" w14:textId="77777777" w:rsidR="00D10B1E" w:rsidRPr="00D10B1E" w:rsidRDefault="00D10B1E" w:rsidP="00D10B1E">
      <w:pPr>
        <w:spacing w:after="0" w:line="240" w:lineRule="auto"/>
        <w:jc w:val="left"/>
        <w:rPr>
          <w:rFonts w:ascii="Courier New" w:hAnsi="Courier New" w:cs="Courier New"/>
          <w:sz w:val="18"/>
          <w:szCs w:val="18"/>
          <w:lang w:val="en-GB"/>
        </w:rPr>
      </w:pPr>
    </w:p>
    <w:p w14:paraId="00624E1B"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public class WeightEntry {</w:t>
      </w:r>
    </w:p>
    <w:p w14:paraId="565B0E2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Long id;</w:t>
      </w:r>
    </w:p>
    <w:p w14:paraId="7E3B4F7A"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Double weight;</w:t>
      </w:r>
    </w:p>
    <w:p w14:paraId="4464EAF7"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dateTime;</w:t>
      </w:r>
    </w:p>
    <w:p w14:paraId="6E96D214" w14:textId="77777777" w:rsidR="00D10B1E" w:rsidRPr="00D10B1E"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 xml:space="preserve">    public String comment;</w:t>
      </w:r>
    </w:p>
    <w:p w14:paraId="0EB38807" w14:textId="2B064CFE" w:rsidR="00C97B94" w:rsidRPr="00C97B94" w:rsidRDefault="00D10B1E" w:rsidP="00D10B1E">
      <w:pPr>
        <w:spacing w:after="0" w:line="240" w:lineRule="auto"/>
        <w:jc w:val="left"/>
        <w:rPr>
          <w:rFonts w:ascii="Courier New" w:hAnsi="Courier New" w:cs="Courier New"/>
          <w:sz w:val="18"/>
          <w:szCs w:val="18"/>
          <w:lang w:val="en-GB"/>
        </w:rPr>
      </w:pPr>
      <w:r w:rsidRPr="00D10B1E">
        <w:rPr>
          <w:rFonts w:ascii="Courier New" w:hAnsi="Courier New" w:cs="Courier New"/>
          <w:sz w:val="18"/>
          <w:szCs w:val="18"/>
          <w:lang w:val="en-GB"/>
        </w:rPr>
        <w:t>}</w:t>
      </w:r>
    </w:p>
    <w:p w14:paraId="0754A038" w14:textId="77777777" w:rsidR="00C97B94" w:rsidRPr="00C97B94" w:rsidRDefault="00C97B94" w:rsidP="00C97B94">
      <w:pPr>
        <w:spacing w:after="0" w:line="240" w:lineRule="auto"/>
        <w:rPr>
          <w:rFonts w:ascii="Courier New" w:hAnsi="Courier New" w:cs="Courier New"/>
          <w:sz w:val="18"/>
          <w:szCs w:val="18"/>
          <w:lang w:val="en-GB"/>
        </w:rPr>
      </w:pPr>
    </w:p>
    <w:p w14:paraId="1668F557" w14:textId="77777777" w:rsidR="009B1094" w:rsidRPr="00CC5315" w:rsidRDefault="009B1094" w:rsidP="009B1094">
      <w:pPr>
        <w:rPr>
          <w:lang w:val="en-GB"/>
        </w:rPr>
      </w:pPr>
    </w:p>
    <w:p w14:paraId="5398C38D" w14:textId="77777777" w:rsidR="009B1094" w:rsidRPr="00CC5315" w:rsidRDefault="009B1094" w:rsidP="009B1094">
      <w:pPr>
        <w:rPr>
          <w:lang w:val="en-GB"/>
        </w:rPr>
      </w:pPr>
    </w:p>
    <w:p w14:paraId="1EAB68C3" w14:textId="1B49F07E" w:rsidR="009B1094" w:rsidRPr="00034AC1" w:rsidRDefault="009B1094" w:rsidP="009B1094">
      <w:pPr>
        <w:pStyle w:val="Heading1withoutnumbering"/>
        <w:rPr>
          <w:lang w:val="en-CH"/>
        </w:rPr>
      </w:pPr>
      <w:r w:rsidRPr="00CC5315">
        <w:rPr>
          <w:lang w:val="en-GB"/>
        </w:rPr>
        <w:lastRenderedPageBreak/>
        <w:t>Appendix</w:t>
      </w:r>
      <w:r w:rsidR="00034AC1">
        <w:rPr>
          <w:lang w:val="en-CH"/>
        </w:rPr>
        <w:t xml:space="preserve"> </w:t>
      </w:r>
      <w:r w:rsidR="00D0176B">
        <w:rPr>
          <w:lang w:val="en-CH"/>
        </w:rPr>
        <w:t>X</w:t>
      </w:r>
      <w:r w:rsidR="00034AC1">
        <w:rPr>
          <w:lang w:val="en-CH"/>
        </w:rPr>
        <w:t>IV: Audit Report</w:t>
      </w:r>
    </w:p>
    <w:p w14:paraId="30DEC9BF" w14:textId="640014B9" w:rsidR="009B1094" w:rsidRDefault="00A0257B" w:rsidP="009B1094">
      <w:pPr>
        <w:rPr>
          <w:lang w:val="en-GB"/>
        </w:rPr>
      </w:pPr>
      <w:r>
        <w:rPr>
          <w:noProof/>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Default="00A0257B" w:rsidP="009B1094">
      <w:pPr>
        <w:rPr>
          <w:lang w:val="en-GB"/>
        </w:rPr>
      </w:pPr>
      <w:r w:rsidRPr="00570823">
        <w:rPr>
          <w:noProof/>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8107680"/>
                    </a:xfrm>
                    <a:prstGeom prst="rect">
                      <a:avLst/>
                    </a:prstGeom>
                  </pic:spPr>
                </pic:pic>
              </a:graphicData>
            </a:graphic>
          </wp:inline>
        </w:drawing>
      </w:r>
    </w:p>
    <w:p w14:paraId="13CE3ED9" w14:textId="6A4DD3D0" w:rsidR="00A0257B" w:rsidRDefault="00A0257B" w:rsidP="009B1094">
      <w:pPr>
        <w:rPr>
          <w:lang w:val="en-GB"/>
        </w:rPr>
      </w:pPr>
    </w:p>
    <w:p w14:paraId="46C3C042" w14:textId="2F693FC7" w:rsidR="00A0257B" w:rsidRDefault="00A0257B" w:rsidP="009B1094">
      <w:pPr>
        <w:rPr>
          <w:lang w:val="en-GB"/>
        </w:rPr>
      </w:pPr>
      <w:r w:rsidRPr="004E7DCD">
        <w:rPr>
          <w:noProof/>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8107680"/>
                    </a:xfrm>
                    <a:prstGeom prst="rect">
                      <a:avLst/>
                    </a:prstGeom>
                  </pic:spPr>
                </pic:pic>
              </a:graphicData>
            </a:graphic>
          </wp:inline>
        </w:drawing>
      </w:r>
    </w:p>
    <w:p w14:paraId="376BC2BB" w14:textId="3C1A605E" w:rsidR="00A0257B" w:rsidRDefault="00A0257B" w:rsidP="009B1094">
      <w:pPr>
        <w:rPr>
          <w:lang w:val="en-GB"/>
        </w:rPr>
      </w:pPr>
    </w:p>
    <w:p w14:paraId="5AEFC738" w14:textId="0EB2487B" w:rsidR="00A0257B" w:rsidRDefault="00A0257B" w:rsidP="009B1094">
      <w:pPr>
        <w:rPr>
          <w:lang w:val="en-GB"/>
        </w:rPr>
      </w:pPr>
      <w:r w:rsidRPr="004E7DCD">
        <w:rPr>
          <w:noProof/>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8107680"/>
                    </a:xfrm>
                    <a:prstGeom prst="rect">
                      <a:avLst/>
                    </a:prstGeom>
                  </pic:spPr>
                </pic:pic>
              </a:graphicData>
            </a:graphic>
          </wp:inline>
        </w:drawing>
      </w:r>
    </w:p>
    <w:p w14:paraId="01413E51" w14:textId="3F004BD1" w:rsidR="00A0257B" w:rsidRDefault="00A0257B" w:rsidP="009B1094">
      <w:pPr>
        <w:rPr>
          <w:lang w:val="en-GB"/>
        </w:rPr>
      </w:pPr>
    </w:p>
    <w:p w14:paraId="09697915" w14:textId="77B64DB7" w:rsidR="00A0257B" w:rsidRDefault="00A0257B" w:rsidP="009B1094">
      <w:pPr>
        <w:rPr>
          <w:lang w:val="en-GB"/>
        </w:rPr>
      </w:pPr>
      <w:r w:rsidRPr="004E7DCD">
        <w:rPr>
          <w:noProof/>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8107680"/>
                    </a:xfrm>
                    <a:prstGeom prst="rect">
                      <a:avLst/>
                    </a:prstGeom>
                  </pic:spPr>
                </pic:pic>
              </a:graphicData>
            </a:graphic>
          </wp:inline>
        </w:drawing>
      </w:r>
    </w:p>
    <w:p w14:paraId="51E8E218" w14:textId="6E36916D" w:rsidR="00A0257B" w:rsidRDefault="00A0257B" w:rsidP="009B1094">
      <w:pPr>
        <w:rPr>
          <w:lang w:val="en-GB"/>
        </w:rPr>
      </w:pPr>
    </w:p>
    <w:p w14:paraId="6A629A06" w14:textId="1C85544D" w:rsidR="009B1094" w:rsidRDefault="002546C6" w:rsidP="00BA0923">
      <w:pPr>
        <w:rPr>
          <w:lang w:val="en-GB"/>
        </w:rPr>
      </w:pPr>
      <w:r w:rsidRPr="002546C6">
        <w:rPr>
          <w:noProof/>
          <w:lang w:val="en-GB"/>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2758" cy="8124034"/>
                    </a:xfrm>
                    <a:prstGeom prst="rect">
                      <a:avLst/>
                    </a:prstGeom>
                  </pic:spPr>
                </pic:pic>
              </a:graphicData>
            </a:graphic>
          </wp:inline>
        </w:drawing>
      </w:r>
    </w:p>
    <w:p w14:paraId="6C10245D" w14:textId="17027E5E"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 Test Specification</w:t>
      </w:r>
    </w:p>
    <w:p w14:paraId="0F09DCE0" w14:textId="17F55B9E" w:rsidR="009B1094" w:rsidRPr="00E75608" w:rsidRDefault="00E75608" w:rsidP="009B1094">
      <w:pPr>
        <w:rPr>
          <w:lang w:val="en-CH"/>
        </w:rPr>
      </w:pPr>
      <w:r w:rsidRPr="00E75608">
        <w:rPr>
          <w:noProof/>
          <w:lang w:val="en-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6531" cy="8143517"/>
                    </a:xfrm>
                    <a:prstGeom prst="rect">
                      <a:avLst/>
                    </a:prstGeom>
                  </pic:spPr>
                </pic:pic>
              </a:graphicData>
            </a:graphic>
          </wp:inline>
        </w:drawing>
      </w:r>
    </w:p>
    <w:p w14:paraId="086B3546" w14:textId="02B0BB28" w:rsidR="009B1094" w:rsidRPr="00CC5315" w:rsidRDefault="00E46DE3" w:rsidP="009B1094">
      <w:pPr>
        <w:rPr>
          <w:lang w:val="en-GB"/>
        </w:rPr>
      </w:pPr>
      <w:r w:rsidRPr="00E46DE3">
        <w:rPr>
          <w:noProof/>
          <w:lang w:val="en-GB"/>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4982" cy="8113033"/>
                    </a:xfrm>
                    <a:prstGeom prst="rect">
                      <a:avLst/>
                    </a:prstGeom>
                  </pic:spPr>
                </pic:pic>
              </a:graphicData>
            </a:graphic>
          </wp:inline>
        </w:drawing>
      </w:r>
    </w:p>
    <w:p w14:paraId="13E7853D" w14:textId="77777777" w:rsidR="009B1094" w:rsidRPr="00CC5315" w:rsidRDefault="009B1094" w:rsidP="009B1094">
      <w:pPr>
        <w:rPr>
          <w:lang w:val="en-GB"/>
        </w:rPr>
      </w:pPr>
    </w:p>
    <w:p w14:paraId="33EF4197" w14:textId="7FF6AB84" w:rsidR="009B1094" w:rsidRPr="00CC5315" w:rsidRDefault="00DE00DA" w:rsidP="009B1094">
      <w:pPr>
        <w:rPr>
          <w:lang w:val="en-GB"/>
        </w:rPr>
      </w:pPr>
      <w:r w:rsidRPr="00DE00DA">
        <w:rPr>
          <w:noProof/>
          <w:lang w:val="en-GB"/>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5739" cy="8128251"/>
                    </a:xfrm>
                    <a:prstGeom prst="rect">
                      <a:avLst/>
                    </a:prstGeom>
                  </pic:spPr>
                </pic:pic>
              </a:graphicData>
            </a:graphic>
          </wp:inline>
        </w:drawing>
      </w:r>
    </w:p>
    <w:p w14:paraId="7CB3FBD1" w14:textId="77777777" w:rsidR="009B1094" w:rsidRPr="00CC5315" w:rsidRDefault="009B1094" w:rsidP="009B1094">
      <w:pPr>
        <w:rPr>
          <w:lang w:val="en-GB"/>
        </w:rPr>
      </w:pPr>
    </w:p>
    <w:p w14:paraId="1FD08973" w14:textId="02A0BA0C" w:rsidR="009B1094" w:rsidRPr="00CC5315" w:rsidRDefault="00DE00DA" w:rsidP="009B1094">
      <w:pPr>
        <w:rPr>
          <w:lang w:val="en-GB"/>
        </w:rPr>
      </w:pPr>
      <w:r w:rsidRPr="00DE00DA">
        <w:rPr>
          <w:noProof/>
          <w:lang w:val="en-GB"/>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3285" cy="8138925"/>
                    </a:xfrm>
                    <a:prstGeom prst="rect">
                      <a:avLst/>
                    </a:prstGeom>
                  </pic:spPr>
                </pic:pic>
              </a:graphicData>
            </a:graphic>
          </wp:inline>
        </w:drawing>
      </w:r>
    </w:p>
    <w:p w14:paraId="1E35B275" w14:textId="77777777" w:rsidR="009B1094" w:rsidRPr="00CC5315" w:rsidRDefault="009B1094" w:rsidP="009B1094">
      <w:pPr>
        <w:rPr>
          <w:lang w:val="en-GB"/>
        </w:rPr>
      </w:pPr>
    </w:p>
    <w:p w14:paraId="0D0BF664" w14:textId="3425536E" w:rsidR="009B1094" w:rsidRPr="00CC5315" w:rsidRDefault="00DE00DA" w:rsidP="009B1094">
      <w:pPr>
        <w:rPr>
          <w:lang w:val="en-GB"/>
        </w:rPr>
      </w:pPr>
      <w:r w:rsidRPr="00DE00DA">
        <w:rPr>
          <w:noProof/>
          <w:lang w:val="en-GB"/>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8827" cy="8160914"/>
                    </a:xfrm>
                    <a:prstGeom prst="rect">
                      <a:avLst/>
                    </a:prstGeom>
                  </pic:spPr>
                </pic:pic>
              </a:graphicData>
            </a:graphic>
          </wp:inline>
        </w:drawing>
      </w:r>
    </w:p>
    <w:p w14:paraId="336CB2B2" w14:textId="1EF82389" w:rsidR="009B1094" w:rsidRDefault="009B1094" w:rsidP="00BA0923">
      <w:pPr>
        <w:rPr>
          <w:lang w:val="en-GB"/>
        </w:rPr>
      </w:pPr>
    </w:p>
    <w:p w14:paraId="30780401" w14:textId="139C17FF" w:rsidR="009B1094" w:rsidRDefault="002F0A94" w:rsidP="00BA0923">
      <w:pPr>
        <w:rPr>
          <w:lang w:val="en-GB"/>
        </w:rPr>
      </w:pPr>
      <w:r w:rsidRPr="002F0A94">
        <w:rPr>
          <w:noProof/>
          <w:lang w:val="en-GB"/>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9484" cy="8119401"/>
                    </a:xfrm>
                    <a:prstGeom prst="rect">
                      <a:avLst/>
                    </a:prstGeom>
                  </pic:spPr>
                </pic:pic>
              </a:graphicData>
            </a:graphic>
          </wp:inline>
        </w:drawing>
      </w:r>
    </w:p>
    <w:p w14:paraId="094A90BD" w14:textId="0C9F5431" w:rsidR="009B1094" w:rsidRDefault="009B1094" w:rsidP="00BA0923">
      <w:pPr>
        <w:rPr>
          <w:lang w:val="en-GB"/>
        </w:rPr>
      </w:pPr>
    </w:p>
    <w:p w14:paraId="217D4433" w14:textId="0890F1C8" w:rsidR="009B1094" w:rsidRPr="00A60C78" w:rsidRDefault="009B1094" w:rsidP="009B1094">
      <w:pPr>
        <w:pStyle w:val="Heading1withoutnumbering"/>
        <w:rPr>
          <w:lang w:val="en-CH"/>
        </w:rPr>
      </w:pPr>
      <w:r w:rsidRPr="00CC5315">
        <w:rPr>
          <w:lang w:val="en-GB"/>
        </w:rPr>
        <w:lastRenderedPageBreak/>
        <w:t>Appendix</w:t>
      </w:r>
      <w:r w:rsidR="00A60C78">
        <w:rPr>
          <w:lang w:val="en-CH"/>
        </w:rPr>
        <w:t xml:space="preserve"> XVI: </w:t>
      </w:r>
      <w:r w:rsidR="0037389B">
        <w:rPr>
          <w:lang w:val="en-CH"/>
        </w:rPr>
        <w:t xml:space="preserve">Form - </w:t>
      </w:r>
      <w:r w:rsidR="00A60C78">
        <w:rPr>
          <w:lang w:val="en-CH"/>
        </w:rPr>
        <w:t>Test Results</w:t>
      </w:r>
    </w:p>
    <w:p w14:paraId="7B9BD6AD" w14:textId="22D62B0A" w:rsidR="009B1094" w:rsidRPr="00D113E1" w:rsidRDefault="00D113E1" w:rsidP="009B1094">
      <w:pPr>
        <w:rPr>
          <w:lang w:val="en-CH"/>
        </w:rPr>
      </w:pPr>
      <w:r w:rsidRPr="00D113E1">
        <w:rPr>
          <w:noProof/>
          <w:lang w:val="en-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3975" cy="8125757"/>
                    </a:xfrm>
                    <a:prstGeom prst="rect">
                      <a:avLst/>
                    </a:prstGeom>
                  </pic:spPr>
                </pic:pic>
              </a:graphicData>
            </a:graphic>
          </wp:inline>
        </w:drawing>
      </w:r>
    </w:p>
    <w:p w14:paraId="301AF951" w14:textId="1A7A443E" w:rsidR="0037389B" w:rsidRDefault="00D113E1" w:rsidP="009B1094">
      <w:pPr>
        <w:rPr>
          <w:lang w:val="en-GB"/>
        </w:rPr>
      </w:pPr>
      <w:r w:rsidRPr="00D113E1">
        <w:rPr>
          <w:noProof/>
          <w:lang w:val="en-GB"/>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2376" cy="8123493"/>
                    </a:xfrm>
                    <a:prstGeom prst="rect">
                      <a:avLst/>
                    </a:prstGeom>
                  </pic:spPr>
                </pic:pic>
              </a:graphicData>
            </a:graphic>
          </wp:inline>
        </w:drawing>
      </w:r>
    </w:p>
    <w:p w14:paraId="1B7F7B47" w14:textId="77777777" w:rsidR="009B1094" w:rsidRPr="00CC5315" w:rsidRDefault="009B1094" w:rsidP="009B1094">
      <w:pPr>
        <w:rPr>
          <w:lang w:val="en-GB"/>
        </w:rPr>
      </w:pPr>
    </w:p>
    <w:p w14:paraId="63685A65" w14:textId="1A52EAFC" w:rsidR="002F2F87" w:rsidRPr="00A60C78" w:rsidRDefault="002F2F87" w:rsidP="002F2F87">
      <w:pPr>
        <w:pStyle w:val="Heading1withoutnumbering"/>
        <w:rPr>
          <w:lang w:val="en-CH"/>
        </w:rPr>
      </w:pPr>
      <w:r w:rsidRPr="00CC5315">
        <w:rPr>
          <w:lang w:val="en-GB"/>
        </w:rPr>
        <w:lastRenderedPageBreak/>
        <w:t>Appendix</w:t>
      </w:r>
      <w:r w:rsidR="00A60C78">
        <w:rPr>
          <w:lang w:val="en-CH"/>
        </w:rPr>
        <w:t xml:space="preserve"> XVII: </w:t>
      </w:r>
      <w:r w:rsidR="001C39DC">
        <w:rPr>
          <w:lang w:val="en-CH"/>
        </w:rPr>
        <w:t xml:space="preserve">Form - </w:t>
      </w:r>
      <w:r w:rsidR="00A60C78">
        <w:rPr>
          <w:lang w:val="en-CH"/>
        </w:rPr>
        <w:t>Test Report</w:t>
      </w:r>
    </w:p>
    <w:p w14:paraId="5ACF1529" w14:textId="01B06871" w:rsidR="002F2F87" w:rsidRPr="00CC5315" w:rsidRDefault="00BF4588" w:rsidP="002F2F87">
      <w:pPr>
        <w:rPr>
          <w:lang w:val="en-GB"/>
        </w:rPr>
      </w:pPr>
      <w:r w:rsidRPr="00BF4588">
        <w:rPr>
          <w:lang w:val="en-GB"/>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5295" cy="7893672"/>
                    </a:xfrm>
                    <a:prstGeom prst="rect">
                      <a:avLst/>
                    </a:prstGeom>
                  </pic:spPr>
                </pic:pic>
              </a:graphicData>
            </a:graphic>
          </wp:inline>
        </w:drawing>
      </w:r>
    </w:p>
    <w:p w14:paraId="556BB0D1" w14:textId="77777777" w:rsidR="002F2F87" w:rsidRPr="00CC5315" w:rsidRDefault="002F2F87" w:rsidP="002F2F87">
      <w:pPr>
        <w:rPr>
          <w:lang w:val="en-GB"/>
        </w:rPr>
      </w:pPr>
    </w:p>
    <w:p w14:paraId="1F6B237C" w14:textId="1DCC00EF" w:rsidR="002F2F87" w:rsidRPr="00CC5315" w:rsidRDefault="00F53C30" w:rsidP="002F2F87">
      <w:pPr>
        <w:rPr>
          <w:lang w:val="en-GB"/>
        </w:rPr>
      </w:pPr>
      <w:r w:rsidRPr="00F53C30">
        <w:rPr>
          <w:lang w:val="en-GB"/>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1146" cy="7887969"/>
                    </a:xfrm>
                    <a:prstGeom prst="rect">
                      <a:avLst/>
                    </a:prstGeom>
                  </pic:spPr>
                </pic:pic>
              </a:graphicData>
            </a:graphic>
          </wp:inline>
        </w:drawing>
      </w:r>
    </w:p>
    <w:p w14:paraId="6C3D128D" w14:textId="77777777" w:rsidR="002F2F87" w:rsidRPr="00CC5315" w:rsidRDefault="002F2F87" w:rsidP="002F2F87">
      <w:pPr>
        <w:rPr>
          <w:lang w:val="en-GB"/>
        </w:rPr>
      </w:pPr>
    </w:p>
    <w:p w14:paraId="7DFDA880" w14:textId="77777777" w:rsidR="002F2F87" w:rsidRPr="00CC5315" w:rsidRDefault="002F2F87" w:rsidP="002F2F87">
      <w:pPr>
        <w:rPr>
          <w:lang w:val="en-GB"/>
        </w:rPr>
      </w:pPr>
    </w:p>
    <w:p w14:paraId="07362B51" w14:textId="3A4C16BC" w:rsidR="002F2F87" w:rsidRPr="00CC5315" w:rsidRDefault="00F53C30" w:rsidP="002F2F87">
      <w:pPr>
        <w:rPr>
          <w:lang w:val="en-GB"/>
        </w:rPr>
      </w:pPr>
      <w:r w:rsidRPr="00F53C30">
        <w:rPr>
          <w:lang w:val="en-GB"/>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7227" cy="7910065"/>
                    </a:xfrm>
                    <a:prstGeom prst="rect">
                      <a:avLst/>
                    </a:prstGeom>
                  </pic:spPr>
                </pic:pic>
              </a:graphicData>
            </a:graphic>
          </wp:inline>
        </w:drawing>
      </w:r>
    </w:p>
    <w:p w14:paraId="44287CCC" w14:textId="5CF4AB0F" w:rsidR="002F2F87" w:rsidRDefault="002F2F87" w:rsidP="002F2F87">
      <w:pPr>
        <w:rPr>
          <w:lang w:val="en-GB"/>
        </w:rPr>
      </w:pPr>
    </w:p>
    <w:p w14:paraId="6175171D" w14:textId="0D37522F" w:rsidR="007B5C8A" w:rsidRPr="007B5C8A" w:rsidRDefault="007B5C8A" w:rsidP="007B5C8A">
      <w:pPr>
        <w:pStyle w:val="Heading1withoutnumbering"/>
        <w:rPr>
          <w:lang w:val="en-CH"/>
        </w:rPr>
      </w:pPr>
      <w:r w:rsidRPr="00CC5315">
        <w:rPr>
          <w:lang w:val="en-GB"/>
        </w:rPr>
        <w:lastRenderedPageBreak/>
        <w:t>Appendix</w:t>
      </w:r>
      <w:r>
        <w:rPr>
          <w:lang w:val="en-CH"/>
        </w:rPr>
        <w:t xml:space="preserve"> XVIII: JBA User Stories</w:t>
      </w:r>
    </w:p>
    <w:p w14:paraId="47D9DF9B" w14:textId="7ADEB15E" w:rsidR="007B5C8A" w:rsidRDefault="00F8092D" w:rsidP="007B5C8A">
      <w:pPr>
        <w:rPr>
          <w:lang w:val="en-GB"/>
        </w:rPr>
      </w:pPr>
      <w:r w:rsidRPr="00F8092D">
        <w:rPr>
          <w:lang w:val="en-GB"/>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9933" cy="8120037"/>
                    </a:xfrm>
                    <a:prstGeom prst="rect">
                      <a:avLst/>
                    </a:prstGeom>
                  </pic:spPr>
                </pic:pic>
              </a:graphicData>
            </a:graphic>
          </wp:inline>
        </w:drawing>
      </w:r>
    </w:p>
    <w:p w14:paraId="78B32922" w14:textId="5AA93887" w:rsidR="007B5C8A" w:rsidRDefault="00F8092D" w:rsidP="007B5C8A">
      <w:pPr>
        <w:rPr>
          <w:lang w:val="en-GB"/>
        </w:rPr>
      </w:pPr>
      <w:r w:rsidRPr="00F8092D">
        <w:rPr>
          <w:lang w:val="en-GB"/>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5248" cy="8127556"/>
                    </a:xfrm>
                    <a:prstGeom prst="rect">
                      <a:avLst/>
                    </a:prstGeom>
                  </pic:spPr>
                </pic:pic>
              </a:graphicData>
            </a:graphic>
          </wp:inline>
        </w:drawing>
      </w:r>
    </w:p>
    <w:p w14:paraId="42B910F3" w14:textId="0A8EED0C" w:rsidR="007B5C8A" w:rsidRDefault="00F8092D" w:rsidP="007B5C8A">
      <w:pPr>
        <w:rPr>
          <w:lang w:val="en-GB"/>
        </w:rPr>
      </w:pPr>
      <w:r w:rsidRPr="00F8092D">
        <w:rPr>
          <w:lang w:val="en-GB"/>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7468" cy="8116549"/>
                    </a:xfrm>
                    <a:prstGeom prst="rect">
                      <a:avLst/>
                    </a:prstGeom>
                  </pic:spPr>
                </pic:pic>
              </a:graphicData>
            </a:graphic>
          </wp:inline>
        </w:drawing>
      </w: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428" w:name="_Toc46067121"/>
      <w:bookmarkStart w:id="429" w:name="_Toc46217180"/>
      <w:r w:rsidRPr="00CC5315">
        <w:rPr>
          <w:lang w:val="en-GB"/>
        </w:rPr>
        <w:lastRenderedPageBreak/>
        <w:t>Reference to Project Repository</w:t>
      </w:r>
      <w:bookmarkEnd w:id="428"/>
      <w:bookmarkEnd w:id="429"/>
    </w:p>
    <w:p w14:paraId="2104AAE8" w14:textId="0828CF6F" w:rsidR="00672164" w:rsidRPr="00CC5315" w:rsidRDefault="00E819BB" w:rsidP="00672164">
      <w:pPr>
        <w:rPr>
          <w:lang w:val="en-GB"/>
        </w:rPr>
      </w:pPr>
      <w:r w:rsidRPr="00E819BB">
        <w:rPr>
          <w:lang w:val="en-GB"/>
        </w:rPr>
        <w:t>The complete project documentation and</w:t>
      </w:r>
      <w:r>
        <w:rPr>
          <w:lang w:val="en-CH"/>
        </w:rPr>
        <w:t xml:space="preserve"> the</w:t>
      </w:r>
      <w:r w:rsidRPr="00E819BB">
        <w:rPr>
          <w:lang w:val="en-GB"/>
        </w:rPr>
        <w:t xml:space="preserve"> source code can be found in the</w:t>
      </w:r>
      <w:r>
        <w:rPr>
          <w:lang w:val="en-CH"/>
        </w:rPr>
        <w:t xml:space="preserve"> GitHub R</w:t>
      </w:r>
      <w:r w:rsidRPr="00E819BB">
        <w:rPr>
          <w:lang w:val="en-GB"/>
        </w:rPr>
        <w:t xml:space="preserve">epository </w:t>
      </w:r>
      <w:r>
        <w:rPr>
          <w:lang w:val="en-CH"/>
        </w:rPr>
        <w:t xml:space="preserve">BDD4OQ </w:t>
      </w:r>
      <w:r w:rsidRPr="00E819BB">
        <w:rPr>
          <w:lang w:val="en-GB"/>
        </w:rPr>
        <w:t>under the tag 'Thesis BDD4OQ - JBA v.1.1.0'</w:t>
      </w:r>
    </w:p>
    <w:p w14:paraId="69C2B1A9" w14:textId="513F3A7E" w:rsidR="007D4F0B" w:rsidRPr="00CC5315" w:rsidRDefault="00E819BB" w:rsidP="00672164">
      <w:pPr>
        <w:rPr>
          <w:lang w:val="en-GB"/>
        </w:rPr>
      </w:pPr>
      <w:hyperlink r:id="rId164" w:history="1">
        <w:r w:rsidRPr="00E819BB">
          <w:rPr>
            <w:rStyle w:val="Hyperlink"/>
            <w:lang w:val="en-GB"/>
          </w:rPr>
          <w:t>https://github.com/sableu/BDD4OQ/tags</w:t>
        </w:r>
      </w:hyperlink>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401"/>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49" w:author="Mathias Fuchs" w:date="2020-06-30T16:14:00Z" w:initials="MF">
    <w:p w14:paraId="005D4CF4" w14:textId="3CB9A371" w:rsidR="00B34F32" w:rsidRDefault="00B34F32">
      <w:pPr>
        <w:pStyle w:val="CommentText"/>
      </w:pPr>
      <w:r>
        <w:rPr>
          <w:rStyle w:val="CommentReference"/>
        </w:rPr>
        <w:annotationRef/>
      </w:r>
      <w:r>
        <w:t>Auch diesen Abschnitt solltest Du klarer formulieren</w:t>
      </w:r>
    </w:p>
  </w:comment>
  <w:comment w:id="297" w:author="Leuenberger Sabrina (s)" w:date="2020-07-18T14:21:00Z" w:initials="LS(">
    <w:p w14:paraId="54C133BB" w14:textId="629FA766" w:rsidR="00B34F32" w:rsidRPr="00F7432A" w:rsidRDefault="00B34F32">
      <w:pPr>
        <w:pStyle w:val="CommentText"/>
      </w:pPr>
      <w:r>
        <w:rPr>
          <w:rStyle w:val="CommentReference"/>
        </w:rPr>
        <w:annotationRef/>
      </w:r>
      <w:r>
        <w:t>Evelyne, ich habe den Abschnitt mit dem Feature Approval ausgebaut, dafür in die Fussnote genommen. Es ist für diese Arbeit nicht von Bedeutung, aber ich denke, dass die Abklärungen die du gemacht hast für die Praxis sehr wertvoll sind, und deshalb hätte ich es gleichwohl gerne noch erwähnt, damit es nicht verloren geht, aber eben als Fussnote. In dem Sinn: Stimmt die Fussnote? Könntest du sie bitte noch überprüfen?</w:t>
      </w:r>
    </w:p>
  </w:comment>
  <w:comment w:id="372" w:author="Leuenberger Sabrina (s)" w:date="2020-07-20T19:21:00Z" w:initials="LS(">
    <w:p w14:paraId="62F2D588" w14:textId="61BCD611" w:rsidR="00B34F32" w:rsidRPr="00A172DA" w:rsidRDefault="00B34F32">
      <w:pPr>
        <w:pStyle w:val="CommentText"/>
        <w:rPr>
          <w:lang w:val="en-CH"/>
        </w:rPr>
      </w:pPr>
      <w:r>
        <w:rPr>
          <w:rStyle w:val="CommentReference"/>
        </w:rPr>
        <w:annotationRef/>
      </w:r>
      <w:r>
        <w:rPr>
          <w:lang w:val="en-CH"/>
        </w:rPr>
        <w:t xml:space="preserve">Mathias meint, dass das nicht relevant sei für die Thesis. Ich bin damit einverstanden, Aber gemäss dem Bewertungsraster der Schule für diese Arbeit, muss ich der wega eine Empfehlung geben. Deshalb habe ich es reingenommen </w:t>
      </w:r>
      <w:r w:rsidRPr="00A172DA">
        <w:rPr>
          <w:lang w:val="en-CH"/>
        </w:rPr>
        <w:sym w:font="Wingdings" w:char="F0E0"/>
      </w:r>
      <w:r>
        <w:rPr>
          <w:lang w:val="en-CH"/>
        </w:rPr>
        <w:t xml:space="preserve"> vgl. Kapitel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5D4CF4" w15:done="0"/>
  <w15:commentEx w15:paraId="54C133BB" w15:done="0"/>
  <w15:commentEx w15:paraId="62F2D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5D4CF4" w16cid:durableId="22AD6D60"/>
  <w16cid:commentId w16cid:paraId="54C133BB" w16cid:durableId="22BD83D9"/>
  <w16cid:commentId w16cid:paraId="62F2D588" w16cid:durableId="22C06D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2AC43" w14:textId="77777777" w:rsidR="00DD41B1" w:rsidRDefault="00DD41B1">
      <w:r>
        <w:separator/>
      </w:r>
    </w:p>
  </w:endnote>
  <w:endnote w:type="continuationSeparator" w:id="0">
    <w:p w14:paraId="1AE1B157" w14:textId="77777777" w:rsidR="00DD41B1" w:rsidRDefault="00DD41B1">
      <w:r>
        <w:continuationSeparator/>
      </w:r>
    </w:p>
  </w:endnote>
  <w:endnote w:type="continuationNotice" w:id="1">
    <w:p w14:paraId="13F04469" w14:textId="77777777" w:rsidR="00DD41B1" w:rsidRDefault="00DD41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B34F32" w:rsidRDefault="00B34F32"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B34F32" w:rsidRDefault="00B34F32"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B34F32" w:rsidRDefault="00B34F32"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B34F32" w:rsidRPr="005500E7" w:rsidRDefault="00B34F32"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B34F32" w:rsidRDefault="00B34F32"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C3C8D0" w14:textId="77777777" w:rsidR="00DD41B1" w:rsidRDefault="00DD41B1">
      <w:r>
        <w:separator/>
      </w:r>
    </w:p>
  </w:footnote>
  <w:footnote w:type="continuationSeparator" w:id="0">
    <w:p w14:paraId="095FAA51" w14:textId="77777777" w:rsidR="00DD41B1" w:rsidRDefault="00DD41B1">
      <w:r>
        <w:continuationSeparator/>
      </w:r>
    </w:p>
  </w:footnote>
  <w:footnote w:type="continuationNotice" w:id="1">
    <w:p w14:paraId="78076B86" w14:textId="77777777" w:rsidR="00DD41B1" w:rsidRDefault="00DD41B1">
      <w:pPr>
        <w:spacing w:after="0" w:line="240" w:lineRule="auto"/>
      </w:pPr>
    </w:p>
  </w:footnote>
  <w:footnote w:id="2">
    <w:p w14:paraId="4AF9543D" w14:textId="77777777" w:rsidR="00B34F32" w:rsidRPr="008364C8" w:rsidRDefault="00B34F32"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5E59DD85" w:rsidR="00B34F32" w:rsidRPr="0064519F" w:rsidRDefault="00B34F32">
      <w:pPr>
        <w:pStyle w:val="FootnoteText"/>
        <w:rPr>
          <w:lang w:val="en-CH"/>
        </w:rPr>
      </w:pPr>
      <w:r>
        <w:rPr>
          <w:rStyle w:val="FootnoteReference"/>
        </w:rPr>
        <w:footnoteRef/>
      </w:r>
      <w:r w:rsidRPr="001D2147">
        <w:rPr>
          <w:lang w:val="en-GB"/>
        </w:rPr>
        <w:t xml:space="preserve"> </w:t>
      </w:r>
      <w:r w:rsidRPr="0008051A">
        <w:rPr>
          <w:lang w:val="en-GB"/>
        </w:rPr>
        <w:t>Normally the change management process starts with the IQ</w:t>
      </w:r>
      <w:r>
        <w:rPr>
          <w:lang w:val="en-CH"/>
        </w:rPr>
        <w:t xml:space="preserve"> (Evelyne Daniel, personal communication, April 25, 2020)</w:t>
      </w:r>
    </w:p>
  </w:footnote>
  <w:footnote w:id="4">
    <w:p w14:paraId="54AB8ABE" w14:textId="58A121C4" w:rsidR="00B34F32" w:rsidRPr="00C30346" w:rsidRDefault="00B34F32"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B34F32" w:rsidRPr="002D0E67" w:rsidRDefault="00B34F32"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15760E83" w:rsidR="00B34F32" w:rsidRPr="00EA385B" w:rsidRDefault="00B34F32" w:rsidP="00933EA2">
      <w:pPr>
        <w:pStyle w:val="FootnoteText"/>
        <w:rPr>
          <w:lang w:val="en-GB"/>
        </w:rPr>
      </w:pPr>
      <w:r>
        <w:rPr>
          <w:rStyle w:val="FootnoteReference"/>
        </w:rPr>
        <w:footnoteRef/>
      </w:r>
      <w:r w:rsidRPr="00237051">
        <w:rPr>
          <w:lang w:val="en-GB"/>
        </w:rPr>
        <w:t xml:space="preserve"> It has to be defined on a case by case base, but she would tend to assume a category 3 </w:t>
      </w:r>
      <w:r w:rsidRPr="00EA385B">
        <w:rPr>
          <w:lang w:val="en-GB"/>
        </w:rPr>
        <w:t xml:space="preserve">might be appropriate </w:t>
      </w:r>
      <w:r w:rsidRPr="00237051">
        <w:rPr>
          <w:lang w:val="en-GB"/>
        </w:rPr>
        <w:t>for</w:t>
      </w:r>
      <w:r w:rsidRPr="00EA385B">
        <w:rPr>
          <w:lang w:val="en-GB"/>
        </w:rPr>
        <w:t xml:space="preserve"> some automation</w:t>
      </w:r>
      <w:r w:rsidRPr="00237051">
        <w:rPr>
          <w:lang w:val="en-GB"/>
        </w:rPr>
        <w:t xml:space="preserve"> testing tools </w:t>
      </w:r>
      <w:r w:rsidRPr="00EA385B">
        <w:rPr>
          <w:lang w:val="en-GB"/>
        </w:rPr>
        <w:t xml:space="preserve">even </w:t>
      </w:r>
      <w:r w:rsidRPr="008364C8">
        <w:rPr>
          <w:lang w:val="en-GB"/>
        </w:rPr>
        <w:t>when established</w:t>
      </w:r>
      <w:r>
        <w:rPr>
          <w:lang w:val="en-CH"/>
        </w:rPr>
        <w:t xml:space="preserve"> (Evelyne Daniel, personal communication, June 26, 2020)</w:t>
      </w:r>
      <w:r w:rsidRPr="00EA385B">
        <w:rPr>
          <w:lang w:val="en-GB"/>
        </w:rPr>
        <w:t>.</w:t>
      </w:r>
    </w:p>
  </w:footnote>
  <w:footnote w:id="7">
    <w:p w14:paraId="221B0E8B" w14:textId="5AD32BD9" w:rsidR="00B34F32" w:rsidRPr="008364C8" w:rsidRDefault="00B34F32">
      <w:pPr>
        <w:pStyle w:val="FootnoteText"/>
        <w:rPr>
          <w:lang w:val="en-GB"/>
        </w:rPr>
      </w:pPr>
      <w:r>
        <w:rPr>
          <w:rStyle w:val="FootnoteReference"/>
        </w:rPr>
        <w:footnoteRef/>
      </w:r>
      <w:r w:rsidRPr="003652DE">
        <w:rPr>
          <w:lang w:val="en-GB"/>
        </w:rPr>
        <w:t xml:space="preserve"> </w:t>
      </w:r>
      <w:r w:rsidRPr="008364C8">
        <w:rPr>
          <w:lang w:val="en-GB"/>
        </w:rPr>
        <w:t>Th</w:t>
      </w:r>
      <w:r>
        <w:rPr>
          <w:lang w:val="en-CH"/>
        </w:rPr>
        <w:t>e</w:t>
      </w:r>
      <w:r w:rsidRPr="008364C8">
        <w:rPr>
          <w:lang w:val="en-GB"/>
        </w:rPr>
        <w:t xml:space="preserve"> authentication was only simulated in this prototype and not actually implemented.</w:t>
      </w:r>
    </w:p>
  </w:footnote>
  <w:footnote w:id="8">
    <w:p w14:paraId="76474506" w14:textId="5CA7FBA1" w:rsidR="00B34F32" w:rsidRPr="008364C8" w:rsidRDefault="00B34F32"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Pr>
          <w:lang w:val="en-CH"/>
        </w:rPr>
        <w:t xml:space="preserve">Evelyne Daniel, </w:t>
      </w:r>
      <w:r w:rsidRPr="00321971">
        <w:rPr>
          <w:lang w:val="en-GB"/>
        </w:rPr>
        <w:t xml:space="preserve">personal communication, </w:t>
      </w:r>
      <w:r w:rsidRPr="00321971">
        <w:rPr>
          <w:lang w:val="en-CH"/>
        </w:rPr>
        <w:t xml:space="preserve">May </w:t>
      </w:r>
      <w:r w:rsidRPr="00321971">
        <w:rPr>
          <w:lang w:val="en-GB"/>
        </w:rPr>
        <w:t>27</w:t>
      </w:r>
      <w:r w:rsidRPr="00321971">
        <w:rPr>
          <w:lang w:val="en-CH"/>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9">
    <w:p w14:paraId="58B7D47F" w14:textId="05AC40AA" w:rsidR="00B34F32" w:rsidRPr="008364C8" w:rsidRDefault="00B34F32">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 w:id="10">
    <w:p w14:paraId="3D848577" w14:textId="77777777" w:rsidR="00B34F32" w:rsidRPr="00303D90" w:rsidRDefault="00B34F32"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B34F32" w:rsidRPr="00BA0923" w:rsidRDefault="00B34F32"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B34F32" w:rsidRPr="0057787E" w:rsidRDefault="00B34F32"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B34F32" w:rsidRPr="00BB07F7" w:rsidRDefault="00B34F32"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B34F32" w:rsidRPr="0057787E" w:rsidRDefault="00B34F32"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hias Fuchs">
    <w15:presenceInfo w15:providerId="AD" w15:userId="S-1-5-21-3048901715-1373443413-189566081-2617"/>
  </w15:person>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DE5"/>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2D0F"/>
    <w:rsid w:val="0014323E"/>
    <w:rsid w:val="001432A5"/>
    <w:rsid w:val="00143348"/>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A09A3"/>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5826"/>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7D"/>
    <w:rsid w:val="002C5886"/>
    <w:rsid w:val="002C5A57"/>
    <w:rsid w:val="002C5BCC"/>
    <w:rsid w:val="002C6052"/>
    <w:rsid w:val="002C614B"/>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B38"/>
    <w:rsid w:val="002F7E08"/>
    <w:rsid w:val="00300092"/>
    <w:rsid w:val="00300120"/>
    <w:rsid w:val="00300502"/>
    <w:rsid w:val="00300602"/>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4E28"/>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079"/>
    <w:rsid w:val="004F5340"/>
    <w:rsid w:val="004F5CB6"/>
    <w:rsid w:val="004F6334"/>
    <w:rsid w:val="004F6BD4"/>
    <w:rsid w:val="004F7619"/>
    <w:rsid w:val="004F76B1"/>
    <w:rsid w:val="004F7A79"/>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6C14"/>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62"/>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0A4"/>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1021"/>
    <w:rsid w:val="007113E9"/>
    <w:rsid w:val="007116D4"/>
    <w:rsid w:val="0071176C"/>
    <w:rsid w:val="0071234B"/>
    <w:rsid w:val="00712BE1"/>
    <w:rsid w:val="00712DE0"/>
    <w:rsid w:val="00713ACC"/>
    <w:rsid w:val="00714054"/>
    <w:rsid w:val="00714F3C"/>
    <w:rsid w:val="007154AC"/>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A3B"/>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04DF"/>
    <w:rsid w:val="00931607"/>
    <w:rsid w:val="00932DFF"/>
    <w:rsid w:val="00932FCB"/>
    <w:rsid w:val="009336BF"/>
    <w:rsid w:val="00933EA2"/>
    <w:rsid w:val="0093430C"/>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458"/>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0C78"/>
    <w:rsid w:val="00A62764"/>
    <w:rsid w:val="00A62D93"/>
    <w:rsid w:val="00A6423D"/>
    <w:rsid w:val="00A64466"/>
    <w:rsid w:val="00A64670"/>
    <w:rsid w:val="00A646CF"/>
    <w:rsid w:val="00A647CC"/>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3D4"/>
    <w:rsid w:val="00BF1700"/>
    <w:rsid w:val="00BF176B"/>
    <w:rsid w:val="00BF2497"/>
    <w:rsid w:val="00BF2E5D"/>
    <w:rsid w:val="00BF3C73"/>
    <w:rsid w:val="00BF4588"/>
    <w:rsid w:val="00BF4B1E"/>
    <w:rsid w:val="00BF4CDC"/>
    <w:rsid w:val="00BF524D"/>
    <w:rsid w:val="00BF5BCD"/>
    <w:rsid w:val="00BF6776"/>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519"/>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19C5"/>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D0307"/>
    <w:rsid w:val="00DD0835"/>
    <w:rsid w:val="00DD0F9F"/>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6DE3"/>
    <w:rsid w:val="00E477FC"/>
    <w:rsid w:val="00E50728"/>
    <w:rsid w:val="00E51299"/>
    <w:rsid w:val="00E52350"/>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49B"/>
    <w:rsid w:val="00E76A63"/>
    <w:rsid w:val="00E770F5"/>
    <w:rsid w:val="00E77318"/>
    <w:rsid w:val="00E8000B"/>
    <w:rsid w:val="00E816CF"/>
    <w:rsid w:val="00E819BB"/>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C7B34"/>
    <w:rsid w:val="00FD0CF2"/>
    <w:rsid w:val="00FD105C"/>
    <w:rsid w:val="00FD11F7"/>
    <w:rsid w:val="00FD1971"/>
    <w:rsid w:val="00FD22F2"/>
    <w:rsid w:val="00FD2E3A"/>
    <w:rsid w:val="00FD2FB4"/>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C228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133" Type="http://schemas.openxmlformats.org/officeDocument/2006/relationships/hyperlink" Target="https://www.tutorialspoint.com/selenium/index.htm" TargetMode="External"/><Relationship Id="rId138" Type="http://schemas.openxmlformats.org/officeDocument/2006/relationships/hyperlink" Target="https://www.javatpoint.com/selenium-tutorial" TargetMode="External"/><Relationship Id="rId154" Type="http://schemas.openxmlformats.org/officeDocument/2006/relationships/image" Target="media/image64.png"/><Relationship Id="rId159" Type="http://schemas.openxmlformats.org/officeDocument/2006/relationships/image" Target="media/image69.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5.png"/><Relationship Id="rId66" Type="http://schemas.openxmlformats.org/officeDocument/2006/relationships/image" Target="media/image43.png"/><Relationship Id="rId123" Type="http://schemas.openxmlformats.org/officeDocument/2006/relationships/image" Target="media/image480.png"/><Relationship Id="rId128" Type="http://schemas.openxmlformats.org/officeDocument/2006/relationships/image" Target="media/image53.wmf"/><Relationship Id="rId131" Type="http://schemas.openxmlformats.org/officeDocument/2006/relationships/hyperlink" Target="https://www.guru99.com/" TargetMode="External"/><Relationship Id="rId136" Type="http://schemas.openxmlformats.org/officeDocument/2006/relationships/hyperlink" Target="https://cucumber.io/docs/gherkin/" TargetMode="External"/><Relationship Id="rId144" Type="http://schemas.openxmlformats.org/officeDocument/2006/relationships/image" Target="media/image54.png"/><Relationship Id="rId149" Type="http://schemas.openxmlformats.org/officeDocument/2006/relationships/image" Target="media/image59.png"/><Relationship Id="rId157"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38.png"/><Relationship Id="rId152" Type="http://schemas.openxmlformats.org/officeDocument/2006/relationships/image" Target="media/image62.png"/><Relationship Id="rId160" Type="http://schemas.openxmlformats.org/officeDocument/2006/relationships/image" Target="media/image70.png"/><Relationship Id="rId165"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microsoft.com/office/2016/09/relationships/commentsIds" Target="commentsIds.xml"/><Relationship Id="rId64" Type="http://schemas.openxmlformats.org/officeDocument/2006/relationships/image" Target="media/image41.png"/><Relationship Id="rId69" Type="http://schemas.openxmlformats.org/officeDocument/2006/relationships/image" Target="media/image46.png"/><Relationship Id="rId126" Type="http://schemas.openxmlformats.org/officeDocument/2006/relationships/image" Target="media/image51.png"/><Relationship Id="rId134" Type="http://schemas.openxmlformats.org/officeDocument/2006/relationships/hyperlink" Target="https://cucumber.io/docs/cucumber/" TargetMode="External"/><Relationship Id="rId139" Type="http://schemas.openxmlformats.org/officeDocument/2006/relationships/hyperlink" Target="https://www.javatpoint.com/java-tutorial" TargetMode="External"/><Relationship Id="rId14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49.png"/><Relationship Id="rId142" Type="http://schemas.openxmlformats.org/officeDocument/2006/relationships/hyperlink" Target="https://bootstrap-vue.org/" TargetMode="External"/><Relationship Id="rId150" Type="http://schemas.openxmlformats.org/officeDocument/2006/relationships/image" Target="media/image60.png"/><Relationship Id="rId155" Type="http://schemas.openxmlformats.org/officeDocument/2006/relationships/image" Target="media/image65.png"/><Relationship Id="rId163"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4.png"/><Relationship Id="rId124" Type="http://schemas.openxmlformats.org/officeDocument/2006/relationships/image" Target="media/image490.png"/><Relationship Id="rId129" Type="http://schemas.openxmlformats.org/officeDocument/2006/relationships/hyperlink" Target="file:///C:\Users\Sabrina\IdeaProjects\BDD4OQ\thesis\BachelorProjectSabrina.docx" TargetMode="External"/><Relationship Id="rId137" Type="http://schemas.openxmlformats.org/officeDocument/2006/relationships/hyperlink" Target="https://www.javatpoint.com/spring-boot-tutorial" TargetMode="External"/><Relationship Id="rId158" Type="http://schemas.openxmlformats.org/officeDocument/2006/relationships/image" Target="media/image68.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comments" Target="comments.xml"/><Relationship Id="rId62" Type="http://schemas.openxmlformats.org/officeDocument/2006/relationships/image" Target="media/image39.png"/><Relationship Id="rId70" Type="http://schemas.openxmlformats.org/officeDocument/2006/relationships/image" Target="media/image47.png"/><Relationship Id="rId132" Type="http://schemas.openxmlformats.org/officeDocument/2006/relationships/hyperlink" Target="https://www.tutorialspoint.com/index.htm" TargetMode="External"/><Relationship Id="rId140" Type="http://schemas.openxmlformats.org/officeDocument/2006/relationships/hyperlink" Target="https://vueschool.io/courses?filter=free-courses" TargetMode="External"/><Relationship Id="rId145" Type="http://schemas.openxmlformats.org/officeDocument/2006/relationships/image" Target="media/image55.png"/><Relationship Id="rId153" Type="http://schemas.openxmlformats.org/officeDocument/2006/relationships/image" Target="media/image63.png"/><Relationship Id="rId161" Type="http://schemas.openxmlformats.org/officeDocument/2006/relationships/image" Target="media/image71.png"/><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4.png"/><Relationship Id="rId12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image" Target="media/image42.png"/><Relationship Id="rId130" Type="http://schemas.openxmlformats.org/officeDocument/2006/relationships/hyperlink" Target="https://stackoverflow.com/" TargetMode="External"/><Relationship Id="rId135" Type="http://schemas.openxmlformats.org/officeDocument/2006/relationships/hyperlink" Target="https://www.tutorialspoint.com/cucumber/index.htm" TargetMode="External"/><Relationship Id="rId143" Type="http://schemas.openxmlformats.org/officeDocument/2006/relationships/hyperlink" Target="https://commonmark.org/help/" TargetMode="External"/><Relationship Id="rId148" Type="http://schemas.openxmlformats.org/officeDocument/2006/relationships/image" Target="media/image58.png"/><Relationship Id="rId151" Type="http://schemas.openxmlformats.org/officeDocument/2006/relationships/image" Target="media/image61.png"/><Relationship Id="rId156" Type="http://schemas.openxmlformats.org/officeDocument/2006/relationships/image" Target="media/image66.png"/><Relationship Id="rId164" Type="http://schemas.openxmlformats.org/officeDocument/2006/relationships/hyperlink" Target="https://github.com/sableu/BDD4OQ/tag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opensource.com/article/19/2/behavior-driven-development-tools%20-%20from%2028.2.19" TargetMode="External"/><Relationship Id="rId34" Type="http://schemas.openxmlformats.org/officeDocument/2006/relationships/image" Target="media/image15.png"/><Relationship Id="rId50" Type="http://schemas.openxmlformats.org/officeDocument/2006/relationships/image" Target="media/image30.png"/><Relationship Id="rId55" Type="http://schemas.microsoft.com/office/2011/relationships/commentsExtended" Target="commentsExtended.xml"/><Relationship Id="rId125" Type="http://schemas.openxmlformats.org/officeDocument/2006/relationships/image" Target="media/image50.png"/><Relationship Id="rId141" Type="http://schemas.openxmlformats.org/officeDocument/2006/relationships/hyperlink" Target="https://vuejs.org/" TargetMode="External"/><Relationship Id="rId146" Type="http://schemas.openxmlformats.org/officeDocument/2006/relationships/image" Target="media/image56.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8.png"/><Relationship Id="rId16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6CA8CD41-6F22-4250-A41F-D0FED72D8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811</TotalTime>
  <Pages>142</Pages>
  <Words>28365</Words>
  <Characters>161685</Characters>
  <Application>Microsoft Office Word</Application>
  <DocSecurity>0</DocSecurity>
  <Lines>1347</Lines>
  <Paragraphs>379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189671</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92</cp:revision>
  <cp:lastPrinted>2017-03-30T05:45:00Z</cp:lastPrinted>
  <dcterms:created xsi:type="dcterms:W3CDTF">2020-07-20T08:13:00Z</dcterms:created>
  <dcterms:modified xsi:type="dcterms:W3CDTF">2020-07-21T13:25:00Z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