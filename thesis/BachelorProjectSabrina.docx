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 xml:space="preserve">CH-3280 </w:t>
      </w:r>
      <w:proofErr w:type="spellStart"/>
      <w:r>
        <w:rPr>
          <w:lang w:val="en-CH"/>
        </w:rPr>
        <w:t>Murten</w:t>
      </w:r>
      <w:proofErr w:type="spellEnd"/>
      <w:r>
        <w:rPr>
          <w:lang w:val="en-CH"/>
        </w:rPr>
        <w:t>,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E9CD6D8"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4CA2A5E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1EAC60E"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4013A14"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268CDC6F"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4AC67E34"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303C85C5"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553203A"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04" w:name="_Toc46067143"/>
      <w:bookmarkStart w:id="205" w:name="_Toc462175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 xml:space="preserve">Container </w:t>
      </w:r>
      <w:proofErr w:type="spellStart"/>
      <w:r w:rsidRPr="00E0795A">
        <w:t>Diagram</w:t>
      </w:r>
      <w:proofErr w:type="spellEnd"/>
      <w:r w:rsidRPr="00E0795A">
        <w:t xml:space="preserve"> </w:t>
      </w:r>
      <w:proofErr w:type="spellStart"/>
      <w:r w:rsidRPr="00E0795A">
        <w:t>of</w:t>
      </w:r>
      <w:proofErr w:type="spellEnd"/>
      <w:r w:rsidRPr="00E0795A">
        <w:t xml:space="preserve"> JBA</w:t>
      </w:r>
      <w:bookmarkEnd w:id="204"/>
      <w:bookmarkEnd w:id="205"/>
    </w:p>
    <w:p w14:paraId="44848C35" w14:textId="77777777" w:rsidR="005653ED" w:rsidRPr="00CC5315" w:rsidRDefault="005653ED" w:rsidP="005653ED">
      <w:pPr>
        <w:pStyle w:val="Heading4"/>
        <w:rPr>
          <w:lang w:val="en-GB"/>
        </w:rPr>
      </w:pPr>
      <w:bookmarkStart w:id="206" w:name="_Toc46067064"/>
      <w:bookmarkStart w:id="207" w:name="_Toc46217123"/>
      <w:r w:rsidRPr="00CC5315">
        <w:rPr>
          <w:lang w:val="en-GB"/>
        </w:rPr>
        <w:lastRenderedPageBreak/>
        <w:t>JBA Frontend</w:t>
      </w:r>
      <w:bookmarkEnd w:id="206"/>
      <w:bookmarkEnd w:id="207"/>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08" w:name="_Ref45891603"/>
      <w:bookmarkStart w:id="209" w:name="_Toc46067144"/>
      <w:bookmarkStart w:id="210"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08"/>
      <w:r w:rsidRPr="00CC5315">
        <w:rPr>
          <w:lang w:val="en-GB"/>
        </w:rPr>
        <w:t>: JBA Home Page</w:t>
      </w:r>
      <w:bookmarkEnd w:id="209"/>
      <w:bookmarkEnd w:id="210"/>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11" w:name="_Ref45891614"/>
      <w:bookmarkStart w:id="212" w:name="_Toc46067145"/>
      <w:bookmarkStart w:id="213"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11"/>
      <w:r w:rsidRPr="00CC5315">
        <w:rPr>
          <w:lang w:val="en-GB"/>
        </w:rPr>
        <w:t>: JBA participant registration</w:t>
      </w:r>
      <w:bookmarkEnd w:id="212"/>
      <w:bookmarkEnd w:id="213"/>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14" w:name="_Ref45891640"/>
      <w:bookmarkStart w:id="215" w:name="_Toc46067146"/>
      <w:bookmarkStart w:id="216"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14"/>
      <w:r w:rsidRPr="00CC5315">
        <w:rPr>
          <w:lang w:val="en-GB"/>
        </w:rPr>
        <w:t>: JBA participant overview</w:t>
      </w:r>
      <w:bookmarkEnd w:id="215"/>
      <w:bookmarkEnd w:id="21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17" w:name="_Ref45891649"/>
      <w:bookmarkStart w:id="218" w:name="_Toc46067147"/>
      <w:bookmarkStart w:id="219"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17"/>
      <w:r w:rsidRPr="00CC5315">
        <w:rPr>
          <w:lang w:val="en-GB"/>
        </w:rPr>
        <w:t>: JBA participant's detail page</w:t>
      </w:r>
      <w:bookmarkEnd w:id="218"/>
      <w:bookmarkEnd w:id="219"/>
    </w:p>
    <w:p w14:paraId="1CD4883A" w14:textId="77777777" w:rsidR="005653ED" w:rsidRPr="00CC5315" w:rsidRDefault="005653ED" w:rsidP="005653ED">
      <w:pPr>
        <w:pStyle w:val="Heading4"/>
        <w:rPr>
          <w:lang w:val="en-GB"/>
        </w:rPr>
      </w:pPr>
      <w:bookmarkStart w:id="220" w:name="_Toc46067065"/>
      <w:bookmarkStart w:id="221" w:name="_Toc46217124"/>
      <w:r w:rsidRPr="00CC5315">
        <w:rPr>
          <w:lang w:val="en-GB"/>
        </w:rPr>
        <w:lastRenderedPageBreak/>
        <w:t>JBA Backend</w:t>
      </w:r>
      <w:bookmarkEnd w:id="220"/>
      <w:bookmarkEnd w:id="221"/>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2" w:name="_Toc46067066"/>
      <w:bookmarkStart w:id="223" w:name="_Toc46217125"/>
      <w:r w:rsidRPr="00CC5315">
        <w:rPr>
          <w:lang w:val="en-GB"/>
        </w:rPr>
        <w:t>OQ Test App</w:t>
      </w:r>
      <w:bookmarkEnd w:id="222"/>
      <w:bookmarkEnd w:id="223"/>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72591EEB"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24" w:name="_Toc46067067"/>
      <w:bookmarkStart w:id="225" w:name="_Toc46217126"/>
      <w:r>
        <w:t>OQ Test App Container</w:t>
      </w:r>
      <w:bookmarkEnd w:id="224"/>
      <w:bookmarkEnd w:id="225"/>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26" w:name="_Toc46067148"/>
      <w:bookmarkStart w:id="227"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26"/>
      <w:bookmarkEnd w:id="227"/>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8" w:name="_Ref46054618"/>
      <w:bookmarkStart w:id="229" w:name="_Toc46067068"/>
      <w:bookmarkStart w:id="230" w:name="_Toc46217127"/>
      <w:r>
        <w:t xml:space="preserve">OQ Test App </w:t>
      </w:r>
      <w:r w:rsidR="002E5082" w:rsidRPr="00CC5315">
        <w:rPr>
          <w:lang w:val="en-GB"/>
        </w:rPr>
        <w:t>Component</w:t>
      </w:r>
      <w:r>
        <w:t>s</w:t>
      </w:r>
      <w:bookmarkEnd w:id="228"/>
      <w:bookmarkEnd w:id="229"/>
      <w:bookmarkEnd w:id="230"/>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32610C05" w:rsidR="00E3582D" w:rsidRPr="00CC5315" w:rsidRDefault="00577A54" w:rsidP="008D6561">
      <w:pPr>
        <w:pStyle w:val="Caption"/>
        <w:rPr>
          <w:ins w:id="231" w:author="Mathias Fuchs" w:date="2020-07-01T17:25:00Z"/>
          <w:lang w:val="en-GB"/>
        </w:rPr>
      </w:pPr>
      <w:bookmarkStart w:id="232" w:name="_Toc46067149"/>
      <w:bookmarkStart w:id="233"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32"/>
      <w:bookmarkEnd w:id="233"/>
    </w:p>
    <w:p w14:paraId="462DC1DD" w14:textId="34B78C31" w:rsidR="00E3582D" w:rsidRPr="00CC5315" w:rsidRDefault="009660E6" w:rsidP="00C12BE4">
      <w:pPr>
        <w:pStyle w:val="Heading3"/>
        <w:rPr>
          <w:ins w:id="234" w:author="Mathias Fuchs" w:date="2020-07-01T17:25:00Z"/>
          <w:rStyle w:val="Emphasis"/>
          <w:lang w:val="en-GB"/>
        </w:rPr>
      </w:pPr>
      <w:bookmarkStart w:id="235" w:name="_Toc46067069"/>
      <w:bookmarkStart w:id="236" w:name="_Toc46217128"/>
      <w:proofErr w:type="spellStart"/>
      <w:r w:rsidRPr="00CC5315">
        <w:rPr>
          <w:rStyle w:val="Emphasis"/>
          <w:lang w:val="en-GB"/>
        </w:rPr>
        <w:t>Scenarioo</w:t>
      </w:r>
      <w:bookmarkEnd w:id="235"/>
      <w:bookmarkEnd w:id="236"/>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37" w:name="_Toc46067150"/>
      <w:bookmarkStart w:id="238"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7"/>
      <w:bookmarkEnd w:id="238"/>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9" w:name="_Ref45879009"/>
      <w:bookmarkStart w:id="240" w:name="_Ref45968542"/>
      <w:bookmarkStart w:id="241" w:name="_Toc46067070"/>
      <w:bookmarkStart w:id="242"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9"/>
      <w:bookmarkEnd w:id="240"/>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41"/>
      <w:bookmarkEnd w:id="242"/>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3"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4"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5" w:name="_Ref46055357"/>
      <w:bookmarkStart w:id="246" w:name="_Toc46067071"/>
      <w:bookmarkStart w:id="247"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5"/>
      <w:bookmarkEnd w:id="246"/>
      <w:bookmarkEnd w:id="247"/>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8"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9"/>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9"/>
      <w:r w:rsidR="007C3BFC" w:rsidRPr="00CC5315">
        <w:rPr>
          <w:rStyle w:val="CommentReference"/>
          <w:lang w:val="en-GB"/>
        </w:rPr>
        <w:commentReference w:id="249"/>
      </w:r>
    </w:p>
    <w:p w14:paraId="39CF6F73" w14:textId="5BC8F6B2" w:rsidR="00EC4F7B" w:rsidRPr="00CC5315" w:rsidRDefault="00EC4F7B" w:rsidP="00EC4F7B">
      <w:pPr>
        <w:pStyle w:val="Heading3"/>
        <w:rPr>
          <w:lang w:val="en-GB"/>
        </w:rPr>
      </w:pPr>
      <w:bookmarkStart w:id="250" w:name="_Ref46054114"/>
      <w:bookmarkStart w:id="251" w:name="_Toc46067072"/>
      <w:bookmarkStart w:id="252"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50"/>
      <w:r w:rsidR="009526D9" w:rsidRPr="00CC5315">
        <w:rPr>
          <w:lang w:val="en-GB"/>
        </w:rPr>
        <w:t xml:space="preserve"> of the Test Automation System</w:t>
      </w:r>
      <w:bookmarkEnd w:id="251"/>
      <w:bookmarkEnd w:id="252"/>
    </w:p>
    <w:p w14:paraId="3FE139D6" w14:textId="1EB1F7B7" w:rsidR="003510D2" w:rsidRPr="00CC5315" w:rsidRDefault="005C2476" w:rsidP="003510D2">
      <w:pPr>
        <w:pStyle w:val="Heading4"/>
        <w:rPr>
          <w:lang w:val="en-GB"/>
        </w:rPr>
      </w:pPr>
      <w:bookmarkStart w:id="253" w:name="_Ref46060753"/>
      <w:bookmarkStart w:id="254" w:name="_Toc46067073"/>
      <w:bookmarkStart w:id="255" w:name="_Toc46217132"/>
      <w:r w:rsidRPr="00CC5315">
        <w:rPr>
          <w:lang w:val="en-GB"/>
        </w:rPr>
        <w:t>OQ Test App</w:t>
      </w:r>
      <w:bookmarkEnd w:id="253"/>
      <w:bookmarkEnd w:id="254"/>
      <w:bookmarkEnd w:id="255"/>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6"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7" w:name="_Toc46067074"/>
      <w:bookmarkStart w:id="258" w:name="_Toc46217133"/>
      <w:proofErr w:type="spellStart"/>
      <w:r w:rsidRPr="00CC5315">
        <w:rPr>
          <w:lang w:val="en-GB"/>
        </w:rPr>
        <w:t>Scenarioo</w:t>
      </w:r>
      <w:bookmarkEnd w:id="257"/>
      <w:bookmarkEnd w:id="258"/>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9" w:name="_Toc46067075"/>
      <w:bookmarkStart w:id="260"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9"/>
      <w:bookmarkEnd w:id="260"/>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61" w:name="_Ref45990493"/>
      <w:bookmarkStart w:id="262" w:name="_Toc46067076"/>
      <w:bookmarkStart w:id="263" w:name="_Ref46088855"/>
      <w:bookmarkStart w:id="264"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61"/>
      <w:bookmarkEnd w:id="262"/>
      <w:r w:rsidR="00B97642" w:rsidRPr="00FE28CA">
        <w:rPr>
          <w:lang w:val="en-GB"/>
        </w:rPr>
        <w:t>System</w:t>
      </w:r>
      <w:bookmarkEnd w:id="263"/>
      <w:bookmarkEnd w:id="264"/>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5"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6"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67" w:name="_Ref45987742"/>
      <w:bookmarkStart w:id="268" w:name="_Toc46067151"/>
      <w:bookmarkStart w:id="269"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67"/>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8"/>
      <w:bookmarkEnd w:id="269"/>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70" w:name="_Toc46067077"/>
      <w:bookmarkStart w:id="271" w:name="_Toc46217136"/>
      <w:r w:rsidRPr="00CC5315">
        <w:rPr>
          <w:lang w:val="en-GB"/>
        </w:rPr>
        <w:lastRenderedPageBreak/>
        <w:t>Specification/</w:t>
      </w:r>
      <w:r w:rsidR="000074C5" w:rsidRPr="00CC5315">
        <w:rPr>
          <w:lang w:val="en-GB"/>
        </w:rPr>
        <w:t>Formulation</w:t>
      </w:r>
      <w:bookmarkEnd w:id="270"/>
      <w:bookmarkEnd w:id="271"/>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2" w:name="_Toc46067078"/>
      <w:bookmarkStart w:id="273" w:name="_Toc46217137"/>
      <w:r w:rsidRPr="00CC5315">
        <w:rPr>
          <w:lang w:val="en-GB"/>
        </w:rPr>
        <w:t>From User Stories to Feature Files</w:t>
      </w:r>
      <w:bookmarkEnd w:id="272"/>
      <w:bookmarkEnd w:id="273"/>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274" w:name="_Toc46067152"/>
      <w:bookmarkStart w:id="275"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274"/>
      <w:bookmarkEnd w:id="275"/>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276" w:name="_Toc46067153"/>
      <w:bookmarkStart w:id="277"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276"/>
      <w:bookmarkEnd w:id="277"/>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278" w:name="_Toc46067154"/>
      <w:bookmarkStart w:id="279"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278"/>
      <w:bookmarkEnd w:id="279"/>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80" w:name="_Toc46067079"/>
      <w:bookmarkStart w:id="281" w:name="_Toc46217138"/>
      <w:r w:rsidRPr="00CC5315">
        <w:rPr>
          <w:lang w:val="en-GB"/>
        </w:rPr>
        <w:t>Traceability</w:t>
      </w:r>
      <w:bookmarkEnd w:id="280"/>
      <w:bookmarkEnd w:id="281"/>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282" w:name="_Ref45901576"/>
      <w:bookmarkStart w:id="283" w:name="_Toc46067155"/>
      <w:bookmarkStart w:id="284"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282"/>
      <w:r w:rsidRPr="00FE28CA">
        <w:rPr>
          <w:lang w:val="en-GB"/>
        </w:rPr>
        <w:t>: Link between the description of the user requirement and the executable functional specifications on the feature file</w:t>
      </w:r>
      <w:bookmarkEnd w:id="283"/>
      <w:bookmarkEnd w:id="284"/>
    </w:p>
    <w:p w14:paraId="29D107A2" w14:textId="77777777" w:rsidR="000074C5" w:rsidRPr="00CC5315" w:rsidRDefault="00F62A66" w:rsidP="00F62A66">
      <w:pPr>
        <w:pStyle w:val="Heading3"/>
        <w:rPr>
          <w:lang w:val="en-GB"/>
        </w:rPr>
      </w:pPr>
      <w:bookmarkStart w:id="285" w:name="_Toc46067080"/>
      <w:bookmarkStart w:id="286" w:name="_Toc46217139"/>
      <w:r w:rsidRPr="00CC5315">
        <w:rPr>
          <w:lang w:val="en-GB"/>
        </w:rPr>
        <w:lastRenderedPageBreak/>
        <w:t>Risk Assessment</w:t>
      </w:r>
      <w:bookmarkEnd w:id="285"/>
      <w:bookmarkEnd w:id="286"/>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287" w:name="_Ref45902258"/>
      <w:bookmarkStart w:id="288" w:name="_Toc46067156"/>
      <w:bookmarkStart w:id="289"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287"/>
      <w:r w:rsidRPr="00CC5315">
        <w:rPr>
          <w:lang w:val="en-GB"/>
        </w:rPr>
        <w:t xml:space="preserve">: </w:t>
      </w:r>
      <w:r w:rsidR="00283DC2" w:rsidRPr="00CC5315">
        <w:rPr>
          <w:lang w:val="en-GB"/>
        </w:rPr>
        <w:t>Example of how to deal with GAMP5 risk management requirements in BDD</w:t>
      </w:r>
      <w:bookmarkEnd w:id="288"/>
      <w:bookmarkEnd w:id="289"/>
    </w:p>
    <w:p w14:paraId="5674A799" w14:textId="77777777" w:rsidR="00F62A66" w:rsidRPr="00CC5315" w:rsidRDefault="00F62A66" w:rsidP="00F62A66">
      <w:pPr>
        <w:pStyle w:val="Heading3"/>
        <w:rPr>
          <w:lang w:val="en-GB"/>
        </w:rPr>
      </w:pPr>
      <w:bookmarkStart w:id="290" w:name="_Toc46067081"/>
      <w:bookmarkStart w:id="291" w:name="_Toc46217140"/>
      <w:r w:rsidRPr="00CC5315">
        <w:rPr>
          <w:lang w:val="en-GB"/>
        </w:rPr>
        <w:t>Compliance</w:t>
      </w:r>
      <w:bookmarkEnd w:id="290"/>
      <w:bookmarkEnd w:id="291"/>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292" w:name="_Ref45902714"/>
      <w:bookmarkStart w:id="293" w:name="_Toc46067157"/>
      <w:bookmarkStart w:id="294"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292"/>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3"/>
      <w:bookmarkEnd w:id="294"/>
    </w:p>
    <w:p w14:paraId="53FDE3A8" w14:textId="7B308348" w:rsidR="000F333C" w:rsidRPr="00CC5315" w:rsidRDefault="000F333C" w:rsidP="0011500F">
      <w:pPr>
        <w:pStyle w:val="Heading3"/>
        <w:rPr>
          <w:lang w:val="en-GB"/>
        </w:rPr>
      </w:pPr>
      <w:bookmarkStart w:id="295" w:name="_Toc46067082"/>
      <w:bookmarkStart w:id="296" w:name="_Toc46217141"/>
      <w:r w:rsidRPr="00CC5315">
        <w:rPr>
          <w:lang w:val="en-GB"/>
        </w:rPr>
        <w:t>Approval of the feature files</w:t>
      </w:r>
      <w:bookmarkEnd w:id="295"/>
      <w:bookmarkEnd w:id="296"/>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7"/>
      <w:r w:rsidR="00F3163A" w:rsidRPr="00CC5315">
        <w:rPr>
          <w:rStyle w:val="FootnoteReference"/>
          <w:lang w:val="en-GB"/>
        </w:rPr>
        <w:footnoteReference w:id="8"/>
      </w:r>
      <w:commentRangeEnd w:id="297"/>
      <w:r w:rsidR="00F7432A" w:rsidRPr="00CC5315">
        <w:rPr>
          <w:rStyle w:val="CommentReference"/>
          <w:lang w:val="en-GB"/>
        </w:rPr>
        <w:commentReference w:id="297"/>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298" w:name="_Toc46067158"/>
      <w:bookmarkStart w:id="299"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298"/>
      <w:bookmarkEnd w:id="299"/>
    </w:p>
    <w:p w14:paraId="62B611D1" w14:textId="77777777" w:rsidR="000074C5" w:rsidRPr="00CC5315" w:rsidRDefault="000074C5" w:rsidP="00270BF3">
      <w:pPr>
        <w:pStyle w:val="Heading2"/>
        <w:rPr>
          <w:lang w:val="en-GB"/>
        </w:rPr>
      </w:pPr>
      <w:bookmarkStart w:id="300" w:name="_Toc46067083"/>
      <w:bookmarkStart w:id="301" w:name="_Toc46217142"/>
      <w:r w:rsidRPr="00CC5315">
        <w:rPr>
          <w:lang w:val="en-GB"/>
        </w:rPr>
        <w:t>Test Automation</w:t>
      </w:r>
      <w:bookmarkEnd w:id="300"/>
      <w:bookmarkEnd w:id="301"/>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02" w:name="_Ref45977347"/>
      <w:bookmarkStart w:id="303" w:name="_Toc46067159"/>
      <w:bookmarkStart w:id="304"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02"/>
      <w:r w:rsidRPr="00FE28CA">
        <w:rPr>
          <w:lang w:val="en-GB"/>
        </w:rPr>
        <w:t>: Configuration of the Cucumber Test Runner</w:t>
      </w:r>
      <w:bookmarkEnd w:id="303"/>
      <w:bookmarkEnd w:id="304"/>
    </w:p>
    <w:p w14:paraId="23F29F0C" w14:textId="6AA12F90" w:rsidR="00270BF3" w:rsidRPr="00CC5315" w:rsidRDefault="00270BF3" w:rsidP="00270BF3">
      <w:pPr>
        <w:pStyle w:val="Heading3"/>
        <w:rPr>
          <w:lang w:val="en-GB"/>
        </w:rPr>
      </w:pPr>
      <w:bookmarkStart w:id="305" w:name="_Ref45969459"/>
      <w:bookmarkStart w:id="306" w:name="_Ref45970192"/>
      <w:bookmarkStart w:id="307" w:name="_Toc46067084"/>
      <w:bookmarkStart w:id="308" w:name="_Toc46217143"/>
      <w:r w:rsidRPr="00CC5315">
        <w:rPr>
          <w:lang w:val="en-GB"/>
        </w:rPr>
        <w:t xml:space="preserve">Glue </w:t>
      </w:r>
      <w:r w:rsidR="00893840" w:rsidRPr="00CC5315">
        <w:rPr>
          <w:lang w:val="en-GB"/>
        </w:rPr>
        <w:t>Code</w:t>
      </w:r>
      <w:bookmarkEnd w:id="305"/>
      <w:bookmarkEnd w:id="306"/>
      <w:bookmarkEnd w:id="307"/>
      <w:bookmarkEnd w:id="308"/>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09" w:name="_Toc46067160"/>
      <w:bookmarkStart w:id="310"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9"/>
      <w:bookmarkEnd w:id="310"/>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11" w:name="_Ref45977200"/>
      <w:bookmarkStart w:id="312" w:name="_Toc46067161"/>
      <w:bookmarkStart w:id="313"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11"/>
      <w:r w:rsidRPr="00CC5315">
        <w:rPr>
          <w:lang w:val="en-GB"/>
        </w:rPr>
        <w:t xml:space="preserve">: </w:t>
      </w:r>
      <w:r w:rsidR="00106A04" w:rsidRPr="00CC5315">
        <w:rPr>
          <w:lang w:val="en-GB"/>
        </w:rPr>
        <w:t>Hook, which is responsible for taking and saving the screenshots</w:t>
      </w:r>
      <w:bookmarkEnd w:id="312"/>
      <w:bookmarkEnd w:id="313"/>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4" w:name="_Toc46067085"/>
      <w:bookmarkStart w:id="315" w:name="_Toc46217144"/>
      <w:r w:rsidRPr="00CC5315">
        <w:rPr>
          <w:lang w:val="en-GB"/>
        </w:rPr>
        <w:t>Test R</w:t>
      </w:r>
      <w:r w:rsidR="00555AB8" w:rsidRPr="00CC5315">
        <w:rPr>
          <w:lang w:val="en-GB"/>
        </w:rPr>
        <w:t>esults as Cucumber Reports</w:t>
      </w:r>
      <w:bookmarkEnd w:id="314"/>
      <w:bookmarkEnd w:id="315"/>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6" w:name="_Toc46067086"/>
      <w:bookmarkStart w:id="317" w:name="_Toc46217145"/>
      <w:r w:rsidRPr="00CC5315">
        <w:rPr>
          <w:lang w:val="en-GB"/>
        </w:rPr>
        <w:t>Test Review</w:t>
      </w:r>
      <w:bookmarkEnd w:id="316"/>
      <w:bookmarkEnd w:id="317"/>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8" w:name="_Toc46067087"/>
      <w:bookmarkStart w:id="319"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8"/>
      <w:bookmarkEnd w:id="319"/>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20" w:name="_Toc46067162"/>
      <w:bookmarkStart w:id="321"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20"/>
      <w:bookmarkEnd w:id="321"/>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22" w:name="_Toc46067163"/>
      <w:bookmarkStart w:id="323"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2"/>
      <w:bookmarkEnd w:id="323"/>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24" w:name="_Toc46067164"/>
      <w:bookmarkStart w:id="325"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24"/>
      <w:bookmarkEnd w:id="325"/>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26" w:name="_Toc46067165"/>
      <w:bookmarkStart w:id="327"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26"/>
      <w:bookmarkEnd w:id="327"/>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B34F32" w:rsidRPr="003630A5" w:rsidRDefault="00B34F32" w:rsidP="003630A5">
                      <w:pPr>
                        <w:pStyle w:val="Caption"/>
                        <w:rPr>
                          <w:noProof/>
                          <w:szCs w:val="24"/>
                          <w:lang w:val="en-GB" w:eastAsia="en-US"/>
                        </w:rPr>
                      </w:pPr>
                      <w:bookmarkStart w:id="330" w:name="_Toc46067166"/>
                      <w:bookmarkStart w:id="331" w:name="_Toc46217616"/>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30"/>
                      <w:bookmarkEnd w:id="331"/>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32" w:name="_Toc46067167"/>
      <w:bookmarkStart w:id="333"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32"/>
      <w:bookmarkEnd w:id="333"/>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4" w:name="_Toc46067088"/>
      <w:bookmarkStart w:id="335" w:name="_Toc46217147"/>
      <w:r w:rsidRPr="00CC5315">
        <w:rPr>
          <w:lang w:val="en-GB"/>
        </w:rPr>
        <w:t>Test Report</w:t>
      </w:r>
      <w:bookmarkEnd w:id="334"/>
      <w:bookmarkEnd w:id="335"/>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6" w:name="_Ref45968239"/>
      <w:bookmarkStart w:id="337" w:name="_Toc46067089"/>
      <w:bookmarkStart w:id="338" w:name="_Ref36378169"/>
      <w:bookmarkStart w:id="339" w:name="_Ref36378179"/>
      <w:bookmarkStart w:id="340" w:name="_Ref36378184"/>
      <w:bookmarkStart w:id="341" w:name="_Ref36378212"/>
      <w:bookmarkStart w:id="342"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6"/>
      <w:bookmarkEnd w:id="337"/>
      <w:bookmarkEnd w:id="342"/>
      <w:r w:rsidR="00B13855" w:rsidRPr="00CC5315">
        <w:rPr>
          <w:lang w:val="en-GB"/>
        </w:rPr>
        <w:t xml:space="preserve"> </w:t>
      </w:r>
      <w:bookmarkEnd w:id="338"/>
      <w:bookmarkEnd w:id="339"/>
      <w:bookmarkEnd w:id="340"/>
      <w:bookmarkEnd w:id="341"/>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3" w:name="_Toc46067090"/>
      <w:bookmarkStart w:id="344"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43"/>
      <w:bookmarkEnd w:id="344"/>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45" w:name="_Ref45980888"/>
      <w:bookmarkStart w:id="346" w:name="_Toc46067168"/>
      <w:bookmarkStart w:id="347"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45"/>
      <w:r w:rsidRPr="00FE28CA">
        <w:rPr>
          <w:lang w:val="en-GB"/>
        </w:rPr>
        <w:t>: Adaptations in the specification brief due to the addition of a new requirement</w:t>
      </w:r>
      <w:bookmarkEnd w:id="346"/>
      <w:bookmarkEnd w:id="347"/>
    </w:p>
    <w:p w14:paraId="46001BA7" w14:textId="42610CFA" w:rsidR="000074C5" w:rsidRPr="00CC5315" w:rsidRDefault="00223B2E" w:rsidP="00093345">
      <w:pPr>
        <w:pStyle w:val="Heading3"/>
        <w:rPr>
          <w:lang w:val="en-GB"/>
        </w:rPr>
      </w:pPr>
      <w:bookmarkStart w:id="348" w:name="_Toc46067091"/>
      <w:bookmarkStart w:id="349"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8"/>
      <w:bookmarkEnd w:id="349"/>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50" w:name="_Toc46067092"/>
      <w:bookmarkStart w:id="351" w:name="_Toc46217151"/>
      <w:r w:rsidRPr="00CC5315">
        <w:rPr>
          <w:lang w:val="en-GB"/>
        </w:rPr>
        <w:t xml:space="preserve">OQ </w:t>
      </w:r>
      <w:r w:rsidR="00177AB8" w:rsidRPr="00CC5315">
        <w:rPr>
          <w:lang w:val="en-GB"/>
        </w:rPr>
        <w:t>Execution</w:t>
      </w:r>
      <w:bookmarkEnd w:id="350"/>
      <w:bookmarkEnd w:id="351"/>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2" w:name="_Ref45967849"/>
      <w:bookmarkStart w:id="353" w:name="_Toc46067093"/>
      <w:bookmarkStart w:id="354" w:name="_Toc46217152"/>
      <w:r w:rsidRPr="00CC5315">
        <w:rPr>
          <w:lang w:val="en-GB"/>
        </w:rPr>
        <w:lastRenderedPageBreak/>
        <w:t>Prototype Audit</w:t>
      </w:r>
      <w:bookmarkEnd w:id="352"/>
      <w:bookmarkEnd w:id="353"/>
      <w:bookmarkEnd w:id="354"/>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5" w:name="_Toc46067094"/>
      <w:bookmarkStart w:id="356" w:name="_Toc46217153"/>
      <w:r w:rsidRPr="00CC5315">
        <w:rPr>
          <w:lang w:val="en-GB"/>
        </w:rPr>
        <w:t>Results of the Audit</w:t>
      </w:r>
      <w:bookmarkEnd w:id="355"/>
      <w:bookmarkEnd w:id="356"/>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7" w:name="_Toc46067095"/>
      <w:bookmarkStart w:id="358"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7"/>
      <w:bookmarkEnd w:id="358"/>
      <w:proofErr w:type="spellEnd"/>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9" w:name="_Toc46067096"/>
      <w:bookmarkStart w:id="360" w:name="_Toc46217155"/>
      <w:r w:rsidRPr="00CC5315">
        <w:rPr>
          <w:lang w:val="en-GB"/>
        </w:rPr>
        <w:lastRenderedPageBreak/>
        <w:t xml:space="preserve">Learnings &amp; </w:t>
      </w:r>
      <w:r w:rsidR="0006627F" w:rsidRPr="00CC5315">
        <w:rPr>
          <w:lang w:val="en-GB"/>
        </w:rPr>
        <w:t>Discussion</w:t>
      </w:r>
      <w:bookmarkEnd w:id="359"/>
      <w:bookmarkEnd w:id="360"/>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61" w:name="_Toc46067097"/>
      <w:bookmarkStart w:id="362" w:name="_Toc46217156"/>
      <w:r w:rsidRPr="00CC5315">
        <w:rPr>
          <w:lang w:val="en-GB"/>
        </w:rPr>
        <w:lastRenderedPageBreak/>
        <w:t>Outlook</w:t>
      </w:r>
      <w:bookmarkEnd w:id="361"/>
      <w:bookmarkEnd w:id="362"/>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3" w:name="_Toc46067098"/>
      <w:bookmarkStart w:id="364" w:name="_Toc46217157"/>
      <w:r w:rsidRPr="00FE28CA">
        <w:rPr>
          <w:lang w:val="en-GB"/>
        </w:rPr>
        <w:t xml:space="preserve">Added Value: </w:t>
      </w:r>
      <w:r w:rsidR="00A92DF3" w:rsidRPr="00FE28CA">
        <w:rPr>
          <w:lang w:val="en-GB"/>
        </w:rPr>
        <w:t>OQs on several Web Browsers</w:t>
      </w:r>
      <w:bookmarkEnd w:id="363"/>
      <w:bookmarkEnd w:id="364"/>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365" w:name="_Ref45961148"/>
      <w:bookmarkStart w:id="366" w:name="_Toc46067169"/>
      <w:bookmarkStart w:id="367"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365"/>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6"/>
      <w:r w:rsidR="001F0AF8" w:rsidRPr="00FE28CA">
        <w:rPr>
          <w:lang w:val="en-GB"/>
        </w:rPr>
        <w:t>Chrome.</w:t>
      </w:r>
      <w:bookmarkEnd w:id="367"/>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8" w:name="_Toc46067099"/>
      <w:bookmarkStart w:id="369" w:name="_Toc46217158"/>
      <w:r>
        <w:t xml:space="preserve">Further Topics </w:t>
      </w:r>
      <w:proofErr w:type="spellStart"/>
      <w:r w:rsidR="00B10213">
        <w:t>to</w:t>
      </w:r>
      <w:proofErr w:type="spellEnd"/>
      <w:r w:rsidR="00B10213">
        <w:t xml:space="preserve"> </w:t>
      </w:r>
      <w:proofErr w:type="spellStart"/>
      <w:r w:rsidR="00B10213">
        <w:t>Address</w:t>
      </w:r>
      <w:bookmarkEnd w:id="368"/>
      <w:bookmarkEnd w:id="369"/>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70" w:name="_Toc46067100"/>
      <w:bookmarkStart w:id="371" w:name="_Toc46217159"/>
      <w:commentRangeStart w:id="372"/>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70"/>
      <w:commentRangeEnd w:id="372"/>
      <w:r w:rsidR="00A172DA">
        <w:rPr>
          <w:rStyle w:val="CommentReference"/>
          <w:b w:val="0"/>
          <w:kern w:val="0"/>
          <w:lang w:eastAsia="en-US"/>
        </w:rPr>
        <w:commentReference w:id="372"/>
      </w:r>
      <w:bookmarkEnd w:id="371"/>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3" w:name="_Toc46067101"/>
      <w:bookmarkStart w:id="374" w:name="_Toc46217160"/>
      <w:r w:rsidRPr="00FE28CA">
        <w:rPr>
          <w:lang w:val="en-GB"/>
        </w:rPr>
        <w:t>Automated OQ Testing and Artificial Intelligence</w:t>
      </w:r>
      <w:bookmarkEnd w:id="373"/>
      <w:bookmarkEnd w:id="374"/>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5" w:name="_Toc46067102"/>
      <w:bookmarkStart w:id="376"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5"/>
      <w:bookmarkEnd w:id="376"/>
    </w:p>
    <w:p w14:paraId="79A52410" w14:textId="1ABD9622" w:rsidR="00007858" w:rsidRPr="00FE28CA"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7" w:name="_Toc46067103"/>
      <w:bookmarkStart w:id="378"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7"/>
      <w:bookmarkEnd w:id="378"/>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9" w:name="_Toc46067104"/>
      <w:bookmarkStart w:id="380" w:name="_Toc46217163"/>
      <w:r w:rsidRPr="00CC5315">
        <w:rPr>
          <w:lang w:val="en-GB"/>
        </w:rPr>
        <w:lastRenderedPageBreak/>
        <w:t>Formatting</w:t>
      </w:r>
      <w:bookmarkEnd w:id="379"/>
      <w:bookmarkEnd w:id="380"/>
    </w:p>
    <w:p w14:paraId="66761DE6" w14:textId="77777777" w:rsidR="00417554" w:rsidRPr="00CC5315" w:rsidRDefault="00637567" w:rsidP="00881611">
      <w:pPr>
        <w:pStyle w:val="Heading2"/>
        <w:rPr>
          <w:lang w:val="en-GB"/>
        </w:rPr>
      </w:pPr>
      <w:bookmarkStart w:id="381" w:name="_Toc46067105"/>
      <w:bookmarkStart w:id="382" w:name="_Toc46217164"/>
      <w:r w:rsidRPr="00CC5315">
        <w:rPr>
          <w:lang w:val="en-GB"/>
        </w:rPr>
        <w:t>Quotes</w:t>
      </w:r>
      <w:bookmarkEnd w:id="381"/>
      <w:bookmarkEnd w:id="382"/>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3" w:name="_Toc46067106"/>
      <w:bookmarkStart w:id="384" w:name="_Toc46217165"/>
      <w:r w:rsidRPr="00CC5315">
        <w:rPr>
          <w:lang w:val="en-GB"/>
        </w:rPr>
        <w:t>Enumerations</w:t>
      </w:r>
      <w:bookmarkEnd w:id="383"/>
      <w:bookmarkEnd w:id="384"/>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5" w:name="_Toc46067107"/>
      <w:bookmarkStart w:id="386" w:name="_Toc46217166"/>
      <w:r w:rsidRPr="00CC5315">
        <w:rPr>
          <w:lang w:val="en-GB"/>
        </w:rPr>
        <w:t>Footnotes</w:t>
      </w:r>
      <w:bookmarkEnd w:id="385"/>
      <w:bookmarkEnd w:id="386"/>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7" w:name="_Ref416163996"/>
      <w:bookmarkStart w:id="388" w:name="_Toc46067108"/>
      <w:bookmarkStart w:id="389" w:name="_Toc46217167"/>
      <w:r w:rsidRPr="00CC5315">
        <w:rPr>
          <w:lang w:val="en-GB"/>
        </w:rPr>
        <w:t>Figures</w:t>
      </w:r>
      <w:bookmarkEnd w:id="387"/>
      <w:bookmarkEnd w:id="388"/>
      <w:bookmarkEnd w:id="389"/>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90" w:name="_Ref173053924"/>
    </w:p>
    <w:p w14:paraId="57689A9B" w14:textId="77777777" w:rsidR="004C3879" w:rsidRPr="00CC5315" w:rsidRDefault="003671CC" w:rsidP="004C3879">
      <w:pPr>
        <w:pStyle w:val="Heading2"/>
        <w:rPr>
          <w:lang w:val="en-GB"/>
        </w:rPr>
      </w:pPr>
      <w:bookmarkStart w:id="391" w:name="_Ref416164013"/>
      <w:bookmarkStart w:id="392" w:name="_Toc46067109"/>
      <w:bookmarkStart w:id="393" w:name="_Toc46217168"/>
      <w:bookmarkEnd w:id="390"/>
      <w:r w:rsidRPr="00CC5315">
        <w:rPr>
          <w:lang w:val="en-GB"/>
        </w:rPr>
        <w:t>Tables</w:t>
      </w:r>
      <w:bookmarkEnd w:id="391"/>
      <w:bookmarkEnd w:id="392"/>
      <w:bookmarkEnd w:id="393"/>
    </w:p>
    <w:p w14:paraId="63002085" w14:textId="77777777" w:rsidR="00D415B9" w:rsidRPr="00CC5315" w:rsidRDefault="003671CC" w:rsidP="00A809E3">
      <w:pPr>
        <w:pStyle w:val="Heading3"/>
        <w:rPr>
          <w:lang w:val="en-GB"/>
        </w:rPr>
      </w:pPr>
      <w:bookmarkStart w:id="394" w:name="_Toc46067110"/>
      <w:bookmarkStart w:id="395" w:name="_Toc46217169"/>
      <w:r w:rsidRPr="00CC5315">
        <w:rPr>
          <w:lang w:val="en-GB"/>
        </w:rPr>
        <w:t>Tables</w:t>
      </w:r>
      <w:r w:rsidR="00D415B9" w:rsidRPr="00CC5315">
        <w:rPr>
          <w:lang w:val="en-GB"/>
        </w:rPr>
        <w:t xml:space="preserve"> as </w:t>
      </w:r>
      <w:r w:rsidR="00715C55" w:rsidRPr="00CC5315">
        <w:rPr>
          <w:lang w:val="en-GB"/>
        </w:rPr>
        <w:t>illustration</w:t>
      </w:r>
      <w:bookmarkEnd w:id="394"/>
      <w:bookmarkEnd w:id="395"/>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6" w:name="_Ref172010041"/>
      <w:bookmarkStart w:id="397" w:name="_Toc190598873"/>
      <w:bookmarkStart w:id="398"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6"/>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7"/>
      <w:r w:rsidR="002D0915" w:rsidRPr="00CC5315">
        <w:rPr>
          <w:lang w:val="en-GB"/>
        </w:rPr>
        <w:t>illustration</w:t>
      </w:r>
      <w:bookmarkEnd w:id="398"/>
    </w:p>
    <w:p w14:paraId="1218B87A" w14:textId="77777777" w:rsidR="00D415B9" w:rsidRPr="00CC5315" w:rsidRDefault="00E648B5" w:rsidP="00A809E3">
      <w:pPr>
        <w:pStyle w:val="Heading3"/>
        <w:rPr>
          <w:lang w:val="en-GB"/>
        </w:rPr>
      </w:pPr>
      <w:bookmarkStart w:id="399" w:name="_Toc46067111"/>
      <w:bookmarkStart w:id="400" w:name="_Toc46217170"/>
      <w:r w:rsidRPr="00CC5315">
        <w:rPr>
          <w:lang w:val="en-GB"/>
        </w:rPr>
        <w:t>Word tables</w:t>
      </w:r>
      <w:bookmarkEnd w:id="399"/>
      <w:bookmarkEnd w:id="400"/>
    </w:p>
    <w:p w14:paraId="5969ED32" w14:textId="77777777" w:rsidR="00DF6CF4" w:rsidRPr="00CC5315" w:rsidRDefault="008762E1" w:rsidP="00617B95">
      <w:pPr>
        <w:rPr>
          <w:lang w:val="en-GB"/>
        </w:rPr>
      </w:pPr>
      <w:bookmarkStart w:id="401"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02" w:name="_Ref172010521"/>
      <w:bookmarkStart w:id="403" w:name="_Toc190598872"/>
      <w:bookmarkStart w:id="404"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2"/>
      <w:r w:rsidRPr="00CC5315">
        <w:rPr>
          <w:lang w:val="en-GB"/>
        </w:rPr>
        <w:t xml:space="preserve">: </w:t>
      </w:r>
      <w:r w:rsidR="000B2F80" w:rsidRPr="00CC5315">
        <w:rPr>
          <w:lang w:val="en-GB"/>
        </w:rPr>
        <w:t>Example for a table created by Word</w:t>
      </w:r>
      <w:bookmarkEnd w:id="403"/>
      <w:bookmarkEnd w:id="404"/>
    </w:p>
    <w:p w14:paraId="16F32B49" w14:textId="77777777" w:rsidR="005532D6" w:rsidRPr="00CC5315" w:rsidRDefault="000B2F80" w:rsidP="00385FBB">
      <w:pPr>
        <w:pStyle w:val="Heading2"/>
        <w:rPr>
          <w:lang w:val="en-GB"/>
        </w:rPr>
      </w:pPr>
      <w:bookmarkStart w:id="405" w:name="_Toc46067112"/>
      <w:bookmarkStart w:id="406" w:name="_Toc46217171"/>
      <w:r w:rsidRPr="00CC5315">
        <w:rPr>
          <w:lang w:val="en-GB"/>
        </w:rPr>
        <w:t>Changing the font</w:t>
      </w:r>
      <w:bookmarkEnd w:id="405"/>
      <w:bookmarkEnd w:id="406"/>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7" w:name="_Toc46067113"/>
      <w:bookmarkStart w:id="408" w:name="_Toc51063184"/>
      <w:bookmarkStart w:id="409" w:name="_Toc10599446"/>
      <w:bookmarkStart w:id="410" w:name="_Toc46217172"/>
      <w:r w:rsidRPr="00CC5315">
        <w:rPr>
          <w:lang w:val="en-GB"/>
        </w:rPr>
        <w:lastRenderedPageBreak/>
        <w:t>R</w:t>
      </w:r>
      <w:r w:rsidR="00F96196" w:rsidRPr="00CC5315">
        <w:rPr>
          <w:lang w:val="en-GB"/>
        </w:rPr>
        <w:t>ef</w:t>
      </w:r>
      <w:r w:rsidRPr="00CC5315">
        <w:rPr>
          <w:lang w:val="en-GB"/>
        </w:rPr>
        <w:t>erences</w:t>
      </w:r>
      <w:bookmarkEnd w:id="407"/>
      <w:bookmarkEnd w:id="410"/>
    </w:p>
    <w:p w14:paraId="2759AAE4" w14:textId="77777777" w:rsidR="00524B65" w:rsidRPr="00CC5315" w:rsidRDefault="00524B65" w:rsidP="00376952">
      <w:pPr>
        <w:pStyle w:val="Literatureentry"/>
        <w:rPr>
          <w:lang w:val="en-GB"/>
        </w:rPr>
      </w:pPr>
      <w:bookmarkStart w:id="411" w:name="Abbildungsverzeichnis"/>
      <w:bookmarkStart w:id="412" w:name="_Toc59933380"/>
      <w:bookmarkEnd w:id="408"/>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3" w:name="_Toc46067114"/>
      <w:bookmarkStart w:id="414" w:name="_Toc46217173"/>
      <w:bookmarkEnd w:id="411"/>
      <w:bookmarkEnd w:id="412"/>
      <w:r w:rsidRPr="00CC5315">
        <w:rPr>
          <w:lang w:val="en-GB"/>
        </w:rPr>
        <w:lastRenderedPageBreak/>
        <w:t xml:space="preserve">List of </w:t>
      </w:r>
      <w:r w:rsidR="00F57DC7" w:rsidRPr="00CC5315">
        <w:rPr>
          <w:lang w:val="en-GB"/>
        </w:rPr>
        <w:t>F</w:t>
      </w:r>
      <w:r w:rsidRPr="00CC5315">
        <w:rPr>
          <w:lang w:val="en-GB"/>
        </w:rPr>
        <w:t>igures</w:t>
      </w:r>
      <w:bookmarkEnd w:id="413"/>
      <w:bookmarkEnd w:id="414"/>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5" w:name="_Toc46067115"/>
      <w:bookmarkStart w:id="416" w:name="_Toc46217174"/>
      <w:r w:rsidRPr="00CC5315">
        <w:rPr>
          <w:lang w:val="en-GB"/>
        </w:rPr>
        <w:lastRenderedPageBreak/>
        <w:t>List of Tables</w:t>
      </w:r>
      <w:bookmarkEnd w:id="415"/>
      <w:bookmarkEnd w:id="416"/>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7" w:name="_Toc46067116"/>
      <w:bookmarkStart w:id="418" w:name="_Toc46217175"/>
      <w:r w:rsidRPr="00CC5315">
        <w:rPr>
          <w:lang w:val="en-GB"/>
        </w:rPr>
        <w:lastRenderedPageBreak/>
        <w:t xml:space="preserve">List of </w:t>
      </w:r>
      <w:r w:rsidRPr="00CC5315">
        <w:rPr>
          <w:rStyle w:val="hps"/>
          <w:lang w:val="en-GB"/>
        </w:rPr>
        <w:t>Abbreviations</w:t>
      </w:r>
      <w:bookmarkEnd w:id="417"/>
      <w:bookmarkEnd w:id="418"/>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204DB5A7" w14:textId="7F9E0B8D" w:rsidR="00F854C8" w:rsidRDefault="00F854C8" w:rsidP="00D07B47">
      <w:pPr>
        <w:rPr>
          <w:lang w:val="en-GB"/>
        </w:rPr>
      </w:pPr>
    </w:p>
    <w:p w14:paraId="11D518AE" w14:textId="2C6B7BD7"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x: </w:t>
      </w:r>
      <w:r w:rsidR="00714054">
        <w:rPr>
          <w:lang w:val="en-CH"/>
        </w:rPr>
        <w:t>Version control</w:t>
      </w:r>
      <w:r w:rsidR="001F7AD8">
        <w:rPr>
          <w:lang w:val="en-CH"/>
        </w:rPr>
        <w:t xml:space="preserve"> files JBA</w:t>
      </w:r>
      <w:r w:rsidR="00714054">
        <w:rPr>
          <w:lang w:val="en-CH"/>
        </w:rPr>
        <w:t xml:space="preserve"> (POM with Reference to </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&lt;?xml version="1.0" encoding="UTF-8"?&gt;</w:t>
      </w:r>
    </w:p>
    <w:p w14:paraId="55479F0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&lt;project </w:t>
      </w:r>
      <w:proofErr w:type="spellStart"/>
      <w:r w:rsidRPr="00026875">
        <w:rPr>
          <w:rFonts w:ascii="Courier New" w:hAnsi="Courier New" w:cs="Courier New"/>
          <w:lang w:val="en-CH"/>
        </w:rPr>
        <w:t>xmlns</w:t>
      </w:r>
      <w:proofErr w:type="spellEnd"/>
      <w:r w:rsidRPr="00026875">
        <w:rPr>
          <w:rFonts w:ascii="Courier New" w:hAnsi="Courier New" w:cs="Courier New"/>
          <w:lang w:val="en-CH"/>
        </w:rPr>
        <w:t>="http://maven.apache.org/POM/4.0.0"</w:t>
      </w:r>
    </w:p>
    <w:p w14:paraId="37AC1F2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xmlns:xsi</w:t>
      </w:r>
      <w:proofErr w:type="spellEnd"/>
      <w:r w:rsidRPr="00026875">
        <w:rPr>
          <w:rFonts w:ascii="Courier New" w:hAnsi="Courier New" w:cs="Courier New"/>
          <w:lang w:val="en-CH"/>
        </w:rPr>
        <w:t>="http://www.w3.org/2001/XMLSchema-instance"</w:t>
      </w:r>
    </w:p>
    <w:p w14:paraId="613374E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xsi:schemaLocation</w:t>
      </w:r>
      <w:proofErr w:type="spellEnd"/>
      <w:r w:rsidRPr="00026875">
        <w:rPr>
          <w:rFonts w:ascii="Courier New" w:hAnsi="Courier New" w:cs="Courier New"/>
          <w:lang w:val="en-CH"/>
        </w:rPr>
        <w:t>="http://maven.apache.org/POM/4.0.0 http://maven.apache.org/xsd/maven-4.0.0.xsd"&gt;</w:t>
      </w:r>
    </w:p>
    <w:p w14:paraId="0E17BC8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&gt;4.0.0&lt;/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w:t>
      </w:r>
    </w:p>
    <w:p w14:paraId="3FA91469" w14:textId="77777777" w:rsidR="00026875" w:rsidRPr="00026875" w:rsidRDefault="00026875" w:rsidP="00026875">
      <w:pPr>
        <w:spacing w:after="0" w:line="240" w:lineRule="auto"/>
        <w:jc w:val="left"/>
        <w:rPr>
          <w:rFonts w:ascii="Courier New" w:hAnsi="Courier New" w:cs="Courier New"/>
          <w:lang w:val="en-CH"/>
        </w:rPr>
      </w:pPr>
    </w:p>
    <w:p w14:paraId="5480D9E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com.github.sableu</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E348A5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&gt;bdd4oq-jba&lt;/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70AC55D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&lt;packaging&gt;pom&lt;/packaging&gt;</w:t>
      </w:r>
    </w:p>
    <w:p w14:paraId="1E660D5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&lt;version&gt;1.0-SNAPSHOT&lt;/version&gt;</w:t>
      </w:r>
    </w:p>
    <w:p w14:paraId="4C19D22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&lt;modules&gt;</w:t>
      </w:r>
    </w:p>
    <w:p w14:paraId="159F704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&lt;module&gt;backend&lt;/module&gt;</w:t>
      </w:r>
    </w:p>
    <w:p w14:paraId="20A2BB9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&lt;module&gt;frontend&lt;/module&gt;</w:t>
      </w:r>
    </w:p>
    <w:p w14:paraId="1E03765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&lt;/modules&gt;</w:t>
      </w:r>
    </w:p>
    <w:p w14:paraId="14357C20" w14:textId="05E06D7C" w:rsidR="00714054" w:rsidRPr="00714054"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&lt;?xml version="1.0" encoding="UTF-8"?&gt;</w:t>
      </w:r>
    </w:p>
    <w:p w14:paraId="0D41465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&lt;project </w:t>
      </w:r>
      <w:proofErr w:type="spellStart"/>
      <w:r w:rsidRPr="00026875">
        <w:rPr>
          <w:rFonts w:ascii="Courier New" w:hAnsi="Courier New" w:cs="Courier New"/>
          <w:lang w:val="en-CH"/>
        </w:rPr>
        <w:t>xmlns</w:t>
      </w:r>
      <w:proofErr w:type="spellEnd"/>
      <w:r w:rsidRPr="00026875">
        <w:rPr>
          <w:rFonts w:ascii="Courier New" w:hAnsi="Courier New" w:cs="Courier New"/>
          <w:lang w:val="en-CH"/>
        </w:rPr>
        <w:t>="http://maven.apache.org/POM/4.0.0"</w:t>
      </w:r>
    </w:p>
    <w:p w14:paraId="1C3348E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xmlns:xsi</w:t>
      </w:r>
      <w:proofErr w:type="spellEnd"/>
      <w:r w:rsidRPr="00026875">
        <w:rPr>
          <w:rFonts w:ascii="Courier New" w:hAnsi="Courier New" w:cs="Courier New"/>
          <w:lang w:val="en-CH"/>
        </w:rPr>
        <w:t>="http://www.w3.org/2001/XMLSchema-instance"</w:t>
      </w:r>
    </w:p>
    <w:p w14:paraId="767F7CB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xsi:schemaLocation</w:t>
      </w:r>
      <w:proofErr w:type="spellEnd"/>
      <w:r w:rsidRPr="00026875">
        <w:rPr>
          <w:rFonts w:ascii="Courier New" w:hAnsi="Courier New" w:cs="Courier New"/>
          <w:lang w:val="en-CH"/>
        </w:rPr>
        <w:t>="http://maven.apache.org/POM/4.0.0 http://maven.apache.org/xsd/maven-4.0.0.xsd"&gt;</w:t>
      </w:r>
    </w:p>
    <w:p w14:paraId="13E11D7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3E33A7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&gt;bdd4oq-jba&lt;/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5E9AD69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com.github.sableu</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752710A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&lt;version&gt;1.0-SNAPSHOT&lt;/version&gt;</w:t>
      </w:r>
    </w:p>
    <w:p w14:paraId="76B7DB6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06689905" w14:textId="77777777" w:rsidR="00026875" w:rsidRPr="00026875" w:rsidRDefault="00026875" w:rsidP="00026875">
      <w:pPr>
        <w:spacing w:after="0" w:line="240" w:lineRule="auto"/>
        <w:jc w:val="left"/>
        <w:rPr>
          <w:rFonts w:ascii="Courier New" w:hAnsi="Courier New" w:cs="Courier New"/>
          <w:lang w:val="en-CH"/>
        </w:rPr>
      </w:pPr>
    </w:p>
    <w:p w14:paraId="75C31AD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&gt;4.0.0&lt;/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w:t>
      </w:r>
    </w:p>
    <w:p w14:paraId="58EAD6D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&gt;frontend&lt;/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44103C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&lt;packaging&gt;pom&lt;/packaging&gt;</w:t>
      </w:r>
    </w:p>
    <w:p w14:paraId="0D3B6F19" w14:textId="77777777" w:rsidR="00026875" w:rsidRPr="00026875" w:rsidRDefault="00026875" w:rsidP="00026875">
      <w:pPr>
        <w:spacing w:after="0" w:line="240" w:lineRule="auto"/>
        <w:jc w:val="left"/>
        <w:rPr>
          <w:rFonts w:ascii="Courier New" w:hAnsi="Courier New" w:cs="Courier New"/>
          <w:lang w:val="en-CH"/>
        </w:rPr>
      </w:pPr>
    </w:p>
    <w:p w14:paraId="3C21B83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74A527A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&lt;project.build.sourceEncoding&gt;UTF-8&lt;/project.build.sourceEncoding&gt;</w:t>
      </w:r>
    </w:p>
    <w:p w14:paraId="7EEE9C9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&lt;project.reporting.outputEncoding&gt;UTF-8&lt;/project.reporting.outputEncoding&gt;</w:t>
      </w:r>
    </w:p>
    <w:p w14:paraId="22FB0B6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&lt;frontend-maven-plugin.version&gt;1.9.1&lt;/frontend-maven-plugin.version&gt;</w:t>
      </w:r>
    </w:p>
    <w:p w14:paraId="13F041B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0315A2CF" w14:textId="77777777" w:rsidR="00026875" w:rsidRPr="00026875" w:rsidRDefault="00026875" w:rsidP="00026875">
      <w:pPr>
        <w:spacing w:after="0" w:line="240" w:lineRule="auto"/>
        <w:jc w:val="left"/>
        <w:rPr>
          <w:rFonts w:ascii="Courier New" w:hAnsi="Courier New" w:cs="Courier New"/>
          <w:lang w:val="en-CH"/>
        </w:rPr>
      </w:pPr>
    </w:p>
    <w:p w14:paraId="7013A1C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3C336E6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1C1F14B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6F69E21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com.github.eirslett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4C13FFC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&gt;frontend-maven-plugin&lt;/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364914C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&lt;version&gt;${frontend-maven-</w:t>
      </w:r>
      <w:proofErr w:type="spellStart"/>
      <w:r w:rsidRPr="00026875">
        <w:rPr>
          <w:rFonts w:ascii="Courier New" w:hAnsi="Courier New" w:cs="Courier New"/>
          <w:lang w:val="en-CH"/>
        </w:rPr>
        <w:t>plugin.version</w:t>
      </w:r>
      <w:proofErr w:type="spellEnd"/>
      <w:r w:rsidRPr="00026875">
        <w:rPr>
          <w:rFonts w:ascii="Courier New" w:hAnsi="Courier New" w:cs="Courier New"/>
          <w:lang w:val="en-CH"/>
        </w:rPr>
        <w:t>}&lt;/version&gt;</w:t>
      </w:r>
    </w:p>
    <w:p w14:paraId="2CAF87D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64FBF42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Install our node and </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version to run </w:t>
      </w:r>
      <w:proofErr w:type="spellStart"/>
      <w:r w:rsidRPr="00026875">
        <w:rPr>
          <w:rFonts w:ascii="Courier New" w:hAnsi="Courier New" w:cs="Courier New"/>
          <w:lang w:val="en-CH"/>
        </w:rPr>
        <w:t>npm</w:t>
      </w:r>
      <w:proofErr w:type="spellEnd"/>
      <w:r w:rsidRPr="00026875">
        <w:rPr>
          <w:rFonts w:ascii="Courier New" w:hAnsi="Courier New" w:cs="Courier New"/>
          <w:lang w:val="en-CH"/>
        </w:rPr>
        <w:t>/node scripts--&gt;</w:t>
      </w:r>
    </w:p>
    <w:p w14:paraId="30D1CE2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BDEE6D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&lt;id&gt;install node and </w:t>
      </w:r>
      <w:proofErr w:type="spellStart"/>
      <w:r w:rsidRPr="00026875">
        <w:rPr>
          <w:rFonts w:ascii="Courier New" w:hAnsi="Courier New" w:cs="Courier New"/>
          <w:lang w:val="en-CH"/>
        </w:rPr>
        <w:t>npm</w:t>
      </w:r>
      <w:proofErr w:type="spellEnd"/>
      <w:r w:rsidRPr="00026875">
        <w:rPr>
          <w:rFonts w:ascii="Courier New" w:hAnsi="Courier New" w:cs="Courier New"/>
          <w:lang w:val="en-CH"/>
        </w:rPr>
        <w:t>&lt;/id&gt;</w:t>
      </w:r>
    </w:p>
    <w:p w14:paraId="314BA2A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3DAC7A0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&lt;goal&gt;install-node-and-</w:t>
      </w:r>
      <w:proofErr w:type="spellStart"/>
      <w:r w:rsidRPr="00026875">
        <w:rPr>
          <w:rFonts w:ascii="Courier New" w:hAnsi="Courier New" w:cs="Courier New"/>
          <w:lang w:val="en-CH"/>
        </w:rPr>
        <w:t>npm</w:t>
      </w:r>
      <w:proofErr w:type="spellEnd"/>
      <w:r w:rsidRPr="00026875">
        <w:rPr>
          <w:rFonts w:ascii="Courier New" w:hAnsi="Courier New" w:cs="Courier New"/>
          <w:lang w:val="en-CH"/>
        </w:rPr>
        <w:t>&lt;/goal&gt;</w:t>
      </w:r>
    </w:p>
    <w:p w14:paraId="1CD2145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4263377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7354366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nodeVersion</w:t>
      </w:r>
      <w:proofErr w:type="spellEnd"/>
      <w:r w:rsidRPr="00026875">
        <w:rPr>
          <w:rFonts w:ascii="Courier New" w:hAnsi="Courier New" w:cs="Courier New"/>
          <w:lang w:val="en-CH"/>
        </w:rPr>
        <w:t>&gt;v12.12.0&lt;/</w:t>
      </w:r>
      <w:proofErr w:type="spellStart"/>
      <w:r w:rsidRPr="00026875">
        <w:rPr>
          <w:rFonts w:ascii="Courier New" w:hAnsi="Courier New" w:cs="Courier New"/>
          <w:lang w:val="en-CH"/>
        </w:rPr>
        <w:t>nodeVersion</w:t>
      </w:r>
      <w:proofErr w:type="spellEnd"/>
      <w:r w:rsidRPr="00026875">
        <w:rPr>
          <w:rFonts w:ascii="Courier New" w:hAnsi="Courier New" w:cs="Courier New"/>
          <w:lang w:val="en-CH"/>
        </w:rPr>
        <w:t>&gt;</w:t>
      </w:r>
    </w:p>
    <w:p w14:paraId="00B833F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35AF1C4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19DD499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Install all project dependencies --&gt;</w:t>
      </w:r>
    </w:p>
    <w:p w14:paraId="595D94E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6253FD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install&lt;/id&gt;</w:t>
      </w:r>
    </w:p>
    <w:p w14:paraId="0E0F45F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7AFB0DC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w:t>
      </w:r>
      <w:proofErr w:type="spellStart"/>
      <w:r w:rsidRPr="00026875">
        <w:rPr>
          <w:rFonts w:ascii="Courier New" w:hAnsi="Courier New" w:cs="Courier New"/>
          <w:lang w:val="en-CH"/>
        </w:rPr>
        <w:t>npm</w:t>
      </w:r>
      <w:proofErr w:type="spellEnd"/>
      <w:r w:rsidRPr="00026875">
        <w:rPr>
          <w:rFonts w:ascii="Courier New" w:hAnsi="Courier New" w:cs="Courier New"/>
          <w:lang w:val="en-CH"/>
        </w:rPr>
        <w:t>&lt;/goal&gt;</w:t>
      </w:r>
    </w:p>
    <w:p w14:paraId="0C4CACB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7489BFA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optional: default phase is "generate-resources" --&gt;</w:t>
      </w:r>
    </w:p>
    <w:p w14:paraId="638AD3E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&lt;phase&gt;generate-resources&lt;/phase&gt;</w:t>
      </w:r>
    </w:p>
    <w:p w14:paraId="5FEFCAD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Optional configuration which provides for running any </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command --&gt;</w:t>
      </w:r>
    </w:p>
    <w:p w14:paraId="0D455AF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38C0A7A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&lt;arguments&gt;install&lt;/arguments&gt;</w:t>
      </w:r>
    </w:p>
    <w:p w14:paraId="51EC824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794F3BC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6FB62F6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Build and minify static files --&gt;</w:t>
      </w:r>
    </w:p>
    <w:p w14:paraId="3B44FC5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6091C74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run build&lt;/id&gt;</w:t>
      </w:r>
    </w:p>
    <w:p w14:paraId="5396228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41B6FF3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w:t>
      </w:r>
      <w:proofErr w:type="spellStart"/>
      <w:r w:rsidRPr="00026875">
        <w:rPr>
          <w:rFonts w:ascii="Courier New" w:hAnsi="Courier New" w:cs="Courier New"/>
          <w:lang w:val="en-CH"/>
        </w:rPr>
        <w:t>npm</w:t>
      </w:r>
      <w:proofErr w:type="spellEnd"/>
      <w:r w:rsidRPr="00026875">
        <w:rPr>
          <w:rFonts w:ascii="Courier New" w:hAnsi="Courier New" w:cs="Courier New"/>
          <w:lang w:val="en-CH"/>
        </w:rPr>
        <w:t>&lt;/goal&gt;</w:t>
      </w:r>
    </w:p>
    <w:p w14:paraId="246AA67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2A81253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377E27E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&lt;arguments&gt;run build&lt;/arguments&gt;</w:t>
      </w:r>
    </w:p>
    <w:p w14:paraId="7DCD3F6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460629A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578162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1AF78C8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25D6B1F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38754C6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4D0D1EA7" w14:textId="0701142A" w:rsidR="00714054" w:rsidRPr="00714054"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77777777" w:rsidR="00714054" w:rsidRDefault="00714054" w:rsidP="00F854C8">
      <w:pPr>
        <w:rPr>
          <w:lang w:val="en-CH"/>
        </w:rPr>
      </w:pPr>
    </w:p>
    <w:p w14:paraId="2CC58E30" w14:textId="42C6EC0E" w:rsidR="00714054" w:rsidRPr="00714054" w:rsidRDefault="00714054" w:rsidP="00F854C8">
      <w:pPr>
        <w:rPr>
          <w:b/>
          <w:bCs/>
          <w:lang w:val="en-CH"/>
        </w:rPr>
      </w:pPr>
      <w:r w:rsidRPr="00714054">
        <w:rPr>
          <w:b/>
          <w:bCs/>
          <w:lang w:val="en-CH"/>
        </w:rPr>
        <w:t xml:space="preserve">JBA </w:t>
      </w:r>
      <w:proofErr w:type="spellStart"/>
      <w:r w:rsidRPr="00714054">
        <w:rPr>
          <w:b/>
          <w:bCs/>
          <w:lang w:val="en-CH"/>
        </w:rPr>
        <w:t>Backen</w:t>
      </w:r>
      <w:proofErr w:type="spellEnd"/>
      <w:r w:rsidRPr="00714054">
        <w:rPr>
          <w:b/>
          <w:bCs/>
          <w:lang w:val="en-CH"/>
        </w:rPr>
        <w:t xml:space="preserve"> POM</w:t>
      </w:r>
    </w:p>
    <w:p w14:paraId="74F4709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&lt;?xml version="1.0" encoding="UTF-8"?&gt;</w:t>
      </w:r>
    </w:p>
    <w:p w14:paraId="609084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&lt;project </w:t>
      </w:r>
      <w:proofErr w:type="spellStart"/>
      <w:r w:rsidRPr="00026875">
        <w:rPr>
          <w:rFonts w:ascii="Courier New" w:hAnsi="Courier New" w:cs="Courier New"/>
          <w:lang w:val="en-CH"/>
        </w:rPr>
        <w:t>xmlns</w:t>
      </w:r>
      <w:proofErr w:type="spellEnd"/>
      <w:r w:rsidRPr="00026875">
        <w:rPr>
          <w:rFonts w:ascii="Courier New" w:hAnsi="Courier New" w:cs="Courier New"/>
          <w:lang w:val="en-CH"/>
        </w:rPr>
        <w:t>="http://maven.apache.org/POM/4.0.0"</w:t>
      </w:r>
    </w:p>
    <w:p w14:paraId="2325264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xmlns:xsi</w:t>
      </w:r>
      <w:proofErr w:type="spellEnd"/>
      <w:r w:rsidRPr="00026875">
        <w:rPr>
          <w:rFonts w:ascii="Courier New" w:hAnsi="Courier New" w:cs="Courier New"/>
          <w:lang w:val="en-CH"/>
        </w:rPr>
        <w:t>="http://www.w3.org/2001/XMLSchema-instance"</w:t>
      </w:r>
    </w:p>
    <w:p w14:paraId="63396A2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xsi:schemaLocation</w:t>
      </w:r>
      <w:proofErr w:type="spellEnd"/>
      <w:r w:rsidRPr="00026875">
        <w:rPr>
          <w:rFonts w:ascii="Courier New" w:hAnsi="Courier New" w:cs="Courier New"/>
          <w:lang w:val="en-CH"/>
        </w:rPr>
        <w:t>="http://maven.apache.org/POM/4.0.0 http://maven.apache.org/xsd/maven-4.0.0.xsd"&gt;</w:t>
      </w:r>
    </w:p>
    <w:p w14:paraId="2CAAFCA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36ABE81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&gt;bdd4oq-jba&lt;/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7BF293A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com.github.sableu</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2416CEA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&lt;version&gt;1.0-SNAPSHOT&lt;/version&gt;</w:t>
      </w:r>
    </w:p>
    <w:p w14:paraId="1A0288A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6E413A0B" w14:textId="77777777" w:rsidR="00026875" w:rsidRPr="00026875" w:rsidRDefault="00026875" w:rsidP="00026875">
      <w:pPr>
        <w:spacing w:after="0" w:line="240" w:lineRule="auto"/>
        <w:jc w:val="left"/>
        <w:rPr>
          <w:rFonts w:ascii="Courier New" w:hAnsi="Courier New" w:cs="Courier New"/>
          <w:lang w:val="en-CH"/>
        </w:rPr>
      </w:pPr>
    </w:p>
    <w:p w14:paraId="575CADD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&gt;4.0.0&lt;/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w:t>
      </w:r>
    </w:p>
    <w:p w14:paraId="1986A02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&gt;backend&lt;/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5CB99EE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&lt;packaging&gt;jar&lt;/packaging&gt;</w:t>
      </w:r>
    </w:p>
    <w:p w14:paraId="5810DA81" w14:textId="77777777" w:rsidR="00026875" w:rsidRPr="00026875" w:rsidRDefault="00026875" w:rsidP="00026875">
      <w:pPr>
        <w:spacing w:after="0" w:line="240" w:lineRule="auto"/>
        <w:jc w:val="left"/>
        <w:rPr>
          <w:rFonts w:ascii="Courier New" w:hAnsi="Courier New" w:cs="Courier New"/>
          <w:lang w:val="en-CH"/>
        </w:rPr>
      </w:pPr>
    </w:p>
    <w:p w14:paraId="199B6C9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7AA2B67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&lt;project.build.sourceEncoding&gt;UTF-8&lt;/project.build.sourceEncoding&gt;</w:t>
      </w:r>
    </w:p>
    <w:p w14:paraId="4F4022D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&lt;project.reporting.outputEncoding&gt;UTF-8&lt;/project.reporting.outputEncoding&gt;</w:t>
      </w:r>
    </w:p>
    <w:p w14:paraId="6A848F5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java.version</w:t>
      </w:r>
      <w:proofErr w:type="spellEnd"/>
      <w:r w:rsidRPr="00026875">
        <w:rPr>
          <w:rFonts w:ascii="Courier New" w:hAnsi="Courier New" w:cs="Courier New"/>
          <w:lang w:val="en-CH"/>
        </w:rPr>
        <w:t>&gt;1.8&lt;/</w:t>
      </w:r>
      <w:proofErr w:type="spellStart"/>
      <w:r w:rsidRPr="00026875">
        <w:rPr>
          <w:rFonts w:ascii="Courier New" w:hAnsi="Courier New" w:cs="Courier New"/>
          <w:lang w:val="en-CH"/>
        </w:rPr>
        <w:t>java.version</w:t>
      </w:r>
      <w:proofErr w:type="spellEnd"/>
      <w:r w:rsidRPr="00026875">
        <w:rPr>
          <w:rFonts w:ascii="Courier New" w:hAnsi="Courier New" w:cs="Courier New"/>
          <w:lang w:val="en-CH"/>
        </w:rPr>
        <w:t>&gt;</w:t>
      </w:r>
    </w:p>
    <w:p w14:paraId="7A7C715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&gt;2.2.7.RELEASE&lt;/spring-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&gt;</w:t>
      </w:r>
    </w:p>
    <w:p w14:paraId="131439C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&lt;h2.version&gt;1.4.200&lt;/h2.version&gt;</w:t>
      </w:r>
    </w:p>
    <w:p w14:paraId="09F9127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&lt;rest-</w:t>
      </w:r>
      <w:proofErr w:type="spellStart"/>
      <w:r w:rsidRPr="00026875">
        <w:rPr>
          <w:rFonts w:ascii="Courier New" w:hAnsi="Courier New" w:cs="Courier New"/>
          <w:lang w:val="en-CH"/>
        </w:rPr>
        <w:t>assured.version</w:t>
      </w:r>
      <w:proofErr w:type="spellEnd"/>
      <w:r w:rsidRPr="00026875">
        <w:rPr>
          <w:rFonts w:ascii="Courier New" w:hAnsi="Courier New" w:cs="Courier New"/>
          <w:lang w:val="en-CH"/>
        </w:rPr>
        <w:t>&gt;4.3.0&lt;/rest-</w:t>
      </w:r>
      <w:proofErr w:type="spellStart"/>
      <w:r w:rsidRPr="00026875">
        <w:rPr>
          <w:rFonts w:ascii="Courier New" w:hAnsi="Courier New" w:cs="Courier New"/>
          <w:lang w:val="en-CH"/>
        </w:rPr>
        <w:t>assured.version</w:t>
      </w:r>
      <w:proofErr w:type="spellEnd"/>
      <w:r w:rsidRPr="00026875">
        <w:rPr>
          <w:rFonts w:ascii="Courier New" w:hAnsi="Courier New" w:cs="Courier New"/>
          <w:lang w:val="en-CH"/>
        </w:rPr>
        <w:t>&gt;</w:t>
      </w:r>
    </w:p>
    <w:p w14:paraId="3345EED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maven.compiler.source</w:t>
      </w:r>
      <w:proofErr w:type="spellEnd"/>
      <w:r w:rsidRPr="00026875">
        <w:rPr>
          <w:rFonts w:ascii="Courier New" w:hAnsi="Courier New" w:cs="Courier New"/>
          <w:lang w:val="en-CH"/>
        </w:rPr>
        <w:t>&gt;1.8&lt;/</w:t>
      </w:r>
      <w:proofErr w:type="spellStart"/>
      <w:r w:rsidRPr="00026875">
        <w:rPr>
          <w:rFonts w:ascii="Courier New" w:hAnsi="Courier New" w:cs="Courier New"/>
          <w:lang w:val="en-CH"/>
        </w:rPr>
        <w:t>maven.compiler.source</w:t>
      </w:r>
      <w:proofErr w:type="spellEnd"/>
      <w:r w:rsidRPr="00026875">
        <w:rPr>
          <w:rFonts w:ascii="Courier New" w:hAnsi="Courier New" w:cs="Courier New"/>
          <w:lang w:val="en-CH"/>
        </w:rPr>
        <w:t>&gt;</w:t>
      </w:r>
    </w:p>
    <w:p w14:paraId="1CE7996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maven.compiler.target</w:t>
      </w:r>
      <w:proofErr w:type="spellEnd"/>
      <w:r w:rsidRPr="00026875">
        <w:rPr>
          <w:rFonts w:ascii="Courier New" w:hAnsi="Courier New" w:cs="Courier New"/>
          <w:lang w:val="en-CH"/>
        </w:rPr>
        <w:t>&gt;1.8&lt;/</w:t>
      </w:r>
      <w:proofErr w:type="spellStart"/>
      <w:r w:rsidRPr="00026875">
        <w:rPr>
          <w:rFonts w:ascii="Courier New" w:hAnsi="Courier New" w:cs="Courier New"/>
          <w:lang w:val="en-CH"/>
        </w:rPr>
        <w:t>maven.compiler.target</w:t>
      </w:r>
      <w:proofErr w:type="spellEnd"/>
      <w:r w:rsidRPr="00026875">
        <w:rPr>
          <w:rFonts w:ascii="Courier New" w:hAnsi="Courier New" w:cs="Courier New"/>
          <w:lang w:val="en-CH"/>
        </w:rPr>
        <w:t>&gt;</w:t>
      </w:r>
    </w:p>
    <w:p w14:paraId="7BF3BC5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&lt;maven-resources-plugin.version&gt;3.1.0&lt;/maven-resources-plugin.version&gt;</w:t>
      </w:r>
    </w:p>
    <w:p w14:paraId="508DF0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703D6DCA" w14:textId="77777777" w:rsidR="00026875" w:rsidRPr="00026875" w:rsidRDefault="00026875" w:rsidP="00026875">
      <w:pPr>
        <w:spacing w:after="0" w:line="240" w:lineRule="auto"/>
        <w:jc w:val="left"/>
        <w:rPr>
          <w:rFonts w:ascii="Courier New" w:hAnsi="Courier New" w:cs="Courier New"/>
          <w:lang w:val="en-CH"/>
        </w:rPr>
      </w:pPr>
    </w:p>
    <w:p w14:paraId="7FA9E24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&lt;dependencies&gt;</w:t>
      </w:r>
    </w:p>
    <w:p w14:paraId="3359CBD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16ED535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29A3FE5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&gt;spring-boot-starter-web&lt;/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1361042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0BE84C7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69CB43D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35F615D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3CB10D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w:t>
      </w:r>
      <w:proofErr w:type="spellStart"/>
      <w:r w:rsidRPr="00026875">
        <w:rPr>
          <w:rFonts w:ascii="Courier New" w:hAnsi="Courier New" w:cs="Courier New"/>
          <w:lang w:val="en-CH"/>
        </w:rPr>
        <w:t>devtools</w:t>
      </w:r>
      <w:proofErr w:type="spellEnd"/>
      <w:r w:rsidRPr="00026875">
        <w:rPr>
          <w:rFonts w:ascii="Courier New" w:hAnsi="Courier New" w:cs="Courier New"/>
          <w:lang w:val="en-CH"/>
        </w:rPr>
        <w: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6F4CE42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&lt;optional&gt;true&lt;/optional&gt;</w:t>
      </w:r>
    </w:p>
    <w:p w14:paraId="73D8E77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63345E2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6B0BDDBF" w14:textId="77777777" w:rsidR="00026875" w:rsidRPr="00026875" w:rsidRDefault="00026875" w:rsidP="00026875">
      <w:pPr>
        <w:spacing w:after="0" w:line="240" w:lineRule="auto"/>
        <w:jc w:val="left"/>
        <w:rPr>
          <w:rFonts w:ascii="Courier New" w:hAnsi="Courier New" w:cs="Courier New"/>
          <w:lang w:val="en-CH"/>
        </w:rPr>
      </w:pPr>
    </w:p>
    <w:p w14:paraId="4146C65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533415C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10345E2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&gt;spring-boot-starter-data-</w:t>
      </w:r>
      <w:proofErr w:type="spellStart"/>
      <w:r w:rsidRPr="00026875">
        <w:rPr>
          <w:rFonts w:ascii="Courier New" w:hAnsi="Courier New" w:cs="Courier New"/>
          <w:lang w:val="en-CH"/>
        </w:rPr>
        <w:t>jpa</w:t>
      </w:r>
      <w:proofErr w:type="spellEnd"/>
      <w:r w:rsidRPr="00026875">
        <w:rPr>
          <w:rFonts w:ascii="Courier New" w:hAnsi="Courier New" w:cs="Courier New"/>
          <w:lang w:val="en-CH"/>
        </w:rPr>
        <w: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40C65A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2AA51BC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1B266B4B" w14:textId="77777777" w:rsidR="00026875" w:rsidRPr="00026875" w:rsidRDefault="00026875" w:rsidP="00026875">
      <w:pPr>
        <w:spacing w:after="0" w:line="240" w:lineRule="auto"/>
        <w:jc w:val="left"/>
        <w:rPr>
          <w:rFonts w:ascii="Courier New" w:hAnsi="Courier New" w:cs="Courier New"/>
          <w:lang w:val="en-CH"/>
        </w:rPr>
      </w:pPr>
    </w:p>
    <w:p w14:paraId="2BEEEE3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In-Memory database used for local development &amp; testing --&gt;</w:t>
      </w:r>
    </w:p>
    <w:p w14:paraId="0835A93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0DAA93A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&gt;com.h2database&lt;/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3EE54B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&gt;h2&lt;/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935BAE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&lt;version&gt;${h2.version}&lt;/version&gt;</w:t>
      </w:r>
    </w:p>
    <w:p w14:paraId="2D507E3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0406202E" w14:textId="77777777" w:rsidR="00026875" w:rsidRPr="00026875" w:rsidRDefault="00026875" w:rsidP="00026875">
      <w:pPr>
        <w:spacing w:after="0" w:line="240" w:lineRule="auto"/>
        <w:jc w:val="left"/>
        <w:rPr>
          <w:rFonts w:ascii="Courier New" w:hAnsi="Courier New" w:cs="Courier New"/>
          <w:lang w:val="en-CH"/>
        </w:rPr>
      </w:pPr>
    </w:p>
    <w:p w14:paraId="7A0D3A4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6881D77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jakarta.xml.bind</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5834AFA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roofErr w:type="spellStart"/>
      <w:r w:rsidRPr="00026875">
        <w:rPr>
          <w:rFonts w:ascii="Courier New" w:hAnsi="Courier New" w:cs="Courier New"/>
          <w:lang w:val="en-CH"/>
        </w:rPr>
        <w:t>jakarta.xml.bind-api</w:t>
      </w:r>
      <w:proofErr w:type="spellEnd"/>
      <w:r w:rsidRPr="00026875">
        <w:rPr>
          <w:rFonts w:ascii="Courier New" w:hAnsi="Courier New" w:cs="Courier New"/>
          <w:lang w:val="en-CH"/>
        </w:rPr>
        <w: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784359F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&lt;version&gt;2.3.2&lt;/version&gt;</w:t>
      </w:r>
    </w:p>
    <w:p w14:paraId="4ADEE00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&lt;/dependency&gt;</w:t>
      </w:r>
    </w:p>
    <w:p w14:paraId="63442B4D" w14:textId="77777777" w:rsidR="00026875" w:rsidRPr="00026875" w:rsidRDefault="00026875" w:rsidP="00026875">
      <w:pPr>
        <w:spacing w:after="0" w:line="240" w:lineRule="auto"/>
        <w:jc w:val="left"/>
        <w:rPr>
          <w:rFonts w:ascii="Courier New" w:hAnsi="Courier New" w:cs="Courier New"/>
          <w:lang w:val="en-CH"/>
        </w:rPr>
      </w:pPr>
    </w:p>
    <w:p w14:paraId="493E17D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Runtime, </w:t>
      </w:r>
      <w:proofErr w:type="spellStart"/>
      <w:r w:rsidRPr="00026875">
        <w:rPr>
          <w:rFonts w:ascii="Courier New" w:hAnsi="Courier New" w:cs="Courier New"/>
          <w:lang w:val="en-CH"/>
        </w:rPr>
        <w:t>com.sun.xml.bind</w:t>
      </w:r>
      <w:proofErr w:type="spellEnd"/>
      <w:r w:rsidRPr="00026875">
        <w:rPr>
          <w:rFonts w:ascii="Courier New" w:hAnsi="Courier New" w:cs="Courier New"/>
          <w:lang w:val="en-CH"/>
        </w:rPr>
        <w:t xml:space="preserve"> module --&gt;</w:t>
      </w:r>
    </w:p>
    <w:p w14:paraId="6E2672E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54128D7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org.glassfish.jaxb</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6C9D2C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roofErr w:type="spellStart"/>
      <w:r w:rsidRPr="00026875">
        <w:rPr>
          <w:rFonts w:ascii="Courier New" w:hAnsi="Courier New" w:cs="Courier New"/>
          <w:lang w:val="en-CH"/>
        </w:rPr>
        <w:t>jaxb</w:t>
      </w:r>
      <w:proofErr w:type="spellEnd"/>
      <w:r w:rsidRPr="00026875">
        <w:rPr>
          <w:rFonts w:ascii="Courier New" w:hAnsi="Courier New" w:cs="Courier New"/>
          <w:lang w:val="en-CH"/>
        </w:rPr>
        <w:t>-runtime&lt;/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67A870F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&lt;version&gt;2.3.2&lt;/version&gt;</w:t>
      </w:r>
    </w:p>
    <w:p w14:paraId="4401940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0B99DA5F" w14:textId="77777777" w:rsidR="00026875" w:rsidRPr="00026875" w:rsidRDefault="00026875" w:rsidP="00026875">
      <w:pPr>
        <w:spacing w:after="0" w:line="240" w:lineRule="auto"/>
        <w:jc w:val="left"/>
        <w:rPr>
          <w:rFonts w:ascii="Courier New" w:hAnsi="Courier New" w:cs="Courier New"/>
          <w:lang w:val="en-CH"/>
        </w:rPr>
      </w:pPr>
    </w:p>
    <w:p w14:paraId="285B169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Testing --&gt;</w:t>
      </w:r>
    </w:p>
    <w:p w14:paraId="497ECC3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206E262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3CB9EEB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&gt;spring-boot-starter-test&lt;/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407F92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00EE7E7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&lt;scope&gt;test&lt;/scope&gt;</w:t>
      </w:r>
    </w:p>
    <w:p w14:paraId="5875D27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3B185DDA" w14:textId="77777777" w:rsidR="00026875" w:rsidRPr="00026875" w:rsidRDefault="00026875" w:rsidP="00026875">
      <w:pPr>
        <w:spacing w:after="0" w:line="240" w:lineRule="auto"/>
        <w:jc w:val="left"/>
        <w:rPr>
          <w:rFonts w:ascii="Courier New" w:hAnsi="Courier New" w:cs="Courier New"/>
          <w:lang w:val="en-CH"/>
        </w:rPr>
      </w:pPr>
    </w:p>
    <w:p w14:paraId="30D536B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7EA1892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io.rest</w:t>
      </w:r>
      <w:proofErr w:type="spellEnd"/>
      <w:r w:rsidRPr="00026875">
        <w:rPr>
          <w:rFonts w:ascii="Courier New" w:hAnsi="Courier New" w:cs="Courier New"/>
          <w:lang w:val="en-CH"/>
        </w:rPr>
        <w:t>-assured&lt;/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1617D2F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&gt;rest-assured&lt;/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2B045AD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&lt;version&gt;${rest-</w:t>
      </w:r>
      <w:proofErr w:type="spellStart"/>
      <w:r w:rsidRPr="00026875">
        <w:rPr>
          <w:rFonts w:ascii="Courier New" w:hAnsi="Courier New" w:cs="Courier New"/>
          <w:lang w:val="en-CH"/>
        </w:rPr>
        <w:t>assured.version</w:t>
      </w:r>
      <w:proofErr w:type="spellEnd"/>
      <w:r w:rsidRPr="00026875">
        <w:rPr>
          <w:rFonts w:ascii="Courier New" w:hAnsi="Courier New" w:cs="Courier New"/>
          <w:lang w:val="en-CH"/>
        </w:rPr>
        <w:t>}&lt;/version&gt;</w:t>
      </w:r>
    </w:p>
    <w:p w14:paraId="611EBF0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&lt;scope&gt;test&lt;/scope&gt;</w:t>
      </w:r>
    </w:p>
    <w:p w14:paraId="73935B3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771F277E" w14:textId="77777777" w:rsidR="00026875" w:rsidRPr="00026875" w:rsidRDefault="00026875" w:rsidP="00026875">
      <w:pPr>
        <w:spacing w:after="0" w:line="240" w:lineRule="auto"/>
        <w:jc w:val="left"/>
        <w:rPr>
          <w:rFonts w:ascii="Courier New" w:hAnsi="Courier New" w:cs="Courier New"/>
          <w:lang w:val="en-CH"/>
        </w:rPr>
      </w:pPr>
    </w:p>
    <w:p w14:paraId="013AF6CD" w14:textId="77777777" w:rsidR="00026875" w:rsidRPr="00026875" w:rsidRDefault="00026875" w:rsidP="00026875">
      <w:pPr>
        <w:spacing w:after="0" w:line="240" w:lineRule="auto"/>
        <w:jc w:val="left"/>
        <w:rPr>
          <w:rFonts w:ascii="Courier New" w:hAnsi="Courier New" w:cs="Courier New"/>
          <w:lang w:val="en-CH"/>
        </w:rPr>
      </w:pPr>
    </w:p>
    <w:p w14:paraId="4E1ACAD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&lt;/dependencies&gt;</w:t>
      </w:r>
    </w:p>
    <w:p w14:paraId="74E4BF65" w14:textId="77777777" w:rsidR="00026875" w:rsidRPr="00026875" w:rsidRDefault="00026875" w:rsidP="00026875">
      <w:pPr>
        <w:spacing w:after="0" w:line="240" w:lineRule="auto"/>
        <w:jc w:val="left"/>
        <w:rPr>
          <w:rFonts w:ascii="Courier New" w:hAnsi="Courier New" w:cs="Courier New"/>
          <w:lang w:val="en-CH"/>
        </w:rPr>
      </w:pPr>
    </w:p>
    <w:p w14:paraId="068F85D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4B0D942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62F9148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089544A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1778AB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&gt;spring-boot-maven-plugin&lt;/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21081D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0E51F14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78A1A79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6CA6A57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&gt;maven-resources-plugin&lt;/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5027AC9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&lt;version&gt;${maven-resources-</w:t>
      </w:r>
      <w:proofErr w:type="spellStart"/>
      <w:r w:rsidRPr="00026875">
        <w:rPr>
          <w:rFonts w:ascii="Courier New" w:hAnsi="Courier New" w:cs="Courier New"/>
          <w:lang w:val="en-CH"/>
        </w:rPr>
        <w:t>plugin.version</w:t>
      </w:r>
      <w:proofErr w:type="spellEnd"/>
      <w:r w:rsidRPr="00026875">
        <w:rPr>
          <w:rFonts w:ascii="Courier New" w:hAnsi="Courier New" w:cs="Courier New"/>
          <w:lang w:val="en-CH"/>
        </w:rPr>
        <w:t>}&lt;/version&gt;</w:t>
      </w:r>
    </w:p>
    <w:p w14:paraId="1D15D4C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6990DD0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57BAC8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&lt;id&gt;copy Vue.js frontend content&lt;/id&gt;</w:t>
      </w:r>
    </w:p>
    <w:p w14:paraId="2497B61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&lt;phase&gt;generate-resources&lt;/phase&gt;</w:t>
      </w:r>
    </w:p>
    <w:p w14:paraId="6B30E5B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4DE9B67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&lt;goal&gt;copy-resources&lt;/goal&gt;</w:t>
      </w:r>
    </w:p>
    <w:p w14:paraId="1A0A899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214D37D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2A638EE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outputDirectory</w:t>
      </w:r>
      <w:proofErr w:type="spellEnd"/>
      <w:r w:rsidRPr="00026875">
        <w:rPr>
          <w:rFonts w:ascii="Courier New" w:hAnsi="Courier New" w:cs="Courier New"/>
          <w:lang w:val="en-CH"/>
        </w:rPr>
        <w:t>&gt;</w:t>
      </w:r>
      <w:proofErr w:type="spellStart"/>
      <w:r w:rsidRPr="00026875">
        <w:rPr>
          <w:rFonts w:ascii="Courier New" w:hAnsi="Courier New" w:cs="Courier New"/>
          <w:lang w:val="en-CH"/>
        </w:rPr>
        <w:t>src</w:t>
      </w:r>
      <w:proofErr w:type="spellEnd"/>
      <w:r w:rsidRPr="00026875">
        <w:rPr>
          <w:rFonts w:ascii="Courier New" w:hAnsi="Courier New" w:cs="Courier New"/>
          <w:lang w:val="en-CH"/>
        </w:rPr>
        <w:t>/main/resources/public&lt;/</w:t>
      </w:r>
      <w:proofErr w:type="spellStart"/>
      <w:r w:rsidRPr="00026875">
        <w:rPr>
          <w:rFonts w:ascii="Courier New" w:hAnsi="Courier New" w:cs="Courier New"/>
          <w:lang w:val="en-CH"/>
        </w:rPr>
        <w:t>outputDirectory</w:t>
      </w:r>
      <w:proofErr w:type="spellEnd"/>
      <w:r w:rsidRPr="00026875">
        <w:rPr>
          <w:rFonts w:ascii="Courier New" w:hAnsi="Courier New" w:cs="Courier New"/>
          <w:lang w:val="en-CH"/>
        </w:rPr>
        <w:t>&gt;</w:t>
      </w:r>
    </w:p>
    <w:p w14:paraId="486E8B1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&lt;overwrite&gt;true&lt;/overwrite&gt;</w:t>
      </w:r>
    </w:p>
    <w:p w14:paraId="53DBA4C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&lt;resources&gt;</w:t>
      </w:r>
    </w:p>
    <w:p w14:paraId="2C4D974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&lt;resource&gt;</w:t>
      </w:r>
    </w:p>
    <w:p w14:paraId="37B1339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&lt;directory&gt;${project.parent.basedir}/frontend/target/dist&lt;/directory&gt;</w:t>
      </w:r>
    </w:p>
    <w:p w14:paraId="2416106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&lt;includes&gt;</w:t>
      </w:r>
    </w:p>
    <w:p w14:paraId="7D80681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&lt;include&gt;static/&lt;/include&gt;</w:t>
      </w:r>
    </w:p>
    <w:p w14:paraId="4225C29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&lt;include&gt;index.html&lt;/include&gt;</w:t>
      </w:r>
    </w:p>
    <w:p w14:paraId="3DA740D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&lt;/includes&gt;</w:t>
      </w:r>
    </w:p>
    <w:p w14:paraId="546E9EF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&lt;/resource&gt;</w:t>
      </w:r>
    </w:p>
    <w:p w14:paraId="32D4578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&lt;/resources&gt;</w:t>
      </w:r>
    </w:p>
    <w:p w14:paraId="172F611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0FAC70E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6574BEB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4AC62A8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2F5B77E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6312DAF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645AA508" w14:textId="6567029B" w:rsidR="00714054" w:rsidRPr="00714054"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&lt;/project&gt;</w:t>
      </w:r>
    </w:p>
    <w:p w14:paraId="5BB14463" w14:textId="3A997377" w:rsidR="00714054" w:rsidRPr="00714054" w:rsidRDefault="00714054" w:rsidP="00714054">
      <w:pPr>
        <w:spacing w:after="0" w:line="240" w:lineRule="auto"/>
        <w:jc w:val="left"/>
        <w:rPr>
          <w:rFonts w:ascii="Courier New" w:hAnsi="Courier New" w:cs="Courier New"/>
          <w:lang w:val="en-CH"/>
        </w:rPr>
      </w:pPr>
    </w:p>
    <w:p w14:paraId="2BEF6C7B" w14:textId="1B2172C4" w:rsidR="00714054" w:rsidRDefault="00714054" w:rsidP="00F854C8">
      <w:pPr>
        <w:rPr>
          <w:lang w:val="en-CH"/>
        </w:rPr>
      </w:pPr>
    </w:p>
    <w:p w14:paraId="6D3C9900" w14:textId="41D2203D" w:rsidR="00714054" w:rsidRPr="00714054" w:rsidRDefault="00714054" w:rsidP="00F854C8">
      <w:pPr>
        <w:rPr>
          <w:b/>
          <w:bCs/>
          <w:lang w:val="en-CH"/>
        </w:rPr>
      </w:pPr>
      <w:proofErr w:type="spellStart"/>
      <w:r w:rsidRPr="00714054">
        <w:rPr>
          <w:b/>
          <w:bCs/>
          <w:lang w:val="en-CH"/>
        </w:rPr>
        <w:t>Package.json</w:t>
      </w:r>
      <w:proofErr w:type="spellEnd"/>
    </w:p>
    <w:p w14:paraId="063A8ECD"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w:t>
      </w:r>
    </w:p>
    <w:p w14:paraId="0F84FFDB"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"name": "frontend",</w:t>
      </w:r>
    </w:p>
    <w:p w14:paraId="7C581C91"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"version": "1.0.0",</w:t>
      </w:r>
    </w:p>
    <w:p w14:paraId="5B4CE6B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"description": "Vue.js </w:t>
      </w:r>
      <w:proofErr w:type="spellStart"/>
      <w:r w:rsidRPr="00026875">
        <w:rPr>
          <w:rFonts w:ascii="Courier New" w:hAnsi="Courier New" w:cs="Courier New"/>
          <w:lang w:val="en-GB"/>
        </w:rPr>
        <w:t>frontent</w:t>
      </w:r>
      <w:proofErr w:type="spellEnd"/>
      <w:r w:rsidRPr="00026875">
        <w:rPr>
          <w:rFonts w:ascii="Courier New" w:hAnsi="Courier New" w:cs="Courier New"/>
          <w:lang w:val="en-GB"/>
        </w:rPr>
        <w:t>",</w:t>
      </w:r>
    </w:p>
    <w:p w14:paraId="303C57BF"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"private": true,</w:t>
      </w:r>
    </w:p>
    <w:p w14:paraId="15FEFCA0"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"scripts": {</w:t>
      </w:r>
    </w:p>
    <w:p w14:paraId="722E4F7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"clean": "rm -rf </w:t>
      </w:r>
      <w:proofErr w:type="spellStart"/>
      <w:r w:rsidRPr="00026875">
        <w:rPr>
          <w:rFonts w:ascii="Courier New" w:hAnsi="Courier New" w:cs="Courier New"/>
          <w:lang w:val="en-GB"/>
        </w:rPr>
        <w:t>node_modules</w:t>
      </w:r>
      <w:proofErr w:type="spellEnd"/>
      <w:r w:rsidRPr="00026875">
        <w:rPr>
          <w:rFonts w:ascii="Courier New" w:hAnsi="Courier New" w:cs="Courier New"/>
          <w:lang w:val="en-GB"/>
        </w:rPr>
        <w:t xml:space="preserve"> target",</w:t>
      </w:r>
    </w:p>
    <w:p w14:paraId="75ABF4D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-cli-service serve",</w:t>
      </w:r>
    </w:p>
    <w:p w14:paraId="60DD4102"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"build":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-cli-service build"</w:t>
      </w:r>
    </w:p>
    <w:p w14:paraId="2313E6A2"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
    <w:p w14:paraId="4D83A6D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"dependencies": {</w:t>
      </w:r>
    </w:p>
    <w:p w14:paraId="4EA3BB8D"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axios</w:t>
      </w:r>
      <w:proofErr w:type="spellEnd"/>
      <w:r w:rsidRPr="00026875">
        <w:rPr>
          <w:rFonts w:ascii="Courier New" w:hAnsi="Courier New" w:cs="Courier New"/>
          <w:lang w:val="en-GB"/>
        </w:rPr>
        <w:t>": "0.19.2",</w:t>
      </w:r>
    </w:p>
    <w:p w14:paraId="7A5EF45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"bootstrap": "4.4.1",</w:t>
      </w:r>
    </w:p>
    <w:p w14:paraId="27D007C5"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"bootstrap-</w:t>
      </w:r>
      <w:proofErr w:type="spellStart"/>
      <w:r w:rsidRPr="00026875">
        <w:rPr>
          <w:rFonts w:ascii="Courier New" w:hAnsi="Courier New" w:cs="Courier New"/>
          <w:lang w:val="en-GB"/>
        </w:rPr>
        <w:t>vue</w:t>
      </w:r>
      <w:proofErr w:type="spellEnd"/>
      <w:r w:rsidRPr="00026875">
        <w:rPr>
          <w:rFonts w:ascii="Courier New" w:hAnsi="Courier New" w:cs="Courier New"/>
          <w:lang w:val="en-GB"/>
        </w:rPr>
        <w:t>": "2.11.0",</w:t>
      </w:r>
    </w:p>
    <w:p w14:paraId="72C6CE88"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jquery</w:t>
      </w:r>
      <w:proofErr w:type="spellEnd"/>
      <w:r w:rsidRPr="00026875">
        <w:rPr>
          <w:rFonts w:ascii="Courier New" w:hAnsi="Courier New" w:cs="Courier New"/>
          <w:lang w:val="en-GB"/>
        </w:rPr>
        <w:t>": "3.5.0",</w:t>
      </w:r>
    </w:p>
    <w:p w14:paraId="4FEE1990"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"core-</w:t>
      </w:r>
      <w:proofErr w:type="spellStart"/>
      <w:r w:rsidRPr="00026875">
        <w:rPr>
          <w:rFonts w:ascii="Courier New" w:hAnsi="Courier New" w:cs="Courier New"/>
          <w:lang w:val="en-GB"/>
        </w:rPr>
        <w:t>js</w:t>
      </w:r>
      <w:proofErr w:type="spellEnd"/>
      <w:r w:rsidRPr="00026875">
        <w:rPr>
          <w:rFonts w:ascii="Courier New" w:hAnsi="Courier New" w:cs="Courier New"/>
          <w:lang w:val="en-GB"/>
        </w:rPr>
        <w:t>": "3.6.5",</w:t>
      </w:r>
    </w:p>
    <w:p w14:paraId="7C57815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 "2.6.11",</w:t>
      </w:r>
    </w:p>
    <w:p w14:paraId="440A43F2"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-router": "3.1.6",</w:t>
      </w:r>
    </w:p>
    <w:p w14:paraId="58DD6445"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vuex</w:t>
      </w:r>
      <w:proofErr w:type="spellEnd"/>
      <w:r w:rsidRPr="00026875">
        <w:rPr>
          <w:rFonts w:ascii="Courier New" w:hAnsi="Courier New" w:cs="Courier New"/>
          <w:lang w:val="en-GB"/>
        </w:rPr>
        <w:t>": "3.1.3"</w:t>
      </w:r>
    </w:p>
    <w:p w14:paraId="405C7E3D"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
    <w:p w14:paraId="3763B577"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devDependencies</w:t>
      </w:r>
      <w:proofErr w:type="spellEnd"/>
      <w:r w:rsidRPr="00026875">
        <w:rPr>
          <w:rFonts w:ascii="Courier New" w:hAnsi="Courier New" w:cs="Courier New"/>
          <w:lang w:val="en-GB"/>
        </w:rPr>
        <w:t>": {</w:t>
      </w:r>
    </w:p>
    <w:p w14:paraId="07355EC4"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/cli-plugin-babel": "4.3.1",</w:t>
      </w:r>
    </w:p>
    <w:p w14:paraId="25813216"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/cli-plugin-router": "4.3.1",</w:t>
      </w:r>
    </w:p>
    <w:p w14:paraId="686B484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/cli-plugin-</w:t>
      </w:r>
      <w:proofErr w:type="spellStart"/>
      <w:r w:rsidRPr="00026875">
        <w:rPr>
          <w:rFonts w:ascii="Courier New" w:hAnsi="Courier New" w:cs="Courier New"/>
          <w:lang w:val="en-GB"/>
        </w:rPr>
        <w:t>vuex</w:t>
      </w:r>
      <w:proofErr w:type="spellEnd"/>
      <w:r w:rsidRPr="00026875">
        <w:rPr>
          <w:rFonts w:ascii="Courier New" w:hAnsi="Courier New" w:cs="Courier New"/>
          <w:lang w:val="en-GB"/>
        </w:rPr>
        <w:t>": "4.3.1",</w:t>
      </w:r>
    </w:p>
    <w:p w14:paraId="76C01D1C" w14:textId="77777777" w:rsidR="00026875" w:rsidRPr="00026875" w:rsidRDefault="00026875" w:rsidP="00026875">
      <w:pPr>
        <w:spacing w:after="0" w:line="240" w:lineRule="auto"/>
        <w:rPr>
          <w:rFonts w:ascii="Courier New" w:hAnsi="Courier New" w:cs="Courier New"/>
          <w:lang w:val="sv-SE"/>
        </w:rPr>
      </w:pPr>
      <w:r w:rsidRPr="00026875">
        <w:rPr>
          <w:rFonts w:ascii="Courier New" w:hAnsi="Courier New" w:cs="Courier New"/>
          <w:lang w:val="en-GB"/>
        </w:rPr>
        <w:t xml:space="preserve">    </w:t>
      </w:r>
      <w:r w:rsidRPr="00026875">
        <w:rPr>
          <w:rFonts w:ascii="Courier New" w:hAnsi="Courier New" w:cs="Courier New"/>
          <w:lang w:val="sv-SE"/>
        </w:rPr>
        <w:t>"@</w:t>
      </w:r>
      <w:proofErr w:type="spellStart"/>
      <w:r w:rsidRPr="00026875">
        <w:rPr>
          <w:rFonts w:ascii="Courier New" w:hAnsi="Courier New" w:cs="Courier New"/>
          <w:lang w:val="sv-SE"/>
        </w:rPr>
        <w:t>vue</w:t>
      </w:r>
      <w:proofErr w:type="spellEnd"/>
      <w:r w:rsidRPr="00026875">
        <w:rPr>
          <w:rFonts w:ascii="Courier New" w:hAnsi="Courier New" w:cs="Courier New"/>
          <w:lang w:val="sv-SE"/>
        </w:rPr>
        <w:t>/cli-service": "4.3.1",</w:t>
      </w:r>
    </w:p>
    <w:p w14:paraId="4329B528" w14:textId="77777777" w:rsidR="00026875" w:rsidRPr="00026875" w:rsidRDefault="00026875" w:rsidP="00026875">
      <w:pPr>
        <w:spacing w:after="0" w:line="240" w:lineRule="auto"/>
        <w:rPr>
          <w:rFonts w:ascii="Courier New" w:hAnsi="Courier New" w:cs="Courier New"/>
          <w:lang w:val="sv-SE"/>
        </w:rPr>
      </w:pPr>
      <w:r w:rsidRPr="00026875">
        <w:rPr>
          <w:rFonts w:ascii="Courier New" w:hAnsi="Courier New" w:cs="Courier New"/>
          <w:lang w:val="sv-SE"/>
        </w:rPr>
        <w:t xml:space="preserve">    "</w:t>
      </w:r>
      <w:proofErr w:type="spellStart"/>
      <w:r w:rsidRPr="00026875">
        <w:rPr>
          <w:rFonts w:ascii="Courier New" w:hAnsi="Courier New" w:cs="Courier New"/>
          <w:lang w:val="sv-SE"/>
        </w:rPr>
        <w:t>node-sass</w:t>
      </w:r>
      <w:proofErr w:type="spellEnd"/>
      <w:r w:rsidRPr="00026875">
        <w:rPr>
          <w:rFonts w:ascii="Courier New" w:hAnsi="Courier New" w:cs="Courier New"/>
          <w:lang w:val="sv-SE"/>
        </w:rPr>
        <w:t>": "4.13.1",</w:t>
      </w:r>
    </w:p>
    <w:p w14:paraId="32178E48"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sv-SE"/>
        </w:rPr>
        <w:t xml:space="preserve">    </w:t>
      </w:r>
      <w:r w:rsidRPr="00026875">
        <w:rPr>
          <w:rFonts w:ascii="Courier New" w:hAnsi="Courier New" w:cs="Courier New"/>
          <w:lang w:val="en-GB"/>
        </w:rPr>
        <w:t>"sass-loader": "8.0.2",</w:t>
      </w:r>
    </w:p>
    <w:p w14:paraId="4CBA365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-template-compiler": "2.6.11"</w:t>
      </w:r>
    </w:p>
    <w:p w14:paraId="1EC2E3A6"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
    <w:p w14:paraId="6D2E2D63" w14:textId="35A41472" w:rsidR="00F854C8"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w:t>
      </w:r>
    </w:p>
    <w:p w14:paraId="6334305F" w14:textId="643099C1" w:rsidR="00714054" w:rsidRPr="00026875" w:rsidRDefault="00714054" w:rsidP="00026875">
      <w:pPr>
        <w:spacing w:after="0" w:line="240" w:lineRule="auto"/>
        <w:rPr>
          <w:rFonts w:ascii="Courier New" w:hAnsi="Courier New" w:cs="Courier New"/>
          <w:lang w:val="en-GB"/>
        </w:rPr>
      </w:pPr>
    </w:p>
    <w:p w14:paraId="37877ADF" w14:textId="170D42CE" w:rsidR="00714054" w:rsidRPr="00714054" w:rsidRDefault="00714054" w:rsidP="00D07B47">
      <w:pPr>
        <w:rPr>
          <w:lang w:val="en-CH"/>
        </w:rPr>
      </w:pPr>
    </w:p>
    <w:p w14:paraId="64F10EC8" w14:textId="77777777" w:rsidR="009F0B38" w:rsidRPr="001F7AD8" w:rsidRDefault="00F854C8" w:rsidP="009F0B38">
      <w:pPr>
        <w:pStyle w:val="Heading1withoutnumbering"/>
        <w:rPr>
          <w:lang w:val="en-CH"/>
        </w:rPr>
      </w:pPr>
      <w:r w:rsidRPr="00CC5315">
        <w:rPr>
          <w:lang w:val="en-GB"/>
        </w:rPr>
        <w:lastRenderedPageBreak/>
        <w:t>Appendix</w:t>
      </w:r>
      <w:r w:rsidR="009F0B38">
        <w:rPr>
          <w:lang w:val="en-CH"/>
        </w:rPr>
        <w:t xml:space="preserve"> x: Version control files JBA (POM with Reference to </w:t>
      </w:r>
      <w:proofErr w:type="spellStart"/>
      <w:r w:rsidR="009F0B38">
        <w:rPr>
          <w:lang w:val="en-CH"/>
        </w:rPr>
        <w:t>package.json</w:t>
      </w:r>
      <w:proofErr w:type="spellEnd"/>
      <w:r w:rsidR="009F0B38">
        <w:rPr>
          <w:lang w:val="en-CH"/>
        </w:rPr>
        <w:t>)</w:t>
      </w:r>
    </w:p>
    <w:p w14:paraId="7DA419A7" w14:textId="77777777" w:rsidR="00F854C8" w:rsidRPr="009F0B38" w:rsidRDefault="00F854C8" w:rsidP="00F854C8">
      <w:pPr>
        <w:pStyle w:val="Heading1withoutnumbering"/>
        <w:rPr>
          <w:lang w:val="en-CH"/>
        </w:rPr>
      </w:pPr>
      <w:bookmarkStart w:id="419" w:name="_GoBack"/>
      <w:bookmarkEnd w:id="419"/>
    </w:p>
    <w:p w14:paraId="1B7913B5"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623CAF13" w14:textId="77777777" w:rsidR="00F854C8" w:rsidRPr="00CC5315" w:rsidRDefault="00F854C8" w:rsidP="00D07B47">
      <w:pPr>
        <w:rPr>
          <w:lang w:val="en-GB"/>
        </w:rPr>
      </w:pPr>
    </w:p>
    <w:p w14:paraId="2741B835" w14:textId="2AB7B28D" w:rsidR="00BA0923" w:rsidRPr="00E41D83" w:rsidRDefault="00723BB2" w:rsidP="00D000CF">
      <w:pPr>
        <w:pStyle w:val="Heading1withoutnumbering"/>
        <w:rPr>
          <w:lang w:val="en-CH"/>
        </w:rPr>
      </w:pPr>
      <w:bookmarkStart w:id="420" w:name="_Toc46067117"/>
      <w:bookmarkStart w:id="421" w:name="_Toc46217176"/>
      <w:bookmarkEnd w:id="409"/>
      <w:r w:rsidRPr="00CC5315">
        <w:rPr>
          <w:lang w:val="en-GB"/>
        </w:rPr>
        <w:lastRenderedPageBreak/>
        <w:t>Appendix</w:t>
      </w:r>
      <w:bookmarkEnd w:id="420"/>
      <w:bookmarkEnd w:id="421"/>
      <w:r w:rsidR="00E41D83">
        <w:rPr>
          <w:lang w:val="en-CH"/>
        </w:rPr>
        <w:t xml:space="preserve"> X: Useful Sites for Implementation</w:t>
      </w:r>
    </w:p>
    <w:p w14:paraId="4A7EC1E5" w14:textId="7BE15151" w:rsidR="00AF6B78" w:rsidRDefault="00AF6B78" w:rsidP="00BA0923">
      <w:pPr>
        <w:rPr>
          <w:lang w:val="en-GB"/>
        </w:rPr>
      </w:pPr>
    </w:p>
    <w:p w14:paraId="3BF74DBF" w14:textId="77777777" w:rsidR="00AF6B78" w:rsidRPr="00CC5315" w:rsidRDefault="00B34F32" w:rsidP="00AF6B78">
      <w:pPr>
        <w:rPr>
          <w:lang w:val="en-GB" w:eastAsia="de-DE"/>
        </w:rPr>
      </w:pPr>
      <w:hyperlink r:id="rId130" w:history="1">
        <w:r w:rsidR="00AF6B78" w:rsidRPr="00CC5315">
          <w:rPr>
            <w:rStyle w:val="Hyperlink"/>
            <w:lang w:val="en-GB"/>
          </w:rPr>
          <w:t>https://stackoverflow.com/</w:t>
        </w:r>
      </w:hyperlink>
    </w:p>
    <w:p w14:paraId="196E7CA5" w14:textId="77777777" w:rsidR="00AF6B78" w:rsidRPr="00CC5315" w:rsidRDefault="00B34F32" w:rsidP="00AF6B78">
      <w:pPr>
        <w:rPr>
          <w:rStyle w:val="Hyperlink"/>
          <w:lang w:val="en-GB"/>
        </w:rPr>
      </w:pPr>
      <w:hyperlink r:id="rId131" w:history="1">
        <w:r w:rsidR="00AF6B78" w:rsidRPr="00CC5315">
          <w:rPr>
            <w:rStyle w:val="Hyperlink"/>
            <w:lang w:val="en-GB"/>
          </w:rPr>
          <w:t>https://www.guru99.com/</w:t>
        </w:r>
      </w:hyperlink>
    </w:p>
    <w:p w14:paraId="3EB07AC4" w14:textId="77777777" w:rsidR="00AF6B78" w:rsidRPr="00CC5315" w:rsidRDefault="00B34F32" w:rsidP="00AF6B78">
      <w:pPr>
        <w:rPr>
          <w:lang w:val="en-GB"/>
        </w:rPr>
      </w:pPr>
      <w:hyperlink r:id="rId132"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B34F32" w:rsidP="00AF6B78">
      <w:pPr>
        <w:rPr>
          <w:lang w:val="en-GB"/>
        </w:rPr>
      </w:pPr>
      <w:hyperlink r:id="rId133"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B34F32" w:rsidP="00AF6B78">
      <w:pPr>
        <w:rPr>
          <w:rStyle w:val="Hyperlink"/>
          <w:lang w:val="en-GB"/>
        </w:rPr>
      </w:pPr>
      <w:hyperlink r:id="rId134" w:history="1">
        <w:r w:rsidR="00AF6B78" w:rsidRPr="00CC5315">
          <w:rPr>
            <w:rStyle w:val="Hyperlink"/>
            <w:lang w:val="en-GB"/>
          </w:rPr>
          <w:t>https://cucumber.io/docs/cucumber/</w:t>
        </w:r>
      </w:hyperlink>
    </w:p>
    <w:p w14:paraId="4109D657" w14:textId="77777777" w:rsidR="00AF6B78" w:rsidRPr="00CC5315" w:rsidRDefault="00B34F32" w:rsidP="00AF6B78">
      <w:pPr>
        <w:rPr>
          <w:lang w:val="en-GB"/>
        </w:rPr>
      </w:pPr>
      <w:hyperlink r:id="rId135"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B34F32" w:rsidP="00AF6B78">
      <w:pPr>
        <w:rPr>
          <w:lang w:val="en-GB"/>
        </w:rPr>
      </w:pPr>
      <w:hyperlink r:id="rId136" w:history="1">
        <w:r w:rsidR="00AF6B78" w:rsidRPr="00CC5315">
          <w:rPr>
            <w:rStyle w:val="Hyperlink"/>
            <w:lang w:val="en-GB"/>
          </w:rPr>
          <w:t>https://cucumber.io/docs/gherkin/</w:t>
        </w:r>
      </w:hyperlink>
    </w:p>
    <w:p w14:paraId="48D1A561" w14:textId="77777777" w:rsidR="00AF6B78" w:rsidRPr="00CC5315" w:rsidRDefault="00B34F32" w:rsidP="00AF6B78">
      <w:pPr>
        <w:rPr>
          <w:lang w:val="en-GB"/>
        </w:rPr>
      </w:pPr>
      <w:hyperlink r:id="rId137" w:history="1">
        <w:r w:rsidR="00AF6B78" w:rsidRPr="00CC5315">
          <w:rPr>
            <w:rStyle w:val="Hyperlink"/>
            <w:lang w:val="en-GB"/>
          </w:rPr>
          <w:t>https://www.javatpoint.com/spring-boot-tutorial</w:t>
        </w:r>
      </w:hyperlink>
    </w:p>
    <w:p w14:paraId="2DC2567A" w14:textId="77777777" w:rsidR="00AF6B78" w:rsidRPr="00CC5315" w:rsidRDefault="00B34F32" w:rsidP="00AF6B78">
      <w:pPr>
        <w:rPr>
          <w:lang w:val="en-GB"/>
        </w:rPr>
      </w:pPr>
      <w:hyperlink r:id="rId138" w:history="1">
        <w:r w:rsidR="00AF6B78" w:rsidRPr="00CC5315">
          <w:rPr>
            <w:rStyle w:val="Hyperlink"/>
            <w:lang w:val="en-GB"/>
          </w:rPr>
          <w:t>https://www.javatpoint.com/selenium-tutorial</w:t>
        </w:r>
      </w:hyperlink>
    </w:p>
    <w:p w14:paraId="137C50CD" w14:textId="77777777" w:rsidR="00AF6B78" w:rsidRPr="00CC5315" w:rsidRDefault="00B34F32" w:rsidP="00AF6B78">
      <w:pPr>
        <w:rPr>
          <w:lang w:val="en-GB"/>
        </w:rPr>
      </w:pPr>
      <w:hyperlink r:id="rId139" w:history="1">
        <w:r w:rsidR="00AF6B78" w:rsidRPr="00CC5315">
          <w:rPr>
            <w:rStyle w:val="Hyperlink"/>
            <w:lang w:val="en-GB"/>
          </w:rPr>
          <w:t>https://www.javatpoint.com/java-tutorial</w:t>
        </w:r>
      </w:hyperlink>
    </w:p>
    <w:p w14:paraId="23349115" w14:textId="77777777" w:rsidR="00AF6B78" w:rsidRPr="00CC5315" w:rsidRDefault="00B34F32" w:rsidP="00AF6B78">
      <w:pPr>
        <w:rPr>
          <w:lang w:val="en-GB"/>
        </w:rPr>
      </w:pPr>
      <w:hyperlink r:id="rId140" w:history="1">
        <w:r w:rsidR="00AF6B78" w:rsidRPr="00CC5315">
          <w:rPr>
            <w:rStyle w:val="Hyperlink"/>
            <w:lang w:val="en-GB"/>
          </w:rPr>
          <w:t>https://vueschool.io/courses?filter=free-courses</w:t>
        </w:r>
      </w:hyperlink>
    </w:p>
    <w:p w14:paraId="32AE867B" w14:textId="77777777" w:rsidR="00AF6B78" w:rsidRPr="00CC5315" w:rsidRDefault="00B34F32" w:rsidP="00AF6B78">
      <w:pPr>
        <w:rPr>
          <w:lang w:val="en-GB"/>
        </w:rPr>
      </w:pPr>
      <w:hyperlink r:id="rId141" w:history="1">
        <w:r w:rsidR="00AF6B78" w:rsidRPr="00CC5315">
          <w:rPr>
            <w:rStyle w:val="Hyperlink"/>
            <w:lang w:val="en-GB"/>
          </w:rPr>
          <w:t>https://vuejs.org/</w:t>
        </w:r>
      </w:hyperlink>
    </w:p>
    <w:p w14:paraId="6C69EAD5" w14:textId="77777777" w:rsidR="00AF6B78" w:rsidRPr="00CC5315" w:rsidRDefault="00B34F32" w:rsidP="00AF6B78">
      <w:pPr>
        <w:rPr>
          <w:lang w:val="en-GB"/>
        </w:rPr>
      </w:pPr>
      <w:hyperlink r:id="rId142" w:history="1">
        <w:r w:rsidR="00AF6B78" w:rsidRPr="00CC5315">
          <w:rPr>
            <w:rStyle w:val="Hyperlink"/>
            <w:lang w:val="en-GB"/>
          </w:rPr>
          <w:t>https://bootstrap-vue.org/</w:t>
        </w:r>
      </w:hyperlink>
    </w:p>
    <w:p w14:paraId="3662D887" w14:textId="77777777" w:rsidR="00AF6B78" w:rsidRPr="00CC5315" w:rsidRDefault="00B34F32" w:rsidP="00AF6B78">
      <w:pPr>
        <w:rPr>
          <w:rStyle w:val="Hyperlink"/>
          <w:lang w:val="en-GB"/>
        </w:rPr>
      </w:pPr>
      <w:hyperlink r:id="rId143"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22" w:name="_Toc46067118"/>
      <w:bookmarkStart w:id="423" w:name="_Toc46217177"/>
      <w:r w:rsidRPr="00CC5315">
        <w:rPr>
          <w:lang w:val="en-GB"/>
        </w:rPr>
        <w:lastRenderedPageBreak/>
        <w:t>Appendix</w:t>
      </w:r>
      <w:bookmarkEnd w:id="422"/>
      <w:bookmarkEnd w:id="423"/>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24" w:name="_Toc46067119"/>
      <w:bookmarkStart w:id="425" w:name="_Toc46217178"/>
      <w:r w:rsidRPr="00CC5315">
        <w:rPr>
          <w:lang w:val="en-GB"/>
        </w:rPr>
        <w:lastRenderedPageBreak/>
        <w:t>Appendix</w:t>
      </w:r>
      <w:bookmarkEnd w:id="424"/>
      <w:bookmarkEnd w:id="425"/>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26" w:name="_Toc46067120"/>
      <w:bookmarkStart w:id="427" w:name="_Toc46217179"/>
      <w:r w:rsidRPr="00CC5315">
        <w:rPr>
          <w:lang w:val="en-GB"/>
        </w:rPr>
        <w:lastRenderedPageBreak/>
        <w:t>Appendix</w:t>
      </w:r>
      <w:bookmarkEnd w:id="426"/>
      <w:bookmarkEnd w:id="427"/>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8" w:name="_Toc46067121"/>
      <w:bookmarkStart w:id="429" w:name="_Toc46217180"/>
      <w:r w:rsidRPr="00CC5315">
        <w:rPr>
          <w:lang w:val="en-GB"/>
        </w:rPr>
        <w:lastRenderedPageBreak/>
        <w:t>Reference to Project Repository</w:t>
      </w:r>
      <w:bookmarkEnd w:id="428"/>
      <w:bookmarkEnd w:id="429"/>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01"/>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9"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7"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2"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proofErr w:type="spellStart"/>
      <w:r>
        <w:rPr>
          <w:lang w:val="en-CH"/>
        </w:rPr>
        <w:t>meint</w:t>
      </w:r>
      <w:proofErr w:type="spellEnd"/>
      <w:r>
        <w:rPr>
          <w:lang w:val="en-CH"/>
        </w:rPr>
        <w:t xml:space="preserve">, </w:t>
      </w:r>
      <w:proofErr w:type="spellStart"/>
      <w:r>
        <w:rPr>
          <w:lang w:val="en-CH"/>
        </w:rPr>
        <w:t>dass</w:t>
      </w:r>
      <w:proofErr w:type="spellEnd"/>
      <w:r>
        <w:rPr>
          <w:lang w:val="en-CH"/>
        </w:rPr>
        <w:t xml:space="preserve"> das </w:t>
      </w:r>
      <w:proofErr w:type="spellStart"/>
      <w:r>
        <w:rPr>
          <w:lang w:val="en-CH"/>
        </w:rPr>
        <w:t>nicht</w:t>
      </w:r>
      <w:proofErr w:type="spellEnd"/>
      <w:r>
        <w:rPr>
          <w:lang w:val="en-CH"/>
        </w:rPr>
        <w:t xml:space="preserve"> relevant sei </w:t>
      </w:r>
      <w:proofErr w:type="spellStart"/>
      <w:r>
        <w:rPr>
          <w:lang w:val="en-CH"/>
        </w:rPr>
        <w:t>für</w:t>
      </w:r>
      <w:proofErr w:type="spellEnd"/>
      <w:r>
        <w:rPr>
          <w:lang w:val="en-CH"/>
        </w:rPr>
        <w:t xml:space="preserve"> die Thesis. Ich bin </w:t>
      </w:r>
      <w:proofErr w:type="spellStart"/>
      <w:r>
        <w:rPr>
          <w:lang w:val="en-CH"/>
        </w:rPr>
        <w:t>damit</w:t>
      </w:r>
      <w:proofErr w:type="spellEnd"/>
      <w:r>
        <w:rPr>
          <w:lang w:val="en-CH"/>
        </w:rPr>
        <w:t xml:space="preserve"> </w:t>
      </w:r>
      <w:proofErr w:type="spellStart"/>
      <w:r>
        <w:rPr>
          <w:lang w:val="en-CH"/>
        </w:rPr>
        <w:t>einverstanden</w:t>
      </w:r>
      <w:proofErr w:type="spellEnd"/>
      <w:r>
        <w:rPr>
          <w:lang w:val="en-CH"/>
        </w:rPr>
        <w:t xml:space="preserve">, Aber </w:t>
      </w:r>
      <w:proofErr w:type="spellStart"/>
      <w:r>
        <w:rPr>
          <w:lang w:val="en-CH"/>
        </w:rPr>
        <w:t>gemäss</w:t>
      </w:r>
      <w:proofErr w:type="spellEnd"/>
      <w:r>
        <w:rPr>
          <w:lang w:val="en-CH"/>
        </w:rPr>
        <w:t xml:space="preserve"> dem </w:t>
      </w:r>
      <w:proofErr w:type="spellStart"/>
      <w:r>
        <w:rPr>
          <w:lang w:val="en-CH"/>
        </w:rPr>
        <w:t>Bewertungsraster</w:t>
      </w:r>
      <w:proofErr w:type="spellEnd"/>
      <w:r>
        <w:rPr>
          <w:lang w:val="en-CH"/>
        </w:rPr>
        <w:t xml:space="preserve"> der Schule </w:t>
      </w:r>
      <w:proofErr w:type="spellStart"/>
      <w:r>
        <w:rPr>
          <w:lang w:val="en-CH"/>
        </w:rPr>
        <w:t>für</w:t>
      </w:r>
      <w:proofErr w:type="spellEnd"/>
      <w:r>
        <w:rPr>
          <w:lang w:val="en-CH"/>
        </w:rPr>
        <w:t xml:space="preserve"> </w:t>
      </w:r>
      <w:proofErr w:type="spellStart"/>
      <w:r>
        <w:rPr>
          <w:lang w:val="en-CH"/>
        </w:rPr>
        <w:t>diese</w:t>
      </w:r>
      <w:proofErr w:type="spellEnd"/>
      <w:r>
        <w:rPr>
          <w:lang w:val="en-CH"/>
        </w:rPr>
        <w:t xml:space="preserve"> Arbeit, muss ich der </w:t>
      </w:r>
      <w:proofErr w:type="spellStart"/>
      <w:r>
        <w:rPr>
          <w:lang w:val="en-CH"/>
        </w:rPr>
        <w:t>wega</w:t>
      </w:r>
      <w:proofErr w:type="spellEnd"/>
      <w:r>
        <w:rPr>
          <w:lang w:val="en-CH"/>
        </w:rPr>
        <w:t xml:space="preserve"> </w:t>
      </w:r>
      <w:proofErr w:type="spellStart"/>
      <w:r>
        <w:rPr>
          <w:lang w:val="en-CH"/>
        </w:rPr>
        <w:t>eine</w:t>
      </w:r>
      <w:proofErr w:type="spellEnd"/>
      <w:r>
        <w:rPr>
          <w:lang w:val="en-CH"/>
        </w:rPr>
        <w:t xml:space="preserve"> </w:t>
      </w:r>
      <w:proofErr w:type="spellStart"/>
      <w:r>
        <w:rPr>
          <w:lang w:val="en-CH"/>
        </w:rPr>
        <w:t>Empfehlung</w:t>
      </w:r>
      <w:proofErr w:type="spellEnd"/>
      <w:r>
        <w:rPr>
          <w:lang w:val="en-CH"/>
        </w:rPr>
        <w:t xml:space="preserve"> </w:t>
      </w:r>
      <w:proofErr w:type="spellStart"/>
      <w:r>
        <w:rPr>
          <w:lang w:val="en-CH"/>
        </w:rPr>
        <w:t>geben</w:t>
      </w:r>
      <w:proofErr w:type="spellEnd"/>
      <w:r>
        <w:rPr>
          <w:lang w:val="en-CH"/>
        </w:rPr>
        <w:t xml:space="preserve">. </w:t>
      </w:r>
      <w:proofErr w:type="spellStart"/>
      <w:r>
        <w:rPr>
          <w:lang w:val="en-CH"/>
        </w:rPr>
        <w:t>Deshalb</w:t>
      </w:r>
      <w:proofErr w:type="spellEnd"/>
      <w:r>
        <w:rPr>
          <w:lang w:val="en-CH"/>
        </w:rPr>
        <w:t xml:space="preserve"> </w:t>
      </w:r>
      <w:proofErr w:type="spellStart"/>
      <w:r>
        <w:rPr>
          <w:lang w:val="en-CH"/>
        </w:rPr>
        <w:t>habe</w:t>
      </w:r>
      <w:proofErr w:type="spellEnd"/>
      <w:r>
        <w:rPr>
          <w:lang w:val="en-CH"/>
        </w:rPr>
        <w:t xml:space="preserve"> ich es </w:t>
      </w:r>
      <w:proofErr w:type="spellStart"/>
      <w:r>
        <w:rPr>
          <w:lang w:val="en-CH"/>
        </w:rPr>
        <w:t>reingenommen</w:t>
      </w:r>
      <w:proofErr w:type="spellEnd"/>
      <w:r>
        <w:rPr>
          <w:lang w:val="en-CH"/>
        </w:rPr>
        <w:t xml:space="preserve"> </w:t>
      </w:r>
      <w:r w:rsidRPr="00A172DA">
        <w:rPr>
          <w:lang w:val="en-CH"/>
        </w:rPr>
        <w:sym w:font="Wingdings" w:char="F0E0"/>
      </w:r>
      <w:r>
        <w:rPr>
          <w:lang w:val="en-CH"/>
        </w:rPr>
        <w:t xml:space="preserve"> </w:t>
      </w:r>
      <w:proofErr w:type="spellStart"/>
      <w:r>
        <w:rPr>
          <w:lang w:val="en-CH"/>
        </w:rPr>
        <w:t>vgl</w:t>
      </w:r>
      <w:proofErr w:type="spellEnd"/>
      <w:r>
        <w:rPr>
          <w:lang w:val="en-CH"/>
        </w:rPr>
        <w:t xml:space="preserve">. </w:t>
      </w:r>
      <w:proofErr w:type="spellStart"/>
      <w:r>
        <w:rPr>
          <w:lang w:val="en-CH"/>
        </w:rPr>
        <w:t>Kapitel</w:t>
      </w:r>
      <w:proofErr w:type="spellEnd"/>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69B52" w14:textId="77777777" w:rsidR="004811CC" w:rsidRDefault="004811CC">
      <w:r>
        <w:separator/>
      </w:r>
    </w:p>
  </w:endnote>
  <w:endnote w:type="continuationSeparator" w:id="0">
    <w:p w14:paraId="3B763E0B" w14:textId="77777777" w:rsidR="004811CC" w:rsidRDefault="004811CC">
      <w:r>
        <w:continuationSeparator/>
      </w:r>
    </w:p>
  </w:endnote>
  <w:endnote w:type="continuationNotice" w:id="1">
    <w:p w14:paraId="54AB2B9E" w14:textId="77777777" w:rsidR="004811CC" w:rsidRDefault="004811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95EC70" w14:textId="77777777" w:rsidR="004811CC" w:rsidRDefault="004811CC">
      <w:r>
        <w:separator/>
      </w:r>
    </w:p>
  </w:footnote>
  <w:footnote w:type="continuationSeparator" w:id="0">
    <w:p w14:paraId="069DDECD" w14:textId="77777777" w:rsidR="004811CC" w:rsidRDefault="004811CC">
      <w:r>
        <w:continuationSeparator/>
      </w:r>
    </w:p>
  </w:footnote>
  <w:footnote w:type="continuationNotice" w:id="1">
    <w:p w14:paraId="4F41CB76" w14:textId="77777777" w:rsidR="004811CC" w:rsidRDefault="004811CC">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1CC"/>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sableu/BDD4OQ"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125" Type="http://schemas.openxmlformats.org/officeDocument/2006/relationships/image" Target="media/image50.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41" Type="http://schemas.openxmlformats.org/officeDocument/2006/relationships/hyperlink" Target="https://vuejs.org/" TargetMode="External"/><Relationship Id="rId146"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6/09/relationships/commentsIds" Target="commentsIds.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8" Type="http://schemas.openxmlformats.org/officeDocument/2006/relationships/webSettings" Target="webSettings.xml"/><Relationship Id="rId51" Type="http://schemas.openxmlformats.org/officeDocument/2006/relationships/comments" Target="comments.xml"/><Relationship Id="rId142" Type="http://schemas.openxmlformats.org/officeDocument/2006/relationships/hyperlink" Target="https://bootstrap-vue.or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microsoft.com/office/2011/relationships/commentsExtended" Target="commentsExtended.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A9F45E7-6F5A-4E42-90FD-485BA698B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561</TotalTime>
  <Pages>109</Pages>
  <Words>23160</Words>
  <Characters>132015</Characters>
  <Application>Microsoft Office Word</Application>
  <DocSecurity>0</DocSecurity>
  <Lines>1100</Lines>
  <Paragraphs>309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154866</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32</cp:revision>
  <cp:lastPrinted>2017-03-30T05:45:00Z</cp:lastPrinted>
  <dcterms:created xsi:type="dcterms:W3CDTF">2020-07-20T08:13:00Z</dcterms:created>
  <dcterms:modified xsi:type="dcterms:W3CDTF">2020-07-21T08:32:00Z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