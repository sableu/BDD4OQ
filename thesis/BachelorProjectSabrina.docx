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E11B20"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E11B20"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1AD06B3A" w:rsidR="008F3205" w:rsidRPr="00390981" w:rsidRDefault="00390981" w:rsidP="00F7330E">
      <w:pPr>
        <w:rPr>
          <w:lang w:val="en-CH"/>
        </w:rPr>
      </w:pPr>
      <w:r>
        <w:rPr>
          <w:lang w:val="en-CH"/>
        </w:rPr>
        <w:t>CH-3280 Murten, 22nd of July 2020</w:t>
      </w: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E11B20">
      <w:pPr>
        <w:pStyle w:val="TOC1"/>
        <w:rPr>
          <w:rFonts w:asciiTheme="minorHAnsi" w:eastAsiaTheme="minorEastAsia" w:hAnsiTheme="minorHAnsi" w:cstheme="minorBidi"/>
          <w:noProof/>
          <w:szCs w:val="22"/>
          <w:lang w:val="en-GB" w:eastAsia="en-GB"/>
        </w:rPr>
      </w:pPr>
      <w:hyperlink w:anchor="_Toc46217067" w:history="1">
        <w:r w:rsidRPr="00B177B0">
          <w:rPr>
            <w:rStyle w:val="Hyperlink"/>
            <w:noProof/>
            <w:lang w:val="en-GB"/>
          </w:rPr>
          <w:t>Acknowledgments</w:t>
        </w:r>
        <w:r>
          <w:rPr>
            <w:noProof/>
            <w:webHidden/>
          </w:rPr>
          <w:tab/>
        </w:r>
        <w:r>
          <w:rPr>
            <w:noProof/>
            <w:webHidden/>
          </w:rPr>
          <w:fldChar w:fldCharType="begin"/>
        </w:r>
        <w:r>
          <w:rPr>
            <w:noProof/>
            <w:webHidden/>
          </w:rPr>
          <w:instrText xml:space="preserve"> PAGEREF _Toc46217067 \h </w:instrText>
        </w:r>
        <w:r>
          <w:rPr>
            <w:noProof/>
            <w:webHidden/>
          </w:rPr>
        </w:r>
        <w:r>
          <w:rPr>
            <w:noProof/>
            <w:webHidden/>
          </w:rPr>
          <w:fldChar w:fldCharType="separate"/>
        </w:r>
        <w:r>
          <w:rPr>
            <w:noProof/>
            <w:webHidden/>
          </w:rPr>
          <w:t>III</w:t>
        </w:r>
        <w:r>
          <w:rPr>
            <w:noProof/>
            <w:webHidden/>
          </w:rPr>
          <w:fldChar w:fldCharType="end"/>
        </w:r>
      </w:hyperlink>
    </w:p>
    <w:p w14:paraId="222FC075" w14:textId="72E0FD21" w:rsidR="00E11B20" w:rsidRDefault="00E11B20">
      <w:pPr>
        <w:pStyle w:val="TOC1"/>
        <w:rPr>
          <w:rFonts w:asciiTheme="minorHAnsi" w:eastAsiaTheme="minorEastAsia" w:hAnsiTheme="minorHAnsi" w:cstheme="minorBidi"/>
          <w:noProof/>
          <w:szCs w:val="22"/>
          <w:lang w:val="en-GB" w:eastAsia="en-GB"/>
        </w:rPr>
      </w:pPr>
      <w:hyperlink w:anchor="_Toc46217068" w:history="1">
        <w:r w:rsidRPr="00B177B0">
          <w:rPr>
            <w:rStyle w:val="Hyperlink"/>
            <w:noProof/>
            <w:lang w:val="en-GB"/>
          </w:rPr>
          <w:t>Management Summary / Abstract</w:t>
        </w:r>
        <w:r>
          <w:rPr>
            <w:noProof/>
            <w:webHidden/>
          </w:rPr>
          <w:tab/>
        </w:r>
        <w:r>
          <w:rPr>
            <w:noProof/>
            <w:webHidden/>
          </w:rPr>
          <w:fldChar w:fldCharType="begin"/>
        </w:r>
        <w:r>
          <w:rPr>
            <w:noProof/>
            <w:webHidden/>
          </w:rPr>
          <w:instrText xml:space="preserve"> PAGEREF _Toc46217068 \h </w:instrText>
        </w:r>
        <w:r>
          <w:rPr>
            <w:noProof/>
            <w:webHidden/>
          </w:rPr>
        </w:r>
        <w:r>
          <w:rPr>
            <w:noProof/>
            <w:webHidden/>
          </w:rPr>
          <w:fldChar w:fldCharType="separate"/>
        </w:r>
        <w:r>
          <w:rPr>
            <w:noProof/>
            <w:webHidden/>
          </w:rPr>
          <w:t>IV</w:t>
        </w:r>
        <w:r>
          <w:rPr>
            <w:noProof/>
            <w:webHidden/>
          </w:rPr>
          <w:fldChar w:fldCharType="end"/>
        </w:r>
      </w:hyperlink>
    </w:p>
    <w:p w14:paraId="1CF71742" w14:textId="2CF1476D" w:rsidR="00E11B20" w:rsidRDefault="00E11B20">
      <w:pPr>
        <w:pStyle w:val="TOC1"/>
        <w:rPr>
          <w:rFonts w:asciiTheme="minorHAnsi" w:eastAsiaTheme="minorEastAsia" w:hAnsiTheme="minorHAnsi" w:cstheme="minorBidi"/>
          <w:noProof/>
          <w:szCs w:val="22"/>
          <w:lang w:val="en-GB" w:eastAsia="en-GB"/>
        </w:rPr>
      </w:pPr>
      <w:hyperlink w:anchor="_Toc46217069" w:history="1">
        <w:r w:rsidRPr="00B177B0">
          <w:rPr>
            <w:rStyle w:val="Hyperlink"/>
            <w:noProof/>
            <w:lang w:val="en-GB"/>
          </w:rPr>
          <w:t>Table of Contents</w:t>
        </w:r>
        <w:r>
          <w:rPr>
            <w:noProof/>
            <w:webHidden/>
          </w:rPr>
          <w:tab/>
        </w:r>
        <w:r>
          <w:rPr>
            <w:noProof/>
            <w:webHidden/>
          </w:rPr>
          <w:fldChar w:fldCharType="begin"/>
        </w:r>
        <w:r>
          <w:rPr>
            <w:noProof/>
            <w:webHidden/>
          </w:rPr>
          <w:instrText xml:space="preserve"> PAGEREF _Toc46217069 \h </w:instrText>
        </w:r>
        <w:r>
          <w:rPr>
            <w:noProof/>
            <w:webHidden/>
          </w:rPr>
        </w:r>
        <w:r>
          <w:rPr>
            <w:noProof/>
            <w:webHidden/>
          </w:rPr>
          <w:fldChar w:fldCharType="separate"/>
        </w:r>
        <w:r>
          <w:rPr>
            <w:noProof/>
            <w:webHidden/>
          </w:rPr>
          <w:t>V</w:t>
        </w:r>
        <w:r>
          <w:rPr>
            <w:noProof/>
            <w:webHidden/>
          </w:rPr>
          <w:fldChar w:fldCharType="end"/>
        </w:r>
      </w:hyperlink>
    </w:p>
    <w:p w14:paraId="4E43EEC8" w14:textId="0FC96DB3" w:rsidR="00E11B20" w:rsidRDefault="00E11B20">
      <w:pPr>
        <w:pStyle w:val="TOC1"/>
        <w:rPr>
          <w:rFonts w:asciiTheme="minorHAnsi" w:eastAsiaTheme="minorEastAsia" w:hAnsiTheme="minorHAnsi" w:cstheme="minorBidi"/>
          <w:noProof/>
          <w:szCs w:val="22"/>
          <w:lang w:val="en-GB" w:eastAsia="en-GB"/>
        </w:rPr>
      </w:pPr>
      <w:hyperlink w:anchor="_Toc46217070" w:history="1">
        <w:r w:rsidRPr="00B177B0">
          <w:rPr>
            <w:rStyle w:val="Hyperlink"/>
            <w:noProof/>
            <w:lang w:val="en-GB"/>
          </w:rPr>
          <w:t>1</w:t>
        </w:r>
        <w:r>
          <w:rPr>
            <w:rFonts w:asciiTheme="minorHAnsi" w:eastAsiaTheme="minorEastAsia" w:hAnsiTheme="minorHAnsi" w:cstheme="minorBidi"/>
            <w:noProof/>
            <w:szCs w:val="22"/>
            <w:lang w:val="en-GB" w:eastAsia="en-GB"/>
          </w:rPr>
          <w:tab/>
        </w:r>
        <w:r w:rsidRPr="00B177B0">
          <w:rPr>
            <w:rStyle w:val="Hyperlink"/>
            <w:noProof/>
            <w:lang w:val="en-GB"/>
          </w:rPr>
          <w:t>Introduction</w:t>
        </w:r>
        <w:r>
          <w:rPr>
            <w:noProof/>
            <w:webHidden/>
          </w:rPr>
          <w:tab/>
        </w:r>
        <w:r>
          <w:rPr>
            <w:noProof/>
            <w:webHidden/>
          </w:rPr>
          <w:fldChar w:fldCharType="begin"/>
        </w:r>
        <w:r>
          <w:rPr>
            <w:noProof/>
            <w:webHidden/>
          </w:rPr>
          <w:instrText xml:space="preserve"> PAGEREF _Toc46217070 \h </w:instrText>
        </w:r>
        <w:r>
          <w:rPr>
            <w:noProof/>
            <w:webHidden/>
          </w:rPr>
        </w:r>
        <w:r>
          <w:rPr>
            <w:noProof/>
            <w:webHidden/>
          </w:rPr>
          <w:fldChar w:fldCharType="separate"/>
        </w:r>
        <w:r>
          <w:rPr>
            <w:noProof/>
            <w:webHidden/>
          </w:rPr>
          <w:t>1</w:t>
        </w:r>
        <w:r>
          <w:rPr>
            <w:noProof/>
            <w:webHidden/>
          </w:rPr>
          <w:fldChar w:fldCharType="end"/>
        </w:r>
      </w:hyperlink>
    </w:p>
    <w:p w14:paraId="1F2C4427" w14:textId="6187FDB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1"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Initial Situation</w:t>
        </w:r>
        <w:r>
          <w:rPr>
            <w:noProof/>
            <w:webHidden/>
          </w:rPr>
          <w:tab/>
        </w:r>
        <w:r>
          <w:rPr>
            <w:noProof/>
            <w:webHidden/>
          </w:rPr>
          <w:fldChar w:fldCharType="begin"/>
        </w:r>
        <w:r>
          <w:rPr>
            <w:noProof/>
            <w:webHidden/>
          </w:rPr>
          <w:instrText xml:space="preserve"> PAGEREF _Toc46217071 \h </w:instrText>
        </w:r>
        <w:r>
          <w:rPr>
            <w:noProof/>
            <w:webHidden/>
          </w:rPr>
        </w:r>
        <w:r>
          <w:rPr>
            <w:noProof/>
            <w:webHidden/>
          </w:rPr>
          <w:fldChar w:fldCharType="separate"/>
        </w:r>
        <w:r>
          <w:rPr>
            <w:noProof/>
            <w:webHidden/>
          </w:rPr>
          <w:t>1</w:t>
        </w:r>
        <w:r>
          <w:rPr>
            <w:noProof/>
            <w:webHidden/>
          </w:rPr>
          <w:fldChar w:fldCharType="end"/>
        </w:r>
      </w:hyperlink>
    </w:p>
    <w:p w14:paraId="003F4950" w14:textId="354F489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2" w:history="1">
        <w:r w:rsidRPr="00B177B0">
          <w:rPr>
            <w:rStyle w:val="Hyperlink"/>
            <w:noProof/>
            <w:lang w:val="en-GB"/>
          </w:rPr>
          <w:t>1.2</w:t>
        </w:r>
        <w:r>
          <w:rPr>
            <w:rFonts w:asciiTheme="minorHAnsi" w:eastAsiaTheme="minorEastAsia" w:hAnsiTheme="minorHAnsi" w:cstheme="minorBidi"/>
            <w:noProof/>
            <w:szCs w:val="22"/>
            <w:lang w:val="en-GB" w:eastAsia="en-GB"/>
          </w:rPr>
          <w:tab/>
        </w:r>
        <w:r w:rsidRPr="00B177B0">
          <w:rPr>
            <w:rStyle w:val="Hyperlink"/>
            <w:noProof/>
            <w:lang w:val="en-GB"/>
          </w:rPr>
          <w:t>BDD High Level Test Automation</w:t>
        </w:r>
        <w:r>
          <w:rPr>
            <w:noProof/>
            <w:webHidden/>
          </w:rPr>
          <w:tab/>
        </w:r>
        <w:r>
          <w:rPr>
            <w:noProof/>
            <w:webHidden/>
          </w:rPr>
          <w:fldChar w:fldCharType="begin"/>
        </w:r>
        <w:r>
          <w:rPr>
            <w:noProof/>
            <w:webHidden/>
          </w:rPr>
          <w:instrText xml:space="preserve"> PAGEREF _Toc46217072 \h </w:instrText>
        </w:r>
        <w:r>
          <w:rPr>
            <w:noProof/>
            <w:webHidden/>
          </w:rPr>
        </w:r>
        <w:r>
          <w:rPr>
            <w:noProof/>
            <w:webHidden/>
          </w:rPr>
          <w:fldChar w:fldCharType="separate"/>
        </w:r>
        <w:r>
          <w:rPr>
            <w:noProof/>
            <w:webHidden/>
          </w:rPr>
          <w:t>1</w:t>
        </w:r>
        <w:r>
          <w:rPr>
            <w:noProof/>
            <w:webHidden/>
          </w:rPr>
          <w:fldChar w:fldCharType="end"/>
        </w:r>
      </w:hyperlink>
    </w:p>
    <w:p w14:paraId="16EC3DEF" w14:textId="67306EC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3" w:history="1">
        <w:r w:rsidRPr="00B177B0">
          <w:rPr>
            <w:rStyle w:val="Hyperlink"/>
            <w:noProof/>
            <w:lang w:val="en-GB"/>
          </w:rPr>
          <w:t>1.3</w:t>
        </w:r>
        <w:r>
          <w:rPr>
            <w:rFonts w:asciiTheme="minorHAnsi" w:eastAsiaTheme="minorEastAsia" w:hAnsiTheme="minorHAnsi" w:cstheme="minorBidi"/>
            <w:noProof/>
            <w:szCs w:val="22"/>
            <w:lang w:val="en-GB" w:eastAsia="en-GB"/>
          </w:rPr>
          <w:tab/>
        </w:r>
        <w:r w:rsidRPr="00B177B0">
          <w:rPr>
            <w:rStyle w:val="Hyperlink"/>
            <w:noProof/>
            <w:lang w:val="en-GB"/>
          </w:rPr>
          <w:t>Automated Testing for OQ</w:t>
        </w:r>
        <w:r>
          <w:rPr>
            <w:noProof/>
            <w:webHidden/>
          </w:rPr>
          <w:tab/>
        </w:r>
        <w:r>
          <w:rPr>
            <w:noProof/>
            <w:webHidden/>
          </w:rPr>
          <w:fldChar w:fldCharType="begin"/>
        </w:r>
        <w:r>
          <w:rPr>
            <w:noProof/>
            <w:webHidden/>
          </w:rPr>
          <w:instrText xml:space="preserve"> PAGEREF _Toc46217073 \h </w:instrText>
        </w:r>
        <w:r>
          <w:rPr>
            <w:noProof/>
            <w:webHidden/>
          </w:rPr>
        </w:r>
        <w:r>
          <w:rPr>
            <w:noProof/>
            <w:webHidden/>
          </w:rPr>
          <w:fldChar w:fldCharType="separate"/>
        </w:r>
        <w:r>
          <w:rPr>
            <w:noProof/>
            <w:webHidden/>
          </w:rPr>
          <w:t>2</w:t>
        </w:r>
        <w:r>
          <w:rPr>
            <w:noProof/>
            <w:webHidden/>
          </w:rPr>
          <w:fldChar w:fldCharType="end"/>
        </w:r>
      </w:hyperlink>
    </w:p>
    <w:p w14:paraId="0010B253" w14:textId="383FC24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4" w:history="1">
        <w:r w:rsidRPr="00B177B0">
          <w:rPr>
            <w:rStyle w:val="Hyperlink"/>
            <w:noProof/>
            <w:lang w:val="en-GB"/>
          </w:rPr>
          <w:t>1.4</w:t>
        </w:r>
        <w:r>
          <w:rPr>
            <w:rFonts w:asciiTheme="minorHAnsi" w:eastAsiaTheme="minorEastAsia" w:hAnsiTheme="minorHAnsi" w:cstheme="minorBidi"/>
            <w:noProof/>
            <w:szCs w:val="22"/>
            <w:lang w:val="en-GB" w:eastAsia="en-GB"/>
          </w:rPr>
          <w:tab/>
        </w:r>
        <w:r w:rsidRPr="00B177B0">
          <w:rPr>
            <w:rStyle w:val="Hyperlink"/>
            <w:noProof/>
            <w:lang w:val="en-GB"/>
          </w:rPr>
          <w:t>Hypothesis and Research Questions</w:t>
        </w:r>
        <w:r>
          <w:rPr>
            <w:noProof/>
            <w:webHidden/>
          </w:rPr>
          <w:tab/>
        </w:r>
        <w:r>
          <w:rPr>
            <w:noProof/>
            <w:webHidden/>
          </w:rPr>
          <w:fldChar w:fldCharType="begin"/>
        </w:r>
        <w:r>
          <w:rPr>
            <w:noProof/>
            <w:webHidden/>
          </w:rPr>
          <w:instrText xml:space="preserve"> PAGEREF _Toc46217074 \h </w:instrText>
        </w:r>
        <w:r>
          <w:rPr>
            <w:noProof/>
            <w:webHidden/>
          </w:rPr>
        </w:r>
        <w:r>
          <w:rPr>
            <w:noProof/>
            <w:webHidden/>
          </w:rPr>
          <w:fldChar w:fldCharType="separate"/>
        </w:r>
        <w:r>
          <w:rPr>
            <w:noProof/>
            <w:webHidden/>
          </w:rPr>
          <w:t>3</w:t>
        </w:r>
        <w:r>
          <w:rPr>
            <w:noProof/>
            <w:webHidden/>
          </w:rPr>
          <w:fldChar w:fldCharType="end"/>
        </w:r>
      </w:hyperlink>
    </w:p>
    <w:p w14:paraId="1B95DA5A" w14:textId="2761784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5" w:history="1">
        <w:r w:rsidRPr="00B177B0">
          <w:rPr>
            <w:rStyle w:val="Hyperlink"/>
            <w:noProof/>
            <w:lang w:val="en-GB"/>
          </w:rPr>
          <w:t>1.5</w:t>
        </w:r>
        <w:r>
          <w:rPr>
            <w:rFonts w:asciiTheme="minorHAnsi" w:eastAsiaTheme="minorEastAsia" w:hAnsiTheme="minorHAnsi" w:cstheme="minorBidi"/>
            <w:noProof/>
            <w:szCs w:val="22"/>
            <w:lang w:val="en-GB" w:eastAsia="en-GB"/>
          </w:rPr>
          <w:tab/>
        </w:r>
        <w:r w:rsidRPr="00B177B0">
          <w:rPr>
            <w:rStyle w:val="Hyperlink"/>
            <w:noProof/>
            <w:lang w:val="en-GB"/>
          </w:rPr>
          <w:t>Scope</w:t>
        </w:r>
        <w:r>
          <w:rPr>
            <w:noProof/>
            <w:webHidden/>
          </w:rPr>
          <w:tab/>
        </w:r>
        <w:r>
          <w:rPr>
            <w:noProof/>
            <w:webHidden/>
          </w:rPr>
          <w:fldChar w:fldCharType="begin"/>
        </w:r>
        <w:r>
          <w:rPr>
            <w:noProof/>
            <w:webHidden/>
          </w:rPr>
          <w:instrText xml:space="preserve"> PAGEREF _Toc46217075 \h </w:instrText>
        </w:r>
        <w:r>
          <w:rPr>
            <w:noProof/>
            <w:webHidden/>
          </w:rPr>
        </w:r>
        <w:r>
          <w:rPr>
            <w:noProof/>
            <w:webHidden/>
          </w:rPr>
          <w:fldChar w:fldCharType="separate"/>
        </w:r>
        <w:r>
          <w:rPr>
            <w:noProof/>
            <w:webHidden/>
          </w:rPr>
          <w:t>3</w:t>
        </w:r>
        <w:r>
          <w:rPr>
            <w:noProof/>
            <w:webHidden/>
          </w:rPr>
          <w:fldChar w:fldCharType="end"/>
        </w:r>
      </w:hyperlink>
    </w:p>
    <w:p w14:paraId="5EE65D35" w14:textId="3F3A4DC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Pr="00B177B0">
          <w:rPr>
            <w:rStyle w:val="Hyperlink"/>
            <w:noProof/>
            <w:lang w:val="en-GB"/>
          </w:rPr>
          <w:t>1.5.1</w:t>
        </w:r>
        <w:r>
          <w:rPr>
            <w:rFonts w:asciiTheme="minorHAnsi" w:eastAsiaTheme="minorEastAsia" w:hAnsiTheme="minorHAnsi" w:cstheme="minorBidi"/>
            <w:noProof/>
            <w:szCs w:val="22"/>
            <w:lang w:val="en-GB" w:eastAsia="en-GB"/>
          </w:rPr>
          <w:tab/>
        </w:r>
        <w:r w:rsidRPr="00B177B0">
          <w:rPr>
            <w:rStyle w:val="Hyperlink"/>
            <w:noProof/>
            <w:lang w:val="en-GB"/>
          </w:rPr>
          <w:t>In Scope</w:t>
        </w:r>
        <w:r>
          <w:rPr>
            <w:noProof/>
            <w:webHidden/>
          </w:rPr>
          <w:tab/>
        </w:r>
        <w:r>
          <w:rPr>
            <w:noProof/>
            <w:webHidden/>
          </w:rPr>
          <w:fldChar w:fldCharType="begin"/>
        </w:r>
        <w:r>
          <w:rPr>
            <w:noProof/>
            <w:webHidden/>
          </w:rPr>
          <w:instrText xml:space="preserve"> PAGEREF _Toc46217076 \h </w:instrText>
        </w:r>
        <w:r>
          <w:rPr>
            <w:noProof/>
            <w:webHidden/>
          </w:rPr>
        </w:r>
        <w:r>
          <w:rPr>
            <w:noProof/>
            <w:webHidden/>
          </w:rPr>
          <w:fldChar w:fldCharType="separate"/>
        </w:r>
        <w:r>
          <w:rPr>
            <w:noProof/>
            <w:webHidden/>
          </w:rPr>
          <w:t>3</w:t>
        </w:r>
        <w:r>
          <w:rPr>
            <w:noProof/>
            <w:webHidden/>
          </w:rPr>
          <w:fldChar w:fldCharType="end"/>
        </w:r>
      </w:hyperlink>
    </w:p>
    <w:p w14:paraId="4692A1E1" w14:textId="730D6AB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Pr="00B177B0">
          <w:rPr>
            <w:rStyle w:val="Hyperlink"/>
            <w:noProof/>
            <w:lang w:val="en-GB"/>
          </w:rPr>
          <w:t>1.5.2</w:t>
        </w:r>
        <w:r>
          <w:rPr>
            <w:rFonts w:asciiTheme="minorHAnsi" w:eastAsiaTheme="minorEastAsia" w:hAnsiTheme="minorHAnsi" w:cstheme="minorBidi"/>
            <w:noProof/>
            <w:szCs w:val="22"/>
            <w:lang w:val="en-GB" w:eastAsia="en-GB"/>
          </w:rPr>
          <w:tab/>
        </w:r>
        <w:r w:rsidRPr="00B177B0">
          <w:rPr>
            <w:rStyle w:val="Hyperlink"/>
            <w:noProof/>
            <w:lang w:val="en-GB"/>
          </w:rPr>
          <w:t>Out of Scope</w:t>
        </w:r>
        <w:r>
          <w:rPr>
            <w:noProof/>
            <w:webHidden/>
          </w:rPr>
          <w:tab/>
        </w:r>
        <w:r>
          <w:rPr>
            <w:noProof/>
            <w:webHidden/>
          </w:rPr>
          <w:fldChar w:fldCharType="begin"/>
        </w:r>
        <w:r>
          <w:rPr>
            <w:noProof/>
            <w:webHidden/>
          </w:rPr>
          <w:instrText xml:space="preserve"> PAGEREF _Toc46217077 \h </w:instrText>
        </w:r>
        <w:r>
          <w:rPr>
            <w:noProof/>
            <w:webHidden/>
          </w:rPr>
        </w:r>
        <w:r>
          <w:rPr>
            <w:noProof/>
            <w:webHidden/>
          </w:rPr>
          <w:fldChar w:fldCharType="separate"/>
        </w:r>
        <w:r>
          <w:rPr>
            <w:noProof/>
            <w:webHidden/>
          </w:rPr>
          <w:t>4</w:t>
        </w:r>
        <w:r>
          <w:rPr>
            <w:noProof/>
            <w:webHidden/>
          </w:rPr>
          <w:fldChar w:fldCharType="end"/>
        </w:r>
      </w:hyperlink>
    </w:p>
    <w:p w14:paraId="02591699" w14:textId="3347CDF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78" w:history="1">
        <w:r w:rsidRPr="00B177B0">
          <w:rPr>
            <w:rStyle w:val="Hyperlink"/>
            <w:noProof/>
            <w:lang w:val="en-GB"/>
          </w:rPr>
          <w:t>1.6</w:t>
        </w:r>
        <w:r>
          <w:rPr>
            <w:rFonts w:asciiTheme="minorHAnsi" w:eastAsiaTheme="minorEastAsia" w:hAnsiTheme="minorHAnsi" w:cstheme="minorBidi"/>
            <w:noProof/>
            <w:szCs w:val="22"/>
            <w:lang w:val="en-GB" w:eastAsia="en-GB"/>
          </w:rPr>
          <w:tab/>
        </w:r>
        <w:r w:rsidRPr="00B177B0">
          <w:rPr>
            <w:rStyle w:val="Hyperlink"/>
            <w:noProof/>
            <w:lang w:val="en-GB"/>
          </w:rPr>
          <w:t>Approach</w:t>
        </w:r>
        <w:r>
          <w:rPr>
            <w:noProof/>
            <w:webHidden/>
          </w:rPr>
          <w:tab/>
        </w:r>
        <w:r>
          <w:rPr>
            <w:noProof/>
            <w:webHidden/>
          </w:rPr>
          <w:fldChar w:fldCharType="begin"/>
        </w:r>
        <w:r>
          <w:rPr>
            <w:noProof/>
            <w:webHidden/>
          </w:rPr>
          <w:instrText xml:space="preserve"> PAGEREF _Toc46217078 \h </w:instrText>
        </w:r>
        <w:r>
          <w:rPr>
            <w:noProof/>
            <w:webHidden/>
          </w:rPr>
        </w:r>
        <w:r>
          <w:rPr>
            <w:noProof/>
            <w:webHidden/>
          </w:rPr>
          <w:fldChar w:fldCharType="separate"/>
        </w:r>
        <w:r>
          <w:rPr>
            <w:noProof/>
            <w:webHidden/>
          </w:rPr>
          <w:t>4</w:t>
        </w:r>
        <w:r>
          <w:rPr>
            <w:noProof/>
            <w:webHidden/>
          </w:rPr>
          <w:fldChar w:fldCharType="end"/>
        </w:r>
      </w:hyperlink>
    </w:p>
    <w:p w14:paraId="2EC4A79A" w14:textId="408AF4E4" w:rsidR="00E11B20" w:rsidRDefault="00E11B20">
      <w:pPr>
        <w:pStyle w:val="TOC1"/>
        <w:rPr>
          <w:rFonts w:asciiTheme="minorHAnsi" w:eastAsiaTheme="minorEastAsia" w:hAnsiTheme="minorHAnsi" w:cstheme="minorBidi"/>
          <w:noProof/>
          <w:szCs w:val="22"/>
          <w:lang w:val="en-GB" w:eastAsia="en-GB"/>
        </w:rPr>
      </w:pPr>
      <w:hyperlink w:anchor="_Toc46217079" w:history="1">
        <w:r w:rsidRPr="00B177B0">
          <w:rPr>
            <w:rStyle w:val="Hyperlink"/>
            <w:noProof/>
            <w:lang w:val="en-GB"/>
          </w:rPr>
          <w:t>2</w:t>
        </w:r>
        <w:r>
          <w:rPr>
            <w:rFonts w:asciiTheme="minorHAnsi" w:eastAsiaTheme="minorEastAsia" w:hAnsiTheme="minorHAnsi" w:cstheme="minorBidi"/>
            <w:noProof/>
            <w:szCs w:val="22"/>
            <w:lang w:val="en-GB" w:eastAsia="en-GB"/>
          </w:rPr>
          <w:tab/>
        </w:r>
        <w:r w:rsidRPr="00B177B0">
          <w:rPr>
            <w:rStyle w:val="Hyperlink"/>
            <w:noProof/>
            <w:lang w:val="en-GB"/>
          </w:rPr>
          <w:t>Materials &amp; Methods</w:t>
        </w:r>
        <w:r>
          <w:rPr>
            <w:noProof/>
            <w:webHidden/>
          </w:rPr>
          <w:tab/>
        </w:r>
        <w:r>
          <w:rPr>
            <w:noProof/>
            <w:webHidden/>
          </w:rPr>
          <w:fldChar w:fldCharType="begin"/>
        </w:r>
        <w:r>
          <w:rPr>
            <w:noProof/>
            <w:webHidden/>
          </w:rPr>
          <w:instrText xml:space="preserve"> PAGEREF _Toc46217079 \h </w:instrText>
        </w:r>
        <w:r>
          <w:rPr>
            <w:noProof/>
            <w:webHidden/>
          </w:rPr>
        </w:r>
        <w:r>
          <w:rPr>
            <w:noProof/>
            <w:webHidden/>
          </w:rPr>
          <w:fldChar w:fldCharType="separate"/>
        </w:r>
        <w:r>
          <w:rPr>
            <w:noProof/>
            <w:webHidden/>
          </w:rPr>
          <w:t>6</w:t>
        </w:r>
        <w:r>
          <w:rPr>
            <w:noProof/>
            <w:webHidden/>
          </w:rPr>
          <w:fldChar w:fldCharType="end"/>
        </w:r>
      </w:hyperlink>
    </w:p>
    <w:p w14:paraId="495E8561" w14:textId="6FDF30C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0" w:history="1">
        <w:r w:rsidRPr="00B177B0">
          <w:rPr>
            <w:rStyle w:val="Hyperlink"/>
            <w:noProof/>
            <w:lang w:val="en-GB"/>
          </w:rPr>
          <w:t>2.1</w:t>
        </w:r>
        <w:r>
          <w:rPr>
            <w:rFonts w:asciiTheme="minorHAnsi" w:eastAsiaTheme="minorEastAsia" w:hAnsiTheme="minorHAnsi" w:cstheme="minorBidi"/>
            <w:noProof/>
            <w:szCs w:val="22"/>
            <w:lang w:val="en-GB" w:eastAsia="en-GB"/>
          </w:rPr>
          <w:tab/>
        </w:r>
        <w:r w:rsidRPr="00B177B0">
          <w:rPr>
            <w:rStyle w:val="Hyperlink"/>
            <w:noProof/>
            <w:lang w:val="en-GB"/>
          </w:rPr>
          <w:t>Analysis</w:t>
        </w:r>
        <w:r>
          <w:rPr>
            <w:noProof/>
            <w:webHidden/>
          </w:rPr>
          <w:tab/>
        </w:r>
        <w:r>
          <w:rPr>
            <w:noProof/>
            <w:webHidden/>
          </w:rPr>
          <w:fldChar w:fldCharType="begin"/>
        </w:r>
        <w:r>
          <w:rPr>
            <w:noProof/>
            <w:webHidden/>
          </w:rPr>
          <w:instrText xml:space="preserve"> PAGEREF _Toc46217080 \h </w:instrText>
        </w:r>
        <w:r>
          <w:rPr>
            <w:noProof/>
            <w:webHidden/>
          </w:rPr>
        </w:r>
        <w:r>
          <w:rPr>
            <w:noProof/>
            <w:webHidden/>
          </w:rPr>
          <w:fldChar w:fldCharType="separate"/>
        </w:r>
        <w:r>
          <w:rPr>
            <w:noProof/>
            <w:webHidden/>
          </w:rPr>
          <w:t>6</w:t>
        </w:r>
        <w:r>
          <w:rPr>
            <w:noProof/>
            <w:webHidden/>
          </w:rPr>
          <w:fldChar w:fldCharType="end"/>
        </w:r>
      </w:hyperlink>
    </w:p>
    <w:p w14:paraId="4A2FC131" w14:textId="4D778D3E"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1" w:history="1">
        <w:r w:rsidRPr="00B177B0">
          <w:rPr>
            <w:rStyle w:val="Hyperlink"/>
            <w:noProof/>
          </w:rPr>
          <w:t>2.2</w:t>
        </w:r>
        <w:r>
          <w:rPr>
            <w:rFonts w:asciiTheme="minorHAnsi" w:eastAsiaTheme="minorEastAsia" w:hAnsiTheme="minorHAnsi" w:cstheme="minorBidi"/>
            <w:noProof/>
            <w:szCs w:val="22"/>
            <w:lang w:val="en-GB" w:eastAsia="en-GB"/>
          </w:rPr>
          <w:tab/>
        </w:r>
        <w:r w:rsidRPr="00B177B0">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_Toc46217081 \h </w:instrText>
        </w:r>
        <w:r>
          <w:rPr>
            <w:noProof/>
            <w:webHidden/>
          </w:rPr>
        </w:r>
        <w:r>
          <w:rPr>
            <w:noProof/>
            <w:webHidden/>
          </w:rPr>
          <w:fldChar w:fldCharType="separate"/>
        </w:r>
        <w:r>
          <w:rPr>
            <w:noProof/>
            <w:webHidden/>
          </w:rPr>
          <w:t>6</w:t>
        </w:r>
        <w:r>
          <w:rPr>
            <w:noProof/>
            <w:webHidden/>
          </w:rPr>
          <w:fldChar w:fldCharType="end"/>
        </w:r>
      </w:hyperlink>
    </w:p>
    <w:p w14:paraId="25133E4F" w14:textId="420079D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2" w:history="1">
        <w:r w:rsidRPr="00B177B0">
          <w:rPr>
            <w:rStyle w:val="Hyperlink"/>
            <w:noProof/>
            <w:lang w:val="en-GB"/>
          </w:rPr>
          <w:t>2.3</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_Toc46217082 \h </w:instrText>
        </w:r>
        <w:r>
          <w:rPr>
            <w:noProof/>
            <w:webHidden/>
          </w:rPr>
        </w:r>
        <w:r>
          <w:rPr>
            <w:noProof/>
            <w:webHidden/>
          </w:rPr>
          <w:fldChar w:fldCharType="separate"/>
        </w:r>
        <w:r>
          <w:rPr>
            <w:noProof/>
            <w:webHidden/>
          </w:rPr>
          <w:t>6</w:t>
        </w:r>
        <w:r>
          <w:rPr>
            <w:noProof/>
            <w:webHidden/>
          </w:rPr>
          <w:fldChar w:fldCharType="end"/>
        </w:r>
      </w:hyperlink>
    </w:p>
    <w:p w14:paraId="6E4A1771" w14:textId="3EF0DE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Pr="00B177B0">
          <w:rPr>
            <w:rStyle w:val="Hyperlink"/>
            <w:noProof/>
            <w:lang w:val="en-GB"/>
          </w:rPr>
          <w:t>2.3.1</w:t>
        </w:r>
        <w:r>
          <w:rPr>
            <w:rFonts w:asciiTheme="minorHAnsi" w:eastAsiaTheme="minorEastAsia" w:hAnsiTheme="minorHAnsi" w:cstheme="minorBidi"/>
            <w:noProof/>
            <w:szCs w:val="22"/>
            <w:lang w:val="en-GB" w:eastAsia="en-GB"/>
          </w:rPr>
          <w:tab/>
        </w:r>
        <w:r w:rsidRPr="00B177B0">
          <w:rPr>
            <w:rStyle w:val="Hyperlink"/>
            <w:noProof/>
            <w:lang w:val="en-GB"/>
          </w:rPr>
          <w:t>Rational</w:t>
        </w:r>
        <w:r>
          <w:rPr>
            <w:noProof/>
            <w:webHidden/>
          </w:rPr>
          <w:tab/>
        </w:r>
        <w:r>
          <w:rPr>
            <w:noProof/>
            <w:webHidden/>
          </w:rPr>
          <w:fldChar w:fldCharType="begin"/>
        </w:r>
        <w:r>
          <w:rPr>
            <w:noProof/>
            <w:webHidden/>
          </w:rPr>
          <w:instrText xml:space="preserve"> PAGEREF _Toc46217083 \h </w:instrText>
        </w:r>
        <w:r>
          <w:rPr>
            <w:noProof/>
            <w:webHidden/>
          </w:rPr>
        </w:r>
        <w:r>
          <w:rPr>
            <w:noProof/>
            <w:webHidden/>
          </w:rPr>
          <w:fldChar w:fldCharType="separate"/>
        </w:r>
        <w:r>
          <w:rPr>
            <w:noProof/>
            <w:webHidden/>
          </w:rPr>
          <w:t>6</w:t>
        </w:r>
        <w:r>
          <w:rPr>
            <w:noProof/>
            <w:webHidden/>
          </w:rPr>
          <w:fldChar w:fldCharType="end"/>
        </w:r>
      </w:hyperlink>
    </w:p>
    <w:p w14:paraId="2B72337A" w14:textId="2C91A32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Pr="00B177B0">
          <w:rPr>
            <w:rStyle w:val="Hyperlink"/>
            <w:noProof/>
            <w:lang w:val="en-GB"/>
          </w:rPr>
          <w:t>2.3.2</w:t>
        </w:r>
        <w:r>
          <w:rPr>
            <w:rFonts w:asciiTheme="minorHAnsi" w:eastAsiaTheme="minorEastAsia" w:hAnsiTheme="minorHAnsi" w:cstheme="minorBidi"/>
            <w:noProof/>
            <w:szCs w:val="22"/>
            <w:lang w:val="en-GB" w:eastAsia="en-GB"/>
          </w:rPr>
          <w:tab/>
        </w:r>
        <w:r w:rsidRPr="00B177B0">
          <w:rPr>
            <w:rStyle w:val="Hyperlink"/>
            <w:noProof/>
            <w:lang w:val="en-GB"/>
          </w:rPr>
          <w:t>Used tools</w:t>
        </w:r>
        <w:r>
          <w:rPr>
            <w:noProof/>
            <w:webHidden/>
          </w:rPr>
          <w:tab/>
        </w:r>
        <w:r>
          <w:rPr>
            <w:noProof/>
            <w:webHidden/>
          </w:rPr>
          <w:fldChar w:fldCharType="begin"/>
        </w:r>
        <w:r>
          <w:rPr>
            <w:noProof/>
            <w:webHidden/>
          </w:rPr>
          <w:instrText xml:space="preserve"> PAGEREF _Toc46217084 \h </w:instrText>
        </w:r>
        <w:r>
          <w:rPr>
            <w:noProof/>
            <w:webHidden/>
          </w:rPr>
        </w:r>
        <w:r>
          <w:rPr>
            <w:noProof/>
            <w:webHidden/>
          </w:rPr>
          <w:fldChar w:fldCharType="separate"/>
        </w:r>
        <w:r>
          <w:rPr>
            <w:noProof/>
            <w:webHidden/>
          </w:rPr>
          <w:t>6</w:t>
        </w:r>
        <w:r>
          <w:rPr>
            <w:noProof/>
            <w:webHidden/>
          </w:rPr>
          <w:fldChar w:fldCharType="end"/>
        </w:r>
      </w:hyperlink>
    </w:p>
    <w:p w14:paraId="572D98AD" w14:textId="431337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Pr="00B177B0">
          <w:rPr>
            <w:rStyle w:val="Hyperlink"/>
            <w:noProof/>
            <w:lang w:val="en-GB"/>
          </w:rPr>
          <w:t>2.3.3</w:t>
        </w:r>
        <w:r>
          <w:rPr>
            <w:rFonts w:asciiTheme="minorHAnsi" w:eastAsiaTheme="minorEastAsia" w:hAnsiTheme="minorHAnsi" w:cstheme="minorBidi"/>
            <w:noProof/>
            <w:szCs w:val="22"/>
            <w:lang w:val="en-GB" w:eastAsia="en-GB"/>
          </w:rPr>
          <w:tab/>
        </w:r>
        <w:r w:rsidRPr="00B177B0">
          <w:rPr>
            <w:rStyle w:val="Hyperlink"/>
            <w:noProof/>
            <w:lang w:val="en-GB"/>
          </w:rPr>
          <w:t>Developement of JBA and the OQ Test App</w:t>
        </w:r>
        <w:r>
          <w:rPr>
            <w:noProof/>
            <w:webHidden/>
          </w:rPr>
          <w:tab/>
        </w:r>
        <w:r>
          <w:rPr>
            <w:noProof/>
            <w:webHidden/>
          </w:rPr>
          <w:fldChar w:fldCharType="begin"/>
        </w:r>
        <w:r>
          <w:rPr>
            <w:noProof/>
            <w:webHidden/>
          </w:rPr>
          <w:instrText xml:space="preserve"> PAGEREF _Toc46217085 \h </w:instrText>
        </w:r>
        <w:r>
          <w:rPr>
            <w:noProof/>
            <w:webHidden/>
          </w:rPr>
        </w:r>
        <w:r>
          <w:rPr>
            <w:noProof/>
            <w:webHidden/>
          </w:rPr>
          <w:fldChar w:fldCharType="separate"/>
        </w:r>
        <w:r>
          <w:rPr>
            <w:noProof/>
            <w:webHidden/>
          </w:rPr>
          <w:t>7</w:t>
        </w:r>
        <w:r>
          <w:rPr>
            <w:noProof/>
            <w:webHidden/>
          </w:rPr>
          <w:fldChar w:fldCharType="end"/>
        </w:r>
      </w:hyperlink>
    </w:p>
    <w:p w14:paraId="0B46F806" w14:textId="049404D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Pr="00B177B0">
          <w:rPr>
            <w:rStyle w:val="Hyperlink"/>
            <w:noProof/>
            <w:lang w:val="en-GB"/>
          </w:rPr>
          <w:t>2.3.4</w:t>
        </w:r>
        <w:r>
          <w:rPr>
            <w:rFonts w:asciiTheme="minorHAnsi" w:eastAsiaTheme="minorEastAsia" w:hAnsiTheme="minorHAnsi" w:cstheme="minorBidi"/>
            <w:noProof/>
            <w:szCs w:val="22"/>
            <w:lang w:val="en-GB" w:eastAsia="en-GB"/>
          </w:rPr>
          <w:tab/>
        </w:r>
        <w:r w:rsidRPr="00B177B0">
          <w:rPr>
            <w:rStyle w:val="Hyperlink"/>
            <w:noProof/>
          </w:rPr>
          <w:t>Implementation Approach</w:t>
        </w:r>
        <w:r>
          <w:rPr>
            <w:noProof/>
            <w:webHidden/>
          </w:rPr>
          <w:tab/>
        </w:r>
        <w:r>
          <w:rPr>
            <w:noProof/>
            <w:webHidden/>
          </w:rPr>
          <w:fldChar w:fldCharType="begin"/>
        </w:r>
        <w:r>
          <w:rPr>
            <w:noProof/>
            <w:webHidden/>
          </w:rPr>
          <w:instrText xml:space="preserve"> PAGEREF _Toc46217086 \h </w:instrText>
        </w:r>
        <w:r>
          <w:rPr>
            <w:noProof/>
            <w:webHidden/>
          </w:rPr>
        </w:r>
        <w:r>
          <w:rPr>
            <w:noProof/>
            <w:webHidden/>
          </w:rPr>
          <w:fldChar w:fldCharType="separate"/>
        </w:r>
        <w:r>
          <w:rPr>
            <w:noProof/>
            <w:webHidden/>
          </w:rPr>
          <w:t>8</w:t>
        </w:r>
        <w:r>
          <w:rPr>
            <w:noProof/>
            <w:webHidden/>
          </w:rPr>
          <w:fldChar w:fldCharType="end"/>
        </w:r>
      </w:hyperlink>
    </w:p>
    <w:p w14:paraId="3CA5A31F" w14:textId="71490C5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7" w:history="1">
        <w:r w:rsidRPr="00B177B0">
          <w:rPr>
            <w:rStyle w:val="Hyperlink"/>
            <w:noProof/>
            <w:lang w:val="en-GB"/>
          </w:rPr>
          <w:t>2.4</w:t>
        </w:r>
        <w:r>
          <w:rPr>
            <w:rFonts w:asciiTheme="minorHAnsi" w:eastAsiaTheme="minorEastAsia" w:hAnsiTheme="minorHAnsi" w:cstheme="minorBidi"/>
            <w:noProof/>
            <w:szCs w:val="22"/>
            <w:lang w:val="en-GB" w:eastAsia="en-GB"/>
          </w:rPr>
          <w:tab/>
        </w:r>
        <w:r w:rsidRPr="00B177B0">
          <w:rPr>
            <w:rStyle w:val="Hyperlink"/>
            <w:noProof/>
            <w:lang w:val="en-GB"/>
          </w:rPr>
          <w:t>Audit of the Prototype</w:t>
        </w:r>
        <w:r>
          <w:rPr>
            <w:noProof/>
            <w:webHidden/>
          </w:rPr>
          <w:tab/>
        </w:r>
        <w:r>
          <w:rPr>
            <w:noProof/>
            <w:webHidden/>
          </w:rPr>
          <w:fldChar w:fldCharType="begin"/>
        </w:r>
        <w:r>
          <w:rPr>
            <w:noProof/>
            <w:webHidden/>
          </w:rPr>
          <w:instrText xml:space="preserve"> PAGEREF _Toc46217087 \h </w:instrText>
        </w:r>
        <w:r>
          <w:rPr>
            <w:noProof/>
            <w:webHidden/>
          </w:rPr>
        </w:r>
        <w:r>
          <w:rPr>
            <w:noProof/>
            <w:webHidden/>
          </w:rPr>
          <w:fldChar w:fldCharType="separate"/>
        </w:r>
        <w:r>
          <w:rPr>
            <w:noProof/>
            <w:webHidden/>
          </w:rPr>
          <w:t>8</w:t>
        </w:r>
        <w:r>
          <w:rPr>
            <w:noProof/>
            <w:webHidden/>
          </w:rPr>
          <w:fldChar w:fldCharType="end"/>
        </w:r>
      </w:hyperlink>
    </w:p>
    <w:p w14:paraId="396FA4CB" w14:textId="0E27EB8E" w:rsidR="00E11B20" w:rsidRDefault="00E11B20">
      <w:pPr>
        <w:pStyle w:val="TOC1"/>
        <w:rPr>
          <w:rFonts w:asciiTheme="minorHAnsi" w:eastAsiaTheme="minorEastAsia" w:hAnsiTheme="minorHAnsi" w:cstheme="minorBidi"/>
          <w:noProof/>
          <w:szCs w:val="22"/>
          <w:lang w:val="en-GB" w:eastAsia="en-GB"/>
        </w:rPr>
      </w:pPr>
      <w:hyperlink w:anchor="_Toc46217088" w:history="1">
        <w:r w:rsidRPr="00B177B0">
          <w:rPr>
            <w:rStyle w:val="Hyperlink"/>
            <w:noProof/>
            <w:lang w:val="en-GB"/>
          </w:rPr>
          <w:t>3</w:t>
        </w:r>
        <w:r>
          <w:rPr>
            <w:rFonts w:asciiTheme="minorHAnsi" w:eastAsiaTheme="minorEastAsia" w:hAnsiTheme="minorHAnsi" w:cstheme="minorBidi"/>
            <w:noProof/>
            <w:szCs w:val="22"/>
            <w:lang w:val="en-GB" w:eastAsia="en-GB"/>
          </w:rPr>
          <w:tab/>
        </w:r>
        <w:r w:rsidRPr="00B177B0">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_Toc46217088 \h </w:instrText>
        </w:r>
        <w:r>
          <w:rPr>
            <w:noProof/>
            <w:webHidden/>
          </w:rPr>
        </w:r>
        <w:r>
          <w:rPr>
            <w:noProof/>
            <w:webHidden/>
          </w:rPr>
          <w:fldChar w:fldCharType="separate"/>
        </w:r>
        <w:r>
          <w:rPr>
            <w:noProof/>
            <w:webHidden/>
          </w:rPr>
          <w:t>9</w:t>
        </w:r>
        <w:r>
          <w:rPr>
            <w:noProof/>
            <w:webHidden/>
          </w:rPr>
          <w:fldChar w:fldCharType="end"/>
        </w:r>
      </w:hyperlink>
    </w:p>
    <w:p w14:paraId="0B11D2FF" w14:textId="41B0AD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89" w:history="1">
        <w:r w:rsidRPr="00B177B0">
          <w:rPr>
            <w:rStyle w:val="Hyperlink"/>
            <w:noProof/>
            <w:lang w:val="en-GB"/>
          </w:rPr>
          <w:t>3.1</w:t>
        </w:r>
        <w:r>
          <w:rPr>
            <w:rFonts w:asciiTheme="minorHAnsi" w:eastAsiaTheme="minorEastAsia" w:hAnsiTheme="minorHAnsi" w:cstheme="minorBidi"/>
            <w:noProof/>
            <w:szCs w:val="22"/>
            <w:lang w:val="en-GB" w:eastAsia="en-GB"/>
          </w:rPr>
          <w:tab/>
        </w:r>
        <w:r w:rsidRPr="00B177B0">
          <w:rPr>
            <w:rStyle w:val="Hyperlink"/>
            <w:noProof/>
            <w:lang w:val="en-GB"/>
          </w:rPr>
          <w:t>GAMP5: An Overview</w:t>
        </w:r>
        <w:r>
          <w:rPr>
            <w:noProof/>
            <w:webHidden/>
          </w:rPr>
          <w:tab/>
        </w:r>
        <w:r>
          <w:rPr>
            <w:noProof/>
            <w:webHidden/>
          </w:rPr>
          <w:fldChar w:fldCharType="begin"/>
        </w:r>
        <w:r>
          <w:rPr>
            <w:noProof/>
            <w:webHidden/>
          </w:rPr>
          <w:instrText xml:space="preserve"> PAGEREF _Toc46217089 \h </w:instrText>
        </w:r>
        <w:r>
          <w:rPr>
            <w:noProof/>
            <w:webHidden/>
          </w:rPr>
        </w:r>
        <w:r>
          <w:rPr>
            <w:noProof/>
            <w:webHidden/>
          </w:rPr>
          <w:fldChar w:fldCharType="separate"/>
        </w:r>
        <w:r>
          <w:rPr>
            <w:noProof/>
            <w:webHidden/>
          </w:rPr>
          <w:t>9</w:t>
        </w:r>
        <w:r>
          <w:rPr>
            <w:noProof/>
            <w:webHidden/>
          </w:rPr>
          <w:fldChar w:fldCharType="end"/>
        </w:r>
      </w:hyperlink>
    </w:p>
    <w:p w14:paraId="45D82C8B" w14:textId="770FDA1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Pr="00B177B0">
          <w:rPr>
            <w:rStyle w:val="Hyperlink"/>
            <w:noProof/>
            <w:lang w:val="en-GB"/>
          </w:rPr>
          <w:t>3.1.1</w:t>
        </w:r>
        <w:r>
          <w:rPr>
            <w:rFonts w:asciiTheme="minorHAnsi" w:eastAsiaTheme="minorEastAsia" w:hAnsiTheme="minorHAnsi" w:cstheme="minorBidi"/>
            <w:noProof/>
            <w:szCs w:val="22"/>
            <w:lang w:val="en-GB" w:eastAsia="en-GB"/>
          </w:rPr>
          <w:tab/>
        </w:r>
        <w:r w:rsidRPr="00B177B0">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_Toc46217090 \h </w:instrText>
        </w:r>
        <w:r>
          <w:rPr>
            <w:noProof/>
            <w:webHidden/>
          </w:rPr>
        </w:r>
        <w:r>
          <w:rPr>
            <w:noProof/>
            <w:webHidden/>
          </w:rPr>
          <w:fldChar w:fldCharType="separate"/>
        </w:r>
        <w:r>
          <w:rPr>
            <w:noProof/>
            <w:webHidden/>
          </w:rPr>
          <w:t>9</w:t>
        </w:r>
        <w:r>
          <w:rPr>
            <w:noProof/>
            <w:webHidden/>
          </w:rPr>
          <w:fldChar w:fldCharType="end"/>
        </w:r>
      </w:hyperlink>
    </w:p>
    <w:p w14:paraId="1131BB46" w14:textId="528051B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Pr="00B177B0">
          <w:rPr>
            <w:rStyle w:val="Hyperlink"/>
            <w:noProof/>
            <w:lang w:val="en-GB"/>
          </w:rPr>
          <w:t>3.1.2</w:t>
        </w:r>
        <w:r>
          <w:rPr>
            <w:rFonts w:asciiTheme="minorHAnsi" w:eastAsiaTheme="minorEastAsia" w:hAnsiTheme="minorHAnsi" w:cstheme="minorBidi"/>
            <w:noProof/>
            <w:szCs w:val="22"/>
            <w:lang w:val="en-GB" w:eastAsia="en-GB"/>
          </w:rPr>
          <w:tab/>
        </w:r>
        <w:r w:rsidRPr="00B177B0">
          <w:rPr>
            <w:rStyle w:val="Hyperlink"/>
            <w:noProof/>
            <w:lang w:val="en-GB"/>
          </w:rPr>
          <w:t>Key Concepts</w:t>
        </w:r>
        <w:r>
          <w:rPr>
            <w:noProof/>
            <w:webHidden/>
          </w:rPr>
          <w:tab/>
        </w:r>
        <w:r>
          <w:rPr>
            <w:noProof/>
            <w:webHidden/>
          </w:rPr>
          <w:fldChar w:fldCharType="begin"/>
        </w:r>
        <w:r>
          <w:rPr>
            <w:noProof/>
            <w:webHidden/>
          </w:rPr>
          <w:instrText xml:space="preserve"> PAGEREF _Toc46217091 \h </w:instrText>
        </w:r>
        <w:r>
          <w:rPr>
            <w:noProof/>
            <w:webHidden/>
          </w:rPr>
        </w:r>
        <w:r>
          <w:rPr>
            <w:noProof/>
            <w:webHidden/>
          </w:rPr>
          <w:fldChar w:fldCharType="separate"/>
        </w:r>
        <w:r>
          <w:rPr>
            <w:noProof/>
            <w:webHidden/>
          </w:rPr>
          <w:t>9</w:t>
        </w:r>
        <w:r>
          <w:rPr>
            <w:noProof/>
            <w:webHidden/>
          </w:rPr>
          <w:fldChar w:fldCharType="end"/>
        </w:r>
      </w:hyperlink>
    </w:p>
    <w:p w14:paraId="3BEA19B0" w14:textId="4F27665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Pr="00B177B0">
          <w:rPr>
            <w:rStyle w:val="Hyperlink"/>
            <w:noProof/>
            <w:lang w:val="en-GB"/>
          </w:rPr>
          <w:t>3.1.3</w:t>
        </w:r>
        <w:r>
          <w:rPr>
            <w:rFonts w:asciiTheme="minorHAnsi" w:eastAsiaTheme="minorEastAsia" w:hAnsiTheme="minorHAnsi" w:cstheme="minorBidi"/>
            <w:noProof/>
            <w:szCs w:val="22"/>
            <w:lang w:val="en-GB" w:eastAsia="en-GB"/>
          </w:rPr>
          <w:tab/>
        </w:r>
        <w:r w:rsidRPr="00B177B0">
          <w:rPr>
            <w:rStyle w:val="Hyperlink"/>
            <w:noProof/>
            <w:lang w:val="en-GB"/>
          </w:rPr>
          <w:t>Software Categories</w:t>
        </w:r>
        <w:r>
          <w:rPr>
            <w:noProof/>
            <w:webHidden/>
          </w:rPr>
          <w:tab/>
        </w:r>
        <w:r>
          <w:rPr>
            <w:noProof/>
            <w:webHidden/>
          </w:rPr>
          <w:fldChar w:fldCharType="begin"/>
        </w:r>
        <w:r>
          <w:rPr>
            <w:noProof/>
            <w:webHidden/>
          </w:rPr>
          <w:instrText xml:space="preserve"> PAGEREF _Toc46217092 \h </w:instrText>
        </w:r>
        <w:r>
          <w:rPr>
            <w:noProof/>
            <w:webHidden/>
          </w:rPr>
        </w:r>
        <w:r>
          <w:rPr>
            <w:noProof/>
            <w:webHidden/>
          </w:rPr>
          <w:fldChar w:fldCharType="separate"/>
        </w:r>
        <w:r>
          <w:rPr>
            <w:noProof/>
            <w:webHidden/>
          </w:rPr>
          <w:t>10</w:t>
        </w:r>
        <w:r>
          <w:rPr>
            <w:noProof/>
            <w:webHidden/>
          </w:rPr>
          <w:fldChar w:fldCharType="end"/>
        </w:r>
      </w:hyperlink>
    </w:p>
    <w:p w14:paraId="1EE843B1" w14:textId="6B064A8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Pr="00B177B0">
          <w:rPr>
            <w:rStyle w:val="Hyperlink"/>
            <w:noProof/>
            <w:lang w:val="en-GB"/>
          </w:rPr>
          <w:t>3.1.4</w:t>
        </w:r>
        <w:r>
          <w:rPr>
            <w:rFonts w:asciiTheme="minorHAnsi" w:eastAsiaTheme="minorEastAsia" w:hAnsiTheme="minorHAnsi" w:cstheme="minorBidi"/>
            <w:noProof/>
            <w:szCs w:val="22"/>
            <w:lang w:val="en-GB" w:eastAsia="en-GB"/>
          </w:rPr>
          <w:tab/>
        </w:r>
        <w:r w:rsidRPr="00B177B0">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_Toc46217093 \h </w:instrText>
        </w:r>
        <w:r>
          <w:rPr>
            <w:noProof/>
            <w:webHidden/>
          </w:rPr>
        </w:r>
        <w:r>
          <w:rPr>
            <w:noProof/>
            <w:webHidden/>
          </w:rPr>
          <w:fldChar w:fldCharType="separate"/>
        </w:r>
        <w:r>
          <w:rPr>
            <w:noProof/>
            <w:webHidden/>
          </w:rPr>
          <w:t>10</w:t>
        </w:r>
        <w:r>
          <w:rPr>
            <w:noProof/>
            <w:webHidden/>
          </w:rPr>
          <w:fldChar w:fldCharType="end"/>
        </w:r>
      </w:hyperlink>
    </w:p>
    <w:p w14:paraId="4F798D1B" w14:textId="11AA517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Pr="00B177B0">
          <w:rPr>
            <w:rStyle w:val="Hyperlink"/>
            <w:noProof/>
            <w:lang w:val="en-GB"/>
          </w:rPr>
          <w:t>3.1.5</w:t>
        </w:r>
        <w:r>
          <w:rPr>
            <w:rFonts w:asciiTheme="minorHAnsi" w:eastAsiaTheme="minorEastAsia" w:hAnsiTheme="minorHAnsi" w:cstheme="minorBidi"/>
            <w:noProof/>
            <w:szCs w:val="22"/>
            <w:lang w:val="en-GB" w:eastAsia="en-GB"/>
          </w:rPr>
          <w:tab/>
        </w:r>
        <w:r w:rsidRPr="00B177B0">
          <w:rPr>
            <w:rStyle w:val="Hyperlink"/>
            <w:noProof/>
            <w:lang w:val="en-GB"/>
          </w:rPr>
          <w:t>Automated Testing</w:t>
        </w:r>
        <w:r>
          <w:rPr>
            <w:noProof/>
            <w:webHidden/>
          </w:rPr>
          <w:tab/>
        </w:r>
        <w:r>
          <w:rPr>
            <w:noProof/>
            <w:webHidden/>
          </w:rPr>
          <w:fldChar w:fldCharType="begin"/>
        </w:r>
        <w:r>
          <w:rPr>
            <w:noProof/>
            <w:webHidden/>
          </w:rPr>
          <w:instrText xml:space="preserve"> PAGEREF _Toc46217094 \h </w:instrText>
        </w:r>
        <w:r>
          <w:rPr>
            <w:noProof/>
            <w:webHidden/>
          </w:rPr>
        </w:r>
        <w:r>
          <w:rPr>
            <w:noProof/>
            <w:webHidden/>
          </w:rPr>
          <w:fldChar w:fldCharType="separate"/>
        </w:r>
        <w:r>
          <w:rPr>
            <w:noProof/>
            <w:webHidden/>
          </w:rPr>
          <w:t>11</w:t>
        </w:r>
        <w:r>
          <w:rPr>
            <w:noProof/>
            <w:webHidden/>
          </w:rPr>
          <w:fldChar w:fldCharType="end"/>
        </w:r>
      </w:hyperlink>
    </w:p>
    <w:p w14:paraId="05271A4E" w14:textId="626DA0E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5" w:history="1">
        <w:r w:rsidRPr="00B177B0">
          <w:rPr>
            <w:rStyle w:val="Hyperlink"/>
            <w:noProof/>
            <w:lang w:val="en-GB"/>
          </w:rPr>
          <w:t>3.2</w:t>
        </w:r>
        <w:r>
          <w:rPr>
            <w:rFonts w:asciiTheme="minorHAnsi" w:eastAsiaTheme="minorEastAsia" w:hAnsiTheme="minorHAnsi" w:cstheme="minorBidi"/>
            <w:noProof/>
            <w:szCs w:val="22"/>
            <w:lang w:val="en-GB" w:eastAsia="en-GB"/>
          </w:rPr>
          <w:tab/>
        </w:r>
        <w:r w:rsidRPr="00B177B0">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_Toc46217095 \h </w:instrText>
        </w:r>
        <w:r>
          <w:rPr>
            <w:noProof/>
            <w:webHidden/>
          </w:rPr>
        </w:r>
        <w:r>
          <w:rPr>
            <w:noProof/>
            <w:webHidden/>
          </w:rPr>
          <w:fldChar w:fldCharType="separate"/>
        </w:r>
        <w:r>
          <w:rPr>
            <w:noProof/>
            <w:webHidden/>
          </w:rPr>
          <w:t>11</w:t>
        </w:r>
        <w:r>
          <w:rPr>
            <w:noProof/>
            <w:webHidden/>
          </w:rPr>
          <w:fldChar w:fldCharType="end"/>
        </w:r>
      </w:hyperlink>
    </w:p>
    <w:p w14:paraId="4828DF7A" w14:textId="591CCD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096" w:history="1">
        <w:r w:rsidRPr="00B177B0">
          <w:rPr>
            <w:rStyle w:val="Hyperlink"/>
            <w:noProof/>
            <w:lang w:val="en-GB"/>
          </w:rPr>
          <w:t>3.3</w:t>
        </w:r>
        <w:r>
          <w:rPr>
            <w:rFonts w:asciiTheme="minorHAnsi" w:eastAsiaTheme="minorEastAsia" w:hAnsiTheme="minorHAnsi" w:cstheme="minorBidi"/>
            <w:noProof/>
            <w:szCs w:val="22"/>
            <w:lang w:val="en-GB" w:eastAsia="en-GB"/>
          </w:rPr>
          <w:tab/>
        </w:r>
        <w:r w:rsidRPr="00B177B0">
          <w:rPr>
            <w:rStyle w:val="Hyperlink"/>
            <w:noProof/>
            <w:lang w:val="en-GB"/>
          </w:rPr>
          <w:t>The OQ Process According to GAMP5</w:t>
        </w:r>
        <w:r>
          <w:rPr>
            <w:noProof/>
            <w:webHidden/>
          </w:rPr>
          <w:tab/>
        </w:r>
        <w:r>
          <w:rPr>
            <w:noProof/>
            <w:webHidden/>
          </w:rPr>
          <w:fldChar w:fldCharType="begin"/>
        </w:r>
        <w:r>
          <w:rPr>
            <w:noProof/>
            <w:webHidden/>
          </w:rPr>
          <w:instrText xml:space="preserve"> PAGEREF _Toc46217096 \h </w:instrText>
        </w:r>
        <w:r>
          <w:rPr>
            <w:noProof/>
            <w:webHidden/>
          </w:rPr>
        </w:r>
        <w:r>
          <w:rPr>
            <w:noProof/>
            <w:webHidden/>
          </w:rPr>
          <w:fldChar w:fldCharType="separate"/>
        </w:r>
        <w:r>
          <w:rPr>
            <w:noProof/>
            <w:webHidden/>
          </w:rPr>
          <w:t>13</w:t>
        </w:r>
        <w:r>
          <w:rPr>
            <w:noProof/>
            <w:webHidden/>
          </w:rPr>
          <w:fldChar w:fldCharType="end"/>
        </w:r>
      </w:hyperlink>
    </w:p>
    <w:p w14:paraId="63122D8D" w14:textId="2C1B554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Pr="00B177B0">
          <w:rPr>
            <w:rStyle w:val="Hyperlink"/>
            <w:noProof/>
            <w:lang w:val="en-GB"/>
          </w:rPr>
          <w:t>3.3.1</w:t>
        </w:r>
        <w:r>
          <w:rPr>
            <w:rFonts w:asciiTheme="minorHAnsi" w:eastAsiaTheme="minorEastAsia" w:hAnsiTheme="minorHAnsi" w:cstheme="minorBidi"/>
            <w:noProof/>
            <w:szCs w:val="22"/>
            <w:lang w:val="en-GB" w:eastAsia="en-GB"/>
          </w:rPr>
          <w:tab/>
        </w:r>
        <w:r w:rsidRPr="00B177B0">
          <w:rPr>
            <w:rStyle w:val="Hyperlink"/>
            <w:noProof/>
            <w:lang w:val="en-GB"/>
          </w:rPr>
          <w:t>The Main Process</w:t>
        </w:r>
        <w:r>
          <w:rPr>
            <w:noProof/>
            <w:webHidden/>
          </w:rPr>
          <w:tab/>
        </w:r>
        <w:r>
          <w:rPr>
            <w:noProof/>
            <w:webHidden/>
          </w:rPr>
          <w:fldChar w:fldCharType="begin"/>
        </w:r>
        <w:r>
          <w:rPr>
            <w:noProof/>
            <w:webHidden/>
          </w:rPr>
          <w:instrText xml:space="preserve"> PAGEREF _Toc46217097 \h </w:instrText>
        </w:r>
        <w:r>
          <w:rPr>
            <w:noProof/>
            <w:webHidden/>
          </w:rPr>
        </w:r>
        <w:r>
          <w:rPr>
            <w:noProof/>
            <w:webHidden/>
          </w:rPr>
          <w:fldChar w:fldCharType="separate"/>
        </w:r>
        <w:r>
          <w:rPr>
            <w:noProof/>
            <w:webHidden/>
          </w:rPr>
          <w:t>13</w:t>
        </w:r>
        <w:r>
          <w:rPr>
            <w:noProof/>
            <w:webHidden/>
          </w:rPr>
          <w:fldChar w:fldCharType="end"/>
        </w:r>
      </w:hyperlink>
    </w:p>
    <w:p w14:paraId="4B6A5915" w14:textId="141C4F7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Pr="00B177B0">
          <w:rPr>
            <w:rStyle w:val="Hyperlink"/>
            <w:noProof/>
            <w:lang w:val="en-GB"/>
          </w:rPr>
          <w:t>3.3.2</w:t>
        </w:r>
        <w:r>
          <w:rPr>
            <w:rFonts w:asciiTheme="minorHAnsi" w:eastAsiaTheme="minorEastAsia" w:hAnsiTheme="minorHAnsi" w:cstheme="minorBidi"/>
            <w:noProof/>
            <w:szCs w:val="22"/>
            <w:lang w:val="en-GB" w:eastAsia="en-GB"/>
          </w:rPr>
          <w:tab/>
        </w:r>
        <w:r w:rsidRPr="00B177B0">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_Toc46217098 \h </w:instrText>
        </w:r>
        <w:r>
          <w:rPr>
            <w:noProof/>
            <w:webHidden/>
          </w:rPr>
        </w:r>
        <w:r>
          <w:rPr>
            <w:noProof/>
            <w:webHidden/>
          </w:rPr>
          <w:fldChar w:fldCharType="separate"/>
        </w:r>
        <w:r>
          <w:rPr>
            <w:noProof/>
            <w:webHidden/>
          </w:rPr>
          <w:t>14</w:t>
        </w:r>
        <w:r>
          <w:rPr>
            <w:noProof/>
            <w:webHidden/>
          </w:rPr>
          <w:fldChar w:fldCharType="end"/>
        </w:r>
      </w:hyperlink>
    </w:p>
    <w:p w14:paraId="49E852D2" w14:textId="402B44E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Pr="00B177B0">
          <w:rPr>
            <w:rStyle w:val="Hyperlink"/>
            <w:noProof/>
            <w:lang w:val="en-GB"/>
          </w:rPr>
          <w:t>3.3.3</w:t>
        </w:r>
        <w:r>
          <w:rPr>
            <w:rFonts w:asciiTheme="minorHAnsi" w:eastAsiaTheme="minorEastAsia" w:hAnsiTheme="minorHAnsi" w:cstheme="minorBidi"/>
            <w:noProof/>
            <w:szCs w:val="22"/>
            <w:lang w:val="en-GB" w:eastAsia="en-GB"/>
          </w:rPr>
          <w:tab/>
        </w:r>
        <w:r w:rsidRPr="00B177B0">
          <w:rPr>
            <w:rStyle w:val="Hyperlink"/>
            <w:noProof/>
            <w:lang w:val="en-GB"/>
          </w:rPr>
          <w:t>Specification- and Test Management</w:t>
        </w:r>
        <w:r>
          <w:rPr>
            <w:noProof/>
            <w:webHidden/>
          </w:rPr>
          <w:tab/>
        </w:r>
        <w:r>
          <w:rPr>
            <w:noProof/>
            <w:webHidden/>
          </w:rPr>
          <w:fldChar w:fldCharType="begin"/>
        </w:r>
        <w:r>
          <w:rPr>
            <w:noProof/>
            <w:webHidden/>
          </w:rPr>
          <w:instrText xml:space="preserve"> PAGEREF _Toc46217099 \h </w:instrText>
        </w:r>
        <w:r>
          <w:rPr>
            <w:noProof/>
            <w:webHidden/>
          </w:rPr>
        </w:r>
        <w:r>
          <w:rPr>
            <w:noProof/>
            <w:webHidden/>
          </w:rPr>
          <w:fldChar w:fldCharType="separate"/>
        </w:r>
        <w:r>
          <w:rPr>
            <w:noProof/>
            <w:webHidden/>
          </w:rPr>
          <w:t>15</w:t>
        </w:r>
        <w:r>
          <w:rPr>
            <w:noProof/>
            <w:webHidden/>
          </w:rPr>
          <w:fldChar w:fldCharType="end"/>
        </w:r>
      </w:hyperlink>
    </w:p>
    <w:p w14:paraId="70BE141C" w14:textId="1389D0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Pr="00B177B0">
          <w:rPr>
            <w:rStyle w:val="Hyperlink"/>
            <w:noProof/>
            <w:lang w:val="en-GB"/>
          </w:rPr>
          <w:t>3.3.4</w:t>
        </w:r>
        <w:r>
          <w:rPr>
            <w:rFonts w:asciiTheme="minorHAnsi" w:eastAsiaTheme="minorEastAsia" w:hAnsiTheme="minorHAnsi" w:cstheme="minorBidi"/>
            <w:noProof/>
            <w:szCs w:val="22"/>
            <w:lang w:val="en-GB" w:eastAsia="en-GB"/>
          </w:rPr>
          <w:tab/>
        </w:r>
        <w:r w:rsidRPr="00B177B0">
          <w:rPr>
            <w:rStyle w:val="Hyperlink"/>
            <w:noProof/>
            <w:lang w:val="en-GB"/>
          </w:rPr>
          <w:t>Exemplary OQ Process</w:t>
        </w:r>
        <w:r>
          <w:rPr>
            <w:noProof/>
            <w:webHidden/>
          </w:rPr>
          <w:tab/>
        </w:r>
        <w:r>
          <w:rPr>
            <w:noProof/>
            <w:webHidden/>
          </w:rPr>
          <w:fldChar w:fldCharType="begin"/>
        </w:r>
        <w:r>
          <w:rPr>
            <w:noProof/>
            <w:webHidden/>
          </w:rPr>
          <w:instrText xml:space="preserve"> PAGEREF _Toc46217100 \h </w:instrText>
        </w:r>
        <w:r>
          <w:rPr>
            <w:noProof/>
            <w:webHidden/>
          </w:rPr>
        </w:r>
        <w:r>
          <w:rPr>
            <w:noProof/>
            <w:webHidden/>
          </w:rPr>
          <w:fldChar w:fldCharType="separate"/>
        </w:r>
        <w:r>
          <w:rPr>
            <w:noProof/>
            <w:webHidden/>
          </w:rPr>
          <w:t>16</w:t>
        </w:r>
        <w:r>
          <w:rPr>
            <w:noProof/>
            <w:webHidden/>
          </w:rPr>
          <w:fldChar w:fldCharType="end"/>
        </w:r>
      </w:hyperlink>
    </w:p>
    <w:p w14:paraId="47165D7F" w14:textId="60FBDB79" w:rsidR="00E11B20" w:rsidRDefault="00E11B20">
      <w:pPr>
        <w:pStyle w:val="TOC1"/>
        <w:rPr>
          <w:rFonts w:asciiTheme="minorHAnsi" w:eastAsiaTheme="minorEastAsia" w:hAnsiTheme="minorHAnsi" w:cstheme="minorBidi"/>
          <w:noProof/>
          <w:szCs w:val="22"/>
          <w:lang w:val="en-GB" w:eastAsia="en-GB"/>
        </w:rPr>
      </w:pPr>
      <w:hyperlink w:anchor="_Toc46217101" w:history="1">
        <w:r w:rsidRPr="00B177B0">
          <w:rPr>
            <w:rStyle w:val="Hyperlink"/>
            <w:noProof/>
            <w:lang w:val="en-GB"/>
          </w:rPr>
          <w:t>4</w:t>
        </w:r>
        <w:r>
          <w:rPr>
            <w:rFonts w:asciiTheme="minorHAnsi" w:eastAsiaTheme="minorEastAsia" w:hAnsiTheme="minorHAnsi" w:cstheme="minorBidi"/>
            <w:noProof/>
            <w:szCs w:val="22"/>
            <w:lang w:val="en-GB" w:eastAsia="en-GB"/>
          </w:rPr>
          <w:tab/>
        </w:r>
        <w:r w:rsidRPr="00B177B0">
          <w:rPr>
            <w:rStyle w:val="Hyperlink"/>
            <w:noProof/>
            <w:lang w:val="en-GB"/>
          </w:rPr>
          <w:t>Behaviour Driven Development</w:t>
        </w:r>
        <w:r>
          <w:rPr>
            <w:noProof/>
            <w:webHidden/>
          </w:rPr>
          <w:tab/>
        </w:r>
        <w:r>
          <w:rPr>
            <w:noProof/>
            <w:webHidden/>
          </w:rPr>
          <w:fldChar w:fldCharType="begin"/>
        </w:r>
        <w:r>
          <w:rPr>
            <w:noProof/>
            <w:webHidden/>
          </w:rPr>
          <w:instrText xml:space="preserve"> PAGEREF _Toc46217101 \h </w:instrText>
        </w:r>
        <w:r>
          <w:rPr>
            <w:noProof/>
            <w:webHidden/>
          </w:rPr>
        </w:r>
        <w:r>
          <w:rPr>
            <w:noProof/>
            <w:webHidden/>
          </w:rPr>
          <w:fldChar w:fldCharType="separate"/>
        </w:r>
        <w:r>
          <w:rPr>
            <w:noProof/>
            <w:webHidden/>
          </w:rPr>
          <w:t>18</w:t>
        </w:r>
        <w:r>
          <w:rPr>
            <w:noProof/>
            <w:webHidden/>
          </w:rPr>
          <w:fldChar w:fldCharType="end"/>
        </w:r>
      </w:hyperlink>
    </w:p>
    <w:p w14:paraId="400DBD8F" w14:textId="09082E9F"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2" w:history="1">
        <w:r w:rsidRPr="00B177B0">
          <w:rPr>
            <w:rStyle w:val="Hyperlink"/>
            <w:noProof/>
            <w:lang w:val="en-GB"/>
          </w:rPr>
          <w:t>4.1</w:t>
        </w:r>
        <w:r>
          <w:rPr>
            <w:rFonts w:asciiTheme="minorHAnsi" w:eastAsiaTheme="minorEastAsia" w:hAnsiTheme="minorHAnsi" w:cstheme="minorBidi"/>
            <w:noProof/>
            <w:szCs w:val="22"/>
            <w:lang w:val="en-GB" w:eastAsia="en-GB"/>
          </w:rPr>
          <w:tab/>
        </w:r>
        <w:r w:rsidRPr="00B177B0">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_Toc46217102 \h </w:instrText>
        </w:r>
        <w:r>
          <w:rPr>
            <w:noProof/>
            <w:webHidden/>
          </w:rPr>
        </w:r>
        <w:r>
          <w:rPr>
            <w:noProof/>
            <w:webHidden/>
          </w:rPr>
          <w:fldChar w:fldCharType="separate"/>
        </w:r>
        <w:r>
          <w:rPr>
            <w:noProof/>
            <w:webHidden/>
          </w:rPr>
          <w:t>18</w:t>
        </w:r>
        <w:r>
          <w:rPr>
            <w:noProof/>
            <w:webHidden/>
          </w:rPr>
          <w:fldChar w:fldCharType="end"/>
        </w:r>
      </w:hyperlink>
    </w:p>
    <w:p w14:paraId="6A2DEA6B" w14:textId="4FAAC09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3" w:history="1">
        <w:r w:rsidRPr="00B177B0">
          <w:rPr>
            <w:rStyle w:val="Hyperlink"/>
            <w:noProof/>
            <w:lang w:val="en-GB"/>
          </w:rPr>
          <w:t>4.2</w:t>
        </w:r>
        <w:r>
          <w:rPr>
            <w:rFonts w:asciiTheme="minorHAnsi" w:eastAsiaTheme="minorEastAsia" w:hAnsiTheme="minorHAnsi" w:cstheme="minorBidi"/>
            <w:noProof/>
            <w:szCs w:val="22"/>
            <w:lang w:val="en-GB" w:eastAsia="en-GB"/>
          </w:rPr>
          <w:tab/>
        </w:r>
        <w:r w:rsidRPr="00B177B0">
          <w:rPr>
            <w:rStyle w:val="Hyperlink"/>
            <w:noProof/>
            <w:lang w:val="en-GB"/>
          </w:rPr>
          <w:t>The Approach: An Overview</w:t>
        </w:r>
        <w:r>
          <w:rPr>
            <w:noProof/>
            <w:webHidden/>
          </w:rPr>
          <w:tab/>
        </w:r>
        <w:r>
          <w:rPr>
            <w:noProof/>
            <w:webHidden/>
          </w:rPr>
          <w:fldChar w:fldCharType="begin"/>
        </w:r>
        <w:r>
          <w:rPr>
            <w:noProof/>
            <w:webHidden/>
          </w:rPr>
          <w:instrText xml:space="preserve"> PAGEREF _Toc46217103 \h </w:instrText>
        </w:r>
        <w:r>
          <w:rPr>
            <w:noProof/>
            <w:webHidden/>
          </w:rPr>
        </w:r>
        <w:r>
          <w:rPr>
            <w:noProof/>
            <w:webHidden/>
          </w:rPr>
          <w:fldChar w:fldCharType="separate"/>
        </w:r>
        <w:r>
          <w:rPr>
            <w:noProof/>
            <w:webHidden/>
          </w:rPr>
          <w:t>19</w:t>
        </w:r>
        <w:r>
          <w:rPr>
            <w:noProof/>
            <w:webHidden/>
          </w:rPr>
          <w:fldChar w:fldCharType="end"/>
        </w:r>
      </w:hyperlink>
    </w:p>
    <w:p w14:paraId="7E86F20B" w14:textId="318B416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4" w:history="1">
        <w:r w:rsidRPr="00B177B0">
          <w:rPr>
            <w:rStyle w:val="Hyperlink"/>
            <w:noProof/>
            <w:lang w:val="en-GB"/>
          </w:rPr>
          <w:t>4.3</w:t>
        </w:r>
        <w:r>
          <w:rPr>
            <w:rFonts w:asciiTheme="minorHAnsi" w:eastAsiaTheme="minorEastAsia" w:hAnsiTheme="minorHAnsi" w:cstheme="minorBidi"/>
            <w:noProof/>
            <w:szCs w:val="22"/>
            <w:lang w:val="en-GB" w:eastAsia="en-GB"/>
          </w:rPr>
          <w:tab/>
        </w:r>
        <w:r w:rsidRPr="00B177B0">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_Toc46217104 \h </w:instrText>
        </w:r>
        <w:r>
          <w:rPr>
            <w:noProof/>
            <w:webHidden/>
          </w:rPr>
        </w:r>
        <w:r>
          <w:rPr>
            <w:noProof/>
            <w:webHidden/>
          </w:rPr>
          <w:fldChar w:fldCharType="separate"/>
        </w:r>
        <w:r>
          <w:rPr>
            <w:noProof/>
            <w:webHidden/>
          </w:rPr>
          <w:t>20</w:t>
        </w:r>
        <w:r>
          <w:rPr>
            <w:noProof/>
            <w:webHidden/>
          </w:rPr>
          <w:fldChar w:fldCharType="end"/>
        </w:r>
      </w:hyperlink>
    </w:p>
    <w:p w14:paraId="1A0094C6" w14:textId="65267563"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05" w:history="1">
        <w:r w:rsidRPr="00B177B0">
          <w:rPr>
            <w:rStyle w:val="Hyperlink"/>
            <w:noProof/>
            <w:lang w:val="en-GB"/>
          </w:rPr>
          <w:t>4.4</w:t>
        </w:r>
        <w:r>
          <w:rPr>
            <w:rFonts w:asciiTheme="minorHAnsi" w:eastAsiaTheme="minorEastAsia" w:hAnsiTheme="minorHAnsi" w:cstheme="minorBidi"/>
            <w:noProof/>
            <w:szCs w:val="22"/>
            <w:lang w:val="en-GB" w:eastAsia="en-GB"/>
          </w:rPr>
          <w:tab/>
        </w:r>
        <w:r w:rsidRPr="00B177B0">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_Toc46217105 \h </w:instrText>
        </w:r>
        <w:r>
          <w:rPr>
            <w:noProof/>
            <w:webHidden/>
          </w:rPr>
        </w:r>
        <w:r>
          <w:rPr>
            <w:noProof/>
            <w:webHidden/>
          </w:rPr>
          <w:fldChar w:fldCharType="separate"/>
        </w:r>
        <w:r>
          <w:rPr>
            <w:noProof/>
            <w:webHidden/>
          </w:rPr>
          <w:t>22</w:t>
        </w:r>
        <w:r>
          <w:rPr>
            <w:noProof/>
            <w:webHidden/>
          </w:rPr>
          <w:fldChar w:fldCharType="end"/>
        </w:r>
      </w:hyperlink>
    </w:p>
    <w:p w14:paraId="23581E50" w14:textId="6CD1B060"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Pr="00B177B0">
          <w:rPr>
            <w:rStyle w:val="Hyperlink"/>
            <w:noProof/>
            <w:lang w:val="en-GB"/>
          </w:rPr>
          <w:t>4.4.1</w:t>
        </w:r>
        <w:r>
          <w:rPr>
            <w:rFonts w:asciiTheme="minorHAnsi" w:eastAsiaTheme="minorEastAsia" w:hAnsiTheme="minorHAnsi" w:cstheme="minorBidi"/>
            <w:noProof/>
            <w:szCs w:val="22"/>
            <w:lang w:val="en-GB" w:eastAsia="en-GB"/>
          </w:rPr>
          <w:tab/>
        </w:r>
        <w:r w:rsidRPr="00B177B0">
          <w:rPr>
            <w:rStyle w:val="Hyperlink"/>
            <w:noProof/>
          </w:rPr>
          <w:t>The</w:t>
        </w:r>
        <w:r w:rsidRPr="00B177B0">
          <w:rPr>
            <w:rStyle w:val="Hyperlink"/>
            <w:noProof/>
            <w:lang w:val="en-GB"/>
          </w:rPr>
          <w:t xml:space="preserve"> Scenario</w:t>
        </w:r>
        <w:r>
          <w:rPr>
            <w:noProof/>
            <w:webHidden/>
          </w:rPr>
          <w:tab/>
        </w:r>
        <w:r>
          <w:rPr>
            <w:noProof/>
            <w:webHidden/>
          </w:rPr>
          <w:fldChar w:fldCharType="begin"/>
        </w:r>
        <w:r>
          <w:rPr>
            <w:noProof/>
            <w:webHidden/>
          </w:rPr>
          <w:instrText xml:space="preserve"> PAGEREF _Toc46217106 \h </w:instrText>
        </w:r>
        <w:r>
          <w:rPr>
            <w:noProof/>
            <w:webHidden/>
          </w:rPr>
        </w:r>
        <w:r>
          <w:rPr>
            <w:noProof/>
            <w:webHidden/>
          </w:rPr>
          <w:fldChar w:fldCharType="separate"/>
        </w:r>
        <w:r>
          <w:rPr>
            <w:noProof/>
            <w:webHidden/>
          </w:rPr>
          <w:t>23</w:t>
        </w:r>
        <w:r>
          <w:rPr>
            <w:noProof/>
            <w:webHidden/>
          </w:rPr>
          <w:fldChar w:fldCharType="end"/>
        </w:r>
      </w:hyperlink>
    </w:p>
    <w:p w14:paraId="068FA740" w14:textId="2E1EB25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Pr="00B177B0">
          <w:rPr>
            <w:rStyle w:val="Hyperlink"/>
            <w:noProof/>
            <w:lang w:val="en-GB"/>
          </w:rPr>
          <w:t>4.4.2</w:t>
        </w:r>
        <w:r>
          <w:rPr>
            <w:rFonts w:asciiTheme="minorHAnsi" w:eastAsiaTheme="minorEastAsia" w:hAnsiTheme="minorHAnsi" w:cstheme="minorBidi"/>
            <w:noProof/>
            <w:szCs w:val="22"/>
            <w:lang w:val="en-GB" w:eastAsia="en-GB"/>
          </w:rPr>
          <w:tab/>
        </w:r>
        <w:r w:rsidRPr="00B177B0">
          <w:rPr>
            <w:rStyle w:val="Hyperlink"/>
            <w:noProof/>
            <w:lang w:val="en-GB"/>
          </w:rPr>
          <w:t>Scenario outline</w:t>
        </w:r>
        <w:r>
          <w:rPr>
            <w:noProof/>
            <w:webHidden/>
          </w:rPr>
          <w:tab/>
        </w:r>
        <w:r>
          <w:rPr>
            <w:noProof/>
            <w:webHidden/>
          </w:rPr>
          <w:fldChar w:fldCharType="begin"/>
        </w:r>
        <w:r>
          <w:rPr>
            <w:noProof/>
            <w:webHidden/>
          </w:rPr>
          <w:instrText xml:space="preserve"> PAGEREF _Toc46217107 \h </w:instrText>
        </w:r>
        <w:r>
          <w:rPr>
            <w:noProof/>
            <w:webHidden/>
          </w:rPr>
        </w:r>
        <w:r>
          <w:rPr>
            <w:noProof/>
            <w:webHidden/>
          </w:rPr>
          <w:fldChar w:fldCharType="separate"/>
        </w:r>
        <w:r>
          <w:rPr>
            <w:noProof/>
            <w:webHidden/>
          </w:rPr>
          <w:t>24</w:t>
        </w:r>
        <w:r>
          <w:rPr>
            <w:noProof/>
            <w:webHidden/>
          </w:rPr>
          <w:fldChar w:fldCharType="end"/>
        </w:r>
      </w:hyperlink>
    </w:p>
    <w:p w14:paraId="501000F7" w14:textId="30A393A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Pr="00B177B0">
          <w:rPr>
            <w:rStyle w:val="Hyperlink"/>
            <w:noProof/>
            <w:lang w:val="en-GB"/>
          </w:rPr>
          <w:t>4.4.3</w:t>
        </w:r>
        <w:r>
          <w:rPr>
            <w:rFonts w:asciiTheme="minorHAnsi" w:eastAsiaTheme="minorEastAsia" w:hAnsiTheme="minorHAnsi" w:cstheme="minorBidi"/>
            <w:noProof/>
            <w:szCs w:val="22"/>
            <w:lang w:val="en-GB" w:eastAsia="en-GB"/>
          </w:rPr>
          <w:tab/>
        </w:r>
        <w:r w:rsidRPr="00B177B0">
          <w:rPr>
            <w:rStyle w:val="Hyperlink"/>
            <w:noProof/>
            <w:lang w:val="en-GB"/>
          </w:rPr>
          <w:t>Feature File</w:t>
        </w:r>
        <w:r>
          <w:rPr>
            <w:noProof/>
            <w:webHidden/>
          </w:rPr>
          <w:tab/>
        </w:r>
        <w:r>
          <w:rPr>
            <w:noProof/>
            <w:webHidden/>
          </w:rPr>
          <w:fldChar w:fldCharType="begin"/>
        </w:r>
        <w:r>
          <w:rPr>
            <w:noProof/>
            <w:webHidden/>
          </w:rPr>
          <w:instrText xml:space="preserve"> PAGEREF _Toc46217108 \h </w:instrText>
        </w:r>
        <w:r>
          <w:rPr>
            <w:noProof/>
            <w:webHidden/>
          </w:rPr>
        </w:r>
        <w:r>
          <w:rPr>
            <w:noProof/>
            <w:webHidden/>
          </w:rPr>
          <w:fldChar w:fldCharType="separate"/>
        </w:r>
        <w:r>
          <w:rPr>
            <w:noProof/>
            <w:webHidden/>
          </w:rPr>
          <w:t>25</w:t>
        </w:r>
        <w:r>
          <w:rPr>
            <w:noProof/>
            <w:webHidden/>
          </w:rPr>
          <w:fldChar w:fldCharType="end"/>
        </w:r>
      </w:hyperlink>
    </w:p>
    <w:p w14:paraId="1101DED9" w14:textId="347D49F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Pr="00B177B0">
          <w:rPr>
            <w:rStyle w:val="Hyperlink"/>
            <w:noProof/>
            <w:lang w:val="en-GB"/>
          </w:rPr>
          <w:t>4.4.4</w:t>
        </w:r>
        <w:r>
          <w:rPr>
            <w:rFonts w:asciiTheme="minorHAnsi" w:eastAsiaTheme="minorEastAsia" w:hAnsiTheme="minorHAnsi" w:cstheme="minorBidi"/>
            <w:noProof/>
            <w:szCs w:val="22"/>
            <w:lang w:val="en-GB" w:eastAsia="en-GB"/>
          </w:rPr>
          <w:tab/>
        </w:r>
        <w:r w:rsidRPr="00B177B0">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_Toc46217109 \h </w:instrText>
        </w:r>
        <w:r>
          <w:rPr>
            <w:noProof/>
            <w:webHidden/>
          </w:rPr>
        </w:r>
        <w:r>
          <w:rPr>
            <w:noProof/>
            <w:webHidden/>
          </w:rPr>
          <w:fldChar w:fldCharType="separate"/>
        </w:r>
        <w:r>
          <w:rPr>
            <w:noProof/>
            <w:webHidden/>
          </w:rPr>
          <w:t>25</w:t>
        </w:r>
        <w:r>
          <w:rPr>
            <w:noProof/>
            <w:webHidden/>
          </w:rPr>
          <w:fldChar w:fldCharType="end"/>
        </w:r>
      </w:hyperlink>
    </w:p>
    <w:p w14:paraId="0FCED984" w14:textId="7239D10F"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Pr="00B177B0">
          <w:rPr>
            <w:rStyle w:val="Hyperlink"/>
            <w:noProof/>
            <w:lang w:val="en-GB"/>
          </w:rPr>
          <w:t>4.4.5</w:t>
        </w:r>
        <w:r>
          <w:rPr>
            <w:rFonts w:asciiTheme="minorHAnsi" w:eastAsiaTheme="minorEastAsia" w:hAnsiTheme="minorHAnsi" w:cstheme="minorBidi"/>
            <w:noProof/>
            <w:szCs w:val="22"/>
            <w:lang w:val="en-GB" w:eastAsia="en-GB"/>
          </w:rPr>
          <w:tab/>
        </w:r>
        <w:r w:rsidRPr="00B177B0">
          <w:rPr>
            <w:rStyle w:val="Hyperlink"/>
            <w:noProof/>
          </w:rPr>
          <w:t>Summary</w:t>
        </w:r>
        <w:r>
          <w:rPr>
            <w:noProof/>
            <w:webHidden/>
          </w:rPr>
          <w:tab/>
        </w:r>
        <w:r>
          <w:rPr>
            <w:noProof/>
            <w:webHidden/>
          </w:rPr>
          <w:fldChar w:fldCharType="begin"/>
        </w:r>
        <w:r>
          <w:rPr>
            <w:noProof/>
            <w:webHidden/>
          </w:rPr>
          <w:instrText xml:space="preserve"> PAGEREF _Toc46217110 \h </w:instrText>
        </w:r>
        <w:r>
          <w:rPr>
            <w:noProof/>
            <w:webHidden/>
          </w:rPr>
        </w:r>
        <w:r>
          <w:rPr>
            <w:noProof/>
            <w:webHidden/>
          </w:rPr>
          <w:fldChar w:fldCharType="separate"/>
        </w:r>
        <w:r>
          <w:rPr>
            <w:noProof/>
            <w:webHidden/>
          </w:rPr>
          <w:t>26</w:t>
        </w:r>
        <w:r>
          <w:rPr>
            <w:noProof/>
            <w:webHidden/>
          </w:rPr>
          <w:fldChar w:fldCharType="end"/>
        </w:r>
      </w:hyperlink>
    </w:p>
    <w:p w14:paraId="0D7B56A7" w14:textId="7B802F4B"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1" w:history="1">
        <w:r w:rsidRPr="00B177B0">
          <w:rPr>
            <w:rStyle w:val="Hyperlink"/>
            <w:noProof/>
            <w:lang w:val="en-GB"/>
          </w:rPr>
          <w:t>4.5</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_Toc46217111 \h </w:instrText>
        </w:r>
        <w:r>
          <w:rPr>
            <w:noProof/>
            <w:webHidden/>
          </w:rPr>
        </w:r>
        <w:r>
          <w:rPr>
            <w:noProof/>
            <w:webHidden/>
          </w:rPr>
          <w:fldChar w:fldCharType="separate"/>
        </w:r>
        <w:r>
          <w:rPr>
            <w:noProof/>
            <w:webHidden/>
          </w:rPr>
          <w:t>26</w:t>
        </w:r>
        <w:r>
          <w:rPr>
            <w:noProof/>
            <w:webHidden/>
          </w:rPr>
          <w:fldChar w:fldCharType="end"/>
        </w:r>
      </w:hyperlink>
    </w:p>
    <w:p w14:paraId="4FB7F2E6" w14:textId="2DCC9DB6" w:rsidR="00E11B20" w:rsidRDefault="00E11B20">
      <w:pPr>
        <w:pStyle w:val="TOC1"/>
        <w:rPr>
          <w:rFonts w:asciiTheme="minorHAnsi" w:eastAsiaTheme="minorEastAsia" w:hAnsiTheme="minorHAnsi" w:cstheme="minorBidi"/>
          <w:noProof/>
          <w:szCs w:val="22"/>
          <w:lang w:val="en-GB" w:eastAsia="en-GB"/>
        </w:rPr>
      </w:pPr>
      <w:hyperlink w:anchor="_Toc46217112" w:history="1">
        <w:r w:rsidRPr="00B177B0">
          <w:rPr>
            <w:rStyle w:val="Hyperlink"/>
            <w:noProof/>
            <w:lang w:val="en-GB"/>
          </w:rPr>
          <w:t>5</w:t>
        </w:r>
        <w:r>
          <w:rPr>
            <w:rFonts w:asciiTheme="minorHAnsi" w:eastAsiaTheme="minorEastAsia" w:hAnsiTheme="minorHAnsi" w:cstheme="minorBidi"/>
            <w:noProof/>
            <w:szCs w:val="22"/>
            <w:lang w:val="en-GB" w:eastAsia="en-GB"/>
          </w:rPr>
          <w:tab/>
        </w:r>
        <w:r w:rsidRPr="00B177B0">
          <w:rPr>
            <w:rStyle w:val="Hyperlink"/>
            <w:noProof/>
            <w:lang w:val="en-GB"/>
          </w:rPr>
          <w:t xml:space="preserve">OQs </w:t>
        </w:r>
        <w:r w:rsidRPr="00B177B0">
          <w:rPr>
            <w:rStyle w:val="Hyperlink"/>
            <w:noProof/>
          </w:rPr>
          <w:t>with</w:t>
        </w:r>
        <w:r w:rsidRPr="00B177B0">
          <w:rPr>
            <w:rStyle w:val="Hyperlink"/>
            <w:noProof/>
            <w:lang w:val="en-GB"/>
          </w:rPr>
          <w:t xml:space="preserve"> BDD</w:t>
        </w:r>
        <w:r>
          <w:rPr>
            <w:noProof/>
            <w:webHidden/>
          </w:rPr>
          <w:tab/>
        </w:r>
        <w:r>
          <w:rPr>
            <w:noProof/>
            <w:webHidden/>
          </w:rPr>
          <w:fldChar w:fldCharType="begin"/>
        </w:r>
        <w:r>
          <w:rPr>
            <w:noProof/>
            <w:webHidden/>
          </w:rPr>
          <w:instrText xml:space="preserve"> PAGEREF _Toc46217112 \h </w:instrText>
        </w:r>
        <w:r>
          <w:rPr>
            <w:noProof/>
            <w:webHidden/>
          </w:rPr>
        </w:r>
        <w:r>
          <w:rPr>
            <w:noProof/>
            <w:webHidden/>
          </w:rPr>
          <w:fldChar w:fldCharType="separate"/>
        </w:r>
        <w:r>
          <w:rPr>
            <w:noProof/>
            <w:webHidden/>
          </w:rPr>
          <w:t>29</w:t>
        </w:r>
        <w:r>
          <w:rPr>
            <w:noProof/>
            <w:webHidden/>
          </w:rPr>
          <w:fldChar w:fldCharType="end"/>
        </w:r>
      </w:hyperlink>
    </w:p>
    <w:p w14:paraId="5EEE3E2A" w14:textId="0CA0A1C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3" w:history="1">
        <w:r w:rsidRPr="00B177B0">
          <w:rPr>
            <w:rStyle w:val="Hyperlink"/>
            <w:noProof/>
            <w:lang w:val="en-GB"/>
          </w:rPr>
          <w:t>5.1</w:t>
        </w:r>
        <w:r>
          <w:rPr>
            <w:rFonts w:asciiTheme="minorHAnsi" w:eastAsiaTheme="minorEastAsia" w:hAnsiTheme="minorHAnsi" w:cstheme="minorBidi"/>
            <w:noProof/>
            <w:szCs w:val="22"/>
            <w:lang w:val="en-GB" w:eastAsia="en-GB"/>
          </w:rPr>
          <w:tab/>
        </w:r>
        <w:r w:rsidRPr="00B177B0">
          <w:rPr>
            <w:rStyle w:val="Hyperlink"/>
            <w:noProof/>
            <w:lang w:val="en-GB"/>
          </w:rPr>
          <w:t>The Combined Process</w:t>
        </w:r>
        <w:r>
          <w:rPr>
            <w:noProof/>
            <w:webHidden/>
          </w:rPr>
          <w:tab/>
        </w:r>
        <w:r>
          <w:rPr>
            <w:noProof/>
            <w:webHidden/>
          </w:rPr>
          <w:fldChar w:fldCharType="begin"/>
        </w:r>
        <w:r>
          <w:rPr>
            <w:noProof/>
            <w:webHidden/>
          </w:rPr>
          <w:instrText xml:space="preserve"> PAGEREF _Toc46217113 \h </w:instrText>
        </w:r>
        <w:r>
          <w:rPr>
            <w:noProof/>
            <w:webHidden/>
          </w:rPr>
        </w:r>
        <w:r>
          <w:rPr>
            <w:noProof/>
            <w:webHidden/>
          </w:rPr>
          <w:fldChar w:fldCharType="separate"/>
        </w:r>
        <w:r>
          <w:rPr>
            <w:noProof/>
            <w:webHidden/>
          </w:rPr>
          <w:t>29</w:t>
        </w:r>
        <w:r>
          <w:rPr>
            <w:noProof/>
            <w:webHidden/>
          </w:rPr>
          <w:fldChar w:fldCharType="end"/>
        </w:r>
      </w:hyperlink>
    </w:p>
    <w:p w14:paraId="74D3BE93" w14:textId="6D9FDFE1"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14" w:history="1">
        <w:r w:rsidRPr="00B177B0">
          <w:rPr>
            <w:rStyle w:val="Hyperlink"/>
            <w:noProof/>
            <w:lang w:val="en-GB"/>
          </w:rPr>
          <w:t>5.2</w:t>
        </w:r>
        <w:r>
          <w:rPr>
            <w:rFonts w:asciiTheme="minorHAnsi" w:eastAsiaTheme="minorEastAsia" w:hAnsiTheme="minorHAnsi" w:cstheme="minorBidi"/>
            <w:noProof/>
            <w:szCs w:val="22"/>
            <w:lang w:val="en-GB" w:eastAsia="en-GB"/>
          </w:rPr>
          <w:tab/>
        </w:r>
        <w:r w:rsidRPr="00B177B0">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_Toc46217114 \h </w:instrText>
        </w:r>
        <w:r>
          <w:rPr>
            <w:noProof/>
            <w:webHidden/>
          </w:rPr>
        </w:r>
        <w:r>
          <w:rPr>
            <w:noProof/>
            <w:webHidden/>
          </w:rPr>
          <w:fldChar w:fldCharType="separate"/>
        </w:r>
        <w:r>
          <w:rPr>
            <w:noProof/>
            <w:webHidden/>
          </w:rPr>
          <w:t>31</w:t>
        </w:r>
        <w:r>
          <w:rPr>
            <w:noProof/>
            <w:webHidden/>
          </w:rPr>
          <w:fldChar w:fldCharType="end"/>
        </w:r>
      </w:hyperlink>
    </w:p>
    <w:p w14:paraId="7A430E20" w14:textId="50D4FCB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Pr="00B177B0">
          <w:rPr>
            <w:rStyle w:val="Hyperlink"/>
            <w:noProof/>
            <w:lang w:val="en-GB"/>
          </w:rPr>
          <w:t>5.2.1</w:t>
        </w:r>
        <w:r>
          <w:rPr>
            <w:rFonts w:asciiTheme="minorHAnsi" w:eastAsiaTheme="minorEastAsia" w:hAnsiTheme="minorHAnsi" w:cstheme="minorBidi"/>
            <w:noProof/>
            <w:szCs w:val="22"/>
            <w:lang w:val="en-GB" w:eastAsia="en-GB"/>
          </w:rPr>
          <w:tab/>
        </w:r>
        <w:r w:rsidRPr="00B177B0">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_Toc46217115 \h </w:instrText>
        </w:r>
        <w:r>
          <w:rPr>
            <w:noProof/>
            <w:webHidden/>
          </w:rPr>
        </w:r>
        <w:r>
          <w:rPr>
            <w:noProof/>
            <w:webHidden/>
          </w:rPr>
          <w:fldChar w:fldCharType="separate"/>
        </w:r>
        <w:r>
          <w:rPr>
            <w:noProof/>
            <w:webHidden/>
          </w:rPr>
          <w:t>31</w:t>
        </w:r>
        <w:r>
          <w:rPr>
            <w:noProof/>
            <w:webHidden/>
          </w:rPr>
          <w:fldChar w:fldCharType="end"/>
        </w:r>
      </w:hyperlink>
    </w:p>
    <w:p w14:paraId="7981E439" w14:textId="791C3B15"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Pr="00B177B0">
          <w:rPr>
            <w:rStyle w:val="Hyperlink"/>
            <w:noProof/>
            <w:lang w:val="en-GB"/>
          </w:rPr>
          <w:t>5.2.2</w:t>
        </w:r>
        <w:r>
          <w:rPr>
            <w:rFonts w:asciiTheme="minorHAnsi" w:eastAsiaTheme="minorEastAsia" w:hAnsiTheme="minorHAnsi" w:cstheme="minorBidi"/>
            <w:noProof/>
            <w:szCs w:val="22"/>
            <w:lang w:val="en-GB" w:eastAsia="en-GB"/>
          </w:rPr>
          <w:tab/>
        </w:r>
        <w:r w:rsidRPr="00B177B0">
          <w:rPr>
            <w:rStyle w:val="Hyperlink"/>
            <w:noProof/>
            <w:lang w:val="en-GB"/>
          </w:rPr>
          <w:t>New Elements are Required</w:t>
        </w:r>
        <w:r>
          <w:rPr>
            <w:noProof/>
            <w:webHidden/>
          </w:rPr>
          <w:tab/>
        </w:r>
        <w:r>
          <w:rPr>
            <w:noProof/>
            <w:webHidden/>
          </w:rPr>
          <w:fldChar w:fldCharType="begin"/>
        </w:r>
        <w:r>
          <w:rPr>
            <w:noProof/>
            <w:webHidden/>
          </w:rPr>
          <w:instrText xml:space="preserve"> PAGEREF _Toc46217116 \h </w:instrText>
        </w:r>
        <w:r>
          <w:rPr>
            <w:noProof/>
            <w:webHidden/>
          </w:rPr>
        </w:r>
        <w:r>
          <w:rPr>
            <w:noProof/>
            <w:webHidden/>
          </w:rPr>
          <w:fldChar w:fldCharType="separate"/>
        </w:r>
        <w:r>
          <w:rPr>
            <w:noProof/>
            <w:webHidden/>
          </w:rPr>
          <w:t>32</w:t>
        </w:r>
        <w:r>
          <w:rPr>
            <w:noProof/>
            <w:webHidden/>
          </w:rPr>
          <w:fldChar w:fldCharType="end"/>
        </w:r>
      </w:hyperlink>
    </w:p>
    <w:p w14:paraId="071D4FA1" w14:textId="6FE9229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Pr="00B177B0">
          <w:rPr>
            <w:rStyle w:val="Hyperlink"/>
            <w:noProof/>
            <w:lang w:val="en-GB"/>
          </w:rPr>
          <w:t>5.2.3</w:t>
        </w:r>
        <w:r>
          <w:rPr>
            <w:rFonts w:asciiTheme="minorHAnsi" w:eastAsiaTheme="minorEastAsia" w:hAnsiTheme="minorHAnsi" w:cstheme="minorBidi"/>
            <w:noProof/>
            <w:szCs w:val="22"/>
            <w:lang w:val="en-GB" w:eastAsia="en-GB"/>
          </w:rPr>
          <w:tab/>
        </w:r>
        <w:r w:rsidRPr="00B177B0">
          <w:rPr>
            <w:rStyle w:val="Hyperlink"/>
            <w:noProof/>
            <w:lang w:val="en-GB"/>
          </w:rPr>
          <w:t>Changes in the Documentation Set-Up</w:t>
        </w:r>
        <w:r>
          <w:rPr>
            <w:noProof/>
            <w:webHidden/>
          </w:rPr>
          <w:tab/>
        </w:r>
        <w:r>
          <w:rPr>
            <w:noProof/>
            <w:webHidden/>
          </w:rPr>
          <w:fldChar w:fldCharType="begin"/>
        </w:r>
        <w:r>
          <w:rPr>
            <w:noProof/>
            <w:webHidden/>
          </w:rPr>
          <w:instrText xml:space="preserve"> PAGEREF _Toc46217117 \h </w:instrText>
        </w:r>
        <w:r>
          <w:rPr>
            <w:noProof/>
            <w:webHidden/>
          </w:rPr>
        </w:r>
        <w:r>
          <w:rPr>
            <w:noProof/>
            <w:webHidden/>
          </w:rPr>
          <w:fldChar w:fldCharType="separate"/>
        </w:r>
        <w:r>
          <w:rPr>
            <w:noProof/>
            <w:webHidden/>
          </w:rPr>
          <w:t>32</w:t>
        </w:r>
        <w:r>
          <w:rPr>
            <w:noProof/>
            <w:webHidden/>
          </w:rPr>
          <w:fldChar w:fldCharType="end"/>
        </w:r>
      </w:hyperlink>
    </w:p>
    <w:p w14:paraId="0A847CC7" w14:textId="2C4F67F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Pr="00B177B0">
          <w:rPr>
            <w:rStyle w:val="Hyperlink"/>
            <w:noProof/>
            <w:lang w:val="en-GB"/>
          </w:rPr>
          <w:t>5.2.4</w:t>
        </w:r>
        <w:r>
          <w:rPr>
            <w:rFonts w:asciiTheme="minorHAnsi" w:eastAsiaTheme="minorEastAsia" w:hAnsiTheme="minorHAnsi" w:cstheme="minorBidi"/>
            <w:noProof/>
            <w:szCs w:val="22"/>
            <w:lang w:val="en-GB" w:eastAsia="en-GB"/>
          </w:rPr>
          <w:tab/>
        </w:r>
        <w:r w:rsidRPr="00B177B0">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_Toc46217118 \h </w:instrText>
        </w:r>
        <w:r>
          <w:rPr>
            <w:noProof/>
            <w:webHidden/>
          </w:rPr>
        </w:r>
        <w:r>
          <w:rPr>
            <w:noProof/>
            <w:webHidden/>
          </w:rPr>
          <w:fldChar w:fldCharType="separate"/>
        </w:r>
        <w:r>
          <w:rPr>
            <w:noProof/>
            <w:webHidden/>
          </w:rPr>
          <w:t>33</w:t>
        </w:r>
        <w:r>
          <w:rPr>
            <w:noProof/>
            <w:webHidden/>
          </w:rPr>
          <w:fldChar w:fldCharType="end"/>
        </w:r>
      </w:hyperlink>
    </w:p>
    <w:p w14:paraId="17B394FE" w14:textId="20F0B6A6" w:rsidR="00E11B20" w:rsidRDefault="00E11B20">
      <w:pPr>
        <w:pStyle w:val="TOC1"/>
        <w:rPr>
          <w:rFonts w:asciiTheme="minorHAnsi" w:eastAsiaTheme="minorEastAsia" w:hAnsiTheme="minorHAnsi" w:cstheme="minorBidi"/>
          <w:noProof/>
          <w:szCs w:val="22"/>
          <w:lang w:val="en-GB" w:eastAsia="en-GB"/>
        </w:rPr>
      </w:pPr>
      <w:hyperlink w:anchor="_Toc46217119" w:history="1">
        <w:r w:rsidRPr="00B177B0">
          <w:rPr>
            <w:rStyle w:val="Hyperlink"/>
            <w:noProof/>
            <w:lang w:val="en-GB"/>
          </w:rPr>
          <w:t>6</w:t>
        </w:r>
        <w:r>
          <w:rPr>
            <w:rFonts w:asciiTheme="minorHAnsi" w:eastAsiaTheme="minorEastAsia" w:hAnsiTheme="minorHAnsi" w:cstheme="minorBidi"/>
            <w:noProof/>
            <w:szCs w:val="22"/>
            <w:lang w:val="en-GB" w:eastAsia="en-GB"/>
          </w:rPr>
          <w:tab/>
        </w:r>
        <w:r w:rsidRPr="00B177B0">
          <w:rPr>
            <w:rStyle w:val="Hyperlink"/>
            <w:noProof/>
            <w:lang w:val="en-GB"/>
          </w:rPr>
          <w:t>Prototyping</w:t>
        </w:r>
        <w:r>
          <w:rPr>
            <w:noProof/>
            <w:webHidden/>
          </w:rPr>
          <w:tab/>
        </w:r>
        <w:r>
          <w:rPr>
            <w:noProof/>
            <w:webHidden/>
          </w:rPr>
          <w:fldChar w:fldCharType="begin"/>
        </w:r>
        <w:r>
          <w:rPr>
            <w:noProof/>
            <w:webHidden/>
          </w:rPr>
          <w:instrText xml:space="preserve"> PAGEREF _Toc46217119 \h </w:instrText>
        </w:r>
        <w:r>
          <w:rPr>
            <w:noProof/>
            <w:webHidden/>
          </w:rPr>
        </w:r>
        <w:r>
          <w:rPr>
            <w:noProof/>
            <w:webHidden/>
          </w:rPr>
          <w:fldChar w:fldCharType="separate"/>
        </w:r>
        <w:r>
          <w:rPr>
            <w:noProof/>
            <w:webHidden/>
          </w:rPr>
          <w:t>35</w:t>
        </w:r>
        <w:r>
          <w:rPr>
            <w:noProof/>
            <w:webHidden/>
          </w:rPr>
          <w:fldChar w:fldCharType="end"/>
        </w:r>
      </w:hyperlink>
    </w:p>
    <w:p w14:paraId="5F679EAD" w14:textId="20E50D2D"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0" w:history="1">
        <w:r w:rsidRPr="00B177B0">
          <w:rPr>
            <w:rStyle w:val="Hyperlink"/>
            <w:noProof/>
            <w:lang w:val="en-GB"/>
          </w:rPr>
          <w:t>6.1</w:t>
        </w:r>
        <w:r>
          <w:rPr>
            <w:rFonts w:asciiTheme="minorHAnsi" w:eastAsiaTheme="minorEastAsia" w:hAnsiTheme="minorHAnsi" w:cstheme="minorBidi"/>
            <w:noProof/>
            <w:szCs w:val="22"/>
            <w:lang w:val="en-GB" w:eastAsia="en-GB"/>
          </w:rPr>
          <w:tab/>
        </w:r>
        <w:r w:rsidRPr="00B177B0">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_Toc46217120 \h </w:instrText>
        </w:r>
        <w:r>
          <w:rPr>
            <w:noProof/>
            <w:webHidden/>
          </w:rPr>
        </w:r>
        <w:r>
          <w:rPr>
            <w:noProof/>
            <w:webHidden/>
          </w:rPr>
          <w:fldChar w:fldCharType="separate"/>
        </w:r>
        <w:r>
          <w:rPr>
            <w:noProof/>
            <w:webHidden/>
          </w:rPr>
          <w:t>35</w:t>
        </w:r>
        <w:r>
          <w:rPr>
            <w:noProof/>
            <w:webHidden/>
          </w:rPr>
          <w:fldChar w:fldCharType="end"/>
        </w:r>
      </w:hyperlink>
    </w:p>
    <w:p w14:paraId="253F3ADA" w14:textId="3C353EE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1" w:history="1">
        <w:r w:rsidRPr="00B177B0">
          <w:rPr>
            <w:rStyle w:val="Hyperlink"/>
            <w:noProof/>
            <w:lang w:val="en-GB"/>
          </w:rPr>
          <w:t>6.2</w:t>
        </w:r>
        <w:r>
          <w:rPr>
            <w:rFonts w:asciiTheme="minorHAnsi" w:eastAsiaTheme="minorEastAsia" w:hAnsiTheme="minorHAnsi" w:cstheme="minorBidi"/>
            <w:noProof/>
            <w:szCs w:val="22"/>
            <w:lang w:val="en-GB" w:eastAsia="en-GB"/>
          </w:rPr>
          <w:tab/>
        </w:r>
        <w:r w:rsidRPr="00B177B0">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_Toc46217121 \h </w:instrText>
        </w:r>
        <w:r>
          <w:rPr>
            <w:noProof/>
            <w:webHidden/>
          </w:rPr>
        </w:r>
        <w:r>
          <w:rPr>
            <w:noProof/>
            <w:webHidden/>
          </w:rPr>
          <w:fldChar w:fldCharType="separate"/>
        </w:r>
        <w:r>
          <w:rPr>
            <w:noProof/>
            <w:webHidden/>
          </w:rPr>
          <w:t>36</w:t>
        </w:r>
        <w:r>
          <w:rPr>
            <w:noProof/>
            <w:webHidden/>
          </w:rPr>
          <w:fldChar w:fldCharType="end"/>
        </w:r>
      </w:hyperlink>
    </w:p>
    <w:p w14:paraId="05C1752C" w14:textId="5246760E"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Pr="00B177B0">
          <w:rPr>
            <w:rStyle w:val="Hyperlink"/>
            <w:noProof/>
            <w:lang w:val="en-GB"/>
          </w:rPr>
          <w:t>6.2.1</w:t>
        </w:r>
        <w:r>
          <w:rPr>
            <w:rFonts w:asciiTheme="minorHAnsi" w:eastAsiaTheme="minorEastAsia" w:hAnsiTheme="minorHAnsi" w:cstheme="minorBidi"/>
            <w:noProof/>
            <w:szCs w:val="22"/>
            <w:lang w:val="en-GB" w:eastAsia="en-GB"/>
          </w:rPr>
          <w:tab/>
        </w:r>
        <w:r w:rsidRPr="00B177B0">
          <w:rPr>
            <w:rStyle w:val="Hyperlink"/>
            <w:noProof/>
            <w:lang w:val="en-GB"/>
          </w:rPr>
          <w:t>The Java Business Application</w:t>
        </w:r>
        <w:r>
          <w:rPr>
            <w:noProof/>
            <w:webHidden/>
          </w:rPr>
          <w:tab/>
        </w:r>
        <w:r>
          <w:rPr>
            <w:noProof/>
            <w:webHidden/>
          </w:rPr>
          <w:fldChar w:fldCharType="begin"/>
        </w:r>
        <w:r>
          <w:rPr>
            <w:noProof/>
            <w:webHidden/>
          </w:rPr>
          <w:instrText xml:space="preserve"> PAGEREF _Toc46217122 \h </w:instrText>
        </w:r>
        <w:r>
          <w:rPr>
            <w:noProof/>
            <w:webHidden/>
          </w:rPr>
        </w:r>
        <w:r>
          <w:rPr>
            <w:noProof/>
            <w:webHidden/>
          </w:rPr>
          <w:fldChar w:fldCharType="separate"/>
        </w:r>
        <w:r>
          <w:rPr>
            <w:noProof/>
            <w:webHidden/>
          </w:rPr>
          <w:t>36</w:t>
        </w:r>
        <w:r>
          <w:rPr>
            <w:noProof/>
            <w:webHidden/>
          </w:rPr>
          <w:fldChar w:fldCharType="end"/>
        </w:r>
      </w:hyperlink>
    </w:p>
    <w:p w14:paraId="69B8C065" w14:textId="54FAF34A"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3" w:history="1">
        <w:r w:rsidRPr="00B177B0">
          <w:rPr>
            <w:rStyle w:val="Hyperlink"/>
            <w:noProof/>
            <w:lang w:val="en-GB"/>
          </w:rPr>
          <w:t>6.2.1.1</w:t>
        </w:r>
        <w:r>
          <w:rPr>
            <w:rFonts w:asciiTheme="minorHAnsi" w:eastAsiaTheme="minorEastAsia" w:hAnsiTheme="minorHAnsi" w:cstheme="minorBidi"/>
            <w:noProof/>
            <w:szCs w:val="22"/>
            <w:lang w:val="en-GB" w:eastAsia="en-GB"/>
          </w:rPr>
          <w:tab/>
        </w:r>
        <w:r w:rsidRPr="00B177B0">
          <w:rPr>
            <w:rStyle w:val="Hyperlink"/>
            <w:noProof/>
            <w:lang w:val="en-GB"/>
          </w:rPr>
          <w:t>JBA Frontend</w:t>
        </w:r>
        <w:r>
          <w:rPr>
            <w:noProof/>
            <w:webHidden/>
          </w:rPr>
          <w:tab/>
        </w:r>
        <w:r>
          <w:rPr>
            <w:noProof/>
            <w:webHidden/>
          </w:rPr>
          <w:fldChar w:fldCharType="begin"/>
        </w:r>
        <w:r>
          <w:rPr>
            <w:noProof/>
            <w:webHidden/>
          </w:rPr>
          <w:instrText xml:space="preserve"> PAGEREF _Toc46217123 \h </w:instrText>
        </w:r>
        <w:r>
          <w:rPr>
            <w:noProof/>
            <w:webHidden/>
          </w:rPr>
        </w:r>
        <w:r>
          <w:rPr>
            <w:noProof/>
            <w:webHidden/>
          </w:rPr>
          <w:fldChar w:fldCharType="separate"/>
        </w:r>
        <w:r>
          <w:rPr>
            <w:noProof/>
            <w:webHidden/>
          </w:rPr>
          <w:t>38</w:t>
        </w:r>
        <w:r>
          <w:rPr>
            <w:noProof/>
            <w:webHidden/>
          </w:rPr>
          <w:fldChar w:fldCharType="end"/>
        </w:r>
      </w:hyperlink>
    </w:p>
    <w:p w14:paraId="6FB9D15C" w14:textId="66E6F76C"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4" w:history="1">
        <w:r w:rsidRPr="00B177B0">
          <w:rPr>
            <w:rStyle w:val="Hyperlink"/>
            <w:noProof/>
            <w:lang w:val="en-GB"/>
          </w:rPr>
          <w:t>6.2.1.2</w:t>
        </w:r>
        <w:r>
          <w:rPr>
            <w:rFonts w:asciiTheme="minorHAnsi" w:eastAsiaTheme="minorEastAsia" w:hAnsiTheme="minorHAnsi" w:cstheme="minorBidi"/>
            <w:noProof/>
            <w:szCs w:val="22"/>
            <w:lang w:val="en-GB" w:eastAsia="en-GB"/>
          </w:rPr>
          <w:tab/>
        </w:r>
        <w:r w:rsidRPr="00B177B0">
          <w:rPr>
            <w:rStyle w:val="Hyperlink"/>
            <w:noProof/>
            <w:lang w:val="en-GB"/>
          </w:rPr>
          <w:t>JBA Backend</w:t>
        </w:r>
        <w:r>
          <w:rPr>
            <w:noProof/>
            <w:webHidden/>
          </w:rPr>
          <w:tab/>
        </w:r>
        <w:r>
          <w:rPr>
            <w:noProof/>
            <w:webHidden/>
          </w:rPr>
          <w:fldChar w:fldCharType="begin"/>
        </w:r>
        <w:r>
          <w:rPr>
            <w:noProof/>
            <w:webHidden/>
          </w:rPr>
          <w:instrText xml:space="preserve"> PAGEREF _Toc46217124 \h </w:instrText>
        </w:r>
        <w:r>
          <w:rPr>
            <w:noProof/>
            <w:webHidden/>
          </w:rPr>
        </w:r>
        <w:r>
          <w:rPr>
            <w:noProof/>
            <w:webHidden/>
          </w:rPr>
          <w:fldChar w:fldCharType="separate"/>
        </w:r>
        <w:r>
          <w:rPr>
            <w:noProof/>
            <w:webHidden/>
          </w:rPr>
          <w:t>40</w:t>
        </w:r>
        <w:r>
          <w:rPr>
            <w:noProof/>
            <w:webHidden/>
          </w:rPr>
          <w:fldChar w:fldCharType="end"/>
        </w:r>
      </w:hyperlink>
    </w:p>
    <w:p w14:paraId="46A19B20" w14:textId="232ABBAA"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Pr="00B177B0">
          <w:rPr>
            <w:rStyle w:val="Hyperlink"/>
            <w:noProof/>
            <w:lang w:val="en-GB"/>
          </w:rPr>
          <w:t>6.2.2</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_Toc46217125 \h </w:instrText>
        </w:r>
        <w:r>
          <w:rPr>
            <w:noProof/>
            <w:webHidden/>
          </w:rPr>
        </w:r>
        <w:r>
          <w:rPr>
            <w:noProof/>
            <w:webHidden/>
          </w:rPr>
          <w:fldChar w:fldCharType="separate"/>
        </w:r>
        <w:r>
          <w:rPr>
            <w:noProof/>
            <w:webHidden/>
          </w:rPr>
          <w:t>40</w:t>
        </w:r>
        <w:r>
          <w:rPr>
            <w:noProof/>
            <w:webHidden/>
          </w:rPr>
          <w:fldChar w:fldCharType="end"/>
        </w:r>
      </w:hyperlink>
    </w:p>
    <w:p w14:paraId="40C8F942" w14:textId="12FB0388"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6" w:history="1">
        <w:r w:rsidRPr="00B177B0">
          <w:rPr>
            <w:rStyle w:val="Hyperlink"/>
            <w:noProof/>
            <w:lang w:val="en-GB"/>
          </w:rPr>
          <w:t>6.2.2.1</w:t>
        </w:r>
        <w:r>
          <w:rPr>
            <w:rFonts w:asciiTheme="minorHAnsi" w:eastAsiaTheme="minorEastAsia" w:hAnsiTheme="minorHAnsi" w:cstheme="minorBidi"/>
            <w:noProof/>
            <w:szCs w:val="22"/>
            <w:lang w:val="en-GB" w:eastAsia="en-GB"/>
          </w:rPr>
          <w:tab/>
        </w:r>
        <w:r w:rsidRPr="00B177B0">
          <w:rPr>
            <w:rStyle w:val="Hyperlink"/>
            <w:noProof/>
          </w:rPr>
          <w:t>OQ Test App Container</w:t>
        </w:r>
        <w:r>
          <w:rPr>
            <w:noProof/>
            <w:webHidden/>
          </w:rPr>
          <w:tab/>
        </w:r>
        <w:r>
          <w:rPr>
            <w:noProof/>
            <w:webHidden/>
          </w:rPr>
          <w:fldChar w:fldCharType="begin"/>
        </w:r>
        <w:r>
          <w:rPr>
            <w:noProof/>
            <w:webHidden/>
          </w:rPr>
          <w:instrText xml:space="preserve"> PAGEREF _Toc46217126 \h </w:instrText>
        </w:r>
        <w:r>
          <w:rPr>
            <w:noProof/>
            <w:webHidden/>
          </w:rPr>
        </w:r>
        <w:r>
          <w:rPr>
            <w:noProof/>
            <w:webHidden/>
          </w:rPr>
          <w:fldChar w:fldCharType="separate"/>
        </w:r>
        <w:r>
          <w:rPr>
            <w:noProof/>
            <w:webHidden/>
          </w:rPr>
          <w:t>40</w:t>
        </w:r>
        <w:r>
          <w:rPr>
            <w:noProof/>
            <w:webHidden/>
          </w:rPr>
          <w:fldChar w:fldCharType="end"/>
        </w:r>
      </w:hyperlink>
    </w:p>
    <w:p w14:paraId="790F429F" w14:textId="33C08E17"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27" w:history="1">
        <w:r w:rsidRPr="00B177B0">
          <w:rPr>
            <w:rStyle w:val="Hyperlink"/>
            <w:noProof/>
            <w:lang w:val="en-GB"/>
          </w:rPr>
          <w:t>6.2.2.2</w:t>
        </w:r>
        <w:r>
          <w:rPr>
            <w:rFonts w:asciiTheme="minorHAnsi" w:eastAsiaTheme="minorEastAsia" w:hAnsiTheme="minorHAnsi" w:cstheme="minorBidi"/>
            <w:noProof/>
            <w:szCs w:val="22"/>
            <w:lang w:val="en-GB" w:eastAsia="en-GB"/>
          </w:rPr>
          <w:tab/>
        </w:r>
        <w:r w:rsidRPr="00B177B0">
          <w:rPr>
            <w:rStyle w:val="Hyperlink"/>
            <w:noProof/>
          </w:rPr>
          <w:t xml:space="preserve">OQ Test App </w:t>
        </w:r>
        <w:r w:rsidRPr="00B177B0">
          <w:rPr>
            <w:rStyle w:val="Hyperlink"/>
            <w:noProof/>
            <w:lang w:val="en-GB"/>
          </w:rPr>
          <w:t>Component</w:t>
        </w:r>
        <w:r w:rsidRPr="00B177B0">
          <w:rPr>
            <w:rStyle w:val="Hyperlink"/>
            <w:noProof/>
          </w:rPr>
          <w:t>s</w:t>
        </w:r>
        <w:r>
          <w:rPr>
            <w:noProof/>
            <w:webHidden/>
          </w:rPr>
          <w:tab/>
        </w:r>
        <w:r>
          <w:rPr>
            <w:noProof/>
            <w:webHidden/>
          </w:rPr>
          <w:fldChar w:fldCharType="begin"/>
        </w:r>
        <w:r>
          <w:rPr>
            <w:noProof/>
            <w:webHidden/>
          </w:rPr>
          <w:instrText xml:space="preserve"> PAGEREF _Toc46217127 \h </w:instrText>
        </w:r>
        <w:r>
          <w:rPr>
            <w:noProof/>
            <w:webHidden/>
          </w:rPr>
        </w:r>
        <w:r>
          <w:rPr>
            <w:noProof/>
            <w:webHidden/>
          </w:rPr>
          <w:fldChar w:fldCharType="separate"/>
        </w:r>
        <w:r>
          <w:rPr>
            <w:noProof/>
            <w:webHidden/>
          </w:rPr>
          <w:t>41</w:t>
        </w:r>
        <w:r>
          <w:rPr>
            <w:noProof/>
            <w:webHidden/>
          </w:rPr>
          <w:fldChar w:fldCharType="end"/>
        </w:r>
      </w:hyperlink>
    </w:p>
    <w:p w14:paraId="597BD24F" w14:textId="2111C97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Pr="00B177B0">
          <w:rPr>
            <w:rStyle w:val="Hyperlink"/>
            <w:iCs/>
            <w:noProof/>
            <w:lang w:val="en-GB"/>
          </w:rPr>
          <w:t>6.2.3</w:t>
        </w:r>
        <w:r>
          <w:rPr>
            <w:rFonts w:asciiTheme="minorHAnsi" w:eastAsiaTheme="minorEastAsia" w:hAnsiTheme="minorHAnsi" w:cstheme="minorBidi"/>
            <w:noProof/>
            <w:szCs w:val="22"/>
            <w:lang w:val="en-GB" w:eastAsia="en-GB"/>
          </w:rPr>
          <w:tab/>
        </w:r>
        <w:r w:rsidRPr="00B177B0">
          <w:rPr>
            <w:rStyle w:val="Hyperlink"/>
            <w:iCs/>
            <w:noProof/>
            <w:lang w:val="en-GB"/>
          </w:rPr>
          <w:t>Scenarioo</w:t>
        </w:r>
        <w:r>
          <w:rPr>
            <w:noProof/>
            <w:webHidden/>
          </w:rPr>
          <w:tab/>
        </w:r>
        <w:r>
          <w:rPr>
            <w:noProof/>
            <w:webHidden/>
          </w:rPr>
          <w:fldChar w:fldCharType="begin"/>
        </w:r>
        <w:r>
          <w:rPr>
            <w:noProof/>
            <w:webHidden/>
          </w:rPr>
          <w:instrText xml:space="preserve"> PAGEREF _Toc46217128 \h </w:instrText>
        </w:r>
        <w:r>
          <w:rPr>
            <w:noProof/>
            <w:webHidden/>
          </w:rPr>
        </w:r>
        <w:r>
          <w:rPr>
            <w:noProof/>
            <w:webHidden/>
          </w:rPr>
          <w:fldChar w:fldCharType="separate"/>
        </w:r>
        <w:r>
          <w:rPr>
            <w:noProof/>
            <w:webHidden/>
          </w:rPr>
          <w:t>42</w:t>
        </w:r>
        <w:r>
          <w:rPr>
            <w:noProof/>
            <w:webHidden/>
          </w:rPr>
          <w:fldChar w:fldCharType="end"/>
        </w:r>
      </w:hyperlink>
    </w:p>
    <w:p w14:paraId="7E4006F9" w14:textId="273F4B60"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29" w:history="1">
        <w:r w:rsidRPr="00B177B0">
          <w:rPr>
            <w:rStyle w:val="Hyperlink"/>
            <w:noProof/>
            <w:lang w:val="en-GB"/>
          </w:rPr>
          <w:t>6.3</w:t>
        </w:r>
        <w:r>
          <w:rPr>
            <w:rFonts w:asciiTheme="minorHAnsi" w:eastAsiaTheme="minorEastAsia" w:hAnsiTheme="minorHAnsi" w:cstheme="minorBidi"/>
            <w:noProof/>
            <w:szCs w:val="22"/>
            <w:lang w:val="en-GB" w:eastAsia="en-GB"/>
          </w:rPr>
          <w:tab/>
        </w:r>
        <w:r w:rsidRPr="00B177B0">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_Toc46217129 \h </w:instrText>
        </w:r>
        <w:r>
          <w:rPr>
            <w:noProof/>
            <w:webHidden/>
          </w:rPr>
        </w:r>
        <w:r>
          <w:rPr>
            <w:noProof/>
            <w:webHidden/>
          </w:rPr>
          <w:fldChar w:fldCharType="separate"/>
        </w:r>
        <w:r>
          <w:rPr>
            <w:noProof/>
            <w:webHidden/>
          </w:rPr>
          <w:t>43</w:t>
        </w:r>
        <w:r>
          <w:rPr>
            <w:noProof/>
            <w:webHidden/>
          </w:rPr>
          <w:fldChar w:fldCharType="end"/>
        </w:r>
      </w:hyperlink>
    </w:p>
    <w:p w14:paraId="79587C55" w14:textId="53E230B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Pr="00B177B0">
          <w:rPr>
            <w:rStyle w:val="Hyperlink"/>
            <w:noProof/>
            <w:lang w:val="en-GB"/>
          </w:rPr>
          <w:t>6.3.1</w:t>
        </w:r>
        <w:r>
          <w:rPr>
            <w:rFonts w:asciiTheme="minorHAnsi" w:eastAsiaTheme="minorEastAsia" w:hAnsiTheme="minorHAnsi" w:cstheme="minorBidi"/>
            <w:noProof/>
            <w:szCs w:val="22"/>
            <w:lang w:val="en-GB" w:eastAsia="en-GB"/>
          </w:rPr>
          <w:tab/>
        </w:r>
        <w:r w:rsidRPr="00B177B0">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_Toc46217130 \h </w:instrText>
        </w:r>
        <w:r>
          <w:rPr>
            <w:noProof/>
            <w:webHidden/>
          </w:rPr>
        </w:r>
        <w:r>
          <w:rPr>
            <w:noProof/>
            <w:webHidden/>
          </w:rPr>
          <w:fldChar w:fldCharType="separate"/>
        </w:r>
        <w:r>
          <w:rPr>
            <w:noProof/>
            <w:webHidden/>
          </w:rPr>
          <w:t>43</w:t>
        </w:r>
        <w:r>
          <w:rPr>
            <w:noProof/>
            <w:webHidden/>
          </w:rPr>
          <w:fldChar w:fldCharType="end"/>
        </w:r>
      </w:hyperlink>
    </w:p>
    <w:p w14:paraId="52A6CF13" w14:textId="17A93FB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Pr="00B177B0">
          <w:rPr>
            <w:rStyle w:val="Hyperlink"/>
            <w:noProof/>
            <w:lang w:val="en-GB"/>
          </w:rPr>
          <w:t>6.3.2</w:t>
        </w:r>
        <w:r>
          <w:rPr>
            <w:rFonts w:asciiTheme="minorHAnsi" w:eastAsiaTheme="minorEastAsia" w:hAnsiTheme="minorHAnsi" w:cstheme="minorBidi"/>
            <w:noProof/>
            <w:szCs w:val="22"/>
            <w:lang w:val="en-GB" w:eastAsia="en-GB"/>
          </w:rPr>
          <w:tab/>
        </w:r>
        <w:r w:rsidRPr="00B177B0">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_Toc46217131 \h </w:instrText>
        </w:r>
        <w:r>
          <w:rPr>
            <w:noProof/>
            <w:webHidden/>
          </w:rPr>
        </w:r>
        <w:r>
          <w:rPr>
            <w:noProof/>
            <w:webHidden/>
          </w:rPr>
          <w:fldChar w:fldCharType="separate"/>
        </w:r>
        <w:r>
          <w:rPr>
            <w:noProof/>
            <w:webHidden/>
          </w:rPr>
          <w:t>44</w:t>
        </w:r>
        <w:r>
          <w:rPr>
            <w:noProof/>
            <w:webHidden/>
          </w:rPr>
          <w:fldChar w:fldCharType="end"/>
        </w:r>
      </w:hyperlink>
    </w:p>
    <w:p w14:paraId="6462F207" w14:textId="346ACFA5"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2" w:history="1">
        <w:r w:rsidRPr="00B177B0">
          <w:rPr>
            <w:rStyle w:val="Hyperlink"/>
            <w:noProof/>
            <w:lang w:val="en-GB"/>
          </w:rPr>
          <w:t>6.3.2.1</w:t>
        </w:r>
        <w:r>
          <w:rPr>
            <w:rFonts w:asciiTheme="minorHAnsi" w:eastAsiaTheme="minorEastAsia" w:hAnsiTheme="minorHAnsi" w:cstheme="minorBidi"/>
            <w:noProof/>
            <w:szCs w:val="22"/>
            <w:lang w:val="en-GB" w:eastAsia="en-GB"/>
          </w:rPr>
          <w:tab/>
        </w:r>
        <w:r w:rsidRPr="00B177B0">
          <w:rPr>
            <w:rStyle w:val="Hyperlink"/>
            <w:noProof/>
            <w:lang w:val="en-GB"/>
          </w:rPr>
          <w:t>OQ Test App</w:t>
        </w:r>
        <w:r>
          <w:rPr>
            <w:noProof/>
            <w:webHidden/>
          </w:rPr>
          <w:tab/>
        </w:r>
        <w:r>
          <w:rPr>
            <w:noProof/>
            <w:webHidden/>
          </w:rPr>
          <w:fldChar w:fldCharType="begin"/>
        </w:r>
        <w:r>
          <w:rPr>
            <w:noProof/>
            <w:webHidden/>
          </w:rPr>
          <w:instrText xml:space="preserve"> PAGEREF _Toc46217132 \h </w:instrText>
        </w:r>
        <w:r>
          <w:rPr>
            <w:noProof/>
            <w:webHidden/>
          </w:rPr>
        </w:r>
        <w:r>
          <w:rPr>
            <w:noProof/>
            <w:webHidden/>
          </w:rPr>
          <w:fldChar w:fldCharType="separate"/>
        </w:r>
        <w:r>
          <w:rPr>
            <w:noProof/>
            <w:webHidden/>
          </w:rPr>
          <w:t>44</w:t>
        </w:r>
        <w:r>
          <w:rPr>
            <w:noProof/>
            <w:webHidden/>
          </w:rPr>
          <w:fldChar w:fldCharType="end"/>
        </w:r>
      </w:hyperlink>
    </w:p>
    <w:p w14:paraId="42EBE67C" w14:textId="11E39DF6" w:rsidR="00E11B20" w:rsidRDefault="00E11B20">
      <w:pPr>
        <w:pStyle w:val="TOC4"/>
        <w:tabs>
          <w:tab w:val="left" w:pos="2764"/>
        </w:tabs>
        <w:rPr>
          <w:rFonts w:asciiTheme="minorHAnsi" w:eastAsiaTheme="minorEastAsia" w:hAnsiTheme="minorHAnsi" w:cstheme="minorBidi"/>
          <w:noProof/>
          <w:szCs w:val="22"/>
          <w:lang w:val="en-GB" w:eastAsia="en-GB"/>
        </w:rPr>
      </w:pPr>
      <w:hyperlink w:anchor="_Toc46217133" w:history="1">
        <w:r w:rsidRPr="00B177B0">
          <w:rPr>
            <w:rStyle w:val="Hyperlink"/>
            <w:noProof/>
            <w:lang w:val="en-GB"/>
          </w:rPr>
          <w:t>6.3.2.2</w:t>
        </w:r>
        <w:r>
          <w:rPr>
            <w:rFonts w:asciiTheme="minorHAnsi" w:eastAsiaTheme="minorEastAsia" w:hAnsiTheme="minorHAnsi" w:cstheme="minorBidi"/>
            <w:noProof/>
            <w:szCs w:val="22"/>
            <w:lang w:val="en-GB" w:eastAsia="en-GB"/>
          </w:rPr>
          <w:tab/>
        </w:r>
        <w:r w:rsidRPr="00B177B0">
          <w:rPr>
            <w:rStyle w:val="Hyperlink"/>
            <w:noProof/>
            <w:lang w:val="en-GB"/>
          </w:rPr>
          <w:t>Scenarioo</w:t>
        </w:r>
        <w:r>
          <w:rPr>
            <w:noProof/>
            <w:webHidden/>
          </w:rPr>
          <w:tab/>
        </w:r>
        <w:r>
          <w:rPr>
            <w:noProof/>
            <w:webHidden/>
          </w:rPr>
          <w:fldChar w:fldCharType="begin"/>
        </w:r>
        <w:r>
          <w:rPr>
            <w:noProof/>
            <w:webHidden/>
          </w:rPr>
          <w:instrText xml:space="preserve"> PAGEREF _Toc46217133 \h </w:instrText>
        </w:r>
        <w:r>
          <w:rPr>
            <w:noProof/>
            <w:webHidden/>
          </w:rPr>
        </w:r>
        <w:r>
          <w:rPr>
            <w:noProof/>
            <w:webHidden/>
          </w:rPr>
          <w:fldChar w:fldCharType="separate"/>
        </w:r>
        <w:r>
          <w:rPr>
            <w:noProof/>
            <w:webHidden/>
          </w:rPr>
          <w:t>45</w:t>
        </w:r>
        <w:r>
          <w:rPr>
            <w:noProof/>
            <w:webHidden/>
          </w:rPr>
          <w:fldChar w:fldCharType="end"/>
        </w:r>
      </w:hyperlink>
    </w:p>
    <w:p w14:paraId="6EF60B1F" w14:textId="01C7AB67"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Pr="00B177B0">
          <w:rPr>
            <w:rStyle w:val="Hyperlink"/>
            <w:noProof/>
            <w:lang w:val="en-GB"/>
          </w:rPr>
          <w:t>6.3.3</w:t>
        </w:r>
        <w:r>
          <w:rPr>
            <w:rFonts w:asciiTheme="minorHAnsi" w:eastAsiaTheme="minorEastAsia" w:hAnsiTheme="minorHAnsi" w:cstheme="minorBidi"/>
            <w:noProof/>
            <w:szCs w:val="22"/>
            <w:lang w:val="en-GB" w:eastAsia="en-GB"/>
          </w:rPr>
          <w:tab/>
        </w:r>
        <w:r w:rsidRPr="00B177B0">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_Toc46217134 \h </w:instrText>
        </w:r>
        <w:r>
          <w:rPr>
            <w:noProof/>
            <w:webHidden/>
          </w:rPr>
        </w:r>
        <w:r>
          <w:rPr>
            <w:noProof/>
            <w:webHidden/>
          </w:rPr>
          <w:fldChar w:fldCharType="separate"/>
        </w:r>
        <w:r>
          <w:rPr>
            <w:noProof/>
            <w:webHidden/>
          </w:rPr>
          <w:t>46</w:t>
        </w:r>
        <w:r>
          <w:rPr>
            <w:noProof/>
            <w:webHidden/>
          </w:rPr>
          <w:fldChar w:fldCharType="end"/>
        </w:r>
      </w:hyperlink>
    </w:p>
    <w:p w14:paraId="70158990" w14:textId="2BF94F06"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5" w:history="1">
        <w:r w:rsidRPr="00B177B0">
          <w:rPr>
            <w:rStyle w:val="Hyperlink"/>
            <w:noProof/>
            <w:lang w:val="en-GB"/>
          </w:rPr>
          <w:t>6.4</w:t>
        </w:r>
        <w:r>
          <w:rPr>
            <w:rFonts w:asciiTheme="minorHAnsi" w:eastAsiaTheme="minorEastAsia" w:hAnsiTheme="minorHAnsi" w:cstheme="minorBidi"/>
            <w:noProof/>
            <w:szCs w:val="22"/>
            <w:lang w:val="en-GB" w:eastAsia="en-GB"/>
          </w:rPr>
          <w:tab/>
        </w:r>
        <w:r w:rsidRPr="00B177B0">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_Toc46217135 \h </w:instrText>
        </w:r>
        <w:r>
          <w:rPr>
            <w:noProof/>
            <w:webHidden/>
          </w:rPr>
        </w:r>
        <w:r>
          <w:rPr>
            <w:noProof/>
            <w:webHidden/>
          </w:rPr>
          <w:fldChar w:fldCharType="separate"/>
        </w:r>
        <w:r>
          <w:rPr>
            <w:noProof/>
            <w:webHidden/>
          </w:rPr>
          <w:t>46</w:t>
        </w:r>
        <w:r>
          <w:rPr>
            <w:noProof/>
            <w:webHidden/>
          </w:rPr>
          <w:fldChar w:fldCharType="end"/>
        </w:r>
      </w:hyperlink>
    </w:p>
    <w:p w14:paraId="054B4956" w14:textId="13F93F8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36" w:history="1">
        <w:r w:rsidRPr="00B177B0">
          <w:rPr>
            <w:rStyle w:val="Hyperlink"/>
            <w:noProof/>
            <w:lang w:val="en-GB"/>
          </w:rPr>
          <w:t>6.5</w:t>
        </w:r>
        <w:r>
          <w:rPr>
            <w:rFonts w:asciiTheme="minorHAnsi" w:eastAsiaTheme="minorEastAsia" w:hAnsiTheme="minorHAnsi" w:cstheme="minorBidi"/>
            <w:noProof/>
            <w:szCs w:val="22"/>
            <w:lang w:val="en-GB" w:eastAsia="en-GB"/>
          </w:rPr>
          <w:tab/>
        </w:r>
        <w:r w:rsidRPr="00B177B0">
          <w:rPr>
            <w:rStyle w:val="Hyperlink"/>
            <w:noProof/>
            <w:lang w:val="en-GB"/>
          </w:rPr>
          <w:t>Specification/Formulation</w:t>
        </w:r>
        <w:r>
          <w:rPr>
            <w:noProof/>
            <w:webHidden/>
          </w:rPr>
          <w:tab/>
        </w:r>
        <w:r>
          <w:rPr>
            <w:noProof/>
            <w:webHidden/>
          </w:rPr>
          <w:fldChar w:fldCharType="begin"/>
        </w:r>
        <w:r>
          <w:rPr>
            <w:noProof/>
            <w:webHidden/>
          </w:rPr>
          <w:instrText xml:space="preserve"> PAGEREF _Toc46217136 \h </w:instrText>
        </w:r>
        <w:r>
          <w:rPr>
            <w:noProof/>
            <w:webHidden/>
          </w:rPr>
        </w:r>
        <w:r>
          <w:rPr>
            <w:noProof/>
            <w:webHidden/>
          </w:rPr>
          <w:fldChar w:fldCharType="separate"/>
        </w:r>
        <w:r>
          <w:rPr>
            <w:noProof/>
            <w:webHidden/>
          </w:rPr>
          <w:t>49</w:t>
        </w:r>
        <w:r>
          <w:rPr>
            <w:noProof/>
            <w:webHidden/>
          </w:rPr>
          <w:fldChar w:fldCharType="end"/>
        </w:r>
      </w:hyperlink>
    </w:p>
    <w:p w14:paraId="34490AA3" w14:textId="13F8824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Pr="00B177B0">
          <w:rPr>
            <w:rStyle w:val="Hyperlink"/>
            <w:noProof/>
            <w:lang w:val="en-GB"/>
          </w:rPr>
          <w:t>6.5.1</w:t>
        </w:r>
        <w:r>
          <w:rPr>
            <w:rFonts w:asciiTheme="minorHAnsi" w:eastAsiaTheme="minorEastAsia" w:hAnsiTheme="minorHAnsi" w:cstheme="minorBidi"/>
            <w:noProof/>
            <w:szCs w:val="22"/>
            <w:lang w:val="en-GB" w:eastAsia="en-GB"/>
          </w:rPr>
          <w:tab/>
        </w:r>
        <w:r w:rsidRPr="00B177B0">
          <w:rPr>
            <w:rStyle w:val="Hyperlink"/>
            <w:noProof/>
            <w:lang w:val="en-GB"/>
          </w:rPr>
          <w:t>From User Stories to Feature Files</w:t>
        </w:r>
        <w:r>
          <w:rPr>
            <w:noProof/>
            <w:webHidden/>
          </w:rPr>
          <w:tab/>
        </w:r>
        <w:r>
          <w:rPr>
            <w:noProof/>
            <w:webHidden/>
          </w:rPr>
          <w:fldChar w:fldCharType="begin"/>
        </w:r>
        <w:r>
          <w:rPr>
            <w:noProof/>
            <w:webHidden/>
          </w:rPr>
          <w:instrText xml:space="preserve"> PAGEREF _Toc46217137 \h </w:instrText>
        </w:r>
        <w:r>
          <w:rPr>
            <w:noProof/>
            <w:webHidden/>
          </w:rPr>
        </w:r>
        <w:r>
          <w:rPr>
            <w:noProof/>
            <w:webHidden/>
          </w:rPr>
          <w:fldChar w:fldCharType="separate"/>
        </w:r>
        <w:r>
          <w:rPr>
            <w:noProof/>
            <w:webHidden/>
          </w:rPr>
          <w:t>49</w:t>
        </w:r>
        <w:r>
          <w:rPr>
            <w:noProof/>
            <w:webHidden/>
          </w:rPr>
          <w:fldChar w:fldCharType="end"/>
        </w:r>
      </w:hyperlink>
    </w:p>
    <w:p w14:paraId="7129D100" w14:textId="08B0E3F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Pr="00B177B0">
          <w:rPr>
            <w:rStyle w:val="Hyperlink"/>
            <w:noProof/>
            <w:lang w:val="en-GB"/>
          </w:rPr>
          <w:t>6.5.2</w:t>
        </w:r>
        <w:r>
          <w:rPr>
            <w:rFonts w:asciiTheme="minorHAnsi" w:eastAsiaTheme="minorEastAsia" w:hAnsiTheme="minorHAnsi" w:cstheme="minorBidi"/>
            <w:noProof/>
            <w:szCs w:val="22"/>
            <w:lang w:val="en-GB" w:eastAsia="en-GB"/>
          </w:rPr>
          <w:tab/>
        </w:r>
        <w:r w:rsidRPr="00B177B0">
          <w:rPr>
            <w:rStyle w:val="Hyperlink"/>
            <w:noProof/>
            <w:lang w:val="en-GB"/>
          </w:rPr>
          <w:t>Traceability</w:t>
        </w:r>
        <w:r>
          <w:rPr>
            <w:noProof/>
            <w:webHidden/>
          </w:rPr>
          <w:tab/>
        </w:r>
        <w:r>
          <w:rPr>
            <w:noProof/>
            <w:webHidden/>
          </w:rPr>
          <w:fldChar w:fldCharType="begin"/>
        </w:r>
        <w:r>
          <w:rPr>
            <w:noProof/>
            <w:webHidden/>
          </w:rPr>
          <w:instrText xml:space="preserve"> PAGEREF _Toc46217138 \h </w:instrText>
        </w:r>
        <w:r>
          <w:rPr>
            <w:noProof/>
            <w:webHidden/>
          </w:rPr>
        </w:r>
        <w:r>
          <w:rPr>
            <w:noProof/>
            <w:webHidden/>
          </w:rPr>
          <w:fldChar w:fldCharType="separate"/>
        </w:r>
        <w:r>
          <w:rPr>
            <w:noProof/>
            <w:webHidden/>
          </w:rPr>
          <w:t>52</w:t>
        </w:r>
        <w:r>
          <w:rPr>
            <w:noProof/>
            <w:webHidden/>
          </w:rPr>
          <w:fldChar w:fldCharType="end"/>
        </w:r>
      </w:hyperlink>
    </w:p>
    <w:p w14:paraId="6C43D945" w14:textId="06C14368"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Pr="00B177B0">
          <w:rPr>
            <w:rStyle w:val="Hyperlink"/>
            <w:noProof/>
            <w:lang w:val="en-GB"/>
          </w:rPr>
          <w:t>6.5.3</w:t>
        </w:r>
        <w:r>
          <w:rPr>
            <w:rFonts w:asciiTheme="minorHAnsi" w:eastAsiaTheme="minorEastAsia" w:hAnsiTheme="minorHAnsi" w:cstheme="minorBidi"/>
            <w:noProof/>
            <w:szCs w:val="22"/>
            <w:lang w:val="en-GB" w:eastAsia="en-GB"/>
          </w:rPr>
          <w:tab/>
        </w:r>
        <w:r w:rsidRPr="00B177B0">
          <w:rPr>
            <w:rStyle w:val="Hyperlink"/>
            <w:noProof/>
            <w:lang w:val="en-GB"/>
          </w:rPr>
          <w:t>Risk Assessment</w:t>
        </w:r>
        <w:r>
          <w:rPr>
            <w:noProof/>
            <w:webHidden/>
          </w:rPr>
          <w:tab/>
        </w:r>
        <w:r>
          <w:rPr>
            <w:noProof/>
            <w:webHidden/>
          </w:rPr>
          <w:fldChar w:fldCharType="begin"/>
        </w:r>
        <w:r>
          <w:rPr>
            <w:noProof/>
            <w:webHidden/>
          </w:rPr>
          <w:instrText xml:space="preserve"> PAGEREF _Toc46217139 \h </w:instrText>
        </w:r>
        <w:r>
          <w:rPr>
            <w:noProof/>
            <w:webHidden/>
          </w:rPr>
        </w:r>
        <w:r>
          <w:rPr>
            <w:noProof/>
            <w:webHidden/>
          </w:rPr>
          <w:fldChar w:fldCharType="separate"/>
        </w:r>
        <w:r>
          <w:rPr>
            <w:noProof/>
            <w:webHidden/>
          </w:rPr>
          <w:t>54</w:t>
        </w:r>
        <w:r>
          <w:rPr>
            <w:noProof/>
            <w:webHidden/>
          </w:rPr>
          <w:fldChar w:fldCharType="end"/>
        </w:r>
      </w:hyperlink>
    </w:p>
    <w:p w14:paraId="01F3180B" w14:textId="7C98F364"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Pr="00B177B0">
          <w:rPr>
            <w:rStyle w:val="Hyperlink"/>
            <w:noProof/>
            <w:lang w:val="en-GB"/>
          </w:rPr>
          <w:t>6.5.4</w:t>
        </w:r>
        <w:r>
          <w:rPr>
            <w:rFonts w:asciiTheme="minorHAnsi" w:eastAsiaTheme="minorEastAsia" w:hAnsiTheme="minorHAnsi" w:cstheme="minorBidi"/>
            <w:noProof/>
            <w:szCs w:val="22"/>
            <w:lang w:val="en-GB" w:eastAsia="en-GB"/>
          </w:rPr>
          <w:tab/>
        </w:r>
        <w:r w:rsidRPr="00B177B0">
          <w:rPr>
            <w:rStyle w:val="Hyperlink"/>
            <w:noProof/>
            <w:lang w:val="en-GB"/>
          </w:rPr>
          <w:t>Compliance</w:t>
        </w:r>
        <w:r>
          <w:rPr>
            <w:noProof/>
            <w:webHidden/>
          </w:rPr>
          <w:tab/>
        </w:r>
        <w:r>
          <w:rPr>
            <w:noProof/>
            <w:webHidden/>
          </w:rPr>
          <w:fldChar w:fldCharType="begin"/>
        </w:r>
        <w:r>
          <w:rPr>
            <w:noProof/>
            <w:webHidden/>
          </w:rPr>
          <w:instrText xml:space="preserve"> PAGEREF _Toc46217140 \h </w:instrText>
        </w:r>
        <w:r>
          <w:rPr>
            <w:noProof/>
            <w:webHidden/>
          </w:rPr>
        </w:r>
        <w:r>
          <w:rPr>
            <w:noProof/>
            <w:webHidden/>
          </w:rPr>
          <w:fldChar w:fldCharType="separate"/>
        </w:r>
        <w:r>
          <w:rPr>
            <w:noProof/>
            <w:webHidden/>
          </w:rPr>
          <w:t>54</w:t>
        </w:r>
        <w:r>
          <w:rPr>
            <w:noProof/>
            <w:webHidden/>
          </w:rPr>
          <w:fldChar w:fldCharType="end"/>
        </w:r>
      </w:hyperlink>
    </w:p>
    <w:p w14:paraId="65EE07BB" w14:textId="3D93DC96"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Pr="00B177B0">
          <w:rPr>
            <w:rStyle w:val="Hyperlink"/>
            <w:noProof/>
            <w:lang w:val="en-GB"/>
          </w:rPr>
          <w:t>6.5.5</w:t>
        </w:r>
        <w:r>
          <w:rPr>
            <w:rFonts w:asciiTheme="minorHAnsi" w:eastAsiaTheme="minorEastAsia" w:hAnsiTheme="minorHAnsi" w:cstheme="minorBidi"/>
            <w:noProof/>
            <w:szCs w:val="22"/>
            <w:lang w:val="en-GB" w:eastAsia="en-GB"/>
          </w:rPr>
          <w:tab/>
        </w:r>
        <w:r w:rsidRPr="00B177B0">
          <w:rPr>
            <w:rStyle w:val="Hyperlink"/>
            <w:noProof/>
            <w:lang w:val="en-GB"/>
          </w:rPr>
          <w:t>Approval of the feature files</w:t>
        </w:r>
        <w:r>
          <w:rPr>
            <w:noProof/>
            <w:webHidden/>
          </w:rPr>
          <w:tab/>
        </w:r>
        <w:r>
          <w:rPr>
            <w:noProof/>
            <w:webHidden/>
          </w:rPr>
          <w:fldChar w:fldCharType="begin"/>
        </w:r>
        <w:r>
          <w:rPr>
            <w:noProof/>
            <w:webHidden/>
          </w:rPr>
          <w:instrText xml:space="preserve"> PAGEREF _Toc46217141 \h </w:instrText>
        </w:r>
        <w:r>
          <w:rPr>
            <w:noProof/>
            <w:webHidden/>
          </w:rPr>
        </w:r>
        <w:r>
          <w:rPr>
            <w:noProof/>
            <w:webHidden/>
          </w:rPr>
          <w:fldChar w:fldCharType="separate"/>
        </w:r>
        <w:r>
          <w:rPr>
            <w:noProof/>
            <w:webHidden/>
          </w:rPr>
          <w:t>55</w:t>
        </w:r>
        <w:r>
          <w:rPr>
            <w:noProof/>
            <w:webHidden/>
          </w:rPr>
          <w:fldChar w:fldCharType="end"/>
        </w:r>
      </w:hyperlink>
    </w:p>
    <w:p w14:paraId="77AB7171" w14:textId="3A7D286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2" w:history="1">
        <w:r w:rsidRPr="00B177B0">
          <w:rPr>
            <w:rStyle w:val="Hyperlink"/>
            <w:noProof/>
            <w:lang w:val="en-GB"/>
          </w:rPr>
          <w:t>6.6</w:t>
        </w:r>
        <w:r>
          <w:rPr>
            <w:rFonts w:asciiTheme="minorHAnsi" w:eastAsiaTheme="minorEastAsia" w:hAnsiTheme="minorHAnsi" w:cstheme="minorBidi"/>
            <w:noProof/>
            <w:szCs w:val="22"/>
            <w:lang w:val="en-GB" w:eastAsia="en-GB"/>
          </w:rPr>
          <w:tab/>
        </w:r>
        <w:r w:rsidRPr="00B177B0">
          <w:rPr>
            <w:rStyle w:val="Hyperlink"/>
            <w:noProof/>
            <w:lang w:val="en-GB"/>
          </w:rPr>
          <w:t>Test Automation</w:t>
        </w:r>
        <w:r>
          <w:rPr>
            <w:noProof/>
            <w:webHidden/>
          </w:rPr>
          <w:tab/>
        </w:r>
        <w:r>
          <w:rPr>
            <w:noProof/>
            <w:webHidden/>
          </w:rPr>
          <w:fldChar w:fldCharType="begin"/>
        </w:r>
        <w:r>
          <w:rPr>
            <w:noProof/>
            <w:webHidden/>
          </w:rPr>
          <w:instrText xml:space="preserve"> PAGEREF _Toc46217142 \h </w:instrText>
        </w:r>
        <w:r>
          <w:rPr>
            <w:noProof/>
            <w:webHidden/>
          </w:rPr>
        </w:r>
        <w:r>
          <w:rPr>
            <w:noProof/>
            <w:webHidden/>
          </w:rPr>
          <w:fldChar w:fldCharType="separate"/>
        </w:r>
        <w:r>
          <w:rPr>
            <w:noProof/>
            <w:webHidden/>
          </w:rPr>
          <w:t>56</w:t>
        </w:r>
        <w:r>
          <w:rPr>
            <w:noProof/>
            <w:webHidden/>
          </w:rPr>
          <w:fldChar w:fldCharType="end"/>
        </w:r>
      </w:hyperlink>
    </w:p>
    <w:p w14:paraId="072BEB19" w14:textId="2966DFF3"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Pr="00B177B0">
          <w:rPr>
            <w:rStyle w:val="Hyperlink"/>
            <w:noProof/>
            <w:lang w:val="en-GB"/>
          </w:rPr>
          <w:t>6.6.1</w:t>
        </w:r>
        <w:r>
          <w:rPr>
            <w:rFonts w:asciiTheme="minorHAnsi" w:eastAsiaTheme="minorEastAsia" w:hAnsiTheme="minorHAnsi" w:cstheme="minorBidi"/>
            <w:noProof/>
            <w:szCs w:val="22"/>
            <w:lang w:val="en-GB" w:eastAsia="en-GB"/>
          </w:rPr>
          <w:tab/>
        </w:r>
        <w:r w:rsidRPr="00B177B0">
          <w:rPr>
            <w:rStyle w:val="Hyperlink"/>
            <w:noProof/>
            <w:lang w:val="en-GB"/>
          </w:rPr>
          <w:t>Glue Code</w:t>
        </w:r>
        <w:r>
          <w:rPr>
            <w:noProof/>
            <w:webHidden/>
          </w:rPr>
          <w:tab/>
        </w:r>
        <w:r>
          <w:rPr>
            <w:noProof/>
            <w:webHidden/>
          </w:rPr>
          <w:fldChar w:fldCharType="begin"/>
        </w:r>
        <w:r>
          <w:rPr>
            <w:noProof/>
            <w:webHidden/>
          </w:rPr>
          <w:instrText xml:space="preserve"> PAGEREF _Toc46217143 \h </w:instrText>
        </w:r>
        <w:r>
          <w:rPr>
            <w:noProof/>
            <w:webHidden/>
          </w:rPr>
        </w:r>
        <w:r>
          <w:rPr>
            <w:noProof/>
            <w:webHidden/>
          </w:rPr>
          <w:fldChar w:fldCharType="separate"/>
        </w:r>
        <w:r>
          <w:rPr>
            <w:noProof/>
            <w:webHidden/>
          </w:rPr>
          <w:t>56</w:t>
        </w:r>
        <w:r>
          <w:rPr>
            <w:noProof/>
            <w:webHidden/>
          </w:rPr>
          <w:fldChar w:fldCharType="end"/>
        </w:r>
      </w:hyperlink>
    </w:p>
    <w:p w14:paraId="3AE6D90D" w14:textId="206A786B"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Pr="00B177B0">
          <w:rPr>
            <w:rStyle w:val="Hyperlink"/>
            <w:noProof/>
            <w:lang w:val="en-GB"/>
          </w:rPr>
          <w:t>6.6.2</w:t>
        </w:r>
        <w:r>
          <w:rPr>
            <w:rFonts w:asciiTheme="minorHAnsi" w:eastAsiaTheme="minorEastAsia" w:hAnsiTheme="minorHAnsi" w:cstheme="minorBidi"/>
            <w:noProof/>
            <w:szCs w:val="22"/>
            <w:lang w:val="en-GB" w:eastAsia="en-GB"/>
          </w:rPr>
          <w:tab/>
        </w:r>
        <w:r w:rsidRPr="00B177B0">
          <w:rPr>
            <w:rStyle w:val="Hyperlink"/>
            <w:noProof/>
            <w:lang w:val="en-GB"/>
          </w:rPr>
          <w:t>Test Results as Cucumber Reports</w:t>
        </w:r>
        <w:r>
          <w:rPr>
            <w:noProof/>
            <w:webHidden/>
          </w:rPr>
          <w:tab/>
        </w:r>
        <w:r>
          <w:rPr>
            <w:noProof/>
            <w:webHidden/>
          </w:rPr>
          <w:fldChar w:fldCharType="begin"/>
        </w:r>
        <w:r>
          <w:rPr>
            <w:noProof/>
            <w:webHidden/>
          </w:rPr>
          <w:instrText xml:space="preserve"> PAGEREF _Toc46217144 \h </w:instrText>
        </w:r>
        <w:r>
          <w:rPr>
            <w:noProof/>
            <w:webHidden/>
          </w:rPr>
        </w:r>
        <w:r>
          <w:rPr>
            <w:noProof/>
            <w:webHidden/>
          </w:rPr>
          <w:fldChar w:fldCharType="separate"/>
        </w:r>
        <w:r>
          <w:rPr>
            <w:noProof/>
            <w:webHidden/>
          </w:rPr>
          <w:t>58</w:t>
        </w:r>
        <w:r>
          <w:rPr>
            <w:noProof/>
            <w:webHidden/>
          </w:rPr>
          <w:fldChar w:fldCharType="end"/>
        </w:r>
      </w:hyperlink>
    </w:p>
    <w:p w14:paraId="45219FB0" w14:textId="70BDD635"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5" w:history="1">
        <w:r w:rsidRPr="00B177B0">
          <w:rPr>
            <w:rStyle w:val="Hyperlink"/>
            <w:noProof/>
            <w:lang w:val="en-GB"/>
          </w:rPr>
          <w:t>6.7</w:t>
        </w:r>
        <w:r>
          <w:rPr>
            <w:rFonts w:asciiTheme="minorHAnsi" w:eastAsiaTheme="minorEastAsia" w:hAnsiTheme="minorHAnsi" w:cstheme="minorBidi"/>
            <w:noProof/>
            <w:szCs w:val="22"/>
            <w:lang w:val="en-GB" w:eastAsia="en-GB"/>
          </w:rPr>
          <w:tab/>
        </w:r>
        <w:r w:rsidRPr="00B177B0">
          <w:rPr>
            <w:rStyle w:val="Hyperlink"/>
            <w:noProof/>
            <w:lang w:val="en-GB"/>
          </w:rPr>
          <w:t>Test Review</w:t>
        </w:r>
        <w:r>
          <w:rPr>
            <w:noProof/>
            <w:webHidden/>
          </w:rPr>
          <w:tab/>
        </w:r>
        <w:r>
          <w:rPr>
            <w:noProof/>
            <w:webHidden/>
          </w:rPr>
          <w:fldChar w:fldCharType="begin"/>
        </w:r>
        <w:r>
          <w:rPr>
            <w:noProof/>
            <w:webHidden/>
          </w:rPr>
          <w:instrText xml:space="preserve"> PAGEREF _Toc46217145 \h </w:instrText>
        </w:r>
        <w:r>
          <w:rPr>
            <w:noProof/>
            <w:webHidden/>
          </w:rPr>
        </w:r>
        <w:r>
          <w:rPr>
            <w:noProof/>
            <w:webHidden/>
          </w:rPr>
          <w:fldChar w:fldCharType="separate"/>
        </w:r>
        <w:r>
          <w:rPr>
            <w:noProof/>
            <w:webHidden/>
          </w:rPr>
          <w:t>58</w:t>
        </w:r>
        <w:r>
          <w:rPr>
            <w:noProof/>
            <w:webHidden/>
          </w:rPr>
          <w:fldChar w:fldCharType="end"/>
        </w:r>
      </w:hyperlink>
    </w:p>
    <w:p w14:paraId="35F80638" w14:textId="6CC8C70C"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Pr="00B177B0">
          <w:rPr>
            <w:rStyle w:val="Hyperlink"/>
            <w:noProof/>
            <w:lang w:val="en-GB"/>
          </w:rPr>
          <w:t>6.7.1</w:t>
        </w:r>
        <w:r>
          <w:rPr>
            <w:rFonts w:asciiTheme="minorHAnsi" w:eastAsiaTheme="minorEastAsia" w:hAnsiTheme="minorHAnsi" w:cstheme="minorBidi"/>
            <w:noProof/>
            <w:szCs w:val="22"/>
            <w:lang w:val="en-GB" w:eastAsia="en-GB"/>
          </w:rPr>
          <w:tab/>
        </w:r>
        <w:r w:rsidRPr="00B177B0">
          <w:rPr>
            <w:rStyle w:val="Hyperlink"/>
            <w:noProof/>
            <w:lang w:val="en-GB"/>
          </w:rPr>
          <w:t>Review in Scenarioo</w:t>
        </w:r>
        <w:r>
          <w:rPr>
            <w:noProof/>
            <w:webHidden/>
          </w:rPr>
          <w:tab/>
        </w:r>
        <w:r>
          <w:rPr>
            <w:noProof/>
            <w:webHidden/>
          </w:rPr>
          <w:fldChar w:fldCharType="begin"/>
        </w:r>
        <w:r>
          <w:rPr>
            <w:noProof/>
            <w:webHidden/>
          </w:rPr>
          <w:instrText xml:space="preserve"> PAGEREF _Toc46217146 \h </w:instrText>
        </w:r>
        <w:r>
          <w:rPr>
            <w:noProof/>
            <w:webHidden/>
          </w:rPr>
        </w:r>
        <w:r>
          <w:rPr>
            <w:noProof/>
            <w:webHidden/>
          </w:rPr>
          <w:fldChar w:fldCharType="separate"/>
        </w:r>
        <w:r>
          <w:rPr>
            <w:noProof/>
            <w:webHidden/>
          </w:rPr>
          <w:t>58</w:t>
        </w:r>
        <w:r>
          <w:rPr>
            <w:noProof/>
            <w:webHidden/>
          </w:rPr>
          <w:fldChar w:fldCharType="end"/>
        </w:r>
      </w:hyperlink>
    </w:p>
    <w:p w14:paraId="07135FAC" w14:textId="1000EF52"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Pr="00B177B0">
          <w:rPr>
            <w:rStyle w:val="Hyperlink"/>
            <w:noProof/>
            <w:lang w:val="en-GB"/>
          </w:rPr>
          <w:t>6.7.2</w:t>
        </w:r>
        <w:r>
          <w:rPr>
            <w:rFonts w:asciiTheme="minorHAnsi" w:eastAsiaTheme="minorEastAsia" w:hAnsiTheme="minorHAnsi" w:cstheme="minorBidi"/>
            <w:noProof/>
            <w:szCs w:val="22"/>
            <w:lang w:val="en-GB" w:eastAsia="en-GB"/>
          </w:rPr>
          <w:tab/>
        </w:r>
        <w:r w:rsidRPr="00B177B0">
          <w:rPr>
            <w:rStyle w:val="Hyperlink"/>
            <w:noProof/>
            <w:lang w:val="en-GB"/>
          </w:rPr>
          <w:t>Test Report</w:t>
        </w:r>
        <w:r>
          <w:rPr>
            <w:noProof/>
            <w:webHidden/>
          </w:rPr>
          <w:tab/>
        </w:r>
        <w:r>
          <w:rPr>
            <w:noProof/>
            <w:webHidden/>
          </w:rPr>
          <w:fldChar w:fldCharType="begin"/>
        </w:r>
        <w:r>
          <w:rPr>
            <w:noProof/>
            <w:webHidden/>
          </w:rPr>
          <w:instrText xml:space="preserve"> PAGEREF _Toc46217147 \h </w:instrText>
        </w:r>
        <w:r>
          <w:rPr>
            <w:noProof/>
            <w:webHidden/>
          </w:rPr>
        </w:r>
        <w:r>
          <w:rPr>
            <w:noProof/>
            <w:webHidden/>
          </w:rPr>
          <w:fldChar w:fldCharType="separate"/>
        </w:r>
        <w:r>
          <w:rPr>
            <w:noProof/>
            <w:webHidden/>
          </w:rPr>
          <w:t>62</w:t>
        </w:r>
        <w:r>
          <w:rPr>
            <w:noProof/>
            <w:webHidden/>
          </w:rPr>
          <w:fldChar w:fldCharType="end"/>
        </w:r>
      </w:hyperlink>
    </w:p>
    <w:p w14:paraId="0D4A0E59" w14:textId="052A04B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48" w:history="1">
        <w:r w:rsidRPr="00B177B0">
          <w:rPr>
            <w:rStyle w:val="Hyperlink"/>
            <w:noProof/>
            <w:lang w:val="en-GB"/>
          </w:rPr>
          <w:t>6.8</w:t>
        </w:r>
        <w:r>
          <w:rPr>
            <w:rFonts w:asciiTheme="minorHAnsi" w:eastAsiaTheme="minorEastAsia" w:hAnsiTheme="minorHAnsi" w:cstheme="minorBidi"/>
            <w:noProof/>
            <w:szCs w:val="22"/>
            <w:lang w:val="en-GB" w:eastAsia="en-GB"/>
          </w:rPr>
          <w:tab/>
        </w:r>
        <w:r w:rsidRPr="00B177B0">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_Toc46217148 \h </w:instrText>
        </w:r>
        <w:r>
          <w:rPr>
            <w:noProof/>
            <w:webHidden/>
          </w:rPr>
        </w:r>
        <w:r>
          <w:rPr>
            <w:noProof/>
            <w:webHidden/>
          </w:rPr>
          <w:fldChar w:fldCharType="separate"/>
        </w:r>
        <w:r>
          <w:rPr>
            <w:noProof/>
            <w:webHidden/>
          </w:rPr>
          <w:t>63</w:t>
        </w:r>
        <w:r>
          <w:rPr>
            <w:noProof/>
            <w:webHidden/>
          </w:rPr>
          <w:fldChar w:fldCharType="end"/>
        </w:r>
      </w:hyperlink>
    </w:p>
    <w:p w14:paraId="6D151D08" w14:textId="6B9D468D"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Pr="00B177B0">
          <w:rPr>
            <w:rStyle w:val="Hyperlink"/>
            <w:noProof/>
            <w:lang w:val="en-GB"/>
          </w:rPr>
          <w:t>6.8.1</w:t>
        </w:r>
        <w:r>
          <w:rPr>
            <w:rFonts w:asciiTheme="minorHAnsi" w:eastAsiaTheme="minorEastAsia" w:hAnsiTheme="minorHAnsi" w:cstheme="minorBidi"/>
            <w:noProof/>
            <w:szCs w:val="22"/>
            <w:lang w:val="en-GB" w:eastAsia="en-GB"/>
          </w:rPr>
          <w:tab/>
        </w:r>
        <w:r w:rsidRPr="00B177B0">
          <w:rPr>
            <w:rStyle w:val="Hyperlink"/>
            <w:noProof/>
            <w:lang w:val="en-GB"/>
          </w:rPr>
          <w:t xml:space="preserve">Change </w:t>
        </w:r>
        <w:r w:rsidRPr="00B177B0">
          <w:rPr>
            <w:rStyle w:val="Hyperlink"/>
            <w:noProof/>
          </w:rPr>
          <w:t>B</w:t>
        </w:r>
        <w:r w:rsidRPr="00B177B0">
          <w:rPr>
            <w:rStyle w:val="Hyperlink"/>
            <w:noProof/>
            <w:lang w:val="en-GB"/>
          </w:rPr>
          <w:t>efore the OQ</w:t>
        </w:r>
        <w:r>
          <w:rPr>
            <w:noProof/>
            <w:webHidden/>
          </w:rPr>
          <w:tab/>
        </w:r>
        <w:r>
          <w:rPr>
            <w:noProof/>
            <w:webHidden/>
          </w:rPr>
          <w:fldChar w:fldCharType="begin"/>
        </w:r>
        <w:r>
          <w:rPr>
            <w:noProof/>
            <w:webHidden/>
          </w:rPr>
          <w:instrText xml:space="preserve"> PAGEREF _Toc46217149 \h </w:instrText>
        </w:r>
        <w:r>
          <w:rPr>
            <w:noProof/>
            <w:webHidden/>
          </w:rPr>
        </w:r>
        <w:r>
          <w:rPr>
            <w:noProof/>
            <w:webHidden/>
          </w:rPr>
          <w:fldChar w:fldCharType="separate"/>
        </w:r>
        <w:r>
          <w:rPr>
            <w:noProof/>
            <w:webHidden/>
          </w:rPr>
          <w:t>63</w:t>
        </w:r>
        <w:r>
          <w:rPr>
            <w:noProof/>
            <w:webHidden/>
          </w:rPr>
          <w:fldChar w:fldCharType="end"/>
        </w:r>
      </w:hyperlink>
    </w:p>
    <w:p w14:paraId="5E07BEA8" w14:textId="58E037A9" w:rsidR="00E11B20" w:rsidRDefault="00E11B2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Pr="00B177B0">
          <w:rPr>
            <w:rStyle w:val="Hyperlink"/>
            <w:noProof/>
            <w:lang w:val="en-GB"/>
          </w:rPr>
          <w:t>6.8.2</w:t>
        </w:r>
        <w:r>
          <w:rPr>
            <w:rFonts w:asciiTheme="minorHAnsi" w:eastAsiaTheme="minorEastAsia" w:hAnsiTheme="minorHAnsi" w:cstheme="minorBidi"/>
            <w:noProof/>
            <w:szCs w:val="22"/>
            <w:lang w:val="en-GB" w:eastAsia="en-GB"/>
          </w:rPr>
          <w:tab/>
        </w:r>
        <w:r w:rsidRPr="00B177B0">
          <w:rPr>
            <w:rStyle w:val="Hyperlink"/>
            <w:noProof/>
            <w:lang w:val="en-GB"/>
          </w:rPr>
          <w:t>Extension of JBA After the OQ</w:t>
        </w:r>
        <w:r>
          <w:rPr>
            <w:noProof/>
            <w:webHidden/>
          </w:rPr>
          <w:tab/>
        </w:r>
        <w:r>
          <w:rPr>
            <w:noProof/>
            <w:webHidden/>
          </w:rPr>
          <w:fldChar w:fldCharType="begin"/>
        </w:r>
        <w:r>
          <w:rPr>
            <w:noProof/>
            <w:webHidden/>
          </w:rPr>
          <w:instrText xml:space="preserve"> PAGEREF _Toc46217150 \h </w:instrText>
        </w:r>
        <w:r>
          <w:rPr>
            <w:noProof/>
            <w:webHidden/>
          </w:rPr>
        </w:r>
        <w:r>
          <w:rPr>
            <w:noProof/>
            <w:webHidden/>
          </w:rPr>
          <w:fldChar w:fldCharType="separate"/>
        </w:r>
        <w:r>
          <w:rPr>
            <w:noProof/>
            <w:webHidden/>
          </w:rPr>
          <w:t>64</w:t>
        </w:r>
        <w:r>
          <w:rPr>
            <w:noProof/>
            <w:webHidden/>
          </w:rPr>
          <w:fldChar w:fldCharType="end"/>
        </w:r>
      </w:hyperlink>
    </w:p>
    <w:p w14:paraId="6A2A0B85" w14:textId="5B5E85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1" w:history="1">
        <w:r w:rsidRPr="00B177B0">
          <w:rPr>
            <w:rStyle w:val="Hyperlink"/>
            <w:noProof/>
            <w:lang w:val="en-GB"/>
          </w:rPr>
          <w:t>6.9</w:t>
        </w:r>
        <w:r>
          <w:rPr>
            <w:rFonts w:asciiTheme="minorHAnsi" w:eastAsiaTheme="minorEastAsia" w:hAnsiTheme="minorHAnsi" w:cstheme="minorBidi"/>
            <w:noProof/>
            <w:szCs w:val="22"/>
            <w:lang w:val="en-GB" w:eastAsia="en-GB"/>
          </w:rPr>
          <w:tab/>
        </w:r>
        <w:r w:rsidRPr="00B177B0">
          <w:rPr>
            <w:rStyle w:val="Hyperlink"/>
            <w:noProof/>
            <w:lang w:val="en-GB"/>
          </w:rPr>
          <w:t>OQ Execution</w:t>
        </w:r>
        <w:r>
          <w:rPr>
            <w:noProof/>
            <w:webHidden/>
          </w:rPr>
          <w:tab/>
        </w:r>
        <w:r>
          <w:rPr>
            <w:noProof/>
            <w:webHidden/>
          </w:rPr>
          <w:fldChar w:fldCharType="begin"/>
        </w:r>
        <w:r>
          <w:rPr>
            <w:noProof/>
            <w:webHidden/>
          </w:rPr>
          <w:instrText xml:space="preserve"> PAGEREF _Toc46217151 \h </w:instrText>
        </w:r>
        <w:r>
          <w:rPr>
            <w:noProof/>
            <w:webHidden/>
          </w:rPr>
        </w:r>
        <w:r>
          <w:rPr>
            <w:noProof/>
            <w:webHidden/>
          </w:rPr>
          <w:fldChar w:fldCharType="separate"/>
        </w:r>
        <w:r>
          <w:rPr>
            <w:noProof/>
            <w:webHidden/>
          </w:rPr>
          <w:t>64</w:t>
        </w:r>
        <w:r>
          <w:rPr>
            <w:noProof/>
            <w:webHidden/>
          </w:rPr>
          <w:fldChar w:fldCharType="end"/>
        </w:r>
      </w:hyperlink>
    </w:p>
    <w:p w14:paraId="6A08DB02" w14:textId="7277AEE9" w:rsidR="00E11B20" w:rsidRDefault="00E11B20">
      <w:pPr>
        <w:pStyle w:val="TOC1"/>
        <w:rPr>
          <w:rFonts w:asciiTheme="minorHAnsi" w:eastAsiaTheme="minorEastAsia" w:hAnsiTheme="minorHAnsi" w:cstheme="minorBidi"/>
          <w:noProof/>
          <w:szCs w:val="22"/>
          <w:lang w:val="en-GB" w:eastAsia="en-GB"/>
        </w:rPr>
      </w:pPr>
      <w:hyperlink w:anchor="_Toc46217152" w:history="1">
        <w:r w:rsidRPr="00B177B0">
          <w:rPr>
            <w:rStyle w:val="Hyperlink"/>
            <w:noProof/>
            <w:lang w:val="en-GB"/>
          </w:rPr>
          <w:t>7</w:t>
        </w:r>
        <w:r>
          <w:rPr>
            <w:rFonts w:asciiTheme="minorHAnsi" w:eastAsiaTheme="minorEastAsia" w:hAnsiTheme="minorHAnsi" w:cstheme="minorBidi"/>
            <w:noProof/>
            <w:szCs w:val="22"/>
            <w:lang w:val="en-GB" w:eastAsia="en-GB"/>
          </w:rPr>
          <w:tab/>
        </w:r>
        <w:r w:rsidRPr="00B177B0">
          <w:rPr>
            <w:rStyle w:val="Hyperlink"/>
            <w:noProof/>
            <w:lang w:val="en-GB"/>
          </w:rPr>
          <w:t>Prototype Audit</w:t>
        </w:r>
        <w:r>
          <w:rPr>
            <w:noProof/>
            <w:webHidden/>
          </w:rPr>
          <w:tab/>
        </w:r>
        <w:r>
          <w:rPr>
            <w:noProof/>
            <w:webHidden/>
          </w:rPr>
          <w:fldChar w:fldCharType="begin"/>
        </w:r>
        <w:r>
          <w:rPr>
            <w:noProof/>
            <w:webHidden/>
          </w:rPr>
          <w:instrText xml:space="preserve"> PAGEREF _Toc46217152 \h </w:instrText>
        </w:r>
        <w:r>
          <w:rPr>
            <w:noProof/>
            <w:webHidden/>
          </w:rPr>
        </w:r>
        <w:r>
          <w:rPr>
            <w:noProof/>
            <w:webHidden/>
          </w:rPr>
          <w:fldChar w:fldCharType="separate"/>
        </w:r>
        <w:r>
          <w:rPr>
            <w:noProof/>
            <w:webHidden/>
          </w:rPr>
          <w:t>65</w:t>
        </w:r>
        <w:r>
          <w:rPr>
            <w:noProof/>
            <w:webHidden/>
          </w:rPr>
          <w:fldChar w:fldCharType="end"/>
        </w:r>
      </w:hyperlink>
    </w:p>
    <w:p w14:paraId="70C6D8EE" w14:textId="17ECBA3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3" w:history="1">
        <w:r w:rsidRPr="00B177B0">
          <w:rPr>
            <w:rStyle w:val="Hyperlink"/>
            <w:noProof/>
            <w:lang w:val="en-GB"/>
          </w:rPr>
          <w:t>7.1</w:t>
        </w:r>
        <w:r>
          <w:rPr>
            <w:rFonts w:asciiTheme="minorHAnsi" w:eastAsiaTheme="minorEastAsia" w:hAnsiTheme="minorHAnsi" w:cstheme="minorBidi"/>
            <w:noProof/>
            <w:szCs w:val="22"/>
            <w:lang w:val="en-GB" w:eastAsia="en-GB"/>
          </w:rPr>
          <w:tab/>
        </w:r>
        <w:r w:rsidRPr="00B177B0">
          <w:rPr>
            <w:rStyle w:val="Hyperlink"/>
            <w:noProof/>
            <w:lang w:val="en-GB"/>
          </w:rPr>
          <w:t>Results of the Audit</w:t>
        </w:r>
        <w:r>
          <w:rPr>
            <w:noProof/>
            <w:webHidden/>
          </w:rPr>
          <w:tab/>
        </w:r>
        <w:r>
          <w:rPr>
            <w:noProof/>
            <w:webHidden/>
          </w:rPr>
          <w:fldChar w:fldCharType="begin"/>
        </w:r>
        <w:r>
          <w:rPr>
            <w:noProof/>
            <w:webHidden/>
          </w:rPr>
          <w:instrText xml:space="preserve"> PAGEREF _Toc46217153 \h </w:instrText>
        </w:r>
        <w:r>
          <w:rPr>
            <w:noProof/>
            <w:webHidden/>
          </w:rPr>
        </w:r>
        <w:r>
          <w:rPr>
            <w:noProof/>
            <w:webHidden/>
          </w:rPr>
          <w:fldChar w:fldCharType="separate"/>
        </w:r>
        <w:r>
          <w:rPr>
            <w:noProof/>
            <w:webHidden/>
          </w:rPr>
          <w:t>65</w:t>
        </w:r>
        <w:r>
          <w:rPr>
            <w:noProof/>
            <w:webHidden/>
          </w:rPr>
          <w:fldChar w:fldCharType="end"/>
        </w:r>
      </w:hyperlink>
    </w:p>
    <w:p w14:paraId="177D104F" w14:textId="44C9E26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4" w:history="1">
        <w:r w:rsidRPr="00B177B0">
          <w:rPr>
            <w:rStyle w:val="Hyperlink"/>
            <w:noProof/>
            <w:lang w:val="en-GB"/>
          </w:rPr>
          <w:t>7.2</w:t>
        </w:r>
        <w:r>
          <w:rPr>
            <w:rFonts w:asciiTheme="minorHAnsi" w:eastAsiaTheme="minorEastAsia" w:hAnsiTheme="minorHAnsi" w:cstheme="minorBidi"/>
            <w:noProof/>
            <w:szCs w:val="22"/>
            <w:lang w:val="en-GB" w:eastAsia="en-GB"/>
          </w:rPr>
          <w:tab/>
        </w:r>
        <w:r w:rsidRPr="00B177B0">
          <w:rPr>
            <w:rStyle w:val="Hyperlink"/>
            <w:noProof/>
          </w:rPr>
          <w:t>Conclusions from the audit</w:t>
        </w:r>
        <w:r>
          <w:rPr>
            <w:noProof/>
            <w:webHidden/>
          </w:rPr>
          <w:tab/>
        </w:r>
        <w:r>
          <w:rPr>
            <w:noProof/>
            <w:webHidden/>
          </w:rPr>
          <w:fldChar w:fldCharType="begin"/>
        </w:r>
        <w:r>
          <w:rPr>
            <w:noProof/>
            <w:webHidden/>
          </w:rPr>
          <w:instrText xml:space="preserve"> PAGEREF _Toc46217154 \h </w:instrText>
        </w:r>
        <w:r>
          <w:rPr>
            <w:noProof/>
            <w:webHidden/>
          </w:rPr>
        </w:r>
        <w:r>
          <w:rPr>
            <w:noProof/>
            <w:webHidden/>
          </w:rPr>
          <w:fldChar w:fldCharType="separate"/>
        </w:r>
        <w:r>
          <w:rPr>
            <w:noProof/>
            <w:webHidden/>
          </w:rPr>
          <w:t>65</w:t>
        </w:r>
        <w:r>
          <w:rPr>
            <w:noProof/>
            <w:webHidden/>
          </w:rPr>
          <w:fldChar w:fldCharType="end"/>
        </w:r>
      </w:hyperlink>
    </w:p>
    <w:p w14:paraId="33E76544" w14:textId="1E558A46" w:rsidR="00E11B20" w:rsidRDefault="00E11B20">
      <w:pPr>
        <w:pStyle w:val="TOC1"/>
        <w:rPr>
          <w:rFonts w:asciiTheme="minorHAnsi" w:eastAsiaTheme="minorEastAsia" w:hAnsiTheme="minorHAnsi" w:cstheme="minorBidi"/>
          <w:noProof/>
          <w:szCs w:val="22"/>
          <w:lang w:val="en-GB" w:eastAsia="en-GB"/>
        </w:rPr>
      </w:pPr>
      <w:hyperlink w:anchor="_Toc46217155" w:history="1">
        <w:r w:rsidRPr="00B177B0">
          <w:rPr>
            <w:rStyle w:val="Hyperlink"/>
            <w:noProof/>
            <w:lang w:val="en-GB"/>
          </w:rPr>
          <w:t>8</w:t>
        </w:r>
        <w:r>
          <w:rPr>
            <w:rFonts w:asciiTheme="minorHAnsi" w:eastAsiaTheme="minorEastAsia" w:hAnsiTheme="minorHAnsi" w:cstheme="minorBidi"/>
            <w:noProof/>
            <w:szCs w:val="22"/>
            <w:lang w:val="en-GB" w:eastAsia="en-GB"/>
          </w:rPr>
          <w:tab/>
        </w:r>
        <w:r w:rsidRPr="00B177B0">
          <w:rPr>
            <w:rStyle w:val="Hyperlink"/>
            <w:noProof/>
            <w:lang w:val="en-GB"/>
          </w:rPr>
          <w:t>Learnings &amp; Discussion</w:t>
        </w:r>
        <w:r>
          <w:rPr>
            <w:noProof/>
            <w:webHidden/>
          </w:rPr>
          <w:tab/>
        </w:r>
        <w:r>
          <w:rPr>
            <w:noProof/>
            <w:webHidden/>
          </w:rPr>
          <w:fldChar w:fldCharType="begin"/>
        </w:r>
        <w:r>
          <w:rPr>
            <w:noProof/>
            <w:webHidden/>
          </w:rPr>
          <w:instrText xml:space="preserve"> PAGEREF _Toc46217155 \h </w:instrText>
        </w:r>
        <w:r>
          <w:rPr>
            <w:noProof/>
            <w:webHidden/>
          </w:rPr>
        </w:r>
        <w:r>
          <w:rPr>
            <w:noProof/>
            <w:webHidden/>
          </w:rPr>
          <w:fldChar w:fldCharType="separate"/>
        </w:r>
        <w:r>
          <w:rPr>
            <w:noProof/>
            <w:webHidden/>
          </w:rPr>
          <w:t>66</w:t>
        </w:r>
        <w:r>
          <w:rPr>
            <w:noProof/>
            <w:webHidden/>
          </w:rPr>
          <w:fldChar w:fldCharType="end"/>
        </w:r>
      </w:hyperlink>
    </w:p>
    <w:p w14:paraId="4F24AEE1" w14:textId="1DAEEDE6" w:rsidR="00E11B20" w:rsidRDefault="00E11B20">
      <w:pPr>
        <w:pStyle w:val="TOC1"/>
        <w:rPr>
          <w:rFonts w:asciiTheme="minorHAnsi" w:eastAsiaTheme="minorEastAsia" w:hAnsiTheme="minorHAnsi" w:cstheme="minorBidi"/>
          <w:noProof/>
          <w:szCs w:val="22"/>
          <w:lang w:val="en-GB" w:eastAsia="en-GB"/>
        </w:rPr>
      </w:pPr>
      <w:hyperlink w:anchor="_Toc46217156" w:history="1">
        <w:r w:rsidRPr="00B177B0">
          <w:rPr>
            <w:rStyle w:val="Hyperlink"/>
            <w:noProof/>
            <w:lang w:val="en-GB"/>
          </w:rPr>
          <w:t>9</w:t>
        </w:r>
        <w:r>
          <w:rPr>
            <w:rFonts w:asciiTheme="minorHAnsi" w:eastAsiaTheme="minorEastAsia" w:hAnsiTheme="minorHAnsi" w:cstheme="minorBidi"/>
            <w:noProof/>
            <w:szCs w:val="22"/>
            <w:lang w:val="en-GB" w:eastAsia="en-GB"/>
          </w:rPr>
          <w:tab/>
        </w:r>
        <w:r w:rsidRPr="00B177B0">
          <w:rPr>
            <w:rStyle w:val="Hyperlink"/>
            <w:noProof/>
            <w:lang w:val="en-GB"/>
          </w:rPr>
          <w:t>Outlook</w:t>
        </w:r>
        <w:r>
          <w:rPr>
            <w:noProof/>
            <w:webHidden/>
          </w:rPr>
          <w:tab/>
        </w:r>
        <w:r>
          <w:rPr>
            <w:noProof/>
            <w:webHidden/>
          </w:rPr>
          <w:fldChar w:fldCharType="begin"/>
        </w:r>
        <w:r>
          <w:rPr>
            <w:noProof/>
            <w:webHidden/>
          </w:rPr>
          <w:instrText xml:space="preserve"> PAGEREF _Toc46217156 \h </w:instrText>
        </w:r>
        <w:r>
          <w:rPr>
            <w:noProof/>
            <w:webHidden/>
          </w:rPr>
        </w:r>
        <w:r>
          <w:rPr>
            <w:noProof/>
            <w:webHidden/>
          </w:rPr>
          <w:fldChar w:fldCharType="separate"/>
        </w:r>
        <w:r>
          <w:rPr>
            <w:noProof/>
            <w:webHidden/>
          </w:rPr>
          <w:t>69</w:t>
        </w:r>
        <w:r>
          <w:rPr>
            <w:noProof/>
            <w:webHidden/>
          </w:rPr>
          <w:fldChar w:fldCharType="end"/>
        </w:r>
      </w:hyperlink>
    </w:p>
    <w:p w14:paraId="4D55CB06" w14:textId="3C7C7EF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7" w:history="1">
        <w:r w:rsidRPr="00B177B0">
          <w:rPr>
            <w:rStyle w:val="Hyperlink"/>
            <w:noProof/>
            <w:lang w:val="en-GB"/>
          </w:rPr>
          <w:t>9.1</w:t>
        </w:r>
        <w:r>
          <w:rPr>
            <w:rFonts w:asciiTheme="minorHAnsi" w:eastAsiaTheme="minorEastAsia" w:hAnsiTheme="minorHAnsi" w:cstheme="minorBidi"/>
            <w:noProof/>
            <w:szCs w:val="22"/>
            <w:lang w:val="en-GB" w:eastAsia="en-GB"/>
          </w:rPr>
          <w:tab/>
        </w:r>
        <w:r w:rsidRPr="00B177B0">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_Toc46217157 \h </w:instrText>
        </w:r>
        <w:r>
          <w:rPr>
            <w:noProof/>
            <w:webHidden/>
          </w:rPr>
        </w:r>
        <w:r>
          <w:rPr>
            <w:noProof/>
            <w:webHidden/>
          </w:rPr>
          <w:fldChar w:fldCharType="separate"/>
        </w:r>
        <w:r>
          <w:rPr>
            <w:noProof/>
            <w:webHidden/>
          </w:rPr>
          <w:t>69</w:t>
        </w:r>
        <w:r>
          <w:rPr>
            <w:noProof/>
            <w:webHidden/>
          </w:rPr>
          <w:fldChar w:fldCharType="end"/>
        </w:r>
      </w:hyperlink>
    </w:p>
    <w:p w14:paraId="6F5A847C" w14:textId="526D5F49"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8" w:history="1">
        <w:r w:rsidRPr="00B177B0">
          <w:rPr>
            <w:rStyle w:val="Hyperlink"/>
            <w:noProof/>
          </w:rPr>
          <w:t>9.2</w:t>
        </w:r>
        <w:r>
          <w:rPr>
            <w:rFonts w:asciiTheme="minorHAnsi" w:eastAsiaTheme="minorEastAsia" w:hAnsiTheme="minorHAnsi" w:cstheme="minorBidi"/>
            <w:noProof/>
            <w:szCs w:val="22"/>
            <w:lang w:val="en-GB" w:eastAsia="en-GB"/>
          </w:rPr>
          <w:tab/>
        </w:r>
        <w:r w:rsidRPr="00B177B0">
          <w:rPr>
            <w:rStyle w:val="Hyperlink"/>
            <w:noProof/>
          </w:rPr>
          <w:t>Further Topics to Address</w:t>
        </w:r>
        <w:r>
          <w:rPr>
            <w:noProof/>
            <w:webHidden/>
          </w:rPr>
          <w:tab/>
        </w:r>
        <w:r>
          <w:rPr>
            <w:noProof/>
            <w:webHidden/>
          </w:rPr>
          <w:fldChar w:fldCharType="begin"/>
        </w:r>
        <w:r>
          <w:rPr>
            <w:noProof/>
            <w:webHidden/>
          </w:rPr>
          <w:instrText xml:space="preserve"> PAGEREF _Toc46217158 \h </w:instrText>
        </w:r>
        <w:r>
          <w:rPr>
            <w:noProof/>
            <w:webHidden/>
          </w:rPr>
        </w:r>
        <w:r>
          <w:rPr>
            <w:noProof/>
            <w:webHidden/>
          </w:rPr>
          <w:fldChar w:fldCharType="separate"/>
        </w:r>
        <w:r>
          <w:rPr>
            <w:noProof/>
            <w:webHidden/>
          </w:rPr>
          <w:t>69</w:t>
        </w:r>
        <w:r>
          <w:rPr>
            <w:noProof/>
            <w:webHidden/>
          </w:rPr>
          <w:fldChar w:fldCharType="end"/>
        </w:r>
      </w:hyperlink>
    </w:p>
    <w:p w14:paraId="7E998B0B" w14:textId="23E086C7"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59" w:history="1">
        <w:r w:rsidRPr="00B177B0">
          <w:rPr>
            <w:rStyle w:val="Hyperlink"/>
            <w:noProof/>
          </w:rPr>
          <w:t>9.3</w:t>
        </w:r>
        <w:r>
          <w:rPr>
            <w:rFonts w:asciiTheme="minorHAnsi" w:eastAsiaTheme="minorEastAsia" w:hAnsiTheme="minorHAnsi" w:cstheme="minorBidi"/>
            <w:noProof/>
            <w:szCs w:val="22"/>
            <w:lang w:val="en-GB" w:eastAsia="en-GB"/>
          </w:rPr>
          <w:tab/>
        </w:r>
        <w:r w:rsidRPr="00B177B0">
          <w:rPr>
            <w:rStyle w:val="Hyperlink"/>
            <w:noProof/>
          </w:rPr>
          <w:t>Pharmaceutical Companies show Interest</w:t>
        </w:r>
        <w:r>
          <w:rPr>
            <w:noProof/>
            <w:webHidden/>
          </w:rPr>
          <w:tab/>
        </w:r>
        <w:r>
          <w:rPr>
            <w:noProof/>
            <w:webHidden/>
          </w:rPr>
          <w:fldChar w:fldCharType="begin"/>
        </w:r>
        <w:r>
          <w:rPr>
            <w:noProof/>
            <w:webHidden/>
          </w:rPr>
          <w:instrText xml:space="preserve"> PAGEREF _Toc46217159 \h </w:instrText>
        </w:r>
        <w:r>
          <w:rPr>
            <w:noProof/>
            <w:webHidden/>
          </w:rPr>
        </w:r>
        <w:r>
          <w:rPr>
            <w:noProof/>
            <w:webHidden/>
          </w:rPr>
          <w:fldChar w:fldCharType="separate"/>
        </w:r>
        <w:r>
          <w:rPr>
            <w:noProof/>
            <w:webHidden/>
          </w:rPr>
          <w:t>70</w:t>
        </w:r>
        <w:r>
          <w:rPr>
            <w:noProof/>
            <w:webHidden/>
          </w:rPr>
          <w:fldChar w:fldCharType="end"/>
        </w:r>
      </w:hyperlink>
    </w:p>
    <w:p w14:paraId="63782AE4" w14:textId="71BDB604"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0" w:history="1">
        <w:r w:rsidRPr="00B177B0">
          <w:rPr>
            <w:rStyle w:val="Hyperlink"/>
            <w:noProof/>
            <w:lang w:val="en-GB"/>
          </w:rPr>
          <w:t>9.4</w:t>
        </w:r>
        <w:r>
          <w:rPr>
            <w:rFonts w:asciiTheme="minorHAnsi" w:eastAsiaTheme="minorEastAsia" w:hAnsiTheme="minorHAnsi" w:cstheme="minorBidi"/>
            <w:noProof/>
            <w:szCs w:val="22"/>
            <w:lang w:val="en-GB" w:eastAsia="en-GB"/>
          </w:rPr>
          <w:tab/>
        </w:r>
        <w:r w:rsidRPr="00B177B0">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_Toc46217160 \h </w:instrText>
        </w:r>
        <w:r>
          <w:rPr>
            <w:noProof/>
            <w:webHidden/>
          </w:rPr>
        </w:r>
        <w:r>
          <w:rPr>
            <w:noProof/>
            <w:webHidden/>
          </w:rPr>
          <w:fldChar w:fldCharType="separate"/>
        </w:r>
        <w:r>
          <w:rPr>
            <w:noProof/>
            <w:webHidden/>
          </w:rPr>
          <w:t>70</w:t>
        </w:r>
        <w:r>
          <w:rPr>
            <w:noProof/>
            <w:webHidden/>
          </w:rPr>
          <w:fldChar w:fldCharType="end"/>
        </w:r>
      </w:hyperlink>
    </w:p>
    <w:p w14:paraId="14125D73" w14:textId="1B435C8C" w:rsidR="00E11B20" w:rsidRDefault="00E11B20">
      <w:pPr>
        <w:pStyle w:val="TOC2"/>
        <w:tabs>
          <w:tab w:val="left" w:pos="1134"/>
        </w:tabs>
        <w:rPr>
          <w:rFonts w:asciiTheme="minorHAnsi" w:eastAsiaTheme="minorEastAsia" w:hAnsiTheme="minorHAnsi" w:cstheme="minorBidi"/>
          <w:noProof/>
          <w:szCs w:val="22"/>
          <w:lang w:val="en-GB" w:eastAsia="en-GB"/>
        </w:rPr>
      </w:pPr>
      <w:hyperlink w:anchor="_Toc46217161" w:history="1">
        <w:r w:rsidRPr="00B177B0">
          <w:rPr>
            <w:rStyle w:val="Hyperlink"/>
            <w:noProof/>
            <w:lang w:val="en-GB"/>
          </w:rPr>
          <w:t>9.5</w:t>
        </w:r>
        <w:r>
          <w:rPr>
            <w:rFonts w:asciiTheme="minorHAnsi" w:eastAsiaTheme="minorEastAsia" w:hAnsiTheme="minorHAnsi" w:cstheme="minorBidi"/>
            <w:noProof/>
            <w:szCs w:val="22"/>
            <w:lang w:val="en-GB" w:eastAsia="en-GB"/>
          </w:rPr>
          <w:tab/>
        </w:r>
        <w:r w:rsidRPr="00B177B0">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_Toc46217161 \h </w:instrText>
        </w:r>
        <w:r>
          <w:rPr>
            <w:noProof/>
            <w:webHidden/>
          </w:rPr>
        </w:r>
        <w:r>
          <w:rPr>
            <w:noProof/>
            <w:webHidden/>
          </w:rPr>
          <w:fldChar w:fldCharType="separate"/>
        </w:r>
        <w:r>
          <w:rPr>
            <w:noProof/>
            <w:webHidden/>
          </w:rPr>
          <w:t>70</w:t>
        </w:r>
        <w:r>
          <w:rPr>
            <w:noProof/>
            <w:webHidden/>
          </w:rPr>
          <w:fldChar w:fldCharType="end"/>
        </w:r>
      </w:hyperlink>
    </w:p>
    <w:p w14:paraId="1F97B87B" w14:textId="13053E70" w:rsidR="00E11B20" w:rsidRDefault="00E11B20">
      <w:pPr>
        <w:pStyle w:val="TOC1"/>
        <w:rPr>
          <w:rFonts w:asciiTheme="minorHAnsi" w:eastAsiaTheme="minorEastAsia" w:hAnsiTheme="minorHAnsi" w:cstheme="minorBidi"/>
          <w:noProof/>
          <w:szCs w:val="22"/>
          <w:lang w:val="en-GB" w:eastAsia="en-GB"/>
        </w:rPr>
      </w:pPr>
      <w:hyperlink w:anchor="_Toc46217162" w:history="1">
        <w:r w:rsidRPr="00B177B0">
          <w:rPr>
            <w:rStyle w:val="Hyperlink"/>
            <w:noProof/>
            <w:lang w:val="en-GB"/>
          </w:rPr>
          <w:t>10</w:t>
        </w:r>
        <w:r>
          <w:rPr>
            <w:rFonts w:asciiTheme="minorHAnsi" w:eastAsiaTheme="minorEastAsia" w:hAnsiTheme="minorHAnsi" w:cstheme="minorBidi"/>
            <w:noProof/>
            <w:szCs w:val="22"/>
            <w:lang w:val="en-GB" w:eastAsia="en-GB"/>
          </w:rPr>
          <w:tab/>
        </w:r>
        <w:r w:rsidRPr="00B177B0">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_Toc46217162 \h </w:instrText>
        </w:r>
        <w:r>
          <w:rPr>
            <w:noProof/>
            <w:webHidden/>
          </w:rPr>
        </w:r>
        <w:r>
          <w:rPr>
            <w:noProof/>
            <w:webHidden/>
          </w:rPr>
          <w:fldChar w:fldCharType="separate"/>
        </w:r>
        <w:r>
          <w:rPr>
            <w:noProof/>
            <w:webHidden/>
          </w:rPr>
          <w:t>72</w:t>
        </w:r>
        <w:r>
          <w:rPr>
            <w:noProof/>
            <w:webHidden/>
          </w:rPr>
          <w:fldChar w:fldCharType="end"/>
        </w:r>
      </w:hyperlink>
    </w:p>
    <w:p w14:paraId="1A8D06E6" w14:textId="5A6F3D64" w:rsidR="00E11B20" w:rsidRDefault="00E11B20">
      <w:pPr>
        <w:pStyle w:val="TOC1"/>
        <w:rPr>
          <w:rFonts w:asciiTheme="minorHAnsi" w:eastAsiaTheme="minorEastAsia" w:hAnsiTheme="minorHAnsi" w:cstheme="minorBidi"/>
          <w:noProof/>
          <w:szCs w:val="22"/>
          <w:lang w:val="en-GB" w:eastAsia="en-GB"/>
        </w:rPr>
      </w:pPr>
      <w:hyperlink w:anchor="_Toc46217163" w:history="1">
        <w:r w:rsidRPr="00B177B0">
          <w:rPr>
            <w:rStyle w:val="Hyperlink"/>
            <w:noProof/>
            <w:lang w:val="en-GB"/>
          </w:rPr>
          <w:t>11</w:t>
        </w:r>
        <w:r>
          <w:rPr>
            <w:rFonts w:asciiTheme="minorHAnsi" w:eastAsiaTheme="minorEastAsia" w:hAnsiTheme="minorHAnsi" w:cstheme="minorBidi"/>
            <w:noProof/>
            <w:szCs w:val="22"/>
            <w:lang w:val="en-GB" w:eastAsia="en-GB"/>
          </w:rPr>
          <w:tab/>
        </w:r>
        <w:r w:rsidRPr="00B177B0">
          <w:rPr>
            <w:rStyle w:val="Hyperlink"/>
            <w:noProof/>
            <w:lang w:val="en-GB"/>
          </w:rPr>
          <w:t>Formatting</w:t>
        </w:r>
        <w:r>
          <w:rPr>
            <w:noProof/>
            <w:webHidden/>
          </w:rPr>
          <w:tab/>
        </w:r>
        <w:r>
          <w:rPr>
            <w:noProof/>
            <w:webHidden/>
          </w:rPr>
          <w:fldChar w:fldCharType="begin"/>
        </w:r>
        <w:r>
          <w:rPr>
            <w:noProof/>
            <w:webHidden/>
          </w:rPr>
          <w:instrText xml:space="preserve"> PAGEREF _Toc46217163 \h </w:instrText>
        </w:r>
        <w:r>
          <w:rPr>
            <w:noProof/>
            <w:webHidden/>
          </w:rPr>
        </w:r>
        <w:r>
          <w:rPr>
            <w:noProof/>
            <w:webHidden/>
          </w:rPr>
          <w:fldChar w:fldCharType="separate"/>
        </w:r>
        <w:r>
          <w:rPr>
            <w:noProof/>
            <w:webHidden/>
          </w:rPr>
          <w:t>73</w:t>
        </w:r>
        <w:r>
          <w:rPr>
            <w:noProof/>
            <w:webHidden/>
          </w:rPr>
          <w:fldChar w:fldCharType="end"/>
        </w:r>
      </w:hyperlink>
    </w:p>
    <w:p w14:paraId="2F4E7295" w14:textId="4016E812"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4" w:history="1">
        <w:r w:rsidRPr="00B177B0">
          <w:rPr>
            <w:rStyle w:val="Hyperlink"/>
            <w:noProof/>
            <w:lang w:val="en-GB"/>
          </w:rPr>
          <w:t>11.1</w:t>
        </w:r>
        <w:r>
          <w:rPr>
            <w:rFonts w:asciiTheme="minorHAnsi" w:eastAsiaTheme="minorEastAsia" w:hAnsiTheme="minorHAnsi" w:cstheme="minorBidi"/>
            <w:noProof/>
            <w:szCs w:val="22"/>
            <w:lang w:val="en-GB" w:eastAsia="en-GB"/>
          </w:rPr>
          <w:tab/>
        </w:r>
        <w:r w:rsidRPr="00B177B0">
          <w:rPr>
            <w:rStyle w:val="Hyperlink"/>
            <w:noProof/>
            <w:lang w:val="en-GB"/>
          </w:rPr>
          <w:t>Quotes</w:t>
        </w:r>
        <w:r>
          <w:rPr>
            <w:noProof/>
            <w:webHidden/>
          </w:rPr>
          <w:tab/>
        </w:r>
        <w:r>
          <w:rPr>
            <w:noProof/>
            <w:webHidden/>
          </w:rPr>
          <w:fldChar w:fldCharType="begin"/>
        </w:r>
        <w:r>
          <w:rPr>
            <w:noProof/>
            <w:webHidden/>
          </w:rPr>
          <w:instrText xml:space="preserve"> PAGEREF _Toc46217164 \h </w:instrText>
        </w:r>
        <w:r>
          <w:rPr>
            <w:noProof/>
            <w:webHidden/>
          </w:rPr>
        </w:r>
        <w:r>
          <w:rPr>
            <w:noProof/>
            <w:webHidden/>
          </w:rPr>
          <w:fldChar w:fldCharType="separate"/>
        </w:r>
        <w:r>
          <w:rPr>
            <w:noProof/>
            <w:webHidden/>
          </w:rPr>
          <w:t>73</w:t>
        </w:r>
        <w:r>
          <w:rPr>
            <w:noProof/>
            <w:webHidden/>
          </w:rPr>
          <w:fldChar w:fldCharType="end"/>
        </w:r>
      </w:hyperlink>
    </w:p>
    <w:p w14:paraId="6F8E8D7A" w14:textId="63BA2594"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5" w:history="1">
        <w:r w:rsidRPr="00B177B0">
          <w:rPr>
            <w:rStyle w:val="Hyperlink"/>
            <w:noProof/>
            <w:lang w:val="en-GB"/>
          </w:rPr>
          <w:t>11.2</w:t>
        </w:r>
        <w:r>
          <w:rPr>
            <w:rFonts w:asciiTheme="minorHAnsi" w:eastAsiaTheme="minorEastAsia" w:hAnsiTheme="minorHAnsi" w:cstheme="minorBidi"/>
            <w:noProof/>
            <w:szCs w:val="22"/>
            <w:lang w:val="en-GB" w:eastAsia="en-GB"/>
          </w:rPr>
          <w:tab/>
        </w:r>
        <w:r w:rsidRPr="00B177B0">
          <w:rPr>
            <w:rStyle w:val="Hyperlink"/>
            <w:noProof/>
            <w:lang w:val="en-GB"/>
          </w:rPr>
          <w:t>Enumerations</w:t>
        </w:r>
        <w:r>
          <w:rPr>
            <w:noProof/>
            <w:webHidden/>
          </w:rPr>
          <w:tab/>
        </w:r>
        <w:r>
          <w:rPr>
            <w:noProof/>
            <w:webHidden/>
          </w:rPr>
          <w:fldChar w:fldCharType="begin"/>
        </w:r>
        <w:r>
          <w:rPr>
            <w:noProof/>
            <w:webHidden/>
          </w:rPr>
          <w:instrText xml:space="preserve"> PAGEREF _Toc46217165 \h </w:instrText>
        </w:r>
        <w:r>
          <w:rPr>
            <w:noProof/>
            <w:webHidden/>
          </w:rPr>
        </w:r>
        <w:r>
          <w:rPr>
            <w:noProof/>
            <w:webHidden/>
          </w:rPr>
          <w:fldChar w:fldCharType="separate"/>
        </w:r>
        <w:r>
          <w:rPr>
            <w:noProof/>
            <w:webHidden/>
          </w:rPr>
          <w:t>73</w:t>
        </w:r>
        <w:r>
          <w:rPr>
            <w:noProof/>
            <w:webHidden/>
          </w:rPr>
          <w:fldChar w:fldCharType="end"/>
        </w:r>
      </w:hyperlink>
    </w:p>
    <w:p w14:paraId="4AD668DF" w14:textId="2C4EAA7A"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6" w:history="1">
        <w:r w:rsidRPr="00B177B0">
          <w:rPr>
            <w:rStyle w:val="Hyperlink"/>
            <w:noProof/>
            <w:lang w:val="en-GB"/>
          </w:rPr>
          <w:t>11.3</w:t>
        </w:r>
        <w:r>
          <w:rPr>
            <w:rFonts w:asciiTheme="minorHAnsi" w:eastAsiaTheme="minorEastAsia" w:hAnsiTheme="minorHAnsi" w:cstheme="minorBidi"/>
            <w:noProof/>
            <w:szCs w:val="22"/>
            <w:lang w:val="en-GB" w:eastAsia="en-GB"/>
          </w:rPr>
          <w:tab/>
        </w:r>
        <w:r w:rsidRPr="00B177B0">
          <w:rPr>
            <w:rStyle w:val="Hyperlink"/>
            <w:noProof/>
            <w:lang w:val="en-GB"/>
          </w:rPr>
          <w:t>Footnotes</w:t>
        </w:r>
        <w:r>
          <w:rPr>
            <w:noProof/>
            <w:webHidden/>
          </w:rPr>
          <w:tab/>
        </w:r>
        <w:r>
          <w:rPr>
            <w:noProof/>
            <w:webHidden/>
          </w:rPr>
          <w:fldChar w:fldCharType="begin"/>
        </w:r>
        <w:r>
          <w:rPr>
            <w:noProof/>
            <w:webHidden/>
          </w:rPr>
          <w:instrText xml:space="preserve"> PAGEREF _Toc46217166 \h </w:instrText>
        </w:r>
        <w:r>
          <w:rPr>
            <w:noProof/>
            <w:webHidden/>
          </w:rPr>
        </w:r>
        <w:r>
          <w:rPr>
            <w:noProof/>
            <w:webHidden/>
          </w:rPr>
          <w:fldChar w:fldCharType="separate"/>
        </w:r>
        <w:r>
          <w:rPr>
            <w:noProof/>
            <w:webHidden/>
          </w:rPr>
          <w:t>73</w:t>
        </w:r>
        <w:r>
          <w:rPr>
            <w:noProof/>
            <w:webHidden/>
          </w:rPr>
          <w:fldChar w:fldCharType="end"/>
        </w:r>
      </w:hyperlink>
    </w:p>
    <w:p w14:paraId="1E820E0D" w14:textId="504843C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7" w:history="1">
        <w:r w:rsidRPr="00B177B0">
          <w:rPr>
            <w:rStyle w:val="Hyperlink"/>
            <w:noProof/>
            <w:lang w:val="en-GB"/>
          </w:rPr>
          <w:t>11.4</w:t>
        </w:r>
        <w:r>
          <w:rPr>
            <w:rFonts w:asciiTheme="minorHAnsi" w:eastAsiaTheme="minorEastAsia" w:hAnsiTheme="minorHAnsi" w:cstheme="minorBidi"/>
            <w:noProof/>
            <w:szCs w:val="22"/>
            <w:lang w:val="en-GB" w:eastAsia="en-GB"/>
          </w:rPr>
          <w:tab/>
        </w:r>
        <w:r w:rsidRPr="00B177B0">
          <w:rPr>
            <w:rStyle w:val="Hyperlink"/>
            <w:noProof/>
            <w:lang w:val="en-GB"/>
          </w:rPr>
          <w:t>Figures</w:t>
        </w:r>
        <w:r>
          <w:rPr>
            <w:noProof/>
            <w:webHidden/>
          </w:rPr>
          <w:tab/>
        </w:r>
        <w:r>
          <w:rPr>
            <w:noProof/>
            <w:webHidden/>
          </w:rPr>
          <w:fldChar w:fldCharType="begin"/>
        </w:r>
        <w:r>
          <w:rPr>
            <w:noProof/>
            <w:webHidden/>
          </w:rPr>
          <w:instrText xml:space="preserve"> PAGEREF _Toc46217167 \h </w:instrText>
        </w:r>
        <w:r>
          <w:rPr>
            <w:noProof/>
            <w:webHidden/>
          </w:rPr>
        </w:r>
        <w:r>
          <w:rPr>
            <w:noProof/>
            <w:webHidden/>
          </w:rPr>
          <w:fldChar w:fldCharType="separate"/>
        </w:r>
        <w:r>
          <w:rPr>
            <w:noProof/>
            <w:webHidden/>
          </w:rPr>
          <w:t>73</w:t>
        </w:r>
        <w:r>
          <w:rPr>
            <w:noProof/>
            <w:webHidden/>
          </w:rPr>
          <w:fldChar w:fldCharType="end"/>
        </w:r>
      </w:hyperlink>
    </w:p>
    <w:p w14:paraId="7E61D6CB" w14:textId="4DCFC1EF"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68" w:history="1">
        <w:r w:rsidRPr="00B177B0">
          <w:rPr>
            <w:rStyle w:val="Hyperlink"/>
            <w:noProof/>
            <w:lang w:val="en-GB"/>
          </w:rPr>
          <w:t>11.5</w:t>
        </w:r>
        <w:r>
          <w:rPr>
            <w:rFonts w:asciiTheme="minorHAnsi" w:eastAsiaTheme="minorEastAsia" w:hAnsiTheme="minorHAnsi" w:cstheme="minorBidi"/>
            <w:noProof/>
            <w:szCs w:val="22"/>
            <w:lang w:val="en-GB" w:eastAsia="en-GB"/>
          </w:rPr>
          <w:tab/>
        </w:r>
        <w:r w:rsidRPr="00B177B0">
          <w:rPr>
            <w:rStyle w:val="Hyperlink"/>
            <w:noProof/>
            <w:lang w:val="en-GB"/>
          </w:rPr>
          <w:t>Tables</w:t>
        </w:r>
        <w:r>
          <w:rPr>
            <w:noProof/>
            <w:webHidden/>
          </w:rPr>
          <w:tab/>
        </w:r>
        <w:r>
          <w:rPr>
            <w:noProof/>
            <w:webHidden/>
          </w:rPr>
          <w:fldChar w:fldCharType="begin"/>
        </w:r>
        <w:r>
          <w:rPr>
            <w:noProof/>
            <w:webHidden/>
          </w:rPr>
          <w:instrText xml:space="preserve"> PAGEREF _Toc46217168 \h </w:instrText>
        </w:r>
        <w:r>
          <w:rPr>
            <w:noProof/>
            <w:webHidden/>
          </w:rPr>
        </w:r>
        <w:r>
          <w:rPr>
            <w:noProof/>
            <w:webHidden/>
          </w:rPr>
          <w:fldChar w:fldCharType="separate"/>
        </w:r>
        <w:r>
          <w:rPr>
            <w:noProof/>
            <w:webHidden/>
          </w:rPr>
          <w:t>74</w:t>
        </w:r>
        <w:r>
          <w:rPr>
            <w:noProof/>
            <w:webHidden/>
          </w:rPr>
          <w:fldChar w:fldCharType="end"/>
        </w:r>
      </w:hyperlink>
    </w:p>
    <w:p w14:paraId="0A7A344B" w14:textId="420E04BF"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Pr="00B177B0">
          <w:rPr>
            <w:rStyle w:val="Hyperlink"/>
            <w:noProof/>
            <w:lang w:val="en-GB"/>
          </w:rPr>
          <w:t>11.5.1</w:t>
        </w:r>
        <w:r>
          <w:rPr>
            <w:rFonts w:asciiTheme="minorHAnsi" w:eastAsiaTheme="minorEastAsia" w:hAnsiTheme="minorHAnsi" w:cstheme="minorBidi"/>
            <w:noProof/>
            <w:szCs w:val="22"/>
            <w:lang w:val="en-GB" w:eastAsia="en-GB"/>
          </w:rPr>
          <w:tab/>
        </w:r>
        <w:r w:rsidRPr="00B177B0">
          <w:rPr>
            <w:rStyle w:val="Hyperlink"/>
            <w:noProof/>
            <w:lang w:val="en-GB"/>
          </w:rPr>
          <w:t>Tables as illustration</w:t>
        </w:r>
        <w:r>
          <w:rPr>
            <w:noProof/>
            <w:webHidden/>
          </w:rPr>
          <w:tab/>
        </w:r>
        <w:r>
          <w:rPr>
            <w:noProof/>
            <w:webHidden/>
          </w:rPr>
          <w:fldChar w:fldCharType="begin"/>
        </w:r>
        <w:r>
          <w:rPr>
            <w:noProof/>
            <w:webHidden/>
          </w:rPr>
          <w:instrText xml:space="preserve"> PAGEREF _Toc46217169 \h </w:instrText>
        </w:r>
        <w:r>
          <w:rPr>
            <w:noProof/>
            <w:webHidden/>
          </w:rPr>
        </w:r>
        <w:r>
          <w:rPr>
            <w:noProof/>
            <w:webHidden/>
          </w:rPr>
          <w:fldChar w:fldCharType="separate"/>
        </w:r>
        <w:r>
          <w:rPr>
            <w:noProof/>
            <w:webHidden/>
          </w:rPr>
          <w:t>74</w:t>
        </w:r>
        <w:r>
          <w:rPr>
            <w:noProof/>
            <w:webHidden/>
          </w:rPr>
          <w:fldChar w:fldCharType="end"/>
        </w:r>
      </w:hyperlink>
    </w:p>
    <w:p w14:paraId="0D34CF2E" w14:textId="6D639E91" w:rsidR="00E11B20" w:rsidRDefault="00E11B20">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Pr="00B177B0">
          <w:rPr>
            <w:rStyle w:val="Hyperlink"/>
            <w:noProof/>
            <w:lang w:val="en-GB"/>
          </w:rPr>
          <w:t>11.5.2</w:t>
        </w:r>
        <w:r>
          <w:rPr>
            <w:rFonts w:asciiTheme="minorHAnsi" w:eastAsiaTheme="minorEastAsia" w:hAnsiTheme="minorHAnsi" w:cstheme="minorBidi"/>
            <w:noProof/>
            <w:szCs w:val="22"/>
            <w:lang w:val="en-GB" w:eastAsia="en-GB"/>
          </w:rPr>
          <w:tab/>
        </w:r>
        <w:r w:rsidRPr="00B177B0">
          <w:rPr>
            <w:rStyle w:val="Hyperlink"/>
            <w:noProof/>
            <w:lang w:val="en-GB"/>
          </w:rPr>
          <w:t>Word tables</w:t>
        </w:r>
        <w:r>
          <w:rPr>
            <w:noProof/>
            <w:webHidden/>
          </w:rPr>
          <w:tab/>
        </w:r>
        <w:r>
          <w:rPr>
            <w:noProof/>
            <w:webHidden/>
          </w:rPr>
          <w:fldChar w:fldCharType="begin"/>
        </w:r>
        <w:r>
          <w:rPr>
            <w:noProof/>
            <w:webHidden/>
          </w:rPr>
          <w:instrText xml:space="preserve"> PAGEREF _Toc46217170 \h </w:instrText>
        </w:r>
        <w:r>
          <w:rPr>
            <w:noProof/>
            <w:webHidden/>
          </w:rPr>
        </w:r>
        <w:r>
          <w:rPr>
            <w:noProof/>
            <w:webHidden/>
          </w:rPr>
          <w:fldChar w:fldCharType="separate"/>
        </w:r>
        <w:r>
          <w:rPr>
            <w:noProof/>
            <w:webHidden/>
          </w:rPr>
          <w:t>74</w:t>
        </w:r>
        <w:r>
          <w:rPr>
            <w:noProof/>
            <w:webHidden/>
          </w:rPr>
          <w:fldChar w:fldCharType="end"/>
        </w:r>
      </w:hyperlink>
    </w:p>
    <w:p w14:paraId="3DFCD873" w14:textId="0FCEA6F7" w:rsidR="00E11B20" w:rsidRDefault="00E11B20">
      <w:pPr>
        <w:pStyle w:val="TOC2"/>
        <w:tabs>
          <w:tab w:val="left" w:pos="1871"/>
        </w:tabs>
        <w:rPr>
          <w:rFonts w:asciiTheme="minorHAnsi" w:eastAsiaTheme="minorEastAsia" w:hAnsiTheme="minorHAnsi" w:cstheme="minorBidi"/>
          <w:noProof/>
          <w:szCs w:val="22"/>
          <w:lang w:val="en-GB" w:eastAsia="en-GB"/>
        </w:rPr>
      </w:pPr>
      <w:hyperlink w:anchor="_Toc46217171" w:history="1">
        <w:r w:rsidRPr="00B177B0">
          <w:rPr>
            <w:rStyle w:val="Hyperlink"/>
            <w:noProof/>
            <w:lang w:val="en-GB"/>
          </w:rPr>
          <w:t>11.6</w:t>
        </w:r>
        <w:r>
          <w:rPr>
            <w:rFonts w:asciiTheme="minorHAnsi" w:eastAsiaTheme="minorEastAsia" w:hAnsiTheme="minorHAnsi" w:cstheme="minorBidi"/>
            <w:noProof/>
            <w:szCs w:val="22"/>
            <w:lang w:val="en-GB" w:eastAsia="en-GB"/>
          </w:rPr>
          <w:tab/>
        </w:r>
        <w:r w:rsidRPr="00B177B0">
          <w:rPr>
            <w:rStyle w:val="Hyperlink"/>
            <w:noProof/>
            <w:lang w:val="en-GB"/>
          </w:rPr>
          <w:t>Changing the font</w:t>
        </w:r>
        <w:r>
          <w:rPr>
            <w:noProof/>
            <w:webHidden/>
          </w:rPr>
          <w:tab/>
        </w:r>
        <w:r>
          <w:rPr>
            <w:noProof/>
            <w:webHidden/>
          </w:rPr>
          <w:fldChar w:fldCharType="begin"/>
        </w:r>
        <w:r>
          <w:rPr>
            <w:noProof/>
            <w:webHidden/>
          </w:rPr>
          <w:instrText xml:space="preserve"> PAGEREF _Toc46217171 \h </w:instrText>
        </w:r>
        <w:r>
          <w:rPr>
            <w:noProof/>
            <w:webHidden/>
          </w:rPr>
        </w:r>
        <w:r>
          <w:rPr>
            <w:noProof/>
            <w:webHidden/>
          </w:rPr>
          <w:fldChar w:fldCharType="separate"/>
        </w:r>
        <w:r>
          <w:rPr>
            <w:noProof/>
            <w:webHidden/>
          </w:rPr>
          <w:t>74</w:t>
        </w:r>
        <w:r>
          <w:rPr>
            <w:noProof/>
            <w:webHidden/>
          </w:rPr>
          <w:fldChar w:fldCharType="end"/>
        </w:r>
      </w:hyperlink>
    </w:p>
    <w:p w14:paraId="28088B38" w14:textId="22FD0ED6" w:rsidR="00E11B20" w:rsidRDefault="00E11B20">
      <w:pPr>
        <w:pStyle w:val="TOC1"/>
        <w:rPr>
          <w:rFonts w:asciiTheme="minorHAnsi" w:eastAsiaTheme="minorEastAsia" w:hAnsiTheme="minorHAnsi" w:cstheme="minorBidi"/>
          <w:noProof/>
          <w:szCs w:val="22"/>
          <w:lang w:val="en-GB" w:eastAsia="en-GB"/>
        </w:rPr>
      </w:pPr>
      <w:hyperlink w:anchor="_Toc46217172" w:history="1">
        <w:r w:rsidRPr="00B177B0">
          <w:rPr>
            <w:rStyle w:val="Hyperlink"/>
            <w:noProof/>
            <w:lang w:val="en-GB"/>
          </w:rPr>
          <w:t>References</w:t>
        </w:r>
        <w:r>
          <w:rPr>
            <w:noProof/>
            <w:webHidden/>
          </w:rPr>
          <w:tab/>
        </w:r>
        <w:r>
          <w:rPr>
            <w:noProof/>
            <w:webHidden/>
          </w:rPr>
          <w:fldChar w:fldCharType="begin"/>
        </w:r>
        <w:r>
          <w:rPr>
            <w:noProof/>
            <w:webHidden/>
          </w:rPr>
          <w:instrText xml:space="preserve"> PAGEREF _Toc46217172 \h </w:instrText>
        </w:r>
        <w:r>
          <w:rPr>
            <w:noProof/>
            <w:webHidden/>
          </w:rPr>
        </w:r>
        <w:r>
          <w:rPr>
            <w:noProof/>
            <w:webHidden/>
          </w:rPr>
          <w:fldChar w:fldCharType="separate"/>
        </w:r>
        <w:r>
          <w:rPr>
            <w:noProof/>
            <w:webHidden/>
          </w:rPr>
          <w:t>76</w:t>
        </w:r>
        <w:r>
          <w:rPr>
            <w:noProof/>
            <w:webHidden/>
          </w:rPr>
          <w:fldChar w:fldCharType="end"/>
        </w:r>
      </w:hyperlink>
    </w:p>
    <w:p w14:paraId="6AD1BC35" w14:textId="4772AFFF" w:rsidR="00E11B20" w:rsidRDefault="00E11B20">
      <w:pPr>
        <w:pStyle w:val="TOC1"/>
        <w:rPr>
          <w:rFonts w:asciiTheme="minorHAnsi" w:eastAsiaTheme="minorEastAsia" w:hAnsiTheme="minorHAnsi" w:cstheme="minorBidi"/>
          <w:noProof/>
          <w:szCs w:val="22"/>
          <w:lang w:val="en-GB" w:eastAsia="en-GB"/>
        </w:rPr>
      </w:pPr>
      <w:hyperlink w:anchor="_Toc46217173" w:history="1">
        <w:r w:rsidRPr="00B177B0">
          <w:rPr>
            <w:rStyle w:val="Hyperlink"/>
            <w:noProof/>
            <w:lang w:val="en-GB"/>
          </w:rPr>
          <w:t>List of Figures</w:t>
        </w:r>
        <w:r>
          <w:rPr>
            <w:noProof/>
            <w:webHidden/>
          </w:rPr>
          <w:tab/>
        </w:r>
        <w:r>
          <w:rPr>
            <w:noProof/>
            <w:webHidden/>
          </w:rPr>
          <w:fldChar w:fldCharType="begin"/>
        </w:r>
        <w:r>
          <w:rPr>
            <w:noProof/>
            <w:webHidden/>
          </w:rPr>
          <w:instrText xml:space="preserve"> PAGEREF _Toc46217173 \h </w:instrText>
        </w:r>
        <w:r>
          <w:rPr>
            <w:noProof/>
            <w:webHidden/>
          </w:rPr>
        </w:r>
        <w:r>
          <w:rPr>
            <w:noProof/>
            <w:webHidden/>
          </w:rPr>
          <w:fldChar w:fldCharType="separate"/>
        </w:r>
        <w:r>
          <w:rPr>
            <w:noProof/>
            <w:webHidden/>
          </w:rPr>
          <w:t>81</w:t>
        </w:r>
        <w:r>
          <w:rPr>
            <w:noProof/>
            <w:webHidden/>
          </w:rPr>
          <w:fldChar w:fldCharType="end"/>
        </w:r>
      </w:hyperlink>
    </w:p>
    <w:p w14:paraId="0B2E276E" w14:textId="3240AB2F" w:rsidR="00E11B20" w:rsidRDefault="00E11B20">
      <w:pPr>
        <w:pStyle w:val="TOC1"/>
        <w:rPr>
          <w:rFonts w:asciiTheme="minorHAnsi" w:eastAsiaTheme="minorEastAsia" w:hAnsiTheme="minorHAnsi" w:cstheme="minorBidi"/>
          <w:noProof/>
          <w:szCs w:val="22"/>
          <w:lang w:val="en-GB" w:eastAsia="en-GB"/>
        </w:rPr>
      </w:pPr>
      <w:hyperlink w:anchor="_Toc46217174" w:history="1">
        <w:r w:rsidRPr="00B177B0">
          <w:rPr>
            <w:rStyle w:val="Hyperlink"/>
            <w:noProof/>
            <w:lang w:val="en-GB"/>
          </w:rPr>
          <w:t>List of Tables</w:t>
        </w:r>
        <w:r>
          <w:rPr>
            <w:noProof/>
            <w:webHidden/>
          </w:rPr>
          <w:tab/>
        </w:r>
        <w:r>
          <w:rPr>
            <w:noProof/>
            <w:webHidden/>
          </w:rPr>
          <w:fldChar w:fldCharType="begin"/>
        </w:r>
        <w:r>
          <w:rPr>
            <w:noProof/>
            <w:webHidden/>
          </w:rPr>
          <w:instrText xml:space="preserve"> PAGEREF _Toc46217174 \h </w:instrText>
        </w:r>
        <w:r>
          <w:rPr>
            <w:noProof/>
            <w:webHidden/>
          </w:rPr>
        </w:r>
        <w:r>
          <w:rPr>
            <w:noProof/>
            <w:webHidden/>
          </w:rPr>
          <w:fldChar w:fldCharType="separate"/>
        </w:r>
        <w:r>
          <w:rPr>
            <w:noProof/>
            <w:webHidden/>
          </w:rPr>
          <w:t>84</w:t>
        </w:r>
        <w:r>
          <w:rPr>
            <w:noProof/>
            <w:webHidden/>
          </w:rPr>
          <w:fldChar w:fldCharType="end"/>
        </w:r>
      </w:hyperlink>
    </w:p>
    <w:p w14:paraId="04AB6947" w14:textId="0DF23579" w:rsidR="00E11B20" w:rsidRDefault="00E11B20">
      <w:pPr>
        <w:pStyle w:val="TOC1"/>
        <w:rPr>
          <w:rFonts w:asciiTheme="minorHAnsi" w:eastAsiaTheme="minorEastAsia" w:hAnsiTheme="minorHAnsi" w:cstheme="minorBidi"/>
          <w:noProof/>
          <w:szCs w:val="22"/>
          <w:lang w:val="en-GB" w:eastAsia="en-GB"/>
        </w:rPr>
      </w:pPr>
      <w:hyperlink w:anchor="_Toc46217175" w:history="1">
        <w:r w:rsidRPr="00B177B0">
          <w:rPr>
            <w:rStyle w:val="Hyperlink"/>
            <w:noProof/>
            <w:lang w:val="en-GB"/>
          </w:rPr>
          <w:t>List of Abbreviations</w:t>
        </w:r>
        <w:r>
          <w:rPr>
            <w:noProof/>
            <w:webHidden/>
          </w:rPr>
          <w:tab/>
        </w:r>
        <w:r>
          <w:rPr>
            <w:noProof/>
            <w:webHidden/>
          </w:rPr>
          <w:fldChar w:fldCharType="begin"/>
        </w:r>
        <w:r>
          <w:rPr>
            <w:noProof/>
            <w:webHidden/>
          </w:rPr>
          <w:instrText xml:space="preserve"> PAGEREF _Toc46217175 \h </w:instrText>
        </w:r>
        <w:r>
          <w:rPr>
            <w:noProof/>
            <w:webHidden/>
          </w:rPr>
        </w:r>
        <w:r>
          <w:rPr>
            <w:noProof/>
            <w:webHidden/>
          </w:rPr>
          <w:fldChar w:fldCharType="separate"/>
        </w:r>
        <w:r>
          <w:rPr>
            <w:noProof/>
            <w:webHidden/>
          </w:rPr>
          <w:t>85</w:t>
        </w:r>
        <w:r>
          <w:rPr>
            <w:noProof/>
            <w:webHidden/>
          </w:rPr>
          <w:fldChar w:fldCharType="end"/>
        </w:r>
      </w:hyperlink>
    </w:p>
    <w:p w14:paraId="3EF272C1" w14:textId="1222EB96" w:rsidR="00E11B20" w:rsidRDefault="00E11B20">
      <w:pPr>
        <w:pStyle w:val="TOC1"/>
        <w:rPr>
          <w:rFonts w:asciiTheme="minorHAnsi" w:eastAsiaTheme="minorEastAsia" w:hAnsiTheme="minorHAnsi" w:cstheme="minorBidi"/>
          <w:noProof/>
          <w:szCs w:val="22"/>
          <w:lang w:val="en-GB" w:eastAsia="en-GB"/>
        </w:rPr>
      </w:pPr>
      <w:hyperlink w:anchor="_Toc46217176"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_Toc46217176 \h </w:instrText>
        </w:r>
        <w:r>
          <w:rPr>
            <w:noProof/>
            <w:webHidden/>
          </w:rPr>
        </w:r>
        <w:r>
          <w:rPr>
            <w:noProof/>
            <w:webHidden/>
          </w:rPr>
          <w:fldChar w:fldCharType="separate"/>
        </w:r>
        <w:r>
          <w:rPr>
            <w:noProof/>
            <w:webHidden/>
          </w:rPr>
          <w:t>87</w:t>
        </w:r>
        <w:r>
          <w:rPr>
            <w:noProof/>
            <w:webHidden/>
          </w:rPr>
          <w:fldChar w:fldCharType="end"/>
        </w:r>
      </w:hyperlink>
    </w:p>
    <w:p w14:paraId="76292529" w14:textId="3368F4D4" w:rsidR="00E11B20" w:rsidRDefault="00E11B20">
      <w:pPr>
        <w:pStyle w:val="TOC1"/>
        <w:rPr>
          <w:rFonts w:asciiTheme="minorHAnsi" w:eastAsiaTheme="minorEastAsia" w:hAnsiTheme="minorHAnsi" w:cstheme="minorBidi"/>
          <w:noProof/>
          <w:szCs w:val="22"/>
          <w:lang w:val="en-GB" w:eastAsia="en-GB"/>
        </w:rPr>
      </w:pPr>
      <w:hyperlink w:anchor="_Toc46217177"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_Toc46217177 \h </w:instrText>
        </w:r>
        <w:r>
          <w:rPr>
            <w:noProof/>
            <w:webHidden/>
          </w:rPr>
        </w:r>
        <w:r>
          <w:rPr>
            <w:noProof/>
            <w:webHidden/>
          </w:rPr>
          <w:fldChar w:fldCharType="separate"/>
        </w:r>
        <w:r>
          <w:rPr>
            <w:noProof/>
            <w:webHidden/>
          </w:rPr>
          <w:t>88</w:t>
        </w:r>
        <w:r>
          <w:rPr>
            <w:noProof/>
            <w:webHidden/>
          </w:rPr>
          <w:fldChar w:fldCharType="end"/>
        </w:r>
      </w:hyperlink>
    </w:p>
    <w:p w14:paraId="238387F0" w14:textId="36D63C54" w:rsidR="00E11B20" w:rsidRDefault="00E11B20">
      <w:pPr>
        <w:pStyle w:val="TOC1"/>
        <w:rPr>
          <w:rFonts w:asciiTheme="minorHAnsi" w:eastAsiaTheme="minorEastAsia" w:hAnsiTheme="minorHAnsi" w:cstheme="minorBidi"/>
          <w:noProof/>
          <w:szCs w:val="22"/>
          <w:lang w:val="en-GB" w:eastAsia="en-GB"/>
        </w:rPr>
      </w:pPr>
      <w:hyperlink w:anchor="_Toc46217178"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_Toc46217178 \h </w:instrText>
        </w:r>
        <w:r>
          <w:rPr>
            <w:noProof/>
            <w:webHidden/>
          </w:rPr>
        </w:r>
        <w:r>
          <w:rPr>
            <w:noProof/>
            <w:webHidden/>
          </w:rPr>
          <w:fldChar w:fldCharType="separate"/>
        </w:r>
        <w:r>
          <w:rPr>
            <w:noProof/>
            <w:webHidden/>
          </w:rPr>
          <w:t>89</w:t>
        </w:r>
        <w:r>
          <w:rPr>
            <w:noProof/>
            <w:webHidden/>
          </w:rPr>
          <w:fldChar w:fldCharType="end"/>
        </w:r>
      </w:hyperlink>
    </w:p>
    <w:p w14:paraId="0802C75A" w14:textId="631A0CDB" w:rsidR="00E11B20" w:rsidRDefault="00E11B20">
      <w:pPr>
        <w:pStyle w:val="TOC1"/>
        <w:rPr>
          <w:rFonts w:asciiTheme="minorHAnsi" w:eastAsiaTheme="minorEastAsia" w:hAnsiTheme="minorHAnsi" w:cstheme="minorBidi"/>
          <w:noProof/>
          <w:szCs w:val="22"/>
          <w:lang w:val="en-GB" w:eastAsia="en-GB"/>
        </w:rPr>
      </w:pPr>
      <w:hyperlink w:anchor="_Toc46217179" w:history="1">
        <w:r w:rsidRPr="00B177B0">
          <w:rPr>
            <w:rStyle w:val="Hyperlink"/>
            <w:noProof/>
            <w:lang w:val="en-GB"/>
          </w:rPr>
          <w:t>Appendix</w:t>
        </w:r>
        <w:r>
          <w:rPr>
            <w:noProof/>
            <w:webHidden/>
          </w:rPr>
          <w:tab/>
        </w:r>
        <w:r>
          <w:rPr>
            <w:noProof/>
            <w:webHidden/>
          </w:rPr>
          <w:fldChar w:fldCharType="begin"/>
        </w:r>
        <w:r>
          <w:rPr>
            <w:noProof/>
            <w:webHidden/>
          </w:rPr>
          <w:instrText xml:space="preserve"> PAGEREF _Toc46217179 \h </w:instrText>
        </w:r>
        <w:r>
          <w:rPr>
            <w:noProof/>
            <w:webHidden/>
          </w:rPr>
        </w:r>
        <w:r>
          <w:rPr>
            <w:noProof/>
            <w:webHidden/>
          </w:rPr>
          <w:fldChar w:fldCharType="separate"/>
        </w:r>
        <w:r>
          <w:rPr>
            <w:noProof/>
            <w:webHidden/>
          </w:rPr>
          <w:t>90</w:t>
        </w:r>
        <w:r>
          <w:rPr>
            <w:noProof/>
            <w:webHidden/>
          </w:rPr>
          <w:fldChar w:fldCharType="end"/>
        </w:r>
      </w:hyperlink>
    </w:p>
    <w:p w14:paraId="6DA66DE8" w14:textId="1ADF3A8B" w:rsidR="00E11B20" w:rsidRDefault="00E11B20">
      <w:pPr>
        <w:pStyle w:val="TOC1"/>
        <w:rPr>
          <w:rFonts w:asciiTheme="minorHAnsi" w:eastAsiaTheme="minorEastAsia" w:hAnsiTheme="minorHAnsi" w:cstheme="minorBidi"/>
          <w:noProof/>
          <w:szCs w:val="22"/>
          <w:lang w:val="en-GB" w:eastAsia="en-GB"/>
        </w:rPr>
      </w:pPr>
      <w:hyperlink w:anchor="_Toc46217180" w:history="1">
        <w:r w:rsidRPr="00B177B0">
          <w:rPr>
            <w:rStyle w:val="Hyperlink"/>
            <w:noProof/>
            <w:lang w:val="en-GB"/>
          </w:rPr>
          <w:t>Reference to Project Repository</w:t>
        </w:r>
        <w:r>
          <w:rPr>
            <w:noProof/>
            <w:webHidden/>
          </w:rPr>
          <w:tab/>
        </w:r>
        <w:r>
          <w:rPr>
            <w:noProof/>
            <w:webHidden/>
          </w:rPr>
          <w:fldChar w:fldCharType="begin"/>
        </w:r>
        <w:r>
          <w:rPr>
            <w:noProof/>
            <w:webHidden/>
          </w:rPr>
          <w:instrText xml:space="preserve"> PAGEREF _Toc46217180 \h </w:instrText>
        </w:r>
        <w:r>
          <w:rPr>
            <w:noProof/>
            <w:webHidden/>
          </w:rPr>
        </w:r>
        <w:r>
          <w:rPr>
            <w:noProof/>
            <w:webHidden/>
          </w:rPr>
          <w:fldChar w:fldCharType="separate"/>
        </w:r>
        <w:r>
          <w:rPr>
            <w:noProof/>
            <w:webHidden/>
          </w:rPr>
          <w:t>91</w:t>
        </w:r>
        <w:r>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w:t>
      </w:r>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wega CSV </w:t>
      </w:r>
      <w:r w:rsidR="00CE168D">
        <w:rPr>
          <w:lang w:val="en-CH"/>
        </w:rPr>
        <w:t>expert</w:t>
      </w:r>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669FC1D2" w:rsidR="00897869" w:rsidRPr="00CC5315" w:rsidRDefault="000A357F" w:rsidP="000A357F">
      <w:pPr>
        <w:pStyle w:val="Caption"/>
        <w:jc w:val="left"/>
        <w:rPr>
          <w:lang w:val="en-GB"/>
        </w:rPr>
      </w:pPr>
      <w:bookmarkStart w:id="28" w:name="_Ref45813384"/>
      <w:bookmarkStart w:id="29" w:name="_Toc46067122"/>
      <w:bookmarkStart w:id="30" w:name="_Toc4621757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35C6C0E" w:rsidR="000B6303" w:rsidRPr="00CC5315" w:rsidRDefault="00AE1743" w:rsidP="00AE1743">
      <w:pPr>
        <w:pStyle w:val="Caption"/>
        <w:jc w:val="left"/>
        <w:rPr>
          <w:lang w:val="en-GB"/>
        </w:rPr>
      </w:pPr>
      <w:bookmarkStart w:id="31" w:name="_Ref45813508"/>
      <w:bookmarkStart w:id="32" w:name="_Toc46067123"/>
      <w:bookmarkStart w:id="33" w:name="_Toc4621757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1"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r w:rsidRPr="00FE28CA">
        <w:rPr>
          <w:lang w:val="en-GB"/>
        </w:rPr>
        <w:t>Developement of JBA and the OQ Test App</w:t>
      </w:r>
      <w:bookmarkEnd w:id="46"/>
      <w:bookmarkEnd w:id="47"/>
    </w:p>
    <w:p w14:paraId="44BF3B68" w14:textId="13562B96"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2"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3" w:history="1">
        <w:r w:rsidR="00650C12" w:rsidRPr="00DE34F5">
          <w:rPr>
            <w:rStyle w:val="Hyperlink"/>
            <w:lang w:val="en-GB"/>
          </w:rPr>
          <w:t>https://github.com/sableu/BDD4OQ</w:t>
        </w:r>
      </w:hyperlink>
      <w:r w:rsidRPr="00CC5315">
        <w:rPr>
          <w:lang w:val="en-GB" w:eastAsia="de-DE"/>
        </w:rPr>
        <w:t xml:space="preserve">. </w:t>
      </w:r>
    </w:p>
    <w:p w14:paraId="3F87EE7E" w14:textId="6CD9DD8E"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Pr="00AF6B78">
        <w:rPr>
          <w:highlight w:val="yellow"/>
          <w:lang w:val="en-CH" w:eastAsia="de-DE"/>
        </w:rPr>
        <w:t>attachment ().</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4C6EAD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973EF3" w:rsidRPr="00F92F98">
        <w:rPr>
          <w:highlight w:val="yellow"/>
          <w:lang w:val="en-GB"/>
        </w:rPr>
        <w:t>annexe ...</w:t>
      </w:r>
      <w:r w:rsidR="00973EF3" w:rsidRPr="00F92F98">
        <w:rPr>
          <w:lang w:val="en-GB"/>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r w:rsidR="00803587" w:rsidRPr="00CC5315">
        <w:rPr>
          <w:lang w:val="en-GB"/>
        </w:rPr>
        <w:t>igure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43C21E"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1757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3557F4CE"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54C34CFE" w14:textId="7498B701" w:rsidR="00BE710A" w:rsidRPr="00FE28CA" w:rsidRDefault="00BE710A" w:rsidP="00417554">
      <w:pPr>
        <w:rPr>
          <w:lang w:val="en-GB"/>
        </w:rPr>
      </w:pPr>
      <w:r w:rsidRPr="00FE28CA">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85" w:name="_Ref45996975"/>
      <w:bookmarkStart w:id="86" w:name="_Toc46067039"/>
      <w:bookmarkStart w:id="87"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5"/>
      <w:bookmarkEnd w:id="86"/>
      <w:bookmarkEnd w:id="87"/>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8" w:name="_Ref45876440"/>
      <w:bookmarkStart w:id="89" w:name="_Ref45901403"/>
      <w:bookmarkStart w:id="90" w:name="_Ref45975014"/>
      <w:bookmarkStart w:id="91" w:name="_Toc46067040"/>
      <w:bookmarkStart w:id="92" w:name="_Toc46217099"/>
      <w:r w:rsidRPr="00CC5315">
        <w:rPr>
          <w:lang w:val="en-GB"/>
        </w:rPr>
        <w:lastRenderedPageBreak/>
        <w:t>Specification- and Test Management</w:t>
      </w:r>
      <w:bookmarkEnd w:id="88"/>
      <w:bookmarkEnd w:id="89"/>
      <w:bookmarkEnd w:id="90"/>
      <w:bookmarkEnd w:id="91"/>
      <w:bookmarkEnd w:id="92"/>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lastRenderedPageBreak/>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3" w:name="_Toc46067041"/>
      <w:bookmarkStart w:id="94" w:name="_Toc46217100"/>
      <w:r w:rsidRPr="00CC5315">
        <w:rPr>
          <w:lang w:val="en-GB"/>
        </w:rPr>
        <w:t>Exe</w:t>
      </w:r>
      <w:r w:rsidR="002454EB" w:rsidRPr="00CC5315">
        <w:rPr>
          <w:lang w:val="en-GB"/>
        </w:rPr>
        <w:t>mplary OQ Process</w:t>
      </w:r>
      <w:bookmarkEnd w:id="93"/>
      <w:bookmarkEnd w:id="94"/>
    </w:p>
    <w:p w14:paraId="6AEEFBE6" w14:textId="28AFF93C"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relvevant</w:t>
      </w:r>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D14533" w:rsidRPr="00CC5315">
        <w:rPr>
          <w:lang w:val="en-GB"/>
        </w:rPr>
        <w:t xml:space="preserve">Figure </w:t>
      </w:r>
      <w:r w:rsidR="00D14533" w:rsidRPr="00CC5315">
        <w:rPr>
          <w:noProof/>
          <w:lang w:val="en-GB"/>
        </w:rPr>
        <w:t>4</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4B7C4BB" w:rsidR="00E015EE" w:rsidRPr="00CC5315" w:rsidRDefault="008B5753" w:rsidP="008B5753">
      <w:pPr>
        <w:pStyle w:val="Caption"/>
        <w:jc w:val="left"/>
        <w:rPr>
          <w:lang w:val="en-GB"/>
        </w:rPr>
      </w:pPr>
      <w:bookmarkStart w:id="95" w:name="_Ref45813670"/>
      <w:bookmarkStart w:id="96" w:name="_Ref45869355"/>
      <w:bookmarkStart w:id="97" w:name="_Toc46067125"/>
      <w:bookmarkStart w:id="98" w:name="_Toc4621757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w:t>
      </w:r>
      <w:r w:rsidRPr="00CC5315">
        <w:rPr>
          <w:lang w:val="en-GB"/>
        </w:rPr>
        <w:fldChar w:fldCharType="end"/>
      </w:r>
      <w:bookmarkEnd w:id="95"/>
      <w:r w:rsidRPr="00FE28CA">
        <w:rPr>
          <w:lang w:val="en-GB"/>
        </w:rPr>
        <w:t>: Exemplary OQ Process</w:t>
      </w:r>
      <w:r w:rsidR="00B82F39" w:rsidRPr="00FE28CA">
        <w:rPr>
          <w:lang w:val="en-GB"/>
        </w:rPr>
        <w:t xml:space="preserve"> according to GAMP5</w:t>
      </w:r>
      <w:bookmarkEnd w:id="96"/>
      <w:bookmarkEnd w:id="97"/>
      <w:bookmarkEnd w:id="98"/>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99" w:name="_Toc46067042"/>
      <w:bookmarkStart w:id="100" w:name="_Toc46217101"/>
      <w:r w:rsidRPr="00CC5315">
        <w:rPr>
          <w:lang w:val="en-GB"/>
        </w:rPr>
        <w:lastRenderedPageBreak/>
        <w:t>Behaviour Driven Development</w:t>
      </w:r>
      <w:bookmarkEnd w:id="99"/>
      <w:bookmarkEnd w:id="100"/>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1" w:name="_Toc46067043"/>
      <w:bookmarkStart w:id="102"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1"/>
      <w:bookmarkEnd w:id="102"/>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3" w:name="_Ref45869441"/>
      <w:bookmarkStart w:id="104" w:name="_Ref45869490"/>
      <w:bookmarkStart w:id="105" w:name="_Ref45869510"/>
      <w:bookmarkStart w:id="106" w:name="_Toc46067044"/>
      <w:bookmarkStart w:id="107" w:name="_Toc46217103"/>
      <w:r w:rsidRPr="00CC5315">
        <w:rPr>
          <w:lang w:val="en-GB"/>
        </w:rPr>
        <w:t>The Approach</w:t>
      </w:r>
      <w:r w:rsidR="00404AE6" w:rsidRPr="00CC5315">
        <w:rPr>
          <w:lang w:val="en-GB"/>
        </w:rPr>
        <w:t>:</w:t>
      </w:r>
      <w:r w:rsidRPr="00CC5315">
        <w:rPr>
          <w:lang w:val="en-GB"/>
        </w:rPr>
        <w:t xml:space="preserve"> An Overview</w:t>
      </w:r>
      <w:bookmarkEnd w:id="103"/>
      <w:bookmarkEnd w:id="104"/>
      <w:bookmarkEnd w:id="105"/>
      <w:bookmarkEnd w:id="106"/>
      <w:bookmarkEnd w:id="107"/>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0AE72D34" w:rsidR="00C46EFA" w:rsidRPr="00CC5315" w:rsidRDefault="008B5753" w:rsidP="008B5753">
      <w:pPr>
        <w:pStyle w:val="Caption"/>
        <w:rPr>
          <w:lang w:val="en-GB"/>
        </w:rPr>
      </w:pPr>
      <w:bookmarkStart w:id="108" w:name="_Ref45812947"/>
      <w:bookmarkStart w:id="109" w:name="_Toc46067126"/>
      <w:bookmarkStart w:id="110" w:name="_Toc4621757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5</w:t>
      </w:r>
      <w:r w:rsidRPr="00CC5315">
        <w:rPr>
          <w:lang w:val="en-GB"/>
        </w:rPr>
        <w:fldChar w:fldCharType="end"/>
      </w:r>
      <w:bookmarkEnd w:id="108"/>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09"/>
      <w:bookmarkEnd w:id="110"/>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4FB8416" w:rsidR="00B82F39" w:rsidRPr="00FE28CA" w:rsidRDefault="008B5753" w:rsidP="00224318">
      <w:pPr>
        <w:pStyle w:val="Caption"/>
        <w:rPr>
          <w:lang w:val="en-GB"/>
        </w:rPr>
      </w:pPr>
      <w:bookmarkStart w:id="111" w:name="_Ref45813393"/>
      <w:bookmarkStart w:id="112" w:name="_Toc46067127"/>
      <w:bookmarkStart w:id="113" w:name="_Toc4621757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6</w:t>
      </w:r>
      <w:r w:rsidRPr="00CC5315">
        <w:rPr>
          <w:lang w:val="en-GB"/>
        </w:rPr>
        <w:fldChar w:fldCharType="end"/>
      </w:r>
      <w:bookmarkEnd w:id="111"/>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2"/>
      <w:bookmarkEnd w:id="113"/>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4" w:name="_Ref45900201"/>
      <w:bookmarkStart w:id="115" w:name="_Toc46067045"/>
      <w:bookmarkStart w:id="116" w:name="_Toc46217104"/>
      <w:r w:rsidRPr="00FE28CA">
        <w:rPr>
          <w:lang w:val="en-GB"/>
        </w:rPr>
        <w:t>Defining</w:t>
      </w:r>
      <w:r w:rsidR="007A5A02" w:rsidRPr="00FE28CA">
        <w:rPr>
          <w:lang w:val="en-GB"/>
        </w:rPr>
        <w:t xml:space="preserve"> user requirements as rules and with the help of examples</w:t>
      </w:r>
      <w:bookmarkEnd w:id="114"/>
      <w:bookmarkEnd w:id="115"/>
      <w:bookmarkEnd w:id="116"/>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3683FF2B" w:rsidR="00474973" w:rsidRPr="00FE28CA" w:rsidRDefault="00210926" w:rsidP="00FB109A">
      <w:pPr>
        <w:pStyle w:val="Caption"/>
        <w:rPr>
          <w:lang w:val="en-GB"/>
        </w:rPr>
      </w:pPr>
      <w:bookmarkStart w:id="117" w:name="_Ref45815141"/>
      <w:bookmarkStart w:id="118" w:name="_Toc46067128"/>
      <w:bookmarkStart w:id="119" w:name="_Toc4621757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7</w:t>
      </w:r>
      <w:r w:rsidRPr="00CC5315">
        <w:rPr>
          <w:lang w:val="en-GB"/>
        </w:rPr>
        <w:fldChar w:fldCharType="end"/>
      </w:r>
      <w:bookmarkEnd w:id="117"/>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8"/>
      <w:bookmarkEnd w:id="119"/>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5781" cy="3778856"/>
                    </a:xfrm>
                    <a:prstGeom prst="rect">
                      <a:avLst/>
                    </a:prstGeom>
                  </pic:spPr>
                </pic:pic>
              </a:graphicData>
            </a:graphic>
          </wp:inline>
        </w:drawing>
      </w:r>
    </w:p>
    <w:p w14:paraId="033D79D6" w14:textId="319010BC" w:rsidR="006E29AC" w:rsidRPr="00CC5315" w:rsidRDefault="00210926" w:rsidP="00FB109A">
      <w:pPr>
        <w:pStyle w:val="Caption"/>
        <w:rPr>
          <w:lang w:val="en-GB"/>
        </w:rPr>
      </w:pPr>
      <w:bookmarkStart w:id="120" w:name="_Ref45815661"/>
      <w:bookmarkStart w:id="121" w:name="_Toc46067129"/>
      <w:bookmarkStart w:id="122" w:name="_Toc4621757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8</w:t>
      </w:r>
      <w:r w:rsidRPr="00CC5315">
        <w:rPr>
          <w:lang w:val="en-GB"/>
        </w:rPr>
        <w:fldChar w:fldCharType="end"/>
      </w:r>
      <w:bookmarkEnd w:id="120"/>
      <w:r w:rsidRPr="00FE28CA">
        <w:rPr>
          <w:lang w:val="en-GB"/>
        </w:rPr>
        <w:t>: Example Map - structure and colour codes (</w:t>
      </w:r>
      <w:r w:rsidR="00FB109A" w:rsidRPr="00FB109A">
        <w:rPr>
          <w:lang w:val="en-GB"/>
        </w:rPr>
        <w:t>Wynne, n.d.</w:t>
      </w:r>
      <w:r w:rsidRPr="00FE28CA">
        <w:rPr>
          <w:lang w:val="en-GB"/>
        </w:rPr>
        <w:t>)</w:t>
      </w:r>
      <w:bookmarkEnd w:id="121"/>
      <w:bookmarkEnd w:id="122"/>
    </w:p>
    <w:p w14:paraId="1C678AB0" w14:textId="5AAFD607" w:rsidR="00B0680A" w:rsidRPr="00CC5315" w:rsidRDefault="00B0680A" w:rsidP="00B0680A">
      <w:pPr>
        <w:pStyle w:val="Heading2"/>
        <w:rPr>
          <w:lang w:val="en-GB"/>
        </w:rPr>
      </w:pPr>
      <w:bookmarkStart w:id="123" w:name="_Ref45900214"/>
      <w:bookmarkStart w:id="124" w:name="_Toc46067046"/>
      <w:bookmarkStart w:id="125" w:name="_Toc46217105"/>
      <w:r w:rsidRPr="00CC5315">
        <w:rPr>
          <w:lang w:val="en-GB"/>
        </w:rPr>
        <w:t>Writing Executable Specifications with Gherkin</w:t>
      </w:r>
      <w:bookmarkEnd w:id="123"/>
      <w:bookmarkEnd w:id="124"/>
      <w:bookmarkEnd w:id="125"/>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7D086218" w:rsidR="00064020" w:rsidRPr="00FB109A" w:rsidRDefault="0013539A" w:rsidP="00AA05D8">
      <w:pPr>
        <w:pStyle w:val="Caption"/>
        <w:rPr>
          <w:lang w:val="en-CH"/>
        </w:rPr>
      </w:pPr>
      <w:bookmarkStart w:id="126" w:name="_Ref45816243"/>
      <w:bookmarkStart w:id="127" w:name="_Toc46067130"/>
      <w:bookmarkStart w:id="128" w:name="_Toc4621758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9</w:t>
      </w:r>
      <w:r w:rsidRPr="00CC5315">
        <w:rPr>
          <w:lang w:val="en-GB"/>
        </w:rPr>
        <w:fldChar w:fldCharType="end"/>
      </w:r>
      <w:bookmarkEnd w:id="126"/>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7"/>
      <w:r w:rsidR="00FB109A">
        <w:rPr>
          <w:lang w:val="en-CH"/>
        </w:rPr>
        <w:t>)</w:t>
      </w:r>
      <w:bookmarkEnd w:id="128"/>
    </w:p>
    <w:p w14:paraId="5415C663" w14:textId="6D168FCA" w:rsidR="00BE5CD8" w:rsidRPr="00CC5315" w:rsidRDefault="008747A7" w:rsidP="00BE5CD8">
      <w:pPr>
        <w:pStyle w:val="Heading3"/>
        <w:rPr>
          <w:lang w:val="en-GB"/>
        </w:rPr>
      </w:pPr>
      <w:bookmarkStart w:id="129" w:name="_Toc46067047"/>
      <w:bookmarkStart w:id="130" w:name="_Toc46217106"/>
      <w:r>
        <w:t>The</w:t>
      </w:r>
      <w:r w:rsidR="00BE5CD8" w:rsidRPr="00CC5315">
        <w:rPr>
          <w:lang w:val="en-GB"/>
        </w:rPr>
        <w:t xml:space="preserve"> Scenario</w:t>
      </w:r>
      <w:bookmarkEnd w:id="129"/>
      <w:bookmarkEnd w:id="130"/>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6BF6214C" w:rsidR="00276187" w:rsidRPr="00CC5315" w:rsidRDefault="00DE34F5" w:rsidP="00DE34F5">
      <w:pPr>
        <w:pStyle w:val="Caption"/>
        <w:rPr>
          <w:lang w:val="en-GB"/>
        </w:rPr>
      </w:pPr>
      <w:bookmarkStart w:id="131" w:name="_Toc46067131"/>
      <w:bookmarkStart w:id="132" w:name="_Toc4621758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10</w:t>
      </w:r>
      <w:r w:rsidRPr="00CC5315">
        <w:rPr>
          <w:lang w:val="en-GB"/>
        </w:rPr>
        <w:fldChar w:fldCharType="end"/>
      </w:r>
      <w:r w:rsidRPr="00FE28CA">
        <w:rPr>
          <w:lang w:val="en-GB"/>
        </w:rPr>
        <w:t>: Example of a Scenario with the Given-When-Then structure from Kamil Nicieja (2018, p.43)</w:t>
      </w:r>
      <w:bookmarkEnd w:id="131"/>
      <w:bookmarkEnd w:id="132"/>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6015" cy="805660"/>
                    </a:xfrm>
                    <a:prstGeom prst="rect">
                      <a:avLst/>
                    </a:prstGeom>
                  </pic:spPr>
                </pic:pic>
              </a:graphicData>
            </a:graphic>
          </wp:inline>
        </w:drawing>
      </w:r>
    </w:p>
    <w:p w14:paraId="2E32333C" w14:textId="6E5933D8" w:rsidR="006450C7" w:rsidRPr="00CC5315" w:rsidRDefault="00C26070" w:rsidP="00E206D1">
      <w:pPr>
        <w:pStyle w:val="Caption"/>
        <w:rPr>
          <w:lang w:val="en-GB"/>
        </w:rPr>
      </w:pPr>
      <w:bookmarkStart w:id="133" w:name="_Ref45816663"/>
      <w:bookmarkStart w:id="134" w:name="_Toc46067132"/>
      <w:bookmarkStart w:id="135" w:name="_Toc4621758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11</w:t>
      </w:r>
      <w:r w:rsidRPr="00CC5315">
        <w:rPr>
          <w:lang w:val="en-GB"/>
        </w:rPr>
        <w:fldChar w:fldCharType="end"/>
      </w:r>
      <w:bookmarkEnd w:id="133"/>
      <w:r w:rsidRPr="00FE28CA">
        <w:rPr>
          <w:lang w:val="en-GB"/>
        </w:rPr>
        <w:t>: Example of a Scenario with the ‘And’ keyword from Kamil Nicieja (2018, p.53).</w:t>
      </w:r>
      <w:bookmarkEnd w:id="134"/>
      <w:bookmarkEnd w:id="135"/>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3111" cy="1720130"/>
                    </a:xfrm>
                    <a:prstGeom prst="rect">
                      <a:avLst/>
                    </a:prstGeom>
                  </pic:spPr>
                </pic:pic>
              </a:graphicData>
            </a:graphic>
          </wp:inline>
        </w:drawing>
      </w:r>
    </w:p>
    <w:p w14:paraId="5F72EE87" w14:textId="5D52EA06" w:rsidR="005269BB" w:rsidRPr="00CC5315" w:rsidRDefault="00F242F7" w:rsidP="00F242F7">
      <w:pPr>
        <w:pStyle w:val="Caption"/>
        <w:rPr>
          <w:lang w:val="en-GB"/>
        </w:rPr>
      </w:pPr>
      <w:bookmarkStart w:id="136" w:name="_Toc46067133"/>
      <w:bookmarkStart w:id="137" w:name="_Toc4621758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12</w:t>
      </w:r>
      <w:r w:rsidRPr="00CC5315">
        <w:rPr>
          <w:lang w:val="en-GB"/>
        </w:rPr>
        <w:fldChar w:fldCharType="end"/>
      </w:r>
      <w:r w:rsidRPr="00FE28CA">
        <w:rPr>
          <w:lang w:val="en-GB"/>
        </w:rPr>
        <w:t>: Example of a keyword and a step from Kamil Nicieja (2018, p.44)</w:t>
      </w:r>
      <w:bookmarkEnd w:id="136"/>
      <w:bookmarkEnd w:id="137"/>
    </w:p>
    <w:p w14:paraId="560CD910" w14:textId="7D9A79A6" w:rsidR="00BE5CD8" w:rsidRPr="00CC5315" w:rsidRDefault="00BE5CD8" w:rsidP="00BE5CD8">
      <w:pPr>
        <w:pStyle w:val="Heading3"/>
        <w:rPr>
          <w:lang w:val="en-GB"/>
        </w:rPr>
      </w:pPr>
      <w:bookmarkStart w:id="138" w:name="_Toc46067048"/>
      <w:bookmarkStart w:id="139" w:name="_Toc46217107"/>
      <w:r w:rsidRPr="00CC5315">
        <w:rPr>
          <w:lang w:val="en-GB"/>
        </w:rPr>
        <w:t>Scenario outline</w:t>
      </w:r>
      <w:bookmarkEnd w:id="138"/>
      <w:bookmarkEnd w:id="13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337" cy="2376068"/>
                    </a:xfrm>
                    <a:prstGeom prst="rect">
                      <a:avLst/>
                    </a:prstGeom>
                  </pic:spPr>
                </pic:pic>
              </a:graphicData>
            </a:graphic>
          </wp:inline>
        </w:drawing>
      </w:r>
    </w:p>
    <w:p w14:paraId="0249D578" w14:textId="09670FBB" w:rsidR="009B50DE" w:rsidRPr="00CC5315" w:rsidRDefault="00511C6C" w:rsidP="00C84CE2">
      <w:pPr>
        <w:pStyle w:val="Caption"/>
        <w:rPr>
          <w:lang w:val="en-GB"/>
        </w:rPr>
      </w:pPr>
      <w:bookmarkStart w:id="140" w:name="_Ref45817273"/>
      <w:bookmarkStart w:id="141" w:name="_Toc46067134"/>
      <w:bookmarkStart w:id="142" w:name="_Toc46217584"/>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13</w:t>
      </w:r>
      <w:r w:rsidRPr="00CC5315">
        <w:rPr>
          <w:lang w:val="en-GB"/>
        </w:rPr>
        <w:fldChar w:fldCharType="end"/>
      </w:r>
      <w:bookmarkEnd w:id="140"/>
      <w:r w:rsidRPr="00FE28CA">
        <w:rPr>
          <w:lang w:val="en-GB"/>
        </w:rPr>
        <w:t>: Example of a Scenario outline from Kamil Nicieja (Nicieja, 2018, p.86)</w:t>
      </w:r>
      <w:bookmarkEnd w:id="141"/>
      <w:bookmarkEnd w:id="142"/>
    </w:p>
    <w:p w14:paraId="592236FC" w14:textId="3380CC1C" w:rsidR="005A7AB9" w:rsidRPr="00CC5315" w:rsidRDefault="005A7AB9" w:rsidP="005A7AB9">
      <w:pPr>
        <w:pStyle w:val="Heading3"/>
        <w:rPr>
          <w:lang w:val="en-GB"/>
        </w:rPr>
      </w:pPr>
      <w:bookmarkStart w:id="143" w:name="_Toc46067049"/>
      <w:bookmarkStart w:id="144" w:name="_Toc46217108"/>
      <w:r w:rsidRPr="00CC5315">
        <w:rPr>
          <w:lang w:val="en-GB"/>
        </w:rPr>
        <w:t>Feature File</w:t>
      </w:r>
      <w:bookmarkEnd w:id="143"/>
      <w:bookmarkEnd w:id="144"/>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5327" cy="2294622"/>
                    </a:xfrm>
                    <a:prstGeom prst="rect">
                      <a:avLst/>
                    </a:prstGeom>
                  </pic:spPr>
                </pic:pic>
              </a:graphicData>
            </a:graphic>
          </wp:inline>
        </w:drawing>
      </w:r>
    </w:p>
    <w:p w14:paraId="498B3AF6" w14:textId="0F04640D" w:rsidR="005C2C65" w:rsidRPr="00CC5315" w:rsidRDefault="00C84CE2" w:rsidP="00C84CE2">
      <w:pPr>
        <w:pStyle w:val="Caption"/>
        <w:rPr>
          <w:lang w:val="en-GB"/>
        </w:rPr>
      </w:pPr>
      <w:bookmarkStart w:id="145" w:name="_Ref45817666"/>
      <w:bookmarkStart w:id="146" w:name="_Toc46067135"/>
      <w:bookmarkStart w:id="147" w:name="_Toc4621758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14</w:t>
      </w:r>
      <w:r w:rsidRPr="00CC5315">
        <w:rPr>
          <w:lang w:val="en-GB"/>
        </w:rPr>
        <w:fldChar w:fldCharType="end"/>
      </w:r>
      <w:bookmarkEnd w:id="145"/>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46"/>
      <w:bookmarkEnd w:id="147"/>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48" w:name="_Toc46067050"/>
      <w:bookmarkStart w:id="149" w:name="_Toc46217109"/>
      <w:r w:rsidRPr="00CC5315">
        <w:rPr>
          <w:lang w:val="en-GB"/>
        </w:rPr>
        <w:t>Specification brief and Scenario brief</w:t>
      </w:r>
      <w:bookmarkEnd w:id="148"/>
      <w:bookmarkEnd w:id="149"/>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623695"/>
                    </a:xfrm>
                    <a:prstGeom prst="rect">
                      <a:avLst/>
                    </a:prstGeom>
                  </pic:spPr>
                </pic:pic>
              </a:graphicData>
            </a:graphic>
          </wp:inline>
        </w:drawing>
      </w:r>
    </w:p>
    <w:p w14:paraId="75B02FD8" w14:textId="71869A3E" w:rsidR="00A248F6" w:rsidRPr="00CC5315" w:rsidRDefault="007D274F" w:rsidP="007D274F">
      <w:pPr>
        <w:pStyle w:val="Caption"/>
        <w:rPr>
          <w:lang w:val="en-GB"/>
        </w:rPr>
      </w:pPr>
      <w:bookmarkStart w:id="150" w:name="_Ref45817979"/>
      <w:bookmarkStart w:id="151" w:name="_Toc46067136"/>
      <w:bookmarkStart w:id="152" w:name="_Toc4621758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15</w:t>
      </w:r>
      <w:r w:rsidRPr="00CC5315">
        <w:rPr>
          <w:lang w:val="en-GB"/>
        </w:rPr>
        <w:fldChar w:fldCharType="end"/>
      </w:r>
      <w:bookmarkEnd w:id="150"/>
      <w:r w:rsidRPr="00FE28CA">
        <w:rPr>
          <w:lang w:val="en-GB"/>
        </w:rPr>
        <w:t>: Example of a Specification brief from Kamil Nicieja (2018, p.39)</w:t>
      </w:r>
      <w:bookmarkEnd w:id="151"/>
      <w:bookmarkEnd w:id="152"/>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53" w:name="_Toc46067051"/>
      <w:bookmarkStart w:id="154" w:name="_Toc46217110"/>
      <w:r>
        <w:t>Summary</w:t>
      </w:r>
      <w:bookmarkEnd w:id="153"/>
      <w:bookmarkEnd w:id="154"/>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5" w:name="_Ref45976963"/>
      <w:bookmarkStart w:id="156" w:name="_Toc46067052"/>
      <w:bookmarkStart w:id="157" w:name="_Toc46217111"/>
      <w:r w:rsidRPr="00CC5315">
        <w:rPr>
          <w:lang w:val="en-GB"/>
        </w:rPr>
        <w:t xml:space="preserve">Test </w:t>
      </w:r>
      <w:r w:rsidR="007D4521" w:rsidRPr="00CC5315">
        <w:rPr>
          <w:lang w:val="en-GB"/>
        </w:rPr>
        <w:t>Automation</w:t>
      </w:r>
      <w:bookmarkEnd w:id="155"/>
      <w:bookmarkEnd w:id="156"/>
      <w:bookmarkEnd w:id="157"/>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37"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862455"/>
                    </a:xfrm>
                    <a:prstGeom prst="rect">
                      <a:avLst/>
                    </a:prstGeom>
                  </pic:spPr>
                </pic:pic>
              </a:graphicData>
            </a:graphic>
          </wp:inline>
        </w:drawing>
      </w:r>
    </w:p>
    <w:p w14:paraId="595246D7" w14:textId="7B710318" w:rsidR="008E5F20" w:rsidRPr="00EB5969" w:rsidRDefault="00E477FC" w:rsidP="00EC2E19">
      <w:pPr>
        <w:pStyle w:val="Caption"/>
      </w:pPr>
      <w:bookmarkStart w:id="158" w:name="_Ref45820065"/>
      <w:bookmarkStart w:id="159" w:name="_Toc46067137"/>
      <w:bookmarkStart w:id="160" w:name="_Toc46217587"/>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032833">
        <w:rPr>
          <w:noProof/>
        </w:rPr>
        <w:t>16</w:t>
      </w:r>
      <w:r w:rsidR="001729B8" w:rsidRPr="00CC5315">
        <w:rPr>
          <w:noProof/>
          <w:lang w:val="en-GB"/>
        </w:rPr>
        <w:fldChar w:fldCharType="end"/>
      </w:r>
      <w:bookmarkEnd w:id="158"/>
      <w:r w:rsidRPr="00EB5969">
        <w:t>: StepDef der ein Scenario Step in Gherkin automatisiert</w:t>
      </w:r>
      <w:bookmarkEnd w:id="159"/>
      <w:bookmarkEnd w:id="160"/>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1A7547D5" w:rsidR="00D62E89" w:rsidRPr="00CC5315" w:rsidRDefault="00D62E89" w:rsidP="00D62E89">
      <w:pPr>
        <w:pStyle w:val="Caption"/>
        <w:jc w:val="left"/>
        <w:rPr>
          <w:lang w:val="en-GB"/>
        </w:rPr>
      </w:pPr>
      <w:bookmarkStart w:id="161" w:name="_Ref45819091"/>
      <w:bookmarkStart w:id="162" w:name="_Toc46067138"/>
      <w:bookmarkStart w:id="163" w:name="_Toc4621758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17</w:t>
      </w:r>
      <w:r w:rsidRPr="00CC5315">
        <w:rPr>
          <w:lang w:val="en-GB"/>
        </w:rPr>
        <w:fldChar w:fldCharType="end"/>
      </w:r>
      <w:bookmarkEnd w:id="161"/>
      <w:r w:rsidRPr="00FE28CA">
        <w:rPr>
          <w:lang w:val="en-GB"/>
        </w:rPr>
        <w:t xml:space="preserve">: Activities within the BDD automation step </w:t>
      </w:r>
      <w:r w:rsidR="00BE7CD8" w:rsidRPr="00FE28CA">
        <w:rPr>
          <w:lang w:val="en-GB"/>
        </w:rPr>
        <w:t>according to Nagy &amp; Rose, 2018</w:t>
      </w:r>
      <w:bookmarkEnd w:id="162"/>
      <w:bookmarkEnd w:id="163"/>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4" w:name="_Ref45967736"/>
      <w:bookmarkStart w:id="165" w:name="_Toc46067053"/>
      <w:bookmarkStart w:id="166" w:name="_Toc46217112"/>
      <w:r w:rsidRPr="00CC5315">
        <w:rPr>
          <w:lang w:val="en-GB"/>
        </w:rPr>
        <w:lastRenderedPageBreak/>
        <w:t xml:space="preserve">OQs </w:t>
      </w:r>
      <w:r w:rsidR="00196355">
        <w:t>with</w:t>
      </w:r>
      <w:r w:rsidRPr="00CC5315">
        <w:rPr>
          <w:lang w:val="en-GB"/>
        </w:rPr>
        <w:t xml:space="preserve"> BDD</w:t>
      </w:r>
      <w:bookmarkEnd w:id="164"/>
      <w:bookmarkEnd w:id="165"/>
      <w:bookmarkEnd w:id="166"/>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7" w:name="_Ref45875709"/>
      <w:bookmarkStart w:id="168" w:name="_Ref45900877"/>
      <w:bookmarkStart w:id="169" w:name="_Toc46067054"/>
      <w:bookmarkStart w:id="170" w:name="_Toc46217113"/>
      <w:r w:rsidRPr="00CC5315">
        <w:rPr>
          <w:lang w:val="en-GB"/>
        </w:rPr>
        <w:t>The Combined Process</w:t>
      </w:r>
      <w:bookmarkEnd w:id="167"/>
      <w:bookmarkEnd w:id="168"/>
      <w:bookmarkEnd w:id="169"/>
      <w:bookmarkEnd w:id="170"/>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55B78FE2" w:rsidR="00947D7D" w:rsidRPr="00FE28CA" w:rsidRDefault="0058728F" w:rsidP="007E6D90">
      <w:pPr>
        <w:rPr>
          <w:sz w:val="20"/>
          <w:szCs w:val="20"/>
          <w:lang w:val="en-GB" w:eastAsia="de-DE"/>
        </w:rPr>
      </w:pPr>
      <w:bookmarkStart w:id="171" w:name="_Ref45869802"/>
      <w:bookmarkStart w:id="172" w:name="_Ref45869778"/>
      <w:bookmarkStart w:id="173" w:name="_Ref45875754"/>
      <w:bookmarkStart w:id="174" w:name="_Toc46067139"/>
      <w:bookmarkStart w:id="175" w:name="_Toc4621758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18</w:t>
      </w:r>
      <w:r w:rsidR="007032DB" w:rsidRPr="00CC5315">
        <w:rPr>
          <w:noProof/>
          <w:lang w:val="en-GB"/>
        </w:rPr>
        <w:fldChar w:fldCharType="end"/>
      </w:r>
      <w:bookmarkEnd w:id="171"/>
      <w:r w:rsidRPr="00FE28CA">
        <w:rPr>
          <w:lang w:val="en-GB"/>
        </w:rPr>
        <w:t xml:space="preserve">: </w:t>
      </w:r>
      <w:bookmarkEnd w:id="172"/>
      <w:r w:rsidR="007E6D90" w:rsidRPr="00FE28CA">
        <w:rPr>
          <w:sz w:val="20"/>
          <w:szCs w:val="20"/>
          <w:lang w:val="en-GB" w:eastAsia="de-DE"/>
        </w:rPr>
        <w:t>Process with integrated BDD practices</w:t>
      </w:r>
      <w:bookmarkEnd w:id="173"/>
      <w:bookmarkEnd w:id="174"/>
      <w:bookmarkEnd w:id="175"/>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6" w:name="_Toc46067055"/>
      <w:bookmarkStart w:id="177"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6"/>
      <w:bookmarkEnd w:id="177"/>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8" w:name="_Ref45975953"/>
      <w:bookmarkStart w:id="179" w:name="_Toc46067056"/>
      <w:bookmarkStart w:id="180" w:name="_Toc46217115"/>
      <w:r w:rsidRPr="00CC5315">
        <w:rPr>
          <w:lang w:val="en-GB"/>
        </w:rPr>
        <w:t>Functional Specification is (partially) fused with the OQ process</w:t>
      </w:r>
      <w:bookmarkEnd w:id="178"/>
      <w:bookmarkEnd w:id="179"/>
      <w:bookmarkEnd w:id="180"/>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1" w:name="_Toc46067057"/>
      <w:bookmarkStart w:id="182" w:name="_Toc46217116"/>
      <w:r w:rsidRPr="00CC5315">
        <w:rPr>
          <w:lang w:val="en-GB"/>
        </w:rPr>
        <w:t>New Elements are Required</w:t>
      </w:r>
      <w:bookmarkEnd w:id="181"/>
      <w:bookmarkEnd w:id="182"/>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3" w:name="_Toc46067058"/>
      <w:bookmarkStart w:id="184" w:name="_Toc46217117"/>
      <w:r w:rsidRPr="00CC5315">
        <w:rPr>
          <w:lang w:val="en-GB"/>
        </w:rPr>
        <w:t>Changes in the Documentation Set-Up</w:t>
      </w:r>
      <w:bookmarkEnd w:id="183"/>
      <w:bookmarkEnd w:id="184"/>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6EC1202" w:rsidR="00B311AC" w:rsidRPr="00FE28CA" w:rsidRDefault="00486A44" w:rsidP="00486A44">
      <w:pPr>
        <w:pStyle w:val="Caption"/>
        <w:rPr>
          <w:lang w:val="en-GB"/>
        </w:rPr>
      </w:pPr>
      <w:bookmarkStart w:id="185" w:name="_Toc46067140"/>
      <w:bookmarkStart w:id="186" w:name="_Toc4621759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19</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5"/>
      <w:bookmarkEnd w:id="186"/>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7" w:name="_Toc46067059"/>
      <w:bookmarkStart w:id="188" w:name="_Toc46217118"/>
      <w:r w:rsidRPr="00FE28CA">
        <w:rPr>
          <w:lang w:val="en-GB"/>
        </w:rPr>
        <w:t xml:space="preserve">Conclusions after </w:t>
      </w:r>
      <w:r w:rsidR="00A62764" w:rsidRPr="00FE28CA">
        <w:rPr>
          <w:lang w:val="en-GB"/>
        </w:rPr>
        <w:t>Analysis of the GAMP5 Requirement and the Processes</w:t>
      </w:r>
      <w:bookmarkEnd w:id="187"/>
      <w:bookmarkEnd w:id="188"/>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89" w:name="_Ref45967818"/>
      <w:bookmarkStart w:id="190" w:name="_Toc46067060"/>
      <w:bookmarkStart w:id="191" w:name="_Toc46217119"/>
      <w:r w:rsidRPr="00CC5315">
        <w:rPr>
          <w:lang w:val="en-GB"/>
        </w:rPr>
        <w:lastRenderedPageBreak/>
        <w:t>Prototyping</w:t>
      </w:r>
      <w:bookmarkEnd w:id="189"/>
      <w:bookmarkEnd w:id="190"/>
      <w:bookmarkEnd w:id="191"/>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2" w:name="_Toc46067061"/>
      <w:bookmarkStart w:id="193" w:name="_Ref46152463"/>
      <w:bookmarkStart w:id="194" w:name="_Toc46217120"/>
      <w:r w:rsidRPr="00CC5315">
        <w:rPr>
          <w:lang w:val="en-GB"/>
        </w:rPr>
        <w:t xml:space="preserve">System Context and </w:t>
      </w:r>
      <w:r w:rsidR="0070134F" w:rsidRPr="00CC5315">
        <w:rPr>
          <w:lang w:val="en-GB"/>
        </w:rPr>
        <w:t>Application Design</w:t>
      </w:r>
      <w:bookmarkEnd w:id="192"/>
      <w:bookmarkEnd w:id="193"/>
      <w:bookmarkEnd w:id="194"/>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AA8BE37" w:rsidR="007105AA" w:rsidRPr="00CC5315" w:rsidRDefault="00281D7D" w:rsidP="0051200B">
      <w:pPr>
        <w:pStyle w:val="Caption"/>
        <w:rPr>
          <w:lang w:val="en-GB"/>
        </w:rPr>
      </w:pPr>
      <w:bookmarkStart w:id="195" w:name="_Ref45879088"/>
      <w:bookmarkStart w:id="196" w:name="_Toc46067141"/>
      <w:bookmarkStart w:id="197" w:name="_Toc4621759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20</w:t>
      </w:r>
      <w:r w:rsidRPr="00CC5315">
        <w:rPr>
          <w:lang w:val="en-GB"/>
        </w:rPr>
        <w:fldChar w:fldCharType="end"/>
      </w:r>
      <w:bookmarkEnd w:id="195"/>
      <w:r w:rsidRPr="00FE28CA">
        <w:rPr>
          <w:lang w:val="en-GB"/>
        </w:rPr>
        <w:t>: System context of the Prototype Design according to the C4 model</w:t>
      </w:r>
      <w:bookmarkEnd w:id="196"/>
      <w:bookmarkEnd w:id="197"/>
    </w:p>
    <w:p w14:paraId="07653A60" w14:textId="09C98EBF" w:rsidR="002E5082" w:rsidRPr="00CC5315" w:rsidRDefault="00EE7577" w:rsidP="002E5082">
      <w:pPr>
        <w:pStyle w:val="Heading2"/>
        <w:rPr>
          <w:lang w:val="en-GB"/>
        </w:rPr>
      </w:pPr>
      <w:bookmarkStart w:id="198" w:name="_Toc46067062"/>
      <w:bookmarkStart w:id="199"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8"/>
      <w:bookmarkEnd w:id="199"/>
    </w:p>
    <w:p w14:paraId="6DD4D441" w14:textId="77777777" w:rsidR="005653ED" w:rsidRPr="00CC5315" w:rsidRDefault="005653ED" w:rsidP="005653ED">
      <w:pPr>
        <w:pStyle w:val="Heading3"/>
        <w:rPr>
          <w:lang w:val="en-GB"/>
        </w:rPr>
      </w:pPr>
      <w:bookmarkStart w:id="200" w:name="_Toc46067063"/>
      <w:bookmarkStart w:id="201" w:name="_Toc46217122"/>
      <w:r w:rsidRPr="00CC5315">
        <w:rPr>
          <w:lang w:val="en-GB"/>
        </w:rPr>
        <w:t>The Java Business Application</w:t>
      </w:r>
      <w:bookmarkEnd w:id="200"/>
      <w:bookmarkEnd w:id="201"/>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2DB49493" w:rsidR="003B3C9D" w:rsidRPr="00CC5315" w:rsidRDefault="00364973" w:rsidP="00364973">
      <w:pPr>
        <w:pStyle w:val="Caption"/>
        <w:rPr>
          <w:lang w:val="en-GB"/>
        </w:rPr>
      </w:pPr>
      <w:bookmarkStart w:id="202" w:name="_Toc46067142"/>
      <w:bookmarkStart w:id="203" w:name="_Toc4621759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21</w:t>
      </w:r>
      <w:r w:rsidRPr="00CC5315">
        <w:rPr>
          <w:lang w:val="en-GB"/>
        </w:rPr>
        <w:fldChar w:fldCharType="end"/>
      </w:r>
      <w:r w:rsidRPr="00FE28CA">
        <w:rPr>
          <w:lang w:val="en-GB"/>
        </w:rPr>
        <w:t>: Overview of exemplary functionalities of the JBA</w:t>
      </w:r>
      <w:bookmarkEnd w:id="202"/>
      <w:bookmarkEnd w:id="203"/>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474FC517" w:rsidR="00032833" w:rsidRDefault="00032833" w:rsidP="00032833">
      <w:pPr>
        <w:pStyle w:val="Caption"/>
        <w:rPr>
          <w:lang w:val="en-GB"/>
        </w:rPr>
      </w:pPr>
      <w:r w:rsidRPr="0020695C">
        <w:rPr>
          <w:lang w:val="en-GB"/>
        </w:rPr>
        <w:t xml:space="preserve">Figure </w:t>
      </w:r>
      <w:r>
        <w:fldChar w:fldCharType="begin"/>
      </w:r>
      <w:r w:rsidRPr="0020695C">
        <w:rPr>
          <w:lang w:val="en-GB"/>
        </w:rPr>
        <w:instrText xml:space="preserve"> SEQ Figure \* ARABIC </w:instrText>
      </w:r>
      <w:r>
        <w:fldChar w:fldCharType="separate"/>
      </w:r>
      <w:r w:rsidRPr="0020695C">
        <w:rPr>
          <w:noProof/>
          <w:lang w:val="en-GB"/>
        </w:rPr>
        <w:t>22</w:t>
      </w:r>
      <w:r>
        <w:fldChar w:fldCharType="end"/>
      </w:r>
      <w:r>
        <w:rPr>
          <w:lang w:val="en-CH"/>
        </w:rPr>
        <w:t xml:space="preserve">: </w:t>
      </w:r>
      <w:r w:rsidRPr="00A6142B">
        <w:rPr>
          <w:lang w:val="en-CH"/>
        </w:rPr>
        <w:t>Container Diagram of JBA</w:t>
      </w:r>
    </w:p>
    <w:p w14:paraId="2715408C" w14:textId="5A48ED14"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package.json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 components with their respective versions can be found in the POM files attached in </w:t>
      </w:r>
      <w:r w:rsidRPr="00FE28CA">
        <w:rPr>
          <w:highlight w:val="yellow"/>
          <w:lang w:val="en-GB" w:eastAsia="de-DE"/>
        </w:rPr>
        <w:t>the annexe....</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4" w:name="_Toc46067064"/>
      <w:bookmarkStart w:id="205" w:name="_Toc46217123"/>
      <w:r w:rsidRPr="00CC5315">
        <w:rPr>
          <w:lang w:val="en-GB"/>
        </w:rPr>
        <w:lastRenderedPageBreak/>
        <w:t>JBA Frontend</w:t>
      </w:r>
      <w:bookmarkEnd w:id="204"/>
      <w:bookmarkEnd w:id="205"/>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4DA33" w:rsidR="00651F0E" w:rsidRPr="00CC5315" w:rsidRDefault="00206BBD" w:rsidP="00206BBD">
      <w:pPr>
        <w:pStyle w:val="Caption"/>
        <w:rPr>
          <w:lang w:val="en-GB"/>
        </w:rPr>
      </w:pPr>
      <w:bookmarkStart w:id="206" w:name="_Ref45891603"/>
      <w:bookmarkStart w:id="207" w:name="_Toc46067144"/>
      <w:bookmarkStart w:id="208" w:name="_Toc4621759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23</w:t>
      </w:r>
      <w:r w:rsidR="001729B8" w:rsidRPr="00CC5315">
        <w:rPr>
          <w:noProof/>
          <w:lang w:val="en-GB"/>
        </w:rPr>
        <w:fldChar w:fldCharType="end"/>
      </w:r>
      <w:bookmarkEnd w:id="206"/>
      <w:r w:rsidRPr="00CC5315">
        <w:rPr>
          <w:lang w:val="en-GB"/>
        </w:rPr>
        <w:t>: JBA Home Page</w:t>
      </w:r>
      <w:bookmarkEnd w:id="207"/>
      <w:bookmarkEnd w:id="208"/>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4B0F7DE8" w:rsidR="006153AE" w:rsidRPr="00CC5315" w:rsidRDefault="000F15D9" w:rsidP="00A86C2B">
      <w:pPr>
        <w:pStyle w:val="Caption"/>
        <w:rPr>
          <w:noProof/>
          <w:lang w:val="en-GB"/>
        </w:rPr>
      </w:pPr>
      <w:bookmarkStart w:id="209" w:name="_Ref45891614"/>
      <w:bookmarkStart w:id="210" w:name="_Toc46067145"/>
      <w:bookmarkStart w:id="211" w:name="_Toc4621759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24</w:t>
      </w:r>
      <w:r w:rsidR="001729B8" w:rsidRPr="00CC5315">
        <w:rPr>
          <w:noProof/>
          <w:lang w:val="en-GB"/>
        </w:rPr>
        <w:fldChar w:fldCharType="end"/>
      </w:r>
      <w:bookmarkEnd w:id="209"/>
      <w:r w:rsidRPr="00CC5315">
        <w:rPr>
          <w:lang w:val="en-GB"/>
        </w:rPr>
        <w:t>: JBA participant registration</w:t>
      </w:r>
      <w:bookmarkEnd w:id="210"/>
      <w:bookmarkEnd w:id="211"/>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8E15191" w:rsidR="006153AE" w:rsidRPr="00CC5315" w:rsidRDefault="00280C0B" w:rsidP="00280C0B">
      <w:pPr>
        <w:pStyle w:val="Caption"/>
        <w:rPr>
          <w:noProof/>
          <w:lang w:val="en-GB"/>
        </w:rPr>
      </w:pPr>
      <w:bookmarkStart w:id="212" w:name="_Ref45891640"/>
      <w:bookmarkStart w:id="213" w:name="_Toc46067146"/>
      <w:bookmarkStart w:id="214" w:name="_Toc4621759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25</w:t>
      </w:r>
      <w:r w:rsidR="001729B8" w:rsidRPr="00CC5315">
        <w:rPr>
          <w:noProof/>
          <w:lang w:val="en-GB"/>
        </w:rPr>
        <w:fldChar w:fldCharType="end"/>
      </w:r>
      <w:bookmarkEnd w:id="212"/>
      <w:r w:rsidRPr="00CC5315">
        <w:rPr>
          <w:lang w:val="en-GB"/>
        </w:rPr>
        <w:t>: JBA participant overview</w:t>
      </w:r>
      <w:bookmarkEnd w:id="213"/>
      <w:bookmarkEnd w:id="214"/>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1297" cy="2253237"/>
                    </a:xfrm>
                    <a:prstGeom prst="rect">
                      <a:avLst/>
                    </a:prstGeom>
                  </pic:spPr>
                </pic:pic>
              </a:graphicData>
            </a:graphic>
          </wp:inline>
        </w:drawing>
      </w:r>
    </w:p>
    <w:p w14:paraId="0BE7A6BF" w14:textId="64C02089" w:rsidR="00AC0BA7" w:rsidRPr="00CC5315" w:rsidRDefault="00280C0B" w:rsidP="00014180">
      <w:pPr>
        <w:pStyle w:val="Caption"/>
        <w:rPr>
          <w:noProof/>
          <w:lang w:val="en-GB"/>
        </w:rPr>
      </w:pPr>
      <w:bookmarkStart w:id="215" w:name="_Ref45891649"/>
      <w:bookmarkStart w:id="216" w:name="_Toc46067147"/>
      <w:bookmarkStart w:id="217" w:name="_Toc4621759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26</w:t>
      </w:r>
      <w:r w:rsidR="001729B8" w:rsidRPr="00CC5315">
        <w:rPr>
          <w:noProof/>
          <w:lang w:val="en-GB"/>
        </w:rPr>
        <w:fldChar w:fldCharType="end"/>
      </w:r>
      <w:bookmarkEnd w:id="215"/>
      <w:r w:rsidRPr="00CC5315">
        <w:rPr>
          <w:lang w:val="en-GB"/>
        </w:rPr>
        <w:t>: JBA participant's detail page</w:t>
      </w:r>
      <w:bookmarkEnd w:id="216"/>
      <w:bookmarkEnd w:id="217"/>
    </w:p>
    <w:p w14:paraId="1CD4883A" w14:textId="77777777" w:rsidR="005653ED" w:rsidRPr="00CC5315" w:rsidRDefault="005653ED" w:rsidP="005653ED">
      <w:pPr>
        <w:pStyle w:val="Heading4"/>
        <w:rPr>
          <w:lang w:val="en-GB"/>
        </w:rPr>
      </w:pPr>
      <w:bookmarkStart w:id="218" w:name="_Toc46067065"/>
      <w:bookmarkStart w:id="219" w:name="_Toc46217124"/>
      <w:r w:rsidRPr="00CC5315">
        <w:rPr>
          <w:lang w:val="en-GB"/>
        </w:rPr>
        <w:lastRenderedPageBreak/>
        <w:t>JBA Backend</w:t>
      </w:r>
      <w:bookmarkEnd w:id="218"/>
      <w:bookmarkEnd w:id="219"/>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0" w:name="_Toc46067066"/>
      <w:bookmarkStart w:id="221" w:name="_Toc46217125"/>
      <w:r w:rsidRPr="00CC5315">
        <w:rPr>
          <w:lang w:val="en-GB"/>
        </w:rPr>
        <w:t>OQ Test App</w:t>
      </w:r>
      <w:bookmarkEnd w:id="220"/>
      <w:bookmarkEnd w:id="221"/>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A0780D9" w:rsidR="0020695C" w:rsidRDefault="0020695C" w:rsidP="006726B6">
      <w:pPr>
        <w:rPr>
          <w:lang w:val="en-CH" w:eastAsia="de-DE"/>
        </w:rPr>
      </w:pPr>
      <w:r w:rsidRPr="00FE28CA">
        <w:rPr>
          <w:lang w:val="en-GB" w:eastAsia="de-DE"/>
        </w:rPr>
        <w:t xml:space="preserve">The version control of the different </w:t>
      </w:r>
      <w:r>
        <w:rPr>
          <w:lang w:val="en-CH" w:eastAsia="de-DE"/>
        </w:rPr>
        <w:t>OQ Test App</w:t>
      </w:r>
      <w:r>
        <w:rPr>
          <w:lang w:val="en-CH" w:eastAsia="de-DE"/>
        </w:rPr>
        <w:t xml:space="preserve">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w:t>
      </w:r>
      <w:r>
        <w:rPr>
          <w:lang w:val="en-CH" w:eastAsia="de-DE"/>
        </w:rPr>
        <w:t xml:space="preserve">(see </w:t>
      </w:r>
      <w:r w:rsidRPr="00FE28CA">
        <w:rPr>
          <w:highlight w:val="yellow"/>
          <w:lang w:val="en-GB" w:eastAsia="de-DE"/>
        </w:rPr>
        <w:t xml:space="preserve"> annexe....</w:t>
      </w:r>
      <w:r>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2" w:name="_Toc46067067"/>
      <w:bookmarkStart w:id="223" w:name="_Toc46217126"/>
      <w:r>
        <w:lastRenderedPageBreak/>
        <w:t>OQ Test App Container</w:t>
      </w:r>
      <w:bookmarkEnd w:id="222"/>
      <w:bookmarkEnd w:id="223"/>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205D213C" w:rsidR="00591305" w:rsidRPr="00CC5315" w:rsidRDefault="00591305" w:rsidP="00591305">
      <w:pPr>
        <w:pStyle w:val="Caption"/>
        <w:rPr>
          <w:lang w:val="en-GB"/>
        </w:rPr>
      </w:pPr>
      <w:bookmarkStart w:id="224" w:name="_Toc46067148"/>
      <w:bookmarkStart w:id="225" w:name="_Toc4621759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27</w:t>
      </w:r>
      <w:r w:rsidRPr="00CC5315">
        <w:rPr>
          <w:lang w:val="en-GB"/>
        </w:rPr>
        <w:fldChar w:fldCharType="end"/>
      </w:r>
      <w:r w:rsidRPr="00FE28CA">
        <w:rPr>
          <w:lang w:val="en-GB"/>
        </w:rPr>
        <w:t>: Container Diagram of the OQ Test App</w:t>
      </w:r>
      <w:bookmarkEnd w:id="224"/>
      <w:bookmarkEnd w:id="225"/>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26" w:name="_Ref46054618"/>
      <w:bookmarkStart w:id="227" w:name="_Toc46067068"/>
      <w:bookmarkStart w:id="228" w:name="_Toc46217127"/>
      <w:r>
        <w:t xml:space="preserve">OQ Test App </w:t>
      </w:r>
      <w:r w:rsidR="002E5082" w:rsidRPr="00CC5315">
        <w:rPr>
          <w:lang w:val="en-GB"/>
        </w:rPr>
        <w:t>Component</w:t>
      </w:r>
      <w:r>
        <w:t>s</w:t>
      </w:r>
      <w:bookmarkEnd w:id="226"/>
      <w:bookmarkEnd w:id="227"/>
      <w:bookmarkEnd w:id="228"/>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B070553" w:rsidR="00E3582D" w:rsidRPr="00CC5315" w:rsidRDefault="00577A54" w:rsidP="008D6561">
      <w:pPr>
        <w:pStyle w:val="Caption"/>
        <w:rPr>
          <w:ins w:id="229" w:author="Mathias Fuchs" w:date="2020-07-01T17:25:00Z"/>
          <w:lang w:val="en-GB"/>
        </w:rPr>
      </w:pPr>
      <w:bookmarkStart w:id="230" w:name="_Toc46067149"/>
      <w:bookmarkStart w:id="231" w:name="_Toc4621759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28</w:t>
      </w:r>
      <w:r w:rsidRPr="00CC5315">
        <w:rPr>
          <w:lang w:val="en-GB"/>
        </w:rPr>
        <w:fldChar w:fldCharType="end"/>
      </w:r>
      <w:r w:rsidRPr="00FE28CA">
        <w:rPr>
          <w:lang w:val="en-GB"/>
        </w:rPr>
        <w:t>: Component Diagram of the OQ Test App</w:t>
      </w:r>
      <w:bookmarkEnd w:id="230"/>
      <w:bookmarkEnd w:id="231"/>
    </w:p>
    <w:p w14:paraId="462DC1DD" w14:textId="34B78C31" w:rsidR="00E3582D" w:rsidRPr="00CC5315" w:rsidRDefault="009660E6" w:rsidP="00C12BE4">
      <w:pPr>
        <w:pStyle w:val="Heading3"/>
        <w:rPr>
          <w:ins w:id="232" w:author="Mathias Fuchs" w:date="2020-07-01T17:25:00Z"/>
          <w:rStyle w:val="Emphasis"/>
          <w:lang w:val="en-GB"/>
        </w:rPr>
      </w:pPr>
      <w:bookmarkStart w:id="233" w:name="_Toc46067069"/>
      <w:bookmarkStart w:id="234" w:name="_Toc46217128"/>
      <w:r w:rsidRPr="00CC5315">
        <w:rPr>
          <w:rStyle w:val="Emphasis"/>
          <w:lang w:val="en-GB"/>
        </w:rPr>
        <w:t>Scenarioo</w:t>
      </w:r>
      <w:bookmarkEnd w:id="233"/>
      <w:bookmarkEnd w:id="234"/>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376555"/>
                    </a:xfrm>
                    <a:prstGeom prst="rect">
                      <a:avLst/>
                    </a:prstGeom>
                  </pic:spPr>
                </pic:pic>
              </a:graphicData>
            </a:graphic>
          </wp:inline>
        </w:drawing>
      </w:r>
    </w:p>
    <w:p w14:paraId="7BF80683" w14:textId="42A66F72" w:rsidR="00FF3ADD" w:rsidRPr="00CC5315" w:rsidRDefault="00AF184A" w:rsidP="00B81844">
      <w:pPr>
        <w:pStyle w:val="Caption"/>
        <w:rPr>
          <w:lang w:val="en-GB"/>
        </w:rPr>
      </w:pPr>
      <w:bookmarkStart w:id="235" w:name="_Toc46067150"/>
      <w:bookmarkStart w:id="236" w:name="_Toc4621760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29</w:t>
      </w:r>
      <w:r w:rsidRPr="00CC5315">
        <w:rPr>
          <w:lang w:val="en-GB"/>
        </w:rPr>
        <w:fldChar w:fldCharType="end"/>
      </w:r>
      <w:r w:rsidRPr="00CC5315">
        <w:rPr>
          <w:lang w:val="en-GB"/>
        </w:rPr>
        <w:t>: The only Scenarioo configuration</w:t>
      </w:r>
      <w:bookmarkEnd w:id="235"/>
      <w:bookmarkEnd w:id="236"/>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Scenarioo home page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37" w:name="_Ref45879009"/>
      <w:bookmarkStart w:id="238" w:name="_Ref45968542"/>
      <w:bookmarkStart w:id="239" w:name="_Toc46067070"/>
      <w:bookmarkStart w:id="240"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7"/>
      <w:bookmarkEnd w:id="238"/>
      <w:r w:rsidR="009251AA" w:rsidRPr="00FE28CA">
        <w:rPr>
          <w:lang w:val="en-GB"/>
        </w:rPr>
        <w:t xml:space="preserve"> for GxP Environments</w:t>
      </w:r>
      <w:bookmarkEnd w:id="239"/>
      <w:bookmarkEnd w:id="240"/>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1"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2"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3" w:name="_Ref46055357"/>
      <w:bookmarkStart w:id="244" w:name="_Toc46067071"/>
      <w:bookmarkStart w:id="245"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3"/>
      <w:bookmarkEnd w:id="244"/>
      <w:bookmarkEnd w:id="245"/>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46"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7"/>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7"/>
      <w:r w:rsidR="007C3BFC" w:rsidRPr="00CC5315">
        <w:rPr>
          <w:rStyle w:val="CommentReference"/>
          <w:lang w:val="en-GB"/>
        </w:rPr>
        <w:commentReference w:id="247"/>
      </w:r>
    </w:p>
    <w:p w14:paraId="39CF6F73" w14:textId="5BC8F6B2" w:rsidR="00EC4F7B" w:rsidRPr="00CC5315" w:rsidRDefault="00EC4F7B" w:rsidP="00EC4F7B">
      <w:pPr>
        <w:pStyle w:val="Heading3"/>
        <w:rPr>
          <w:lang w:val="en-GB"/>
        </w:rPr>
      </w:pPr>
      <w:bookmarkStart w:id="248" w:name="_Ref46054114"/>
      <w:bookmarkStart w:id="249" w:name="_Toc46067072"/>
      <w:bookmarkStart w:id="250" w:name="_Toc46217131"/>
      <w:r w:rsidRPr="00CC5315">
        <w:rPr>
          <w:lang w:val="en-GB"/>
        </w:rPr>
        <w:t>Single Tool Analysis</w:t>
      </w:r>
      <w:r w:rsidR="00B8345C" w:rsidRPr="00CC5315">
        <w:rPr>
          <w:lang w:val="en-GB"/>
        </w:rPr>
        <w:t xml:space="preserve"> for GxP Suitability</w:t>
      </w:r>
      <w:bookmarkEnd w:id="248"/>
      <w:r w:rsidR="009526D9" w:rsidRPr="00CC5315">
        <w:rPr>
          <w:lang w:val="en-GB"/>
        </w:rPr>
        <w:t xml:space="preserve"> of the Test Automation System</w:t>
      </w:r>
      <w:bookmarkEnd w:id="249"/>
      <w:bookmarkEnd w:id="250"/>
    </w:p>
    <w:p w14:paraId="3FE139D6" w14:textId="1EB1F7B7" w:rsidR="003510D2" w:rsidRPr="00CC5315" w:rsidRDefault="005C2476" w:rsidP="003510D2">
      <w:pPr>
        <w:pStyle w:val="Heading4"/>
        <w:rPr>
          <w:lang w:val="en-GB"/>
        </w:rPr>
      </w:pPr>
      <w:bookmarkStart w:id="251" w:name="_Ref46060753"/>
      <w:bookmarkStart w:id="252" w:name="_Toc46067073"/>
      <w:bookmarkStart w:id="253" w:name="_Toc46217132"/>
      <w:r w:rsidRPr="00CC5315">
        <w:rPr>
          <w:lang w:val="en-GB"/>
        </w:rPr>
        <w:t>OQ Test App</w:t>
      </w:r>
      <w:bookmarkEnd w:id="251"/>
      <w:bookmarkEnd w:id="252"/>
      <w:bookmarkEnd w:id="253"/>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4"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5" w:name="_Toc46067074"/>
      <w:bookmarkStart w:id="256" w:name="_Toc46217133"/>
      <w:r w:rsidRPr="00CC5315">
        <w:rPr>
          <w:lang w:val="en-GB"/>
        </w:rPr>
        <w:t>Scenarioo</w:t>
      </w:r>
      <w:bookmarkEnd w:id="255"/>
      <w:bookmarkEnd w:id="256"/>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57" w:name="_Toc46067075"/>
      <w:bookmarkStart w:id="258" w:name="_Toc46217134"/>
      <w:r w:rsidRPr="00CC5315">
        <w:rPr>
          <w:lang w:val="en-GB"/>
        </w:rPr>
        <w:t>Analysis of the OQ Test App</w:t>
      </w:r>
      <w:r w:rsidR="006C731E" w:rsidRPr="00CC5315">
        <w:rPr>
          <w:lang w:val="en-GB"/>
        </w:rPr>
        <w:t>/Scenarioo System</w:t>
      </w:r>
      <w:bookmarkEnd w:id="257"/>
      <w:bookmarkEnd w:id="258"/>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59" w:name="_Ref45990493"/>
      <w:bookmarkStart w:id="260" w:name="_Toc46067076"/>
      <w:bookmarkStart w:id="261" w:name="_Ref46088855"/>
      <w:bookmarkStart w:id="262"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59"/>
      <w:bookmarkEnd w:id="260"/>
      <w:r w:rsidR="00B97642" w:rsidRPr="00FE28CA">
        <w:rPr>
          <w:lang w:val="en-GB"/>
        </w:rPr>
        <w:t>System</w:t>
      </w:r>
      <w:bookmarkEnd w:id="261"/>
      <w:bookmarkEnd w:id="262"/>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63"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4"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7DA8D239" w:rsidR="00247620" w:rsidRPr="00CC5315" w:rsidRDefault="001D5105" w:rsidP="001D5105">
      <w:pPr>
        <w:pStyle w:val="Caption"/>
        <w:rPr>
          <w:lang w:val="en-GB"/>
        </w:rPr>
      </w:pPr>
      <w:bookmarkStart w:id="265" w:name="_Ref45987742"/>
      <w:bookmarkStart w:id="266" w:name="_Toc46067151"/>
      <w:bookmarkStart w:id="267" w:name="_Toc4621760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30</w:t>
      </w:r>
      <w:r w:rsidRPr="00CC5315">
        <w:rPr>
          <w:lang w:val="en-GB"/>
        </w:rPr>
        <w:fldChar w:fldCharType="end"/>
      </w:r>
      <w:bookmarkEnd w:id="265"/>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6"/>
      <w:bookmarkEnd w:id="267"/>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68" w:name="_Toc46067077"/>
      <w:bookmarkStart w:id="269" w:name="_Toc46217136"/>
      <w:r w:rsidRPr="00CC5315">
        <w:rPr>
          <w:lang w:val="en-GB"/>
        </w:rPr>
        <w:lastRenderedPageBreak/>
        <w:t>Specification/</w:t>
      </w:r>
      <w:r w:rsidR="000074C5" w:rsidRPr="00CC5315">
        <w:rPr>
          <w:lang w:val="en-GB"/>
        </w:rPr>
        <w:t>Formulation</w:t>
      </w:r>
      <w:bookmarkEnd w:id="268"/>
      <w:bookmarkEnd w:id="269"/>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0" w:name="_Toc46067078"/>
      <w:bookmarkStart w:id="271" w:name="_Toc46217137"/>
      <w:r w:rsidRPr="00CC5315">
        <w:rPr>
          <w:lang w:val="en-GB"/>
        </w:rPr>
        <w:t>From User Stories to Feature Files</w:t>
      </w:r>
      <w:bookmarkEnd w:id="270"/>
      <w:bookmarkEnd w:id="271"/>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0E2DF82" w:rsidR="00B978E0" w:rsidRPr="00CC5315" w:rsidRDefault="001D5105" w:rsidP="001D5105">
      <w:pPr>
        <w:pStyle w:val="Caption"/>
        <w:rPr>
          <w:lang w:val="en-GB"/>
        </w:rPr>
      </w:pPr>
      <w:bookmarkStart w:id="272" w:name="_Toc46067152"/>
      <w:bookmarkStart w:id="273" w:name="_Toc4621760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31</w:t>
      </w:r>
      <w:r w:rsidRPr="00CC5315">
        <w:rPr>
          <w:lang w:val="en-GB"/>
        </w:rPr>
        <w:fldChar w:fldCharType="end"/>
      </w:r>
      <w:r w:rsidRPr="00FE28CA">
        <w:rPr>
          <w:lang w:val="en-GB"/>
        </w:rPr>
        <w:t>: JBA User Story Map</w:t>
      </w:r>
      <w:bookmarkEnd w:id="272"/>
      <w:bookmarkEnd w:id="273"/>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EA2550F" w:rsidR="00AB19DA" w:rsidRPr="00CC5315" w:rsidRDefault="001D5105" w:rsidP="001D5105">
      <w:pPr>
        <w:pStyle w:val="Caption"/>
        <w:rPr>
          <w:lang w:val="en-GB"/>
        </w:rPr>
      </w:pPr>
      <w:bookmarkStart w:id="274" w:name="_Toc46067153"/>
      <w:bookmarkStart w:id="275" w:name="_Toc4621760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32</w:t>
      </w:r>
      <w:r w:rsidRPr="00CC5315">
        <w:rPr>
          <w:lang w:val="en-GB"/>
        </w:rPr>
        <w:fldChar w:fldCharType="end"/>
      </w:r>
      <w:r w:rsidRPr="00FE28CA">
        <w:rPr>
          <w:lang w:val="en-GB"/>
        </w:rPr>
        <w:t>: Example Map for the User Story ‘Set Baseline Weight Measurement’</w:t>
      </w:r>
      <w:bookmarkEnd w:id="274"/>
      <w:bookmarkEnd w:id="275"/>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EF0B57" w:rsidR="00537118" w:rsidRPr="00CC5315" w:rsidRDefault="001D5105" w:rsidP="001D5105">
      <w:pPr>
        <w:pStyle w:val="Caption"/>
        <w:rPr>
          <w:lang w:val="en-GB"/>
        </w:rPr>
      </w:pPr>
      <w:bookmarkStart w:id="276" w:name="_Toc46067154"/>
      <w:bookmarkStart w:id="277" w:name="_Toc4621760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33</w:t>
      </w:r>
      <w:r w:rsidRPr="00CC5315">
        <w:rPr>
          <w:lang w:val="en-GB"/>
        </w:rPr>
        <w:fldChar w:fldCharType="end"/>
      </w:r>
      <w:r w:rsidRPr="00FE28CA">
        <w:rPr>
          <w:lang w:val="en-GB"/>
        </w:rPr>
        <w:t>: Example of a JBA feature file, that is approved for OQ</w:t>
      </w:r>
      <w:bookmarkEnd w:id="276"/>
      <w:bookmarkEnd w:id="277"/>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78" w:name="_Toc46067079"/>
      <w:bookmarkStart w:id="279" w:name="_Toc46217138"/>
      <w:r w:rsidRPr="00CC5315">
        <w:rPr>
          <w:lang w:val="en-GB"/>
        </w:rPr>
        <w:t>Traceability</w:t>
      </w:r>
      <w:bookmarkEnd w:id="278"/>
      <w:bookmarkEnd w:id="279"/>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51799C5D" w:rsidR="001D5105" w:rsidRPr="00CC5315" w:rsidRDefault="001D5105" w:rsidP="001D5105">
      <w:pPr>
        <w:pStyle w:val="Caption"/>
        <w:rPr>
          <w:lang w:val="en-GB"/>
        </w:rPr>
      </w:pPr>
      <w:bookmarkStart w:id="280" w:name="_Ref45901576"/>
      <w:bookmarkStart w:id="281" w:name="_Toc46067155"/>
      <w:bookmarkStart w:id="282" w:name="_Toc4621760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34</w:t>
      </w:r>
      <w:r w:rsidRPr="00CC5315">
        <w:rPr>
          <w:lang w:val="en-GB"/>
        </w:rPr>
        <w:fldChar w:fldCharType="end"/>
      </w:r>
      <w:bookmarkEnd w:id="280"/>
      <w:r w:rsidRPr="00FE28CA">
        <w:rPr>
          <w:lang w:val="en-GB"/>
        </w:rPr>
        <w:t>: Link between the description of the user requirement and the executable functional specifications on the feature file</w:t>
      </w:r>
      <w:bookmarkEnd w:id="281"/>
      <w:bookmarkEnd w:id="282"/>
    </w:p>
    <w:p w14:paraId="29D107A2" w14:textId="77777777" w:rsidR="000074C5" w:rsidRPr="00CC5315" w:rsidRDefault="00F62A66" w:rsidP="00F62A66">
      <w:pPr>
        <w:pStyle w:val="Heading3"/>
        <w:rPr>
          <w:lang w:val="en-GB"/>
        </w:rPr>
      </w:pPr>
      <w:bookmarkStart w:id="283" w:name="_Toc46067080"/>
      <w:bookmarkStart w:id="284" w:name="_Toc46217139"/>
      <w:r w:rsidRPr="00CC5315">
        <w:rPr>
          <w:lang w:val="en-GB"/>
        </w:rPr>
        <w:lastRenderedPageBreak/>
        <w:t>Risk Assessment</w:t>
      </w:r>
      <w:bookmarkEnd w:id="283"/>
      <w:bookmarkEnd w:id="284"/>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520950"/>
                    </a:xfrm>
                    <a:prstGeom prst="rect">
                      <a:avLst/>
                    </a:prstGeom>
                  </pic:spPr>
                </pic:pic>
              </a:graphicData>
            </a:graphic>
          </wp:inline>
        </w:drawing>
      </w:r>
    </w:p>
    <w:p w14:paraId="37FB999B" w14:textId="1523F2A4" w:rsidR="007E3867" w:rsidRPr="00CC5315" w:rsidRDefault="001D5105" w:rsidP="001D5105">
      <w:pPr>
        <w:pStyle w:val="Caption"/>
        <w:rPr>
          <w:lang w:val="en-GB"/>
        </w:rPr>
      </w:pPr>
      <w:bookmarkStart w:id="285" w:name="_Ref45902258"/>
      <w:bookmarkStart w:id="286" w:name="_Toc46067156"/>
      <w:bookmarkStart w:id="287" w:name="_Toc4621760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35</w:t>
      </w:r>
      <w:r w:rsidR="007032DB" w:rsidRPr="00CC5315">
        <w:rPr>
          <w:noProof/>
          <w:lang w:val="en-GB"/>
        </w:rPr>
        <w:fldChar w:fldCharType="end"/>
      </w:r>
      <w:bookmarkEnd w:id="285"/>
      <w:r w:rsidRPr="00CC5315">
        <w:rPr>
          <w:lang w:val="en-GB"/>
        </w:rPr>
        <w:t xml:space="preserve">: </w:t>
      </w:r>
      <w:r w:rsidR="00283DC2" w:rsidRPr="00CC5315">
        <w:rPr>
          <w:lang w:val="en-GB"/>
        </w:rPr>
        <w:t>Example of how to deal with GAMP5 risk management requirements in BDD</w:t>
      </w:r>
      <w:bookmarkEnd w:id="286"/>
      <w:bookmarkEnd w:id="287"/>
    </w:p>
    <w:p w14:paraId="5674A799" w14:textId="77777777" w:rsidR="00F62A66" w:rsidRPr="00CC5315" w:rsidRDefault="00F62A66" w:rsidP="00F62A66">
      <w:pPr>
        <w:pStyle w:val="Heading3"/>
        <w:rPr>
          <w:lang w:val="en-GB"/>
        </w:rPr>
      </w:pPr>
      <w:bookmarkStart w:id="288" w:name="_Toc46067081"/>
      <w:bookmarkStart w:id="289" w:name="_Toc46217140"/>
      <w:r w:rsidRPr="00CC5315">
        <w:rPr>
          <w:lang w:val="en-GB"/>
        </w:rPr>
        <w:t>Compliance</w:t>
      </w:r>
      <w:bookmarkEnd w:id="288"/>
      <w:bookmarkEnd w:id="28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1819" cy="3380198"/>
                    </a:xfrm>
                    <a:prstGeom prst="rect">
                      <a:avLst/>
                    </a:prstGeom>
                  </pic:spPr>
                </pic:pic>
              </a:graphicData>
            </a:graphic>
          </wp:inline>
        </w:drawing>
      </w:r>
    </w:p>
    <w:p w14:paraId="6884F76D" w14:textId="5E17F387" w:rsidR="001134A3" w:rsidRPr="00CC5315" w:rsidRDefault="00A33561" w:rsidP="00A33561">
      <w:pPr>
        <w:pStyle w:val="Caption"/>
        <w:rPr>
          <w:lang w:val="en-GB"/>
        </w:rPr>
      </w:pPr>
      <w:bookmarkStart w:id="290" w:name="_Ref45902714"/>
      <w:bookmarkStart w:id="291" w:name="_Toc46067157"/>
      <w:bookmarkStart w:id="292" w:name="_Toc4621760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032833">
        <w:rPr>
          <w:noProof/>
          <w:lang w:val="en-GB"/>
        </w:rPr>
        <w:t>36</w:t>
      </w:r>
      <w:r w:rsidR="007032DB" w:rsidRPr="00CC5315">
        <w:rPr>
          <w:noProof/>
          <w:lang w:val="en-GB"/>
        </w:rPr>
        <w:fldChar w:fldCharType="end"/>
      </w:r>
      <w:bookmarkEnd w:id="290"/>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1"/>
      <w:bookmarkEnd w:id="292"/>
    </w:p>
    <w:p w14:paraId="53FDE3A8" w14:textId="7B308348" w:rsidR="000F333C" w:rsidRPr="00CC5315" w:rsidRDefault="000F333C" w:rsidP="0011500F">
      <w:pPr>
        <w:pStyle w:val="Heading3"/>
        <w:rPr>
          <w:lang w:val="en-GB"/>
        </w:rPr>
      </w:pPr>
      <w:bookmarkStart w:id="293" w:name="_Toc46067082"/>
      <w:bookmarkStart w:id="294" w:name="_Toc46217141"/>
      <w:r w:rsidRPr="00CC5315">
        <w:rPr>
          <w:lang w:val="en-GB"/>
        </w:rPr>
        <w:t>Approval of the feature files</w:t>
      </w:r>
      <w:bookmarkEnd w:id="293"/>
      <w:bookmarkEnd w:id="294"/>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5"/>
      <w:r w:rsidR="00F3163A" w:rsidRPr="00CC5315">
        <w:rPr>
          <w:rStyle w:val="FootnoteReference"/>
          <w:lang w:val="en-GB"/>
        </w:rPr>
        <w:footnoteReference w:id="8"/>
      </w:r>
      <w:commentRangeEnd w:id="295"/>
      <w:r w:rsidR="00F7432A" w:rsidRPr="00CC5315">
        <w:rPr>
          <w:rStyle w:val="CommentReference"/>
          <w:lang w:val="en-GB"/>
        </w:rPr>
        <w:commentReference w:id="295"/>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468245"/>
                    </a:xfrm>
                    <a:prstGeom prst="rect">
                      <a:avLst/>
                    </a:prstGeom>
                  </pic:spPr>
                </pic:pic>
              </a:graphicData>
            </a:graphic>
          </wp:inline>
        </w:drawing>
      </w:r>
    </w:p>
    <w:p w14:paraId="36CC5138" w14:textId="1559AA7C" w:rsidR="00853874" w:rsidRPr="00CC5315" w:rsidRDefault="00C46ABC" w:rsidP="00C46ABC">
      <w:pPr>
        <w:pStyle w:val="Caption"/>
        <w:rPr>
          <w:lang w:val="en-GB"/>
        </w:rPr>
      </w:pPr>
      <w:bookmarkStart w:id="296" w:name="_Toc46067158"/>
      <w:bookmarkStart w:id="297" w:name="_Toc462176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37</w:t>
      </w:r>
      <w:r w:rsidRPr="00CC5315">
        <w:rPr>
          <w:lang w:val="en-GB"/>
        </w:rPr>
        <w:fldChar w:fldCharType="end"/>
      </w:r>
      <w:r w:rsidRPr="00FE28CA">
        <w:rPr>
          <w:lang w:val="en-GB"/>
        </w:rPr>
        <w:t>: Feature file approval and document history</w:t>
      </w:r>
      <w:bookmarkEnd w:id="296"/>
      <w:bookmarkEnd w:id="297"/>
    </w:p>
    <w:p w14:paraId="62B611D1" w14:textId="77777777" w:rsidR="000074C5" w:rsidRPr="00CC5315" w:rsidRDefault="000074C5" w:rsidP="00270BF3">
      <w:pPr>
        <w:pStyle w:val="Heading2"/>
        <w:rPr>
          <w:lang w:val="en-GB"/>
        </w:rPr>
      </w:pPr>
      <w:bookmarkStart w:id="298" w:name="_Toc46067083"/>
      <w:bookmarkStart w:id="299" w:name="_Toc46217142"/>
      <w:r w:rsidRPr="00CC5315">
        <w:rPr>
          <w:lang w:val="en-GB"/>
        </w:rPr>
        <w:t>Test Automation</w:t>
      </w:r>
      <w:bookmarkEnd w:id="298"/>
      <w:bookmarkEnd w:id="299"/>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555115"/>
                    </a:xfrm>
                    <a:prstGeom prst="rect">
                      <a:avLst/>
                    </a:prstGeom>
                  </pic:spPr>
                </pic:pic>
              </a:graphicData>
            </a:graphic>
          </wp:inline>
        </w:drawing>
      </w:r>
    </w:p>
    <w:p w14:paraId="7DB5C3CD" w14:textId="6F114D8F" w:rsidR="00BE2B7A" w:rsidRPr="00CC5315" w:rsidRDefault="00C46ABC" w:rsidP="00C46ABC">
      <w:pPr>
        <w:pStyle w:val="Caption"/>
        <w:rPr>
          <w:lang w:val="en-GB"/>
        </w:rPr>
      </w:pPr>
      <w:bookmarkStart w:id="300" w:name="_Ref45977347"/>
      <w:bookmarkStart w:id="301" w:name="_Toc46067159"/>
      <w:bookmarkStart w:id="302" w:name="_Toc462176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38</w:t>
      </w:r>
      <w:r w:rsidRPr="00CC5315">
        <w:rPr>
          <w:lang w:val="en-GB"/>
        </w:rPr>
        <w:fldChar w:fldCharType="end"/>
      </w:r>
      <w:bookmarkEnd w:id="300"/>
      <w:r w:rsidRPr="00FE28CA">
        <w:rPr>
          <w:lang w:val="en-GB"/>
        </w:rPr>
        <w:t>: Configuration of the Cucumber Test Runner</w:t>
      </w:r>
      <w:bookmarkEnd w:id="301"/>
      <w:bookmarkEnd w:id="302"/>
    </w:p>
    <w:p w14:paraId="23F29F0C" w14:textId="6AA12F90" w:rsidR="00270BF3" w:rsidRPr="00CC5315" w:rsidRDefault="00270BF3" w:rsidP="00270BF3">
      <w:pPr>
        <w:pStyle w:val="Heading3"/>
        <w:rPr>
          <w:lang w:val="en-GB"/>
        </w:rPr>
      </w:pPr>
      <w:bookmarkStart w:id="303" w:name="_Ref45969459"/>
      <w:bookmarkStart w:id="304" w:name="_Ref45970192"/>
      <w:bookmarkStart w:id="305" w:name="_Toc46067084"/>
      <w:bookmarkStart w:id="306" w:name="_Toc46217143"/>
      <w:r w:rsidRPr="00CC5315">
        <w:rPr>
          <w:lang w:val="en-GB"/>
        </w:rPr>
        <w:t xml:space="preserve">Glue </w:t>
      </w:r>
      <w:r w:rsidR="00893840" w:rsidRPr="00CC5315">
        <w:rPr>
          <w:lang w:val="en-GB"/>
        </w:rPr>
        <w:t>Code</w:t>
      </w:r>
      <w:bookmarkEnd w:id="303"/>
      <w:bookmarkEnd w:id="304"/>
      <w:bookmarkEnd w:id="305"/>
      <w:bookmarkEnd w:id="306"/>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75AA95E" w:rsidR="00352ED7" w:rsidRPr="00CC5315" w:rsidRDefault="00352ED7" w:rsidP="00ED30C6">
      <w:pPr>
        <w:pStyle w:val="Caption"/>
        <w:ind w:hanging="556"/>
        <w:rPr>
          <w:lang w:val="en-GB"/>
        </w:rPr>
      </w:pPr>
      <w:bookmarkStart w:id="307" w:name="_Toc46067160"/>
      <w:bookmarkStart w:id="308" w:name="_Toc4621761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39</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07"/>
      <w:bookmarkEnd w:id="308"/>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4611" cy="908362"/>
                    </a:xfrm>
                    <a:prstGeom prst="rect">
                      <a:avLst/>
                    </a:prstGeom>
                  </pic:spPr>
                </pic:pic>
              </a:graphicData>
            </a:graphic>
          </wp:inline>
        </w:drawing>
      </w:r>
    </w:p>
    <w:p w14:paraId="3BC3280C" w14:textId="6C3E60B4" w:rsidR="00B03420" w:rsidRPr="00CC5315" w:rsidRDefault="00E85B31" w:rsidP="00ED30C6">
      <w:pPr>
        <w:pStyle w:val="Caption"/>
        <w:ind w:hanging="556"/>
        <w:rPr>
          <w:lang w:val="en-GB"/>
        </w:rPr>
      </w:pPr>
      <w:bookmarkStart w:id="309" w:name="_Ref45977200"/>
      <w:bookmarkStart w:id="310" w:name="_Toc46067161"/>
      <w:bookmarkStart w:id="311" w:name="_Toc4621761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40</w:t>
      </w:r>
      <w:r w:rsidR="001729B8" w:rsidRPr="00CC5315">
        <w:rPr>
          <w:noProof/>
          <w:lang w:val="en-GB"/>
        </w:rPr>
        <w:fldChar w:fldCharType="end"/>
      </w:r>
      <w:bookmarkEnd w:id="309"/>
      <w:r w:rsidRPr="00CC5315">
        <w:rPr>
          <w:lang w:val="en-GB"/>
        </w:rPr>
        <w:t xml:space="preserve">: </w:t>
      </w:r>
      <w:r w:rsidR="00106A04" w:rsidRPr="00CC5315">
        <w:rPr>
          <w:lang w:val="en-GB"/>
        </w:rPr>
        <w:t>Hook, which is responsible for taking and saving the screenshots</w:t>
      </w:r>
      <w:bookmarkEnd w:id="310"/>
      <w:bookmarkEnd w:id="311"/>
    </w:p>
    <w:p w14:paraId="0519FF56" w14:textId="0718A26C" w:rsidR="0024697F" w:rsidRPr="00FE28CA"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312" w:name="_Toc46067085"/>
      <w:bookmarkStart w:id="313" w:name="_Toc46217144"/>
      <w:r w:rsidRPr="00CC5315">
        <w:rPr>
          <w:lang w:val="en-GB"/>
        </w:rPr>
        <w:t>Test R</w:t>
      </w:r>
      <w:r w:rsidR="00555AB8" w:rsidRPr="00CC5315">
        <w:rPr>
          <w:lang w:val="en-GB"/>
        </w:rPr>
        <w:t>esults as Cucumber Reports</w:t>
      </w:r>
      <w:bookmarkEnd w:id="312"/>
      <w:bookmarkEnd w:id="313"/>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14" w:name="_Toc46067086"/>
      <w:bookmarkStart w:id="315" w:name="_Toc46217145"/>
      <w:r w:rsidRPr="00CC5315">
        <w:rPr>
          <w:lang w:val="en-GB"/>
        </w:rPr>
        <w:t>Test Review</w:t>
      </w:r>
      <w:bookmarkEnd w:id="314"/>
      <w:bookmarkEnd w:id="3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6" w:name="_Toc46067087"/>
      <w:bookmarkStart w:id="317" w:name="_Toc46217146"/>
      <w:r w:rsidRPr="00CC5315">
        <w:rPr>
          <w:lang w:val="en-GB"/>
        </w:rPr>
        <w:t>Review</w:t>
      </w:r>
      <w:r w:rsidR="00433005" w:rsidRPr="00CC5315">
        <w:rPr>
          <w:lang w:val="en-GB"/>
        </w:rPr>
        <w:t xml:space="preserve"> in Scenarioo</w:t>
      </w:r>
      <w:bookmarkEnd w:id="316"/>
      <w:bookmarkEnd w:id="317"/>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43614" cy="1544768"/>
                    </a:xfrm>
                    <a:prstGeom prst="rect">
                      <a:avLst/>
                    </a:prstGeom>
                  </pic:spPr>
                </pic:pic>
              </a:graphicData>
            </a:graphic>
          </wp:inline>
        </w:drawing>
      </w:r>
    </w:p>
    <w:p w14:paraId="4CBFD291" w14:textId="2249A238" w:rsidR="00167254" w:rsidRPr="00CC5315" w:rsidRDefault="00E85B31" w:rsidP="00E85B31">
      <w:pPr>
        <w:pStyle w:val="Caption"/>
        <w:rPr>
          <w:lang w:val="en-GB"/>
        </w:rPr>
      </w:pPr>
      <w:bookmarkStart w:id="318" w:name="_Toc46067162"/>
      <w:bookmarkStart w:id="319" w:name="_Toc462176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41</w:t>
      </w:r>
      <w:r w:rsidRPr="00CC5315">
        <w:rPr>
          <w:lang w:val="en-GB"/>
        </w:rPr>
        <w:fldChar w:fldCharType="end"/>
      </w:r>
      <w:r w:rsidRPr="00FE28CA">
        <w:rPr>
          <w:lang w:val="en-GB"/>
        </w:rPr>
        <w:t>: Different runs that can be viewed in Scenarioo</w:t>
      </w:r>
      <w:bookmarkEnd w:id="318"/>
      <w:bookmarkEnd w:id="319"/>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1763" cy="2318962"/>
                    </a:xfrm>
                    <a:prstGeom prst="rect">
                      <a:avLst/>
                    </a:prstGeom>
                  </pic:spPr>
                </pic:pic>
              </a:graphicData>
            </a:graphic>
          </wp:inline>
        </w:drawing>
      </w:r>
    </w:p>
    <w:p w14:paraId="7B039F53" w14:textId="6FDE3076" w:rsidR="0078228B" w:rsidRPr="00CC5315" w:rsidRDefault="002110D1" w:rsidP="009B4AB5">
      <w:pPr>
        <w:pStyle w:val="Caption"/>
        <w:ind w:hanging="556"/>
        <w:rPr>
          <w:lang w:val="en-GB"/>
        </w:rPr>
      </w:pPr>
      <w:bookmarkStart w:id="320" w:name="_Toc46067163"/>
      <w:bookmarkStart w:id="321" w:name="_Toc462176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42</w:t>
      </w:r>
      <w:r w:rsidRPr="00CC5315">
        <w:rPr>
          <w:lang w:val="en-GB"/>
        </w:rPr>
        <w:fldChar w:fldCharType="end"/>
      </w:r>
      <w:r w:rsidRPr="00FE28CA">
        <w:rPr>
          <w:lang w:val="en-GB"/>
        </w:rPr>
        <w:t>: Feature overview in Scenarioo</w:t>
      </w:r>
      <w:bookmarkEnd w:id="320"/>
      <w:bookmarkEnd w:id="321"/>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0552" cy="2709579"/>
                    </a:xfrm>
                    <a:prstGeom prst="rect">
                      <a:avLst/>
                    </a:prstGeom>
                  </pic:spPr>
                </pic:pic>
              </a:graphicData>
            </a:graphic>
          </wp:inline>
        </w:drawing>
      </w:r>
    </w:p>
    <w:p w14:paraId="62138C67" w14:textId="12D76911" w:rsidR="003A0F3D" w:rsidRPr="00CC5315" w:rsidRDefault="00FE710D" w:rsidP="00A64466">
      <w:pPr>
        <w:pStyle w:val="Caption"/>
        <w:ind w:hanging="556"/>
        <w:rPr>
          <w:lang w:val="en-GB"/>
        </w:rPr>
      </w:pPr>
      <w:bookmarkStart w:id="322" w:name="_Toc46067164"/>
      <w:bookmarkStart w:id="323" w:name="_Toc462176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43</w:t>
      </w:r>
      <w:r w:rsidRPr="00CC5315">
        <w:rPr>
          <w:lang w:val="en-GB"/>
        </w:rPr>
        <w:fldChar w:fldCharType="end"/>
      </w:r>
      <w:r w:rsidRPr="00FE28CA">
        <w:rPr>
          <w:lang w:val="en-GB"/>
        </w:rPr>
        <w:t>: Overview of all scenarios of a feature</w:t>
      </w:r>
      <w:bookmarkEnd w:id="322"/>
      <w:bookmarkEnd w:id="323"/>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8825" cy="2830764"/>
                    </a:xfrm>
                    <a:prstGeom prst="rect">
                      <a:avLst/>
                    </a:prstGeom>
                  </pic:spPr>
                </pic:pic>
              </a:graphicData>
            </a:graphic>
          </wp:inline>
        </w:drawing>
      </w:r>
    </w:p>
    <w:p w14:paraId="6660A1DA" w14:textId="2921C921" w:rsidR="006638CF" w:rsidRPr="00CC5315" w:rsidRDefault="003630A5" w:rsidP="00853702">
      <w:pPr>
        <w:pStyle w:val="Caption"/>
        <w:ind w:hanging="556"/>
        <w:rPr>
          <w:lang w:val="en-GB"/>
        </w:rPr>
      </w:pPr>
      <w:bookmarkStart w:id="324" w:name="_Toc46067165"/>
      <w:bookmarkStart w:id="325" w:name="_Toc462176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44</w:t>
      </w:r>
      <w:r w:rsidRPr="00CC5315">
        <w:rPr>
          <w:lang w:val="en-GB"/>
        </w:rPr>
        <w:fldChar w:fldCharType="end"/>
      </w:r>
      <w:r w:rsidRPr="00FE28CA">
        <w:rPr>
          <w:lang w:val="en-GB"/>
        </w:rPr>
        <w:t>: Indication of the testing extend to control the test coverage of the test runner</w:t>
      </w:r>
      <w:bookmarkEnd w:id="324"/>
      <w:bookmarkEnd w:id="325"/>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0E25308E" w:rsidR="00B34F32" w:rsidRPr="003630A5" w:rsidRDefault="00B34F32" w:rsidP="003630A5">
                            <w:pPr>
                              <w:pStyle w:val="Caption"/>
                              <w:rPr>
                                <w:noProof/>
                                <w:szCs w:val="24"/>
                                <w:lang w:val="en-GB" w:eastAsia="en-US"/>
                              </w:rPr>
                            </w:pPr>
                            <w:bookmarkStart w:id="326" w:name="_Toc46067166"/>
                            <w:bookmarkStart w:id="327"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0E25308E" w:rsidR="00B34F32" w:rsidRPr="003630A5" w:rsidRDefault="00B34F32" w:rsidP="003630A5">
                      <w:pPr>
                        <w:pStyle w:val="Caption"/>
                        <w:rPr>
                          <w:noProof/>
                          <w:szCs w:val="24"/>
                          <w:lang w:val="en-GB" w:eastAsia="en-US"/>
                        </w:rPr>
                      </w:pPr>
                      <w:bookmarkStart w:id="328" w:name="_Toc46067166"/>
                      <w:bookmarkStart w:id="329" w:name="_Toc46217616"/>
                      <w:r w:rsidRPr="003630A5">
                        <w:rPr>
                          <w:lang w:val="en-GB"/>
                        </w:rPr>
                        <w:t xml:space="preserve">Figure </w:t>
                      </w:r>
                      <w:r>
                        <w:fldChar w:fldCharType="begin"/>
                      </w:r>
                      <w:r w:rsidRPr="003630A5">
                        <w:rPr>
                          <w:lang w:val="en-GB"/>
                        </w:rPr>
                        <w:instrText xml:space="preserve"> SEQ Figure \* ARABIC </w:instrText>
                      </w:r>
                      <w:r>
                        <w:fldChar w:fldCharType="separate"/>
                      </w:r>
                      <w:r w:rsidR="00032833">
                        <w:rPr>
                          <w:noProof/>
                          <w:lang w:val="en-GB"/>
                        </w:rPr>
                        <w:t>45</w:t>
                      </w:r>
                      <w:r>
                        <w:fldChar w:fldCharType="end"/>
                      </w:r>
                      <w:r w:rsidRPr="008364C8">
                        <w:rPr>
                          <w:lang w:val="en-GB"/>
                        </w:rPr>
                        <w:t>: Step overview of one scenario</w:t>
                      </w:r>
                      <w:bookmarkEnd w:id="328"/>
                      <w:bookmarkEnd w:id="329"/>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lastRenderedPageBreak/>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5B626E7D" w:rsidR="00624970" w:rsidRPr="00CC5315" w:rsidRDefault="003630A5" w:rsidP="00BE3C38">
      <w:pPr>
        <w:pStyle w:val="Caption"/>
        <w:ind w:hanging="556"/>
        <w:rPr>
          <w:lang w:val="en-GB"/>
        </w:rPr>
      </w:pPr>
      <w:bookmarkStart w:id="330" w:name="_Toc46067167"/>
      <w:bookmarkStart w:id="331" w:name="_Toc462176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46</w:t>
      </w:r>
      <w:r w:rsidRPr="00CC5315">
        <w:rPr>
          <w:lang w:val="en-GB"/>
        </w:rPr>
        <w:fldChar w:fldCharType="end"/>
      </w:r>
      <w:r w:rsidRPr="00FE28CA">
        <w:rPr>
          <w:lang w:val="en-GB"/>
        </w:rPr>
        <w:t>: Detail view of a step</w:t>
      </w:r>
      <w:bookmarkEnd w:id="330"/>
      <w:bookmarkEnd w:id="331"/>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2" w:name="_Toc46067088"/>
      <w:bookmarkStart w:id="333" w:name="_Toc46217147"/>
      <w:r w:rsidRPr="00CC5315">
        <w:rPr>
          <w:lang w:val="en-GB"/>
        </w:rPr>
        <w:t>Test Report</w:t>
      </w:r>
      <w:bookmarkEnd w:id="332"/>
      <w:bookmarkEnd w:id="333"/>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4" w:name="_Ref45968239"/>
      <w:bookmarkStart w:id="335" w:name="_Toc46067089"/>
      <w:bookmarkStart w:id="336" w:name="_Ref36378169"/>
      <w:bookmarkStart w:id="337" w:name="_Ref36378179"/>
      <w:bookmarkStart w:id="338" w:name="_Ref36378184"/>
      <w:bookmarkStart w:id="339" w:name="_Ref36378212"/>
      <w:bookmarkStart w:id="340" w:name="_Toc46217148"/>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4"/>
      <w:bookmarkEnd w:id="335"/>
      <w:bookmarkEnd w:id="340"/>
      <w:r w:rsidR="00B13855" w:rsidRPr="00CC5315">
        <w:rPr>
          <w:lang w:val="en-GB"/>
        </w:rPr>
        <w:t xml:space="preserve"> </w:t>
      </w:r>
      <w:bookmarkEnd w:id="336"/>
      <w:bookmarkEnd w:id="337"/>
      <w:bookmarkEnd w:id="338"/>
      <w:bookmarkEnd w:id="33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1" w:name="_Toc46067090"/>
      <w:bookmarkStart w:id="342" w:name="_Toc46217149"/>
      <w:r w:rsidRPr="00CC5315">
        <w:rPr>
          <w:lang w:val="en-GB"/>
        </w:rPr>
        <w:t xml:space="preserve">Change </w:t>
      </w:r>
      <w:r w:rsidR="00C313B6">
        <w:t>B</w:t>
      </w:r>
      <w:r w:rsidRPr="00CC5315">
        <w:rPr>
          <w:lang w:val="en-GB"/>
        </w:rPr>
        <w:t>efore the</w:t>
      </w:r>
      <w:r w:rsidR="008066BF" w:rsidRPr="00CC5315">
        <w:rPr>
          <w:lang w:val="en-GB"/>
        </w:rPr>
        <w:t xml:space="preserve"> OQ</w:t>
      </w:r>
      <w:bookmarkEnd w:id="341"/>
      <w:bookmarkEnd w:id="342"/>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7E6AC342" w:rsidR="00244320" w:rsidRPr="00CC5315" w:rsidRDefault="006B6D2B" w:rsidP="006B6D2B">
      <w:pPr>
        <w:pStyle w:val="Caption"/>
        <w:rPr>
          <w:lang w:val="en-GB"/>
        </w:rPr>
      </w:pPr>
      <w:bookmarkStart w:id="343" w:name="_Ref45980888"/>
      <w:bookmarkStart w:id="344" w:name="_Toc46067168"/>
      <w:bookmarkStart w:id="345" w:name="_Toc462176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032833">
        <w:rPr>
          <w:noProof/>
          <w:lang w:val="en-GB"/>
        </w:rPr>
        <w:t>47</w:t>
      </w:r>
      <w:r w:rsidRPr="00CC5315">
        <w:rPr>
          <w:lang w:val="en-GB"/>
        </w:rPr>
        <w:fldChar w:fldCharType="end"/>
      </w:r>
      <w:bookmarkEnd w:id="343"/>
      <w:r w:rsidRPr="00FE28CA">
        <w:rPr>
          <w:lang w:val="en-GB"/>
        </w:rPr>
        <w:t>: Adaptations in the specification brief due to the addition of a new requirement</w:t>
      </w:r>
      <w:bookmarkEnd w:id="344"/>
      <w:bookmarkEnd w:id="345"/>
    </w:p>
    <w:p w14:paraId="46001BA7" w14:textId="42610CFA" w:rsidR="000074C5" w:rsidRPr="00CC5315" w:rsidRDefault="00223B2E" w:rsidP="00093345">
      <w:pPr>
        <w:pStyle w:val="Heading3"/>
        <w:rPr>
          <w:lang w:val="en-GB"/>
        </w:rPr>
      </w:pPr>
      <w:bookmarkStart w:id="346" w:name="_Toc46067091"/>
      <w:bookmarkStart w:id="347"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6"/>
      <w:bookmarkEnd w:id="347"/>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348" w:name="_Toc46067092"/>
      <w:bookmarkStart w:id="349" w:name="_Toc46217151"/>
      <w:r w:rsidRPr="00CC5315">
        <w:rPr>
          <w:lang w:val="en-GB"/>
        </w:rPr>
        <w:t xml:space="preserve">OQ </w:t>
      </w:r>
      <w:r w:rsidR="00177AB8" w:rsidRPr="00CC5315">
        <w:rPr>
          <w:lang w:val="en-GB"/>
        </w:rPr>
        <w:t>Execution</w:t>
      </w:r>
      <w:bookmarkEnd w:id="348"/>
      <w:bookmarkEnd w:id="349"/>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0" w:name="_Ref45967849"/>
      <w:bookmarkStart w:id="351" w:name="_Toc46067093"/>
      <w:bookmarkStart w:id="352" w:name="_Toc46217152"/>
      <w:r w:rsidRPr="00CC5315">
        <w:rPr>
          <w:lang w:val="en-GB"/>
        </w:rPr>
        <w:lastRenderedPageBreak/>
        <w:t>Prototype Audit</w:t>
      </w:r>
      <w:bookmarkEnd w:id="350"/>
      <w:bookmarkEnd w:id="351"/>
      <w:bookmarkEnd w:id="352"/>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353" w:name="_Toc46067094"/>
      <w:bookmarkStart w:id="354" w:name="_Toc46217153"/>
      <w:r w:rsidRPr="00CC5315">
        <w:rPr>
          <w:lang w:val="en-GB"/>
        </w:rPr>
        <w:t>Results of the Audit</w:t>
      </w:r>
      <w:bookmarkEnd w:id="353"/>
      <w:bookmarkEnd w:id="354"/>
    </w:p>
    <w:p w14:paraId="49E3C0B0" w14:textId="77777777"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FE28CA">
        <w:rPr>
          <w:highlight w:val="yellow"/>
          <w:lang w:val="en-GB" w:eastAsia="de-DE"/>
        </w:rPr>
        <w:t>(Anhang...)</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0B24859F"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during the audit and improved again in a subsequent review process with the help of Evelyne Daniel. This improved version of the test specification with the two forms 'JBA Test Execution: Results' and 'Test Report' can be found in the appendices</w:t>
      </w:r>
      <w:r w:rsidR="00F12423" w:rsidRPr="00FE28CA">
        <w:rPr>
          <w:lang w:val="en-GB" w:eastAsia="de-DE"/>
        </w:rPr>
        <w:t xml:space="preserve"> (</w:t>
      </w:r>
      <w:r w:rsidR="00F12423" w:rsidRPr="00FE28CA">
        <w:rPr>
          <w:highlight w:val="yellow"/>
          <w:lang w:val="en-GB" w:eastAsia="de-DE"/>
        </w:rPr>
        <w:t>Anhägnen ....</w:t>
      </w:r>
      <w:r w:rsidR="00F12423" w:rsidRPr="00FE28CA">
        <w:rPr>
          <w:lang w:val="en-GB" w:eastAsia="de-DE"/>
        </w:rPr>
        <w:t>)</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5" w:name="_Toc46067095"/>
      <w:bookmarkStart w:id="356" w:name="_Toc46217154"/>
      <w:r w:rsidRPr="0073302C">
        <w:t>Conclusions from the audit</w:t>
      </w:r>
      <w:bookmarkEnd w:id="355"/>
      <w:bookmarkEnd w:id="356"/>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7" w:name="_Toc46067096"/>
      <w:bookmarkStart w:id="358" w:name="_Toc46217155"/>
      <w:r w:rsidRPr="00CC5315">
        <w:rPr>
          <w:lang w:val="en-GB"/>
        </w:rPr>
        <w:lastRenderedPageBreak/>
        <w:t xml:space="preserve">Learnings &amp; </w:t>
      </w:r>
      <w:r w:rsidR="0006627F" w:rsidRPr="00CC5315">
        <w:rPr>
          <w:lang w:val="en-GB"/>
        </w:rPr>
        <w:t>Discussion</w:t>
      </w:r>
      <w:bookmarkEnd w:id="357"/>
      <w:bookmarkEnd w:id="358"/>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59" w:name="_Toc46067097"/>
      <w:bookmarkStart w:id="360" w:name="_Toc46217156"/>
      <w:r w:rsidRPr="00CC5315">
        <w:rPr>
          <w:lang w:val="en-GB"/>
        </w:rPr>
        <w:lastRenderedPageBreak/>
        <w:t>Outlook</w:t>
      </w:r>
      <w:bookmarkEnd w:id="359"/>
      <w:bookmarkEnd w:id="360"/>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1" w:name="_Toc46067098"/>
      <w:bookmarkStart w:id="362" w:name="_Toc46217157"/>
      <w:r w:rsidRPr="00FE28CA">
        <w:rPr>
          <w:lang w:val="en-GB"/>
        </w:rPr>
        <w:t xml:space="preserve">Added Value: </w:t>
      </w:r>
      <w:r w:rsidR="00A92DF3" w:rsidRPr="00FE28CA">
        <w:rPr>
          <w:lang w:val="en-GB"/>
        </w:rPr>
        <w:t>OQs on several Web Browsers</w:t>
      </w:r>
      <w:bookmarkEnd w:id="361"/>
      <w:bookmarkEnd w:id="36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2D3B19B4" w:rsidR="004C7408" w:rsidRPr="00FE28CA" w:rsidRDefault="00B43145" w:rsidP="00B43145">
      <w:pPr>
        <w:pStyle w:val="Caption"/>
        <w:rPr>
          <w:lang w:val="en-GB"/>
        </w:rPr>
      </w:pPr>
      <w:bookmarkStart w:id="363" w:name="_Ref45961148"/>
      <w:bookmarkStart w:id="364" w:name="_Toc46067169"/>
      <w:bookmarkStart w:id="365" w:name="_Toc4621761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032833">
        <w:rPr>
          <w:noProof/>
          <w:lang w:val="en-GB"/>
        </w:rPr>
        <w:t>48</w:t>
      </w:r>
      <w:r w:rsidR="001729B8" w:rsidRPr="00CC5315">
        <w:rPr>
          <w:noProof/>
          <w:lang w:val="en-GB"/>
        </w:rPr>
        <w:fldChar w:fldCharType="end"/>
      </w:r>
      <w:bookmarkEnd w:id="363"/>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4"/>
      <w:r w:rsidR="001F0AF8" w:rsidRPr="00FE28CA">
        <w:rPr>
          <w:lang w:val="en-GB"/>
        </w:rPr>
        <w:t>Chrome.</w:t>
      </w:r>
      <w:bookmarkEnd w:id="365"/>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6" w:name="_Toc46067099"/>
      <w:bookmarkStart w:id="367" w:name="_Toc46217158"/>
      <w:r>
        <w:t xml:space="preserve">Further Topics </w:t>
      </w:r>
      <w:r w:rsidR="00B10213">
        <w:t>to Address</w:t>
      </w:r>
      <w:bookmarkEnd w:id="366"/>
      <w:bookmarkEnd w:id="367"/>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68" w:name="_Toc46067100"/>
      <w:bookmarkStart w:id="369" w:name="_Toc46217159"/>
      <w:commentRangeStart w:id="370"/>
      <w:r>
        <w:t>Pharmaceutical</w:t>
      </w:r>
      <w:r w:rsidR="00CE7A39">
        <w:t xml:space="preserve"> Companies show </w:t>
      </w:r>
      <w:r w:rsidR="005A1D8E">
        <w:t>I</w:t>
      </w:r>
      <w:r w:rsidR="00CE7A39">
        <w:t>nterest</w:t>
      </w:r>
      <w:bookmarkEnd w:id="368"/>
      <w:commentRangeEnd w:id="370"/>
      <w:r w:rsidR="00A172DA">
        <w:rPr>
          <w:rStyle w:val="CommentReference"/>
          <w:b w:val="0"/>
          <w:kern w:val="0"/>
          <w:lang w:eastAsia="en-US"/>
        </w:rPr>
        <w:commentReference w:id="370"/>
      </w:r>
      <w:bookmarkEnd w:id="369"/>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1" w:name="_Toc46067101"/>
      <w:bookmarkStart w:id="372" w:name="_Toc46217160"/>
      <w:r w:rsidRPr="00FE28CA">
        <w:rPr>
          <w:lang w:val="en-GB"/>
        </w:rPr>
        <w:t>Automated OQ Testing and Artificial Intelligence</w:t>
      </w:r>
      <w:bookmarkEnd w:id="371"/>
      <w:bookmarkEnd w:id="372"/>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3" w:name="_Toc46067102"/>
      <w:bookmarkStart w:id="374"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3"/>
      <w:bookmarkEnd w:id="374"/>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5" w:name="_Toc46067103"/>
      <w:bookmarkStart w:id="376"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375"/>
      <w:bookmarkEnd w:id="376"/>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7" w:name="_Toc46067104"/>
      <w:bookmarkStart w:id="378" w:name="_Toc46217163"/>
      <w:r w:rsidRPr="00CC5315">
        <w:rPr>
          <w:lang w:val="en-GB"/>
        </w:rPr>
        <w:lastRenderedPageBreak/>
        <w:t>Formatting</w:t>
      </w:r>
      <w:bookmarkEnd w:id="377"/>
      <w:bookmarkEnd w:id="378"/>
    </w:p>
    <w:p w14:paraId="66761DE6" w14:textId="77777777" w:rsidR="00417554" w:rsidRPr="00CC5315" w:rsidRDefault="00637567" w:rsidP="00881611">
      <w:pPr>
        <w:pStyle w:val="Heading2"/>
        <w:rPr>
          <w:lang w:val="en-GB"/>
        </w:rPr>
      </w:pPr>
      <w:bookmarkStart w:id="379" w:name="_Toc46067105"/>
      <w:bookmarkStart w:id="380" w:name="_Toc46217164"/>
      <w:r w:rsidRPr="00CC5315">
        <w:rPr>
          <w:lang w:val="en-GB"/>
        </w:rPr>
        <w:t>Quotes</w:t>
      </w:r>
      <w:bookmarkEnd w:id="379"/>
      <w:bookmarkEnd w:id="380"/>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1" w:name="_Toc46067106"/>
      <w:bookmarkStart w:id="382" w:name="_Toc46217165"/>
      <w:r w:rsidRPr="00CC5315">
        <w:rPr>
          <w:lang w:val="en-GB"/>
        </w:rPr>
        <w:t>Enumerations</w:t>
      </w:r>
      <w:bookmarkEnd w:id="381"/>
      <w:bookmarkEnd w:id="382"/>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3" w:name="_Toc46067107"/>
      <w:bookmarkStart w:id="384" w:name="_Toc46217166"/>
      <w:r w:rsidRPr="00CC5315">
        <w:rPr>
          <w:lang w:val="en-GB"/>
        </w:rPr>
        <w:t>Footnotes</w:t>
      </w:r>
      <w:bookmarkEnd w:id="383"/>
      <w:bookmarkEnd w:id="38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5" w:name="_Ref416163996"/>
      <w:bookmarkStart w:id="386" w:name="_Toc46067108"/>
      <w:bookmarkStart w:id="387" w:name="_Toc46217167"/>
      <w:r w:rsidRPr="00CC5315">
        <w:rPr>
          <w:lang w:val="en-GB"/>
        </w:rPr>
        <w:t>Figures</w:t>
      </w:r>
      <w:bookmarkEnd w:id="385"/>
      <w:bookmarkEnd w:id="386"/>
      <w:bookmarkEnd w:id="387"/>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88" w:name="_Ref173053924"/>
    </w:p>
    <w:p w14:paraId="57689A9B" w14:textId="77777777" w:rsidR="004C3879" w:rsidRPr="00CC5315" w:rsidRDefault="003671CC" w:rsidP="004C3879">
      <w:pPr>
        <w:pStyle w:val="Heading2"/>
        <w:rPr>
          <w:lang w:val="en-GB"/>
        </w:rPr>
      </w:pPr>
      <w:bookmarkStart w:id="389" w:name="_Ref416164013"/>
      <w:bookmarkStart w:id="390" w:name="_Toc46067109"/>
      <w:bookmarkStart w:id="391" w:name="_Toc46217168"/>
      <w:bookmarkEnd w:id="388"/>
      <w:r w:rsidRPr="00CC5315">
        <w:rPr>
          <w:lang w:val="en-GB"/>
        </w:rPr>
        <w:t>Tables</w:t>
      </w:r>
      <w:bookmarkEnd w:id="389"/>
      <w:bookmarkEnd w:id="390"/>
      <w:bookmarkEnd w:id="391"/>
    </w:p>
    <w:p w14:paraId="63002085" w14:textId="77777777" w:rsidR="00D415B9" w:rsidRPr="00CC5315" w:rsidRDefault="003671CC" w:rsidP="00A809E3">
      <w:pPr>
        <w:pStyle w:val="Heading3"/>
        <w:rPr>
          <w:lang w:val="en-GB"/>
        </w:rPr>
      </w:pPr>
      <w:bookmarkStart w:id="392" w:name="_Toc46067110"/>
      <w:bookmarkStart w:id="393" w:name="_Toc46217169"/>
      <w:r w:rsidRPr="00CC5315">
        <w:rPr>
          <w:lang w:val="en-GB"/>
        </w:rPr>
        <w:t>Tables</w:t>
      </w:r>
      <w:r w:rsidR="00D415B9" w:rsidRPr="00CC5315">
        <w:rPr>
          <w:lang w:val="en-GB"/>
        </w:rPr>
        <w:t xml:space="preserve"> as </w:t>
      </w:r>
      <w:r w:rsidR="00715C55" w:rsidRPr="00CC5315">
        <w:rPr>
          <w:lang w:val="en-GB"/>
        </w:rPr>
        <w:t>illustration</w:t>
      </w:r>
      <w:bookmarkEnd w:id="392"/>
      <w:bookmarkEnd w:id="393"/>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4" w:name="_Ref172010041"/>
      <w:bookmarkStart w:id="395" w:name="_Toc190598873"/>
      <w:bookmarkStart w:id="396"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4"/>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5"/>
      <w:r w:rsidR="002D0915" w:rsidRPr="00CC5315">
        <w:rPr>
          <w:lang w:val="en-GB"/>
        </w:rPr>
        <w:t>illustration</w:t>
      </w:r>
      <w:bookmarkEnd w:id="396"/>
    </w:p>
    <w:p w14:paraId="1218B87A" w14:textId="77777777" w:rsidR="00D415B9" w:rsidRPr="00CC5315" w:rsidRDefault="00E648B5" w:rsidP="00A809E3">
      <w:pPr>
        <w:pStyle w:val="Heading3"/>
        <w:rPr>
          <w:lang w:val="en-GB"/>
        </w:rPr>
      </w:pPr>
      <w:bookmarkStart w:id="397" w:name="_Toc46067111"/>
      <w:bookmarkStart w:id="398" w:name="_Toc46217170"/>
      <w:r w:rsidRPr="00CC5315">
        <w:rPr>
          <w:lang w:val="en-GB"/>
        </w:rPr>
        <w:t>Word tables</w:t>
      </w:r>
      <w:bookmarkEnd w:id="397"/>
      <w:bookmarkEnd w:id="398"/>
    </w:p>
    <w:p w14:paraId="5969ED32" w14:textId="77777777" w:rsidR="00DF6CF4" w:rsidRPr="00CC5315" w:rsidRDefault="008762E1" w:rsidP="00617B95">
      <w:pPr>
        <w:rPr>
          <w:lang w:val="en-GB"/>
        </w:rPr>
      </w:pPr>
      <w:bookmarkStart w:id="399"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00" w:name="_Ref172010521"/>
      <w:bookmarkStart w:id="401" w:name="_Toc190598872"/>
      <w:bookmarkStart w:id="402"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0"/>
      <w:r w:rsidRPr="00CC5315">
        <w:rPr>
          <w:lang w:val="en-GB"/>
        </w:rPr>
        <w:t xml:space="preserve">: </w:t>
      </w:r>
      <w:r w:rsidR="000B2F80" w:rsidRPr="00CC5315">
        <w:rPr>
          <w:lang w:val="en-GB"/>
        </w:rPr>
        <w:t>Example for a table created by Word</w:t>
      </w:r>
      <w:bookmarkEnd w:id="401"/>
      <w:bookmarkEnd w:id="402"/>
    </w:p>
    <w:p w14:paraId="16F32B49" w14:textId="77777777" w:rsidR="005532D6" w:rsidRPr="00CC5315" w:rsidRDefault="000B2F80" w:rsidP="00385FBB">
      <w:pPr>
        <w:pStyle w:val="Heading2"/>
        <w:rPr>
          <w:lang w:val="en-GB"/>
        </w:rPr>
      </w:pPr>
      <w:bookmarkStart w:id="403" w:name="_Toc46067112"/>
      <w:bookmarkStart w:id="404" w:name="_Toc46217171"/>
      <w:r w:rsidRPr="00CC5315">
        <w:rPr>
          <w:lang w:val="en-GB"/>
        </w:rPr>
        <w:t>Changing the font</w:t>
      </w:r>
      <w:bookmarkEnd w:id="403"/>
      <w:bookmarkEnd w:id="404"/>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5" w:name="_Toc46067113"/>
      <w:bookmarkStart w:id="406" w:name="_Toc51063184"/>
      <w:bookmarkStart w:id="407" w:name="_Toc10599446"/>
      <w:bookmarkStart w:id="408" w:name="_Toc46217172"/>
      <w:r w:rsidRPr="00CC5315">
        <w:rPr>
          <w:lang w:val="en-GB"/>
        </w:rPr>
        <w:lastRenderedPageBreak/>
        <w:t>R</w:t>
      </w:r>
      <w:r w:rsidR="00F96196" w:rsidRPr="00CC5315">
        <w:rPr>
          <w:lang w:val="en-GB"/>
        </w:rPr>
        <w:t>ef</w:t>
      </w:r>
      <w:r w:rsidRPr="00CC5315">
        <w:rPr>
          <w:lang w:val="en-GB"/>
        </w:rPr>
        <w:t>erences</w:t>
      </w:r>
      <w:bookmarkEnd w:id="405"/>
      <w:bookmarkEnd w:id="408"/>
    </w:p>
    <w:p w14:paraId="2759AAE4" w14:textId="77777777" w:rsidR="00524B65" w:rsidRPr="00CC5315" w:rsidRDefault="00524B65" w:rsidP="00376952">
      <w:pPr>
        <w:pStyle w:val="Literatureentry"/>
        <w:rPr>
          <w:lang w:val="en-GB"/>
        </w:rPr>
      </w:pPr>
      <w:bookmarkStart w:id="409" w:name="Abbildungsverzeichnis"/>
      <w:bookmarkStart w:id="410" w:name="_Toc59933380"/>
      <w:bookmarkEnd w:id="406"/>
    </w:p>
    <w:p w14:paraId="07329016" w14:textId="77777777" w:rsidR="00C2289B" w:rsidRPr="00C2289B" w:rsidRDefault="00C2289B" w:rsidP="00C2289B">
      <w:pPr>
        <w:pStyle w:val="Literatureentry"/>
        <w:rPr>
          <w:lang w:val="en-GB"/>
        </w:rPr>
      </w:pPr>
      <w:r w:rsidRPr="00C2289B">
        <w:rPr>
          <w:lang w:val="en-GB"/>
        </w:rPr>
        <w:t>AdoptOpenJDK.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r w:rsidRPr="00C2289B">
        <w:rPr>
          <w:lang w:val="en-GB"/>
        </w:rPr>
        <w:t>BootstrapVue.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r w:rsidRPr="00C2289B">
        <w:rPr>
          <w:lang w:val="en-GB"/>
        </w:rPr>
        <w:t>ChromeDriver Users. (2015, June 11). ChromeDriver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Chromium. (n.d.). ChromeDriver - WebDriver for Chrome. Retrieved 6 April 2020, from https://chromedriver.chromium.org/</w:t>
      </w:r>
    </w:p>
    <w:p w14:paraId="73153AAE" w14:textId="77777777" w:rsidR="00C2289B" w:rsidRPr="00C2289B" w:rsidRDefault="00C2289B" w:rsidP="00C2289B">
      <w:pPr>
        <w:pStyle w:val="Literatureentry"/>
        <w:rPr>
          <w:lang w:val="en-GB"/>
        </w:rPr>
      </w:pPr>
      <w:r w:rsidRPr="00C2289B">
        <w:rPr>
          <w:lang w:val="en-GB"/>
        </w:rPr>
        <w:t>Coveros.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r w:rsidRPr="00C2289B">
        <w:rPr>
          <w:lang w:val="de-CH"/>
        </w:rPr>
        <w:t xml:space="preserve">Esch, P. M., Donzé, G., Eschbach, B., Hassler, S., Hutter, L., Saxer, H. P., … </w:t>
      </w:r>
      <w:r w:rsidRPr="00C2289B">
        <w:rPr>
          <w:lang w:val="en-GB"/>
        </w:rPr>
        <w:t>Zühlke,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r w:rsidRPr="00C2289B">
        <w:rPr>
          <w:lang w:val="en-GB"/>
        </w:rPr>
        <w:t>Flenner,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Guru99. (2020a, March 19). Introduction to HP ALM (Quality Center).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r w:rsidRPr="00C2289B">
        <w:rPr>
          <w:lang w:val="en-GB"/>
        </w:rPr>
        <w:t>Hellesøy,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r w:rsidRPr="00C2289B">
        <w:rPr>
          <w:lang w:val="de-CH"/>
        </w:rPr>
        <w:t xml:space="preserve">Hoogenraad, W. (2017, October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r w:rsidRPr="00C2289B">
        <w:rPr>
          <w:lang w:val="en-GB"/>
        </w:rPr>
        <w:t>Hosbach, A. (2020, July 20). Cucumber-Scenarioo-plugin.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ISPE. (2008). GAMP 5 - A Risk-Based Approach to Compliant GxP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r w:rsidRPr="00C2289B">
        <w:rPr>
          <w:lang w:val="en-GB"/>
        </w:rPr>
        <w:t>javaTpoint. (n.d.). Spring Boot JPA - javatpoint.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r w:rsidRPr="00C2289B">
        <w:rPr>
          <w:lang w:val="en-GB"/>
        </w:rPr>
        <w:t>Johner,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r w:rsidRPr="00C2289B">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r w:rsidRPr="00C2289B">
        <w:rPr>
          <w:lang w:val="en-GB"/>
        </w:rPr>
        <w:t>Ketterlin Fisher, C. (2019, February 28). 3 open source behavior-driven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r w:rsidRPr="00C2289B">
        <w:rPr>
          <w:lang w:val="en-GB"/>
        </w:rPr>
        <w:t xml:space="preserve">Nicieja, K. (2018). Writing Great Specifications. </w:t>
      </w:r>
      <w:r w:rsidRPr="00C2289B">
        <w:rPr>
          <w:lang w:val="sv-SE"/>
        </w:rPr>
        <w:t>Shelter Island, NY, USA: Manning Publications.</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r w:rsidRPr="00C2289B">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r w:rsidRPr="00C2289B">
        <w:rPr>
          <w:lang w:val="en-GB"/>
        </w:rPr>
        <w:t>Qualitest.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Rose, S., Wynne, M., &amp; Hellesoy, A. (2015). The Cucumber for Java Book. Raleigh, United States of America: Pragmatic Bookshelf.</w:t>
      </w:r>
    </w:p>
    <w:p w14:paraId="3C298ECD" w14:textId="77777777" w:rsidR="00C2289B" w:rsidRPr="00C2289B" w:rsidRDefault="00C2289B" w:rsidP="00C2289B">
      <w:pPr>
        <w:pStyle w:val="Literatureentry"/>
        <w:rPr>
          <w:lang w:val="en-GB"/>
        </w:rPr>
      </w:pPr>
      <w:r w:rsidRPr="00C2289B">
        <w:rPr>
          <w:lang w:val="en-GB"/>
        </w:rPr>
        <w:t>Scenarioo. (n.d.-a). Scenarioo. Retrieved 27 March 2020, from http://scenarioo.org/</w:t>
      </w:r>
    </w:p>
    <w:p w14:paraId="215827A4" w14:textId="77777777" w:rsidR="00C2289B" w:rsidRPr="00C2289B" w:rsidRDefault="00C2289B" w:rsidP="00C2289B">
      <w:pPr>
        <w:pStyle w:val="Literatureentry"/>
        <w:rPr>
          <w:lang w:val="en-GB"/>
        </w:rPr>
      </w:pPr>
      <w:r w:rsidRPr="00C2289B">
        <w:rPr>
          <w:lang w:val="en-GB"/>
        </w:rPr>
        <w:t>Scenarioo. (n.d.-b). Setup of Scenarioo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r w:rsidRPr="00C2289B">
        <w:rPr>
          <w:lang w:val="de-CH"/>
        </w:rPr>
        <w:t xml:space="preserve">Selenium. (n.d.). Selenium automates browsers.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r w:rsidRPr="00C2289B">
        <w:rPr>
          <w:lang w:val="sv-SE"/>
        </w:rPr>
        <w:t>Shelter Island, NY, USA: Manning Publications.</w:t>
      </w:r>
    </w:p>
    <w:p w14:paraId="7716AFC5" w14:textId="4BBE3F10" w:rsidR="00C2289B" w:rsidRPr="00C2289B" w:rsidRDefault="00C2289B" w:rsidP="00C2289B">
      <w:pPr>
        <w:pStyle w:val="Literatureentry"/>
        <w:rPr>
          <w:lang w:val="en-GB"/>
        </w:rPr>
      </w:pPr>
      <w:r w:rsidRPr="00C2289B">
        <w:rPr>
          <w:lang w:val="en-GB"/>
        </w:rPr>
        <w:t>SmartBear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r w:rsidRPr="00C2289B">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r w:rsidRPr="00C2289B">
        <w:rPr>
          <w:lang w:val="en-GB"/>
        </w:rPr>
        <w:t>stackoverflow. (2018, September 20). Difference between OpenJDK and Adoptium/AdoptOpenJDK.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r w:rsidRPr="00C2289B">
        <w:rPr>
          <w:lang w:val="en-GB"/>
        </w:rPr>
        <w:t>Tutorialspoint. (n.d.-a). Cucumber - Gherkins - Tutorialspoint. Retrieved 28 June 2020, from https://www.tutorialspoint.com/cucumber/cucumber_gherkins.htm</w:t>
      </w:r>
    </w:p>
    <w:p w14:paraId="3FBE1B74" w14:textId="77777777" w:rsidR="00C2289B" w:rsidRPr="00C2289B" w:rsidRDefault="00C2289B" w:rsidP="00C2289B">
      <w:pPr>
        <w:pStyle w:val="Literatureentry"/>
        <w:rPr>
          <w:lang w:val="en-GB"/>
        </w:rPr>
      </w:pPr>
      <w:r w:rsidRPr="00C2289B">
        <w:rPr>
          <w:lang w:val="en-GB"/>
        </w:rPr>
        <w:lastRenderedPageBreak/>
        <w:t>Tutorialspoint. (n.d.-b). Cucumber - JUnit Runner - Tutorialspoint. Retrieved 28 June 2020, from https://www.tutorialspoint.com/cucumber/cucumber_junit_runner.htm</w:t>
      </w:r>
    </w:p>
    <w:p w14:paraId="7B2FF818" w14:textId="77777777" w:rsidR="00C2289B" w:rsidRPr="00C2289B" w:rsidRDefault="00C2289B" w:rsidP="00C2289B">
      <w:pPr>
        <w:pStyle w:val="Literatureentry"/>
        <w:rPr>
          <w:lang w:val="en-GB"/>
        </w:rPr>
      </w:pPr>
      <w:r w:rsidRPr="00C2289B">
        <w:rPr>
          <w:lang w:val="en-GB"/>
        </w:rPr>
        <w:t>Tutorialspoint. (n.d.-c). Selenium - Webdriver - Tutorialspoint.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r w:rsidRPr="00C2289B">
        <w:rPr>
          <w:lang w:val="sv-SE"/>
        </w:rPr>
        <w:t xml:space="preserve">Unadkat, J., &amp; Krishnakumar, P. (2019, July 8). </w:t>
      </w:r>
      <w:r w:rsidRPr="00C2289B">
        <w:rPr>
          <w:lang w:val="en-GB"/>
        </w:rPr>
        <w:t>Selenium Webdriver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1" w:name="_Toc46067114"/>
      <w:bookmarkStart w:id="412" w:name="_Toc46217173"/>
      <w:bookmarkEnd w:id="409"/>
      <w:bookmarkEnd w:id="410"/>
      <w:r w:rsidRPr="00CC5315">
        <w:rPr>
          <w:lang w:val="en-GB"/>
        </w:rPr>
        <w:lastRenderedPageBreak/>
        <w:t xml:space="preserve">List of </w:t>
      </w:r>
      <w:r w:rsidR="00F57DC7" w:rsidRPr="00CC5315">
        <w:rPr>
          <w:lang w:val="en-GB"/>
        </w:rPr>
        <w:t>F</w:t>
      </w:r>
      <w:r w:rsidRPr="00CC5315">
        <w:rPr>
          <w:lang w:val="en-GB"/>
        </w:rPr>
        <w:t>igures</w:t>
      </w:r>
      <w:bookmarkEnd w:id="411"/>
      <w:bookmarkEnd w:id="412"/>
    </w:p>
    <w:p w14:paraId="454BFA55" w14:textId="52D9DC99" w:rsidR="00B34F32"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17572" w:history="1">
        <w:r w:rsidR="00B34F32" w:rsidRPr="00E67C44">
          <w:rPr>
            <w:rStyle w:val="Hyperlink"/>
            <w:noProof/>
            <w:lang w:val="en-GB"/>
          </w:rPr>
          <w:t>Figure 1 Process to investigate OQ test automation</w:t>
        </w:r>
        <w:r w:rsidR="00B34F32">
          <w:rPr>
            <w:noProof/>
            <w:webHidden/>
          </w:rPr>
          <w:tab/>
        </w:r>
        <w:r w:rsidR="00B34F32">
          <w:rPr>
            <w:noProof/>
            <w:webHidden/>
          </w:rPr>
          <w:fldChar w:fldCharType="begin"/>
        </w:r>
        <w:r w:rsidR="00B34F32">
          <w:rPr>
            <w:noProof/>
            <w:webHidden/>
          </w:rPr>
          <w:instrText xml:space="preserve"> PAGEREF _Toc46217572 \h </w:instrText>
        </w:r>
        <w:r w:rsidR="00B34F32">
          <w:rPr>
            <w:noProof/>
            <w:webHidden/>
          </w:rPr>
        </w:r>
        <w:r w:rsidR="00B34F32">
          <w:rPr>
            <w:noProof/>
            <w:webHidden/>
          </w:rPr>
          <w:fldChar w:fldCharType="separate"/>
        </w:r>
        <w:r w:rsidR="00B34F32">
          <w:rPr>
            <w:noProof/>
            <w:webHidden/>
          </w:rPr>
          <w:t>5</w:t>
        </w:r>
        <w:r w:rsidR="00B34F32">
          <w:rPr>
            <w:noProof/>
            <w:webHidden/>
          </w:rPr>
          <w:fldChar w:fldCharType="end"/>
        </w:r>
      </w:hyperlink>
    </w:p>
    <w:p w14:paraId="0ECF6BDE" w14:textId="17D324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3" w:history="1">
        <w:r w:rsidRPr="00E67C44">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_Toc46217573 \h </w:instrText>
        </w:r>
        <w:r>
          <w:rPr>
            <w:noProof/>
            <w:webHidden/>
          </w:rPr>
        </w:r>
        <w:r>
          <w:rPr>
            <w:noProof/>
            <w:webHidden/>
          </w:rPr>
          <w:fldChar w:fldCharType="separate"/>
        </w:r>
        <w:r>
          <w:rPr>
            <w:noProof/>
            <w:webHidden/>
          </w:rPr>
          <w:t>5</w:t>
        </w:r>
        <w:r>
          <w:rPr>
            <w:noProof/>
            <w:webHidden/>
          </w:rPr>
          <w:fldChar w:fldCharType="end"/>
        </w:r>
      </w:hyperlink>
    </w:p>
    <w:p w14:paraId="4669E715" w14:textId="6E55D6CD"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4" w:history="1">
        <w:r w:rsidRPr="00E67C44">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_Toc46217574 \h </w:instrText>
        </w:r>
        <w:r>
          <w:rPr>
            <w:noProof/>
            <w:webHidden/>
          </w:rPr>
        </w:r>
        <w:r>
          <w:rPr>
            <w:noProof/>
            <w:webHidden/>
          </w:rPr>
          <w:fldChar w:fldCharType="separate"/>
        </w:r>
        <w:r>
          <w:rPr>
            <w:noProof/>
            <w:webHidden/>
          </w:rPr>
          <w:t>12</w:t>
        </w:r>
        <w:r>
          <w:rPr>
            <w:noProof/>
            <w:webHidden/>
          </w:rPr>
          <w:fldChar w:fldCharType="end"/>
        </w:r>
      </w:hyperlink>
    </w:p>
    <w:p w14:paraId="67D2FCC0" w14:textId="2F25A6F2"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5" w:history="1">
        <w:r w:rsidRPr="00E67C44">
          <w:rPr>
            <w:rStyle w:val="Hyperlink"/>
            <w:noProof/>
            <w:lang w:val="en-GB"/>
          </w:rPr>
          <w:t>Figure 4: Exemplary OQ Process according to GAMP5</w:t>
        </w:r>
        <w:r>
          <w:rPr>
            <w:noProof/>
            <w:webHidden/>
          </w:rPr>
          <w:tab/>
        </w:r>
        <w:r>
          <w:rPr>
            <w:noProof/>
            <w:webHidden/>
          </w:rPr>
          <w:fldChar w:fldCharType="begin"/>
        </w:r>
        <w:r>
          <w:rPr>
            <w:noProof/>
            <w:webHidden/>
          </w:rPr>
          <w:instrText xml:space="preserve"> PAGEREF _Toc46217575 \h </w:instrText>
        </w:r>
        <w:r>
          <w:rPr>
            <w:noProof/>
            <w:webHidden/>
          </w:rPr>
        </w:r>
        <w:r>
          <w:rPr>
            <w:noProof/>
            <w:webHidden/>
          </w:rPr>
          <w:fldChar w:fldCharType="separate"/>
        </w:r>
        <w:r>
          <w:rPr>
            <w:noProof/>
            <w:webHidden/>
          </w:rPr>
          <w:t>17</w:t>
        </w:r>
        <w:r>
          <w:rPr>
            <w:noProof/>
            <w:webHidden/>
          </w:rPr>
          <w:fldChar w:fldCharType="end"/>
        </w:r>
      </w:hyperlink>
    </w:p>
    <w:p w14:paraId="24372FB6" w14:textId="4294E95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6" w:history="1">
        <w:r w:rsidRPr="00E67C44">
          <w:rPr>
            <w:rStyle w:val="Hyperlink"/>
            <w:noProof/>
            <w:lang w:val="en-GB"/>
          </w:rPr>
          <w:t>Figure 5: The three BDD practices (Nagy &amp; Rose, 2018, p. 20)</w:t>
        </w:r>
        <w:r>
          <w:rPr>
            <w:noProof/>
            <w:webHidden/>
          </w:rPr>
          <w:tab/>
        </w:r>
        <w:r>
          <w:rPr>
            <w:noProof/>
            <w:webHidden/>
          </w:rPr>
          <w:fldChar w:fldCharType="begin"/>
        </w:r>
        <w:r>
          <w:rPr>
            <w:noProof/>
            <w:webHidden/>
          </w:rPr>
          <w:instrText xml:space="preserve"> PAGEREF _Toc46217576 \h </w:instrText>
        </w:r>
        <w:r>
          <w:rPr>
            <w:noProof/>
            <w:webHidden/>
          </w:rPr>
        </w:r>
        <w:r>
          <w:rPr>
            <w:noProof/>
            <w:webHidden/>
          </w:rPr>
          <w:fldChar w:fldCharType="separate"/>
        </w:r>
        <w:r>
          <w:rPr>
            <w:noProof/>
            <w:webHidden/>
          </w:rPr>
          <w:t>19</w:t>
        </w:r>
        <w:r>
          <w:rPr>
            <w:noProof/>
            <w:webHidden/>
          </w:rPr>
          <w:fldChar w:fldCharType="end"/>
        </w:r>
      </w:hyperlink>
    </w:p>
    <w:p w14:paraId="742E2A69" w14:textId="371AC2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7" w:history="1">
        <w:r w:rsidRPr="00E67C44">
          <w:rPr>
            <w:rStyle w:val="Hyperlink"/>
            <w:noProof/>
            <w:lang w:val="en-GB"/>
          </w:rPr>
          <w:t>Figure 6: BDD Process according to Nagy &amp; Rose (2018, pp. 56-61)</w:t>
        </w:r>
        <w:r>
          <w:rPr>
            <w:noProof/>
            <w:webHidden/>
          </w:rPr>
          <w:tab/>
        </w:r>
        <w:r>
          <w:rPr>
            <w:noProof/>
            <w:webHidden/>
          </w:rPr>
          <w:fldChar w:fldCharType="begin"/>
        </w:r>
        <w:r>
          <w:rPr>
            <w:noProof/>
            <w:webHidden/>
          </w:rPr>
          <w:instrText xml:space="preserve"> PAGEREF _Toc46217577 \h </w:instrText>
        </w:r>
        <w:r>
          <w:rPr>
            <w:noProof/>
            <w:webHidden/>
          </w:rPr>
        </w:r>
        <w:r>
          <w:rPr>
            <w:noProof/>
            <w:webHidden/>
          </w:rPr>
          <w:fldChar w:fldCharType="separate"/>
        </w:r>
        <w:r>
          <w:rPr>
            <w:noProof/>
            <w:webHidden/>
          </w:rPr>
          <w:t>20</w:t>
        </w:r>
        <w:r>
          <w:rPr>
            <w:noProof/>
            <w:webHidden/>
          </w:rPr>
          <w:fldChar w:fldCharType="end"/>
        </w:r>
      </w:hyperlink>
    </w:p>
    <w:p w14:paraId="2A1E016C" w14:textId="10EA6DF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8" w:history="1">
        <w:r w:rsidRPr="00E67C44">
          <w:rPr>
            <w:rStyle w:val="Hyperlink"/>
            <w:noProof/>
            <w:lang w:val="en-GB"/>
          </w:rPr>
          <w:t>Figure 7: Activities within the BDD discovery step according to Nagy &amp; Rose</w:t>
        </w:r>
        <w:r w:rsidRPr="00E67C44">
          <w:rPr>
            <w:rStyle w:val="Hyperlink"/>
            <w:noProof/>
            <w:lang w:val="en-CH"/>
          </w:rPr>
          <w:t xml:space="preserve"> (</w:t>
        </w:r>
        <w:r w:rsidRPr="00E67C44">
          <w:rPr>
            <w:rStyle w:val="Hyperlink"/>
            <w:noProof/>
            <w:lang w:val="en-GB"/>
          </w:rPr>
          <w:t>2018</w:t>
        </w:r>
        <w:r w:rsidRPr="00E67C44">
          <w:rPr>
            <w:rStyle w:val="Hyperlink"/>
            <w:noProof/>
            <w:lang w:val="en-CH"/>
          </w:rPr>
          <w:t>)</w:t>
        </w:r>
        <w:r w:rsidRPr="00E67C44">
          <w:rPr>
            <w:rStyle w:val="Hyperlink"/>
            <w:noProof/>
            <w:lang w:val="en-GB"/>
          </w:rPr>
          <w:t>.</w:t>
        </w:r>
        <w:r>
          <w:rPr>
            <w:noProof/>
            <w:webHidden/>
          </w:rPr>
          <w:tab/>
        </w:r>
        <w:r>
          <w:rPr>
            <w:noProof/>
            <w:webHidden/>
          </w:rPr>
          <w:fldChar w:fldCharType="begin"/>
        </w:r>
        <w:r>
          <w:rPr>
            <w:noProof/>
            <w:webHidden/>
          </w:rPr>
          <w:instrText xml:space="preserve"> PAGEREF _Toc46217578 \h </w:instrText>
        </w:r>
        <w:r>
          <w:rPr>
            <w:noProof/>
            <w:webHidden/>
          </w:rPr>
        </w:r>
        <w:r>
          <w:rPr>
            <w:noProof/>
            <w:webHidden/>
          </w:rPr>
          <w:fldChar w:fldCharType="separate"/>
        </w:r>
        <w:r>
          <w:rPr>
            <w:noProof/>
            <w:webHidden/>
          </w:rPr>
          <w:t>21</w:t>
        </w:r>
        <w:r>
          <w:rPr>
            <w:noProof/>
            <w:webHidden/>
          </w:rPr>
          <w:fldChar w:fldCharType="end"/>
        </w:r>
      </w:hyperlink>
    </w:p>
    <w:p w14:paraId="5C2948B3" w14:textId="4A62943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79" w:history="1">
        <w:r w:rsidRPr="00E67C44">
          <w:rPr>
            <w:rStyle w:val="Hyperlink"/>
            <w:noProof/>
            <w:lang w:val="en-GB"/>
          </w:rPr>
          <w:t>Figure 8: Example Map - structure and colour codes (Wynne, n.d.)</w:t>
        </w:r>
        <w:r>
          <w:rPr>
            <w:noProof/>
            <w:webHidden/>
          </w:rPr>
          <w:tab/>
        </w:r>
        <w:r>
          <w:rPr>
            <w:noProof/>
            <w:webHidden/>
          </w:rPr>
          <w:fldChar w:fldCharType="begin"/>
        </w:r>
        <w:r>
          <w:rPr>
            <w:noProof/>
            <w:webHidden/>
          </w:rPr>
          <w:instrText xml:space="preserve"> PAGEREF _Toc46217579 \h </w:instrText>
        </w:r>
        <w:r>
          <w:rPr>
            <w:noProof/>
            <w:webHidden/>
          </w:rPr>
        </w:r>
        <w:r>
          <w:rPr>
            <w:noProof/>
            <w:webHidden/>
          </w:rPr>
          <w:fldChar w:fldCharType="separate"/>
        </w:r>
        <w:r>
          <w:rPr>
            <w:noProof/>
            <w:webHidden/>
          </w:rPr>
          <w:t>22</w:t>
        </w:r>
        <w:r>
          <w:rPr>
            <w:noProof/>
            <w:webHidden/>
          </w:rPr>
          <w:fldChar w:fldCharType="end"/>
        </w:r>
      </w:hyperlink>
    </w:p>
    <w:p w14:paraId="36D6EB45" w14:textId="672269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0" w:history="1">
        <w:r w:rsidRPr="00E67C44">
          <w:rPr>
            <w:rStyle w:val="Hyperlink"/>
            <w:noProof/>
            <w:lang w:val="en-GB"/>
          </w:rPr>
          <w:t xml:space="preserve">Figure 9: Activities within the BDD formulation step according to Nagy &amp; Rose </w:t>
        </w:r>
        <w:r w:rsidRPr="00E67C44">
          <w:rPr>
            <w:rStyle w:val="Hyperlink"/>
            <w:noProof/>
            <w:lang w:val="en-CH"/>
          </w:rPr>
          <w:t>(</w:t>
        </w:r>
        <w:r w:rsidRPr="00E67C44">
          <w:rPr>
            <w:rStyle w:val="Hyperlink"/>
            <w:noProof/>
            <w:lang w:val="en-GB"/>
          </w:rPr>
          <w:t>2018</w:t>
        </w:r>
        <w:r w:rsidRPr="00E67C44">
          <w:rPr>
            <w:rStyle w:val="Hyperlink"/>
            <w:noProof/>
            <w:lang w:val="en-CH"/>
          </w:rPr>
          <w:t>)</w:t>
        </w:r>
        <w:r>
          <w:rPr>
            <w:noProof/>
            <w:webHidden/>
          </w:rPr>
          <w:tab/>
        </w:r>
        <w:r>
          <w:rPr>
            <w:noProof/>
            <w:webHidden/>
          </w:rPr>
          <w:fldChar w:fldCharType="begin"/>
        </w:r>
        <w:r>
          <w:rPr>
            <w:noProof/>
            <w:webHidden/>
          </w:rPr>
          <w:instrText xml:space="preserve"> PAGEREF _Toc46217580 \h </w:instrText>
        </w:r>
        <w:r>
          <w:rPr>
            <w:noProof/>
            <w:webHidden/>
          </w:rPr>
        </w:r>
        <w:r>
          <w:rPr>
            <w:noProof/>
            <w:webHidden/>
          </w:rPr>
          <w:fldChar w:fldCharType="separate"/>
        </w:r>
        <w:r>
          <w:rPr>
            <w:noProof/>
            <w:webHidden/>
          </w:rPr>
          <w:t>23</w:t>
        </w:r>
        <w:r>
          <w:rPr>
            <w:noProof/>
            <w:webHidden/>
          </w:rPr>
          <w:fldChar w:fldCharType="end"/>
        </w:r>
      </w:hyperlink>
    </w:p>
    <w:p w14:paraId="6E0C93A6" w14:textId="0000A67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1" w:history="1">
        <w:r w:rsidRPr="00E67C44">
          <w:rPr>
            <w:rStyle w:val="Hyperlink"/>
            <w:noProof/>
            <w:lang w:val="en-GB"/>
          </w:rPr>
          <w:t>Figure 10: Example of a Scenario with the Given-When-Then structure from Kamil Nicieja (2018, p.43)</w:t>
        </w:r>
        <w:r>
          <w:rPr>
            <w:noProof/>
            <w:webHidden/>
          </w:rPr>
          <w:tab/>
        </w:r>
        <w:r>
          <w:rPr>
            <w:noProof/>
            <w:webHidden/>
          </w:rPr>
          <w:fldChar w:fldCharType="begin"/>
        </w:r>
        <w:r>
          <w:rPr>
            <w:noProof/>
            <w:webHidden/>
          </w:rPr>
          <w:instrText xml:space="preserve"> PAGEREF _Toc46217581 \h </w:instrText>
        </w:r>
        <w:r>
          <w:rPr>
            <w:noProof/>
            <w:webHidden/>
          </w:rPr>
        </w:r>
        <w:r>
          <w:rPr>
            <w:noProof/>
            <w:webHidden/>
          </w:rPr>
          <w:fldChar w:fldCharType="separate"/>
        </w:r>
        <w:r>
          <w:rPr>
            <w:noProof/>
            <w:webHidden/>
          </w:rPr>
          <w:t>23</w:t>
        </w:r>
        <w:r>
          <w:rPr>
            <w:noProof/>
            <w:webHidden/>
          </w:rPr>
          <w:fldChar w:fldCharType="end"/>
        </w:r>
      </w:hyperlink>
    </w:p>
    <w:p w14:paraId="7389427C" w14:textId="675805A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2" w:history="1">
        <w:r w:rsidRPr="00E67C44">
          <w:rPr>
            <w:rStyle w:val="Hyperlink"/>
            <w:noProof/>
            <w:lang w:val="en-GB"/>
          </w:rPr>
          <w:t>Figure 11: Example of a Scenario with the ‘And’ keyword from Kamil Nicieja (2018, p.53).</w:t>
        </w:r>
        <w:r>
          <w:rPr>
            <w:noProof/>
            <w:webHidden/>
          </w:rPr>
          <w:tab/>
        </w:r>
        <w:r>
          <w:rPr>
            <w:noProof/>
            <w:webHidden/>
          </w:rPr>
          <w:fldChar w:fldCharType="begin"/>
        </w:r>
        <w:r>
          <w:rPr>
            <w:noProof/>
            <w:webHidden/>
          </w:rPr>
          <w:instrText xml:space="preserve"> PAGEREF _Toc46217582 \h </w:instrText>
        </w:r>
        <w:r>
          <w:rPr>
            <w:noProof/>
            <w:webHidden/>
          </w:rPr>
        </w:r>
        <w:r>
          <w:rPr>
            <w:noProof/>
            <w:webHidden/>
          </w:rPr>
          <w:fldChar w:fldCharType="separate"/>
        </w:r>
        <w:r>
          <w:rPr>
            <w:noProof/>
            <w:webHidden/>
          </w:rPr>
          <w:t>24</w:t>
        </w:r>
        <w:r>
          <w:rPr>
            <w:noProof/>
            <w:webHidden/>
          </w:rPr>
          <w:fldChar w:fldCharType="end"/>
        </w:r>
      </w:hyperlink>
    </w:p>
    <w:p w14:paraId="73C8808F" w14:textId="29A996D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3" w:history="1">
        <w:r w:rsidRPr="00E67C44">
          <w:rPr>
            <w:rStyle w:val="Hyperlink"/>
            <w:noProof/>
            <w:lang w:val="en-GB"/>
          </w:rPr>
          <w:t>Figure 12: Example of a keyword and a step from Kamil Nicieja (2018, p.44)</w:t>
        </w:r>
        <w:r>
          <w:rPr>
            <w:noProof/>
            <w:webHidden/>
          </w:rPr>
          <w:tab/>
        </w:r>
        <w:r>
          <w:rPr>
            <w:noProof/>
            <w:webHidden/>
          </w:rPr>
          <w:fldChar w:fldCharType="begin"/>
        </w:r>
        <w:r>
          <w:rPr>
            <w:noProof/>
            <w:webHidden/>
          </w:rPr>
          <w:instrText xml:space="preserve"> PAGEREF _Toc46217583 \h </w:instrText>
        </w:r>
        <w:r>
          <w:rPr>
            <w:noProof/>
            <w:webHidden/>
          </w:rPr>
        </w:r>
        <w:r>
          <w:rPr>
            <w:noProof/>
            <w:webHidden/>
          </w:rPr>
          <w:fldChar w:fldCharType="separate"/>
        </w:r>
        <w:r>
          <w:rPr>
            <w:noProof/>
            <w:webHidden/>
          </w:rPr>
          <w:t>24</w:t>
        </w:r>
        <w:r>
          <w:rPr>
            <w:noProof/>
            <w:webHidden/>
          </w:rPr>
          <w:fldChar w:fldCharType="end"/>
        </w:r>
      </w:hyperlink>
    </w:p>
    <w:p w14:paraId="6DF8F558" w14:textId="0175F47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4" w:history="1">
        <w:r w:rsidRPr="00E67C44">
          <w:rPr>
            <w:rStyle w:val="Hyperlink"/>
            <w:noProof/>
            <w:lang w:val="en-GB"/>
          </w:rPr>
          <w:t>Figure 13: Example of a Scenario outline from Kamil Nicieja (Nicieja, 2018, p.86)</w:t>
        </w:r>
        <w:r>
          <w:rPr>
            <w:noProof/>
            <w:webHidden/>
          </w:rPr>
          <w:tab/>
        </w:r>
        <w:r>
          <w:rPr>
            <w:noProof/>
            <w:webHidden/>
          </w:rPr>
          <w:fldChar w:fldCharType="begin"/>
        </w:r>
        <w:r>
          <w:rPr>
            <w:noProof/>
            <w:webHidden/>
          </w:rPr>
          <w:instrText xml:space="preserve"> PAGEREF _Toc46217584 \h </w:instrText>
        </w:r>
        <w:r>
          <w:rPr>
            <w:noProof/>
            <w:webHidden/>
          </w:rPr>
        </w:r>
        <w:r>
          <w:rPr>
            <w:noProof/>
            <w:webHidden/>
          </w:rPr>
          <w:fldChar w:fldCharType="separate"/>
        </w:r>
        <w:r>
          <w:rPr>
            <w:noProof/>
            <w:webHidden/>
          </w:rPr>
          <w:t>25</w:t>
        </w:r>
        <w:r>
          <w:rPr>
            <w:noProof/>
            <w:webHidden/>
          </w:rPr>
          <w:fldChar w:fldCharType="end"/>
        </w:r>
      </w:hyperlink>
    </w:p>
    <w:p w14:paraId="02E91381" w14:textId="468F23D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5" w:history="1">
        <w:r w:rsidRPr="00E67C44">
          <w:rPr>
            <w:rStyle w:val="Hyperlink"/>
            <w:noProof/>
            <w:lang w:val="en-GB"/>
          </w:rPr>
          <w:t>Figure 14: Example of a feature file with one scenario from Kamil Nicieja (2018, p.34)</w:t>
        </w:r>
        <w:r>
          <w:rPr>
            <w:noProof/>
            <w:webHidden/>
          </w:rPr>
          <w:tab/>
        </w:r>
        <w:r>
          <w:rPr>
            <w:noProof/>
            <w:webHidden/>
          </w:rPr>
          <w:fldChar w:fldCharType="begin"/>
        </w:r>
        <w:r>
          <w:rPr>
            <w:noProof/>
            <w:webHidden/>
          </w:rPr>
          <w:instrText xml:space="preserve"> PAGEREF _Toc46217585 \h </w:instrText>
        </w:r>
        <w:r>
          <w:rPr>
            <w:noProof/>
            <w:webHidden/>
          </w:rPr>
        </w:r>
        <w:r>
          <w:rPr>
            <w:noProof/>
            <w:webHidden/>
          </w:rPr>
          <w:fldChar w:fldCharType="separate"/>
        </w:r>
        <w:r>
          <w:rPr>
            <w:noProof/>
            <w:webHidden/>
          </w:rPr>
          <w:t>25</w:t>
        </w:r>
        <w:r>
          <w:rPr>
            <w:noProof/>
            <w:webHidden/>
          </w:rPr>
          <w:fldChar w:fldCharType="end"/>
        </w:r>
      </w:hyperlink>
    </w:p>
    <w:p w14:paraId="429DE9F2" w14:textId="55A7A6DA"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6" w:history="1">
        <w:r w:rsidRPr="00E67C44">
          <w:rPr>
            <w:rStyle w:val="Hyperlink"/>
            <w:noProof/>
            <w:lang w:val="en-GB"/>
          </w:rPr>
          <w:t>Figure 15: Example of a Specification brief from Kamil Nicieja (2018, p.39)</w:t>
        </w:r>
        <w:r>
          <w:rPr>
            <w:noProof/>
            <w:webHidden/>
          </w:rPr>
          <w:tab/>
        </w:r>
        <w:r>
          <w:rPr>
            <w:noProof/>
            <w:webHidden/>
          </w:rPr>
          <w:fldChar w:fldCharType="begin"/>
        </w:r>
        <w:r>
          <w:rPr>
            <w:noProof/>
            <w:webHidden/>
          </w:rPr>
          <w:instrText xml:space="preserve"> PAGEREF _Toc46217586 \h </w:instrText>
        </w:r>
        <w:r>
          <w:rPr>
            <w:noProof/>
            <w:webHidden/>
          </w:rPr>
        </w:r>
        <w:r>
          <w:rPr>
            <w:noProof/>
            <w:webHidden/>
          </w:rPr>
          <w:fldChar w:fldCharType="separate"/>
        </w:r>
        <w:r>
          <w:rPr>
            <w:noProof/>
            <w:webHidden/>
          </w:rPr>
          <w:t>26</w:t>
        </w:r>
        <w:r>
          <w:rPr>
            <w:noProof/>
            <w:webHidden/>
          </w:rPr>
          <w:fldChar w:fldCharType="end"/>
        </w:r>
      </w:hyperlink>
    </w:p>
    <w:p w14:paraId="3F24B797" w14:textId="348B60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7" w:history="1">
        <w:r w:rsidRPr="00E67C44">
          <w:rPr>
            <w:rStyle w:val="Hyperlink"/>
            <w:noProof/>
          </w:rPr>
          <w:t>Figure 16: StepDef der ein Scenario Step in Gherkin automatisiert</w:t>
        </w:r>
        <w:r>
          <w:rPr>
            <w:noProof/>
            <w:webHidden/>
          </w:rPr>
          <w:tab/>
        </w:r>
        <w:r>
          <w:rPr>
            <w:noProof/>
            <w:webHidden/>
          </w:rPr>
          <w:fldChar w:fldCharType="begin"/>
        </w:r>
        <w:r>
          <w:rPr>
            <w:noProof/>
            <w:webHidden/>
          </w:rPr>
          <w:instrText xml:space="preserve"> PAGEREF _Toc46217587 \h </w:instrText>
        </w:r>
        <w:r>
          <w:rPr>
            <w:noProof/>
            <w:webHidden/>
          </w:rPr>
        </w:r>
        <w:r>
          <w:rPr>
            <w:noProof/>
            <w:webHidden/>
          </w:rPr>
          <w:fldChar w:fldCharType="separate"/>
        </w:r>
        <w:r>
          <w:rPr>
            <w:noProof/>
            <w:webHidden/>
          </w:rPr>
          <w:t>27</w:t>
        </w:r>
        <w:r>
          <w:rPr>
            <w:noProof/>
            <w:webHidden/>
          </w:rPr>
          <w:fldChar w:fldCharType="end"/>
        </w:r>
      </w:hyperlink>
    </w:p>
    <w:p w14:paraId="7EA4020E" w14:textId="56DA99A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8" w:history="1">
        <w:r w:rsidRPr="00E67C44">
          <w:rPr>
            <w:rStyle w:val="Hyperlink"/>
            <w:noProof/>
            <w:lang w:val="en-GB"/>
          </w:rPr>
          <w:t>Figure 17: Activities within the BDD automation step according to Nagy &amp; Rose, 2018</w:t>
        </w:r>
        <w:r>
          <w:rPr>
            <w:noProof/>
            <w:webHidden/>
          </w:rPr>
          <w:tab/>
        </w:r>
        <w:r>
          <w:rPr>
            <w:noProof/>
            <w:webHidden/>
          </w:rPr>
          <w:fldChar w:fldCharType="begin"/>
        </w:r>
        <w:r>
          <w:rPr>
            <w:noProof/>
            <w:webHidden/>
          </w:rPr>
          <w:instrText xml:space="preserve"> PAGEREF _Toc46217588 \h </w:instrText>
        </w:r>
        <w:r>
          <w:rPr>
            <w:noProof/>
            <w:webHidden/>
          </w:rPr>
        </w:r>
        <w:r>
          <w:rPr>
            <w:noProof/>
            <w:webHidden/>
          </w:rPr>
          <w:fldChar w:fldCharType="separate"/>
        </w:r>
        <w:r>
          <w:rPr>
            <w:noProof/>
            <w:webHidden/>
          </w:rPr>
          <w:t>28</w:t>
        </w:r>
        <w:r>
          <w:rPr>
            <w:noProof/>
            <w:webHidden/>
          </w:rPr>
          <w:fldChar w:fldCharType="end"/>
        </w:r>
      </w:hyperlink>
    </w:p>
    <w:p w14:paraId="74EFC9FF" w14:textId="593EE94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89" w:history="1">
        <w:r w:rsidRPr="00E67C44">
          <w:rPr>
            <w:rStyle w:val="Hyperlink"/>
            <w:noProof/>
            <w:lang w:val="en-GB"/>
          </w:rPr>
          <w:t xml:space="preserve">Figure 18: </w:t>
        </w:r>
        <w:r w:rsidRPr="00E67C44">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_Toc46217589 \h </w:instrText>
        </w:r>
        <w:r>
          <w:rPr>
            <w:noProof/>
            <w:webHidden/>
          </w:rPr>
        </w:r>
        <w:r>
          <w:rPr>
            <w:noProof/>
            <w:webHidden/>
          </w:rPr>
          <w:fldChar w:fldCharType="separate"/>
        </w:r>
        <w:r>
          <w:rPr>
            <w:noProof/>
            <w:webHidden/>
          </w:rPr>
          <w:t>30</w:t>
        </w:r>
        <w:r>
          <w:rPr>
            <w:noProof/>
            <w:webHidden/>
          </w:rPr>
          <w:fldChar w:fldCharType="end"/>
        </w:r>
      </w:hyperlink>
    </w:p>
    <w:p w14:paraId="2E251FAB" w14:textId="4F42FEA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0" w:history="1">
        <w:r w:rsidRPr="00E67C44">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_Toc46217590 \h </w:instrText>
        </w:r>
        <w:r>
          <w:rPr>
            <w:noProof/>
            <w:webHidden/>
          </w:rPr>
        </w:r>
        <w:r>
          <w:rPr>
            <w:noProof/>
            <w:webHidden/>
          </w:rPr>
          <w:fldChar w:fldCharType="separate"/>
        </w:r>
        <w:r>
          <w:rPr>
            <w:noProof/>
            <w:webHidden/>
          </w:rPr>
          <w:t>33</w:t>
        </w:r>
        <w:r>
          <w:rPr>
            <w:noProof/>
            <w:webHidden/>
          </w:rPr>
          <w:fldChar w:fldCharType="end"/>
        </w:r>
      </w:hyperlink>
    </w:p>
    <w:p w14:paraId="613CA97A" w14:textId="74C5425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1" w:history="1">
        <w:r w:rsidRPr="00E67C44">
          <w:rPr>
            <w:rStyle w:val="Hyperlink"/>
            <w:noProof/>
            <w:lang w:val="en-GB"/>
          </w:rPr>
          <w:t>Figure 20: System context of the Prototype Design according to the C4 model</w:t>
        </w:r>
        <w:r>
          <w:rPr>
            <w:noProof/>
            <w:webHidden/>
          </w:rPr>
          <w:tab/>
        </w:r>
        <w:r>
          <w:rPr>
            <w:noProof/>
            <w:webHidden/>
          </w:rPr>
          <w:fldChar w:fldCharType="begin"/>
        </w:r>
        <w:r>
          <w:rPr>
            <w:noProof/>
            <w:webHidden/>
          </w:rPr>
          <w:instrText xml:space="preserve"> PAGEREF _Toc46217591 \h </w:instrText>
        </w:r>
        <w:r>
          <w:rPr>
            <w:noProof/>
            <w:webHidden/>
          </w:rPr>
        </w:r>
        <w:r>
          <w:rPr>
            <w:noProof/>
            <w:webHidden/>
          </w:rPr>
          <w:fldChar w:fldCharType="separate"/>
        </w:r>
        <w:r>
          <w:rPr>
            <w:noProof/>
            <w:webHidden/>
          </w:rPr>
          <w:t>36</w:t>
        </w:r>
        <w:r>
          <w:rPr>
            <w:noProof/>
            <w:webHidden/>
          </w:rPr>
          <w:fldChar w:fldCharType="end"/>
        </w:r>
      </w:hyperlink>
    </w:p>
    <w:p w14:paraId="6F3E9CA9" w14:textId="3B9D067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2" w:history="1">
        <w:r w:rsidRPr="00E67C44">
          <w:rPr>
            <w:rStyle w:val="Hyperlink"/>
            <w:noProof/>
            <w:lang w:val="en-GB"/>
          </w:rPr>
          <w:t>Figure 21: Overview of exemplary functionalities of the JBA</w:t>
        </w:r>
        <w:r>
          <w:rPr>
            <w:noProof/>
            <w:webHidden/>
          </w:rPr>
          <w:tab/>
        </w:r>
        <w:r>
          <w:rPr>
            <w:noProof/>
            <w:webHidden/>
          </w:rPr>
          <w:fldChar w:fldCharType="begin"/>
        </w:r>
        <w:r>
          <w:rPr>
            <w:noProof/>
            <w:webHidden/>
          </w:rPr>
          <w:instrText xml:space="preserve"> PAGEREF _Toc46217592 \h </w:instrText>
        </w:r>
        <w:r>
          <w:rPr>
            <w:noProof/>
            <w:webHidden/>
          </w:rPr>
        </w:r>
        <w:r>
          <w:rPr>
            <w:noProof/>
            <w:webHidden/>
          </w:rPr>
          <w:fldChar w:fldCharType="separate"/>
        </w:r>
        <w:r>
          <w:rPr>
            <w:noProof/>
            <w:webHidden/>
          </w:rPr>
          <w:t>36</w:t>
        </w:r>
        <w:r>
          <w:rPr>
            <w:noProof/>
            <w:webHidden/>
          </w:rPr>
          <w:fldChar w:fldCharType="end"/>
        </w:r>
      </w:hyperlink>
    </w:p>
    <w:p w14:paraId="500CFC73" w14:textId="3216999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3" w:history="1">
        <w:r w:rsidRPr="00E67C44">
          <w:rPr>
            <w:rStyle w:val="Hyperlink"/>
            <w:noProof/>
            <w:lang w:val="en-GB"/>
          </w:rPr>
          <w:t>Figure 22</w:t>
        </w:r>
        <w:r w:rsidRPr="00E67C44">
          <w:rPr>
            <w:rStyle w:val="Hyperlink"/>
            <w:noProof/>
          </w:rPr>
          <w:t>: Container Diagram of JBA</w:t>
        </w:r>
        <w:r>
          <w:rPr>
            <w:noProof/>
            <w:webHidden/>
          </w:rPr>
          <w:tab/>
        </w:r>
        <w:r>
          <w:rPr>
            <w:noProof/>
            <w:webHidden/>
          </w:rPr>
          <w:fldChar w:fldCharType="begin"/>
        </w:r>
        <w:r>
          <w:rPr>
            <w:noProof/>
            <w:webHidden/>
          </w:rPr>
          <w:instrText xml:space="preserve"> PAGEREF _Toc46217593 \h </w:instrText>
        </w:r>
        <w:r>
          <w:rPr>
            <w:noProof/>
            <w:webHidden/>
          </w:rPr>
        </w:r>
        <w:r>
          <w:rPr>
            <w:noProof/>
            <w:webHidden/>
          </w:rPr>
          <w:fldChar w:fldCharType="separate"/>
        </w:r>
        <w:r>
          <w:rPr>
            <w:noProof/>
            <w:webHidden/>
          </w:rPr>
          <w:t>37</w:t>
        </w:r>
        <w:r>
          <w:rPr>
            <w:noProof/>
            <w:webHidden/>
          </w:rPr>
          <w:fldChar w:fldCharType="end"/>
        </w:r>
      </w:hyperlink>
    </w:p>
    <w:p w14:paraId="1D3DA7C3" w14:textId="7726F47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4" w:history="1">
        <w:r w:rsidRPr="00E67C44">
          <w:rPr>
            <w:rStyle w:val="Hyperlink"/>
            <w:noProof/>
            <w:lang w:val="en-GB"/>
          </w:rPr>
          <w:t>Figure 23: JBA Home Page</w:t>
        </w:r>
        <w:r>
          <w:rPr>
            <w:noProof/>
            <w:webHidden/>
          </w:rPr>
          <w:tab/>
        </w:r>
        <w:r>
          <w:rPr>
            <w:noProof/>
            <w:webHidden/>
          </w:rPr>
          <w:fldChar w:fldCharType="begin"/>
        </w:r>
        <w:r>
          <w:rPr>
            <w:noProof/>
            <w:webHidden/>
          </w:rPr>
          <w:instrText xml:space="preserve"> PAGEREF _Toc46217594 \h </w:instrText>
        </w:r>
        <w:r>
          <w:rPr>
            <w:noProof/>
            <w:webHidden/>
          </w:rPr>
        </w:r>
        <w:r>
          <w:rPr>
            <w:noProof/>
            <w:webHidden/>
          </w:rPr>
          <w:fldChar w:fldCharType="separate"/>
        </w:r>
        <w:r>
          <w:rPr>
            <w:noProof/>
            <w:webHidden/>
          </w:rPr>
          <w:t>38</w:t>
        </w:r>
        <w:r>
          <w:rPr>
            <w:noProof/>
            <w:webHidden/>
          </w:rPr>
          <w:fldChar w:fldCharType="end"/>
        </w:r>
      </w:hyperlink>
    </w:p>
    <w:p w14:paraId="6159B177" w14:textId="5A9DAE6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5" w:history="1">
        <w:r w:rsidRPr="00E67C44">
          <w:rPr>
            <w:rStyle w:val="Hyperlink"/>
            <w:noProof/>
            <w:lang w:val="en-GB"/>
          </w:rPr>
          <w:t>Figure 24: JBA participant registration</w:t>
        </w:r>
        <w:r>
          <w:rPr>
            <w:noProof/>
            <w:webHidden/>
          </w:rPr>
          <w:tab/>
        </w:r>
        <w:r>
          <w:rPr>
            <w:noProof/>
            <w:webHidden/>
          </w:rPr>
          <w:fldChar w:fldCharType="begin"/>
        </w:r>
        <w:r>
          <w:rPr>
            <w:noProof/>
            <w:webHidden/>
          </w:rPr>
          <w:instrText xml:space="preserve"> PAGEREF _Toc46217595 \h </w:instrText>
        </w:r>
        <w:r>
          <w:rPr>
            <w:noProof/>
            <w:webHidden/>
          </w:rPr>
        </w:r>
        <w:r>
          <w:rPr>
            <w:noProof/>
            <w:webHidden/>
          </w:rPr>
          <w:fldChar w:fldCharType="separate"/>
        </w:r>
        <w:r>
          <w:rPr>
            <w:noProof/>
            <w:webHidden/>
          </w:rPr>
          <w:t>39</w:t>
        </w:r>
        <w:r>
          <w:rPr>
            <w:noProof/>
            <w:webHidden/>
          </w:rPr>
          <w:fldChar w:fldCharType="end"/>
        </w:r>
      </w:hyperlink>
    </w:p>
    <w:p w14:paraId="48FA02F6" w14:textId="11E77F0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6" w:history="1">
        <w:r w:rsidRPr="00E67C44">
          <w:rPr>
            <w:rStyle w:val="Hyperlink"/>
            <w:noProof/>
            <w:lang w:val="en-GB"/>
          </w:rPr>
          <w:t>Figure 25: JBA participant overview</w:t>
        </w:r>
        <w:r>
          <w:rPr>
            <w:noProof/>
            <w:webHidden/>
          </w:rPr>
          <w:tab/>
        </w:r>
        <w:r>
          <w:rPr>
            <w:noProof/>
            <w:webHidden/>
          </w:rPr>
          <w:fldChar w:fldCharType="begin"/>
        </w:r>
        <w:r>
          <w:rPr>
            <w:noProof/>
            <w:webHidden/>
          </w:rPr>
          <w:instrText xml:space="preserve"> PAGEREF _Toc46217596 \h </w:instrText>
        </w:r>
        <w:r>
          <w:rPr>
            <w:noProof/>
            <w:webHidden/>
          </w:rPr>
        </w:r>
        <w:r>
          <w:rPr>
            <w:noProof/>
            <w:webHidden/>
          </w:rPr>
          <w:fldChar w:fldCharType="separate"/>
        </w:r>
        <w:r>
          <w:rPr>
            <w:noProof/>
            <w:webHidden/>
          </w:rPr>
          <w:t>39</w:t>
        </w:r>
        <w:r>
          <w:rPr>
            <w:noProof/>
            <w:webHidden/>
          </w:rPr>
          <w:fldChar w:fldCharType="end"/>
        </w:r>
      </w:hyperlink>
    </w:p>
    <w:p w14:paraId="3A508450" w14:textId="112E09B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7" w:history="1">
        <w:r w:rsidRPr="00E67C44">
          <w:rPr>
            <w:rStyle w:val="Hyperlink"/>
            <w:noProof/>
            <w:lang w:val="en-GB"/>
          </w:rPr>
          <w:t>Figure 26: JBA participant's detail page</w:t>
        </w:r>
        <w:r>
          <w:rPr>
            <w:noProof/>
            <w:webHidden/>
          </w:rPr>
          <w:tab/>
        </w:r>
        <w:r>
          <w:rPr>
            <w:noProof/>
            <w:webHidden/>
          </w:rPr>
          <w:fldChar w:fldCharType="begin"/>
        </w:r>
        <w:r>
          <w:rPr>
            <w:noProof/>
            <w:webHidden/>
          </w:rPr>
          <w:instrText xml:space="preserve"> PAGEREF _Toc46217597 \h </w:instrText>
        </w:r>
        <w:r>
          <w:rPr>
            <w:noProof/>
            <w:webHidden/>
          </w:rPr>
        </w:r>
        <w:r>
          <w:rPr>
            <w:noProof/>
            <w:webHidden/>
          </w:rPr>
          <w:fldChar w:fldCharType="separate"/>
        </w:r>
        <w:r>
          <w:rPr>
            <w:noProof/>
            <w:webHidden/>
          </w:rPr>
          <w:t>39</w:t>
        </w:r>
        <w:r>
          <w:rPr>
            <w:noProof/>
            <w:webHidden/>
          </w:rPr>
          <w:fldChar w:fldCharType="end"/>
        </w:r>
      </w:hyperlink>
    </w:p>
    <w:p w14:paraId="3DF0CEF3" w14:textId="0704D3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8" w:history="1">
        <w:r w:rsidRPr="00E67C44">
          <w:rPr>
            <w:rStyle w:val="Hyperlink"/>
            <w:noProof/>
            <w:lang w:val="en-GB"/>
          </w:rPr>
          <w:t>Figure 27: Container Diagram of the OQ Test App</w:t>
        </w:r>
        <w:r>
          <w:rPr>
            <w:noProof/>
            <w:webHidden/>
          </w:rPr>
          <w:tab/>
        </w:r>
        <w:r>
          <w:rPr>
            <w:noProof/>
            <w:webHidden/>
          </w:rPr>
          <w:fldChar w:fldCharType="begin"/>
        </w:r>
        <w:r>
          <w:rPr>
            <w:noProof/>
            <w:webHidden/>
          </w:rPr>
          <w:instrText xml:space="preserve"> PAGEREF _Toc46217598 \h </w:instrText>
        </w:r>
        <w:r>
          <w:rPr>
            <w:noProof/>
            <w:webHidden/>
          </w:rPr>
        </w:r>
        <w:r>
          <w:rPr>
            <w:noProof/>
            <w:webHidden/>
          </w:rPr>
          <w:fldChar w:fldCharType="separate"/>
        </w:r>
        <w:r>
          <w:rPr>
            <w:noProof/>
            <w:webHidden/>
          </w:rPr>
          <w:t>41</w:t>
        </w:r>
        <w:r>
          <w:rPr>
            <w:noProof/>
            <w:webHidden/>
          </w:rPr>
          <w:fldChar w:fldCharType="end"/>
        </w:r>
      </w:hyperlink>
    </w:p>
    <w:p w14:paraId="5A400A9B" w14:textId="03C7D9D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599" w:history="1">
        <w:r w:rsidRPr="00E67C44">
          <w:rPr>
            <w:rStyle w:val="Hyperlink"/>
            <w:noProof/>
            <w:lang w:val="en-GB"/>
          </w:rPr>
          <w:t>Figure 28: Component Diagram of the OQ Test App</w:t>
        </w:r>
        <w:r>
          <w:rPr>
            <w:noProof/>
            <w:webHidden/>
          </w:rPr>
          <w:tab/>
        </w:r>
        <w:r>
          <w:rPr>
            <w:noProof/>
            <w:webHidden/>
          </w:rPr>
          <w:fldChar w:fldCharType="begin"/>
        </w:r>
        <w:r>
          <w:rPr>
            <w:noProof/>
            <w:webHidden/>
          </w:rPr>
          <w:instrText xml:space="preserve"> PAGEREF _Toc46217599 \h </w:instrText>
        </w:r>
        <w:r>
          <w:rPr>
            <w:noProof/>
            <w:webHidden/>
          </w:rPr>
        </w:r>
        <w:r>
          <w:rPr>
            <w:noProof/>
            <w:webHidden/>
          </w:rPr>
          <w:fldChar w:fldCharType="separate"/>
        </w:r>
        <w:r>
          <w:rPr>
            <w:noProof/>
            <w:webHidden/>
          </w:rPr>
          <w:t>42</w:t>
        </w:r>
        <w:r>
          <w:rPr>
            <w:noProof/>
            <w:webHidden/>
          </w:rPr>
          <w:fldChar w:fldCharType="end"/>
        </w:r>
      </w:hyperlink>
    </w:p>
    <w:p w14:paraId="65E3BD57" w14:textId="09C44F4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0" w:history="1">
        <w:r w:rsidRPr="00E67C44">
          <w:rPr>
            <w:rStyle w:val="Hyperlink"/>
            <w:noProof/>
            <w:lang w:val="en-GB"/>
          </w:rPr>
          <w:t>Figure 29: The only Scenarioo configuration</w:t>
        </w:r>
        <w:r>
          <w:rPr>
            <w:noProof/>
            <w:webHidden/>
          </w:rPr>
          <w:tab/>
        </w:r>
        <w:r>
          <w:rPr>
            <w:noProof/>
            <w:webHidden/>
          </w:rPr>
          <w:fldChar w:fldCharType="begin"/>
        </w:r>
        <w:r>
          <w:rPr>
            <w:noProof/>
            <w:webHidden/>
          </w:rPr>
          <w:instrText xml:space="preserve"> PAGEREF _Toc46217600 \h </w:instrText>
        </w:r>
        <w:r>
          <w:rPr>
            <w:noProof/>
            <w:webHidden/>
          </w:rPr>
        </w:r>
        <w:r>
          <w:rPr>
            <w:noProof/>
            <w:webHidden/>
          </w:rPr>
          <w:fldChar w:fldCharType="separate"/>
        </w:r>
        <w:r>
          <w:rPr>
            <w:noProof/>
            <w:webHidden/>
          </w:rPr>
          <w:t>42</w:t>
        </w:r>
        <w:r>
          <w:rPr>
            <w:noProof/>
            <w:webHidden/>
          </w:rPr>
          <w:fldChar w:fldCharType="end"/>
        </w:r>
      </w:hyperlink>
    </w:p>
    <w:p w14:paraId="6CE3950F" w14:textId="4B9D269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1" w:history="1">
        <w:r w:rsidRPr="00E67C44">
          <w:rPr>
            <w:rStyle w:val="Hyperlink"/>
            <w:noProof/>
            <w:lang w:val="en-GB"/>
          </w:rPr>
          <w:t>Figure 30: Glue code in analogy to a human tester, feature files are the test scripts</w:t>
        </w:r>
        <w:r>
          <w:rPr>
            <w:noProof/>
            <w:webHidden/>
          </w:rPr>
          <w:tab/>
        </w:r>
        <w:r>
          <w:rPr>
            <w:noProof/>
            <w:webHidden/>
          </w:rPr>
          <w:fldChar w:fldCharType="begin"/>
        </w:r>
        <w:r>
          <w:rPr>
            <w:noProof/>
            <w:webHidden/>
          </w:rPr>
          <w:instrText xml:space="preserve"> PAGEREF _Toc46217601 \h </w:instrText>
        </w:r>
        <w:r>
          <w:rPr>
            <w:noProof/>
            <w:webHidden/>
          </w:rPr>
        </w:r>
        <w:r>
          <w:rPr>
            <w:noProof/>
            <w:webHidden/>
          </w:rPr>
          <w:fldChar w:fldCharType="separate"/>
        </w:r>
        <w:r>
          <w:rPr>
            <w:noProof/>
            <w:webHidden/>
          </w:rPr>
          <w:t>47</w:t>
        </w:r>
        <w:r>
          <w:rPr>
            <w:noProof/>
            <w:webHidden/>
          </w:rPr>
          <w:fldChar w:fldCharType="end"/>
        </w:r>
      </w:hyperlink>
    </w:p>
    <w:p w14:paraId="71DA5436" w14:textId="2B5891A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2" w:history="1">
        <w:r w:rsidRPr="00E67C44">
          <w:rPr>
            <w:rStyle w:val="Hyperlink"/>
            <w:noProof/>
            <w:lang w:val="en-GB"/>
          </w:rPr>
          <w:t>Figure 31: JBA User Story Map</w:t>
        </w:r>
        <w:r>
          <w:rPr>
            <w:noProof/>
            <w:webHidden/>
          </w:rPr>
          <w:tab/>
        </w:r>
        <w:r>
          <w:rPr>
            <w:noProof/>
            <w:webHidden/>
          </w:rPr>
          <w:fldChar w:fldCharType="begin"/>
        </w:r>
        <w:r>
          <w:rPr>
            <w:noProof/>
            <w:webHidden/>
          </w:rPr>
          <w:instrText xml:space="preserve"> PAGEREF _Toc46217602 \h </w:instrText>
        </w:r>
        <w:r>
          <w:rPr>
            <w:noProof/>
            <w:webHidden/>
          </w:rPr>
        </w:r>
        <w:r>
          <w:rPr>
            <w:noProof/>
            <w:webHidden/>
          </w:rPr>
          <w:fldChar w:fldCharType="separate"/>
        </w:r>
        <w:r>
          <w:rPr>
            <w:noProof/>
            <w:webHidden/>
          </w:rPr>
          <w:t>49</w:t>
        </w:r>
        <w:r>
          <w:rPr>
            <w:noProof/>
            <w:webHidden/>
          </w:rPr>
          <w:fldChar w:fldCharType="end"/>
        </w:r>
      </w:hyperlink>
    </w:p>
    <w:p w14:paraId="5FDD8DE2" w14:textId="5FB426BE"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3" w:history="1">
        <w:r w:rsidRPr="00E67C44">
          <w:rPr>
            <w:rStyle w:val="Hyperlink"/>
            <w:noProof/>
            <w:lang w:val="en-GB"/>
          </w:rPr>
          <w:t>Figure 32: Example Map for the User Story ‘Set Baseline Weight Measurement’</w:t>
        </w:r>
        <w:r>
          <w:rPr>
            <w:noProof/>
            <w:webHidden/>
          </w:rPr>
          <w:tab/>
        </w:r>
        <w:r>
          <w:rPr>
            <w:noProof/>
            <w:webHidden/>
          </w:rPr>
          <w:fldChar w:fldCharType="begin"/>
        </w:r>
        <w:r>
          <w:rPr>
            <w:noProof/>
            <w:webHidden/>
          </w:rPr>
          <w:instrText xml:space="preserve"> PAGEREF _Toc46217603 \h </w:instrText>
        </w:r>
        <w:r>
          <w:rPr>
            <w:noProof/>
            <w:webHidden/>
          </w:rPr>
        </w:r>
        <w:r>
          <w:rPr>
            <w:noProof/>
            <w:webHidden/>
          </w:rPr>
          <w:fldChar w:fldCharType="separate"/>
        </w:r>
        <w:r>
          <w:rPr>
            <w:noProof/>
            <w:webHidden/>
          </w:rPr>
          <w:t>50</w:t>
        </w:r>
        <w:r>
          <w:rPr>
            <w:noProof/>
            <w:webHidden/>
          </w:rPr>
          <w:fldChar w:fldCharType="end"/>
        </w:r>
      </w:hyperlink>
    </w:p>
    <w:p w14:paraId="5198F117" w14:textId="4D70D2C8"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4" w:history="1">
        <w:r w:rsidRPr="00E67C44">
          <w:rPr>
            <w:rStyle w:val="Hyperlink"/>
            <w:noProof/>
            <w:lang w:val="en-GB"/>
          </w:rPr>
          <w:t>Figure 33: Example of a JBA feature file, that is approved for OQ</w:t>
        </w:r>
        <w:r>
          <w:rPr>
            <w:noProof/>
            <w:webHidden/>
          </w:rPr>
          <w:tab/>
        </w:r>
        <w:r>
          <w:rPr>
            <w:noProof/>
            <w:webHidden/>
          </w:rPr>
          <w:fldChar w:fldCharType="begin"/>
        </w:r>
        <w:r>
          <w:rPr>
            <w:noProof/>
            <w:webHidden/>
          </w:rPr>
          <w:instrText xml:space="preserve"> PAGEREF _Toc46217604 \h </w:instrText>
        </w:r>
        <w:r>
          <w:rPr>
            <w:noProof/>
            <w:webHidden/>
          </w:rPr>
        </w:r>
        <w:r>
          <w:rPr>
            <w:noProof/>
            <w:webHidden/>
          </w:rPr>
          <w:fldChar w:fldCharType="separate"/>
        </w:r>
        <w:r>
          <w:rPr>
            <w:noProof/>
            <w:webHidden/>
          </w:rPr>
          <w:t>51</w:t>
        </w:r>
        <w:r>
          <w:rPr>
            <w:noProof/>
            <w:webHidden/>
          </w:rPr>
          <w:fldChar w:fldCharType="end"/>
        </w:r>
      </w:hyperlink>
    </w:p>
    <w:p w14:paraId="7365DEF6" w14:textId="316362A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5" w:history="1">
        <w:r w:rsidRPr="00E67C44">
          <w:rPr>
            <w:rStyle w:val="Hyperlink"/>
            <w:noProof/>
            <w:lang w:val="en-GB"/>
          </w:rPr>
          <w:t>Figure 34: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_Toc46217605 \h </w:instrText>
        </w:r>
        <w:r>
          <w:rPr>
            <w:noProof/>
            <w:webHidden/>
          </w:rPr>
        </w:r>
        <w:r>
          <w:rPr>
            <w:noProof/>
            <w:webHidden/>
          </w:rPr>
          <w:fldChar w:fldCharType="separate"/>
        </w:r>
        <w:r>
          <w:rPr>
            <w:noProof/>
            <w:webHidden/>
          </w:rPr>
          <w:t>53</w:t>
        </w:r>
        <w:r>
          <w:rPr>
            <w:noProof/>
            <w:webHidden/>
          </w:rPr>
          <w:fldChar w:fldCharType="end"/>
        </w:r>
      </w:hyperlink>
    </w:p>
    <w:p w14:paraId="26277AE1" w14:textId="6A2ACBCC"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6" w:history="1">
        <w:r w:rsidRPr="00E67C44">
          <w:rPr>
            <w:rStyle w:val="Hyperlink"/>
            <w:noProof/>
            <w:lang w:val="en-GB"/>
          </w:rPr>
          <w:t>Figure 35: Example of how to deal with GAMP5 risk management requirements in BDD</w:t>
        </w:r>
        <w:r>
          <w:rPr>
            <w:noProof/>
            <w:webHidden/>
          </w:rPr>
          <w:tab/>
        </w:r>
        <w:r>
          <w:rPr>
            <w:noProof/>
            <w:webHidden/>
          </w:rPr>
          <w:fldChar w:fldCharType="begin"/>
        </w:r>
        <w:r>
          <w:rPr>
            <w:noProof/>
            <w:webHidden/>
          </w:rPr>
          <w:instrText xml:space="preserve"> PAGEREF _Toc46217606 \h </w:instrText>
        </w:r>
        <w:r>
          <w:rPr>
            <w:noProof/>
            <w:webHidden/>
          </w:rPr>
        </w:r>
        <w:r>
          <w:rPr>
            <w:noProof/>
            <w:webHidden/>
          </w:rPr>
          <w:fldChar w:fldCharType="separate"/>
        </w:r>
        <w:r>
          <w:rPr>
            <w:noProof/>
            <w:webHidden/>
          </w:rPr>
          <w:t>54</w:t>
        </w:r>
        <w:r>
          <w:rPr>
            <w:noProof/>
            <w:webHidden/>
          </w:rPr>
          <w:fldChar w:fldCharType="end"/>
        </w:r>
      </w:hyperlink>
    </w:p>
    <w:p w14:paraId="53A1D8C9" w14:textId="636061E5"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7" w:history="1">
        <w:r w:rsidRPr="00E67C44">
          <w:rPr>
            <w:rStyle w:val="Hyperlink"/>
            <w:noProof/>
            <w:lang w:val="en-GB"/>
          </w:rPr>
          <w:t>Figure 36: Feature file with a reference in the specification brief to the underlying legal basis</w:t>
        </w:r>
        <w:r>
          <w:rPr>
            <w:noProof/>
            <w:webHidden/>
          </w:rPr>
          <w:tab/>
        </w:r>
        <w:r>
          <w:rPr>
            <w:noProof/>
            <w:webHidden/>
          </w:rPr>
          <w:fldChar w:fldCharType="begin"/>
        </w:r>
        <w:r>
          <w:rPr>
            <w:noProof/>
            <w:webHidden/>
          </w:rPr>
          <w:instrText xml:space="preserve"> PAGEREF _Toc46217607 \h </w:instrText>
        </w:r>
        <w:r>
          <w:rPr>
            <w:noProof/>
            <w:webHidden/>
          </w:rPr>
        </w:r>
        <w:r>
          <w:rPr>
            <w:noProof/>
            <w:webHidden/>
          </w:rPr>
          <w:fldChar w:fldCharType="separate"/>
        </w:r>
        <w:r>
          <w:rPr>
            <w:noProof/>
            <w:webHidden/>
          </w:rPr>
          <w:t>55</w:t>
        </w:r>
        <w:r>
          <w:rPr>
            <w:noProof/>
            <w:webHidden/>
          </w:rPr>
          <w:fldChar w:fldCharType="end"/>
        </w:r>
      </w:hyperlink>
    </w:p>
    <w:p w14:paraId="03068910" w14:textId="4E61817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8" w:history="1">
        <w:r w:rsidRPr="00E67C44">
          <w:rPr>
            <w:rStyle w:val="Hyperlink"/>
            <w:noProof/>
            <w:lang w:val="en-GB"/>
          </w:rPr>
          <w:t>Figure 37: Feature file approval and document history</w:t>
        </w:r>
        <w:r>
          <w:rPr>
            <w:noProof/>
            <w:webHidden/>
          </w:rPr>
          <w:tab/>
        </w:r>
        <w:r>
          <w:rPr>
            <w:noProof/>
            <w:webHidden/>
          </w:rPr>
          <w:fldChar w:fldCharType="begin"/>
        </w:r>
        <w:r>
          <w:rPr>
            <w:noProof/>
            <w:webHidden/>
          </w:rPr>
          <w:instrText xml:space="preserve"> PAGEREF _Toc46217608 \h </w:instrText>
        </w:r>
        <w:r>
          <w:rPr>
            <w:noProof/>
            <w:webHidden/>
          </w:rPr>
        </w:r>
        <w:r>
          <w:rPr>
            <w:noProof/>
            <w:webHidden/>
          </w:rPr>
          <w:fldChar w:fldCharType="separate"/>
        </w:r>
        <w:r>
          <w:rPr>
            <w:noProof/>
            <w:webHidden/>
          </w:rPr>
          <w:t>56</w:t>
        </w:r>
        <w:r>
          <w:rPr>
            <w:noProof/>
            <w:webHidden/>
          </w:rPr>
          <w:fldChar w:fldCharType="end"/>
        </w:r>
      </w:hyperlink>
    </w:p>
    <w:p w14:paraId="2CC4EFD3" w14:textId="0ACCAB7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09" w:history="1">
        <w:r w:rsidRPr="00E67C44">
          <w:rPr>
            <w:rStyle w:val="Hyperlink"/>
            <w:noProof/>
            <w:lang w:val="en-GB"/>
          </w:rPr>
          <w:t>Figure 38: Configuration of the Cucumber Test Runner</w:t>
        </w:r>
        <w:r>
          <w:rPr>
            <w:noProof/>
            <w:webHidden/>
          </w:rPr>
          <w:tab/>
        </w:r>
        <w:r>
          <w:rPr>
            <w:noProof/>
            <w:webHidden/>
          </w:rPr>
          <w:fldChar w:fldCharType="begin"/>
        </w:r>
        <w:r>
          <w:rPr>
            <w:noProof/>
            <w:webHidden/>
          </w:rPr>
          <w:instrText xml:space="preserve"> PAGEREF _Toc46217609 \h </w:instrText>
        </w:r>
        <w:r>
          <w:rPr>
            <w:noProof/>
            <w:webHidden/>
          </w:rPr>
        </w:r>
        <w:r>
          <w:rPr>
            <w:noProof/>
            <w:webHidden/>
          </w:rPr>
          <w:fldChar w:fldCharType="separate"/>
        </w:r>
        <w:r>
          <w:rPr>
            <w:noProof/>
            <w:webHidden/>
          </w:rPr>
          <w:t>56</w:t>
        </w:r>
        <w:r>
          <w:rPr>
            <w:noProof/>
            <w:webHidden/>
          </w:rPr>
          <w:fldChar w:fldCharType="end"/>
        </w:r>
      </w:hyperlink>
    </w:p>
    <w:p w14:paraId="1A31304C" w14:textId="4D0EE1C4"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0" w:history="1">
        <w:r w:rsidRPr="00E67C44">
          <w:rPr>
            <w:rStyle w:val="Hyperlink"/>
            <w:noProof/>
            <w:lang w:val="en-GB"/>
          </w:rPr>
          <w:t>Figure 39: Scenarioo visualization of a step whose StepDef contained only an empty method</w:t>
        </w:r>
        <w:r>
          <w:rPr>
            <w:noProof/>
            <w:webHidden/>
          </w:rPr>
          <w:tab/>
        </w:r>
        <w:r>
          <w:rPr>
            <w:noProof/>
            <w:webHidden/>
          </w:rPr>
          <w:fldChar w:fldCharType="begin"/>
        </w:r>
        <w:r>
          <w:rPr>
            <w:noProof/>
            <w:webHidden/>
          </w:rPr>
          <w:instrText xml:space="preserve"> PAGEREF _Toc46217610 \h </w:instrText>
        </w:r>
        <w:r>
          <w:rPr>
            <w:noProof/>
            <w:webHidden/>
          </w:rPr>
        </w:r>
        <w:r>
          <w:rPr>
            <w:noProof/>
            <w:webHidden/>
          </w:rPr>
          <w:fldChar w:fldCharType="separate"/>
        </w:r>
        <w:r>
          <w:rPr>
            <w:noProof/>
            <w:webHidden/>
          </w:rPr>
          <w:t>57</w:t>
        </w:r>
        <w:r>
          <w:rPr>
            <w:noProof/>
            <w:webHidden/>
          </w:rPr>
          <w:fldChar w:fldCharType="end"/>
        </w:r>
      </w:hyperlink>
    </w:p>
    <w:p w14:paraId="6C169864" w14:textId="34776B0F"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1" w:history="1">
        <w:r w:rsidRPr="00E67C44">
          <w:rPr>
            <w:rStyle w:val="Hyperlink"/>
            <w:noProof/>
            <w:lang w:val="en-GB"/>
          </w:rPr>
          <w:t>Figure 40: Hook, which is responsible for taking and saving the screenshots</w:t>
        </w:r>
        <w:r>
          <w:rPr>
            <w:noProof/>
            <w:webHidden/>
          </w:rPr>
          <w:tab/>
        </w:r>
        <w:r>
          <w:rPr>
            <w:noProof/>
            <w:webHidden/>
          </w:rPr>
          <w:fldChar w:fldCharType="begin"/>
        </w:r>
        <w:r>
          <w:rPr>
            <w:noProof/>
            <w:webHidden/>
          </w:rPr>
          <w:instrText xml:space="preserve"> PAGEREF _Toc46217611 \h </w:instrText>
        </w:r>
        <w:r>
          <w:rPr>
            <w:noProof/>
            <w:webHidden/>
          </w:rPr>
        </w:r>
        <w:r>
          <w:rPr>
            <w:noProof/>
            <w:webHidden/>
          </w:rPr>
          <w:fldChar w:fldCharType="separate"/>
        </w:r>
        <w:r>
          <w:rPr>
            <w:noProof/>
            <w:webHidden/>
          </w:rPr>
          <w:t>57</w:t>
        </w:r>
        <w:r>
          <w:rPr>
            <w:noProof/>
            <w:webHidden/>
          </w:rPr>
          <w:fldChar w:fldCharType="end"/>
        </w:r>
      </w:hyperlink>
    </w:p>
    <w:p w14:paraId="39E12ACA" w14:textId="47DA6E8B"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2" w:history="1">
        <w:r w:rsidRPr="00E67C44">
          <w:rPr>
            <w:rStyle w:val="Hyperlink"/>
            <w:noProof/>
            <w:lang w:val="en-GB"/>
          </w:rPr>
          <w:t>Figure 41: Different runs that can be viewed in Scenarioo</w:t>
        </w:r>
        <w:r>
          <w:rPr>
            <w:noProof/>
            <w:webHidden/>
          </w:rPr>
          <w:tab/>
        </w:r>
        <w:r>
          <w:rPr>
            <w:noProof/>
            <w:webHidden/>
          </w:rPr>
          <w:fldChar w:fldCharType="begin"/>
        </w:r>
        <w:r>
          <w:rPr>
            <w:noProof/>
            <w:webHidden/>
          </w:rPr>
          <w:instrText xml:space="preserve"> PAGEREF _Toc46217612 \h </w:instrText>
        </w:r>
        <w:r>
          <w:rPr>
            <w:noProof/>
            <w:webHidden/>
          </w:rPr>
        </w:r>
        <w:r>
          <w:rPr>
            <w:noProof/>
            <w:webHidden/>
          </w:rPr>
          <w:fldChar w:fldCharType="separate"/>
        </w:r>
        <w:r>
          <w:rPr>
            <w:noProof/>
            <w:webHidden/>
          </w:rPr>
          <w:t>58</w:t>
        </w:r>
        <w:r>
          <w:rPr>
            <w:noProof/>
            <w:webHidden/>
          </w:rPr>
          <w:fldChar w:fldCharType="end"/>
        </w:r>
      </w:hyperlink>
    </w:p>
    <w:p w14:paraId="0E3367F8" w14:textId="03540DF0"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3" w:history="1">
        <w:r w:rsidRPr="00E67C44">
          <w:rPr>
            <w:rStyle w:val="Hyperlink"/>
            <w:noProof/>
            <w:lang w:val="en-GB"/>
          </w:rPr>
          <w:t>Figure 42: Feature overview in Scenarioo</w:t>
        </w:r>
        <w:r>
          <w:rPr>
            <w:noProof/>
            <w:webHidden/>
          </w:rPr>
          <w:tab/>
        </w:r>
        <w:r>
          <w:rPr>
            <w:noProof/>
            <w:webHidden/>
          </w:rPr>
          <w:fldChar w:fldCharType="begin"/>
        </w:r>
        <w:r>
          <w:rPr>
            <w:noProof/>
            <w:webHidden/>
          </w:rPr>
          <w:instrText xml:space="preserve"> PAGEREF _Toc46217613 \h </w:instrText>
        </w:r>
        <w:r>
          <w:rPr>
            <w:noProof/>
            <w:webHidden/>
          </w:rPr>
        </w:r>
        <w:r>
          <w:rPr>
            <w:noProof/>
            <w:webHidden/>
          </w:rPr>
          <w:fldChar w:fldCharType="separate"/>
        </w:r>
        <w:r>
          <w:rPr>
            <w:noProof/>
            <w:webHidden/>
          </w:rPr>
          <w:t>59</w:t>
        </w:r>
        <w:r>
          <w:rPr>
            <w:noProof/>
            <w:webHidden/>
          </w:rPr>
          <w:fldChar w:fldCharType="end"/>
        </w:r>
      </w:hyperlink>
    </w:p>
    <w:p w14:paraId="65284DBD" w14:textId="0BAA8456"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4" w:history="1">
        <w:r w:rsidRPr="00E67C44">
          <w:rPr>
            <w:rStyle w:val="Hyperlink"/>
            <w:noProof/>
            <w:lang w:val="en-GB"/>
          </w:rPr>
          <w:t>Figure 43: Overview of all scenarios of a feature</w:t>
        </w:r>
        <w:r>
          <w:rPr>
            <w:noProof/>
            <w:webHidden/>
          </w:rPr>
          <w:tab/>
        </w:r>
        <w:r>
          <w:rPr>
            <w:noProof/>
            <w:webHidden/>
          </w:rPr>
          <w:fldChar w:fldCharType="begin"/>
        </w:r>
        <w:r>
          <w:rPr>
            <w:noProof/>
            <w:webHidden/>
          </w:rPr>
          <w:instrText xml:space="preserve"> PAGEREF _Toc46217614 \h </w:instrText>
        </w:r>
        <w:r>
          <w:rPr>
            <w:noProof/>
            <w:webHidden/>
          </w:rPr>
        </w:r>
        <w:r>
          <w:rPr>
            <w:noProof/>
            <w:webHidden/>
          </w:rPr>
          <w:fldChar w:fldCharType="separate"/>
        </w:r>
        <w:r>
          <w:rPr>
            <w:noProof/>
            <w:webHidden/>
          </w:rPr>
          <w:t>59</w:t>
        </w:r>
        <w:r>
          <w:rPr>
            <w:noProof/>
            <w:webHidden/>
          </w:rPr>
          <w:fldChar w:fldCharType="end"/>
        </w:r>
      </w:hyperlink>
    </w:p>
    <w:p w14:paraId="563B31C9" w14:textId="022F71C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5" w:history="1">
        <w:r w:rsidRPr="00E67C44">
          <w:rPr>
            <w:rStyle w:val="Hyperlink"/>
            <w:noProof/>
            <w:lang w:val="en-GB"/>
          </w:rPr>
          <w:t>Figure 44: Indication of the testing extend to control the test coverage of the test runner</w:t>
        </w:r>
        <w:r>
          <w:rPr>
            <w:noProof/>
            <w:webHidden/>
          </w:rPr>
          <w:tab/>
        </w:r>
        <w:r>
          <w:rPr>
            <w:noProof/>
            <w:webHidden/>
          </w:rPr>
          <w:fldChar w:fldCharType="begin"/>
        </w:r>
        <w:r>
          <w:rPr>
            <w:noProof/>
            <w:webHidden/>
          </w:rPr>
          <w:instrText xml:space="preserve"> PAGEREF _Toc46217615 \h </w:instrText>
        </w:r>
        <w:r>
          <w:rPr>
            <w:noProof/>
            <w:webHidden/>
          </w:rPr>
        </w:r>
        <w:r>
          <w:rPr>
            <w:noProof/>
            <w:webHidden/>
          </w:rPr>
          <w:fldChar w:fldCharType="separate"/>
        </w:r>
        <w:r>
          <w:rPr>
            <w:noProof/>
            <w:webHidden/>
          </w:rPr>
          <w:t>60</w:t>
        </w:r>
        <w:r>
          <w:rPr>
            <w:noProof/>
            <w:webHidden/>
          </w:rPr>
          <w:fldChar w:fldCharType="end"/>
        </w:r>
      </w:hyperlink>
    </w:p>
    <w:p w14:paraId="37F1DBF7" w14:textId="22F389C1"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r:id="rId129" w:anchor="_Toc46217616" w:history="1">
        <w:r w:rsidRPr="00E67C44">
          <w:rPr>
            <w:rStyle w:val="Hyperlink"/>
            <w:noProof/>
            <w:lang w:val="en-GB"/>
          </w:rPr>
          <w:t>Figure 45: Step overview of one scenario</w:t>
        </w:r>
        <w:r>
          <w:rPr>
            <w:noProof/>
            <w:webHidden/>
          </w:rPr>
          <w:tab/>
        </w:r>
        <w:r>
          <w:rPr>
            <w:noProof/>
            <w:webHidden/>
          </w:rPr>
          <w:fldChar w:fldCharType="begin"/>
        </w:r>
        <w:r>
          <w:rPr>
            <w:noProof/>
            <w:webHidden/>
          </w:rPr>
          <w:instrText xml:space="preserve"> PAGEREF _Toc46217616 \h </w:instrText>
        </w:r>
        <w:r>
          <w:rPr>
            <w:noProof/>
            <w:webHidden/>
          </w:rPr>
        </w:r>
        <w:r>
          <w:rPr>
            <w:noProof/>
            <w:webHidden/>
          </w:rPr>
          <w:fldChar w:fldCharType="separate"/>
        </w:r>
        <w:r>
          <w:rPr>
            <w:noProof/>
            <w:webHidden/>
          </w:rPr>
          <w:t>61</w:t>
        </w:r>
        <w:r>
          <w:rPr>
            <w:noProof/>
            <w:webHidden/>
          </w:rPr>
          <w:fldChar w:fldCharType="end"/>
        </w:r>
      </w:hyperlink>
    </w:p>
    <w:p w14:paraId="54905471" w14:textId="34B3F017"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7" w:history="1">
        <w:r w:rsidRPr="00E67C44">
          <w:rPr>
            <w:rStyle w:val="Hyperlink"/>
            <w:noProof/>
            <w:lang w:val="en-GB"/>
          </w:rPr>
          <w:t>Figure 46: Detail view of a step</w:t>
        </w:r>
        <w:r>
          <w:rPr>
            <w:noProof/>
            <w:webHidden/>
          </w:rPr>
          <w:tab/>
        </w:r>
        <w:r>
          <w:rPr>
            <w:noProof/>
            <w:webHidden/>
          </w:rPr>
          <w:fldChar w:fldCharType="begin"/>
        </w:r>
        <w:r>
          <w:rPr>
            <w:noProof/>
            <w:webHidden/>
          </w:rPr>
          <w:instrText xml:space="preserve"> PAGEREF _Toc46217617 \h </w:instrText>
        </w:r>
        <w:r>
          <w:rPr>
            <w:noProof/>
            <w:webHidden/>
          </w:rPr>
        </w:r>
        <w:r>
          <w:rPr>
            <w:noProof/>
            <w:webHidden/>
          </w:rPr>
          <w:fldChar w:fldCharType="separate"/>
        </w:r>
        <w:r>
          <w:rPr>
            <w:noProof/>
            <w:webHidden/>
          </w:rPr>
          <w:t>62</w:t>
        </w:r>
        <w:r>
          <w:rPr>
            <w:noProof/>
            <w:webHidden/>
          </w:rPr>
          <w:fldChar w:fldCharType="end"/>
        </w:r>
      </w:hyperlink>
    </w:p>
    <w:p w14:paraId="4004585B" w14:textId="0DE6FAD9"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8" w:history="1">
        <w:r w:rsidRPr="00E67C44">
          <w:rPr>
            <w:rStyle w:val="Hyperlink"/>
            <w:noProof/>
            <w:lang w:val="en-GB"/>
          </w:rPr>
          <w:t>Figure 47: Adaptations in the specification brief due to the addition of a new requirement</w:t>
        </w:r>
        <w:r>
          <w:rPr>
            <w:noProof/>
            <w:webHidden/>
          </w:rPr>
          <w:tab/>
        </w:r>
        <w:r>
          <w:rPr>
            <w:noProof/>
            <w:webHidden/>
          </w:rPr>
          <w:fldChar w:fldCharType="begin"/>
        </w:r>
        <w:r>
          <w:rPr>
            <w:noProof/>
            <w:webHidden/>
          </w:rPr>
          <w:instrText xml:space="preserve"> PAGEREF _Toc46217618 \h </w:instrText>
        </w:r>
        <w:r>
          <w:rPr>
            <w:noProof/>
            <w:webHidden/>
          </w:rPr>
        </w:r>
        <w:r>
          <w:rPr>
            <w:noProof/>
            <w:webHidden/>
          </w:rPr>
          <w:fldChar w:fldCharType="separate"/>
        </w:r>
        <w:r>
          <w:rPr>
            <w:noProof/>
            <w:webHidden/>
          </w:rPr>
          <w:t>63</w:t>
        </w:r>
        <w:r>
          <w:rPr>
            <w:noProof/>
            <w:webHidden/>
          </w:rPr>
          <w:fldChar w:fldCharType="end"/>
        </w:r>
      </w:hyperlink>
    </w:p>
    <w:p w14:paraId="01BE64B8" w14:textId="5FA79A93" w:rsidR="00B34F32"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6217619" w:history="1">
        <w:r w:rsidRPr="00E67C44">
          <w:rPr>
            <w:rStyle w:val="Hyperlink"/>
            <w:noProof/>
            <w:lang w:val="en-GB"/>
          </w:rPr>
          <w:t>Figure 48: Call of the Chrome Web Driver to perform the tests in Chrome.</w:t>
        </w:r>
        <w:r>
          <w:rPr>
            <w:noProof/>
            <w:webHidden/>
          </w:rPr>
          <w:tab/>
        </w:r>
        <w:r>
          <w:rPr>
            <w:noProof/>
            <w:webHidden/>
          </w:rPr>
          <w:fldChar w:fldCharType="begin"/>
        </w:r>
        <w:r>
          <w:rPr>
            <w:noProof/>
            <w:webHidden/>
          </w:rPr>
          <w:instrText xml:space="preserve"> PAGEREF _Toc46217619 \h </w:instrText>
        </w:r>
        <w:r>
          <w:rPr>
            <w:noProof/>
            <w:webHidden/>
          </w:rPr>
        </w:r>
        <w:r>
          <w:rPr>
            <w:noProof/>
            <w:webHidden/>
          </w:rPr>
          <w:fldChar w:fldCharType="separate"/>
        </w:r>
        <w:r>
          <w:rPr>
            <w:noProof/>
            <w:webHidden/>
          </w:rPr>
          <w:t>69</w:t>
        </w:r>
        <w:r>
          <w:rPr>
            <w:noProof/>
            <w:webHidden/>
          </w:rPr>
          <w:fldChar w:fldCharType="end"/>
        </w:r>
      </w:hyperlink>
    </w:p>
    <w:p w14:paraId="17D483C6" w14:textId="3BE1E30D"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lastRenderedPageBreak/>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3" w:name="_Toc46067115"/>
      <w:bookmarkStart w:id="414" w:name="_Toc46217174"/>
      <w:r w:rsidRPr="00CC5315">
        <w:rPr>
          <w:lang w:val="en-GB"/>
        </w:rPr>
        <w:lastRenderedPageBreak/>
        <w:t>List of Tables</w:t>
      </w:r>
      <w:bookmarkEnd w:id="413"/>
      <w:bookmarkEnd w:id="414"/>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B34F32">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5" w:name="_Toc46067116"/>
      <w:bookmarkStart w:id="416" w:name="_Toc46217175"/>
      <w:r w:rsidRPr="00CC5315">
        <w:rPr>
          <w:lang w:val="en-GB"/>
        </w:rPr>
        <w:lastRenderedPageBreak/>
        <w:t xml:space="preserve">List of </w:t>
      </w:r>
      <w:r w:rsidRPr="00CC5315">
        <w:rPr>
          <w:rStyle w:val="hps"/>
          <w:lang w:val="en-GB"/>
        </w:rPr>
        <w:t>Abbreviations</w:t>
      </w:r>
      <w:bookmarkEnd w:id="415"/>
      <w:bookmarkEnd w:id="416"/>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r>
              <w:t>Artificial Intelligence</w:t>
            </w:r>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E11B20"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6C5F22"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6C5F22" w14:paraId="44F37AAE" w14:textId="77777777" w:rsidTr="00AC4246">
        <w:tc>
          <w:tcPr>
            <w:tcW w:w="876" w:type="pct"/>
          </w:tcPr>
          <w:p w14:paraId="46A7752E" w14:textId="4BB63DA0" w:rsidR="00E74D3F" w:rsidRPr="00CC5315" w:rsidRDefault="00E74D3F" w:rsidP="008F5DB7">
            <w:pPr>
              <w:jc w:val="left"/>
              <w:rPr>
                <w:lang w:val="en-GB"/>
              </w:rPr>
            </w:pPr>
            <w:r w:rsidRPr="00CC5315">
              <w:rPr>
                <w:lang w:val="en-GB"/>
              </w:rPr>
              <w:t>GxP</w:t>
            </w:r>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Java Persistance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r w:rsidRPr="00CC5315">
              <w:rPr>
                <w:lang w:val="en-GB"/>
              </w:rPr>
              <w:t>StepDefs</w:t>
            </w:r>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xml:space="preserve">: </w:t>
      </w:r>
      <w:r>
        <w:rPr>
          <w:lang w:val="en-CH"/>
        </w:rPr>
        <w:t xml:space="preserve">Helpful </w:t>
      </w:r>
      <w:r>
        <w:rPr>
          <w:lang w:val="en-CH"/>
        </w:rPr>
        <w:t xml:space="preserve">Sites </w:t>
      </w:r>
      <w:r>
        <w:rPr>
          <w:lang w:val="en-CH"/>
        </w:rPr>
        <w:t>Used for the Prototype</w:t>
      </w:r>
      <w:r>
        <w:rPr>
          <w:lang w:val="en-CH"/>
        </w:rPr>
        <w:t xml:space="preserve"> Implementation</w:t>
      </w:r>
    </w:p>
    <w:p w14:paraId="6DA58107" w14:textId="77777777" w:rsidR="00F46A72" w:rsidRDefault="00F46A72" w:rsidP="00F46A72">
      <w:pPr>
        <w:rPr>
          <w:lang w:val="en-GB"/>
        </w:rPr>
      </w:pPr>
    </w:p>
    <w:p w14:paraId="0153D9A4" w14:textId="77777777" w:rsidR="00F46A72" w:rsidRPr="00CC5315" w:rsidRDefault="00F46A72" w:rsidP="00F46A72">
      <w:pPr>
        <w:rPr>
          <w:lang w:val="en-GB" w:eastAsia="de-DE"/>
        </w:rPr>
      </w:pPr>
      <w:hyperlink r:id="rId130" w:history="1">
        <w:r w:rsidRPr="00CC5315">
          <w:rPr>
            <w:rStyle w:val="Hyperlink"/>
            <w:lang w:val="en-GB"/>
          </w:rPr>
          <w:t>https://stackoverflow.com/</w:t>
        </w:r>
      </w:hyperlink>
    </w:p>
    <w:p w14:paraId="08D111DE" w14:textId="77777777" w:rsidR="00F46A72" w:rsidRPr="00CC5315" w:rsidRDefault="00F46A72" w:rsidP="00F46A72">
      <w:pPr>
        <w:rPr>
          <w:rStyle w:val="Hyperlink"/>
          <w:lang w:val="en-GB"/>
        </w:rPr>
      </w:pPr>
      <w:hyperlink r:id="rId131" w:history="1">
        <w:r w:rsidRPr="00CC5315">
          <w:rPr>
            <w:rStyle w:val="Hyperlink"/>
            <w:lang w:val="en-GB"/>
          </w:rPr>
          <w:t>https://www.guru99.com/</w:t>
        </w:r>
      </w:hyperlink>
    </w:p>
    <w:p w14:paraId="57A72859" w14:textId="77777777" w:rsidR="00F46A72" w:rsidRPr="00CC5315" w:rsidRDefault="00F46A72" w:rsidP="00F46A72">
      <w:pPr>
        <w:rPr>
          <w:lang w:val="en-GB"/>
        </w:rPr>
      </w:pPr>
      <w:hyperlink r:id="rId132" w:history="1">
        <w:r w:rsidRPr="00CC5315">
          <w:rPr>
            <w:rStyle w:val="Hyperlink"/>
            <w:lang w:val="en-GB"/>
          </w:rPr>
          <w:t>https://www.tutorialspoint.com/index.htm</w:t>
        </w:r>
      </w:hyperlink>
      <w:r w:rsidRPr="00CC5315">
        <w:rPr>
          <w:lang w:val="en-GB"/>
        </w:rPr>
        <w:t xml:space="preserve"> </w:t>
      </w:r>
    </w:p>
    <w:p w14:paraId="42C3B43D" w14:textId="77777777" w:rsidR="00F46A72" w:rsidRPr="00CC5315" w:rsidRDefault="00F46A72" w:rsidP="00F46A72">
      <w:pPr>
        <w:rPr>
          <w:lang w:val="en-GB"/>
        </w:rPr>
      </w:pPr>
      <w:hyperlink r:id="rId133" w:history="1">
        <w:r w:rsidRPr="00CC5315">
          <w:rPr>
            <w:rStyle w:val="Hyperlink"/>
            <w:lang w:val="en-GB"/>
          </w:rPr>
          <w:t>https://www.tutorialspoint.com/selenium/index.htm</w:t>
        </w:r>
      </w:hyperlink>
      <w:r w:rsidRPr="00CC5315">
        <w:rPr>
          <w:lang w:val="en-GB"/>
        </w:rPr>
        <w:t xml:space="preserve"> </w:t>
      </w:r>
    </w:p>
    <w:p w14:paraId="68E6587B" w14:textId="77777777" w:rsidR="00F46A72" w:rsidRPr="00CC5315" w:rsidRDefault="00F46A72" w:rsidP="00F46A72">
      <w:pPr>
        <w:rPr>
          <w:rStyle w:val="Hyperlink"/>
          <w:lang w:val="en-GB"/>
        </w:rPr>
      </w:pPr>
      <w:hyperlink r:id="rId134" w:history="1">
        <w:r w:rsidRPr="00CC5315">
          <w:rPr>
            <w:rStyle w:val="Hyperlink"/>
            <w:lang w:val="en-GB"/>
          </w:rPr>
          <w:t>https://cucumber.io/docs/cucumber/</w:t>
        </w:r>
      </w:hyperlink>
    </w:p>
    <w:p w14:paraId="67DD5C18" w14:textId="77777777" w:rsidR="00F46A72" w:rsidRPr="00CC5315" w:rsidRDefault="00F46A72" w:rsidP="00F46A72">
      <w:pPr>
        <w:rPr>
          <w:lang w:val="en-GB"/>
        </w:rPr>
      </w:pPr>
      <w:hyperlink r:id="rId135" w:history="1">
        <w:r w:rsidRPr="00CC5315">
          <w:rPr>
            <w:rStyle w:val="Hyperlink"/>
            <w:lang w:val="en-GB"/>
          </w:rPr>
          <w:t>https://www.tutorialspoint.com/cucumber/index.htm</w:t>
        </w:r>
      </w:hyperlink>
      <w:r w:rsidRPr="00CC5315">
        <w:rPr>
          <w:lang w:val="en-GB"/>
        </w:rPr>
        <w:t xml:space="preserve"> </w:t>
      </w:r>
    </w:p>
    <w:p w14:paraId="3222F6C3" w14:textId="77777777" w:rsidR="00F46A72" w:rsidRPr="00CC5315" w:rsidRDefault="00F46A72" w:rsidP="00F46A72">
      <w:pPr>
        <w:rPr>
          <w:lang w:val="en-GB"/>
        </w:rPr>
      </w:pPr>
      <w:hyperlink r:id="rId136" w:history="1">
        <w:r w:rsidRPr="00CC5315">
          <w:rPr>
            <w:rStyle w:val="Hyperlink"/>
            <w:lang w:val="en-GB"/>
          </w:rPr>
          <w:t>https://cucumber.io/docs/gherkin/</w:t>
        </w:r>
      </w:hyperlink>
    </w:p>
    <w:p w14:paraId="02615BDA" w14:textId="77777777" w:rsidR="00F46A72" w:rsidRPr="00CC5315" w:rsidRDefault="00F46A72" w:rsidP="00F46A72">
      <w:pPr>
        <w:rPr>
          <w:lang w:val="en-GB"/>
        </w:rPr>
      </w:pPr>
      <w:hyperlink r:id="rId137" w:history="1">
        <w:r w:rsidRPr="00CC5315">
          <w:rPr>
            <w:rStyle w:val="Hyperlink"/>
            <w:lang w:val="en-GB"/>
          </w:rPr>
          <w:t>https://www.javatpoint.com/spring-boot-tutorial</w:t>
        </w:r>
      </w:hyperlink>
    </w:p>
    <w:p w14:paraId="6C0D78D5" w14:textId="77777777" w:rsidR="00F46A72" w:rsidRPr="00CC5315" w:rsidRDefault="00F46A72" w:rsidP="00F46A72">
      <w:pPr>
        <w:rPr>
          <w:lang w:val="en-GB"/>
        </w:rPr>
      </w:pPr>
      <w:hyperlink r:id="rId138" w:history="1">
        <w:r w:rsidRPr="00CC5315">
          <w:rPr>
            <w:rStyle w:val="Hyperlink"/>
            <w:lang w:val="en-GB"/>
          </w:rPr>
          <w:t>https://www.javatpoint.com/selenium-tutorial</w:t>
        </w:r>
      </w:hyperlink>
    </w:p>
    <w:p w14:paraId="5BE17DE3" w14:textId="77777777" w:rsidR="00F46A72" w:rsidRPr="00CC5315" w:rsidRDefault="00F46A72" w:rsidP="00F46A72">
      <w:pPr>
        <w:rPr>
          <w:lang w:val="en-GB"/>
        </w:rPr>
      </w:pPr>
      <w:hyperlink r:id="rId139" w:history="1">
        <w:r w:rsidRPr="00CC5315">
          <w:rPr>
            <w:rStyle w:val="Hyperlink"/>
            <w:lang w:val="en-GB"/>
          </w:rPr>
          <w:t>https://www.javatpoint.com/java-tutorial</w:t>
        </w:r>
      </w:hyperlink>
    </w:p>
    <w:p w14:paraId="74A75DA1" w14:textId="77777777" w:rsidR="00F46A72" w:rsidRPr="00CC5315" w:rsidRDefault="00F46A72" w:rsidP="00F46A72">
      <w:pPr>
        <w:rPr>
          <w:lang w:val="en-GB"/>
        </w:rPr>
      </w:pPr>
      <w:hyperlink r:id="rId140" w:history="1">
        <w:r w:rsidRPr="00CC5315">
          <w:rPr>
            <w:rStyle w:val="Hyperlink"/>
            <w:lang w:val="en-GB"/>
          </w:rPr>
          <w:t>https://vueschool.io/courses?filter=free-courses</w:t>
        </w:r>
      </w:hyperlink>
    </w:p>
    <w:p w14:paraId="53BFE678" w14:textId="77777777" w:rsidR="00F46A72" w:rsidRPr="00CC5315" w:rsidRDefault="00F46A72" w:rsidP="00F46A72">
      <w:pPr>
        <w:rPr>
          <w:lang w:val="en-GB"/>
        </w:rPr>
      </w:pPr>
      <w:hyperlink r:id="rId141" w:history="1">
        <w:r w:rsidRPr="00CC5315">
          <w:rPr>
            <w:rStyle w:val="Hyperlink"/>
            <w:lang w:val="en-GB"/>
          </w:rPr>
          <w:t>https://vuejs.org/</w:t>
        </w:r>
      </w:hyperlink>
    </w:p>
    <w:p w14:paraId="03F9628A" w14:textId="77777777" w:rsidR="00F46A72" w:rsidRPr="00CC5315" w:rsidRDefault="00F46A72" w:rsidP="00F46A72">
      <w:pPr>
        <w:rPr>
          <w:lang w:val="en-GB"/>
        </w:rPr>
      </w:pPr>
      <w:hyperlink r:id="rId142" w:history="1">
        <w:r w:rsidRPr="00CC5315">
          <w:rPr>
            <w:rStyle w:val="Hyperlink"/>
            <w:lang w:val="en-GB"/>
          </w:rPr>
          <w:t>https://bootstrap-vue.org/</w:t>
        </w:r>
      </w:hyperlink>
    </w:p>
    <w:p w14:paraId="1145EC8D" w14:textId="77777777" w:rsidR="00F46A72" w:rsidRPr="00CC5315" w:rsidRDefault="00F46A72" w:rsidP="00F46A72">
      <w:pPr>
        <w:rPr>
          <w:rStyle w:val="Hyperlink"/>
          <w:lang w:val="en-GB"/>
        </w:rPr>
      </w:pPr>
      <w:hyperlink r:id="rId143" w:history="1">
        <w:r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r w:rsidR="00714054">
        <w:rPr>
          <w:lang w:val="en-CH"/>
        </w:rPr>
        <w:t>package.json)</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&lt;artifactId&gt;frontend&lt;/artifactId&gt;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&lt;frontend-maven-plugin.version&gt;1.9.1&lt;/frontend-maven-plugin.version&gt;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&lt;groupId&gt;com.github.eirslett&lt;/groupId&gt;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&lt;artifactId&gt;frontend-maven-plugin&lt;/artifactId&gt;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&lt;version&gt;${frontend-maven-plugin.version}&lt;/version&gt;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our node and npm version to run npm/node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npm&lt;/id&gt;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&lt;goal&gt;install-node-and-npm&lt;/goal&gt;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&lt;nodeVersion&gt;v12.12.0&lt;/nodeVersion&gt;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configuration which provides for running any npm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r w:rsidRPr="00714054">
        <w:rPr>
          <w:b/>
          <w:bCs/>
          <w:lang w:val="en-CH"/>
        </w:rPr>
        <w:t>Package.json</w:t>
      </w:r>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fronten</w:t>
      </w:r>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node_modules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"vue-cli-service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"vue-cli-service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"axios":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"bootstrap-vue":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"jquery":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"core-js":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"vuex":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"devDependencies":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"@vue/cli-plugin-vuex":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"@vue/cli-service":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"node-sass":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&lt;artifactId&gt;backend&lt;/artifactId&gt;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&lt;java.version&gt;1.8&lt;/java.version&gt;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&lt;spring-boot.version&gt;2.2.7.RELEASE&lt;/spring-boot.version&gt;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&lt;h2.version&gt;1.4.200&lt;/h2.version&gt;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&lt;rest-assured.version&gt;4.3.0&lt;/rest-assured.version&gt;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&lt;maven.compiler.source&gt;1.8&lt;/maven.compiler.source&gt;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&lt;maven.compiler.target&gt;1.8&lt;/maven.compiler.target&gt;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&lt;maven-resources-plugin.version&gt;3.1.0&lt;/maven-resources-plugin.version&gt;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&lt;artifactId&gt;spring-boot-starter-web&lt;/artifactId&gt;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&lt;artifactId&gt;spring-boot-devtools&lt;/artifactId&gt;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&lt;artifactId&gt;spring-boot-starter-data-jpa&lt;/artifactId&gt;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&lt;groupId&gt;com.h2database&lt;/groupId&gt;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&lt;artifactId&gt;h2&lt;/artifactId&gt;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&lt;version&gt;${h2.version}&lt;/version&gt;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&lt;groupId&gt;jakarta.xml.bind&lt;/groupId&gt;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&lt;artifactId&gt;jakarta.xml.bind-api&lt;/artifactId&gt;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Runtime, com.sun.xml.bind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&lt;groupId&gt;org.glassfish.jaxb&lt;/groupId&gt;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&lt;artifactId&gt;jaxb-runtime&lt;/artifactId&gt;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&lt;artifactId&gt;spring-boot-starter-test&lt;/artifactId&gt;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&lt;groupId&gt;io.rest-assured&lt;/groupId&gt;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&lt;artifactId&gt;rest-assured&lt;/artifactId&gt;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&lt;version&gt;${rest-assured.version}&lt;/version&gt;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&lt;artifactId&gt;spring-boot-maven-plugin&lt;/artifactId&gt;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&lt;artifactId&gt;maven-resources-plugin&lt;/artifactId&gt;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&lt;version&gt;${maven-resources-plugin.version}&lt;/version&gt;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&lt;outputDirectory&gt;src/main/resources/public&lt;/outputDirectory&gt;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&lt;directory&gt;${project.parent.basedir}/frontend/target/dist&lt;/directory&gt;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 xmlns="http://maven.apache.org/POM/4.0.0"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xmlns:xsi="http://www.w3.org/2001/XMLSchema-instance"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xsi:schemaLocation="http://maven.apache.org/POM/4.0.0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&lt;modelVersion&gt;4.0.0&lt;/modelVersion&gt;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&lt;groupId&gt;com.github.sableu&lt;/groupId&gt;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&lt;artifactId&gt;bdd4oq-test-app&lt;/artifactId&gt;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&lt;name&gt;oq-test.app&lt;/name&gt;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OQs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&lt;organizationUrl&gt;https://github.com/sableu&lt;/organizationUrl&gt;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&lt;connection&gt;scm:git:git://github.com/sableu/BDD4OQ&lt;/connection&gt;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&lt;developerConnection&gt;scm:git:ssh://github.com/sableu/BDD4OQ&lt;/developerConnection&gt;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&lt;project.build.sourceEncoding&gt;UTF-8&lt;/project.build.sourceEncoding&gt;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&lt;maven.compiler.source&gt;1.8&lt;/maven.compiler.source&gt;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&lt;maven.compiler.target&gt;1.8&lt;/maven.compiler.target&gt;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&lt;rest-assured.version&gt;4.3.0&lt;/rest-assured.version&gt;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&lt;groupId&gt;org.junit.jupiter&lt;/groupId&gt;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&lt;artifactId&gt;junit-jupiter-engine&lt;/artifactId&gt;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&lt;groupId&gt;org.junit.platform&lt;/groupId&gt;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&lt;artifactId&gt;junit-platform-launcher&lt;/artifactId&gt;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&lt;groupId&gt;org.junit.vintage&lt;/groupId&gt;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&lt;artifactId&gt;junit-vintage-engine&lt;/artifactId&gt;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&lt;groupId&gt;io.rest-assured&lt;/groupId&gt;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&lt;artifactId&gt;rest-assured&lt;/artifactId&gt;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&lt;version&gt;${rest-assured.version}&lt;/version&gt;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&lt;artifactId&gt;cucumber-java&lt;/artifactId&gt;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&lt;artifactId&gt;cucumber-core&lt;/artifactId&gt;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&lt;artifactId&gt;cucumber-junit&lt;/artifactId&gt;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&lt;artifactId&gt;gherkin&lt;/artifactId&gt;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&lt;version&gt;${gherkin-version}&lt;/version&gt;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&lt;groupId&gt;org.seleniumhq.selenium&lt;/groupId&gt;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&lt;artifactId&gt;selenium-java&lt;/artifactId&gt;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&lt;groupId&gt;com.github.andreashosbach&lt;/groupId&gt;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&lt;artifactId&gt;cucumber-scenarioo-plugin&lt;/artifactId&gt;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17" w:name="_Toc46067117"/>
      <w:bookmarkStart w:id="418" w:name="_Toc46217176"/>
      <w:bookmarkEnd w:id="407"/>
      <w:r w:rsidRPr="00CC5315">
        <w:rPr>
          <w:lang w:val="en-GB"/>
        </w:rPr>
        <w:lastRenderedPageBreak/>
        <w:t>Appendix</w:t>
      </w:r>
      <w:bookmarkEnd w:id="417"/>
      <w:bookmarkEnd w:id="418"/>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#language: en</w:t>
      </w:r>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V.|Description                    |Name               |Date       |dig.Sig.|</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McKoy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Hosbach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approved  --&gt; ready for OQ  |Hank McKoy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step</w:t>
      </w:r>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are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19" w:name="_Toc46067118"/>
      <w:bookmarkStart w:id="420" w:name="_Toc46217177"/>
      <w:r w:rsidRPr="00CC5315">
        <w:rPr>
          <w:lang w:val="en-GB"/>
        </w:rPr>
        <w:lastRenderedPageBreak/>
        <w:t>Appendix</w:t>
      </w:r>
      <w:bookmarkEnd w:id="419"/>
      <w:bookmarkEnd w:id="420"/>
      <w:r w:rsidR="00AE6770">
        <w:rPr>
          <w:lang w:val="en-CH"/>
        </w:rPr>
        <w:t xml:space="preserve"> V:</w:t>
      </w:r>
      <w:r w:rsidR="00DC42AA">
        <w:rPr>
          <w:lang w:val="en-CH"/>
        </w:rPr>
        <w:t xml:space="preserve">  </w:t>
      </w:r>
      <w:r w:rsidR="00DC42AA">
        <w:rPr>
          <w:lang w:val="en-CH"/>
        </w:rPr>
        <w:t xml:space="preserve">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#language: en</w:t>
      </w:r>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V.|Description                   |Name               |Date       |dig.Sig.|</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McKoy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McKoy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Hosbach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approved  --&gt; ready for OQ |Hank McKoy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"Peter"'s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"Peter"'s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"Peter"'s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&lt;first_name&gt;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&lt;first_name&gt;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&lt;first_name&gt;'s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&lt;first_name&gt;'s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first_name      | last_name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"french"       | "Céline"        | "d'Artagnan"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&lt;first_name&gt;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&lt;last_name&gt;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  |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"Lango"   | "1st of March 1997"  |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w:t>
      </w:r>
      <w:r w:rsidR="00AE6770">
        <w:rPr>
          <w:lang w:val="en-CH"/>
        </w:rPr>
        <w:t xml:space="preserve">Feature File – </w:t>
      </w:r>
      <w:r w:rsidR="00AE6770">
        <w:rPr>
          <w:lang w:val="en-CH"/>
        </w:rPr>
        <w:t>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#language: en</w:t>
      </w:r>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V.|Description                    | Name               | Date       |dig.Sig.|</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McKoy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Hosbach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McKoy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"Ava"'s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"Ava"'s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"Ava"'s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&lt;first_name&gt;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&lt;first_name&gt;'s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first_name | last_name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  |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  |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  |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"Eric"'s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  |</w:t>
      </w:r>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w:t>
      </w:r>
      <w:r w:rsidR="00AE6770">
        <w:rPr>
          <w:lang w:val="en-CH"/>
        </w:rPr>
        <w:t xml:space="preserve">Feature File – </w:t>
      </w:r>
      <w:r w:rsidR="00AE6770">
        <w:rPr>
          <w:lang w:val="en-CH"/>
        </w:rPr>
        <w:t>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#language: en</w:t>
      </w:r>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V.|Description                    | Name              | Date      |dig.Sig.|</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McKoy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Hosbach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approved  --&gt; ready for OQ  |Hank McKoy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"Wanda"'s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io.restassured.RestAssured;</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org.openqa.selenium.Dimension;</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org.openqa.selenium.WebDriver;</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org.openqa.selenium.chrome.ChromeDriver;</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java.util.concurrent.TimeUnit;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TestContext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TestContext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TestContext getInstance()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TestContext();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cleanup()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instance.webDriver.close();</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instance.webDriver.quit();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webDriver(){</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getInstance().getWebDriver();</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  new ArrayList&lt;&gt;();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participant(String firstName){</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getInstance().getParticipant(firstName);</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participants(){</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getInstance().getParticipants();</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addParticipant(String firsName){</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participant = new Participant();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 = firsName;</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getInstance().addParticipant(participant);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clearParticipants(){</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getInstance().getParticipants().clear();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webDriver;</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TestContext()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 = new ChromeDriver();</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webDriver.manage().window().setSize(new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webDriver.manage().timeouts().pageLoadTimeout(5, TimeUnit.SECONDS);</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webDriver.manage().timeouts().implicitlyWait(5, TimeUnit.SECONDS);</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RestAssured.baseURI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RestAssured.port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getWebDriver()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webDriver;</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getParticipant(String firstName){</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participants.stream().filter(p -&gt; firstName.equals(p.firstName)).findFirst().get();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getParticipants(){</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addParticipant(Participant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this.participants.add(participant);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StepDefs</w:t>
      </w:r>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com.github.andreashosbach.cucumber_scenarioo_plugin.model.Screenshot;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io.cucumber.java.AfterStep;</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io.cucumber.java.Before;</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io.restassured.response.Response;</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io.restassured.response.ValidatableResponse;</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io.restassured.specification.RequestSender;</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org.apache.http.HttpStatus;</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org.openqa.selenium.OutputType;</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org.openqa.selenium.TakesScreenshot;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io.restassured.RestAssured.when;</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GeneralStepDefs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setup()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webDriver().navigate().to("about:blank");</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cleanupData()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for(Participant participant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(participant.id !=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RequestSender sender = when();</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response = sender.delete("/api/participant/"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ValidatableResponse vResponse = response.then();</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vResponse.statusCode(HttpStatus.SC_NO_CONTENT);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clearParticipants();</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hasTheApplicationOpen()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@AfterStep</w:t>
      </w:r>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afterStep()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TakesScreenshot scrShot = ((TakesScreenshot) (webDriver()));</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webDriver().getTitle();</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1" w:name="_Toc46067119"/>
      <w:bookmarkStart w:id="422" w:name="_Toc46217178"/>
      <w:r w:rsidRPr="00CC5315">
        <w:rPr>
          <w:lang w:val="en-GB"/>
        </w:rPr>
        <w:lastRenderedPageBreak/>
        <w:t>Appendix</w:t>
      </w:r>
      <w:bookmarkEnd w:id="421"/>
      <w:bookmarkEnd w:id="422"/>
      <w:r w:rsidR="009B1094">
        <w:rPr>
          <w:lang w:val="en-CH"/>
        </w:rPr>
        <w:t xml:space="preserve"> X: Glue Code – Participant Overview StepDefs</w:t>
      </w:r>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io.cucumber.datatable.DataTable;</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java.util.Map;</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ParticipantOverviewStepDefs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participant(firstName).lastName = lastName;</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participant(firstName).birthday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participant(firstName).gender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ParticipantRegistrationStepDefs.patriciaEntersData(firstName);</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ParticipantRegistrationStepDefs.registersThem(firstName);</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shouldBeFoundInTheOverview(firstName);</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list : dataTable.asLists())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isNotRegisteredYet(String firstName)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shouldBeFoundInTheOverview(String firstName)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boolean participantOverviewContainsParticipant(String firstName)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numParticipants = row.size();</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participantTable = webDriver().findElement(By.id("participantTable"));</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i = 1; i &lt;= numParticipants; i++)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the_participants_should_be_found_in_the_overview()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participant :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participantOverviewContainsParticipant(participant.firstName);</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patriciaIsOnThePatricipantsOverviewPage()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patriciaOpensDetailPage(String firstName)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3" w:name="_Toc46067120"/>
      <w:bookmarkStart w:id="424" w:name="_Toc46217179"/>
      <w:r w:rsidRPr="009B1094">
        <w:rPr>
          <w:lang w:val="en-GB"/>
        </w:rPr>
        <w:lastRenderedPageBreak/>
        <w:t>Appendix</w:t>
      </w:r>
      <w:bookmarkEnd w:id="423"/>
      <w:bookmarkEnd w:id="424"/>
      <w:r w:rsidR="009B1094">
        <w:rPr>
          <w:lang w:val="en-CH"/>
        </w:rPr>
        <w:t xml:space="preserve"> XI: Glue Code – Participant Registration StepDefs</w:t>
      </w:r>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ParticipantRegistrationStepDefs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patriciaWantsToRegister(String firstName)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patriciaEntersData(String firstName)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registersThem(String firstName)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webDriver().findElement(By.id("registerParticipant")).click();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patriciaRegisters(String firstName){</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patriciaWantsToRegister(firstName);</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patriciaEntersData(firstName);</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registersThem(firstName);</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StepDefs</w:t>
      </w:r>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oq_glue_code.TestContext.participant;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oq_glue_code.TestContext.webDriver;</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org.hamcrest.CoreMatchers.not;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ParticipantDetailsStepDefs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WeightEntry participantBaselineWeightMeasurement = new WeightEntry();</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detailsShouldBeDisplayed(String firstName)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hasNoWeightEntryYet(String firstName)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patriciaWantsToRegisterBaselineWeightMeasurement(String firstName)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participantBaselineWeightMeasurement.weight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participantBaselineWeightMeasurement.dateTime = dateTime;</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participantBaselineWeightMeasurement.comment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webDriver().findElement(By.id("dateTime")).sendKeys(dateTime);</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webDriver().findElement(By.id("comment")).sendKeys(comment);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sheSavesTheseEntries()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baselineWeightEntryShouldBeFoundInTheSystem(String firstName)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Long.parseLong(webDriver().findElement(By.id("baselineId")).getText());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sheCanSetTheBaselineWeightMeasurement()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sheCannotSetTheBaselineWeightMeasurement()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baselineWeightMeasurementIsSet(String firstName)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sheSavesTheseEntries();</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baselineWeightEntryShouldBeDisplayedOnThatPage(String firstName)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did_not_give_her_consent_so_far(String firstName)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patricia_registers_that_gave_her_consent(String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webDriver().findElement(By.id("updateConsent")).click();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she_displays_s_details(String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lastName;</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firstName;</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WeightEntry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dateTime;</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6A629A06" w14:textId="1C85544D" w:rsidR="009B1094" w:rsidRDefault="002546C6" w:rsidP="00BA0923">
      <w:pPr>
        <w:rPr>
          <w:lang w:val="en-GB"/>
        </w:rPr>
      </w:pPr>
      <w:r w:rsidRPr="002546C6">
        <w:rPr>
          <w:lang w:val="en-GB"/>
        </w:rPr>
        <w:lastRenderedPageBreak/>
        <w:drawing>
          <wp:inline distT="0" distB="0" distL="0" distR="0" wp14:anchorId="5A891812" wp14:editId="0704A421">
            <wp:extent cx="5727700" cy="8102732"/>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7609" cy="8116749"/>
                    </a:xfrm>
                    <a:prstGeom prst="rect">
                      <a:avLst/>
                    </a:prstGeom>
                  </pic:spPr>
                </pic:pic>
              </a:graphicData>
            </a:graphic>
          </wp:inline>
        </w:drawing>
      </w: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 Test Specification</w:t>
      </w:r>
    </w:p>
    <w:p w14:paraId="0F09DCE0" w14:textId="17F55B9E" w:rsidR="009B1094" w:rsidRPr="00E75608" w:rsidRDefault="00E75608" w:rsidP="009B1094">
      <w:pPr>
        <w:rPr>
          <w:lang w:val="en-CH"/>
        </w:rPr>
      </w:pPr>
      <w:r w:rsidRPr="00E75608">
        <w:rPr>
          <w:lang w:val="en-CH"/>
        </w:rPr>
        <w:drawing>
          <wp:inline distT="0" distB="0" distL="0" distR="0" wp14:anchorId="3AC8871A" wp14:editId="064A8E2E">
            <wp:extent cx="5727700" cy="8102732"/>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8042" cy="8131509"/>
                    </a:xfrm>
                    <a:prstGeom prst="rect">
                      <a:avLst/>
                    </a:prstGeom>
                  </pic:spPr>
                </pic:pic>
              </a:graphicData>
            </a:graphic>
          </wp:inline>
        </w:drawing>
      </w:r>
    </w:p>
    <w:p w14:paraId="086B3546" w14:textId="02B0BB28" w:rsidR="009B1094" w:rsidRPr="00CC5315" w:rsidRDefault="00E46DE3" w:rsidP="009B1094">
      <w:pPr>
        <w:rPr>
          <w:lang w:val="en-GB"/>
        </w:rPr>
      </w:pPr>
      <w:r w:rsidRPr="00E46DE3">
        <w:rPr>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982" cy="8113033"/>
                    </a:xfrm>
                    <a:prstGeom prst="rect">
                      <a:avLst/>
                    </a:prstGeom>
                  </pic:spPr>
                </pic:pic>
              </a:graphicData>
            </a:graphic>
          </wp:inline>
        </w:drawing>
      </w:r>
    </w:p>
    <w:p w14:paraId="13E7853D" w14:textId="77777777" w:rsidR="009B1094" w:rsidRPr="00CC5315" w:rsidRDefault="009B1094" w:rsidP="009B1094">
      <w:pPr>
        <w:rPr>
          <w:lang w:val="en-GB"/>
        </w:rPr>
      </w:pPr>
    </w:p>
    <w:p w14:paraId="33EF4197" w14:textId="7FF6AB84" w:rsidR="009B1094" w:rsidRPr="00CC5315" w:rsidRDefault="00DE00DA" w:rsidP="009B1094">
      <w:pPr>
        <w:rPr>
          <w:lang w:val="en-GB"/>
        </w:rPr>
      </w:pPr>
      <w:r w:rsidRPr="00DE00DA">
        <w:rPr>
          <w:lang w:val="en-GB"/>
        </w:rPr>
        <w:lastRenderedPageBreak/>
        <w:drawing>
          <wp:inline distT="0" distB="0" distL="0" distR="0" wp14:anchorId="351ED70C" wp14:editId="4FE9F216">
            <wp:extent cx="5734513" cy="8112369"/>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917" cy="8129916"/>
                    </a:xfrm>
                    <a:prstGeom prst="rect">
                      <a:avLst/>
                    </a:prstGeom>
                  </pic:spPr>
                </pic:pic>
              </a:graphicData>
            </a:graphic>
          </wp:inline>
        </w:drawing>
      </w:r>
    </w:p>
    <w:p w14:paraId="7CB3FBD1" w14:textId="77777777" w:rsidR="009B1094" w:rsidRPr="00CC5315" w:rsidRDefault="009B1094" w:rsidP="009B1094">
      <w:pPr>
        <w:rPr>
          <w:lang w:val="en-GB"/>
        </w:rPr>
      </w:pPr>
    </w:p>
    <w:p w14:paraId="1FD08973" w14:textId="02A0BA0C" w:rsidR="009B1094" w:rsidRPr="00CC5315" w:rsidRDefault="00DE00DA" w:rsidP="009B1094">
      <w:pPr>
        <w:rPr>
          <w:lang w:val="en-GB"/>
        </w:rPr>
      </w:pPr>
      <w:r w:rsidRPr="00DE00DA">
        <w:rPr>
          <w:lang w:val="en-GB"/>
        </w:rPr>
        <w:lastRenderedPageBreak/>
        <w:drawing>
          <wp:inline distT="0" distB="0" distL="0" distR="0" wp14:anchorId="6B0DFEF3" wp14:editId="2A4CB8B3">
            <wp:extent cx="5737860" cy="81171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6053" cy="8142841"/>
                    </a:xfrm>
                    <a:prstGeom prst="rect">
                      <a:avLst/>
                    </a:prstGeom>
                  </pic:spPr>
                </pic:pic>
              </a:graphicData>
            </a:graphic>
          </wp:inline>
        </w:drawing>
      </w:r>
    </w:p>
    <w:p w14:paraId="1E35B275" w14:textId="77777777" w:rsidR="009B1094" w:rsidRPr="00CC5315" w:rsidRDefault="009B1094" w:rsidP="009B1094">
      <w:pPr>
        <w:rPr>
          <w:lang w:val="en-GB"/>
        </w:rPr>
      </w:pPr>
    </w:p>
    <w:p w14:paraId="0D0BF664" w14:textId="3425536E" w:rsidR="009B1094" w:rsidRPr="00CC5315" w:rsidRDefault="00DE00DA" w:rsidP="009B1094">
      <w:pPr>
        <w:rPr>
          <w:lang w:val="en-GB"/>
        </w:rPr>
      </w:pPr>
      <w:r w:rsidRPr="00DE00DA">
        <w:rPr>
          <w:lang w:val="en-GB"/>
        </w:rPr>
        <w:lastRenderedPageBreak/>
        <w:drawing>
          <wp:inline distT="0" distB="0" distL="0" distR="0" wp14:anchorId="16FE74EF" wp14:editId="69E7D075">
            <wp:extent cx="5732585" cy="8109642"/>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3387" cy="8124923"/>
                    </a:xfrm>
                    <a:prstGeom prst="rect">
                      <a:avLst/>
                    </a:prstGeom>
                  </pic:spPr>
                </pic:pic>
              </a:graphicData>
            </a:graphic>
          </wp:inline>
        </w:drawing>
      </w:r>
    </w:p>
    <w:p w14:paraId="336CB2B2" w14:textId="1EF82389" w:rsidR="009B1094" w:rsidRDefault="009B1094" w:rsidP="00BA0923">
      <w:pPr>
        <w:rPr>
          <w:lang w:val="en-GB"/>
        </w:rPr>
      </w:pPr>
    </w:p>
    <w:p w14:paraId="30780401" w14:textId="139C17FF" w:rsidR="009B1094" w:rsidRDefault="002F0A94" w:rsidP="00BA0923">
      <w:pPr>
        <w:rPr>
          <w:lang w:val="en-GB"/>
        </w:rPr>
      </w:pPr>
      <w:r w:rsidRPr="002F0A94">
        <w:rPr>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9484" cy="8119401"/>
                    </a:xfrm>
                    <a:prstGeom prst="rect">
                      <a:avLst/>
                    </a:prstGeom>
                  </pic:spPr>
                </pic:pic>
              </a:graphicData>
            </a:graphic>
          </wp:inline>
        </w:drawing>
      </w:r>
      <w:bookmarkStart w:id="425" w:name="_GoBack"/>
      <w:bookmarkEnd w:id="425"/>
    </w:p>
    <w:p w14:paraId="010B4B6E" w14:textId="29596EE3" w:rsidR="009B1094" w:rsidRDefault="009B1094" w:rsidP="00BA0923">
      <w:pPr>
        <w:rPr>
          <w:lang w:val="en-GB"/>
        </w:rPr>
      </w:pPr>
    </w:p>
    <w:p w14:paraId="66FFCF95" w14:textId="7ECB79A7" w:rsidR="009B1094" w:rsidRDefault="009B1094" w:rsidP="00BA0923">
      <w:pPr>
        <w:rPr>
          <w:lang w:val="en-GB"/>
        </w:rPr>
      </w:pPr>
    </w:p>
    <w:p w14:paraId="5F070130" w14:textId="2AC582A7" w:rsidR="009B1094" w:rsidRDefault="009B1094" w:rsidP="00BA0923">
      <w:pPr>
        <w:rPr>
          <w:lang w:val="en-GB"/>
        </w:rPr>
      </w:pPr>
    </w:p>
    <w:p w14:paraId="76320FF0" w14:textId="799A7121" w:rsidR="009B1094" w:rsidRDefault="009B1094" w:rsidP="00BA0923">
      <w:pPr>
        <w:rPr>
          <w:lang w:val="en-GB"/>
        </w:rPr>
      </w:pPr>
    </w:p>
    <w:p w14:paraId="34F30470" w14:textId="69FE037E" w:rsidR="009B1094" w:rsidRDefault="009B1094" w:rsidP="00BA0923">
      <w:pPr>
        <w:rPr>
          <w:lang w:val="en-GB"/>
        </w:rPr>
      </w:pPr>
    </w:p>
    <w:p w14:paraId="50D8EB90" w14:textId="2CD1D7A5" w:rsidR="009B1094" w:rsidRDefault="009B1094" w:rsidP="00BA0923">
      <w:pPr>
        <w:rPr>
          <w:lang w:val="en-GB"/>
        </w:rPr>
      </w:pPr>
    </w:p>
    <w:p w14:paraId="094A90BD" w14:textId="0C9F5431" w:rsidR="009B1094" w:rsidRDefault="009B1094" w:rsidP="00BA0923">
      <w:pPr>
        <w:rPr>
          <w:lang w:val="en-GB"/>
        </w:rPr>
      </w:pPr>
    </w:p>
    <w:p w14:paraId="217D4433" w14:textId="35BFD52B"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Test Results</w:t>
      </w:r>
    </w:p>
    <w:p w14:paraId="5DAE1D03" w14:textId="77777777" w:rsidR="009B1094" w:rsidRPr="00CC5315" w:rsidRDefault="009B1094" w:rsidP="009B109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7B9BD6AD" w14:textId="77777777" w:rsidR="009B1094" w:rsidRPr="00CC5315" w:rsidRDefault="009B1094" w:rsidP="009B1094">
      <w:pPr>
        <w:rPr>
          <w:lang w:val="en-GB"/>
        </w:rPr>
      </w:pPr>
    </w:p>
    <w:p w14:paraId="24879BD7" w14:textId="77777777" w:rsidR="009B1094" w:rsidRPr="00CC5315" w:rsidRDefault="009B1094" w:rsidP="009B1094">
      <w:pPr>
        <w:rPr>
          <w:lang w:val="en-GB"/>
        </w:rPr>
      </w:pPr>
    </w:p>
    <w:p w14:paraId="01725DA7" w14:textId="77777777" w:rsidR="009B1094" w:rsidRPr="00CC5315" w:rsidRDefault="009B1094" w:rsidP="009B1094">
      <w:pPr>
        <w:rPr>
          <w:lang w:val="en-GB"/>
        </w:rPr>
      </w:pPr>
    </w:p>
    <w:p w14:paraId="1B7F7B47" w14:textId="77777777" w:rsidR="009B1094" w:rsidRPr="00CC5315" w:rsidRDefault="009B1094" w:rsidP="009B1094">
      <w:pPr>
        <w:rPr>
          <w:lang w:val="en-GB"/>
        </w:rPr>
      </w:pPr>
    </w:p>
    <w:p w14:paraId="63685A65" w14:textId="59F649C4"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Test Report</w:t>
      </w:r>
    </w:p>
    <w:p w14:paraId="3560BA12" w14:textId="77777777" w:rsidR="002F2F87" w:rsidRPr="00CC5315" w:rsidRDefault="002F2F87" w:rsidP="002F2F87">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ACF1529" w14:textId="77777777" w:rsidR="002F2F87" w:rsidRPr="00CC5315" w:rsidRDefault="002F2F87" w:rsidP="002F2F87">
      <w:pPr>
        <w:rPr>
          <w:lang w:val="en-GB"/>
        </w:rPr>
      </w:pPr>
    </w:p>
    <w:p w14:paraId="556BB0D1" w14:textId="77777777" w:rsidR="002F2F87" w:rsidRPr="00CC5315" w:rsidRDefault="002F2F87" w:rsidP="002F2F87">
      <w:pPr>
        <w:rPr>
          <w:lang w:val="en-GB"/>
        </w:rPr>
      </w:pPr>
    </w:p>
    <w:p w14:paraId="1F6B237C" w14:textId="77777777" w:rsidR="002F2F87" w:rsidRPr="00CC5315" w:rsidRDefault="002F2F87" w:rsidP="002F2F87">
      <w:pPr>
        <w:rPr>
          <w:lang w:val="en-GB"/>
        </w:rPr>
      </w:pP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77777777" w:rsidR="002F2F87" w:rsidRPr="00CC5315" w:rsidRDefault="002F2F87" w:rsidP="002F2F87">
      <w:pPr>
        <w:rPr>
          <w:lang w:val="en-GB"/>
        </w:rPr>
      </w:pPr>
    </w:p>
    <w:p w14:paraId="44287CCC" w14:textId="77777777" w:rsidR="002F2F87" w:rsidRPr="00CC5315" w:rsidRDefault="002F2F87" w:rsidP="002F2F87">
      <w:pPr>
        <w:rPr>
          <w:lang w:val="en-GB"/>
        </w:rPr>
      </w:pPr>
    </w:p>
    <w:p w14:paraId="04A921B3" w14:textId="77777777" w:rsidR="009B1094" w:rsidRPr="00CC5315" w:rsidRDefault="009B1094" w:rsidP="009B1094">
      <w:pPr>
        <w:rPr>
          <w:lang w:val="en-GB"/>
        </w:rPr>
      </w:pPr>
    </w:p>
    <w:p w14:paraId="677E72E8" w14:textId="77777777" w:rsidR="009B1094" w:rsidRPr="00CC5315" w:rsidRDefault="009B1094" w:rsidP="009B1094">
      <w:pPr>
        <w:rPr>
          <w:lang w:val="en-GB"/>
        </w:rPr>
      </w:pPr>
    </w:p>
    <w:p w14:paraId="790B0A2D" w14:textId="77777777" w:rsidR="009B1094" w:rsidRPr="00CC5315" w:rsidRDefault="009B1094" w:rsidP="009B1094">
      <w:pPr>
        <w:rPr>
          <w:lang w:val="en-GB"/>
        </w:rPr>
      </w:pPr>
    </w:p>
    <w:p w14:paraId="37926B6A" w14:textId="77777777" w:rsidR="009B1094" w:rsidRPr="00CC5315" w:rsidRDefault="009B1094" w:rsidP="009B1094">
      <w:pPr>
        <w:rPr>
          <w:lang w:val="en-GB"/>
        </w:rPr>
      </w:pPr>
    </w:p>
    <w:p w14:paraId="576D91C0" w14:textId="77777777" w:rsidR="009B1094" w:rsidRPr="00CC5315" w:rsidRDefault="009B109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6" w:name="_Toc46067121"/>
      <w:bookmarkStart w:id="427" w:name="_Toc46217180"/>
      <w:r w:rsidRPr="00CC5315">
        <w:rPr>
          <w:lang w:val="en-GB"/>
        </w:rPr>
        <w:lastRenderedPageBreak/>
        <w:t>Reference to Project Repository</w:t>
      </w:r>
      <w:bookmarkEnd w:id="426"/>
      <w:bookmarkEnd w:id="427"/>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399"/>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7"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5" w:author="Leuenberger Sabrina (s)" w:date="2020-07-18T14:21:00Z" w:initials="LS(">
    <w:p w14:paraId="54C133BB" w14:textId="629FA766" w:rsidR="00B34F32" w:rsidRPr="00F7432A" w:rsidRDefault="00B34F32">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0"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50B61" w14:textId="77777777" w:rsidR="000615E8" w:rsidRDefault="000615E8">
      <w:r>
        <w:separator/>
      </w:r>
    </w:p>
  </w:endnote>
  <w:endnote w:type="continuationSeparator" w:id="0">
    <w:p w14:paraId="48DE88F1" w14:textId="77777777" w:rsidR="000615E8" w:rsidRDefault="000615E8">
      <w:r>
        <w:continuationSeparator/>
      </w:r>
    </w:p>
  </w:endnote>
  <w:endnote w:type="continuationNotice" w:id="1">
    <w:p w14:paraId="392C16F3" w14:textId="77777777" w:rsidR="000615E8" w:rsidRDefault="000615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F1FA60" w14:textId="77777777" w:rsidR="000615E8" w:rsidRDefault="000615E8">
      <w:r>
        <w:separator/>
      </w:r>
    </w:p>
  </w:footnote>
  <w:footnote w:type="continuationSeparator" w:id="0">
    <w:p w14:paraId="05295D5B" w14:textId="77777777" w:rsidR="000615E8" w:rsidRDefault="000615E8">
      <w:r>
        <w:continuationSeparator/>
      </w:r>
    </w:p>
  </w:footnote>
  <w:footnote w:type="continuationNotice" w:id="1">
    <w:p w14:paraId="55632A68" w14:textId="77777777" w:rsidR="000615E8" w:rsidRDefault="000615E8">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5E8"/>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B1E"/>
    <w:rsid w:val="00BF4CDC"/>
    <w:rsid w:val="00BF524D"/>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github.com/sableu/BDD4OQ"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54" Type="http://schemas.openxmlformats.org/officeDocument/2006/relationships/image" Target="media/image6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opensource.com/article/19/2/behavior-driven-development-tools%20-%20from%2028.2.19" TargetMode="External"/><Relationship Id="rId40" Type="http://schemas.openxmlformats.org/officeDocument/2006/relationships/image" Target="media/image20.png"/><Relationship Id="rId45" Type="http://schemas.openxmlformats.org/officeDocument/2006/relationships/image" Target="media/image25.png"/><Relationship Id="rId53" Type="http://schemas.microsoft.com/office/2011/relationships/commentsExtended" Target="commentsExtended.xml"/><Relationship Id="rId58" Type="http://schemas.openxmlformats.org/officeDocument/2006/relationships/image" Target="media/image35.png"/><Relationship Id="rId66" Type="http://schemas.openxmlformats.org/officeDocument/2006/relationships/image" Target="media/image43.png"/><Relationship Id="rId123" Type="http://schemas.openxmlformats.org/officeDocument/2006/relationships/image" Target="media/image48.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8.png"/><Relationship Id="rId152" Type="http://schemas.openxmlformats.org/officeDocument/2006/relationships/image" Target="media/image62.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142" Type="http://schemas.openxmlformats.org/officeDocument/2006/relationships/hyperlink" Target="https://bootstrap-vue.org/" TargetMode="External"/><Relationship Id="rId150" Type="http://schemas.openxmlformats.org/officeDocument/2006/relationships/image" Target="media/image60.png"/><Relationship Id="rId15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124" Type="http://schemas.openxmlformats.org/officeDocument/2006/relationships/image" Target="media/image49.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15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1.png"/><Relationship Id="rId54" Type="http://schemas.microsoft.com/office/2016/09/relationships/commentsIds" Target="commentsIds.xml"/><Relationship Id="rId62" Type="http://schemas.openxmlformats.org/officeDocument/2006/relationships/image" Target="media/image39.png"/><Relationship Id="rId70" Type="http://schemas.openxmlformats.org/officeDocument/2006/relationships/image" Target="media/image47.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5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4.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comments" Target="comments.xml"/><Relationship Id="rId60" Type="http://schemas.openxmlformats.org/officeDocument/2006/relationships/image" Target="media/image37.png"/><Relationship Id="rId65" Type="http://schemas.openxmlformats.org/officeDocument/2006/relationships/image" Target="media/image42.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2.png"/><Relationship Id="rId125" Type="http://schemas.openxmlformats.org/officeDocument/2006/relationships/image" Target="media/image50.png"/><Relationship Id="rId141" Type="http://schemas.openxmlformats.org/officeDocument/2006/relationships/hyperlink" Target="https://vuejs.org/" TargetMode="External"/><Relationship Id="rId146" Type="http://schemas.openxmlformats.org/officeDocument/2006/relationships/image" Target="media/image56.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B3DB603-85EE-45B6-9BD3-F336B6CB2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731</TotalTime>
  <Pages>137</Pages>
  <Words>28374</Words>
  <Characters>161737</Characters>
  <Application>Microsoft Office Word</Application>
  <DocSecurity>0</DocSecurity>
  <Lines>1347</Lines>
  <Paragraphs>379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189732</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70</cp:revision>
  <cp:lastPrinted>2017-03-30T05:45:00Z</cp:lastPrinted>
  <dcterms:created xsi:type="dcterms:W3CDTF">2020-07-20T08:13:00Z</dcterms:created>
  <dcterms:modified xsi:type="dcterms:W3CDTF">2020-07-21T11:33:00Z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