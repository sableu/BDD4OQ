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8364C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 xml:space="preserve">3280 </w:t>
            </w:r>
            <w:proofErr w:type="gramStart"/>
            <w:r w:rsidRPr="00EB5969">
              <w:rPr>
                <w:lang w:eastAsia="de-DE"/>
              </w:rPr>
              <w:t>Murten</w:t>
            </w:r>
            <w:proofErr w:type="gramEnd"/>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8364C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 xml:space="preserve">ation. </w:t>
      </w:r>
      <w:proofErr w:type="gramStart"/>
      <w:r w:rsidRPr="00CC5315">
        <w:rPr>
          <w:lang w:val="en-GB"/>
        </w:rPr>
        <w:t>In particular, I</w:t>
      </w:r>
      <w:proofErr w:type="gramEnd"/>
      <w:r w:rsidRPr="00CC5315">
        <w:rPr>
          <w:lang w:val="en-GB"/>
        </w:rPr>
        <w:t xml:space="preserve">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w:t>
      </w:r>
      <w:proofErr w:type="gramStart"/>
      <w:r w:rsidRPr="00CC5315">
        <w:rPr>
          <w:lang w:val="en-GB"/>
        </w:rPr>
        <w:t>last but not least</w:t>
      </w:r>
      <w:proofErr w:type="gramEnd"/>
      <w:r w:rsidRPr="00CC5315">
        <w:rPr>
          <w:lang w:val="en-GB"/>
        </w:rPr>
        <w:t xml:space="preserve">,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GxP-compliant prototype based on it. This </w:t>
      </w:r>
      <w:proofErr w:type="gramStart"/>
      <w:r w:rsidRPr="00CC5315">
        <w:rPr>
          <w:lang w:val="en-GB"/>
        </w:rPr>
        <w:t>opens up</w:t>
      </w:r>
      <w:proofErr w:type="gramEnd"/>
      <w:r w:rsidRPr="00CC5315">
        <w:rPr>
          <w:lang w:val="en-GB"/>
        </w:rPr>
        <w:t xml:space="preserve"> new possibilities for software validation, which could also be interesting in terms of a digital transformation strategy. In this sense, it seems to make sense to </w:t>
      </w:r>
      <w:proofErr w:type="gramStart"/>
      <w:r w:rsidRPr="00CC5315">
        <w:rPr>
          <w:lang w:val="en-GB"/>
        </w:rPr>
        <w:t>continue on</w:t>
      </w:r>
      <w:proofErr w:type="gramEnd"/>
      <w:r w:rsidRPr="00CC5315">
        <w:rPr>
          <w:lang w:val="en-GB"/>
        </w:rPr>
        <w:t xml:space="preserve">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8364C8">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8364C8">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8364C8">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8364C8">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8364C8">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8364C8">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8364C8">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8364C8">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8364C8">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8364C8">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8364C8">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8364C8">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8364C8">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8364C8">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8364C8">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8364C8">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8364C8">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8364C8">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8364C8">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8364C8">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8364C8">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8364C8">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8364C8">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8364C8">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8364C8">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8364C8">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8364C8">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8364C8">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8364C8">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8364C8">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8364C8">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8364C8">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8364C8">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8364C8">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8364C8">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8364C8">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8364C8">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8364C8">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8364C8">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8364C8">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8364C8">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8364C8">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8364C8">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8364C8">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8364C8">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8364C8">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8364C8">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8364C8">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8364C8">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8364C8">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8364C8">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8364C8">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8364C8">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8364C8">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8364C8">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8364C8">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8364C8">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8364C8">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8364C8">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8364C8">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8364C8">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8364C8">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8364C8">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7A05E506"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w:t>
      </w:r>
      <w:proofErr w:type="gramStart"/>
      <w:r w:rsidR="008866F3">
        <w:rPr>
          <w:lang w:val="en-CH" w:eastAsia="de-DE"/>
        </w:rPr>
        <w:t xml:space="preserve">Engineering </w:t>
      </w:r>
      <w:r w:rsidR="00B873F9" w:rsidRPr="00CC5315">
        <w:rPr>
          <w:lang w:val="en-GB" w:eastAsia="de-DE"/>
        </w:rPr>
        <w:t xml:space="preserve"> (</w:t>
      </w:r>
      <w:proofErr w:type="gramEnd"/>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commentRangeStart w:id="14"/>
      <w:r w:rsidR="00430155" w:rsidRPr="00CC5315">
        <w:rPr>
          <w:lang w:val="en-GB" w:eastAsia="de-DE"/>
        </w:rPr>
        <w:t>i</w:t>
      </w:r>
      <w:r w:rsidR="001E19F4" w:rsidRPr="00CC5315">
        <w:rPr>
          <w:lang w:val="en-GB" w:eastAsia="de-DE"/>
        </w:rPr>
        <w:t>f</w:t>
      </w:r>
      <w:commentRangeEnd w:id="14"/>
      <w:r w:rsidR="00A66686">
        <w:rPr>
          <w:rStyle w:val="CommentReference"/>
        </w:rPr>
        <w:commentReference w:id="14"/>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61027719"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w:t>
      </w:r>
      <w:commentRangeStart w:id="15"/>
      <w:r w:rsidR="00AF4C28" w:rsidRPr="00CC5315">
        <w:rPr>
          <w:lang w:val="en-GB" w:eastAsia="de-DE"/>
        </w:rPr>
        <w:t>hp alm</w:t>
      </w:r>
      <w:commentRangeEnd w:id="15"/>
      <w:r w:rsidR="00A66686">
        <w:rPr>
          <w:rStyle w:val="CommentReference"/>
        </w:rPr>
        <w:commentReference w:id="15"/>
      </w:r>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EB5969">
        <w:rPr>
          <w:highlight w:val="yellow"/>
          <w:lang w:val="en-GB" w:eastAsia="de-DE"/>
        </w:rPr>
        <w:t>Evelyne Daniel, personal communication, December 19, 2019</w:t>
      </w:r>
      <w:r w:rsidR="00A377A5" w:rsidRPr="00EB5969">
        <w:rPr>
          <w:highlight w:val="yellow"/>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6" w:name="_Toc46067013"/>
      <w:bookmarkStart w:id="17" w:name="_Toc46126744"/>
      <w:r w:rsidRPr="00CC5315">
        <w:rPr>
          <w:lang w:val="en-GB"/>
        </w:rPr>
        <w:t xml:space="preserve">BDD </w:t>
      </w:r>
      <w:r w:rsidR="00BB6B36" w:rsidRPr="00CC5315">
        <w:rPr>
          <w:lang w:val="en-GB"/>
        </w:rPr>
        <w:t>High Level Test Automatio</w:t>
      </w:r>
      <w:r w:rsidR="00F73352" w:rsidRPr="00CC5315">
        <w:rPr>
          <w:lang w:val="en-GB"/>
        </w:rPr>
        <w:t>n</w:t>
      </w:r>
      <w:bookmarkEnd w:id="16"/>
      <w:bookmarkEnd w:id="17"/>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w:t>
      </w:r>
      <w:proofErr w:type="gramStart"/>
      <w:r w:rsidR="00DE22D2" w:rsidRPr="00CC5315">
        <w:rPr>
          <w:lang w:val="en-GB"/>
        </w:rPr>
        <w:t>business people</w:t>
      </w:r>
      <w:proofErr w:type="gramEnd"/>
      <w:r w:rsidR="00DE22D2" w:rsidRPr="00CC5315">
        <w:rPr>
          <w:lang w:val="en-GB"/>
        </w:rPr>
        <w:t xml:space="preserv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8" w:name="_Toc46067014"/>
      <w:bookmarkStart w:id="19" w:name="_Toc46126745"/>
      <w:r w:rsidRPr="00CC5315">
        <w:rPr>
          <w:lang w:val="en-GB"/>
        </w:rPr>
        <w:t>Automated Testing for OQ</w:t>
      </w:r>
      <w:bookmarkEnd w:id="18"/>
      <w:bookmarkEnd w:id="19"/>
    </w:p>
    <w:p w14:paraId="274BE966" w14:textId="46706455"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w:t>
      </w:r>
      <w:proofErr w:type="gramStart"/>
      <w:r w:rsidRPr="00CC5315">
        <w:rPr>
          <w:lang w:val="en-GB" w:eastAsia="de-DE"/>
        </w:rPr>
        <w:t xml:space="preserve">have </w:t>
      </w:r>
      <w:commentRangeStart w:id="20"/>
      <w:r w:rsidRPr="00CC5315">
        <w:rPr>
          <w:lang w:val="en-GB" w:eastAsia="de-DE"/>
        </w:rPr>
        <w:t>to</w:t>
      </w:r>
      <w:proofErr w:type="gramEnd"/>
      <w:r w:rsidRPr="00CC5315">
        <w:rPr>
          <w:lang w:val="en-GB" w:eastAsia="de-DE"/>
        </w:rPr>
        <w:t xml:space="preserve"> be performed several times </w:t>
      </w:r>
      <w:commentRangeEnd w:id="20"/>
      <w:r w:rsidR="00A66686">
        <w:rPr>
          <w:rStyle w:val="CommentReference"/>
        </w:rPr>
        <w:commentReference w:id="20"/>
      </w:r>
      <w:r w:rsidRPr="00CC5315">
        <w:rPr>
          <w:lang w:val="en-GB" w:eastAsia="de-DE"/>
        </w:rPr>
        <w:t>(Guru99b,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587DF2EF"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xml:space="preserve">. </w:t>
      </w:r>
      <w:commentRangeStart w:id="21"/>
      <w:r w:rsidR="00D0054D" w:rsidRPr="00CC5315">
        <w:rPr>
          <w:lang w:val="en-GB" w:eastAsia="de-DE"/>
        </w:rPr>
        <w:t>OQ</w:t>
      </w:r>
      <w:r w:rsidR="00B3764C" w:rsidRPr="00CC5315">
        <w:rPr>
          <w:lang w:val="en-GB" w:eastAsia="de-DE"/>
        </w:rPr>
        <w:t>, as well as OQ</w:t>
      </w:r>
      <w:commentRangeEnd w:id="21"/>
      <w:r w:rsidR="00523564">
        <w:rPr>
          <w:rStyle w:val="CommentReference"/>
        </w:rPr>
        <w:commentReference w:id="21"/>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22" w:name="_Toc46067015"/>
      <w:bookmarkStart w:id="23" w:name="_Toc46126746"/>
      <w:r w:rsidRPr="00CC5315">
        <w:rPr>
          <w:lang w:val="en-GB"/>
        </w:rPr>
        <w:lastRenderedPageBreak/>
        <w:t>Hypothesis and Research Questions</w:t>
      </w:r>
      <w:bookmarkEnd w:id="22"/>
      <w:bookmarkEnd w:id="23"/>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commentRangeStart w:id="24"/>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w:t>
      </w:r>
      <w:commentRangeEnd w:id="24"/>
      <w:r w:rsidR="00523564">
        <w:rPr>
          <w:rStyle w:val="CommentReference"/>
        </w:rPr>
        <w:commentReference w:id="24"/>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commentRangeStart w:id="25"/>
      <w:r w:rsidRPr="00CC5315">
        <w:rPr>
          <w:lang w:val="en-GB" w:eastAsia="de-DE"/>
        </w:rPr>
        <w:t>the project</w:t>
      </w:r>
      <w:commentRangeEnd w:id="25"/>
      <w:r w:rsidR="00523564">
        <w:rPr>
          <w:rStyle w:val="CommentReference"/>
        </w:rPr>
        <w:commentReference w:id="25"/>
      </w:r>
      <w:r w:rsidRPr="00CC5315">
        <w:rPr>
          <w:lang w:val="en-GB" w:eastAsia="de-DE"/>
        </w:rPr>
        <w:t xml:space="preserve"> </w:t>
      </w:r>
      <w:r w:rsidR="000114E5" w:rsidRPr="00CC5315">
        <w:rPr>
          <w:lang w:val="en-GB" w:eastAsia="de-DE"/>
        </w:rPr>
        <w:t>was</w:t>
      </w:r>
      <w:r w:rsidR="001B6E8E" w:rsidRPr="00CC5315">
        <w:rPr>
          <w:lang w:val="en-GB" w:eastAsia="de-DE"/>
        </w:rPr>
        <w:t xml:space="preserve"> </w:t>
      </w:r>
      <w:proofErr w:type="gramStart"/>
      <w:r w:rsidR="001B6E8E" w:rsidRPr="00CC5315">
        <w:rPr>
          <w:lang w:val="en-GB" w:eastAsia="de-DE"/>
        </w:rPr>
        <w:t>in particular</w:t>
      </w:r>
      <w:r w:rsidR="000114E5" w:rsidRPr="00CC5315">
        <w:rPr>
          <w:lang w:val="en-GB" w:eastAsia="de-DE"/>
        </w:rPr>
        <w:t xml:space="preserve"> investigati</w:t>
      </w:r>
      <w:r w:rsidR="0064351F" w:rsidRPr="00CC5315">
        <w:rPr>
          <w:lang w:val="en-GB" w:eastAsia="de-DE"/>
        </w:rPr>
        <w:t>ng</w:t>
      </w:r>
      <w:proofErr w:type="gramEnd"/>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w:t>
      </w:r>
      <w:commentRangeStart w:id="26"/>
      <w:r w:rsidRPr="00CC5315">
        <w:rPr>
          <w:lang w:val="en-GB" w:eastAsia="de-DE"/>
        </w:rPr>
        <w:t xml:space="preserve">process satisfy </w:t>
      </w:r>
      <w:r w:rsidR="00F72343" w:rsidRPr="00CC5315">
        <w:rPr>
          <w:lang w:val="en-GB" w:eastAsia="de-DE"/>
        </w:rPr>
        <w:t>the GAMP5 requirements in respect of OQs?</w:t>
      </w:r>
      <w:commentRangeEnd w:id="26"/>
      <w:r w:rsidR="00523564">
        <w:rPr>
          <w:rStyle w:val="CommentReference"/>
        </w:rPr>
        <w:commentReference w:id="26"/>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7" w:name="_Toc46067016"/>
      <w:bookmarkStart w:id="28" w:name="_Toc46126747"/>
      <w:r w:rsidRPr="00CC5315">
        <w:rPr>
          <w:lang w:val="en-GB"/>
        </w:rPr>
        <w:t>Scope</w:t>
      </w:r>
      <w:bookmarkEnd w:id="27"/>
      <w:bookmarkEnd w:id="28"/>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9" w:name="_Toc46067017"/>
      <w:bookmarkStart w:id="30" w:name="_Toc46126748"/>
      <w:r w:rsidRPr="00CC5315">
        <w:rPr>
          <w:lang w:val="en-GB"/>
        </w:rPr>
        <w:t>In Scope</w:t>
      </w:r>
      <w:bookmarkEnd w:id="29"/>
      <w:bookmarkEnd w:id="30"/>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 xml:space="preserve">raceability, the validation process </w:t>
      </w:r>
      <w:proofErr w:type="gramStart"/>
      <w:r w:rsidR="00840B5D" w:rsidRPr="00CC5315">
        <w:rPr>
          <w:lang w:val="en-GB" w:eastAsia="de-DE"/>
        </w:rPr>
        <w:t>with regard to</w:t>
      </w:r>
      <w:proofErr w:type="gramEnd"/>
      <w:r w:rsidR="00840B5D" w:rsidRPr="00CC5315">
        <w:rPr>
          <w:lang w:val="en-GB" w:eastAsia="de-DE"/>
        </w:rPr>
        <w:t xml:space="preserve">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31" w:name="_Toc46067018"/>
      <w:bookmarkStart w:id="32" w:name="_Toc46126749"/>
      <w:r w:rsidRPr="00CC5315">
        <w:rPr>
          <w:lang w:val="en-GB"/>
        </w:rPr>
        <w:lastRenderedPageBreak/>
        <w:t>Out of Scope</w:t>
      </w:r>
      <w:bookmarkEnd w:id="31"/>
      <w:bookmarkEnd w:id="32"/>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33" w:name="_Toc46067019"/>
      <w:bookmarkStart w:id="34" w:name="_Toc46126750"/>
      <w:r w:rsidRPr="00CC5315">
        <w:rPr>
          <w:lang w:val="en-GB"/>
        </w:rPr>
        <w:t>Approach</w:t>
      </w:r>
      <w:bookmarkEnd w:id="33"/>
      <w:bookmarkEnd w:id="34"/>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5B9F8B15"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del w:id="35" w:author="Leuenberger Sabrina (s)">
        <w:r w:rsidRPr="00A9631A">
          <w:rPr>
            <w:lang w:val="en-GB"/>
          </w:rPr>
          <w:delText xml:space="preserve">so that it </w:delText>
        </w:r>
        <w:r w:rsidR="00073C14" w:rsidRPr="00CC5315">
          <w:rPr>
            <w:lang w:val="en-GB"/>
          </w:rPr>
          <w:delText>could</w:delText>
        </w:r>
        <w:r w:rsidRPr="00A9631A">
          <w:rPr>
            <w:lang w:val="en-GB"/>
          </w:rPr>
          <w:delText xml:space="preserve"> </w:delText>
        </w:r>
      </w:del>
      <w:ins w:id="36" w:author="Leuenberger Sabrina (s)">
        <w:r w:rsidR="00CE168D">
          <w:rPr>
            <w:lang w:val="en-CH"/>
          </w:rPr>
          <w:t>in order to</w:t>
        </w:r>
        <w:r w:rsidRPr="00CC5315">
          <w:rPr>
            <w:lang w:val="en-GB"/>
          </w:rPr>
          <w:t xml:space="preserve"> </w:t>
        </w:r>
      </w:ins>
      <w:r w:rsidRPr="00CC5315">
        <w:rPr>
          <w:lang w:val="en-GB"/>
        </w:rPr>
        <w:t xml:space="preserve">be evaluated by a wega CSV </w:t>
      </w:r>
      <w:del w:id="37" w:author="Leuenberger Sabrina (s)">
        <w:r w:rsidRPr="00A9631A">
          <w:rPr>
            <w:lang w:val="en-GB"/>
          </w:rPr>
          <w:delText>specialist.</w:delText>
        </w:r>
      </w:del>
      <w:ins w:id="38" w:author="Leuenberger Sabrina (s)">
        <w:r w:rsidR="00CE168D">
          <w:rPr>
            <w:lang w:val="en-CH"/>
          </w:rPr>
          <w:t>expert</w:t>
        </w:r>
        <w:r w:rsidRPr="00CC5315">
          <w:rPr>
            <w:lang w:val="en-GB"/>
          </w:rPr>
          <w:t>.</w:t>
        </w:r>
      </w:ins>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del w:id="39" w:author="Leuenberger Sabrina (s)">
        <w:r w:rsidR="00725769">
          <w:rPr>
            <w:lang w:val="en-GB"/>
          </w:rPr>
          <w:delText>specialist</w:delText>
        </w:r>
      </w:del>
      <w:ins w:id="40" w:author="Leuenberger Sabrina (s)">
        <w:r w:rsidR="00CE168D">
          <w:rPr>
            <w:lang w:val="en-CH"/>
          </w:rPr>
          <w:t>expert</w:t>
        </w:r>
      </w:ins>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del w:id="41" w:author="Leuenberger Sabrina (s)">
        <w:r w:rsidRPr="00A9631A">
          <w:rPr>
            <w:lang w:val="en-GB"/>
          </w:rPr>
          <w:delText>specialist.</w:delText>
        </w:r>
      </w:del>
      <w:ins w:id="42" w:author="Leuenberger Sabrina (s)">
        <w:r w:rsidR="00CE168D">
          <w:rPr>
            <w:lang w:val="en-CH"/>
          </w:rPr>
          <w:t>expert</w:t>
        </w:r>
        <w:r w:rsidRPr="00CC5315">
          <w:rPr>
            <w:lang w:val="en-GB"/>
          </w:rPr>
          <w:t>.</w:t>
        </w:r>
      </w:ins>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t>
      </w:r>
      <w:proofErr w:type="gramStart"/>
      <w:r w:rsidR="00064B3D" w:rsidRPr="00CC5315">
        <w:rPr>
          <w:lang w:val="en-GB"/>
        </w:rPr>
        <w:t>was</w:t>
      </w:r>
      <w:proofErr w:type="gramEnd"/>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349192D4" w:rsidR="00A9631A" w:rsidRPr="00CC5315" w:rsidRDefault="00A9631A" w:rsidP="0010161E">
      <w:pPr>
        <w:pStyle w:val="ListParagraph"/>
        <w:numPr>
          <w:ilvl w:val="0"/>
          <w:numId w:val="11"/>
        </w:numPr>
        <w:rPr>
          <w:lang w:val="en-GB"/>
        </w:rPr>
      </w:pPr>
      <w:commentRangeStart w:id="43"/>
      <w:r w:rsidRPr="00CC5315">
        <w:rPr>
          <w:lang w:val="en-GB"/>
        </w:rPr>
        <w:t>Develop</w:t>
      </w:r>
      <w:r w:rsidR="00F72343" w:rsidRPr="00CC5315">
        <w:rPr>
          <w:lang w:val="en-GB"/>
        </w:rPr>
        <w:t>ment of</w:t>
      </w:r>
      <w:r w:rsidRPr="00CC5315">
        <w:rPr>
          <w:lang w:val="en-GB"/>
        </w:rPr>
        <w:t xml:space="preserve"> a combined process between BDD and GAMP5 in respect to OQs</w:t>
      </w:r>
      <w:commentRangeEnd w:id="43"/>
      <w:r w:rsidR="004A4E28">
        <w:rPr>
          <w:rStyle w:val="CommentReference"/>
        </w:rPr>
        <w:commentReference w:id="43"/>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44" w:name="_Ref45813384"/>
      <w:bookmarkStart w:id="45" w:name="_Toc46067122"/>
      <w:bookmarkStart w:id="46"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44"/>
      <w:r w:rsidRPr="00CC5315">
        <w:rPr>
          <w:lang w:val="en-GB"/>
        </w:rPr>
        <w:t xml:space="preserve"> Process to investigate OQ test automation</w:t>
      </w:r>
      <w:bookmarkEnd w:id="45"/>
      <w:bookmarkEnd w:id="4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47" w:name="_Ref45813508"/>
      <w:bookmarkStart w:id="48" w:name="_Toc46067123"/>
      <w:bookmarkStart w:id="49"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47"/>
      <w:r w:rsidRPr="00CC5315">
        <w:rPr>
          <w:lang w:val="en-GB"/>
        </w:rPr>
        <w:t xml:space="preserve"> </w:t>
      </w:r>
      <w:r w:rsidR="00AF1F53" w:rsidRPr="00CC5315">
        <w:rPr>
          <w:lang w:val="en-GB"/>
        </w:rPr>
        <w:t>Analysis of the applicability of the foreseen automation tools in regulated environments</w:t>
      </w:r>
      <w:bookmarkEnd w:id="48"/>
      <w:bookmarkEnd w:id="49"/>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50" w:name="_Toc46067020"/>
      <w:bookmarkStart w:id="51" w:name="_Toc46126751"/>
      <w:r w:rsidRPr="00CC5315">
        <w:rPr>
          <w:lang w:val="en-GB"/>
        </w:rPr>
        <w:lastRenderedPageBreak/>
        <w:t>Materials &amp; Methods</w:t>
      </w:r>
      <w:bookmarkEnd w:id="50"/>
      <w:bookmarkEnd w:id="51"/>
    </w:p>
    <w:p w14:paraId="36FE755F" w14:textId="77777777" w:rsidR="0080660B" w:rsidRPr="00CC5315" w:rsidRDefault="00AA5AD5" w:rsidP="0080660B">
      <w:pPr>
        <w:pStyle w:val="Heading2"/>
        <w:rPr>
          <w:lang w:val="en-GB"/>
        </w:rPr>
      </w:pPr>
      <w:bookmarkStart w:id="52" w:name="_Toc46067021"/>
      <w:bookmarkStart w:id="53" w:name="_Toc46126752"/>
      <w:r w:rsidRPr="00CC5315">
        <w:rPr>
          <w:lang w:val="en-GB"/>
        </w:rPr>
        <w:t>Analysis</w:t>
      </w:r>
      <w:bookmarkEnd w:id="52"/>
      <w:bookmarkEnd w:id="53"/>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54" w:name="_Toc46067022"/>
      <w:bookmarkStart w:id="55" w:name="_Toc46126753"/>
      <w:r w:rsidRPr="00CC5315">
        <w:rPr>
          <w:lang w:val="en-GB"/>
        </w:rPr>
        <w:t>Collaboration</w:t>
      </w:r>
      <w:r w:rsidR="005C5374" w:rsidRPr="00CC5315">
        <w:rPr>
          <w:lang w:val="en-GB"/>
        </w:rPr>
        <w:t xml:space="preserve"> </w:t>
      </w:r>
      <w:r w:rsidRPr="00CC5315">
        <w:rPr>
          <w:lang w:val="en-GB"/>
        </w:rPr>
        <w:t>and Project Management</w:t>
      </w:r>
      <w:bookmarkEnd w:id="54"/>
      <w:bookmarkEnd w:id="55"/>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56" w:name="_Toc46067023"/>
      <w:bookmarkStart w:id="57" w:name="_Toc46126754"/>
      <w:r w:rsidRPr="00CC5315">
        <w:rPr>
          <w:lang w:val="en-GB"/>
        </w:rPr>
        <w:t>Prototyping</w:t>
      </w:r>
      <w:bookmarkEnd w:id="56"/>
      <w:bookmarkEnd w:id="57"/>
    </w:p>
    <w:p w14:paraId="7C156F1B" w14:textId="045421C4" w:rsidR="003F31AF" w:rsidRPr="00CC5315" w:rsidRDefault="003F31AF" w:rsidP="003F31AF">
      <w:pPr>
        <w:pStyle w:val="Heading3"/>
        <w:rPr>
          <w:lang w:val="en-GB"/>
        </w:rPr>
      </w:pPr>
      <w:bookmarkStart w:id="58" w:name="_Toc46067024"/>
      <w:bookmarkStart w:id="59" w:name="_Toc46126755"/>
      <w:r w:rsidRPr="00CC5315">
        <w:rPr>
          <w:lang w:val="en-GB"/>
        </w:rPr>
        <w:t>Rational</w:t>
      </w:r>
      <w:bookmarkEnd w:id="58"/>
      <w:bookmarkEnd w:id="59"/>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58F95814" w14:textId="382FF5AB" w:rsidR="007C662E" w:rsidRPr="00CC5315" w:rsidRDefault="00D51B02" w:rsidP="00D51B02">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3BF8259C" w14:textId="47C7F510" w:rsidR="00A73093" w:rsidRPr="00CC5315" w:rsidRDefault="00A73093" w:rsidP="00A73093">
      <w:pPr>
        <w:jc w:val="left"/>
        <w:rPr>
          <w:lang w:val="en-GB" w:eastAsia="de-DE"/>
        </w:rPr>
      </w:pPr>
    </w:p>
    <w:p w14:paraId="5D114538" w14:textId="08DA1362" w:rsidR="00A73093" w:rsidRPr="00CC5315" w:rsidRDefault="00A73093" w:rsidP="00A73093">
      <w:pPr>
        <w:jc w:val="left"/>
        <w:rPr>
          <w:lang w:val="en-GB" w:eastAsia="de-DE"/>
        </w:rPr>
      </w:pPr>
    </w:p>
    <w:p w14:paraId="3126595D" w14:textId="5518375B" w:rsidR="00A73093" w:rsidRPr="00CC5315" w:rsidRDefault="00A73093" w:rsidP="00A73093">
      <w:pPr>
        <w:jc w:val="left"/>
        <w:rPr>
          <w:lang w:val="en-GB" w:eastAsia="de-DE"/>
        </w:rPr>
      </w:pPr>
    </w:p>
    <w:p w14:paraId="3C9B59C3" w14:textId="77777777" w:rsidR="00A73093" w:rsidRPr="00CC5315" w:rsidRDefault="00A73093" w:rsidP="00A73093">
      <w:pPr>
        <w:jc w:val="left"/>
        <w:rPr>
          <w:lang w:val="en-GB" w:eastAsia="de-DE"/>
        </w:rPr>
      </w:pPr>
    </w:p>
    <w:p w14:paraId="0E1D21E3" w14:textId="6DB27C63" w:rsidR="009127A3" w:rsidRPr="00CC5315" w:rsidRDefault="009127A3" w:rsidP="00E0005A">
      <w:pPr>
        <w:pStyle w:val="Heading3"/>
        <w:rPr>
          <w:lang w:val="en-GB"/>
        </w:rPr>
      </w:pPr>
      <w:bookmarkStart w:id="60" w:name="_Toc46067025"/>
      <w:bookmarkStart w:id="61" w:name="_Toc46126756"/>
      <w:r w:rsidRPr="00CC5315">
        <w:rPr>
          <w:lang w:val="en-GB"/>
        </w:rPr>
        <w:lastRenderedPageBreak/>
        <w:t>Used tools</w:t>
      </w:r>
      <w:bookmarkEnd w:id="60"/>
      <w:bookmarkEnd w:id="61"/>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28F11E8E"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stackoverflow.com,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4"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02889004"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commentRangeStart w:id="62"/>
      <w:r w:rsidRPr="00CC5315">
        <w:rPr>
          <w:lang w:val="en-GB" w:eastAsia="de-DE"/>
        </w:rPr>
        <w:t>. It was made to run in</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commentRangeEnd w:id="62"/>
      <w:r w:rsidR="004A4E28">
        <w:rPr>
          <w:rStyle w:val="CommentReference"/>
        </w:rPr>
        <w:commentReference w:id="62"/>
      </w:r>
      <w:r w:rsidRPr="00CC5315">
        <w:rPr>
          <w:lang w:val="en-GB" w:eastAsia="de-DE"/>
        </w:rPr>
        <w:t>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63" w:name="_Toc46067026"/>
      <w:bookmarkStart w:id="64" w:name="_Toc46126757"/>
      <w:r w:rsidRPr="00FE28CA">
        <w:rPr>
          <w:lang w:val="en-GB"/>
        </w:rPr>
        <w:t>Developement of JBA and the OQ Test App</w:t>
      </w:r>
      <w:bookmarkEnd w:id="63"/>
      <w:bookmarkEnd w:id="64"/>
    </w:p>
    <w:p w14:paraId="44BF3B68" w14:textId="6CA90E1E"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AF6B78" w:rsidRPr="00AF6B78">
        <w:rPr>
          <w:lang w:val="en-GB"/>
        </w:rPr>
        <w:t xml:space="preserve">(Apache Maven Project, </w:t>
      </w:r>
      <w:r w:rsidR="00AF6B78">
        <w:rPr>
          <w:lang w:val="en-CH"/>
        </w:rPr>
        <w:t>20</w:t>
      </w:r>
      <w:r w:rsidR="00AF6B78" w:rsidRPr="00AF6B78">
        <w:rPr>
          <w:lang w:val="en-GB"/>
        </w:rPr>
        <w:t>20)</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5"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w:t>
      </w:r>
      <w:r w:rsidR="001D1236" w:rsidRPr="00CC5315">
        <w:rPr>
          <w:lang w:val="en-GB" w:eastAsia="de-DE"/>
        </w:rPr>
        <w:lastRenderedPageBreak/>
        <w:t xml:space="preserve">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6"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65" w:name="_Toc46067027"/>
      <w:bookmarkStart w:id="66" w:name="_Toc46126758"/>
      <w:r>
        <w:t>Implementation Approach</w:t>
      </w:r>
      <w:bookmarkEnd w:id="65"/>
      <w:bookmarkEnd w:id="66"/>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67" w:name="_Toc46067028"/>
      <w:bookmarkStart w:id="68" w:name="_Toc46126759"/>
      <w:r w:rsidRPr="00CC5315">
        <w:rPr>
          <w:lang w:val="en-GB"/>
        </w:rPr>
        <w:t>Audit of the P</w:t>
      </w:r>
      <w:r w:rsidR="00894A91" w:rsidRPr="00CC5315">
        <w:rPr>
          <w:lang w:val="en-GB"/>
        </w:rPr>
        <w:t>r</w:t>
      </w:r>
      <w:r w:rsidRPr="00CC5315">
        <w:rPr>
          <w:lang w:val="en-GB"/>
        </w:rPr>
        <w:t>ototype</w:t>
      </w:r>
      <w:bookmarkEnd w:id="67"/>
      <w:bookmarkEnd w:id="68"/>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t xml:space="preserve"> (</w:t>
      </w:r>
      <w:r w:rsidR="00973EF3" w:rsidRPr="00973EF3">
        <w:rPr>
          <w:highlight w:val="yellow"/>
        </w:rPr>
        <w:t xml:space="preserve">annexe </w:t>
      </w:r>
      <w:proofErr w:type="gramStart"/>
      <w:r w:rsidR="00973EF3" w:rsidRPr="00973EF3">
        <w:rPr>
          <w:highlight w:val="yellow"/>
        </w:rPr>
        <w:t>...</w:t>
      </w:r>
      <w:r w:rsidR="00973EF3">
        <w:t xml:space="preserve"> )</w:t>
      </w:r>
      <w:proofErr w:type="gramEnd"/>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69" w:name="_Ref45967708"/>
      <w:bookmarkStart w:id="70" w:name="_Ref45967721"/>
      <w:bookmarkStart w:id="71" w:name="_Ref45981520"/>
      <w:bookmarkStart w:id="72" w:name="_Toc46067029"/>
      <w:bookmarkStart w:id="73" w:name="_Toc46126760"/>
      <w:r w:rsidRPr="00CC5315">
        <w:rPr>
          <w:lang w:val="en-GB"/>
        </w:rPr>
        <w:lastRenderedPageBreak/>
        <w:t>Computerised System Validation according to GAMP5</w:t>
      </w:r>
      <w:bookmarkEnd w:id="69"/>
      <w:bookmarkEnd w:id="70"/>
      <w:bookmarkEnd w:id="71"/>
      <w:bookmarkEnd w:id="72"/>
      <w:bookmarkEnd w:id="73"/>
    </w:p>
    <w:p w14:paraId="38A464A5" w14:textId="13F8B4D2" w:rsidR="00E75B39" w:rsidRPr="00CC5315" w:rsidRDefault="003D0B18" w:rsidP="0080660B">
      <w:pPr>
        <w:pStyle w:val="Heading2"/>
        <w:rPr>
          <w:lang w:val="en-GB"/>
        </w:rPr>
      </w:pPr>
      <w:bookmarkStart w:id="74" w:name="_Toc46067030"/>
      <w:bookmarkStart w:id="75" w:name="_Toc46126761"/>
      <w:r w:rsidRPr="00CC5315">
        <w:rPr>
          <w:lang w:val="en-GB"/>
        </w:rPr>
        <w:t>GAMP5</w:t>
      </w:r>
      <w:r w:rsidR="00374AE8" w:rsidRPr="00CC5315">
        <w:rPr>
          <w:lang w:val="en-GB"/>
        </w:rPr>
        <w:t>: An Overview</w:t>
      </w:r>
      <w:bookmarkEnd w:id="74"/>
      <w:bookmarkEnd w:id="75"/>
    </w:p>
    <w:p w14:paraId="59D57C5E" w14:textId="07D9F803" w:rsidR="00927FD5" w:rsidRPr="00CC5315" w:rsidRDefault="00927FD5" w:rsidP="00927FD5">
      <w:pPr>
        <w:pStyle w:val="Heading3"/>
        <w:rPr>
          <w:lang w:val="en-GB"/>
        </w:rPr>
      </w:pPr>
      <w:bookmarkStart w:id="76" w:name="_Toc46067031"/>
      <w:bookmarkStart w:id="77" w:name="_Toc46126762"/>
      <w:r w:rsidRPr="00CC5315">
        <w:rPr>
          <w:lang w:val="en-GB"/>
        </w:rPr>
        <w:t>GAMP5</w:t>
      </w:r>
      <w:r w:rsidR="001F6493" w:rsidRPr="00CC5315">
        <w:rPr>
          <w:lang w:val="en-GB"/>
        </w:rPr>
        <w:t xml:space="preserve"> and Computerised System Validation</w:t>
      </w:r>
      <w:bookmarkEnd w:id="76"/>
      <w:bookmarkEnd w:id="77"/>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w:t>
      </w:r>
      <w:proofErr w:type="gramStart"/>
      <w:r w:rsidR="001F6493" w:rsidRPr="00CC5315">
        <w:rPr>
          <w:lang w:val="en-GB"/>
        </w:rPr>
        <w:t>provide assistance</w:t>
      </w:r>
      <w:proofErr w:type="gramEnd"/>
      <w:r w:rsidR="001F6493" w:rsidRPr="00CC5315">
        <w:rPr>
          <w:lang w:val="en-GB"/>
        </w:rPr>
        <w:t xml:space="preserv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78" w:name="_Toc46067032"/>
      <w:bookmarkStart w:id="79" w:name="_Toc46126763"/>
      <w:r w:rsidRPr="00CC5315">
        <w:rPr>
          <w:lang w:val="en-GB"/>
        </w:rPr>
        <w:t>Key Concepts</w:t>
      </w:r>
      <w:bookmarkEnd w:id="78"/>
      <w:bookmarkEnd w:id="79"/>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xml:space="preserve">: In order to guarantee the fitness for intended use and to assure that compliance is maintained at any time, the whole life cycle of the system </w:t>
      </w:r>
      <w:proofErr w:type="gramStart"/>
      <w:r w:rsidR="00D03F64" w:rsidRPr="00CC5315">
        <w:rPr>
          <w:lang w:val="en-GB"/>
        </w:rPr>
        <w:t>has to</w:t>
      </w:r>
      <w:proofErr w:type="gramEnd"/>
      <w:r w:rsidR="00D03F64" w:rsidRPr="00CC5315">
        <w:rPr>
          <w:lang w:val="en-GB"/>
        </w:rPr>
        <w:t xml:space="preserve">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80" w:name="_Toc46067033"/>
      <w:bookmarkStart w:id="81" w:name="_Toc46126764"/>
      <w:r w:rsidRPr="00CC5315">
        <w:rPr>
          <w:lang w:val="en-GB"/>
        </w:rPr>
        <w:lastRenderedPageBreak/>
        <w:t>Software</w:t>
      </w:r>
      <w:r w:rsidR="00927FD5" w:rsidRPr="00CC5315">
        <w:rPr>
          <w:lang w:val="en-GB"/>
        </w:rPr>
        <w:t xml:space="preserve"> Categories</w:t>
      </w:r>
      <w:bookmarkEnd w:id="80"/>
      <w:bookmarkEnd w:id="81"/>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82" w:name="_Toc46067034"/>
      <w:bookmarkStart w:id="83"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82"/>
      <w:bookmarkEnd w:id="83"/>
      <w:r w:rsidR="00927FD5" w:rsidRPr="00CC5315">
        <w:rPr>
          <w:lang w:val="en-GB"/>
        </w:rPr>
        <w:t xml:space="preserve"> </w:t>
      </w:r>
    </w:p>
    <w:p w14:paraId="21A0FA1E" w14:textId="6706FB85"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5781D9A5"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w:t>
      </w:r>
      <w:r w:rsidR="00C246AA">
        <w:rPr>
          <w:lang w:val="en-CH"/>
        </w:rPr>
        <w:t>ISPE, 2008, p</w:t>
      </w:r>
      <w:r w:rsidR="00985281">
        <w:rPr>
          <w:lang w:val="en-CH"/>
        </w:rPr>
        <w:t>. 30</w:t>
      </w:r>
      <w:r w:rsidR="0055645A" w:rsidRPr="00CC5315">
        <w:rPr>
          <w:lang w:val="en-GB"/>
        </w:rPr>
        <w:t xml:space="preserve">, </w:t>
      </w:r>
      <w:r w:rsidR="00985281">
        <w:rPr>
          <w:lang w:val="en-CH"/>
        </w:rPr>
        <w:t>F</w:t>
      </w:r>
      <w:r w:rsidR="0055645A" w:rsidRPr="00CC5315">
        <w:rPr>
          <w:lang w:val="en-GB"/>
        </w:rPr>
        <w:t>igure 4.1)</w:t>
      </w:r>
      <w:r w:rsidRPr="00CC5315">
        <w:rPr>
          <w:lang w:val="en-GB"/>
        </w:rPr>
        <w:t xml:space="preserve">. </w:t>
      </w:r>
      <w:r w:rsidR="001F44D2" w:rsidRPr="00CC5315">
        <w:rPr>
          <w:lang w:val="en-GB"/>
        </w:rPr>
        <w:t xml:space="preserve">But </w:t>
      </w:r>
      <w:r w:rsidRPr="00CC5315">
        <w:rPr>
          <w:lang w:val="en-GB"/>
        </w:rPr>
        <w:t xml:space="preserve">GAMP5 </w:t>
      </w:r>
      <w:r w:rsidRPr="00CC5315">
        <w:rPr>
          <w:lang w:val="en-GB"/>
        </w:rPr>
        <w:lastRenderedPageBreak/>
        <w:t>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w:t>
      </w:r>
      <w:r w:rsidR="00985281">
        <w:rPr>
          <w:lang w:val="en-CH"/>
        </w:rPr>
        <w:t>ISPE, 2008, p</w:t>
      </w:r>
      <w:r w:rsidR="0055645A" w:rsidRPr="00CC5315">
        <w:rPr>
          <w:lang w:val="en-GB"/>
        </w:rPr>
        <w:t>.29)</w:t>
      </w:r>
      <w:r w:rsidRPr="00CC5315">
        <w:rPr>
          <w:lang w:val="en-GB"/>
        </w:rPr>
        <w:t>.</w:t>
      </w:r>
    </w:p>
    <w:p w14:paraId="22CC3FFD" w14:textId="13BB5ABA" w:rsidR="00BF4B1E" w:rsidRPr="00CC5315" w:rsidRDefault="00BF4B1E" w:rsidP="00BF4B1E">
      <w:pPr>
        <w:pStyle w:val="Heading3"/>
        <w:rPr>
          <w:lang w:val="en-GB"/>
        </w:rPr>
      </w:pPr>
      <w:bookmarkStart w:id="84" w:name="_Ref45819533"/>
      <w:bookmarkStart w:id="85" w:name="_Ref45819556"/>
      <w:bookmarkStart w:id="86" w:name="_Ref45877486"/>
      <w:bookmarkStart w:id="87" w:name="_Toc46067035"/>
      <w:bookmarkStart w:id="88" w:name="_Toc46126766"/>
      <w:r w:rsidRPr="00CC5315">
        <w:rPr>
          <w:lang w:val="en-GB"/>
        </w:rPr>
        <w:t>Automated Testing</w:t>
      </w:r>
      <w:bookmarkEnd w:id="84"/>
      <w:bookmarkEnd w:id="85"/>
      <w:bookmarkEnd w:id="86"/>
      <w:bookmarkEnd w:id="87"/>
      <w:bookmarkEnd w:id="88"/>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w:t>
      </w:r>
      <w:r w:rsidR="00985281">
        <w:rPr>
          <w:lang w:val="en-CH"/>
        </w:rPr>
        <w:t>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w:t>
      </w:r>
      <w:r w:rsidR="00985281">
        <w:rPr>
          <w:lang w:val="en-CH"/>
        </w:rPr>
        <w:t>. 207</w:t>
      </w:r>
      <w:r w:rsidRPr="00CC5315">
        <w:rPr>
          <w:lang w:val="en-GB"/>
        </w:rPr>
        <w:t>).</w:t>
      </w:r>
      <w:r w:rsidR="004F12E3" w:rsidRPr="00CC5315">
        <w:rPr>
          <w:lang w:val="en-GB"/>
        </w:rPr>
        <w:t xml:space="preserve"> But it also states some rules that should be respected when using test automation tools. </w:t>
      </w:r>
      <w:proofErr w:type="gramStart"/>
      <w:r w:rsidR="00036811" w:rsidRPr="00CC5315">
        <w:rPr>
          <w:lang w:val="en-GB"/>
        </w:rPr>
        <w:t>With regard to</w:t>
      </w:r>
      <w:proofErr w:type="gramEnd"/>
      <w:r w:rsidR="00036811" w:rsidRPr="00CC5315">
        <w:rPr>
          <w:lang w:val="en-GB"/>
        </w:rPr>
        <w:t xml:space="preserve">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proofErr w:type="gramStart"/>
      <w:r w:rsidRPr="00CC5315">
        <w:rPr>
          <w:lang w:val="en-GB"/>
        </w:rPr>
        <w:t>ha</w:t>
      </w:r>
      <w:r w:rsidR="004B4456" w:rsidRPr="00FE28CA">
        <w:rPr>
          <w:lang w:val="en-GB"/>
        </w:rPr>
        <w:t>s</w:t>
      </w:r>
      <w:r w:rsidRPr="00CC5315">
        <w:rPr>
          <w:lang w:val="en-GB"/>
        </w:rPr>
        <w:t xml:space="preserve"> to</w:t>
      </w:r>
      <w:proofErr w:type="gramEnd"/>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w:t>
      </w:r>
      <w:r w:rsidR="00985281">
        <w:rPr>
          <w:lang w:val="en-CH"/>
        </w:rPr>
        <w:t>p</w:t>
      </w:r>
      <w:r w:rsidR="00985281">
        <w:rPr>
          <w:lang w:val="en-CH"/>
        </w:rPr>
        <w:t>. 207</w:t>
      </w:r>
      <w:r w:rsidR="00985281">
        <w:rPr>
          <w:lang w:val="en-CH"/>
        </w:rPr>
        <w:t>-208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89" w:name="_Toc46067036"/>
      <w:bookmarkStart w:id="90"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89"/>
      <w:bookmarkEnd w:id="90"/>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lastRenderedPageBreak/>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bookmarkStart w:id="91" w:name="_GoBack"/>
      <w:bookmarkEnd w:id="91"/>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w:t>
      </w:r>
      <w:r w:rsidR="00A36629">
        <w:rPr>
          <w:lang w:val="en-CH"/>
        </w:rPr>
        <w:t xml:space="preserve">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92" w:name="_Ref45813566"/>
      <w:bookmarkStart w:id="93" w:name="_Ref45876590"/>
      <w:bookmarkStart w:id="94" w:name="_Ref45876619"/>
      <w:bookmarkStart w:id="95" w:name="_Ref45876852"/>
      <w:bookmarkStart w:id="96" w:name="_Toc46067124"/>
      <w:bookmarkStart w:id="97"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92"/>
      <w:r w:rsidRPr="00FE28CA">
        <w:rPr>
          <w:lang w:val="en-GB"/>
        </w:rPr>
        <w:t>: Design- and verification process according to GAMP5</w:t>
      </w:r>
      <w:bookmarkEnd w:id="93"/>
      <w:bookmarkEnd w:id="94"/>
      <w:bookmarkEnd w:id="95"/>
      <w:bookmarkEnd w:id="96"/>
      <w:bookmarkEnd w:id="97"/>
    </w:p>
    <w:p w14:paraId="741B2506" w14:textId="7071CC4A"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w:t>
      </w:r>
      <w:proofErr w:type="gramStart"/>
      <w:r w:rsidRPr="00CC5315">
        <w:rPr>
          <w:lang w:val="en-GB"/>
        </w:rPr>
        <w:t>has to</w:t>
      </w:r>
      <w:proofErr w:type="gramEnd"/>
      <w:r w:rsidRPr="00CC5315">
        <w:rPr>
          <w:lang w:val="en-GB"/>
        </w:rPr>
        <w:t xml:space="preserve">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this process, that OQ </w:t>
      </w:r>
      <w:r w:rsidRPr="00CC5315">
        <w:rPr>
          <w:lang w:val="en-GB"/>
        </w:rPr>
        <w:t>is</w:t>
      </w:r>
      <w:r w:rsidR="005564D9" w:rsidRPr="00CC5315">
        <w:rPr>
          <w:lang w:val="en-GB"/>
        </w:rPr>
        <w:t xml:space="preserve"> performed after installation, it will not be possible to use automation tools that perform testings during the build process, as for example unit testing using Junit (</w:t>
      </w:r>
      <w:r w:rsidR="005564D9" w:rsidRPr="00CC5315">
        <w:rPr>
          <w:highlight w:val="green"/>
          <w:lang w:val="en-GB"/>
        </w:rPr>
        <w:t>look for reference</w:t>
      </w:r>
      <w:r w:rsidR="005564D9" w:rsidRPr="00CC5315">
        <w:rPr>
          <w:lang w:val="en-GB"/>
        </w:rPr>
        <w:t xml:space="preserve">). </w:t>
      </w:r>
      <w:r w:rsidRPr="00CC5315">
        <w:rPr>
          <w:lang w:val="en-GB"/>
        </w:rPr>
        <w:t>Therefore,</w:t>
      </w:r>
      <w:r w:rsidR="005564D9" w:rsidRPr="00CC5315">
        <w:rPr>
          <w:lang w:val="en-GB"/>
        </w:rPr>
        <w:t xml:space="preserve"> 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58CD71EA"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996166" w:rsidRPr="00CC5315">
        <w:rPr>
          <w:highlight w:val="yellow"/>
          <w:lang w:val="en-GB"/>
        </w:rPr>
        <w:t>GAMP5, pp. 134-137</w:t>
      </w:r>
      <w:r w:rsidR="00996166" w:rsidRPr="00CC5315">
        <w:rPr>
          <w:lang w:val="en-GB"/>
        </w:rPr>
        <w:t>)</w:t>
      </w:r>
      <w:r w:rsidRPr="00CC5315">
        <w:rPr>
          <w:lang w:val="en-GB"/>
        </w:rPr>
        <w:t>.</w:t>
      </w:r>
    </w:p>
    <w:p w14:paraId="5C980F3A" w14:textId="58B9695A"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287849" w:rsidRPr="00CC5315">
        <w:rPr>
          <w:highlight w:val="yellow"/>
          <w:lang w:val="en-GB"/>
        </w:rPr>
        <w:t>GAMP5 Page 51</w:t>
      </w:r>
      <w:r w:rsidRPr="00CC5315">
        <w:rPr>
          <w:lang w:val="en-GB"/>
        </w:rPr>
        <w:t xml:space="preserve">). </w:t>
      </w:r>
    </w:p>
    <w:p w14:paraId="15B5D74D" w14:textId="452FA4D8" w:rsidR="00E75B39" w:rsidRPr="00CC5315" w:rsidRDefault="00093B16" w:rsidP="00E75B39">
      <w:pPr>
        <w:pStyle w:val="Heading2"/>
        <w:rPr>
          <w:lang w:val="en-GB"/>
        </w:rPr>
      </w:pPr>
      <w:bookmarkStart w:id="98" w:name="_Ref45985825"/>
      <w:bookmarkStart w:id="99" w:name="_Toc46067037"/>
      <w:bookmarkStart w:id="100" w:name="_Toc46126768"/>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98"/>
      <w:bookmarkEnd w:id="99"/>
      <w:bookmarkEnd w:id="100"/>
    </w:p>
    <w:p w14:paraId="07B4E41D" w14:textId="4CB120B1"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101"/>
      <w:r w:rsidRPr="00CC5315">
        <w:rPr>
          <w:lang w:val="en-GB"/>
        </w:rPr>
        <w:t xml:space="preserve">[...is a...] </w:t>
      </w:r>
      <w:commentRangeEnd w:id="101"/>
      <w:r w:rsidRPr="00CC5315">
        <w:rPr>
          <w:rStyle w:val="CommentReference"/>
          <w:lang w:val="en-GB"/>
        </w:rPr>
        <w:commentReference w:id="101"/>
      </w:r>
      <w:r w:rsidRPr="00CC5315">
        <w:rPr>
          <w:lang w:val="en-GB"/>
        </w:rPr>
        <w:t xml:space="preserve">“documented verification that a system operates according to written and pre-approved specifications throughout specified operating ranges </w:t>
      </w:r>
      <w:r w:rsidRPr="00CC5315">
        <w:rPr>
          <w:highlight w:val="yellow"/>
          <w:lang w:val="en-GB"/>
        </w:rPr>
        <w:t>(GAMP5 p. 38)</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655196" w:rsidRPr="00CC5315">
        <w:rPr>
          <w:highlight w:val="yellow"/>
          <w:lang w:val="en-GB"/>
        </w:rPr>
        <w:t>(GAMP5 p. 38)</w:t>
      </w:r>
      <w:r w:rsidR="00655196" w:rsidRPr="00CC5315">
        <w:rPr>
          <w:lang w:val="en-GB"/>
        </w:rPr>
        <w:t>.</w:t>
      </w:r>
      <w:r w:rsidR="00FF64F3" w:rsidRPr="00CC5315">
        <w:rPr>
          <w:lang w:val="en-GB"/>
        </w:rPr>
        <w:t xml:space="preserve"> </w:t>
      </w:r>
      <w:r w:rsidR="006E3EC2" w:rsidRPr="00CC5315">
        <w:rPr>
          <w:lang w:val="en-GB"/>
        </w:rPr>
        <w:t xml:space="preserve">In </w:t>
      </w:r>
      <w:r w:rsidR="006E3EC2" w:rsidRPr="00CC5315">
        <w:rPr>
          <w:highlight w:val="yellow"/>
          <w:lang w:val="en-GB"/>
        </w:rPr>
        <w:t xml:space="preserve">the </w:t>
      </w:r>
      <w:r w:rsidR="00C26752" w:rsidRPr="00CC5315">
        <w:rPr>
          <w:highlight w:val="yellow"/>
          <w:lang w:val="en-GB"/>
        </w:rPr>
        <w:t xml:space="preserve">GAMP5 </w:t>
      </w:r>
      <w:r w:rsidR="006E3EC2" w:rsidRPr="00CC5315">
        <w:rPr>
          <w:highlight w:val="yellow"/>
          <w:lang w:val="en-GB"/>
        </w:rPr>
        <w:t>appendix D5 p. 21</w:t>
      </w:r>
      <w:r w:rsidR="00866A5E" w:rsidRPr="00CC5315">
        <w:rPr>
          <w:lang w:val="en-GB"/>
        </w:rPr>
        <w:t>2 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6E3EC2" w:rsidRPr="00CC5315">
        <w:rPr>
          <w:lang w:val="en-GB"/>
        </w:rPr>
        <w:t>.</w:t>
      </w:r>
    </w:p>
    <w:p w14:paraId="22AE64B6" w14:textId="2739C7DF" w:rsidR="004434F6" w:rsidRPr="00CC5315" w:rsidRDefault="000D74CE" w:rsidP="00417554">
      <w:pPr>
        <w:pStyle w:val="Heading3"/>
        <w:rPr>
          <w:lang w:val="en-GB"/>
        </w:rPr>
      </w:pPr>
      <w:bookmarkStart w:id="102" w:name="_Toc46067038"/>
      <w:bookmarkStart w:id="103" w:name="_Toc46126769"/>
      <w:r w:rsidRPr="00CC5315">
        <w:rPr>
          <w:lang w:val="en-GB"/>
        </w:rPr>
        <w:t>The Main Process</w:t>
      </w:r>
      <w:bookmarkEnd w:id="102"/>
      <w:bookmarkEnd w:id="103"/>
    </w:p>
    <w:p w14:paraId="623D25EF" w14:textId="358A6CD7"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 </w:t>
      </w:r>
      <w:r w:rsidR="00D76A03" w:rsidRPr="00CC5315">
        <w:rPr>
          <w:highlight w:val="yellow"/>
          <w:lang w:val="en-GB"/>
        </w:rPr>
        <w:t>(GAMP5 p199</w:t>
      </w:r>
      <w:r w:rsidR="00FE506B" w:rsidRPr="00CC5315">
        <w:rPr>
          <w:highlight w:val="yellow"/>
          <w:lang w:val="en-GB"/>
        </w:rPr>
        <w:t xml:space="preserve"> in combination with p175</w:t>
      </w:r>
      <w:r w:rsidR="00D76A03" w:rsidRPr="00CC5315">
        <w:rPr>
          <w:highlight w:val="yellow"/>
          <w:lang w:val="en-GB"/>
        </w:rPr>
        <w:t>)</w:t>
      </w:r>
      <w:r w:rsidR="00D76A03" w:rsidRPr="00CC5315">
        <w:rPr>
          <w:lang w:val="en-GB"/>
        </w:rPr>
        <w:t>.</w:t>
      </w:r>
      <w:r w:rsidR="0039214D" w:rsidRPr="00CC5315">
        <w:rPr>
          <w:lang w:val="en-GB"/>
        </w:rPr>
        <w:t xml:space="preserve"> </w:t>
      </w:r>
      <w:r w:rsidR="00D76A03" w:rsidRPr="00CC5315">
        <w:rPr>
          <w:lang w:val="en-GB"/>
        </w:rPr>
        <w:t xml:space="preserve">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536B14" w:rsidRPr="00CC5315">
        <w:rPr>
          <w:highlight w:val="yellow"/>
          <w:lang w:val="en-GB"/>
        </w:rPr>
        <w:t>(GAMP5 p198)</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536B14" w:rsidRPr="00CC5315">
        <w:rPr>
          <w:highlight w:val="yellow"/>
          <w:lang w:val="en-GB"/>
        </w:rPr>
        <w:t>(GAMP5 p199)</w:t>
      </w:r>
      <w:r w:rsidR="00536B14" w:rsidRPr="00CC5315">
        <w:rPr>
          <w:lang w:val="en-GB"/>
        </w:rPr>
        <w:t xml:space="preserve">. In addition, GAMP5 requires some metadata about the test specification document </w:t>
      </w:r>
      <w:r w:rsidR="00536B14" w:rsidRPr="00CC5315">
        <w:rPr>
          <w:highlight w:val="yellow"/>
          <w:lang w:val="en-GB"/>
        </w:rPr>
        <w:t>(GAMP5 p199)</w:t>
      </w:r>
      <w:r w:rsidR="00536B14" w:rsidRPr="00CC5315">
        <w:rPr>
          <w:lang w:val="en-GB"/>
        </w:rPr>
        <w:t>.</w:t>
      </w:r>
    </w:p>
    <w:p w14:paraId="6E2A618C" w14:textId="50F34086"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Pr="00CC5315">
        <w:rPr>
          <w:highlight w:val="yellow"/>
          <w:lang w:val="en-GB"/>
        </w:rPr>
        <w:t>(GAMP5 p199)</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 </w:t>
      </w:r>
      <w:r w:rsidR="008601B3" w:rsidRPr="00CC5315">
        <w:rPr>
          <w:highlight w:val="yellow"/>
          <w:lang w:val="en-GB"/>
        </w:rPr>
        <w:t>(GAMP5 p199 f.)</w:t>
      </w:r>
      <w:r w:rsidR="008601B3" w:rsidRPr="00CC5315">
        <w:rPr>
          <w:lang w:val="en-GB"/>
        </w:rPr>
        <w:t>.</w:t>
      </w:r>
    </w:p>
    <w:p w14:paraId="6F5C6DA7" w14:textId="1E1BE470"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1B3EA3" w:rsidRPr="00CC5315">
        <w:rPr>
          <w:highlight w:val="yellow"/>
          <w:lang w:val="en-GB"/>
        </w:rPr>
        <w:t>(GAMP5 p 200</w:t>
      </w:r>
      <w:r w:rsidR="001B3EA3" w:rsidRPr="00CC5315">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 (</w:t>
      </w:r>
      <w:r w:rsidR="00D32583" w:rsidRPr="00CC5315">
        <w:rPr>
          <w:highlight w:val="yellow"/>
          <w:lang w:val="en-GB"/>
        </w:rPr>
        <w:t>GAMP5 p 196</w:t>
      </w:r>
      <w:r w:rsidR="00D32583" w:rsidRPr="00CC5315">
        <w:rPr>
          <w:lang w:val="en-GB"/>
        </w:rPr>
        <w:t>).</w:t>
      </w:r>
    </w:p>
    <w:p w14:paraId="3F136D17" w14:textId="0E3D0323" w:rsidR="004434F6" w:rsidRPr="00CC5315" w:rsidRDefault="00ED5BC1" w:rsidP="00417554">
      <w:pPr>
        <w:rPr>
          <w:lang w:val="en-GB"/>
        </w:rPr>
      </w:pPr>
      <w:r w:rsidRPr="00CC5315">
        <w:rPr>
          <w:lang w:val="en-GB"/>
        </w:rPr>
        <w:t>As already mentioned, the test scripts are executed by the testers (</w:t>
      </w:r>
      <w:r w:rsidRPr="00CC5315">
        <w:rPr>
          <w:highlight w:val="yellow"/>
          <w:lang w:val="en-GB"/>
        </w:rPr>
        <w:t>GAMP5 p 196</w:t>
      </w:r>
      <w:r w:rsidRPr="00CC5315">
        <w:rPr>
          <w:lang w:val="en-GB"/>
        </w:rPr>
        <w:t>). As a result of the</w:t>
      </w:r>
      <w:r w:rsidR="00A74BA3" w:rsidRPr="00CC5315">
        <w:rPr>
          <w:lang w:val="en-GB"/>
        </w:rPr>
        <w:t>ir</w:t>
      </w:r>
      <w:r w:rsidRPr="00CC5315">
        <w:rPr>
          <w:lang w:val="en-GB"/>
        </w:rPr>
        <w:t xml:space="preserve"> testing, they </w:t>
      </w:r>
      <w:proofErr w:type="gramStart"/>
      <w:r w:rsidRPr="00CC5315">
        <w:rPr>
          <w:lang w:val="en-GB"/>
        </w:rPr>
        <w:t>have</w:t>
      </w:r>
      <w:r w:rsidR="00A74BA3" w:rsidRPr="00CC5315">
        <w:rPr>
          <w:lang w:val="en-GB"/>
        </w:rPr>
        <w:t xml:space="preserve"> to</w:t>
      </w:r>
      <w:proofErr w:type="gramEnd"/>
      <w:r w:rsidR="00A74BA3" w:rsidRPr="00CC5315">
        <w:rPr>
          <w:lang w:val="en-GB"/>
        </w:rPr>
        <w:t xml:space="preserve">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 </w:t>
      </w:r>
      <w:r w:rsidR="00A74BA3" w:rsidRPr="00CC5315">
        <w:rPr>
          <w:highlight w:val="yellow"/>
          <w:lang w:val="en-GB"/>
        </w:rPr>
        <w:t>(GAMP5 p 200)</w:t>
      </w:r>
      <w:r w:rsidR="00A74BA3" w:rsidRPr="00CC5315">
        <w:rPr>
          <w:lang w:val="en-GB"/>
        </w:rPr>
        <w:t>.</w:t>
      </w:r>
    </w:p>
    <w:p w14:paraId="06362F00" w14:textId="2B69A059"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A9349E" w:rsidRPr="00CC5315">
        <w:rPr>
          <w:lang w:val="en-GB"/>
        </w:rPr>
        <w:t xml:space="preserve"> </w:t>
      </w:r>
      <w:r w:rsidR="00A9349E" w:rsidRPr="00CC5315">
        <w:rPr>
          <w:highlight w:val="yellow"/>
          <w:lang w:val="en-GB"/>
        </w:rPr>
        <w:t>(GAMP5 p. 196 and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 </w:t>
      </w:r>
      <w:r w:rsidR="00042171" w:rsidRPr="00CC5315">
        <w:rPr>
          <w:highlight w:val="yellow"/>
          <w:lang w:val="en-GB"/>
        </w:rPr>
        <w:t>(GAMP5 p 200)</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104" w:name="_Ref45996975"/>
      <w:bookmarkStart w:id="105" w:name="_Toc46067039"/>
      <w:bookmarkStart w:id="106"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104"/>
      <w:bookmarkEnd w:id="105"/>
      <w:bookmarkEnd w:id="106"/>
    </w:p>
    <w:p w14:paraId="674B59A5" w14:textId="54E217C2" w:rsidR="004B7A6E" w:rsidRPr="00CC5315" w:rsidRDefault="00F27BF0" w:rsidP="00D661F7">
      <w:pPr>
        <w:rPr>
          <w:lang w:val="en-GB" w:eastAsia="de-DE"/>
        </w:rPr>
      </w:pPr>
      <w:r w:rsidRPr="00CC5315">
        <w:rPr>
          <w:lang w:val="en-GB" w:eastAsia="de-DE"/>
        </w:rPr>
        <w:t xml:space="preserve">Quality risk management is one of the five key concepts in GAMP5 </w:t>
      </w:r>
      <w:r w:rsidRPr="00CC5315">
        <w:rPr>
          <w:highlight w:val="yellow"/>
          <w:lang w:val="en-GB" w:eastAsia="de-DE"/>
        </w:rPr>
        <w:t>(GAMP5 p.20)</w:t>
      </w:r>
      <w:r w:rsidRPr="00CC5315">
        <w:rPr>
          <w:lang w:val="en-GB" w:eastAsia="de-DE"/>
        </w:rPr>
        <w:t>. It is an iterative process that covers the entire life cycle of a computerised system (</w:t>
      </w:r>
      <w:r w:rsidRPr="00CC5315">
        <w:rPr>
          <w:highlight w:val="yellow"/>
          <w:lang w:val="en-GB" w:eastAsia="de-DE"/>
        </w:rPr>
        <w:t>p.47 GAMP5</w:t>
      </w:r>
      <w:r w:rsidRPr="00CC5315">
        <w:rPr>
          <w:lang w:val="en-GB" w:eastAsia="de-DE"/>
        </w:rPr>
        <w:t xml:space="preserve">). In this sense, it has also an important role to play in the above described OQ process for which it </w:t>
      </w:r>
      <w:proofErr w:type="gramStart"/>
      <w:r w:rsidRPr="00CC5315">
        <w:rPr>
          <w:lang w:val="en-GB" w:eastAsia="de-DE"/>
        </w:rPr>
        <w:t>is considered to be</w:t>
      </w:r>
      <w:proofErr w:type="gramEnd"/>
      <w:r w:rsidRPr="00CC5315">
        <w:rPr>
          <w:lang w:val="en-GB" w:eastAsia="de-DE"/>
        </w:rPr>
        <w:t xml:space="preserve"> a supporting process </w:t>
      </w:r>
      <w:r w:rsidR="00395802" w:rsidRPr="00CC5315">
        <w:rPr>
          <w:lang w:val="en-GB" w:eastAsia="de-DE"/>
        </w:rPr>
        <w:t>(</w:t>
      </w:r>
      <w:r w:rsidR="00395802" w:rsidRPr="00CC5315">
        <w:rPr>
          <w:highlight w:val="yellow"/>
          <w:lang w:val="en-GB" w:eastAsia="de-DE"/>
        </w:rPr>
        <w:t>GAMP5 p32</w:t>
      </w:r>
      <w:r w:rsidR="00395802" w:rsidRPr="00CC5315">
        <w:rPr>
          <w:lang w:val="en-GB" w:eastAsia="de-DE"/>
        </w:rPr>
        <w:t>).</w:t>
      </w:r>
      <w:r w:rsidRPr="00CC5315">
        <w:rPr>
          <w:lang w:val="en-GB" w:eastAsia="de-DE"/>
        </w:rPr>
        <w:t xml:space="preserve"> </w:t>
      </w:r>
      <w:r w:rsidR="005E22E7" w:rsidRPr="00CC5315">
        <w:rPr>
          <w:lang w:val="en-GB" w:eastAsia="de-DE"/>
        </w:rPr>
        <w:t xml:space="preserve">The goal of this concept is to focus validation efforts on critical points of the computerised system </w:t>
      </w:r>
      <w:r w:rsidR="005E22E7" w:rsidRPr="00CC5315">
        <w:rPr>
          <w:highlight w:val="yellow"/>
          <w:lang w:val="en-GB" w:eastAsia="de-DE"/>
        </w:rPr>
        <w:t>(GAMP5 p.20)</w:t>
      </w:r>
      <w:r w:rsidR="005E22E7" w:rsidRPr="00CC5315">
        <w:rPr>
          <w:lang w:val="en-GB" w:eastAsia="de-DE"/>
        </w:rPr>
        <w:t xml:space="preserve">. The </w:t>
      </w:r>
      <w:r w:rsidR="004B7A6E" w:rsidRPr="00CC5315">
        <w:rPr>
          <w:lang w:val="en-GB" w:eastAsia="de-DE"/>
        </w:rPr>
        <w:t>q</w:t>
      </w:r>
      <w:r w:rsidR="005E22E7" w:rsidRPr="00CC5315">
        <w:rPr>
          <w:lang w:val="en-GB" w:eastAsia="de-DE"/>
        </w:rPr>
        <w:t xml:space="preserve">uality </w:t>
      </w:r>
      <w:r w:rsidR="004B7A6E" w:rsidRPr="00CC5315">
        <w:rPr>
          <w:lang w:val="en-GB" w:eastAsia="de-DE"/>
        </w:rPr>
        <w:t>r</w:t>
      </w:r>
      <w:r w:rsidR="005E22E7" w:rsidRPr="00CC5315">
        <w:rPr>
          <w:lang w:val="en-GB" w:eastAsia="de-DE"/>
        </w:rPr>
        <w:t xml:space="preserve">isk </w:t>
      </w:r>
      <w:r w:rsidR="004B7A6E" w:rsidRPr="00CC5315">
        <w:rPr>
          <w:lang w:val="en-GB" w:eastAsia="de-DE"/>
        </w:rPr>
        <w:t>m</w:t>
      </w:r>
      <w:r w:rsidR="005E22E7" w:rsidRPr="00CC5315">
        <w:rPr>
          <w:lang w:val="en-GB" w:eastAsia="de-DE"/>
        </w:rPr>
        <w:t xml:space="preserve">anagement </w:t>
      </w:r>
      <w:r w:rsidR="004B7A6E" w:rsidRPr="00CC5315">
        <w:rPr>
          <w:lang w:val="en-GB" w:eastAsia="de-DE"/>
        </w:rPr>
        <w:t>p</w:t>
      </w:r>
      <w:r w:rsidR="005E22E7" w:rsidRPr="00CC5315">
        <w:rPr>
          <w:lang w:val="en-GB" w:eastAsia="de-DE"/>
        </w:rPr>
        <w:t>rocess includes</w:t>
      </w:r>
      <w:r w:rsidR="00BD1FDF" w:rsidRPr="00CC5315">
        <w:rPr>
          <w:lang w:val="en-GB" w:eastAsia="de-DE"/>
        </w:rPr>
        <w:t xml:space="preserve"> </w:t>
      </w:r>
      <w:r w:rsidR="005E22E7" w:rsidRPr="00CC5315">
        <w:rPr>
          <w:lang w:val="en-GB" w:eastAsia="de-DE"/>
        </w:rPr>
        <w:t xml:space="preserve">the identification of functions with impact on patient safety, product quality and data integrity </w:t>
      </w:r>
      <w:r w:rsidRPr="00CC5315">
        <w:rPr>
          <w:lang w:val="en-GB" w:eastAsia="de-DE"/>
        </w:rPr>
        <w:t xml:space="preserve">based on an initial risk assessment to determine system impact </w:t>
      </w:r>
      <w:r w:rsidR="005E22E7" w:rsidRPr="00CC5315">
        <w:rPr>
          <w:lang w:val="en-GB" w:eastAsia="de-DE"/>
        </w:rPr>
        <w:t>(</w:t>
      </w:r>
      <w:r w:rsidR="005E22E7" w:rsidRPr="00CC5315">
        <w:rPr>
          <w:highlight w:val="yellow"/>
          <w:lang w:val="en-GB" w:eastAsia="de-DE"/>
        </w:rPr>
        <w:t>GAMP5 p.</w:t>
      </w:r>
      <w:r w:rsidRPr="00CC5315">
        <w:rPr>
          <w:lang w:val="en-GB" w:eastAsia="de-DE"/>
        </w:rPr>
        <w:t>107</w:t>
      </w:r>
      <w:r w:rsidR="005E22E7" w:rsidRPr="00CC5315">
        <w:rPr>
          <w:lang w:val="en-GB" w:eastAsia="de-DE"/>
        </w:rPr>
        <w:t>)</w:t>
      </w:r>
      <w:r w:rsidR="00943067" w:rsidRPr="00CC5315">
        <w:rPr>
          <w:lang w:val="en-GB" w:eastAsia="de-DE"/>
        </w:rPr>
        <w:t>. To do this, lies in the</w:t>
      </w:r>
      <w:r w:rsidR="0071176C" w:rsidRPr="00CC5315">
        <w:rPr>
          <w:lang w:val="en-GB" w:eastAsia="de-DE"/>
        </w:rPr>
        <w:t xml:space="preserve"> </w:t>
      </w:r>
      <w:r w:rsidR="00943067" w:rsidRPr="00CC5315">
        <w:rPr>
          <w:lang w:val="en-GB" w:eastAsia="de-DE"/>
        </w:rPr>
        <w:t>responsibility of a</w:t>
      </w:r>
      <w:r w:rsidR="00B267BC" w:rsidRPr="00CC5315">
        <w:rPr>
          <w:lang w:val="en-GB" w:eastAsia="de-DE"/>
        </w:rPr>
        <w:t xml:space="preserve"> team </w:t>
      </w:r>
      <w:r w:rsidR="00943067" w:rsidRPr="00CC5315">
        <w:rPr>
          <w:lang w:val="en-GB" w:eastAsia="de-DE"/>
        </w:rPr>
        <w:t xml:space="preserve">consisting </w:t>
      </w:r>
      <w:r w:rsidR="00B267BC" w:rsidRPr="00CC5315">
        <w:rPr>
          <w:lang w:val="en-GB" w:eastAsia="de-DE"/>
        </w:rPr>
        <w:t>of subject matter experts and key users (</w:t>
      </w:r>
      <w:r w:rsidR="00B267BC" w:rsidRPr="00CC5315">
        <w:rPr>
          <w:highlight w:val="yellow"/>
          <w:lang w:val="en-GB" w:eastAsia="de-DE"/>
        </w:rPr>
        <w:t>p106</w:t>
      </w:r>
      <w:r w:rsidR="00B267BC" w:rsidRPr="00CC5315">
        <w:rPr>
          <w:lang w:val="en-GB" w:eastAsia="de-DE"/>
        </w:rPr>
        <w:t>)</w:t>
      </w:r>
      <w:r w:rsidR="009031C8" w:rsidRPr="00CC5315">
        <w:rPr>
          <w:lang w:val="en-GB" w:eastAsia="de-DE"/>
        </w:rPr>
        <w:t>, or if regulatory compliance is concerned,</w:t>
      </w:r>
      <w:r w:rsidR="00C72C8C" w:rsidRPr="00CC5315">
        <w:rPr>
          <w:lang w:val="en-GB" w:eastAsia="de-DE"/>
        </w:rPr>
        <w:t xml:space="preserve"> it is</w:t>
      </w:r>
      <w:r w:rsidR="009031C8" w:rsidRPr="00CC5315">
        <w:rPr>
          <w:lang w:val="en-GB" w:eastAsia="de-DE"/>
        </w:rPr>
        <w:t xml:space="preserve"> the quality unit (</w:t>
      </w:r>
      <w:r w:rsidR="009031C8" w:rsidRPr="00CC5315">
        <w:rPr>
          <w:highlight w:val="yellow"/>
          <w:lang w:val="en-GB" w:eastAsia="de-DE"/>
        </w:rPr>
        <w:t>p106</w:t>
      </w:r>
      <w:r w:rsidR="009031C8" w:rsidRPr="00CC5315">
        <w:rPr>
          <w:lang w:val="en-GB" w:eastAsia="de-DE"/>
        </w:rPr>
        <w:t>)</w:t>
      </w:r>
      <w:r w:rsidR="00B267BC" w:rsidRPr="00CC5315">
        <w:rPr>
          <w:lang w:val="en-GB" w:eastAsia="de-DE"/>
        </w:rPr>
        <w:t xml:space="preserve">. </w:t>
      </w:r>
      <w:r w:rsidR="009031C8" w:rsidRPr="00CC5315">
        <w:rPr>
          <w:lang w:val="en-GB" w:eastAsia="de-DE"/>
        </w:rPr>
        <w:t xml:space="preserve">For </w:t>
      </w:r>
      <w:r w:rsidR="00943067" w:rsidRPr="00CC5315">
        <w:rPr>
          <w:lang w:val="en-GB" w:eastAsia="de-DE"/>
        </w:rPr>
        <w:t>a</w:t>
      </w:r>
      <w:r w:rsidR="004B7A6E" w:rsidRPr="00CC5315">
        <w:rPr>
          <w:lang w:val="en-GB" w:eastAsia="de-DE"/>
        </w:rPr>
        <w:t xml:space="preserve"> next step</w:t>
      </w:r>
      <w:r w:rsidR="009031C8" w:rsidRPr="00CC5315">
        <w:rPr>
          <w:lang w:val="en-GB" w:eastAsia="de-DE"/>
        </w:rPr>
        <w:t xml:space="preserve">, </w:t>
      </w:r>
      <w:r w:rsidR="00943067" w:rsidRPr="00CC5315">
        <w:rPr>
          <w:lang w:val="en-GB" w:eastAsia="de-DE"/>
        </w:rPr>
        <w:t>this</w:t>
      </w:r>
      <w:r w:rsidR="009031C8" w:rsidRPr="00CC5315">
        <w:rPr>
          <w:lang w:val="en-GB" w:eastAsia="de-DE"/>
        </w:rPr>
        <w:t xml:space="preserve"> team</w:t>
      </w:r>
      <w:r w:rsidR="004B7A6E" w:rsidRPr="00CC5315">
        <w:rPr>
          <w:lang w:val="en-GB" w:eastAsia="de-DE"/>
        </w:rPr>
        <w:t xml:space="preserve"> perform</w:t>
      </w:r>
      <w:r w:rsidR="00943067" w:rsidRPr="00CC5315">
        <w:rPr>
          <w:lang w:val="en-GB" w:eastAsia="de-DE"/>
        </w:rPr>
        <w:t>s</w:t>
      </w:r>
      <w:r w:rsidR="004B7A6E" w:rsidRPr="00CC5315">
        <w:rPr>
          <w:lang w:val="en-GB" w:eastAsia="de-DE"/>
        </w:rPr>
        <w:t xml:space="preserve"> a functional risk assessment</w:t>
      </w:r>
      <w:r w:rsidR="009031C8" w:rsidRPr="00CC5315">
        <w:rPr>
          <w:lang w:val="en-GB" w:eastAsia="de-DE"/>
        </w:rPr>
        <w:t xml:space="preserve"> </w:t>
      </w:r>
      <w:r w:rsidR="004B7A6E" w:rsidRPr="00CC5315">
        <w:rPr>
          <w:lang w:val="en-GB" w:eastAsia="de-DE"/>
        </w:rPr>
        <w:t>and identify controls</w:t>
      </w:r>
      <w:r w:rsidR="00BD1FDF" w:rsidRPr="00CC5315">
        <w:rPr>
          <w:lang w:val="en-GB" w:eastAsia="de-DE"/>
        </w:rPr>
        <w:t>,</w:t>
      </w:r>
      <w:r w:rsidR="009031C8" w:rsidRPr="00CC5315">
        <w:rPr>
          <w:lang w:val="en-GB" w:eastAsia="de-DE"/>
        </w:rPr>
        <w:t xml:space="preserve"> based on</w:t>
      </w:r>
      <w:r w:rsidR="00BD1FDF" w:rsidRPr="00CC5315">
        <w:rPr>
          <w:lang w:val="en-GB" w:eastAsia="de-DE"/>
        </w:rPr>
        <w:t xml:space="preserve"> the advice</w:t>
      </w:r>
      <w:r w:rsidR="009031C8" w:rsidRPr="00CC5315">
        <w:rPr>
          <w:lang w:val="en-GB" w:eastAsia="de-DE"/>
        </w:rPr>
        <w:t xml:space="preserve"> of the supplier</w:t>
      </w:r>
      <w:r w:rsidR="00BD1FDF" w:rsidRPr="00CC5315">
        <w:rPr>
          <w:lang w:val="en-GB" w:eastAsia="de-DE"/>
        </w:rPr>
        <w:t>,</w:t>
      </w:r>
      <w:r w:rsidR="004B7A6E" w:rsidRPr="00CC5315">
        <w:rPr>
          <w:lang w:val="en-GB" w:eastAsia="de-DE"/>
        </w:rPr>
        <w:t xml:space="preserve"> to eliminate or at least mitigate the risk to an acceptable level </w:t>
      </w:r>
      <w:r w:rsidR="004B7A6E" w:rsidRPr="00CC5315">
        <w:rPr>
          <w:highlight w:val="yellow"/>
          <w:lang w:val="en-GB" w:eastAsia="de-DE"/>
        </w:rPr>
        <w:t>(p48 in combination with 50</w:t>
      </w:r>
      <w:r w:rsidR="00BD1FDF" w:rsidRPr="00CC5315">
        <w:rPr>
          <w:highlight w:val="yellow"/>
          <w:lang w:val="en-GB" w:eastAsia="de-DE"/>
        </w:rPr>
        <w:t xml:space="preserve"> and 106</w:t>
      </w:r>
      <w:r w:rsidR="004B7A6E" w:rsidRPr="00CC5315">
        <w:rPr>
          <w:lang w:val="en-GB" w:eastAsia="de-DE"/>
        </w:rPr>
        <w:t xml:space="preserve">). </w:t>
      </w:r>
      <w:r w:rsidR="0019223F" w:rsidRPr="00CC5315">
        <w:rPr>
          <w:lang w:val="en-GB" w:eastAsia="de-DE"/>
        </w:rPr>
        <w:t>Appropriate controls</w:t>
      </w:r>
      <w:r w:rsidR="00C911C4" w:rsidRPr="00CC5315">
        <w:rPr>
          <w:lang w:val="en-GB" w:eastAsia="de-DE"/>
        </w:rPr>
        <w:t>, i.e. quality critical requirements (</w:t>
      </w:r>
      <w:r w:rsidR="00C911C4" w:rsidRPr="00CC5315">
        <w:rPr>
          <w:highlight w:val="yellow"/>
          <w:lang w:val="en-GB" w:eastAsia="de-DE"/>
        </w:rPr>
        <w:t>p. 164</w:t>
      </w:r>
      <w:r w:rsidR="00C911C4" w:rsidRPr="00CC5315">
        <w:rPr>
          <w:lang w:val="en-GB" w:eastAsia="de-DE"/>
        </w:rPr>
        <w:t>),</w:t>
      </w:r>
      <w:r w:rsidR="0019223F" w:rsidRPr="00CC5315">
        <w:rPr>
          <w:lang w:val="en-GB" w:eastAsia="de-DE"/>
        </w:rPr>
        <w:t xml:space="preserve"> need then to be implemented</w:t>
      </w:r>
      <w:r w:rsidR="006A4B50" w:rsidRPr="00CC5315">
        <w:rPr>
          <w:lang w:val="en-GB" w:eastAsia="de-DE"/>
        </w:rPr>
        <w:t xml:space="preserve"> </w:t>
      </w:r>
      <w:r w:rsidR="006A4B50" w:rsidRPr="00CC5315">
        <w:rPr>
          <w:highlight w:val="yellow"/>
          <w:lang w:val="en-GB" w:eastAsia="de-DE"/>
        </w:rPr>
        <w:t>GAMP p.50</w:t>
      </w:r>
      <w:r w:rsidR="00C72C8C" w:rsidRPr="00CC5315">
        <w:rPr>
          <w:lang w:val="en-GB" w:eastAsia="de-DE"/>
        </w:rPr>
        <w:t>,</w:t>
      </w:r>
      <w:r w:rsidR="00BD1FDF" w:rsidRPr="00CC5315">
        <w:rPr>
          <w:lang w:val="en-GB" w:eastAsia="de-DE"/>
        </w:rPr>
        <w:t xml:space="preserve"> e.g. by the supplier</w:t>
      </w:r>
      <w:r w:rsidR="00C72C8C" w:rsidRPr="00CC5315">
        <w:rPr>
          <w:lang w:val="en-GB" w:eastAsia="de-DE"/>
        </w:rPr>
        <w:t xml:space="preserve"> for additional software functionalities (</w:t>
      </w:r>
      <w:r w:rsidR="006A4B50" w:rsidRPr="00CC5315">
        <w:rPr>
          <w:highlight w:val="yellow"/>
          <w:lang w:val="en-GB" w:eastAsia="de-DE"/>
        </w:rPr>
        <w:t>p19</w:t>
      </w:r>
      <w:r w:rsidR="00C72C8C" w:rsidRPr="00CC5315">
        <w:rPr>
          <w:lang w:val="en-GB" w:eastAsia="de-DE"/>
        </w:rPr>
        <w:t>)</w:t>
      </w:r>
      <w:r w:rsidR="0019223F" w:rsidRPr="00CC5315">
        <w:rPr>
          <w:lang w:val="en-GB" w:eastAsia="de-DE"/>
        </w:rPr>
        <w:t xml:space="preserve"> and verified (</w:t>
      </w:r>
      <w:r w:rsidR="0019223F" w:rsidRPr="00CC5315">
        <w:rPr>
          <w:highlight w:val="yellow"/>
          <w:lang w:val="en-GB" w:eastAsia="de-DE"/>
        </w:rPr>
        <w:t>GAMP p.50</w:t>
      </w:r>
      <w:r w:rsidR="0019223F" w:rsidRPr="00CC5315">
        <w:rPr>
          <w:lang w:val="en-GB" w:eastAsia="de-DE"/>
        </w:rPr>
        <w:t>)</w:t>
      </w:r>
      <w:r w:rsidR="00BD1FDF" w:rsidRPr="00CC5315">
        <w:rPr>
          <w:lang w:val="en-GB" w:eastAsia="de-DE"/>
        </w:rPr>
        <w:t xml:space="preserve"> e.g. in the OQ process </w:t>
      </w:r>
      <w:r w:rsidR="00BD1FDF" w:rsidRPr="00CC5315">
        <w:rPr>
          <w:highlight w:val="yellow"/>
          <w:lang w:val="en-GB" w:eastAsia="de-DE"/>
        </w:rPr>
        <w:t>(p.38</w:t>
      </w:r>
      <w:r w:rsidR="00BD1FDF" w:rsidRPr="00CC5315">
        <w:rPr>
          <w:lang w:val="en-GB" w:eastAsia="de-DE"/>
        </w:rPr>
        <w:t>)</w:t>
      </w:r>
      <w:r w:rsidR="0019223F" w:rsidRPr="00CC5315">
        <w:rPr>
          <w:lang w:val="en-GB" w:eastAsia="de-DE"/>
        </w:rPr>
        <w:t>.</w:t>
      </w:r>
      <w:r w:rsidR="009031C8" w:rsidRPr="00CC5315">
        <w:rPr>
          <w:lang w:val="en-GB" w:eastAsia="de-DE"/>
        </w:rPr>
        <w:t xml:space="preserve"> </w:t>
      </w:r>
    </w:p>
    <w:p w14:paraId="358E04F8" w14:textId="287E4968" w:rsidR="00E75B39" w:rsidRPr="00CC5315" w:rsidRDefault="0071176C" w:rsidP="00417554">
      <w:pPr>
        <w:rPr>
          <w:lang w:val="en-GB" w:eastAsia="de-DE"/>
        </w:rPr>
      </w:pPr>
      <w:r w:rsidRPr="00CC5315">
        <w:rPr>
          <w:lang w:val="en-GB" w:eastAsia="de-DE"/>
        </w:rPr>
        <w:t>As the goal of OQ is the documented verification of software functionalities (</w:t>
      </w:r>
      <w:r w:rsidRPr="00CC5315">
        <w:rPr>
          <w:highlight w:val="yellow"/>
          <w:lang w:val="en-GB" w:eastAsia="de-DE"/>
        </w:rPr>
        <w:t>GAMP p.38 in combination with p212</w:t>
      </w:r>
      <w:r w:rsidRPr="00CC5315">
        <w:rPr>
          <w:lang w:val="en-GB" w:eastAsia="de-DE"/>
        </w:rPr>
        <w:t>),</w:t>
      </w:r>
      <w:r w:rsidR="004B7A6E" w:rsidRPr="00CC5315">
        <w:rPr>
          <w:lang w:val="en-GB" w:eastAsia="de-DE"/>
        </w:rPr>
        <w:t xml:space="preserve"> it is important to take the identified risks</w:t>
      </w:r>
      <w:r w:rsidR="00FF767B" w:rsidRPr="00CC5315">
        <w:rPr>
          <w:lang w:val="en-GB" w:eastAsia="de-DE"/>
        </w:rPr>
        <w:t>, their risk level</w:t>
      </w:r>
      <w:r w:rsidR="009A679B" w:rsidRPr="00CC5315">
        <w:rPr>
          <w:lang w:val="en-GB" w:eastAsia="de-DE"/>
        </w:rPr>
        <w:t xml:space="preserve"> and the defined control measures</w:t>
      </w:r>
      <w:r w:rsidR="004B7A6E" w:rsidRPr="00CC5315">
        <w:rPr>
          <w:lang w:val="en-GB" w:eastAsia="de-DE"/>
        </w:rPr>
        <w:t xml:space="preserve"> in respect </w:t>
      </w:r>
      <w:r w:rsidR="009A679B" w:rsidRPr="00CC5315">
        <w:rPr>
          <w:lang w:val="en-GB" w:eastAsia="de-DE"/>
        </w:rPr>
        <w:t>to</w:t>
      </w:r>
      <w:r w:rsidR="004B7A6E" w:rsidRPr="00CC5315">
        <w:rPr>
          <w:lang w:val="en-GB" w:eastAsia="de-DE"/>
        </w:rPr>
        <w:t xml:space="preserve"> software functionalities into account</w:t>
      </w:r>
      <w:r w:rsidR="00943067" w:rsidRPr="00CC5315">
        <w:rPr>
          <w:lang w:val="en-GB" w:eastAsia="de-DE"/>
        </w:rPr>
        <w:t xml:space="preserve"> (</w:t>
      </w:r>
      <w:r w:rsidR="00943067" w:rsidRPr="00CC5315">
        <w:rPr>
          <w:highlight w:val="yellow"/>
          <w:lang w:val="en-GB" w:eastAsia="de-DE"/>
        </w:rPr>
        <w:t>GAMP p.50</w:t>
      </w:r>
      <w:r w:rsidR="00943067" w:rsidRPr="00CC5315">
        <w:rPr>
          <w:lang w:val="en-GB" w:eastAsia="de-DE"/>
        </w:rPr>
        <w:t>).</w:t>
      </w:r>
      <w:r w:rsidR="004B7A6E" w:rsidRPr="00CC5315">
        <w:rPr>
          <w:lang w:val="en-GB" w:eastAsia="de-DE"/>
        </w:rPr>
        <w:t xml:space="preserve"> </w:t>
      </w:r>
      <w:r w:rsidR="00943067" w:rsidRPr="00CC5315">
        <w:rPr>
          <w:lang w:val="en-GB" w:eastAsia="de-DE"/>
        </w:rPr>
        <w:t>T</w:t>
      </w:r>
      <w:r w:rsidR="009A679B" w:rsidRPr="00CC5315">
        <w:rPr>
          <w:lang w:val="en-GB" w:eastAsia="de-DE"/>
        </w:rPr>
        <w:t>he specific level of</w:t>
      </w:r>
      <w:r w:rsidR="00FF767B" w:rsidRPr="00CC5315">
        <w:rPr>
          <w:lang w:val="en-GB" w:eastAsia="de-DE"/>
        </w:rPr>
        <w:t xml:space="preserve"> test efforts should than be determined according to the risk level and the system impact (</w:t>
      </w:r>
      <w:r w:rsidR="00FF767B" w:rsidRPr="00CC5315">
        <w:rPr>
          <w:highlight w:val="yellow"/>
          <w:lang w:val="en-GB" w:eastAsia="de-DE"/>
        </w:rPr>
        <w:t>GAMP p.50</w:t>
      </w:r>
      <w:r w:rsidR="00FF767B" w:rsidRPr="00CC5315">
        <w:rPr>
          <w:lang w:val="en-GB" w:eastAsia="de-DE"/>
        </w:rPr>
        <w:t>)</w:t>
      </w:r>
      <w:r w:rsidR="009031C8" w:rsidRPr="00CC5315">
        <w:rPr>
          <w:lang w:val="en-GB" w:eastAsia="de-DE"/>
        </w:rPr>
        <w:t xml:space="preserve"> and the controls themselves might be subject to the OQs (</w:t>
      </w:r>
      <w:r w:rsidR="009031C8" w:rsidRPr="00CC5315">
        <w:rPr>
          <w:highlight w:val="yellow"/>
          <w:lang w:val="en-GB" w:eastAsia="de-DE"/>
        </w:rPr>
        <w:t>GAMP5, p38</w:t>
      </w:r>
      <w:r w:rsidR="009031C8" w:rsidRPr="00CC5315">
        <w:rPr>
          <w:lang w:val="en-GB" w:eastAsia="de-DE"/>
        </w:rPr>
        <w:t>).</w:t>
      </w:r>
      <w:r w:rsidR="00D06805" w:rsidRPr="00CC5315">
        <w:rPr>
          <w:lang w:val="en-GB" w:eastAsia="de-DE"/>
        </w:rPr>
        <w:t xml:space="preserve"> </w:t>
      </w:r>
      <w:r w:rsidR="00BD1FDF" w:rsidRPr="00CC5315">
        <w:rPr>
          <w:lang w:val="en-GB" w:eastAsia="de-DE"/>
        </w:rPr>
        <w:t>The risk assessment documentation needs finally be app</w:t>
      </w:r>
      <w:r w:rsidR="00BA5559" w:rsidRPr="00CC5315">
        <w:rPr>
          <w:lang w:val="en-GB" w:eastAsia="de-DE"/>
        </w:rPr>
        <w:t>r</w:t>
      </w:r>
      <w:r w:rsidR="00BD1FDF" w:rsidRPr="00CC5315">
        <w:rPr>
          <w:lang w:val="en-GB" w:eastAsia="de-DE"/>
        </w:rPr>
        <w:t>oved by the system owner and/or the quality unit (</w:t>
      </w:r>
      <w:r w:rsidR="00BD1FDF" w:rsidRPr="00CC5315">
        <w:rPr>
          <w:highlight w:val="yellow"/>
          <w:lang w:val="en-GB" w:eastAsia="de-DE"/>
        </w:rPr>
        <w:t>p106</w:t>
      </w:r>
      <w:r w:rsidR="00BD1FDF" w:rsidRPr="00CC5315">
        <w:rPr>
          <w:lang w:val="en-GB" w:eastAsia="de-DE"/>
        </w:rPr>
        <w:t>)</w:t>
      </w:r>
    </w:p>
    <w:p w14:paraId="24617A7B" w14:textId="77777777" w:rsidR="00E75B39" w:rsidRPr="00CC5315" w:rsidRDefault="00120F69" w:rsidP="005101E5">
      <w:pPr>
        <w:pStyle w:val="Heading3"/>
        <w:rPr>
          <w:lang w:val="en-GB"/>
        </w:rPr>
      </w:pPr>
      <w:bookmarkStart w:id="107" w:name="_Ref45876440"/>
      <w:bookmarkStart w:id="108" w:name="_Ref45901403"/>
      <w:bookmarkStart w:id="109" w:name="_Ref45975014"/>
      <w:bookmarkStart w:id="110" w:name="_Toc46067040"/>
      <w:bookmarkStart w:id="111" w:name="_Toc46126771"/>
      <w:r w:rsidRPr="00CC5315">
        <w:rPr>
          <w:lang w:val="en-GB"/>
        </w:rPr>
        <w:t>Specification- and Test Management</w:t>
      </w:r>
      <w:bookmarkEnd w:id="107"/>
      <w:bookmarkEnd w:id="108"/>
      <w:bookmarkEnd w:id="109"/>
      <w:bookmarkEnd w:id="110"/>
      <w:bookmarkEnd w:id="111"/>
    </w:p>
    <w:p w14:paraId="62EDC9C7" w14:textId="481E58D5"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5017F1" w:rsidRPr="00CC5315">
        <w:rPr>
          <w:highlight w:val="yellow"/>
          <w:lang w:val="en-GB"/>
        </w:rPr>
        <w:t>p32)</w:t>
      </w:r>
      <w:r w:rsidRPr="00CC5315">
        <w:rPr>
          <w:lang w:val="en-GB"/>
        </w:rPr>
        <w:t>. They include</w:t>
      </w:r>
      <w:r w:rsidR="00033853" w:rsidRPr="00CC5315">
        <w:rPr>
          <w:lang w:val="en-GB"/>
        </w:rPr>
        <w:t>:</w:t>
      </w:r>
      <w:r w:rsidRPr="00CC5315">
        <w:rPr>
          <w:lang w:val="en-GB"/>
        </w:rPr>
        <w:t xml:space="preserve"> </w:t>
      </w:r>
    </w:p>
    <w:p w14:paraId="29BF7193" w14:textId="7EF9C846"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5017F1" w:rsidRPr="00CC5315">
        <w:rPr>
          <w:highlight w:val="yellow"/>
          <w:lang w:val="en-GB"/>
        </w:rPr>
        <w:t>p.32</w:t>
      </w:r>
      <w:r w:rsidR="00EC33EB" w:rsidRPr="00CC5315">
        <w:rPr>
          <w:lang w:val="en-GB"/>
        </w:rPr>
        <w:t>)</w:t>
      </w:r>
      <w:r w:rsidR="00500BA4" w:rsidRPr="00CC5315">
        <w:rPr>
          <w:lang w:val="en-GB"/>
        </w:rPr>
        <w:t>.</w:t>
      </w:r>
      <w:r w:rsidR="00EC33EB" w:rsidRPr="00CC5315">
        <w:rPr>
          <w:lang w:val="en-GB"/>
        </w:rPr>
        <w:t xml:space="preserve"> W</w:t>
      </w:r>
      <w:r w:rsidR="00A13503" w:rsidRPr="00CC5315">
        <w:rPr>
          <w:lang w:val="en-GB"/>
        </w:rPr>
        <w:t xml:space="preserve">hile performing OQ no </w:t>
      </w:r>
      <w:r w:rsidR="00D53FCB" w:rsidRPr="00CC5315">
        <w:rPr>
          <w:lang w:val="en-GB"/>
        </w:rPr>
        <w:t>change of the software is expected, as it is done on the version for which in a previous step the IQ were performed and approved</w:t>
      </w:r>
      <w:r w:rsidR="00EC33EB" w:rsidRPr="00CC5315">
        <w:rPr>
          <w:lang w:val="en-GB"/>
        </w:rPr>
        <w:t xml:space="preserve"> (</w:t>
      </w:r>
      <w:r w:rsidR="00EC33EB" w:rsidRPr="00CC5315">
        <w:rPr>
          <w:highlight w:val="yellow"/>
          <w:lang w:val="en-GB"/>
        </w:rPr>
        <w:t>p.209</w:t>
      </w:r>
      <w:r w:rsidR="00EC33EB" w:rsidRPr="00CC5315">
        <w:rPr>
          <w:lang w:val="en-GB"/>
        </w:rPr>
        <w:t>)</w:t>
      </w:r>
      <w:r w:rsidR="00D53FCB" w:rsidRPr="00CC5315">
        <w:rPr>
          <w:lang w:val="en-GB"/>
        </w:rPr>
        <w:t xml:space="preserve">. Therefore, the change management process will </w:t>
      </w:r>
      <w:r w:rsidR="00500BA4" w:rsidRPr="00CC5315">
        <w:rPr>
          <w:lang w:val="en-GB"/>
        </w:rPr>
        <w:t xml:space="preserve">only be considered in the sense, that the tester </w:t>
      </w:r>
      <w:proofErr w:type="gramStart"/>
      <w:r w:rsidR="00500BA4" w:rsidRPr="00CC5315">
        <w:rPr>
          <w:lang w:val="en-GB"/>
        </w:rPr>
        <w:t>has to</w:t>
      </w:r>
      <w:proofErr w:type="gramEnd"/>
      <w:r w:rsidR="00500BA4" w:rsidRPr="00CC5315">
        <w:rPr>
          <w:lang w:val="en-GB"/>
        </w:rPr>
        <w:t xml:space="preserve">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48A8DFDC"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Pr="00CC5315">
        <w:rPr>
          <w:highlight w:val="yellow"/>
          <w:lang w:val="en-GB"/>
        </w:rPr>
        <w:t>p.32</w:t>
      </w:r>
      <w:r w:rsidRPr="00CC5315">
        <w:rPr>
          <w:lang w:val="en-GB"/>
        </w:rPr>
        <w:t>)</w:t>
      </w:r>
      <w:r w:rsidR="00D53FCB" w:rsidRPr="00CC5315">
        <w:rPr>
          <w:lang w:val="en-GB"/>
        </w:rPr>
        <w:t xml:space="preserve">. Bringing this back to the level of the OQ process, it </w:t>
      </w:r>
      <w:proofErr w:type="gramStart"/>
      <w:r w:rsidR="00D53FCB" w:rsidRPr="00CC5315">
        <w:rPr>
          <w:lang w:val="en-GB"/>
        </w:rPr>
        <w:t>has</w:t>
      </w:r>
      <w:r w:rsidR="00413411" w:rsidRPr="00CC5315">
        <w:rPr>
          <w:lang w:val="en-GB"/>
        </w:rPr>
        <w:t xml:space="preserve"> to</w:t>
      </w:r>
      <w:proofErr w:type="gramEnd"/>
      <w:r w:rsidR="00D53FCB" w:rsidRPr="00CC5315">
        <w:rPr>
          <w:lang w:val="en-GB"/>
        </w:rPr>
        <w:t xml:space="preserve"> be clearly stated on</w:t>
      </w:r>
      <w:r w:rsidR="00EC33EB" w:rsidRPr="00CC5315">
        <w:rPr>
          <w:lang w:val="en-GB"/>
        </w:rPr>
        <w:t xml:space="preserve"> which version of the software the OQ is performed</w:t>
      </w:r>
      <w:r w:rsidR="009A5A0C" w:rsidRPr="00CC5315">
        <w:rPr>
          <w:lang w:val="en-GB"/>
        </w:rPr>
        <w:t>, i.e. the same version as the preceding IQs (</w:t>
      </w:r>
      <w:r w:rsidR="009A5A0C" w:rsidRPr="00CC5315">
        <w:rPr>
          <w:highlight w:val="yellow"/>
          <w:lang w:val="en-GB"/>
        </w:rPr>
        <w:t>p.209</w:t>
      </w:r>
      <w:r w:rsidR="009A5A0C" w:rsidRPr="00CC5315">
        <w:rPr>
          <w:lang w:val="en-GB"/>
        </w:rPr>
        <w:t>)</w:t>
      </w:r>
      <w:r w:rsidR="00EC33EB" w:rsidRPr="00CC5315">
        <w:rPr>
          <w:lang w:val="en-GB"/>
        </w:rPr>
        <w:t>.</w:t>
      </w:r>
      <w:r w:rsidR="00D53FCB" w:rsidRPr="00CC5315">
        <w:rPr>
          <w:lang w:val="en-GB"/>
        </w:rPr>
        <w:t xml:space="preserve"> </w:t>
      </w:r>
    </w:p>
    <w:p w14:paraId="1FF1088C" w14:textId="38B53183"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404EF4" w:rsidRPr="00CC5315">
        <w:rPr>
          <w:highlight w:val="yellow"/>
          <w:lang w:val="en-GB"/>
        </w:rPr>
        <w:t>p.33</w:t>
      </w:r>
      <w:r w:rsidR="00D36441" w:rsidRPr="00CC5315">
        <w:rPr>
          <w:highlight w:val="yellow"/>
          <w:lang w:val="en-GB"/>
        </w:rPr>
        <w:t>; p.134ff</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5C23ECB0"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404EF4" w:rsidRPr="00CC5315">
        <w:rPr>
          <w:highlight w:val="yellow"/>
          <w:lang w:val="en-GB"/>
        </w:rPr>
        <w:t>p. 33</w:t>
      </w:r>
      <w:r w:rsidR="00404EF4" w:rsidRPr="00CC5315">
        <w:rPr>
          <w:lang w:val="en-GB"/>
        </w:rPr>
        <w:t>)</w:t>
      </w:r>
      <w:r w:rsidR="008734EA" w:rsidRPr="00CC5315">
        <w:rPr>
          <w:lang w:val="en-GB"/>
        </w:rPr>
        <w:t>. The process described by GAMP5 (p. 153ff.) can be adapted in order to fit to the complexity of the project (</w:t>
      </w:r>
      <w:r w:rsidR="008734EA" w:rsidRPr="00CC5315">
        <w:rPr>
          <w:highlight w:val="yellow"/>
          <w:lang w:val="en-GB"/>
        </w:rPr>
        <w:t>p. 153</w:t>
      </w:r>
      <w:r w:rsidR="008734EA" w:rsidRPr="00CC5315">
        <w:rPr>
          <w:lang w:val="en-GB"/>
        </w:rPr>
        <w:t>).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75DA66E9" w:rsidR="008734EA" w:rsidRPr="00CC5315"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‘draft’ </w:t>
      </w:r>
      <w:r w:rsidR="00B62555" w:rsidRPr="00CC5315">
        <w:rPr>
          <w:highlight w:val="yellow"/>
          <w:lang w:val="en-GB"/>
        </w:rPr>
        <w:t>(p154</w:t>
      </w:r>
      <w:r w:rsidR="00B62555" w:rsidRPr="00CC5315">
        <w:rPr>
          <w:lang w:val="en-GB"/>
        </w:rPr>
        <w:t>).</w:t>
      </w:r>
    </w:p>
    <w:p w14:paraId="6723AC86" w14:textId="75949CC1" w:rsidR="00B62555" w:rsidRPr="00CC5315"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112C82" w:rsidRPr="00CC5315">
        <w:rPr>
          <w:highlight w:val="yellow"/>
          <w:lang w:val="en-GB"/>
        </w:rPr>
        <w:t>(p.154</w:t>
      </w:r>
      <w:r w:rsidR="00020FC1" w:rsidRPr="00CC5315">
        <w:rPr>
          <w:highlight w:val="yellow"/>
          <w:lang w:val="en-GB"/>
        </w:rPr>
        <w:t>; p60</w:t>
      </w:r>
      <w:r w:rsidR="00112C82" w:rsidRPr="00CC5315">
        <w:rPr>
          <w:highlight w:val="yellow"/>
          <w:lang w:val="en-GB"/>
        </w:rPr>
        <w:t>)</w:t>
      </w:r>
      <w:r w:rsidR="00112C82" w:rsidRPr="00CC5315">
        <w:rPr>
          <w:lang w:val="en-GB"/>
        </w:rPr>
        <w:t>.</w:t>
      </w:r>
    </w:p>
    <w:p w14:paraId="592B7BC6" w14:textId="60D873A6" w:rsidR="00112C82" w:rsidRPr="00CC5315"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Pr="00CC5315">
        <w:rPr>
          <w:highlight w:val="yellow"/>
          <w:lang w:val="en-GB"/>
        </w:rPr>
        <w:t>p. 154</w:t>
      </w:r>
      <w:r w:rsidRPr="00CC5315">
        <w:rPr>
          <w:lang w:val="en-GB"/>
        </w:rPr>
        <w:t>). The document index and - history should be updated and the new status set, i.e. from ‘draft’ to ‘approved’ (</w:t>
      </w:r>
      <w:r w:rsidRPr="00CC5315">
        <w:rPr>
          <w:highlight w:val="yellow"/>
          <w:lang w:val="en-GB"/>
        </w:rPr>
        <w:t>p.154</w:t>
      </w:r>
      <w:r w:rsidRPr="00CC5315">
        <w:rPr>
          <w:lang w:val="en-GB"/>
        </w:rPr>
        <w:t xml:space="preserve">). </w:t>
      </w:r>
      <w:r w:rsidR="00877A4C" w:rsidRPr="00CC5315">
        <w:rPr>
          <w:lang w:val="en-GB"/>
        </w:rPr>
        <w:t xml:space="preserve">According to the role description </w:t>
      </w:r>
      <w:r w:rsidR="00A461E4" w:rsidRPr="00FE28CA">
        <w:rPr>
          <w:highlight w:val="yellow"/>
          <w:lang w:val="en-GB"/>
        </w:rPr>
        <w:t>in</w:t>
      </w:r>
      <w:r w:rsidR="007C2CB5" w:rsidRPr="00CC5315">
        <w:rPr>
          <w:highlight w:val="yellow"/>
          <w:lang w:val="en-GB"/>
        </w:rPr>
        <w:t xml:space="preserve"> </w:t>
      </w:r>
      <w:r w:rsidR="007C2CB5" w:rsidRPr="00CC5315">
        <w:rPr>
          <w:highlight w:val="yellow"/>
          <w:lang w:val="en-GB"/>
        </w:rPr>
        <w:lastRenderedPageBreak/>
        <w:t>GAMP5</w:t>
      </w:r>
      <w:r w:rsidR="00877A4C" w:rsidRPr="00CC5315">
        <w:rPr>
          <w:lang w:val="en-GB"/>
        </w:rPr>
        <w:t>, this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lity unit in respect to the test report</w:t>
      </w:r>
      <w:r w:rsidR="00020FC1" w:rsidRPr="00CC5315">
        <w:rPr>
          <w:lang w:val="en-GB"/>
        </w:rPr>
        <w:t xml:space="preserve"> </w:t>
      </w:r>
      <w:r w:rsidR="00020FC1" w:rsidRPr="00CC5315">
        <w:rPr>
          <w:highlight w:val="yellow"/>
          <w:lang w:val="en-GB"/>
        </w:rPr>
        <w:t>(p.58;</w:t>
      </w:r>
      <w:r w:rsidR="00020FC1" w:rsidRPr="00CC5315">
        <w:rPr>
          <w:lang w:val="en-GB"/>
        </w:rPr>
        <w:t xml:space="preserve"> </w:t>
      </w:r>
      <w:r w:rsidR="00020FC1" w:rsidRPr="00CC5315">
        <w:rPr>
          <w:highlight w:val="yellow"/>
          <w:lang w:val="en-GB"/>
        </w:rPr>
        <w:t>p. 196</w:t>
      </w:r>
      <w:r w:rsidR="00020FC1" w:rsidRPr="00CC5315">
        <w:rPr>
          <w:lang w:val="en-GB"/>
        </w:rPr>
        <w:t>)</w:t>
      </w:r>
      <w:r w:rsidR="00F02854" w:rsidRPr="00CC5315">
        <w:rPr>
          <w:lang w:val="en-GB"/>
        </w:rPr>
        <w:t>.</w:t>
      </w:r>
    </w:p>
    <w:p w14:paraId="460FBD50" w14:textId="77130477"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Pr="00CC5315">
        <w:rPr>
          <w:highlight w:val="yellow"/>
          <w:lang w:val="en-GB"/>
        </w:rPr>
        <w:t>p. 154</w:t>
      </w:r>
      <w:r w:rsidRPr="00CC5315">
        <w:rPr>
          <w:lang w:val="en-GB"/>
        </w:rPr>
        <w:t>).</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7D27D09B"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e.g.,</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D104A5" w:rsidRPr="00CC5315">
        <w:rPr>
          <w:highlight w:val="yellow"/>
          <w:lang w:val="en-GB"/>
        </w:rPr>
        <w:t>p.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76987BEE" w:rsidR="005810EF" w:rsidRPr="00CC5315"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5810EF" w:rsidRPr="00CC5315">
        <w:rPr>
          <w:highlight w:val="yellow"/>
          <w:lang w:val="en-GB"/>
        </w:rPr>
        <w:t>p.155</w:t>
      </w:r>
      <w:r w:rsidR="005810EF" w:rsidRPr="00CC5315">
        <w:rPr>
          <w:lang w:val="en-GB"/>
        </w:rPr>
        <w:t>)</w:t>
      </w:r>
    </w:p>
    <w:p w14:paraId="49E4FC5D" w14:textId="5A2176C7" w:rsidR="008D4281" w:rsidRPr="00CC5315" w:rsidRDefault="00BE3416" w:rsidP="009C718D">
      <w:pPr>
        <w:pStyle w:val="ListParagraph"/>
        <w:numPr>
          <w:ilvl w:val="0"/>
          <w:numId w:val="15"/>
        </w:numPr>
        <w:rPr>
          <w:lang w:val="en-GB"/>
        </w:rPr>
      </w:pPr>
      <w:r w:rsidRPr="00CC5315">
        <w:rPr>
          <w:lang w:val="en-GB"/>
        </w:rPr>
        <w:t xml:space="preserve">In respect of </w:t>
      </w:r>
      <w:commentRangeStart w:id="112"/>
      <w:r w:rsidRPr="00CC5315">
        <w:rPr>
          <w:lang w:val="en-GB"/>
        </w:rPr>
        <w:t>document records and storage GAMP5 states th</w:t>
      </w:r>
      <w:r w:rsidR="001D201F" w:rsidRPr="00CC5315">
        <w:rPr>
          <w:lang w:val="en-GB"/>
        </w:rPr>
        <w:t xml:space="preserve">at they should be stored in a safe and secure way according to a defined </w:t>
      </w:r>
      <w:commentRangeEnd w:id="112"/>
      <w:r w:rsidR="001D201F" w:rsidRPr="00CC5315">
        <w:rPr>
          <w:rStyle w:val="CommentReference"/>
          <w:lang w:val="en-GB"/>
        </w:rPr>
        <w:commentReference w:id="112"/>
      </w:r>
      <w:r w:rsidR="001D201F" w:rsidRPr="00CC5315">
        <w:rPr>
          <w:lang w:val="en-GB"/>
        </w:rPr>
        <w:t xml:space="preserve">process </w:t>
      </w:r>
      <w:r w:rsidR="001D201F" w:rsidRPr="00CC5315">
        <w:rPr>
          <w:highlight w:val="yellow"/>
          <w:lang w:val="en-GB"/>
        </w:rPr>
        <w:t>(p.155</w:t>
      </w:r>
      <w:r w:rsidR="001D201F" w:rsidRPr="00CC5315">
        <w:rPr>
          <w:lang w:val="en-GB"/>
        </w:rPr>
        <w:t>)</w:t>
      </w:r>
      <w:r w:rsidR="009A3D50" w:rsidRPr="00CC5315">
        <w:rPr>
          <w:lang w:val="en-GB"/>
        </w:rPr>
        <w:t>.</w:t>
      </w:r>
    </w:p>
    <w:p w14:paraId="2086BC79" w14:textId="16E4FAF9" w:rsidR="00E75B39" w:rsidRPr="00CC5315" w:rsidRDefault="00276B49" w:rsidP="002454EB">
      <w:pPr>
        <w:pStyle w:val="Heading3"/>
        <w:rPr>
          <w:lang w:val="en-GB"/>
        </w:rPr>
      </w:pPr>
      <w:bookmarkStart w:id="113" w:name="_Toc46067041"/>
      <w:bookmarkStart w:id="114" w:name="_Toc46126772"/>
      <w:r w:rsidRPr="00CC5315">
        <w:rPr>
          <w:lang w:val="en-GB"/>
        </w:rPr>
        <w:t>Exe</w:t>
      </w:r>
      <w:r w:rsidR="002454EB" w:rsidRPr="00CC5315">
        <w:rPr>
          <w:lang w:val="en-GB"/>
        </w:rPr>
        <w:t>mplary OQ Process</w:t>
      </w:r>
      <w:bookmarkEnd w:id="113"/>
      <w:bookmarkEnd w:id="114"/>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FE28CA">
        <w:rPr>
          <w:lang w:val="en-GB"/>
        </w:rPr>
        <w:t xml:space="preserve"> (</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115" w:name="_Ref45813670"/>
      <w:bookmarkStart w:id="116" w:name="_Ref45869355"/>
      <w:bookmarkStart w:id="117" w:name="_Toc46067125"/>
      <w:bookmarkStart w:id="118"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115"/>
      <w:r w:rsidRPr="00FE28CA">
        <w:rPr>
          <w:lang w:val="en-GB"/>
        </w:rPr>
        <w:t>: Exemplary OQ Process</w:t>
      </w:r>
      <w:r w:rsidR="00B82F39" w:rsidRPr="00FE28CA">
        <w:rPr>
          <w:lang w:val="en-GB"/>
        </w:rPr>
        <w:t xml:space="preserve"> according to GAMP5</w:t>
      </w:r>
      <w:bookmarkEnd w:id="116"/>
      <w:bookmarkEnd w:id="117"/>
      <w:bookmarkEnd w:id="11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46D366C0" w14:textId="77777777" w:rsidR="008E6690" w:rsidRPr="00CC5315" w:rsidRDefault="008E6690" w:rsidP="00417554">
      <w:pPr>
        <w:rPr>
          <w:lang w:val="en-GB"/>
        </w:rPr>
      </w:pPr>
    </w:p>
    <w:p w14:paraId="6BF93EBA" w14:textId="323180CE" w:rsidR="0080660B" w:rsidRPr="00CC5315" w:rsidRDefault="00AA5AD5" w:rsidP="0080660B">
      <w:pPr>
        <w:pStyle w:val="Heading1"/>
        <w:rPr>
          <w:lang w:val="en-GB"/>
        </w:rPr>
      </w:pPr>
      <w:bookmarkStart w:id="119" w:name="_Toc46067042"/>
      <w:bookmarkStart w:id="120" w:name="_Toc46126773"/>
      <w:r w:rsidRPr="00CC5315">
        <w:rPr>
          <w:lang w:val="en-GB"/>
        </w:rPr>
        <w:lastRenderedPageBreak/>
        <w:t>Behaviour Driven Development</w:t>
      </w:r>
      <w:bookmarkEnd w:id="119"/>
      <w:bookmarkEnd w:id="120"/>
    </w:p>
    <w:p w14:paraId="3E3F0A06" w14:textId="6411700A"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hyperlink r:id="rId29"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hyperlink r:id="rId30"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hyperlink r:id="rId31"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F7696C" w:rsidRPr="00CC5315">
        <w:rPr>
          <w:lang w:val="en-GB" w:eastAsia="de-DE"/>
        </w:rPr>
        <w:t>(</w:t>
      </w:r>
      <w:hyperlink r:id="rId32"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hyperlink r:id="rId33"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31335C" w:rsidRPr="00CC5315">
        <w:rPr>
          <w:lang w:val="en-GB" w:eastAsia="de-DE"/>
        </w:rPr>
        <w:t>.</w:t>
      </w:r>
    </w:p>
    <w:p w14:paraId="477BED63" w14:textId="77777777" w:rsidR="0080660B" w:rsidRPr="00CC5315" w:rsidRDefault="003D0B18" w:rsidP="0080660B">
      <w:pPr>
        <w:pStyle w:val="Heading2"/>
        <w:rPr>
          <w:lang w:val="en-GB"/>
        </w:rPr>
      </w:pPr>
      <w:bookmarkStart w:id="121" w:name="_Toc46067043"/>
      <w:bookmarkStart w:id="122"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21"/>
      <w:bookmarkEnd w:id="122"/>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t>
      </w:r>
      <w:proofErr w:type="gramStart"/>
      <w:r w:rsidRPr="00CC5315">
        <w:rPr>
          <w:lang w:val="en-GB" w:eastAsia="de-DE"/>
        </w:rPr>
        <w:t>with regard to</w:t>
      </w:r>
      <w:proofErr w:type="gramEnd"/>
      <w:r w:rsidRPr="00CC5315">
        <w:rPr>
          <w:lang w:val="en-GB" w:eastAsia="de-DE"/>
        </w:rPr>
        <w:t xml:space="preserve">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lastRenderedPageBreak/>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23" w:name="_Ref45869441"/>
      <w:bookmarkStart w:id="124" w:name="_Ref45869490"/>
      <w:bookmarkStart w:id="125" w:name="_Ref45869510"/>
      <w:bookmarkStart w:id="126" w:name="_Toc46067044"/>
      <w:bookmarkStart w:id="127" w:name="_Toc46126775"/>
      <w:r w:rsidRPr="00CC5315">
        <w:rPr>
          <w:lang w:val="en-GB"/>
        </w:rPr>
        <w:t>The Approach</w:t>
      </w:r>
      <w:r w:rsidR="00404AE6" w:rsidRPr="00CC5315">
        <w:rPr>
          <w:lang w:val="en-GB"/>
        </w:rPr>
        <w:t>:</w:t>
      </w:r>
      <w:r w:rsidRPr="00CC5315">
        <w:rPr>
          <w:lang w:val="en-GB"/>
        </w:rPr>
        <w:t xml:space="preserve"> An Overview</w:t>
      </w:r>
      <w:bookmarkEnd w:id="123"/>
      <w:bookmarkEnd w:id="124"/>
      <w:bookmarkEnd w:id="125"/>
      <w:bookmarkEnd w:id="126"/>
      <w:bookmarkEnd w:id="12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CC5315">
        <w:rPr>
          <w:lang w:val="en-GB" w:eastAsia="de-DE"/>
        </w:rPr>
        <w:t>in order for</w:t>
      </w:r>
      <w:proofErr w:type="gramEnd"/>
      <w:r w:rsidRPr="00CC5315">
        <w:rPr>
          <w:lang w:val="en-GB" w:eastAsia="de-DE"/>
        </w:rPr>
        <w:t xml:space="preserve">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28" w:name="_Ref45812947"/>
      <w:bookmarkStart w:id="129" w:name="_Toc46067126"/>
      <w:bookmarkStart w:id="130"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2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29"/>
      <w:bookmarkEnd w:id="13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lastRenderedPageBreak/>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31" w:name="_Ref45813393"/>
      <w:bookmarkStart w:id="132" w:name="_Toc46067127"/>
      <w:bookmarkStart w:id="133"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3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32"/>
      <w:bookmarkEnd w:id="133"/>
    </w:p>
    <w:p w14:paraId="3E7F7B80" w14:textId="1D213F1B" w:rsidR="00B21772" w:rsidRPr="00FE28CA" w:rsidRDefault="00B21772" w:rsidP="00B21772">
      <w:pPr>
        <w:rPr>
          <w:lang w:val="en-GB" w:eastAsia="de-DE"/>
        </w:rPr>
      </w:pPr>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34" w:name="_Ref45900201"/>
      <w:bookmarkStart w:id="135" w:name="_Toc46067045"/>
      <w:bookmarkStart w:id="136" w:name="_Toc46126776"/>
      <w:r w:rsidRPr="00FE28CA">
        <w:rPr>
          <w:lang w:val="en-GB"/>
        </w:rPr>
        <w:lastRenderedPageBreak/>
        <w:t>Defining</w:t>
      </w:r>
      <w:r w:rsidR="007A5A02" w:rsidRPr="00FE28CA">
        <w:rPr>
          <w:lang w:val="en-GB"/>
        </w:rPr>
        <w:t xml:space="preserve"> user requirements as rules and with the help of examples</w:t>
      </w:r>
      <w:bookmarkEnd w:id="134"/>
      <w:bookmarkEnd w:id="135"/>
      <w:bookmarkEnd w:id="13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2CDC242C" w:rsidR="000E42D0" w:rsidRPr="00FE28CA" w:rsidRDefault="00210926" w:rsidP="001B0A7E">
      <w:pPr>
        <w:pStyle w:val="Caption"/>
        <w:rPr>
          <w:lang w:val="en-GB"/>
        </w:rPr>
      </w:pPr>
      <w:bookmarkStart w:id="137" w:name="_Ref45815141"/>
      <w:bookmarkStart w:id="138" w:name="_Toc46067128"/>
      <w:bookmarkStart w:id="139"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3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AE230F" w:rsidRPr="00FE28CA">
        <w:rPr>
          <w:lang w:val="en-GB"/>
        </w:rPr>
        <w:t>, 2018</w:t>
      </w:r>
      <w:r w:rsidR="00FC3D2D" w:rsidRPr="00FE28CA">
        <w:rPr>
          <w:lang w:val="en-GB"/>
        </w:rPr>
        <w:t>.</w:t>
      </w:r>
      <w:bookmarkEnd w:id="138"/>
      <w:bookmarkEnd w:id="139"/>
    </w:p>
    <w:p w14:paraId="6246642B" w14:textId="77777777" w:rsidR="00474973" w:rsidRPr="00FE28CA" w:rsidRDefault="00474973" w:rsidP="00EC298A">
      <w:pPr>
        <w:rPr>
          <w:lang w:val="en-GB"/>
        </w:rPr>
      </w:pPr>
    </w:p>
    <w:p w14:paraId="32793125" w14:textId="36C297CD"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 and pp. 40-42</w:t>
      </w:r>
      <w:r w:rsidR="00F03E08" w:rsidRPr="00CC5315">
        <w:rPr>
          <w:lang w:val="en-GB" w:eastAsia="de-DE"/>
        </w:rPr>
        <w:t xml:space="preserve">; </w:t>
      </w:r>
      <w:hyperlink r:id="rId37" w:history="1">
        <w:r w:rsidR="0093430C" w:rsidRPr="00CC5315">
          <w:rPr>
            <w:rStyle w:val="Hyperlink"/>
            <w:lang w:val="en-GB"/>
          </w:rPr>
          <w:t>https://www.agilealliance.org/glossary/three-amigos - 6.7.20</w:t>
        </w:r>
      </w:hyperlink>
      <w:r w:rsidR="00EC298A" w:rsidRPr="00CC5315">
        <w:rPr>
          <w:lang w:val="en-GB"/>
        </w:rPr>
        <w:t>)</w:t>
      </w:r>
      <w:r w:rsidR="0093430C" w:rsidRPr="00CC5315">
        <w:rPr>
          <w:lang w:val="en-GB" w:eastAsia="de-DE"/>
        </w:rPr>
        <w:t xml:space="preserve">; </w:t>
      </w:r>
      <w:r w:rsidR="00EC298A" w:rsidRPr="00CC5315">
        <w:rPr>
          <w:lang w:val="en-GB" w:eastAsia="de-DE"/>
        </w:rPr>
        <w:t>(</w:t>
      </w:r>
      <w:hyperlink r:id="rId38" w:anchor="q=~(infinite~false~filters~(postType~(~'page~'post~'aa_book~'aa_event_session~'aa_experience_report~'aa_glossary~'aa_research_paper~'aa_video)~tags~(~'three*20amigos))~searchTerm~'~sort~false~sortDirection~'asc~page~1)" w:history="1">
        <w:r w:rsidR="00EC298A" w:rsidRPr="00CC5315">
          <w:rPr>
            <w:rStyle w:val="Hyperlink"/>
            <w:lang w:val="en-GB"/>
          </w:rPr>
          <w:t>https://www.agilealliance.org/glossary/three-amigos</w:t>
        </w:r>
      </w:hyperlink>
      <w:r w:rsidR="00EC298A" w:rsidRPr="00CC5315">
        <w:rPr>
          <w:lang w:val="en-GB"/>
        </w:rPr>
        <w:t xml:space="preserve"> - 6.7.20)</w:t>
      </w:r>
      <w:r w:rsidR="00EC298A" w:rsidRPr="00CC5315">
        <w:rPr>
          <w:lang w:val="en-GB" w:eastAsia="de-DE"/>
        </w:rPr>
        <w:t xml:space="preserve">. </w:t>
      </w:r>
      <w:r w:rsidR="004179D4" w:rsidRPr="00FE28CA">
        <w:rPr>
          <w:lang w:val="en-GB" w:eastAsia="de-DE"/>
        </w:rPr>
        <w:t>In the Three Amigos meeting, the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hyperlink r:id="rId39" w:history="1">
        <w:r w:rsidR="00EC298A" w:rsidRPr="00CC5315">
          <w:rPr>
            <w:rStyle w:val="Hyperlink"/>
            <w:lang w:val="en-GB"/>
          </w:rPr>
          <w:t>https://cucumber.io/blog/bdd/example-mapping-introduction/</w:t>
        </w:r>
      </w:hyperlink>
      <w:r w:rsidR="00EC298A" w:rsidRPr="00CC5315">
        <w:rPr>
          <w:lang w:val="en-GB" w:eastAsia="de-DE"/>
        </w:rPr>
        <w:t xml:space="preserve"> – 6.7.20).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5222" cy="3185813"/>
                    </a:xfrm>
                    <a:prstGeom prst="rect">
                      <a:avLst/>
                    </a:prstGeom>
                  </pic:spPr>
                </pic:pic>
              </a:graphicData>
            </a:graphic>
          </wp:inline>
        </w:drawing>
      </w:r>
    </w:p>
    <w:p w14:paraId="72F4AEAB" w14:textId="720399EF" w:rsidR="007541E1" w:rsidRPr="00CC5315" w:rsidRDefault="00210926" w:rsidP="00210926">
      <w:pPr>
        <w:pStyle w:val="Caption"/>
        <w:rPr>
          <w:lang w:val="en-GB"/>
        </w:rPr>
      </w:pPr>
      <w:bookmarkStart w:id="140" w:name="_Ref45815661"/>
      <w:bookmarkStart w:id="141" w:name="_Toc46067129"/>
      <w:bookmarkStart w:id="142"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40"/>
      <w:r w:rsidRPr="00FE28CA">
        <w:rPr>
          <w:lang w:val="en-GB"/>
        </w:rPr>
        <w:t>: Example Map - structure and colour codes (</w:t>
      </w:r>
      <w:hyperlink r:id="rId41" w:history="1">
        <w:r w:rsidR="00D3411A" w:rsidRPr="00CC5315">
          <w:rPr>
            <w:rStyle w:val="Hyperlink"/>
            <w:lang w:val="en-GB"/>
          </w:rPr>
          <w:t>https://cucumber.io/blog/bdd/example-mapping-introduction/</w:t>
        </w:r>
      </w:hyperlink>
      <w:r w:rsidR="00D3411A" w:rsidRPr="00CC5315">
        <w:rPr>
          <w:lang w:val="en-GB"/>
        </w:rPr>
        <w:t xml:space="preserve"> – 6.7.20</w:t>
      </w:r>
      <w:r w:rsidRPr="00FE28CA">
        <w:rPr>
          <w:lang w:val="en-GB"/>
        </w:rPr>
        <w:t>)</w:t>
      </w:r>
      <w:bookmarkEnd w:id="141"/>
      <w:bookmarkEnd w:id="142"/>
    </w:p>
    <w:p w14:paraId="033D79D6" w14:textId="45607866" w:rsidR="006E29AC" w:rsidRPr="00CC5315" w:rsidRDefault="00811FCA" w:rsidP="00EC298A">
      <w:pPr>
        <w:rPr>
          <w:lang w:val="en-GB" w:eastAsia="de-DE"/>
        </w:rPr>
      </w:pPr>
      <w:commentRangeStart w:id="143"/>
      <w:commentRangeStart w:id="144"/>
      <w:commentRangeEnd w:id="143"/>
      <w:r w:rsidRPr="00CC5315">
        <w:rPr>
          <w:rStyle w:val="CommentReference"/>
          <w:lang w:val="en-GB"/>
        </w:rPr>
        <w:commentReference w:id="143"/>
      </w:r>
      <w:commentRangeEnd w:id="144"/>
      <w:r w:rsidR="00BB0D38" w:rsidRPr="00CC5315">
        <w:rPr>
          <w:rStyle w:val="CommentReference"/>
          <w:lang w:val="en-GB"/>
        </w:rPr>
        <w:commentReference w:id="144"/>
      </w:r>
    </w:p>
    <w:p w14:paraId="1C678AB0" w14:textId="5AAFD607" w:rsidR="00B0680A" w:rsidRPr="00CC5315" w:rsidRDefault="00B0680A" w:rsidP="00B0680A">
      <w:pPr>
        <w:pStyle w:val="Heading2"/>
        <w:rPr>
          <w:lang w:val="en-GB"/>
        </w:rPr>
      </w:pPr>
      <w:bookmarkStart w:id="145" w:name="_Ref45900214"/>
      <w:bookmarkStart w:id="146" w:name="_Toc46067046"/>
      <w:bookmarkStart w:id="147" w:name="_Toc46126777"/>
      <w:r w:rsidRPr="00CC5315">
        <w:rPr>
          <w:lang w:val="en-GB"/>
        </w:rPr>
        <w:t>Writing Executable Specifications with Gherkin</w:t>
      </w:r>
      <w:bookmarkEnd w:id="145"/>
      <w:bookmarkEnd w:id="146"/>
      <w:bookmarkEnd w:id="147"/>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w:t>
      </w:r>
      <w:proofErr w:type="gramStart"/>
      <w:r w:rsidRPr="00FE28CA">
        <w:rPr>
          <w:lang w:val="en-GB" w:eastAsia="de-DE"/>
        </w:rPr>
        <w:t>file</w:t>
      </w:r>
      <w:proofErr w:type="gramEnd"/>
      <w:r w:rsidRPr="00FE28CA">
        <w:rPr>
          <w:lang w:val="en-GB" w:eastAsia="de-DE"/>
        </w:rPr>
        <w:t xml:space="preserv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00C9385" w:rsidR="00064020" w:rsidRPr="00CC5315" w:rsidRDefault="0013539A" w:rsidP="00AA05D8">
      <w:pPr>
        <w:pStyle w:val="Caption"/>
        <w:rPr>
          <w:lang w:val="en-GB"/>
        </w:rPr>
      </w:pPr>
      <w:bookmarkStart w:id="148" w:name="_Ref45816243"/>
      <w:bookmarkStart w:id="149" w:name="_Toc46067130"/>
      <w:bookmarkStart w:id="150"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48"/>
      <w:r w:rsidRPr="00FE28CA">
        <w:rPr>
          <w:lang w:val="en-GB"/>
        </w:rPr>
        <w:t xml:space="preserve">: Activities within the BDD formulation step </w:t>
      </w:r>
      <w:r w:rsidR="00AA05D8" w:rsidRPr="00FE28CA">
        <w:rPr>
          <w:lang w:val="en-GB"/>
        </w:rPr>
        <w:t>according to Nagy &amp; Rose, 2018</w:t>
      </w:r>
      <w:bookmarkEnd w:id="149"/>
      <w:bookmarkEnd w:id="150"/>
    </w:p>
    <w:p w14:paraId="5415C663" w14:textId="6D168FCA" w:rsidR="00BE5CD8" w:rsidRPr="00CC5315" w:rsidRDefault="008747A7" w:rsidP="00BE5CD8">
      <w:pPr>
        <w:pStyle w:val="Heading3"/>
        <w:rPr>
          <w:lang w:val="en-GB"/>
        </w:rPr>
      </w:pPr>
      <w:bookmarkStart w:id="151" w:name="_Toc46067047"/>
      <w:bookmarkStart w:id="152" w:name="_Toc46126778"/>
      <w:r>
        <w:t>The</w:t>
      </w:r>
      <w:r w:rsidR="00BE5CD8" w:rsidRPr="00CC5315">
        <w:rPr>
          <w:lang w:val="en-GB"/>
        </w:rPr>
        <w:t xml:space="preserve"> Scenario</w:t>
      </w:r>
      <w:bookmarkEnd w:id="151"/>
      <w:bookmarkEnd w:id="152"/>
    </w:p>
    <w:p w14:paraId="02E1068C" w14:textId="3E973EFC"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t>
      </w:r>
      <w:proofErr w:type="gramStart"/>
      <w:r w:rsidR="000A3534" w:rsidRPr="00FE28CA">
        <w:rPr>
          <w:lang w:val="en-GB" w:eastAsia="de-DE"/>
        </w:rPr>
        <w:t>with</w:t>
      </w:r>
      <w:r w:rsidR="002D69B7" w:rsidRPr="00CC5315">
        <w:rPr>
          <w:lang w:val="en-GB" w:eastAsia="de-DE"/>
        </w:rPr>
        <w:t xml:space="preserve">  a</w:t>
      </w:r>
      <w:proofErr w:type="gramEnd"/>
      <w:r w:rsidR="002D69B7" w:rsidRPr="00CC5315">
        <w:rPr>
          <w:lang w:val="en-GB" w:eastAsia="de-DE"/>
        </w:rPr>
        <w:t xml:space="preserve">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6F25027" w:rsidR="00276187" w:rsidRPr="00CC5315" w:rsidRDefault="00DE34F5" w:rsidP="00DE34F5">
      <w:pPr>
        <w:pStyle w:val="Caption"/>
        <w:rPr>
          <w:lang w:val="en-GB"/>
        </w:rPr>
      </w:pPr>
      <w:bookmarkStart w:id="153" w:name="_Toc46067131"/>
      <w:bookmarkStart w:id="154"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Example of a Scenario with the Given-When-Then structure from Kamil Nicieja (Nicieja, 2018, p.43)</w:t>
      </w:r>
      <w:bookmarkEnd w:id="153"/>
      <w:bookmarkEnd w:id="154"/>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6015" cy="805660"/>
                    </a:xfrm>
                    <a:prstGeom prst="rect">
                      <a:avLst/>
                    </a:prstGeom>
                  </pic:spPr>
                </pic:pic>
              </a:graphicData>
            </a:graphic>
          </wp:inline>
        </w:drawing>
      </w:r>
    </w:p>
    <w:p w14:paraId="2E32333C" w14:textId="54A7A8B0" w:rsidR="006450C7" w:rsidRPr="00CC5315" w:rsidRDefault="00C26070" w:rsidP="00E206D1">
      <w:pPr>
        <w:pStyle w:val="Caption"/>
        <w:rPr>
          <w:lang w:val="en-GB"/>
        </w:rPr>
      </w:pPr>
      <w:bookmarkStart w:id="155" w:name="_Ref45816663"/>
      <w:bookmarkStart w:id="156" w:name="_Toc46067132"/>
      <w:bookmarkStart w:id="157"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55"/>
      <w:r w:rsidRPr="00FE28CA">
        <w:rPr>
          <w:lang w:val="en-GB"/>
        </w:rPr>
        <w:t>: Example of a Scenario with the ‘And’ keyword from Kamil Nicieja (Nicieja, 2018, p.53).</w:t>
      </w:r>
      <w:bookmarkEnd w:id="156"/>
      <w:bookmarkEnd w:id="157"/>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79DF3E72">
            <wp:extent cx="3483177" cy="1408738"/>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8093" cy="1426904"/>
                    </a:xfrm>
                    <a:prstGeom prst="rect">
                      <a:avLst/>
                    </a:prstGeom>
                  </pic:spPr>
                </pic:pic>
              </a:graphicData>
            </a:graphic>
          </wp:inline>
        </w:drawing>
      </w:r>
    </w:p>
    <w:p w14:paraId="5F72EE87" w14:textId="7BD7608D" w:rsidR="005269BB" w:rsidRPr="00CC5315" w:rsidRDefault="00F242F7" w:rsidP="00F242F7">
      <w:pPr>
        <w:pStyle w:val="Caption"/>
        <w:rPr>
          <w:lang w:val="en-GB"/>
        </w:rPr>
      </w:pPr>
      <w:bookmarkStart w:id="158" w:name="_Toc46067133"/>
      <w:bookmarkStart w:id="159"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Example of a keyword and a step from Kamil Nicieja (Nicieja, 2018, p.44)</w:t>
      </w:r>
      <w:bookmarkEnd w:id="158"/>
      <w:bookmarkEnd w:id="159"/>
    </w:p>
    <w:p w14:paraId="560CD910" w14:textId="7D9A79A6" w:rsidR="00BE5CD8" w:rsidRPr="00CC5315" w:rsidRDefault="00BE5CD8" w:rsidP="00BE5CD8">
      <w:pPr>
        <w:pStyle w:val="Heading3"/>
        <w:rPr>
          <w:lang w:val="en-GB"/>
        </w:rPr>
      </w:pPr>
      <w:bookmarkStart w:id="160" w:name="_Toc46067048"/>
      <w:bookmarkStart w:id="161" w:name="_Toc46126779"/>
      <w:r w:rsidRPr="00CC5315">
        <w:rPr>
          <w:lang w:val="en-GB"/>
        </w:rPr>
        <w:t>Scenario outline</w:t>
      </w:r>
      <w:bookmarkEnd w:id="160"/>
      <w:bookmarkEnd w:id="161"/>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62" w:name="_Ref45817273"/>
      <w:bookmarkStart w:id="163" w:name="_Toc46067134"/>
      <w:bookmarkStart w:id="164" w:name="_Toc461267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62"/>
      <w:r w:rsidRPr="00FE28CA">
        <w:rPr>
          <w:lang w:val="en-GB"/>
        </w:rPr>
        <w:t>: Example of a Scenario outline from Kamil Nicieja (Nicieja, 2018, p.86)</w:t>
      </w:r>
      <w:bookmarkEnd w:id="163"/>
      <w:bookmarkEnd w:id="164"/>
    </w:p>
    <w:p w14:paraId="592236FC" w14:textId="3380CC1C" w:rsidR="005A7AB9" w:rsidRPr="00CC5315" w:rsidRDefault="005A7AB9" w:rsidP="005A7AB9">
      <w:pPr>
        <w:pStyle w:val="Heading3"/>
        <w:rPr>
          <w:lang w:val="en-GB"/>
        </w:rPr>
      </w:pPr>
      <w:bookmarkStart w:id="165" w:name="_Toc46067049"/>
      <w:bookmarkStart w:id="166" w:name="_Toc46126780"/>
      <w:r w:rsidRPr="00CC5315">
        <w:rPr>
          <w:lang w:val="en-GB"/>
        </w:rPr>
        <w:lastRenderedPageBreak/>
        <w:t>Feature File</w:t>
      </w:r>
      <w:bookmarkEnd w:id="165"/>
      <w:bookmarkEnd w:id="166"/>
    </w:p>
    <w:p w14:paraId="1984E49C" w14:textId="205725DA" w:rsidR="00616D77" w:rsidRPr="00FE28CA" w:rsidRDefault="006C7730" w:rsidP="00BE5CD8">
      <w:pPr>
        <w:rPr>
          <w:lang w:val="en-GB" w:eastAsia="de-DE"/>
        </w:rPr>
      </w:pPr>
      <w:r w:rsidRPr="00CC5315">
        <w:rPr>
          <w:lang w:val="en-GB" w:eastAsia="de-DE"/>
        </w:rPr>
        <w:t xml:space="preserve">Related scenarios are written down in a single document that is given the </w:t>
      </w:r>
      <w:proofErr w:type="gramStart"/>
      <w:r w:rsidRPr="00CC5315">
        <w:rPr>
          <w:lang w:val="en-GB" w:eastAsia="de-DE"/>
        </w:rPr>
        <w:t>extension .feature</w:t>
      </w:r>
      <w:proofErr w:type="gramEnd"/>
      <w:r w:rsidRPr="00CC5315">
        <w:rPr>
          <w:lang w:val="en-GB" w:eastAsia="de-DE"/>
        </w:rPr>
        <w:t xml:space="preserve"> and is accordingly called a feature file</w:t>
      </w:r>
      <w:r w:rsidR="00816919" w:rsidRPr="00CC5315">
        <w:rPr>
          <w:lang w:val="en-GB" w:eastAsia="de-DE"/>
        </w:rPr>
        <w:t xml:space="preserve"> (Nicieja, 2018, p.34). </w:t>
      </w:r>
      <w:r w:rsidR="00B1510C" w:rsidRPr="00CC5315">
        <w:rPr>
          <w:lang w:val="en-GB" w:eastAsia="de-DE"/>
        </w:rPr>
        <w:t xml:space="preserve">A feature file contains all scenarios that describe a </w:t>
      </w:r>
      <w:proofErr w:type="gramStart"/>
      <w:r w:rsidR="00B1510C" w:rsidRPr="00CC5315">
        <w:rPr>
          <w:lang w:val="en-GB" w:eastAsia="de-DE"/>
        </w:rPr>
        <w:t>particular functionality</w:t>
      </w:r>
      <w:proofErr w:type="gramEnd"/>
      <w:r w:rsidR="00B1510C" w:rsidRPr="00CC5315">
        <w:rPr>
          <w:lang w:val="en-GB" w:eastAsia="de-DE"/>
        </w:rPr>
        <w:t xml:space="preserve">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 and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5327" cy="2294622"/>
                    </a:xfrm>
                    <a:prstGeom prst="rect">
                      <a:avLst/>
                    </a:prstGeom>
                  </pic:spPr>
                </pic:pic>
              </a:graphicData>
            </a:graphic>
          </wp:inline>
        </w:drawing>
      </w:r>
    </w:p>
    <w:p w14:paraId="498B3AF6" w14:textId="45EC24A9" w:rsidR="005C2C65" w:rsidRPr="00CC5315" w:rsidRDefault="00C84CE2" w:rsidP="00C84CE2">
      <w:pPr>
        <w:pStyle w:val="Caption"/>
        <w:rPr>
          <w:lang w:val="en-GB"/>
        </w:rPr>
      </w:pPr>
      <w:bookmarkStart w:id="167" w:name="_Ref45817666"/>
      <w:bookmarkStart w:id="168" w:name="_Toc46067135"/>
      <w:bookmarkStart w:id="169"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67"/>
      <w:r w:rsidRPr="00FE28CA">
        <w:rPr>
          <w:lang w:val="en-GB"/>
        </w:rPr>
        <w:t>: Example of a feature file</w:t>
      </w:r>
      <w:r w:rsidR="0056671A" w:rsidRPr="00FE28CA">
        <w:rPr>
          <w:lang w:val="en-GB"/>
        </w:rPr>
        <w:t xml:space="preserve"> with one scenario</w:t>
      </w:r>
      <w:r w:rsidRPr="00FE28CA">
        <w:rPr>
          <w:lang w:val="en-GB"/>
        </w:rPr>
        <w:t xml:space="preserve"> from Kamil Nicieja (Nicieja, 2018, p.34)</w:t>
      </w:r>
      <w:bookmarkEnd w:id="168"/>
      <w:bookmarkEnd w:id="169"/>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70" w:name="_Toc46067050"/>
      <w:bookmarkStart w:id="171" w:name="_Toc46126781"/>
      <w:r w:rsidRPr="00CC5315">
        <w:rPr>
          <w:lang w:val="en-GB"/>
        </w:rPr>
        <w:t>Specification brief and Scenario brief</w:t>
      </w:r>
      <w:bookmarkEnd w:id="170"/>
      <w:bookmarkEnd w:id="171"/>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623695"/>
                    </a:xfrm>
                    <a:prstGeom prst="rect">
                      <a:avLst/>
                    </a:prstGeom>
                  </pic:spPr>
                </pic:pic>
              </a:graphicData>
            </a:graphic>
          </wp:inline>
        </w:drawing>
      </w:r>
    </w:p>
    <w:p w14:paraId="75B02FD8" w14:textId="486550B9" w:rsidR="00A248F6" w:rsidRPr="00CC5315" w:rsidRDefault="007D274F" w:rsidP="007D274F">
      <w:pPr>
        <w:pStyle w:val="Caption"/>
        <w:rPr>
          <w:lang w:val="en-GB"/>
        </w:rPr>
      </w:pPr>
      <w:bookmarkStart w:id="172" w:name="_Ref45817979"/>
      <w:bookmarkStart w:id="173" w:name="_Toc46067136"/>
      <w:bookmarkStart w:id="174"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72"/>
      <w:r w:rsidRPr="00FE28CA">
        <w:rPr>
          <w:lang w:val="en-GB"/>
        </w:rPr>
        <w:t>: Example of a Specification brief from Kamil Nicieja (Nicieja, 2018, p.39)</w:t>
      </w:r>
      <w:bookmarkEnd w:id="173"/>
      <w:bookmarkEnd w:id="174"/>
    </w:p>
    <w:p w14:paraId="007B383D" w14:textId="4698075C" w:rsidR="005A7AB9" w:rsidRPr="00CC5315" w:rsidRDefault="004D74B2" w:rsidP="00BE5CD8">
      <w:pPr>
        <w:rPr>
          <w:lang w:val="en-GB" w:eastAsia="de-DE"/>
        </w:rPr>
      </w:pPr>
      <w:r w:rsidRPr="00CC5315">
        <w:rPr>
          <w:lang w:val="en-GB" w:eastAsia="de-DE"/>
        </w:rPr>
        <w:lastRenderedPageBreak/>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75" w:name="_Toc46067051"/>
      <w:bookmarkStart w:id="176" w:name="_Toc46126782"/>
      <w:r>
        <w:t>Summary</w:t>
      </w:r>
      <w:bookmarkEnd w:id="175"/>
      <w:bookmarkEnd w:id="176"/>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77" w:name="_Ref45976963"/>
      <w:bookmarkStart w:id="178" w:name="_Toc46067052"/>
      <w:bookmarkStart w:id="179" w:name="_Toc46126783"/>
      <w:r w:rsidRPr="00CC5315">
        <w:rPr>
          <w:lang w:val="en-GB"/>
        </w:rPr>
        <w:t xml:space="preserve">Test </w:t>
      </w:r>
      <w:r w:rsidR="007D4521" w:rsidRPr="00CC5315">
        <w:rPr>
          <w:lang w:val="en-GB"/>
        </w:rPr>
        <w:t>Automation</w:t>
      </w:r>
      <w:bookmarkEnd w:id="177"/>
      <w:bookmarkEnd w:id="178"/>
      <w:bookmarkEnd w:id="179"/>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6F62E39E"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hyperlink r:id="rId49" w:history="1">
        <w:r w:rsidRPr="00CC5315">
          <w:rPr>
            <w:rStyle w:val="Hyperlink"/>
            <w:lang w:val="en-GB"/>
          </w:rPr>
          <w:t>https://www.softwaretestinghelp.com/behavior-driven-development-bdd-tools/</w:t>
        </w:r>
      </w:hyperlink>
      <w:r w:rsidRPr="00CC5315">
        <w:rPr>
          <w:lang w:val="en-GB"/>
        </w:rPr>
        <w:t xml:space="preserve"> - updated June 30, 2020- viewed 7.7.-20; </w:t>
      </w:r>
      <w:hyperlink r:id="rId50"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w:t>
      </w:r>
      <w:r w:rsidRPr="00CC5315">
        <w:rPr>
          <w:lang w:val="en-GB"/>
        </w:rPr>
        <w:t>)</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51"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 </w:t>
      </w:r>
      <w:hyperlink r:id="rId52" w:history="1">
        <w:r w:rsidR="001C7ADC" w:rsidRPr="00CC5315">
          <w:rPr>
            <w:rStyle w:val="Hyperlink"/>
            <w:lang w:val="en-GB"/>
          </w:rPr>
          <w:t>https://cucumber.io/</w:t>
        </w:r>
      </w:hyperlink>
      <w:r w:rsidR="001C7ADC" w:rsidRPr="00CC5315">
        <w:rPr>
          <w:lang w:val="en-GB"/>
        </w:rPr>
        <w:t xml:space="preserve"> - viewed 7.7.20)</w:t>
      </w:r>
      <w:r w:rsidR="00210FBF" w:rsidRPr="00CC5315">
        <w:rPr>
          <w:lang w:val="en-GB"/>
        </w:rPr>
        <w:t>.</w:t>
      </w:r>
    </w:p>
    <w:p w14:paraId="622E2B1F" w14:textId="0F704831"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 (</w:t>
      </w:r>
      <w:hyperlink r:id="rId53" w:history="1">
        <w:r w:rsidRPr="00CC5315">
          <w:rPr>
            <w:rStyle w:val="Hyperlink"/>
            <w:lang w:val="en-GB"/>
          </w:rPr>
          <w:t>https://cucumber.io/tools/cucumber-open/</w:t>
        </w:r>
      </w:hyperlink>
      <w:r w:rsidRPr="00CC5315">
        <w:rPr>
          <w:lang w:val="en-GB"/>
        </w:rPr>
        <w:t xml:space="preserve"> - viewed 7.7.20; </w:t>
      </w:r>
      <w:hyperlink r:id="rId54" w:history="1">
        <w:r w:rsidRPr="00CC5315">
          <w:rPr>
            <w:rStyle w:val="Hyperlink"/>
            <w:lang w:val="en-GB" w:eastAsia="de-DE"/>
          </w:rPr>
          <w:t>https://www.tutorialspoint.com/cucumber/cucumber_junit_runner.htm</w:t>
        </w:r>
      </w:hyperlink>
      <w:r w:rsidRPr="00CC5315">
        <w:rPr>
          <w:rStyle w:val="Hyperlink"/>
          <w:lang w:val="en-GB" w:eastAsia="de-DE"/>
        </w:rPr>
        <w:t xml:space="preserve"> </w:t>
      </w:r>
      <w:r w:rsidRPr="00CC5315">
        <w:rPr>
          <w:lang w:val="en-GB"/>
        </w:rPr>
        <w:t>- siehe bei der Architektur</w:t>
      </w:r>
      <w:r w:rsidR="00D24EBA" w:rsidRPr="00CC5315">
        <w:rPr>
          <w:lang w:val="en-GB"/>
        </w:rPr>
        <w:t xml:space="preserve">; </w:t>
      </w:r>
      <w:hyperlink r:id="rId55" w:history="1">
        <w:r w:rsidR="00D24EBA" w:rsidRPr="00CC5315">
          <w:rPr>
            <w:rStyle w:val="Hyperlink"/>
            <w:lang w:val="en-GB" w:eastAsia="de-DE"/>
          </w:rPr>
          <w:t>https://www.tutorialspoint.com/cucumber/cucumber_gherkins.htm</w:t>
        </w:r>
      </w:hyperlink>
      <w:r w:rsidR="00D24EBA" w:rsidRPr="00CC5315">
        <w:rPr>
          <w:rStyle w:val="Hyperlink"/>
          <w:lang w:val="en-GB" w:eastAsia="de-DE"/>
        </w:rPr>
        <w:t xml:space="preserve"> </w:t>
      </w:r>
      <w:r w:rsidR="00D24EBA" w:rsidRPr="00CC5315">
        <w:rPr>
          <w:lang w:val="en-GB"/>
        </w:rPr>
        <w:t>- siehe bei der Architektur</w:t>
      </w:r>
      <w:r w:rsidR="00C8199B" w:rsidRPr="00CC5315">
        <w:rPr>
          <w:lang w:val="en-GB"/>
        </w:rPr>
        <w:t xml:space="preserve">; </w:t>
      </w:r>
      <w:hyperlink r:id="rId56" w:history="1">
        <w:r w:rsidR="00C8199B" w:rsidRPr="00CC5315">
          <w:rPr>
            <w:rStyle w:val="Hyperlink"/>
            <w:lang w:val="en-GB"/>
          </w:rPr>
          <w:t>https://dzone.com/articles/10-best-open-source-test-automation-frameworks-for - viewed 7.7.20</w:t>
        </w:r>
      </w:hyperlink>
      <w:r w:rsidR="00C8199B" w:rsidRPr="00CC5315">
        <w:rPr>
          <w:lang w:val="en-GB"/>
        </w:rPr>
        <w:t xml:space="preserve">; </w:t>
      </w:r>
      <w:hyperlink r:id="rId57" w:history="1">
        <w:r w:rsidR="00C8199B" w:rsidRPr="00CC5315">
          <w:rPr>
            <w:rStyle w:val="Hyperlink"/>
            <w:lang w:val="en-GB"/>
          </w:rPr>
          <w:t>https://blog.testproject.io/2019/02/26/junit-5/</w:t>
        </w:r>
      </w:hyperlink>
      <w:r w:rsidRPr="00CC5315">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31888687" w:rsidR="00455CF0" w:rsidRPr="00CC5315" w:rsidRDefault="00E8704E" w:rsidP="006F0210">
      <w:pPr>
        <w:jc w:val="left"/>
        <w:rPr>
          <w:lang w:val="en-GB"/>
        </w:rPr>
      </w:pPr>
      <w:r w:rsidRPr="00CC5315">
        <w:rPr>
          <w:lang w:val="en-GB"/>
        </w:rPr>
        <w:t>Cucumber</w:t>
      </w:r>
      <w:r w:rsidR="00210FBF" w:rsidRPr="00CC5315">
        <w:rPr>
          <w:lang w:val="en-GB"/>
        </w:rPr>
        <w:t xml:space="preserve"> is also quite flexible in the generation of reports as different formats can be used</w:t>
      </w:r>
      <w:r w:rsidR="00C8199B" w:rsidRPr="00CC5315">
        <w:rPr>
          <w:lang w:val="en-GB"/>
        </w:rPr>
        <w:t xml:space="preserve"> (</w:t>
      </w:r>
      <w:hyperlink r:id="rId58" w:history="1">
        <w:r w:rsidR="00C8199B" w:rsidRPr="00CC5315">
          <w:rPr>
            <w:rStyle w:val="Hyperlink"/>
            <w:lang w:val="en-GB"/>
          </w:rPr>
          <w:t>https://cucumber.io/docs/cucumber/reporting/</w:t>
        </w:r>
      </w:hyperlink>
      <w:r w:rsidR="00C8199B" w:rsidRPr="00CC5315">
        <w:rPr>
          <w:lang w:val="en-GB"/>
        </w:rPr>
        <w:t xml:space="preserve"> - viewed 7.7.20). This has the advantage, that with </w:t>
      </w:r>
      <w:r w:rsidR="00C8199B" w:rsidRPr="00CC5315">
        <w:rPr>
          <w:lang w:val="en-GB"/>
        </w:rPr>
        <w:lastRenderedPageBreak/>
        <w:t xml:space="preserve">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hyperlink r:id="rId59" w:history="1">
        <w:r w:rsidR="00C8199B" w:rsidRPr="00CC5315">
          <w:rPr>
            <w:rStyle w:val="Hyperlink"/>
            <w:lang w:val="en-GB"/>
          </w:rPr>
          <w:t>https://github.com/andreashosbach/cucumber-reporter</w:t>
        </w:r>
      </w:hyperlink>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allows automated documentation of UI tests (</w:t>
      </w:r>
      <w:hyperlink r:id="rId60" w:history="1">
        <w:r w:rsidR="000C5E2A" w:rsidRPr="00CC5315">
          <w:rPr>
            <w:rStyle w:val="Hyperlink"/>
            <w:lang w:val="en-GB"/>
          </w:rPr>
          <w:t>http://scenarioo.org/</w:t>
        </w:r>
      </w:hyperlink>
      <w:r w:rsidR="000C5E2A" w:rsidRPr="00CC5315">
        <w:rPr>
          <w:lang w:val="en-GB"/>
        </w:rPr>
        <w:t>)</w:t>
      </w:r>
      <w:r w:rsidR="00C8199B" w:rsidRPr="00CC5315">
        <w:rPr>
          <w:lang w:val="en-GB"/>
        </w:rPr>
        <w:t xml:space="preserve"> </w:t>
      </w:r>
      <w:r w:rsidR="000C5E2A" w:rsidRPr="00CC5315">
        <w:rPr>
          <w:lang w:val="en-GB"/>
        </w:rPr>
        <w:t>.</w:t>
      </w:r>
    </w:p>
    <w:p w14:paraId="427E747D" w14:textId="3F298AC1"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C90D7B" w:rsidRPr="00CC5315">
        <w:rPr>
          <w:lang w:val="en-GB" w:eastAsia="de-DE"/>
        </w:rPr>
        <w:t>(</w:t>
      </w:r>
      <w:hyperlink r:id="rId61" w:history="1">
        <w:r w:rsidR="00C90D7B" w:rsidRPr="00CC5315">
          <w:rPr>
            <w:rStyle w:val="Hyperlink"/>
            <w:lang w:val="en-GB"/>
          </w:rPr>
          <w:t>https://www.coveros.com/exploring-glue-code-with-cucumber-jvm/</w:t>
        </w:r>
      </w:hyperlink>
      <w:r w:rsidR="00C90D7B" w:rsidRPr="00CC5315">
        <w:rPr>
          <w:lang w:val="en-GB"/>
        </w:rPr>
        <w:t xml:space="preserve"> - 14.4.14, viewed 7.7.20</w:t>
      </w:r>
      <w:r w:rsidR="005D46DE" w:rsidRPr="00CC5315">
        <w:rPr>
          <w:lang w:val="en-GB"/>
        </w:rPr>
        <w:t xml:space="preserve">; </w:t>
      </w:r>
      <w:hyperlink r:id="rId62" w:history="1">
        <w:r w:rsidR="004F2AFB" w:rsidRPr="00CC5315">
          <w:rPr>
            <w:rStyle w:val="Hyperlink"/>
            <w:lang w:val="en-GB"/>
          </w:rPr>
          <w:t>https://www.slideshare.net/sebrose/introduction-to-bdd-with-cucumber-for-java</w:t>
        </w:r>
      </w:hyperlink>
      <w:r w:rsidR="004F2AFB" w:rsidRPr="00CC5315">
        <w:rPr>
          <w:lang w:val="en-GB"/>
        </w:rPr>
        <w:t xml:space="preserve"> - viewed 7.7.20</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80" w:name="_Ref45820065"/>
      <w:bookmarkStart w:id="181" w:name="_Toc46067137"/>
      <w:bookmarkStart w:id="182"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80"/>
      <w:r w:rsidRPr="00EB5969">
        <w:t>: StepDef der ein Scenario Step in Gherkin automatisiert</w:t>
      </w:r>
      <w:bookmarkEnd w:id="181"/>
      <w:bookmarkEnd w:id="182"/>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83" w:name="_Ref45819091"/>
      <w:bookmarkStart w:id="184" w:name="_Toc46067138"/>
      <w:bookmarkStart w:id="185"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83"/>
      <w:r w:rsidRPr="00FE28CA">
        <w:rPr>
          <w:lang w:val="en-GB"/>
        </w:rPr>
        <w:t xml:space="preserve">: Activities within the BDD automation step </w:t>
      </w:r>
      <w:r w:rsidR="00BE7CD8" w:rsidRPr="00FE28CA">
        <w:rPr>
          <w:lang w:val="en-GB"/>
        </w:rPr>
        <w:t>according to Nagy &amp; Rose, 2018</w:t>
      </w:r>
      <w:bookmarkEnd w:id="184"/>
      <w:bookmarkEnd w:id="185"/>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86" w:name="_Ref45967736"/>
      <w:bookmarkStart w:id="187" w:name="_Toc46067053"/>
      <w:bookmarkStart w:id="188" w:name="_Toc46126784"/>
      <w:r w:rsidRPr="00CC5315">
        <w:rPr>
          <w:lang w:val="en-GB"/>
        </w:rPr>
        <w:lastRenderedPageBreak/>
        <w:t xml:space="preserve">OQs </w:t>
      </w:r>
      <w:r w:rsidR="00196355">
        <w:t>with</w:t>
      </w:r>
      <w:r w:rsidRPr="00CC5315">
        <w:rPr>
          <w:lang w:val="en-GB"/>
        </w:rPr>
        <w:t xml:space="preserve"> BDD</w:t>
      </w:r>
      <w:bookmarkEnd w:id="186"/>
      <w:bookmarkEnd w:id="187"/>
      <w:bookmarkEnd w:id="188"/>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89" w:name="_Ref45875709"/>
      <w:bookmarkStart w:id="190" w:name="_Ref45900877"/>
      <w:bookmarkStart w:id="191" w:name="_Toc46067054"/>
      <w:bookmarkStart w:id="192" w:name="_Toc46126785"/>
      <w:r w:rsidRPr="00CC5315">
        <w:rPr>
          <w:lang w:val="en-GB"/>
        </w:rPr>
        <w:t>The Combined Process</w:t>
      </w:r>
      <w:bookmarkEnd w:id="189"/>
      <w:bookmarkEnd w:id="190"/>
      <w:bookmarkEnd w:id="191"/>
      <w:bookmarkEnd w:id="192"/>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93" w:name="_Ref45869802"/>
      <w:bookmarkStart w:id="194" w:name="_Ref45869778"/>
      <w:bookmarkStart w:id="195" w:name="_Ref45875754"/>
      <w:bookmarkStart w:id="196" w:name="_Toc46067139"/>
      <w:bookmarkStart w:id="197"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93"/>
      <w:r w:rsidRPr="00FE28CA">
        <w:rPr>
          <w:lang w:val="en-GB"/>
        </w:rPr>
        <w:t xml:space="preserve">: </w:t>
      </w:r>
      <w:bookmarkEnd w:id="194"/>
      <w:r w:rsidR="007E6D90" w:rsidRPr="00FE28CA">
        <w:rPr>
          <w:sz w:val="20"/>
          <w:szCs w:val="20"/>
          <w:lang w:val="en-GB" w:eastAsia="de-DE"/>
        </w:rPr>
        <w:t>Process with integrated BDD practices</w:t>
      </w:r>
      <w:bookmarkEnd w:id="195"/>
      <w:bookmarkEnd w:id="196"/>
      <w:bookmarkEnd w:id="197"/>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98" w:name="_Toc46067055"/>
      <w:bookmarkStart w:id="199"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98"/>
      <w:bookmarkEnd w:id="199"/>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200" w:name="_Ref45975953"/>
      <w:bookmarkStart w:id="201" w:name="_Toc46067056"/>
      <w:bookmarkStart w:id="202" w:name="_Toc46126787"/>
      <w:r w:rsidRPr="00CC5315">
        <w:rPr>
          <w:lang w:val="en-GB"/>
        </w:rPr>
        <w:t>Functional Specification is (partially) fused with the OQ process</w:t>
      </w:r>
      <w:bookmarkEnd w:id="200"/>
      <w:bookmarkEnd w:id="201"/>
      <w:bookmarkEnd w:id="202"/>
    </w:p>
    <w:p w14:paraId="5917094B" w14:textId="5D43D13E"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interfaces </w:t>
      </w:r>
      <w:r w:rsidR="000C117E" w:rsidRPr="00CC5315">
        <w:rPr>
          <w:lang w:val="en-GB" w:eastAsia="de-DE"/>
        </w:rPr>
        <w:t>(</w:t>
      </w:r>
      <w:r w:rsidR="000C117E" w:rsidRPr="00CC5315">
        <w:rPr>
          <w:highlight w:val="yellow"/>
          <w:lang w:val="en-GB" w:eastAsia="de-DE"/>
        </w:rPr>
        <w:t>GAMP5, p175</w:t>
      </w:r>
      <w:r w:rsidR="000C117E" w:rsidRPr="00CC5315">
        <w:rPr>
          <w:lang w:val="en-GB" w:eastAsia="de-DE"/>
        </w:rPr>
        <w:t xml:space="preserve">). </w:t>
      </w:r>
      <w:r w:rsidR="002D05C7" w:rsidRPr="00CC5315">
        <w:rPr>
          <w:lang w:val="en-GB" w:eastAsia="de-DE"/>
        </w:rPr>
        <w:t xml:space="preserve">GAMP5 further expects that only the actual functional specifications can be tested </w:t>
      </w:r>
      <w:r w:rsidR="00F261D5" w:rsidRPr="00CC5315">
        <w:rPr>
          <w:lang w:val="en-GB" w:eastAsia="de-DE"/>
        </w:rPr>
        <w:t>(</w:t>
      </w:r>
      <w:r w:rsidR="00F261D5" w:rsidRPr="00CC5315">
        <w:rPr>
          <w:highlight w:val="yellow"/>
          <w:lang w:val="en-GB" w:eastAsia="de-DE"/>
        </w:rPr>
        <w:t>GAMP5, p175</w:t>
      </w:r>
      <w:r w:rsidR="00F261D5" w:rsidRPr="00CC5315">
        <w:rPr>
          <w:lang w:val="en-GB" w:eastAsia="de-DE"/>
        </w:rPr>
        <w:t xml:space="preserve">). </w:t>
      </w:r>
      <w:r w:rsidR="00B34402" w:rsidRPr="00CC5315">
        <w:rPr>
          <w:lang w:val="en-GB" w:eastAsia="de-DE"/>
        </w:rPr>
        <w:t>Accordingly,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7F01E5A9"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the roles of SME and Process Owner are suitable for reviewing and approving the test scripts. According to GAMP5, these roles are also predestined to approve the functional specifications (</w:t>
      </w:r>
      <w:r w:rsidR="00DA7D17" w:rsidRPr="00CC5315">
        <w:rPr>
          <w:highlight w:val="yellow"/>
          <w:lang w:val="en-GB" w:eastAsia="de-DE"/>
        </w:rPr>
        <w:t xml:space="preserve">p. 175; p 58; p. </w:t>
      </w:r>
      <w:proofErr w:type="gramStart"/>
      <w:r w:rsidR="00DA7D17" w:rsidRPr="00CC5315">
        <w:rPr>
          <w:highlight w:val="yellow"/>
          <w:lang w:val="en-GB" w:eastAsia="de-DE"/>
        </w:rPr>
        <w:t>60</w:t>
      </w:r>
      <w:r w:rsidR="00DA7D17" w:rsidRPr="00CC5315">
        <w:rPr>
          <w:lang w:val="en-GB" w:eastAsia="de-DE"/>
        </w:rPr>
        <w:t xml:space="preserve"> )</w:t>
      </w:r>
      <w:proofErr w:type="gramEnd"/>
      <w:r w:rsidR="00DA7D17" w:rsidRPr="00CC5315">
        <w:rPr>
          <w:lang w:val="en-GB" w:eastAsia="de-DE"/>
        </w:rPr>
        <w:t>.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proofErr w:type="gramStart"/>
      <w:r w:rsidRPr="00CC5315">
        <w:rPr>
          <w:lang w:val="en-GB" w:eastAsia="de-DE"/>
        </w:rPr>
        <w:t>As a consequence</w:t>
      </w:r>
      <w:proofErr w:type="gramEnd"/>
      <w:r w:rsidRPr="00CC5315">
        <w:rPr>
          <w:lang w:val="en-GB" w:eastAsia="de-DE"/>
        </w:rPr>
        <w:t>,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203" w:name="_Toc46067057"/>
      <w:bookmarkStart w:id="204" w:name="_Toc46126788"/>
      <w:r w:rsidRPr="00CC5315">
        <w:rPr>
          <w:lang w:val="en-GB"/>
        </w:rPr>
        <w:t>New Elements are Required</w:t>
      </w:r>
      <w:bookmarkEnd w:id="203"/>
      <w:bookmarkEnd w:id="204"/>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 xml:space="preserve">The tester now assumes a control function </w:t>
      </w:r>
      <w:proofErr w:type="gramStart"/>
      <w:r w:rsidRPr="003C34DE">
        <w:rPr>
          <w:lang w:val="en-GB" w:eastAsia="de-DE"/>
        </w:rPr>
        <w:t>with regard to</w:t>
      </w:r>
      <w:proofErr w:type="gramEnd"/>
      <w:r w:rsidRPr="003C34DE">
        <w:rPr>
          <w:lang w:val="en-GB" w:eastAsia="de-DE"/>
        </w:rPr>
        <w:t xml:space="preserve"> the correct execution of the tests by the machine. He no longer tests himself, or if he does, it would be </w:t>
      </w:r>
      <w:proofErr w:type="gramStart"/>
      <w:r w:rsidRPr="003C34DE">
        <w:rPr>
          <w:lang w:val="en-GB" w:eastAsia="de-DE"/>
        </w:rPr>
        <w:t>with regard to</w:t>
      </w:r>
      <w:proofErr w:type="gramEnd"/>
      <w:r w:rsidRPr="003C34DE">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 xml:space="preserve">The test specifications define the procedure of the OQs to be performed based on the test plan. Accordingly, the new OQ-BDD process must be mapped and approved in these two documents. The specific GAMP5 requirements for test automation must also be </w:t>
      </w:r>
      <w:proofErr w:type="gramStart"/>
      <w:r w:rsidRPr="003C34DE">
        <w:rPr>
          <w:lang w:val="en-GB" w:eastAsia="de-DE"/>
        </w:rPr>
        <w:t>taken into account</w:t>
      </w:r>
      <w:proofErr w:type="gramEnd"/>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205" w:name="_Toc46067058"/>
      <w:bookmarkStart w:id="206" w:name="_Toc46126789"/>
      <w:r w:rsidRPr="00CC5315">
        <w:rPr>
          <w:lang w:val="en-GB"/>
        </w:rPr>
        <w:t>Changes in the Documentation Set-Up</w:t>
      </w:r>
      <w:bookmarkEnd w:id="205"/>
      <w:bookmarkEnd w:id="206"/>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to be developed, whereby these scenarios represent both the functional specification and the test cases. This changes the basic structure of the document system from 'ordered by type' to '</w:t>
      </w:r>
      <w:proofErr w:type="gramStart"/>
      <w:r w:rsidRPr="00CC5315">
        <w:rPr>
          <w:lang w:val="en-GB" w:eastAsia="de-DE"/>
        </w:rPr>
        <w:t>ordered</w:t>
      </w:r>
      <w:proofErr w:type="gramEnd"/>
      <w:r w:rsidRPr="00CC5315">
        <w:rPr>
          <w:lang w:val="en-GB" w:eastAsia="de-DE"/>
        </w:rPr>
        <w:t xml:space="preserve">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207" w:name="_Toc46067140"/>
      <w:bookmarkStart w:id="208"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207"/>
      <w:bookmarkEnd w:id="208"/>
    </w:p>
    <w:p w14:paraId="1AF7681B" w14:textId="77777777" w:rsidR="00304B91" w:rsidRPr="00CC5315" w:rsidRDefault="00304B91" w:rsidP="006726B6">
      <w:pPr>
        <w:rPr>
          <w:lang w:val="en-GB" w:eastAsia="de-DE"/>
        </w:rPr>
      </w:pPr>
    </w:p>
    <w:p w14:paraId="50595688" w14:textId="01535D3D"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542907" w:rsidRPr="00CC5315">
        <w:rPr>
          <w:lang w:val="en-GB" w:eastAsia="de-DE"/>
        </w:rPr>
        <w:t>(</w:t>
      </w:r>
      <w:hyperlink r:id="rId67" w:history="1">
        <w:r w:rsidR="00542907" w:rsidRPr="00CC5315">
          <w:rPr>
            <w:rStyle w:val="Hyperlink"/>
            <w:lang w:val="en-GB"/>
          </w:rPr>
          <w:t>https://cucumber.io/blog/bdd/single-source-of-truth/</w:t>
        </w:r>
      </w:hyperlink>
      <w:r w:rsidR="006E7317" w:rsidRPr="00CC5315">
        <w:rPr>
          <w:lang w:val="en-GB"/>
        </w:rPr>
        <w:t xml:space="preserve"> - 9.7.20</w:t>
      </w:r>
      <w:r w:rsidR="00542907" w:rsidRPr="00CC5315">
        <w:rPr>
          <w:lang w:val="en-GB" w:eastAsia="de-DE"/>
        </w:rPr>
        <w:t>)</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209" w:name="_Toc46067059"/>
      <w:bookmarkStart w:id="210" w:name="_Toc46126790"/>
      <w:r w:rsidRPr="00FE28CA">
        <w:rPr>
          <w:lang w:val="en-GB"/>
        </w:rPr>
        <w:t xml:space="preserve">Conclusions after </w:t>
      </w:r>
      <w:r w:rsidR="00A62764" w:rsidRPr="00FE28CA">
        <w:rPr>
          <w:lang w:val="en-GB"/>
        </w:rPr>
        <w:t>Analysis of the GAMP5 Requirement and the Processes</w:t>
      </w:r>
      <w:bookmarkEnd w:id="209"/>
      <w:bookmarkEnd w:id="210"/>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 xml:space="preserve">Since so far nothing could be identified that could prevent the integration of BDD, a prototype is to be created in a next step to examine this new process in more detail </w:t>
      </w:r>
      <w:proofErr w:type="gramStart"/>
      <w:r w:rsidRPr="00CC5315">
        <w:rPr>
          <w:lang w:val="en-GB"/>
        </w:rPr>
        <w:t>with regard to</w:t>
      </w:r>
      <w:proofErr w:type="gramEnd"/>
      <w:r w:rsidRPr="00CC5315">
        <w:rPr>
          <w:lang w:val="en-GB"/>
        </w:rPr>
        <w:t xml:space="preserve">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211" w:name="_Ref45967818"/>
      <w:bookmarkStart w:id="212" w:name="_Toc46067060"/>
      <w:bookmarkStart w:id="213" w:name="_Toc46126791"/>
      <w:r w:rsidRPr="00CC5315">
        <w:rPr>
          <w:lang w:val="en-GB"/>
        </w:rPr>
        <w:lastRenderedPageBreak/>
        <w:t>Prototyping</w:t>
      </w:r>
      <w:bookmarkEnd w:id="211"/>
      <w:bookmarkEnd w:id="212"/>
      <w:bookmarkEnd w:id="213"/>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214" w:name="_Toc46067061"/>
      <w:bookmarkStart w:id="215" w:name="_Toc46126792"/>
      <w:r w:rsidRPr="00CC5315">
        <w:rPr>
          <w:lang w:val="en-GB"/>
        </w:rPr>
        <w:t xml:space="preserve">System Context and </w:t>
      </w:r>
      <w:r w:rsidR="0070134F" w:rsidRPr="00CC5315">
        <w:rPr>
          <w:lang w:val="en-GB"/>
        </w:rPr>
        <w:t>Application Design</w:t>
      </w:r>
      <w:bookmarkEnd w:id="214"/>
      <w:bookmarkEnd w:id="215"/>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6EDD8BB"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 </w:t>
      </w:r>
      <w:hyperlink r:id="rId68" w:history="1">
        <w:r w:rsidR="006349DE" w:rsidRPr="00CC5315">
          <w:rPr>
            <w:rStyle w:val="Hyperlink"/>
            <w:lang w:val="en-GB"/>
          </w:rPr>
          <w:t>http://scenarioo.org/</w:t>
        </w:r>
      </w:hyperlink>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216" w:name="_Ref45879088"/>
      <w:bookmarkStart w:id="217" w:name="_Toc46067141"/>
      <w:bookmarkStart w:id="218"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216"/>
      <w:r w:rsidRPr="00FE28CA">
        <w:rPr>
          <w:lang w:val="en-GB"/>
        </w:rPr>
        <w:t>: System context of the Prototype Design according to the C4 model</w:t>
      </w:r>
      <w:bookmarkEnd w:id="217"/>
      <w:bookmarkEnd w:id="218"/>
    </w:p>
    <w:p w14:paraId="07653A60" w14:textId="09C98EBF" w:rsidR="002E5082" w:rsidRPr="00CC5315" w:rsidRDefault="00EE7577" w:rsidP="002E5082">
      <w:pPr>
        <w:pStyle w:val="Heading2"/>
        <w:rPr>
          <w:lang w:val="en-GB"/>
        </w:rPr>
      </w:pPr>
      <w:bookmarkStart w:id="219" w:name="_Toc46067062"/>
      <w:bookmarkStart w:id="220"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19"/>
      <w:bookmarkEnd w:id="220"/>
    </w:p>
    <w:p w14:paraId="6DD4D441" w14:textId="77777777" w:rsidR="005653ED" w:rsidRPr="00CC5315" w:rsidRDefault="005653ED" w:rsidP="005653ED">
      <w:pPr>
        <w:pStyle w:val="Heading3"/>
        <w:rPr>
          <w:lang w:val="en-GB"/>
        </w:rPr>
      </w:pPr>
      <w:bookmarkStart w:id="221" w:name="_Toc46067063"/>
      <w:bookmarkStart w:id="222" w:name="_Toc46126794"/>
      <w:r w:rsidRPr="00CC5315">
        <w:rPr>
          <w:lang w:val="en-GB"/>
        </w:rPr>
        <w:t>The Java Business Application</w:t>
      </w:r>
      <w:bookmarkEnd w:id="221"/>
      <w:bookmarkEnd w:id="222"/>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23" w:name="_Toc46067142"/>
      <w:bookmarkStart w:id="224"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23"/>
      <w:bookmarkEnd w:id="224"/>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25" w:name="_Toc46067143"/>
      <w:bookmarkStart w:id="226"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Container Diagram of JBA</w:t>
      </w:r>
      <w:bookmarkEnd w:id="225"/>
      <w:bookmarkEnd w:id="226"/>
    </w:p>
    <w:p w14:paraId="44848C35" w14:textId="77777777" w:rsidR="005653ED" w:rsidRPr="00CC5315" w:rsidRDefault="005653ED" w:rsidP="005653ED">
      <w:pPr>
        <w:pStyle w:val="Heading4"/>
        <w:rPr>
          <w:lang w:val="en-GB"/>
        </w:rPr>
      </w:pPr>
      <w:bookmarkStart w:id="227" w:name="_Toc46067064"/>
      <w:bookmarkStart w:id="228" w:name="_Toc46126795"/>
      <w:r w:rsidRPr="00CC5315">
        <w:rPr>
          <w:lang w:val="en-GB"/>
        </w:rPr>
        <w:lastRenderedPageBreak/>
        <w:t>JBA Frontend</w:t>
      </w:r>
      <w:bookmarkEnd w:id="227"/>
      <w:bookmarkEnd w:id="228"/>
    </w:p>
    <w:p w14:paraId="2C0396FC" w14:textId="40A7D9C9" w:rsidR="005653ED" w:rsidRPr="00CC5315" w:rsidRDefault="005653ED" w:rsidP="005653ED">
      <w:pPr>
        <w:rPr>
          <w:lang w:val="en-GB" w:eastAsia="de-DE"/>
        </w:rPr>
      </w:pPr>
      <w:r w:rsidRPr="00CC5315">
        <w:rPr>
          <w:lang w:val="en-GB" w:eastAsia="de-DE"/>
        </w:rPr>
        <w:t>The JBA Frontend was designed as a vue.js single page application (</w:t>
      </w:r>
      <w:hyperlink r:id="rId72" w:history="1">
        <w:r w:rsidRPr="00CC5315">
          <w:rPr>
            <w:rStyle w:val="Hyperlink"/>
            <w:lang w:val="en-GB" w:eastAsia="de-DE"/>
          </w:rPr>
          <w:t>https://vuejs.org/</w:t>
        </w:r>
      </w:hyperlink>
      <w:r w:rsidRPr="00CC5315">
        <w:rPr>
          <w:lang w:val="en-GB" w:eastAsia="de-DE"/>
        </w:rPr>
        <w:t xml:space="preserve"> - 28.6.20). In addition the user interface is based on the BootstrapVue components (</w:t>
      </w:r>
      <w:hyperlink r:id="rId73" w:history="1">
        <w:r w:rsidRPr="00CC5315">
          <w:rPr>
            <w:rStyle w:val="Hyperlink"/>
            <w:lang w:val="en-GB" w:eastAsia="de-DE"/>
          </w:rPr>
          <w:t>https://bootstrap-vue.org/docs/components</w:t>
        </w:r>
      </w:hyperlink>
      <w:r w:rsidRPr="00CC5315">
        <w:rPr>
          <w:lang w:val="en-GB" w:eastAsia="de-DE"/>
        </w:rPr>
        <w:t xml:space="preserve">  - 28.6.20).</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29" w:name="_Ref45891603"/>
      <w:bookmarkStart w:id="230" w:name="_Toc46067144"/>
      <w:bookmarkStart w:id="231"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29"/>
      <w:r w:rsidRPr="00CC5315">
        <w:rPr>
          <w:lang w:val="en-GB"/>
        </w:rPr>
        <w:t>: JBA Home Page</w:t>
      </w:r>
      <w:bookmarkEnd w:id="230"/>
      <w:bookmarkEnd w:id="231"/>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32" w:name="_Ref45891614"/>
      <w:bookmarkStart w:id="233" w:name="_Toc46067145"/>
      <w:bookmarkStart w:id="234"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32"/>
      <w:r w:rsidRPr="00CC5315">
        <w:rPr>
          <w:lang w:val="en-GB"/>
        </w:rPr>
        <w:t>: JBA participant registration</w:t>
      </w:r>
      <w:bookmarkEnd w:id="233"/>
      <w:bookmarkEnd w:id="234"/>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35" w:name="_Ref45891640"/>
      <w:bookmarkStart w:id="236" w:name="_Toc46067146"/>
      <w:bookmarkStart w:id="237"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35"/>
      <w:r w:rsidRPr="00CC5315">
        <w:rPr>
          <w:lang w:val="en-GB"/>
        </w:rPr>
        <w:t>: JBA participant overview</w:t>
      </w:r>
      <w:bookmarkEnd w:id="236"/>
      <w:bookmarkEnd w:id="237"/>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38" w:name="_Ref45891649"/>
      <w:bookmarkStart w:id="239" w:name="_Toc46067147"/>
      <w:bookmarkStart w:id="240"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38"/>
      <w:r w:rsidRPr="00CC5315">
        <w:rPr>
          <w:lang w:val="en-GB"/>
        </w:rPr>
        <w:t>: JBA participant's detail page</w:t>
      </w:r>
      <w:bookmarkEnd w:id="239"/>
      <w:bookmarkEnd w:id="240"/>
    </w:p>
    <w:p w14:paraId="1CD4883A" w14:textId="77777777" w:rsidR="005653ED" w:rsidRPr="00CC5315" w:rsidRDefault="005653ED" w:rsidP="005653ED">
      <w:pPr>
        <w:pStyle w:val="Heading4"/>
        <w:rPr>
          <w:lang w:val="en-GB"/>
        </w:rPr>
      </w:pPr>
      <w:bookmarkStart w:id="241" w:name="_Toc46067065"/>
      <w:bookmarkStart w:id="242" w:name="_Toc46126796"/>
      <w:r w:rsidRPr="00CC5315">
        <w:rPr>
          <w:lang w:val="en-GB"/>
        </w:rPr>
        <w:lastRenderedPageBreak/>
        <w:t>JBA Backend</w:t>
      </w:r>
      <w:bookmarkEnd w:id="241"/>
      <w:bookmarkEnd w:id="242"/>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3C52B904"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 </w:t>
      </w:r>
      <w:hyperlink r:id="rId78" w:history="1">
        <w:r w:rsidRPr="00CC5315">
          <w:rPr>
            <w:rStyle w:val="Hyperlink"/>
            <w:lang w:val="en-GB"/>
          </w:rPr>
          <w:t>https://spring.io/projects/spring-boot</w:t>
        </w:r>
      </w:hyperlink>
      <w:r w:rsidRPr="00CC5315">
        <w:rPr>
          <w:lang w:val="en-GB" w:eastAsia="de-DE"/>
        </w:rPr>
        <w:t xml:space="preserve">   - 28.6.20).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hyperlink r:id="rId79" w:history="1">
        <w:r w:rsidRPr="00CC5315">
          <w:rPr>
            <w:rStyle w:val="Hyperlink"/>
            <w:lang w:val="en-GB"/>
          </w:rPr>
          <w:t>https://www.infoworld.com/article/3379043/what-is-jpa-introduction-to-the-java-persistence-api.html viewed 18.7.20</w:t>
        </w:r>
      </w:hyperlink>
      <w:r w:rsidRPr="00CC5315">
        <w:rPr>
          <w:lang w:val="en-GB"/>
        </w:rPr>
        <w:t xml:space="preserve">; </w:t>
      </w:r>
      <w:hyperlink r:id="rId80" w:history="1">
        <w:r w:rsidR="006E5701" w:rsidRPr="002E751D">
          <w:rPr>
            <w:rStyle w:val="Hyperlink"/>
            <w:lang w:val="en-GB"/>
          </w:rPr>
          <w:t>https://www.javatpoint.com/spring-boot-jpa – 18.7.20</w:t>
        </w:r>
      </w:hyperlink>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45AEC8F9"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hyperlink r:id="rId81" w:history="1">
        <w:r w:rsidRPr="00CC5315">
          <w:rPr>
            <w:rStyle w:val="Hyperlink"/>
            <w:lang w:val="en-GB"/>
          </w:rPr>
          <w:t>https://spring.io/projects/spring-boot</w:t>
        </w:r>
      </w:hyperlink>
      <w:r w:rsidRPr="00CC5315">
        <w:rPr>
          <w:lang w:val="en-GB"/>
        </w:rPr>
        <w:t xml:space="preserve"> - 28.6.20)</w:t>
      </w:r>
      <w:r w:rsidR="00CA0873" w:rsidRPr="00CC5315">
        <w:rPr>
          <w:lang w:val="en-GB" w:eastAsia="de-DE"/>
        </w:rPr>
        <w:t>.</w:t>
      </w:r>
    </w:p>
    <w:p w14:paraId="12B3EED7" w14:textId="6DDCBA95" w:rsidR="003627DC" w:rsidRPr="00CC5315" w:rsidRDefault="003627DC" w:rsidP="003627DC">
      <w:pPr>
        <w:pStyle w:val="Heading3"/>
        <w:rPr>
          <w:lang w:val="en-GB"/>
        </w:rPr>
      </w:pPr>
      <w:bookmarkStart w:id="243" w:name="_Toc46067066"/>
      <w:bookmarkStart w:id="244" w:name="_Toc46126797"/>
      <w:r w:rsidRPr="00CC5315">
        <w:rPr>
          <w:lang w:val="en-GB"/>
        </w:rPr>
        <w:t>OQ Test App</w:t>
      </w:r>
      <w:bookmarkEnd w:id="243"/>
      <w:bookmarkEnd w:id="244"/>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0D84A091"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hyperlink r:id="rId82" w:history="1">
        <w:r w:rsidR="005978DE" w:rsidRPr="00CC5315">
          <w:rPr>
            <w:rStyle w:val="Hyperlink"/>
            <w:lang w:val="en-GB"/>
          </w:rPr>
          <w:t>https://c4model.com/</w:t>
        </w:r>
      </w:hyperlink>
      <w:r w:rsidR="007E1013" w:rsidRPr="00CC5315">
        <w:rPr>
          <w:lang w:val="en-GB"/>
        </w:rPr>
        <w:t xml:space="preserve"> - 27.6.20</w:t>
      </w:r>
      <w:r w:rsidR="005978DE" w:rsidRPr="00CC5315">
        <w:rPr>
          <w:lang w:val="en-GB" w:eastAsia="de-DE"/>
        </w:rPr>
        <w:t>)</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45" w:name="_Toc46067067"/>
      <w:bookmarkStart w:id="246" w:name="_Toc46126798"/>
      <w:r>
        <w:t>OQ Test App Container</w:t>
      </w:r>
      <w:bookmarkEnd w:id="245"/>
      <w:bookmarkEnd w:id="246"/>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47" w:name="_Toc46067148"/>
      <w:bookmarkStart w:id="248"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47"/>
      <w:bookmarkEnd w:id="248"/>
    </w:p>
    <w:p w14:paraId="0F687A77" w14:textId="2E0A2C63" w:rsidR="002E5082" w:rsidRPr="00CC5315" w:rsidRDefault="00906998" w:rsidP="006726B6">
      <w:pPr>
        <w:rPr>
          <w:lang w:val="en-GB"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river version 83.0 were used (</w:t>
      </w:r>
      <w:hyperlink r:id="rId84" w:history="1">
        <w:r w:rsidRPr="00CC5315">
          <w:rPr>
            <w:rStyle w:val="Hyperlink"/>
            <w:lang w:val="en-GB"/>
          </w:rPr>
          <w:t>https://chromedriver.chromium.org/downloads</w:t>
        </w:r>
      </w:hyperlink>
      <w:r w:rsidR="00195AAB" w:rsidRPr="00CC5315">
        <w:rPr>
          <w:lang w:val="en-GB" w:eastAsia="de-DE"/>
        </w:rPr>
        <w:t xml:space="preserve">; </w:t>
      </w:r>
      <w:r w:rsidR="00287DB5" w:rsidRPr="00CC5315">
        <w:rPr>
          <w:lang w:val="en-GB" w:eastAsia="de-DE"/>
        </w:rPr>
        <w:t>Reference for communication between chrome</w:t>
      </w:r>
      <w:r w:rsidR="00C22028" w:rsidRPr="00CC5315">
        <w:rPr>
          <w:lang w:val="en-GB" w:eastAsia="de-DE"/>
        </w:rPr>
        <w:t xml:space="preserve"> </w:t>
      </w:r>
      <w:r w:rsidR="00287DB5" w:rsidRPr="00CC5315">
        <w:rPr>
          <w:lang w:val="en-GB" w:eastAsia="de-DE"/>
        </w:rPr>
        <w:t xml:space="preserve">driver and chrome: </w:t>
      </w:r>
      <w:hyperlink r:id="rId85" w:anchor="!msg/chromedriver-users/xVMy5OGLcl8/2JljtZ1FAAAJ" w:history="1">
        <w:r w:rsidR="00287DB5" w:rsidRPr="00CC5315">
          <w:rPr>
            <w:rStyle w:val="Hyperlink"/>
            <w:lang w:val="en-GB"/>
          </w:rPr>
          <w:t>https://groups.google.com/forum/#!msg/chromedriver-users/xVMy5OGLcl8/2JljtZ1FAAAJ</w:t>
        </w:r>
      </w:hyperlink>
      <w:r w:rsidR="00287DB5" w:rsidRPr="00CC5315">
        <w:rPr>
          <w:lang w:val="en-GB"/>
        </w:rPr>
        <w:t xml:space="preserve">  viewed the 27.6.2020</w:t>
      </w:r>
      <w:r w:rsidR="00195AAB" w:rsidRPr="00CC5315">
        <w:rPr>
          <w:lang w:val="en-GB"/>
        </w:rPr>
        <w:t>)</w:t>
      </w:r>
    </w:p>
    <w:p w14:paraId="3D10945E" w14:textId="5D031073" w:rsidR="002E5082" w:rsidRPr="00CC5315" w:rsidRDefault="001F284D" w:rsidP="004D0440">
      <w:pPr>
        <w:pStyle w:val="Heading4"/>
        <w:rPr>
          <w:lang w:val="en-GB"/>
        </w:rPr>
      </w:pPr>
      <w:bookmarkStart w:id="249" w:name="_Ref46054618"/>
      <w:bookmarkStart w:id="250" w:name="_Toc46067068"/>
      <w:bookmarkStart w:id="251" w:name="_Toc46126799"/>
      <w:r>
        <w:t xml:space="preserve">OQ Test App </w:t>
      </w:r>
      <w:r w:rsidR="002E5082" w:rsidRPr="00CC5315">
        <w:rPr>
          <w:lang w:val="en-GB"/>
        </w:rPr>
        <w:t>Component</w:t>
      </w:r>
      <w:r>
        <w:t>s</w:t>
      </w:r>
      <w:bookmarkEnd w:id="249"/>
      <w:bookmarkEnd w:id="250"/>
      <w:bookmarkEnd w:id="251"/>
    </w:p>
    <w:p w14:paraId="4AB663EC" w14:textId="753FF1F3"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3A937429" w14:textId="0C548A18" w:rsidR="00AF0514" w:rsidRPr="00CC5315" w:rsidRDefault="00577A54" w:rsidP="00577A54">
      <w:pPr>
        <w:pStyle w:val="Caption"/>
        <w:rPr>
          <w:lang w:val="en-GB"/>
        </w:rPr>
      </w:pPr>
      <w:bookmarkStart w:id="252" w:name="_Toc46067149"/>
      <w:bookmarkStart w:id="253"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52"/>
      <w:bookmarkEnd w:id="253"/>
    </w:p>
    <w:p w14:paraId="2B0D70C2" w14:textId="5CAEF3BC" w:rsidR="00AF0514" w:rsidRPr="00CC5315" w:rsidRDefault="00AF0514" w:rsidP="006726B6">
      <w:pPr>
        <w:rPr>
          <w:lang w:val="en-GB" w:eastAsia="de-DE"/>
        </w:rPr>
      </w:pPr>
    </w:p>
    <w:p w14:paraId="3EC9596D" w14:textId="291B768A" w:rsidR="00AF0514" w:rsidRPr="00CC5315" w:rsidRDefault="00AF0514" w:rsidP="006726B6">
      <w:pPr>
        <w:rPr>
          <w:lang w:val="en-GB" w:eastAsia="de-DE"/>
        </w:rPr>
      </w:pPr>
    </w:p>
    <w:p w14:paraId="1D9F55CA" w14:textId="5BFEAC06" w:rsidR="00AF0514" w:rsidRPr="00CC5315" w:rsidRDefault="0077268D" w:rsidP="006726B6">
      <w:pPr>
        <w:rPr>
          <w:lang w:val="en-GB" w:eastAsia="de-DE"/>
        </w:rPr>
      </w:pPr>
      <w:del w:id="254" w:author="Mathias Fuchs" w:date="2020-06-30T15:56:00Z">
        <w:r w:rsidRPr="00CC5315" w:rsidDel="00C025D5">
          <w:rPr>
            <w:lang w:val="en-GB" w:eastAsia="de-DE"/>
          </w:rPr>
          <w:delText>The description in the diagram was based on following references</w:delText>
        </w:r>
        <w:r w:rsidR="002E5F2B" w:rsidRPr="00CC5315" w:rsidDel="00C025D5">
          <w:rPr>
            <w:lang w:val="en-GB" w:eastAsia="de-DE"/>
          </w:rPr>
          <w:delText xml:space="preserve"> </w:delText>
        </w:r>
      </w:del>
      <w:ins w:id="255" w:author="Mathias Fuchs" w:date="2020-06-30T15:56:00Z">
        <w:r w:rsidR="00C025D5" w:rsidRPr="00CC5315">
          <w:rPr>
            <w:lang w:val="en-GB" w:eastAsia="de-DE"/>
          </w:rPr>
          <w:t xml:space="preserve">References </w:t>
        </w:r>
      </w:ins>
      <w:r w:rsidR="002E5F2B" w:rsidRPr="00CC5315">
        <w:rPr>
          <w:lang w:val="en-GB" w:eastAsia="de-DE"/>
        </w:rPr>
        <w:t>(viewed the 28.6.2020)</w:t>
      </w:r>
      <w:r w:rsidRPr="00CC5315">
        <w:rPr>
          <w:lang w:val="en-GB" w:eastAsia="de-DE"/>
        </w:rPr>
        <w:t>:</w:t>
      </w:r>
    </w:p>
    <w:commentRangeStart w:id="256"/>
    <w:p w14:paraId="6D680647" w14:textId="161E732D" w:rsidR="00AF0514" w:rsidRPr="00CC5315" w:rsidRDefault="001D2147" w:rsidP="006726B6">
      <w:pPr>
        <w:rPr>
          <w:lang w:val="en-GB" w:eastAsia="de-DE"/>
        </w:rPr>
      </w:pPr>
      <w:r w:rsidRPr="00CC5315">
        <w:fldChar w:fldCharType="begin"/>
      </w:r>
      <w:r w:rsidRPr="00CC5315">
        <w:rPr>
          <w:lang w:val="en-GB"/>
        </w:rPr>
        <w:instrText xml:space="preserve"> HYPERLINK "http://www.automationtestinghub.com/cucumber-test-runner-class-junit/" </w:instrText>
      </w:r>
      <w:r w:rsidRPr="00CC5315">
        <w:fldChar w:fldCharType="separate"/>
      </w:r>
      <w:r w:rsidR="0077268D" w:rsidRPr="00CC5315">
        <w:rPr>
          <w:rStyle w:val="Hyperlink"/>
          <w:lang w:val="en-GB" w:eastAsia="de-DE"/>
        </w:rPr>
        <w:t>http://www.automationtestinghub.com/cucumber-test-runner-class-junit/</w:t>
      </w:r>
      <w:r w:rsidRPr="00CC5315">
        <w:rPr>
          <w:rStyle w:val="Hyperlink"/>
          <w:lang w:val="en-GB" w:eastAsia="de-DE"/>
        </w:rPr>
        <w:fldChar w:fldCharType="end"/>
      </w:r>
    </w:p>
    <w:p w14:paraId="765EA97E" w14:textId="5E9325DD" w:rsidR="0077268D" w:rsidRPr="00CC5315" w:rsidRDefault="008364C8" w:rsidP="006726B6">
      <w:pPr>
        <w:rPr>
          <w:lang w:val="en-GB" w:eastAsia="de-DE"/>
        </w:rPr>
      </w:pPr>
      <w:hyperlink r:id="rId87" w:history="1">
        <w:r w:rsidR="0077268D" w:rsidRPr="00CC5315">
          <w:rPr>
            <w:rStyle w:val="Hyperlink"/>
            <w:lang w:val="en-GB" w:eastAsia="de-DE"/>
          </w:rPr>
          <w:t>https://www.tutorialspoint.com/cucumber/cucumber_junit_runner.htm</w:t>
        </w:r>
      </w:hyperlink>
      <w:r w:rsidR="0077268D" w:rsidRPr="00CC5315">
        <w:rPr>
          <w:lang w:val="en-GB" w:eastAsia="de-DE"/>
        </w:rPr>
        <w:t xml:space="preserve"> </w:t>
      </w:r>
    </w:p>
    <w:p w14:paraId="4E20843F" w14:textId="2D815AD5" w:rsidR="0077268D" w:rsidRPr="00CC5315" w:rsidRDefault="008364C8" w:rsidP="006726B6">
      <w:pPr>
        <w:rPr>
          <w:lang w:val="en-GB" w:eastAsia="de-DE"/>
        </w:rPr>
      </w:pPr>
      <w:hyperlink r:id="rId88" w:history="1">
        <w:r w:rsidR="009474B0" w:rsidRPr="00CC5315">
          <w:rPr>
            <w:rStyle w:val="Hyperlink"/>
            <w:lang w:val="en-GB" w:eastAsia="de-DE"/>
          </w:rPr>
          <w:t>https://www.coveros.com/exploring-glue-code-with-cucumber-jvm/</w:t>
        </w:r>
      </w:hyperlink>
    </w:p>
    <w:p w14:paraId="5686677B" w14:textId="61CE443D" w:rsidR="00A57361" w:rsidRPr="00CC5315" w:rsidRDefault="008364C8" w:rsidP="006726B6">
      <w:pPr>
        <w:rPr>
          <w:lang w:val="en-GB" w:eastAsia="de-DE"/>
        </w:rPr>
      </w:pPr>
      <w:hyperlink r:id="rId89" w:history="1">
        <w:r w:rsidR="00A57361" w:rsidRPr="00CC5315">
          <w:rPr>
            <w:rStyle w:val="Hyperlink"/>
            <w:lang w:val="en-GB" w:eastAsia="de-DE"/>
          </w:rPr>
          <w:t>https://www.tutorialspoint.com/cucumber/cucumber_gherkins.htm</w:t>
        </w:r>
      </w:hyperlink>
      <w:r w:rsidR="00A57361" w:rsidRPr="00CC5315">
        <w:rPr>
          <w:lang w:val="en-GB" w:eastAsia="de-DE"/>
        </w:rPr>
        <w:t xml:space="preserve"> </w:t>
      </w:r>
    </w:p>
    <w:p w14:paraId="411CC6FB" w14:textId="06B5C818" w:rsidR="00A57361" w:rsidRPr="00CC5315" w:rsidRDefault="008364C8" w:rsidP="006726B6">
      <w:pPr>
        <w:rPr>
          <w:lang w:val="en-GB" w:eastAsia="de-DE"/>
        </w:rPr>
      </w:pPr>
      <w:hyperlink r:id="rId90" w:history="1">
        <w:r w:rsidR="002E5F2B" w:rsidRPr="00CC5315">
          <w:rPr>
            <w:rStyle w:val="Hyperlink"/>
            <w:lang w:val="en-GB" w:eastAsia="de-DE"/>
          </w:rPr>
          <w:t>https://www.tutorialspoint.com/selenium/selenium_webdriver.htm</w:t>
        </w:r>
      </w:hyperlink>
      <w:r w:rsidR="002E5F2B" w:rsidRPr="00CC5315">
        <w:rPr>
          <w:lang w:val="en-GB" w:eastAsia="de-DE"/>
        </w:rPr>
        <w:t xml:space="preserve"> </w:t>
      </w:r>
    </w:p>
    <w:commentRangeStart w:id="257"/>
    <w:commentRangeStart w:id="258"/>
    <w:p w14:paraId="544081E8" w14:textId="77777777" w:rsidR="00C12BE4" w:rsidRPr="00CC5315" w:rsidRDefault="00722A27" w:rsidP="006726B6">
      <w:pPr>
        <w:rPr>
          <w:rStyle w:val="Hyperlink"/>
          <w:lang w:val="en-GB"/>
        </w:rPr>
      </w:pPr>
      <w:r w:rsidRPr="00CC5315">
        <w:fldChar w:fldCharType="begin"/>
      </w:r>
      <w:r w:rsidRPr="00CC5315">
        <w:rPr>
          <w:lang w:val="en-GB"/>
        </w:rPr>
        <w:instrText xml:space="preserve"> HYPERLINK "https://github.com/andreashosbach/cucumber-reporter" </w:instrText>
      </w:r>
      <w:r w:rsidRPr="00CC5315">
        <w:fldChar w:fldCharType="separate"/>
      </w:r>
      <w:r w:rsidR="009474B0" w:rsidRPr="00CC5315">
        <w:rPr>
          <w:rStyle w:val="Hyperlink"/>
          <w:lang w:val="en-GB"/>
        </w:rPr>
        <w:t>https://github.com/andreashosbach/cucumber-reporter</w:t>
      </w:r>
      <w:r w:rsidRPr="00CC5315">
        <w:rPr>
          <w:rStyle w:val="Hyperlink"/>
          <w:lang w:val="en-GB"/>
        </w:rPr>
        <w:fldChar w:fldCharType="end"/>
      </w:r>
      <w:commentRangeEnd w:id="256"/>
      <w:r w:rsidR="00A01D3C" w:rsidRPr="00CC5315">
        <w:rPr>
          <w:rStyle w:val="CommentReference"/>
          <w:lang w:val="en-GB"/>
        </w:rPr>
        <w:commentReference w:id="256"/>
      </w:r>
      <w:commentRangeEnd w:id="257"/>
    </w:p>
    <w:p w14:paraId="650A8C57" w14:textId="70862DD6" w:rsidR="00E3582D" w:rsidRPr="00CC5315" w:rsidRDefault="007357F2" w:rsidP="006726B6">
      <w:pPr>
        <w:rPr>
          <w:ins w:id="259" w:author="Mathias Fuchs" w:date="2020-07-01T17:25:00Z"/>
          <w:lang w:val="en-GB" w:eastAsia="de-DE"/>
        </w:rPr>
      </w:pPr>
      <w:r w:rsidRPr="00CC5315">
        <w:rPr>
          <w:rStyle w:val="CommentReference"/>
          <w:lang w:val="en-GB"/>
        </w:rPr>
        <w:commentReference w:id="257"/>
      </w:r>
      <w:commentRangeEnd w:id="258"/>
      <w:r w:rsidR="008638A4" w:rsidRPr="00CC5315">
        <w:rPr>
          <w:rStyle w:val="CommentReference"/>
          <w:lang w:val="en-GB"/>
        </w:rPr>
        <w:commentReference w:id="258"/>
      </w:r>
    </w:p>
    <w:p w14:paraId="462DC1DD" w14:textId="34B78C31" w:rsidR="00E3582D" w:rsidRPr="00CC5315" w:rsidRDefault="009660E6" w:rsidP="00C12BE4">
      <w:pPr>
        <w:pStyle w:val="Heading3"/>
        <w:rPr>
          <w:ins w:id="260" w:author="Mathias Fuchs" w:date="2020-07-01T17:25:00Z"/>
          <w:rStyle w:val="Emphasis"/>
          <w:lang w:val="en-GB"/>
        </w:rPr>
      </w:pPr>
      <w:bookmarkStart w:id="261" w:name="_Toc46067069"/>
      <w:bookmarkStart w:id="262" w:name="_Toc46126800"/>
      <w:r w:rsidRPr="00CC5315">
        <w:rPr>
          <w:rStyle w:val="Emphasis"/>
          <w:lang w:val="en-GB"/>
        </w:rPr>
        <w:t>Scenarioo</w:t>
      </w:r>
      <w:bookmarkEnd w:id="261"/>
      <w:bookmarkEnd w:id="262"/>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gramStart"/>
      <w:r w:rsidR="00815A6C" w:rsidRPr="00CC5315">
        <w:rPr>
          <w:lang w:val="en-GB"/>
        </w:rPr>
        <w:t>application.properties</w:t>
      </w:r>
      <w:proofErr w:type="gramEnd"/>
      <w:r w:rsidR="00815A6C" w:rsidRPr="00CC5315">
        <w:rPr>
          <w:lang w:val="en-GB"/>
        </w:rPr>
        <w:t xml:space="preserve">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63" w:name="_Toc46067150"/>
      <w:bookmarkStart w:id="264"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The only Scenarioo configuration</w:t>
      </w:r>
      <w:bookmarkEnd w:id="263"/>
      <w:bookmarkEnd w:id="264"/>
    </w:p>
    <w:p w14:paraId="7A30D14B" w14:textId="0376A60B" w:rsidR="00FF3ADD" w:rsidRPr="00CC5315" w:rsidRDefault="00B81844" w:rsidP="006726B6">
      <w:pPr>
        <w:rPr>
          <w:lang w:val="en-GB"/>
        </w:rPr>
      </w:pPr>
      <w:r w:rsidRPr="00CC5315">
        <w:rPr>
          <w:lang w:val="en-GB" w:eastAsia="de-DE"/>
        </w:rPr>
        <w:t>M</w:t>
      </w:r>
      <w:r w:rsidR="005726C2" w:rsidRPr="00CC5315">
        <w:rPr>
          <w:lang w:val="en-GB" w:eastAsia="de-DE"/>
        </w:rPr>
        <w:t xml:space="preserve">ore information about this software can be found on following site: </w:t>
      </w:r>
      <w:hyperlink r:id="rId92" w:history="1">
        <w:r w:rsidR="005726C2" w:rsidRPr="00CC5315">
          <w:rPr>
            <w:rStyle w:val="Hyperlink"/>
            <w:lang w:val="en-GB"/>
          </w:rPr>
          <w:t>http://scenarioo.org/docs/master/</w:t>
        </w:r>
      </w:hyperlink>
      <w:r w:rsidR="005726C2" w:rsidRPr="00CC5315">
        <w:rPr>
          <w:lang w:val="en-GB"/>
        </w:rPr>
        <w:t xml:space="preserve"> </w:t>
      </w:r>
      <w:r w:rsidR="005726C2" w:rsidRPr="00CC5315">
        <w:rPr>
          <w:highlight w:val="yellow"/>
          <w:lang w:val="en-GB"/>
        </w:rPr>
        <w:t>(ref )</w:t>
      </w:r>
      <w:r w:rsidR="005726C2" w:rsidRPr="00CC5315">
        <w:rPr>
          <w:lang w:val="en-GB"/>
        </w:rPr>
        <w:t>.</w:t>
      </w:r>
    </w:p>
    <w:p w14:paraId="0D628404" w14:textId="6E107083" w:rsidR="000D1B54" w:rsidRPr="00CC5315" w:rsidRDefault="00392F9B" w:rsidP="000D1B54">
      <w:pPr>
        <w:pStyle w:val="Heading2"/>
        <w:rPr>
          <w:lang w:val="en-GB"/>
        </w:rPr>
      </w:pPr>
      <w:bookmarkStart w:id="265" w:name="_Ref45879009"/>
      <w:bookmarkStart w:id="266" w:name="_Ref45968542"/>
      <w:bookmarkStart w:id="267" w:name="_Toc46067070"/>
      <w:bookmarkStart w:id="268" w:name="_Toc46126801"/>
      <w:commentRangeStart w:id="269"/>
      <w:commentRangeStart w:id="270"/>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commentRangeEnd w:id="269"/>
      <w:r w:rsidR="001A6E39" w:rsidRPr="00CC5315">
        <w:rPr>
          <w:rStyle w:val="CommentReference"/>
          <w:b w:val="0"/>
          <w:kern w:val="0"/>
          <w:lang w:val="en-GB" w:eastAsia="en-US"/>
        </w:rPr>
        <w:commentReference w:id="269"/>
      </w:r>
      <w:bookmarkEnd w:id="265"/>
      <w:bookmarkEnd w:id="266"/>
      <w:commentRangeEnd w:id="270"/>
      <w:r w:rsidR="009251AA" w:rsidRPr="00FE28CA">
        <w:rPr>
          <w:lang w:val="en-GB"/>
        </w:rPr>
        <w:t xml:space="preserve"> for GxP Environments</w:t>
      </w:r>
      <w:r w:rsidR="00426779" w:rsidRPr="00CC5315">
        <w:rPr>
          <w:rStyle w:val="CommentReference"/>
          <w:b w:val="0"/>
          <w:kern w:val="0"/>
          <w:lang w:val="en-GB" w:eastAsia="en-US"/>
        </w:rPr>
        <w:commentReference w:id="270"/>
      </w:r>
      <w:bookmarkEnd w:id="267"/>
      <w:bookmarkEnd w:id="268"/>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174B5108" w:rsidR="00AE564C" w:rsidRPr="00CC5315" w:rsidRDefault="005B0FD1" w:rsidP="000D1B54">
      <w:pPr>
        <w:rPr>
          <w:ins w:id="27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72" w:author="Mathias Fuchs" w:date="2020-07-02T13:46:00Z">
        <w:r w:rsidR="00045F94" w:rsidRPr="00CC5315">
          <w:rPr>
            <w:lang w:val="en-GB"/>
          </w:rPr>
          <w:t xml:space="preserve"> </w:t>
        </w:r>
      </w:ins>
      <w:r w:rsidR="00CF47A5" w:rsidRPr="00FE28CA">
        <w:rPr>
          <w:lang w:val="en-GB"/>
        </w:rPr>
        <w:t>But before</w:t>
      </w:r>
      <w:r w:rsidR="00752359" w:rsidRPr="00FE28CA">
        <w:rPr>
          <w:lang w:val="en-GB"/>
        </w:rPr>
        <w:t xml:space="preserve"> hand,</w:t>
      </w:r>
      <w:r w:rsidR="00CF47A5" w:rsidRPr="00FE28CA">
        <w:rPr>
          <w:lang w:val="en-GB"/>
        </w:rPr>
        <w:t xml:space="preserve"> the over all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1843B79A" w:rsidR="000D1B54" w:rsidRPr="00CC5315" w:rsidRDefault="00D536E1" w:rsidP="000D1B54">
      <w:pPr>
        <w:pStyle w:val="Heading3"/>
        <w:rPr>
          <w:lang w:val="en-GB"/>
        </w:rPr>
      </w:pPr>
      <w:bookmarkStart w:id="273" w:name="_Ref46055357"/>
      <w:bookmarkStart w:id="274" w:name="_Toc46067071"/>
      <w:bookmarkStart w:id="275" w:name="_Toc46126802"/>
      <w:r w:rsidRPr="00CC5315">
        <w:rPr>
          <w:lang w:val="en-GB"/>
        </w:rPr>
        <w:lastRenderedPageBreak/>
        <w:t xml:space="preserve">System </w:t>
      </w:r>
      <w:r w:rsidR="000D1B54" w:rsidRPr="00CC5315">
        <w:rPr>
          <w:lang w:val="en-GB"/>
        </w:rPr>
        <w:t>Risk-Assessment</w:t>
      </w:r>
      <w:r w:rsidRPr="00CC5315">
        <w:rPr>
          <w:lang w:val="en-GB"/>
        </w:rPr>
        <w:t xml:space="preserve"> for the </w:t>
      </w:r>
      <w:r w:rsidR="009D0D35" w:rsidRPr="00CC5315">
        <w:rPr>
          <w:lang w:val="en-GB"/>
        </w:rPr>
        <w:t>test automation system</w:t>
      </w:r>
      <w:bookmarkEnd w:id="273"/>
      <w:bookmarkEnd w:id="274"/>
      <w:bookmarkEnd w:id="275"/>
    </w:p>
    <w:p w14:paraId="23962B10" w14:textId="2B132495"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76" w:author="Mathias Fuchs" w:date="2020-07-02T14:10:00Z">
        <w:r w:rsidRPr="00CC5315">
          <w:rPr>
            <w:lang w:val="en-GB"/>
          </w:rPr>
          <w:t>”</w:t>
        </w:r>
      </w:ins>
      <w:r w:rsidR="004007EA" w:rsidRPr="00CC5315">
        <w:rPr>
          <w:lang w:val="en-GB"/>
        </w:rPr>
        <w:t xml:space="preserve"> on its front page (</w:t>
      </w:r>
      <w:r w:rsidR="004007EA" w:rsidRPr="00CC5315">
        <w:rPr>
          <w:highlight w:val="yellow"/>
          <w:lang w:val="en-GB"/>
        </w:rPr>
        <w:t>GAMP</w:t>
      </w:r>
      <w:proofErr w:type="gramStart"/>
      <w:r w:rsidR="004007EA" w:rsidRPr="00CC5315">
        <w:rPr>
          <w:highlight w:val="yellow"/>
          <w:lang w:val="en-GB"/>
        </w:rPr>
        <w:t>5</w:t>
      </w:r>
      <w:r w:rsidR="00E2233C" w:rsidRPr="00CC5315">
        <w:rPr>
          <w:highlight w:val="yellow"/>
          <w:lang w:val="en-GB"/>
        </w:rPr>
        <w:t>,.,</w:t>
      </w:r>
      <w:proofErr w:type="gramEnd"/>
      <w:r w:rsidR="00E2233C" w:rsidRPr="00CC5315">
        <w:rPr>
          <w:highlight w:val="yellow"/>
          <w:lang w:val="en-GB"/>
        </w:rPr>
        <w:t xml:space="preserve">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proofErr w:type="gramStart"/>
      <w:r w:rsidR="005F081E" w:rsidRPr="00CC5315">
        <w:rPr>
          <w:lang w:val="en-GB"/>
        </w:rPr>
        <w:t>has to</w:t>
      </w:r>
      <w:proofErr w:type="gramEnd"/>
      <w:r w:rsidR="005F081E" w:rsidRPr="00CC5315">
        <w:rPr>
          <w:lang w:val="en-GB"/>
        </w:rPr>
        <w:t xml:space="preserve">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7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77"/>
      <w:r w:rsidR="007C3BFC" w:rsidRPr="00CC5315">
        <w:rPr>
          <w:rStyle w:val="CommentReference"/>
          <w:lang w:val="en-GB"/>
        </w:rPr>
        <w:commentReference w:id="277"/>
      </w:r>
    </w:p>
    <w:p w14:paraId="39CF6F73" w14:textId="5BC8F6B2" w:rsidR="00EC4F7B" w:rsidRPr="00CC5315" w:rsidRDefault="00EC4F7B" w:rsidP="00EC4F7B">
      <w:pPr>
        <w:pStyle w:val="Heading3"/>
        <w:rPr>
          <w:lang w:val="en-GB"/>
        </w:rPr>
      </w:pPr>
      <w:bookmarkStart w:id="278" w:name="_Ref46054114"/>
      <w:bookmarkStart w:id="279" w:name="_Toc46067072"/>
      <w:bookmarkStart w:id="280" w:name="_Toc46126803"/>
      <w:r w:rsidRPr="00CC5315">
        <w:rPr>
          <w:lang w:val="en-GB"/>
        </w:rPr>
        <w:t>Single Tool Analysis</w:t>
      </w:r>
      <w:r w:rsidR="00B8345C" w:rsidRPr="00CC5315">
        <w:rPr>
          <w:lang w:val="en-GB"/>
        </w:rPr>
        <w:t xml:space="preserve"> for GxP Suitability</w:t>
      </w:r>
      <w:bookmarkEnd w:id="278"/>
      <w:r w:rsidR="009526D9" w:rsidRPr="00CC5315">
        <w:rPr>
          <w:lang w:val="en-GB"/>
        </w:rPr>
        <w:t xml:space="preserve"> of the Test Automation System</w:t>
      </w:r>
      <w:bookmarkEnd w:id="279"/>
      <w:bookmarkEnd w:id="280"/>
    </w:p>
    <w:p w14:paraId="3FE139D6" w14:textId="1EB1F7B7" w:rsidR="003510D2" w:rsidRPr="00CC5315" w:rsidRDefault="005C2476" w:rsidP="003510D2">
      <w:pPr>
        <w:pStyle w:val="Heading4"/>
        <w:rPr>
          <w:lang w:val="en-GB"/>
        </w:rPr>
      </w:pPr>
      <w:bookmarkStart w:id="281" w:name="_Ref46060753"/>
      <w:bookmarkStart w:id="282" w:name="_Toc46067073"/>
      <w:bookmarkStart w:id="283" w:name="_Toc46126804"/>
      <w:r w:rsidRPr="00CC5315">
        <w:rPr>
          <w:lang w:val="en-GB"/>
        </w:rPr>
        <w:t>OQ Test App</w:t>
      </w:r>
      <w:bookmarkEnd w:id="281"/>
      <w:bookmarkEnd w:id="282"/>
      <w:bookmarkEnd w:id="283"/>
    </w:p>
    <w:p w14:paraId="2F161BF7" w14:textId="55FE1BBE"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8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Pr="00CC5315">
        <w:rPr>
          <w:highlight w:val="yellow"/>
          <w:lang w:val="en-GB"/>
        </w:rPr>
        <w:t>p.129 and 130</w:t>
      </w:r>
      <w:r w:rsidRPr="00CC5315">
        <w:rPr>
          <w:lang w:val="en-GB"/>
        </w:rPr>
        <w:t>)</w:t>
      </w:r>
      <w:r w:rsidR="008637B4" w:rsidRPr="00CC5315">
        <w:rPr>
          <w:lang w:val="en-GB"/>
        </w:rPr>
        <w:t>.</w:t>
      </w:r>
      <w:r w:rsidRPr="00CC5315">
        <w:rPr>
          <w:lang w:val="en-GB"/>
        </w:rPr>
        <w:t xml:space="preserve"> </w:t>
      </w:r>
    </w:p>
    <w:p w14:paraId="107B32A6" w14:textId="25F49C66"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as described on page </w:t>
      </w:r>
      <w:r w:rsidR="00B1361C" w:rsidRPr="00CC5315">
        <w:rPr>
          <w:lang w:val="en-GB"/>
        </w:rPr>
        <w:t>107</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lastRenderedPageBreak/>
        <w:t>manageable</w:t>
      </w:r>
      <w:r w:rsidR="00101853" w:rsidRPr="00CC5315">
        <w:rPr>
          <w:lang w:val="en-GB"/>
        </w:rPr>
        <w:t>.</w:t>
      </w:r>
      <w:r w:rsidR="00B008F6" w:rsidRPr="00CC5315">
        <w:rPr>
          <w:lang w:val="en-GB"/>
        </w:rPr>
        <w:t xml:space="preserve"> </w:t>
      </w:r>
      <w:proofErr w:type="gramStart"/>
      <w:r w:rsidR="00B008F6" w:rsidRPr="00CC5315">
        <w:rPr>
          <w:lang w:val="en-GB"/>
        </w:rPr>
        <w:t>Also</w:t>
      </w:r>
      <w:proofErr w:type="gramEnd"/>
      <w:r w:rsidR="00B008F6" w:rsidRPr="00CC5315">
        <w:rPr>
          <w:lang w:val="en-GB"/>
        </w:rPr>
        <w:t xml:space="preserve">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2FD28108"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 (</w:t>
      </w:r>
      <w:hyperlink r:id="rId93" w:anchor=":~:text=JUnit%20is%20one%20of%20the,Selenium%20WebDriver%20tests%20in%20Java." w:history="1">
        <w:r w:rsidR="009834E3" w:rsidRPr="00CC5315">
          <w:rPr>
            <w:rStyle w:val="Hyperlink"/>
            <w:lang w:val="en-GB"/>
          </w:rPr>
          <w:t>https://www.stickyminds.com/article/junit-vs-testng-choosing-framework-unit-testing#:~:text=JUnit%20is%20one%20of%20the,Selenium%20WebDriver%20tests%20in%20Java.</w:t>
        </w:r>
      </w:hyperlink>
      <w:r w:rsidR="009834E3" w:rsidRPr="00CC5315">
        <w:rPr>
          <w:lang w:val="en-GB"/>
        </w:rPr>
        <w:t xml:space="preserve"> </w:t>
      </w:r>
      <w:hyperlink r:id="rId94" w:history="1">
        <w:r w:rsidR="009834E3" w:rsidRPr="00CC5315">
          <w:rPr>
            <w:rStyle w:val="Hyperlink"/>
            <w:lang w:val="en-GB"/>
          </w:rPr>
          <w:t>https://cucumber.io/tools/cucumber-open/</w:t>
        </w:r>
      </w:hyperlink>
      <w:r w:rsidR="009834E3" w:rsidRPr="00CC5315">
        <w:rPr>
          <w:lang w:val="en-GB"/>
        </w:rPr>
        <w:t xml:space="preserve"> </w:t>
      </w:r>
      <w:hyperlink r:id="rId95" w:history="1">
        <w:r w:rsidR="009834E3" w:rsidRPr="00CC5315">
          <w:rPr>
            <w:rStyle w:val="Hyperlink"/>
            <w:lang w:val="en-GB"/>
          </w:rPr>
          <w:t>https://en.wikipedia.org/wiki/Cucumber_(software)</w:t>
        </w:r>
      </w:hyperlink>
      <w:r w:rsidR="00996833" w:rsidRPr="00CC5315">
        <w:rPr>
          <w:lang w:val="en-GB"/>
        </w:rPr>
        <w:t xml:space="preserve"> </w:t>
      </w:r>
      <w:r w:rsidR="009834E3" w:rsidRPr="00CC5315">
        <w:rPr>
          <w:lang w:val="en-GB"/>
        </w:rPr>
        <w:t xml:space="preserve"> </w:t>
      </w:r>
      <w:hyperlink r:id="rId96" w:history="1">
        <w:r w:rsidR="009834E3" w:rsidRPr="00CC5315">
          <w:rPr>
            <w:rStyle w:val="Hyperlink"/>
            <w:lang w:val="en-GB"/>
          </w:rPr>
          <w:t>https://www.browserstack.com/guide/selenium-webdriver-tutorial</w:t>
        </w:r>
      </w:hyperlink>
      <w:r w:rsidR="009834E3" w:rsidRPr="00CC5315">
        <w:rPr>
          <w:lang w:val="en-GB"/>
        </w:rPr>
        <w:t xml:space="preserve"> – all viewed the 29.6.20</w:t>
      </w:r>
      <w:r w:rsidR="00996833" w:rsidRPr="00CC5315">
        <w:rPr>
          <w:lang w:val="en-GB"/>
        </w:rPr>
        <w:t xml:space="preserve"> )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(p.207)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3F821908"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BA1A88" w:rsidRPr="00CC5315">
        <w:rPr>
          <w:highlight w:val="yellow"/>
          <w:lang w:val="en-GB"/>
        </w:rPr>
        <w:t>p.129 and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w:t>
      </w:r>
      <w:proofErr w:type="gramStart"/>
      <w:r w:rsidR="00875D18" w:rsidRPr="00FE28CA">
        <w:rPr>
          <w:lang w:val="en-GB"/>
        </w:rPr>
        <w:t>logic</w:t>
      </w:r>
      <w:proofErr w:type="gramEnd"/>
      <w:r w:rsidR="00875D18" w:rsidRPr="00FE28CA">
        <w:rPr>
          <w:lang w:val="en-GB"/>
        </w:rPr>
        <w:t xml:space="preserve">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56D9FC8B" w:rsidR="00C34996" w:rsidRPr="00CC5315" w:rsidRDefault="00C34996" w:rsidP="00996833">
      <w:pPr>
        <w:rPr>
          <w:lang w:val="en-GB"/>
        </w:rPr>
      </w:pPr>
      <w:proofErr w:type="gramStart"/>
      <w:r w:rsidRPr="00CC5315">
        <w:rPr>
          <w:lang w:val="en-GB"/>
        </w:rPr>
        <w:lastRenderedPageBreak/>
        <w:t>With this in mind</w:t>
      </w:r>
      <w:r w:rsidR="00A907BF" w:rsidRPr="00CC5315">
        <w:rPr>
          <w:lang w:val="en-GB"/>
        </w:rPr>
        <w:t xml:space="preserve"> and</w:t>
      </w:r>
      <w:proofErr w:type="gramEnd"/>
      <w:r w:rsidR="00A907BF" w:rsidRPr="00CC5315">
        <w:rPr>
          <w:lang w:val="en-GB"/>
        </w:rPr>
        <w:t xml:space="preserve"> taking</w:t>
      </w:r>
      <w:r w:rsidR="0061268F" w:rsidRPr="00CC5315">
        <w:rPr>
          <w:lang w:val="en-GB"/>
        </w:rPr>
        <w:t xml:space="preserve"> again</w:t>
      </w:r>
      <w:r w:rsidR="00A907BF" w:rsidRPr="00CC5315">
        <w:rPr>
          <w:lang w:val="en-GB"/>
        </w:rPr>
        <w:t xml:space="preserve"> into account the risks as described in the chapter </w:t>
      </w:r>
      <w:r w:rsidR="00A907BF" w:rsidRPr="00CC5315">
        <w:rPr>
          <w:highlight w:val="yellow"/>
          <w:lang w:val="en-GB"/>
        </w:rPr>
        <w:t>6.3.2</w:t>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85" w:name="_Toc46067074"/>
      <w:bookmarkStart w:id="286" w:name="_Toc46126805"/>
      <w:r w:rsidRPr="00CC5315">
        <w:rPr>
          <w:lang w:val="en-GB"/>
        </w:rPr>
        <w:t>Scenarioo</w:t>
      </w:r>
      <w:bookmarkEnd w:id="285"/>
      <w:bookmarkEnd w:id="286"/>
    </w:p>
    <w:p w14:paraId="4F9E453B" w14:textId="77777777" w:rsidR="00DF6B10" w:rsidRPr="00CC5315" w:rsidRDefault="00DF6B10" w:rsidP="00DF6B10">
      <w:pPr>
        <w:rPr>
          <w:lang w:val="en-GB"/>
        </w:rPr>
      </w:pPr>
      <w:r w:rsidRPr="00CC5315">
        <w:rPr>
          <w:lang w:val="en-GB"/>
        </w:rPr>
        <w:t xml:space="preserve">In order to validate Scenarioo, following aspects </w:t>
      </w:r>
      <w:proofErr w:type="gramStart"/>
      <w:r w:rsidRPr="00CC5315">
        <w:rPr>
          <w:lang w:val="en-GB"/>
        </w:rPr>
        <w:t>have to</w:t>
      </w:r>
      <w:proofErr w:type="gramEnd"/>
      <w:r w:rsidRPr="00CC5315">
        <w:rPr>
          <w:lang w:val="en-GB"/>
        </w:rPr>
        <w:t xml:space="preserve"> be taken into account:</w:t>
      </w:r>
    </w:p>
    <w:p w14:paraId="05D2BE01" w14:textId="46DF9F5A" w:rsidR="00DF6B10" w:rsidRPr="00CC5315" w:rsidRDefault="00DF6B10" w:rsidP="00DF6B10">
      <w:pPr>
        <w:rPr>
          <w:lang w:val="en-GB"/>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configured product even though minimal installation configuration was required to indicate the path to the folder with the test results from the OQ Test App (</w:t>
      </w:r>
      <w:hyperlink r:id="rId97" w:history="1">
        <w:r w:rsidRPr="00CC5315">
          <w:rPr>
            <w:rStyle w:val="Hyperlink"/>
            <w:lang w:val="en-GB"/>
          </w:rPr>
          <w:t>http://scenarioo.org/docs/master/tutorial/Scenarioo-Viewer-Web-Application-Setup.html</w:t>
        </w:r>
      </w:hyperlink>
      <w:r w:rsidRPr="00CC5315">
        <w:rPr>
          <w:lang w:val="en-GB"/>
        </w:rPr>
        <w:t xml:space="preserve"> - 29.06.20).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Pr="00CC5315">
        <w:rPr>
          <w:highlight w:val="yellow"/>
          <w:lang w:val="en-GB"/>
        </w:rPr>
        <w:t>p. 128-129)</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 xml:space="preserve">he software must not be considered as novel </w:t>
      </w:r>
      <w:proofErr w:type="gramStart"/>
      <w:r w:rsidR="0040460A" w:rsidRPr="00CC5315">
        <w:rPr>
          <w:lang w:val="en-GB"/>
        </w:rPr>
        <w:t>and also</w:t>
      </w:r>
      <w:proofErr w:type="gramEnd"/>
      <w:r w:rsidR="0040460A" w:rsidRPr="00CC5315">
        <w:rPr>
          <w:lang w:val="en-GB"/>
        </w:rPr>
        <w:t xml:space="preserve">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5558C86A" w:rsidR="00DF6B10" w:rsidRPr="00CC5315" w:rsidRDefault="008D512B" w:rsidP="00DF6B10">
      <w:pPr>
        <w:rPr>
          <w:lang w:val="en-GB"/>
        </w:rPr>
      </w:pPr>
      <w:r w:rsidRPr="00CC5315">
        <w:rPr>
          <w:lang w:val="en-GB"/>
        </w:rPr>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DF6B10" w:rsidRPr="00CC5315">
        <w:rPr>
          <w:highlight w:val="yellow"/>
          <w:lang w:val="en-GB"/>
        </w:rPr>
        <w:t>p.19</w:t>
      </w:r>
      <w:r w:rsidR="00DF6B10" w:rsidRPr="00CC5315">
        <w:rPr>
          <w:lang w:val="en-GB"/>
        </w:rPr>
        <w:t>)</w:t>
      </w:r>
      <w:r w:rsidRPr="00CC5315">
        <w:rPr>
          <w:lang w:val="en-GB"/>
        </w:rPr>
        <w:t xml:space="preserve"> might be an aspect that</w:t>
      </w:r>
      <w:r w:rsidR="00551C7D" w:rsidRPr="00CC5315">
        <w:rPr>
          <w:lang w:val="en-GB"/>
        </w:rPr>
        <w:t xml:space="preserve"> could significantly simplify the validation. Unfortunately</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hyperlink r:id="rId98" w:history="1">
        <w:r w:rsidR="00DF6B10" w:rsidRPr="00CC5315">
          <w:rPr>
            <w:rStyle w:val="Hyperlink"/>
            <w:lang w:val="en-GB"/>
          </w:rPr>
          <w:t>http://scenarioo.org/</w:t>
        </w:r>
      </w:hyperlink>
      <w:r w:rsidR="00DF6B10" w:rsidRPr="00CC5315">
        <w:rPr>
          <w:lang w:val="en-GB"/>
        </w:rPr>
        <w:t xml:space="preserve"> – 29</w:t>
      </w:r>
      <w:r w:rsidR="004C2F76" w:rsidRPr="00CC5315">
        <w:rPr>
          <w:lang w:val="en-GB"/>
        </w:rPr>
        <w:t>.6.</w:t>
      </w:r>
      <w:r w:rsidR="004C103B" w:rsidRPr="00CC5315">
        <w:rPr>
          <w:lang w:val="en-GB"/>
        </w:rPr>
        <w:t>)</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87" w:name="_Toc46067075"/>
      <w:bookmarkStart w:id="288" w:name="_Toc46126806"/>
      <w:r w:rsidRPr="00CC5315">
        <w:rPr>
          <w:lang w:val="en-GB"/>
        </w:rPr>
        <w:t>Analysis of the OQ Test App</w:t>
      </w:r>
      <w:r w:rsidR="006C731E" w:rsidRPr="00CC5315">
        <w:rPr>
          <w:lang w:val="en-GB"/>
        </w:rPr>
        <w:t>/Scenarioo System</w:t>
      </w:r>
      <w:bookmarkEnd w:id="287"/>
      <w:bookmarkEnd w:id="288"/>
    </w:p>
    <w:p w14:paraId="0CA074A8" w14:textId="3B84DF56" w:rsidR="00B93ACF" w:rsidRPr="00CC5315" w:rsidRDefault="007659C2" w:rsidP="000D1B54">
      <w:pPr>
        <w:rPr>
          <w:lang w:val="en-GB"/>
        </w:rPr>
      </w:pPr>
      <w:r w:rsidRPr="00CC5315">
        <w:rPr>
          <w:lang w:val="en-GB"/>
        </w:rPr>
        <w:t>As already described earlier (</w:t>
      </w:r>
      <w:r w:rsidRPr="00CC5315">
        <w:rPr>
          <w:highlight w:val="yellow"/>
          <w:lang w:val="en-GB"/>
        </w:rPr>
        <w:t>chapter...</w:t>
      </w:r>
      <w:r w:rsidRPr="00CC5315">
        <w:rPr>
          <w:lang w:val="en-GB"/>
        </w:rPr>
        <w:t>.), the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proofErr w:type="gramStart"/>
      <w:r w:rsidR="00DC5899" w:rsidRPr="00CC5315">
        <w:rPr>
          <w:lang w:val="en-GB"/>
        </w:rPr>
        <w:t>With this in mind,</w:t>
      </w:r>
      <w:r w:rsidRPr="00CC5315">
        <w:rPr>
          <w:lang w:val="en-GB"/>
        </w:rPr>
        <w:t xml:space="preserve"> the</w:t>
      </w:r>
      <w:proofErr w:type="gramEnd"/>
      <w:r w:rsidRPr="00CC5315">
        <w:rPr>
          <w:lang w:val="en-GB"/>
        </w:rPr>
        <w:t xml:space="preserv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89" w:name="_Ref45990493"/>
      <w:bookmarkStart w:id="290" w:name="_Toc46067076"/>
      <w:bookmarkStart w:id="291" w:name="_Ref46088855"/>
      <w:bookmarkStart w:id="292" w:name="_Toc46126807"/>
      <w:r w:rsidRPr="00CC5315">
        <w:rPr>
          <w:lang w:val="en-GB"/>
        </w:rPr>
        <w:lastRenderedPageBreak/>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89"/>
      <w:bookmarkEnd w:id="290"/>
      <w:r w:rsidR="00B97642" w:rsidRPr="00FE28CA">
        <w:rPr>
          <w:lang w:val="en-GB"/>
        </w:rPr>
        <w:t>System</w:t>
      </w:r>
      <w:bookmarkEnd w:id="291"/>
      <w:bookmarkEnd w:id="292"/>
    </w:p>
    <w:p w14:paraId="07B5A87B" w14:textId="36DB7961" w:rsidR="00C34A08" w:rsidRPr="00CC5315" w:rsidRDefault="007C3A45" w:rsidP="00AB6448">
      <w:pPr>
        <w:rPr>
          <w:lang w:val="en-GB"/>
        </w:rPr>
      </w:pPr>
      <w:r w:rsidRPr="00CC5315">
        <w:rPr>
          <w:lang w:val="en-GB"/>
        </w:rPr>
        <w:t>In principle, any change in the software needs a re-validation of the new software version (</w:t>
      </w:r>
      <w:r w:rsidRPr="00CC5315">
        <w:rPr>
          <w:highlight w:val="yellow"/>
          <w:lang w:val="en-GB"/>
        </w:rPr>
        <w:t>GAMP5, Figure 4.1 on page 30</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9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9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commentRangeStart w:id="295"/>
      <w:r w:rsidR="00B55E3B" w:rsidRPr="00CC5315">
        <w:rPr>
          <w:lang w:val="en-GB"/>
        </w:rPr>
        <w:t>become</w:t>
      </w:r>
      <w:commentRangeEnd w:id="295"/>
      <w:r w:rsidR="004375A1">
        <w:rPr>
          <w:rStyle w:val="CommentReference"/>
        </w:rPr>
        <w:commentReference w:id="295"/>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96"/>
      <w:commentRangeStart w:id="297"/>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96"/>
      <w:r w:rsidR="004F2DB4" w:rsidRPr="00CC5315">
        <w:rPr>
          <w:rStyle w:val="CommentReference"/>
          <w:lang w:val="en-GB"/>
        </w:rPr>
        <w:commentReference w:id="296"/>
      </w:r>
      <w:commentRangeEnd w:id="297"/>
      <w:r w:rsidR="00661035" w:rsidRPr="00CC5315">
        <w:rPr>
          <w:rStyle w:val="CommentReference"/>
          <w:lang w:val="en-GB"/>
        </w:rPr>
        <w:commentReference w:id="297"/>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lastRenderedPageBreak/>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98" w:name="_Ref45987742"/>
      <w:bookmarkStart w:id="299" w:name="_Toc46067151"/>
      <w:bookmarkStart w:id="300"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98"/>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99"/>
      <w:bookmarkEnd w:id="300"/>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w:t>
      </w:r>
      <w:commentRangeStart w:id="301"/>
      <w:commentRangeStart w:id="302"/>
      <w:r w:rsidR="006F20AF" w:rsidRPr="00CC5315">
        <w:rPr>
          <w:lang w:val="en-GB"/>
        </w:rPr>
        <w:t xml:space="preserve">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commentRangeEnd w:id="301"/>
      <w:r w:rsidR="006E6D95" w:rsidRPr="00CC5315">
        <w:rPr>
          <w:rStyle w:val="CommentReference"/>
          <w:lang w:val="en-GB"/>
        </w:rPr>
        <w:commentReference w:id="301"/>
      </w:r>
      <w:commentRangeEnd w:id="302"/>
      <w:r w:rsidR="009A6C20" w:rsidRPr="00CC5315">
        <w:rPr>
          <w:rStyle w:val="CommentReference"/>
          <w:lang w:val="en-GB"/>
        </w:rPr>
        <w:commentReference w:id="302"/>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w:t>
      </w:r>
      <w:proofErr w:type="gramStart"/>
      <w:r w:rsidRPr="00CC5315">
        <w:rPr>
          <w:lang w:val="en-GB"/>
        </w:rPr>
        <w:t>sufficient</w:t>
      </w:r>
      <w:proofErr w:type="gramEnd"/>
      <w:r w:rsidRPr="00CC5315">
        <w:rPr>
          <w:lang w:val="en-GB"/>
        </w:rPr>
        <w:t xml:space="preserve">. </w:t>
      </w:r>
    </w:p>
    <w:p w14:paraId="59D87F95" w14:textId="77777777" w:rsidR="000A4F34" w:rsidRDefault="006F20AF" w:rsidP="006F20AF">
      <w:pPr>
        <w:rPr>
          <w:lang w:val="en-GB"/>
        </w:rPr>
      </w:pPr>
      <w:r w:rsidRPr="00CC5315">
        <w:rPr>
          <w:lang w:val="en-GB"/>
        </w:rPr>
        <w:lastRenderedPageBreak/>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w:t>
      </w:r>
      <w:proofErr w:type="gramStart"/>
      <w:r w:rsidRPr="00CC5315">
        <w:rPr>
          <w:lang w:val="en-GB"/>
        </w:rPr>
        <w:t>have to</w:t>
      </w:r>
      <w:proofErr w:type="gramEnd"/>
      <w:r w:rsidRPr="00CC5315">
        <w:rPr>
          <w:lang w:val="en-GB"/>
        </w:rPr>
        <w:t xml:space="preserve">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303"/>
      <w:commentRangeStart w:id="304"/>
      <w:r w:rsidRPr="00CC5315">
        <w:rPr>
          <w:lang w:val="en-GB"/>
        </w:rPr>
        <w:t xml:space="preserve">By the test reviewer who </w:t>
      </w:r>
      <w:proofErr w:type="gramStart"/>
      <w:r w:rsidRPr="00CC5315">
        <w:rPr>
          <w:lang w:val="en-GB"/>
        </w:rPr>
        <w:t>has to</w:t>
      </w:r>
      <w:proofErr w:type="gramEnd"/>
      <w:r w:rsidRPr="00CC5315">
        <w:rPr>
          <w:lang w:val="en-GB"/>
        </w:rPr>
        <w:t xml:space="preserve"> verify, that each step took at least few milliseconds to perform</w:t>
      </w:r>
      <w:commentRangeEnd w:id="303"/>
      <w:r w:rsidR="006E6D95" w:rsidRPr="00CC5315">
        <w:rPr>
          <w:rStyle w:val="CommentReference"/>
          <w:lang w:val="en-GB"/>
        </w:rPr>
        <w:commentReference w:id="303"/>
      </w:r>
      <w:commentRangeEnd w:id="304"/>
      <w:r w:rsidR="00993F0C" w:rsidRPr="00CC5315">
        <w:rPr>
          <w:rStyle w:val="CommentReference"/>
          <w:lang w:val="en-GB"/>
        </w:rPr>
        <w:commentReference w:id="304"/>
      </w:r>
      <w:r w:rsidRPr="00CC5315">
        <w:rPr>
          <w:lang w:val="en-GB"/>
        </w:rPr>
        <w:t>.</w:t>
      </w:r>
    </w:p>
    <w:p w14:paraId="026AC3CA" w14:textId="7B9BDB0A"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hyperlink r:id="rId100" w:history="1">
        <w:r w:rsidR="007B19CE" w:rsidRPr="00CC5315">
          <w:rPr>
            <w:rStyle w:val="Hyperlink"/>
            <w:lang w:val="en-GB"/>
          </w:rPr>
          <w:t>https://medium.com/@hacker_girl/how-to-click-on-hidden-element-in-selenium-webdriver-873773dc333c</w:t>
        </w:r>
      </w:hyperlink>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commentRangeStart w:id="305"/>
      <w:r w:rsidRPr="00CC5315">
        <w:rPr>
          <w:lang w:val="en-GB"/>
        </w:rPr>
        <w:t>. For</w:t>
      </w:r>
      <w:r w:rsidR="000431EE" w:rsidRPr="00FE28CA">
        <w:rPr>
          <w:lang w:val="en-GB"/>
        </w:rPr>
        <w:t xml:space="preserve"> </w:t>
      </w:r>
      <w:proofErr w:type="gramStart"/>
      <w:r w:rsidR="000431EE" w:rsidRPr="00FE28CA">
        <w:rPr>
          <w:lang w:val="en-GB"/>
        </w:rPr>
        <w:t>example</w:t>
      </w:r>
      <w:proofErr w:type="gramEnd"/>
      <w:r w:rsidR="000431EE" w:rsidRPr="00FE28CA">
        <w:rPr>
          <w:lang w:val="en-GB"/>
        </w:rPr>
        <w:t xml:space="preserv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commentRangeEnd w:id="305"/>
      <w:r w:rsidR="006E6D95" w:rsidRPr="00CC5315">
        <w:rPr>
          <w:rStyle w:val="CommentReference"/>
          <w:lang w:val="en-GB"/>
        </w:rPr>
        <w:commentReference w:id="305"/>
      </w:r>
    </w:p>
    <w:p w14:paraId="54EBBA7F" w14:textId="42015477" w:rsidR="000074C5" w:rsidRPr="00CC5315" w:rsidRDefault="00F62A66" w:rsidP="000074C5">
      <w:pPr>
        <w:pStyle w:val="Heading2"/>
        <w:rPr>
          <w:lang w:val="en-GB"/>
        </w:rPr>
      </w:pPr>
      <w:bookmarkStart w:id="306" w:name="_Toc46067077"/>
      <w:bookmarkStart w:id="307" w:name="_Toc46126808"/>
      <w:r w:rsidRPr="00CC5315">
        <w:rPr>
          <w:lang w:val="en-GB"/>
        </w:rPr>
        <w:t>Specification/</w:t>
      </w:r>
      <w:r w:rsidR="000074C5" w:rsidRPr="00CC5315">
        <w:rPr>
          <w:lang w:val="en-GB"/>
        </w:rPr>
        <w:t>Formulation</w:t>
      </w:r>
      <w:bookmarkEnd w:id="306"/>
      <w:bookmarkEnd w:id="307"/>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w:t>
      </w:r>
      <w:proofErr w:type="gramStart"/>
      <w:r w:rsidRPr="00CC5315">
        <w:rPr>
          <w:lang w:val="en-GB" w:eastAsia="de-DE"/>
        </w:rPr>
        <w:t>taking into account</w:t>
      </w:r>
      <w:proofErr w:type="gramEnd"/>
      <w:r w:rsidRPr="00CC5315">
        <w:rPr>
          <w:lang w:val="en-GB" w:eastAsia="de-DE"/>
        </w:rPr>
        <w:t xml:space="preserve"> the GAMP5 requirements.</w:t>
      </w:r>
    </w:p>
    <w:p w14:paraId="2B43BEA0" w14:textId="77777777" w:rsidR="00F62A66" w:rsidRPr="00CC5315" w:rsidRDefault="00F62A66" w:rsidP="00F62A66">
      <w:pPr>
        <w:pStyle w:val="Heading3"/>
        <w:rPr>
          <w:lang w:val="en-GB"/>
        </w:rPr>
      </w:pPr>
      <w:bookmarkStart w:id="308" w:name="_Toc46067078"/>
      <w:bookmarkStart w:id="309" w:name="_Toc46126809"/>
      <w:r w:rsidRPr="00CC5315">
        <w:rPr>
          <w:lang w:val="en-GB"/>
        </w:rPr>
        <w:t>From User Stories to Feature Files</w:t>
      </w:r>
      <w:bookmarkEnd w:id="308"/>
      <w:bookmarkEnd w:id="309"/>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310" w:name="_Toc46067152"/>
      <w:bookmarkStart w:id="311"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310"/>
      <w:bookmarkEnd w:id="311"/>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312" w:name="_Toc46067153"/>
      <w:bookmarkStart w:id="313"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312"/>
      <w:bookmarkEnd w:id="313"/>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314" w:name="_Toc46067154"/>
      <w:bookmarkStart w:id="315"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314"/>
      <w:bookmarkEnd w:id="315"/>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316" w:name="_Toc46067079"/>
      <w:bookmarkStart w:id="317" w:name="_Toc46126810"/>
      <w:r w:rsidRPr="00CC5315">
        <w:rPr>
          <w:lang w:val="en-GB"/>
        </w:rPr>
        <w:lastRenderedPageBreak/>
        <w:t>Traceability</w:t>
      </w:r>
      <w:bookmarkEnd w:id="316"/>
      <w:bookmarkEnd w:id="317"/>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318" w:name="_Ref45901576"/>
      <w:bookmarkStart w:id="319" w:name="_Toc46067155"/>
      <w:bookmarkStart w:id="320"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318"/>
      <w:r w:rsidRPr="00FE28CA">
        <w:rPr>
          <w:lang w:val="en-GB"/>
        </w:rPr>
        <w:t>: Link between the description of the user requirement and the executable functional specifications on the feature file</w:t>
      </w:r>
      <w:bookmarkEnd w:id="319"/>
      <w:bookmarkEnd w:id="320"/>
    </w:p>
    <w:p w14:paraId="29D107A2" w14:textId="77777777" w:rsidR="000074C5" w:rsidRPr="00CC5315" w:rsidRDefault="00F62A66" w:rsidP="00F62A66">
      <w:pPr>
        <w:pStyle w:val="Heading3"/>
        <w:rPr>
          <w:lang w:val="en-GB"/>
        </w:rPr>
      </w:pPr>
      <w:bookmarkStart w:id="321" w:name="_Toc46067080"/>
      <w:bookmarkStart w:id="322" w:name="_Toc46126811"/>
      <w:r w:rsidRPr="00CC5315">
        <w:rPr>
          <w:lang w:val="en-GB"/>
        </w:rPr>
        <w:lastRenderedPageBreak/>
        <w:t>Risk Assessment</w:t>
      </w:r>
      <w:bookmarkEnd w:id="321"/>
      <w:bookmarkEnd w:id="322"/>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323" w:name="_Ref45902258"/>
      <w:bookmarkStart w:id="324" w:name="_Toc46067156"/>
      <w:bookmarkStart w:id="325"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323"/>
      <w:r w:rsidRPr="00CC5315">
        <w:rPr>
          <w:lang w:val="en-GB"/>
        </w:rPr>
        <w:t xml:space="preserve">: </w:t>
      </w:r>
      <w:r w:rsidR="00283DC2" w:rsidRPr="00CC5315">
        <w:rPr>
          <w:lang w:val="en-GB"/>
        </w:rPr>
        <w:t>Example of how to deal with GAMP5 risk management requirements in BDD</w:t>
      </w:r>
      <w:bookmarkEnd w:id="324"/>
      <w:bookmarkEnd w:id="325"/>
    </w:p>
    <w:p w14:paraId="5674A799" w14:textId="77777777" w:rsidR="00F62A66" w:rsidRPr="00CC5315" w:rsidRDefault="00F62A66" w:rsidP="00F62A66">
      <w:pPr>
        <w:pStyle w:val="Heading3"/>
        <w:rPr>
          <w:lang w:val="en-GB"/>
        </w:rPr>
      </w:pPr>
      <w:bookmarkStart w:id="326" w:name="_Toc46067081"/>
      <w:bookmarkStart w:id="327" w:name="_Toc46126812"/>
      <w:r w:rsidRPr="00CC5315">
        <w:rPr>
          <w:lang w:val="en-GB"/>
        </w:rPr>
        <w:t>Compliance</w:t>
      </w:r>
      <w:bookmarkEnd w:id="326"/>
      <w:bookmarkEnd w:id="327"/>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0B8FF035"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hyperlink r:id="rId105" w:history="1">
        <w:r w:rsidR="00D6345A" w:rsidRPr="00CC5315">
          <w:rPr>
            <w:rStyle w:val="Hyperlink"/>
            <w:lang w:val="en-GB"/>
          </w:rPr>
          <w:t>https://www.fda.gov/patients/clinical-trials-what-patients-need-know/informed-consent-clinical-trials</w:t>
        </w:r>
      </w:hyperlink>
      <w:r w:rsidR="00D6345A" w:rsidRPr="00CC5315">
        <w:rPr>
          <w:lang w:val="en-GB"/>
        </w:rPr>
        <w:t xml:space="preserve"> </w:t>
      </w:r>
      <w:r w:rsidR="00B92982" w:rsidRPr="00CC5315">
        <w:rPr>
          <w:lang w:val="en-GB"/>
        </w:rPr>
        <w:t xml:space="preserve">- </w:t>
      </w:r>
      <w:r w:rsidR="001E6260" w:rsidRPr="00CC5315">
        <w:rPr>
          <w:lang w:val="en-GB"/>
        </w:rPr>
        <w:t xml:space="preserve">10-7-20 page vom </w:t>
      </w:r>
      <w:r w:rsidR="008F041B" w:rsidRPr="00CC5315">
        <w:rPr>
          <w:lang w:val="en-GB"/>
        </w:rPr>
        <w:t>4.1.18</w:t>
      </w:r>
      <w:r w:rsidR="00B92982" w:rsidRPr="00CC5315">
        <w:rPr>
          <w:lang w:val="en-GB"/>
        </w:rPr>
        <w:t>)</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328" w:name="_Ref45902714"/>
      <w:bookmarkStart w:id="329" w:name="_Toc46067157"/>
      <w:bookmarkStart w:id="330"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328"/>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329"/>
      <w:bookmarkEnd w:id="330"/>
    </w:p>
    <w:p w14:paraId="53FDE3A8" w14:textId="7B308348" w:rsidR="000F333C" w:rsidRPr="00CC5315" w:rsidRDefault="000F333C" w:rsidP="0011500F">
      <w:pPr>
        <w:pStyle w:val="Heading3"/>
        <w:rPr>
          <w:lang w:val="en-GB"/>
        </w:rPr>
      </w:pPr>
      <w:bookmarkStart w:id="331" w:name="_Toc46067082"/>
      <w:bookmarkStart w:id="332" w:name="_Toc46126813"/>
      <w:r w:rsidRPr="00CC5315">
        <w:rPr>
          <w:lang w:val="en-GB"/>
        </w:rPr>
        <w:t>Approval of the feature files</w:t>
      </w:r>
      <w:bookmarkEnd w:id="331"/>
      <w:bookmarkEnd w:id="332"/>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 xml:space="preserve">This applies </w:t>
      </w:r>
      <w:proofErr w:type="gramStart"/>
      <w:r w:rsidR="006269AF" w:rsidRPr="00CC5315">
        <w:rPr>
          <w:lang w:val="en-GB"/>
        </w:rPr>
        <w:t>in particular to</w:t>
      </w:r>
      <w:proofErr w:type="gramEnd"/>
      <w:r w:rsidR="006269AF" w:rsidRPr="00CC5315">
        <w:rPr>
          <w:lang w:val="en-GB"/>
        </w:rPr>
        <w:t xml:space="preserve"> the feature files. From the experience of creating the prototype, it must be expected that the feature file, which was created in the 'Formulation' step, </w:t>
      </w:r>
      <w:proofErr w:type="gramStart"/>
      <w:r w:rsidR="006269AF" w:rsidRPr="00CC5315">
        <w:rPr>
          <w:lang w:val="en-GB"/>
        </w:rPr>
        <w:t>has to</w:t>
      </w:r>
      <w:proofErr w:type="gramEnd"/>
      <w:r w:rsidR="006269AF" w:rsidRPr="00CC5315">
        <w:rPr>
          <w:lang w:val="en-GB"/>
        </w:rPr>
        <w:t xml:space="preserve">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proofErr w:type="gramStart"/>
      <w:r w:rsidR="00E4481E" w:rsidRPr="00CC5315">
        <w:rPr>
          <w:lang w:val="en-GB"/>
        </w:rPr>
        <w:t>Therefore</w:t>
      </w:r>
      <w:proofErr w:type="gramEnd"/>
      <w:r w:rsidR="00E4481E" w:rsidRPr="00CC5315">
        <w:rPr>
          <w:lang w:val="en-GB"/>
        </w:rPr>
        <w:t xml:space="preserv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33"/>
      <w:r w:rsidR="00F3163A" w:rsidRPr="00CC5315">
        <w:rPr>
          <w:rStyle w:val="FootnoteReference"/>
          <w:lang w:val="en-GB"/>
        </w:rPr>
        <w:footnoteReference w:id="8"/>
      </w:r>
      <w:commentRangeEnd w:id="333"/>
      <w:r w:rsidR="00F7432A" w:rsidRPr="00CC5315">
        <w:rPr>
          <w:rStyle w:val="CommentReference"/>
          <w:lang w:val="en-GB"/>
        </w:rPr>
        <w:commentReference w:id="333"/>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34" w:name="_Toc46067158"/>
      <w:bookmarkStart w:id="335"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34"/>
      <w:bookmarkEnd w:id="335"/>
    </w:p>
    <w:p w14:paraId="62B611D1" w14:textId="77777777" w:rsidR="000074C5" w:rsidRPr="00CC5315" w:rsidRDefault="000074C5" w:rsidP="00270BF3">
      <w:pPr>
        <w:pStyle w:val="Heading2"/>
        <w:rPr>
          <w:lang w:val="en-GB"/>
        </w:rPr>
      </w:pPr>
      <w:bookmarkStart w:id="336" w:name="_Toc46067083"/>
      <w:bookmarkStart w:id="337" w:name="_Toc46126814"/>
      <w:r w:rsidRPr="00CC5315">
        <w:rPr>
          <w:lang w:val="en-GB"/>
        </w:rPr>
        <w:t>Test Automation</w:t>
      </w:r>
      <w:bookmarkEnd w:id="336"/>
      <w:bookmarkEnd w:id="337"/>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38" w:name="_Ref45977347"/>
      <w:bookmarkStart w:id="339" w:name="_Toc46067159"/>
      <w:bookmarkStart w:id="340"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38"/>
      <w:r w:rsidRPr="00FE28CA">
        <w:rPr>
          <w:lang w:val="en-GB"/>
        </w:rPr>
        <w:t>: Configuration of the Cucumber Test Runner</w:t>
      </w:r>
      <w:bookmarkEnd w:id="339"/>
      <w:bookmarkEnd w:id="340"/>
    </w:p>
    <w:p w14:paraId="23F29F0C" w14:textId="6AA12F90" w:rsidR="00270BF3" w:rsidRPr="00CC5315" w:rsidRDefault="00270BF3" w:rsidP="00270BF3">
      <w:pPr>
        <w:pStyle w:val="Heading3"/>
        <w:rPr>
          <w:lang w:val="en-GB"/>
        </w:rPr>
      </w:pPr>
      <w:bookmarkStart w:id="341" w:name="_Ref45969459"/>
      <w:bookmarkStart w:id="342" w:name="_Ref45970192"/>
      <w:bookmarkStart w:id="343" w:name="_Toc46067084"/>
      <w:bookmarkStart w:id="344" w:name="_Toc46126815"/>
      <w:r w:rsidRPr="00CC5315">
        <w:rPr>
          <w:lang w:val="en-GB"/>
        </w:rPr>
        <w:t xml:space="preserve">Glue </w:t>
      </w:r>
      <w:r w:rsidR="00893840" w:rsidRPr="00CC5315">
        <w:rPr>
          <w:lang w:val="en-GB"/>
        </w:rPr>
        <w:t>Code</w:t>
      </w:r>
      <w:bookmarkEnd w:id="341"/>
      <w:bookmarkEnd w:id="342"/>
      <w:bookmarkEnd w:id="343"/>
      <w:bookmarkEnd w:id="344"/>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 xml:space="preserve">The following points could be established, which were </w:t>
      </w:r>
      <w:proofErr w:type="gramStart"/>
      <w:r w:rsidRPr="00CC5315">
        <w:rPr>
          <w:lang w:val="en-GB"/>
        </w:rPr>
        <w:t>taken into account</w:t>
      </w:r>
      <w:proofErr w:type="gramEnd"/>
      <w:r w:rsidRPr="00CC5315">
        <w:rPr>
          <w:lang w:val="en-GB"/>
        </w:rPr>
        <w:t xml:space="preserve">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45" w:name="_Toc46067160"/>
      <w:bookmarkStart w:id="346"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45"/>
      <w:bookmarkEnd w:id="346"/>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47" w:name="_Ref45977200"/>
      <w:bookmarkStart w:id="348" w:name="_Toc46067161"/>
      <w:bookmarkStart w:id="349"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47"/>
      <w:r w:rsidRPr="00CC5315">
        <w:rPr>
          <w:lang w:val="en-GB"/>
        </w:rPr>
        <w:t xml:space="preserve">: </w:t>
      </w:r>
      <w:r w:rsidR="00106A04" w:rsidRPr="00CC5315">
        <w:rPr>
          <w:lang w:val="en-GB"/>
        </w:rPr>
        <w:t>Hook, which is responsible for taking and saving the screenshots</w:t>
      </w:r>
      <w:bookmarkEnd w:id="348"/>
      <w:bookmarkEnd w:id="349"/>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50" w:name="_Toc46067085"/>
      <w:bookmarkStart w:id="351" w:name="_Toc46126816"/>
      <w:r w:rsidRPr="00CC5315">
        <w:rPr>
          <w:lang w:val="en-GB"/>
        </w:rPr>
        <w:t>Test R</w:t>
      </w:r>
      <w:r w:rsidR="00555AB8" w:rsidRPr="00CC5315">
        <w:rPr>
          <w:lang w:val="en-GB"/>
        </w:rPr>
        <w:t>esults as Cucumber Reports</w:t>
      </w:r>
      <w:bookmarkEnd w:id="350"/>
      <w:bookmarkEnd w:id="351"/>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52" w:name="_Toc46067086"/>
      <w:bookmarkStart w:id="353" w:name="_Toc46126817"/>
      <w:r w:rsidRPr="00CC5315">
        <w:rPr>
          <w:lang w:val="en-GB"/>
        </w:rPr>
        <w:t>Test Review</w:t>
      </w:r>
      <w:bookmarkEnd w:id="352"/>
      <w:bookmarkEnd w:id="353"/>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54" w:name="_Toc46067087"/>
      <w:bookmarkStart w:id="355" w:name="_Toc46126818"/>
      <w:r w:rsidRPr="00CC5315">
        <w:rPr>
          <w:lang w:val="en-GB"/>
        </w:rPr>
        <w:t>Review</w:t>
      </w:r>
      <w:r w:rsidR="00433005" w:rsidRPr="00CC5315">
        <w:rPr>
          <w:lang w:val="en-GB"/>
        </w:rPr>
        <w:t xml:space="preserve"> in Scenarioo</w:t>
      </w:r>
      <w:bookmarkEnd w:id="354"/>
      <w:bookmarkEnd w:id="355"/>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56" w:name="_Toc46067162"/>
      <w:bookmarkStart w:id="357"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Different runs that can be viewed in Scenarioo</w:t>
      </w:r>
      <w:bookmarkEnd w:id="356"/>
      <w:bookmarkEnd w:id="357"/>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w:t>
      </w:r>
      <w:proofErr w:type="gramStart"/>
      <w:r w:rsidRPr="00CC5315">
        <w:rPr>
          <w:lang w:val="en-GB"/>
        </w:rPr>
        <w:t>the final result</w:t>
      </w:r>
      <w:proofErr w:type="gramEnd"/>
      <w:r w:rsidRPr="00CC5315">
        <w:rPr>
          <w:lang w:val="en-GB"/>
        </w:rPr>
        <w:t xml:space="preserve">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58" w:name="_Toc46067163"/>
      <w:bookmarkStart w:id="359"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Feature overview in Scenarioo</w:t>
      </w:r>
      <w:bookmarkEnd w:id="358"/>
      <w:bookmarkEnd w:id="359"/>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60" w:name="_Toc46067164"/>
      <w:bookmarkStart w:id="361"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60"/>
      <w:bookmarkEnd w:id="361"/>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62" w:name="_Toc46067165"/>
      <w:bookmarkStart w:id="363"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62"/>
      <w:bookmarkEnd w:id="363"/>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8364C8" w:rsidRPr="003630A5" w:rsidRDefault="008364C8" w:rsidP="003630A5">
                            <w:pPr>
                              <w:pStyle w:val="Caption"/>
                              <w:rPr>
                                <w:noProof/>
                                <w:szCs w:val="24"/>
                                <w:lang w:val="en-GB" w:eastAsia="en-US"/>
                              </w:rPr>
                            </w:pPr>
                            <w:bookmarkStart w:id="364" w:name="_Toc46067166"/>
                            <w:bookmarkStart w:id="365"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8364C8" w:rsidRPr="003630A5" w:rsidRDefault="008364C8" w:rsidP="003630A5">
                      <w:pPr>
                        <w:pStyle w:val="Caption"/>
                        <w:rPr>
                          <w:noProof/>
                          <w:szCs w:val="24"/>
                          <w:lang w:val="en-GB" w:eastAsia="en-US"/>
                        </w:rPr>
                      </w:pPr>
                      <w:bookmarkStart w:id="366" w:name="_Toc46067166"/>
                      <w:bookmarkStart w:id="367"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66"/>
                      <w:bookmarkEnd w:id="367"/>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68" w:name="_Toc46067167"/>
      <w:bookmarkStart w:id="369"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68"/>
      <w:bookmarkEnd w:id="369"/>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70" w:name="_Toc46067088"/>
      <w:bookmarkStart w:id="371" w:name="_Toc46126819"/>
      <w:r w:rsidRPr="00CC5315">
        <w:rPr>
          <w:lang w:val="en-GB"/>
        </w:rPr>
        <w:t>Test Report</w:t>
      </w:r>
      <w:bookmarkEnd w:id="370"/>
      <w:bookmarkEnd w:id="371"/>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 xml:space="preserve">see appendix </w:t>
      </w:r>
      <w:proofErr w:type="gramStart"/>
      <w:r w:rsidRPr="00CC5315">
        <w:rPr>
          <w:highlight w:val="yellow"/>
          <w:lang w:val="en-GB"/>
        </w:rPr>
        <w:t>...</w:t>
      </w:r>
      <w:r w:rsidRPr="00CC5315">
        <w:rPr>
          <w:lang w:val="en-GB"/>
        </w:rPr>
        <w:t xml:space="preserve"> </w:t>
      </w:r>
      <w:r w:rsidR="00626BBF" w:rsidRPr="00CC5315">
        <w:rPr>
          <w:lang w:val="en-GB"/>
        </w:rPr>
        <w:t>)</w:t>
      </w:r>
      <w:proofErr w:type="gramEnd"/>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72" w:name="_Ref45968239"/>
      <w:bookmarkStart w:id="373" w:name="_Toc46067089"/>
      <w:bookmarkStart w:id="374" w:name="_Toc46126820"/>
      <w:bookmarkStart w:id="375" w:name="_Ref36378169"/>
      <w:bookmarkStart w:id="376" w:name="_Ref36378179"/>
      <w:bookmarkStart w:id="377" w:name="_Ref36378184"/>
      <w:bookmarkStart w:id="378"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72"/>
      <w:bookmarkEnd w:id="373"/>
      <w:bookmarkEnd w:id="374"/>
      <w:r w:rsidR="00B13855" w:rsidRPr="00CC5315">
        <w:rPr>
          <w:lang w:val="en-GB"/>
        </w:rPr>
        <w:t xml:space="preserve"> </w:t>
      </w:r>
      <w:bookmarkEnd w:id="375"/>
      <w:bookmarkEnd w:id="376"/>
      <w:bookmarkEnd w:id="377"/>
      <w:bookmarkEnd w:id="378"/>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w:t>
      </w:r>
      <w:proofErr w:type="gramStart"/>
      <w:r w:rsidRPr="00CC5315">
        <w:rPr>
          <w:lang w:val="en-GB" w:eastAsia="de-DE"/>
        </w:rPr>
        <w:t>taken into account</w:t>
      </w:r>
      <w:proofErr w:type="gramEnd"/>
      <w:r w:rsidRPr="00CC5315">
        <w:rPr>
          <w:lang w:val="en-GB" w:eastAsia="de-DE"/>
        </w:rPr>
        <w:t xml:space="preserve">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79" w:name="_Toc46067090"/>
      <w:bookmarkStart w:id="380" w:name="_Toc46126821"/>
      <w:r w:rsidRPr="00CC5315">
        <w:rPr>
          <w:lang w:val="en-GB"/>
        </w:rPr>
        <w:t xml:space="preserve">Change </w:t>
      </w:r>
      <w:r w:rsidR="00C313B6">
        <w:t>B</w:t>
      </w:r>
      <w:r w:rsidRPr="00CC5315">
        <w:rPr>
          <w:lang w:val="en-GB"/>
        </w:rPr>
        <w:t>efore the</w:t>
      </w:r>
      <w:r w:rsidR="008066BF" w:rsidRPr="00CC5315">
        <w:rPr>
          <w:lang w:val="en-GB"/>
        </w:rPr>
        <w:t xml:space="preserve"> OQ</w:t>
      </w:r>
      <w:bookmarkEnd w:id="379"/>
      <w:bookmarkEnd w:id="380"/>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81" w:name="_Ref45980888"/>
      <w:bookmarkStart w:id="382" w:name="_Toc46067168"/>
      <w:bookmarkStart w:id="383"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81"/>
      <w:r w:rsidRPr="00FE28CA">
        <w:rPr>
          <w:lang w:val="en-GB"/>
        </w:rPr>
        <w:t>: Adaptations in the specification brief due to the addition of a new requirement</w:t>
      </w:r>
      <w:bookmarkEnd w:id="382"/>
      <w:bookmarkEnd w:id="383"/>
    </w:p>
    <w:p w14:paraId="46001BA7" w14:textId="42610CFA" w:rsidR="000074C5" w:rsidRPr="00CC5315" w:rsidRDefault="00223B2E" w:rsidP="00093345">
      <w:pPr>
        <w:pStyle w:val="Heading3"/>
        <w:rPr>
          <w:lang w:val="en-GB"/>
        </w:rPr>
      </w:pPr>
      <w:bookmarkStart w:id="384" w:name="_Toc46067091"/>
      <w:bookmarkStart w:id="385"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84"/>
      <w:bookmarkEnd w:id="385"/>
    </w:p>
    <w:p w14:paraId="2F732C3B" w14:textId="413D081E" w:rsidR="00C43F82" w:rsidRPr="00CC5315" w:rsidRDefault="00C43F82" w:rsidP="00C43F82">
      <w:pPr>
        <w:rPr>
          <w:lang w:val="en-GB"/>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p>
    <w:p w14:paraId="105CA3D2" w14:textId="70749C56" w:rsidR="00645AE2" w:rsidRPr="00CC5315" w:rsidRDefault="00C43F82" w:rsidP="00C43F82">
      <w:pPr>
        <w:rPr>
          <w:lang w:val="en-GB"/>
        </w:rPr>
      </w:pPr>
      <w:r w:rsidRPr="00CC5315">
        <w:rPr>
          <w:lang w:val="en-GB"/>
        </w:rPr>
        <w:t xml:space="preserve"> </w:t>
      </w:r>
      <w:r w:rsidR="00126053" w:rsidRPr="00CC5315">
        <w:rPr>
          <w:lang w:val="en-GB"/>
        </w:rPr>
        <w:t>(</w:t>
      </w:r>
      <w:hyperlink r:id="rId127" w:history="1">
        <w:r w:rsidR="00700B83" w:rsidRPr="00CC5315">
          <w:rPr>
            <w:rStyle w:val="Hyperlink"/>
            <w:lang w:val="en-GB"/>
          </w:rPr>
          <w:t>https://www.guru99.com/regression-testing.html - 13.7.20</w:t>
        </w:r>
      </w:hyperlink>
      <w:r w:rsidR="00733759" w:rsidRPr="00CC5315">
        <w:rPr>
          <w:lang w:val="en-GB"/>
        </w:rPr>
        <w:t>)</w:t>
      </w:r>
      <w:r w:rsidR="00EF5306" w:rsidRPr="00CC5315">
        <w:rPr>
          <w:lang w:val="en-GB"/>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w:t>
      </w:r>
      <w:proofErr w:type="gramStart"/>
      <w:r w:rsidRPr="00CC5315">
        <w:rPr>
          <w:lang w:val="en-GB"/>
        </w:rPr>
        <w:t>sufficient</w:t>
      </w:r>
      <w:proofErr w:type="gramEnd"/>
      <w:r w:rsidRPr="00CC5315">
        <w:rPr>
          <w:lang w:val="en-GB"/>
        </w:rPr>
        <w:t xml:space="preserve">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w:t>
      </w:r>
      <w:proofErr w:type="gramStart"/>
      <w:r w:rsidRPr="00CC5315">
        <w:rPr>
          <w:lang w:val="en-GB"/>
        </w:rPr>
        <w:t>particular business</w:t>
      </w:r>
      <w:proofErr w:type="gramEnd"/>
      <w:r w:rsidRPr="00CC5315">
        <w:rPr>
          <w:lang w:val="en-GB"/>
        </w:rPr>
        <w:t xml:space="preserve">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 xml:space="preserve">Appendices </w:t>
      </w:r>
      <w:proofErr w:type="gramStart"/>
      <w:r w:rsidRPr="00CC5315">
        <w:rPr>
          <w:highlight w:val="yellow"/>
          <w:lang w:val="en-GB"/>
        </w:rPr>
        <w:t>...</w:t>
      </w:r>
      <w:r w:rsidRPr="00CC5315">
        <w:rPr>
          <w:lang w:val="en-GB"/>
        </w:rPr>
        <w:t xml:space="preserve"> )</w:t>
      </w:r>
      <w:proofErr w:type="gramEnd"/>
      <w:r w:rsidR="000E2935" w:rsidRPr="00CC5315">
        <w:rPr>
          <w:lang w:val="en-GB"/>
        </w:rPr>
        <w:t>.</w:t>
      </w:r>
    </w:p>
    <w:p w14:paraId="0D31AC23" w14:textId="6D8A967F" w:rsidR="000074C5" w:rsidRPr="00CC5315" w:rsidRDefault="00C05323" w:rsidP="005C7415">
      <w:pPr>
        <w:pStyle w:val="Heading2"/>
        <w:rPr>
          <w:lang w:val="en-GB"/>
        </w:rPr>
      </w:pPr>
      <w:bookmarkStart w:id="386" w:name="_Toc46067092"/>
      <w:bookmarkStart w:id="387" w:name="_Toc46126823"/>
      <w:r w:rsidRPr="00CC5315">
        <w:rPr>
          <w:lang w:val="en-GB"/>
        </w:rPr>
        <w:t xml:space="preserve">OQ </w:t>
      </w:r>
      <w:r w:rsidR="00177AB8" w:rsidRPr="00CC5315">
        <w:rPr>
          <w:lang w:val="en-GB"/>
        </w:rPr>
        <w:t>Execution</w:t>
      </w:r>
      <w:bookmarkEnd w:id="386"/>
      <w:bookmarkEnd w:id="387"/>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proofErr w:type="gramStart"/>
      <w:r w:rsidR="00172971" w:rsidRPr="00CC5315">
        <w:rPr>
          <w:highlight w:val="yellow"/>
          <w:lang w:val="en-GB"/>
        </w:rPr>
        <w:t>....</w:t>
      </w:r>
      <w:r w:rsidR="009D652A" w:rsidRPr="00CC5315">
        <w:rPr>
          <w:highlight w:val="yellow"/>
          <w:lang w:val="en-GB"/>
        </w:rPr>
        <w:t>.</w:t>
      </w:r>
      <w:proofErr w:type="gramEnd"/>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88" w:name="_Ref45967849"/>
      <w:bookmarkStart w:id="389" w:name="_Toc46067093"/>
      <w:bookmarkStart w:id="390" w:name="_Toc46126824"/>
      <w:r w:rsidRPr="00CC5315">
        <w:rPr>
          <w:lang w:val="en-GB"/>
        </w:rPr>
        <w:lastRenderedPageBreak/>
        <w:t>Prototype Audit</w:t>
      </w:r>
      <w:bookmarkEnd w:id="388"/>
      <w:bookmarkEnd w:id="389"/>
      <w:bookmarkEnd w:id="390"/>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proofErr w:type="gramStart"/>
      <w:r w:rsidR="00531D2E" w:rsidRPr="00CC5315">
        <w:rPr>
          <w:highlight w:val="yellow"/>
          <w:lang w:val="en-GB" w:eastAsia="de-DE"/>
        </w:rPr>
        <w:t>...</w:t>
      </w:r>
      <w:r w:rsidR="00531D2E" w:rsidRPr="00CC5315">
        <w:rPr>
          <w:lang w:val="en-GB" w:eastAsia="de-DE"/>
        </w:rPr>
        <w:t xml:space="preserve"> .</w:t>
      </w:r>
      <w:proofErr w:type="gramEnd"/>
    </w:p>
    <w:p w14:paraId="4938D8C9" w14:textId="6BA0B387" w:rsidR="00D21891" w:rsidRPr="00CC5315" w:rsidRDefault="00DC1468" w:rsidP="00D21891">
      <w:pPr>
        <w:pStyle w:val="Heading2"/>
        <w:rPr>
          <w:lang w:val="en-GB"/>
        </w:rPr>
      </w:pPr>
      <w:bookmarkStart w:id="391" w:name="_Toc46067094"/>
      <w:bookmarkStart w:id="392" w:name="_Toc46126825"/>
      <w:r w:rsidRPr="00CC5315">
        <w:rPr>
          <w:lang w:val="en-GB"/>
        </w:rPr>
        <w:t>Results of the Audit</w:t>
      </w:r>
      <w:bookmarkEnd w:id="391"/>
      <w:bookmarkEnd w:id="392"/>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93" w:name="_Toc46067095"/>
      <w:bookmarkStart w:id="394" w:name="_Toc46126826"/>
      <w:r w:rsidRPr="0073302C">
        <w:t>Conclusions from the audit</w:t>
      </w:r>
      <w:bookmarkEnd w:id="393"/>
      <w:bookmarkEnd w:id="394"/>
      <w:r w:rsidR="004C73C7" w:rsidRPr="00CC5315">
        <w:rPr>
          <w:lang w:val="en-GB"/>
        </w:rPr>
        <w:t xml:space="preserve"> </w:t>
      </w:r>
    </w:p>
    <w:p w14:paraId="2C9023B3" w14:textId="5DD59EA7" w:rsidR="00D21891" w:rsidRPr="00FE28CA" w:rsidRDefault="00F24213" w:rsidP="00D21891">
      <w:pPr>
        <w:rPr>
          <w:lang w:val="en-GB" w:eastAsia="de-DE"/>
        </w:rPr>
      </w:pPr>
      <w:proofErr w:type="gramStart"/>
      <w:r w:rsidRPr="00FE28CA">
        <w:rPr>
          <w:lang w:val="en-GB" w:eastAsia="de-DE"/>
        </w:rPr>
        <w:t>On the basis of</w:t>
      </w:r>
      <w:proofErr w:type="gramEnd"/>
      <w:r w:rsidRPr="00FE28CA">
        <w:rPr>
          <w:lang w:val="en-GB" w:eastAsia="de-DE"/>
        </w:rPr>
        <w:t xml:space="preserve">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95" w:name="_Toc46067096"/>
      <w:bookmarkStart w:id="396" w:name="_Toc46126827"/>
      <w:r w:rsidRPr="00CC5315">
        <w:rPr>
          <w:lang w:val="en-GB"/>
        </w:rPr>
        <w:lastRenderedPageBreak/>
        <w:t xml:space="preserve">Learnings &amp; </w:t>
      </w:r>
      <w:r w:rsidR="0006627F" w:rsidRPr="00CC5315">
        <w:rPr>
          <w:lang w:val="en-GB"/>
        </w:rPr>
        <w:t>Discussion</w:t>
      </w:r>
      <w:bookmarkEnd w:id="395"/>
      <w:bookmarkEnd w:id="396"/>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 xml:space="preserve">For this purpose, four research questions </w:t>
      </w:r>
      <w:proofErr w:type="gramStart"/>
      <w:r w:rsidRPr="00CC5315">
        <w:rPr>
          <w:lang w:val="en-GB" w:eastAsia="de-DE"/>
        </w:rPr>
        <w:t>in particular were</w:t>
      </w:r>
      <w:proofErr w:type="gramEnd"/>
      <w:r w:rsidRPr="00CC5315">
        <w:rPr>
          <w:lang w:val="en-GB" w:eastAsia="de-DE"/>
        </w:rPr>
        <w:t xml:space="preserv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7FF711"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1803BBCB" w:rsidR="00DB5A18" w:rsidRPr="00FE28CA"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according</w:t>
      </w:r>
      <w:r w:rsidR="00CB266A" w:rsidRPr="00FE28CA">
        <w:rPr>
          <w:lang w:val="en-GB" w:eastAsia="de-DE"/>
        </w:rPr>
        <w:t>y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w:t>
      </w:r>
      <w:proofErr w:type="gramStart"/>
      <w:r w:rsidR="00516573" w:rsidRPr="00FE28CA">
        <w:rPr>
          <w:lang w:val="en-GB" w:eastAsia="de-DE"/>
        </w:rPr>
        <w:t>has to</w:t>
      </w:r>
      <w:proofErr w:type="gramEnd"/>
      <w:r w:rsidR="00516573" w:rsidRPr="00FE28CA">
        <w:rPr>
          <w:lang w:val="en-GB" w:eastAsia="de-DE"/>
        </w:rPr>
        <w:t xml:space="preserve"> be refactored, especially because test refactoring is an important principle of TDD</w:t>
      </w:r>
      <w:r w:rsidR="005F1F34" w:rsidRPr="00CC5315">
        <w:rPr>
          <w:lang w:val="en-GB" w:eastAsia="de-DE"/>
        </w:rPr>
        <w:t xml:space="preserve"> (</w:t>
      </w:r>
      <w:r w:rsidR="00AE0986" w:rsidRPr="00CC5315">
        <w:rPr>
          <w:highlight w:val="yellow"/>
          <w:lang w:val="en-GB" w:eastAsia="de-DE"/>
        </w:rPr>
        <w:t xml:space="preserve">Nagy and Rose, </w:t>
      </w:r>
      <w:r w:rsidR="00D02C1F" w:rsidRPr="00CC5315">
        <w:rPr>
          <w:highlight w:val="yellow"/>
          <w:lang w:val="en-GB" w:eastAsia="de-DE"/>
        </w:rPr>
        <w:t>2018, p.15</w:t>
      </w:r>
      <w:r w:rsidR="005F1F34" w:rsidRPr="00CC5315">
        <w:rPr>
          <w:lang w:val="en-GB" w:eastAsia="de-DE"/>
        </w:rPr>
        <w:t>)</w:t>
      </w:r>
      <w:r w:rsidR="00516573" w:rsidRPr="00CC5315">
        <w:rPr>
          <w:lang w:val="en-GB" w:eastAsia="de-DE"/>
        </w:rPr>
        <w:t>.</w:t>
      </w:r>
      <w:r w:rsidR="00516573" w:rsidRPr="00FE28CA">
        <w:rPr>
          <w:lang w:val="en-GB" w:eastAsia="de-DE"/>
        </w:rPr>
        <w:t xml:space="preserve"> </w:t>
      </w:r>
      <w:r w:rsidR="00006B0F" w:rsidRPr="00FE28CA">
        <w:rPr>
          <w:lang w:val="en-GB" w:eastAsia="de-DE"/>
        </w:rPr>
        <w:t xml:space="preserve">It </w:t>
      </w:r>
      <w:proofErr w:type="gramStart"/>
      <w:r w:rsidR="00006B0F" w:rsidRPr="00FE28CA">
        <w:rPr>
          <w:lang w:val="en-GB" w:eastAsia="de-DE"/>
        </w:rPr>
        <w:t>has to</w:t>
      </w:r>
      <w:proofErr w:type="gramEnd"/>
      <w:r w:rsidR="00006B0F" w:rsidRPr="00FE28CA">
        <w:rPr>
          <w:lang w:val="en-GB" w:eastAsia="de-DE"/>
        </w:rPr>
        <w:t xml:space="preserve">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w:t>
      </w:r>
      <w:proofErr w:type="gramStart"/>
      <w:r w:rsidR="00BA4132" w:rsidRPr="00CC5315">
        <w:rPr>
          <w:lang w:val="en-GB" w:eastAsia="de-DE"/>
        </w:rPr>
        <w:t>has to</w:t>
      </w:r>
      <w:proofErr w:type="gramEnd"/>
      <w:r w:rsidR="00BA4132" w:rsidRPr="00CC5315">
        <w:rPr>
          <w:lang w:val="en-GB" w:eastAsia="de-DE"/>
        </w:rPr>
        <w:t xml:space="preserve">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97" w:name="_Toc46067097"/>
      <w:bookmarkStart w:id="398" w:name="_Toc46126828"/>
      <w:r w:rsidRPr="00CC5315">
        <w:rPr>
          <w:lang w:val="en-GB"/>
        </w:rPr>
        <w:lastRenderedPageBreak/>
        <w:t>Outlook</w:t>
      </w:r>
      <w:bookmarkEnd w:id="397"/>
      <w:bookmarkEnd w:id="398"/>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99" w:name="_Toc46067098"/>
      <w:bookmarkStart w:id="400" w:name="_Toc46126829"/>
      <w:r w:rsidRPr="00FE28CA">
        <w:rPr>
          <w:lang w:val="en-GB"/>
        </w:rPr>
        <w:t xml:space="preserve">Added Value: </w:t>
      </w:r>
      <w:r w:rsidR="00A92DF3" w:rsidRPr="00FE28CA">
        <w:rPr>
          <w:lang w:val="en-GB"/>
        </w:rPr>
        <w:t>OQs on several Web Browsers</w:t>
      </w:r>
      <w:bookmarkEnd w:id="399"/>
      <w:bookmarkEnd w:id="400"/>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401" w:name="_Ref45961148"/>
      <w:bookmarkStart w:id="402" w:name="_Toc46067169"/>
      <w:bookmarkStart w:id="403"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401"/>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402"/>
      <w:r w:rsidR="001F0AF8" w:rsidRPr="00FE28CA">
        <w:rPr>
          <w:lang w:val="en-GB"/>
        </w:rPr>
        <w:t>Chrome.</w:t>
      </w:r>
      <w:bookmarkEnd w:id="403"/>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404" w:name="_Toc46067099"/>
      <w:bookmarkStart w:id="405" w:name="_Toc46126830"/>
      <w:r>
        <w:t xml:space="preserve">Further Topics </w:t>
      </w:r>
      <w:r w:rsidR="00B10213">
        <w:t>to Address</w:t>
      </w:r>
      <w:bookmarkEnd w:id="404"/>
      <w:bookmarkEnd w:id="405"/>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406" w:name="_Toc46067100"/>
      <w:bookmarkStart w:id="407" w:name="_Toc46126831"/>
      <w:r>
        <w:t>Pharmaceutical</w:t>
      </w:r>
      <w:r w:rsidR="00CE7A39">
        <w:t xml:space="preserve"> Companies show </w:t>
      </w:r>
      <w:r w:rsidR="005A1D8E">
        <w:t>I</w:t>
      </w:r>
      <w:r w:rsidR="00CE7A39">
        <w:t>nterest</w:t>
      </w:r>
      <w:bookmarkEnd w:id="406"/>
      <w:bookmarkEnd w:id="407"/>
    </w:p>
    <w:p w14:paraId="4AEA6D50" w14:textId="2EC6B72A" w:rsidR="001A3437" w:rsidRPr="00FE28CA" w:rsidRDefault="00967EBE" w:rsidP="001A3437">
      <w:pPr>
        <w:rPr>
          <w:lang w:val="en-GB" w:eastAsia="de-DE"/>
        </w:rPr>
      </w:pPr>
      <w:r w:rsidRPr="00CC5315">
        <w:rPr>
          <w:lang w:val="en-GB" w:eastAsia="de-DE"/>
        </w:rPr>
        <w:t>During the implementation of this project it turned out that this project met high interest in the entourage of wega. Especially two pharmaceutical companies gave positive signals as well as wega employees working in projects of pharmaceutical companies. Unfortunately, for reasons of confidentiality, it is not possible in this document to go into more detail about the concrete form of this interest and the resulting potential. However, in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408" w:name="_Toc46067101"/>
      <w:bookmarkStart w:id="409" w:name="_Toc46126832"/>
      <w:r w:rsidRPr="00FE28CA">
        <w:rPr>
          <w:lang w:val="en-GB"/>
        </w:rPr>
        <w:t>Automated OQ Testing and Artificial Intelligence</w:t>
      </w:r>
      <w:bookmarkEnd w:id="408"/>
      <w:bookmarkEnd w:id="409"/>
    </w:p>
    <w:p w14:paraId="0564453B" w14:textId="4AB79BF8"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5765C5" w:rsidRPr="00FE28CA">
        <w:rPr>
          <w:lang w:val="en-GB" w:eastAsia="de-DE"/>
        </w:rPr>
        <w:t>(</w:t>
      </w:r>
      <w:hyperlink r:id="rId129" w:history="1">
        <w:r w:rsidR="00CC79D2" w:rsidRPr="00CC5315">
          <w:rPr>
            <w:rStyle w:val="Hyperlink"/>
            <w:lang w:val="en-GB"/>
          </w:rPr>
          <w:t>https://community.microfocus.com/t5/Application-Delivery-Management/Artificial-Intelligence-is-changing-Test-Automation-and-Micro/ba-p/2802102</w:t>
        </w:r>
      </w:hyperlink>
      <w:r w:rsidR="00CC79D2" w:rsidRPr="00FE28CA">
        <w:rPr>
          <w:lang w:val="en-GB"/>
        </w:rPr>
        <w:t xml:space="preserve">  - vom 20.6.20 - viewed the 16.7.20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410" w:name="_Toc46067102"/>
      <w:bookmarkStart w:id="411"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410"/>
      <w:bookmarkEnd w:id="411"/>
    </w:p>
    <w:p w14:paraId="79A52410" w14:textId="1ABD9622" w:rsidR="00007858" w:rsidRPr="00FE28CA" w:rsidRDefault="0087792A" w:rsidP="00007858">
      <w:pPr>
        <w:rPr>
          <w:lang w:val="en-GB" w:eastAsia="de-DE"/>
        </w:rPr>
      </w:pPr>
      <w:r w:rsidRPr="00CC5315">
        <w:rPr>
          <w:lang w:val="en-GB" w:eastAsia="de-DE"/>
        </w:rPr>
        <w:t xml:space="preserve">In creating the OQ process, </w:t>
      </w:r>
      <w:proofErr w:type="gramStart"/>
      <w:r w:rsidRPr="00CC5315">
        <w:rPr>
          <w:lang w:val="en-GB" w:eastAsia="de-DE"/>
        </w:rPr>
        <w:t>taking into account</w:t>
      </w:r>
      <w:proofErr w:type="gramEnd"/>
      <w:r w:rsidRPr="00CC5315">
        <w:rPr>
          <w:lang w:val="en-GB" w:eastAsia="de-DE"/>
        </w:rPr>
        <w:t xml:space="preserve">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w:t>
      </w:r>
      <w:proofErr w:type="gramStart"/>
      <w:r w:rsidRPr="00CC5315">
        <w:rPr>
          <w:lang w:val="en-GB" w:eastAsia="de-DE"/>
        </w:rPr>
        <w:t>can be seen as</w:t>
      </w:r>
      <w:proofErr w:type="gramEnd"/>
      <w:r w:rsidRPr="00CC5315">
        <w:rPr>
          <w:lang w:val="en-GB" w:eastAsia="de-DE"/>
        </w:rPr>
        <w:t xml:space="preserve">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proofErr w:type="gramStart"/>
      <w:r w:rsidRPr="00CC5315">
        <w:rPr>
          <w:lang w:val="en-GB" w:eastAsia="de-DE"/>
        </w:rPr>
        <w:t>With regard to</w:t>
      </w:r>
      <w:proofErr w:type="gramEnd"/>
      <w:r w:rsidRPr="00CC5315">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w:t>
      </w:r>
      <w:r w:rsidR="001F1AD9" w:rsidRPr="00CC5315">
        <w:rPr>
          <w:lang w:val="en-GB" w:eastAsia="de-DE"/>
        </w:rPr>
        <w:lastRenderedPageBreak/>
        <w:t>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600CC0D3"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hyperlink r:id="rId130" w:history="1">
        <w:r w:rsidR="009B419A" w:rsidRPr="00CC5315">
          <w:rPr>
            <w:rStyle w:val="Hyperlink"/>
            <w:lang w:val="en-GB"/>
          </w:rPr>
          <w:t>https://pharmafield.co.uk/in_depth/its-all-in-the-mindset-digital-transformation-in-pharma/</w:t>
        </w:r>
      </w:hyperlink>
      <w:r w:rsidR="009B419A" w:rsidRPr="00CC5315">
        <w:rPr>
          <w:lang w:val="en-GB"/>
        </w:rPr>
        <w:t xml:space="preserve"> </w:t>
      </w:r>
      <w:r w:rsidR="008F2576" w:rsidRPr="00CC5315">
        <w:rPr>
          <w:lang w:val="en-GB"/>
        </w:rPr>
        <w:t>from 1. Juni 2020 - viewed200718</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412" w:name="_Toc46067103"/>
      <w:bookmarkStart w:id="413"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412"/>
      <w:bookmarkEnd w:id="413"/>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414" w:name="_Toc46067104"/>
      <w:bookmarkStart w:id="415" w:name="_Toc46126835"/>
      <w:r w:rsidRPr="00CC5315">
        <w:rPr>
          <w:lang w:val="en-GB"/>
        </w:rPr>
        <w:lastRenderedPageBreak/>
        <w:t>Formatting</w:t>
      </w:r>
      <w:bookmarkEnd w:id="414"/>
      <w:bookmarkEnd w:id="415"/>
    </w:p>
    <w:p w14:paraId="66761DE6" w14:textId="77777777" w:rsidR="00417554" w:rsidRPr="00CC5315" w:rsidRDefault="00637567" w:rsidP="00881611">
      <w:pPr>
        <w:pStyle w:val="Heading2"/>
        <w:rPr>
          <w:lang w:val="en-GB"/>
        </w:rPr>
      </w:pPr>
      <w:bookmarkStart w:id="416" w:name="_Toc46067105"/>
      <w:bookmarkStart w:id="417" w:name="_Toc46126836"/>
      <w:r w:rsidRPr="00CC5315">
        <w:rPr>
          <w:lang w:val="en-GB"/>
        </w:rPr>
        <w:t>Quotes</w:t>
      </w:r>
      <w:bookmarkEnd w:id="416"/>
      <w:bookmarkEnd w:id="417"/>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proofErr w:type="gramStart"/>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roofErr w:type="gramEnd"/>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418" w:name="_Toc46067106"/>
      <w:bookmarkStart w:id="419" w:name="_Toc46126837"/>
      <w:r w:rsidRPr="00CC5315">
        <w:rPr>
          <w:lang w:val="en-GB"/>
        </w:rPr>
        <w:t>Enumerations</w:t>
      </w:r>
      <w:bookmarkEnd w:id="418"/>
      <w:bookmarkEnd w:id="419"/>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 xml:space="preserve">List </w:t>
      </w:r>
      <w:proofErr w:type="gramStart"/>
      <w:r w:rsidR="00057983" w:rsidRPr="00CC5315">
        <w:rPr>
          <w:lang w:val="en-GB"/>
        </w:rPr>
        <w:t>B</w:t>
      </w:r>
      <w:r w:rsidRPr="00CC5315">
        <w:rPr>
          <w:lang w:val="en-GB"/>
        </w:rPr>
        <w:t>ullet</w:t>
      </w:r>
      <w:r w:rsidR="00BA0923" w:rsidRPr="00CC5315">
        <w:rPr>
          <w:lang w:val="en-GB"/>
        </w:rPr>
        <w:t xml:space="preserve">“ </w:t>
      </w:r>
      <w:r w:rsidRPr="00CC5315">
        <w:rPr>
          <w:lang w:val="en-GB"/>
        </w:rPr>
        <w:t>template</w:t>
      </w:r>
      <w:proofErr w:type="gramEnd"/>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420" w:name="_Toc46067107"/>
      <w:bookmarkStart w:id="421" w:name="_Toc46126838"/>
      <w:r w:rsidRPr="00CC5315">
        <w:rPr>
          <w:lang w:val="en-GB"/>
        </w:rPr>
        <w:t>Footnotes</w:t>
      </w:r>
      <w:bookmarkEnd w:id="420"/>
      <w:bookmarkEnd w:id="421"/>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422" w:name="_Ref416163996"/>
      <w:bookmarkStart w:id="423" w:name="_Toc46067108"/>
      <w:bookmarkStart w:id="424" w:name="_Toc46126839"/>
      <w:r w:rsidRPr="00CC5315">
        <w:rPr>
          <w:lang w:val="en-GB"/>
        </w:rPr>
        <w:t>Figures</w:t>
      </w:r>
      <w:bookmarkEnd w:id="422"/>
      <w:bookmarkEnd w:id="423"/>
      <w:bookmarkEnd w:id="424"/>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proofErr w:type="gramStart"/>
      <w:r w:rsidR="00771FDC" w:rsidRPr="00CC5315">
        <w:rPr>
          <w:lang w:val="en-GB"/>
        </w:rPr>
        <w:t>Figure</w:t>
      </w:r>
      <w:r w:rsidRPr="00CC5315">
        <w:rPr>
          <w:lang w:val="en-GB"/>
        </w:rPr>
        <w:t>“ for</w:t>
      </w:r>
      <w:proofErr w:type="gramEnd"/>
      <w:r w:rsidRPr="00CC5315">
        <w:rPr>
          <w:lang w:val="en-GB"/>
        </w:rPr>
        <w:t xml:space="preserve">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 xml:space="preserve">inserting the </w:t>
      </w:r>
      <w:proofErr w:type="gramStart"/>
      <w:r w:rsidR="000B50FF" w:rsidRPr="00CC5315">
        <w:rPr>
          <w:lang w:val="en-GB"/>
        </w:rPr>
        <w:t>illustration</w:t>
      </w:r>
      <w:proofErr w:type="gramEnd"/>
      <w:r w:rsidR="000B50FF" w:rsidRPr="00CC5315">
        <w:rPr>
          <w:lang w:val="en-GB"/>
        </w:rPr>
        <w:t xml:space="preserve">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proofErr w:type="gramStart"/>
      <w:r w:rsidR="00771FDC" w:rsidRPr="00CC5315">
        <w:rPr>
          <w:lang w:val="en-GB"/>
        </w:rPr>
        <w:t>Figure</w:t>
      </w:r>
      <w:r w:rsidR="000F19AE" w:rsidRPr="00CC5315">
        <w:rPr>
          <w:lang w:val="en-GB"/>
        </w:rPr>
        <w:t>“</w:t>
      </w:r>
      <w:proofErr w:type="gramEnd"/>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 xml:space="preserve">Size and </w:t>
      </w:r>
      <w:proofErr w:type="gramStart"/>
      <w:r w:rsidR="00715C55" w:rsidRPr="00CC5315">
        <w:rPr>
          <w:lang w:val="en-GB"/>
        </w:rPr>
        <w:t>position</w:t>
      </w:r>
      <w:r w:rsidRPr="00CC5315">
        <w:rPr>
          <w:lang w:val="en-GB"/>
        </w:rPr>
        <w:t>“</w:t>
      </w:r>
      <w:proofErr w:type="gramEnd"/>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proofErr w:type="gramStart"/>
      <w:r w:rsidR="00715C55" w:rsidRPr="00CC5315">
        <w:rPr>
          <w:lang w:val="en-GB"/>
        </w:rPr>
        <w:t>C</w:t>
      </w:r>
      <w:r w:rsidRPr="00CC5315">
        <w:rPr>
          <w:lang w:val="en-GB"/>
        </w:rPr>
        <w:t>aption“ from</w:t>
      </w:r>
      <w:proofErr w:type="gramEnd"/>
      <w:r w:rsidRPr="00CC5315">
        <w:rPr>
          <w:lang w:val="en-GB"/>
        </w:rPr>
        <w:t xml:space="preserve">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425" w:name="_Ref173053924"/>
    </w:p>
    <w:p w14:paraId="57689A9B" w14:textId="77777777" w:rsidR="004C3879" w:rsidRPr="00CC5315" w:rsidRDefault="003671CC" w:rsidP="004C3879">
      <w:pPr>
        <w:pStyle w:val="Heading2"/>
        <w:rPr>
          <w:lang w:val="en-GB"/>
        </w:rPr>
      </w:pPr>
      <w:bookmarkStart w:id="426" w:name="_Ref416164013"/>
      <w:bookmarkStart w:id="427" w:name="_Toc46067109"/>
      <w:bookmarkStart w:id="428" w:name="_Toc46126840"/>
      <w:bookmarkEnd w:id="425"/>
      <w:r w:rsidRPr="00CC5315">
        <w:rPr>
          <w:lang w:val="en-GB"/>
        </w:rPr>
        <w:t>Tables</w:t>
      </w:r>
      <w:bookmarkEnd w:id="426"/>
      <w:bookmarkEnd w:id="427"/>
      <w:bookmarkEnd w:id="428"/>
    </w:p>
    <w:p w14:paraId="63002085" w14:textId="77777777" w:rsidR="00D415B9" w:rsidRPr="00CC5315" w:rsidRDefault="003671CC" w:rsidP="00A809E3">
      <w:pPr>
        <w:pStyle w:val="Heading3"/>
        <w:rPr>
          <w:lang w:val="en-GB"/>
        </w:rPr>
      </w:pPr>
      <w:bookmarkStart w:id="429" w:name="_Toc46067110"/>
      <w:bookmarkStart w:id="430" w:name="_Toc46126841"/>
      <w:r w:rsidRPr="00CC5315">
        <w:rPr>
          <w:lang w:val="en-GB"/>
        </w:rPr>
        <w:t>Tables</w:t>
      </w:r>
      <w:r w:rsidR="00D415B9" w:rsidRPr="00CC5315">
        <w:rPr>
          <w:lang w:val="en-GB"/>
        </w:rPr>
        <w:t xml:space="preserve"> as </w:t>
      </w:r>
      <w:r w:rsidR="00715C55" w:rsidRPr="00CC5315">
        <w:rPr>
          <w:lang w:val="en-GB"/>
        </w:rPr>
        <w:t>illustration</w:t>
      </w:r>
      <w:bookmarkEnd w:id="429"/>
      <w:bookmarkEnd w:id="430"/>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31" w:name="_Ref172010041"/>
      <w:bookmarkStart w:id="432" w:name="_Toc190598873"/>
      <w:bookmarkStart w:id="433"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31"/>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32"/>
      <w:r w:rsidR="002D0915" w:rsidRPr="00CC5315">
        <w:rPr>
          <w:lang w:val="en-GB"/>
        </w:rPr>
        <w:t>illustration</w:t>
      </w:r>
      <w:bookmarkEnd w:id="433"/>
    </w:p>
    <w:p w14:paraId="1218B87A" w14:textId="77777777" w:rsidR="00D415B9" w:rsidRPr="00CC5315" w:rsidRDefault="00E648B5" w:rsidP="00A809E3">
      <w:pPr>
        <w:pStyle w:val="Heading3"/>
        <w:rPr>
          <w:lang w:val="en-GB"/>
        </w:rPr>
      </w:pPr>
      <w:bookmarkStart w:id="434" w:name="_Toc46067111"/>
      <w:bookmarkStart w:id="435" w:name="_Toc46126842"/>
      <w:r w:rsidRPr="00CC5315">
        <w:rPr>
          <w:lang w:val="en-GB"/>
        </w:rPr>
        <w:t>Word tables</w:t>
      </w:r>
      <w:bookmarkEnd w:id="434"/>
      <w:bookmarkEnd w:id="435"/>
    </w:p>
    <w:p w14:paraId="5969ED32" w14:textId="77777777" w:rsidR="00DF6CF4" w:rsidRPr="00CC5315" w:rsidRDefault="008762E1" w:rsidP="00617B95">
      <w:pPr>
        <w:rPr>
          <w:lang w:val="en-GB"/>
        </w:rPr>
      </w:pPr>
      <w:bookmarkStart w:id="436"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 xml:space="preserve">able </w:t>
      </w:r>
      <w:proofErr w:type="gramStart"/>
      <w:r w:rsidRPr="00CC5315">
        <w:rPr>
          <w:lang w:val="en-GB"/>
        </w:rPr>
        <w:t>heading“ for</w:t>
      </w:r>
      <w:proofErr w:type="gramEnd"/>
      <w:r w:rsidRPr="00CC5315">
        <w:rPr>
          <w:lang w:val="en-GB"/>
        </w:rPr>
        <w:t xml:space="preserve">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 xml:space="preserve">Caption </w:t>
      </w:r>
      <w:proofErr w:type="gramStart"/>
      <w:r w:rsidR="00782DEC" w:rsidRPr="00CC5315">
        <w:rPr>
          <w:lang w:val="en-GB"/>
        </w:rPr>
        <w:t>T</w:t>
      </w:r>
      <w:r w:rsidRPr="00CC5315">
        <w:rPr>
          <w:lang w:val="en-GB"/>
        </w:rPr>
        <w:t xml:space="preserve">able“ </w:t>
      </w:r>
      <w:r w:rsidR="00D5613D" w:rsidRPr="00CC5315">
        <w:rPr>
          <w:lang w:val="en-GB"/>
        </w:rPr>
        <w:t>(</w:t>
      </w:r>
      <w:proofErr w:type="gramEnd"/>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37" w:name="_Ref172010521"/>
      <w:bookmarkStart w:id="438" w:name="_Toc190598872"/>
      <w:bookmarkStart w:id="439"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37"/>
      <w:r w:rsidRPr="00CC5315">
        <w:rPr>
          <w:lang w:val="en-GB"/>
        </w:rPr>
        <w:t xml:space="preserve">: </w:t>
      </w:r>
      <w:r w:rsidR="000B2F80" w:rsidRPr="00CC5315">
        <w:rPr>
          <w:lang w:val="en-GB"/>
        </w:rPr>
        <w:t>Example for a table created by Word</w:t>
      </w:r>
      <w:bookmarkEnd w:id="438"/>
      <w:bookmarkEnd w:id="439"/>
    </w:p>
    <w:p w14:paraId="16F32B49" w14:textId="77777777" w:rsidR="005532D6" w:rsidRPr="00CC5315" w:rsidRDefault="000B2F80" w:rsidP="00385FBB">
      <w:pPr>
        <w:pStyle w:val="Heading2"/>
        <w:rPr>
          <w:lang w:val="en-GB"/>
        </w:rPr>
      </w:pPr>
      <w:bookmarkStart w:id="440" w:name="_Toc46067112"/>
      <w:bookmarkStart w:id="441" w:name="_Toc46126843"/>
      <w:r w:rsidRPr="00CC5315">
        <w:rPr>
          <w:lang w:val="en-GB"/>
        </w:rPr>
        <w:t>Changing the font</w:t>
      </w:r>
      <w:bookmarkEnd w:id="440"/>
      <w:bookmarkEnd w:id="441"/>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proofErr w:type="gramStart"/>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proofErr w:type="gramEnd"/>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42" w:name="_Toc46067113"/>
      <w:bookmarkStart w:id="443" w:name="_Toc46126844"/>
      <w:bookmarkStart w:id="444" w:name="_Toc51063184"/>
      <w:bookmarkStart w:id="445" w:name="_Toc10599446"/>
      <w:r w:rsidRPr="00CC5315">
        <w:rPr>
          <w:lang w:val="en-GB"/>
        </w:rPr>
        <w:lastRenderedPageBreak/>
        <w:t>R</w:t>
      </w:r>
      <w:r w:rsidR="00F96196" w:rsidRPr="00CC5315">
        <w:rPr>
          <w:lang w:val="en-GB"/>
        </w:rPr>
        <w:t>ef</w:t>
      </w:r>
      <w:r w:rsidRPr="00CC5315">
        <w:rPr>
          <w:lang w:val="en-GB"/>
        </w:rPr>
        <w:t>erences</w:t>
      </w:r>
      <w:bookmarkEnd w:id="442"/>
      <w:bookmarkEnd w:id="443"/>
    </w:p>
    <w:p w14:paraId="2759AAE4" w14:textId="77777777" w:rsidR="00524B65" w:rsidRPr="00CC5315" w:rsidRDefault="00524B65" w:rsidP="00376952">
      <w:pPr>
        <w:pStyle w:val="Literatureentry"/>
        <w:rPr>
          <w:lang w:val="en-GB"/>
        </w:rPr>
      </w:pPr>
      <w:bookmarkStart w:id="446" w:name="Abbildungsverzeichnis"/>
      <w:bookmarkStart w:id="447" w:name="_Toc59933380"/>
      <w:bookmarkEnd w:id="444"/>
    </w:p>
    <w:p w14:paraId="35FDC7A4" w14:textId="032C937B" w:rsidR="00524B65" w:rsidRPr="00CC5315" w:rsidRDefault="00524B65" w:rsidP="00376952">
      <w:pPr>
        <w:pStyle w:val="Literatureentry"/>
        <w:rPr>
          <w:lang w:val="en-GB"/>
        </w:rPr>
      </w:pPr>
      <w:r w:rsidRPr="00CC5315">
        <w:rPr>
          <w:lang w:val="en-GB"/>
        </w:rPr>
        <w:t>Burnett, J. (2009). Practical Use of Automated Tools in Computer System Compliance. Journal of Validation Technology, 15(4), 73–76. Retrieved from https://www.ivtnetwork.com/journal-validation-technology/journal-of-validation-technology-3004</w:t>
      </w:r>
    </w:p>
    <w:p w14:paraId="528A162C" w14:textId="1C4C0244" w:rsidR="00804200" w:rsidRPr="00CC5315" w:rsidRDefault="00376952" w:rsidP="00804200">
      <w:pPr>
        <w:pStyle w:val="Literatureentry"/>
        <w:rPr>
          <w:lang w:val="en-GB"/>
        </w:rPr>
      </w:pPr>
      <w:r w:rsidRPr="00CC5315">
        <w:rPr>
          <w:lang w:val="en-GB"/>
        </w:rPr>
        <w:t>GitHub, Inc. (2020). Build for developers. Retrieved March 27,</w:t>
      </w:r>
      <w:r w:rsidR="00804200" w:rsidRPr="00CC5315">
        <w:rPr>
          <w:lang w:val="en-GB"/>
        </w:rPr>
        <w:t xml:space="preserve"> 2020, from https://github.com/</w:t>
      </w:r>
    </w:p>
    <w:p w14:paraId="30E11FE3" w14:textId="49CF6323" w:rsidR="00417AA1" w:rsidRPr="00CC5315" w:rsidRDefault="00417AA1" w:rsidP="00804200">
      <w:pPr>
        <w:pStyle w:val="Literatureentry"/>
        <w:rPr>
          <w:lang w:val="en-GB"/>
        </w:rPr>
      </w:pPr>
      <w:r w:rsidRPr="00CC5315">
        <w:rPr>
          <w:lang w:val="en-GB"/>
        </w:rPr>
        <w:t xml:space="preserve">Guru99. (2020a, March 19). Introduction to HP </w:t>
      </w:r>
      <w:proofErr w:type="gramStart"/>
      <w:r w:rsidRPr="00CC5315">
        <w:rPr>
          <w:lang w:val="en-GB"/>
        </w:rPr>
        <w:t>ALM(</w:t>
      </w:r>
      <w:proofErr w:type="gramEnd"/>
      <w:r w:rsidRPr="00CC5315">
        <w:rPr>
          <w:lang w:val="en-GB"/>
        </w:rPr>
        <w:t>Quality Center). Retrieved April 3, 2020, from https://www.guru99.com/hp-alm-introduction.html</w:t>
      </w:r>
    </w:p>
    <w:p w14:paraId="2FE0C5E7" w14:textId="41D8AFE8" w:rsidR="00804200" w:rsidRPr="00CC5315" w:rsidRDefault="00804200" w:rsidP="00804200">
      <w:pPr>
        <w:pStyle w:val="Literatureentry"/>
        <w:rPr>
          <w:lang w:val="en-GB"/>
        </w:rPr>
      </w:pPr>
      <w:r w:rsidRPr="00CC5315">
        <w:rPr>
          <w:lang w:val="en-GB"/>
        </w:rPr>
        <w:t>Guru99. (2020</w:t>
      </w:r>
      <w:r w:rsidR="00417AA1" w:rsidRPr="00CC5315">
        <w:rPr>
          <w:lang w:val="en-GB"/>
        </w:rPr>
        <w:t>b</w:t>
      </w:r>
      <w:r w:rsidRPr="00CC5315">
        <w:rPr>
          <w:lang w:val="en-GB"/>
        </w:rPr>
        <w:t>, March 23). Automation Testing Vs. Manual Testing: What’s the Difference? Retrieved April 3, 2020, from https://www.guru99.com/difference-automated-vs-manual-testing.html</w:t>
      </w:r>
    </w:p>
    <w:p w14:paraId="5068C469" w14:textId="3AA7B2C2" w:rsidR="00F6200D" w:rsidRPr="00CC5315" w:rsidRDefault="00F6200D" w:rsidP="00A25A53">
      <w:pPr>
        <w:pStyle w:val="Literatureentry"/>
        <w:rPr>
          <w:lang w:val="en-GB"/>
        </w:rPr>
      </w:pPr>
      <w:r w:rsidRPr="00EB5969">
        <w:rPr>
          <w:lang w:val="de-CH"/>
        </w:rPr>
        <w:t xml:space="preserve">Hoogenraad, W. (2017, October 11). Was ist manuelles Testen? </w:t>
      </w:r>
      <w:r w:rsidRPr="00CC5315">
        <w:rPr>
          <w:lang w:val="en-GB"/>
        </w:rPr>
        <w:t>Retrieved April 3, 2020, from https://de.itpedia.nl/2017/10/11/wat-is-handmatig-testen/</w:t>
      </w:r>
    </w:p>
    <w:p w14:paraId="7584F41F" w14:textId="09E8FC42" w:rsidR="00A25A53" w:rsidRPr="00CC5315" w:rsidRDefault="00DF3358" w:rsidP="00A25A53">
      <w:pPr>
        <w:pStyle w:val="Literatureentry"/>
        <w:rPr>
          <w:lang w:val="en-GB"/>
        </w:rPr>
      </w:pPr>
      <w:r w:rsidRPr="00CC5315">
        <w:rPr>
          <w:lang w:val="en-GB"/>
        </w:rPr>
        <w:t>International Society for Pharmaceutical Engineering ISPE. (2008). GAMP 5 - A Risk-Based Approach to Compliant GxP Computerized Systems. North Bethesda, USA: ISPE.</w:t>
      </w:r>
    </w:p>
    <w:p w14:paraId="0031EE62" w14:textId="29560C4E" w:rsidR="009E0686" w:rsidRPr="00CC5315" w:rsidRDefault="009E0686" w:rsidP="00A25A53">
      <w:pPr>
        <w:pStyle w:val="Literatureentry"/>
        <w:rPr>
          <w:lang w:val="en-GB"/>
        </w:rPr>
      </w:pPr>
      <w:r w:rsidRPr="00CC5315">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Pr="00CC5315" w:rsidRDefault="00A25A53" w:rsidP="00A25A53">
      <w:pPr>
        <w:pStyle w:val="Literatureentry"/>
        <w:rPr>
          <w:lang w:val="en-GB"/>
        </w:rPr>
      </w:pPr>
      <w:r w:rsidRPr="00CC5315">
        <w:rPr>
          <w:lang w:val="en-GB"/>
        </w:rPr>
        <w:t>Johner, C. (2017, April 5). Computer System Validation CSV. Retrieved March 29, 2020, from https://www.johner-institut.de/blog/regulatory-affairs/computer-system-validation-csv/</w:t>
      </w:r>
    </w:p>
    <w:p w14:paraId="2C66CD28" w14:textId="77777777" w:rsidR="00376952" w:rsidRPr="00CC5315" w:rsidRDefault="00376952" w:rsidP="00376952">
      <w:pPr>
        <w:pStyle w:val="Literatureentry"/>
        <w:rPr>
          <w:lang w:val="en-GB"/>
        </w:rPr>
      </w:pPr>
      <w:r w:rsidRPr="00CC5315">
        <w:rPr>
          <w:lang w:val="en-GB"/>
        </w:rPr>
        <w:t>Nagy, G., &amp; Rose, S. (2018). Discovery - Explore behaviour using examples. Victoria, Canada: https://leanpub.com/.</w:t>
      </w:r>
    </w:p>
    <w:p w14:paraId="7ED95111" w14:textId="77777777" w:rsidR="00376952" w:rsidRPr="00EB5969" w:rsidRDefault="00376952" w:rsidP="00376952">
      <w:pPr>
        <w:pStyle w:val="Literatureentry"/>
        <w:rPr>
          <w:lang w:val="sv-SE"/>
        </w:rPr>
      </w:pPr>
      <w:r w:rsidRPr="00CC5315">
        <w:rPr>
          <w:lang w:val="en-GB"/>
        </w:rPr>
        <w:t xml:space="preserve">Nicieja, K. (2018). Writing Great Specifications. </w:t>
      </w:r>
      <w:r w:rsidRPr="00EB5969">
        <w:rPr>
          <w:lang w:val="sv-SE"/>
        </w:rPr>
        <w:t>Shelter Island, NY, USA: Manning Publications.</w:t>
      </w:r>
    </w:p>
    <w:p w14:paraId="4DC4192C" w14:textId="7D766071" w:rsidR="00426B65" w:rsidRPr="00CC5315" w:rsidRDefault="001A6125" w:rsidP="00426B65">
      <w:pPr>
        <w:pStyle w:val="Literatureentry"/>
        <w:rPr>
          <w:lang w:val="en-GB"/>
        </w:rPr>
      </w:pPr>
      <w:r w:rsidRPr="00CC5315">
        <w:rPr>
          <w:lang w:val="en-GB"/>
        </w:rPr>
        <w:t>Object Management Group. (1997 to present</w:t>
      </w:r>
      <w:r w:rsidR="00376952" w:rsidRPr="00CC5315">
        <w:rPr>
          <w:lang w:val="en-GB"/>
        </w:rPr>
        <w:t xml:space="preserve">). Business Process Model and Notation. Retrieved March 27, </w:t>
      </w:r>
      <w:r w:rsidR="00426B65" w:rsidRPr="00CC5315">
        <w:rPr>
          <w:lang w:val="en-GB"/>
        </w:rPr>
        <w:t>2020, from http://www.bpmn.org/</w:t>
      </w:r>
    </w:p>
    <w:p w14:paraId="4F82F949" w14:textId="77067DFB" w:rsidR="00426B65" w:rsidRPr="00CC5315" w:rsidRDefault="00426B65" w:rsidP="00426B65">
      <w:pPr>
        <w:pStyle w:val="Literatureentry"/>
        <w:rPr>
          <w:lang w:val="en-GB"/>
        </w:rPr>
      </w:pPr>
      <w:r w:rsidRPr="00CC5315">
        <w:rPr>
          <w:lang w:val="en-GB"/>
        </w:rPr>
        <w:t>Qualitest. (n.d.). Functional Testing vs. Usability Testing. Retrieved April 3, 2020, from https://www.qualitestgroup.com/white-papers/functional-testing-vs-usability-testing/</w:t>
      </w:r>
    </w:p>
    <w:p w14:paraId="374FEC0D" w14:textId="77777777" w:rsidR="00376952" w:rsidRPr="00CC5315" w:rsidRDefault="00376952" w:rsidP="00376952">
      <w:pPr>
        <w:pStyle w:val="Literatureentry"/>
        <w:rPr>
          <w:lang w:val="en-GB"/>
        </w:rPr>
      </w:pPr>
      <w:r w:rsidRPr="00CC5315">
        <w:rPr>
          <w:lang w:val="en-GB"/>
        </w:rPr>
        <w:t>scenarioo. (n.d.). Retrieved March 27, 2020, from http://scenarioo.org/</w:t>
      </w:r>
    </w:p>
    <w:p w14:paraId="101F8977" w14:textId="3B83EC90" w:rsidR="00376952" w:rsidRPr="00CC5315" w:rsidRDefault="00376952" w:rsidP="00376952">
      <w:pPr>
        <w:pStyle w:val="Literatureentry"/>
        <w:rPr>
          <w:lang w:val="en-GB"/>
        </w:rPr>
      </w:pPr>
      <w:r w:rsidRPr="00EB5969">
        <w:rPr>
          <w:lang w:val="de-CH"/>
        </w:rPr>
        <w:t xml:space="preserve">Selenium. (n.d.). Selenium automates browsers. </w:t>
      </w:r>
      <w:r w:rsidRPr="00CC5315">
        <w:rPr>
          <w:lang w:val="en-GB"/>
        </w:rPr>
        <w:t>That’s it! Retrieved March 27, 2020, from https://www.selenium.dev/</w:t>
      </w:r>
    </w:p>
    <w:p w14:paraId="24E94C6F" w14:textId="77777777" w:rsidR="00376952" w:rsidRPr="00EB5969" w:rsidRDefault="00376952" w:rsidP="00376952">
      <w:pPr>
        <w:pStyle w:val="Literatureentry"/>
        <w:rPr>
          <w:lang w:val="sv-SE"/>
        </w:rPr>
      </w:pPr>
      <w:r w:rsidRPr="00CC5315">
        <w:rPr>
          <w:lang w:val="en-GB"/>
        </w:rPr>
        <w:lastRenderedPageBreak/>
        <w:t xml:space="preserve">Smart, J. F. (2015). BDD in Action. </w:t>
      </w:r>
      <w:r w:rsidRPr="00EB5969">
        <w:rPr>
          <w:lang w:val="sv-SE"/>
        </w:rPr>
        <w:t>Shelter Island, NY, USA: Manning Publications.</w:t>
      </w:r>
    </w:p>
    <w:p w14:paraId="25260CA0" w14:textId="4131B9E9" w:rsidR="00376952" w:rsidRPr="00CC5315" w:rsidRDefault="001A6125" w:rsidP="00376952">
      <w:pPr>
        <w:pStyle w:val="Literatureentry"/>
        <w:rPr>
          <w:lang w:val="en-GB"/>
        </w:rPr>
      </w:pPr>
      <w:r w:rsidRPr="00CC5315">
        <w:rPr>
          <w:lang w:val="en-GB"/>
        </w:rPr>
        <w:t>SmartBear Software. (2020</w:t>
      </w:r>
      <w:r w:rsidR="00376952" w:rsidRPr="00CC5315">
        <w:rPr>
          <w:lang w:val="en-GB"/>
        </w:rPr>
        <w:t>). Tools &amp; techniques that elevate teams to greatness. Retrieved March 27, 2020, from https://cucumber.io/</w:t>
      </w:r>
    </w:p>
    <w:p w14:paraId="3FBF28D9" w14:textId="597571F2" w:rsidR="00376952" w:rsidRPr="00CC5315" w:rsidRDefault="00376952" w:rsidP="00376952">
      <w:pPr>
        <w:pStyle w:val="Literatureentry"/>
        <w:rPr>
          <w:lang w:val="en-GB"/>
        </w:rPr>
      </w:pPr>
      <w:r w:rsidRPr="00CC5315">
        <w:rPr>
          <w:lang w:val="en-GB"/>
        </w:rPr>
        <w:t>The Ap</w:t>
      </w:r>
      <w:r w:rsidR="001A6125" w:rsidRPr="00CC5315">
        <w:rPr>
          <w:lang w:val="en-GB"/>
        </w:rPr>
        <w:t>ache Software Foundation. (2002 to present</w:t>
      </w:r>
      <w:r w:rsidRPr="00CC5315">
        <w:rPr>
          <w:lang w:val="en-GB"/>
        </w:rPr>
        <w:t>). Maven. Retrieved March 27, 2020, from https://maven.apache.org/</w:t>
      </w:r>
    </w:p>
    <w:p w14:paraId="238ED4B1" w14:textId="3D73C9DD" w:rsidR="00376952" w:rsidRPr="00CC5315" w:rsidRDefault="00376952" w:rsidP="00376952">
      <w:pPr>
        <w:pStyle w:val="Literatureentry"/>
        <w:rPr>
          <w:lang w:val="en-GB"/>
        </w:rPr>
      </w:pPr>
      <w:r w:rsidRPr="00CC5315">
        <w:rPr>
          <w:lang w:val="en-GB"/>
        </w:rPr>
        <w:t xml:space="preserve">The PostgreSQL </w:t>
      </w:r>
      <w:r w:rsidR="001A6125" w:rsidRPr="00CC5315">
        <w:rPr>
          <w:lang w:val="en-GB"/>
        </w:rPr>
        <w:t>Global Development Group. (1996 to present</w:t>
      </w:r>
      <w:r w:rsidRPr="00CC5315">
        <w:rPr>
          <w:lang w:val="en-GB"/>
        </w:rPr>
        <w:t>). PostgreSQL: The world’s most advanced open source database. Retrieved March 27, 2020, from https://www.postgresql.org/</w:t>
      </w:r>
    </w:p>
    <w:p w14:paraId="39824532" w14:textId="7C7B8D7B" w:rsidR="00376952" w:rsidRPr="00CC5315" w:rsidRDefault="001A6125" w:rsidP="00376952">
      <w:pPr>
        <w:pStyle w:val="Literatureentry"/>
        <w:rPr>
          <w:lang w:val="en-GB"/>
        </w:rPr>
      </w:pPr>
      <w:r w:rsidRPr="00CC5315">
        <w:rPr>
          <w:lang w:val="en-GB"/>
        </w:rPr>
        <w:t>VMware. (2020</w:t>
      </w:r>
      <w:r w:rsidR="00376952" w:rsidRPr="00CC5315">
        <w:rPr>
          <w:lang w:val="en-GB"/>
        </w:rPr>
        <w:t>). Spring makes Java... Retrieved March 27, 2020, from https://spring.io/</w:t>
      </w:r>
    </w:p>
    <w:p w14:paraId="71A1BE5A" w14:textId="0952075E" w:rsidR="00880149" w:rsidRPr="00CC5315" w:rsidRDefault="00880149" w:rsidP="00376952">
      <w:pPr>
        <w:pStyle w:val="Literatureentry"/>
        <w:rPr>
          <w:lang w:val="en-GB"/>
        </w:rPr>
      </w:pPr>
      <w:r w:rsidRPr="00CC5315">
        <w:rPr>
          <w:lang w:val="en-GB"/>
        </w:rPr>
        <w:t>Wikipedia. (2018, June 26). GxP. Retrieved March 29, 2020, from https://de.wikipedia.org/w/index.php?title=GxP&amp;oldid=178646512</w:t>
      </w:r>
    </w:p>
    <w:p w14:paraId="11743FB4" w14:textId="445F3FF0" w:rsidR="00376952" w:rsidRPr="00CC5315" w:rsidRDefault="001A6125" w:rsidP="00376952">
      <w:pPr>
        <w:pStyle w:val="Literatureentry"/>
        <w:rPr>
          <w:lang w:val="en-GB"/>
        </w:rPr>
      </w:pPr>
      <w:r w:rsidRPr="00CC5315">
        <w:rPr>
          <w:lang w:val="en-GB"/>
        </w:rPr>
        <w:t>You, E. (2018 to present</w:t>
      </w:r>
      <w:r w:rsidR="00376952" w:rsidRPr="00CC5315">
        <w:rPr>
          <w:lang w:val="en-GB"/>
        </w:rPr>
        <w:t>). Vue CLI. Retrieved March 27, 2020, from https://cli.vuejs.org/</w:t>
      </w: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48" w:name="_Toc46067114"/>
      <w:bookmarkStart w:id="449" w:name="_Toc46126845"/>
      <w:bookmarkEnd w:id="446"/>
      <w:bookmarkEnd w:id="447"/>
      <w:r w:rsidRPr="00CC5315">
        <w:rPr>
          <w:lang w:val="en-GB"/>
        </w:rPr>
        <w:lastRenderedPageBreak/>
        <w:t xml:space="preserve">List of </w:t>
      </w:r>
      <w:r w:rsidR="00F57DC7" w:rsidRPr="00CC5315">
        <w:rPr>
          <w:lang w:val="en-GB"/>
        </w:rPr>
        <w:t>F</w:t>
      </w:r>
      <w:r w:rsidRPr="00CC5315">
        <w:rPr>
          <w:lang w:val="en-GB"/>
        </w:rPr>
        <w:t>igures</w:t>
      </w:r>
      <w:bookmarkEnd w:id="448"/>
      <w:bookmarkEnd w:id="449"/>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r:id="rId132"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proofErr w:type="gramStart"/>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proofErr w:type="gramEnd"/>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w:t>
      </w:r>
      <w:proofErr w:type="gramStart"/>
      <w:r w:rsidRPr="00CC5315">
        <w:rPr>
          <w:lang w:val="en-GB"/>
        </w:rPr>
        <w:t>caption“</w:t>
      </w:r>
      <w:proofErr w:type="gramEnd"/>
      <w:r w:rsidRPr="00CC5315">
        <w:rPr>
          <w:lang w:val="en-GB"/>
        </w:rPr>
        <w:t>.</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proofErr w:type="gramStart"/>
      <w:r w:rsidR="003671CC" w:rsidRPr="00CC5315">
        <w:rPr>
          <w:lang w:val="en-GB"/>
        </w:rPr>
        <w:t>Figure</w:t>
      </w:r>
      <w:r w:rsidRPr="00CC5315">
        <w:rPr>
          <w:lang w:val="en-GB"/>
        </w:rPr>
        <w:t>“ and</w:t>
      </w:r>
      <w:proofErr w:type="gramEnd"/>
      <w:r w:rsidRPr="00CC5315">
        <w:rPr>
          <w:lang w:val="en-GB"/>
        </w:rPr>
        <w:t xml:space="preserve">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50" w:name="_Toc46067115"/>
      <w:bookmarkStart w:id="451" w:name="_Toc46126846"/>
      <w:r w:rsidRPr="00CC5315">
        <w:rPr>
          <w:lang w:val="en-GB"/>
        </w:rPr>
        <w:lastRenderedPageBreak/>
        <w:t>List of Tables</w:t>
      </w:r>
      <w:bookmarkEnd w:id="450"/>
      <w:bookmarkEnd w:id="451"/>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8364C8">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52" w:name="_Toc46067116"/>
      <w:bookmarkStart w:id="453" w:name="_Toc46126847"/>
      <w:r w:rsidRPr="00CC5315">
        <w:rPr>
          <w:lang w:val="en-GB"/>
        </w:rPr>
        <w:lastRenderedPageBreak/>
        <w:t xml:space="preserve">List of </w:t>
      </w:r>
      <w:r w:rsidRPr="00CC5315">
        <w:rPr>
          <w:rStyle w:val="hps"/>
          <w:lang w:val="en-GB"/>
        </w:rPr>
        <w:t>Abbreviations</w:t>
      </w:r>
      <w:bookmarkEnd w:id="452"/>
      <w:bookmarkEnd w:id="453"/>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r>
              <w:t>Artificial Intelligence</w:t>
            </w:r>
          </w:p>
        </w:tc>
      </w:tr>
      <w:tr w:rsidR="00DB49D1" w:rsidRPr="008364C8"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8364C8" w:rsidP="008F5DB7">
            <w:pPr>
              <w:jc w:val="left"/>
            </w:pPr>
            <w:hyperlink r:id="rId133" w:history="1">
              <w:r w:rsidR="00FD5FAA" w:rsidRPr="00FD5FAA">
                <w:rPr>
                  <w:rStyle w:val="Hyperlink"/>
                </w:rPr>
                <w:t>https://www.w3.org/TR/WD-DOM/introduction.html</w:t>
              </w:r>
            </w:hyperlink>
            <w:r w:rsidR="00FD5FAA">
              <w:t xml:space="preserve"> - 14.7.20</w:t>
            </w:r>
          </w:p>
        </w:tc>
      </w:tr>
      <w:tr w:rsidR="006C64CD" w:rsidRPr="008364C8"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r>
            <w:proofErr w:type="gramStart"/>
            <w:r w:rsidRPr="00CC5315">
              <w:rPr>
                <w:lang w:val="en-GB"/>
              </w:rPr>
              <w:t>…..</w:t>
            </w:r>
            <w:proofErr w:type="gramEnd"/>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r w:rsidRPr="00CC5315">
              <w:rPr>
                <w:lang w:val="en-GB"/>
              </w:rPr>
              <w:t>GxP</w:t>
            </w:r>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Maven file, welches die Einbindung von Komponenten und Bibliotheken autom</w:t>
            </w:r>
            <w:r w:rsidR="00D13644" w:rsidRPr="00EB5969">
              <w:t>atisch steuert und die es erlaubt</w:t>
            </w:r>
            <w:r w:rsidR="00FC1EF6" w:rsidRPr="00EB5969">
              <w:t xml:space="preserve"> (</w:t>
            </w:r>
            <w:hyperlink r:id="rId134"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r w:rsidRPr="00CC5315">
              <w:rPr>
                <w:lang w:val="en-GB"/>
              </w:rPr>
              <w:t>StepDefs</w:t>
            </w:r>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54" w:name="_Toc46067117"/>
      <w:bookmarkStart w:id="455" w:name="_Toc46126848"/>
      <w:bookmarkEnd w:id="445"/>
      <w:r w:rsidRPr="00CC5315">
        <w:rPr>
          <w:lang w:val="en-GB"/>
        </w:rPr>
        <w:lastRenderedPageBreak/>
        <w:t>Appendix</w:t>
      </w:r>
      <w:bookmarkEnd w:id="454"/>
      <w:bookmarkEnd w:id="455"/>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w:t>
      </w:r>
      <w:proofErr w:type="gramStart"/>
      <w:r w:rsidRPr="00CC5315">
        <w:rPr>
          <w:lang w:val="en-GB"/>
        </w:rPr>
        <w:t>numbering.“</w:t>
      </w:r>
      <w:proofErr w:type="gramEnd"/>
      <w:r w:rsidRPr="00CC5315">
        <w:rPr>
          <w:lang w:val="en-GB"/>
        </w:rPr>
        <w:t xml:space="preserve">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 xml:space="preserve">without numbering). To structure your </w:t>
      </w:r>
      <w:proofErr w:type="gramStart"/>
      <w:r w:rsidR="005D7BD9" w:rsidRPr="00CC5315">
        <w:rPr>
          <w:lang w:val="en-GB"/>
        </w:rPr>
        <w:t>appendices</w:t>
      </w:r>
      <w:proofErr w:type="gramEnd"/>
      <w:r w:rsidR="005D7BD9" w:rsidRPr="00CC5315">
        <w:rPr>
          <w:lang w:val="en-GB"/>
        </w:rPr>
        <w:t xml:space="preserve"> use CAPITAL LETTERS (Appendix A, Appendix B etc.).</w:t>
      </w:r>
    </w:p>
    <w:p w14:paraId="368DBC4C" w14:textId="347F86FC" w:rsidR="00AF6B78" w:rsidRPr="00AF6B78" w:rsidRDefault="00AF6B78" w:rsidP="00BA0923">
      <w:pPr>
        <w:rPr>
          <w:lang w:val="en-CH"/>
        </w:rPr>
      </w:pPr>
      <w:r>
        <w:rPr>
          <w:lang w:val="en-CH"/>
        </w:rPr>
        <w:t>Usefull sites to support implementation</w:t>
      </w:r>
      <w:r w:rsidR="001D6266">
        <w:rPr>
          <w:lang w:val="en-CH"/>
        </w:rPr>
        <w:t>o</w:t>
      </w:r>
    </w:p>
    <w:p w14:paraId="4A7EC1E5" w14:textId="7BE15151" w:rsidR="00AF6B78" w:rsidRDefault="00AF6B78" w:rsidP="00BA0923">
      <w:pPr>
        <w:rPr>
          <w:lang w:val="en-GB"/>
        </w:rPr>
      </w:pPr>
    </w:p>
    <w:p w14:paraId="3BF74DBF" w14:textId="77777777" w:rsidR="00AF6B78" w:rsidRPr="00CC5315" w:rsidRDefault="008364C8" w:rsidP="00AF6B78">
      <w:pPr>
        <w:rPr>
          <w:lang w:val="en-GB" w:eastAsia="de-DE"/>
        </w:rPr>
      </w:pPr>
      <w:hyperlink r:id="rId135" w:history="1">
        <w:r w:rsidR="00AF6B78" w:rsidRPr="00CC5315">
          <w:rPr>
            <w:rStyle w:val="Hyperlink"/>
            <w:lang w:val="en-GB"/>
          </w:rPr>
          <w:t>https://stackoverflow.com/</w:t>
        </w:r>
      </w:hyperlink>
    </w:p>
    <w:p w14:paraId="196E7CA5" w14:textId="77777777" w:rsidR="00AF6B78" w:rsidRPr="00CC5315" w:rsidRDefault="008364C8" w:rsidP="00AF6B78">
      <w:pPr>
        <w:rPr>
          <w:rStyle w:val="Hyperlink"/>
          <w:lang w:val="en-GB"/>
        </w:rPr>
      </w:pPr>
      <w:hyperlink r:id="rId136" w:history="1">
        <w:r w:rsidR="00AF6B78" w:rsidRPr="00CC5315">
          <w:rPr>
            <w:rStyle w:val="Hyperlink"/>
            <w:lang w:val="en-GB"/>
          </w:rPr>
          <w:t>https://www.guru99.com/</w:t>
        </w:r>
      </w:hyperlink>
    </w:p>
    <w:p w14:paraId="3EB07AC4" w14:textId="77777777" w:rsidR="00AF6B78" w:rsidRPr="00CC5315" w:rsidRDefault="008364C8" w:rsidP="00AF6B78">
      <w:pPr>
        <w:rPr>
          <w:lang w:val="en-GB"/>
        </w:rPr>
      </w:pPr>
      <w:hyperlink r:id="rId137"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8364C8" w:rsidP="00AF6B78">
      <w:pPr>
        <w:rPr>
          <w:lang w:val="en-GB"/>
        </w:rPr>
      </w:pPr>
      <w:hyperlink r:id="rId138"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8364C8" w:rsidP="00AF6B78">
      <w:pPr>
        <w:rPr>
          <w:rStyle w:val="Hyperlink"/>
          <w:lang w:val="en-GB"/>
        </w:rPr>
      </w:pPr>
      <w:hyperlink r:id="rId139" w:history="1">
        <w:r w:rsidR="00AF6B78" w:rsidRPr="00CC5315">
          <w:rPr>
            <w:rStyle w:val="Hyperlink"/>
            <w:lang w:val="en-GB"/>
          </w:rPr>
          <w:t>https://cucumber.io/docs/cucumber/</w:t>
        </w:r>
      </w:hyperlink>
    </w:p>
    <w:p w14:paraId="4109D657" w14:textId="77777777" w:rsidR="00AF6B78" w:rsidRPr="00CC5315" w:rsidRDefault="008364C8" w:rsidP="00AF6B78">
      <w:pPr>
        <w:rPr>
          <w:lang w:val="en-GB"/>
        </w:rPr>
      </w:pPr>
      <w:hyperlink r:id="rId140"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8364C8" w:rsidP="00AF6B78">
      <w:pPr>
        <w:rPr>
          <w:lang w:val="en-GB"/>
        </w:rPr>
      </w:pPr>
      <w:hyperlink r:id="rId141" w:history="1">
        <w:r w:rsidR="00AF6B78" w:rsidRPr="00CC5315">
          <w:rPr>
            <w:rStyle w:val="Hyperlink"/>
            <w:lang w:val="en-GB"/>
          </w:rPr>
          <w:t>https://cucumber.io/docs/gherkin/</w:t>
        </w:r>
      </w:hyperlink>
    </w:p>
    <w:p w14:paraId="48D1A561" w14:textId="77777777" w:rsidR="00AF6B78" w:rsidRPr="00CC5315" w:rsidRDefault="008364C8" w:rsidP="00AF6B78">
      <w:pPr>
        <w:rPr>
          <w:lang w:val="en-GB"/>
        </w:rPr>
      </w:pPr>
      <w:hyperlink r:id="rId142" w:history="1">
        <w:r w:rsidR="00AF6B78" w:rsidRPr="00CC5315">
          <w:rPr>
            <w:rStyle w:val="Hyperlink"/>
            <w:lang w:val="en-GB"/>
          </w:rPr>
          <w:t>https://www.javatpoint.com/spring-boot-tutorial</w:t>
        </w:r>
      </w:hyperlink>
    </w:p>
    <w:p w14:paraId="2DC2567A" w14:textId="77777777" w:rsidR="00AF6B78" w:rsidRPr="00CC5315" w:rsidRDefault="008364C8" w:rsidP="00AF6B78">
      <w:pPr>
        <w:rPr>
          <w:lang w:val="en-GB"/>
        </w:rPr>
      </w:pPr>
      <w:hyperlink r:id="rId143" w:history="1">
        <w:r w:rsidR="00AF6B78" w:rsidRPr="00CC5315">
          <w:rPr>
            <w:rStyle w:val="Hyperlink"/>
            <w:lang w:val="en-GB"/>
          </w:rPr>
          <w:t>https://www.javatpoint.com/selenium-tutorial</w:t>
        </w:r>
      </w:hyperlink>
    </w:p>
    <w:p w14:paraId="137C50CD" w14:textId="77777777" w:rsidR="00AF6B78" w:rsidRPr="00CC5315" w:rsidRDefault="008364C8" w:rsidP="00AF6B78">
      <w:pPr>
        <w:rPr>
          <w:lang w:val="en-GB"/>
        </w:rPr>
      </w:pPr>
      <w:hyperlink r:id="rId144" w:history="1">
        <w:r w:rsidR="00AF6B78" w:rsidRPr="00CC5315">
          <w:rPr>
            <w:rStyle w:val="Hyperlink"/>
            <w:lang w:val="en-GB"/>
          </w:rPr>
          <w:t>https://www.javatpoint.com/java-tutorial</w:t>
        </w:r>
      </w:hyperlink>
    </w:p>
    <w:p w14:paraId="23349115" w14:textId="77777777" w:rsidR="00AF6B78" w:rsidRPr="00CC5315" w:rsidRDefault="008364C8" w:rsidP="00AF6B78">
      <w:pPr>
        <w:rPr>
          <w:lang w:val="en-GB"/>
        </w:rPr>
      </w:pPr>
      <w:hyperlink r:id="rId145" w:history="1">
        <w:r w:rsidR="00AF6B78" w:rsidRPr="00CC5315">
          <w:rPr>
            <w:rStyle w:val="Hyperlink"/>
            <w:lang w:val="en-GB"/>
          </w:rPr>
          <w:t>https://vueschool.io/courses?filter=free-courses</w:t>
        </w:r>
      </w:hyperlink>
    </w:p>
    <w:p w14:paraId="32AE867B" w14:textId="77777777" w:rsidR="00AF6B78" w:rsidRPr="00CC5315" w:rsidRDefault="008364C8" w:rsidP="00AF6B78">
      <w:pPr>
        <w:rPr>
          <w:lang w:val="en-GB"/>
        </w:rPr>
      </w:pPr>
      <w:hyperlink r:id="rId146" w:history="1">
        <w:r w:rsidR="00AF6B78" w:rsidRPr="00CC5315">
          <w:rPr>
            <w:rStyle w:val="Hyperlink"/>
            <w:lang w:val="en-GB"/>
          </w:rPr>
          <w:t>https://vuejs.org/</w:t>
        </w:r>
      </w:hyperlink>
    </w:p>
    <w:p w14:paraId="6C69EAD5" w14:textId="77777777" w:rsidR="00AF6B78" w:rsidRPr="00CC5315" w:rsidRDefault="008364C8" w:rsidP="00AF6B78">
      <w:pPr>
        <w:rPr>
          <w:lang w:val="en-GB"/>
        </w:rPr>
      </w:pPr>
      <w:hyperlink r:id="rId147" w:history="1">
        <w:r w:rsidR="00AF6B78" w:rsidRPr="00CC5315">
          <w:rPr>
            <w:rStyle w:val="Hyperlink"/>
            <w:lang w:val="en-GB"/>
          </w:rPr>
          <w:t>https://bootstrap-vue.org/</w:t>
        </w:r>
      </w:hyperlink>
    </w:p>
    <w:p w14:paraId="3662D887" w14:textId="77777777" w:rsidR="00AF6B78" w:rsidRPr="00CC5315" w:rsidRDefault="008364C8" w:rsidP="00AF6B78">
      <w:pPr>
        <w:rPr>
          <w:rStyle w:val="Hyperlink"/>
          <w:lang w:val="en-GB"/>
        </w:rPr>
      </w:pPr>
      <w:hyperlink r:id="rId148"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56" w:name="_Toc46067118"/>
      <w:bookmarkStart w:id="457" w:name="_Toc46126849"/>
      <w:r w:rsidRPr="00CC5315">
        <w:rPr>
          <w:lang w:val="en-GB"/>
        </w:rPr>
        <w:lastRenderedPageBreak/>
        <w:t>Appendix</w:t>
      </w:r>
      <w:bookmarkEnd w:id="456"/>
      <w:bookmarkEnd w:id="457"/>
    </w:p>
    <w:p w14:paraId="47C47DFD" w14:textId="77777777" w:rsidR="00EE6B15" w:rsidRPr="00CC5315" w:rsidRDefault="00EE6B15" w:rsidP="00EE6B15">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58" w:name="_Toc46067119"/>
      <w:bookmarkStart w:id="459" w:name="_Toc46126850"/>
      <w:r w:rsidRPr="00CC5315">
        <w:rPr>
          <w:lang w:val="en-GB"/>
        </w:rPr>
        <w:lastRenderedPageBreak/>
        <w:t>Appendix</w:t>
      </w:r>
      <w:bookmarkEnd w:id="458"/>
      <w:bookmarkEnd w:id="459"/>
    </w:p>
    <w:p w14:paraId="0FC5F07F" w14:textId="77777777" w:rsidR="00672164" w:rsidRPr="00CC5315" w:rsidRDefault="00672164" w:rsidP="0067216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60" w:name="_Toc46067120"/>
      <w:bookmarkStart w:id="461" w:name="_Toc46126851"/>
      <w:r w:rsidRPr="00CC5315">
        <w:rPr>
          <w:lang w:val="en-GB"/>
        </w:rPr>
        <w:lastRenderedPageBreak/>
        <w:t>Appendix</w:t>
      </w:r>
      <w:bookmarkEnd w:id="460"/>
      <w:bookmarkEnd w:id="461"/>
    </w:p>
    <w:p w14:paraId="52F8198C" w14:textId="77777777" w:rsidR="00672164" w:rsidRPr="00CC5315" w:rsidRDefault="00672164" w:rsidP="0067216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62" w:name="_Toc46067121"/>
      <w:bookmarkStart w:id="463" w:name="_Toc46126852"/>
      <w:r w:rsidRPr="00CC5315">
        <w:rPr>
          <w:lang w:val="en-GB"/>
        </w:rPr>
        <w:lastRenderedPageBreak/>
        <w:t>Reference to Project Repository</w:t>
      </w:r>
      <w:bookmarkEnd w:id="462"/>
      <w:bookmarkEnd w:id="463"/>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36"/>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athias Fuchs" w:date="2020-07-20T09:17:00Z" w:initials="MF">
    <w:p w14:paraId="2832C707" w14:textId="718B517C" w:rsidR="008364C8" w:rsidRDefault="008364C8">
      <w:pPr>
        <w:pStyle w:val="CommentText"/>
      </w:pPr>
      <w:r>
        <w:rPr>
          <w:rStyle w:val="CommentReference"/>
        </w:rPr>
        <w:annotationRef/>
      </w:r>
      <w:r>
        <w:t>Was ist das für ein grüner Hintergrund?</w:t>
      </w:r>
    </w:p>
  </w:comment>
  <w:comment w:id="15" w:author="Mathias Fuchs" w:date="2020-07-20T09:20:00Z" w:initials="MF">
    <w:p w14:paraId="3B24FD0D" w14:textId="122DE4B0" w:rsidR="008364C8" w:rsidRPr="00A66686" w:rsidRDefault="008364C8">
      <w:pPr>
        <w:pStyle w:val="CommentText"/>
        <w:rPr>
          <w:lang w:val="en-GB"/>
        </w:rPr>
      </w:pPr>
      <w:r w:rsidRPr="00A66686">
        <w:rPr>
          <w:lang w:val="en-GB"/>
        </w:rPr>
        <w:t xml:space="preserve">Gross buchstaben: </w:t>
      </w:r>
      <w:r>
        <w:rPr>
          <w:rStyle w:val="CommentReference"/>
        </w:rPr>
        <w:annotationRef/>
      </w:r>
      <w:r w:rsidRPr="00A66686">
        <w:rPr>
          <w:lang w:val="en-GB"/>
        </w:rPr>
        <w:t>HP ALM</w:t>
      </w:r>
    </w:p>
  </w:comment>
  <w:comment w:id="20" w:author="Mathias Fuchs" w:date="2020-07-20T09:25:00Z" w:initials="MF">
    <w:p w14:paraId="36D5DBFA" w14:textId="10B58BF5" w:rsidR="008364C8" w:rsidRPr="00523564" w:rsidRDefault="008364C8">
      <w:pPr>
        <w:pStyle w:val="CommentText"/>
        <w:rPr>
          <w:lang w:val="en-GB"/>
        </w:rPr>
      </w:pPr>
      <w:r>
        <w:rPr>
          <w:rStyle w:val="CommentReference"/>
        </w:rPr>
        <w:annotationRef/>
      </w:r>
      <w:r w:rsidRPr="00523564">
        <w:rPr>
          <w:lang w:val="en-GB"/>
        </w:rPr>
        <w:t>e.g. in regression testing</w:t>
      </w:r>
    </w:p>
  </w:comment>
  <w:comment w:id="21" w:author="Mathias Fuchs" w:date="2020-07-20T09:27:00Z" w:initials="MF">
    <w:p w14:paraId="19D644F3" w14:textId="41323F5A" w:rsidR="008364C8" w:rsidRPr="00523564" w:rsidRDefault="008364C8">
      <w:pPr>
        <w:pStyle w:val="CommentText"/>
        <w:rPr>
          <w:lang w:val="en-GB"/>
        </w:rPr>
      </w:pPr>
      <w:r>
        <w:rPr>
          <w:rStyle w:val="CommentReference"/>
        </w:rPr>
        <w:annotationRef/>
      </w:r>
      <w:r w:rsidRPr="00523564">
        <w:rPr>
          <w:lang w:val="en-GB"/>
        </w:rPr>
        <w:t>2</w:t>
      </w:r>
      <w:r>
        <w:rPr>
          <w:lang w:val="en-GB"/>
        </w:rPr>
        <w:t>x OQ</w:t>
      </w:r>
    </w:p>
  </w:comment>
  <w:comment w:id="24" w:author="Mathias Fuchs" w:date="2020-07-20T09:28:00Z" w:initials="MF">
    <w:p w14:paraId="28B3860B" w14:textId="13999DDC" w:rsidR="008364C8" w:rsidRPr="00523564" w:rsidRDefault="008364C8">
      <w:pPr>
        <w:pStyle w:val="CommentText"/>
        <w:rPr>
          <w:lang w:val="en-GB"/>
        </w:rPr>
      </w:pPr>
      <w:r>
        <w:rPr>
          <w:rStyle w:val="CommentReference"/>
        </w:rPr>
        <w:annotationRef/>
      </w:r>
      <w:r w:rsidRPr="00523564">
        <w:rPr>
          <w:lang w:val="en-GB"/>
        </w:rPr>
        <w:t>Is based on?</w:t>
      </w:r>
    </w:p>
  </w:comment>
  <w:comment w:id="25" w:author="Mathias Fuchs" w:date="2020-07-20T09:30:00Z" w:initials="MF">
    <w:p w14:paraId="11112E28" w14:textId="7FE4DAE1" w:rsidR="008364C8" w:rsidRDefault="008364C8">
      <w:pPr>
        <w:pStyle w:val="CommentText"/>
      </w:pPr>
      <w:r>
        <w:rPr>
          <w:rStyle w:val="CommentReference"/>
        </w:rPr>
        <w:annotationRef/>
      </w:r>
      <w:r>
        <w:t xml:space="preserve">this </w:t>
      </w:r>
      <w:proofErr w:type="gramStart"/>
      <w:r>
        <w:t>Thesis ?</w:t>
      </w:r>
      <w:proofErr w:type="gramEnd"/>
    </w:p>
  </w:comment>
  <w:comment w:id="26" w:author="Mathias Fuchs" w:date="2020-07-20T09:31:00Z" w:initials="MF">
    <w:p w14:paraId="435B97EB" w14:textId="61BFC2A2" w:rsidR="008364C8" w:rsidRDefault="008364C8" w:rsidP="00523564">
      <w:pPr>
        <w:pStyle w:val="ListParagraph"/>
        <w:numPr>
          <w:ilvl w:val="0"/>
          <w:numId w:val="7"/>
        </w:numPr>
        <w:rPr>
          <w:lang w:val="en-GB" w:eastAsia="de-DE"/>
        </w:rPr>
      </w:pPr>
      <w:r>
        <w:rPr>
          <w:rStyle w:val="CommentReference"/>
        </w:rPr>
        <w:annotationRef/>
      </w:r>
      <w:r>
        <w:rPr>
          <w:lang w:val="en-GB" w:eastAsia="de-DE"/>
        </w:rPr>
        <w:t>process satisfy the GAMP5 OQ requirements?</w:t>
      </w:r>
    </w:p>
    <w:p w14:paraId="180DAD8C" w14:textId="5FC780F7" w:rsidR="008364C8" w:rsidRPr="00523564" w:rsidRDefault="008364C8">
      <w:pPr>
        <w:pStyle w:val="CommentText"/>
        <w:rPr>
          <w:lang w:val="en-GB"/>
        </w:rPr>
      </w:pPr>
    </w:p>
  </w:comment>
  <w:comment w:id="43" w:author="Mathias Fuchs" w:date="2020-07-20T09:36:00Z" w:initials="MF">
    <w:p w14:paraId="4F5F9A86" w14:textId="2C17EA4F" w:rsidR="008364C8" w:rsidRDefault="008364C8">
      <w:pPr>
        <w:pStyle w:val="CommentText"/>
        <w:rPr>
          <w:lang w:val="en-GB"/>
        </w:rPr>
      </w:pPr>
      <w:r>
        <w:rPr>
          <w:rStyle w:val="CommentReference"/>
        </w:rPr>
        <w:annotationRef/>
      </w:r>
      <w:r>
        <w:rPr>
          <w:lang w:val="en-GB"/>
        </w:rPr>
        <w:t xml:space="preserve">Development of a combined OQ process between BDD and GAMP5 </w:t>
      </w:r>
    </w:p>
    <w:p w14:paraId="2C84AE7E" w14:textId="5DBF0F0B" w:rsidR="008364C8" w:rsidRDefault="008364C8">
      <w:pPr>
        <w:pStyle w:val="CommentText"/>
        <w:rPr>
          <w:lang w:val="en-GB"/>
        </w:rPr>
      </w:pPr>
    </w:p>
    <w:p w14:paraId="05B1086B" w14:textId="3C4F7911" w:rsidR="008364C8" w:rsidRPr="004A4E28" w:rsidRDefault="008364C8">
      <w:pPr>
        <w:pStyle w:val="CommentText"/>
      </w:pPr>
      <w:r w:rsidRPr="004A4E28">
        <w:t xml:space="preserve">Allgemein: Viele Sätze sind etwas umständlich formuliert und sehr oft wird </w:t>
      </w:r>
      <w:r>
        <w:t>«</w:t>
      </w:r>
      <w:r w:rsidRPr="004A4E28">
        <w:t>in respect</w:t>
      </w:r>
      <w:r>
        <w:t>» verwendet</w:t>
      </w:r>
    </w:p>
  </w:comment>
  <w:comment w:id="62" w:author="Mathias Fuchs" w:date="2020-07-20T09:40:00Z" w:initials="MF">
    <w:p w14:paraId="5A9A6F12" w14:textId="6F2E242E" w:rsidR="008364C8" w:rsidRPr="004A4E28" w:rsidRDefault="008364C8">
      <w:pPr>
        <w:pStyle w:val="CommentText"/>
        <w:rPr>
          <w:lang w:val="en-GB"/>
        </w:rPr>
      </w:pPr>
      <w:r>
        <w:rPr>
          <w:rStyle w:val="CommentReference"/>
        </w:rPr>
        <w:annotationRef/>
      </w:r>
      <w:r w:rsidRPr="00CC5315">
        <w:rPr>
          <w:lang w:val="en-GB" w:eastAsia="de-DE"/>
        </w:rPr>
        <w:t>JBA was developed as a Web application</w:t>
      </w:r>
      <w:r>
        <w:rPr>
          <w:lang w:val="en-GB" w:eastAsia="de-DE"/>
        </w:rPr>
        <w:t xml:space="preserve"> using</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r>
        <w:rPr>
          <w:rStyle w:val="CommentReference"/>
        </w:rPr>
        <w:annotationRef/>
      </w:r>
    </w:p>
  </w:comment>
  <w:comment w:id="101" w:author="Leuenberger Sabrina (s)" w:date="2020-04-15T16:28:00Z" w:initials="LS(">
    <w:p w14:paraId="3BFEDA14" w14:textId="40C18175" w:rsidR="008364C8" w:rsidRPr="00AD7A73" w:rsidRDefault="008364C8">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112" w:author="Leuenberger Sabrina (s)" w:date="2020-04-19T12:09:00Z" w:initials="LS(">
    <w:p w14:paraId="3C750B7A" w14:textId="59E72FA2" w:rsidR="008364C8" w:rsidRPr="001D201F" w:rsidRDefault="008364C8">
      <w:pPr>
        <w:pStyle w:val="CommentText"/>
      </w:pPr>
      <w:r>
        <w:rPr>
          <w:rStyle w:val="CommentReference"/>
        </w:rPr>
        <w:annotationRef/>
      </w:r>
      <w:r w:rsidRPr="008364C8">
        <w:t>A</w:t>
      </w:r>
      <w:r>
        <w:t xml:space="preserve">chtung fast 1:1 abgeschrieben, aber nicht ganz </w:t>
      </w:r>
      <w:r w:rsidRPr="001D201F">
        <w:rPr>
          <w:rFonts w:ascii="Wingdings" w:eastAsia="Wingdings" w:hAnsi="Wingdings" w:cs="Wingdings"/>
        </w:rPr>
        <w:t></w:t>
      </w:r>
      <w:r>
        <w:t xml:space="preserve"> Zitierregel überprüfen.</w:t>
      </w:r>
    </w:p>
  </w:comment>
  <w:comment w:id="143" w:author="Mathias Fuchs" w:date="2020-07-08T11:46:00Z" w:initials="MF">
    <w:p w14:paraId="29F05C41" w14:textId="78E21DDB" w:rsidR="008364C8" w:rsidRDefault="008364C8">
      <w:pPr>
        <w:pStyle w:val="CommentText"/>
      </w:pPr>
      <w:r>
        <w:rPr>
          <w:rStyle w:val="CommentReference"/>
        </w:rPr>
        <w:annotationRef/>
      </w:r>
      <w:r>
        <w:t>Hier würde ich unser Ergebnis anfügen, nicht das generelle. Wir haben da ja ein konkretes Ergebins im Miro erarbeitet</w:t>
      </w:r>
    </w:p>
  </w:comment>
  <w:comment w:id="144" w:author="Leuenberger Sabrina (s)" w:date="2020-07-16T11:07:00Z" w:initials="LS(">
    <w:p w14:paraId="660B4066" w14:textId="276C9473" w:rsidR="008364C8" w:rsidRPr="0019428F" w:rsidRDefault="008364C8">
      <w:pPr>
        <w:pStyle w:val="CommentText"/>
      </w:pPr>
      <w:r>
        <w:rPr>
          <w:rStyle w:val="CommentReference"/>
        </w:rPr>
        <w:annotationRef/>
      </w:r>
      <w:r>
        <w:t xml:space="preserve">Was wir dort gemacht haben, ist eine angepasste Version, hier hätte ich gerne die Theorie. Das was wir gemacht haben, kommt im Kapitel 6. Ich habe aber ein anderes Bild eingefügt, dass klarer die Theorie zeigt. </w:t>
      </w:r>
      <w:r w:rsidRPr="0019428F">
        <w:t>Hoffe es passt so...</w:t>
      </w:r>
    </w:p>
  </w:comment>
  <w:comment w:id="256" w:author="Mathias Fuchs" w:date="2020-07-02T13:26:00Z" w:initials="MF">
    <w:p w14:paraId="634D26AD" w14:textId="6C1ABD43" w:rsidR="008364C8" w:rsidRDefault="008364C8">
      <w:pPr>
        <w:pStyle w:val="CommentText"/>
      </w:pPr>
      <w:r>
        <w:rPr>
          <w:rStyle w:val="CommentReference"/>
        </w:rPr>
        <w:annotationRef/>
      </w:r>
      <w:r>
        <w:t xml:space="preserve">Den Inhalt dieser Links lieber als PDF oder Kopie in den Appendix. Wenn die website ein update erhält, kann es sein, dass Deine Referenzen nicht mehr stimmen.  </w:t>
      </w:r>
    </w:p>
    <w:p w14:paraId="58DB9F29" w14:textId="7C1F4BCE" w:rsidR="008364C8" w:rsidRDefault="008364C8">
      <w:pPr>
        <w:pStyle w:val="CommentText"/>
      </w:pPr>
      <w:r>
        <w:t>Wo werden diese Referenzen gebraucht? Sind sie wichtig für die Arbeit?</w:t>
      </w:r>
    </w:p>
  </w:comment>
  <w:comment w:id="257" w:author="Mathias Fuchs" w:date="2020-07-03T10:03:00Z" w:initials="MF">
    <w:p w14:paraId="14CF77A8" w14:textId="23DD00CA" w:rsidR="008364C8" w:rsidRPr="007E6372" w:rsidRDefault="008364C8">
      <w:pPr>
        <w:pStyle w:val="CommentText"/>
      </w:pPr>
      <w:r>
        <w:rPr>
          <w:rStyle w:val="CommentReference"/>
        </w:rPr>
        <w:annotationRef/>
      </w:r>
      <w:r>
        <w:t xml:space="preserve">Dies ist die Source Code ablage? </w:t>
      </w:r>
      <w:r w:rsidRPr="007E6372">
        <w:t>Eher in den Appendix.</w:t>
      </w:r>
    </w:p>
  </w:comment>
  <w:comment w:id="258" w:author="Leuenberger Sabrina (s)" w:date="2020-07-17T15:40:00Z" w:initials="LS(">
    <w:p w14:paraId="1AEFAC1F" w14:textId="7F5B8C9F" w:rsidR="008364C8" w:rsidRPr="006418FA" w:rsidRDefault="008364C8">
      <w:pPr>
        <w:pStyle w:val="CommentText"/>
      </w:pPr>
      <w:r>
        <w:rPr>
          <w:rStyle w:val="CommentReference"/>
        </w:rPr>
        <w:annotationRef/>
      </w:r>
      <w:r>
        <w:t>Nicht nur, enthält auch die ganze Doku</w:t>
      </w:r>
    </w:p>
  </w:comment>
  <w:comment w:id="269" w:author="Mathias Fuchs" w:date="2020-07-03T10:20:00Z" w:initials="MF">
    <w:p w14:paraId="30D2B3FD" w14:textId="48802D54" w:rsidR="008364C8" w:rsidRPr="00455153" w:rsidRDefault="008364C8">
      <w:pPr>
        <w:pStyle w:val="CommentText"/>
      </w:pPr>
      <w:r>
        <w:rPr>
          <w:rStyle w:val="CommentReference"/>
        </w:rPr>
        <w:annotationRef/>
      </w:r>
      <w:r w:rsidRPr="002D0E67">
        <w:rPr>
          <w:lang w:val="en-GB"/>
        </w:rPr>
        <w:t xml:space="preserve">Add Risc Based Approach for system components. </w:t>
      </w:r>
      <w:r w:rsidRPr="00455153">
        <w:t xml:space="preserve">(list all used </w:t>
      </w:r>
      <w:proofErr w:type="gramStart"/>
      <w:r w:rsidRPr="00455153">
        <w:t>elements  (</w:t>
      </w:r>
      <w:proofErr w:type="gramEnd"/>
      <w:r w:rsidRPr="00455153">
        <w:t xml:space="preserve"> Spring, bootstrap, vue etc) welchen einfluss haben die eizelnen Kompententen auf das Gesamtsystem) </w:t>
      </w:r>
    </w:p>
  </w:comment>
  <w:comment w:id="270" w:author="Leuenberger Sabrina (s)" w:date="2020-07-19T12:11:00Z" w:initials="LS(">
    <w:p w14:paraId="618DB6AC" w14:textId="1F4E5426" w:rsidR="008364C8" w:rsidRPr="00426779" w:rsidRDefault="008364C8">
      <w:pPr>
        <w:pStyle w:val="CommentText"/>
      </w:pPr>
      <w:r>
        <w:rPr>
          <w:rStyle w:val="CommentReference"/>
        </w:rPr>
        <w:annotationRef/>
      </w:r>
      <w:r>
        <w:t xml:space="preserve">Diese Elemente gehören zur JBA </w:t>
      </w:r>
      <w:r w:rsidRPr="003F13B5">
        <w:sym w:font="Wingdings" w:char="F0E0"/>
      </w:r>
      <w:r>
        <w:t xml:space="preserve"> da interessieren uns nur die OQs</w:t>
      </w:r>
    </w:p>
  </w:comment>
  <w:comment w:id="277" w:author="Mathias Fuchs" w:date="2020-06-30T16:14:00Z" w:initials="MF">
    <w:p w14:paraId="005D4CF4" w14:textId="3CB9A371" w:rsidR="008364C8" w:rsidRDefault="008364C8">
      <w:pPr>
        <w:pStyle w:val="CommentText"/>
      </w:pPr>
      <w:r>
        <w:rPr>
          <w:rStyle w:val="CommentReference"/>
        </w:rPr>
        <w:annotationRef/>
      </w:r>
      <w:r>
        <w:t>Auch diesen Abschnitt solltest Du klarer formulieren</w:t>
      </w:r>
    </w:p>
  </w:comment>
  <w:comment w:id="295" w:author="Leuenberger Sabrina (s)" w:date="2020-07-19T21:10:00Z" w:initials="LS(">
    <w:p w14:paraId="7565B5AC" w14:textId="35D3C1DF" w:rsidR="008364C8" w:rsidRPr="008364C8" w:rsidRDefault="008364C8">
      <w:pPr>
        <w:pStyle w:val="CommentText"/>
        <w:rPr>
          <w:lang w:val="en-GB"/>
        </w:rPr>
      </w:pPr>
      <w:r>
        <w:rPr>
          <w:rStyle w:val="CommentReference"/>
        </w:rPr>
        <w:annotationRef/>
      </w:r>
      <w:r w:rsidRPr="008364C8">
        <w:rPr>
          <w:lang w:val="en-GB"/>
        </w:rPr>
        <w:t>will become?</w:t>
      </w:r>
    </w:p>
  </w:comment>
  <w:comment w:id="296" w:author="Leuenberger Sabrina (s)" w:date="2020-07-18T18:44:00Z" w:initials="LS(">
    <w:p w14:paraId="0DD1889A" w14:textId="6BC3498E" w:rsidR="008364C8" w:rsidRPr="00FE28CA" w:rsidRDefault="008364C8">
      <w:pPr>
        <w:pStyle w:val="CommentText"/>
        <w:rPr>
          <w:lang w:val="en-GB"/>
        </w:rPr>
      </w:pPr>
      <w:r>
        <w:rPr>
          <w:rStyle w:val="CommentReference"/>
        </w:rPr>
        <w:annotationRef/>
      </w:r>
      <w:r w:rsidRPr="00FE28CA">
        <w:rPr>
          <w:lang w:val="en-GB"/>
        </w:rPr>
        <w:t>???</w:t>
      </w:r>
    </w:p>
  </w:comment>
  <w:comment w:id="297" w:author="Mathias Fuchs" w:date="2020-06-30T16:40:00Z" w:initials="MF">
    <w:p w14:paraId="481B5BE4" w14:textId="77777777" w:rsidR="008364C8" w:rsidRPr="00661035" w:rsidRDefault="008364C8">
      <w:pPr>
        <w:pStyle w:val="CommentText"/>
        <w:rPr>
          <w:lang w:val="en-GB"/>
        </w:rPr>
      </w:pPr>
      <w:r>
        <w:rPr>
          <w:rStyle w:val="CommentReference"/>
        </w:rPr>
        <w:annotationRef/>
      </w:r>
      <w:r w:rsidRPr="00661035">
        <w:rPr>
          <w:lang w:val="en-GB"/>
        </w:rPr>
        <w:t>Is that what I mean with a good design / architecture?</w:t>
      </w:r>
    </w:p>
  </w:comment>
  <w:comment w:id="301" w:author="Mathias Fuchs" w:date="2020-06-30T16:45:00Z" w:initials="MF">
    <w:p w14:paraId="1B869F27" w14:textId="77777777" w:rsidR="008364C8" w:rsidRDefault="008364C8">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 xml:space="preserve">(FireFox, Chrome, Opera, </w:t>
      </w:r>
      <w:proofErr w:type="gramStart"/>
      <w:r>
        <w:rPr>
          <w:lang w:val="en-GB"/>
        </w:rPr>
        <w:t>IE,…</w:t>
      </w:r>
      <w:proofErr w:type="gramEnd"/>
      <w:r>
        <w:rPr>
          <w:lang w:val="en-GB"/>
        </w:rPr>
        <w:t>) What does that mean for the usage of the approach? One web driver per supported browser?</w:t>
      </w:r>
    </w:p>
    <w:p w14:paraId="590A6A4F" w14:textId="77777777" w:rsidR="008364C8" w:rsidRDefault="008364C8">
      <w:pPr>
        <w:pStyle w:val="CommentText"/>
        <w:rPr>
          <w:lang w:val="en-GB"/>
        </w:rPr>
      </w:pPr>
    </w:p>
    <w:p w14:paraId="2079FCAC" w14:textId="61C1A7D5" w:rsidR="008364C8" w:rsidRPr="006E6D95" w:rsidRDefault="008364C8">
      <w:pPr>
        <w:pStyle w:val="CommentText"/>
        <w:rPr>
          <w:lang w:val="en-GB"/>
        </w:rPr>
      </w:pPr>
      <w:proofErr w:type="gramStart"/>
      <w:r>
        <w:rPr>
          <w:lang w:val="en-GB"/>
        </w:rPr>
        <w:t>Also</w:t>
      </w:r>
      <w:proofErr w:type="gramEnd"/>
      <w:r>
        <w:rPr>
          <w:lang w:val="en-GB"/>
        </w:rPr>
        <w:t xml:space="preserve"> the used browser version needs to be fixed. Guess auto updates of used browsers must be avoided. (Might be a problem of any validated web application)</w:t>
      </w:r>
    </w:p>
  </w:comment>
  <w:comment w:id="302" w:author="Leuenberger Sabrina (s)" w:date="2020-07-18T18:00:00Z" w:initials="LS(">
    <w:p w14:paraId="466EFCA3" w14:textId="15017BFE" w:rsidR="008364C8" w:rsidRPr="008364C8" w:rsidRDefault="008364C8">
      <w:pPr>
        <w:pStyle w:val="CommentText"/>
        <w:rPr>
          <w:lang w:val="en-GB"/>
        </w:rPr>
      </w:pPr>
      <w:r>
        <w:rPr>
          <w:rStyle w:val="CommentReference"/>
        </w:rPr>
        <w:annotationRef/>
      </w:r>
      <w:r w:rsidRPr="008364C8">
        <w:rPr>
          <w:lang w:val="en-GB"/>
        </w:rPr>
        <w:t xml:space="preserve">Thank you </w:t>
      </w:r>
      <w:r w:rsidRPr="009A6C20">
        <w:sym w:font="Wingdings" w:char="F0E0"/>
      </w:r>
      <w:r w:rsidRPr="008364C8">
        <w:rPr>
          <w:lang w:val="en-GB"/>
        </w:rPr>
        <w:t xml:space="preserve"> I put it in the outlook </w:t>
      </w:r>
      <w:r w:rsidRPr="009A6C2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03" w:author="Mathias Fuchs" w:date="2020-06-30T16:50:00Z" w:initials="MF">
    <w:p w14:paraId="3EF9FA80" w14:textId="43A39171" w:rsidR="008364C8" w:rsidRPr="006E6D95" w:rsidRDefault="008364C8">
      <w:pPr>
        <w:pStyle w:val="CommentText"/>
        <w:rPr>
          <w:lang w:val="en-GB"/>
        </w:rPr>
      </w:pPr>
      <w:r>
        <w:rPr>
          <w:rStyle w:val="CommentReference"/>
        </w:rPr>
        <w:annotationRef/>
      </w:r>
      <w:r w:rsidRPr="006E6D95">
        <w:rPr>
          <w:lang w:val="en-GB"/>
        </w:rPr>
        <w:t>Is this a valid check?</w:t>
      </w:r>
    </w:p>
  </w:comment>
  <w:comment w:id="304" w:author="Leuenberger Sabrina (s)" w:date="2020-07-18T17:58:00Z" w:initials="LS(">
    <w:p w14:paraId="035F9EA9" w14:textId="43FE8078" w:rsidR="008364C8" w:rsidRPr="008364C8" w:rsidRDefault="008364C8">
      <w:pPr>
        <w:pStyle w:val="CommentText"/>
        <w:rPr>
          <w:lang w:val="en-GB"/>
        </w:rPr>
      </w:pPr>
      <w:r>
        <w:rPr>
          <w:rStyle w:val="CommentReference"/>
        </w:rPr>
        <w:annotationRef/>
      </w:r>
      <w:r w:rsidRPr="008364C8">
        <w:rPr>
          <w:lang w:val="en-GB"/>
        </w:rPr>
        <w:t>Yes, perhaps not exclusively valid, but in combination with the first point, I think so.</w:t>
      </w:r>
    </w:p>
  </w:comment>
  <w:comment w:id="305" w:author="Mathias Fuchs" w:date="2020-06-30T16:53:00Z" w:initials="MF">
    <w:p w14:paraId="42C09225" w14:textId="4E0A4462" w:rsidR="008364C8" w:rsidRDefault="008364C8">
      <w:pPr>
        <w:pStyle w:val="CommentText"/>
        <w:rPr>
          <w:lang w:val="en-GB"/>
        </w:rPr>
      </w:pPr>
      <w:r>
        <w:rPr>
          <w:rStyle w:val="CommentReference"/>
        </w:rPr>
        <w:annotationRef/>
      </w:r>
      <w:r w:rsidRPr="006E6D95">
        <w:rPr>
          <w:lang w:val="en-GB"/>
        </w:rPr>
        <w:t xml:space="preserve">How can you test Browser side </w:t>
      </w:r>
      <w:proofErr w:type="gramStart"/>
      <w:r w:rsidRPr="006E6D95">
        <w:rPr>
          <w:lang w:val="en-GB"/>
        </w:rPr>
        <w:t>logic.</w:t>
      </w:r>
      <w:proofErr w:type="gramEnd"/>
      <w:r w:rsidRPr="006E6D95">
        <w:rPr>
          <w:lang w:val="en-GB"/>
        </w:rPr>
        <w:t xml:space="preserve">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8364C8" w:rsidRPr="006E6D95" w:rsidRDefault="008364C8">
      <w:pPr>
        <w:pStyle w:val="CommentText"/>
        <w:rPr>
          <w:lang w:val="en-GB"/>
        </w:rPr>
      </w:pPr>
    </w:p>
  </w:comment>
  <w:comment w:id="333" w:author="Leuenberger Sabrina (s)" w:date="2020-07-18T14:21:00Z" w:initials="LS(">
    <w:p w14:paraId="54C133BB" w14:textId="629FA766" w:rsidR="008364C8" w:rsidRPr="00F7432A" w:rsidRDefault="008364C8">
      <w:pPr>
        <w:pStyle w:val="CommentText"/>
      </w:pPr>
      <w:r>
        <w:rPr>
          <w:rStyle w:val="CommentReference"/>
        </w:rPr>
        <w:annotationRef/>
      </w:r>
      <w:r>
        <w:t xml:space="preserve">Evelyne, ich habe den Abschnitt mit dem Feature Approval ausgebaut, dafür in die Fussnote genommen. Es ist für diese Arbeit nicht von Bedeutung, aber ich denke, dass die </w:t>
      </w:r>
      <w:proofErr w:type="gramStart"/>
      <w:r>
        <w:t>Abklärungen</w:t>
      </w:r>
      <w:proofErr w:type="gramEnd"/>
      <w:r>
        <w:t xml:space="preserve"> die du gemacht hast für die Praxis sehr wertvoll sind, und deshalb hätte ich es gleichwohl gerne noch erwähnt, damit es nicht verloren geht, aber eben als Fussnote. In dem Sinn: Stimmt die Fussnote? Könntest du sie bitte noch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32C707" w15:done="0"/>
  <w15:commentEx w15:paraId="3B24FD0D" w15:done="0"/>
  <w15:commentEx w15:paraId="36D5DBFA" w15:done="0"/>
  <w15:commentEx w15:paraId="19D644F3" w15:done="0"/>
  <w15:commentEx w15:paraId="28B3860B" w15:done="0"/>
  <w15:commentEx w15:paraId="11112E28" w15:done="0"/>
  <w15:commentEx w15:paraId="180DAD8C" w15:done="0"/>
  <w15:commentEx w15:paraId="05B1086B" w15:done="0"/>
  <w15:commentEx w15:paraId="5A9A6F12" w15:done="0"/>
  <w15:commentEx w15:paraId="3BFEDA14" w15:done="0"/>
  <w15:commentEx w15:paraId="3C750B7A" w15:done="0"/>
  <w15:commentEx w15:paraId="29F05C41" w15:done="0"/>
  <w15:commentEx w15:paraId="660B4066" w15:paraIdParent="29F05C41" w15:done="0"/>
  <w15:commentEx w15:paraId="58DB9F29" w15:done="0"/>
  <w15:commentEx w15:paraId="14CF77A8" w15:done="0"/>
  <w15:commentEx w15:paraId="1AEFAC1F" w15:paraIdParent="14CF77A8" w15:done="0"/>
  <w15:commentEx w15:paraId="30D2B3FD" w15:done="0"/>
  <w15:commentEx w15:paraId="618DB6AC" w15:paraIdParent="30D2B3FD" w15:done="0"/>
  <w15:commentEx w15:paraId="005D4CF4" w15:done="0"/>
  <w15:commentEx w15:paraId="7565B5AC" w15:done="0"/>
  <w15:commentEx w15:paraId="0DD1889A" w15:done="0"/>
  <w15:commentEx w15:paraId="481B5BE4"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32C707" w16cid:durableId="22BFEC96"/>
  <w16cid:commentId w16cid:paraId="3B24FD0D" w16cid:durableId="22BFEC97"/>
  <w16cid:commentId w16cid:paraId="36D5DBFA" w16cid:durableId="22BFEC98"/>
  <w16cid:commentId w16cid:paraId="19D644F3" w16cid:durableId="22BFEC99"/>
  <w16cid:commentId w16cid:paraId="28B3860B" w16cid:durableId="22BFEC9A"/>
  <w16cid:commentId w16cid:paraId="11112E28" w16cid:durableId="22BFEC9B"/>
  <w16cid:commentId w16cid:paraId="180DAD8C" w16cid:durableId="22BFEC9C"/>
  <w16cid:commentId w16cid:paraId="05B1086B" w16cid:durableId="22BFEC9D"/>
  <w16cid:commentId w16cid:paraId="5A9A6F12" w16cid:durableId="22BFEC9E"/>
  <w16cid:commentId w16cid:paraId="3BFEDA14" w16cid:durableId="2241B4AC"/>
  <w16cid:commentId w16cid:paraId="3C750B7A" w16cid:durableId="2246BE11"/>
  <w16cid:commentId w16cid:paraId="29F05C41" w16cid:durableId="22BB0E67"/>
  <w16cid:commentId w16cid:paraId="660B4066" w16cid:durableId="22BAB354"/>
  <w16cid:commentId w16cid:paraId="58DB9F29" w16cid:durableId="22AD6D51"/>
  <w16cid:commentId w16cid:paraId="14CF77A8" w16cid:durableId="22AD6D52"/>
  <w16cid:commentId w16cid:paraId="1AEFAC1F" w16cid:durableId="22BC4501"/>
  <w16cid:commentId w16cid:paraId="30D2B3FD" w16cid:durableId="22AD6D5A"/>
  <w16cid:commentId w16cid:paraId="618DB6AC" w16cid:durableId="22BEB6ED"/>
  <w16cid:commentId w16cid:paraId="005D4CF4" w16cid:durableId="22AD6D60"/>
  <w16cid:commentId w16cid:paraId="7565B5AC" w16cid:durableId="22BF353A"/>
  <w16cid:commentId w16cid:paraId="0DD1889A" w16cid:durableId="22BDC182"/>
  <w16cid:commentId w16cid:paraId="481B5BE4" w16cid:durableId="22BFECAA"/>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2BD70" w14:textId="77777777" w:rsidR="007078B9" w:rsidRDefault="007078B9">
      <w:r>
        <w:separator/>
      </w:r>
    </w:p>
  </w:endnote>
  <w:endnote w:type="continuationSeparator" w:id="0">
    <w:p w14:paraId="6FFBBEF8" w14:textId="77777777" w:rsidR="007078B9" w:rsidRDefault="007078B9">
      <w:r>
        <w:continuationSeparator/>
      </w:r>
    </w:p>
  </w:endnote>
  <w:endnote w:type="continuationNotice" w:id="1">
    <w:p w14:paraId="74D28F83" w14:textId="77777777" w:rsidR="007078B9" w:rsidRDefault="007078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8364C8" w:rsidRDefault="008364C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8364C8" w:rsidRDefault="008364C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8364C8" w:rsidRDefault="008364C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8364C8" w:rsidRPr="005500E7" w:rsidRDefault="008364C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8364C8" w:rsidRDefault="008364C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34E8E5" w14:textId="77777777" w:rsidR="007078B9" w:rsidRDefault="007078B9">
      <w:r>
        <w:separator/>
      </w:r>
    </w:p>
  </w:footnote>
  <w:footnote w:type="continuationSeparator" w:id="0">
    <w:p w14:paraId="0CDE8B36" w14:textId="77777777" w:rsidR="007078B9" w:rsidRDefault="007078B9">
      <w:r>
        <w:continuationSeparator/>
      </w:r>
    </w:p>
  </w:footnote>
  <w:footnote w:type="continuationNotice" w:id="1">
    <w:p w14:paraId="232E96FF" w14:textId="77777777" w:rsidR="007078B9" w:rsidRDefault="007078B9">
      <w:pPr>
        <w:spacing w:after="0" w:line="240" w:lineRule="auto"/>
      </w:pPr>
    </w:p>
  </w:footnote>
  <w:footnote w:id="2">
    <w:p w14:paraId="4AF9543D" w14:textId="77777777" w:rsidR="008364C8" w:rsidRPr="008364C8" w:rsidRDefault="008364C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28EBF450" w:rsidR="008364C8" w:rsidRPr="0008051A" w:rsidRDefault="008364C8">
      <w:pPr>
        <w:pStyle w:val="FootnoteText"/>
        <w:rPr>
          <w:lang w:val="en-GB"/>
        </w:rPr>
      </w:pPr>
      <w:r>
        <w:rPr>
          <w:rStyle w:val="FootnoteReference"/>
        </w:rPr>
        <w:footnoteRef/>
      </w:r>
      <w:r w:rsidRPr="001D2147">
        <w:rPr>
          <w:lang w:val="en-GB"/>
        </w:rPr>
        <w:t xml:space="preserve"> </w:t>
      </w:r>
      <w:r w:rsidRPr="00813F25">
        <w:rPr>
          <w:highlight w:val="yellow"/>
          <w:lang w:val="en-GB"/>
        </w:rPr>
        <w:t>Personal Communication Evelyne Daniel the 25.4.2010</w:t>
      </w:r>
      <w:r w:rsidRPr="0008051A">
        <w:rPr>
          <w:lang w:val="en-GB"/>
        </w:rPr>
        <w:t xml:space="preserve"> : Normally the change management process starts with the IQ</w:t>
      </w:r>
    </w:p>
  </w:footnote>
  <w:footnote w:id="4">
    <w:p w14:paraId="54AB8ABE" w14:textId="58A121C4" w:rsidR="008364C8" w:rsidRPr="00C30346" w:rsidRDefault="008364C8"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8364C8" w:rsidRPr="002D0E67" w:rsidRDefault="008364C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39F5F572" w:rsidR="008364C8" w:rsidRPr="00EA385B" w:rsidRDefault="008364C8" w:rsidP="00933EA2">
      <w:pPr>
        <w:pStyle w:val="FootnoteText"/>
        <w:rPr>
          <w:lang w:val="en-GB"/>
        </w:rPr>
      </w:pPr>
      <w:r>
        <w:rPr>
          <w:rStyle w:val="FootnoteReference"/>
        </w:rPr>
        <w:footnoteRef/>
      </w:r>
      <w:r w:rsidRPr="00237051">
        <w:rPr>
          <w:lang w:val="en-GB"/>
        </w:rPr>
        <w:t xml:space="preserve"> </w:t>
      </w:r>
      <w:r w:rsidRPr="00892A27">
        <w:rPr>
          <w:highlight w:val="yellow"/>
          <w:lang w:val="en-GB"/>
        </w:rPr>
        <w:t>Personal Communication by Evelyne Daniel the 26th of June 2020</w:t>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sidRPr="00EA385B">
        <w:rPr>
          <w:lang w:val="en-GB"/>
        </w:rPr>
        <w:t>.</w:t>
      </w:r>
    </w:p>
  </w:footnote>
  <w:footnote w:id="7">
    <w:p w14:paraId="221B0E8B" w14:textId="67AD98A9" w:rsidR="008364C8" w:rsidRPr="008364C8" w:rsidRDefault="008364C8">
      <w:pPr>
        <w:pStyle w:val="FootnoteText"/>
        <w:rPr>
          <w:lang w:val="en-GB"/>
        </w:rPr>
      </w:pPr>
      <w:r>
        <w:rPr>
          <w:rStyle w:val="FootnoteReference"/>
        </w:rPr>
        <w:footnoteRef/>
      </w:r>
      <w:r w:rsidRPr="003652DE">
        <w:rPr>
          <w:lang w:val="en-GB"/>
        </w:rPr>
        <w:t xml:space="preserve"> </w:t>
      </w:r>
      <w:r w:rsidRPr="008364C8">
        <w:rPr>
          <w:lang w:val="en-GB"/>
        </w:rPr>
        <w:t>This authentication was only simulated in this prototype and not actually implemented.</w:t>
      </w:r>
    </w:p>
  </w:footnote>
  <w:footnote w:id="8">
    <w:p w14:paraId="76474506" w14:textId="6A20C945" w:rsidR="008364C8" w:rsidRPr="008364C8" w:rsidRDefault="008364C8"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A3225E">
        <w:rPr>
          <w:highlight w:val="yellow"/>
          <w:lang w:val="en-GB"/>
        </w:rPr>
        <w:t>personal communication, Evelyne Daniel, 27.5.20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A3225E">
        <w:rPr>
          <w:highlight w:val="yellow"/>
          <w:lang w:val="en-GB"/>
        </w:rPr>
        <w:t>personal communication, Evelyne Daniel, 27.5.20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8364C8" w:rsidRPr="008364C8" w:rsidRDefault="008364C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8364C8" w:rsidRPr="00303D90" w:rsidRDefault="008364C8"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8364C8" w:rsidRPr="00BA0923" w:rsidRDefault="008364C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8364C8" w:rsidRPr="0057787E" w:rsidRDefault="008364C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8364C8" w:rsidRPr="00BB07F7" w:rsidRDefault="008364C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8364C8" w:rsidRPr="0057787E" w:rsidRDefault="008364C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AE2"/>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4EA"/>
    <w:rsid w:val="007078B9"/>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B09FF"/>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bleu/BDD4OQ" TargetMode="External"/><Relationship Id="rId21" Type="http://schemas.microsoft.com/office/2016/09/relationships/commentsIds" Target="commentsIds.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18.png"/><Relationship Id="rId68" Type="http://schemas.openxmlformats.org/officeDocument/2006/relationships/hyperlink" Target="http://scenarioo.org/" TargetMode="External"/><Relationship Id="rId84" Type="http://schemas.openxmlformats.org/officeDocument/2006/relationships/hyperlink" Target="https://chromedriver.chromium.org/downloads" TargetMode="External"/><Relationship Id="rId89" Type="http://schemas.openxmlformats.org/officeDocument/2006/relationships/hyperlink" Target="https://www.tutorialspoint.com/cucumber/cucumber_gherkins.htm" TargetMode="External"/><Relationship Id="rId112" Type="http://schemas.openxmlformats.org/officeDocument/2006/relationships/image" Target="media/image43.png"/><Relationship Id="rId133" Type="http://schemas.openxmlformats.org/officeDocument/2006/relationships/hyperlink" Target="https://www.w3.org/TR/WD-DOM/introduction.html" TargetMode="External"/><Relationship Id="rId138" Type="http://schemas.openxmlformats.org/officeDocument/2006/relationships/hyperlink" Target="https://www.tutorialspoint.com/selenium/index.htm" TargetMode="External"/><Relationship Id="rId16" Type="http://schemas.openxmlformats.org/officeDocument/2006/relationships/footer" Target="footer3.xml"/><Relationship Id="rId107" Type="http://schemas.openxmlformats.org/officeDocument/2006/relationships/image" Target="media/image38.png"/><Relationship Id="rId11" Type="http://schemas.openxmlformats.org/officeDocument/2006/relationships/header" Target="header1.xml"/><Relationship Id="rId32" Type="http://schemas.openxmlformats.org/officeDocument/2006/relationships/hyperlink" Target="https://dannorth.net/introducing-bdd/" TargetMode="External"/><Relationship Id="rId37" Type="http://schemas.openxmlformats.org/officeDocument/2006/relationships/hyperlink" Target="https://www.agilealliance.org/glossary/three-amigos%20-%206.7.20" TargetMode="External"/><Relationship Id="rId53" Type="http://schemas.openxmlformats.org/officeDocument/2006/relationships/hyperlink" Target="https://cucumber.io/tools/cucumber-open/" TargetMode="External"/><Relationship Id="rId58" Type="http://schemas.openxmlformats.org/officeDocument/2006/relationships/hyperlink" Target="https://cucumber.io/docs/cucumber/reporting/" TargetMode="External"/><Relationship Id="rId74" Type="http://schemas.openxmlformats.org/officeDocument/2006/relationships/image" Target="media/image25.png"/><Relationship Id="rId79" Type="http://schemas.openxmlformats.org/officeDocument/2006/relationships/hyperlink" Target="https://www.infoworld.com/article/3379043/what-is-jpa-introduction-to-the-java-persistence-api.html%20viewed%2018.7.20" TargetMode="External"/><Relationship Id="rId102" Type="http://schemas.openxmlformats.org/officeDocument/2006/relationships/image" Target="media/image34.png"/><Relationship Id="rId123" Type="http://schemas.openxmlformats.org/officeDocument/2006/relationships/image" Target="media/image48.png"/><Relationship Id="rId128" Type="http://schemas.openxmlformats.org/officeDocument/2006/relationships/image" Target="media/image52.png"/><Relationship Id="rId144" Type="http://schemas.openxmlformats.org/officeDocument/2006/relationships/hyperlink" Target="https://www.javatpoint.com/java-tutorial" TargetMode="External"/><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tutorialspoint.com/selenium/selenium_webdriver.htm" TargetMode="External"/><Relationship Id="rId95" Type="http://schemas.openxmlformats.org/officeDocument/2006/relationships/hyperlink" Target="https://en.wikipedia.org/wiki/Cucumber_(software)"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19.png"/><Relationship Id="rId69" Type="http://schemas.openxmlformats.org/officeDocument/2006/relationships/image" Target="media/image22.png"/><Relationship Id="rId113" Type="http://schemas.openxmlformats.org/officeDocument/2006/relationships/image" Target="media/image44.png"/><Relationship Id="rId134" Type="http://schemas.openxmlformats.org/officeDocument/2006/relationships/hyperlink" Target="https://maven.apache.org/guides/introduction/introduction-to-the-pom.html" TargetMode="External"/><Relationship Id="rId139" Type="http://schemas.openxmlformats.org/officeDocument/2006/relationships/hyperlink" Target="https://cucumber.io/docs/cucumber/" TargetMode="External"/><Relationship Id="rId80" Type="http://schemas.openxmlformats.org/officeDocument/2006/relationships/hyperlink" Target="https://www.javatpoint.com/spring-boot-jpa%20&#8211;%2018.7.20" TargetMode="External"/><Relationship Id="rId85" Type="http://schemas.openxmlformats.org/officeDocument/2006/relationships/hyperlink" Target="https://groups.google.com/forum/" TargetMode="External"/><Relationship Id="rId150"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hyperlink" Target="https://dannorth.net/introducing-bdd/" TargetMode="External"/><Relationship Id="rId38" Type="http://schemas.openxmlformats.org/officeDocument/2006/relationships/hyperlink" Target="https://www.agilealliance.org/glossary/three-amigos/" TargetMode="External"/><Relationship Id="rId46" Type="http://schemas.openxmlformats.org/officeDocument/2006/relationships/image" Target="media/image15.png"/><Relationship Id="rId59" Type="http://schemas.openxmlformats.org/officeDocument/2006/relationships/hyperlink" Target="https://github.com/andreashosbach/cucumber-reporter" TargetMode="External"/><Relationship Id="rId67" Type="http://schemas.openxmlformats.org/officeDocument/2006/relationships/hyperlink" Target="https://cucumber.io/blog/bdd/single-source-of-truth/" TargetMode="External"/><Relationship Id="rId103" Type="http://schemas.openxmlformats.org/officeDocument/2006/relationships/image" Target="media/image35.png"/><Relationship Id="rId108" Type="http://schemas.openxmlformats.org/officeDocument/2006/relationships/image" Target="media/image39.png"/><Relationship Id="rId116" Type="http://schemas.openxmlformats.org/officeDocument/2006/relationships/image" Target="media/image47.png"/><Relationship Id="rId124" Type="http://schemas.openxmlformats.org/officeDocument/2006/relationships/image" Target="media/image49.png"/><Relationship Id="rId129" Type="http://schemas.openxmlformats.org/officeDocument/2006/relationships/hyperlink" Target="https://community.microfocus.com/t5/Application-Delivery-Management/Artificial-Intelligence-is-changing-Test-Automation-and-Micro/ba-p/2802102" TargetMode="External"/><Relationship Id="rId137" Type="http://schemas.openxmlformats.org/officeDocument/2006/relationships/hyperlink" Target="https://www.tutorialspoint.com/index.htm" TargetMode="External"/><Relationship Id="rId20" Type="http://schemas.microsoft.com/office/2011/relationships/commentsExtended" Target="commentsExtended.xml"/><Relationship Id="rId41" Type="http://schemas.openxmlformats.org/officeDocument/2006/relationships/hyperlink" Target="https://cucumber.io/blog/bdd/example-mapping-introduction/" TargetMode="External"/><Relationship Id="rId54" Type="http://schemas.openxmlformats.org/officeDocument/2006/relationships/hyperlink" Target="https://www.tutorialspoint.com/cucumber/cucumber_junit_runner.htm" TargetMode="External"/><Relationship Id="rId62" Type="http://schemas.openxmlformats.org/officeDocument/2006/relationships/hyperlink" Target="https://www.slideshare.net/sebrose/introduction-to-bdd-with-cucumber-for-java" TargetMode="External"/><Relationship Id="rId70" Type="http://schemas.openxmlformats.org/officeDocument/2006/relationships/image" Target="media/image23.png"/><Relationship Id="rId75" Type="http://schemas.openxmlformats.org/officeDocument/2006/relationships/image" Target="media/image26.png"/><Relationship Id="rId83" Type="http://schemas.openxmlformats.org/officeDocument/2006/relationships/image" Target="media/image29.png"/><Relationship Id="rId88" Type="http://schemas.openxmlformats.org/officeDocument/2006/relationships/hyperlink" Target="https://www.coveros.com/exploring-glue-code-with-cucumber-jvm/" TargetMode="External"/><Relationship Id="rId91" Type="http://schemas.openxmlformats.org/officeDocument/2006/relationships/image" Target="media/image31.png"/><Relationship Id="rId96" Type="http://schemas.openxmlformats.org/officeDocument/2006/relationships/hyperlink" Target="https://www.browserstack.com/guide/selenium-webdriver-tutorial" TargetMode="External"/><Relationship Id="rId111" Type="http://schemas.openxmlformats.org/officeDocument/2006/relationships/image" Target="media/image42.png"/><Relationship Id="rId132" Type="http://schemas.openxmlformats.org/officeDocument/2006/relationships/hyperlink" Target="https://wega.sharepoint.com/sites/BachelorThesisBDDinGAMP5/Freigegebene%20Dokumente/General/BachelorProject_Doc/BachelorProjectSabrina.docx" TargetMode="External"/><Relationship Id="rId140" Type="http://schemas.openxmlformats.org/officeDocument/2006/relationships/hyperlink" Target="https://www.tutorialspoint.com/cucumber/index.htm" TargetMode="External"/><Relationship Id="rId145" Type="http://schemas.openxmlformats.org/officeDocument/2006/relationships/hyperlink" Target="https://vueschool.io/courses?filter=free-cours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9.png"/><Relationship Id="rId49" Type="http://schemas.openxmlformats.org/officeDocument/2006/relationships/hyperlink" Target="https://www.softwaretestinghelp.com/behavior-driven-development-bdd-tools/" TargetMode="External"/><Relationship Id="rId57" Type="http://schemas.openxmlformats.org/officeDocument/2006/relationships/hyperlink" Target="https://blog.testproject.io/2019/02/26/junit-5/" TargetMode="External"/><Relationship Id="rId106" Type="http://schemas.openxmlformats.org/officeDocument/2006/relationships/image" Target="media/image37.png"/><Relationship Id="rId114" Type="http://schemas.openxmlformats.org/officeDocument/2006/relationships/image" Target="media/image45.png"/><Relationship Id="rId127" Type="http://schemas.openxmlformats.org/officeDocument/2006/relationships/hyperlink" Target="https://www.guru99.com/regression-testing.html%20-%2013.7.20" TargetMode="External"/><Relationship Id="rId10" Type="http://schemas.openxmlformats.org/officeDocument/2006/relationships/endnotes" Target="endnotes.xml"/><Relationship Id="rId31" Type="http://schemas.openxmlformats.org/officeDocument/2006/relationships/hyperlink" Target="https://dannorth.net/introducing-bdd/" TargetMode="External"/><Relationship Id="rId44" Type="http://schemas.openxmlformats.org/officeDocument/2006/relationships/image" Target="media/image13.png"/><Relationship Id="rId52" Type="http://schemas.openxmlformats.org/officeDocument/2006/relationships/hyperlink" Target="https://cucumber.io/" TargetMode="External"/><Relationship Id="rId60" Type="http://schemas.openxmlformats.org/officeDocument/2006/relationships/hyperlink" Target="http://scenarioo.org/" TargetMode="External"/><Relationship Id="rId65" Type="http://schemas.openxmlformats.org/officeDocument/2006/relationships/image" Target="media/image20.png"/><Relationship Id="rId73" Type="http://schemas.openxmlformats.org/officeDocument/2006/relationships/hyperlink" Target="https://bootstrap-vue.org/docs/components" TargetMode="External"/><Relationship Id="rId78" Type="http://schemas.openxmlformats.org/officeDocument/2006/relationships/hyperlink" Target="https://spring.io/projects/spring-boot" TargetMode="External"/><Relationship Id="rId81" Type="http://schemas.openxmlformats.org/officeDocument/2006/relationships/hyperlink" Target="https://spring.io/projects/spring-boot" TargetMode="External"/><Relationship Id="rId86" Type="http://schemas.openxmlformats.org/officeDocument/2006/relationships/image" Target="media/image30.png"/><Relationship Id="rId94" Type="http://schemas.openxmlformats.org/officeDocument/2006/relationships/hyperlink" Target="https://cucumber.io/tools/cucumber-open/" TargetMode="External"/><Relationship Id="rId99" Type="http://schemas.openxmlformats.org/officeDocument/2006/relationships/image" Target="media/image32.png"/><Relationship Id="rId101" Type="http://schemas.openxmlformats.org/officeDocument/2006/relationships/image" Target="media/image33.png"/><Relationship Id="rId130" Type="http://schemas.openxmlformats.org/officeDocument/2006/relationships/hyperlink" Target="https://pharmafield.co.uk/in_depth/its-all-in-the-mindset-digital-transformation-in-pharma/" TargetMode="External"/><Relationship Id="rId135" Type="http://schemas.openxmlformats.org/officeDocument/2006/relationships/hyperlink" Target="https://stackoverflow.com/" TargetMode="External"/><Relationship Id="rId143" Type="http://schemas.openxmlformats.org/officeDocument/2006/relationships/hyperlink" Target="https://www.javatpoint.com/selenium-tutorial" TargetMode="External"/><Relationship Id="rId148" Type="http://schemas.openxmlformats.org/officeDocument/2006/relationships/hyperlink" Target="https://commonmark.org/help/" TargetMode="Externa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cucumber.io/blog/bdd/example-mapping-introduction/" TargetMode="External"/><Relationship Id="rId109" Type="http://schemas.openxmlformats.org/officeDocument/2006/relationships/image" Target="media/image40.png"/><Relationship Id="rId34" Type="http://schemas.openxmlformats.org/officeDocument/2006/relationships/image" Target="media/image7.png"/><Relationship Id="rId50" Type="http://schemas.openxmlformats.org/officeDocument/2006/relationships/hyperlink" Target="https://opensource.com/article/19/2/behavior-driven-development-tools" TargetMode="External"/><Relationship Id="rId55" Type="http://schemas.openxmlformats.org/officeDocument/2006/relationships/hyperlink" Target="https://www.tutorialspoint.com/cucumber/cucumber_gherkins.htm" TargetMode="External"/><Relationship Id="rId76" Type="http://schemas.openxmlformats.org/officeDocument/2006/relationships/image" Target="media/image27.png"/><Relationship Id="rId97" Type="http://schemas.openxmlformats.org/officeDocument/2006/relationships/hyperlink" Target="http://scenarioo.org/docs/master/tutorial/Scenarioo-Viewer-Web-Application-Setup.html" TargetMode="External"/><Relationship Id="rId104" Type="http://schemas.openxmlformats.org/officeDocument/2006/relationships/image" Target="media/image36.png"/><Relationship Id="rId125" Type="http://schemas.openxmlformats.org/officeDocument/2006/relationships/image" Target="media/image50.png"/><Relationship Id="rId141" Type="http://schemas.openxmlformats.org/officeDocument/2006/relationships/hyperlink" Target="https://cucumber.io/docs/gherkin/" TargetMode="External"/><Relationship Id="rId146" Type="http://schemas.openxmlformats.org/officeDocument/2006/relationships/hyperlink" Target="https://vuejs.org/" TargetMode="Externa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hyperlink" Target="http://scenarioo.org/docs/master/" TargetMode="External"/><Relationship Id="rId2" Type="http://schemas.openxmlformats.org/officeDocument/2006/relationships/customXml" Target="../customXml/item2.xml"/><Relationship Id="rId29" Type="http://schemas.openxmlformats.org/officeDocument/2006/relationships/hyperlink" Target="https://dannorth.net/introducing-bdd/" TargetMode="External"/><Relationship Id="rId24" Type="http://schemas.openxmlformats.org/officeDocument/2006/relationships/hyperlink" Target="https://github.com/sableu/BDD4OQ" TargetMode="External"/><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21.png"/><Relationship Id="rId87" Type="http://schemas.openxmlformats.org/officeDocument/2006/relationships/hyperlink" Target="https://www.tutorialspoint.com/cucumber/cucumber_junit_runner.htm" TargetMode="External"/><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53.wmf"/><Relationship Id="rId136" Type="http://schemas.openxmlformats.org/officeDocument/2006/relationships/hyperlink" Target="https://www.guru99.com/" TargetMode="External"/><Relationship Id="rId61" Type="http://schemas.openxmlformats.org/officeDocument/2006/relationships/hyperlink" Target="https://www.coveros.com/exploring-glue-code-with-cucumber-jvm/" TargetMode="External"/><Relationship Id="rId82" Type="http://schemas.openxmlformats.org/officeDocument/2006/relationships/hyperlink" Target="https://c4model.com/" TargetMode="External"/><Relationship Id="rId19" Type="http://schemas.openxmlformats.org/officeDocument/2006/relationships/comments" Target="comments.xml"/><Relationship Id="rId14" Type="http://schemas.openxmlformats.org/officeDocument/2006/relationships/footer" Target="footer2.xml"/><Relationship Id="rId30" Type="http://schemas.openxmlformats.org/officeDocument/2006/relationships/hyperlink" Target="https://dannorth.net/introducing-bdd/" TargetMode="External"/><Relationship Id="rId35" Type="http://schemas.openxmlformats.org/officeDocument/2006/relationships/image" Target="media/image8.png"/><Relationship Id="rId56" Type="http://schemas.openxmlformats.org/officeDocument/2006/relationships/hyperlink" Target="https://dzone.com/articles/10-best-open-source-test-automation-frameworks-for%20-%20viewed%207.7.20" TargetMode="External"/><Relationship Id="rId77" Type="http://schemas.openxmlformats.org/officeDocument/2006/relationships/image" Target="media/image28.png"/><Relationship Id="rId100" Type="http://schemas.openxmlformats.org/officeDocument/2006/relationships/hyperlink" Target="https://medium.com/@hacker_girl/how-to-click-on-hidden-element-in-selenium-webdriver-873773dc333c" TargetMode="External"/><Relationship Id="rId105" Type="http://schemas.openxmlformats.org/officeDocument/2006/relationships/hyperlink" Target="https://www.fda.gov/patients/clinical-trials-what-patients-need-know/informed-consent-clinical-trials" TargetMode="External"/><Relationship Id="rId126" Type="http://schemas.openxmlformats.org/officeDocument/2006/relationships/image" Target="media/image51.png"/><Relationship Id="rId147" Type="http://schemas.openxmlformats.org/officeDocument/2006/relationships/hyperlink" Target="https://bootstrap-vue.org/" TargetMode="External"/><Relationship Id="rId8" Type="http://schemas.openxmlformats.org/officeDocument/2006/relationships/webSettings" Target="webSettings.xml"/><Relationship Id="rId51" Type="http://schemas.openxmlformats.org/officeDocument/2006/relationships/hyperlink" Target="https://opensource.com/article/19/2/behavior-driven-development-tools%20-%20from%2028.2.19" TargetMode="External"/><Relationship Id="rId72" Type="http://schemas.openxmlformats.org/officeDocument/2006/relationships/hyperlink" Target="https://vuejs.org/" TargetMode="External"/><Relationship Id="rId93" Type="http://schemas.openxmlformats.org/officeDocument/2006/relationships/hyperlink" Target="https://www.stickyminds.com/article/junit-vs-testng-choosing-framework-unit-testing" TargetMode="External"/><Relationship Id="rId98" Type="http://schemas.openxmlformats.org/officeDocument/2006/relationships/hyperlink" Target="http://scenarioo.org/" TargetMode="External"/><Relationship Id="rId142" Type="http://schemas.openxmlformats.org/officeDocument/2006/relationships/hyperlink" Target="https://www.javatpoint.com/spring-boot-tutoria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0D91D38-4888-4903-8EA5-CB8F395FC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93</TotalTime>
  <Pages>99</Pages>
  <Words>21742</Words>
  <Characters>123936</Characters>
  <Application>Microsoft Office Word</Application>
  <DocSecurity>0</DocSecurity>
  <Lines>1032</Lines>
  <Paragraphs>290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145388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5</cp:revision>
  <cp:lastPrinted>2017-03-30T05:45:00Z</cp:lastPrinted>
  <dcterms:created xsi:type="dcterms:W3CDTF">2020-07-20T08:13:00Z</dcterms:created>
  <dcterms:modified xsi:type="dcterms:W3CDTF">2020-07-20T09:48:00Z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