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proofErr w:type="spellStart"/>
      <w:r w:rsidR="00D0693C" w:rsidRPr="00CC5315">
        <w:rPr>
          <w:sz w:val="28"/>
          <w:szCs w:val="28"/>
          <w:lang w:val="en-GB"/>
        </w:rPr>
        <w:t>wega</w:t>
      </w:r>
      <w:proofErr w:type="spellEnd"/>
      <w:r w:rsidR="00D0693C" w:rsidRPr="00CC5315">
        <w:rPr>
          <w:sz w:val="28"/>
          <w:szCs w:val="28"/>
          <w:lang w:val="en-GB"/>
        </w:rPr>
        <w:t xml:space="preserve"> </w:t>
      </w:r>
      <w:proofErr w:type="spellStart"/>
      <w:r w:rsidR="00D0693C" w:rsidRPr="00CC5315">
        <w:rPr>
          <w:sz w:val="28"/>
          <w:szCs w:val="28"/>
          <w:lang w:val="en-GB"/>
        </w:rPr>
        <w:t>Informatik</w:t>
      </w:r>
      <w:proofErr w:type="spellEnd"/>
      <w:r w:rsidR="00D0693C" w:rsidRPr="00CC5315">
        <w:rPr>
          <w:sz w:val="28"/>
          <w:szCs w:val="28"/>
          <w:lang w:val="en-GB"/>
        </w:rPr>
        <w:t xml:space="preserve">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8364C8"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proofErr w:type="spellStart"/>
            <w:r w:rsidRPr="00EB5969">
              <w:rPr>
                <w:lang w:eastAsia="de-DE"/>
              </w:rPr>
              <w:t>Merlachfeld</w:t>
            </w:r>
            <w:proofErr w:type="spellEnd"/>
            <w:r w:rsidRPr="00EB5969">
              <w:rPr>
                <w:lang w:eastAsia="de-DE"/>
              </w:rPr>
              <w:t xml:space="preserve">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8364C8"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proofErr w:type="spellStart"/>
            <w:r w:rsidR="00237ADF" w:rsidRPr="00CC5315">
              <w:rPr>
                <w:lang w:val="en-GB" w:eastAsia="de-DE"/>
              </w:rPr>
              <w:t>Northwestern</w:t>
            </w:r>
            <w:proofErr w:type="spellEnd"/>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proofErr w:type="spellStart"/>
            <w:r w:rsidRPr="00EB5969">
              <w:rPr>
                <w:lang w:eastAsia="de-DE"/>
              </w:rPr>
              <w:t>wega</w:t>
            </w:r>
            <w:proofErr w:type="spellEnd"/>
            <w:r w:rsidRPr="00EB5969">
              <w:rPr>
                <w:lang w:eastAsia="de-DE"/>
              </w:rPr>
              <w:t xml:space="preserve">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126738"/>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77777777" w:rsidR="008F3205" w:rsidRPr="00CC5315" w:rsidRDefault="008F3205" w:rsidP="00F7330E">
      <w:pPr>
        <w:rPr>
          <w:lang w:val="en-GB"/>
        </w:rPr>
      </w:pP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126739"/>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t>
      </w:r>
      <w:proofErr w:type="spellStart"/>
      <w:r w:rsidRPr="00CC5315">
        <w:rPr>
          <w:lang w:val="en-GB"/>
        </w:rPr>
        <w:t>wega</w:t>
      </w:r>
      <w:proofErr w:type="spellEnd"/>
      <w:r w:rsidRPr="00CC5315">
        <w:rPr>
          <w:lang w:val="en-GB"/>
        </w:rPr>
        <w:t xml:space="preserve"> </w:t>
      </w:r>
      <w:proofErr w:type="spellStart"/>
      <w:r w:rsidRPr="00CC5315">
        <w:rPr>
          <w:lang w:val="en-GB"/>
        </w:rPr>
        <w:t>Informatik</w:t>
      </w:r>
      <w:proofErr w:type="spellEnd"/>
      <w:r w:rsidRPr="00CC5315">
        <w:rPr>
          <w:lang w:val="en-GB"/>
        </w:rPr>
        <w:t xml:space="preserve"> AG, represented by Daniel </w:t>
      </w:r>
      <w:proofErr w:type="spellStart"/>
      <w:r w:rsidRPr="00CC5315">
        <w:rPr>
          <w:lang w:val="en-GB"/>
        </w:rPr>
        <w:t>Juchli</w:t>
      </w:r>
      <w:proofErr w:type="spellEnd"/>
      <w:r w:rsidRPr="00CC5315">
        <w:rPr>
          <w:lang w:val="en-GB"/>
        </w:rPr>
        <w:t xml:space="preserve">,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t>
      </w:r>
      <w:proofErr w:type="spellStart"/>
      <w:r w:rsidR="00577096" w:rsidRPr="00CC5315">
        <w:rPr>
          <w:lang w:val="en-GB"/>
        </w:rPr>
        <w:t>wega</w:t>
      </w:r>
      <w:proofErr w:type="spellEnd"/>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 xml:space="preserve">Another important and valuable contribution to the success of this project was made by Andreas </w:t>
      </w:r>
      <w:proofErr w:type="spellStart"/>
      <w:r w:rsidRPr="00CC5315">
        <w:rPr>
          <w:lang w:val="en-GB"/>
        </w:rPr>
        <w:t>Hosbach</w:t>
      </w:r>
      <w:proofErr w:type="spellEnd"/>
      <w:r w:rsidRPr="00CC5315">
        <w:rPr>
          <w:lang w:val="en-GB"/>
        </w:rPr>
        <w:t xml:space="preserve">, former software engineer and current business analyst at </w:t>
      </w:r>
      <w:proofErr w:type="spellStart"/>
      <w:r w:rsidRPr="00CC5315">
        <w:rPr>
          <w:lang w:val="en-GB"/>
        </w:rPr>
        <w:t>Zühlke</w:t>
      </w:r>
      <w:proofErr w:type="spellEnd"/>
      <w:r w:rsidRPr="00CC5315">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w:t>
      </w:r>
      <w:proofErr w:type="spellStart"/>
      <w:r w:rsidRPr="00CC5315">
        <w:rPr>
          <w:lang w:val="en-GB"/>
        </w:rPr>
        <w:t>Scenarioo</w:t>
      </w:r>
      <w:proofErr w:type="spellEnd"/>
      <w:r w:rsidRPr="00CC5315">
        <w:rPr>
          <w:lang w:val="en-GB"/>
        </w:rPr>
        <w:t xml:space="preserve">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 xml:space="preserve">Furthermore, I would also like to thank the FHNW </w:t>
      </w:r>
      <w:proofErr w:type="spellStart"/>
      <w:r w:rsidRPr="00CC5315">
        <w:rPr>
          <w:lang w:val="en-GB"/>
        </w:rPr>
        <w:t>Olten</w:t>
      </w:r>
      <w:proofErr w:type="spellEnd"/>
      <w:r w:rsidRPr="00CC5315">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 xml:space="preserve">Andreas </w:t>
      </w:r>
      <w:proofErr w:type="spellStart"/>
      <w:r w:rsidRPr="00CC5315">
        <w:rPr>
          <w:lang w:val="en-GB"/>
        </w:rPr>
        <w:t>Wicki</w:t>
      </w:r>
      <w:proofErr w:type="spellEnd"/>
      <w:r w:rsidRPr="00CC5315">
        <w:rPr>
          <w:lang w:val="en-GB"/>
        </w:rPr>
        <w:t xml:space="preserve">, CSV Specialist at </w:t>
      </w:r>
      <w:proofErr w:type="spellStart"/>
      <w:r w:rsidRPr="00CC5315">
        <w:rPr>
          <w:lang w:val="en-GB"/>
        </w:rPr>
        <w:t>wega</w:t>
      </w:r>
      <w:proofErr w:type="spellEnd"/>
      <w:r w:rsidRPr="00CC5315">
        <w:rPr>
          <w:lang w:val="en-GB"/>
        </w:rPr>
        <w:t>,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w:t>
      </w:r>
      <w:proofErr w:type="spellStart"/>
      <w:r w:rsidRPr="00CC5315">
        <w:rPr>
          <w:lang w:val="en-GB"/>
        </w:rPr>
        <w:t>Schraube</w:t>
      </w:r>
      <w:proofErr w:type="spellEnd"/>
      <w:r w:rsidRPr="00CC5315">
        <w:rPr>
          <w:lang w:val="en-GB"/>
        </w:rPr>
        <w:t xml:space="preserve">, CSV specialist at </w:t>
      </w:r>
      <w:proofErr w:type="spellStart"/>
      <w:r w:rsidRPr="00CC5315">
        <w:rPr>
          <w:lang w:val="en-GB"/>
        </w:rPr>
        <w:t>wega</w:t>
      </w:r>
      <w:proofErr w:type="spellEnd"/>
      <w:r w:rsidRPr="00CC5315">
        <w:rPr>
          <w:lang w:val="en-GB"/>
        </w:rPr>
        <w:t xml:space="preserve">,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 xml:space="preserve">Manuel Kohler, Software Engineer at </w:t>
      </w:r>
      <w:proofErr w:type="spellStart"/>
      <w:r w:rsidRPr="00CC5315">
        <w:rPr>
          <w:lang w:val="en-GB"/>
        </w:rPr>
        <w:t>wega</w:t>
      </w:r>
      <w:proofErr w:type="spellEnd"/>
      <w:r w:rsidRPr="00CC5315">
        <w:rPr>
          <w:lang w:val="en-GB"/>
        </w:rPr>
        <w:t>,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 xml:space="preserve">Sandro </w:t>
      </w:r>
      <w:proofErr w:type="spellStart"/>
      <w:r w:rsidRPr="00CC5315">
        <w:rPr>
          <w:lang w:val="en-GB"/>
        </w:rPr>
        <w:t>Ibig</w:t>
      </w:r>
      <w:proofErr w:type="spellEnd"/>
      <w:r w:rsidRPr="00CC5315">
        <w:rPr>
          <w:lang w:val="en-GB"/>
        </w:rPr>
        <w:t>,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w:t>
      </w:r>
      <w:proofErr w:type="spellStart"/>
      <w:r w:rsidRPr="00CC5315">
        <w:rPr>
          <w:lang w:val="en-GB"/>
        </w:rPr>
        <w:t>Bisinger</w:t>
      </w:r>
      <w:proofErr w:type="spellEnd"/>
      <w:r w:rsidRPr="00CC5315">
        <w:rPr>
          <w:lang w:val="en-GB"/>
        </w:rPr>
        <w:t xml:space="preserve">, </w:t>
      </w:r>
      <w:r w:rsidR="00A14623" w:rsidRPr="00CC5315">
        <w:rPr>
          <w:lang w:val="en-GB"/>
        </w:rPr>
        <w:t xml:space="preserve">from the University of </w:t>
      </w:r>
      <w:proofErr w:type="spellStart"/>
      <w:r w:rsidR="00A14623" w:rsidRPr="00CC5315">
        <w:rPr>
          <w:lang w:val="en-GB"/>
        </w:rPr>
        <w:t>Bolgna</w:t>
      </w:r>
      <w:proofErr w:type="spellEnd"/>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126740"/>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w:t>
      </w:r>
      <w:proofErr w:type="spellStart"/>
      <w:r w:rsidRPr="00FE28CA">
        <w:rPr>
          <w:lang w:val="en-GB"/>
        </w:rPr>
        <w:t>GxP</w:t>
      </w:r>
      <w:proofErr w:type="spellEnd"/>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 xml:space="preserve">Audit by an experienced CSV expert to assess the </w:t>
      </w:r>
      <w:proofErr w:type="spellStart"/>
      <w:r w:rsidRPr="00CC5315">
        <w:rPr>
          <w:lang w:val="en-GB"/>
        </w:rPr>
        <w:t>GxP</w:t>
      </w:r>
      <w:proofErr w:type="spellEnd"/>
      <w:r w:rsidRPr="00CC5315">
        <w:rPr>
          <w:lang w:val="en-GB"/>
        </w:rPr>
        <w:t xml:space="preserve">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 xml:space="preserve">As it turned out, it was indeed possible to develop a process with automated OQs and implement a </w:t>
      </w:r>
      <w:proofErr w:type="spellStart"/>
      <w:r w:rsidRPr="00CC5315">
        <w:rPr>
          <w:lang w:val="en-GB"/>
        </w:rPr>
        <w:t>GxP</w:t>
      </w:r>
      <w:proofErr w:type="spellEnd"/>
      <w:r w:rsidRPr="00CC5315">
        <w:rPr>
          <w:lang w:val="en-GB"/>
        </w:rPr>
        <w:t xml:space="preserve">-compliant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t>
      </w:r>
      <w:proofErr w:type="spellStart"/>
      <w:r w:rsidRPr="00CC5315">
        <w:rPr>
          <w:lang w:val="en-GB"/>
        </w:rPr>
        <w:t>wega</w:t>
      </w:r>
      <w:proofErr w:type="spellEnd"/>
      <w:r w:rsidRPr="00CC5315">
        <w:rPr>
          <w:lang w:val="en-GB"/>
        </w:rPr>
        <w:t xml:space="preserve">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126741"/>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30DBCDD3" w14:textId="7CCE3028" w:rsidR="00557A4C" w:rsidRDefault="00104CD9">
      <w:pPr>
        <w:pStyle w:val="TOC1"/>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126738" w:history="1">
        <w:r w:rsidR="00557A4C" w:rsidRPr="00256B20">
          <w:rPr>
            <w:rStyle w:val="Hyperlink"/>
            <w:noProof/>
            <w:lang w:val="en-GB"/>
          </w:rPr>
          <w:t>Declaration of Authenticity</w:t>
        </w:r>
        <w:r w:rsidR="00557A4C">
          <w:rPr>
            <w:noProof/>
            <w:webHidden/>
          </w:rPr>
          <w:tab/>
        </w:r>
        <w:r w:rsidR="00557A4C">
          <w:rPr>
            <w:noProof/>
            <w:webHidden/>
          </w:rPr>
          <w:fldChar w:fldCharType="begin"/>
        </w:r>
        <w:r w:rsidR="00557A4C">
          <w:rPr>
            <w:noProof/>
            <w:webHidden/>
          </w:rPr>
          <w:instrText xml:space="preserve"> PAGEREF _Toc46126738 \h </w:instrText>
        </w:r>
        <w:r w:rsidR="00557A4C">
          <w:rPr>
            <w:noProof/>
            <w:webHidden/>
          </w:rPr>
        </w:r>
        <w:r w:rsidR="00557A4C">
          <w:rPr>
            <w:noProof/>
            <w:webHidden/>
          </w:rPr>
          <w:fldChar w:fldCharType="separate"/>
        </w:r>
        <w:r w:rsidR="00557A4C">
          <w:rPr>
            <w:noProof/>
            <w:webHidden/>
          </w:rPr>
          <w:t>II</w:t>
        </w:r>
        <w:r w:rsidR="00557A4C">
          <w:rPr>
            <w:noProof/>
            <w:webHidden/>
          </w:rPr>
          <w:fldChar w:fldCharType="end"/>
        </w:r>
      </w:hyperlink>
    </w:p>
    <w:p w14:paraId="7B73EA99" w14:textId="7AAE9FF8" w:rsidR="00557A4C" w:rsidRDefault="008364C8">
      <w:pPr>
        <w:pStyle w:val="TOC1"/>
        <w:rPr>
          <w:rFonts w:asciiTheme="minorHAnsi" w:eastAsiaTheme="minorEastAsia" w:hAnsiTheme="minorHAnsi" w:cstheme="minorBidi"/>
          <w:noProof/>
          <w:szCs w:val="22"/>
          <w:lang w:eastAsia="de-CH"/>
        </w:rPr>
      </w:pPr>
      <w:hyperlink w:anchor="_Toc46126739" w:history="1">
        <w:r w:rsidR="00557A4C" w:rsidRPr="00256B20">
          <w:rPr>
            <w:rStyle w:val="Hyperlink"/>
            <w:noProof/>
            <w:lang w:val="en-GB"/>
          </w:rPr>
          <w:t>Acknowledgments</w:t>
        </w:r>
        <w:r w:rsidR="00557A4C">
          <w:rPr>
            <w:noProof/>
            <w:webHidden/>
          </w:rPr>
          <w:tab/>
        </w:r>
        <w:r w:rsidR="00557A4C">
          <w:rPr>
            <w:noProof/>
            <w:webHidden/>
          </w:rPr>
          <w:fldChar w:fldCharType="begin"/>
        </w:r>
        <w:r w:rsidR="00557A4C">
          <w:rPr>
            <w:noProof/>
            <w:webHidden/>
          </w:rPr>
          <w:instrText xml:space="preserve"> PAGEREF _Toc46126739 \h </w:instrText>
        </w:r>
        <w:r w:rsidR="00557A4C">
          <w:rPr>
            <w:noProof/>
            <w:webHidden/>
          </w:rPr>
        </w:r>
        <w:r w:rsidR="00557A4C">
          <w:rPr>
            <w:noProof/>
            <w:webHidden/>
          </w:rPr>
          <w:fldChar w:fldCharType="separate"/>
        </w:r>
        <w:r w:rsidR="00557A4C">
          <w:rPr>
            <w:noProof/>
            <w:webHidden/>
          </w:rPr>
          <w:t>III</w:t>
        </w:r>
        <w:r w:rsidR="00557A4C">
          <w:rPr>
            <w:noProof/>
            <w:webHidden/>
          </w:rPr>
          <w:fldChar w:fldCharType="end"/>
        </w:r>
      </w:hyperlink>
    </w:p>
    <w:p w14:paraId="28FBE359" w14:textId="4E8DE8B9" w:rsidR="00557A4C" w:rsidRDefault="008364C8">
      <w:pPr>
        <w:pStyle w:val="TOC1"/>
        <w:rPr>
          <w:rFonts w:asciiTheme="minorHAnsi" w:eastAsiaTheme="minorEastAsia" w:hAnsiTheme="minorHAnsi" w:cstheme="minorBidi"/>
          <w:noProof/>
          <w:szCs w:val="22"/>
          <w:lang w:eastAsia="de-CH"/>
        </w:rPr>
      </w:pPr>
      <w:hyperlink w:anchor="_Toc46126740" w:history="1">
        <w:r w:rsidR="00557A4C" w:rsidRPr="00256B20">
          <w:rPr>
            <w:rStyle w:val="Hyperlink"/>
            <w:noProof/>
            <w:lang w:val="en-GB"/>
          </w:rPr>
          <w:t>Management Summary / Abstract</w:t>
        </w:r>
        <w:r w:rsidR="00557A4C">
          <w:rPr>
            <w:noProof/>
            <w:webHidden/>
          </w:rPr>
          <w:tab/>
        </w:r>
        <w:r w:rsidR="00557A4C">
          <w:rPr>
            <w:noProof/>
            <w:webHidden/>
          </w:rPr>
          <w:fldChar w:fldCharType="begin"/>
        </w:r>
        <w:r w:rsidR="00557A4C">
          <w:rPr>
            <w:noProof/>
            <w:webHidden/>
          </w:rPr>
          <w:instrText xml:space="preserve"> PAGEREF _Toc46126740 \h </w:instrText>
        </w:r>
        <w:r w:rsidR="00557A4C">
          <w:rPr>
            <w:noProof/>
            <w:webHidden/>
          </w:rPr>
        </w:r>
        <w:r w:rsidR="00557A4C">
          <w:rPr>
            <w:noProof/>
            <w:webHidden/>
          </w:rPr>
          <w:fldChar w:fldCharType="separate"/>
        </w:r>
        <w:r w:rsidR="00557A4C">
          <w:rPr>
            <w:noProof/>
            <w:webHidden/>
          </w:rPr>
          <w:t>IV</w:t>
        </w:r>
        <w:r w:rsidR="00557A4C">
          <w:rPr>
            <w:noProof/>
            <w:webHidden/>
          </w:rPr>
          <w:fldChar w:fldCharType="end"/>
        </w:r>
      </w:hyperlink>
    </w:p>
    <w:p w14:paraId="624D993C" w14:textId="51C2CBDC" w:rsidR="00557A4C" w:rsidRDefault="008364C8">
      <w:pPr>
        <w:pStyle w:val="TOC1"/>
        <w:rPr>
          <w:rFonts w:asciiTheme="minorHAnsi" w:eastAsiaTheme="minorEastAsia" w:hAnsiTheme="minorHAnsi" w:cstheme="minorBidi"/>
          <w:noProof/>
          <w:szCs w:val="22"/>
          <w:lang w:eastAsia="de-CH"/>
        </w:rPr>
      </w:pPr>
      <w:hyperlink w:anchor="_Toc46126741" w:history="1">
        <w:r w:rsidR="00557A4C" w:rsidRPr="00256B20">
          <w:rPr>
            <w:rStyle w:val="Hyperlink"/>
            <w:noProof/>
            <w:lang w:val="en-GB"/>
          </w:rPr>
          <w:t>Table of Contents</w:t>
        </w:r>
        <w:r w:rsidR="00557A4C">
          <w:rPr>
            <w:noProof/>
            <w:webHidden/>
          </w:rPr>
          <w:tab/>
        </w:r>
        <w:r w:rsidR="00557A4C">
          <w:rPr>
            <w:noProof/>
            <w:webHidden/>
          </w:rPr>
          <w:fldChar w:fldCharType="begin"/>
        </w:r>
        <w:r w:rsidR="00557A4C">
          <w:rPr>
            <w:noProof/>
            <w:webHidden/>
          </w:rPr>
          <w:instrText xml:space="preserve"> PAGEREF _Toc46126741 \h </w:instrText>
        </w:r>
        <w:r w:rsidR="00557A4C">
          <w:rPr>
            <w:noProof/>
            <w:webHidden/>
          </w:rPr>
        </w:r>
        <w:r w:rsidR="00557A4C">
          <w:rPr>
            <w:noProof/>
            <w:webHidden/>
          </w:rPr>
          <w:fldChar w:fldCharType="separate"/>
        </w:r>
        <w:r w:rsidR="00557A4C">
          <w:rPr>
            <w:noProof/>
            <w:webHidden/>
          </w:rPr>
          <w:t>V</w:t>
        </w:r>
        <w:r w:rsidR="00557A4C">
          <w:rPr>
            <w:noProof/>
            <w:webHidden/>
          </w:rPr>
          <w:fldChar w:fldCharType="end"/>
        </w:r>
      </w:hyperlink>
    </w:p>
    <w:p w14:paraId="55FC6CB6" w14:textId="13B6AADA" w:rsidR="00557A4C" w:rsidRDefault="008364C8">
      <w:pPr>
        <w:pStyle w:val="TOC1"/>
        <w:rPr>
          <w:rFonts w:asciiTheme="minorHAnsi" w:eastAsiaTheme="minorEastAsia" w:hAnsiTheme="minorHAnsi" w:cstheme="minorBidi"/>
          <w:noProof/>
          <w:szCs w:val="22"/>
          <w:lang w:eastAsia="de-CH"/>
        </w:rPr>
      </w:pPr>
      <w:hyperlink w:anchor="_Toc46126742" w:history="1">
        <w:r w:rsidR="00557A4C" w:rsidRPr="00256B20">
          <w:rPr>
            <w:rStyle w:val="Hyperlink"/>
            <w:noProof/>
            <w:lang w:val="en-GB"/>
          </w:rPr>
          <w:t>1</w:t>
        </w:r>
        <w:r w:rsidR="00557A4C">
          <w:rPr>
            <w:rFonts w:asciiTheme="minorHAnsi" w:eastAsiaTheme="minorEastAsia" w:hAnsiTheme="minorHAnsi" w:cstheme="minorBidi"/>
            <w:noProof/>
            <w:szCs w:val="22"/>
            <w:lang w:eastAsia="de-CH"/>
          </w:rPr>
          <w:tab/>
        </w:r>
        <w:r w:rsidR="00557A4C" w:rsidRPr="00256B20">
          <w:rPr>
            <w:rStyle w:val="Hyperlink"/>
            <w:noProof/>
            <w:lang w:val="en-GB"/>
          </w:rPr>
          <w:t>Introduction</w:t>
        </w:r>
        <w:r w:rsidR="00557A4C">
          <w:rPr>
            <w:noProof/>
            <w:webHidden/>
          </w:rPr>
          <w:tab/>
        </w:r>
        <w:r w:rsidR="00557A4C">
          <w:rPr>
            <w:noProof/>
            <w:webHidden/>
          </w:rPr>
          <w:fldChar w:fldCharType="begin"/>
        </w:r>
        <w:r w:rsidR="00557A4C">
          <w:rPr>
            <w:noProof/>
            <w:webHidden/>
          </w:rPr>
          <w:instrText xml:space="preserve"> PAGEREF _Toc46126742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4FE35AC2" w14:textId="74CCA4AD" w:rsidR="00557A4C" w:rsidRDefault="008364C8">
      <w:pPr>
        <w:pStyle w:val="TOC2"/>
        <w:tabs>
          <w:tab w:val="left" w:pos="1134"/>
        </w:tabs>
        <w:rPr>
          <w:rFonts w:asciiTheme="minorHAnsi" w:eastAsiaTheme="minorEastAsia" w:hAnsiTheme="minorHAnsi" w:cstheme="minorBidi"/>
          <w:noProof/>
          <w:szCs w:val="22"/>
          <w:lang w:eastAsia="de-CH"/>
        </w:rPr>
      </w:pPr>
      <w:hyperlink w:anchor="_Toc46126743"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Initial Situation</w:t>
        </w:r>
        <w:r w:rsidR="00557A4C">
          <w:rPr>
            <w:noProof/>
            <w:webHidden/>
          </w:rPr>
          <w:tab/>
        </w:r>
        <w:r w:rsidR="00557A4C">
          <w:rPr>
            <w:noProof/>
            <w:webHidden/>
          </w:rPr>
          <w:fldChar w:fldCharType="begin"/>
        </w:r>
        <w:r w:rsidR="00557A4C">
          <w:rPr>
            <w:noProof/>
            <w:webHidden/>
          </w:rPr>
          <w:instrText xml:space="preserve"> PAGEREF _Toc46126743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01D99BE" w14:textId="5A1CB295" w:rsidR="00557A4C" w:rsidRDefault="008364C8">
      <w:pPr>
        <w:pStyle w:val="TOC2"/>
        <w:tabs>
          <w:tab w:val="left" w:pos="1134"/>
        </w:tabs>
        <w:rPr>
          <w:rFonts w:asciiTheme="minorHAnsi" w:eastAsiaTheme="minorEastAsia" w:hAnsiTheme="minorHAnsi" w:cstheme="minorBidi"/>
          <w:noProof/>
          <w:szCs w:val="22"/>
          <w:lang w:eastAsia="de-CH"/>
        </w:rPr>
      </w:pPr>
      <w:hyperlink w:anchor="_Toc46126744" w:history="1">
        <w:r w:rsidR="00557A4C" w:rsidRPr="00256B20">
          <w:rPr>
            <w:rStyle w:val="Hyperlink"/>
            <w:noProof/>
            <w:lang w:val="en-GB"/>
          </w:rPr>
          <w:t>1.2</w:t>
        </w:r>
        <w:r w:rsidR="00557A4C">
          <w:rPr>
            <w:rFonts w:asciiTheme="minorHAnsi" w:eastAsiaTheme="minorEastAsia" w:hAnsiTheme="minorHAnsi" w:cstheme="minorBidi"/>
            <w:noProof/>
            <w:szCs w:val="22"/>
            <w:lang w:eastAsia="de-CH"/>
          </w:rPr>
          <w:tab/>
        </w:r>
        <w:r w:rsidR="00557A4C" w:rsidRPr="00256B20">
          <w:rPr>
            <w:rStyle w:val="Hyperlink"/>
            <w:noProof/>
            <w:lang w:val="en-GB"/>
          </w:rPr>
          <w:t>BDD High Level Test Automation</w:t>
        </w:r>
        <w:r w:rsidR="00557A4C">
          <w:rPr>
            <w:noProof/>
            <w:webHidden/>
          </w:rPr>
          <w:tab/>
        </w:r>
        <w:r w:rsidR="00557A4C">
          <w:rPr>
            <w:noProof/>
            <w:webHidden/>
          </w:rPr>
          <w:fldChar w:fldCharType="begin"/>
        </w:r>
        <w:r w:rsidR="00557A4C">
          <w:rPr>
            <w:noProof/>
            <w:webHidden/>
          </w:rPr>
          <w:instrText xml:space="preserve"> PAGEREF _Toc46126744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AA002FC" w14:textId="297213EF" w:rsidR="00557A4C" w:rsidRDefault="008364C8">
      <w:pPr>
        <w:pStyle w:val="TOC2"/>
        <w:tabs>
          <w:tab w:val="left" w:pos="1134"/>
        </w:tabs>
        <w:rPr>
          <w:rFonts w:asciiTheme="minorHAnsi" w:eastAsiaTheme="minorEastAsia" w:hAnsiTheme="minorHAnsi" w:cstheme="minorBidi"/>
          <w:noProof/>
          <w:szCs w:val="22"/>
          <w:lang w:eastAsia="de-CH"/>
        </w:rPr>
      </w:pPr>
      <w:hyperlink w:anchor="_Toc46126745" w:history="1">
        <w:r w:rsidR="00557A4C" w:rsidRPr="00256B20">
          <w:rPr>
            <w:rStyle w:val="Hyperlink"/>
            <w:noProof/>
            <w:lang w:val="en-GB"/>
          </w:rPr>
          <w:t>1.3</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 for OQ</w:t>
        </w:r>
        <w:r w:rsidR="00557A4C">
          <w:rPr>
            <w:noProof/>
            <w:webHidden/>
          </w:rPr>
          <w:tab/>
        </w:r>
        <w:r w:rsidR="00557A4C">
          <w:rPr>
            <w:noProof/>
            <w:webHidden/>
          </w:rPr>
          <w:fldChar w:fldCharType="begin"/>
        </w:r>
        <w:r w:rsidR="00557A4C">
          <w:rPr>
            <w:noProof/>
            <w:webHidden/>
          </w:rPr>
          <w:instrText xml:space="preserve"> PAGEREF _Toc46126745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179F6C25" w14:textId="2109C067" w:rsidR="00557A4C" w:rsidRDefault="008364C8">
      <w:pPr>
        <w:pStyle w:val="TOC2"/>
        <w:tabs>
          <w:tab w:val="left" w:pos="1134"/>
        </w:tabs>
        <w:rPr>
          <w:rFonts w:asciiTheme="minorHAnsi" w:eastAsiaTheme="minorEastAsia" w:hAnsiTheme="minorHAnsi" w:cstheme="minorBidi"/>
          <w:noProof/>
          <w:szCs w:val="22"/>
          <w:lang w:eastAsia="de-CH"/>
        </w:rPr>
      </w:pPr>
      <w:hyperlink w:anchor="_Toc46126746" w:history="1">
        <w:r w:rsidR="00557A4C" w:rsidRPr="00256B20">
          <w:rPr>
            <w:rStyle w:val="Hyperlink"/>
            <w:noProof/>
            <w:lang w:val="en-GB"/>
          </w:rPr>
          <w:t>1.4</w:t>
        </w:r>
        <w:r w:rsidR="00557A4C">
          <w:rPr>
            <w:rFonts w:asciiTheme="minorHAnsi" w:eastAsiaTheme="minorEastAsia" w:hAnsiTheme="minorHAnsi" w:cstheme="minorBidi"/>
            <w:noProof/>
            <w:szCs w:val="22"/>
            <w:lang w:eastAsia="de-CH"/>
          </w:rPr>
          <w:tab/>
        </w:r>
        <w:r w:rsidR="00557A4C" w:rsidRPr="00256B20">
          <w:rPr>
            <w:rStyle w:val="Hyperlink"/>
            <w:noProof/>
            <w:lang w:val="en-GB"/>
          </w:rPr>
          <w:t>Hypothesis and Research Questions</w:t>
        </w:r>
        <w:r w:rsidR="00557A4C">
          <w:rPr>
            <w:noProof/>
            <w:webHidden/>
          </w:rPr>
          <w:tab/>
        </w:r>
        <w:r w:rsidR="00557A4C">
          <w:rPr>
            <w:noProof/>
            <w:webHidden/>
          </w:rPr>
          <w:fldChar w:fldCharType="begin"/>
        </w:r>
        <w:r w:rsidR="00557A4C">
          <w:rPr>
            <w:noProof/>
            <w:webHidden/>
          </w:rPr>
          <w:instrText xml:space="preserve"> PAGEREF _Toc46126746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5A047ED0" w14:textId="4E55FC6C" w:rsidR="00557A4C" w:rsidRDefault="008364C8">
      <w:pPr>
        <w:pStyle w:val="TOC2"/>
        <w:tabs>
          <w:tab w:val="left" w:pos="1134"/>
        </w:tabs>
        <w:rPr>
          <w:rFonts w:asciiTheme="minorHAnsi" w:eastAsiaTheme="minorEastAsia" w:hAnsiTheme="minorHAnsi" w:cstheme="minorBidi"/>
          <w:noProof/>
          <w:szCs w:val="22"/>
          <w:lang w:eastAsia="de-CH"/>
        </w:rPr>
      </w:pPr>
      <w:hyperlink w:anchor="_Toc46126747" w:history="1">
        <w:r w:rsidR="00557A4C" w:rsidRPr="00256B20">
          <w:rPr>
            <w:rStyle w:val="Hyperlink"/>
            <w:noProof/>
            <w:lang w:val="en-GB"/>
          </w:rPr>
          <w:t>1.5</w:t>
        </w:r>
        <w:r w:rsidR="00557A4C">
          <w:rPr>
            <w:rFonts w:asciiTheme="minorHAnsi" w:eastAsiaTheme="minorEastAsia" w:hAnsiTheme="minorHAnsi" w:cstheme="minorBidi"/>
            <w:noProof/>
            <w:szCs w:val="22"/>
            <w:lang w:eastAsia="de-CH"/>
          </w:rPr>
          <w:tab/>
        </w:r>
        <w:r w:rsidR="00557A4C" w:rsidRPr="00256B20">
          <w:rPr>
            <w:rStyle w:val="Hyperlink"/>
            <w:noProof/>
            <w:lang w:val="en-GB"/>
          </w:rPr>
          <w:t>Scope</w:t>
        </w:r>
        <w:r w:rsidR="00557A4C">
          <w:rPr>
            <w:noProof/>
            <w:webHidden/>
          </w:rPr>
          <w:tab/>
        </w:r>
        <w:r w:rsidR="00557A4C">
          <w:rPr>
            <w:noProof/>
            <w:webHidden/>
          </w:rPr>
          <w:fldChar w:fldCharType="begin"/>
        </w:r>
        <w:r w:rsidR="00557A4C">
          <w:rPr>
            <w:noProof/>
            <w:webHidden/>
          </w:rPr>
          <w:instrText xml:space="preserve"> PAGEREF _Toc46126747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7981D451" w14:textId="111394C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48" w:history="1">
        <w:r w:rsidR="00557A4C" w:rsidRPr="00256B20">
          <w:rPr>
            <w:rStyle w:val="Hyperlink"/>
            <w:noProof/>
            <w:lang w:val="en-GB"/>
          </w:rPr>
          <w:t>1.5.1</w:t>
        </w:r>
        <w:r w:rsidR="00557A4C">
          <w:rPr>
            <w:rFonts w:asciiTheme="minorHAnsi" w:eastAsiaTheme="minorEastAsia" w:hAnsiTheme="minorHAnsi" w:cstheme="minorBidi"/>
            <w:noProof/>
            <w:szCs w:val="22"/>
            <w:lang w:eastAsia="de-CH"/>
          </w:rPr>
          <w:tab/>
        </w:r>
        <w:r w:rsidR="00557A4C" w:rsidRPr="00256B20">
          <w:rPr>
            <w:rStyle w:val="Hyperlink"/>
            <w:noProof/>
            <w:lang w:val="en-GB"/>
          </w:rPr>
          <w:t>In Scope</w:t>
        </w:r>
        <w:r w:rsidR="00557A4C">
          <w:rPr>
            <w:noProof/>
            <w:webHidden/>
          </w:rPr>
          <w:tab/>
        </w:r>
        <w:r w:rsidR="00557A4C">
          <w:rPr>
            <w:noProof/>
            <w:webHidden/>
          </w:rPr>
          <w:fldChar w:fldCharType="begin"/>
        </w:r>
        <w:r w:rsidR="00557A4C">
          <w:rPr>
            <w:noProof/>
            <w:webHidden/>
          </w:rPr>
          <w:instrText xml:space="preserve"> PAGEREF _Toc46126748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04BB10B4" w14:textId="69FACBE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49" w:history="1">
        <w:r w:rsidR="00557A4C" w:rsidRPr="00256B20">
          <w:rPr>
            <w:rStyle w:val="Hyperlink"/>
            <w:noProof/>
            <w:lang w:val="en-GB"/>
          </w:rPr>
          <w:t>1.5.2</w:t>
        </w:r>
        <w:r w:rsidR="00557A4C">
          <w:rPr>
            <w:rFonts w:asciiTheme="minorHAnsi" w:eastAsiaTheme="minorEastAsia" w:hAnsiTheme="minorHAnsi" w:cstheme="minorBidi"/>
            <w:noProof/>
            <w:szCs w:val="22"/>
            <w:lang w:eastAsia="de-CH"/>
          </w:rPr>
          <w:tab/>
        </w:r>
        <w:r w:rsidR="00557A4C" w:rsidRPr="00256B20">
          <w:rPr>
            <w:rStyle w:val="Hyperlink"/>
            <w:noProof/>
            <w:lang w:val="en-GB"/>
          </w:rPr>
          <w:t>Out of Scope</w:t>
        </w:r>
        <w:r w:rsidR="00557A4C">
          <w:rPr>
            <w:noProof/>
            <w:webHidden/>
          </w:rPr>
          <w:tab/>
        </w:r>
        <w:r w:rsidR="00557A4C">
          <w:rPr>
            <w:noProof/>
            <w:webHidden/>
          </w:rPr>
          <w:fldChar w:fldCharType="begin"/>
        </w:r>
        <w:r w:rsidR="00557A4C">
          <w:rPr>
            <w:noProof/>
            <w:webHidden/>
          </w:rPr>
          <w:instrText xml:space="preserve"> PAGEREF _Toc46126749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177C84D0" w14:textId="3940B52B" w:rsidR="00557A4C" w:rsidRDefault="008364C8">
      <w:pPr>
        <w:pStyle w:val="TOC2"/>
        <w:tabs>
          <w:tab w:val="left" w:pos="1134"/>
        </w:tabs>
        <w:rPr>
          <w:rFonts w:asciiTheme="minorHAnsi" w:eastAsiaTheme="minorEastAsia" w:hAnsiTheme="minorHAnsi" w:cstheme="minorBidi"/>
          <w:noProof/>
          <w:szCs w:val="22"/>
          <w:lang w:eastAsia="de-CH"/>
        </w:rPr>
      </w:pPr>
      <w:hyperlink w:anchor="_Toc46126750" w:history="1">
        <w:r w:rsidR="00557A4C" w:rsidRPr="00256B20">
          <w:rPr>
            <w:rStyle w:val="Hyperlink"/>
            <w:noProof/>
            <w:lang w:val="en-GB"/>
          </w:rPr>
          <w:t>1.6</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Approach</w:t>
        </w:r>
        <w:r w:rsidR="00557A4C">
          <w:rPr>
            <w:noProof/>
            <w:webHidden/>
          </w:rPr>
          <w:tab/>
        </w:r>
        <w:r w:rsidR="00557A4C">
          <w:rPr>
            <w:noProof/>
            <w:webHidden/>
          </w:rPr>
          <w:fldChar w:fldCharType="begin"/>
        </w:r>
        <w:r w:rsidR="00557A4C">
          <w:rPr>
            <w:noProof/>
            <w:webHidden/>
          </w:rPr>
          <w:instrText xml:space="preserve"> PAGEREF _Toc46126750 \h </w:instrText>
        </w:r>
        <w:r w:rsidR="00557A4C">
          <w:rPr>
            <w:noProof/>
            <w:webHidden/>
          </w:rPr>
        </w:r>
        <w:r w:rsidR="00557A4C">
          <w:rPr>
            <w:noProof/>
            <w:webHidden/>
          </w:rPr>
          <w:fldChar w:fldCharType="separate"/>
        </w:r>
        <w:r w:rsidR="00557A4C">
          <w:rPr>
            <w:noProof/>
            <w:webHidden/>
          </w:rPr>
          <w:t>4</w:t>
        </w:r>
        <w:r w:rsidR="00557A4C">
          <w:rPr>
            <w:noProof/>
            <w:webHidden/>
          </w:rPr>
          <w:fldChar w:fldCharType="end"/>
        </w:r>
      </w:hyperlink>
    </w:p>
    <w:p w14:paraId="1EFFD49D" w14:textId="01F09278" w:rsidR="00557A4C" w:rsidRDefault="008364C8">
      <w:pPr>
        <w:pStyle w:val="TOC1"/>
        <w:rPr>
          <w:rFonts w:asciiTheme="minorHAnsi" w:eastAsiaTheme="minorEastAsia" w:hAnsiTheme="minorHAnsi" w:cstheme="minorBidi"/>
          <w:noProof/>
          <w:szCs w:val="22"/>
          <w:lang w:eastAsia="de-CH"/>
        </w:rPr>
      </w:pPr>
      <w:hyperlink w:anchor="_Toc46126751" w:history="1">
        <w:r w:rsidR="00557A4C" w:rsidRPr="00256B20">
          <w:rPr>
            <w:rStyle w:val="Hyperlink"/>
            <w:noProof/>
            <w:lang w:val="en-GB"/>
          </w:rPr>
          <w:t>2</w:t>
        </w:r>
        <w:r w:rsidR="00557A4C">
          <w:rPr>
            <w:rFonts w:asciiTheme="minorHAnsi" w:eastAsiaTheme="minorEastAsia" w:hAnsiTheme="minorHAnsi" w:cstheme="minorBidi"/>
            <w:noProof/>
            <w:szCs w:val="22"/>
            <w:lang w:eastAsia="de-CH"/>
          </w:rPr>
          <w:tab/>
        </w:r>
        <w:r w:rsidR="00557A4C" w:rsidRPr="00256B20">
          <w:rPr>
            <w:rStyle w:val="Hyperlink"/>
            <w:noProof/>
            <w:lang w:val="en-GB"/>
          </w:rPr>
          <w:t>Materials &amp; Methods</w:t>
        </w:r>
        <w:r w:rsidR="00557A4C">
          <w:rPr>
            <w:noProof/>
            <w:webHidden/>
          </w:rPr>
          <w:tab/>
        </w:r>
        <w:r w:rsidR="00557A4C">
          <w:rPr>
            <w:noProof/>
            <w:webHidden/>
          </w:rPr>
          <w:fldChar w:fldCharType="begin"/>
        </w:r>
        <w:r w:rsidR="00557A4C">
          <w:rPr>
            <w:noProof/>
            <w:webHidden/>
          </w:rPr>
          <w:instrText xml:space="preserve"> PAGEREF _Toc46126751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78C5596" w14:textId="5AB3280D" w:rsidR="00557A4C" w:rsidRDefault="008364C8">
      <w:pPr>
        <w:pStyle w:val="TOC2"/>
        <w:tabs>
          <w:tab w:val="left" w:pos="1134"/>
        </w:tabs>
        <w:rPr>
          <w:rFonts w:asciiTheme="minorHAnsi" w:eastAsiaTheme="minorEastAsia" w:hAnsiTheme="minorHAnsi" w:cstheme="minorBidi"/>
          <w:noProof/>
          <w:szCs w:val="22"/>
          <w:lang w:eastAsia="de-CH"/>
        </w:rPr>
      </w:pPr>
      <w:hyperlink w:anchor="_Toc46126752" w:history="1">
        <w:r w:rsidR="00557A4C" w:rsidRPr="00256B20">
          <w:rPr>
            <w:rStyle w:val="Hyperlink"/>
            <w:noProof/>
            <w:lang w:val="en-GB"/>
          </w:rPr>
          <w:t>2.1</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w:t>
        </w:r>
        <w:r w:rsidR="00557A4C">
          <w:rPr>
            <w:noProof/>
            <w:webHidden/>
          </w:rPr>
          <w:tab/>
        </w:r>
        <w:r w:rsidR="00557A4C">
          <w:rPr>
            <w:noProof/>
            <w:webHidden/>
          </w:rPr>
          <w:fldChar w:fldCharType="begin"/>
        </w:r>
        <w:r w:rsidR="00557A4C">
          <w:rPr>
            <w:noProof/>
            <w:webHidden/>
          </w:rPr>
          <w:instrText xml:space="preserve"> PAGEREF _Toc46126752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DBC516E" w14:textId="7E0020A5" w:rsidR="00557A4C" w:rsidRDefault="008364C8">
      <w:pPr>
        <w:pStyle w:val="TOC2"/>
        <w:tabs>
          <w:tab w:val="left" w:pos="1134"/>
        </w:tabs>
        <w:rPr>
          <w:rFonts w:asciiTheme="minorHAnsi" w:eastAsiaTheme="minorEastAsia" w:hAnsiTheme="minorHAnsi" w:cstheme="minorBidi"/>
          <w:noProof/>
          <w:szCs w:val="22"/>
          <w:lang w:eastAsia="de-CH"/>
        </w:rPr>
      </w:pPr>
      <w:hyperlink w:anchor="_Toc46126753" w:history="1">
        <w:r w:rsidR="00557A4C" w:rsidRPr="00256B20">
          <w:rPr>
            <w:rStyle w:val="Hyperlink"/>
            <w:noProof/>
          </w:rPr>
          <w:t>2.2</w:t>
        </w:r>
        <w:r w:rsidR="00557A4C">
          <w:rPr>
            <w:rFonts w:asciiTheme="minorHAnsi" w:eastAsiaTheme="minorEastAsia" w:hAnsiTheme="minorHAnsi" w:cstheme="minorBidi"/>
            <w:noProof/>
            <w:szCs w:val="22"/>
            <w:lang w:eastAsia="de-CH"/>
          </w:rPr>
          <w:tab/>
        </w:r>
        <w:r w:rsidR="00557A4C" w:rsidRPr="00256B20">
          <w:rPr>
            <w:rStyle w:val="Hyperlink"/>
            <w:noProof/>
            <w:lang w:val="en-GB"/>
          </w:rPr>
          <w:t>Collaboration and Project Management</w:t>
        </w:r>
        <w:r w:rsidR="00557A4C">
          <w:rPr>
            <w:noProof/>
            <w:webHidden/>
          </w:rPr>
          <w:tab/>
        </w:r>
        <w:r w:rsidR="00557A4C">
          <w:rPr>
            <w:noProof/>
            <w:webHidden/>
          </w:rPr>
          <w:fldChar w:fldCharType="begin"/>
        </w:r>
        <w:r w:rsidR="00557A4C">
          <w:rPr>
            <w:noProof/>
            <w:webHidden/>
          </w:rPr>
          <w:instrText xml:space="preserve"> PAGEREF _Toc46126753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7C8CBF0D" w14:textId="6DA6ED0D" w:rsidR="00557A4C" w:rsidRDefault="008364C8">
      <w:pPr>
        <w:pStyle w:val="TOC2"/>
        <w:tabs>
          <w:tab w:val="left" w:pos="1134"/>
        </w:tabs>
        <w:rPr>
          <w:rFonts w:asciiTheme="minorHAnsi" w:eastAsiaTheme="minorEastAsia" w:hAnsiTheme="minorHAnsi" w:cstheme="minorBidi"/>
          <w:noProof/>
          <w:szCs w:val="22"/>
          <w:lang w:eastAsia="de-CH"/>
        </w:rPr>
      </w:pPr>
      <w:hyperlink w:anchor="_Toc46126754" w:history="1">
        <w:r w:rsidR="00557A4C" w:rsidRPr="00256B20">
          <w:rPr>
            <w:rStyle w:val="Hyperlink"/>
            <w:noProof/>
            <w:lang w:val="en-GB"/>
          </w:rPr>
          <w:t>2.3</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_Toc46126754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E8A4A9C" w14:textId="44D0301C"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5" w:history="1">
        <w:r w:rsidR="00557A4C" w:rsidRPr="00256B20">
          <w:rPr>
            <w:rStyle w:val="Hyperlink"/>
            <w:noProof/>
            <w:lang w:val="en-GB"/>
          </w:rPr>
          <w:t>2.3.1</w:t>
        </w:r>
        <w:r w:rsidR="00557A4C">
          <w:rPr>
            <w:rFonts w:asciiTheme="minorHAnsi" w:eastAsiaTheme="minorEastAsia" w:hAnsiTheme="minorHAnsi" w:cstheme="minorBidi"/>
            <w:noProof/>
            <w:szCs w:val="22"/>
            <w:lang w:eastAsia="de-CH"/>
          </w:rPr>
          <w:tab/>
        </w:r>
        <w:r w:rsidR="00557A4C" w:rsidRPr="00256B20">
          <w:rPr>
            <w:rStyle w:val="Hyperlink"/>
            <w:noProof/>
            <w:lang w:val="en-GB"/>
          </w:rPr>
          <w:t>Rational</w:t>
        </w:r>
        <w:r w:rsidR="00557A4C">
          <w:rPr>
            <w:noProof/>
            <w:webHidden/>
          </w:rPr>
          <w:tab/>
        </w:r>
        <w:r w:rsidR="00557A4C">
          <w:rPr>
            <w:noProof/>
            <w:webHidden/>
          </w:rPr>
          <w:fldChar w:fldCharType="begin"/>
        </w:r>
        <w:r w:rsidR="00557A4C">
          <w:rPr>
            <w:noProof/>
            <w:webHidden/>
          </w:rPr>
          <w:instrText xml:space="preserve"> PAGEREF _Toc46126755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A5D2A4C" w14:textId="758F6D28"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6" w:history="1">
        <w:r w:rsidR="00557A4C" w:rsidRPr="00256B20">
          <w:rPr>
            <w:rStyle w:val="Hyperlink"/>
            <w:noProof/>
            <w:lang w:val="en-GB"/>
          </w:rPr>
          <w:t>2.3.2</w:t>
        </w:r>
        <w:r w:rsidR="00557A4C">
          <w:rPr>
            <w:rFonts w:asciiTheme="minorHAnsi" w:eastAsiaTheme="minorEastAsia" w:hAnsiTheme="minorHAnsi" w:cstheme="minorBidi"/>
            <w:noProof/>
            <w:szCs w:val="22"/>
            <w:lang w:eastAsia="de-CH"/>
          </w:rPr>
          <w:tab/>
        </w:r>
        <w:r w:rsidR="00557A4C" w:rsidRPr="00256B20">
          <w:rPr>
            <w:rStyle w:val="Hyperlink"/>
            <w:noProof/>
            <w:lang w:val="en-GB"/>
          </w:rPr>
          <w:t>Used tools</w:t>
        </w:r>
        <w:r w:rsidR="00557A4C">
          <w:rPr>
            <w:noProof/>
            <w:webHidden/>
          </w:rPr>
          <w:tab/>
        </w:r>
        <w:r w:rsidR="00557A4C">
          <w:rPr>
            <w:noProof/>
            <w:webHidden/>
          </w:rPr>
          <w:fldChar w:fldCharType="begin"/>
        </w:r>
        <w:r w:rsidR="00557A4C">
          <w:rPr>
            <w:noProof/>
            <w:webHidden/>
          </w:rPr>
          <w:instrText xml:space="preserve"> PAGEREF _Toc46126756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432C8777" w14:textId="32C7FDE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7" w:history="1">
        <w:r w:rsidR="00557A4C" w:rsidRPr="00256B20">
          <w:rPr>
            <w:rStyle w:val="Hyperlink"/>
            <w:noProof/>
            <w:lang w:val="en-GB"/>
          </w:rPr>
          <w:t>2.3.3</w:t>
        </w:r>
        <w:r w:rsidR="00557A4C">
          <w:rPr>
            <w:rFonts w:asciiTheme="minorHAnsi" w:eastAsiaTheme="minorEastAsia" w:hAnsiTheme="minorHAnsi" w:cstheme="minorBidi"/>
            <w:noProof/>
            <w:szCs w:val="22"/>
            <w:lang w:eastAsia="de-CH"/>
          </w:rPr>
          <w:tab/>
        </w:r>
        <w:r w:rsidR="00557A4C" w:rsidRPr="00256B20">
          <w:rPr>
            <w:rStyle w:val="Hyperlink"/>
            <w:noProof/>
          </w:rPr>
          <w:t>Developement of JBA and the OQ Test App</w:t>
        </w:r>
        <w:r w:rsidR="00557A4C">
          <w:rPr>
            <w:noProof/>
            <w:webHidden/>
          </w:rPr>
          <w:tab/>
        </w:r>
        <w:r w:rsidR="00557A4C">
          <w:rPr>
            <w:noProof/>
            <w:webHidden/>
          </w:rPr>
          <w:fldChar w:fldCharType="begin"/>
        </w:r>
        <w:r w:rsidR="00557A4C">
          <w:rPr>
            <w:noProof/>
            <w:webHidden/>
          </w:rPr>
          <w:instrText xml:space="preserve"> PAGEREF _Toc46126757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1E55C29D" w14:textId="631A415B"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8" w:history="1">
        <w:r w:rsidR="00557A4C" w:rsidRPr="00256B20">
          <w:rPr>
            <w:rStyle w:val="Hyperlink"/>
            <w:noProof/>
            <w:lang w:val="en-GB"/>
          </w:rPr>
          <w:t>2.3.4</w:t>
        </w:r>
        <w:r w:rsidR="00557A4C">
          <w:rPr>
            <w:rFonts w:asciiTheme="minorHAnsi" w:eastAsiaTheme="minorEastAsia" w:hAnsiTheme="minorHAnsi" w:cstheme="minorBidi"/>
            <w:noProof/>
            <w:szCs w:val="22"/>
            <w:lang w:eastAsia="de-CH"/>
          </w:rPr>
          <w:tab/>
        </w:r>
        <w:r w:rsidR="00557A4C" w:rsidRPr="00256B20">
          <w:rPr>
            <w:rStyle w:val="Hyperlink"/>
            <w:noProof/>
          </w:rPr>
          <w:t>Implementation Approach</w:t>
        </w:r>
        <w:r w:rsidR="00557A4C">
          <w:rPr>
            <w:noProof/>
            <w:webHidden/>
          </w:rPr>
          <w:tab/>
        </w:r>
        <w:r w:rsidR="00557A4C">
          <w:rPr>
            <w:noProof/>
            <w:webHidden/>
          </w:rPr>
          <w:fldChar w:fldCharType="begin"/>
        </w:r>
        <w:r w:rsidR="00557A4C">
          <w:rPr>
            <w:noProof/>
            <w:webHidden/>
          </w:rPr>
          <w:instrText xml:space="preserve"> PAGEREF _Toc46126758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5B17C777" w14:textId="1887EDDE" w:rsidR="00557A4C" w:rsidRDefault="008364C8">
      <w:pPr>
        <w:pStyle w:val="TOC2"/>
        <w:tabs>
          <w:tab w:val="left" w:pos="1134"/>
        </w:tabs>
        <w:rPr>
          <w:rFonts w:asciiTheme="minorHAnsi" w:eastAsiaTheme="minorEastAsia" w:hAnsiTheme="minorHAnsi" w:cstheme="minorBidi"/>
          <w:noProof/>
          <w:szCs w:val="22"/>
          <w:lang w:eastAsia="de-CH"/>
        </w:rPr>
      </w:pPr>
      <w:hyperlink w:anchor="_Toc46126759" w:history="1">
        <w:r w:rsidR="00557A4C" w:rsidRPr="00256B20">
          <w:rPr>
            <w:rStyle w:val="Hyperlink"/>
            <w:noProof/>
            <w:lang w:val="en-GB"/>
          </w:rPr>
          <w:t>2.4</w:t>
        </w:r>
        <w:r w:rsidR="00557A4C">
          <w:rPr>
            <w:rFonts w:asciiTheme="minorHAnsi" w:eastAsiaTheme="minorEastAsia" w:hAnsiTheme="minorHAnsi" w:cstheme="minorBidi"/>
            <w:noProof/>
            <w:szCs w:val="22"/>
            <w:lang w:eastAsia="de-CH"/>
          </w:rPr>
          <w:tab/>
        </w:r>
        <w:r w:rsidR="00557A4C" w:rsidRPr="00256B20">
          <w:rPr>
            <w:rStyle w:val="Hyperlink"/>
            <w:noProof/>
            <w:lang w:val="en-GB"/>
          </w:rPr>
          <w:t>Audit of the Prototype</w:t>
        </w:r>
        <w:r w:rsidR="00557A4C">
          <w:rPr>
            <w:noProof/>
            <w:webHidden/>
          </w:rPr>
          <w:tab/>
        </w:r>
        <w:r w:rsidR="00557A4C">
          <w:rPr>
            <w:noProof/>
            <w:webHidden/>
          </w:rPr>
          <w:fldChar w:fldCharType="begin"/>
        </w:r>
        <w:r w:rsidR="00557A4C">
          <w:rPr>
            <w:noProof/>
            <w:webHidden/>
          </w:rPr>
          <w:instrText xml:space="preserve"> PAGEREF _Toc46126759 \h </w:instrText>
        </w:r>
        <w:r w:rsidR="00557A4C">
          <w:rPr>
            <w:noProof/>
            <w:webHidden/>
          </w:rPr>
        </w:r>
        <w:r w:rsidR="00557A4C">
          <w:rPr>
            <w:noProof/>
            <w:webHidden/>
          </w:rPr>
          <w:fldChar w:fldCharType="separate"/>
        </w:r>
        <w:r w:rsidR="00557A4C">
          <w:rPr>
            <w:noProof/>
            <w:webHidden/>
          </w:rPr>
          <w:t>9</w:t>
        </w:r>
        <w:r w:rsidR="00557A4C">
          <w:rPr>
            <w:noProof/>
            <w:webHidden/>
          </w:rPr>
          <w:fldChar w:fldCharType="end"/>
        </w:r>
      </w:hyperlink>
    </w:p>
    <w:p w14:paraId="3A4C168B" w14:textId="10273AC5" w:rsidR="00557A4C" w:rsidRDefault="008364C8">
      <w:pPr>
        <w:pStyle w:val="TOC1"/>
        <w:rPr>
          <w:rFonts w:asciiTheme="minorHAnsi" w:eastAsiaTheme="minorEastAsia" w:hAnsiTheme="minorHAnsi" w:cstheme="minorBidi"/>
          <w:noProof/>
          <w:szCs w:val="22"/>
          <w:lang w:eastAsia="de-CH"/>
        </w:rPr>
      </w:pPr>
      <w:hyperlink w:anchor="_Toc46126760" w:history="1">
        <w:r w:rsidR="00557A4C" w:rsidRPr="00256B20">
          <w:rPr>
            <w:rStyle w:val="Hyperlink"/>
            <w:noProof/>
            <w:lang w:val="en-GB"/>
          </w:rPr>
          <w:t>3</w:t>
        </w:r>
        <w:r w:rsidR="00557A4C">
          <w:rPr>
            <w:rFonts w:asciiTheme="minorHAnsi" w:eastAsiaTheme="minorEastAsia" w:hAnsiTheme="minorHAnsi" w:cstheme="minorBidi"/>
            <w:noProof/>
            <w:szCs w:val="22"/>
            <w:lang w:eastAsia="de-CH"/>
          </w:rPr>
          <w:tab/>
        </w:r>
        <w:r w:rsidR="00557A4C" w:rsidRPr="00256B20">
          <w:rPr>
            <w:rStyle w:val="Hyperlink"/>
            <w:noProof/>
            <w:lang w:val="en-GB"/>
          </w:rPr>
          <w:t>Computerised System Validation according to GAMP5</w:t>
        </w:r>
        <w:r w:rsidR="00557A4C">
          <w:rPr>
            <w:noProof/>
            <w:webHidden/>
          </w:rPr>
          <w:tab/>
        </w:r>
        <w:r w:rsidR="00557A4C">
          <w:rPr>
            <w:noProof/>
            <w:webHidden/>
          </w:rPr>
          <w:fldChar w:fldCharType="begin"/>
        </w:r>
        <w:r w:rsidR="00557A4C">
          <w:rPr>
            <w:noProof/>
            <w:webHidden/>
          </w:rPr>
          <w:instrText xml:space="preserve"> PAGEREF _Toc46126760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409A512" w14:textId="151744FA" w:rsidR="00557A4C" w:rsidRDefault="008364C8">
      <w:pPr>
        <w:pStyle w:val="TOC2"/>
        <w:tabs>
          <w:tab w:val="left" w:pos="1134"/>
        </w:tabs>
        <w:rPr>
          <w:rFonts w:asciiTheme="minorHAnsi" w:eastAsiaTheme="minorEastAsia" w:hAnsiTheme="minorHAnsi" w:cstheme="minorBidi"/>
          <w:noProof/>
          <w:szCs w:val="22"/>
          <w:lang w:eastAsia="de-CH"/>
        </w:rPr>
      </w:pPr>
      <w:hyperlink w:anchor="_Toc46126761" w:history="1">
        <w:r w:rsidR="00557A4C" w:rsidRPr="00256B20">
          <w:rPr>
            <w:rStyle w:val="Hyperlink"/>
            <w:noProof/>
            <w:lang w:val="en-GB"/>
          </w:rPr>
          <w:t>3.1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 Overview</w:t>
        </w:r>
        <w:r w:rsidR="00557A4C">
          <w:rPr>
            <w:noProof/>
            <w:webHidden/>
          </w:rPr>
          <w:tab/>
        </w:r>
        <w:r w:rsidR="00557A4C">
          <w:rPr>
            <w:noProof/>
            <w:webHidden/>
          </w:rPr>
          <w:fldChar w:fldCharType="begin"/>
        </w:r>
        <w:r w:rsidR="00557A4C">
          <w:rPr>
            <w:noProof/>
            <w:webHidden/>
          </w:rPr>
          <w:instrText xml:space="preserve"> PAGEREF _Toc46126761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510E5D75" w14:textId="32B16F58"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2" w:history="1">
        <w:r w:rsidR="00557A4C" w:rsidRPr="00256B20">
          <w:rPr>
            <w:rStyle w:val="Hyperlink"/>
            <w:noProof/>
            <w:lang w:val="en-GB"/>
          </w:rPr>
          <w:t>3.1.1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and Computerised System Validation</w:t>
        </w:r>
        <w:r w:rsidR="00557A4C">
          <w:rPr>
            <w:noProof/>
            <w:webHidden/>
          </w:rPr>
          <w:tab/>
        </w:r>
        <w:r w:rsidR="00557A4C">
          <w:rPr>
            <w:noProof/>
            <w:webHidden/>
          </w:rPr>
          <w:fldChar w:fldCharType="begin"/>
        </w:r>
        <w:r w:rsidR="00557A4C">
          <w:rPr>
            <w:noProof/>
            <w:webHidden/>
          </w:rPr>
          <w:instrText xml:space="preserve"> PAGEREF _Toc46126762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2F243B01" w14:textId="62CF755E"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3" w:history="1">
        <w:r w:rsidR="00557A4C" w:rsidRPr="00256B20">
          <w:rPr>
            <w:rStyle w:val="Hyperlink"/>
            <w:noProof/>
            <w:lang w:val="en-GB"/>
          </w:rPr>
          <w:t>3.1.2</w:t>
        </w:r>
        <w:r w:rsidR="00557A4C">
          <w:rPr>
            <w:rFonts w:asciiTheme="minorHAnsi" w:eastAsiaTheme="minorEastAsia" w:hAnsiTheme="minorHAnsi" w:cstheme="minorBidi"/>
            <w:noProof/>
            <w:szCs w:val="22"/>
            <w:lang w:eastAsia="de-CH"/>
          </w:rPr>
          <w:tab/>
        </w:r>
        <w:r w:rsidR="00557A4C" w:rsidRPr="00256B20">
          <w:rPr>
            <w:rStyle w:val="Hyperlink"/>
            <w:noProof/>
            <w:lang w:val="en-GB"/>
          </w:rPr>
          <w:t>Key Concepts</w:t>
        </w:r>
        <w:r w:rsidR="00557A4C">
          <w:rPr>
            <w:noProof/>
            <w:webHidden/>
          </w:rPr>
          <w:tab/>
        </w:r>
        <w:r w:rsidR="00557A4C">
          <w:rPr>
            <w:noProof/>
            <w:webHidden/>
          </w:rPr>
          <w:fldChar w:fldCharType="begin"/>
        </w:r>
        <w:r w:rsidR="00557A4C">
          <w:rPr>
            <w:noProof/>
            <w:webHidden/>
          </w:rPr>
          <w:instrText xml:space="preserve"> PAGEREF _Toc46126763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BF8659D" w14:textId="5E585546"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4" w:history="1">
        <w:r w:rsidR="00557A4C" w:rsidRPr="00256B20">
          <w:rPr>
            <w:rStyle w:val="Hyperlink"/>
            <w:noProof/>
            <w:lang w:val="en-GB"/>
          </w:rPr>
          <w:t>3.1.3</w:t>
        </w:r>
        <w:r w:rsidR="00557A4C">
          <w:rPr>
            <w:rFonts w:asciiTheme="minorHAnsi" w:eastAsiaTheme="minorEastAsia" w:hAnsiTheme="minorHAnsi" w:cstheme="minorBidi"/>
            <w:noProof/>
            <w:szCs w:val="22"/>
            <w:lang w:eastAsia="de-CH"/>
          </w:rPr>
          <w:tab/>
        </w:r>
        <w:r w:rsidR="00557A4C" w:rsidRPr="00256B20">
          <w:rPr>
            <w:rStyle w:val="Hyperlink"/>
            <w:noProof/>
            <w:lang w:val="en-GB"/>
          </w:rPr>
          <w:t>Software Categories</w:t>
        </w:r>
        <w:r w:rsidR="00557A4C">
          <w:rPr>
            <w:noProof/>
            <w:webHidden/>
          </w:rPr>
          <w:tab/>
        </w:r>
        <w:r w:rsidR="00557A4C">
          <w:rPr>
            <w:noProof/>
            <w:webHidden/>
          </w:rPr>
          <w:fldChar w:fldCharType="begin"/>
        </w:r>
        <w:r w:rsidR="00557A4C">
          <w:rPr>
            <w:noProof/>
            <w:webHidden/>
          </w:rPr>
          <w:instrText xml:space="preserve"> PAGEREF _Toc46126764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235F001E" w14:textId="6FE0D6E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5" w:history="1">
        <w:r w:rsidR="00557A4C" w:rsidRPr="00256B20">
          <w:rPr>
            <w:rStyle w:val="Hyperlink"/>
            <w:noProof/>
            <w:lang w:val="en-GB"/>
          </w:rPr>
          <w:t>3.1.4</w:t>
        </w:r>
        <w:r w:rsidR="00557A4C">
          <w:rPr>
            <w:rFonts w:asciiTheme="minorHAnsi" w:eastAsiaTheme="minorEastAsia" w:hAnsiTheme="minorHAnsi" w:cstheme="minorBidi"/>
            <w:noProof/>
            <w:szCs w:val="22"/>
            <w:lang w:eastAsia="de-CH"/>
          </w:rPr>
          <w:tab/>
        </w:r>
        <w:r w:rsidR="00557A4C" w:rsidRPr="00256B20">
          <w:rPr>
            <w:rStyle w:val="Hyperlink"/>
            <w:noProof/>
            <w:lang w:val="en-GB"/>
          </w:rPr>
          <w:t>The Life Cycle Project Phase and its Verification Activities</w:t>
        </w:r>
        <w:r w:rsidR="00557A4C">
          <w:rPr>
            <w:noProof/>
            <w:webHidden/>
          </w:rPr>
          <w:tab/>
        </w:r>
        <w:r w:rsidR="00557A4C">
          <w:rPr>
            <w:noProof/>
            <w:webHidden/>
          </w:rPr>
          <w:fldChar w:fldCharType="begin"/>
        </w:r>
        <w:r w:rsidR="00557A4C">
          <w:rPr>
            <w:noProof/>
            <w:webHidden/>
          </w:rPr>
          <w:instrText xml:space="preserve"> PAGEREF _Toc46126765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0E944EB3" w14:textId="17B36B5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6" w:history="1">
        <w:r w:rsidR="00557A4C" w:rsidRPr="00256B20">
          <w:rPr>
            <w:rStyle w:val="Hyperlink"/>
            <w:noProof/>
            <w:lang w:val="en-GB"/>
          </w:rPr>
          <w:t>3.1.5</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w:t>
        </w:r>
        <w:r w:rsidR="00557A4C">
          <w:rPr>
            <w:noProof/>
            <w:webHidden/>
          </w:rPr>
          <w:tab/>
        </w:r>
        <w:r w:rsidR="00557A4C">
          <w:rPr>
            <w:noProof/>
            <w:webHidden/>
          </w:rPr>
          <w:fldChar w:fldCharType="begin"/>
        </w:r>
        <w:r w:rsidR="00557A4C">
          <w:rPr>
            <w:noProof/>
            <w:webHidden/>
          </w:rPr>
          <w:instrText xml:space="preserve"> PAGEREF _Toc46126766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6A9BEDA9" w14:textId="176EE6A2" w:rsidR="00557A4C" w:rsidRDefault="008364C8">
      <w:pPr>
        <w:pStyle w:val="TOC2"/>
        <w:tabs>
          <w:tab w:val="left" w:pos="1134"/>
        </w:tabs>
        <w:rPr>
          <w:rFonts w:asciiTheme="minorHAnsi" w:eastAsiaTheme="minorEastAsia" w:hAnsiTheme="minorHAnsi" w:cstheme="minorBidi"/>
          <w:noProof/>
          <w:szCs w:val="22"/>
          <w:lang w:eastAsia="de-CH"/>
        </w:rPr>
      </w:pPr>
      <w:hyperlink w:anchor="_Toc46126767" w:history="1">
        <w:r w:rsidR="00557A4C" w:rsidRPr="00256B20">
          <w:rPr>
            <w:rStyle w:val="Hyperlink"/>
            <w:noProof/>
            <w:lang w:val="en-GB"/>
          </w:rPr>
          <w:t>3.2</w:t>
        </w:r>
        <w:r w:rsidR="00557A4C">
          <w:rPr>
            <w:rFonts w:asciiTheme="minorHAnsi" w:eastAsiaTheme="minorEastAsia" w:hAnsiTheme="minorHAnsi" w:cstheme="minorBidi"/>
            <w:noProof/>
            <w:szCs w:val="22"/>
            <w:lang w:eastAsia="de-CH"/>
          </w:rPr>
          <w:tab/>
        </w:r>
        <w:r w:rsidR="00557A4C" w:rsidRPr="00256B20">
          <w:rPr>
            <w:rStyle w:val="Hyperlink"/>
            <w:noProof/>
            <w:lang w:val="en-GB"/>
          </w:rPr>
          <w:t>Verification for Custom Applications According to GAMP5</w:t>
        </w:r>
        <w:r w:rsidR="00557A4C">
          <w:rPr>
            <w:noProof/>
            <w:webHidden/>
          </w:rPr>
          <w:tab/>
        </w:r>
        <w:r w:rsidR="00557A4C">
          <w:rPr>
            <w:noProof/>
            <w:webHidden/>
          </w:rPr>
          <w:fldChar w:fldCharType="begin"/>
        </w:r>
        <w:r w:rsidR="00557A4C">
          <w:rPr>
            <w:noProof/>
            <w:webHidden/>
          </w:rPr>
          <w:instrText xml:space="preserve"> PAGEREF _Toc46126767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7AF954EB" w14:textId="69ACF133" w:rsidR="00557A4C" w:rsidRDefault="008364C8">
      <w:pPr>
        <w:pStyle w:val="TOC2"/>
        <w:tabs>
          <w:tab w:val="left" w:pos="1134"/>
        </w:tabs>
        <w:rPr>
          <w:rFonts w:asciiTheme="minorHAnsi" w:eastAsiaTheme="minorEastAsia" w:hAnsiTheme="minorHAnsi" w:cstheme="minorBidi"/>
          <w:noProof/>
          <w:szCs w:val="22"/>
          <w:lang w:eastAsia="de-CH"/>
        </w:rPr>
      </w:pPr>
      <w:hyperlink w:anchor="_Toc46126768" w:history="1">
        <w:r w:rsidR="00557A4C" w:rsidRPr="00256B20">
          <w:rPr>
            <w:rStyle w:val="Hyperlink"/>
            <w:noProof/>
            <w:lang w:val="en-GB"/>
          </w:rPr>
          <w:t>3.3</w:t>
        </w:r>
        <w:r w:rsidR="00557A4C">
          <w:rPr>
            <w:rFonts w:asciiTheme="minorHAnsi" w:eastAsiaTheme="minorEastAsia" w:hAnsiTheme="minorHAnsi" w:cstheme="minorBidi"/>
            <w:noProof/>
            <w:szCs w:val="22"/>
            <w:lang w:eastAsia="de-CH"/>
          </w:rPr>
          <w:tab/>
        </w:r>
        <w:r w:rsidR="00557A4C" w:rsidRPr="00256B20">
          <w:rPr>
            <w:rStyle w:val="Hyperlink"/>
            <w:noProof/>
            <w:lang w:val="en-GB"/>
          </w:rPr>
          <w:t>The OQ Process According to GAMP5</w:t>
        </w:r>
        <w:r w:rsidR="00557A4C">
          <w:rPr>
            <w:noProof/>
            <w:webHidden/>
          </w:rPr>
          <w:tab/>
        </w:r>
        <w:r w:rsidR="00557A4C">
          <w:rPr>
            <w:noProof/>
            <w:webHidden/>
          </w:rPr>
          <w:fldChar w:fldCharType="begin"/>
        </w:r>
        <w:r w:rsidR="00557A4C">
          <w:rPr>
            <w:noProof/>
            <w:webHidden/>
          </w:rPr>
          <w:instrText xml:space="preserve"> PAGEREF _Toc46126768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4A3BA41F" w14:textId="3A0CD5B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9" w:history="1">
        <w:r w:rsidR="00557A4C" w:rsidRPr="00256B20">
          <w:rPr>
            <w:rStyle w:val="Hyperlink"/>
            <w:noProof/>
            <w:lang w:val="en-GB"/>
          </w:rPr>
          <w:t>3.3.1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Main Process</w:t>
        </w:r>
        <w:r w:rsidR="00557A4C">
          <w:rPr>
            <w:noProof/>
            <w:webHidden/>
          </w:rPr>
          <w:tab/>
        </w:r>
        <w:r w:rsidR="00557A4C">
          <w:rPr>
            <w:noProof/>
            <w:webHidden/>
          </w:rPr>
          <w:fldChar w:fldCharType="begin"/>
        </w:r>
        <w:r w:rsidR="00557A4C">
          <w:rPr>
            <w:noProof/>
            <w:webHidden/>
          </w:rPr>
          <w:instrText xml:space="preserve"> PAGEREF _Toc46126769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6D1410B3" w14:textId="1AFB948C"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0" w:history="1">
        <w:r w:rsidR="00557A4C" w:rsidRPr="00256B20">
          <w:rPr>
            <w:rStyle w:val="Hyperlink"/>
            <w:noProof/>
            <w:lang w:val="en-GB"/>
          </w:rPr>
          <w:t>3.3.2</w:t>
        </w:r>
        <w:r w:rsidR="00557A4C">
          <w:rPr>
            <w:rFonts w:asciiTheme="minorHAnsi" w:eastAsiaTheme="minorEastAsia" w:hAnsiTheme="minorHAnsi" w:cstheme="minorBidi"/>
            <w:noProof/>
            <w:szCs w:val="22"/>
            <w:lang w:eastAsia="de-CH"/>
          </w:rPr>
          <w:tab/>
        </w:r>
        <w:r w:rsidR="00557A4C" w:rsidRPr="00256B20">
          <w:rPr>
            <w:rStyle w:val="Hyperlink"/>
            <w:noProof/>
            <w:lang w:val="en-GB"/>
          </w:rPr>
          <w:t>Incorporating the Quality Risk Assessment</w:t>
        </w:r>
        <w:r w:rsidR="00557A4C">
          <w:rPr>
            <w:noProof/>
            <w:webHidden/>
          </w:rPr>
          <w:tab/>
        </w:r>
        <w:r w:rsidR="00557A4C">
          <w:rPr>
            <w:noProof/>
            <w:webHidden/>
          </w:rPr>
          <w:fldChar w:fldCharType="begin"/>
        </w:r>
        <w:r w:rsidR="00557A4C">
          <w:rPr>
            <w:noProof/>
            <w:webHidden/>
          </w:rPr>
          <w:instrText xml:space="preserve"> PAGEREF _Toc46126770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35D1A242" w14:textId="61288EAC"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1" w:history="1">
        <w:r w:rsidR="00557A4C" w:rsidRPr="00256B20">
          <w:rPr>
            <w:rStyle w:val="Hyperlink"/>
            <w:noProof/>
            <w:lang w:val="en-GB"/>
          </w:rPr>
          <w:t>3.3.3</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and Test Management</w:t>
        </w:r>
        <w:r w:rsidR="00557A4C">
          <w:rPr>
            <w:noProof/>
            <w:webHidden/>
          </w:rPr>
          <w:tab/>
        </w:r>
        <w:r w:rsidR="00557A4C">
          <w:rPr>
            <w:noProof/>
            <w:webHidden/>
          </w:rPr>
          <w:fldChar w:fldCharType="begin"/>
        </w:r>
        <w:r w:rsidR="00557A4C">
          <w:rPr>
            <w:noProof/>
            <w:webHidden/>
          </w:rPr>
          <w:instrText xml:space="preserve"> PAGEREF _Toc46126771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464A81F0" w14:textId="0186F32D"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2" w:history="1">
        <w:r w:rsidR="00557A4C" w:rsidRPr="00256B20">
          <w:rPr>
            <w:rStyle w:val="Hyperlink"/>
            <w:noProof/>
            <w:lang w:val="en-GB"/>
          </w:rPr>
          <w:t>3.3.4</w:t>
        </w:r>
        <w:r w:rsidR="00557A4C">
          <w:rPr>
            <w:rFonts w:asciiTheme="minorHAnsi" w:eastAsiaTheme="minorEastAsia" w:hAnsiTheme="minorHAnsi" w:cstheme="minorBidi"/>
            <w:noProof/>
            <w:szCs w:val="22"/>
            <w:lang w:eastAsia="de-CH"/>
          </w:rPr>
          <w:tab/>
        </w:r>
        <w:r w:rsidR="00557A4C" w:rsidRPr="00256B20">
          <w:rPr>
            <w:rStyle w:val="Hyperlink"/>
            <w:noProof/>
            <w:lang w:val="en-GB"/>
          </w:rPr>
          <w:t>Exemplary OQ Process</w:t>
        </w:r>
        <w:r w:rsidR="00557A4C">
          <w:rPr>
            <w:noProof/>
            <w:webHidden/>
          </w:rPr>
          <w:tab/>
        </w:r>
        <w:r w:rsidR="00557A4C">
          <w:rPr>
            <w:noProof/>
            <w:webHidden/>
          </w:rPr>
          <w:fldChar w:fldCharType="begin"/>
        </w:r>
        <w:r w:rsidR="00557A4C">
          <w:rPr>
            <w:noProof/>
            <w:webHidden/>
          </w:rPr>
          <w:instrText xml:space="preserve"> PAGEREF _Toc46126772 \h </w:instrText>
        </w:r>
        <w:r w:rsidR="00557A4C">
          <w:rPr>
            <w:noProof/>
            <w:webHidden/>
          </w:rPr>
        </w:r>
        <w:r w:rsidR="00557A4C">
          <w:rPr>
            <w:noProof/>
            <w:webHidden/>
          </w:rPr>
          <w:fldChar w:fldCharType="separate"/>
        </w:r>
        <w:r w:rsidR="00557A4C">
          <w:rPr>
            <w:noProof/>
            <w:webHidden/>
          </w:rPr>
          <w:t>17</w:t>
        </w:r>
        <w:r w:rsidR="00557A4C">
          <w:rPr>
            <w:noProof/>
            <w:webHidden/>
          </w:rPr>
          <w:fldChar w:fldCharType="end"/>
        </w:r>
      </w:hyperlink>
    </w:p>
    <w:p w14:paraId="3367A45D" w14:textId="53DFFDEA" w:rsidR="00557A4C" w:rsidRDefault="008364C8">
      <w:pPr>
        <w:pStyle w:val="TOC1"/>
        <w:rPr>
          <w:rFonts w:asciiTheme="minorHAnsi" w:eastAsiaTheme="minorEastAsia" w:hAnsiTheme="minorHAnsi" w:cstheme="minorBidi"/>
          <w:noProof/>
          <w:szCs w:val="22"/>
          <w:lang w:eastAsia="de-CH"/>
        </w:rPr>
      </w:pPr>
      <w:hyperlink w:anchor="_Toc46126773" w:history="1">
        <w:r w:rsidR="00557A4C" w:rsidRPr="00256B20">
          <w:rPr>
            <w:rStyle w:val="Hyperlink"/>
            <w:noProof/>
            <w:lang w:val="en-GB"/>
          </w:rPr>
          <w:t>4</w:t>
        </w:r>
        <w:r w:rsidR="00557A4C">
          <w:rPr>
            <w:rFonts w:asciiTheme="minorHAnsi" w:eastAsiaTheme="minorEastAsia" w:hAnsiTheme="minorHAnsi" w:cstheme="minorBidi"/>
            <w:noProof/>
            <w:szCs w:val="22"/>
            <w:lang w:eastAsia="de-CH"/>
          </w:rPr>
          <w:tab/>
        </w:r>
        <w:r w:rsidR="00557A4C" w:rsidRPr="00256B20">
          <w:rPr>
            <w:rStyle w:val="Hyperlink"/>
            <w:noProof/>
            <w:lang w:val="en-GB"/>
          </w:rPr>
          <w:t>Behaviour Driven Development</w:t>
        </w:r>
        <w:r w:rsidR="00557A4C">
          <w:rPr>
            <w:noProof/>
            <w:webHidden/>
          </w:rPr>
          <w:tab/>
        </w:r>
        <w:r w:rsidR="00557A4C">
          <w:rPr>
            <w:noProof/>
            <w:webHidden/>
          </w:rPr>
          <w:fldChar w:fldCharType="begin"/>
        </w:r>
        <w:r w:rsidR="00557A4C">
          <w:rPr>
            <w:noProof/>
            <w:webHidden/>
          </w:rPr>
          <w:instrText xml:space="preserve"> PAGEREF _Toc46126773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A1944E6" w14:textId="332A1D6F" w:rsidR="00557A4C" w:rsidRDefault="008364C8">
      <w:pPr>
        <w:pStyle w:val="TOC2"/>
        <w:tabs>
          <w:tab w:val="left" w:pos="1134"/>
        </w:tabs>
        <w:rPr>
          <w:rFonts w:asciiTheme="minorHAnsi" w:eastAsiaTheme="minorEastAsia" w:hAnsiTheme="minorHAnsi" w:cstheme="minorBidi"/>
          <w:noProof/>
          <w:szCs w:val="22"/>
          <w:lang w:eastAsia="de-CH"/>
        </w:rPr>
      </w:pPr>
      <w:hyperlink w:anchor="_Toc46126774" w:history="1">
        <w:r w:rsidR="00557A4C" w:rsidRPr="00256B20">
          <w:rPr>
            <w:rStyle w:val="Hyperlink"/>
            <w:noProof/>
            <w:lang w:val="en-GB"/>
          </w:rPr>
          <w:t>4.1</w:t>
        </w:r>
        <w:r w:rsidR="00557A4C">
          <w:rPr>
            <w:rFonts w:asciiTheme="minorHAnsi" w:eastAsiaTheme="minorEastAsia" w:hAnsiTheme="minorHAnsi" w:cstheme="minorBidi"/>
            <w:noProof/>
            <w:szCs w:val="22"/>
            <w:lang w:eastAsia="de-CH"/>
          </w:rPr>
          <w:tab/>
        </w:r>
        <w:r w:rsidR="00557A4C" w:rsidRPr="00256B20">
          <w:rPr>
            <w:rStyle w:val="Hyperlink"/>
            <w:noProof/>
            <w:lang w:val="en-GB"/>
          </w:rPr>
          <w:t>BDD a suitable Software Engineering Approach for Highly Regulated Environments</w:t>
        </w:r>
        <w:r w:rsidR="00557A4C">
          <w:rPr>
            <w:noProof/>
            <w:webHidden/>
          </w:rPr>
          <w:tab/>
        </w:r>
        <w:r w:rsidR="00557A4C">
          <w:rPr>
            <w:noProof/>
            <w:webHidden/>
          </w:rPr>
          <w:fldChar w:fldCharType="begin"/>
        </w:r>
        <w:r w:rsidR="00557A4C">
          <w:rPr>
            <w:noProof/>
            <w:webHidden/>
          </w:rPr>
          <w:instrText xml:space="preserve"> PAGEREF _Toc46126774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674FF7A" w14:textId="6A7D9919" w:rsidR="00557A4C" w:rsidRDefault="008364C8">
      <w:pPr>
        <w:pStyle w:val="TOC2"/>
        <w:tabs>
          <w:tab w:val="left" w:pos="1134"/>
        </w:tabs>
        <w:rPr>
          <w:rFonts w:asciiTheme="minorHAnsi" w:eastAsiaTheme="minorEastAsia" w:hAnsiTheme="minorHAnsi" w:cstheme="minorBidi"/>
          <w:noProof/>
          <w:szCs w:val="22"/>
          <w:lang w:eastAsia="de-CH"/>
        </w:rPr>
      </w:pPr>
      <w:hyperlink w:anchor="_Toc46126775" w:history="1">
        <w:r w:rsidR="00557A4C" w:rsidRPr="00256B20">
          <w:rPr>
            <w:rStyle w:val="Hyperlink"/>
            <w:noProof/>
            <w:lang w:val="en-GB"/>
          </w:rPr>
          <w:t>4.2</w:t>
        </w:r>
        <w:r w:rsidR="00557A4C">
          <w:rPr>
            <w:rFonts w:asciiTheme="minorHAnsi" w:eastAsiaTheme="minorEastAsia" w:hAnsiTheme="minorHAnsi" w:cstheme="minorBidi"/>
            <w:noProof/>
            <w:szCs w:val="22"/>
            <w:lang w:eastAsia="de-CH"/>
          </w:rPr>
          <w:tab/>
        </w:r>
        <w:r w:rsidR="00557A4C" w:rsidRPr="00256B20">
          <w:rPr>
            <w:rStyle w:val="Hyperlink"/>
            <w:noProof/>
            <w:lang w:val="en-GB"/>
          </w:rPr>
          <w:t>The Approach: An Overview</w:t>
        </w:r>
        <w:r w:rsidR="00557A4C">
          <w:rPr>
            <w:noProof/>
            <w:webHidden/>
          </w:rPr>
          <w:tab/>
        </w:r>
        <w:r w:rsidR="00557A4C">
          <w:rPr>
            <w:noProof/>
            <w:webHidden/>
          </w:rPr>
          <w:fldChar w:fldCharType="begin"/>
        </w:r>
        <w:r w:rsidR="00557A4C">
          <w:rPr>
            <w:noProof/>
            <w:webHidden/>
          </w:rPr>
          <w:instrText xml:space="preserve"> PAGEREF _Toc46126775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7179AF94" w14:textId="31A0DE78" w:rsidR="00557A4C" w:rsidRDefault="008364C8">
      <w:pPr>
        <w:pStyle w:val="TOC2"/>
        <w:tabs>
          <w:tab w:val="left" w:pos="1134"/>
        </w:tabs>
        <w:rPr>
          <w:rFonts w:asciiTheme="minorHAnsi" w:eastAsiaTheme="minorEastAsia" w:hAnsiTheme="minorHAnsi" w:cstheme="minorBidi"/>
          <w:noProof/>
          <w:szCs w:val="22"/>
          <w:lang w:eastAsia="de-CH"/>
        </w:rPr>
      </w:pPr>
      <w:hyperlink w:anchor="_Toc46126776" w:history="1">
        <w:r w:rsidR="00557A4C" w:rsidRPr="00256B20">
          <w:rPr>
            <w:rStyle w:val="Hyperlink"/>
            <w:noProof/>
          </w:rPr>
          <w:t>4.3</w:t>
        </w:r>
        <w:r w:rsidR="00557A4C">
          <w:rPr>
            <w:rFonts w:asciiTheme="minorHAnsi" w:eastAsiaTheme="minorEastAsia" w:hAnsiTheme="minorHAnsi" w:cstheme="minorBidi"/>
            <w:noProof/>
            <w:szCs w:val="22"/>
            <w:lang w:eastAsia="de-CH"/>
          </w:rPr>
          <w:tab/>
        </w:r>
        <w:r w:rsidR="00557A4C" w:rsidRPr="00256B20">
          <w:rPr>
            <w:rStyle w:val="Hyperlink"/>
            <w:noProof/>
          </w:rPr>
          <w:t>Defining user requirements as rules and with the help of examples</w:t>
        </w:r>
        <w:r w:rsidR="00557A4C">
          <w:rPr>
            <w:noProof/>
            <w:webHidden/>
          </w:rPr>
          <w:tab/>
        </w:r>
        <w:r w:rsidR="00557A4C">
          <w:rPr>
            <w:noProof/>
            <w:webHidden/>
          </w:rPr>
          <w:fldChar w:fldCharType="begin"/>
        </w:r>
        <w:r w:rsidR="00557A4C">
          <w:rPr>
            <w:noProof/>
            <w:webHidden/>
          </w:rPr>
          <w:instrText xml:space="preserve"> PAGEREF _Toc46126776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6451ACCF" w14:textId="28EAE575" w:rsidR="00557A4C" w:rsidRDefault="008364C8">
      <w:pPr>
        <w:pStyle w:val="TOC2"/>
        <w:tabs>
          <w:tab w:val="left" w:pos="1134"/>
        </w:tabs>
        <w:rPr>
          <w:rFonts w:asciiTheme="minorHAnsi" w:eastAsiaTheme="minorEastAsia" w:hAnsiTheme="minorHAnsi" w:cstheme="minorBidi"/>
          <w:noProof/>
          <w:szCs w:val="22"/>
          <w:lang w:eastAsia="de-CH"/>
        </w:rPr>
      </w:pPr>
      <w:hyperlink w:anchor="_Toc46126777" w:history="1">
        <w:r w:rsidR="00557A4C" w:rsidRPr="00256B20">
          <w:rPr>
            <w:rStyle w:val="Hyperlink"/>
            <w:noProof/>
            <w:lang w:val="en-GB"/>
          </w:rPr>
          <w:t>4.4</w:t>
        </w:r>
        <w:r w:rsidR="00557A4C">
          <w:rPr>
            <w:rFonts w:asciiTheme="minorHAnsi" w:eastAsiaTheme="minorEastAsia" w:hAnsiTheme="minorHAnsi" w:cstheme="minorBidi"/>
            <w:noProof/>
            <w:szCs w:val="22"/>
            <w:lang w:eastAsia="de-CH"/>
          </w:rPr>
          <w:tab/>
        </w:r>
        <w:r w:rsidR="00557A4C" w:rsidRPr="00256B20">
          <w:rPr>
            <w:rStyle w:val="Hyperlink"/>
            <w:noProof/>
            <w:lang w:val="en-GB"/>
          </w:rPr>
          <w:t>Writing Executable Specifications with Gherkin</w:t>
        </w:r>
        <w:r w:rsidR="00557A4C">
          <w:rPr>
            <w:noProof/>
            <w:webHidden/>
          </w:rPr>
          <w:tab/>
        </w:r>
        <w:r w:rsidR="00557A4C">
          <w:rPr>
            <w:noProof/>
            <w:webHidden/>
          </w:rPr>
          <w:fldChar w:fldCharType="begin"/>
        </w:r>
        <w:r w:rsidR="00557A4C">
          <w:rPr>
            <w:noProof/>
            <w:webHidden/>
          </w:rPr>
          <w:instrText xml:space="preserve"> PAGEREF _Toc46126777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2C5F7EB5" w14:textId="4496117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8" w:history="1">
        <w:r w:rsidR="00557A4C" w:rsidRPr="00256B20">
          <w:rPr>
            <w:rStyle w:val="Hyperlink"/>
            <w:noProof/>
            <w:lang w:val="en-GB"/>
          </w:rPr>
          <w:t>4.4.1</w:t>
        </w:r>
        <w:r w:rsidR="00557A4C">
          <w:rPr>
            <w:rFonts w:asciiTheme="minorHAnsi" w:eastAsiaTheme="minorEastAsia" w:hAnsiTheme="minorHAnsi" w:cstheme="minorBidi"/>
            <w:noProof/>
            <w:szCs w:val="22"/>
            <w:lang w:eastAsia="de-CH"/>
          </w:rPr>
          <w:tab/>
        </w:r>
        <w:r w:rsidR="00557A4C" w:rsidRPr="00256B20">
          <w:rPr>
            <w:rStyle w:val="Hyperlink"/>
            <w:noProof/>
          </w:rPr>
          <w:t>The</w:t>
        </w:r>
        <w:r w:rsidR="00557A4C" w:rsidRPr="00256B20">
          <w:rPr>
            <w:rStyle w:val="Hyperlink"/>
            <w:noProof/>
            <w:lang w:val="en-GB"/>
          </w:rPr>
          <w:t xml:space="preserve"> Scenario</w:t>
        </w:r>
        <w:r w:rsidR="00557A4C">
          <w:rPr>
            <w:noProof/>
            <w:webHidden/>
          </w:rPr>
          <w:tab/>
        </w:r>
        <w:r w:rsidR="00557A4C">
          <w:rPr>
            <w:noProof/>
            <w:webHidden/>
          </w:rPr>
          <w:fldChar w:fldCharType="begin"/>
        </w:r>
        <w:r w:rsidR="00557A4C">
          <w:rPr>
            <w:noProof/>
            <w:webHidden/>
          </w:rPr>
          <w:instrText xml:space="preserve"> PAGEREF _Toc46126778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668CA2BE" w14:textId="1C96D29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9" w:history="1">
        <w:r w:rsidR="00557A4C" w:rsidRPr="00256B20">
          <w:rPr>
            <w:rStyle w:val="Hyperlink"/>
            <w:noProof/>
            <w:lang w:val="en-GB"/>
          </w:rPr>
          <w:t>4.4.2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 outline</w:t>
        </w:r>
        <w:r w:rsidR="00557A4C">
          <w:rPr>
            <w:noProof/>
            <w:webHidden/>
          </w:rPr>
          <w:tab/>
        </w:r>
        <w:r w:rsidR="00557A4C">
          <w:rPr>
            <w:noProof/>
            <w:webHidden/>
          </w:rPr>
          <w:fldChar w:fldCharType="begin"/>
        </w:r>
        <w:r w:rsidR="00557A4C">
          <w:rPr>
            <w:noProof/>
            <w:webHidden/>
          </w:rPr>
          <w:instrText xml:space="preserve"> PAGEREF _Toc46126779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3C4C4DAE" w14:textId="14F50B61"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0" w:history="1">
        <w:r w:rsidR="00557A4C" w:rsidRPr="00256B20">
          <w:rPr>
            <w:rStyle w:val="Hyperlink"/>
            <w:noProof/>
            <w:lang w:val="en-GB"/>
          </w:rPr>
          <w:t>4.4.3</w:t>
        </w:r>
        <w:r w:rsidR="00557A4C">
          <w:rPr>
            <w:rFonts w:asciiTheme="minorHAnsi" w:eastAsiaTheme="minorEastAsia" w:hAnsiTheme="minorHAnsi" w:cstheme="minorBidi"/>
            <w:noProof/>
            <w:szCs w:val="22"/>
            <w:lang w:eastAsia="de-CH"/>
          </w:rPr>
          <w:tab/>
        </w:r>
        <w:r w:rsidR="00557A4C" w:rsidRPr="00256B20">
          <w:rPr>
            <w:rStyle w:val="Hyperlink"/>
            <w:noProof/>
            <w:lang w:val="en-GB"/>
          </w:rPr>
          <w:t>Feature File</w:t>
        </w:r>
        <w:r w:rsidR="00557A4C">
          <w:rPr>
            <w:noProof/>
            <w:webHidden/>
          </w:rPr>
          <w:tab/>
        </w:r>
        <w:r w:rsidR="00557A4C">
          <w:rPr>
            <w:noProof/>
            <w:webHidden/>
          </w:rPr>
          <w:fldChar w:fldCharType="begin"/>
        </w:r>
        <w:r w:rsidR="00557A4C">
          <w:rPr>
            <w:noProof/>
            <w:webHidden/>
          </w:rPr>
          <w:instrText xml:space="preserve"> PAGEREF _Toc46126780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564CF350" w14:textId="48A05221"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1" w:history="1">
        <w:r w:rsidR="00557A4C" w:rsidRPr="00256B20">
          <w:rPr>
            <w:rStyle w:val="Hyperlink"/>
            <w:noProof/>
            <w:lang w:val="en-GB"/>
          </w:rPr>
          <w:t>4.4.4</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brief and Scenario brief</w:t>
        </w:r>
        <w:r w:rsidR="00557A4C">
          <w:rPr>
            <w:noProof/>
            <w:webHidden/>
          </w:rPr>
          <w:tab/>
        </w:r>
        <w:r w:rsidR="00557A4C">
          <w:rPr>
            <w:noProof/>
            <w:webHidden/>
          </w:rPr>
          <w:fldChar w:fldCharType="begin"/>
        </w:r>
        <w:r w:rsidR="00557A4C">
          <w:rPr>
            <w:noProof/>
            <w:webHidden/>
          </w:rPr>
          <w:instrText xml:space="preserve"> PAGEREF _Toc46126781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611F1B81" w14:textId="7EE94F3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2" w:history="1">
        <w:r w:rsidR="00557A4C" w:rsidRPr="00256B20">
          <w:rPr>
            <w:rStyle w:val="Hyperlink"/>
            <w:noProof/>
            <w:lang w:val="en-GB"/>
          </w:rPr>
          <w:t>4.4.5</w:t>
        </w:r>
        <w:r w:rsidR="00557A4C">
          <w:rPr>
            <w:rFonts w:asciiTheme="minorHAnsi" w:eastAsiaTheme="minorEastAsia" w:hAnsiTheme="minorHAnsi" w:cstheme="minorBidi"/>
            <w:noProof/>
            <w:szCs w:val="22"/>
            <w:lang w:eastAsia="de-CH"/>
          </w:rPr>
          <w:tab/>
        </w:r>
        <w:r w:rsidR="00557A4C" w:rsidRPr="00256B20">
          <w:rPr>
            <w:rStyle w:val="Hyperlink"/>
            <w:noProof/>
          </w:rPr>
          <w:t>Summary</w:t>
        </w:r>
        <w:r w:rsidR="00557A4C">
          <w:rPr>
            <w:noProof/>
            <w:webHidden/>
          </w:rPr>
          <w:tab/>
        </w:r>
        <w:r w:rsidR="00557A4C">
          <w:rPr>
            <w:noProof/>
            <w:webHidden/>
          </w:rPr>
          <w:fldChar w:fldCharType="begin"/>
        </w:r>
        <w:r w:rsidR="00557A4C">
          <w:rPr>
            <w:noProof/>
            <w:webHidden/>
          </w:rPr>
          <w:instrText xml:space="preserve"> PAGEREF _Toc46126782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016EFCBB" w14:textId="2956B9CF" w:rsidR="00557A4C" w:rsidRDefault="008364C8">
      <w:pPr>
        <w:pStyle w:val="TOC2"/>
        <w:tabs>
          <w:tab w:val="left" w:pos="1134"/>
        </w:tabs>
        <w:rPr>
          <w:rFonts w:asciiTheme="minorHAnsi" w:eastAsiaTheme="minorEastAsia" w:hAnsiTheme="minorHAnsi" w:cstheme="minorBidi"/>
          <w:noProof/>
          <w:szCs w:val="22"/>
          <w:lang w:eastAsia="de-CH"/>
        </w:rPr>
      </w:pPr>
      <w:hyperlink w:anchor="_Toc46126783" w:history="1">
        <w:r w:rsidR="00557A4C" w:rsidRPr="00256B20">
          <w:rPr>
            <w:rStyle w:val="Hyperlink"/>
            <w:noProof/>
            <w:lang w:val="en-GB"/>
          </w:rPr>
          <w:t>4.5</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_Toc46126783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19E255BF" w14:textId="5B34C118" w:rsidR="00557A4C" w:rsidRDefault="008364C8">
      <w:pPr>
        <w:pStyle w:val="TOC1"/>
        <w:rPr>
          <w:rFonts w:asciiTheme="minorHAnsi" w:eastAsiaTheme="minorEastAsia" w:hAnsiTheme="minorHAnsi" w:cstheme="minorBidi"/>
          <w:noProof/>
          <w:szCs w:val="22"/>
          <w:lang w:eastAsia="de-CH"/>
        </w:rPr>
      </w:pPr>
      <w:hyperlink w:anchor="_Toc46126784" w:history="1">
        <w:r w:rsidR="00557A4C" w:rsidRPr="00256B20">
          <w:rPr>
            <w:rStyle w:val="Hyperlink"/>
            <w:noProof/>
            <w:lang w:val="en-GB"/>
          </w:rPr>
          <w:t>5</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OQs </w:t>
        </w:r>
        <w:r w:rsidR="00557A4C" w:rsidRPr="00256B20">
          <w:rPr>
            <w:rStyle w:val="Hyperlink"/>
            <w:noProof/>
          </w:rPr>
          <w:t>with</w:t>
        </w:r>
        <w:r w:rsidR="00557A4C" w:rsidRPr="00256B20">
          <w:rPr>
            <w:rStyle w:val="Hyperlink"/>
            <w:noProof/>
            <w:lang w:val="en-GB"/>
          </w:rPr>
          <w:t xml:space="preserve"> BDD</w:t>
        </w:r>
        <w:r w:rsidR="00557A4C">
          <w:rPr>
            <w:noProof/>
            <w:webHidden/>
          </w:rPr>
          <w:tab/>
        </w:r>
        <w:r w:rsidR="00557A4C">
          <w:rPr>
            <w:noProof/>
            <w:webHidden/>
          </w:rPr>
          <w:fldChar w:fldCharType="begin"/>
        </w:r>
        <w:r w:rsidR="00557A4C">
          <w:rPr>
            <w:noProof/>
            <w:webHidden/>
          </w:rPr>
          <w:instrText xml:space="preserve"> PAGEREF _Toc46126784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1B0042A1" w14:textId="65973517" w:rsidR="00557A4C" w:rsidRDefault="008364C8">
      <w:pPr>
        <w:pStyle w:val="TOC2"/>
        <w:tabs>
          <w:tab w:val="left" w:pos="1134"/>
        </w:tabs>
        <w:rPr>
          <w:rFonts w:asciiTheme="minorHAnsi" w:eastAsiaTheme="minorEastAsia" w:hAnsiTheme="minorHAnsi" w:cstheme="minorBidi"/>
          <w:noProof/>
          <w:szCs w:val="22"/>
          <w:lang w:eastAsia="de-CH"/>
        </w:rPr>
      </w:pPr>
      <w:hyperlink w:anchor="_Toc46126785" w:history="1">
        <w:r w:rsidR="00557A4C" w:rsidRPr="00256B20">
          <w:rPr>
            <w:rStyle w:val="Hyperlink"/>
            <w:noProof/>
            <w:lang w:val="en-GB"/>
          </w:rPr>
          <w:t>5.1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Combined Process</w:t>
        </w:r>
        <w:r w:rsidR="00557A4C">
          <w:rPr>
            <w:noProof/>
            <w:webHidden/>
          </w:rPr>
          <w:tab/>
        </w:r>
        <w:r w:rsidR="00557A4C">
          <w:rPr>
            <w:noProof/>
            <w:webHidden/>
          </w:rPr>
          <w:fldChar w:fldCharType="begin"/>
        </w:r>
        <w:r w:rsidR="00557A4C">
          <w:rPr>
            <w:noProof/>
            <w:webHidden/>
          </w:rPr>
          <w:instrText xml:space="preserve"> PAGEREF _Toc46126785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7408C8FA" w14:textId="17927AAC" w:rsidR="00557A4C" w:rsidRDefault="008364C8">
      <w:pPr>
        <w:pStyle w:val="TOC2"/>
        <w:tabs>
          <w:tab w:val="left" w:pos="1134"/>
        </w:tabs>
        <w:rPr>
          <w:rFonts w:asciiTheme="minorHAnsi" w:eastAsiaTheme="minorEastAsia" w:hAnsiTheme="minorHAnsi" w:cstheme="minorBidi"/>
          <w:noProof/>
          <w:szCs w:val="22"/>
          <w:lang w:eastAsia="de-CH"/>
        </w:rPr>
      </w:pPr>
      <w:hyperlink w:anchor="_Toc46126786" w:history="1">
        <w:r w:rsidR="00557A4C" w:rsidRPr="00256B20">
          <w:rPr>
            <w:rStyle w:val="Hyperlink"/>
            <w:noProof/>
            <w:lang w:val="en-GB"/>
          </w:rPr>
          <w:t>5.2</w:t>
        </w:r>
        <w:r w:rsidR="00557A4C">
          <w:rPr>
            <w:rFonts w:asciiTheme="minorHAnsi" w:eastAsiaTheme="minorEastAsia" w:hAnsiTheme="minorHAnsi" w:cstheme="minorBidi"/>
            <w:noProof/>
            <w:szCs w:val="22"/>
            <w:lang w:eastAsia="de-CH"/>
          </w:rPr>
          <w:tab/>
        </w:r>
        <w:r w:rsidR="00557A4C" w:rsidRPr="00256B20">
          <w:rPr>
            <w:rStyle w:val="Hyperlink"/>
            <w:noProof/>
            <w:lang w:val="en-GB"/>
          </w:rPr>
          <w:t>Discussion and Conclusions ‘Combined OQ-BDD Process’</w:t>
        </w:r>
        <w:r w:rsidR="00557A4C">
          <w:rPr>
            <w:noProof/>
            <w:webHidden/>
          </w:rPr>
          <w:tab/>
        </w:r>
        <w:r w:rsidR="00557A4C">
          <w:rPr>
            <w:noProof/>
            <w:webHidden/>
          </w:rPr>
          <w:fldChar w:fldCharType="begin"/>
        </w:r>
        <w:r w:rsidR="00557A4C">
          <w:rPr>
            <w:noProof/>
            <w:webHidden/>
          </w:rPr>
          <w:instrText xml:space="preserve"> PAGEREF _Toc46126786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10132701" w14:textId="0CAD6C8D"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7" w:history="1">
        <w:r w:rsidR="00557A4C" w:rsidRPr="00256B20">
          <w:rPr>
            <w:rStyle w:val="Hyperlink"/>
            <w:noProof/>
            <w:lang w:val="en-GB"/>
          </w:rPr>
          <w:t>5.2.1</w:t>
        </w:r>
        <w:r w:rsidR="00557A4C">
          <w:rPr>
            <w:rFonts w:asciiTheme="minorHAnsi" w:eastAsiaTheme="minorEastAsia" w:hAnsiTheme="minorHAnsi" w:cstheme="minorBidi"/>
            <w:noProof/>
            <w:szCs w:val="22"/>
            <w:lang w:eastAsia="de-CH"/>
          </w:rPr>
          <w:tab/>
        </w:r>
        <w:r w:rsidR="00557A4C" w:rsidRPr="00256B20">
          <w:rPr>
            <w:rStyle w:val="Hyperlink"/>
            <w:noProof/>
            <w:lang w:val="en-GB"/>
          </w:rPr>
          <w:t>Functional Specification is (partially) fused with the OQ process</w:t>
        </w:r>
        <w:r w:rsidR="00557A4C">
          <w:rPr>
            <w:noProof/>
            <w:webHidden/>
          </w:rPr>
          <w:tab/>
        </w:r>
        <w:r w:rsidR="00557A4C">
          <w:rPr>
            <w:noProof/>
            <w:webHidden/>
          </w:rPr>
          <w:fldChar w:fldCharType="begin"/>
        </w:r>
        <w:r w:rsidR="00557A4C">
          <w:rPr>
            <w:noProof/>
            <w:webHidden/>
          </w:rPr>
          <w:instrText xml:space="preserve"> PAGEREF _Toc46126787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49CC1D1E" w14:textId="523FB66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8" w:history="1">
        <w:r w:rsidR="00557A4C" w:rsidRPr="00256B20">
          <w:rPr>
            <w:rStyle w:val="Hyperlink"/>
            <w:noProof/>
            <w:lang w:val="en-GB"/>
          </w:rPr>
          <w:t>5.2.2</w:t>
        </w:r>
        <w:r w:rsidR="00557A4C">
          <w:rPr>
            <w:rFonts w:asciiTheme="minorHAnsi" w:eastAsiaTheme="minorEastAsia" w:hAnsiTheme="minorHAnsi" w:cstheme="minorBidi"/>
            <w:noProof/>
            <w:szCs w:val="22"/>
            <w:lang w:eastAsia="de-CH"/>
          </w:rPr>
          <w:tab/>
        </w:r>
        <w:r w:rsidR="00557A4C" w:rsidRPr="00256B20">
          <w:rPr>
            <w:rStyle w:val="Hyperlink"/>
            <w:noProof/>
            <w:lang w:val="en-GB"/>
          </w:rPr>
          <w:t>New Elements are Required</w:t>
        </w:r>
        <w:r w:rsidR="00557A4C">
          <w:rPr>
            <w:noProof/>
            <w:webHidden/>
          </w:rPr>
          <w:tab/>
        </w:r>
        <w:r w:rsidR="00557A4C">
          <w:rPr>
            <w:noProof/>
            <w:webHidden/>
          </w:rPr>
          <w:fldChar w:fldCharType="begin"/>
        </w:r>
        <w:r w:rsidR="00557A4C">
          <w:rPr>
            <w:noProof/>
            <w:webHidden/>
          </w:rPr>
          <w:instrText xml:space="preserve"> PAGEREF _Toc46126788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3685D3E0" w14:textId="45C05ED5"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9" w:history="1">
        <w:r w:rsidR="00557A4C" w:rsidRPr="00256B20">
          <w:rPr>
            <w:rStyle w:val="Hyperlink"/>
            <w:noProof/>
            <w:lang w:val="en-GB"/>
          </w:rPr>
          <w:t>5.2.3</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Changes in the Documentation Set-Up</w:t>
        </w:r>
        <w:r w:rsidR="00557A4C">
          <w:rPr>
            <w:noProof/>
            <w:webHidden/>
          </w:rPr>
          <w:tab/>
        </w:r>
        <w:r w:rsidR="00557A4C">
          <w:rPr>
            <w:noProof/>
            <w:webHidden/>
          </w:rPr>
          <w:fldChar w:fldCharType="begin"/>
        </w:r>
        <w:r w:rsidR="00557A4C">
          <w:rPr>
            <w:noProof/>
            <w:webHidden/>
          </w:rPr>
          <w:instrText xml:space="preserve"> PAGEREF _Toc46126789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471E1942" w14:textId="13FBC822"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90" w:history="1">
        <w:r w:rsidR="00557A4C" w:rsidRPr="00256B20">
          <w:rPr>
            <w:rStyle w:val="Hyperlink"/>
            <w:noProof/>
            <w:lang w:val="en-GB"/>
          </w:rPr>
          <w:t>5.2.4</w:t>
        </w:r>
        <w:r w:rsidR="00557A4C">
          <w:rPr>
            <w:rFonts w:asciiTheme="minorHAnsi" w:eastAsiaTheme="minorEastAsia" w:hAnsiTheme="minorHAnsi" w:cstheme="minorBidi"/>
            <w:noProof/>
            <w:szCs w:val="22"/>
            <w:lang w:eastAsia="de-CH"/>
          </w:rPr>
          <w:tab/>
        </w:r>
        <w:r w:rsidR="00557A4C" w:rsidRPr="00256B20">
          <w:rPr>
            <w:rStyle w:val="Hyperlink"/>
            <w:noProof/>
          </w:rPr>
          <w:t>Conclusions after Analysis of the GAMP5 Requirement and the Processes</w:t>
        </w:r>
        <w:r w:rsidR="00557A4C">
          <w:rPr>
            <w:noProof/>
            <w:webHidden/>
          </w:rPr>
          <w:tab/>
        </w:r>
        <w:r w:rsidR="00557A4C">
          <w:rPr>
            <w:noProof/>
            <w:webHidden/>
          </w:rPr>
          <w:fldChar w:fldCharType="begin"/>
        </w:r>
        <w:r w:rsidR="00557A4C">
          <w:rPr>
            <w:noProof/>
            <w:webHidden/>
          </w:rPr>
          <w:instrText xml:space="preserve"> PAGEREF _Toc46126790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68BBCD7E" w14:textId="239A679A" w:rsidR="00557A4C" w:rsidRDefault="008364C8">
      <w:pPr>
        <w:pStyle w:val="TOC1"/>
        <w:rPr>
          <w:rFonts w:asciiTheme="minorHAnsi" w:eastAsiaTheme="minorEastAsia" w:hAnsiTheme="minorHAnsi" w:cstheme="minorBidi"/>
          <w:noProof/>
          <w:szCs w:val="22"/>
          <w:lang w:eastAsia="de-CH"/>
        </w:rPr>
      </w:pPr>
      <w:hyperlink w:anchor="_Toc46126791" w:history="1">
        <w:r w:rsidR="00557A4C" w:rsidRPr="00256B20">
          <w:rPr>
            <w:rStyle w:val="Hyperlink"/>
            <w:noProof/>
            <w:lang w:val="en-GB"/>
          </w:rPr>
          <w:t>6</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_Toc46126791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7C756C9" w14:textId="1DB86781" w:rsidR="00557A4C" w:rsidRDefault="008364C8">
      <w:pPr>
        <w:pStyle w:val="TOC2"/>
        <w:tabs>
          <w:tab w:val="left" w:pos="1134"/>
        </w:tabs>
        <w:rPr>
          <w:rFonts w:asciiTheme="minorHAnsi" w:eastAsiaTheme="minorEastAsia" w:hAnsiTheme="minorHAnsi" w:cstheme="minorBidi"/>
          <w:noProof/>
          <w:szCs w:val="22"/>
          <w:lang w:eastAsia="de-CH"/>
        </w:rPr>
      </w:pPr>
      <w:hyperlink w:anchor="_Toc46126792" w:history="1">
        <w:r w:rsidR="00557A4C" w:rsidRPr="00256B20">
          <w:rPr>
            <w:rStyle w:val="Hyperlink"/>
            <w:noProof/>
            <w:lang w:val="en-GB"/>
          </w:rPr>
          <w:t>6.1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Context and Application Design</w:t>
        </w:r>
        <w:r w:rsidR="00557A4C">
          <w:rPr>
            <w:noProof/>
            <w:webHidden/>
          </w:rPr>
          <w:tab/>
        </w:r>
        <w:r w:rsidR="00557A4C">
          <w:rPr>
            <w:noProof/>
            <w:webHidden/>
          </w:rPr>
          <w:fldChar w:fldCharType="begin"/>
        </w:r>
        <w:r w:rsidR="00557A4C">
          <w:rPr>
            <w:noProof/>
            <w:webHidden/>
          </w:rPr>
          <w:instrText xml:space="preserve"> PAGEREF _Toc46126792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55901BD" w14:textId="3B6EA3D6" w:rsidR="00557A4C" w:rsidRDefault="008364C8">
      <w:pPr>
        <w:pStyle w:val="TOC2"/>
        <w:tabs>
          <w:tab w:val="left" w:pos="1134"/>
        </w:tabs>
        <w:rPr>
          <w:rFonts w:asciiTheme="minorHAnsi" w:eastAsiaTheme="minorEastAsia" w:hAnsiTheme="minorHAnsi" w:cstheme="minorBidi"/>
          <w:noProof/>
          <w:szCs w:val="22"/>
          <w:lang w:eastAsia="de-CH"/>
        </w:rPr>
      </w:pPr>
      <w:hyperlink w:anchor="_Toc46126793" w:history="1">
        <w:r w:rsidR="00557A4C" w:rsidRPr="00256B20">
          <w:rPr>
            <w:rStyle w:val="Hyperlink"/>
            <w:noProof/>
            <w:lang w:val="en-GB"/>
          </w:rPr>
          <w:t>6.2</w:t>
        </w:r>
        <w:r w:rsidR="00557A4C">
          <w:rPr>
            <w:rFonts w:asciiTheme="minorHAnsi" w:eastAsiaTheme="minorEastAsia" w:hAnsiTheme="minorHAnsi" w:cstheme="minorBidi"/>
            <w:noProof/>
            <w:szCs w:val="22"/>
            <w:lang w:eastAsia="de-CH"/>
          </w:rPr>
          <w:tab/>
        </w:r>
        <w:r w:rsidR="00557A4C" w:rsidRPr="00256B20">
          <w:rPr>
            <w:rStyle w:val="Hyperlink"/>
            <w:noProof/>
            <w:lang w:val="en-GB"/>
          </w:rPr>
          <w:t>Architecture of the Apps used for Prototyping</w:t>
        </w:r>
        <w:r w:rsidR="00557A4C">
          <w:rPr>
            <w:noProof/>
            <w:webHidden/>
          </w:rPr>
          <w:tab/>
        </w:r>
        <w:r w:rsidR="00557A4C">
          <w:rPr>
            <w:noProof/>
            <w:webHidden/>
          </w:rPr>
          <w:fldChar w:fldCharType="begin"/>
        </w:r>
        <w:r w:rsidR="00557A4C">
          <w:rPr>
            <w:noProof/>
            <w:webHidden/>
          </w:rPr>
          <w:instrText xml:space="preserve"> PAGEREF _Toc46126793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42A46349" w14:textId="1ECA6D6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94" w:history="1">
        <w:r w:rsidR="00557A4C" w:rsidRPr="00256B20">
          <w:rPr>
            <w:rStyle w:val="Hyperlink"/>
            <w:noProof/>
            <w:lang w:val="en-GB"/>
          </w:rPr>
          <w:t>6.2.1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Java Business Application</w:t>
        </w:r>
        <w:r w:rsidR="00557A4C">
          <w:rPr>
            <w:noProof/>
            <w:webHidden/>
          </w:rPr>
          <w:tab/>
        </w:r>
        <w:r w:rsidR="00557A4C">
          <w:rPr>
            <w:noProof/>
            <w:webHidden/>
          </w:rPr>
          <w:fldChar w:fldCharType="begin"/>
        </w:r>
        <w:r w:rsidR="00557A4C">
          <w:rPr>
            <w:noProof/>
            <w:webHidden/>
          </w:rPr>
          <w:instrText xml:space="preserve"> PAGEREF _Toc46126794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3781C721" w14:textId="5ED4BB18" w:rsidR="00557A4C" w:rsidRDefault="008364C8">
      <w:pPr>
        <w:pStyle w:val="TOC4"/>
        <w:tabs>
          <w:tab w:val="left" w:pos="2764"/>
        </w:tabs>
        <w:rPr>
          <w:rFonts w:asciiTheme="minorHAnsi" w:eastAsiaTheme="minorEastAsia" w:hAnsiTheme="minorHAnsi" w:cstheme="minorBidi"/>
          <w:noProof/>
          <w:szCs w:val="22"/>
          <w:lang w:eastAsia="de-CH"/>
        </w:rPr>
      </w:pPr>
      <w:hyperlink w:anchor="_Toc46126795" w:history="1">
        <w:r w:rsidR="00557A4C" w:rsidRPr="00256B20">
          <w:rPr>
            <w:rStyle w:val="Hyperlink"/>
            <w:noProof/>
            <w:lang w:val="en-GB"/>
          </w:rPr>
          <w:t>6.2.1.1</w:t>
        </w:r>
        <w:r w:rsidR="00557A4C">
          <w:rPr>
            <w:rFonts w:asciiTheme="minorHAnsi" w:eastAsiaTheme="minorEastAsia" w:hAnsiTheme="minorHAnsi" w:cstheme="minorBidi"/>
            <w:noProof/>
            <w:szCs w:val="22"/>
            <w:lang w:eastAsia="de-CH"/>
          </w:rPr>
          <w:tab/>
        </w:r>
        <w:r w:rsidR="00557A4C" w:rsidRPr="00256B20">
          <w:rPr>
            <w:rStyle w:val="Hyperlink"/>
            <w:noProof/>
            <w:lang w:val="en-GB"/>
          </w:rPr>
          <w:t>JBA Frontend</w:t>
        </w:r>
        <w:r w:rsidR="00557A4C">
          <w:rPr>
            <w:noProof/>
            <w:webHidden/>
          </w:rPr>
          <w:tab/>
        </w:r>
        <w:r w:rsidR="00557A4C">
          <w:rPr>
            <w:noProof/>
            <w:webHidden/>
          </w:rPr>
          <w:fldChar w:fldCharType="begin"/>
        </w:r>
        <w:r w:rsidR="00557A4C">
          <w:rPr>
            <w:noProof/>
            <w:webHidden/>
          </w:rPr>
          <w:instrText xml:space="preserve"> PAGEREF _Toc46126795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08C10E24" w14:textId="5F5D8629" w:rsidR="00557A4C" w:rsidRDefault="008364C8">
      <w:pPr>
        <w:pStyle w:val="TOC4"/>
        <w:tabs>
          <w:tab w:val="left" w:pos="2764"/>
        </w:tabs>
        <w:rPr>
          <w:rFonts w:asciiTheme="minorHAnsi" w:eastAsiaTheme="minorEastAsia" w:hAnsiTheme="minorHAnsi" w:cstheme="minorBidi"/>
          <w:noProof/>
          <w:szCs w:val="22"/>
          <w:lang w:eastAsia="de-CH"/>
        </w:rPr>
      </w:pPr>
      <w:hyperlink w:anchor="_Toc46126796" w:history="1">
        <w:r w:rsidR="00557A4C" w:rsidRPr="00256B20">
          <w:rPr>
            <w:rStyle w:val="Hyperlink"/>
            <w:noProof/>
            <w:lang w:val="en-GB"/>
          </w:rPr>
          <w:t>6.2.1.2</w:t>
        </w:r>
        <w:r w:rsidR="00557A4C">
          <w:rPr>
            <w:rFonts w:asciiTheme="minorHAnsi" w:eastAsiaTheme="minorEastAsia" w:hAnsiTheme="minorHAnsi" w:cstheme="minorBidi"/>
            <w:noProof/>
            <w:szCs w:val="22"/>
            <w:lang w:eastAsia="de-CH"/>
          </w:rPr>
          <w:tab/>
        </w:r>
        <w:r w:rsidR="00557A4C" w:rsidRPr="00256B20">
          <w:rPr>
            <w:rStyle w:val="Hyperlink"/>
            <w:noProof/>
            <w:lang w:val="en-GB"/>
          </w:rPr>
          <w:t>JBA Backend</w:t>
        </w:r>
        <w:r w:rsidR="00557A4C">
          <w:rPr>
            <w:noProof/>
            <w:webHidden/>
          </w:rPr>
          <w:tab/>
        </w:r>
        <w:r w:rsidR="00557A4C">
          <w:rPr>
            <w:noProof/>
            <w:webHidden/>
          </w:rPr>
          <w:fldChar w:fldCharType="begin"/>
        </w:r>
        <w:r w:rsidR="00557A4C">
          <w:rPr>
            <w:noProof/>
            <w:webHidden/>
          </w:rPr>
          <w:instrText xml:space="preserve"> PAGEREF _Toc46126796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14823B0" w14:textId="58F77B4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97" w:history="1">
        <w:r w:rsidR="00557A4C" w:rsidRPr="00256B20">
          <w:rPr>
            <w:rStyle w:val="Hyperlink"/>
            <w:noProof/>
            <w:lang w:val="en-GB"/>
          </w:rPr>
          <w:t>6.2.2</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_Toc46126797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78E0202" w14:textId="5D8726BC" w:rsidR="00557A4C" w:rsidRDefault="008364C8">
      <w:pPr>
        <w:pStyle w:val="TOC4"/>
        <w:tabs>
          <w:tab w:val="left" w:pos="2764"/>
        </w:tabs>
        <w:rPr>
          <w:rFonts w:asciiTheme="minorHAnsi" w:eastAsiaTheme="minorEastAsia" w:hAnsiTheme="minorHAnsi" w:cstheme="minorBidi"/>
          <w:noProof/>
          <w:szCs w:val="22"/>
          <w:lang w:eastAsia="de-CH"/>
        </w:rPr>
      </w:pPr>
      <w:hyperlink w:anchor="_Toc46126798" w:history="1">
        <w:r w:rsidR="00557A4C" w:rsidRPr="00256B20">
          <w:rPr>
            <w:rStyle w:val="Hyperlink"/>
            <w:noProof/>
            <w:lang w:val="en-GB"/>
          </w:rPr>
          <w:t>6.2.2.1</w:t>
        </w:r>
        <w:r w:rsidR="00557A4C">
          <w:rPr>
            <w:rFonts w:asciiTheme="minorHAnsi" w:eastAsiaTheme="minorEastAsia" w:hAnsiTheme="minorHAnsi" w:cstheme="minorBidi"/>
            <w:noProof/>
            <w:szCs w:val="22"/>
            <w:lang w:eastAsia="de-CH"/>
          </w:rPr>
          <w:tab/>
        </w:r>
        <w:r w:rsidR="00557A4C" w:rsidRPr="00256B20">
          <w:rPr>
            <w:rStyle w:val="Hyperlink"/>
            <w:noProof/>
          </w:rPr>
          <w:t>OQ Test App Container</w:t>
        </w:r>
        <w:r w:rsidR="00557A4C">
          <w:rPr>
            <w:noProof/>
            <w:webHidden/>
          </w:rPr>
          <w:tab/>
        </w:r>
        <w:r w:rsidR="00557A4C">
          <w:rPr>
            <w:noProof/>
            <w:webHidden/>
          </w:rPr>
          <w:fldChar w:fldCharType="begin"/>
        </w:r>
        <w:r w:rsidR="00557A4C">
          <w:rPr>
            <w:noProof/>
            <w:webHidden/>
          </w:rPr>
          <w:instrText xml:space="preserve"> PAGEREF _Toc46126798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1DEFF64C" w14:textId="2D04B52C" w:rsidR="00557A4C" w:rsidRDefault="008364C8">
      <w:pPr>
        <w:pStyle w:val="TOC4"/>
        <w:tabs>
          <w:tab w:val="left" w:pos="2764"/>
        </w:tabs>
        <w:rPr>
          <w:rFonts w:asciiTheme="minorHAnsi" w:eastAsiaTheme="minorEastAsia" w:hAnsiTheme="minorHAnsi" w:cstheme="minorBidi"/>
          <w:noProof/>
          <w:szCs w:val="22"/>
          <w:lang w:eastAsia="de-CH"/>
        </w:rPr>
      </w:pPr>
      <w:hyperlink w:anchor="_Toc46126799" w:history="1">
        <w:r w:rsidR="00557A4C" w:rsidRPr="00256B20">
          <w:rPr>
            <w:rStyle w:val="Hyperlink"/>
            <w:noProof/>
            <w:lang w:val="en-GB"/>
          </w:rPr>
          <w:t>6.2.2.2</w:t>
        </w:r>
        <w:r w:rsidR="00557A4C">
          <w:rPr>
            <w:rFonts w:asciiTheme="minorHAnsi" w:eastAsiaTheme="minorEastAsia" w:hAnsiTheme="minorHAnsi" w:cstheme="minorBidi"/>
            <w:noProof/>
            <w:szCs w:val="22"/>
            <w:lang w:eastAsia="de-CH"/>
          </w:rPr>
          <w:tab/>
        </w:r>
        <w:r w:rsidR="00557A4C" w:rsidRPr="00256B20">
          <w:rPr>
            <w:rStyle w:val="Hyperlink"/>
            <w:noProof/>
          </w:rPr>
          <w:t xml:space="preserve">OQ Test App </w:t>
        </w:r>
        <w:r w:rsidR="00557A4C" w:rsidRPr="00256B20">
          <w:rPr>
            <w:rStyle w:val="Hyperlink"/>
            <w:noProof/>
            <w:lang w:val="en-GB"/>
          </w:rPr>
          <w:t>Component</w:t>
        </w:r>
        <w:r w:rsidR="00557A4C" w:rsidRPr="00256B20">
          <w:rPr>
            <w:rStyle w:val="Hyperlink"/>
            <w:noProof/>
          </w:rPr>
          <w:t>s</w:t>
        </w:r>
        <w:r w:rsidR="00557A4C">
          <w:rPr>
            <w:noProof/>
            <w:webHidden/>
          </w:rPr>
          <w:tab/>
        </w:r>
        <w:r w:rsidR="00557A4C">
          <w:rPr>
            <w:noProof/>
            <w:webHidden/>
          </w:rPr>
          <w:fldChar w:fldCharType="begin"/>
        </w:r>
        <w:r w:rsidR="00557A4C">
          <w:rPr>
            <w:noProof/>
            <w:webHidden/>
          </w:rPr>
          <w:instrText xml:space="preserve"> PAGEREF _Toc46126799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19C886EC" w14:textId="2CE8914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0" w:history="1">
        <w:r w:rsidR="00557A4C" w:rsidRPr="00256B20">
          <w:rPr>
            <w:rStyle w:val="Hyperlink"/>
            <w:iCs/>
            <w:noProof/>
            <w:lang w:val="en-GB"/>
          </w:rPr>
          <w:t>6.2.3</w:t>
        </w:r>
        <w:r w:rsidR="00557A4C">
          <w:rPr>
            <w:rFonts w:asciiTheme="minorHAnsi" w:eastAsiaTheme="minorEastAsia" w:hAnsiTheme="minorHAnsi" w:cstheme="minorBidi"/>
            <w:noProof/>
            <w:szCs w:val="22"/>
            <w:lang w:eastAsia="de-CH"/>
          </w:rPr>
          <w:tab/>
        </w:r>
        <w:r w:rsidR="00557A4C" w:rsidRPr="00256B20">
          <w:rPr>
            <w:rStyle w:val="Hyperlink"/>
            <w:iCs/>
            <w:noProof/>
            <w:lang w:val="en-GB"/>
          </w:rPr>
          <w:t>Scenarioo</w:t>
        </w:r>
        <w:r w:rsidR="00557A4C">
          <w:rPr>
            <w:noProof/>
            <w:webHidden/>
          </w:rPr>
          <w:tab/>
        </w:r>
        <w:r w:rsidR="00557A4C">
          <w:rPr>
            <w:noProof/>
            <w:webHidden/>
          </w:rPr>
          <w:fldChar w:fldCharType="begin"/>
        </w:r>
        <w:r w:rsidR="00557A4C">
          <w:rPr>
            <w:noProof/>
            <w:webHidden/>
          </w:rPr>
          <w:instrText xml:space="preserve"> PAGEREF _Toc46126800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3CECBFE3" w14:textId="677BE01C" w:rsidR="00557A4C" w:rsidRDefault="008364C8">
      <w:pPr>
        <w:pStyle w:val="TOC2"/>
        <w:tabs>
          <w:tab w:val="left" w:pos="1134"/>
        </w:tabs>
        <w:rPr>
          <w:rFonts w:asciiTheme="minorHAnsi" w:eastAsiaTheme="minorEastAsia" w:hAnsiTheme="minorHAnsi" w:cstheme="minorBidi"/>
          <w:noProof/>
          <w:szCs w:val="22"/>
          <w:lang w:eastAsia="de-CH"/>
        </w:rPr>
      </w:pPr>
      <w:hyperlink w:anchor="_Toc46126801" w:history="1">
        <w:r w:rsidR="00557A4C" w:rsidRPr="00256B20">
          <w:rPr>
            <w:rStyle w:val="Hyperlink"/>
            <w:noProof/>
            <w:lang w:val="en-GB"/>
          </w:rPr>
          <w:t>6.3</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Suitability of the </w:t>
        </w:r>
        <w:r w:rsidR="00557A4C" w:rsidRPr="00256B20">
          <w:rPr>
            <w:rStyle w:val="Hyperlink"/>
            <w:noProof/>
          </w:rPr>
          <w:t>S</w:t>
        </w:r>
        <w:r w:rsidR="00557A4C" w:rsidRPr="00256B20">
          <w:rPr>
            <w:rStyle w:val="Hyperlink"/>
            <w:noProof/>
            <w:lang w:val="en-GB"/>
          </w:rPr>
          <w:t xml:space="preserve">elected </w:t>
        </w:r>
        <w:r w:rsidR="00557A4C" w:rsidRPr="00256B20">
          <w:rPr>
            <w:rStyle w:val="Hyperlink"/>
            <w:noProof/>
          </w:rPr>
          <w:t>A</w:t>
        </w:r>
        <w:r w:rsidR="00557A4C" w:rsidRPr="00256B20">
          <w:rPr>
            <w:rStyle w:val="Hyperlink"/>
            <w:noProof/>
            <w:lang w:val="en-GB"/>
          </w:rPr>
          <w:t xml:space="preserve">utomation </w:t>
        </w:r>
        <w:r w:rsidR="00557A4C" w:rsidRPr="00256B20">
          <w:rPr>
            <w:rStyle w:val="Hyperlink"/>
            <w:noProof/>
          </w:rPr>
          <w:t>T</w:t>
        </w:r>
        <w:r w:rsidR="00557A4C" w:rsidRPr="00256B20">
          <w:rPr>
            <w:rStyle w:val="Hyperlink"/>
            <w:noProof/>
            <w:lang w:val="en-GB"/>
          </w:rPr>
          <w:t>ool</w:t>
        </w:r>
        <w:r w:rsidR="00557A4C" w:rsidRPr="00256B20">
          <w:rPr>
            <w:rStyle w:val="Hyperlink"/>
            <w:noProof/>
          </w:rPr>
          <w:t xml:space="preserve"> S</w:t>
        </w:r>
        <w:r w:rsidR="00557A4C" w:rsidRPr="00256B20">
          <w:rPr>
            <w:rStyle w:val="Hyperlink"/>
            <w:noProof/>
            <w:lang w:val="en-GB"/>
          </w:rPr>
          <w:t>et</w:t>
        </w:r>
        <w:r w:rsidR="00557A4C" w:rsidRPr="00256B20">
          <w:rPr>
            <w:rStyle w:val="Hyperlink"/>
            <w:noProof/>
          </w:rPr>
          <w:t xml:space="preserve"> for GxP Environments</w:t>
        </w:r>
        <w:r w:rsidR="00557A4C">
          <w:rPr>
            <w:noProof/>
            <w:webHidden/>
          </w:rPr>
          <w:tab/>
        </w:r>
        <w:r w:rsidR="00557A4C">
          <w:rPr>
            <w:noProof/>
            <w:webHidden/>
          </w:rPr>
          <w:fldChar w:fldCharType="begin"/>
        </w:r>
        <w:r w:rsidR="00557A4C">
          <w:rPr>
            <w:noProof/>
            <w:webHidden/>
          </w:rPr>
          <w:instrText xml:space="preserve"> PAGEREF _Toc46126801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618A2B20" w14:textId="09CD4236"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2" w:history="1">
        <w:r w:rsidR="00557A4C" w:rsidRPr="00256B20">
          <w:rPr>
            <w:rStyle w:val="Hyperlink"/>
            <w:noProof/>
            <w:lang w:val="en-GB"/>
          </w:rPr>
          <w:t>6.3.1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Risk-Assessment for the test automation system</w:t>
        </w:r>
        <w:r w:rsidR="00557A4C">
          <w:rPr>
            <w:noProof/>
            <w:webHidden/>
          </w:rPr>
          <w:tab/>
        </w:r>
        <w:r w:rsidR="00557A4C">
          <w:rPr>
            <w:noProof/>
            <w:webHidden/>
          </w:rPr>
          <w:fldChar w:fldCharType="begin"/>
        </w:r>
        <w:r w:rsidR="00557A4C">
          <w:rPr>
            <w:noProof/>
            <w:webHidden/>
          </w:rPr>
          <w:instrText xml:space="preserve"> PAGEREF _Toc46126802 \h </w:instrText>
        </w:r>
        <w:r w:rsidR="00557A4C">
          <w:rPr>
            <w:noProof/>
            <w:webHidden/>
          </w:rPr>
        </w:r>
        <w:r w:rsidR="00557A4C">
          <w:rPr>
            <w:noProof/>
            <w:webHidden/>
          </w:rPr>
          <w:fldChar w:fldCharType="separate"/>
        </w:r>
        <w:r w:rsidR="00557A4C">
          <w:rPr>
            <w:noProof/>
            <w:webHidden/>
          </w:rPr>
          <w:t>45</w:t>
        </w:r>
        <w:r w:rsidR="00557A4C">
          <w:rPr>
            <w:noProof/>
            <w:webHidden/>
          </w:rPr>
          <w:fldChar w:fldCharType="end"/>
        </w:r>
      </w:hyperlink>
    </w:p>
    <w:p w14:paraId="0CA5454B" w14:textId="6F10837E"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3" w:history="1">
        <w:r w:rsidR="00557A4C" w:rsidRPr="00256B20">
          <w:rPr>
            <w:rStyle w:val="Hyperlink"/>
            <w:noProof/>
            <w:lang w:val="en-GB"/>
          </w:rPr>
          <w:t>6.3.2</w:t>
        </w:r>
        <w:r w:rsidR="00557A4C">
          <w:rPr>
            <w:rFonts w:asciiTheme="minorHAnsi" w:eastAsiaTheme="minorEastAsia" w:hAnsiTheme="minorHAnsi" w:cstheme="minorBidi"/>
            <w:noProof/>
            <w:szCs w:val="22"/>
            <w:lang w:eastAsia="de-CH"/>
          </w:rPr>
          <w:tab/>
        </w:r>
        <w:r w:rsidR="00557A4C" w:rsidRPr="00256B20">
          <w:rPr>
            <w:rStyle w:val="Hyperlink"/>
            <w:noProof/>
            <w:lang w:val="en-GB"/>
          </w:rPr>
          <w:t>Single Tool Analysis for GxP Suitability of the Test Automation System</w:t>
        </w:r>
        <w:r w:rsidR="00557A4C">
          <w:rPr>
            <w:noProof/>
            <w:webHidden/>
          </w:rPr>
          <w:tab/>
        </w:r>
        <w:r w:rsidR="00557A4C">
          <w:rPr>
            <w:noProof/>
            <w:webHidden/>
          </w:rPr>
          <w:fldChar w:fldCharType="begin"/>
        </w:r>
        <w:r w:rsidR="00557A4C">
          <w:rPr>
            <w:noProof/>
            <w:webHidden/>
          </w:rPr>
          <w:instrText xml:space="preserve"> PAGEREF _Toc46126803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3B5FF97B" w14:textId="753FFF2E" w:rsidR="00557A4C" w:rsidRDefault="008364C8">
      <w:pPr>
        <w:pStyle w:val="TOC4"/>
        <w:tabs>
          <w:tab w:val="left" w:pos="2764"/>
        </w:tabs>
        <w:rPr>
          <w:rFonts w:asciiTheme="minorHAnsi" w:eastAsiaTheme="minorEastAsia" w:hAnsiTheme="minorHAnsi" w:cstheme="minorBidi"/>
          <w:noProof/>
          <w:szCs w:val="22"/>
          <w:lang w:eastAsia="de-CH"/>
        </w:rPr>
      </w:pPr>
      <w:hyperlink w:anchor="_Toc46126804" w:history="1">
        <w:r w:rsidR="00557A4C" w:rsidRPr="00256B20">
          <w:rPr>
            <w:rStyle w:val="Hyperlink"/>
            <w:noProof/>
            <w:lang w:val="en-GB"/>
          </w:rPr>
          <w:t>6.3.2.1</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_Toc46126804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6BF2B61A" w14:textId="6815FB51" w:rsidR="00557A4C" w:rsidRDefault="008364C8">
      <w:pPr>
        <w:pStyle w:val="TOC4"/>
        <w:tabs>
          <w:tab w:val="left" w:pos="2764"/>
        </w:tabs>
        <w:rPr>
          <w:rFonts w:asciiTheme="minorHAnsi" w:eastAsiaTheme="minorEastAsia" w:hAnsiTheme="minorHAnsi" w:cstheme="minorBidi"/>
          <w:noProof/>
          <w:szCs w:val="22"/>
          <w:lang w:eastAsia="de-CH"/>
        </w:rPr>
      </w:pPr>
      <w:hyperlink w:anchor="_Toc46126805" w:history="1">
        <w:r w:rsidR="00557A4C" w:rsidRPr="00256B20">
          <w:rPr>
            <w:rStyle w:val="Hyperlink"/>
            <w:noProof/>
            <w:lang w:val="en-GB"/>
          </w:rPr>
          <w:t>6.3.2.2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Scenarioo</w:t>
        </w:r>
        <w:r w:rsidR="00557A4C">
          <w:rPr>
            <w:noProof/>
            <w:webHidden/>
          </w:rPr>
          <w:tab/>
        </w:r>
        <w:r w:rsidR="00557A4C">
          <w:rPr>
            <w:noProof/>
            <w:webHidden/>
          </w:rPr>
          <w:fldChar w:fldCharType="begin"/>
        </w:r>
        <w:r w:rsidR="00557A4C">
          <w:rPr>
            <w:noProof/>
            <w:webHidden/>
          </w:rPr>
          <w:instrText xml:space="preserve"> PAGEREF _Toc46126805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5940FC27" w14:textId="4578AECB"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6" w:history="1">
        <w:r w:rsidR="00557A4C" w:rsidRPr="00256B20">
          <w:rPr>
            <w:rStyle w:val="Hyperlink"/>
            <w:noProof/>
            <w:lang w:val="en-GB"/>
          </w:rPr>
          <w:t>6.3.3</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 of the OQ Test App/Scenarioo System</w:t>
        </w:r>
        <w:r w:rsidR="00557A4C">
          <w:rPr>
            <w:noProof/>
            <w:webHidden/>
          </w:rPr>
          <w:tab/>
        </w:r>
        <w:r w:rsidR="00557A4C">
          <w:rPr>
            <w:noProof/>
            <w:webHidden/>
          </w:rPr>
          <w:fldChar w:fldCharType="begin"/>
        </w:r>
        <w:r w:rsidR="00557A4C">
          <w:rPr>
            <w:noProof/>
            <w:webHidden/>
          </w:rPr>
          <w:instrText xml:space="preserve"> PAGEREF _Toc46126806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2D1655FC" w14:textId="3F935E0B" w:rsidR="00557A4C" w:rsidRDefault="008364C8">
      <w:pPr>
        <w:pStyle w:val="TOC2"/>
        <w:tabs>
          <w:tab w:val="left" w:pos="1134"/>
        </w:tabs>
        <w:rPr>
          <w:rFonts w:asciiTheme="minorHAnsi" w:eastAsiaTheme="minorEastAsia" w:hAnsiTheme="minorHAnsi" w:cstheme="minorBidi"/>
          <w:noProof/>
          <w:szCs w:val="22"/>
          <w:lang w:eastAsia="de-CH"/>
        </w:rPr>
      </w:pPr>
      <w:hyperlink w:anchor="_Toc46126807" w:history="1">
        <w:r w:rsidR="00557A4C" w:rsidRPr="00256B20">
          <w:rPr>
            <w:rStyle w:val="Hyperlink"/>
            <w:noProof/>
            <w:lang w:val="en-GB"/>
          </w:rPr>
          <w:t>6.4</w:t>
        </w:r>
        <w:r w:rsidR="00557A4C">
          <w:rPr>
            <w:rFonts w:asciiTheme="minorHAnsi" w:eastAsiaTheme="minorEastAsia" w:hAnsiTheme="minorHAnsi" w:cstheme="minorBidi"/>
            <w:noProof/>
            <w:szCs w:val="22"/>
            <w:lang w:eastAsia="de-CH"/>
          </w:rPr>
          <w:tab/>
        </w:r>
        <w:r w:rsidR="00557A4C" w:rsidRPr="00256B20">
          <w:rPr>
            <w:rStyle w:val="Hyperlink"/>
            <w:noProof/>
            <w:lang w:val="en-GB"/>
          </w:rPr>
          <w:t>Updates of the OQ</w:t>
        </w:r>
        <w:r w:rsidR="00557A4C" w:rsidRPr="00256B20">
          <w:rPr>
            <w:rStyle w:val="Hyperlink"/>
            <w:noProof/>
          </w:rPr>
          <w:t xml:space="preserve"> Test</w:t>
        </w:r>
        <w:r w:rsidR="00557A4C" w:rsidRPr="00256B20">
          <w:rPr>
            <w:rStyle w:val="Hyperlink"/>
            <w:noProof/>
            <w:lang w:val="en-GB"/>
          </w:rPr>
          <w:t xml:space="preserve"> Automation </w:t>
        </w:r>
        <w:r w:rsidR="00557A4C" w:rsidRPr="00256B20">
          <w:rPr>
            <w:rStyle w:val="Hyperlink"/>
            <w:noProof/>
          </w:rPr>
          <w:t>System</w:t>
        </w:r>
        <w:r w:rsidR="00557A4C">
          <w:rPr>
            <w:noProof/>
            <w:webHidden/>
          </w:rPr>
          <w:tab/>
        </w:r>
        <w:r w:rsidR="00557A4C">
          <w:rPr>
            <w:noProof/>
            <w:webHidden/>
          </w:rPr>
          <w:fldChar w:fldCharType="begin"/>
        </w:r>
        <w:r w:rsidR="00557A4C">
          <w:rPr>
            <w:noProof/>
            <w:webHidden/>
          </w:rPr>
          <w:instrText xml:space="preserve"> PAGEREF _Toc46126807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4CED7B03" w14:textId="2FD9673C" w:rsidR="00557A4C" w:rsidRDefault="008364C8">
      <w:pPr>
        <w:pStyle w:val="TOC2"/>
        <w:tabs>
          <w:tab w:val="left" w:pos="1134"/>
        </w:tabs>
        <w:rPr>
          <w:rFonts w:asciiTheme="minorHAnsi" w:eastAsiaTheme="minorEastAsia" w:hAnsiTheme="minorHAnsi" w:cstheme="minorBidi"/>
          <w:noProof/>
          <w:szCs w:val="22"/>
          <w:lang w:eastAsia="de-CH"/>
        </w:rPr>
      </w:pPr>
      <w:hyperlink w:anchor="_Toc46126808" w:history="1">
        <w:r w:rsidR="00557A4C" w:rsidRPr="00256B20">
          <w:rPr>
            <w:rStyle w:val="Hyperlink"/>
            <w:noProof/>
            <w:lang w:val="en-GB"/>
          </w:rPr>
          <w:t>6.5</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Specification/Formulation</w:t>
        </w:r>
        <w:r w:rsidR="00557A4C">
          <w:rPr>
            <w:noProof/>
            <w:webHidden/>
          </w:rPr>
          <w:tab/>
        </w:r>
        <w:r w:rsidR="00557A4C">
          <w:rPr>
            <w:noProof/>
            <w:webHidden/>
          </w:rPr>
          <w:fldChar w:fldCharType="begin"/>
        </w:r>
        <w:r w:rsidR="00557A4C">
          <w:rPr>
            <w:noProof/>
            <w:webHidden/>
          </w:rPr>
          <w:instrText xml:space="preserve"> PAGEREF _Toc46126808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4D951375" w14:textId="646A8220"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9" w:history="1">
        <w:r w:rsidR="00557A4C" w:rsidRPr="00256B20">
          <w:rPr>
            <w:rStyle w:val="Hyperlink"/>
            <w:noProof/>
            <w:lang w:val="en-GB"/>
          </w:rPr>
          <w:t>6.5.1</w:t>
        </w:r>
        <w:r w:rsidR="00557A4C">
          <w:rPr>
            <w:rFonts w:asciiTheme="minorHAnsi" w:eastAsiaTheme="minorEastAsia" w:hAnsiTheme="minorHAnsi" w:cstheme="minorBidi"/>
            <w:noProof/>
            <w:szCs w:val="22"/>
            <w:lang w:eastAsia="de-CH"/>
          </w:rPr>
          <w:tab/>
        </w:r>
        <w:r w:rsidR="00557A4C" w:rsidRPr="00256B20">
          <w:rPr>
            <w:rStyle w:val="Hyperlink"/>
            <w:noProof/>
            <w:lang w:val="en-GB"/>
          </w:rPr>
          <w:t>From User Stories to Feature Files</w:t>
        </w:r>
        <w:r w:rsidR="00557A4C">
          <w:rPr>
            <w:noProof/>
            <w:webHidden/>
          </w:rPr>
          <w:tab/>
        </w:r>
        <w:r w:rsidR="00557A4C">
          <w:rPr>
            <w:noProof/>
            <w:webHidden/>
          </w:rPr>
          <w:fldChar w:fldCharType="begin"/>
        </w:r>
        <w:r w:rsidR="00557A4C">
          <w:rPr>
            <w:noProof/>
            <w:webHidden/>
          </w:rPr>
          <w:instrText xml:space="preserve"> PAGEREF _Toc46126809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6B184286" w14:textId="65718BE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0" w:history="1">
        <w:r w:rsidR="00557A4C" w:rsidRPr="00256B20">
          <w:rPr>
            <w:rStyle w:val="Hyperlink"/>
            <w:noProof/>
            <w:lang w:val="en-GB"/>
          </w:rPr>
          <w:t>6.5.2</w:t>
        </w:r>
        <w:r w:rsidR="00557A4C">
          <w:rPr>
            <w:rFonts w:asciiTheme="minorHAnsi" w:eastAsiaTheme="minorEastAsia" w:hAnsiTheme="minorHAnsi" w:cstheme="minorBidi"/>
            <w:noProof/>
            <w:szCs w:val="22"/>
            <w:lang w:eastAsia="de-CH"/>
          </w:rPr>
          <w:tab/>
        </w:r>
        <w:r w:rsidR="00557A4C" w:rsidRPr="00256B20">
          <w:rPr>
            <w:rStyle w:val="Hyperlink"/>
            <w:noProof/>
            <w:lang w:val="en-GB"/>
          </w:rPr>
          <w:t>Traceability</w:t>
        </w:r>
        <w:r w:rsidR="00557A4C">
          <w:rPr>
            <w:noProof/>
            <w:webHidden/>
          </w:rPr>
          <w:tab/>
        </w:r>
        <w:r w:rsidR="00557A4C">
          <w:rPr>
            <w:noProof/>
            <w:webHidden/>
          </w:rPr>
          <w:fldChar w:fldCharType="begin"/>
        </w:r>
        <w:r w:rsidR="00557A4C">
          <w:rPr>
            <w:noProof/>
            <w:webHidden/>
          </w:rPr>
          <w:instrText xml:space="preserve"> PAGEREF _Toc46126810 \h </w:instrText>
        </w:r>
        <w:r w:rsidR="00557A4C">
          <w:rPr>
            <w:noProof/>
            <w:webHidden/>
          </w:rPr>
        </w:r>
        <w:r w:rsidR="00557A4C">
          <w:rPr>
            <w:noProof/>
            <w:webHidden/>
          </w:rPr>
          <w:fldChar w:fldCharType="separate"/>
        </w:r>
        <w:r w:rsidR="00557A4C">
          <w:rPr>
            <w:noProof/>
            <w:webHidden/>
          </w:rPr>
          <w:t>54</w:t>
        </w:r>
        <w:r w:rsidR="00557A4C">
          <w:rPr>
            <w:noProof/>
            <w:webHidden/>
          </w:rPr>
          <w:fldChar w:fldCharType="end"/>
        </w:r>
      </w:hyperlink>
    </w:p>
    <w:p w14:paraId="1CBCF269" w14:textId="5BFDFAF2"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1" w:history="1">
        <w:r w:rsidR="00557A4C" w:rsidRPr="00256B20">
          <w:rPr>
            <w:rStyle w:val="Hyperlink"/>
            <w:noProof/>
            <w:lang w:val="en-GB"/>
          </w:rPr>
          <w:t>6.5.3</w:t>
        </w:r>
        <w:r w:rsidR="00557A4C">
          <w:rPr>
            <w:rFonts w:asciiTheme="minorHAnsi" w:eastAsiaTheme="minorEastAsia" w:hAnsiTheme="minorHAnsi" w:cstheme="minorBidi"/>
            <w:noProof/>
            <w:szCs w:val="22"/>
            <w:lang w:eastAsia="de-CH"/>
          </w:rPr>
          <w:tab/>
        </w:r>
        <w:r w:rsidR="00557A4C" w:rsidRPr="00256B20">
          <w:rPr>
            <w:rStyle w:val="Hyperlink"/>
            <w:noProof/>
            <w:lang w:val="en-GB"/>
          </w:rPr>
          <w:t>Risk Assessment</w:t>
        </w:r>
        <w:r w:rsidR="00557A4C">
          <w:rPr>
            <w:noProof/>
            <w:webHidden/>
          </w:rPr>
          <w:tab/>
        </w:r>
        <w:r w:rsidR="00557A4C">
          <w:rPr>
            <w:noProof/>
            <w:webHidden/>
          </w:rPr>
          <w:fldChar w:fldCharType="begin"/>
        </w:r>
        <w:r w:rsidR="00557A4C">
          <w:rPr>
            <w:noProof/>
            <w:webHidden/>
          </w:rPr>
          <w:instrText xml:space="preserve"> PAGEREF _Toc46126811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17AC76FF" w14:textId="3258CEA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2" w:history="1">
        <w:r w:rsidR="00557A4C" w:rsidRPr="00256B20">
          <w:rPr>
            <w:rStyle w:val="Hyperlink"/>
            <w:noProof/>
            <w:lang w:val="en-GB"/>
          </w:rPr>
          <w:t>6.5.4</w:t>
        </w:r>
        <w:r w:rsidR="00557A4C">
          <w:rPr>
            <w:rFonts w:asciiTheme="minorHAnsi" w:eastAsiaTheme="minorEastAsia" w:hAnsiTheme="minorHAnsi" w:cstheme="minorBidi"/>
            <w:noProof/>
            <w:szCs w:val="22"/>
            <w:lang w:eastAsia="de-CH"/>
          </w:rPr>
          <w:tab/>
        </w:r>
        <w:r w:rsidR="00557A4C" w:rsidRPr="00256B20">
          <w:rPr>
            <w:rStyle w:val="Hyperlink"/>
            <w:noProof/>
            <w:lang w:val="en-GB"/>
          </w:rPr>
          <w:t>Compliance</w:t>
        </w:r>
        <w:r w:rsidR="00557A4C">
          <w:rPr>
            <w:noProof/>
            <w:webHidden/>
          </w:rPr>
          <w:tab/>
        </w:r>
        <w:r w:rsidR="00557A4C">
          <w:rPr>
            <w:noProof/>
            <w:webHidden/>
          </w:rPr>
          <w:fldChar w:fldCharType="begin"/>
        </w:r>
        <w:r w:rsidR="00557A4C">
          <w:rPr>
            <w:noProof/>
            <w:webHidden/>
          </w:rPr>
          <w:instrText xml:space="preserve"> PAGEREF _Toc46126812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E5DC7BD" w14:textId="74466695"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3" w:history="1">
        <w:r w:rsidR="00557A4C" w:rsidRPr="00256B20">
          <w:rPr>
            <w:rStyle w:val="Hyperlink"/>
            <w:noProof/>
            <w:lang w:val="en-GB"/>
          </w:rPr>
          <w:t>6.5.5</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Approval of the feature files</w:t>
        </w:r>
        <w:r w:rsidR="00557A4C">
          <w:rPr>
            <w:noProof/>
            <w:webHidden/>
          </w:rPr>
          <w:tab/>
        </w:r>
        <w:r w:rsidR="00557A4C">
          <w:rPr>
            <w:noProof/>
            <w:webHidden/>
          </w:rPr>
          <w:fldChar w:fldCharType="begin"/>
        </w:r>
        <w:r w:rsidR="00557A4C">
          <w:rPr>
            <w:noProof/>
            <w:webHidden/>
          </w:rPr>
          <w:instrText xml:space="preserve"> PAGEREF _Toc46126813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7EC472DA" w14:textId="4A396294" w:rsidR="00557A4C" w:rsidRDefault="008364C8">
      <w:pPr>
        <w:pStyle w:val="TOC2"/>
        <w:tabs>
          <w:tab w:val="left" w:pos="1134"/>
        </w:tabs>
        <w:rPr>
          <w:rFonts w:asciiTheme="minorHAnsi" w:eastAsiaTheme="minorEastAsia" w:hAnsiTheme="minorHAnsi" w:cstheme="minorBidi"/>
          <w:noProof/>
          <w:szCs w:val="22"/>
          <w:lang w:eastAsia="de-CH"/>
        </w:rPr>
      </w:pPr>
      <w:hyperlink w:anchor="_Toc46126814" w:history="1">
        <w:r w:rsidR="00557A4C" w:rsidRPr="00256B20">
          <w:rPr>
            <w:rStyle w:val="Hyperlink"/>
            <w:noProof/>
            <w:lang w:val="en-GB"/>
          </w:rPr>
          <w:t>6.6</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_Toc46126814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1770330" w14:textId="6BD256F6"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5" w:history="1">
        <w:r w:rsidR="00557A4C" w:rsidRPr="00256B20">
          <w:rPr>
            <w:rStyle w:val="Hyperlink"/>
            <w:noProof/>
            <w:lang w:val="en-GB"/>
          </w:rPr>
          <w:t>6.6.1</w:t>
        </w:r>
        <w:r w:rsidR="00557A4C">
          <w:rPr>
            <w:rFonts w:asciiTheme="minorHAnsi" w:eastAsiaTheme="minorEastAsia" w:hAnsiTheme="minorHAnsi" w:cstheme="minorBidi"/>
            <w:noProof/>
            <w:szCs w:val="22"/>
            <w:lang w:eastAsia="de-CH"/>
          </w:rPr>
          <w:tab/>
        </w:r>
        <w:r w:rsidR="00557A4C" w:rsidRPr="00256B20">
          <w:rPr>
            <w:rStyle w:val="Hyperlink"/>
            <w:noProof/>
            <w:lang w:val="en-GB"/>
          </w:rPr>
          <w:t>Glue Code</w:t>
        </w:r>
        <w:r w:rsidR="00557A4C">
          <w:rPr>
            <w:noProof/>
            <w:webHidden/>
          </w:rPr>
          <w:tab/>
        </w:r>
        <w:r w:rsidR="00557A4C">
          <w:rPr>
            <w:noProof/>
            <w:webHidden/>
          </w:rPr>
          <w:fldChar w:fldCharType="begin"/>
        </w:r>
        <w:r w:rsidR="00557A4C">
          <w:rPr>
            <w:noProof/>
            <w:webHidden/>
          </w:rPr>
          <w:instrText xml:space="preserve"> PAGEREF _Toc46126815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DC23B27" w14:textId="6C99E2D2"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6" w:history="1">
        <w:r w:rsidR="00557A4C" w:rsidRPr="00256B20">
          <w:rPr>
            <w:rStyle w:val="Hyperlink"/>
            <w:noProof/>
            <w:lang w:val="en-GB"/>
          </w:rPr>
          <w:t>6.6.2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Results as Cucumber Reports</w:t>
        </w:r>
        <w:r w:rsidR="00557A4C">
          <w:rPr>
            <w:noProof/>
            <w:webHidden/>
          </w:rPr>
          <w:tab/>
        </w:r>
        <w:r w:rsidR="00557A4C">
          <w:rPr>
            <w:noProof/>
            <w:webHidden/>
          </w:rPr>
          <w:fldChar w:fldCharType="begin"/>
        </w:r>
        <w:r w:rsidR="00557A4C">
          <w:rPr>
            <w:noProof/>
            <w:webHidden/>
          </w:rPr>
          <w:instrText xml:space="preserve"> PAGEREF _Toc46126816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7F642486" w14:textId="7843E8DA" w:rsidR="00557A4C" w:rsidRDefault="008364C8">
      <w:pPr>
        <w:pStyle w:val="TOC2"/>
        <w:tabs>
          <w:tab w:val="left" w:pos="1134"/>
        </w:tabs>
        <w:rPr>
          <w:rFonts w:asciiTheme="minorHAnsi" w:eastAsiaTheme="minorEastAsia" w:hAnsiTheme="minorHAnsi" w:cstheme="minorBidi"/>
          <w:noProof/>
          <w:szCs w:val="22"/>
          <w:lang w:eastAsia="de-CH"/>
        </w:rPr>
      </w:pPr>
      <w:hyperlink w:anchor="_Toc46126817" w:history="1">
        <w:r w:rsidR="00557A4C" w:rsidRPr="00256B20">
          <w:rPr>
            <w:rStyle w:val="Hyperlink"/>
            <w:noProof/>
            <w:lang w:val="en-GB"/>
          </w:rPr>
          <w:t>6.7</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Review</w:t>
        </w:r>
        <w:r w:rsidR="00557A4C">
          <w:rPr>
            <w:noProof/>
            <w:webHidden/>
          </w:rPr>
          <w:tab/>
        </w:r>
        <w:r w:rsidR="00557A4C">
          <w:rPr>
            <w:noProof/>
            <w:webHidden/>
          </w:rPr>
          <w:fldChar w:fldCharType="begin"/>
        </w:r>
        <w:r w:rsidR="00557A4C">
          <w:rPr>
            <w:noProof/>
            <w:webHidden/>
          </w:rPr>
          <w:instrText xml:space="preserve"> PAGEREF _Toc46126817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FDA3552" w14:textId="55538D1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8" w:history="1">
        <w:r w:rsidR="00557A4C" w:rsidRPr="00256B20">
          <w:rPr>
            <w:rStyle w:val="Hyperlink"/>
            <w:noProof/>
            <w:lang w:val="en-GB"/>
          </w:rPr>
          <w:t>6.7.1</w:t>
        </w:r>
        <w:r w:rsidR="00557A4C">
          <w:rPr>
            <w:rFonts w:asciiTheme="minorHAnsi" w:eastAsiaTheme="minorEastAsia" w:hAnsiTheme="minorHAnsi" w:cstheme="minorBidi"/>
            <w:noProof/>
            <w:szCs w:val="22"/>
            <w:lang w:eastAsia="de-CH"/>
          </w:rPr>
          <w:tab/>
        </w:r>
        <w:r w:rsidR="00557A4C" w:rsidRPr="00256B20">
          <w:rPr>
            <w:rStyle w:val="Hyperlink"/>
            <w:noProof/>
            <w:lang w:val="en-GB"/>
          </w:rPr>
          <w:t>Review in Scenarioo</w:t>
        </w:r>
        <w:r w:rsidR="00557A4C">
          <w:rPr>
            <w:noProof/>
            <w:webHidden/>
          </w:rPr>
          <w:tab/>
        </w:r>
        <w:r w:rsidR="00557A4C">
          <w:rPr>
            <w:noProof/>
            <w:webHidden/>
          </w:rPr>
          <w:fldChar w:fldCharType="begin"/>
        </w:r>
        <w:r w:rsidR="00557A4C">
          <w:rPr>
            <w:noProof/>
            <w:webHidden/>
          </w:rPr>
          <w:instrText xml:space="preserve"> PAGEREF _Toc46126818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13C6262" w14:textId="7A0F492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9" w:history="1">
        <w:r w:rsidR="00557A4C" w:rsidRPr="00256B20">
          <w:rPr>
            <w:rStyle w:val="Hyperlink"/>
            <w:noProof/>
            <w:lang w:val="en-GB"/>
          </w:rPr>
          <w:t>6.7.2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Report</w:t>
        </w:r>
        <w:r w:rsidR="00557A4C">
          <w:rPr>
            <w:noProof/>
            <w:webHidden/>
          </w:rPr>
          <w:tab/>
        </w:r>
        <w:r w:rsidR="00557A4C">
          <w:rPr>
            <w:noProof/>
            <w:webHidden/>
          </w:rPr>
          <w:fldChar w:fldCharType="begin"/>
        </w:r>
        <w:r w:rsidR="00557A4C">
          <w:rPr>
            <w:noProof/>
            <w:webHidden/>
          </w:rPr>
          <w:instrText xml:space="preserve"> PAGEREF _Toc46126819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74970A09" w14:textId="6B4E42B7" w:rsidR="00557A4C" w:rsidRDefault="008364C8">
      <w:pPr>
        <w:pStyle w:val="TOC2"/>
        <w:tabs>
          <w:tab w:val="left" w:pos="1134"/>
        </w:tabs>
        <w:rPr>
          <w:rFonts w:asciiTheme="minorHAnsi" w:eastAsiaTheme="minorEastAsia" w:hAnsiTheme="minorHAnsi" w:cstheme="minorBidi"/>
          <w:noProof/>
          <w:szCs w:val="22"/>
          <w:lang w:eastAsia="de-CH"/>
        </w:rPr>
      </w:pPr>
      <w:hyperlink w:anchor="_Toc46126820" w:history="1">
        <w:r w:rsidR="00557A4C" w:rsidRPr="00256B20">
          <w:rPr>
            <w:rStyle w:val="Hyperlink"/>
            <w:noProof/>
            <w:lang w:val="en-GB"/>
          </w:rPr>
          <w:t>6.8</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Implications for the </w:t>
        </w:r>
        <w:r w:rsidR="00557A4C" w:rsidRPr="00256B20">
          <w:rPr>
            <w:rStyle w:val="Hyperlink"/>
            <w:noProof/>
          </w:rPr>
          <w:t>A</w:t>
        </w:r>
        <w:r w:rsidR="00557A4C" w:rsidRPr="00256B20">
          <w:rPr>
            <w:rStyle w:val="Hyperlink"/>
            <w:noProof/>
            <w:lang w:val="en-GB"/>
          </w:rPr>
          <w:t xml:space="preserve">utomated OQ when </w:t>
        </w:r>
        <w:r w:rsidR="00557A4C" w:rsidRPr="00256B20">
          <w:rPr>
            <w:rStyle w:val="Hyperlink"/>
            <w:noProof/>
          </w:rPr>
          <w:t>A</w:t>
        </w:r>
        <w:r w:rsidR="00557A4C" w:rsidRPr="00256B20">
          <w:rPr>
            <w:rStyle w:val="Hyperlink"/>
            <w:noProof/>
            <w:lang w:val="en-GB"/>
          </w:rPr>
          <w:t xml:space="preserve">dding </w:t>
        </w:r>
        <w:r w:rsidR="00557A4C" w:rsidRPr="00256B20">
          <w:rPr>
            <w:rStyle w:val="Hyperlink"/>
            <w:noProof/>
          </w:rPr>
          <w:t>N</w:t>
        </w:r>
        <w:r w:rsidR="00557A4C" w:rsidRPr="00256B20">
          <w:rPr>
            <w:rStyle w:val="Hyperlink"/>
            <w:noProof/>
            <w:lang w:val="en-GB"/>
          </w:rPr>
          <w:t xml:space="preserve">ew </w:t>
        </w:r>
        <w:r w:rsidR="00557A4C" w:rsidRPr="00256B20">
          <w:rPr>
            <w:rStyle w:val="Hyperlink"/>
            <w:noProof/>
          </w:rPr>
          <w:t>F</w:t>
        </w:r>
        <w:r w:rsidR="00557A4C" w:rsidRPr="00256B20">
          <w:rPr>
            <w:rStyle w:val="Hyperlink"/>
            <w:noProof/>
            <w:lang w:val="en-GB"/>
          </w:rPr>
          <w:t>unctionalities</w:t>
        </w:r>
        <w:r w:rsidR="00557A4C">
          <w:rPr>
            <w:noProof/>
            <w:webHidden/>
          </w:rPr>
          <w:tab/>
        </w:r>
        <w:r w:rsidR="00557A4C">
          <w:rPr>
            <w:noProof/>
            <w:webHidden/>
          </w:rPr>
          <w:fldChar w:fldCharType="begin"/>
        </w:r>
        <w:r w:rsidR="00557A4C">
          <w:rPr>
            <w:noProof/>
            <w:webHidden/>
          </w:rPr>
          <w:instrText xml:space="preserve"> PAGEREF _Toc46126820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61690390" w14:textId="002F963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21" w:history="1">
        <w:r w:rsidR="00557A4C" w:rsidRPr="00256B20">
          <w:rPr>
            <w:rStyle w:val="Hyperlink"/>
            <w:noProof/>
            <w:lang w:val="en-GB"/>
          </w:rPr>
          <w:t>6.8.1</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Change </w:t>
        </w:r>
        <w:r w:rsidR="00557A4C" w:rsidRPr="00256B20">
          <w:rPr>
            <w:rStyle w:val="Hyperlink"/>
            <w:noProof/>
          </w:rPr>
          <w:t>B</w:t>
        </w:r>
        <w:r w:rsidR="00557A4C" w:rsidRPr="00256B20">
          <w:rPr>
            <w:rStyle w:val="Hyperlink"/>
            <w:noProof/>
            <w:lang w:val="en-GB"/>
          </w:rPr>
          <w:t>efore the OQ</w:t>
        </w:r>
        <w:r w:rsidR="00557A4C">
          <w:rPr>
            <w:noProof/>
            <w:webHidden/>
          </w:rPr>
          <w:tab/>
        </w:r>
        <w:r w:rsidR="00557A4C">
          <w:rPr>
            <w:noProof/>
            <w:webHidden/>
          </w:rPr>
          <w:fldChar w:fldCharType="begin"/>
        </w:r>
        <w:r w:rsidR="00557A4C">
          <w:rPr>
            <w:noProof/>
            <w:webHidden/>
          </w:rPr>
          <w:instrText xml:space="preserve"> PAGEREF _Toc46126821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14BA94BD" w14:textId="0C6908E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22" w:history="1">
        <w:r w:rsidR="00557A4C" w:rsidRPr="00256B20">
          <w:rPr>
            <w:rStyle w:val="Hyperlink"/>
            <w:noProof/>
            <w:lang w:val="en-GB"/>
          </w:rPr>
          <w:t>6.8.2</w:t>
        </w:r>
        <w:r w:rsidR="00557A4C">
          <w:rPr>
            <w:rFonts w:asciiTheme="minorHAnsi" w:eastAsiaTheme="minorEastAsia" w:hAnsiTheme="minorHAnsi" w:cstheme="minorBidi"/>
            <w:noProof/>
            <w:szCs w:val="22"/>
            <w:lang w:eastAsia="de-CH"/>
          </w:rPr>
          <w:tab/>
        </w:r>
        <w:r w:rsidR="00557A4C" w:rsidRPr="00256B20">
          <w:rPr>
            <w:rStyle w:val="Hyperlink"/>
            <w:noProof/>
          </w:rPr>
          <w:t>Extension of JBA After the</w:t>
        </w:r>
        <w:r w:rsidR="00557A4C" w:rsidRPr="00256B20">
          <w:rPr>
            <w:rStyle w:val="Hyperlink"/>
            <w:noProof/>
            <w:lang w:val="en-GB"/>
          </w:rPr>
          <w:t xml:space="preserve"> OQ</w:t>
        </w:r>
        <w:r w:rsidR="00557A4C">
          <w:rPr>
            <w:noProof/>
            <w:webHidden/>
          </w:rPr>
          <w:tab/>
        </w:r>
        <w:r w:rsidR="00557A4C">
          <w:rPr>
            <w:noProof/>
            <w:webHidden/>
          </w:rPr>
          <w:fldChar w:fldCharType="begin"/>
        </w:r>
        <w:r w:rsidR="00557A4C">
          <w:rPr>
            <w:noProof/>
            <w:webHidden/>
          </w:rPr>
          <w:instrText xml:space="preserve"> PAGEREF _Toc46126822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54E8DFF0" w14:textId="11ECB0FD" w:rsidR="00557A4C" w:rsidRDefault="008364C8">
      <w:pPr>
        <w:pStyle w:val="TOC2"/>
        <w:tabs>
          <w:tab w:val="left" w:pos="1134"/>
        </w:tabs>
        <w:rPr>
          <w:rFonts w:asciiTheme="minorHAnsi" w:eastAsiaTheme="minorEastAsia" w:hAnsiTheme="minorHAnsi" w:cstheme="minorBidi"/>
          <w:noProof/>
          <w:szCs w:val="22"/>
          <w:lang w:eastAsia="de-CH"/>
        </w:rPr>
      </w:pPr>
      <w:hyperlink w:anchor="_Toc46126823" w:history="1">
        <w:r w:rsidR="00557A4C" w:rsidRPr="00256B20">
          <w:rPr>
            <w:rStyle w:val="Hyperlink"/>
            <w:noProof/>
            <w:lang w:val="en-GB"/>
          </w:rPr>
          <w:t>6.9</w:t>
        </w:r>
        <w:r w:rsidR="00557A4C">
          <w:rPr>
            <w:rFonts w:asciiTheme="minorHAnsi" w:eastAsiaTheme="minorEastAsia" w:hAnsiTheme="minorHAnsi" w:cstheme="minorBidi"/>
            <w:noProof/>
            <w:szCs w:val="22"/>
            <w:lang w:eastAsia="de-CH"/>
          </w:rPr>
          <w:tab/>
        </w:r>
        <w:r w:rsidR="00557A4C" w:rsidRPr="00256B20">
          <w:rPr>
            <w:rStyle w:val="Hyperlink"/>
            <w:noProof/>
            <w:lang w:val="en-GB"/>
          </w:rPr>
          <w:t>OQ Execution</w:t>
        </w:r>
        <w:r w:rsidR="00557A4C">
          <w:rPr>
            <w:noProof/>
            <w:webHidden/>
          </w:rPr>
          <w:tab/>
        </w:r>
        <w:r w:rsidR="00557A4C">
          <w:rPr>
            <w:noProof/>
            <w:webHidden/>
          </w:rPr>
          <w:fldChar w:fldCharType="begin"/>
        </w:r>
        <w:r w:rsidR="00557A4C">
          <w:rPr>
            <w:noProof/>
            <w:webHidden/>
          </w:rPr>
          <w:instrText xml:space="preserve"> PAGEREF _Toc46126823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04E3ECC2" w14:textId="730B13A3" w:rsidR="00557A4C" w:rsidRDefault="008364C8">
      <w:pPr>
        <w:pStyle w:val="TOC1"/>
        <w:rPr>
          <w:rFonts w:asciiTheme="minorHAnsi" w:eastAsiaTheme="minorEastAsia" w:hAnsiTheme="minorHAnsi" w:cstheme="minorBidi"/>
          <w:noProof/>
          <w:szCs w:val="22"/>
          <w:lang w:eastAsia="de-CH"/>
        </w:rPr>
      </w:pPr>
      <w:hyperlink w:anchor="_Toc46126824" w:history="1">
        <w:r w:rsidR="00557A4C" w:rsidRPr="00256B20">
          <w:rPr>
            <w:rStyle w:val="Hyperlink"/>
            <w:noProof/>
            <w:lang w:val="en-GB"/>
          </w:rPr>
          <w:t>7</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Prototype Audit</w:t>
        </w:r>
        <w:r w:rsidR="00557A4C">
          <w:rPr>
            <w:noProof/>
            <w:webHidden/>
          </w:rPr>
          <w:tab/>
        </w:r>
        <w:r w:rsidR="00557A4C">
          <w:rPr>
            <w:noProof/>
            <w:webHidden/>
          </w:rPr>
          <w:fldChar w:fldCharType="begin"/>
        </w:r>
        <w:r w:rsidR="00557A4C">
          <w:rPr>
            <w:noProof/>
            <w:webHidden/>
          </w:rPr>
          <w:instrText xml:space="preserve"> PAGEREF _Toc46126824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36FE778A" w14:textId="7FBDE00B" w:rsidR="00557A4C" w:rsidRDefault="008364C8">
      <w:pPr>
        <w:pStyle w:val="TOC2"/>
        <w:tabs>
          <w:tab w:val="left" w:pos="1134"/>
        </w:tabs>
        <w:rPr>
          <w:rFonts w:asciiTheme="minorHAnsi" w:eastAsiaTheme="minorEastAsia" w:hAnsiTheme="minorHAnsi" w:cstheme="minorBidi"/>
          <w:noProof/>
          <w:szCs w:val="22"/>
          <w:lang w:eastAsia="de-CH"/>
        </w:rPr>
      </w:pPr>
      <w:hyperlink w:anchor="_Toc46126825" w:history="1">
        <w:r w:rsidR="00557A4C" w:rsidRPr="00256B20">
          <w:rPr>
            <w:rStyle w:val="Hyperlink"/>
            <w:noProof/>
            <w:lang w:val="en-GB"/>
          </w:rPr>
          <w:t>7.1</w:t>
        </w:r>
        <w:r w:rsidR="00557A4C">
          <w:rPr>
            <w:rFonts w:asciiTheme="minorHAnsi" w:eastAsiaTheme="minorEastAsia" w:hAnsiTheme="minorHAnsi" w:cstheme="minorBidi"/>
            <w:noProof/>
            <w:szCs w:val="22"/>
            <w:lang w:eastAsia="de-CH"/>
          </w:rPr>
          <w:tab/>
        </w:r>
        <w:r w:rsidR="00557A4C" w:rsidRPr="00256B20">
          <w:rPr>
            <w:rStyle w:val="Hyperlink"/>
            <w:noProof/>
            <w:lang w:val="en-GB"/>
          </w:rPr>
          <w:t>Results of the Audit</w:t>
        </w:r>
        <w:r w:rsidR="00557A4C">
          <w:rPr>
            <w:noProof/>
            <w:webHidden/>
          </w:rPr>
          <w:tab/>
        </w:r>
        <w:r w:rsidR="00557A4C">
          <w:rPr>
            <w:noProof/>
            <w:webHidden/>
          </w:rPr>
          <w:fldChar w:fldCharType="begin"/>
        </w:r>
        <w:r w:rsidR="00557A4C">
          <w:rPr>
            <w:noProof/>
            <w:webHidden/>
          </w:rPr>
          <w:instrText xml:space="preserve"> PAGEREF _Toc46126825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5B3CB14A" w14:textId="3A2C6823" w:rsidR="00557A4C" w:rsidRDefault="008364C8">
      <w:pPr>
        <w:pStyle w:val="TOC2"/>
        <w:tabs>
          <w:tab w:val="left" w:pos="1134"/>
        </w:tabs>
        <w:rPr>
          <w:rFonts w:asciiTheme="minorHAnsi" w:eastAsiaTheme="minorEastAsia" w:hAnsiTheme="minorHAnsi" w:cstheme="minorBidi"/>
          <w:noProof/>
          <w:szCs w:val="22"/>
          <w:lang w:eastAsia="de-CH"/>
        </w:rPr>
      </w:pPr>
      <w:hyperlink w:anchor="_Toc46126826" w:history="1">
        <w:r w:rsidR="00557A4C" w:rsidRPr="00256B20">
          <w:rPr>
            <w:rStyle w:val="Hyperlink"/>
            <w:noProof/>
            <w:lang w:val="en-GB"/>
          </w:rPr>
          <w:t>7.2</w:t>
        </w:r>
        <w:r w:rsidR="00557A4C">
          <w:rPr>
            <w:rFonts w:asciiTheme="minorHAnsi" w:eastAsiaTheme="minorEastAsia" w:hAnsiTheme="minorHAnsi" w:cstheme="minorBidi"/>
            <w:noProof/>
            <w:szCs w:val="22"/>
            <w:lang w:eastAsia="de-CH"/>
          </w:rPr>
          <w:tab/>
        </w:r>
        <w:r w:rsidR="00557A4C" w:rsidRPr="00256B20">
          <w:rPr>
            <w:rStyle w:val="Hyperlink"/>
            <w:noProof/>
          </w:rPr>
          <w:t>Conclusions from the audit</w:t>
        </w:r>
        <w:r w:rsidR="00557A4C">
          <w:rPr>
            <w:noProof/>
            <w:webHidden/>
          </w:rPr>
          <w:tab/>
        </w:r>
        <w:r w:rsidR="00557A4C">
          <w:rPr>
            <w:noProof/>
            <w:webHidden/>
          </w:rPr>
          <w:fldChar w:fldCharType="begin"/>
        </w:r>
        <w:r w:rsidR="00557A4C">
          <w:rPr>
            <w:noProof/>
            <w:webHidden/>
          </w:rPr>
          <w:instrText xml:space="preserve"> PAGEREF _Toc46126826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426A3AA6" w14:textId="557635CD" w:rsidR="00557A4C" w:rsidRDefault="008364C8">
      <w:pPr>
        <w:pStyle w:val="TOC1"/>
        <w:rPr>
          <w:rFonts w:asciiTheme="minorHAnsi" w:eastAsiaTheme="minorEastAsia" w:hAnsiTheme="minorHAnsi" w:cstheme="minorBidi"/>
          <w:noProof/>
          <w:szCs w:val="22"/>
          <w:lang w:eastAsia="de-CH"/>
        </w:rPr>
      </w:pPr>
      <w:hyperlink w:anchor="_Toc46126827" w:history="1">
        <w:r w:rsidR="00557A4C" w:rsidRPr="00256B20">
          <w:rPr>
            <w:rStyle w:val="Hyperlink"/>
            <w:noProof/>
            <w:lang w:val="en-GB"/>
          </w:rPr>
          <w:t>8</w:t>
        </w:r>
        <w:r w:rsidR="00557A4C">
          <w:rPr>
            <w:rFonts w:asciiTheme="minorHAnsi" w:eastAsiaTheme="minorEastAsia" w:hAnsiTheme="minorHAnsi" w:cstheme="minorBidi"/>
            <w:noProof/>
            <w:szCs w:val="22"/>
            <w:lang w:eastAsia="de-CH"/>
          </w:rPr>
          <w:tab/>
        </w:r>
        <w:r w:rsidR="00557A4C" w:rsidRPr="00256B20">
          <w:rPr>
            <w:rStyle w:val="Hyperlink"/>
            <w:noProof/>
            <w:lang w:val="en-GB"/>
          </w:rPr>
          <w:t>Learnings &amp; Discussion</w:t>
        </w:r>
        <w:r w:rsidR="00557A4C">
          <w:rPr>
            <w:noProof/>
            <w:webHidden/>
          </w:rPr>
          <w:tab/>
        </w:r>
        <w:r w:rsidR="00557A4C">
          <w:rPr>
            <w:noProof/>
            <w:webHidden/>
          </w:rPr>
          <w:fldChar w:fldCharType="begin"/>
        </w:r>
        <w:r w:rsidR="00557A4C">
          <w:rPr>
            <w:noProof/>
            <w:webHidden/>
          </w:rPr>
          <w:instrText xml:space="preserve"> PAGEREF _Toc46126827 \h </w:instrText>
        </w:r>
        <w:r w:rsidR="00557A4C">
          <w:rPr>
            <w:noProof/>
            <w:webHidden/>
          </w:rPr>
        </w:r>
        <w:r w:rsidR="00557A4C">
          <w:rPr>
            <w:noProof/>
            <w:webHidden/>
          </w:rPr>
          <w:fldChar w:fldCharType="separate"/>
        </w:r>
        <w:r w:rsidR="00557A4C">
          <w:rPr>
            <w:noProof/>
            <w:webHidden/>
          </w:rPr>
          <w:t>68</w:t>
        </w:r>
        <w:r w:rsidR="00557A4C">
          <w:rPr>
            <w:noProof/>
            <w:webHidden/>
          </w:rPr>
          <w:fldChar w:fldCharType="end"/>
        </w:r>
      </w:hyperlink>
    </w:p>
    <w:p w14:paraId="0058D92F" w14:textId="6BD848CC" w:rsidR="00557A4C" w:rsidRDefault="008364C8">
      <w:pPr>
        <w:pStyle w:val="TOC1"/>
        <w:rPr>
          <w:rFonts w:asciiTheme="minorHAnsi" w:eastAsiaTheme="minorEastAsia" w:hAnsiTheme="minorHAnsi" w:cstheme="minorBidi"/>
          <w:noProof/>
          <w:szCs w:val="22"/>
          <w:lang w:eastAsia="de-CH"/>
        </w:rPr>
      </w:pPr>
      <w:hyperlink w:anchor="_Toc46126828" w:history="1">
        <w:r w:rsidR="00557A4C" w:rsidRPr="00256B20">
          <w:rPr>
            <w:rStyle w:val="Hyperlink"/>
            <w:noProof/>
            <w:lang w:val="en-GB"/>
          </w:rPr>
          <w:t>9</w:t>
        </w:r>
        <w:r w:rsidR="00557A4C">
          <w:rPr>
            <w:rFonts w:asciiTheme="minorHAnsi" w:eastAsiaTheme="minorEastAsia" w:hAnsiTheme="minorHAnsi" w:cstheme="minorBidi"/>
            <w:noProof/>
            <w:szCs w:val="22"/>
            <w:lang w:eastAsia="de-CH"/>
          </w:rPr>
          <w:tab/>
        </w:r>
        <w:r w:rsidR="00557A4C" w:rsidRPr="00256B20">
          <w:rPr>
            <w:rStyle w:val="Hyperlink"/>
            <w:noProof/>
            <w:lang w:val="en-GB"/>
          </w:rPr>
          <w:t>Outlook</w:t>
        </w:r>
        <w:r w:rsidR="00557A4C">
          <w:rPr>
            <w:noProof/>
            <w:webHidden/>
          </w:rPr>
          <w:tab/>
        </w:r>
        <w:r w:rsidR="00557A4C">
          <w:rPr>
            <w:noProof/>
            <w:webHidden/>
          </w:rPr>
          <w:fldChar w:fldCharType="begin"/>
        </w:r>
        <w:r w:rsidR="00557A4C">
          <w:rPr>
            <w:noProof/>
            <w:webHidden/>
          </w:rPr>
          <w:instrText xml:space="preserve"> PAGEREF _Toc46126828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6B90A29C" w14:textId="3E32F374" w:rsidR="00557A4C" w:rsidRDefault="008364C8">
      <w:pPr>
        <w:pStyle w:val="TOC2"/>
        <w:tabs>
          <w:tab w:val="left" w:pos="1134"/>
        </w:tabs>
        <w:rPr>
          <w:rFonts w:asciiTheme="minorHAnsi" w:eastAsiaTheme="minorEastAsia" w:hAnsiTheme="minorHAnsi" w:cstheme="minorBidi"/>
          <w:noProof/>
          <w:szCs w:val="22"/>
          <w:lang w:eastAsia="de-CH"/>
        </w:rPr>
      </w:pPr>
      <w:hyperlink w:anchor="_Toc46126829" w:history="1">
        <w:r w:rsidR="00557A4C" w:rsidRPr="00256B20">
          <w:rPr>
            <w:rStyle w:val="Hyperlink"/>
            <w:noProof/>
          </w:rPr>
          <w:t>9.1</w:t>
        </w:r>
        <w:r w:rsidR="00557A4C">
          <w:rPr>
            <w:rFonts w:asciiTheme="minorHAnsi" w:eastAsiaTheme="minorEastAsia" w:hAnsiTheme="minorHAnsi" w:cstheme="minorBidi"/>
            <w:noProof/>
            <w:szCs w:val="22"/>
            <w:lang w:eastAsia="de-CH"/>
          </w:rPr>
          <w:tab/>
        </w:r>
        <w:r w:rsidR="00557A4C" w:rsidRPr="00256B20">
          <w:rPr>
            <w:rStyle w:val="Hyperlink"/>
            <w:noProof/>
          </w:rPr>
          <w:t>Added Value: OQs on several Web Browsers</w:t>
        </w:r>
        <w:r w:rsidR="00557A4C">
          <w:rPr>
            <w:noProof/>
            <w:webHidden/>
          </w:rPr>
          <w:tab/>
        </w:r>
        <w:r w:rsidR="00557A4C">
          <w:rPr>
            <w:noProof/>
            <w:webHidden/>
          </w:rPr>
          <w:fldChar w:fldCharType="begin"/>
        </w:r>
        <w:r w:rsidR="00557A4C">
          <w:rPr>
            <w:noProof/>
            <w:webHidden/>
          </w:rPr>
          <w:instrText xml:space="preserve"> PAGEREF _Toc46126829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26BB1FE7" w14:textId="2CB38F47" w:rsidR="00557A4C" w:rsidRDefault="008364C8">
      <w:pPr>
        <w:pStyle w:val="TOC2"/>
        <w:tabs>
          <w:tab w:val="left" w:pos="1134"/>
        </w:tabs>
        <w:rPr>
          <w:rFonts w:asciiTheme="minorHAnsi" w:eastAsiaTheme="minorEastAsia" w:hAnsiTheme="minorHAnsi" w:cstheme="minorBidi"/>
          <w:noProof/>
          <w:szCs w:val="22"/>
          <w:lang w:eastAsia="de-CH"/>
        </w:rPr>
      </w:pPr>
      <w:hyperlink w:anchor="_Toc46126830" w:history="1">
        <w:r w:rsidR="00557A4C" w:rsidRPr="00256B20">
          <w:rPr>
            <w:rStyle w:val="Hyperlink"/>
            <w:noProof/>
          </w:rPr>
          <w:t>9.2</w:t>
        </w:r>
        <w:r w:rsidR="00557A4C">
          <w:rPr>
            <w:rFonts w:asciiTheme="minorHAnsi" w:eastAsiaTheme="minorEastAsia" w:hAnsiTheme="minorHAnsi" w:cstheme="minorBidi"/>
            <w:noProof/>
            <w:szCs w:val="22"/>
            <w:lang w:eastAsia="de-CH"/>
          </w:rPr>
          <w:tab/>
        </w:r>
        <w:r w:rsidR="00557A4C" w:rsidRPr="00256B20">
          <w:rPr>
            <w:rStyle w:val="Hyperlink"/>
            <w:noProof/>
          </w:rPr>
          <w:t>Further Topics to Address</w:t>
        </w:r>
        <w:r w:rsidR="00557A4C">
          <w:rPr>
            <w:noProof/>
            <w:webHidden/>
          </w:rPr>
          <w:tab/>
        </w:r>
        <w:r w:rsidR="00557A4C">
          <w:rPr>
            <w:noProof/>
            <w:webHidden/>
          </w:rPr>
          <w:fldChar w:fldCharType="begin"/>
        </w:r>
        <w:r w:rsidR="00557A4C">
          <w:rPr>
            <w:noProof/>
            <w:webHidden/>
          </w:rPr>
          <w:instrText xml:space="preserve"> PAGEREF _Toc46126830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73C3B210" w14:textId="0EDB851B" w:rsidR="00557A4C" w:rsidRDefault="008364C8">
      <w:pPr>
        <w:pStyle w:val="TOC2"/>
        <w:tabs>
          <w:tab w:val="left" w:pos="1134"/>
        </w:tabs>
        <w:rPr>
          <w:rFonts w:asciiTheme="minorHAnsi" w:eastAsiaTheme="minorEastAsia" w:hAnsiTheme="minorHAnsi" w:cstheme="minorBidi"/>
          <w:noProof/>
          <w:szCs w:val="22"/>
          <w:lang w:eastAsia="de-CH"/>
        </w:rPr>
      </w:pPr>
      <w:hyperlink w:anchor="_Toc46126831" w:history="1">
        <w:r w:rsidR="00557A4C" w:rsidRPr="00256B20">
          <w:rPr>
            <w:rStyle w:val="Hyperlink"/>
            <w:noProof/>
          </w:rPr>
          <w:t>9.3</w:t>
        </w:r>
        <w:r w:rsidR="00557A4C">
          <w:rPr>
            <w:rFonts w:asciiTheme="minorHAnsi" w:eastAsiaTheme="minorEastAsia" w:hAnsiTheme="minorHAnsi" w:cstheme="minorBidi"/>
            <w:noProof/>
            <w:szCs w:val="22"/>
            <w:lang w:eastAsia="de-CH"/>
          </w:rPr>
          <w:tab/>
        </w:r>
        <w:r w:rsidR="00557A4C" w:rsidRPr="00256B20">
          <w:rPr>
            <w:rStyle w:val="Hyperlink"/>
            <w:noProof/>
          </w:rPr>
          <w:t>Pharmaceutical Companies show Interest</w:t>
        </w:r>
        <w:r w:rsidR="00557A4C">
          <w:rPr>
            <w:noProof/>
            <w:webHidden/>
          </w:rPr>
          <w:tab/>
        </w:r>
        <w:r w:rsidR="00557A4C">
          <w:rPr>
            <w:noProof/>
            <w:webHidden/>
          </w:rPr>
          <w:fldChar w:fldCharType="begin"/>
        </w:r>
        <w:r w:rsidR="00557A4C">
          <w:rPr>
            <w:noProof/>
            <w:webHidden/>
          </w:rPr>
          <w:instrText xml:space="preserve"> PAGEREF _Toc46126831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35930527" w14:textId="50F052C8" w:rsidR="00557A4C" w:rsidRDefault="008364C8">
      <w:pPr>
        <w:pStyle w:val="TOC2"/>
        <w:tabs>
          <w:tab w:val="left" w:pos="1134"/>
        </w:tabs>
        <w:rPr>
          <w:rFonts w:asciiTheme="minorHAnsi" w:eastAsiaTheme="minorEastAsia" w:hAnsiTheme="minorHAnsi" w:cstheme="minorBidi"/>
          <w:noProof/>
          <w:szCs w:val="22"/>
          <w:lang w:eastAsia="de-CH"/>
        </w:rPr>
      </w:pPr>
      <w:hyperlink w:anchor="_Toc46126832" w:history="1">
        <w:r w:rsidR="00557A4C" w:rsidRPr="00256B20">
          <w:rPr>
            <w:rStyle w:val="Hyperlink"/>
            <w:noProof/>
          </w:rPr>
          <w:t>9.4</w:t>
        </w:r>
        <w:r w:rsidR="00557A4C">
          <w:rPr>
            <w:rFonts w:asciiTheme="minorHAnsi" w:eastAsiaTheme="minorEastAsia" w:hAnsiTheme="minorHAnsi" w:cstheme="minorBidi"/>
            <w:noProof/>
            <w:szCs w:val="22"/>
            <w:lang w:eastAsia="de-CH"/>
          </w:rPr>
          <w:tab/>
        </w:r>
        <w:r w:rsidR="00557A4C" w:rsidRPr="00256B20">
          <w:rPr>
            <w:rStyle w:val="Hyperlink"/>
            <w:noProof/>
          </w:rPr>
          <w:t>Automated OQ Testing and Artificial Intelligence</w:t>
        </w:r>
        <w:r w:rsidR="00557A4C">
          <w:rPr>
            <w:noProof/>
            <w:webHidden/>
          </w:rPr>
          <w:tab/>
        </w:r>
        <w:r w:rsidR="00557A4C">
          <w:rPr>
            <w:noProof/>
            <w:webHidden/>
          </w:rPr>
          <w:fldChar w:fldCharType="begin"/>
        </w:r>
        <w:r w:rsidR="00557A4C">
          <w:rPr>
            <w:noProof/>
            <w:webHidden/>
          </w:rPr>
          <w:instrText xml:space="preserve"> PAGEREF _Toc46126832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64396E06" w14:textId="6ECCDF1F" w:rsidR="00557A4C" w:rsidRDefault="008364C8">
      <w:pPr>
        <w:pStyle w:val="TOC2"/>
        <w:tabs>
          <w:tab w:val="left" w:pos="1134"/>
        </w:tabs>
        <w:rPr>
          <w:rFonts w:asciiTheme="minorHAnsi" w:eastAsiaTheme="minorEastAsia" w:hAnsiTheme="minorHAnsi" w:cstheme="minorBidi"/>
          <w:noProof/>
          <w:szCs w:val="22"/>
          <w:lang w:eastAsia="de-CH"/>
        </w:rPr>
      </w:pPr>
      <w:hyperlink w:anchor="_Toc46126833" w:history="1">
        <w:r w:rsidR="00557A4C" w:rsidRPr="00256B20">
          <w:rPr>
            <w:rStyle w:val="Hyperlink"/>
            <w:noProof/>
          </w:rPr>
          <w:t>9.5</w:t>
        </w:r>
        <w:r w:rsidR="00557A4C">
          <w:rPr>
            <w:rFonts w:asciiTheme="minorHAnsi" w:eastAsiaTheme="minorEastAsia" w:hAnsiTheme="minorHAnsi" w:cstheme="minorBidi"/>
            <w:noProof/>
            <w:szCs w:val="22"/>
            <w:lang w:eastAsia="de-CH"/>
          </w:rPr>
          <w:tab/>
        </w:r>
        <w:r w:rsidR="00557A4C" w:rsidRPr="00256B20">
          <w:rPr>
            <w:rStyle w:val="Hyperlink"/>
            <w:noProof/>
          </w:rPr>
          <w:t>Towards a Digital Transformation of the Software Verification Process</w:t>
        </w:r>
        <w:r w:rsidR="00557A4C">
          <w:rPr>
            <w:noProof/>
            <w:webHidden/>
          </w:rPr>
          <w:tab/>
        </w:r>
        <w:r w:rsidR="00557A4C">
          <w:rPr>
            <w:noProof/>
            <w:webHidden/>
          </w:rPr>
          <w:fldChar w:fldCharType="begin"/>
        </w:r>
        <w:r w:rsidR="00557A4C">
          <w:rPr>
            <w:noProof/>
            <w:webHidden/>
          </w:rPr>
          <w:instrText xml:space="preserve"> PAGEREF _Toc46126833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0A3ED99D" w14:textId="02DAD475" w:rsidR="00557A4C" w:rsidRDefault="008364C8">
      <w:pPr>
        <w:pStyle w:val="TOC1"/>
        <w:rPr>
          <w:rFonts w:asciiTheme="minorHAnsi" w:eastAsiaTheme="minorEastAsia" w:hAnsiTheme="minorHAnsi" w:cstheme="minorBidi"/>
          <w:noProof/>
          <w:szCs w:val="22"/>
          <w:lang w:eastAsia="de-CH"/>
        </w:rPr>
      </w:pPr>
      <w:hyperlink w:anchor="_Toc46126834" w:history="1">
        <w:r w:rsidR="00557A4C" w:rsidRPr="00256B20">
          <w:rPr>
            <w:rStyle w:val="Hyperlink"/>
            <w:noProof/>
          </w:rPr>
          <w:t>10</w:t>
        </w:r>
        <w:r w:rsidR="00557A4C">
          <w:rPr>
            <w:rFonts w:asciiTheme="minorHAnsi" w:eastAsiaTheme="minorEastAsia" w:hAnsiTheme="minorHAnsi" w:cstheme="minorBidi"/>
            <w:noProof/>
            <w:szCs w:val="22"/>
            <w:lang w:eastAsia="de-CH"/>
          </w:rPr>
          <w:tab/>
        </w:r>
        <w:r w:rsidR="00557A4C" w:rsidRPr="00256B20">
          <w:rPr>
            <w:rStyle w:val="Hyperlink"/>
            <w:noProof/>
            <w:lang w:val="en-GB"/>
          </w:rPr>
          <w:t>Recommendation to the Attention of wega Informatik AG</w:t>
        </w:r>
        <w:r w:rsidR="00557A4C">
          <w:rPr>
            <w:noProof/>
            <w:webHidden/>
          </w:rPr>
          <w:tab/>
        </w:r>
        <w:r w:rsidR="00557A4C">
          <w:rPr>
            <w:noProof/>
            <w:webHidden/>
          </w:rPr>
          <w:fldChar w:fldCharType="begin"/>
        </w:r>
        <w:r w:rsidR="00557A4C">
          <w:rPr>
            <w:noProof/>
            <w:webHidden/>
          </w:rPr>
          <w:instrText xml:space="preserve"> PAGEREF _Toc46126834 \h </w:instrText>
        </w:r>
        <w:r w:rsidR="00557A4C">
          <w:rPr>
            <w:noProof/>
            <w:webHidden/>
          </w:rPr>
        </w:r>
        <w:r w:rsidR="00557A4C">
          <w:rPr>
            <w:noProof/>
            <w:webHidden/>
          </w:rPr>
          <w:fldChar w:fldCharType="separate"/>
        </w:r>
        <w:r w:rsidR="00557A4C">
          <w:rPr>
            <w:noProof/>
            <w:webHidden/>
          </w:rPr>
          <w:t>74</w:t>
        </w:r>
        <w:r w:rsidR="00557A4C">
          <w:rPr>
            <w:noProof/>
            <w:webHidden/>
          </w:rPr>
          <w:fldChar w:fldCharType="end"/>
        </w:r>
      </w:hyperlink>
    </w:p>
    <w:p w14:paraId="282F120F" w14:textId="5CAC3454" w:rsidR="00557A4C" w:rsidRDefault="008364C8">
      <w:pPr>
        <w:pStyle w:val="TOC1"/>
        <w:rPr>
          <w:rFonts w:asciiTheme="minorHAnsi" w:eastAsiaTheme="minorEastAsia" w:hAnsiTheme="minorHAnsi" w:cstheme="minorBidi"/>
          <w:noProof/>
          <w:szCs w:val="22"/>
          <w:lang w:eastAsia="de-CH"/>
        </w:rPr>
      </w:pPr>
      <w:hyperlink w:anchor="_Toc46126835"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Formatting</w:t>
        </w:r>
        <w:r w:rsidR="00557A4C">
          <w:rPr>
            <w:noProof/>
            <w:webHidden/>
          </w:rPr>
          <w:tab/>
        </w:r>
        <w:r w:rsidR="00557A4C">
          <w:rPr>
            <w:noProof/>
            <w:webHidden/>
          </w:rPr>
          <w:fldChar w:fldCharType="begin"/>
        </w:r>
        <w:r w:rsidR="00557A4C">
          <w:rPr>
            <w:noProof/>
            <w:webHidden/>
          </w:rPr>
          <w:instrText xml:space="preserve"> PAGEREF _Toc46126835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0D4A1DE" w14:textId="5AECB1D7" w:rsidR="00557A4C" w:rsidRDefault="008364C8">
      <w:pPr>
        <w:pStyle w:val="TOC2"/>
        <w:tabs>
          <w:tab w:val="left" w:pos="1871"/>
        </w:tabs>
        <w:rPr>
          <w:rFonts w:asciiTheme="minorHAnsi" w:eastAsiaTheme="minorEastAsia" w:hAnsiTheme="minorHAnsi" w:cstheme="minorBidi"/>
          <w:noProof/>
          <w:szCs w:val="22"/>
          <w:lang w:eastAsia="de-CH"/>
        </w:rPr>
      </w:pPr>
      <w:hyperlink w:anchor="_Toc46126836" w:history="1">
        <w:r w:rsidR="00557A4C" w:rsidRPr="00256B20">
          <w:rPr>
            <w:rStyle w:val="Hyperlink"/>
            <w:noProof/>
            <w:lang w:val="en-GB"/>
          </w:rPr>
          <w:t>11.1</w:t>
        </w:r>
        <w:r w:rsidR="00557A4C">
          <w:rPr>
            <w:rFonts w:asciiTheme="minorHAnsi" w:eastAsiaTheme="minorEastAsia" w:hAnsiTheme="minorHAnsi" w:cstheme="minorBidi"/>
            <w:noProof/>
            <w:szCs w:val="22"/>
            <w:lang w:eastAsia="de-CH"/>
          </w:rPr>
          <w:tab/>
        </w:r>
        <w:r w:rsidR="00557A4C" w:rsidRPr="00256B20">
          <w:rPr>
            <w:rStyle w:val="Hyperlink"/>
            <w:noProof/>
            <w:lang w:val="en-GB"/>
          </w:rPr>
          <w:t>Quotes</w:t>
        </w:r>
        <w:r w:rsidR="00557A4C">
          <w:rPr>
            <w:noProof/>
            <w:webHidden/>
          </w:rPr>
          <w:tab/>
        </w:r>
        <w:r w:rsidR="00557A4C">
          <w:rPr>
            <w:noProof/>
            <w:webHidden/>
          </w:rPr>
          <w:fldChar w:fldCharType="begin"/>
        </w:r>
        <w:r w:rsidR="00557A4C">
          <w:rPr>
            <w:noProof/>
            <w:webHidden/>
          </w:rPr>
          <w:instrText xml:space="preserve"> PAGEREF _Toc46126836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68528202" w14:textId="5FDAF332" w:rsidR="00557A4C" w:rsidRDefault="008364C8">
      <w:pPr>
        <w:pStyle w:val="TOC2"/>
        <w:tabs>
          <w:tab w:val="left" w:pos="1871"/>
        </w:tabs>
        <w:rPr>
          <w:rFonts w:asciiTheme="minorHAnsi" w:eastAsiaTheme="minorEastAsia" w:hAnsiTheme="minorHAnsi" w:cstheme="minorBidi"/>
          <w:noProof/>
          <w:szCs w:val="22"/>
          <w:lang w:eastAsia="de-CH"/>
        </w:rPr>
      </w:pPr>
      <w:hyperlink w:anchor="_Toc46126837" w:history="1">
        <w:r w:rsidR="00557A4C" w:rsidRPr="00256B20">
          <w:rPr>
            <w:rStyle w:val="Hyperlink"/>
            <w:noProof/>
            <w:lang w:val="en-GB"/>
          </w:rPr>
          <w:t>11.2</w:t>
        </w:r>
        <w:r w:rsidR="00557A4C">
          <w:rPr>
            <w:rFonts w:asciiTheme="minorHAnsi" w:eastAsiaTheme="minorEastAsia" w:hAnsiTheme="minorHAnsi" w:cstheme="minorBidi"/>
            <w:noProof/>
            <w:szCs w:val="22"/>
            <w:lang w:eastAsia="de-CH"/>
          </w:rPr>
          <w:tab/>
        </w:r>
        <w:r w:rsidR="00557A4C" w:rsidRPr="00256B20">
          <w:rPr>
            <w:rStyle w:val="Hyperlink"/>
            <w:noProof/>
            <w:lang w:val="en-GB"/>
          </w:rPr>
          <w:t>Enumerations</w:t>
        </w:r>
        <w:r w:rsidR="00557A4C">
          <w:rPr>
            <w:noProof/>
            <w:webHidden/>
          </w:rPr>
          <w:tab/>
        </w:r>
        <w:r w:rsidR="00557A4C">
          <w:rPr>
            <w:noProof/>
            <w:webHidden/>
          </w:rPr>
          <w:fldChar w:fldCharType="begin"/>
        </w:r>
        <w:r w:rsidR="00557A4C">
          <w:rPr>
            <w:noProof/>
            <w:webHidden/>
          </w:rPr>
          <w:instrText xml:space="preserve"> PAGEREF _Toc46126837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4052880E" w14:textId="1C49D479" w:rsidR="00557A4C" w:rsidRDefault="008364C8">
      <w:pPr>
        <w:pStyle w:val="TOC2"/>
        <w:tabs>
          <w:tab w:val="left" w:pos="1871"/>
        </w:tabs>
        <w:rPr>
          <w:rFonts w:asciiTheme="minorHAnsi" w:eastAsiaTheme="minorEastAsia" w:hAnsiTheme="minorHAnsi" w:cstheme="minorBidi"/>
          <w:noProof/>
          <w:szCs w:val="22"/>
          <w:lang w:eastAsia="de-CH"/>
        </w:rPr>
      </w:pPr>
      <w:hyperlink w:anchor="_Toc46126838" w:history="1">
        <w:r w:rsidR="00557A4C" w:rsidRPr="00256B20">
          <w:rPr>
            <w:rStyle w:val="Hyperlink"/>
            <w:noProof/>
            <w:lang w:val="en-GB"/>
          </w:rPr>
          <w:t>11.3</w:t>
        </w:r>
        <w:r w:rsidR="00557A4C">
          <w:rPr>
            <w:rFonts w:asciiTheme="minorHAnsi" w:eastAsiaTheme="minorEastAsia" w:hAnsiTheme="minorHAnsi" w:cstheme="minorBidi"/>
            <w:noProof/>
            <w:szCs w:val="22"/>
            <w:lang w:eastAsia="de-CH"/>
          </w:rPr>
          <w:tab/>
        </w:r>
        <w:r w:rsidR="00557A4C" w:rsidRPr="00256B20">
          <w:rPr>
            <w:rStyle w:val="Hyperlink"/>
            <w:noProof/>
            <w:lang w:val="en-GB"/>
          </w:rPr>
          <w:t>Footnotes</w:t>
        </w:r>
        <w:r w:rsidR="00557A4C">
          <w:rPr>
            <w:noProof/>
            <w:webHidden/>
          </w:rPr>
          <w:tab/>
        </w:r>
        <w:r w:rsidR="00557A4C">
          <w:rPr>
            <w:noProof/>
            <w:webHidden/>
          </w:rPr>
          <w:fldChar w:fldCharType="begin"/>
        </w:r>
        <w:r w:rsidR="00557A4C">
          <w:rPr>
            <w:noProof/>
            <w:webHidden/>
          </w:rPr>
          <w:instrText xml:space="preserve"> PAGEREF _Toc46126838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93A4832" w14:textId="23337FDD" w:rsidR="00557A4C" w:rsidRDefault="008364C8">
      <w:pPr>
        <w:pStyle w:val="TOC2"/>
        <w:tabs>
          <w:tab w:val="left" w:pos="1871"/>
        </w:tabs>
        <w:rPr>
          <w:rFonts w:asciiTheme="minorHAnsi" w:eastAsiaTheme="minorEastAsia" w:hAnsiTheme="minorHAnsi" w:cstheme="minorBidi"/>
          <w:noProof/>
          <w:szCs w:val="22"/>
          <w:lang w:eastAsia="de-CH"/>
        </w:rPr>
      </w:pPr>
      <w:hyperlink w:anchor="_Toc46126839" w:history="1">
        <w:r w:rsidR="00557A4C" w:rsidRPr="00256B20">
          <w:rPr>
            <w:rStyle w:val="Hyperlink"/>
            <w:noProof/>
            <w:lang w:val="en-GB"/>
          </w:rPr>
          <w:t>11.4</w:t>
        </w:r>
        <w:r w:rsidR="00557A4C">
          <w:rPr>
            <w:rFonts w:asciiTheme="minorHAnsi" w:eastAsiaTheme="minorEastAsia" w:hAnsiTheme="minorHAnsi" w:cstheme="minorBidi"/>
            <w:noProof/>
            <w:szCs w:val="22"/>
            <w:lang w:eastAsia="de-CH"/>
          </w:rPr>
          <w:tab/>
        </w:r>
        <w:r w:rsidR="00557A4C" w:rsidRPr="00256B20">
          <w:rPr>
            <w:rStyle w:val="Hyperlink"/>
            <w:noProof/>
            <w:lang w:val="en-GB"/>
          </w:rPr>
          <w:t>Figures</w:t>
        </w:r>
        <w:r w:rsidR="00557A4C">
          <w:rPr>
            <w:noProof/>
            <w:webHidden/>
          </w:rPr>
          <w:tab/>
        </w:r>
        <w:r w:rsidR="00557A4C">
          <w:rPr>
            <w:noProof/>
            <w:webHidden/>
          </w:rPr>
          <w:fldChar w:fldCharType="begin"/>
        </w:r>
        <w:r w:rsidR="00557A4C">
          <w:rPr>
            <w:noProof/>
            <w:webHidden/>
          </w:rPr>
          <w:instrText xml:space="preserve"> PAGEREF _Toc46126839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0BF0681B" w14:textId="50E4E12B" w:rsidR="00557A4C" w:rsidRDefault="008364C8">
      <w:pPr>
        <w:pStyle w:val="TOC2"/>
        <w:tabs>
          <w:tab w:val="left" w:pos="1871"/>
        </w:tabs>
        <w:rPr>
          <w:rFonts w:asciiTheme="minorHAnsi" w:eastAsiaTheme="minorEastAsia" w:hAnsiTheme="minorHAnsi" w:cstheme="minorBidi"/>
          <w:noProof/>
          <w:szCs w:val="22"/>
          <w:lang w:eastAsia="de-CH"/>
        </w:rPr>
      </w:pPr>
      <w:hyperlink w:anchor="_Toc46126840" w:history="1">
        <w:r w:rsidR="00557A4C" w:rsidRPr="00256B20">
          <w:rPr>
            <w:rStyle w:val="Hyperlink"/>
            <w:noProof/>
            <w:lang w:val="en-GB"/>
          </w:rPr>
          <w:t>11.5</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w:t>
        </w:r>
        <w:r w:rsidR="00557A4C">
          <w:rPr>
            <w:noProof/>
            <w:webHidden/>
          </w:rPr>
          <w:tab/>
        </w:r>
        <w:r w:rsidR="00557A4C">
          <w:rPr>
            <w:noProof/>
            <w:webHidden/>
          </w:rPr>
          <w:fldChar w:fldCharType="begin"/>
        </w:r>
        <w:r w:rsidR="00557A4C">
          <w:rPr>
            <w:noProof/>
            <w:webHidden/>
          </w:rPr>
          <w:instrText xml:space="preserve"> PAGEREF _Toc46126840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20D6814B" w14:textId="67E312B3" w:rsidR="00557A4C" w:rsidRDefault="008364C8">
      <w:pPr>
        <w:pStyle w:val="TOC3"/>
        <w:tabs>
          <w:tab w:val="left" w:pos="2722"/>
          <w:tab w:val="right" w:leader="dot" w:pos="9628"/>
        </w:tabs>
        <w:rPr>
          <w:rFonts w:asciiTheme="minorHAnsi" w:eastAsiaTheme="minorEastAsia" w:hAnsiTheme="minorHAnsi" w:cstheme="minorBidi"/>
          <w:noProof/>
          <w:szCs w:val="22"/>
          <w:lang w:eastAsia="de-CH"/>
        </w:rPr>
      </w:pPr>
      <w:hyperlink w:anchor="_Toc46126841" w:history="1">
        <w:r w:rsidR="00557A4C" w:rsidRPr="00256B20">
          <w:rPr>
            <w:rStyle w:val="Hyperlink"/>
            <w:noProof/>
            <w:lang w:val="en-GB"/>
          </w:rPr>
          <w:t>11.5.1</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 as illustration</w:t>
        </w:r>
        <w:r w:rsidR="00557A4C">
          <w:rPr>
            <w:noProof/>
            <w:webHidden/>
          </w:rPr>
          <w:tab/>
        </w:r>
        <w:r w:rsidR="00557A4C">
          <w:rPr>
            <w:noProof/>
            <w:webHidden/>
          </w:rPr>
          <w:fldChar w:fldCharType="begin"/>
        </w:r>
        <w:r w:rsidR="00557A4C">
          <w:rPr>
            <w:noProof/>
            <w:webHidden/>
          </w:rPr>
          <w:instrText xml:space="preserve"> PAGEREF _Toc46126841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02AD789" w14:textId="49F649B7" w:rsidR="00557A4C" w:rsidRDefault="008364C8">
      <w:pPr>
        <w:pStyle w:val="TOC3"/>
        <w:tabs>
          <w:tab w:val="left" w:pos="2722"/>
          <w:tab w:val="right" w:leader="dot" w:pos="9628"/>
        </w:tabs>
        <w:rPr>
          <w:rFonts w:asciiTheme="minorHAnsi" w:eastAsiaTheme="minorEastAsia" w:hAnsiTheme="minorHAnsi" w:cstheme="minorBidi"/>
          <w:noProof/>
          <w:szCs w:val="22"/>
          <w:lang w:eastAsia="de-CH"/>
        </w:rPr>
      </w:pPr>
      <w:hyperlink w:anchor="_Toc46126842" w:history="1">
        <w:r w:rsidR="00557A4C" w:rsidRPr="00256B20">
          <w:rPr>
            <w:rStyle w:val="Hyperlink"/>
            <w:noProof/>
            <w:lang w:val="en-GB"/>
          </w:rPr>
          <w:t>11.5.2</w:t>
        </w:r>
        <w:r w:rsidR="00557A4C">
          <w:rPr>
            <w:rFonts w:asciiTheme="minorHAnsi" w:eastAsiaTheme="minorEastAsia" w:hAnsiTheme="minorHAnsi" w:cstheme="minorBidi"/>
            <w:noProof/>
            <w:szCs w:val="22"/>
            <w:lang w:eastAsia="de-CH"/>
          </w:rPr>
          <w:tab/>
        </w:r>
        <w:r w:rsidR="00557A4C" w:rsidRPr="00256B20">
          <w:rPr>
            <w:rStyle w:val="Hyperlink"/>
            <w:noProof/>
            <w:lang w:val="en-GB"/>
          </w:rPr>
          <w:t>Word tables</w:t>
        </w:r>
        <w:r w:rsidR="00557A4C">
          <w:rPr>
            <w:noProof/>
            <w:webHidden/>
          </w:rPr>
          <w:tab/>
        </w:r>
        <w:r w:rsidR="00557A4C">
          <w:rPr>
            <w:noProof/>
            <w:webHidden/>
          </w:rPr>
          <w:fldChar w:fldCharType="begin"/>
        </w:r>
        <w:r w:rsidR="00557A4C">
          <w:rPr>
            <w:noProof/>
            <w:webHidden/>
          </w:rPr>
          <w:instrText xml:space="preserve"> PAGEREF _Toc46126842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69B92EF" w14:textId="1A9243A8" w:rsidR="00557A4C" w:rsidRDefault="008364C8">
      <w:pPr>
        <w:pStyle w:val="TOC2"/>
        <w:tabs>
          <w:tab w:val="left" w:pos="1871"/>
        </w:tabs>
        <w:rPr>
          <w:rFonts w:asciiTheme="minorHAnsi" w:eastAsiaTheme="minorEastAsia" w:hAnsiTheme="minorHAnsi" w:cstheme="minorBidi"/>
          <w:noProof/>
          <w:szCs w:val="22"/>
          <w:lang w:eastAsia="de-CH"/>
        </w:rPr>
      </w:pPr>
      <w:hyperlink w:anchor="_Toc46126843" w:history="1">
        <w:r w:rsidR="00557A4C" w:rsidRPr="00256B20">
          <w:rPr>
            <w:rStyle w:val="Hyperlink"/>
            <w:noProof/>
            <w:lang w:val="en-GB"/>
          </w:rPr>
          <w:t>11.6</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Changing the font</w:t>
        </w:r>
        <w:r w:rsidR="00557A4C">
          <w:rPr>
            <w:noProof/>
            <w:webHidden/>
          </w:rPr>
          <w:tab/>
        </w:r>
        <w:r w:rsidR="00557A4C">
          <w:rPr>
            <w:noProof/>
            <w:webHidden/>
          </w:rPr>
          <w:fldChar w:fldCharType="begin"/>
        </w:r>
        <w:r w:rsidR="00557A4C">
          <w:rPr>
            <w:noProof/>
            <w:webHidden/>
          </w:rPr>
          <w:instrText xml:space="preserve"> PAGEREF _Toc46126843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7960D7CD" w14:textId="7A7FA4E5" w:rsidR="00557A4C" w:rsidRDefault="008364C8">
      <w:pPr>
        <w:pStyle w:val="TOC1"/>
        <w:rPr>
          <w:rFonts w:asciiTheme="minorHAnsi" w:eastAsiaTheme="minorEastAsia" w:hAnsiTheme="minorHAnsi" w:cstheme="minorBidi"/>
          <w:noProof/>
          <w:szCs w:val="22"/>
          <w:lang w:eastAsia="de-CH"/>
        </w:rPr>
      </w:pPr>
      <w:hyperlink w:anchor="_Toc46126844" w:history="1">
        <w:r w:rsidR="00557A4C" w:rsidRPr="00256B20">
          <w:rPr>
            <w:rStyle w:val="Hyperlink"/>
            <w:noProof/>
            <w:lang w:val="en-GB"/>
          </w:rPr>
          <w:t>References</w:t>
        </w:r>
        <w:r w:rsidR="00557A4C">
          <w:rPr>
            <w:noProof/>
            <w:webHidden/>
          </w:rPr>
          <w:tab/>
        </w:r>
        <w:r w:rsidR="00557A4C">
          <w:rPr>
            <w:noProof/>
            <w:webHidden/>
          </w:rPr>
          <w:fldChar w:fldCharType="begin"/>
        </w:r>
        <w:r w:rsidR="00557A4C">
          <w:rPr>
            <w:noProof/>
            <w:webHidden/>
          </w:rPr>
          <w:instrText xml:space="preserve"> PAGEREF _Toc46126844 \h </w:instrText>
        </w:r>
        <w:r w:rsidR="00557A4C">
          <w:rPr>
            <w:noProof/>
            <w:webHidden/>
          </w:rPr>
        </w:r>
        <w:r w:rsidR="00557A4C">
          <w:rPr>
            <w:noProof/>
            <w:webHidden/>
          </w:rPr>
          <w:fldChar w:fldCharType="separate"/>
        </w:r>
        <w:r w:rsidR="00557A4C">
          <w:rPr>
            <w:noProof/>
            <w:webHidden/>
          </w:rPr>
          <w:t>78</w:t>
        </w:r>
        <w:r w:rsidR="00557A4C">
          <w:rPr>
            <w:noProof/>
            <w:webHidden/>
          </w:rPr>
          <w:fldChar w:fldCharType="end"/>
        </w:r>
      </w:hyperlink>
    </w:p>
    <w:p w14:paraId="1343D2C7" w14:textId="046EBD26" w:rsidR="00557A4C" w:rsidRDefault="008364C8">
      <w:pPr>
        <w:pStyle w:val="TOC1"/>
        <w:rPr>
          <w:rFonts w:asciiTheme="minorHAnsi" w:eastAsiaTheme="minorEastAsia" w:hAnsiTheme="minorHAnsi" w:cstheme="minorBidi"/>
          <w:noProof/>
          <w:szCs w:val="22"/>
          <w:lang w:eastAsia="de-CH"/>
        </w:rPr>
      </w:pPr>
      <w:hyperlink w:anchor="_Toc46126845" w:history="1">
        <w:r w:rsidR="00557A4C" w:rsidRPr="00256B20">
          <w:rPr>
            <w:rStyle w:val="Hyperlink"/>
            <w:noProof/>
            <w:lang w:val="en-GB"/>
          </w:rPr>
          <w:t>List of Figures</w:t>
        </w:r>
        <w:r w:rsidR="00557A4C">
          <w:rPr>
            <w:noProof/>
            <w:webHidden/>
          </w:rPr>
          <w:tab/>
        </w:r>
        <w:r w:rsidR="00557A4C">
          <w:rPr>
            <w:noProof/>
            <w:webHidden/>
          </w:rPr>
          <w:fldChar w:fldCharType="begin"/>
        </w:r>
        <w:r w:rsidR="00557A4C">
          <w:rPr>
            <w:noProof/>
            <w:webHidden/>
          </w:rPr>
          <w:instrText xml:space="preserve"> PAGEREF _Toc46126845 \h </w:instrText>
        </w:r>
        <w:r w:rsidR="00557A4C">
          <w:rPr>
            <w:noProof/>
            <w:webHidden/>
          </w:rPr>
        </w:r>
        <w:r w:rsidR="00557A4C">
          <w:rPr>
            <w:noProof/>
            <w:webHidden/>
          </w:rPr>
          <w:fldChar w:fldCharType="separate"/>
        </w:r>
        <w:r w:rsidR="00557A4C">
          <w:rPr>
            <w:noProof/>
            <w:webHidden/>
          </w:rPr>
          <w:t>80</w:t>
        </w:r>
        <w:r w:rsidR="00557A4C">
          <w:rPr>
            <w:noProof/>
            <w:webHidden/>
          </w:rPr>
          <w:fldChar w:fldCharType="end"/>
        </w:r>
      </w:hyperlink>
    </w:p>
    <w:p w14:paraId="2BF9E726" w14:textId="0766B1EB" w:rsidR="00557A4C" w:rsidRDefault="008364C8">
      <w:pPr>
        <w:pStyle w:val="TOC1"/>
        <w:rPr>
          <w:rFonts w:asciiTheme="minorHAnsi" w:eastAsiaTheme="minorEastAsia" w:hAnsiTheme="minorHAnsi" w:cstheme="minorBidi"/>
          <w:noProof/>
          <w:szCs w:val="22"/>
          <w:lang w:eastAsia="de-CH"/>
        </w:rPr>
      </w:pPr>
      <w:hyperlink w:anchor="_Toc46126846" w:history="1">
        <w:r w:rsidR="00557A4C" w:rsidRPr="00256B20">
          <w:rPr>
            <w:rStyle w:val="Hyperlink"/>
            <w:noProof/>
            <w:lang w:val="en-GB"/>
          </w:rPr>
          <w:t>List of Tables</w:t>
        </w:r>
        <w:r w:rsidR="00557A4C">
          <w:rPr>
            <w:noProof/>
            <w:webHidden/>
          </w:rPr>
          <w:tab/>
        </w:r>
        <w:r w:rsidR="00557A4C">
          <w:rPr>
            <w:noProof/>
            <w:webHidden/>
          </w:rPr>
          <w:fldChar w:fldCharType="begin"/>
        </w:r>
        <w:r w:rsidR="00557A4C">
          <w:rPr>
            <w:noProof/>
            <w:webHidden/>
          </w:rPr>
          <w:instrText xml:space="preserve"> PAGEREF _Toc46126846 \h </w:instrText>
        </w:r>
        <w:r w:rsidR="00557A4C">
          <w:rPr>
            <w:noProof/>
            <w:webHidden/>
          </w:rPr>
        </w:r>
        <w:r w:rsidR="00557A4C">
          <w:rPr>
            <w:noProof/>
            <w:webHidden/>
          </w:rPr>
          <w:fldChar w:fldCharType="separate"/>
        </w:r>
        <w:r w:rsidR="00557A4C">
          <w:rPr>
            <w:noProof/>
            <w:webHidden/>
          </w:rPr>
          <w:t>83</w:t>
        </w:r>
        <w:r w:rsidR="00557A4C">
          <w:rPr>
            <w:noProof/>
            <w:webHidden/>
          </w:rPr>
          <w:fldChar w:fldCharType="end"/>
        </w:r>
      </w:hyperlink>
    </w:p>
    <w:p w14:paraId="2D2561E4" w14:textId="773673AA" w:rsidR="00557A4C" w:rsidRDefault="008364C8">
      <w:pPr>
        <w:pStyle w:val="TOC1"/>
        <w:rPr>
          <w:rFonts w:asciiTheme="minorHAnsi" w:eastAsiaTheme="minorEastAsia" w:hAnsiTheme="minorHAnsi" w:cstheme="minorBidi"/>
          <w:noProof/>
          <w:szCs w:val="22"/>
          <w:lang w:eastAsia="de-CH"/>
        </w:rPr>
      </w:pPr>
      <w:hyperlink w:anchor="_Toc46126847" w:history="1">
        <w:r w:rsidR="00557A4C" w:rsidRPr="00256B20">
          <w:rPr>
            <w:rStyle w:val="Hyperlink"/>
            <w:noProof/>
            <w:lang w:val="en-GB"/>
          </w:rPr>
          <w:t>List of Abbreviations</w:t>
        </w:r>
        <w:r w:rsidR="00557A4C">
          <w:rPr>
            <w:noProof/>
            <w:webHidden/>
          </w:rPr>
          <w:tab/>
        </w:r>
        <w:r w:rsidR="00557A4C">
          <w:rPr>
            <w:noProof/>
            <w:webHidden/>
          </w:rPr>
          <w:fldChar w:fldCharType="begin"/>
        </w:r>
        <w:r w:rsidR="00557A4C">
          <w:rPr>
            <w:noProof/>
            <w:webHidden/>
          </w:rPr>
          <w:instrText xml:space="preserve"> PAGEREF _Toc46126847 \h </w:instrText>
        </w:r>
        <w:r w:rsidR="00557A4C">
          <w:rPr>
            <w:noProof/>
            <w:webHidden/>
          </w:rPr>
        </w:r>
        <w:r w:rsidR="00557A4C">
          <w:rPr>
            <w:noProof/>
            <w:webHidden/>
          </w:rPr>
          <w:fldChar w:fldCharType="separate"/>
        </w:r>
        <w:r w:rsidR="00557A4C">
          <w:rPr>
            <w:noProof/>
            <w:webHidden/>
          </w:rPr>
          <w:t>84</w:t>
        </w:r>
        <w:r w:rsidR="00557A4C">
          <w:rPr>
            <w:noProof/>
            <w:webHidden/>
          </w:rPr>
          <w:fldChar w:fldCharType="end"/>
        </w:r>
      </w:hyperlink>
    </w:p>
    <w:p w14:paraId="0E292D71" w14:textId="2CC417D8" w:rsidR="00557A4C" w:rsidRDefault="008364C8">
      <w:pPr>
        <w:pStyle w:val="TOC1"/>
        <w:rPr>
          <w:rFonts w:asciiTheme="minorHAnsi" w:eastAsiaTheme="minorEastAsia" w:hAnsiTheme="minorHAnsi" w:cstheme="minorBidi"/>
          <w:noProof/>
          <w:szCs w:val="22"/>
          <w:lang w:eastAsia="de-CH"/>
        </w:rPr>
      </w:pPr>
      <w:hyperlink w:anchor="_Toc46126848"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_Toc46126848 \h </w:instrText>
        </w:r>
        <w:r w:rsidR="00557A4C">
          <w:rPr>
            <w:noProof/>
            <w:webHidden/>
          </w:rPr>
        </w:r>
        <w:r w:rsidR="00557A4C">
          <w:rPr>
            <w:noProof/>
            <w:webHidden/>
          </w:rPr>
          <w:fldChar w:fldCharType="separate"/>
        </w:r>
        <w:r w:rsidR="00557A4C">
          <w:rPr>
            <w:noProof/>
            <w:webHidden/>
          </w:rPr>
          <w:t>86</w:t>
        </w:r>
        <w:r w:rsidR="00557A4C">
          <w:rPr>
            <w:noProof/>
            <w:webHidden/>
          </w:rPr>
          <w:fldChar w:fldCharType="end"/>
        </w:r>
      </w:hyperlink>
    </w:p>
    <w:p w14:paraId="5CC0F1B6" w14:textId="49BBE442" w:rsidR="00557A4C" w:rsidRDefault="008364C8">
      <w:pPr>
        <w:pStyle w:val="TOC1"/>
        <w:rPr>
          <w:rFonts w:asciiTheme="minorHAnsi" w:eastAsiaTheme="minorEastAsia" w:hAnsiTheme="minorHAnsi" w:cstheme="minorBidi"/>
          <w:noProof/>
          <w:szCs w:val="22"/>
          <w:lang w:eastAsia="de-CH"/>
        </w:rPr>
      </w:pPr>
      <w:hyperlink w:anchor="_Toc46126849"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_Toc46126849 \h </w:instrText>
        </w:r>
        <w:r w:rsidR="00557A4C">
          <w:rPr>
            <w:noProof/>
            <w:webHidden/>
          </w:rPr>
        </w:r>
        <w:r w:rsidR="00557A4C">
          <w:rPr>
            <w:noProof/>
            <w:webHidden/>
          </w:rPr>
          <w:fldChar w:fldCharType="separate"/>
        </w:r>
        <w:r w:rsidR="00557A4C">
          <w:rPr>
            <w:noProof/>
            <w:webHidden/>
          </w:rPr>
          <w:t>87</w:t>
        </w:r>
        <w:r w:rsidR="00557A4C">
          <w:rPr>
            <w:noProof/>
            <w:webHidden/>
          </w:rPr>
          <w:fldChar w:fldCharType="end"/>
        </w:r>
      </w:hyperlink>
    </w:p>
    <w:p w14:paraId="7105ACA7" w14:textId="37D1790F" w:rsidR="00557A4C" w:rsidRDefault="008364C8">
      <w:pPr>
        <w:pStyle w:val="TOC1"/>
        <w:rPr>
          <w:rFonts w:asciiTheme="minorHAnsi" w:eastAsiaTheme="minorEastAsia" w:hAnsiTheme="minorHAnsi" w:cstheme="minorBidi"/>
          <w:noProof/>
          <w:szCs w:val="22"/>
          <w:lang w:eastAsia="de-CH"/>
        </w:rPr>
      </w:pPr>
      <w:hyperlink w:anchor="_Toc46126850"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_Toc46126850 \h </w:instrText>
        </w:r>
        <w:r w:rsidR="00557A4C">
          <w:rPr>
            <w:noProof/>
            <w:webHidden/>
          </w:rPr>
        </w:r>
        <w:r w:rsidR="00557A4C">
          <w:rPr>
            <w:noProof/>
            <w:webHidden/>
          </w:rPr>
          <w:fldChar w:fldCharType="separate"/>
        </w:r>
        <w:r w:rsidR="00557A4C">
          <w:rPr>
            <w:noProof/>
            <w:webHidden/>
          </w:rPr>
          <w:t>88</w:t>
        </w:r>
        <w:r w:rsidR="00557A4C">
          <w:rPr>
            <w:noProof/>
            <w:webHidden/>
          </w:rPr>
          <w:fldChar w:fldCharType="end"/>
        </w:r>
      </w:hyperlink>
    </w:p>
    <w:p w14:paraId="01BD8532" w14:textId="486FD395" w:rsidR="00557A4C" w:rsidRDefault="008364C8">
      <w:pPr>
        <w:pStyle w:val="TOC1"/>
        <w:rPr>
          <w:rFonts w:asciiTheme="minorHAnsi" w:eastAsiaTheme="minorEastAsia" w:hAnsiTheme="minorHAnsi" w:cstheme="minorBidi"/>
          <w:noProof/>
          <w:szCs w:val="22"/>
          <w:lang w:eastAsia="de-CH"/>
        </w:rPr>
      </w:pPr>
      <w:hyperlink w:anchor="_Toc46126851"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_Toc46126851 \h </w:instrText>
        </w:r>
        <w:r w:rsidR="00557A4C">
          <w:rPr>
            <w:noProof/>
            <w:webHidden/>
          </w:rPr>
        </w:r>
        <w:r w:rsidR="00557A4C">
          <w:rPr>
            <w:noProof/>
            <w:webHidden/>
          </w:rPr>
          <w:fldChar w:fldCharType="separate"/>
        </w:r>
        <w:r w:rsidR="00557A4C">
          <w:rPr>
            <w:noProof/>
            <w:webHidden/>
          </w:rPr>
          <w:t>89</w:t>
        </w:r>
        <w:r w:rsidR="00557A4C">
          <w:rPr>
            <w:noProof/>
            <w:webHidden/>
          </w:rPr>
          <w:fldChar w:fldCharType="end"/>
        </w:r>
      </w:hyperlink>
    </w:p>
    <w:p w14:paraId="5EAB92D3" w14:textId="513DAB63" w:rsidR="00557A4C" w:rsidRDefault="008364C8">
      <w:pPr>
        <w:pStyle w:val="TOC1"/>
        <w:rPr>
          <w:rFonts w:asciiTheme="minorHAnsi" w:eastAsiaTheme="minorEastAsia" w:hAnsiTheme="minorHAnsi" w:cstheme="minorBidi"/>
          <w:noProof/>
          <w:szCs w:val="22"/>
          <w:lang w:eastAsia="de-CH"/>
        </w:rPr>
      </w:pPr>
      <w:hyperlink w:anchor="_Toc46126852" w:history="1">
        <w:r w:rsidR="00557A4C" w:rsidRPr="00256B20">
          <w:rPr>
            <w:rStyle w:val="Hyperlink"/>
            <w:noProof/>
            <w:lang w:val="en-GB"/>
          </w:rPr>
          <w:t>Reference to Project Repository</w:t>
        </w:r>
        <w:r w:rsidR="00557A4C">
          <w:rPr>
            <w:noProof/>
            <w:webHidden/>
          </w:rPr>
          <w:tab/>
        </w:r>
        <w:r w:rsidR="00557A4C">
          <w:rPr>
            <w:noProof/>
            <w:webHidden/>
          </w:rPr>
          <w:fldChar w:fldCharType="begin"/>
        </w:r>
        <w:r w:rsidR="00557A4C">
          <w:rPr>
            <w:noProof/>
            <w:webHidden/>
          </w:rPr>
          <w:instrText xml:space="preserve"> PAGEREF _Toc46126852 \h </w:instrText>
        </w:r>
        <w:r w:rsidR="00557A4C">
          <w:rPr>
            <w:noProof/>
            <w:webHidden/>
          </w:rPr>
        </w:r>
        <w:r w:rsidR="00557A4C">
          <w:rPr>
            <w:noProof/>
            <w:webHidden/>
          </w:rPr>
          <w:fldChar w:fldCharType="separate"/>
        </w:r>
        <w:r w:rsidR="00557A4C">
          <w:rPr>
            <w:noProof/>
            <w:webHidden/>
          </w:rPr>
          <w:t>90</w:t>
        </w:r>
        <w:r w:rsidR="00557A4C">
          <w:rPr>
            <w:noProof/>
            <w:webHidden/>
          </w:rPr>
          <w:fldChar w:fldCharType="end"/>
        </w:r>
      </w:hyperlink>
    </w:p>
    <w:p w14:paraId="025BB412" w14:textId="01F50C0C"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126742"/>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126743"/>
      <w:r w:rsidRPr="00CC5315">
        <w:rPr>
          <w:lang w:val="en-GB"/>
        </w:rPr>
        <w:t>Initial Situation</w:t>
      </w:r>
      <w:bookmarkEnd w:id="11"/>
      <w:bookmarkEnd w:id="12"/>
      <w:bookmarkEnd w:id="13"/>
    </w:p>
    <w:p w14:paraId="16FEB40E" w14:textId="7A05E506"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w:t>
      </w:r>
      <w:proofErr w:type="spellStart"/>
      <w:r w:rsidR="004958F2" w:rsidRPr="00CC5315">
        <w:rPr>
          <w:lang w:val="en-GB" w:eastAsia="de-DE"/>
        </w:rPr>
        <w:t>Johner</w:t>
      </w:r>
      <w:proofErr w:type="spellEnd"/>
      <w:r w:rsidR="004958F2" w:rsidRPr="00CC5315">
        <w:rPr>
          <w:lang w:val="en-GB" w:eastAsia="de-DE"/>
        </w:rPr>
        <w:t>,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 </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commentRangeStart w:id="14"/>
      <w:r w:rsidR="00430155" w:rsidRPr="00CC5315">
        <w:rPr>
          <w:lang w:val="en-GB" w:eastAsia="de-DE"/>
        </w:rPr>
        <w:t>i</w:t>
      </w:r>
      <w:r w:rsidR="001E19F4" w:rsidRPr="00CC5315">
        <w:rPr>
          <w:lang w:val="en-GB" w:eastAsia="de-DE"/>
        </w:rPr>
        <w:t>f</w:t>
      </w:r>
      <w:commentRangeEnd w:id="14"/>
      <w:r w:rsidR="00A66686">
        <w:rPr>
          <w:rStyle w:val="CommentReference"/>
        </w:rPr>
        <w:commentReference w:id="14"/>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61027719" w:rsidR="00FB465A" w:rsidRPr="00CC5315" w:rsidRDefault="006F7C11" w:rsidP="00DD73C6">
      <w:pPr>
        <w:jc w:val="left"/>
        <w:rPr>
          <w:lang w:val="en-GB" w:eastAsia="de-DE"/>
        </w:rPr>
      </w:pPr>
      <w:r w:rsidRPr="00CC5315">
        <w:rPr>
          <w:lang w:val="en-GB" w:eastAsia="de-DE"/>
        </w:rPr>
        <w:t xml:space="preserve">Until today the </w:t>
      </w:r>
      <w:proofErr w:type="spellStart"/>
      <w:r w:rsidRPr="00CC5315">
        <w:rPr>
          <w:lang w:val="en-GB" w:eastAsia="de-DE"/>
        </w:rPr>
        <w:t>wega</w:t>
      </w:r>
      <w:proofErr w:type="spellEnd"/>
      <w:r w:rsidRPr="00CC5315">
        <w:rPr>
          <w:lang w:val="en-GB" w:eastAsia="de-DE"/>
        </w:rPr>
        <w:t xml:space="preserve">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xml:space="preserve">, even though test tools like </w:t>
      </w:r>
      <w:commentRangeStart w:id="15"/>
      <w:r w:rsidR="00AF4C28" w:rsidRPr="00CC5315">
        <w:rPr>
          <w:lang w:val="en-GB" w:eastAsia="de-DE"/>
        </w:rPr>
        <w:t xml:space="preserve">hp </w:t>
      </w:r>
      <w:proofErr w:type="spellStart"/>
      <w:r w:rsidR="00AF4C28" w:rsidRPr="00CC5315">
        <w:rPr>
          <w:lang w:val="en-GB" w:eastAsia="de-DE"/>
        </w:rPr>
        <w:t>alm</w:t>
      </w:r>
      <w:commentRangeEnd w:id="15"/>
      <w:proofErr w:type="spellEnd"/>
      <w:r w:rsidR="00A66686">
        <w:rPr>
          <w:rStyle w:val="CommentReference"/>
        </w:rPr>
        <w:commentReference w:id="15"/>
      </w:r>
      <w:r w:rsidR="00417AA1" w:rsidRPr="00CC5315">
        <w:rPr>
          <w:lang w:val="en-GB"/>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EB5969">
        <w:rPr>
          <w:highlight w:val="yellow"/>
          <w:lang w:val="en-GB" w:eastAsia="de-DE"/>
        </w:rPr>
        <w:t>Evelyne Daniel, personal communication, December 19, 2019</w:t>
      </w:r>
      <w:r w:rsidR="00A377A5" w:rsidRPr="00EB5969">
        <w:rPr>
          <w:highlight w:val="yellow"/>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6" w:name="_Toc46067013"/>
      <w:bookmarkStart w:id="17" w:name="_Toc46126744"/>
      <w:r w:rsidRPr="00CC5315">
        <w:rPr>
          <w:lang w:val="en-GB"/>
        </w:rPr>
        <w:t xml:space="preserve">BDD </w:t>
      </w:r>
      <w:r w:rsidR="00BB6B36" w:rsidRPr="00CC5315">
        <w:rPr>
          <w:lang w:val="en-GB"/>
        </w:rPr>
        <w:t>High Level Test Automatio</w:t>
      </w:r>
      <w:r w:rsidR="00F73352" w:rsidRPr="00CC5315">
        <w:rPr>
          <w:lang w:val="en-GB"/>
        </w:rPr>
        <w:t>n</w:t>
      </w:r>
      <w:bookmarkEnd w:id="16"/>
      <w:bookmarkEnd w:id="17"/>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xml:space="preserve">, </w:t>
      </w:r>
      <w:proofErr w:type="spellStart"/>
      <w:r w:rsidR="00A56A29" w:rsidRPr="00CC5315">
        <w:rPr>
          <w:lang w:val="en-GB" w:eastAsia="de-DE"/>
        </w:rPr>
        <w:t>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w:t>
      </w:r>
      <w:proofErr w:type="spellEnd"/>
      <w:r w:rsidR="00A56A29" w:rsidRPr="00CC5315">
        <w:rPr>
          <w:lang w:val="en-GB" w:eastAsia="de-DE"/>
        </w:rPr>
        <w:t xml:space="preserve"> Nagy and </w:t>
      </w:r>
      <w:proofErr w:type="spellStart"/>
      <w:r w:rsidR="00A56A29" w:rsidRPr="00CC5315">
        <w:rPr>
          <w:lang w:val="en-GB" w:eastAsia="de-DE"/>
        </w:rPr>
        <w:t>Seb</w:t>
      </w:r>
      <w:proofErr w:type="spellEnd"/>
      <w:r w:rsidR="00A56A29" w:rsidRPr="00CC5315">
        <w:rPr>
          <w:lang w:val="en-GB" w:eastAsia="de-DE"/>
        </w:rPr>
        <w:t xml:space="preserve">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w:t>
      </w:r>
      <w:proofErr w:type="spellStart"/>
      <w:r w:rsidRPr="00101981">
        <w:rPr>
          <w:lang w:val="en-GB"/>
        </w:rPr>
        <w:t>Ketterlin</w:t>
      </w:r>
      <w:proofErr w:type="spellEnd"/>
      <w:r w:rsidRPr="00101981">
        <w:rPr>
          <w:lang w:val="en-GB"/>
        </w:rPr>
        <w:t xml:space="preserve">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w:t>
      </w:r>
      <w:proofErr w:type="spellStart"/>
      <w:r w:rsidR="005D14D1" w:rsidRPr="00CC5315">
        <w:rPr>
          <w:lang w:val="en-GB"/>
        </w:rPr>
        <w:t>SmartBear</w:t>
      </w:r>
      <w:proofErr w:type="spellEnd"/>
      <w:r w:rsidR="005D14D1" w:rsidRPr="00CC5315">
        <w:rPr>
          <w:lang w:val="en-GB"/>
        </w:rPr>
        <w:t xml:space="preserve"> Software, 2020).</w:t>
      </w:r>
    </w:p>
    <w:p w14:paraId="0BAD6D79" w14:textId="77777777" w:rsidR="005D14D1" w:rsidRPr="00CC5315" w:rsidRDefault="005D14D1" w:rsidP="009C718D">
      <w:pPr>
        <w:pStyle w:val="ListParagraph"/>
        <w:numPr>
          <w:ilvl w:val="0"/>
          <w:numId w:val="7"/>
        </w:numPr>
        <w:rPr>
          <w:lang w:val="en-GB"/>
        </w:rPr>
      </w:pPr>
      <w:r w:rsidRPr="00CC5315">
        <w:rPr>
          <w:lang w:val="en-GB"/>
        </w:rPr>
        <w:t xml:space="preserve">Selenium which simulates the user interaction with the web application and will be controlled by cucumber and the gherkin feature file (Selenium, </w:t>
      </w:r>
      <w:proofErr w:type="spellStart"/>
      <w:r w:rsidRPr="00CC5315">
        <w:rPr>
          <w:lang w:val="en-GB"/>
        </w:rPr>
        <w:t>n.d</w:t>
      </w:r>
      <w:proofErr w:type="spellEnd"/>
      <w:r w:rsidRPr="00CC5315">
        <w:rPr>
          <w:lang w:val="en-GB"/>
        </w:rPr>
        <w:t>; Jain &amp; Sawant, 2018).</w:t>
      </w:r>
    </w:p>
    <w:p w14:paraId="0D8F1A78" w14:textId="7ABBEE4D" w:rsidR="00F73352" w:rsidRPr="00CC5315" w:rsidRDefault="005D14D1" w:rsidP="00F90292">
      <w:pPr>
        <w:pStyle w:val="ListParagraph"/>
        <w:numPr>
          <w:ilvl w:val="0"/>
          <w:numId w:val="7"/>
        </w:numPr>
        <w:rPr>
          <w:lang w:val="en-GB"/>
        </w:rPr>
      </w:pPr>
      <w:proofErr w:type="spellStart"/>
      <w:r w:rsidRPr="00CC5315">
        <w:rPr>
          <w:lang w:val="en-GB"/>
        </w:rPr>
        <w:t>Scenarioo</w:t>
      </w:r>
      <w:proofErr w:type="spellEnd"/>
      <w:r w:rsidR="005070BF" w:rsidRPr="00CC5315">
        <w:rPr>
          <w:lang w:val="en-GB"/>
        </w:rPr>
        <w:t xml:space="preserve"> and the </w:t>
      </w:r>
      <w:proofErr w:type="spellStart"/>
      <w:r w:rsidR="005070BF" w:rsidRPr="00CC5315">
        <w:rPr>
          <w:lang w:val="en-GB"/>
        </w:rPr>
        <w:t>Scenarioo</w:t>
      </w:r>
      <w:proofErr w:type="spellEnd"/>
      <w:r w:rsidR="005070BF" w:rsidRPr="00CC5315">
        <w:rPr>
          <w:lang w:val="en-GB"/>
        </w:rPr>
        <w:t>-Cucumber-plugin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w:t>
      </w:r>
      <w:proofErr w:type="spellStart"/>
      <w:r w:rsidR="00A16CBB" w:rsidRPr="008866F3">
        <w:rPr>
          <w:lang w:val="en-GB"/>
        </w:rPr>
        <w:t>Scenarioo</w:t>
      </w:r>
      <w:proofErr w:type="spellEnd"/>
      <w:r w:rsidR="00A16CBB" w:rsidRPr="008866F3">
        <w:rPr>
          <w:lang w:val="en-GB"/>
        </w:rPr>
        <w:t>, n.d.</w:t>
      </w:r>
      <w:r w:rsidR="00AC3498">
        <w:rPr>
          <w:lang w:val="en-CH"/>
        </w:rPr>
        <w:t>-a</w:t>
      </w:r>
      <w:r w:rsidR="00A16CBB" w:rsidRPr="008866F3">
        <w:rPr>
          <w:lang w:val="en-GB"/>
        </w:rPr>
        <w:t xml:space="preserve">; </w:t>
      </w:r>
      <w:proofErr w:type="spellStart"/>
      <w:r w:rsidR="008866F3" w:rsidRPr="008866F3">
        <w:rPr>
          <w:lang w:val="en-GB"/>
        </w:rPr>
        <w:t>Hosbach</w:t>
      </w:r>
      <w:proofErr w:type="spellEnd"/>
      <w:r w:rsidR="008866F3" w:rsidRPr="008866F3">
        <w:rPr>
          <w:lang w:val="en-GB"/>
        </w:rPr>
        <w:t>, 2020)</w:t>
      </w:r>
      <w:r w:rsidRPr="00CC5315">
        <w:rPr>
          <w:lang w:val="en-GB"/>
        </w:rPr>
        <w:t>.</w:t>
      </w:r>
    </w:p>
    <w:p w14:paraId="41D519CF" w14:textId="27A505A3" w:rsidR="00F73352" w:rsidRPr="00CC5315" w:rsidRDefault="00F73352" w:rsidP="00F73352">
      <w:pPr>
        <w:pStyle w:val="Heading2"/>
        <w:rPr>
          <w:lang w:val="en-GB"/>
        </w:rPr>
      </w:pPr>
      <w:bookmarkStart w:id="18" w:name="_Toc46067014"/>
      <w:bookmarkStart w:id="19" w:name="_Toc46126745"/>
      <w:r w:rsidRPr="00CC5315">
        <w:rPr>
          <w:lang w:val="en-GB"/>
        </w:rPr>
        <w:t>Automated Testing for OQ</w:t>
      </w:r>
      <w:bookmarkEnd w:id="18"/>
      <w:bookmarkEnd w:id="19"/>
    </w:p>
    <w:p w14:paraId="274BE966" w14:textId="46706455"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w:t>
      </w:r>
      <w:proofErr w:type="spellStart"/>
      <w:r w:rsidRPr="00CC5315">
        <w:rPr>
          <w:lang w:val="en-GB" w:eastAsia="de-DE"/>
        </w:rPr>
        <w:t>Hoogenraad</w:t>
      </w:r>
      <w:proofErr w:type="spellEnd"/>
      <w:r w:rsidRPr="00CC5315">
        <w:rPr>
          <w:lang w:val="en-GB" w:eastAsia="de-DE"/>
        </w:rPr>
        <w:t xml:space="preserve">, 2017). This is especially true, when the same tests have </w:t>
      </w:r>
      <w:commentRangeStart w:id="20"/>
      <w:r w:rsidRPr="00CC5315">
        <w:rPr>
          <w:lang w:val="en-GB" w:eastAsia="de-DE"/>
        </w:rPr>
        <w:t xml:space="preserve">to be performed several times </w:t>
      </w:r>
      <w:commentRangeEnd w:id="20"/>
      <w:r w:rsidR="00A66686">
        <w:rPr>
          <w:rStyle w:val="CommentReference"/>
        </w:rPr>
        <w:commentReference w:id="20"/>
      </w:r>
      <w:r w:rsidRPr="00CC5315">
        <w:rPr>
          <w:lang w:val="en-GB" w:eastAsia="de-DE"/>
        </w:rPr>
        <w:t>(Guru99b,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w:t>
      </w:r>
      <w:proofErr w:type="spellStart"/>
      <w:r w:rsidR="00350052" w:rsidRPr="00CC5315">
        <w:rPr>
          <w:lang w:val="en-GB" w:eastAsia="de-DE"/>
        </w:rPr>
        <w:t>Qualitest</w:t>
      </w:r>
      <w:proofErr w:type="spellEnd"/>
      <w:r w:rsidR="00350052" w:rsidRPr="00CC5315">
        <w:rPr>
          <w:lang w:val="en-GB" w:eastAsia="de-DE"/>
        </w:rPr>
        <w: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587DF2EF"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xml:space="preserve">. </w:t>
      </w:r>
      <w:commentRangeStart w:id="21"/>
      <w:r w:rsidR="00D0054D" w:rsidRPr="00CC5315">
        <w:rPr>
          <w:lang w:val="en-GB" w:eastAsia="de-DE"/>
        </w:rPr>
        <w:t>OQ</w:t>
      </w:r>
      <w:r w:rsidR="00B3764C" w:rsidRPr="00CC5315">
        <w:rPr>
          <w:lang w:val="en-GB" w:eastAsia="de-DE"/>
        </w:rPr>
        <w:t>, as well as OQ</w:t>
      </w:r>
      <w:commentRangeEnd w:id="21"/>
      <w:r w:rsidR="00523564">
        <w:rPr>
          <w:rStyle w:val="CommentReference"/>
        </w:rPr>
        <w:commentReference w:id="21"/>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22" w:name="_Toc46067015"/>
      <w:bookmarkStart w:id="23" w:name="_Toc46126746"/>
      <w:r w:rsidRPr="00CC5315">
        <w:rPr>
          <w:lang w:val="en-GB"/>
        </w:rPr>
        <w:lastRenderedPageBreak/>
        <w:t>Hypothesis and Research Questions</w:t>
      </w:r>
      <w:bookmarkEnd w:id="22"/>
      <w:bookmarkEnd w:id="23"/>
    </w:p>
    <w:p w14:paraId="5BB16866" w14:textId="502AFB9C" w:rsidR="002F706E" w:rsidRPr="00CC5315" w:rsidRDefault="00AF793A" w:rsidP="00975D4A">
      <w:pPr>
        <w:rPr>
          <w:lang w:val="en-GB" w:eastAsia="de-DE"/>
        </w:rPr>
      </w:pPr>
      <w:r w:rsidRPr="00CC5315">
        <w:rPr>
          <w:lang w:val="en-GB" w:eastAsia="de-DE"/>
        </w:rPr>
        <w:t>This project</w:t>
      </w:r>
      <w:r w:rsidR="002F706E" w:rsidRPr="00CC5315">
        <w:rPr>
          <w:lang w:val="en-GB" w:eastAsia="de-DE"/>
        </w:rPr>
        <w:t xml:space="preserve"> </w:t>
      </w:r>
      <w:commentRangeStart w:id="24"/>
      <w:r w:rsidR="000114E5" w:rsidRPr="00CC5315">
        <w:rPr>
          <w:lang w:val="en-GB" w:eastAsia="de-DE"/>
        </w:rPr>
        <w:t>was</w:t>
      </w:r>
      <w:r w:rsidR="002F706E" w:rsidRPr="00CC5315">
        <w:rPr>
          <w:lang w:val="en-GB" w:eastAsia="de-DE"/>
        </w:rPr>
        <w:t xml:space="preserve"> </w:t>
      </w:r>
      <w:r w:rsidRPr="00CC5315">
        <w:rPr>
          <w:lang w:val="en-GB" w:eastAsia="de-DE"/>
        </w:rPr>
        <w:t>led</w:t>
      </w:r>
      <w:r w:rsidR="002F706E" w:rsidRPr="00CC5315">
        <w:rPr>
          <w:lang w:val="en-GB" w:eastAsia="de-DE"/>
        </w:rPr>
        <w:t xml:space="preserve"> by</w:t>
      </w:r>
      <w:commentRangeEnd w:id="24"/>
      <w:r w:rsidR="00523564">
        <w:rPr>
          <w:rStyle w:val="CommentReference"/>
        </w:rPr>
        <w:commentReference w:id="24"/>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w:t>
      </w:r>
      <w:proofErr w:type="spellStart"/>
      <w:r w:rsidRPr="00CC5315">
        <w:rPr>
          <w:lang w:val="en-GB" w:eastAsia="de-DE"/>
        </w:rPr>
        <w:t>Scenarioo</w:t>
      </w:r>
      <w:proofErr w:type="spellEnd"/>
      <w:r w:rsidRPr="00CC5315">
        <w:rPr>
          <w:lang w:val="en-GB" w:eastAsia="de-DE"/>
        </w:rPr>
        <w:t xml:space="preserve">,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248532A3"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commentRangeStart w:id="25"/>
      <w:r w:rsidRPr="00CC5315">
        <w:rPr>
          <w:lang w:val="en-GB" w:eastAsia="de-DE"/>
        </w:rPr>
        <w:t>the project</w:t>
      </w:r>
      <w:commentRangeEnd w:id="25"/>
      <w:r w:rsidR="00523564">
        <w:rPr>
          <w:rStyle w:val="CommentReference"/>
        </w:rPr>
        <w:commentReference w:id="25"/>
      </w:r>
      <w:r w:rsidRPr="00CC5315">
        <w:rPr>
          <w:lang w:val="en-GB" w:eastAsia="de-DE"/>
        </w:rPr>
        <w:t xml:space="preserve">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7ED67965"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w:t>
      </w:r>
      <w:commentRangeStart w:id="26"/>
      <w:r w:rsidRPr="00CC5315">
        <w:rPr>
          <w:lang w:val="en-GB" w:eastAsia="de-DE"/>
        </w:rPr>
        <w:t xml:space="preserve">process satisfy </w:t>
      </w:r>
      <w:r w:rsidR="00F72343" w:rsidRPr="00CC5315">
        <w:rPr>
          <w:lang w:val="en-GB" w:eastAsia="de-DE"/>
        </w:rPr>
        <w:t>the GAMP5 requirements in respect of OQs?</w:t>
      </w:r>
      <w:commentRangeEnd w:id="26"/>
      <w:r w:rsidR="00523564">
        <w:rPr>
          <w:rStyle w:val="CommentReference"/>
        </w:rPr>
        <w:commentReference w:id="26"/>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7" w:name="_Toc46067016"/>
      <w:bookmarkStart w:id="28" w:name="_Toc46126747"/>
      <w:r w:rsidRPr="00CC5315">
        <w:rPr>
          <w:lang w:val="en-GB"/>
        </w:rPr>
        <w:t>Scope</w:t>
      </w:r>
      <w:bookmarkEnd w:id="27"/>
      <w:bookmarkEnd w:id="28"/>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9" w:name="_Toc46067017"/>
      <w:bookmarkStart w:id="30" w:name="_Toc46126748"/>
      <w:r w:rsidRPr="00CC5315">
        <w:rPr>
          <w:lang w:val="en-GB"/>
        </w:rPr>
        <w:t>In Scope</w:t>
      </w:r>
      <w:bookmarkEnd w:id="29"/>
      <w:bookmarkEnd w:id="30"/>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 xml:space="preserve">m, </w:t>
      </w:r>
      <w:proofErr w:type="spellStart"/>
      <w:r w:rsidR="00150CA8" w:rsidRPr="00CC5315">
        <w:rPr>
          <w:lang w:val="en-GB" w:eastAsia="de-DE"/>
        </w:rPr>
        <w:t>Scenarioo</w:t>
      </w:r>
      <w:proofErr w:type="spellEnd"/>
      <w:r w:rsidR="002A41BC" w:rsidRPr="00CC5315">
        <w:rPr>
          <w:lang w:val="en-GB" w:eastAsia="de-DE"/>
        </w:rPr>
        <w:t>, Cucumber-</w:t>
      </w:r>
      <w:proofErr w:type="spellStart"/>
      <w:r w:rsidR="002A41BC" w:rsidRPr="00CC5315">
        <w:rPr>
          <w:lang w:val="en-GB" w:eastAsia="de-DE"/>
        </w:rPr>
        <w:t>Scenarioo</w:t>
      </w:r>
      <w:proofErr w:type="spellEnd"/>
      <w:r w:rsidR="002A41BC" w:rsidRPr="00CC5315">
        <w:rPr>
          <w:lang w:val="en-GB" w:eastAsia="de-DE"/>
        </w:rPr>
        <w:t>-plugin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 xml:space="preserve">Implementation of a prototype for the evaluation and illustration of a test automation. The test automation is based on the following tools: Cucumber, Selenium, </w:t>
      </w:r>
      <w:proofErr w:type="spellStart"/>
      <w:r w:rsidRPr="00CC5315">
        <w:rPr>
          <w:lang w:val="en-GB" w:eastAsia="de-DE"/>
        </w:rPr>
        <w:t>Scenarioo</w:t>
      </w:r>
      <w:proofErr w:type="spellEnd"/>
      <w:r w:rsidR="008C49F2" w:rsidRPr="00CC5315">
        <w:rPr>
          <w:lang w:val="en-GB" w:eastAsia="de-DE"/>
        </w:rPr>
        <w:t xml:space="preserve"> and the Cucumber-</w:t>
      </w:r>
      <w:proofErr w:type="spellStart"/>
      <w:r w:rsidR="008C49F2" w:rsidRPr="00CC5315">
        <w:rPr>
          <w:lang w:val="en-GB" w:eastAsia="de-DE"/>
        </w:rPr>
        <w:t>Scenarioo</w:t>
      </w:r>
      <w:proofErr w:type="spellEnd"/>
      <w:r w:rsidR="008C49F2" w:rsidRPr="00CC5315">
        <w:rPr>
          <w:lang w:val="en-GB" w:eastAsia="de-DE"/>
        </w:rPr>
        <w:t>-plugin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31" w:name="_Toc46067018"/>
      <w:bookmarkStart w:id="32" w:name="_Toc46126749"/>
      <w:r w:rsidRPr="00CC5315">
        <w:rPr>
          <w:lang w:val="en-GB"/>
        </w:rPr>
        <w:lastRenderedPageBreak/>
        <w:t>Out of Scope</w:t>
      </w:r>
      <w:bookmarkEnd w:id="31"/>
      <w:bookmarkEnd w:id="32"/>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33" w:name="_Toc46067019"/>
      <w:bookmarkStart w:id="34" w:name="_Toc46126750"/>
      <w:r w:rsidRPr="00CC5315">
        <w:rPr>
          <w:lang w:val="en-GB"/>
        </w:rPr>
        <w:t>Approach</w:t>
      </w:r>
      <w:bookmarkEnd w:id="33"/>
      <w:bookmarkEnd w:id="34"/>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5B9F8B15"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del w:id="35" w:author="Leuenberger Sabrina (s)">
        <w:r w:rsidRPr="00A9631A">
          <w:rPr>
            <w:lang w:val="en-GB"/>
          </w:rPr>
          <w:delText xml:space="preserve">so that it </w:delText>
        </w:r>
        <w:r w:rsidR="00073C14" w:rsidRPr="00CC5315">
          <w:rPr>
            <w:lang w:val="en-GB"/>
          </w:rPr>
          <w:delText>could</w:delText>
        </w:r>
        <w:r w:rsidRPr="00A9631A">
          <w:rPr>
            <w:lang w:val="en-GB"/>
          </w:rPr>
          <w:delText xml:space="preserve"> </w:delText>
        </w:r>
      </w:del>
      <w:ins w:id="36" w:author="Leuenberger Sabrina (s)">
        <w:r w:rsidR="00CE168D">
          <w:rPr>
            <w:lang w:val="en-CH"/>
          </w:rPr>
          <w:t>in order to</w:t>
        </w:r>
        <w:r w:rsidRPr="00CC5315">
          <w:rPr>
            <w:lang w:val="en-GB"/>
          </w:rPr>
          <w:t xml:space="preserve"> </w:t>
        </w:r>
      </w:ins>
      <w:r w:rsidRPr="00CC5315">
        <w:rPr>
          <w:lang w:val="en-GB"/>
        </w:rPr>
        <w:t xml:space="preserve">be evaluated by a </w:t>
      </w:r>
      <w:proofErr w:type="spellStart"/>
      <w:r w:rsidRPr="00CC5315">
        <w:rPr>
          <w:lang w:val="en-GB"/>
        </w:rPr>
        <w:t>wega</w:t>
      </w:r>
      <w:proofErr w:type="spellEnd"/>
      <w:r w:rsidRPr="00CC5315">
        <w:rPr>
          <w:lang w:val="en-GB"/>
        </w:rPr>
        <w:t xml:space="preserve"> CSV </w:t>
      </w:r>
      <w:del w:id="37" w:author="Leuenberger Sabrina (s)">
        <w:r w:rsidRPr="00A9631A">
          <w:rPr>
            <w:lang w:val="en-GB"/>
          </w:rPr>
          <w:delText>specialist.</w:delText>
        </w:r>
      </w:del>
      <w:ins w:id="38" w:author="Leuenberger Sabrina (s)">
        <w:r w:rsidR="00CE168D">
          <w:rPr>
            <w:lang w:val="en-CH"/>
          </w:rPr>
          <w:t>expert</w:t>
        </w:r>
        <w:r w:rsidRPr="00CC5315">
          <w:rPr>
            <w:lang w:val="en-GB"/>
          </w:rPr>
          <w:t>.</w:t>
        </w:r>
      </w:ins>
      <w:r w:rsidRPr="00CC5315">
        <w:rPr>
          <w:lang w:val="en-GB"/>
        </w:rPr>
        <w:t xml:space="preserve"> </w:t>
      </w:r>
      <w:r w:rsidR="00073C14" w:rsidRPr="00CC5315">
        <w:rPr>
          <w:lang w:val="en-GB"/>
        </w:rPr>
        <w:t>The com</w:t>
      </w:r>
      <w:r w:rsidR="00CE168D">
        <w:rPr>
          <w:lang w:val="en-CH"/>
        </w:rPr>
        <w:t>b</w:t>
      </w:r>
      <w:proofErr w:type="spellStart"/>
      <w:r w:rsidR="00073C14" w:rsidRPr="00CC5315">
        <w:rPr>
          <w:lang w:val="en-GB"/>
        </w:rPr>
        <w:t>ined</w:t>
      </w:r>
      <w:proofErr w:type="spellEnd"/>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t>
      </w:r>
      <w:proofErr w:type="spellStart"/>
      <w:r w:rsidR="00725769" w:rsidRPr="00CC5315">
        <w:rPr>
          <w:lang w:val="en-GB"/>
        </w:rPr>
        <w:t>wega</w:t>
      </w:r>
      <w:proofErr w:type="spellEnd"/>
      <w:r w:rsidR="00725769" w:rsidRPr="00CC5315">
        <w:rPr>
          <w:lang w:val="en-GB"/>
        </w:rPr>
        <w:t xml:space="preserve"> CSV </w:t>
      </w:r>
      <w:del w:id="39" w:author="Leuenberger Sabrina (s)">
        <w:r w:rsidR="00725769">
          <w:rPr>
            <w:lang w:val="en-GB"/>
          </w:rPr>
          <w:delText>specialist</w:delText>
        </w:r>
      </w:del>
      <w:ins w:id="40" w:author="Leuenberger Sabrina (s)">
        <w:r w:rsidR="00CE168D">
          <w:rPr>
            <w:lang w:val="en-CH"/>
          </w:rPr>
          <w:t>expert</w:t>
        </w:r>
      </w:ins>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t>
      </w:r>
      <w:proofErr w:type="spellStart"/>
      <w:r w:rsidRPr="00CC5315">
        <w:rPr>
          <w:lang w:val="en-GB"/>
        </w:rPr>
        <w:t>wega</w:t>
      </w:r>
      <w:proofErr w:type="spellEnd"/>
      <w:r w:rsidRPr="00CC5315">
        <w:rPr>
          <w:lang w:val="en-GB"/>
        </w:rPr>
        <w:t xml:space="preserve"> CSV </w:t>
      </w:r>
      <w:del w:id="41" w:author="Leuenberger Sabrina (s)">
        <w:r w:rsidRPr="00A9631A">
          <w:rPr>
            <w:lang w:val="en-GB"/>
          </w:rPr>
          <w:delText>specialist.</w:delText>
        </w:r>
      </w:del>
      <w:ins w:id="42" w:author="Leuenberger Sabrina (s)">
        <w:r w:rsidR="00CE168D">
          <w:rPr>
            <w:lang w:val="en-CH"/>
          </w:rPr>
          <w:t>expert</w:t>
        </w:r>
        <w:r w:rsidRPr="00CC5315">
          <w:rPr>
            <w:lang w:val="en-GB"/>
          </w:rPr>
          <w:t>.</w:t>
        </w:r>
      </w:ins>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t>
      </w:r>
      <w:proofErr w:type="spellStart"/>
      <w:r w:rsidR="00751822" w:rsidRPr="00CC5315">
        <w:rPr>
          <w:lang w:val="en-GB"/>
        </w:rPr>
        <w:t>wega</w:t>
      </w:r>
      <w:proofErr w:type="spellEnd"/>
      <w:r w:rsidR="00751822" w:rsidRPr="00CC5315">
        <w:rPr>
          <w:lang w:val="en-GB"/>
        </w:rPr>
        <w:t xml:space="preserve"> </w:t>
      </w:r>
      <w:proofErr w:type="spellStart"/>
      <w:r w:rsidR="00751822" w:rsidRPr="00CC5315">
        <w:rPr>
          <w:lang w:val="en-GB"/>
        </w:rPr>
        <w:t>Informatik</w:t>
      </w:r>
      <w:proofErr w:type="spellEnd"/>
      <w:r w:rsidR="00751822" w:rsidRPr="00CC5315">
        <w:rPr>
          <w:lang w:val="en-GB"/>
        </w:rPr>
        <w:t xml:space="preserve">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349192D4" w:rsidR="00A9631A" w:rsidRPr="00CC5315" w:rsidRDefault="00A9631A" w:rsidP="0010161E">
      <w:pPr>
        <w:pStyle w:val="ListParagraph"/>
        <w:numPr>
          <w:ilvl w:val="0"/>
          <w:numId w:val="11"/>
        </w:numPr>
        <w:rPr>
          <w:lang w:val="en-GB"/>
        </w:rPr>
      </w:pPr>
      <w:commentRangeStart w:id="43"/>
      <w:r w:rsidRPr="00CC5315">
        <w:rPr>
          <w:lang w:val="en-GB"/>
        </w:rPr>
        <w:t>Develop</w:t>
      </w:r>
      <w:r w:rsidR="00F72343" w:rsidRPr="00CC5315">
        <w:rPr>
          <w:lang w:val="en-GB"/>
        </w:rPr>
        <w:t>ment of</w:t>
      </w:r>
      <w:r w:rsidRPr="00CC5315">
        <w:rPr>
          <w:lang w:val="en-GB"/>
        </w:rPr>
        <w:t xml:space="preserve"> a combined process between BDD and GAMP5 in respect to OQs</w:t>
      </w:r>
      <w:commentRangeEnd w:id="43"/>
      <w:r w:rsidR="004A4E28">
        <w:rPr>
          <w:rStyle w:val="CommentReference"/>
        </w:rPr>
        <w:commentReference w:id="43"/>
      </w:r>
      <w:r w:rsidR="00CE168D">
        <w:rPr>
          <w:lang w:val="en-CH"/>
        </w:rPr>
        <w:t xml:space="preserve">, reviewed by Evelyne Daniel, a </w:t>
      </w:r>
      <w:proofErr w:type="spellStart"/>
      <w:r w:rsidR="00CE168D">
        <w:rPr>
          <w:lang w:val="en-CH"/>
        </w:rPr>
        <w:t>wega</w:t>
      </w:r>
      <w:proofErr w:type="spellEnd"/>
      <w:r w:rsidR="00CE168D">
        <w:rPr>
          <w:lang w:val="en-CH"/>
        </w:rPr>
        <w:t xml:space="preserve">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 xml:space="preserve">Cucumber/Gherkin, </w:t>
      </w:r>
      <w:proofErr w:type="spellStart"/>
      <w:r w:rsidR="00E0005A" w:rsidRPr="00CC5315">
        <w:rPr>
          <w:lang w:val="en-GB"/>
        </w:rPr>
        <w:t>Scenarioo</w:t>
      </w:r>
      <w:proofErr w:type="spellEnd"/>
      <w:r w:rsidR="00E0005A" w:rsidRPr="00CC5315">
        <w:rPr>
          <w:lang w:val="en-GB"/>
        </w:rPr>
        <w:t xml:space="preserve"> and Selenium</w:t>
      </w:r>
      <w:r w:rsidR="005C72B9" w:rsidRPr="00CC5315">
        <w:rPr>
          <w:lang w:val="en-GB"/>
        </w:rPr>
        <w:t xml:space="preserve"> </w:t>
      </w:r>
      <w:r w:rsidR="001F2177" w:rsidRPr="00FE28CA">
        <w:rPr>
          <w:lang w:val="en-GB"/>
        </w:rPr>
        <w:t xml:space="preserve">in order to be used in a </w:t>
      </w:r>
      <w:proofErr w:type="spellStart"/>
      <w:r w:rsidR="001F2177" w:rsidRPr="00FE28CA">
        <w:rPr>
          <w:lang w:val="en-GB"/>
        </w:rPr>
        <w:t>GxP</w:t>
      </w:r>
      <w:proofErr w:type="spellEnd"/>
      <w:r w:rsidR="001F2177" w:rsidRPr="00FE28CA">
        <w:rPr>
          <w:lang w:val="en-GB"/>
        </w:rPr>
        <w:t xml:space="preserve">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2CFBD976" w:rsidR="00897869" w:rsidRPr="00CC5315" w:rsidRDefault="000A357F" w:rsidP="000A357F">
      <w:pPr>
        <w:pStyle w:val="Caption"/>
        <w:jc w:val="left"/>
        <w:rPr>
          <w:lang w:val="en-GB"/>
        </w:rPr>
      </w:pPr>
      <w:bookmarkStart w:id="44" w:name="_Ref45813384"/>
      <w:bookmarkStart w:id="45" w:name="_Toc46067122"/>
      <w:bookmarkStart w:id="46" w:name="_Toc461266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w:t>
      </w:r>
      <w:r w:rsidRPr="00CC5315">
        <w:rPr>
          <w:lang w:val="en-GB"/>
        </w:rPr>
        <w:fldChar w:fldCharType="end"/>
      </w:r>
      <w:bookmarkEnd w:id="44"/>
      <w:r w:rsidRPr="00CC5315">
        <w:rPr>
          <w:lang w:val="en-GB"/>
        </w:rPr>
        <w:t xml:space="preserve"> Process to investigate OQ test automation</w:t>
      </w:r>
      <w:bookmarkEnd w:id="45"/>
      <w:bookmarkEnd w:id="46"/>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BEC28B1" w:rsidR="000B6303" w:rsidRPr="00CC5315" w:rsidRDefault="00AE1743" w:rsidP="00AE1743">
      <w:pPr>
        <w:pStyle w:val="Caption"/>
        <w:jc w:val="left"/>
        <w:rPr>
          <w:lang w:val="en-GB"/>
        </w:rPr>
      </w:pPr>
      <w:bookmarkStart w:id="47" w:name="_Ref45813508"/>
      <w:bookmarkStart w:id="48" w:name="_Toc46067123"/>
      <w:bookmarkStart w:id="49" w:name="_Toc461266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w:t>
      </w:r>
      <w:r w:rsidRPr="00CC5315">
        <w:rPr>
          <w:lang w:val="en-GB"/>
        </w:rPr>
        <w:fldChar w:fldCharType="end"/>
      </w:r>
      <w:bookmarkEnd w:id="47"/>
      <w:r w:rsidRPr="00CC5315">
        <w:rPr>
          <w:lang w:val="en-GB"/>
        </w:rPr>
        <w:t xml:space="preserve"> </w:t>
      </w:r>
      <w:r w:rsidR="00AF1F53" w:rsidRPr="00CC5315">
        <w:rPr>
          <w:lang w:val="en-GB"/>
        </w:rPr>
        <w:t>Analysis of the applicability of the foreseen automation tools in regulated environments</w:t>
      </w:r>
      <w:bookmarkEnd w:id="48"/>
      <w:bookmarkEnd w:id="49"/>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50" w:name="_Toc46067020"/>
      <w:bookmarkStart w:id="51" w:name="_Toc46126751"/>
      <w:r w:rsidRPr="00CC5315">
        <w:rPr>
          <w:lang w:val="en-GB"/>
        </w:rPr>
        <w:lastRenderedPageBreak/>
        <w:t>Materials &amp; Methods</w:t>
      </w:r>
      <w:bookmarkEnd w:id="50"/>
      <w:bookmarkEnd w:id="51"/>
    </w:p>
    <w:p w14:paraId="36FE755F" w14:textId="77777777" w:rsidR="0080660B" w:rsidRPr="00CC5315" w:rsidRDefault="00AA5AD5" w:rsidP="0080660B">
      <w:pPr>
        <w:pStyle w:val="Heading2"/>
        <w:rPr>
          <w:lang w:val="en-GB"/>
        </w:rPr>
      </w:pPr>
      <w:bookmarkStart w:id="52" w:name="_Toc46067021"/>
      <w:bookmarkStart w:id="53" w:name="_Toc46126752"/>
      <w:r w:rsidRPr="00CC5315">
        <w:rPr>
          <w:lang w:val="en-GB"/>
        </w:rPr>
        <w:t>Analysis</w:t>
      </w:r>
      <w:bookmarkEnd w:id="52"/>
      <w:bookmarkEnd w:id="53"/>
    </w:p>
    <w:p w14:paraId="6CEFDDC6" w14:textId="0D6918E3" w:rsidR="001950C8" w:rsidRPr="00FE28CA" w:rsidRDefault="00044A99" w:rsidP="0080660B">
      <w:pPr>
        <w:rPr>
          <w:lang w:val="en-GB"/>
        </w:rPr>
      </w:pPr>
      <w:r w:rsidRPr="00CC5315">
        <w:rPr>
          <w:lang w:val="en-GB"/>
        </w:rPr>
        <w:t xml:space="preserve">A large part of the work consisted of making analyses. In particular, the analysis of GAMP5 with its requirements and an analysis of the BDD practices should be mentioned here, but also the analysis of the audit report prepared within the scope of this project by </w:t>
      </w:r>
      <w:proofErr w:type="spellStart"/>
      <w:r w:rsidRPr="00CC5315">
        <w:rPr>
          <w:lang w:val="en-GB"/>
        </w:rPr>
        <w:t>wega</w:t>
      </w:r>
      <w:proofErr w:type="spellEnd"/>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54" w:name="_Toc46067022"/>
      <w:bookmarkStart w:id="55" w:name="_Toc46126753"/>
      <w:r w:rsidRPr="00CC5315">
        <w:rPr>
          <w:lang w:val="en-GB"/>
        </w:rPr>
        <w:t>Collaboration</w:t>
      </w:r>
      <w:r w:rsidR="005C5374" w:rsidRPr="00CC5315">
        <w:rPr>
          <w:lang w:val="en-GB"/>
        </w:rPr>
        <w:t xml:space="preserve"> </w:t>
      </w:r>
      <w:r w:rsidRPr="00CC5315">
        <w:rPr>
          <w:lang w:val="en-GB"/>
        </w:rPr>
        <w:t>and Project Management</w:t>
      </w:r>
      <w:bookmarkEnd w:id="54"/>
      <w:bookmarkEnd w:id="55"/>
    </w:p>
    <w:p w14:paraId="2846BA56" w14:textId="2F4DEFD9" w:rsidR="00037026" w:rsidRPr="00FE28CA" w:rsidRDefault="00862038" w:rsidP="00037026">
      <w:pPr>
        <w:rPr>
          <w:lang w:val="en-GB" w:eastAsia="de-DE"/>
        </w:rPr>
      </w:pPr>
      <w:r w:rsidRPr="00CC5315">
        <w:rPr>
          <w:lang w:val="en-GB" w:eastAsia="de-DE"/>
        </w:rPr>
        <w:t xml:space="preserve">This project was carried out in close cooperation with </w:t>
      </w:r>
      <w:proofErr w:type="spellStart"/>
      <w:r w:rsidRPr="00CC5315">
        <w:rPr>
          <w:lang w:val="en-GB" w:eastAsia="de-DE"/>
        </w:rPr>
        <w:t>wega</w:t>
      </w:r>
      <w:proofErr w:type="spellEnd"/>
      <w:r w:rsidRPr="00CC5315">
        <w:rPr>
          <w:lang w:val="en-GB" w:eastAsia="de-DE"/>
        </w:rPr>
        <w:t xml:space="preserve"> </w:t>
      </w:r>
      <w:proofErr w:type="spellStart"/>
      <w:r w:rsidRPr="00CC5315">
        <w:rPr>
          <w:lang w:val="en-GB" w:eastAsia="de-DE"/>
        </w:rPr>
        <w:t>Informatik</w:t>
      </w:r>
      <w:proofErr w:type="spellEnd"/>
      <w:r w:rsidRPr="00CC5315">
        <w:rPr>
          <w:lang w:val="en-GB" w:eastAsia="de-DE"/>
        </w:rPr>
        <w:t xml:space="preserve"> AG, especially with Evelyne Daniel and Mathias Fuchs. Among other activities, weekly meetings took place to guide the course of the project in the </w:t>
      </w:r>
      <w:proofErr w:type="spellStart"/>
      <w:r w:rsidRPr="00CC5315">
        <w:rPr>
          <w:lang w:val="en-GB" w:eastAsia="de-DE"/>
        </w:rPr>
        <w:t>wega</w:t>
      </w:r>
      <w:proofErr w:type="spellEnd"/>
      <w:r w:rsidRPr="00CC5315">
        <w:rPr>
          <w:lang w:val="en-GB" w:eastAsia="de-DE"/>
        </w:rPr>
        <w:t xml:space="preserve"> sense. To support this cooperation the following tools were used, which were also provided by </w:t>
      </w:r>
      <w:proofErr w:type="spellStart"/>
      <w:r w:rsidRPr="00CC5315">
        <w:rPr>
          <w:lang w:val="en-GB" w:eastAsia="de-DE"/>
        </w:rPr>
        <w:t>wega</w:t>
      </w:r>
      <w:proofErr w:type="spellEnd"/>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 xml:space="preserve">(Atlassian, </w:t>
      </w:r>
      <w:proofErr w:type="spellStart"/>
      <w:r w:rsidR="00973538">
        <w:t>n.d</w:t>
      </w:r>
      <w:proofErr w:type="spellEnd"/>
      <w:r w:rsidR="00973538">
        <w:t>.-b)</w:t>
      </w:r>
    </w:p>
    <w:p w14:paraId="74AF8C8C" w14:textId="650EB78C" w:rsidR="00C56E9C" w:rsidRPr="00CC5315" w:rsidRDefault="00AA5AD5" w:rsidP="00E21411">
      <w:pPr>
        <w:pStyle w:val="Heading2"/>
        <w:rPr>
          <w:lang w:val="en-GB"/>
        </w:rPr>
      </w:pPr>
      <w:bookmarkStart w:id="56" w:name="_Toc46067023"/>
      <w:bookmarkStart w:id="57" w:name="_Toc46126754"/>
      <w:r w:rsidRPr="00CC5315">
        <w:rPr>
          <w:lang w:val="en-GB"/>
        </w:rPr>
        <w:t>Prototyping</w:t>
      </w:r>
      <w:bookmarkEnd w:id="56"/>
      <w:bookmarkEnd w:id="57"/>
    </w:p>
    <w:p w14:paraId="7C156F1B" w14:textId="045421C4" w:rsidR="003F31AF" w:rsidRPr="00CC5315" w:rsidRDefault="003F31AF" w:rsidP="003F31AF">
      <w:pPr>
        <w:pStyle w:val="Heading3"/>
        <w:rPr>
          <w:lang w:val="en-GB"/>
        </w:rPr>
      </w:pPr>
      <w:bookmarkStart w:id="58" w:name="_Toc46067024"/>
      <w:bookmarkStart w:id="59" w:name="_Toc46126755"/>
      <w:r w:rsidRPr="00CC5315">
        <w:rPr>
          <w:lang w:val="en-GB"/>
        </w:rPr>
        <w:t>Rational</w:t>
      </w:r>
      <w:bookmarkEnd w:id="58"/>
      <w:bookmarkEnd w:id="59"/>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proofErr w:type="spellStart"/>
      <w:r w:rsidRPr="00CC5315">
        <w:rPr>
          <w:lang w:val="en-GB" w:eastAsia="de-DE"/>
        </w:rPr>
        <w:t>Scenarioo</w:t>
      </w:r>
      <w:proofErr w:type="spellEnd"/>
      <w:r w:rsidRPr="00CC5315">
        <w:rPr>
          <w:lang w:val="en-GB" w:eastAsia="de-DE"/>
        </w:rPr>
        <w:t>,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w:t>
      </w:r>
      <w:proofErr w:type="spellStart"/>
      <w:r w:rsidR="00973538" w:rsidRPr="00973538">
        <w:rPr>
          <w:lang w:val="en-GB"/>
        </w:rPr>
        <w:t>Scenarioo</w:t>
      </w:r>
      <w:proofErr w:type="spellEnd"/>
      <w:r w:rsidR="00973538" w:rsidRPr="00973538">
        <w:rPr>
          <w:lang w:val="en-GB"/>
        </w:rPr>
        <w:t>,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60" w:name="_Toc46067025"/>
      <w:bookmarkStart w:id="61" w:name="_Toc46126756"/>
      <w:r w:rsidRPr="00CC5315">
        <w:rPr>
          <w:lang w:val="en-GB"/>
        </w:rPr>
        <w:t>Used tools</w:t>
      </w:r>
      <w:bookmarkEnd w:id="60"/>
      <w:bookmarkEnd w:id="61"/>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28F11E8E" w:rsidR="00C3561E" w:rsidRPr="00CC5315" w:rsidRDefault="000D401E" w:rsidP="00C3561E">
      <w:pPr>
        <w:pStyle w:val="ListParagraph"/>
        <w:numPr>
          <w:ilvl w:val="0"/>
          <w:numId w:val="13"/>
        </w:numPr>
        <w:jc w:val="left"/>
        <w:rPr>
          <w:lang w:val="en-GB" w:eastAsia="de-DE"/>
        </w:rPr>
      </w:pPr>
      <w:proofErr w:type="spellStart"/>
      <w:r w:rsidRPr="00CC5315">
        <w:rPr>
          <w:lang w:val="en-GB" w:eastAsia="de-DE"/>
        </w:rPr>
        <w:t>AdoptOpenJDK</w:t>
      </w:r>
      <w:proofErr w:type="spellEnd"/>
      <w:r w:rsidRPr="00CC5315">
        <w:rPr>
          <w:lang w:val="en-GB" w:eastAsia="de-DE"/>
        </w:rPr>
        <w:t xml:space="preserve"> 14 with </w:t>
      </w:r>
      <w:proofErr w:type="spellStart"/>
      <w:r w:rsidRPr="00CC5315">
        <w:rPr>
          <w:lang w:val="en-GB" w:eastAsia="de-DE"/>
        </w:rPr>
        <w:t>HotSpot</w:t>
      </w:r>
      <w:proofErr w:type="spellEnd"/>
      <w:r w:rsidRPr="00CC5315">
        <w:rPr>
          <w:lang w:val="en-GB" w:eastAsia="de-DE"/>
        </w:rPr>
        <w:t xml:space="preserve"> as JVM was chosen as it is an open-source version of the Java Standard Edition platform </w:t>
      </w:r>
      <w:r w:rsidR="00C3226E">
        <w:rPr>
          <w:lang w:val="en-GB" w:eastAsia="de-DE"/>
        </w:rPr>
        <w:t>(</w:t>
      </w:r>
      <w:proofErr w:type="spellStart"/>
      <w:r w:rsidR="00C3226E" w:rsidRPr="00C3226E">
        <w:rPr>
          <w:lang w:val="en-GB"/>
        </w:rPr>
        <w:t>AdoptOpenJDK</w:t>
      </w:r>
      <w:proofErr w:type="spellEnd"/>
      <w:r w:rsidR="00C3226E" w:rsidRPr="00C3226E">
        <w:rPr>
          <w:lang w:val="en-GB"/>
        </w:rPr>
        <w:t>,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w:t>
      </w:r>
      <w:proofErr w:type="spellStart"/>
      <w:r w:rsidRPr="00CC5315">
        <w:rPr>
          <w:lang w:val="en-GB" w:eastAsia="de-DE"/>
        </w:rPr>
        <w:t>AdoptOpenJDK</w:t>
      </w:r>
      <w:proofErr w:type="spellEnd"/>
      <w:r w:rsidRPr="00CC5315">
        <w:rPr>
          <w:lang w:val="en-GB" w:eastAsia="de-DE"/>
        </w:rPr>
        <w:t xml:space="preserve"> was chosen as it is recommended by </w:t>
      </w:r>
      <w:proofErr w:type="spellStart"/>
      <w:r w:rsidRPr="00CC5315">
        <w:rPr>
          <w:lang w:val="en-GB" w:eastAsia="de-DE"/>
        </w:rPr>
        <w:t>stackoverflow</w:t>
      </w:r>
      <w:proofErr w:type="spellEnd"/>
      <w:r w:rsidRPr="00CC5315">
        <w:rPr>
          <w:lang w:val="en-GB" w:eastAsia="de-DE"/>
        </w:rPr>
        <w:t xml:space="preserve"> when no specific environmental or license requirement are needed and the most standard DK build would therefore be appropriate </w:t>
      </w:r>
      <w:r w:rsidR="008742AA">
        <w:rPr>
          <w:lang w:val="en-GB" w:eastAsia="de-DE"/>
        </w:rPr>
        <w:t>(</w:t>
      </w:r>
      <w:r w:rsidR="008742AA" w:rsidRPr="008742AA">
        <w:rPr>
          <w:lang w:val="en-GB"/>
        </w:rPr>
        <w:t>stackoverflow.com,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4"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02889004"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commentRangeStart w:id="62"/>
      <w:r w:rsidRPr="00CC5315">
        <w:rPr>
          <w:lang w:val="en-GB" w:eastAsia="de-DE"/>
        </w:rPr>
        <w:t>. It was made to run in</w:t>
      </w:r>
      <w:r w:rsidRPr="00FE28CA">
        <w:rPr>
          <w:lang w:val="en-GB" w:eastAsia="de-DE"/>
        </w:rPr>
        <w:t xml:space="preserve"> </w:t>
      </w:r>
      <w:r w:rsidRPr="00CC5315">
        <w:rPr>
          <w:lang w:val="en-GB" w:eastAsia="de-DE"/>
        </w:rPr>
        <w:t>Chrome Browser version 8</w:t>
      </w:r>
      <w:r w:rsidRPr="00FE28CA">
        <w:rPr>
          <w:lang w:val="en-GB" w:eastAsia="de-DE"/>
        </w:rPr>
        <w:t>3</w:t>
      </w:r>
      <w:r w:rsidRPr="00CC5315">
        <w:rPr>
          <w:lang w:val="en-GB" w:eastAsia="de-DE"/>
        </w:rPr>
        <w:t xml:space="preserve">.0. </w:t>
      </w:r>
      <w:commentRangeEnd w:id="62"/>
      <w:r w:rsidR="004A4E28">
        <w:rPr>
          <w:rStyle w:val="CommentReference"/>
        </w:rPr>
        <w:commentReference w:id="62"/>
      </w:r>
      <w:r w:rsidRPr="00CC5315">
        <w:rPr>
          <w:lang w:val="en-GB" w:eastAsia="de-DE"/>
        </w:rPr>
        <w:t>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proofErr w:type="spellStart"/>
      <w:r w:rsidRPr="00FE28CA">
        <w:rPr>
          <w:i/>
          <w:u w:val="single"/>
          <w:lang w:val="en-GB" w:eastAsia="de-DE"/>
        </w:rPr>
        <w:t>Scenarioo</w:t>
      </w:r>
      <w:proofErr w:type="spellEnd"/>
    </w:p>
    <w:p w14:paraId="1101BDB8" w14:textId="56079EF0" w:rsidR="009F0C92" w:rsidRPr="00AC3498" w:rsidRDefault="00164C7E" w:rsidP="00545D51">
      <w:pPr>
        <w:rPr>
          <w:lang w:val="en-CH"/>
        </w:rPr>
      </w:pPr>
      <w:proofErr w:type="spellStart"/>
      <w:r w:rsidRPr="00CC5315">
        <w:rPr>
          <w:lang w:val="en-GB"/>
        </w:rPr>
        <w:t>Scenarioo</w:t>
      </w:r>
      <w:proofErr w:type="spellEnd"/>
      <w:r w:rsidRPr="00CC5315">
        <w:rPr>
          <w:lang w:val="en-GB"/>
        </w:rPr>
        <w:t xml:space="preserve">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 xml:space="preserve">d </w:t>
      </w:r>
      <w:proofErr w:type="spellStart"/>
      <w:r w:rsidR="00B84E8F" w:rsidRPr="00FE28CA">
        <w:rPr>
          <w:lang w:val="en-GB"/>
        </w:rPr>
        <w:t>Scenarioo</w:t>
      </w:r>
      <w:proofErr w:type="spellEnd"/>
      <w:r w:rsidR="00B84E8F" w:rsidRPr="00FE28CA">
        <w:rPr>
          <w:lang w:val="en-GB"/>
        </w:rPr>
        <w:t xml:space="preserve"> documentation</w:t>
      </w:r>
      <w:r w:rsidR="00125159" w:rsidRPr="00FE28CA">
        <w:rPr>
          <w:lang w:val="en-GB"/>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w:t>
      </w:r>
      <w:proofErr w:type="spellStart"/>
      <w:r w:rsidR="00AC3498">
        <w:rPr>
          <w:lang w:val="en-CH" w:eastAsia="de-DE"/>
        </w:rPr>
        <w:t>Scenarioo</w:t>
      </w:r>
      <w:proofErr w:type="spellEnd"/>
      <w:r w:rsidR="00AC3498">
        <w:rPr>
          <w:lang w:val="en-CH" w:eastAsia="de-DE"/>
        </w:rPr>
        <w:t xml:space="preserve"> Version 5.0 documentation</w:t>
      </w:r>
      <w:r w:rsidR="009F0C92" w:rsidRPr="00CC5315">
        <w:rPr>
          <w:lang w:val="en-GB" w:eastAsia="de-DE"/>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AC3498">
        <w:rPr>
          <w:lang w:val="en-CH"/>
        </w:rPr>
        <w:t>.</w:t>
      </w:r>
    </w:p>
    <w:p w14:paraId="58BF5760" w14:textId="3777F98E" w:rsidR="001D1236" w:rsidRPr="00CC5315" w:rsidRDefault="007A38E3" w:rsidP="0035467D">
      <w:pPr>
        <w:pStyle w:val="Heading3"/>
        <w:rPr>
          <w:lang w:val="en-GB"/>
        </w:rPr>
      </w:pPr>
      <w:bookmarkStart w:id="63" w:name="_Toc46067026"/>
      <w:bookmarkStart w:id="64" w:name="_Toc46126757"/>
      <w:proofErr w:type="spellStart"/>
      <w:r w:rsidRPr="00FE28CA">
        <w:rPr>
          <w:lang w:val="en-GB"/>
        </w:rPr>
        <w:t>Developement</w:t>
      </w:r>
      <w:proofErr w:type="spellEnd"/>
      <w:r w:rsidRPr="00FE28CA">
        <w:rPr>
          <w:lang w:val="en-GB"/>
        </w:rPr>
        <w:t xml:space="preserve"> of JBA and the OQ Test App</w:t>
      </w:r>
      <w:bookmarkEnd w:id="63"/>
      <w:bookmarkEnd w:id="64"/>
    </w:p>
    <w:p w14:paraId="44BF3B68" w14:textId="6CA90E1E"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AF6B78" w:rsidRPr="00AF6B78">
        <w:rPr>
          <w:lang w:val="en-GB"/>
        </w:rPr>
        <w:t xml:space="preserve">(Apache Maven Project, </w:t>
      </w:r>
      <w:r w:rsidR="00AF6B78">
        <w:rPr>
          <w:lang w:val="en-CH"/>
        </w:rPr>
        <w:t>20</w:t>
      </w:r>
      <w:r w:rsidR="00AF6B78" w:rsidRPr="00AF6B78">
        <w:rPr>
          <w:lang w:val="en-GB"/>
        </w:rPr>
        <w:t>20)</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5" w:history="1">
        <w:r w:rsidR="00AF6B78" w:rsidRPr="001C65E3">
          <w:rPr>
            <w:rStyle w:val="Hyperlink"/>
            <w:lang w:val="en-GB"/>
          </w:rPr>
          <w:t>https://github.com/sableu/BDD4OQ</w:t>
        </w:r>
      </w:hyperlink>
      <w:r w:rsidR="001D1236" w:rsidRPr="00CC5315">
        <w:rPr>
          <w:lang w:val="en-GB" w:eastAsia="de-DE"/>
        </w:rPr>
        <w:t>. The used libraries and technologies were integrated as described in the pom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w:t>
      </w:r>
      <w:proofErr w:type="spellStart"/>
      <w:r w:rsidR="001D1236" w:rsidRPr="00CC5315">
        <w:rPr>
          <w:lang w:val="en-GB" w:eastAsia="de-DE"/>
        </w:rPr>
        <w:t>Hosbach</w:t>
      </w:r>
      <w:proofErr w:type="spellEnd"/>
      <w:r w:rsidR="001D1236" w:rsidRPr="00CC5315">
        <w:rPr>
          <w:lang w:val="en-GB" w:eastAsia="de-DE"/>
        </w:rPr>
        <w:t xml:space="preserve"> and slightly adapted to the present projects. Additional files </w:t>
      </w:r>
      <w:r w:rsidR="00AA5A96" w:rsidRPr="00CC5315">
        <w:rPr>
          <w:lang w:val="en-GB" w:eastAsia="de-DE"/>
        </w:rPr>
        <w:t>from</w:t>
      </w:r>
      <w:r w:rsidR="001D1236" w:rsidRPr="00CC5315">
        <w:rPr>
          <w:lang w:val="en-GB" w:eastAsia="de-DE"/>
        </w:rPr>
        <w:t xml:space="preserve"> Andreas </w:t>
      </w:r>
      <w:proofErr w:type="spellStart"/>
      <w:r w:rsidR="001D1236" w:rsidRPr="00CC5315">
        <w:rPr>
          <w:lang w:val="en-GB" w:eastAsia="de-DE"/>
        </w:rPr>
        <w:t>Hosbach</w:t>
      </w:r>
      <w:proofErr w:type="spellEnd"/>
      <w:r w:rsidR="001D1236" w:rsidRPr="00CC5315">
        <w:rPr>
          <w:lang w:val="en-GB" w:eastAsia="de-DE"/>
        </w:rPr>
        <w:t xml:space="preserve">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w:t>
      </w:r>
      <w:proofErr w:type="spellStart"/>
      <w:r w:rsidRPr="00CC5315">
        <w:rPr>
          <w:lang w:val="en-GB" w:eastAsia="de-DE"/>
        </w:rPr>
        <w:t>src</w:t>
      </w:r>
      <w:proofErr w:type="spellEnd"/>
      <w:r w:rsidRPr="00CC5315">
        <w:rPr>
          <w:lang w:val="en-GB" w:eastAsia="de-DE"/>
        </w:rPr>
        <w:t xml:space="preserve">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6"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 xml:space="preserve">(Rose, Wynne, &amp; </w:t>
      </w:r>
      <w:proofErr w:type="spellStart"/>
      <w:r w:rsidR="008364C8" w:rsidRPr="008364C8">
        <w:rPr>
          <w:lang w:val="en-GB"/>
        </w:rPr>
        <w:t>Hellesoy</w:t>
      </w:r>
      <w:proofErr w:type="spellEnd"/>
      <w:r w:rsidR="008364C8" w:rsidRPr="008364C8">
        <w:rPr>
          <w:lang w:val="en-GB"/>
        </w:rPr>
        <w:t>, 2015)</w:t>
      </w:r>
    </w:p>
    <w:p w14:paraId="4A708588" w14:textId="17D4D28C" w:rsidR="0089318F" w:rsidRPr="00CC5315" w:rsidRDefault="002A07AD" w:rsidP="00900276">
      <w:pPr>
        <w:pStyle w:val="Heading3"/>
        <w:rPr>
          <w:lang w:val="en-GB"/>
        </w:rPr>
      </w:pPr>
      <w:bookmarkStart w:id="65" w:name="_Toc46067027"/>
      <w:bookmarkStart w:id="66" w:name="_Toc46126758"/>
      <w:r>
        <w:t>Implementation Approach</w:t>
      </w:r>
      <w:bookmarkEnd w:id="65"/>
      <w:bookmarkEnd w:id="66"/>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 xml:space="preserve">and on the other hand it enabled a step-by-step improvement of the OQ Test App in particular, based on inputs from </w:t>
      </w:r>
      <w:proofErr w:type="spellStart"/>
      <w:r w:rsidR="00724FB5" w:rsidRPr="00CC5315">
        <w:rPr>
          <w:lang w:val="en-GB" w:eastAsia="de-DE"/>
        </w:rPr>
        <w:t>wega</w:t>
      </w:r>
      <w:proofErr w:type="spellEnd"/>
      <w:r w:rsidR="00724FB5" w:rsidRPr="00CC5315">
        <w:rPr>
          <w:lang w:val="en-GB" w:eastAsia="de-DE"/>
        </w:rPr>
        <w:t xml:space="preserve">, to achieve </w:t>
      </w:r>
      <w:proofErr w:type="spellStart"/>
      <w:r w:rsidR="00724FB5" w:rsidRPr="00CC5315">
        <w:rPr>
          <w:lang w:val="en-GB" w:eastAsia="de-DE"/>
        </w:rPr>
        <w:t>GxP</w:t>
      </w:r>
      <w:proofErr w:type="spellEnd"/>
      <w:r w:rsidR="00724FB5" w:rsidRPr="00CC5315">
        <w:rPr>
          <w:lang w:val="en-GB" w:eastAsia="de-DE"/>
        </w:rPr>
        <w:t xml:space="preserve">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67" w:name="_Toc46067028"/>
      <w:bookmarkStart w:id="68" w:name="_Toc46126759"/>
      <w:r w:rsidRPr="00CC5315">
        <w:rPr>
          <w:lang w:val="en-GB"/>
        </w:rPr>
        <w:t>Audit of the P</w:t>
      </w:r>
      <w:r w:rsidR="00894A91" w:rsidRPr="00CC5315">
        <w:rPr>
          <w:lang w:val="en-GB"/>
        </w:rPr>
        <w:t>r</w:t>
      </w:r>
      <w:r w:rsidRPr="00CC5315">
        <w:rPr>
          <w:lang w:val="en-GB"/>
        </w:rPr>
        <w:t>ototype</w:t>
      </w:r>
      <w:bookmarkEnd w:id="67"/>
      <w:bookmarkEnd w:id="68"/>
    </w:p>
    <w:p w14:paraId="6BE9494F" w14:textId="56166C4C"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 xml:space="preserve">done by </w:t>
      </w:r>
      <w:proofErr w:type="spellStart"/>
      <w:r w:rsidR="001C1351" w:rsidRPr="00CC5315">
        <w:rPr>
          <w:lang w:val="en-GB"/>
        </w:rPr>
        <w:t>wega</w:t>
      </w:r>
      <w:proofErr w:type="spellEnd"/>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 documents</w:t>
      </w:r>
      <w:r w:rsidR="00F05893" w:rsidRPr="00CC5315">
        <w:rPr>
          <w:lang w:val="en-GB"/>
        </w:rPr>
        <w:t xml:space="preserve"> and the prototype itself</w:t>
      </w:r>
      <w:r w:rsidR="006E3FC9" w:rsidRPr="00CC5315">
        <w:rPr>
          <w:lang w:val="en-GB"/>
        </w:rPr>
        <w:t xml:space="preserve"> </w:t>
      </w:r>
      <w:r w:rsidR="00307238" w:rsidRPr="00CC5315">
        <w:rPr>
          <w:lang w:val="en-GB"/>
        </w:rPr>
        <w:t>that were created within the scope of this project,</w:t>
      </w:r>
      <w:r w:rsidR="006E3FC9" w:rsidRPr="00CC5315">
        <w:rPr>
          <w:lang w:val="en-GB"/>
        </w:rPr>
        <w:t xml:space="preserve"> in </w:t>
      </w:r>
      <w:r w:rsidR="00307238" w:rsidRPr="00CC5315">
        <w:rPr>
          <w:lang w:val="en-GB"/>
        </w:rPr>
        <w:t>respect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t xml:space="preserve"> (</w:t>
      </w:r>
      <w:proofErr w:type="spellStart"/>
      <w:r w:rsidR="00973EF3" w:rsidRPr="00973EF3">
        <w:rPr>
          <w:highlight w:val="yellow"/>
        </w:rPr>
        <w:t>annexe</w:t>
      </w:r>
      <w:proofErr w:type="spellEnd"/>
      <w:r w:rsidR="00973EF3" w:rsidRPr="00973EF3">
        <w:rPr>
          <w:highlight w:val="yellow"/>
        </w:rPr>
        <w:t xml:space="preserve"> ...</w:t>
      </w:r>
      <w:r w:rsidR="00973EF3">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69" w:name="_Ref45967708"/>
      <w:bookmarkStart w:id="70" w:name="_Ref45967721"/>
      <w:bookmarkStart w:id="71" w:name="_Ref45981520"/>
      <w:bookmarkStart w:id="72" w:name="_Toc46067029"/>
      <w:bookmarkStart w:id="73" w:name="_Toc46126760"/>
      <w:r w:rsidRPr="00CC5315">
        <w:rPr>
          <w:lang w:val="en-GB"/>
        </w:rPr>
        <w:lastRenderedPageBreak/>
        <w:t>Computerised System Validation according to GAMP5</w:t>
      </w:r>
      <w:bookmarkEnd w:id="69"/>
      <w:bookmarkEnd w:id="70"/>
      <w:bookmarkEnd w:id="71"/>
      <w:bookmarkEnd w:id="72"/>
      <w:bookmarkEnd w:id="73"/>
    </w:p>
    <w:p w14:paraId="38A464A5" w14:textId="13F8B4D2" w:rsidR="00E75B39" w:rsidRPr="00CC5315" w:rsidRDefault="003D0B18" w:rsidP="0080660B">
      <w:pPr>
        <w:pStyle w:val="Heading2"/>
        <w:rPr>
          <w:lang w:val="en-GB"/>
        </w:rPr>
      </w:pPr>
      <w:bookmarkStart w:id="74" w:name="_Toc46067030"/>
      <w:bookmarkStart w:id="75" w:name="_Toc46126761"/>
      <w:r w:rsidRPr="00CC5315">
        <w:rPr>
          <w:lang w:val="en-GB"/>
        </w:rPr>
        <w:t>GAMP5</w:t>
      </w:r>
      <w:r w:rsidR="00374AE8" w:rsidRPr="00CC5315">
        <w:rPr>
          <w:lang w:val="en-GB"/>
        </w:rPr>
        <w:t>: An Overview</w:t>
      </w:r>
      <w:bookmarkEnd w:id="74"/>
      <w:bookmarkEnd w:id="75"/>
    </w:p>
    <w:p w14:paraId="59D57C5E" w14:textId="07D9F803" w:rsidR="00927FD5" w:rsidRPr="00CC5315" w:rsidRDefault="00927FD5" w:rsidP="00927FD5">
      <w:pPr>
        <w:pStyle w:val="Heading3"/>
        <w:rPr>
          <w:lang w:val="en-GB"/>
        </w:rPr>
      </w:pPr>
      <w:bookmarkStart w:id="76" w:name="_Toc46067031"/>
      <w:bookmarkStart w:id="77" w:name="_Toc46126762"/>
      <w:r w:rsidRPr="00CC5315">
        <w:rPr>
          <w:lang w:val="en-GB"/>
        </w:rPr>
        <w:t>GAMP5</w:t>
      </w:r>
      <w:r w:rsidR="001F6493" w:rsidRPr="00CC5315">
        <w:rPr>
          <w:lang w:val="en-GB"/>
        </w:rPr>
        <w:t xml:space="preserve"> and Computerised System Validation</w:t>
      </w:r>
      <w:bookmarkEnd w:id="76"/>
      <w:bookmarkEnd w:id="77"/>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w:t>
      </w:r>
      <w:proofErr w:type="spellStart"/>
      <w:r w:rsidR="00C246AA" w:rsidRPr="00C246AA">
        <w:rPr>
          <w:lang w:val="en-GB"/>
        </w:rPr>
        <w:t>Johner</w:t>
      </w:r>
      <w:proofErr w:type="spellEnd"/>
      <w:r w:rsidR="00C246AA" w:rsidRPr="00C246AA">
        <w:rPr>
          <w:lang w:val="en-GB"/>
        </w:rPr>
        <w:t>, 2017)</w:t>
      </w:r>
      <w:r w:rsidR="002A52BB" w:rsidRPr="00CC5315">
        <w:rPr>
          <w:lang w:val="en-GB"/>
        </w:rPr>
        <w:t>.</w:t>
      </w:r>
    </w:p>
    <w:p w14:paraId="65765E3A" w14:textId="568F2CE4" w:rsidR="00927FD5" w:rsidRPr="00CC5315" w:rsidRDefault="00927FD5" w:rsidP="00927FD5">
      <w:pPr>
        <w:pStyle w:val="Heading3"/>
        <w:rPr>
          <w:lang w:val="en-GB"/>
        </w:rPr>
      </w:pPr>
      <w:bookmarkStart w:id="78" w:name="_Toc46067032"/>
      <w:bookmarkStart w:id="79" w:name="_Toc46126763"/>
      <w:r w:rsidRPr="00CC5315">
        <w:rPr>
          <w:lang w:val="en-GB"/>
        </w:rPr>
        <w:t>Key Concepts</w:t>
      </w:r>
      <w:bookmarkEnd w:id="78"/>
      <w:bookmarkEnd w:id="79"/>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CC5315">
        <w:rPr>
          <w:lang w:val="en-GB"/>
        </w:rPr>
        <w:t xml:space="preserve">Understanding of the product and the process: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CC5315">
        <w:rPr>
          <w:lang w:val="en-GB"/>
        </w:rPr>
        <w:t>Consideration of the whole l</w:t>
      </w:r>
      <w:r w:rsidR="00D03F64" w:rsidRPr="00CC5315">
        <w:rPr>
          <w:lang w:val="en-GB"/>
        </w:rPr>
        <w:t>ife</w:t>
      </w:r>
      <w:r w:rsidRPr="00CC5315">
        <w:rPr>
          <w:lang w:val="en-GB"/>
        </w:rPr>
        <w:t xml:space="preserve"> cycle</w:t>
      </w:r>
      <w:r w:rsidR="00D03F64" w:rsidRPr="00CC5315">
        <w:rPr>
          <w:lang w:val="en-GB"/>
        </w:rPr>
        <w:t>: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CC5315">
        <w:rPr>
          <w:lang w:val="en-GB"/>
        </w:rPr>
        <w:t>Scalable activities over the whole life cycle: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CC5315">
        <w:rPr>
          <w:lang w:val="en-GB"/>
        </w:rPr>
        <w:t xml:space="preserve">Science Based Quality Risk Management: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CC5315">
        <w:rPr>
          <w:lang w:val="en-GB"/>
        </w:rPr>
        <w:t>Leveraging Supplier Involvement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80" w:name="_Toc46067033"/>
      <w:bookmarkStart w:id="81" w:name="_Toc46126764"/>
      <w:r w:rsidRPr="00CC5315">
        <w:rPr>
          <w:lang w:val="en-GB"/>
        </w:rPr>
        <w:lastRenderedPageBreak/>
        <w:t>Software</w:t>
      </w:r>
      <w:r w:rsidR="00927FD5" w:rsidRPr="00CC5315">
        <w:rPr>
          <w:lang w:val="en-GB"/>
        </w:rPr>
        <w:t xml:space="preserve"> Categories</w:t>
      </w:r>
      <w:bookmarkEnd w:id="80"/>
      <w:bookmarkEnd w:id="81"/>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p</w:t>
      </w:r>
      <w:r w:rsidR="00C246AA">
        <w:rPr>
          <w:lang w:val="en-CH"/>
        </w:rPr>
        <w:t xml:space="preserve">.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p</w:t>
      </w:r>
      <w:r w:rsidR="00C246AA">
        <w:rPr>
          <w:lang w:val="en-CH"/>
        </w:rPr>
        <w:t xml:space="preserve">.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82" w:name="_Toc46067034"/>
      <w:bookmarkStart w:id="83" w:name="_Toc46126765"/>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82"/>
      <w:bookmarkEnd w:id="83"/>
      <w:r w:rsidR="00927FD5" w:rsidRPr="00CC5315">
        <w:rPr>
          <w:lang w:val="en-GB"/>
        </w:rPr>
        <w:t xml:space="preserve"> </w:t>
      </w:r>
    </w:p>
    <w:p w14:paraId="21A0FA1E" w14:textId="6706FB85" w:rsidR="00BF4B1E" w:rsidRPr="00CC5315" w:rsidRDefault="00470D2F" w:rsidP="0080660B">
      <w:pPr>
        <w:rPr>
          <w:lang w:val="en-GB"/>
        </w:rPr>
      </w:pPr>
      <w:r w:rsidRPr="00CC5315">
        <w:rPr>
          <w:lang w:val="en-GB"/>
        </w:rPr>
        <w:t>The most interesting life cycle phase to investigate in respect of verification activities</w:t>
      </w:r>
      <w:r w:rsidR="00EE1F44" w:rsidRPr="00CC5315">
        <w:rPr>
          <w:lang w:val="en-GB"/>
        </w:rPr>
        <w:t xml:space="preserve"> and test automation</w:t>
      </w:r>
      <w:r w:rsidR="00BA0CCC" w:rsidRPr="00CC5315">
        <w:rPr>
          <w:lang w:val="en-GB"/>
        </w:rPr>
        <w:t xml:space="preserve"> using BDD</w:t>
      </w:r>
      <w:r w:rsidRPr="00CC5315">
        <w:rPr>
          <w:lang w:val="en-GB"/>
        </w:rPr>
        <w:t xml:space="preserve"> is the project phase</w:t>
      </w:r>
      <w:r w:rsidR="00BA0CCC" w:rsidRPr="00CC5315">
        <w:rPr>
          <w:lang w:val="en-GB"/>
        </w:rPr>
        <w:t xml:space="preserve"> 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6654D7E6" w:rsidR="00142340" w:rsidRPr="00CC5315"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5FEB8079" w14:textId="5781D9A5" w:rsidR="00BA0CCC" w:rsidRPr="00CC5315" w:rsidRDefault="00E85376" w:rsidP="0080660B">
      <w:pPr>
        <w:rPr>
          <w:lang w:val="en-GB"/>
        </w:rPr>
      </w:pPr>
      <w:r w:rsidRPr="00CC5315">
        <w:rPr>
          <w:lang w:val="en-GB"/>
        </w:rPr>
        <w:t xml:space="preserve">Next to verification activities in the project phase, </w:t>
      </w:r>
      <w:r w:rsidR="0055645A" w:rsidRPr="00CC5315">
        <w:rPr>
          <w:lang w:val="en-GB"/>
        </w:rPr>
        <w:t>verification activities are also needed in the</w:t>
      </w:r>
      <w:r w:rsidRPr="00CC5315">
        <w:rPr>
          <w:lang w:val="en-GB"/>
        </w:rPr>
        <w:t xml:space="preserve"> operation phase </w:t>
      </w:r>
      <w:r w:rsidR="0055645A" w:rsidRPr="00CC5315">
        <w:rPr>
          <w:lang w:val="en-GB"/>
        </w:rPr>
        <w:t>while</w:t>
      </w:r>
      <w:r w:rsidRPr="00CC5315">
        <w:rPr>
          <w:lang w:val="en-GB"/>
        </w:rPr>
        <w:t xml:space="preserve"> implement</w:t>
      </w:r>
      <w:r w:rsidR="0055645A" w:rsidRPr="00CC5315">
        <w:rPr>
          <w:lang w:val="en-GB"/>
        </w:rPr>
        <w:t>ing</w:t>
      </w:r>
      <w:r w:rsidRPr="00CC5315">
        <w:rPr>
          <w:lang w:val="en-GB"/>
        </w:rPr>
        <w:t xml:space="preserve"> changes in the software</w:t>
      </w:r>
      <w:r w:rsidR="0055645A" w:rsidRPr="00CC5315">
        <w:rPr>
          <w:lang w:val="en-GB"/>
        </w:rPr>
        <w:t xml:space="preserve"> (</w:t>
      </w:r>
      <w:r w:rsidR="00C246AA">
        <w:rPr>
          <w:lang w:val="en-CH"/>
        </w:rPr>
        <w:t>ISPE, 2008, p</w:t>
      </w:r>
      <w:r w:rsidR="00985281">
        <w:rPr>
          <w:lang w:val="en-CH"/>
        </w:rPr>
        <w:t>. 30</w:t>
      </w:r>
      <w:r w:rsidR="0055645A" w:rsidRPr="00CC5315">
        <w:rPr>
          <w:lang w:val="en-GB"/>
        </w:rPr>
        <w:t xml:space="preserve">, </w:t>
      </w:r>
      <w:r w:rsidR="00985281">
        <w:rPr>
          <w:lang w:val="en-CH"/>
        </w:rPr>
        <w:t>F</w:t>
      </w:r>
      <w:proofErr w:type="spellStart"/>
      <w:r w:rsidR="0055645A" w:rsidRPr="00CC5315">
        <w:rPr>
          <w:lang w:val="en-GB"/>
        </w:rPr>
        <w:t>igure</w:t>
      </w:r>
      <w:proofErr w:type="spellEnd"/>
      <w:r w:rsidR="0055645A" w:rsidRPr="00CC5315">
        <w:rPr>
          <w:lang w:val="en-GB"/>
        </w:rPr>
        <w:t xml:space="preserve"> 4.1)</w:t>
      </w:r>
      <w:r w:rsidRPr="00CC5315">
        <w:rPr>
          <w:lang w:val="en-GB"/>
        </w:rPr>
        <w:t xml:space="preserve">. </w:t>
      </w:r>
      <w:r w:rsidR="001F44D2" w:rsidRPr="00CC5315">
        <w:rPr>
          <w:lang w:val="en-GB"/>
        </w:rPr>
        <w:t xml:space="preserve">But </w:t>
      </w:r>
      <w:r w:rsidRPr="00CC5315">
        <w:rPr>
          <w:lang w:val="en-GB"/>
        </w:rPr>
        <w:t xml:space="preserve">GAMP5 </w:t>
      </w:r>
      <w:r w:rsidRPr="00CC5315">
        <w:rPr>
          <w:lang w:val="en-GB"/>
        </w:rPr>
        <w:lastRenderedPageBreak/>
        <w:t>states</w:t>
      </w:r>
      <w:r w:rsidR="0055645A" w:rsidRPr="00CC5315">
        <w:rPr>
          <w:lang w:val="en-GB"/>
        </w:rPr>
        <w:t xml:space="preserve"> in this respect</w:t>
      </w:r>
      <w:r w:rsidRPr="00CC5315">
        <w:rPr>
          <w:lang w:val="en-GB"/>
        </w:rPr>
        <w:t xml:space="preserve"> that</w:t>
      </w:r>
      <w:r w:rsidR="0055645A" w:rsidRPr="00CC5315">
        <w:rPr>
          <w:lang w:val="en-GB"/>
        </w:rPr>
        <w:t xml:space="preserve"> as well the verification stage as also</w:t>
      </w:r>
      <w:r w:rsidRPr="00CC5315">
        <w:rPr>
          <w:lang w:val="en-GB"/>
        </w:rPr>
        <w:t xml:space="preserve"> </w:t>
      </w:r>
      <w:r w:rsidR="0055645A" w:rsidRPr="00CC5315">
        <w:rPr>
          <w:lang w:val="en-GB"/>
        </w:rPr>
        <w:t>the other three</w:t>
      </w:r>
      <w:r w:rsidR="00BA0CCC" w:rsidRPr="00CC5315">
        <w:rPr>
          <w:lang w:val="en-GB"/>
        </w:rPr>
        <w:t xml:space="preserve"> stages</w:t>
      </w:r>
      <w:r w:rsidR="0055645A" w:rsidRPr="00CC5315">
        <w:rPr>
          <w:lang w:val="en-GB"/>
        </w:rPr>
        <w:t xml:space="preserve"> of the project phase</w:t>
      </w:r>
      <w:r w:rsidR="00BA0CCC" w:rsidRPr="00CC5315">
        <w:rPr>
          <w:lang w:val="en-GB"/>
        </w:rPr>
        <w:t xml:space="preserve"> are equally applicable</w:t>
      </w:r>
      <w:r w:rsidRPr="00CC5315">
        <w:rPr>
          <w:lang w:val="en-GB"/>
        </w:rPr>
        <w:t xml:space="preserve"> </w:t>
      </w:r>
      <w:r w:rsidR="0055645A" w:rsidRPr="00CC5315">
        <w:rPr>
          <w:lang w:val="en-GB"/>
        </w:rPr>
        <w:t>for the</w:t>
      </w:r>
      <w:r w:rsidRPr="00CC5315">
        <w:rPr>
          <w:lang w:val="en-GB"/>
        </w:rPr>
        <w:t xml:space="preserve"> subsequent changes during operation</w:t>
      </w:r>
      <w:r w:rsidR="0055645A" w:rsidRPr="00CC5315">
        <w:rPr>
          <w:lang w:val="en-GB"/>
        </w:rPr>
        <w:t xml:space="preserve"> (</w:t>
      </w:r>
      <w:r w:rsidR="00985281">
        <w:rPr>
          <w:lang w:val="en-CH"/>
        </w:rPr>
        <w:t>ISPE, 2008, p</w:t>
      </w:r>
      <w:r w:rsidR="0055645A" w:rsidRPr="00CC5315">
        <w:rPr>
          <w:lang w:val="en-GB"/>
        </w:rPr>
        <w:t>.29)</w:t>
      </w:r>
      <w:r w:rsidRPr="00CC5315">
        <w:rPr>
          <w:lang w:val="en-GB"/>
        </w:rPr>
        <w:t>.</w:t>
      </w:r>
    </w:p>
    <w:p w14:paraId="22CC3FFD" w14:textId="13BB5ABA" w:rsidR="00BF4B1E" w:rsidRPr="00CC5315" w:rsidRDefault="00BF4B1E" w:rsidP="00BF4B1E">
      <w:pPr>
        <w:pStyle w:val="Heading3"/>
        <w:rPr>
          <w:lang w:val="en-GB"/>
        </w:rPr>
      </w:pPr>
      <w:bookmarkStart w:id="84" w:name="_Ref45819533"/>
      <w:bookmarkStart w:id="85" w:name="_Ref45819556"/>
      <w:bookmarkStart w:id="86" w:name="_Ref45877486"/>
      <w:bookmarkStart w:id="87" w:name="_Toc46067035"/>
      <w:bookmarkStart w:id="88" w:name="_Toc46126766"/>
      <w:r w:rsidRPr="00CC5315">
        <w:rPr>
          <w:lang w:val="en-GB"/>
        </w:rPr>
        <w:t>Automated Testing</w:t>
      </w:r>
      <w:bookmarkEnd w:id="84"/>
      <w:bookmarkEnd w:id="85"/>
      <w:bookmarkEnd w:id="86"/>
      <w:bookmarkEnd w:id="87"/>
      <w:bookmarkEnd w:id="88"/>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w:t>
      </w:r>
      <w:r w:rsidR="00985281">
        <w:rPr>
          <w:lang w:val="en-CH"/>
        </w:rPr>
        <w:t>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w:t>
      </w:r>
      <w:r w:rsidR="00985281">
        <w:rPr>
          <w:lang w:val="en-CH"/>
        </w:rPr>
        <w:t>.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w:t>
      </w:r>
      <w:r w:rsidR="00985281">
        <w:rPr>
          <w:lang w:val="en-CH"/>
        </w:rPr>
        <w:t>p</w:t>
      </w:r>
      <w:r w:rsidR="00985281">
        <w:rPr>
          <w:lang w:val="en-CH"/>
        </w:rPr>
        <w:t>. 207</w:t>
      </w:r>
      <w:r w:rsidR="00985281">
        <w:rPr>
          <w:lang w:val="en-CH"/>
        </w:rPr>
        <w:t>-208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89" w:name="_Toc46067036"/>
      <w:bookmarkStart w:id="90" w:name="_Toc46126767"/>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89"/>
      <w:bookmarkEnd w:id="90"/>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w:t>
      </w:r>
      <w:proofErr w:type="spellStart"/>
      <w:r w:rsidR="008245D9" w:rsidRPr="00CC5315">
        <w:rPr>
          <w:lang w:val="en-GB" w:eastAsia="de-DE"/>
        </w:rPr>
        <w:t>testplan</w:t>
      </w:r>
      <w:proofErr w:type="spellEnd"/>
      <w:r w:rsidR="00662821" w:rsidRPr="00CC5315">
        <w:rPr>
          <w:lang w:val="en-GB" w:eastAsia="de-DE"/>
        </w:rPr>
        <w:t>,</w:t>
      </w:r>
      <w:r w:rsidR="008245D9" w:rsidRPr="00CC5315">
        <w:rPr>
          <w:lang w:val="en-GB" w:eastAsia="de-DE"/>
        </w:rPr>
        <w:t xml:space="preserve"> should 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w:t>
      </w:r>
      <w:proofErr w:type="spellStart"/>
      <w:r w:rsidR="00D32583" w:rsidRPr="00CC5315">
        <w:rPr>
          <w:lang w:val="en-GB" w:eastAsia="de-DE"/>
        </w:rPr>
        <w:t>testplan</w:t>
      </w:r>
      <w:proofErr w:type="spellEnd"/>
      <w:r w:rsidR="00D32583" w:rsidRPr="00CC5315">
        <w:rPr>
          <w:lang w:val="en-GB" w:eastAsia="de-DE"/>
        </w:rPr>
        <w:t xml:space="preserve">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lastRenderedPageBreak/>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w:t>
      </w:r>
      <w:proofErr w:type="spellStart"/>
      <w:r w:rsidR="005E00A4" w:rsidRPr="005E00A4">
        <w:rPr>
          <w:lang w:val="en-GB"/>
        </w:rPr>
        <w:t>Plagiannos</w:t>
      </w:r>
      <w:proofErr w:type="spellEnd"/>
      <w:r w:rsidR="005E00A4" w:rsidRPr="005E00A4">
        <w:rPr>
          <w:lang w:val="en-GB"/>
        </w:rPr>
        <w:t>, 2015</w:t>
      </w:r>
      <w:r w:rsidR="005E00A4">
        <w:rPr>
          <w:lang w:val="en-CH"/>
        </w:rPr>
        <w:t xml:space="preserve">; </w:t>
      </w:r>
      <w:r w:rsidR="00A36629">
        <w:rPr>
          <w:lang w:val="en-CH"/>
        </w:rPr>
        <w:t>ISPE, 2008, p</w:t>
      </w:r>
      <w:r w:rsidR="00A36629" w:rsidRPr="00985281">
        <w:rPr>
          <w:lang w:val="en-CH"/>
        </w:rPr>
        <w:t>.</w:t>
      </w:r>
      <w:r w:rsidR="00A36629">
        <w:rPr>
          <w:lang w:val="en-CH"/>
        </w:rPr>
        <w:t xml:space="preserve"> </w:t>
      </w:r>
      <w:r w:rsidR="00A36629">
        <w:rPr>
          <w:lang w:val="en-CH"/>
        </w:rPr>
        <w:t xml:space="preserve">36; </w:t>
      </w:r>
      <w:proofErr w:type="spellStart"/>
      <w:r w:rsidR="005E00A4" w:rsidRPr="005E00A4">
        <w:rPr>
          <w:lang w:val="en-GB"/>
        </w:rPr>
        <w:t>Esch</w:t>
      </w:r>
      <w:proofErr w:type="spellEnd"/>
      <w:r w:rsidR="005E00A4" w:rsidRPr="005E00A4">
        <w:rPr>
          <w:lang w:val="en-GB"/>
        </w:rPr>
        <w:t xml:space="preserve">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7548A83F" w:rsidR="00AC4914" w:rsidRPr="00CC5315" w:rsidRDefault="008B5753" w:rsidP="00D81BBC">
      <w:pPr>
        <w:pStyle w:val="Caption"/>
        <w:rPr>
          <w:lang w:val="en-GB"/>
        </w:rPr>
      </w:pPr>
      <w:bookmarkStart w:id="91" w:name="_Ref45813566"/>
      <w:bookmarkStart w:id="92" w:name="_Ref45876590"/>
      <w:bookmarkStart w:id="93" w:name="_Ref45876619"/>
      <w:bookmarkStart w:id="94" w:name="_Ref45876852"/>
      <w:bookmarkStart w:id="95" w:name="_Toc46067124"/>
      <w:bookmarkStart w:id="96" w:name="_Toc461266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w:t>
      </w:r>
      <w:r w:rsidRPr="00CC5315">
        <w:rPr>
          <w:lang w:val="en-GB"/>
        </w:rPr>
        <w:fldChar w:fldCharType="end"/>
      </w:r>
      <w:bookmarkEnd w:id="91"/>
      <w:r w:rsidRPr="00FE28CA">
        <w:rPr>
          <w:lang w:val="en-GB"/>
        </w:rPr>
        <w:t>: Design- and verification process according to GAMP5</w:t>
      </w:r>
      <w:bookmarkEnd w:id="92"/>
      <w:bookmarkEnd w:id="93"/>
      <w:bookmarkEnd w:id="94"/>
      <w:bookmarkEnd w:id="95"/>
      <w:bookmarkEnd w:id="96"/>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A40E8B" w:rsidRPr="00A40E8B">
        <w:rPr>
          <w:lang w:val="en-CH"/>
        </w:rPr>
        <w:t>.</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97" w:name="_Ref45985825"/>
      <w:bookmarkStart w:id="98" w:name="_Toc46067037"/>
      <w:bookmarkStart w:id="99" w:name="_Toc46126768"/>
      <w:r w:rsidRPr="00CC5315">
        <w:rPr>
          <w:lang w:val="en-GB"/>
        </w:rPr>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97"/>
      <w:bookmarkEnd w:id="98"/>
      <w:bookmarkEnd w:id="99"/>
    </w:p>
    <w:p w14:paraId="07B4E41D" w14:textId="1FE0DB38"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w:t>
      </w:r>
      <w:commentRangeStart w:id="100"/>
      <w:r w:rsidRPr="00CC5315">
        <w:rPr>
          <w:lang w:val="en-GB"/>
        </w:rPr>
        <w:t xml:space="preserve">[...is a...] </w:t>
      </w:r>
      <w:commentRangeEnd w:id="100"/>
      <w:r w:rsidRPr="00CC5315">
        <w:rPr>
          <w:rStyle w:val="CommentReference"/>
          <w:lang w:val="en-GB"/>
        </w:rPr>
        <w:commentReference w:id="100"/>
      </w:r>
      <w:r w:rsidRPr="00CC5315">
        <w:rPr>
          <w:lang w:val="en-GB"/>
        </w:rPr>
        <w:t xml:space="preserve">“documented verification that a system operates according to written and pre-approved specifications throughout </w:t>
      </w:r>
      <w:r w:rsidRPr="00CC5315">
        <w:rPr>
          <w:lang w:val="en-GB"/>
        </w:rPr>
        <w:lastRenderedPageBreak/>
        <w:t xml:space="preserve">specified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w:t>
      </w:r>
      <w:proofErr w:type="spellStart"/>
      <w:r w:rsidR="006E3EC2" w:rsidRPr="00CC5315">
        <w:rPr>
          <w:lang w:val="en-GB"/>
        </w:rPr>
        <w:t>testing</w:t>
      </w:r>
      <w:r w:rsidR="00C26752" w:rsidRPr="00CC5315">
        <w:rPr>
          <w:lang w:val="en-GB"/>
        </w:rPr>
        <w:t>s</w:t>
      </w:r>
      <w:proofErr w:type="spellEnd"/>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101" w:name="_Toc46067038"/>
      <w:bookmarkStart w:id="102" w:name="_Toc46126769"/>
      <w:r w:rsidRPr="00CC5315">
        <w:rPr>
          <w:lang w:val="en-GB"/>
        </w:rPr>
        <w:t>The Main Process</w:t>
      </w:r>
      <w:bookmarkEnd w:id="101"/>
      <w:bookmarkEnd w:id="102"/>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w:t>
      </w:r>
      <w:r w:rsidR="001D5ACC">
        <w:rPr>
          <w:lang w:val="en-CH"/>
        </w:rPr>
        <w:t>-200</w:t>
      </w:r>
      <w:r w:rsidR="001D5ACC" w:rsidRPr="00A40E8B">
        <w:rPr>
          <w:lang w:val="en-GB"/>
        </w:rPr>
        <w:t>)</w:t>
      </w:r>
      <w:r w:rsidR="001D5ACC">
        <w:rPr>
          <w:lang w:val="en-CH"/>
        </w:rPr>
        <w:t>.</w:t>
      </w:r>
      <w:r w:rsidR="008601B3" w:rsidRPr="00CC5315">
        <w:rPr>
          <w:lang w:val="en-GB"/>
        </w:rPr>
        <w:t xml:space="preserve"> </w:t>
      </w:r>
      <w:bookmarkStart w:id="103" w:name="_GoBack"/>
      <w:bookmarkEnd w:id="103"/>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w:t>
      </w:r>
      <w:r w:rsidR="004D6909">
        <w:rPr>
          <w:lang w:val="en-CH"/>
        </w:rPr>
        <w:t>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w:t>
      </w:r>
      <w:r w:rsidR="004D6909">
        <w:rPr>
          <w:lang w:val="en-CH"/>
        </w:rPr>
        <w:t>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w:t>
      </w:r>
      <w:r w:rsidR="004D6909">
        <w:rPr>
          <w:lang w:val="en-CH"/>
        </w:rPr>
        <w:t>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w:t>
      </w:r>
      <w:r w:rsidR="00042171" w:rsidRPr="00CC5315">
        <w:rPr>
          <w:lang w:val="en-GB"/>
        </w:rPr>
        <w:lastRenderedPageBreak/>
        <w:t xml:space="preserve">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104" w:name="_Ref45996975"/>
      <w:bookmarkStart w:id="105" w:name="_Toc46067039"/>
      <w:bookmarkStart w:id="106" w:name="_Toc46126770"/>
      <w:r w:rsidRPr="00CC5315">
        <w:rPr>
          <w:lang w:val="en-GB"/>
        </w:rPr>
        <w:t xml:space="preserve">Incorporating the </w:t>
      </w:r>
      <w:r w:rsidR="005E22E7" w:rsidRPr="00CC5315">
        <w:rPr>
          <w:lang w:val="en-GB"/>
        </w:rPr>
        <w:t xml:space="preserve">Quality </w:t>
      </w:r>
      <w:r w:rsidRPr="00CC5315">
        <w:rPr>
          <w:lang w:val="en-GB"/>
        </w:rPr>
        <w:t>Risk Assessment</w:t>
      </w:r>
      <w:bookmarkEnd w:id="104"/>
      <w:bookmarkEnd w:id="105"/>
      <w:bookmarkEnd w:id="106"/>
    </w:p>
    <w:p w14:paraId="674B59A5" w14:textId="54E217C2" w:rsidR="004B7A6E" w:rsidRPr="00CC5315" w:rsidRDefault="00F27BF0" w:rsidP="00D661F7">
      <w:pPr>
        <w:rPr>
          <w:lang w:val="en-GB" w:eastAsia="de-DE"/>
        </w:rPr>
      </w:pPr>
      <w:r w:rsidRPr="00CC5315">
        <w:rPr>
          <w:lang w:val="en-GB" w:eastAsia="de-DE"/>
        </w:rPr>
        <w:t xml:space="preserve">Quality risk management is one of the five key concepts in GAMP5 </w:t>
      </w:r>
      <w:r w:rsidRPr="00CC5315">
        <w:rPr>
          <w:highlight w:val="yellow"/>
          <w:lang w:val="en-GB" w:eastAsia="de-DE"/>
        </w:rPr>
        <w:t>(GAMP5 p.20)</w:t>
      </w:r>
      <w:r w:rsidRPr="00CC5315">
        <w:rPr>
          <w:lang w:val="en-GB" w:eastAsia="de-DE"/>
        </w:rPr>
        <w:t>. It is an iterative process that covers the entire life cycle of a computerised system (</w:t>
      </w:r>
      <w:r w:rsidRPr="00CC5315">
        <w:rPr>
          <w:highlight w:val="yellow"/>
          <w:lang w:val="en-GB" w:eastAsia="de-DE"/>
        </w:rPr>
        <w:t>p.47 GAMP5</w:t>
      </w:r>
      <w:r w:rsidRPr="00CC5315">
        <w:rPr>
          <w:lang w:val="en-GB" w:eastAsia="de-DE"/>
        </w:rPr>
        <w:t xml:space="preserve">). In this sense, it has also an important role to play in the above described OQ process for which it is considered to be a supporting process </w:t>
      </w:r>
      <w:r w:rsidR="00395802" w:rsidRPr="00CC5315">
        <w:rPr>
          <w:lang w:val="en-GB" w:eastAsia="de-DE"/>
        </w:rPr>
        <w:t>(</w:t>
      </w:r>
      <w:r w:rsidR="00395802" w:rsidRPr="00CC5315">
        <w:rPr>
          <w:highlight w:val="yellow"/>
          <w:lang w:val="en-GB" w:eastAsia="de-DE"/>
        </w:rPr>
        <w:t>GAMP5 p32</w:t>
      </w:r>
      <w:r w:rsidR="00395802" w:rsidRPr="00CC5315">
        <w:rPr>
          <w:lang w:val="en-GB" w:eastAsia="de-DE"/>
        </w:rPr>
        <w:t>).</w:t>
      </w:r>
      <w:r w:rsidRPr="00CC5315">
        <w:rPr>
          <w:lang w:val="en-GB" w:eastAsia="de-DE"/>
        </w:rPr>
        <w:t xml:space="preserve"> </w:t>
      </w:r>
      <w:r w:rsidR="005E22E7" w:rsidRPr="00CC5315">
        <w:rPr>
          <w:lang w:val="en-GB" w:eastAsia="de-DE"/>
        </w:rPr>
        <w:t xml:space="preserve">The goal of this concept is to focus validation efforts on critical points of the computerised system </w:t>
      </w:r>
      <w:r w:rsidR="005E22E7" w:rsidRPr="00CC5315">
        <w:rPr>
          <w:highlight w:val="yellow"/>
          <w:lang w:val="en-GB" w:eastAsia="de-DE"/>
        </w:rPr>
        <w:t>(GAMP5 p.20)</w:t>
      </w:r>
      <w:r w:rsidR="005E22E7" w:rsidRPr="00CC5315">
        <w:rPr>
          <w:lang w:val="en-GB" w:eastAsia="de-DE"/>
        </w:rPr>
        <w:t xml:space="preserve">. The </w:t>
      </w:r>
      <w:r w:rsidR="004B7A6E" w:rsidRPr="00CC5315">
        <w:rPr>
          <w:lang w:val="en-GB" w:eastAsia="de-DE"/>
        </w:rPr>
        <w:t>q</w:t>
      </w:r>
      <w:r w:rsidR="005E22E7" w:rsidRPr="00CC5315">
        <w:rPr>
          <w:lang w:val="en-GB" w:eastAsia="de-DE"/>
        </w:rPr>
        <w:t xml:space="preserve">uality </w:t>
      </w:r>
      <w:r w:rsidR="004B7A6E" w:rsidRPr="00CC5315">
        <w:rPr>
          <w:lang w:val="en-GB" w:eastAsia="de-DE"/>
        </w:rPr>
        <w:t>r</w:t>
      </w:r>
      <w:r w:rsidR="005E22E7" w:rsidRPr="00CC5315">
        <w:rPr>
          <w:lang w:val="en-GB" w:eastAsia="de-DE"/>
        </w:rPr>
        <w:t xml:space="preserve">isk </w:t>
      </w:r>
      <w:r w:rsidR="004B7A6E" w:rsidRPr="00CC5315">
        <w:rPr>
          <w:lang w:val="en-GB" w:eastAsia="de-DE"/>
        </w:rPr>
        <w:t>m</w:t>
      </w:r>
      <w:r w:rsidR="005E22E7" w:rsidRPr="00CC5315">
        <w:rPr>
          <w:lang w:val="en-GB" w:eastAsia="de-DE"/>
        </w:rPr>
        <w:t xml:space="preserve">anagement </w:t>
      </w:r>
      <w:r w:rsidR="004B7A6E" w:rsidRPr="00CC5315">
        <w:rPr>
          <w:lang w:val="en-GB" w:eastAsia="de-DE"/>
        </w:rPr>
        <w:t>p</w:t>
      </w:r>
      <w:r w:rsidR="005E22E7" w:rsidRPr="00CC5315">
        <w:rPr>
          <w:lang w:val="en-GB" w:eastAsia="de-DE"/>
        </w:rPr>
        <w:t>rocess includes</w:t>
      </w:r>
      <w:r w:rsidR="00BD1FDF" w:rsidRPr="00CC5315">
        <w:rPr>
          <w:lang w:val="en-GB" w:eastAsia="de-DE"/>
        </w:rPr>
        <w:t xml:space="preserve"> </w:t>
      </w:r>
      <w:r w:rsidR="005E22E7" w:rsidRPr="00CC5315">
        <w:rPr>
          <w:lang w:val="en-GB" w:eastAsia="de-DE"/>
        </w:rPr>
        <w:t xml:space="preserve">the identification of functions with impact on patient safety, product quality and data integrity </w:t>
      </w:r>
      <w:r w:rsidRPr="00CC5315">
        <w:rPr>
          <w:lang w:val="en-GB" w:eastAsia="de-DE"/>
        </w:rPr>
        <w:t xml:space="preserve">based on an initial risk assessment to determine system impact </w:t>
      </w:r>
      <w:r w:rsidR="005E22E7" w:rsidRPr="00CC5315">
        <w:rPr>
          <w:lang w:val="en-GB" w:eastAsia="de-DE"/>
        </w:rPr>
        <w:t>(</w:t>
      </w:r>
      <w:r w:rsidR="005E22E7" w:rsidRPr="00CC5315">
        <w:rPr>
          <w:highlight w:val="yellow"/>
          <w:lang w:val="en-GB" w:eastAsia="de-DE"/>
        </w:rPr>
        <w:t>GAMP5 p.</w:t>
      </w:r>
      <w:r w:rsidRPr="00CC5315">
        <w:rPr>
          <w:lang w:val="en-GB" w:eastAsia="de-DE"/>
        </w:rPr>
        <w:t>107</w:t>
      </w:r>
      <w:r w:rsidR="005E22E7" w:rsidRPr="00CC5315">
        <w:rPr>
          <w:lang w:val="en-GB" w:eastAsia="de-DE"/>
        </w:rPr>
        <w:t>)</w:t>
      </w:r>
      <w:r w:rsidR="00943067" w:rsidRPr="00CC5315">
        <w:rPr>
          <w:lang w:val="en-GB" w:eastAsia="de-DE"/>
        </w:rPr>
        <w:t>. To do this, lies in the</w:t>
      </w:r>
      <w:r w:rsidR="0071176C" w:rsidRPr="00CC5315">
        <w:rPr>
          <w:lang w:val="en-GB" w:eastAsia="de-DE"/>
        </w:rPr>
        <w:t xml:space="preserve"> </w:t>
      </w:r>
      <w:r w:rsidR="00943067" w:rsidRPr="00CC5315">
        <w:rPr>
          <w:lang w:val="en-GB" w:eastAsia="de-DE"/>
        </w:rPr>
        <w:t>responsibility of a</w:t>
      </w:r>
      <w:r w:rsidR="00B267BC" w:rsidRPr="00CC5315">
        <w:rPr>
          <w:lang w:val="en-GB" w:eastAsia="de-DE"/>
        </w:rPr>
        <w:t xml:space="preserve"> team </w:t>
      </w:r>
      <w:r w:rsidR="00943067" w:rsidRPr="00CC5315">
        <w:rPr>
          <w:lang w:val="en-GB" w:eastAsia="de-DE"/>
        </w:rPr>
        <w:t xml:space="preserve">consisting </w:t>
      </w:r>
      <w:r w:rsidR="00B267BC" w:rsidRPr="00CC5315">
        <w:rPr>
          <w:lang w:val="en-GB" w:eastAsia="de-DE"/>
        </w:rPr>
        <w:t>of subject matter experts and key users (</w:t>
      </w:r>
      <w:r w:rsidR="00B267BC" w:rsidRPr="00CC5315">
        <w:rPr>
          <w:highlight w:val="yellow"/>
          <w:lang w:val="en-GB" w:eastAsia="de-DE"/>
        </w:rPr>
        <w:t>p106</w:t>
      </w:r>
      <w:r w:rsidR="00B267BC" w:rsidRPr="00CC5315">
        <w:rPr>
          <w:lang w:val="en-GB" w:eastAsia="de-DE"/>
        </w:rPr>
        <w:t>)</w:t>
      </w:r>
      <w:r w:rsidR="009031C8" w:rsidRPr="00CC5315">
        <w:rPr>
          <w:lang w:val="en-GB" w:eastAsia="de-DE"/>
        </w:rPr>
        <w:t>, or if regulatory compliance is concerned,</w:t>
      </w:r>
      <w:r w:rsidR="00C72C8C" w:rsidRPr="00CC5315">
        <w:rPr>
          <w:lang w:val="en-GB" w:eastAsia="de-DE"/>
        </w:rPr>
        <w:t xml:space="preserve"> it is</w:t>
      </w:r>
      <w:r w:rsidR="009031C8" w:rsidRPr="00CC5315">
        <w:rPr>
          <w:lang w:val="en-GB" w:eastAsia="de-DE"/>
        </w:rPr>
        <w:t xml:space="preserve"> the quality unit (</w:t>
      </w:r>
      <w:r w:rsidR="009031C8" w:rsidRPr="00CC5315">
        <w:rPr>
          <w:highlight w:val="yellow"/>
          <w:lang w:val="en-GB" w:eastAsia="de-DE"/>
        </w:rPr>
        <w:t>p106</w:t>
      </w:r>
      <w:r w:rsidR="009031C8" w:rsidRPr="00CC5315">
        <w:rPr>
          <w:lang w:val="en-GB" w:eastAsia="de-DE"/>
        </w:rPr>
        <w:t>)</w:t>
      </w:r>
      <w:r w:rsidR="00B267BC" w:rsidRPr="00CC5315">
        <w:rPr>
          <w:lang w:val="en-GB" w:eastAsia="de-DE"/>
        </w:rPr>
        <w:t xml:space="preserve">. </w:t>
      </w:r>
      <w:r w:rsidR="009031C8" w:rsidRPr="00CC5315">
        <w:rPr>
          <w:lang w:val="en-GB" w:eastAsia="de-DE"/>
        </w:rPr>
        <w:t xml:space="preserve">For </w:t>
      </w:r>
      <w:r w:rsidR="00943067" w:rsidRPr="00CC5315">
        <w:rPr>
          <w:lang w:val="en-GB" w:eastAsia="de-DE"/>
        </w:rPr>
        <w:t>a</w:t>
      </w:r>
      <w:r w:rsidR="004B7A6E" w:rsidRPr="00CC5315">
        <w:rPr>
          <w:lang w:val="en-GB" w:eastAsia="de-DE"/>
        </w:rPr>
        <w:t xml:space="preserve"> next step</w:t>
      </w:r>
      <w:r w:rsidR="009031C8" w:rsidRPr="00CC5315">
        <w:rPr>
          <w:lang w:val="en-GB" w:eastAsia="de-DE"/>
        </w:rPr>
        <w:t xml:space="preserve">, </w:t>
      </w:r>
      <w:r w:rsidR="00943067" w:rsidRPr="00CC5315">
        <w:rPr>
          <w:lang w:val="en-GB" w:eastAsia="de-DE"/>
        </w:rPr>
        <w:t>this</w:t>
      </w:r>
      <w:r w:rsidR="009031C8" w:rsidRPr="00CC5315">
        <w:rPr>
          <w:lang w:val="en-GB" w:eastAsia="de-DE"/>
        </w:rPr>
        <w:t xml:space="preserve"> team</w:t>
      </w:r>
      <w:r w:rsidR="004B7A6E" w:rsidRPr="00CC5315">
        <w:rPr>
          <w:lang w:val="en-GB" w:eastAsia="de-DE"/>
        </w:rPr>
        <w:t xml:space="preserve"> perform</w:t>
      </w:r>
      <w:r w:rsidR="00943067" w:rsidRPr="00CC5315">
        <w:rPr>
          <w:lang w:val="en-GB" w:eastAsia="de-DE"/>
        </w:rPr>
        <w:t>s</w:t>
      </w:r>
      <w:r w:rsidR="004B7A6E" w:rsidRPr="00CC5315">
        <w:rPr>
          <w:lang w:val="en-GB" w:eastAsia="de-DE"/>
        </w:rPr>
        <w:t xml:space="preserve"> a functional risk assessment</w:t>
      </w:r>
      <w:r w:rsidR="009031C8" w:rsidRPr="00CC5315">
        <w:rPr>
          <w:lang w:val="en-GB" w:eastAsia="de-DE"/>
        </w:rPr>
        <w:t xml:space="preserve"> </w:t>
      </w:r>
      <w:r w:rsidR="004B7A6E" w:rsidRPr="00CC5315">
        <w:rPr>
          <w:lang w:val="en-GB" w:eastAsia="de-DE"/>
        </w:rPr>
        <w:t>and identify controls</w:t>
      </w:r>
      <w:r w:rsidR="00BD1FDF" w:rsidRPr="00CC5315">
        <w:rPr>
          <w:lang w:val="en-GB" w:eastAsia="de-DE"/>
        </w:rPr>
        <w:t>,</w:t>
      </w:r>
      <w:r w:rsidR="009031C8" w:rsidRPr="00CC5315">
        <w:rPr>
          <w:lang w:val="en-GB" w:eastAsia="de-DE"/>
        </w:rPr>
        <w:t xml:space="preserve"> based on</w:t>
      </w:r>
      <w:r w:rsidR="00BD1FDF" w:rsidRPr="00CC5315">
        <w:rPr>
          <w:lang w:val="en-GB" w:eastAsia="de-DE"/>
        </w:rPr>
        <w:t xml:space="preserve"> the advice</w:t>
      </w:r>
      <w:r w:rsidR="009031C8" w:rsidRPr="00CC5315">
        <w:rPr>
          <w:lang w:val="en-GB" w:eastAsia="de-DE"/>
        </w:rPr>
        <w:t xml:space="preserve"> of the supplier</w:t>
      </w:r>
      <w:r w:rsidR="00BD1FDF" w:rsidRPr="00CC5315">
        <w:rPr>
          <w:lang w:val="en-GB" w:eastAsia="de-DE"/>
        </w:rPr>
        <w:t>,</w:t>
      </w:r>
      <w:r w:rsidR="004B7A6E" w:rsidRPr="00CC5315">
        <w:rPr>
          <w:lang w:val="en-GB" w:eastAsia="de-DE"/>
        </w:rPr>
        <w:t xml:space="preserve"> to eliminate or at least mitigate the risk to an acceptable level </w:t>
      </w:r>
      <w:r w:rsidR="004B7A6E" w:rsidRPr="00CC5315">
        <w:rPr>
          <w:highlight w:val="yellow"/>
          <w:lang w:val="en-GB" w:eastAsia="de-DE"/>
        </w:rPr>
        <w:t>(p48 in combination with 50</w:t>
      </w:r>
      <w:r w:rsidR="00BD1FDF" w:rsidRPr="00CC5315">
        <w:rPr>
          <w:highlight w:val="yellow"/>
          <w:lang w:val="en-GB" w:eastAsia="de-DE"/>
        </w:rPr>
        <w:t xml:space="preserve"> and 106</w:t>
      </w:r>
      <w:r w:rsidR="004B7A6E" w:rsidRPr="00CC5315">
        <w:rPr>
          <w:lang w:val="en-GB" w:eastAsia="de-DE"/>
        </w:rPr>
        <w:t xml:space="preserve">). </w:t>
      </w:r>
      <w:r w:rsidR="0019223F" w:rsidRPr="00CC5315">
        <w:rPr>
          <w:lang w:val="en-GB" w:eastAsia="de-DE"/>
        </w:rPr>
        <w:t>Appropriate controls</w:t>
      </w:r>
      <w:r w:rsidR="00C911C4" w:rsidRPr="00CC5315">
        <w:rPr>
          <w:lang w:val="en-GB" w:eastAsia="de-DE"/>
        </w:rPr>
        <w:t>, i.e. quality critical requirements (</w:t>
      </w:r>
      <w:r w:rsidR="00C911C4" w:rsidRPr="00CC5315">
        <w:rPr>
          <w:highlight w:val="yellow"/>
          <w:lang w:val="en-GB" w:eastAsia="de-DE"/>
        </w:rPr>
        <w:t>p. 164</w:t>
      </w:r>
      <w:r w:rsidR="00C911C4" w:rsidRPr="00CC5315">
        <w:rPr>
          <w:lang w:val="en-GB" w:eastAsia="de-DE"/>
        </w:rPr>
        <w:t>),</w:t>
      </w:r>
      <w:r w:rsidR="0019223F" w:rsidRPr="00CC5315">
        <w:rPr>
          <w:lang w:val="en-GB" w:eastAsia="de-DE"/>
        </w:rPr>
        <w:t xml:space="preserve"> need then to be implemented</w:t>
      </w:r>
      <w:r w:rsidR="006A4B50" w:rsidRPr="00CC5315">
        <w:rPr>
          <w:lang w:val="en-GB" w:eastAsia="de-DE"/>
        </w:rPr>
        <w:t xml:space="preserve"> </w:t>
      </w:r>
      <w:r w:rsidR="006A4B50" w:rsidRPr="00CC5315">
        <w:rPr>
          <w:highlight w:val="yellow"/>
          <w:lang w:val="en-GB" w:eastAsia="de-DE"/>
        </w:rPr>
        <w:t>GAMP p.50</w:t>
      </w:r>
      <w:r w:rsidR="00C72C8C" w:rsidRPr="00CC5315">
        <w:rPr>
          <w:lang w:val="en-GB" w:eastAsia="de-DE"/>
        </w:rPr>
        <w:t>,</w:t>
      </w:r>
      <w:r w:rsidR="00BD1FDF" w:rsidRPr="00CC5315">
        <w:rPr>
          <w:lang w:val="en-GB" w:eastAsia="de-DE"/>
        </w:rPr>
        <w:t xml:space="preserve"> e.g. by the supplier</w:t>
      </w:r>
      <w:r w:rsidR="00C72C8C" w:rsidRPr="00CC5315">
        <w:rPr>
          <w:lang w:val="en-GB" w:eastAsia="de-DE"/>
        </w:rPr>
        <w:t xml:space="preserve"> for additional software functionalities (</w:t>
      </w:r>
      <w:r w:rsidR="006A4B50" w:rsidRPr="00CC5315">
        <w:rPr>
          <w:highlight w:val="yellow"/>
          <w:lang w:val="en-GB" w:eastAsia="de-DE"/>
        </w:rPr>
        <w:t>p19</w:t>
      </w:r>
      <w:r w:rsidR="00C72C8C" w:rsidRPr="00CC5315">
        <w:rPr>
          <w:lang w:val="en-GB" w:eastAsia="de-DE"/>
        </w:rPr>
        <w:t>)</w:t>
      </w:r>
      <w:r w:rsidR="0019223F" w:rsidRPr="00CC5315">
        <w:rPr>
          <w:lang w:val="en-GB" w:eastAsia="de-DE"/>
        </w:rPr>
        <w:t xml:space="preserve"> and verified (</w:t>
      </w:r>
      <w:r w:rsidR="0019223F" w:rsidRPr="00CC5315">
        <w:rPr>
          <w:highlight w:val="yellow"/>
          <w:lang w:val="en-GB" w:eastAsia="de-DE"/>
        </w:rPr>
        <w:t>GAMP p.50</w:t>
      </w:r>
      <w:r w:rsidR="0019223F" w:rsidRPr="00CC5315">
        <w:rPr>
          <w:lang w:val="en-GB" w:eastAsia="de-DE"/>
        </w:rPr>
        <w:t>)</w:t>
      </w:r>
      <w:r w:rsidR="00BD1FDF" w:rsidRPr="00CC5315">
        <w:rPr>
          <w:lang w:val="en-GB" w:eastAsia="de-DE"/>
        </w:rPr>
        <w:t xml:space="preserve"> e.g. in the OQ process </w:t>
      </w:r>
      <w:r w:rsidR="00BD1FDF" w:rsidRPr="00CC5315">
        <w:rPr>
          <w:highlight w:val="yellow"/>
          <w:lang w:val="en-GB" w:eastAsia="de-DE"/>
        </w:rPr>
        <w:t>(p.38</w:t>
      </w:r>
      <w:r w:rsidR="00BD1FDF" w:rsidRPr="00CC5315">
        <w:rPr>
          <w:lang w:val="en-GB" w:eastAsia="de-DE"/>
        </w:rPr>
        <w:t>)</w:t>
      </w:r>
      <w:r w:rsidR="0019223F" w:rsidRPr="00CC5315">
        <w:rPr>
          <w:lang w:val="en-GB" w:eastAsia="de-DE"/>
        </w:rPr>
        <w:t>.</w:t>
      </w:r>
      <w:r w:rsidR="009031C8" w:rsidRPr="00CC5315">
        <w:rPr>
          <w:lang w:val="en-GB" w:eastAsia="de-DE"/>
        </w:rPr>
        <w:t xml:space="preserve"> </w:t>
      </w:r>
    </w:p>
    <w:p w14:paraId="358E04F8" w14:textId="287E4968" w:rsidR="00E75B39" w:rsidRPr="00CC5315" w:rsidRDefault="0071176C" w:rsidP="00417554">
      <w:pPr>
        <w:rPr>
          <w:lang w:val="en-GB" w:eastAsia="de-DE"/>
        </w:rPr>
      </w:pPr>
      <w:r w:rsidRPr="00CC5315">
        <w:rPr>
          <w:lang w:val="en-GB" w:eastAsia="de-DE"/>
        </w:rPr>
        <w:t>As the goal of OQ is the documented verification of software functionalities (</w:t>
      </w:r>
      <w:r w:rsidRPr="00CC5315">
        <w:rPr>
          <w:highlight w:val="yellow"/>
          <w:lang w:val="en-GB" w:eastAsia="de-DE"/>
        </w:rPr>
        <w:t>GAMP p.38 in combination with p212</w:t>
      </w:r>
      <w:r w:rsidRPr="00CC5315">
        <w:rPr>
          <w:lang w:val="en-GB" w:eastAsia="de-DE"/>
        </w:rPr>
        <w:t>),</w:t>
      </w:r>
      <w:r w:rsidR="004B7A6E" w:rsidRPr="00CC5315">
        <w:rPr>
          <w:lang w:val="en-GB" w:eastAsia="de-DE"/>
        </w:rPr>
        <w:t xml:space="preserve"> it is important to take the identified risks</w:t>
      </w:r>
      <w:r w:rsidR="00FF767B" w:rsidRPr="00CC5315">
        <w:rPr>
          <w:lang w:val="en-GB" w:eastAsia="de-DE"/>
        </w:rPr>
        <w:t>, their risk level</w:t>
      </w:r>
      <w:r w:rsidR="009A679B" w:rsidRPr="00CC5315">
        <w:rPr>
          <w:lang w:val="en-GB" w:eastAsia="de-DE"/>
        </w:rPr>
        <w:t xml:space="preserve"> and the defined control measures</w:t>
      </w:r>
      <w:r w:rsidR="004B7A6E" w:rsidRPr="00CC5315">
        <w:rPr>
          <w:lang w:val="en-GB" w:eastAsia="de-DE"/>
        </w:rPr>
        <w:t xml:space="preserve"> in respect </w:t>
      </w:r>
      <w:r w:rsidR="009A679B" w:rsidRPr="00CC5315">
        <w:rPr>
          <w:lang w:val="en-GB" w:eastAsia="de-DE"/>
        </w:rPr>
        <w:t>to</w:t>
      </w:r>
      <w:r w:rsidR="004B7A6E" w:rsidRPr="00CC5315">
        <w:rPr>
          <w:lang w:val="en-GB" w:eastAsia="de-DE"/>
        </w:rPr>
        <w:t xml:space="preserve"> software functionalities into account</w:t>
      </w:r>
      <w:r w:rsidR="00943067" w:rsidRPr="00CC5315">
        <w:rPr>
          <w:lang w:val="en-GB" w:eastAsia="de-DE"/>
        </w:rPr>
        <w:t xml:space="preserve"> (</w:t>
      </w:r>
      <w:r w:rsidR="00943067" w:rsidRPr="00CC5315">
        <w:rPr>
          <w:highlight w:val="yellow"/>
          <w:lang w:val="en-GB" w:eastAsia="de-DE"/>
        </w:rPr>
        <w:t>GAMP p.50</w:t>
      </w:r>
      <w:r w:rsidR="00943067" w:rsidRPr="00CC5315">
        <w:rPr>
          <w:lang w:val="en-GB" w:eastAsia="de-DE"/>
        </w:rPr>
        <w:t>).</w:t>
      </w:r>
      <w:r w:rsidR="004B7A6E" w:rsidRPr="00CC5315">
        <w:rPr>
          <w:lang w:val="en-GB" w:eastAsia="de-DE"/>
        </w:rPr>
        <w:t xml:space="preserve"> </w:t>
      </w:r>
      <w:r w:rsidR="00943067" w:rsidRPr="00CC5315">
        <w:rPr>
          <w:lang w:val="en-GB" w:eastAsia="de-DE"/>
        </w:rPr>
        <w:t>T</w:t>
      </w:r>
      <w:r w:rsidR="009A679B" w:rsidRPr="00CC5315">
        <w:rPr>
          <w:lang w:val="en-GB" w:eastAsia="de-DE"/>
        </w:rPr>
        <w:t>he specific level of</w:t>
      </w:r>
      <w:r w:rsidR="00FF767B" w:rsidRPr="00CC5315">
        <w:rPr>
          <w:lang w:val="en-GB" w:eastAsia="de-DE"/>
        </w:rPr>
        <w:t xml:space="preserve"> test efforts should than be determined according to the risk level and the system impact (</w:t>
      </w:r>
      <w:r w:rsidR="00FF767B" w:rsidRPr="00CC5315">
        <w:rPr>
          <w:highlight w:val="yellow"/>
          <w:lang w:val="en-GB" w:eastAsia="de-DE"/>
        </w:rPr>
        <w:t>GAMP p.50</w:t>
      </w:r>
      <w:r w:rsidR="00FF767B" w:rsidRPr="00CC5315">
        <w:rPr>
          <w:lang w:val="en-GB" w:eastAsia="de-DE"/>
        </w:rPr>
        <w:t>)</w:t>
      </w:r>
      <w:r w:rsidR="009031C8" w:rsidRPr="00CC5315">
        <w:rPr>
          <w:lang w:val="en-GB" w:eastAsia="de-DE"/>
        </w:rPr>
        <w:t xml:space="preserve"> and the controls themselves might be subject to the OQs (</w:t>
      </w:r>
      <w:r w:rsidR="009031C8" w:rsidRPr="00CC5315">
        <w:rPr>
          <w:highlight w:val="yellow"/>
          <w:lang w:val="en-GB" w:eastAsia="de-DE"/>
        </w:rPr>
        <w:t>GAMP5, p38</w:t>
      </w:r>
      <w:r w:rsidR="009031C8" w:rsidRPr="00CC5315">
        <w:rPr>
          <w:lang w:val="en-GB" w:eastAsia="de-DE"/>
        </w:rPr>
        <w:t>).</w:t>
      </w:r>
      <w:r w:rsidR="00D06805" w:rsidRPr="00CC5315">
        <w:rPr>
          <w:lang w:val="en-GB" w:eastAsia="de-DE"/>
        </w:rPr>
        <w:t xml:space="preserve"> </w:t>
      </w:r>
      <w:r w:rsidR="00BD1FDF" w:rsidRPr="00CC5315">
        <w:rPr>
          <w:lang w:val="en-GB" w:eastAsia="de-DE"/>
        </w:rPr>
        <w:t>The risk assessment documentation needs finally be app</w:t>
      </w:r>
      <w:r w:rsidR="00BA5559" w:rsidRPr="00CC5315">
        <w:rPr>
          <w:lang w:val="en-GB" w:eastAsia="de-DE"/>
        </w:rPr>
        <w:t>r</w:t>
      </w:r>
      <w:r w:rsidR="00BD1FDF" w:rsidRPr="00CC5315">
        <w:rPr>
          <w:lang w:val="en-GB" w:eastAsia="de-DE"/>
        </w:rPr>
        <w:t>oved by the system owner and/or the quality unit (</w:t>
      </w:r>
      <w:r w:rsidR="00BD1FDF" w:rsidRPr="00CC5315">
        <w:rPr>
          <w:highlight w:val="yellow"/>
          <w:lang w:val="en-GB" w:eastAsia="de-DE"/>
        </w:rPr>
        <w:t>p106</w:t>
      </w:r>
      <w:r w:rsidR="00BD1FDF" w:rsidRPr="00CC5315">
        <w:rPr>
          <w:lang w:val="en-GB" w:eastAsia="de-DE"/>
        </w:rPr>
        <w:t>)</w:t>
      </w:r>
    </w:p>
    <w:p w14:paraId="24617A7B" w14:textId="77777777" w:rsidR="00E75B39" w:rsidRPr="00CC5315" w:rsidRDefault="00120F69" w:rsidP="005101E5">
      <w:pPr>
        <w:pStyle w:val="Heading3"/>
        <w:rPr>
          <w:lang w:val="en-GB"/>
        </w:rPr>
      </w:pPr>
      <w:bookmarkStart w:id="107" w:name="_Ref45876440"/>
      <w:bookmarkStart w:id="108" w:name="_Ref45901403"/>
      <w:bookmarkStart w:id="109" w:name="_Ref45975014"/>
      <w:bookmarkStart w:id="110" w:name="_Toc46067040"/>
      <w:bookmarkStart w:id="111" w:name="_Toc46126771"/>
      <w:r w:rsidRPr="00CC5315">
        <w:rPr>
          <w:lang w:val="en-GB"/>
        </w:rPr>
        <w:t>Specification- and Test Management</w:t>
      </w:r>
      <w:bookmarkEnd w:id="107"/>
      <w:bookmarkEnd w:id="108"/>
      <w:bookmarkEnd w:id="109"/>
      <w:bookmarkEnd w:id="110"/>
      <w:bookmarkEnd w:id="111"/>
    </w:p>
    <w:p w14:paraId="62EDC9C7" w14:textId="481E58D5" w:rsidR="00492866" w:rsidRPr="00CC5315" w:rsidRDefault="00492866" w:rsidP="00492866">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 supporting processes to be considered in respect to OQs for a custom application</w:t>
      </w:r>
      <w:r w:rsidR="005017F1" w:rsidRPr="00CC5315">
        <w:rPr>
          <w:lang w:val="en-GB"/>
        </w:rPr>
        <w:t xml:space="preserve"> (</w:t>
      </w:r>
      <w:r w:rsidR="005017F1" w:rsidRPr="00CC5315">
        <w:rPr>
          <w:highlight w:val="yellow"/>
          <w:lang w:val="en-GB"/>
        </w:rPr>
        <w:t>p32)</w:t>
      </w:r>
      <w:r w:rsidRPr="00CC5315">
        <w:rPr>
          <w:lang w:val="en-GB"/>
        </w:rPr>
        <w:t>. They include</w:t>
      </w:r>
      <w:r w:rsidR="00033853" w:rsidRPr="00CC5315">
        <w:rPr>
          <w:lang w:val="en-GB"/>
        </w:rPr>
        <w:t>:</w:t>
      </w:r>
      <w:r w:rsidRPr="00CC5315">
        <w:rPr>
          <w:lang w:val="en-GB"/>
        </w:rPr>
        <w:t xml:space="preserve"> </w:t>
      </w:r>
    </w:p>
    <w:p w14:paraId="29BF7193" w14:textId="7EF9C846" w:rsidR="005017F1" w:rsidRPr="00CC5315" w:rsidRDefault="00E124AC" w:rsidP="009C718D">
      <w:pPr>
        <w:pStyle w:val="ListParagraph"/>
        <w:numPr>
          <w:ilvl w:val="0"/>
          <w:numId w:val="14"/>
        </w:numPr>
        <w:jc w:val="left"/>
        <w:rPr>
          <w:lang w:val="en-GB"/>
        </w:rPr>
      </w:pPr>
      <w:r w:rsidRPr="00CC5315">
        <w:rPr>
          <w:lang w:val="en-GB"/>
        </w:rPr>
        <w:lastRenderedPageBreak/>
        <w:t>Change management</w:t>
      </w:r>
      <w:r w:rsidR="00A14878" w:rsidRPr="00CC5315">
        <w:rPr>
          <w:lang w:val="en-GB"/>
        </w:rPr>
        <w:t xml:space="preserve"> process</w:t>
      </w:r>
      <w:r w:rsidR="00361CFD" w:rsidRPr="00CC5315">
        <w:rPr>
          <w:rStyle w:val="FootnoteReference"/>
          <w:lang w:val="en-GB"/>
        </w:rPr>
        <w:footnoteReference w:id="3"/>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5017F1" w:rsidRPr="00CC5315">
        <w:rPr>
          <w:highlight w:val="yellow"/>
          <w:lang w:val="en-GB"/>
        </w:rPr>
        <w:t>p.32</w:t>
      </w:r>
      <w:r w:rsidR="00EC33EB" w:rsidRPr="00CC5315">
        <w:rPr>
          <w:lang w:val="en-GB"/>
        </w:rPr>
        <w:t>)</w:t>
      </w:r>
      <w:r w:rsidR="00500BA4" w:rsidRPr="00CC5315">
        <w:rPr>
          <w:lang w:val="en-GB"/>
        </w:rPr>
        <w:t>.</w:t>
      </w:r>
      <w:r w:rsidR="00EC33EB" w:rsidRPr="00CC5315">
        <w:rPr>
          <w:lang w:val="en-GB"/>
        </w:rPr>
        <w:t xml:space="preserve"> W</w:t>
      </w:r>
      <w:r w:rsidR="00A13503" w:rsidRPr="00CC5315">
        <w:rPr>
          <w:lang w:val="en-GB"/>
        </w:rPr>
        <w:t xml:space="preserve">hile performing OQ no </w:t>
      </w:r>
      <w:r w:rsidR="00D53FCB" w:rsidRPr="00CC5315">
        <w:rPr>
          <w:lang w:val="en-GB"/>
        </w:rPr>
        <w:t>change of the software is expected, as it is done on the version for which in a previous step the IQ were performed and approved</w:t>
      </w:r>
      <w:r w:rsidR="00EC33EB" w:rsidRPr="00CC5315">
        <w:rPr>
          <w:lang w:val="en-GB"/>
        </w:rPr>
        <w:t xml:space="preserve"> (</w:t>
      </w:r>
      <w:r w:rsidR="00EC33EB" w:rsidRPr="00CC5315">
        <w:rPr>
          <w:highlight w:val="yellow"/>
          <w:lang w:val="en-GB"/>
        </w:rPr>
        <w:t>p.209</w:t>
      </w:r>
      <w:r w:rsidR="00EC33EB" w:rsidRPr="00CC5315">
        <w:rPr>
          <w:lang w:val="en-GB"/>
        </w:rPr>
        <w:t>)</w:t>
      </w:r>
      <w:r w:rsidR="00D53FCB" w:rsidRPr="00CC5315">
        <w:rPr>
          <w:lang w:val="en-GB"/>
        </w:rPr>
        <w:t xml:space="preserve">. Therefore,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48A8DFDC" w:rsidR="00492866" w:rsidRPr="00CC5315" w:rsidRDefault="005017F1" w:rsidP="009C718D">
      <w:pPr>
        <w:pStyle w:val="ListParagraph"/>
        <w:numPr>
          <w:ilvl w:val="0"/>
          <w:numId w:val="14"/>
        </w:numPr>
        <w:rPr>
          <w:lang w:val="en-GB"/>
        </w:rPr>
      </w:pPr>
      <w:r w:rsidRPr="00CC5315">
        <w:rPr>
          <w:lang w:val="en-GB"/>
        </w:rPr>
        <w:t>Configuration management: “Appropriate configuration management processes should be established such that a computerized system and all its constituent components can be identified and defined at any point” (</w:t>
      </w:r>
      <w:r w:rsidRPr="00CC5315">
        <w:rPr>
          <w:highlight w:val="yellow"/>
          <w:lang w:val="en-GB"/>
        </w:rPr>
        <w:t>p.32</w:t>
      </w:r>
      <w:r w:rsidRPr="00CC5315">
        <w:rPr>
          <w:lang w:val="en-GB"/>
        </w:rPr>
        <w:t>)</w:t>
      </w:r>
      <w:r w:rsidR="00D53FCB" w:rsidRPr="00CC5315">
        <w:rPr>
          <w:lang w:val="en-GB"/>
        </w:rPr>
        <w:t>. Bringing this back to the level of the OQ process, it has</w:t>
      </w:r>
      <w:r w:rsidR="00413411" w:rsidRPr="00CC5315">
        <w:rPr>
          <w:lang w:val="en-GB"/>
        </w:rPr>
        <w:t xml:space="preserve"> to</w:t>
      </w:r>
      <w:r w:rsidR="00D53FCB" w:rsidRPr="00CC5315">
        <w:rPr>
          <w:lang w:val="en-GB"/>
        </w:rPr>
        <w:t xml:space="preserve"> be clearly stated on</w:t>
      </w:r>
      <w:r w:rsidR="00EC33EB" w:rsidRPr="00CC5315">
        <w:rPr>
          <w:lang w:val="en-GB"/>
        </w:rPr>
        <w:t xml:space="preserve"> which version of the software the OQ is performed</w:t>
      </w:r>
      <w:r w:rsidR="009A5A0C" w:rsidRPr="00CC5315">
        <w:rPr>
          <w:lang w:val="en-GB"/>
        </w:rPr>
        <w:t>, i.e. the same version as the preceding IQs (</w:t>
      </w:r>
      <w:r w:rsidR="009A5A0C" w:rsidRPr="00CC5315">
        <w:rPr>
          <w:highlight w:val="yellow"/>
          <w:lang w:val="en-GB"/>
        </w:rPr>
        <w:t>p.209</w:t>
      </w:r>
      <w:r w:rsidR="009A5A0C" w:rsidRPr="00CC5315">
        <w:rPr>
          <w:lang w:val="en-GB"/>
        </w:rPr>
        <w:t>)</w:t>
      </w:r>
      <w:r w:rsidR="00EC33EB" w:rsidRPr="00CC5315">
        <w:rPr>
          <w:lang w:val="en-GB"/>
        </w:rPr>
        <w:t>.</w:t>
      </w:r>
      <w:r w:rsidR="00D53FCB" w:rsidRPr="00CC5315">
        <w:rPr>
          <w:lang w:val="en-GB"/>
        </w:rPr>
        <w:t xml:space="preserve"> </w:t>
      </w:r>
    </w:p>
    <w:p w14:paraId="1FF1088C" w14:textId="38B53183" w:rsidR="00CE6F27" w:rsidRPr="00CC5315" w:rsidRDefault="00CE6F27" w:rsidP="009C718D">
      <w:pPr>
        <w:pStyle w:val="ListParagraph"/>
        <w:numPr>
          <w:ilvl w:val="0"/>
          <w:numId w:val="14"/>
        </w:numPr>
        <w:rPr>
          <w:lang w:val="en-GB"/>
        </w:rPr>
      </w:pPr>
      <w:r w:rsidRPr="00CC5315">
        <w:rPr>
          <w:lang w:val="en-GB"/>
        </w:rPr>
        <w:t xml:space="preserve">Traceability 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404EF4" w:rsidRPr="00CC5315">
        <w:rPr>
          <w:highlight w:val="yellow"/>
          <w:lang w:val="en-GB"/>
        </w:rPr>
        <w:t>p.33</w:t>
      </w:r>
      <w:r w:rsidR="00D36441" w:rsidRPr="00CC5315">
        <w:rPr>
          <w:highlight w:val="yellow"/>
          <w:lang w:val="en-GB"/>
        </w:rPr>
        <w:t>; p.134ff</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5C23ECB0" w:rsidR="00EB04B2" w:rsidRPr="00CC5315" w:rsidRDefault="00EB04B2" w:rsidP="009C718D">
      <w:pPr>
        <w:pStyle w:val="ListParagraph"/>
        <w:numPr>
          <w:ilvl w:val="0"/>
          <w:numId w:val="14"/>
        </w:numPr>
        <w:rPr>
          <w:lang w:val="en-GB"/>
        </w:rPr>
      </w:pPr>
      <w:r w:rsidRPr="00CC5315">
        <w:rPr>
          <w:lang w:val="en-GB"/>
        </w:rPr>
        <w:t>Document management</w:t>
      </w:r>
      <w:r w:rsidR="007B0DEC" w:rsidRPr="00CC5315">
        <w:rPr>
          <w:lang w:val="en-GB"/>
        </w:rPr>
        <w:t xml:space="preserve"> process</w:t>
      </w:r>
      <w:r w:rsidR="00F11551" w:rsidRPr="00CC5315">
        <w:rPr>
          <w:lang w:val="en-GB"/>
        </w:rPr>
        <w:t xml:space="preserve">: </w:t>
      </w:r>
      <w:r w:rsidR="00404EF4" w:rsidRPr="00CC5315">
        <w:rPr>
          <w:lang w:val="en-GB"/>
        </w:rPr>
        <w:t>“Management of documentation includes preparation, review, approval, issue, change, withdrawal, and storage”. (</w:t>
      </w:r>
      <w:r w:rsidR="00404EF4" w:rsidRPr="00CC5315">
        <w:rPr>
          <w:highlight w:val="yellow"/>
          <w:lang w:val="en-GB"/>
        </w:rPr>
        <w:t>p. 33</w:t>
      </w:r>
      <w:r w:rsidR="00404EF4" w:rsidRPr="00CC5315">
        <w:rPr>
          <w:lang w:val="en-GB"/>
        </w:rPr>
        <w:t>)</w:t>
      </w:r>
      <w:r w:rsidR="008734EA" w:rsidRPr="00CC5315">
        <w:rPr>
          <w:lang w:val="en-GB"/>
        </w:rPr>
        <w:t>. The process described by GAMP5 (p. 153ff.) can be adapted in order to fit to the complexity of the project (</w:t>
      </w:r>
      <w:r w:rsidR="008734EA" w:rsidRPr="00CC5315">
        <w:rPr>
          <w:highlight w:val="yellow"/>
          <w:lang w:val="en-GB"/>
        </w:rPr>
        <w:t>p. 153</w:t>
      </w:r>
      <w:r w:rsidR="008734EA" w:rsidRPr="00CC5315">
        <w:rPr>
          <w:lang w:val="en-GB"/>
        </w:rPr>
        <w:t>).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75DA66E9" w:rsidR="008734EA" w:rsidRPr="00CC5315"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‘draft’ </w:t>
      </w:r>
      <w:r w:rsidR="00B62555" w:rsidRPr="00CC5315">
        <w:rPr>
          <w:highlight w:val="yellow"/>
          <w:lang w:val="en-GB"/>
        </w:rPr>
        <w:t>(p154</w:t>
      </w:r>
      <w:r w:rsidR="00B62555" w:rsidRPr="00CC5315">
        <w:rPr>
          <w:lang w:val="en-GB"/>
        </w:rPr>
        <w:t>).</w:t>
      </w:r>
    </w:p>
    <w:p w14:paraId="6723AC86" w14:textId="75949CC1" w:rsidR="00B62555" w:rsidRPr="00CC5315" w:rsidRDefault="00B62555" w:rsidP="009C718D">
      <w:pPr>
        <w:pStyle w:val="ListParagraph"/>
        <w:numPr>
          <w:ilvl w:val="0"/>
          <w:numId w:val="15"/>
        </w:numPr>
        <w:rPr>
          <w:lang w:val="en-GB"/>
        </w:rPr>
      </w:pPr>
      <w:r w:rsidRPr="00CC5315">
        <w:rPr>
          <w:lang w:val="en-GB"/>
        </w:rPr>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112C82" w:rsidRPr="00CC5315">
        <w:rPr>
          <w:highlight w:val="yellow"/>
          <w:lang w:val="en-GB"/>
        </w:rPr>
        <w:t>(p.154</w:t>
      </w:r>
      <w:r w:rsidR="00020FC1" w:rsidRPr="00CC5315">
        <w:rPr>
          <w:highlight w:val="yellow"/>
          <w:lang w:val="en-GB"/>
        </w:rPr>
        <w:t>; p60</w:t>
      </w:r>
      <w:r w:rsidR="00112C82" w:rsidRPr="00CC5315">
        <w:rPr>
          <w:highlight w:val="yellow"/>
          <w:lang w:val="en-GB"/>
        </w:rPr>
        <w:t>)</w:t>
      </w:r>
      <w:r w:rsidR="00112C82" w:rsidRPr="00CC5315">
        <w:rPr>
          <w:lang w:val="en-GB"/>
        </w:rPr>
        <w:t>.</w:t>
      </w:r>
    </w:p>
    <w:p w14:paraId="592B7BC6" w14:textId="60D873A6" w:rsidR="00112C82" w:rsidRPr="00CC5315"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Pr="00CC5315">
        <w:rPr>
          <w:highlight w:val="yellow"/>
          <w:lang w:val="en-GB"/>
        </w:rPr>
        <w:t>p. 154</w:t>
      </w:r>
      <w:r w:rsidRPr="00CC5315">
        <w:rPr>
          <w:lang w:val="en-GB"/>
        </w:rPr>
        <w:t>). The document index and - history should be updated and the new status set, i.e. from ‘draft’ to ‘approved’ (</w:t>
      </w:r>
      <w:r w:rsidRPr="00CC5315">
        <w:rPr>
          <w:highlight w:val="yellow"/>
          <w:lang w:val="en-GB"/>
        </w:rPr>
        <w:t>p.154</w:t>
      </w:r>
      <w:r w:rsidRPr="00CC5315">
        <w:rPr>
          <w:lang w:val="en-GB"/>
        </w:rPr>
        <w:t xml:space="preserve">). </w:t>
      </w:r>
      <w:r w:rsidR="00877A4C" w:rsidRPr="00CC5315">
        <w:rPr>
          <w:lang w:val="en-GB"/>
        </w:rPr>
        <w:t xml:space="preserve">According to the role description </w:t>
      </w:r>
      <w:r w:rsidR="00A461E4" w:rsidRPr="00FE28CA">
        <w:rPr>
          <w:highlight w:val="yellow"/>
          <w:lang w:val="en-GB"/>
        </w:rPr>
        <w:t>in</w:t>
      </w:r>
      <w:r w:rsidR="007C2CB5" w:rsidRPr="00CC5315">
        <w:rPr>
          <w:highlight w:val="yellow"/>
          <w:lang w:val="en-GB"/>
        </w:rPr>
        <w:t xml:space="preserve"> </w:t>
      </w:r>
      <w:r w:rsidR="007C2CB5" w:rsidRPr="00CC5315">
        <w:rPr>
          <w:highlight w:val="yellow"/>
          <w:lang w:val="en-GB"/>
        </w:rPr>
        <w:lastRenderedPageBreak/>
        <w:t>GAMP5</w:t>
      </w:r>
      <w:r w:rsidR="00877A4C" w:rsidRPr="00CC5315">
        <w:rPr>
          <w:lang w:val="en-GB"/>
        </w:rPr>
        <w:t>, this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lity unit in respect to the test report</w:t>
      </w:r>
      <w:r w:rsidR="00020FC1" w:rsidRPr="00CC5315">
        <w:rPr>
          <w:lang w:val="en-GB"/>
        </w:rPr>
        <w:t xml:space="preserve"> </w:t>
      </w:r>
      <w:r w:rsidR="00020FC1" w:rsidRPr="00CC5315">
        <w:rPr>
          <w:highlight w:val="yellow"/>
          <w:lang w:val="en-GB"/>
        </w:rPr>
        <w:t>(p.58;</w:t>
      </w:r>
      <w:r w:rsidR="00020FC1" w:rsidRPr="00CC5315">
        <w:rPr>
          <w:lang w:val="en-GB"/>
        </w:rPr>
        <w:t xml:space="preserve"> </w:t>
      </w:r>
      <w:r w:rsidR="00020FC1" w:rsidRPr="00CC5315">
        <w:rPr>
          <w:highlight w:val="yellow"/>
          <w:lang w:val="en-GB"/>
        </w:rPr>
        <w:t>p. 196</w:t>
      </w:r>
      <w:r w:rsidR="00020FC1" w:rsidRPr="00CC5315">
        <w:rPr>
          <w:lang w:val="en-GB"/>
        </w:rPr>
        <w:t>)</w:t>
      </w:r>
      <w:r w:rsidR="00F02854" w:rsidRPr="00CC5315">
        <w:rPr>
          <w:lang w:val="en-GB"/>
        </w:rPr>
        <w:t>.</w:t>
      </w:r>
    </w:p>
    <w:p w14:paraId="460FBD50" w14:textId="77130477"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Pr="00CC5315">
        <w:rPr>
          <w:highlight w:val="yellow"/>
          <w:lang w:val="en-GB"/>
        </w:rPr>
        <w:t>p. 154</w:t>
      </w:r>
      <w:r w:rsidRPr="00CC5315">
        <w:rPr>
          <w:lang w:val="en-GB"/>
        </w:rPr>
        <w:t>).</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7D27D09B"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e.g.,</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D104A5" w:rsidRPr="00CC5315">
        <w:rPr>
          <w:highlight w:val="yellow"/>
          <w:lang w:val="en-GB"/>
        </w:rPr>
        <w:t>p.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76987BEE" w:rsidR="005810EF" w:rsidRPr="00CC5315"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5810EF" w:rsidRPr="00CC5315">
        <w:rPr>
          <w:highlight w:val="yellow"/>
          <w:lang w:val="en-GB"/>
        </w:rPr>
        <w:t>p.155</w:t>
      </w:r>
      <w:r w:rsidR="005810EF" w:rsidRPr="00CC5315">
        <w:rPr>
          <w:lang w:val="en-GB"/>
        </w:rPr>
        <w:t>)</w:t>
      </w:r>
    </w:p>
    <w:p w14:paraId="49E4FC5D" w14:textId="5A2176C7" w:rsidR="008D4281" w:rsidRPr="00CC5315" w:rsidRDefault="00BE3416" w:rsidP="009C718D">
      <w:pPr>
        <w:pStyle w:val="ListParagraph"/>
        <w:numPr>
          <w:ilvl w:val="0"/>
          <w:numId w:val="15"/>
        </w:numPr>
        <w:rPr>
          <w:lang w:val="en-GB"/>
        </w:rPr>
      </w:pPr>
      <w:r w:rsidRPr="00CC5315">
        <w:rPr>
          <w:lang w:val="en-GB"/>
        </w:rPr>
        <w:t xml:space="preserve">In respect of </w:t>
      </w:r>
      <w:commentRangeStart w:id="112"/>
      <w:r w:rsidRPr="00CC5315">
        <w:rPr>
          <w:lang w:val="en-GB"/>
        </w:rPr>
        <w:t>document records and storage GAMP5 states th</w:t>
      </w:r>
      <w:r w:rsidR="001D201F" w:rsidRPr="00CC5315">
        <w:rPr>
          <w:lang w:val="en-GB"/>
        </w:rPr>
        <w:t xml:space="preserve">at they should be stored in a safe and secure way according to a defined </w:t>
      </w:r>
      <w:commentRangeEnd w:id="112"/>
      <w:r w:rsidR="001D201F" w:rsidRPr="00CC5315">
        <w:rPr>
          <w:rStyle w:val="CommentReference"/>
          <w:lang w:val="en-GB"/>
        </w:rPr>
        <w:commentReference w:id="112"/>
      </w:r>
      <w:r w:rsidR="001D201F" w:rsidRPr="00CC5315">
        <w:rPr>
          <w:lang w:val="en-GB"/>
        </w:rPr>
        <w:t xml:space="preserve">process </w:t>
      </w:r>
      <w:r w:rsidR="001D201F" w:rsidRPr="00CC5315">
        <w:rPr>
          <w:highlight w:val="yellow"/>
          <w:lang w:val="en-GB"/>
        </w:rPr>
        <w:t>(p.155</w:t>
      </w:r>
      <w:r w:rsidR="001D201F" w:rsidRPr="00CC5315">
        <w:rPr>
          <w:lang w:val="en-GB"/>
        </w:rPr>
        <w:t>)</w:t>
      </w:r>
      <w:r w:rsidR="009A3D50" w:rsidRPr="00CC5315">
        <w:rPr>
          <w:lang w:val="en-GB"/>
        </w:rPr>
        <w:t>.</w:t>
      </w:r>
    </w:p>
    <w:p w14:paraId="2086BC79" w14:textId="16E4FAF9" w:rsidR="00E75B39" w:rsidRPr="00CC5315" w:rsidRDefault="00276B49" w:rsidP="002454EB">
      <w:pPr>
        <w:pStyle w:val="Heading3"/>
        <w:rPr>
          <w:lang w:val="en-GB"/>
        </w:rPr>
      </w:pPr>
      <w:bookmarkStart w:id="113" w:name="_Toc46067041"/>
      <w:bookmarkStart w:id="114" w:name="_Toc46126772"/>
      <w:r w:rsidRPr="00CC5315">
        <w:rPr>
          <w:lang w:val="en-GB"/>
        </w:rPr>
        <w:t>Exe</w:t>
      </w:r>
      <w:r w:rsidR="002454EB" w:rsidRPr="00CC5315">
        <w:rPr>
          <w:lang w:val="en-GB"/>
        </w:rPr>
        <w:t>mplary OQ Process</w:t>
      </w:r>
      <w:bookmarkEnd w:id="113"/>
      <w:bookmarkEnd w:id="114"/>
    </w:p>
    <w:p w14:paraId="6AEEFBE6" w14:textId="2EDBDA13"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 tasks, roles and documents in respect to the OQ process</w:t>
      </w:r>
      <w:r w:rsidR="00D14533" w:rsidRPr="00FE28CA">
        <w:rPr>
          <w:lang w:val="en-GB"/>
        </w:rPr>
        <w:t xml:space="preserve"> (</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A97F309" w:rsidR="00E015EE" w:rsidRPr="00CC5315" w:rsidRDefault="008B5753" w:rsidP="008B5753">
      <w:pPr>
        <w:pStyle w:val="Caption"/>
        <w:jc w:val="left"/>
        <w:rPr>
          <w:lang w:val="en-GB"/>
        </w:rPr>
      </w:pPr>
      <w:bookmarkStart w:id="115" w:name="_Ref45813670"/>
      <w:bookmarkStart w:id="116" w:name="_Ref45869355"/>
      <w:bookmarkStart w:id="117" w:name="_Toc46067125"/>
      <w:bookmarkStart w:id="118" w:name="_Toc4612669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w:t>
      </w:r>
      <w:r w:rsidRPr="00CC5315">
        <w:rPr>
          <w:lang w:val="en-GB"/>
        </w:rPr>
        <w:fldChar w:fldCharType="end"/>
      </w:r>
      <w:bookmarkEnd w:id="115"/>
      <w:r w:rsidRPr="00FE28CA">
        <w:rPr>
          <w:lang w:val="en-GB"/>
        </w:rPr>
        <w:t>: Exemplary OQ Process</w:t>
      </w:r>
      <w:r w:rsidR="00B82F39" w:rsidRPr="00FE28CA">
        <w:rPr>
          <w:lang w:val="en-GB"/>
        </w:rPr>
        <w:t xml:space="preserve"> according to GAMP5</w:t>
      </w:r>
      <w:bookmarkEnd w:id="116"/>
      <w:bookmarkEnd w:id="117"/>
      <w:bookmarkEnd w:id="11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46D366C0" w14:textId="77777777" w:rsidR="008E6690" w:rsidRPr="00CC5315" w:rsidRDefault="008E6690" w:rsidP="00417554">
      <w:pPr>
        <w:rPr>
          <w:lang w:val="en-GB"/>
        </w:rPr>
      </w:pPr>
    </w:p>
    <w:p w14:paraId="6BF93EBA" w14:textId="323180CE" w:rsidR="0080660B" w:rsidRPr="00CC5315" w:rsidRDefault="00AA5AD5" w:rsidP="0080660B">
      <w:pPr>
        <w:pStyle w:val="Heading1"/>
        <w:rPr>
          <w:lang w:val="en-GB"/>
        </w:rPr>
      </w:pPr>
      <w:bookmarkStart w:id="119" w:name="_Toc46067042"/>
      <w:bookmarkStart w:id="120" w:name="_Toc46126773"/>
      <w:r w:rsidRPr="00CC5315">
        <w:rPr>
          <w:lang w:val="en-GB"/>
        </w:rPr>
        <w:lastRenderedPageBreak/>
        <w:t>Behaviour Driven Development</w:t>
      </w:r>
      <w:bookmarkEnd w:id="119"/>
      <w:bookmarkEnd w:id="120"/>
    </w:p>
    <w:p w14:paraId="3E3F0A06" w14:textId="6411700A"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hyperlink r:id="rId29"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hyperlink r:id="rId30"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hyperlink r:id="rId31"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F7696C" w:rsidRPr="00CC5315">
        <w:rPr>
          <w:lang w:val="en-GB" w:eastAsia="de-DE"/>
        </w:rPr>
        <w:t>(</w:t>
      </w:r>
      <w:hyperlink r:id="rId32"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hyperlink r:id="rId33"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31335C" w:rsidRPr="00CC5315">
        <w:rPr>
          <w:lang w:val="en-GB" w:eastAsia="de-DE"/>
        </w:rPr>
        <w:t>.</w:t>
      </w:r>
    </w:p>
    <w:p w14:paraId="477BED63" w14:textId="77777777" w:rsidR="0080660B" w:rsidRPr="00CC5315" w:rsidRDefault="003D0B18" w:rsidP="0080660B">
      <w:pPr>
        <w:pStyle w:val="Heading2"/>
        <w:rPr>
          <w:lang w:val="en-GB"/>
        </w:rPr>
      </w:pPr>
      <w:bookmarkStart w:id="121" w:name="_Toc46067043"/>
      <w:bookmarkStart w:id="122" w:name="_Toc46126774"/>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21"/>
      <w:bookmarkEnd w:id="122"/>
    </w:p>
    <w:p w14:paraId="400CD78E" w14:textId="05CE15C0" w:rsidR="009E0729" w:rsidRPr="00CC5315" w:rsidRDefault="003B294D" w:rsidP="003B294D">
      <w:pPr>
        <w:rPr>
          <w:lang w:val="en-GB" w:eastAsia="de-DE"/>
        </w:rPr>
      </w:pP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 xml:space="preserve">Especially the following characteristics as listed by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lastRenderedPageBreak/>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 xml:space="preserve">From the above statements,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23" w:name="_Ref45869441"/>
      <w:bookmarkStart w:id="124" w:name="_Ref45869490"/>
      <w:bookmarkStart w:id="125" w:name="_Ref45869510"/>
      <w:bookmarkStart w:id="126" w:name="_Toc46067044"/>
      <w:bookmarkStart w:id="127" w:name="_Toc46126775"/>
      <w:r w:rsidRPr="00CC5315">
        <w:rPr>
          <w:lang w:val="en-GB"/>
        </w:rPr>
        <w:t>The Approach</w:t>
      </w:r>
      <w:r w:rsidR="00404AE6" w:rsidRPr="00CC5315">
        <w:rPr>
          <w:lang w:val="en-GB"/>
        </w:rPr>
        <w:t>:</w:t>
      </w:r>
      <w:r w:rsidRPr="00CC5315">
        <w:rPr>
          <w:lang w:val="en-GB"/>
        </w:rPr>
        <w:t xml:space="preserve"> An Overview</w:t>
      </w:r>
      <w:bookmarkEnd w:id="123"/>
      <w:bookmarkEnd w:id="124"/>
      <w:bookmarkEnd w:id="125"/>
      <w:bookmarkEnd w:id="126"/>
      <w:bookmarkEnd w:id="12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2A6D3094" w:rsidR="00C46EFA" w:rsidRPr="00CC5315" w:rsidRDefault="008B5753" w:rsidP="008B5753">
      <w:pPr>
        <w:pStyle w:val="Caption"/>
        <w:rPr>
          <w:lang w:val="en-GB"/>
        </w:rPr>
      </w:pPr>
      <w:bookmarkStart w:id="128" w:name="_Ref45812947"/>
      <w:bookmarkStart w:id="129" w:name="_Toc46067126"/>
      <w:bookmarkStart w:id="130" w:name="_Toc4612669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5</w:t>
      </w:r>
      <w:r w:rsidRPr="00CC5315">
        <w:rPr>
          <w:lang w:val="en-GB"/>
        </w:rPr>
        <w:fldChar w:fldCharType="end"/>
      </w:r>
      <w:bookmarkEnd w:id="12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29"/>
      <w:bookmarkEnd w:id="13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lastRenderedPageBreak/>
        <w:t xml:space="preserve">Based on these three practices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5BFB1220" w:rsidR="00B82F39" w:rsidRPr="00FE28CA" w:rsidRDefault="008B5753" w:rsidP="00224318">
      <w:pPr>
        <w:pStyle w:val="Caption"/>
        <w:rPr>
          <w:lang w:val="en-GB"/>
        </w:rPr>
      </w:pPr>
      <w:bookmarkStart w:id="131" w:name="_Ref45813393"/>
      <w:bookmarkStart w:id="132" w:name="_Toc46067127"/>
      <w:bookmarkStart w:id="133" w:name="_Toc4612669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6</w:t>
      </w:r>
      <w:r w:rsidRPr="00CC5315">
        <w:rPr>
          <w:lang w:val="en-GB"/>
        </w:rPr>
        <w:fldChar w:fldCharType="end"/>
      </w:r>
      <w:bookmarkEnd w:id="13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32"/>
      <w:bookmarkEnd w:id="133"/>
    </w:p>
    <w:p w14:paraId="3E7F7B80" w14:textId="1D213F1B" w:rsidR="00B21772" w:rsidRPr="00FE28CA" w:rsidRDefault="00B21772" w:rsidP="00B21772">
      <w:pPr>
        <w:rPr>
          <w:lang w:val="en-GB" w:eastAsia="de-DE"/>
        </w:rPr>
      </w:pPr>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34" w:name="_Ref45900201"/>
      <w:bookmarkStart w:id="135" w:name="_Toc46067045"/>
      <w:bookmarkStart w:id="136" w:name="_Toc46126776"/>
      <w:r w:rsidRPr="00FE28CA">
        <w:rPr>
          <w:lang w:val="en-GB"/>
        </w:rPr>
        <w:lastRenderedPageBreak/>
        <w:t>Defining</w:t>
      </w:r>
      <w:r w:rsidR="007A5A02" w:rsidRPr="00FE28CA">
        <w:rPr>
          <w:lang w:val="en-GB"/>
        </w:rPr>
        <w:t xml:space="preserve"> user requirements as rules and with the help of examples</w:t>
      </w:r>
      <w:bookmarkEnd w:id="134"/>
      <w:bookmarkEnd w:id="135"/>
      <w:bookmarkEnd w:id="13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1BE9E391" w14:textId="2CDC242C" w:rsidR="000E42D0" w:rsidRPr="00FE28CA" w:rsidRDefault="00210926" w:rsidP="001B0A7E">
      <w:pPr>
        <w:pStyle w:val="Caption"/>
        <w:rPr>
          <w:lang w:val="en-GB"/>
        </w:rPr>
      </w:pPr>
      <w:bookmarkStart w:id="137" w:name="_Ref45815141"/>
      <w:bookmarkStart w:id="138" w:name="_Toc46067128"/>
      <w:bookmarkStart w:id="139" w:name="_Toc4612669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7</w:t>
      </w:r>
      <w:r w:rsidRPr="00CC5315">
        <w:rPr>
          <w:lang w:val="en-GB"/>
        </w:rPr>
        <w:fldChar w:fldCharType="end"/>
      </w:r>
      <w:bookmarkEnd w:id="13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AE230F" w:rsidRPr="00FE28CA">
        <w:rPr>
          <w:lang w:val="en-GB"/>
        </w:rPr>
        <w:t>, 2018</w:t>
      </w:r>
      <w:r w:rsidR="00FC3D2D" w:rsidRPr="00FE28CA">
        <w:rPr>
          <w:lang w:val="en-GB"/>
        </w:rPr>
        <w:t>.</w:t>
      </w:r>
      <w:bookmarkEnd w:id="138"/>
      <w:bookmarkEnd w:id="139"/>
    </w:p>
    <w:p w14:paraId="6246642B" w14:textId="77777777" w:rsidR="00474973" w:rsidRPr="00FE28CA" w:rsidRDefault="00474973" w:rsidP="00EC298A">
      <w:pPr>
        <w:rPr>
          <w:lang w:val="en-GB"/>
        </w:rPr>
      </w:pPr>
    </w:p>
    <w:p w14:paraId="32793125" w14:textId="36C297CD"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 and pp. 40-42</w:t>
      </w:r>
      <w:r w:rsidR="00F03E08" w:rsidRPr="00CC5315">
        <w:rPr>
          <w:lang w:val="en-GB" w:eastAsia="de-DE"/>
        </w:rPr>
        <w:t xml:space="preserve">; </w:t>
      </w:r>
      <w:hyperlink r:id="rId37" w:history="1">
        <w:r w:rsidR="0093430C" w:rsidRPr="00CC5315">
          <w:rPr>
            <w:rStyle w:val="Hyperlink"/>
            <w:lang w:val="en-GB"/>
          </w:rPr>
          <w:t>https://www.agilealliance.org/glossary/three-amigos - 6.7.20</w:t>
        </w:r>
      </w:hyperlink>
      <w:r w:rsidR="00EC298A" w:rsidRPr="00CC5315">
        <w:rPr>
          <w:lang w:val="en-GB"/>
        </w:rPr>
        <w:t>)</w:t>
      </w:r>
      <w:r w:rsidR="0093430C" w:rsidRPr="00CC5315">
        <w:rPr>
          <w:lang w:val="en-GB" w:eastAsia="de-DE"/>
        </w:rPr>
        <w:t xml:space="preserve">; </w:t>
      </w:r>
      <w:r w:rsidR="00EC298A" w:rsidRPr="00CC5315">
        <w:rPr>
          <w:lang w:val="en-GB" w:eastAsia="de-DE"/>
        </w:rPr>
        <w:t>(</w:t>
      </w:r>
      <w:hyperlink r:id="rId38" w:anchor="q=~(infinite~false~filters~(postType~(~'page~'post~'aa_book~'aa_event_session~'aa_experience_report~'aa_glossary~'aa_research_paper~'aa_video)~tags~(~'three*20amigos))~searchTerm~'~sort~false~sortDirection~'asc~page~1)" w:history="1">
        <w:r w:rsidR="00EC298A" w:rsidRPr="00CC5315">
          <w:rPr>
            <w:rStyle w:val="Hyperlink"/>
            <w:lang w:val="en-GB"/>
          </w:rPr>
          <w:t>https://www.agilealliance.org/glossary/three-amigos</w:t>
        </w:r>
      </w:hyperlink>
      <w:r w:rsidR="00EC298A" w:rsidRPr="00CC5315">
        <w:rPr>
          <w:lang w:val="en-GB"/>
        </w:rPr>
        <w:t xml:space="preserve"> - 6.7.20)</w:t>
      </w:r>
      <w:r w:rsidR="00EC298A" w:rsidRPr="00CC5315">
        <w:rPr>
          <w:lang w:val="en-GB" w:eastAsia="de-DE"/>
        </w:rPr>
        <w:t xml:space="preserve">. </w:t>
      </w:r>
      <w:r w:rsidR="004179D4" w:rsidRPr="00FE28CA">
        <w:rPr>
          <w:lang w:val="en-GB" w:eastAsia="de-DE"/>
        </w:rPr>
        <w:t>In the Three Amigos meeting, the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hyperlink r:id="rId39" w:history="1">
        <w:r w:rsidR="00EC298A" w:rsidRPr="00CC5315">
          <w:rPr>
            <w:rStyle w:val="Hyperlink"/>
            <w:lang w:val="en-GB"/>
          </w:rPr>
          <w:t>https://cucumber.io/blog/bdd/example-mapping-introduction/</w:t>
        </w:r>
      </w:hyperlink>
      <w:r w:rsidR="00EC298A" w:rsidRPr="00CC5315">
        <w:rPr>
          <w:lang w:val="en-GB" w:eastAsia="de-DE"/>
        </w:rPr>
        <w:t xml:space="preserve"> – 6.7.20).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5800EE4B">
            <wp:extent cx="4921250" cy="317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5222" cy="3185813"/>
                    </a:xfrm>
                    <a:prstGeom prst="rect">
                      <a:avLst/>
                    </a:prstGeom>
                  </pic:spPr>
                </pic:pic>
              </a:graphicData>
            </a:graphic>
          </wp:inline>
        </w:drawing>
      </w:r>
    </w:p>
    <w:p w14:paraId="72F4AEAB" w14:textId="720399EF" w:rsidR="007541E1" w:rsidRPr="00CC5315" w:rsidRDefault="00210926" w:rsidP="00210926">
      <w:pPr>
        <w:pStyle w:val="Caption"/>
        <w:rPr>
          <w:lang w:val="en-GB"/>
        </w:rPr>
      </w:pPr>
      <w:bookmarkStart w:id="140" w:name="_Ref45815661"/>
      <w:bookmarkStart w:id="141" w:name="_Toc46067129"/>
      <w:bookmarkStart w:id="142" w:name="_Toc4612669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8</w:t>
      </w:r>
      <w:r w:rsidRPr="00CC5315">
        <w:rPr>
          <w:lang w:val="en-GB"/>
        </w:rPr>
        <w:fldChar w:fldCharType="end"/>
      </w:r>
      <w:bookmarkEnd w:id="140"/>
      <w:r w:rsidRPr="00FE28CA">
        <w:rPr>
          <w:lang w:val="en-GB"/>
        </w:rPr>
        <w:t>: Example Map - structure and colour codes (</w:t>
      </w:r>
      <w:hyperlink r:id="rId41" w:history="1">
        <w:r w:rsidR="00D3411A" w:rsidRPr="00CC5315">
          <w:rPr>
            <w:rStyle w:val="Hyperlink"/>
            <w:lang w:val="en-GB"/>
          </w:rPr>
          <w:t>https://cucumber.io/blog/bdd/example-mapping-introduction/</w:t>
        </w:r>
      </w:hyperlink>
      <w:r w:rsidR="00D3411A" w:rsidRPr="00CC5315">
        <w:rPr>
          <w:lang w:val="en-GB"/>
        </w:rPr>
        <w:t xml:space="preserve"> – 6.7.20</w:t>
      </w:r>
      <w:r w:rsidRPr="00FE28CA">
        <w:rPr>
          <w:lang w:val="en-GB"/>
        </w:rPr>
        <w:t>)</w:t>
      </w:r>
      <w:bookmarkEnd w:id="141"/>
      <w:bookmarkEnd w:id="142"/>
    </w:p>
    <w:p w14:paraId="033D79D6" w14:textId="45607866" w:rsidR="006E29AC" w:rsidRPr="00CC5315" w:rsidRDefault="00811FCA" w:rsidP="00EC298A">
      <w:pPr>
        <w:rPr>
          <w:lang w:val="en-GB" w:eastAsia="de-DE"/>
        </w:rPr>
      </w:pPr>
      <w:commentRangeStart w:id="143"/>
      <w:commentRangeStart w:id="144"/>
      <w:commentRangeEnd w:id="143"/>
      <w:r w:rsidRPr="00CC5315">
        <w:rPr>
          <w:rStyle w:val="CommentReference"/>
          <w:lang w:val="en-GB"/>
        </w:rPr>
        <w:commentReference w:id="143"/>
      </w:r>
      <w:commentRangeEnd w:id="144"/>
      <w:r w:rsidR="00BB0D38" w:rsidRPr="00CC5315">
        <w:rPr>
          <w:rStyle w:val="CommentReference"/>
          <w:lang w:val="en-GB"/>
        </w:rPr>
        <w:commentReference w:id="144"/>
      </w:r>
    </w:p>
    <w:p w14:paraId="1C678AB0" w14:textId="5AAFD607" w:rsidR="00B0680A" w:rsidRPr="00CC5315" w:rsidRDefault="00B0680A" w:rsidP="00B0680A">
      <w:pPr>
        <w:pStyle w:val="Heading2"/>
        <w:rPr>
          <w:lang w:val="en-GB"/>
        </w:rPr>
      </w:pPr>
      <w:bookmarkStart w:id="145" w:name="_Ref45900214"/>
      <w:bookmarkStart w:id="146" w:name="_Toc46067046"/>
      <w:bookmarkStart w:id="147" w:name="_Toc46126777"/>
      <w:r w:rsidRPr="00CC5315">
        <w:rPr>
          <w:lang w:val="en-GB"/>
        </w:rPr>
        <w:t>Writing Executable Specifications with Gherkin</w:t>
      </w:r>
      <w:bookmarkEnd w:id="145"/>
      <w:bookmarkEnd w:id="146"/>
      <w:bookmarkEnd w:id="147"/>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w:t>
      </w:r>
      <w:proofErr w:type="spellStart"/>
      <w:r w:rsidR="00DB2919" w:rsidRPr="00CC5315">
        <w:rPr>
          <w:lang w:val="en-GB" w:eastAsia="de-DE"/>
        </w:rPr>
        <w:t>Nicieja</w:t>
      </w:r>
      <w:proofErr w:type="spellEnd"/>
      <w:r w:rsidR="00DB2919" w:rsidRPr="00CC5315">
        <w:rPr>
          <w:lang w:val="en-GB" w:eastAsia="de-DE"/>
        </w:rPr>
        <w:t xml:space="preserve">,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w:t>
      </w:r>
      <w:proofErr w:type="spellStart"/>
      <w:r w:rsidR="00DB2919" w:rsidRPr="00CC5315">
        <w:rPr>
          <w:lang w:val="en-GB" w:eastAsia="de-DE"/>
        </w:rPr>
        <w:t>Nicieja</w:t>
      </w:r>
      <w:proofErr w:type="spellEnd"/>
      <w:r w:rsidR="00DB2919" w:rsidRPr="00CC5315">
        <w:rPr>
          <w:lang w:val="en-GB" w:eastAsia="de-DE"/>
        </w:rPr>
        <w:t>,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300C9385" w:rsidR="00064020" w:rsidRPr="00CC5315" w:rsidRDefault="0013539A" w:rsidP="00AA05D8">
      <w:pPr>
        <w:pStyle w:val="Caption"/>
        <w:rPr>
          <w:lang w:val="en-GB"/>
        </w:rPr>
      </w:pPr>
      <w:bookmarkStart w:id="148" w:name="_Ref45816243"/>
      <w:bookmarkStart w:id="149" w:name="_Toc46067130"/>
      <w:bookmarkStart w:id="150" w:name="_Toc461266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9</w:t>
      </w:r>
      <w:r w:rsidRPr="00CC5315">
        <w:rPr>
          <w:lang w:val="en-GB"/>
        </w:rPr>
        <w:fldChar w:fldCharType="end"/>
      </w:r>
      <w:bookmarkEnd w:id="148"/>
      <w:r w:rsidRPr="00FE28CA">
        <w:rPr>
          <w:lang w:val="en-GB"/>
        </w:rPr>
        <w:t xml:space="preserve">: Activities within the BDD formulation step </w:t>
      </w:r>
      <w:r w:rsidR="00AA05D8" w:rsidRPr="00FE28CA">
        <w:rPr>
          <w:lang w:val="en-GB"/>
        </w:rPr>
        <w:t>according to Nagy &amp; Rose, 2018</w:t>
      </w:r>
      <w:bookmarkEnd w:id="149"/>
      <w:bookmarkEnd w:id="150"/>
    </w:p>
    <w:p w14:paraId="5415C663" w14:textId="6D168FCA" w:rsidR="00BE5CD8" w:rsidRPr="00CC5315" w:rsidRDefault="008747A7" w:rsidP="00BE5CD8">
      <w:pPr>
        <w:pStyle w:val="Heading3"/>
        <w:rPr>
          <w:lang w:val="en-GB"/>
        </w:rPr>
      </w:pPr>
      <w:bookmarkStart w:id="151" w:name="_Toc46067047"/>
      <w:bookmarkStart w:id="152" w:name="_Toc46126778"/>
      <w:r>
        <w:t>The</w:t>
      </w:r>
      <w:r w:rsidR="00BE5CD8" w:rsidRPr="00CC5315">
        <w:rPr>
          <w:lang w:val="en-GB"/>
        </w:rPr>
        <w:t xml:space="preserve"> Scenario</w:t>
      </w:r>
      <w:bookmarkEnd w:id="151"/>
      <w:bookmarkEnd w:id="152"/>
    </w:p>
    <w:p w14:paraId="02E1068C" w14:textId="3E973EFC"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w:t>
      </w:r>
      <w:proofErr w:type="spellStart"/>
      <w:r w:rsidR="00DC5BD9" w:rsidRPr="00CC5315">
        <w:rPr>
          <w:lang w:val="en-GB" w:eastAsia="de-DE"/>
        </w:rPr>
        <w:t>Nicieja</w:t>
      </w:r>
      <w:proofErr w:type="spellEnd"/>
      <w:r w:rsidR="00DC5BD9" w:rsidRPr="00CC5315">
        <w:rPr>
          <w:lang w:val="en-GB" w:eastAsia="de-DE"/>
        </w:rPr>
        <w:t xml:space="preserve">,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p>
    <w:p w14:paraId="540943A2" w14:textId="6E58440E" w:rsidR="00F43CE2" w:rsidRPr="00CC5315" w:rsidRDefault="009A478A" w:rsidP="00407E18">
      <w:pPr>
        <w:rPr>
          <w:lang w:val="en-GB" w:eastAsia="de-DE"/>
        </w:rPr>
      </w:pPr>
      <w:r w:rsidRPr="00CC5315">
        <w:rPr>
          <w:lang w:val="en-GB" w:eastAsia="de-DE"/>
        </w:rPr>
        <w:t xml:space="preserve">Kamil </w:t>
      </w:r>
      <w:proofErr w:type="spellStart"/>
      <w:r w:rsidRPr="00CC5315">
        <w:rPr>
          <w:lang w:val="en-GB" w:eastAsia="de-DE"/>
        </w:rPr>
        <w:t>Nicieja</w:t>
      </w:r>
      <w:proofErr w:type="spellEnd"/>
      <w:r w:rsidRPr="00CC5315">
        <w:rPr>
          <w:lang w:val="en-GB" w:eastAsia="de-DE"/>
        </w:rPr>
        <w:t xml:space="preserve">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76F25027" w:rsidR="00276187" w:rsidRPr="00CC5315" w:rsidRDefault="00DE34F5" w:rsidP="00DE34F5">
      <w:pPr>
        <w:pStyle w:val="Caption"/>
        <w:rPr>
          <w:lang w:val="en-GB"/>
        </w:rPr>
      </w:pPr>
      <w:bookmarkStart w:id="153" w:name="_Toc46067131"/>
      <w:bookmarkStart w:id="154" w:name="_Toc461266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10</w:t>
      </w:r>
      <w:r w:rsidRPr="00CC5315">
        <w:rPr>
          <w:lang w:val="en-GB"/>
        </w:rPr>
        <w:fldChar w:fldCharType="end"/>
      </w:r>
      <w:r w:rsidRPr="00FE28CA">
        <w:rPr>
          <w:lang w:val="en-GB"/>
        </w:rPr>
        <w:t xml:space="preserve">: Example of a Scenario with the Given-When-Then structure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p.43)</w:t>
      </w:r>
      <w:bookmarkEnd w:id="153"/>
      <w:bookmarkEnd w:id="154"/>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w:t>
      </w:r>
      <w:proofErr w:type="spellStart"/>
      <w:r w:rsidR="00127A7A" w:rsidRPr="00CC5315">
        <w:rPr>
          <w:lang w:val="en-GB" w:eastAsia="de-DE"/>
        </w:rPr>
        <w:t>Nicieja</w:t>
      </w:r>
      <w:proofErr w:type="spellEnd"/>
      <w:r w:rsidR="00127A7A" w:rsidRPr="00CC5315">
        <w:rPr>
          <w:lang w:val="en-GB" w:eastAsia="de-DE"/>
        </w:rPr>
        <w:t>,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6015" cy="805660"/>
                    </a:xfrm>
                    <a:prstGeom prst="rect">
                      <a:avLst/>
                    </a:prstGeom>
                  </pic:spPr>
                </pic:pic>
              </a:graphicData>
            </a:graphic>
          </wp:inline>
        </w:drawing>
      </w:r>
    </w:p>
    <w:p w14:paraId="2E32333C" w14:textId="54A7A8B0" w:rsidR="006450C7" w:rsidRPr="00CC5315" w:rsidRDefault="00C26070" w:rsidP="00E206D1">
      <w:pPr>
        <w:pStyle w:val="Caption"/>
        <w:rPr>
          <w:lang w:val="en-GB"/>
        </w:rPr>
      </w:pPr>
      <w:bookmarkStart w:id="155" w:name="_Ref45816663"/>
      <w:bookmarkStart w:id="156" w:name="_Toc46067132"/>
      <w:bookmarkStart w:id="157" w:name="_Toc461267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11</w:t>
      </w:r>
      <w:r w:rsidRPr="00CC5315">
        <w:rPr>
          <w:lang w:val="en-GB"/>
        </w:rPr>
        <w:fldChar w:fldCharType="end"/>
      </w:r>
      <w:bookmarkEnd w:id="155"/>
      <w:r w:rsidRPr="00FE28CA">
        <w:rPr>
          <w:lang w:val="en-GB"/>
        </w:rPr>
        <w:t xml:space="preserve">: Example of a Scenario with the ‘And’ keyword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p.53).</w:t>
      </w:r>
      <w:bookmarkEnd w:id="156"/>
      <w:bookmarkEnd w:id="157"/>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w:t>
      </w:r>
      <w:proofErr w:type="spellStart"/>
      <w:r w:rsidR="004166EA" w:rsidRPr="00CC5315">
        <w:rPr>
          <w:lang w:val="en-GB" w:eastAsia="de-DE"/>
        </w:rPr>
        <w:t>Nicieja</w:t>
      </w:r>
      <w:proofErr w:type="spellEnd"/>
      <w:r w:rsidR="004166EA" w:rsidRPr="00CC5315">
        <w:rPr>
          <w:lang w:val="en-GB" w:eastAsia="de-DE"/>
        </w:rPr>
        <w:t>,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79DF3E72">
            <wp:extent cx="3483177" cy="1408738"/>
            <wp:effectExtent l="0" t="0" r="317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8093" cy="1426904"/>
                    </a:xfrm>
                    <a:prstGeom prst="rect">
                      <a:avLst/>
                    </a:prstGeom>
                  </pic:spPr>
                </pic:pic>
              </a:graphicData>
            </a:graphic>
          </wp:inline>
        </w:drawing>
      </w:r>
    </w:p>
    <w:p w14:paraId="5F72EE87" w14:textId="7BD7608D" w:rsidR="005269BB" w:rsidRPr="00CC5315" w:rsidRDefault="00F242F7" w:rsidP="00F242F7">
      <w:pPr>
        <w:pStyle w:val="Caption"/>
        <w:rPr>
          <w:lang w:val="en-GB"/>
        </w:rPr>
      </w:pPr>
      <w:bookmarkStart w:id="158" w:name="_Toc46067133"/>
      <w:bookmarkStart w:id="159" w:name="_Toc461267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12</w:t>
      </w:r>
      <w:r w:rsidRPr="00CC5315">
        <w:rPr>
          <w:lang w:val="en-GB"/>
        </w:rPr>
        <w:fldChar w:fldCharType="end"/>
      </w:r>
      <w:r w:rsidRPr="00FE28CA">
        <w:rPr>
          <w:lang w:val="en-GB"/>
        </w:rPr>
        <w:t xml:space="preserve">: Example of a keyword and a step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p.44)</w:t>
      </w:r>
      <w:bookmarkEnd w:id="158"/>
      <w:bookmarkEnd w:id="159"/>
    </w:p>
    <w:p w14:paraId="560CD910" w14:textId="7D9A79A6" w:rsidR="00BE5CD8" w:rsidRPr="00CC5315" w:rsidRDefault="00BE5CD8" w:rsidP="00BE5CD8">
      <w:pPr>
        <w:pStyle w:val="Heading3"/>
        <w:rPr>
          <w:lang w:val="en-GB"/>
        </w:rPr>
      </w:pPr>
      <w:bookmarkStart w:id="160" w:name="_Toc46067048"/>
      <w:bookmarkStart w:id="161" w:name="_Toc46126779"/>
      <w:r w:rsidRPr="00CC5315">
        <w:rPr>
          <w:lang w:val="en-GB"/>
        </w:rPr>
        <w:t>Scenario outline</w:t>
      </w:r>
      <w:bookmarkEnd w:id="160"/>
      <w:bookmarkEnd w:id="161"/>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w:t>
      </w:r>
      <w:proofErr w:type="spellStart"/>
      <w:r w:rsidR="0007603A" w:rsidRPr="00CC5315">
        <w:rPr>
          <w:lang w:val="en-GB" w:eastAsia="de-DE"/>
        </w:rPr>
        <w:t>Nicieja</w:t>
      </w:r>
      <w:proofErr w:type="spellEnd"/>
      <w:r w:rsidR="0007603A" w:rsidRPr="00CC5315">
        <w:rPr>
          <w:lang w:val="en-GB" w:eastAsia="de-DE"/>
        </w:rPr>
        <w:t>,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xml:space="preserve">, 2018, p.81). </w:t>
      </w:r>
      <w:r w:rsidR="00CB14F9" w:rsidRPr="00CC5315">
        <w:rPr>
          <w:lang w:val="en-GB" w:eastAsia="de-DE"/>
        </w:rPr>
        <w:t>The differences between the summarised scenarios are mapped via parameterisation</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7337" cy="2376068"/>
                    </a:xfrm>
                    <a:prstGeom prst="rect">
                      <a:avLst/>
                    </a:prstGeom>
                  </pic:spPr>
                </pic:pic>
              </a:graphicData>
            </a:graphic>
          </wp:inline>
        </w:drawing>
      </w:r>
    </w:p>
    <w:p w14:paraId="0249D578" w14:textId="07AFEE94" w:rsidR="009B50DE" w:rsidRPr="00CC5315" w:rsidRDefault="00511C6C" w:rsidP="00C84CE2">
      <w:pPr>
        <w:pStyle w:val="Caption"/>
        <w:rPr>
          <w:lang w:val="en-GB"/>
        </w:rPr>
      </w:pPr>
      <w:bookmarkStart w:id="162" w:name="_Ref45817273"/>
      <w:bookmarkStart w:id="163" w:name="_Toc46067134"/>
      <w:bookmarkStart w:id="164" w:name="_Toc461267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13</w:t>
      </w:r>
      <w:r w:rsidRPr="00CC5315">
        <w:rPr>
          <w:lang w:val="en-GB"/>
        </w:rPr>
        <w:fldChar w:fldCharType="end"/>
      </w:r>
      <w:bookmarkEnd w:id="162"/>
      <w:r w:rsidRPr="00FE28CA">
        <w:rPr>
          <w:lang w:val="en-GB"/>
        </w:rPr>
        <w:t xml:space="preserve">: Example of a Scenario outline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p.86)</w:t>
      </w:r>
      <w:bookmarkEnd w:id="163"/>
      <w:bookmarkEnd w:id="164"/>
    </w:p>
    <w:p w14:paraId="592236FC" w14:textId="3380CC1C" w:rsidR="005A7AB9" w:rsidRPr="00CC5315" w:rsidRDefault="005A7AB9" w:rsidP="005A7AB9">
      <w:pPr>
        <w:pStyle w:val="Heading3"/>
        <w:rPr>
          <w:lang w:val="en-GB"/>
        </w:rPr>
      </w:pPr>
      <w:bookmarkStart w:id="165" w:name="_Toc46067049"/>
      <w:bookmarkStart w:id="166" w:name="_Toc46126780"/>
      <w:r w:rsidRPr="00CC5315">
        <w:rPr>
          <w:lang w:val="en-GB"/>
        </w:rPr>
        <w:lastRenderedPageBreak/>
        <w:t>Feature File</w:t>
      </w:r>
      <w:bookmarkEnd w:id="165"/>
      <w:bookmarkEnd w:id="166"/>
    </w:p>
    <w:p w14:paraId="1984E49C" w14:textId="205725DA"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w:t>
      </w:r>
      <w:proofErr w:type="spellStart"/>
      <w:r w:rsidR="00816919" w:rsidRPr="00CC5315">
        <w:rPr>
          <w:lang w:val="en-GB" w:eastAsia="de-DE"/>
        </w:rPr>
        <w:t>Nicieja</w:t>
      </w:r>
      <w:proofErr w:type="spellEnd"/>
      <w:r w:rsidR="00816919" w:rsidRPr="00CC5315">
        <w:rPr>
          <w:lang w:val="en-GB" w:eastAsia="de-DE"/>
        </w:rPr>
        <w:t xml:space="preserve">,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xml:space="preserve">,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w:t>
      </w:r>
      <w:proofErr w:type="spellStart"/>
      <w:r w:rsidR="00613E4B" w:rsidRPr="00CC5315">
        <w:rPr>
          <w:lang w:val="en-GB" w:eastAsia="de-DE"/>
        </w:rPr>
        <w:t>Nicieja</w:t>
      </w:r>
      <w:proofErr w:type="spellEnd"/>
      <w:r w:rsidR="00613E4B" w:rsidRPr="00CC5315">
        <w:rPr>
          <w:lang w:val="en-GB" w:eastAsia="de-DE"/>
        </w:rPr>
        <w:t>, 2018, p.34 and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5327" cy="2294622"/>
                    </a:xfrm>
                    <a:prstGeom prst="rect">
                      <a:avLst/>
                    </a:prstGeom>
                  </pic:spPr>
                </pic:pic>
              </a:graphicData>
            </a:graphic>
          </wp:inline>
        </w:drawing>
      </w:r>
    </w:p>
    <w:p w14:paraId="498B3AF6" w14:textId="45EC24A9" w:rsidR="005C2C65" w:rsidRPr="00CC5315" w:rsidRDefault="00C84CE2" w:rsidP="00C84CE2">
      <w:pPr>
        <w:pStyle w:val="Caption"/>
        <w:rPr>
          <w:lang w:val="en-GB"/>
        </w:rPr>
      </w:pPr>
      <w:bookmarkStart w:id="167" w:name="_Ref45817666"/>
      <w:bookmarkStart w:id="168" w:name="_Toc46067135"/>
      <w:bookmarkStart w:id="169" w:name="_Toc461267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14</w:t>
      </w:r>
      <w:r w:rsidRPr="00CC5315">
        <w:rPr>
          <w:lang w:val="en-GB"/>
        </w:rPr>
        <w:fldChar w:fldCharType="end"/>
      </w:r>
      <w:bookmarkEnd w:id="167"/>
      <w:r w:rsidRPr="00FE28CA">
        <w:rPr>
          <w:lang w:val="en-GB"/>
        </w:rPr>
        <w:t>: Example of a feature file</w:t>
      </w:r>
      <w:r w:rsidR="0056671A" w:rsidRPr="00FE28CA">
        <w:rPr>
          <w:lang w:val="en-GB"/>
        </w:rPr>
        <w:t xml:space="preserve"> with one scenario</w:t>
      </w:r>
      <w:r w:rsidRPr="00FE28CA">
        <w:rPr>
          <w:lang w:val="en-GB"/>
        </w:rPr>
        <w:t xml:space="preserve">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p.34)</w:t>
      </w:r>
      <w:bookmarkEnd w:id="168"/>
      <w:bookmarkEnd w:id="169"/>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2018, p.34).</w:t>
      </w:r>
    </w:p>
    <w:p w14:paraId="6B07882F" w14:textId="680FA982" w:rsidR="005A7AB9" w:rsidRPr="00CC5315" w:rsidRDefault="005A7AB9" w:rsidP="005A7AB9">
      <w:pPr>
        <w:pStyle w:val="Heading3"/>
        <w:rPr>
          <w:lang w:val="en-GB"/>
        </w:rPr>
      </w:pPr>
      <w:bookmarkStart w:id="170" w:name="_Toc46067050"/>
      <w:bookmarkStart w:id="171" w:name="_Toc46126781"/>
      <w:r w:rsidRPr="00CC5315">
        <w:rPr>
          <w:lang w:val="en-GB"/>
        </w:rPr>
        <w:t>Specification brief and Scenario brief</w:t>
      </w:r>
      <w:bookmarkEnd w:id="170"/>
      <w:bookmarkEnd w:id="171"/>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w:t>
      </w:r>
      <w:proofErr w:type="spellStart"/>
      <w:r w:rsidRPr="00CC5315">
        <w:rPr>
          <w:lang w:val="en-GB" w:eastAsia="de-DE"/>
        </w:rPr>
        <w:t>Nicieja</w:t>
      </w:r>
      <w:proofErr w:type="spellEnd"/>
      <w:r w:rsidRPr="00CC5315">
        <w:rPr>
          <w:lang w:val="en-GB" w:eastAsia="de-DE"/>
        </w:rPr>
        <w:t>, 2018, pp.38-39). This text field is called 'Specification brief'</w:t>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623695"/>
                    </a:xfrm>
                    <a:prstGeom prst="rect">
                      <a:avLst/>
                    </a:prstGeom>
                  </pic:spPr>
                </pic:pic>
              </a:graphicData>
            </a:graphic>
          </wp:inline>
        </w:drawing>
      </w:r>
    </w:p>
    <w:p w14:paraId="75B02FD8" w14:textId="486550B9" w:rsidR="00A248F6" w:rsidRPr="00CC5315" w:rsidRDefault="007D274F" w:rsidP="007D274F">
      <w:pPr>
        <w:pStyle w:val="Caption"/>
        <w:rPr>
          <w:lang w:val="en-GB"/>
        </w:rPr>
      </w:pPr>
      <w:bookmarkStart w:id="172" w:name="_Ref45817979"/>
      <w:bookmarkStart w:id="173" w:name="_Toc46067136"/>
      <w:bookmarkStart w:id="174" w:name="_Toc461267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15</w:t>
      </w:r>
      <w:r w:rsidRPr="00CC5315">
        <w:rPr>
          <w:lang w:val="en-GB"/>
        </w:rPr>
        <w:fldChar w:fldCharType="end"/>
      </w:r>
      <w:bookmarkEnd w:id="172"/>
      <w:r w:rsidRPr="00FE28CA">
        <w:rPr>
          <w:lang w:val="en-GB"/>
        </w:rPr>
        <w:t xml:space="preserve">: Example of a Specification brief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p.39)</w:t>
      </w:r>
      <w:bookmarkEnd w:id="173"/>
      <w:bookmarkEnd w:id="174"/>
    </w:p>
    <w:p w14:paraId="007B383D" w14:textId="4698075C" w:rsidR="005A7AB9" w:rsidRPr="00CC5315" w:rsidRDefault="004D74B2" w:rsidP="00BE5CD8">
      <w:pPr>
        <w:rPr>
          <w:lang w:val="en-GB" w:eastAsia="de-DE"/>
        </w:rPr>
      </w:pPr>
      <w:r w:rsidRPr="00CC5315">
        <w:rPr>
          <w:lang w:val="en-GB" w:eastAsia="de-DE"/>
        </w:rPr>
        <w:lastRenderedPageBreak/>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p.40).</w:t>
      </w:r>
    </w:p>
    <w:p w14:paraId="49009901" w14:textId="7E48526D" w:rsidR="001F2C67" w:rsidRPr="00CC5315" w:rsidRDefault="00E7146E" w:rsidP="001F2C67">
      <w:pPr>
        <w:pStyle w:val="Heading3"/>
        <w:rPr>
          <w:lang w:val="en-GB"/>
        </w:rPr>
      </w:pPr>
      <w:bookmarkStart w:id="175" w:name="_Toc46067051"/>
      <w:bookmarkStart w:id="176" w:name="_Toc46126782"/>
      <w:r>
        <w:t>Summary</w:t>
      </w:r>
      <w:bookmarkEnd w:id="175"/>
      <w:bookmarkEnd w:id="176"/>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77" w:name="_Ref45976963"/>
      <w:bookmarkStart w:id="178" w:name="_Toc46067052"/>
      <w:bookmarkStart w:id="179" w:name="_Toc46126783"/>
      <w:r w:rsidRPr="00CC5315">
        <w:rPr>
          <w:lang w:val="en-GB"/>
        </w:rPr>
        <w:t xml:space="preserve">Test </w:t>
      </w:r>
      <w:r w:rsidR="007D4521" w:rsidRPr="00CC5315">
        <w:rPr>
          <w:lang w:val="en-GB"/>
        </w:rPr>
        <w:t>Automation</w:t>
      </w:r>
      <w:bookmarkEnd w:id="177"/>
      <w:bookmarkEnd w:id="178"/>
      <w:bookmarkEnd w:id="179"/>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6F62E39E"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hyperlink r:id="rId49" w:history="1">
        <w:r w:rsidRPr="00CC5315">
          <w:rPr>
            <w:rStyle w:val="Hyperlink"/>
            <w:lang w:val="en-GB"/>
          </w:rPr>
          <w:t>https://www.softwaretestinghelp.com/behavior-driven-development-bdd-tools/</w:t>
        </w:r>
      </w:hyperlink>
      <w:r w:rsidRPr="00CC5315">
        <w:rPr>
          <w:lang w:val="en-GB"/>
        </w:rPr>
        <w:t xml:space="preserve"> - updated June 30, 2020- viewed 7.7.-20; </w:t>
      </w:r>
      <w:hyperlink r:id="rId50" w:history="1">
        <w:r w:rsidR="001C7ADC" w:rsidRPr="00CC5315">
          <w:rPr>
            <w:rStyle w:val="Hyperlink"/>
            <w:lang w:val="en-GB"/>
          </w:rPr>
          <w:t xml:space="preserve">https://opensource.com/article/19/2/behavior-driven-development-tools </w:t>
        </w:r>
      </w:hyperlink>
      <w:r w:rsidR="001C7ADC" w:rsidRPr="00CC5315">
        <w:rPr>
          <w:lang w:val="en-GB"/>
        </w:rPr>
        <w:t xml:space="preserve"> - from 28.2.19 - viewed 7.7.20</w:t>
      </w:r>
      <w:r w:rsidRPr="00CC5315">
        <w:rPr>
          <w:lang w:val="en-GB"/>
        </w:rPr>
        <w:t>)</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hyperlink r:id="rId51" w:history="1">
        <w:r w:rsidR="001C7ADC" w:rsidRPr="00CC5315">
          <w:rPr>
            <w:rStyle w:val="Hyperlink"/>
            <w:lang w:val="en-GB"/>
          </w:rPr>
          <w:t xml:space="preserve">https://opensource.com/article/19/2/behavior-driven-development-tools </w:t>
        </w:r>
      </w:hyperlink>
      <w:r w:rsidR="001C7ADC" w:rsidRPr="00CC5315">
        <w:rPr>
          <w:lang w:val="en-GB"/>
        </w:rPr>
        <w:t xml:space="preserve"> - from 28.2.19 - viewed 7.7.20; </w:t>
      </w:r>
      <w:hyperlink r:id="rId52" w:history="1">
        <w:r w:rsidR="001C7ADC" w:rsidRPr="00CC5315">
          <w:rPr>
            <w:rStyle w:val="Hyperlink"/>
            <w:lang w:val="en-GB"/>
          </w:rPr>
          <w:t>https://cucumber.io/</w:t>
        </w:r>
      </w:hyperlink>
      <w:r w:rsidR="001C7ADC" w:rsidRPr="00CC5315">
        <w:rPr>
          <w:lang w:val="en-GB"/>
        </w:rPr>
        <w:t xml:space="preserve"> - viewed 7.7.20)</w:t>
      </w:r>
      <w:r w:rsidR="00210FBF" w:rsidRPr="00CC5315">
        <w:rPr>
          <w:lang w:val="en-GB"/>
        </w:rPr>
        <w:t>.</w:t>
      </w:r>
    </w:p>
    <w:p w14:paraId="622E2B1F" w14:textId="0F704831"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 (</w:t>
      </w:r>
      <w:hyperlink r:id="rId53" w:history="1">
        <w:r w:rsidRPr="00CC5315">
          <w:rPr>
            <w:rStyle w:val="Hyperlink"/>
            <w:lang w:val="en-GB"/>
          </w:rPr>
          <w:t>https://cucumber.io/tools/cucumber-open/</w:t>
        </w:r>
      </w:hyperlink>
      <w:r w:rsidRPr="00CC5315">
        <w:rPr>
          <w:lang w:val="en-GB"/>
        </w:rPr>
        <w:t xml:space="preserve"> - viewed 7.7.20; </w:t>
      </w:r>
      <w:hyperlink r:id="rId54" w:history="1">
        <w:r w:rsidRPr="00CC5315">
          <w:rPr>
            <w:rStyle w:val="Hyperlink"/>
            <w:lang w:val="en-GB" w:eastAsia="de-DE"/>
          </w:rPr>
          <w:t>https://www.tutorialspoint.com/cucumber/cucumber_junit_runner.htm</w:t>
        </w:r>
      </w:hyperlink>
      <w:r w:rsidRPr="00CC5315">
        <w:rPr>
          <w:rStyle w:val="Hyperlink"/>
          <w:lang w:val="en-GB" w:eastAsia="de-DE"/>
        </w:rPr>
        <w:t xml:space="preserve"> </w:t>
      </w:r>
      <w:r w:rsidRPr="00CC5315">
        <w:rPr>
          <w:lang w:val="en-GB"/>
        </w:rPr>
        <w:t xml:space="preserve">- </w:t>
      </w:r>
      <w:proofErr w:type="spellStart"/>
      <w:r w:rsidRPr="00CC5315">
        <w:rPr>
          <w:lang w:val="en-GB"/>
        </w:rPr>
        <w:t>siehe</w:t>
      </w:r>
      <w:proofErr w:type="spellEnd"/>
      <w:r w:rsidRPr="00CC5315">
        <w:rPr>
          <w:lang w:val="en-GB"/>
        </w:rPr>
        <w:t xml:space="preserve"> </w:t>
      </w:r>
      <w:proofErr w:type="spellStart"/>
      <w:r w:rsidRPr="00CC5315">
        <w:rPr>
          <w:lang w:val="en-GB"/>
        </w:rPr>
        <w:t>bei</w:t>
      </w:r>
      <w:proofErr w:type="spellEnd"/>
      <w:r w:rsidRPr="00CC5315">
        <w:rPr>
          <w:lang w:val="en-GB"/>
        </w:rPr>
        <w:t xml:space="preserve"> der </w:t>
      </w:r>
      <w:proofErr w:type="spellStart"/>
      <w:r w:rsidRPr="00CC5315">
        <w:rPr>
          <w:lang w:val="en-GB"/>
        </w:rPr>
        <w:t>Architektur</w:t>
      </w:r>
      <w:proofErr w:type="spellEnd"/>
      <w:r w:rsidR="00D24EBA" w:rsidRPr="00CC5315">
        <w:rPr>
          <w:lang w:val="en-GB"/>
        </w:rPr>
        <w:t xml:space="preserve">; </w:t>
      </w:r>
      <w:hyperlink r:id="rId55" w:history="1">
        <w:r w:rsidR="00D24EBA" w:rsidRPr="00CC5315">
          <w:rPr>
            <w:rStyle w:val="Hyperlink"/>
            <w:lang w:val="en-GB" w:eastAsia="de-DE"/>
          </w:rPr>
          <w:t>https://www.tutorialspoint.com/cucumber/cucumber_gherkins.htm</w:t>
        </w:r>
      </w:hyperlink>
      <w:r w:rsidR="00D24EBA" w:rsidRPr="00CC5315">
        <w:rPr>
          <w:rStyle w:val="Hyperlink"/>
          <w:lang w:val="en-GB" w:eastAsia="de-DE"/>
        </w:rPr>
        <w:t xml:space="preserve"> </w:t>
      </w:r>
      <w:r w:rsidR="00D24EBA" w:rsidRPr="00CC5315">
        <w:rPr>
          <w:lang w:val="en-GB"/>
        </w:rPr>
        <w:t xml:space="preserve">- </w:t>
      </w:r>
      <w:proofErr w:type="spellStart"/>
      <w:r w:rsidR="00D24EBA" w:rsidRPr="00CC5315">
        <w:rPr>
          <w:lang w:val="en-GB"/>
        </w:rPr>
        <w:t>siehe</w:t>
      </w:r>
      <w:proofErr w:type="spellEnd"/>
      <w:r w:rsidR="00D24EBA" w:rsidRPr="00CC5315">
        <w:rPr>
          <w:lang w:val="en-GB"/>
        </w:rPr>
        <w:t xml:space="preserve"> </w:t>
      </w:r>
      <w:proofErr w:type="spellStart"/>
      <w:r w:rsidR="00D24EBA" w:rsidRPr="00CC5315">
        <w:rPr>
          <w:lang w:val="en-GB"/>
        </w:rPr>
        <w:t>bei</w:t>
      </w:r>
      <w:proofErr w:type="spellEnd"/>
      <w:r w:rsidR="00D24EBA" w:rsidRPr="00CC5315">
        <w:rPr>
          <w:lang w:val="en-GB"/>
        </w:rPr>
        <w:t xml:space="preserve"> der </w:t>
      </w:r>
      <w:proofErr w:type="spellStart"/>
      <w:r w:rsidR="00D24EBA" w:rsidRPr="00CC5315">
        <w:rPr>
          <w:lang w:val="en-GB"/>
        </w:rPr>
        <w:t>Architektur</w:t>
      </w:r>
      <w:proofErr w:type="spellEnd"/>
      <w:r w:rsidR="00C8199B" w:rsidRPr="00CC5315">
        <w:rPr>
          <w:lang w:val="en-GB"/>
        </w:rPr>
        <w:t xml:space="preserve">; </w:t>
      </w:r>
      <w:hyperlink r:id="rId56" w:history="1">
        <w:r w:rsidR="00C8199B" w:rsidRPr="00CC5315">
          <w:rPr>
            <w:rStyle w:val="Hyperlink"/>
            <w:lang w:val="en-GB"/>
          </w:rPr>
          <w:t>https://dzone.com/articles/10-best-open-source-test-automation-frameworks-for - viewed 7.7.20</w:t>
        </w:r>
      </w:hyperlink>
      <w:r w:rsidR="00C8199B" w:rsidRPr="00CC5315">
        <w:rPr>
          <w:lang w:val="en-GB"/>
        </w:rPr>
        <w:t xml:space="preserve">; </w:t>
      </w:r>
      <w:hyperlink r:id="rId57" w:history="1">
        <w:r w:rsidR="00C8199B" w:rsidRPr="00CC5315">
          <w:rPr>
            <w:rStyle w:val="Hyperlink"/>
            <w:lang w:val="en-GB"/>
          </w:rPr>
          <w:t>https://blog.testproject.io/2019/02/26/junit-5/</w:t>
        </w:r>
      </w:hyperlink>
      <w:r w:rsidRPr="00CC5315">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31888687" w:rsidR="00455CF0" w:rsidRPr="00CC5315" w:rsidRDefault="00E8704E" w:rsidP="006F0210">
      <w:pPr>
        <w:jc w:val="left"/>
        <w:rPr>
          <w:lang w:val="en-GB"/>
        </w:rPr>
      </w:pPr>
      <w:r w:rsidRPr="00CC5315">
        <w:rPr>
          <w:lang w:val="en-GB"/>
        </w:rPr>
        <w:t>Cucumber</w:t>
      </w:r>
      <w:r w:rsidR="00210FBF" w:rsidRPr="00CC5315">
        <w:rPr>
          <w:lang w:val="en-GB"/>
        </w:rPr>
        <w:t xml:space="preserve"> is also quite flexible in the generation of reports as different formats can be used</w:t>
      </w:r>
      <w:r w:rsidR="00C8199B" w:rsidRPr="00CC5315">
        <w:rPr>
          <w:lang w:val="en-GB"/>
        </w:rPr>
        <w:t xml:space="preserve"> (</w:t>
      </w:r>
      <w:hyperlink r:id="rId58" w:history="1">
        <w:r w:rsidR="00C8199B" w:rsidRPr="00CC5315">
          <w:rPr>
            <w:rStyle w:val="Hyperlink"/>
            <w:lang w:val="en-GB"/>
          </w:rPr>
          <w:t>https://cucumber.io/docs/cucumber/reporting/</w:t>
        </w:r>
      </w:hyperlink>
      <w:r w:rsidR="00C8199B" w:rsidRPr="00CC5315">
        <w:rPr>
          <w:lang w:val="en-GB"/>
        </w:rPr>
        <w:t xml:space="preserve"> - viewed 7.7.20). This has the advantage, that with </w:t>
      </w:r>
      <w:r w:rsidR="00C8199B" w:rsidRPr="00CC5315">
        <w:rPr>
          <w:lang w:val="en-GB"/>
        </w:rPr>
        <w:lastRenderedPageBreak/>
        <w:t xml:space="preserve">the help of the </w:t>
      </w:r>
      <w:r w:rsidR="00DF2599" w:rsidRPr="00FE28CA">
        <w:rPr>
          <w:lang w:val="en-GB"/>
        </w:rPr>
        <w:t>C</w:t>
      </w:r>
      <w:r w:rsidR="00C8199B" w:rsidRPr="00CC5315">
        <w:rPr>
          <w:lang w:val="en-GB"/>
        </w:rPr>
        <w:t>ucumber-</w:t>
      </w:r>
      <w:proofErr w:type="spellStart"/>
      <w:r w:rsidR="00DF2599" w:rsidRPr="00FE28CA">
        <w:rPr>
          <w:lang w:val="en-GB"/>
        </w:rPr>
        <w:t>S</w:t>
      </w:r>
      <w:r w:rsidR="00C8199B" w:rsidRPr="00CC5315">
        <w:rPr>
          <w:lang w:val="en-GB"/>
        </w:rPr>
        <w:t>cenarioo</w:t>
      </w:r>
      <w:proofErr w:type="spellEnd"/>
      <w:r w:rsidR="00DF2599" w:rsidRPr="00FE28CA">
        <w:rPr>
          <w:lang w:val="en-GB"/>
        </w:rPr>
        <w:t>-</w:t>
      </w:r>
      <w:r w:rsidR="00C8199B" w:rsidRPr="00CC5315">
        <w:rPr>
          <w:lang w:val="en-GB"/>
        </w:rPr>
        <w:t>plugin (</w:t>
      </w:r>
      <w:hyperlink r:id="rId59" w:history="1">
        <w:r w:rsidR="00C8199B" w:rsidRPr="00CC5315">
          <w:rPr>
            <w:rStyle w:val="Hyperlink"/>
            <w:lang w:val="en-GB"/>
          </w:rPr>
          <w:t>https://github.com/andreashosbach/cucumber-reporter</w:t>
        </w:r>
      </w:hyperlink>
      <w:r w:rsidR="00C8199B" w:rsidRPr="00CC5315">
        <w:rPr>
          <w:lang w:val="en-GB"/>
        </w:rPr>
        <w:t xml:space="preserve">), the </w:t>
      </w:r>
      <w:r w:rsidR="00DF2599" w:rsidRPr="00FE28CA">
        <w:rPr>
          <w:lang w:val="en-GB"/>
        </w:rPr>
        <w:t>C</w:t>
      </w:r>
      <w:r w:rsidR="00C8199B" w:rsidRPr="00CC5315">
        <w:rPr>
          <w:lang w:val="en-GB"/>
        </w:rPr>
        <w:t xml:space="preserve">ucumber test reports can be viewed in </w:t>
      </w:r>
      <w:proofErr w:type="spellStart"/>
      <w:r w:rsidR="00C8199B" w:rsidRPr="00CC5315">
        <w:rPr>
          <w:lang w:val="en-GB"/>
        </w:rPr>
        <w:t>Scenarioo</w:t>
      </w:r>
      <w:proofErr w:type="spellEnd"/>
      <w:r w:rsidR="00C8199B" w:rsidRPr="00CC5315">
        <w:rPr>
          <w:lang w:val="en-GB"/>
        </w:rPr>
        <w:t xml:space="preserve">, which </w:t>
      </w:r>
      <w:r w:rsidR="000C5E2A" w:rsidRPr="00CC5315">
        <w:rPr>
          <w:lang w:val="en-GB"/>
        </w:rPr>
        <w:t>allows automated documentation of UI tests (</w:t>
      </w:r>
      <w:hyperlink r:id="rId60" w:history="1">
        <w:r w:rsidR="000C5E2A" w:rsidRPr="00CC5315">
          <w:rPr>
            <w:rStyle w:val="Hyperlink"/>
            <w:lang w:val="en-GB"/>
          </w:rPr>
          <w:t>http://scenarioo.org/</w:t>
        </w:r>
      </w:hyperlink>
      <w:r w:rsidR="000C5E2A" w:rsidRPr="00CC5315">
        <w:rPr>
          <w:lang w:val="en-GB"/>
        </w:rPr>
        <w:t>)</w:t>
      </w:r>
      <w:r w:rsidR="00C8199B" w:rsidRPr="00CC5315">
        <w:rPr>
          <w:lang w:val="en-GB"/>
        </w:rPr>
        <w:t xml:space="preserve"> </w:t>
      </w:r>
      <w:r w:rsidR="000C5E2A" w:rsidRPr="00CC5315">
        <w:rPr>
          <w:lang w:val="en-GB"/>
        </w:rPr>
        <w:t>.</w:t>
      </w:r>
    </w:p>
    <w:p w14:paraId="427E747D" w14:textId="3F298AC1"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proofErr w:type="spellStart"/>
      <w:r w:rsidR="00B05234" w:rsidRPr="00FE28CA">
        <w:rPr>
          <w:lang w:val="en-GB"/>
        </w:rPr>
        <w:t>S</w:t>
      </w:r>
      <w:r w:rsidR="00922DEE" w:rsidRPr="00FE28CA">
        <w:rPr>
          <w:lang w:val="en-GB"/>
        </w:rPr>
        <w:t>tepDefs</w:t>
      </w:r>
      <w:proofErr w:type="spellEnd"/>
      <w:r w:rsidR="00B05234" w:rsidRPr="00FE28CA">
        <w:rPr>
          <w:lang w:val="en-GB"/>
        </w:rPr>
        <w:t xml:space="preserve"> in short</w:t>
      </w:r>
      <w:r w:rsidR="00332CE3" w:rsidRPr="00CC5315">
        <w:rPr>
          <w:lang w:val="en-GB"/>
        </w:rPr>
        <w:t xml:space="preserve"> </w:t>
      </w:r>
      <w:r w:rsidR="00332CE3" w:rsidRPr="00CC5315">
        <w:rPr>
          <w:lang w:val="en-GB" w:eastAsia="de-DE"/>
        </w:rPr>
        <w:t>(</w:t>
      </w:r>
      <w:proofErr w:type="spellStart"/>
      <w:r w:rsidR="00332CE3" w:rsidRPr="00CC5315">
        <w:rPr>
          <w:lang w:val="en-GB" w:eastAsia="de-DE"/>
        </w:rPr>
        <w:t>Nicieja</w:t>
      </w:r>
      <w:proofErr w:type="spellEnd"/>
      <w:r w:rsidR="00332CE3" w:rsidRPr="00CC5315">
        <w:rPr>
          <w:lang w:val="en-GB" w:eastAsia="de-DE"/>
        </w:rPr>
        <w:t>,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w:t>
      </w:r>
      <w:proofErr w:type="spellStart"/>
      <w:r w:rsidR="00F94F14" w:rsidRPr="00CC5315">
        <w:rPr>
          <w:lang w:val="en-GB" w:eastAsia="de-DE"/>
        </w:rPr>
        <w:t>Nicieja</w:t>
      </w:r>
      <w:proofErr w:type="spellEnd"/>
      <w:r w:rsidR="00F94F14" w:rsidRPr="00CC5315">
        <w:rPr>
          <w:lang w:val="en-GB" w:eastAsia="de-DE"/>
        </w:rPr>
        <w:t xml:space="preserve">,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C90D7B" w:rsidRPr="00CC5315">
        <w:rPr>
          <w:lang w:val="en-GB" w:eastAsia="de-DE"/>
        </w:rPr>
        <w:t>(</w:t>
      </w:r>
      <w:hyperlink r:id="rId61" w:history="1">
        <w:r w:rsidR="00C90D7B" w:rsidRPr="00CC5315">
          <w:rPr>
            <w:rStyle w:val="Hyperlink"/>
            <w:lang w:val="en-GB"/>
          </w:rPr>
          <w:t>https://www.coveros.com/exploring-glue-code-with-cucumber-jvm/</w:t>
        </w:r>
      </w:hyperlink>
      <w:r w:rsidR="00C90D7B" w:rsidRPr="00CC5315">
        <w:rPr>
          <w:lang w:val="en-GB"/>
        </w:rPr>
        <w:t xml:space="preserve"> - 14.4.14, viewed 7.7.20</w:t>
      </w:r>
      <w:r w:rsidR="005D46DE" w:rsidRPr="00CC5315">
        <w:rPr>
          <w:lang w:val="en-GB"/>
        </w:rPr>
        <w:t xml:space="preserve">; </w:t>
      </w:r>
      <w:hyperlink r:id="rId62" w:history="1">
        <w:r w:rsidR="004F2AFB" w:rsidRPr="00CC5315">
          <w:rPr>
            <w:rStyle w:val="Hyperlink"/>
            <w:lang w:val="en-GB"/>
          </w:rPr>
          <w:t>https://www.slideshare.net/sebrose/introduction-to-bdd-with-cucumber-for-java</w:t>
        </w:r>
      </w:hyperlink>
      <w:r w:rsidR="004F2AFB" w:rsidRPr="00CC5315">
        <w:rPr>
          <w:lang w:val="en-GB"/>
        </w:rPr>
        <w:t xml:space="preserve"> - viewed 7.7.20</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862455"/>
                    </a:xfrm>
                    <a:prstGeom prst="rect">
                      <a:avLst/>
                    </a:prstGeom>
                  </pic:spPr>
                </pic:pic>
              </a:graphicData>
            </a:graphic>
          </wp:inline>
        </w:drawing>
      </w:r>
    </w:p>
    <w:p w14:paraId="595246D7" w14:textId="3F8D9968" w:rsidR="008E5F20" w:rsidRPr="00EB5969" w:rsidRDefault="00E477FC" w:rsidP="00EC2E19">
      <w:pPr>
        <w:pStyle w:val="Caption"/>
      </w:pPr>
      <w:bookmarkStart w:id="180" w:name="_Ref45820065"/>
      <w:bookmarkStart w:id="181" w:name="_Toc46067137"/>
      <w:bookmarkStart w:id="182" w:name="_Toc46126705"/>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AF184A" w:rsidRPr="00EB5969">
        <w:rPr>
          <w:noProof/>
        </w:rPr>
        <w:t>16</w:t>
      </w:r>
      <w:r w:rsidR="001729B8" w:rsidRPr="00CC5315">
        <w:rPr>
          <w:noProof/>
          <w:lang w:val="en-GB"/>
        </w:rPr>
        <w:fldChar w:fldCharType="end"/>
      </w:r>
      <w:bookmarkEnd w:id="180"/>
      <w:r w:rsidRPr="00EB5969">
        <w:t xml:space="preserve">: </w:t>
      </w:r>
      <w:proofErr w:type="spellStart"/>
      <w:r w:rsidRPr="00EB5969">
        <w:t>StepDef</w:t>
      </w:r>
      <w:proofErr w:type="spellEnd"/>
      <w:r w:rsidRPr="00EB5969">
        <w:t xml:space="preserve"> der ein Scenario </w:t>
      </w:r>
      <w:proofErr w:type="spellStart"/>
      <w:r w:rsidRPr="00EB5969">
        <w:t>Step</w:t>
      </w:r>
      <w:proofErr w:type="spellEnd"/>
      <w:r w:rsidRPr="00EB5969">
        <w:t xml:space="preserve"> in Gherkin automatisiert</w:t>
      </w:r>
      <w:bookmarkEnd w:id="181"/>
      <w:bookmarkEnd w:id="182"/>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proofErr w:type="spellStart"/>
      <w:r w:rsidR="00F50DBD" w:rsidRPr="00FE28CA">
        <w:rPr>
          <w:lang w:val="en-GB"/>
        </w:rPr>
        <w:t>S</w:t>
      </w:r>
      <w:r w:rsidRPr="00CC5315">
        <w:rPr>
          <w:lang w:val="en-GB"/>
        </w:rPr>
        <w:t>tepDefs</w:t>
      </w:r>
      <w:proofErr w:type="spellEnd"/>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595B136" w:rsidR="00D62E89" w:rsidRPr="00CC5315" w:rsidRDefault="00D62E89" w:rsidP="00D62E89">
      <w:pPr>
        <w:pStyle w:val="Caption"/>
        <w:jc w:val="left"/>
        <w:rPr>
          <w:lang w:val="en-GB"/>
        </w:rPr>
      </w:pPr>
      <w:bookmarkStart w:id="183" w:name="_Ref45819091"/>
      <w:bookmarkStart w:id="184" w:name="_Toc46067138"/>
      <w:bookmarkStart w:id="185" w:name="_Toc4612670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17</w:t>
      </w:r>
      <w:r w:rsidRPr="00CC5315">
        <w:rPr>
          <w:lang w:val="en-GB"/>
        </w:rPr>
        <w:fldChar w:fldCharType="end"/>
      </w:r>
      <w:bookmarkEnd w:id="183"/>
      <w:r w:rsidRPr="00FE28CA">
        <w:rPr>
          <w:lang w:val="en-GB"/>
        </w:rPr>
        <w:t xml:space="preserve">: Activities within the BDD automation step </w:t>
      </w:r>
      <w:r w:rsidR="00BE7CD8" w:rsidRPr="00FE28CA">
        <w:rPr>
          <w:lang w:val="en-GB"/>
        </w:rPr>
        <w:t>according to Nagy &amp; Rose, 2018</w:t>
      </w:r>
      <w:bookmarkEnd w:id="184"/>
      <w:bookmarkEnd w:id="185"/>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86" w:name="_Ref45967736"/>
      <w:bookmarkStart w:id="187" w:name="_Toc46067053"/>
      <w:bookmarkStart w:id="188" w:name="_Toc46126784"/>
      <w:r w:rsidRPr="00CC5315">
        <w:rPr>
          <w:lang w:val="en-GB"/>
        </w:rPr>
        <w:lastRenderedPageBreak/>
        <w:t xml:space="preserve">OQs </w:t>
      </w:r>
      <w:proofErr w:type="spellStart"/>
      <w:r w:rsidR="00196355">
        <w:t>with</w:t>
      </w:r>
      <w:proofErr w:type="spellEnd"/>
      <w:r w:rsidRPr="00CC5315">
        <w:rPr>
          <w:lang w:val="en-GB"/>
        </w:rPr>
        <w:t xml:space="preserve"> BDD</w:t>
      </w:r>
      <w:bookmarkEnd w:id="186"/>
      <w:bookmarkEnd w:id="187"/>
      <w:bookmarkEnd w:id="188"/>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89" w:name="_Ref45875709"/>
      <w:bookmarkStart w:id="190" w:name="_Ref45900877"/>
      <w:bookmarkStart w:id="191" w:name="_Toc46067054"/>
      <w:bookmarkStart w:id="192" w:name="_Toc46126785"/>
      <w:r w:rsidRPr="00CC5315">
        <w:rPr>
          <w:lang w:val="en-GB"/>
        </w:rPr>
        <w:t>The Combined Process</w:t>
      </w:r>
      <w:bookmarkEnd w:id="189"/>
      <w:bookmarkEnd w:id="190"/>
      <w:bookmarkEnd w:id="191"/>
      <w:bookmarkEnd w:id="192"/>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F53DE56" w:rsidR="00947D7D" w:rsidRPr="00FE28CA" w:rsidRDefault="0058728F" w:rsidP="007E6D90">
      <w:pPr>
        <w:rPr>
          <w:sz w:val="20"/>
          <w:szCs w:val="20"/>
          <w:lang w:val="en-GB" w:eastAsia="de-DE"/>
        </w:rPr>
      </w:pPr>
      <w:bookmarkStart w:id="193" w:name="_Ref45869802"/>
      <w:bookmarkStart w:id="194" w:name="_Ref45869778"/>
      <w:bookmarkStart w:id="195" w:name="_Ref45875754"/>
      <w:bookmarkStart w:id="196" w:name="_Toc46067139"/>
      <w:bookmarkStart w:id="197" w:name="_Toc461267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18</w:t>
      </w:r>
      <w:r w:rsidR="007032DB" w:rsidRPr="00CC5315">
        <w:rPr>
          <w:noProof/>
          <w:lang w:val="en-GB"/>
        </w:rPr>
        <w:fldChar w:fldCharType="end"/>
      </w:r>
      <w:bookmarkEnd w:id="193"/>
      <w:r w:rsidRPr="00FE28CA">
        <w:rPr>
          <w:lang w:val="en-GB"/>
        </w:rPr>
        <w:t xml:space="preserve">: </w:t>
      </w:r>
      <w:bookmarkEnd w:id="194"/>
      <w:r w:rsidR="007E6D90" w:rsidRPr="00FE28CA">
        <w:rPr>
          <w:sz w:val="20"/>
          <w:szCs w:val="20"/>
          <w:lang w:val="en-GB" w:eastAsia="de-DE"/>
        </w:rPr>
        <w:t>Process with integrated BDD practices</w:t>
      </w:r>
      <w:bookmarkEnd w:id="195"/>
      <w:bookmarkEnd w:id="196"/>
      <w:bookmarkEnd w:id="197"/>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98" w:name="_Toc46067055"/>
      <w:bookmarkStart w:id="199" w:name="_Toc46126786"/>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98"/>
      <w:bookmarkEnd w:id="199"/>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200" w:name="_Ref45975953"/>
      <w:bookmarkStart w:id="201" w:name="_Toc46067056"/>
      <w:bookmarkStart w:id="202" w:name="_Toc46126787"/>
      <w:r w:rsidRPr="00CC5315">
        <w:rPr>
          <w:lang w:val="en-GB"/>
        </w:rPr>
        <w:t>Functional Specification is (partially) fused with the OQ process</w:t>
      </w:r>
      <w:bookmarkEnd w:id="200"/>
      <w:bookmarkEnd w:id="201"/>
      <w:bookmarkEnd w:id="202"/>
    </w:p>
    <w:p w14:paraId="5917094B" w14:textId="5D43D13E"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interfaces </w:t>
      </w:r>
      <w:r w:rsidR="000C117E" w:rsidRPr="00CC5315">
        <w:rPr>
          <w:lang w:val="en-GB" w:eastAsia="de-DE"/>
        </w:rPr>
        <w:t>(</w:t>
      </w:r>
      <w:r w:rsidR="000C117E" w:rsidRPr="00CC5315">
        <w:rPr>
          <w:highlight w:val="yellow"/>
          <w:lang w:val="en-GB" w:eastAsia="de-DE"/>
        </w:rPr>
        <w:t>GAMP5, p175</w:t>
      </w:r>
      <w:r w:rsidR="000C117E" w:rsidRPr="00CC5315">
        <w:rPr>
          <w:lang w:val="en-GB" w:eastAsia="de-DE"/>
        </w:rPr>
        <w:t xml:space="preserve">). </w:t>
      </w:r>
      <w:r w:rsidR="002D05C7" w:rsidRPr="00CC5315">
        <w:rPr>
          <w:lang w:val="en-GB" w:eastAsia="de-DE"/>
        </w:rPr>
        <w:t xml:space="preserve">GAMP5 further expects that only the actual functional specifications can be tested </w:t>
      </w:r>
      <w:r w:rsidR="00F261D5" w:rsidRPr="00CC5315">
        <w:rPr>
          <w:lang w:val="en-GB" w:eastAsia="de-DE"/>
        </w:rPr>
        <w:t>(</w:t>
      </w:r>
      <w:r w:rsidR="00F261D5" w:rsidRPr="00CC5315">
        <w:rPr>
          <w:highlight w:val="yellow"/>
          <w:lang w:val="en-GB" w:eastAsia="de-DE"/>
        </w:rPr>
        <w:t>GAMP5, p175</w:t>
      </w:r>
      <w:r w:rsidR="00F261D5" w:rsidRPr="00CC5315">
        <w:rPr>
          <w:lang w:val="en-GB" w:eastAsia="de-DE"/>
        </w:rPr>
        <w:t xml:space="preserve">). </w:t>
      </w:r>
      <w:r w:rsidR="00B34402" w:rsidRPr="00CC5315">
        <w:rPr>
          <w:lang w:val="en-GB" w:eastAsia="de-DE"/>
        </w:rPr>
        <w:t>Accordingly,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7F01E5A9"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the roles of SME and Process Owner are suitable for reviewing and approving the test scripts. According to GAMP5, these roles are also predestined to approve the functional specifications (</w:t>
      </w:r>
      <w:r w:rsidR="00DA7D17" w:rsidRPr="00CC5315">
        <w:rPr>
          <w:highlight w:val="yellow"/>
          <w:lang w:val="en-GB" w:eastAsia="de-DE"/>
        </w:rPr>
        <w:t>p. 175; p 58; p. 60</w:t>
      </w:r>
      <w:r w:rsidR="00DA7D17" w:rsidRPr="00CC5315">
        <w:rPr>
          <w:lang w:val="en-GB" w:eastAsia="de-DE"/>
        </w:rPr>
        <w:t xml:space="preserve"> ).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203" w:name="_Toc46067057"/>
      <w:bookmarkStart w:id="204" w:name="_Toc46126788"/>
      <w:r w:rsidRPr="00CC5315">
        <w:rPr>
          <w:lang w:val="en-GB"/>
        </w:rPr>
        <w:t>New Elements are Required</w:t>
      </w:r>
      <w:bookmarkEnd w:id="203"/>
      <w:bookmarkEnd w:id="204"/>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proofErr w:type="spellStart"/>
      <w:r w:rsidRPr="00FE28CA">
        <w:rPr>
          <w:lang w:val="en-GB" w:eastAsia="de-DE"/>
        </w:rPr>
        <w:t>i</w:t>
      </w:r>
      <w:proofErr w:type="spellEnd"/>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205" w:name="_Toc46067058"/>
      <w:bookmarkStart w:id="206" w:name="_Toc46126789"/>
      <w:r w:rsidRPr="00CC5315">
        <w:rPr>
          <w:lang w:val="en-GB"/>
        </w:rPr>
        <w:t>Changes in the Documentation Set-Up</w:t>
      </w:r>
      <w:bookmarkEnd w:id="205"/>
      <w:bookmarkEnd w:id="206"/>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2C826951" w:rsidR="00B311AC" w:rsidRPr="00FE28CA" w:rsidRDefault="00486A44" w:rsidP="00486A44">
      <w:pPr>
        <w:pStyle w:val="Caption"/>
        <w:rPr>
          <w:lang w:val="en-GB"/>
        </w:rPr>
      </w:pPr>
      <w:bookmarkStart w:id="207" w:name="_Toc46067140"/>
      <w:bookmarkStart w:id="208" w:name="_Toc461267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207"/>
      <w:bookmarkEnd w:id="208"/>
    </w:p>
    <w:p w14:paraId="1AF7681B" w14:textId="77777777" w:rsidR="00304B91" w:rsidRPr="00CC5315" w:rsidRDefault="00304B91" w:rsidP="006726B6">
      <w:pPr>
        <w:rPr>
          <w:lang w:val="en-GB" w:eastAsia="de-DE"/>
        </w:rPr>
      </w:pPr>
    </w:p>
    <w:p w14:paraId="50595688" w14:textId="01535D3D"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542907" w:rsidRPr="00CC5315">
        <w:rPr>
          <w:lang w:val="en-GB" w:eastAsia="de-DE"/>
        </w:rPr>
        <w:t>(</w:t>
      </w:r>
      <w:hyperlink r:id="rId67" w:history="1">
        <w:r w:rsidR="00542907" w:rsidRPr="00CC5315">
          <w:rPr>
            <w:rStyle w:val="Hyperlink"/>
            <w:lang w:val="en-GB"/>
          </w:rPr>
          <w:t>https://cucumber.io/blog/bdd/single-source-of-truth/</w:t>
        </w:r>
      </w:hyperlink>
      <w:r w:rsidR="006E7317" w:rsidRPr="00CC5315">
        <w:rPr>
          <w:lang w:val="en-GB"/>
        </w:rPr>
        <w:t xml:space="preserve"> - 9.7.20</w:t>
      </w:r>
      <w:r w:rsidR="00542907" w:rsidRPr="00CC5315">
        <w:rPr>
          <w:lang w:val="en-GB" w:eastAsia="de-DE"/>
        </w:rPr>
        <w:t>)</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209" w:name="_Toc46067059"/>
      <w:bookmarkStart w:id="210" w:name="_Toc46126790"/>
      <w:r w:rsidRPr="00FE28CA">
        <w:rPr>
          <w:lang w:val="en-GB"/>
        </w:rPr>
        <w:t xml:space="preserve">Conclusions after </w:t>
      </w:r>
      <w:r w:rsidR="00A62764" w:rsidRPr="00FE28CA">
        <w:rPr>
          <w:lang w:val="en-GB"/>
        </w:rPr>
        <w:t>Analysis of the GAMP5 Requirement and the Processes</w:t>
      </w:r>
      <w:bookmarkEnd w:id="209"/>
      <w:bookmarkEnd w:id="210"/>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211" w:name="_Ref45967818"/>
      <w:bookmarkStart w:id="212" w:name="_Toc46067060"/>
      <w:bookmarkStart w:id="213" w:name="_Toc46126791"/>
      <w:r w:rsidRPr="00CC5315">
        <w:rPr>
          <w:lang w:val="en-GB"/>
        </w:rPr>
        <w:lastRenderedPageBreak/>
        <w:t>Prototyping</w:t>
      </w:r>
      <w:bookmarkEnd w:id="211"/>
      <w:bookmarkEnd w:id="212"/>
      <w:bookmarkEnd w:id="213"/>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214" w:name="_Toc46067061"/>
      <w:bookmarkStart w:id="215" w:name="_Toc46126792"/>
      <w:r w:rsidRPr="00CC5315">
        <w:rPr>
          <w:lang w:val="en-GB"/>
        </w:rPr>
        <w:t xml:space="preserve">System Context and </w:t>
      </w:r>
      <w:r w:rsidR="0070134F" w:rsidRPr="00CC5315">
        <w:rPr>
          <w:lang w:val="en-GB"/>
        </w:rPr>
        <w:t>Application Design</w:t>
      </w:r>
      <w:bookmarkEnd w:id="214"/>
      <w:bookmarkEnd w:id="215"/>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w:t>
      </w:r>
      <w:proofErr w:type="spellStart"/>
      <w:r w:rsidR="00FA7A36" w:rsidRPr="00FE28CA">
        <w:rPr>
          <w:lang w:val="en-GB" w:eastAsia="de-DE"/>
        </w:rPr>
        <w:t>png</w:t>
      </w:r>
      <w:proofErr w:type="spellEnd"/>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proofErr w:type="spellStart"/>
      <w:r w:rsidR="000D1B54" w:rsidRPr="00CC5315">
        <w:rPr>
          <w:bCs/>
          <w:lang w:val="en-GB" w:eastAsia="de-DE"/>
        </w:rPr>
        <w:t>Scenarioo</w:t>
      </w:r>
      <w:proofErr w:type="spellEnd"/>
      <w:r w:rsidR="000D1B54" w:rsidRPr="00CC5315">
        <w:rPr>
          <w:lang w:val="en-GB" w:eastAsia="de-DE"/>
        </w:rPr>
        <w:t>.</w:t>
      </w:r>
    </w:p>
    <w:p w14:paraId="09593F4E" w14:textId="26EDD8BB" w:rsidR="0070134F" w:rsidRPr="00CC5315" w:rsidRDefault="000D1B54" w:rsidP="009C718D">
      <w:pPr>
        <w:pStyle w:val="ListParagraph"/>
        <w:numPr>
          <w:ilvl w:val="0"/>
          <w:numId w:val="20"/>
        </w:numPr>
        <w:rPr>
          <w:lang w:val="en-GB" w:eastAsia="de-DE"/>
        </w:rPr>
      </w:pPr>
      <w:proofErr w:type="spellStart"/>
      <w:r w:rsidRPr="00CC5315">
        <w:rPr>
          <w:b/>
          <w:lang w:val="en-GB" w:eastAsia="de-DE"/>
        </w:rPr>
        <w:t>Scenarioo</w:t>
      </w:r>
      <w:proofErr w:type="spellEnd"/>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 </w:t>
      </w:r>
      <w:hyperlink r:id="rId68" w:history="1">
        <w:r w:rsidR="006349DE" w:rsidRPr="00CC5315">
          <w:rPr>
            <w:rStyle w:val="Hyperlink"/>
            <w:lang w:val="en-GB"/>
          </w:rPr>
          <w:t>http://scenarioo.org/</w:t>
        </w:r>
      </w:hyperlink>
      <w:r w:rsidR="00FA56AA" w:rsidRPr="00CC5315">
        <w:rPr>
          <w:lang w:val="en-GB"/>
        </w:rPr>
        <w:t xml:space="preserve">. </w:t>
      </w:r>
      <w:proofErr w:type="spellStart"/>
      <w:r w:rsidR="00014EE9" w:rsidRPr="00CC5315">
        <w:rPr>
          <w:bCs/>
          <w:lang w:val="en-GB" w:eastAsia="de-DE"/>
        </w:rPr>
        <w:t>Scenarioo</w:t>
      </w:r>
      <w:proofErr w:type="spellEnd"/>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29EA0EEE" w:rsidR="007105AA" w:rsidRPr="00CC5315" w:rsidRDefault="00281D7D" w:rsidP="0051200B">
      <w:pPr>
        <w:pStyle w:val="Caption"/>
        <w:rPr>
          <w:lang w:val="en-GB"/>
        </w:rPr>
      </w:pPr>
      <w:bookmarkStart w:id="216" w:name="_Ref45879088"/>
      <w:bookmarkStart w:id="217" w:name="_Toc46067141"/>
      <w:bookmarkStart w:id="218" w:name="_Toc461267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20</w:t>
      </w:r>
      <w:r w:rsidRPr="00CC5315">
        <w:rPr>
          <w:lang w:val="en-GB"/>
        </w:rPr>
        <w:fldChar w:fldCharType="end"/>
      </w:r>
      <w:bookmarkEnd w:id="216"/>
      <w:r w:rsidRPr="00FE28CA">
        <w:rPr>
          <w:lang w:val="en-GB"/>
        </w:rPr>
        <w:t>: System context of the Prototype Design according to the C4 model</w:t>
      </w:r>
      <w:bookmarkEnd w:id="217"/>
      <w:bookmarkEnd w:id="218"/>
    </w:p>
    <w:p w14:paraId="07653A60" w14:textId="09C98EBF" w:rsidR="002E5082" w:rsidRPr="00CC5315" w:rsidRDefault="00EE7577" w:rsidP="002E5082">
      <w:pPr>
        <w:pStyle w:val="Heading2"/>
        <w:rPr>
          <w:lang w:val="en-GB"/>
        </w:rPr>
      </w:pPr>
      <w:bookmarkStart w:id="219" w:name="_Toc46067062"/>
      <w:bookmarkStart w:id="220" w:name="_Toc46126793"/>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219"/>
      <w:bookmarkEnd w:id="220"/>
    </w:p>
    <w:p w14:paraId="6DD4D441" w14:textId="77777777" w:rsidR="005653ED" w:rsidRPr="00CC5315" w:rsidRDefault="005653ED" w:rsidP="005653ED">
      <w:pPr>
        <w:pStyle w:val="Heading3"/>
        <w:rPr>
          <w:lang w:val="en-GB"/>
        </w:rPr>
      </w:pPr>
      <w:bookmarkStart w:id="221" w:name="_Toc46067063"/>
      <w:bookmarkStart w:id="222" w:name="_Toc46126794"/>
      <w:r w:rsidRPr="00CC5315">
        <w:rPr>
          <w:lang w:val="en-GB"/>
        </w:rPr>
        <w:t>The Java Business Application</w:t>
      </w:r>
      <w:bookmarkEnd w:id="221"/>
      <w:bookmarkEnd w:id="222"/>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162DD05C" w:rsidR="003B3C9D" w:rsidRPr="00CC5315" w:rsidRDefault="00364973" w:rsidP="00364973">
      <w:pPr>
        <w:pStyle w:val="Caption"/>
        <w:rPr>
          <w:lang w:val="en-GB"/>
        </w:rPr>
      </w:pPr>
      <w:bookmarkStart w:id="223" w:name="_Toc46067142"/>
      <w:bookmarkStart w:id="224" w:name="_Toc4612671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21</w:t>
      </w:r>
      <w:r w:rsidRPr="00CC5315">
        <w:rPr>
          <w:lang w:val="en-GB"/>
        </w:rPr>
        <w:fldChar w:fldCharType="end"/>
      </w:r>
      <w:r w:rsidRPr="00FE28CA">
        <w:rPr>
          <w:lang w:val="en-GB"/>
        </w:rPr>
        <w:t>: Overview of exemplary functionalities of the JBA</w:t>
      </w:r>
      <w:bookmarkEnd w:id="223"/>
      <w:bookmarkEnd w:id="224"/>
    </w:p>
    <w:p w14:paraId="3584B882" w14:textId="65F93DF9" w:rsidR="003E540D" w:rsidRPr="00FE28CA"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w:t>
      </w:r>
      <w:proofErr w:type="spellStart"/>
      <w:r w:rsidRPr="00CC5315">
        <w:rPr>
          <w:lang w:val="en-GB" w:eastAsia="de-DE"/>
        </w:rPr>
        <w:t>GxP</w:t>
      </w:r>
      <w:proofErr w:type="spellEnd"/>
      <w:r w:rsidRPr="00CC5315">
        <w:rPr>
          <w:lang w:val="en-GB" w:eastAsia="de-DE"/>
        </w:rPr>
        <w:t xml:space="preserve">.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8DFC03F" w14:textId="2E58A774" w:rsidR="005653ED" w:rsidRPr="00FE28CA" w:rsidRDefault="001B19FA" w:rsidP="005653ED">
      <w:pPr>
        <w:rPr>
          <w:lang w:val="en-GB" w:eastAsia="de-DE"/>
        </w:rPr>
      </w:pPr>
      <w:r w:rsidRPr="00FE28CA">
        <w:rPr>
          <w:lang w:val="en-GB" w:eastAsia="de-DE"/>
        </w:rPr>
        <w:t>The version control of the different components</w:t>
      </w:r>
      <w:r w:rsidR="00A56296" w:rsidRPr="00FE28CA">
        <w:rPr>
          <w:lang w:val="en-GB" w:eastAsia="de-DE"/>
        </w:rPr>
        <w:t xml:space="preserve"> is </w:t>
      </w:r>
      <w:r w:rsidR="00F412C8" w:rsidRPr="00FE28CA">
        <w:rPr>
          <w:lang w:val="en-GB" w:eastAsia="de-DE"/>
        </w:rPr>
        <w:t>guaranteed</w:t>
      </w:r>
      <w:r w:rsidR="00A56296" w:rsidRPr="00FE28CA">
        <w:rPr>
          <w:lang w:val="en-GB" w:eastAsia="de-DE"/>
        </w:rPr>
        <w:t xml:space="preserve"> by the POM files, that are </w:t>
      </w:r>
      <w:r w:rsidR="007D42F2" w:rsidRPr="00FE28CA">
        <w:rPr>
          <w:lang w:val="en-GB" w:eastAsia="de-DE"/>
        </w:rPr>
        <w:t>a key part of maven projects</w:t>
      </w:r>
      <w:r w:rsidR="006106B4" w:rsidRPr="00FE28CA">
        <w:rPr>
          <w:lang w:val="en-GB" w:eastAsia="de-DE"/>
        </w:rPr>
        <w:t xml:space="preserve"> and </w:t>
      </w:r>
      <w:r w:rsidR="00FF7D4C" w:rsidRPr="00FE28CA">
        <w:rPr>
          <w:lang w:val="en-GB" w:eastAsia="de-DE"/>
        </w:rPr>
        <w:t>an important</w:t>
      </w:r>
      <w:r w:rsidR="006106B4" w:rsidRPr="00FE28CA">
        <w:rPr>
          <w:lang w:val="en-GB" w:eastAsia="de-DE"/>
        </w:rPr>
        <w:t xml:space="preserve"> reason why the prototype was set up as maven projects.</w:t>
      </w:r>
      <w:r w:rsidR="0061144C" w:rsidRPr="00FE28CA">
        <w:rPr>
          <w:lang w:val="en-GB" w:eastAsia="de-DE"/>
        </w:rPr>
        <w:t xml:space="preserve"> All the components with their respective versions can be found in the POM files</w:t>
      </w:r>
      <w:r w:rsidR="00E4513F" w:rsidRPr="00FE28CA">
        <w:rPr>
          <w:lang w:val="en-GB" w:eastAsia="de-DE"/>
        </w:rPr>
        <w:t xml:space="preserve"> attached in </w:t>
      </w:r>
      <w:r w:rsidR="00E4513F" w:rsidRPr="00FE28CA">
        <w:rPr>
          <w:highlight w:val="yellow"/>
          <w:lang w:val="en-GB" w:eastAsia="de-DE"/>
        </w:rPr>
        <w:t>the annexe....</w:t>
      </w:r>
      <w:r w:rsidR="00E4513F"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5ADEE376" w14:textId="2AE83706" w:rsidR="005653ED" w:rsidRPr="00CC5315" w:rsidRDefault="005653ED" w:rsidP="005653ED">
      <w:pPr>
        <w:rPr>
          <w:lang w:val="en-GB" w:eastAsia="de-DE"/>
        </w:rPr>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993ABBC" w14:textId="14B9377D" w:rsidR="00281D7D" w:rsidRPr="00CC5315" w:rsidRDefault="001B53D8" w:rsidP="001B53D8">
      <w:pPr>
        <w:pStyle w:val="Caption"/>
        <w:rPr>
          <w:lang w:val="en-GB"/>
        </w:rPr>
      </w:pPr>
      <w:bookmarkStart w:id="225" w:name="_Toc46067143"/>
      <w:bookmarkStart w:id="226" w:name="_Toc4612671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22</w:t>
      </w:r>
      <w:r w:rsidRPr="00CC5315">
        <w:rPr>
          <w:lang w:val="en-GB"/>
        </w:rPr>
        <w:fldChar w:fldCharType="end"/>
      </w:r>
      <w:r>
        <w:t xml:space="preserve">: </w:t>
      </w:r>
      <w:r w:rsidRPr="00E0795A">
        <w:t xml:space="preserve">Container </w:t>
      </w:r>
      <w:proofErr w:type="spellStart"/>
      <w:r w:rsidRPr="00E0795A">
        <w:t>Diagram</w:t>
      </w:r>
      <w:proofErr w:type="spellEnd"/>
      <w:r w:rsidRPr="00E0795A">
        <w:t xml:space="preserve"> </w:t>
      </w:r>
      <w:proofErr w:type="spellStart"/>
      <w:r w:rsidRPr="00E0795A">
        <w:t>of</w:t>
      </w:r>
      <w:proofErr w:type="spellEnd"/>
      <w:r w:rsidRPr="00E0795A">
        <w:t xml:space="preserve"> JBA</w:t>
      </w:r>
      <w:bookmarkEnd w:id="225"/>
      <w:bookmarkEnd w:id="226"/>
    </w:p>
    <w:p w14:paraId="44848C35" w14:textId="77777777" w:rsidR="005653ED" w:rsidRPr="00CC5315" w:rsidRDefault="005653ED" w:rsidP="005653ED">
      <w:pPr>
        <w:pStyle w:val="Heading4"/>
        <w:rPr>
          <w:lang w:val="en-GB"/>
        </w:rPr>
      </w:pPr>
      <w:bookmarkStart w:id="227" w:name="_Toc46067064"/>
      <w:bookmarkStart w:id="228" w:name="_Toc46126795"/>
      <w:r w:rsidRPr="00CC5315">
        <w:rPr>
          <w:lang w:val="en-GB"/>
        </w:rPr>
        <w:lastRenderedPageBreak/>
        <w:t>JBA Frontend</w:t>
      </w:r>
      <w:bookmarkEnd w:id="227"/>
      <w:bookmarkEnd w:id="228"/>
    </w:p>
    <w:p w14:paraId="2C0396FC" w14:textId="40A7D9C9" w:rsidR="005653ED" w:rsidRPr="00CC5315" w:rsidRDefault="005653ED" w:rsidP="005653ED">
      <w:pPr>
        <w:rPr>
          <w:lang w:val="en-GB" w:eastAsia="de-DE"/>
        </w:rPr>
      </w:pPr>
      <w:r w:rsidRPr="00CC5315">
        <w:rPr>
          <w:lang w:val="en-GB" w:eastAsia="de-DE"/>
        </w:rPr>
        <w:t>The JBA Frontend was designed as a vue.js single page application (</w:t>
      </w:r>
      <w:hyperlink r:id="rId72" w:history="1">
        <w:r w:rsidRPr="00CC5315">
          <w:rPr>
            <w:rStyle w:val="Hyperlink"/>
            <w:lang w:val="en-GB" w:eastAsia="de-DE"/>
          </w:rPr>
          <w:t>https://vuejs.org/</w:t>
        </w:r>
      </w:hyperlink>
      <w:r w:rsidRPr="00CC5315">
        <w:rPr>
          <w:lang w:val="en-GB" w:eastAsia="de-DE"/>
        </w:rPr>
        <w:t xml:space="preserve"> - 28.6.20). In addition the user interface is based on the </w:t>
      </w:r>
      <w:proofErr w:type="spellStart"/>
      <w:r w:rsidRPr="00CC5315">
        <w:rPr>
          <w:lang w:val="en-GB" w:eastAsia="de-DE"/>
        </w:rPr>
        <w:t>BootstrapVue</w:t>
      </w:r>
      <w:proofErr w:type="spellEnd"/>
      <w:r w:rsidRPr="00CC5315">
        <w:rPr>
          <w:lang w:val="en-GB" w:eastAsia="de-DE"/>
        </w:rPr>
        <w:t xml:space="preserve"> components (</w:t>
      </w:r>
      <w:hyperlink r:id="rId73" w:history="1">
        <w:r w:rsidRPr="00CC5315">
          <w:rPr>
            <w:rStyle w:val="Hyperlink"/>
            <w:lang w:val="en-GB" w:eastAsia="de-DE"/>
          </w:rPr>
          <w:t>https://bootstrap-vue.org/docs/components</w:t>
        </w:r>
      </w:hyperlink>
      <w:r w:rsidRPr="00CC5315">
        <w:rPr>
          <w:lang w:val="en-GB" w:eastAsia="de-DE"/>
        </w:rPr>
        <w:t xml:space="preserve">  - 28.6.20).</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proofErr w:type="spellStart"/>
      <w:r>
        <w:rPr>
          <w:lang w:eastAsia="de-DE"/>
        </w:rPr>
        <w:t>Participant’s</w:t>
      </w:r>
      <w:proofErr w:type="spellEnd"/>
      <w:r>
        <w:rPr>
          <w:lang w:eastAsia="de-DE"/>
        </w:rPr>
        <w:t xml:space="preserve"> </w:t>
      </w:r>
      <w:proofErr w:type="spellStart"/>
      <w:r>
        <w:rPr>
          <w:lang w:eastAsia="de-DE"/>
        </w:rPr>
        <w:t>data</w:t>
      </w:r>
      <w:proofErr w:type="spellEnd"/>
    </w:p>
    <w:p w14:paraId="6BE29621" w14:textId="3D63D059" w:rsidR="006E4406" w:rsidRPr="00CC5315" w:rsidRDefault="006E4406" w:rsidP="00F67FDB">
      <w:pPr>
        <w:pStyle w:val="ListParagraph"/>
        <w:numPr>
          <w:ilvl w:val="0"/>
          <w:numId w:val="51"/>
        </w:numPr>
        <w:rPr>
          <w:lang w:val="en-GB" w:eastAsia="de-DE"/>
        </w:rPr>
      </w:pPr>
      <w:r>
        <w:rPr>
          <w:lang w:eastAsia="de-DE"/>
        </w:rPr>
        <w:t xml:space="preserve">Baseline </w:t>
      </w:r>
      <w:proofErr w:type="spellStart"/>
      <w:r>
        <w:rPr>
          <w:lang w:eastAsia="de-DE"/>
        </w:rPr>
        <w:t>weight</w:t>
      </w:r>
      <w:proofErr w:type="spellEnd"/>
      <w:r>
        <w:rPr>
          <w:lang w:eastAsia="de-DE"/>
        </w:rPr>
        <w:t xml:space="preserve"> </w:t>
      </w:r>
      <w:proofErr w:type="spellStart"/>
      <w:r>
        <w:rPr>
          <w:lang w:eastAsia="de-DE"/>
        </w:rPr>
        <w:t>entry</w:t>
      </w:r>
      <w:proofErr w:type="spellEnd"/>
    </w:p>
    <w:p w14:paraId="393CC857" w14:textId="1DB44853" w:rsidR="00B33000" w:rsidRPr="00CC5315" w:rsidRDefault="00B33000" w:rsidP="00F67FDB">
      <w:pPr>
        <w:pStyle w:val="ListParagraph"/>
        <w:numPr>
          <w:ilvl w:val="0"/>
          <w:numId w:val="51"/>
        </w:numPr>
        <w:rPr>
          <w:lang w:val="en-GB" w:eastAsia="de-DE"/>
        </w:rPr>
      </w:pPr>
      <w:proofErr w:type="spellStart"/>
      <w:r>
        <w:rPr>
          <w:lang w:eastAsia="de-DE"/>
        </w:rPr>
        <w:t>Informed</w:t>
      </w:r>
      <w:proofErr w:type="spellEnd"/>
      <w:r>
        <w:rPr>
          <w:lang w:eastAsia="de-DE"/>
        </w:rPr>
        <w:t xml:space="preserve"> </w:t>
      </w:r>
      <w:proofErr w:type="spellStart"/>
      <w:r>
        <w:rPr>
          <w:lang w:eastAsia="de-DE"/>
        </w:rPr>
        <w:t>consent</w:t>
      </w:r>
      <w:proofErr w:type="spellEnd"/>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3211C3D1" w:rsidR="00651F0E" w:rsidRPr="00CC5315" w:rsidRDefault="00206BBD" w:rsidP="00206BBD">
      <w:pPr>
        <w:pStyle w:val="Caption"/>
        <w:rPr>
          <w:lang w:val="en-GB"/>
        </w:rPr>
      </w:pPr>
      <w:bookmarkStart w:id="229" w:name="_Ref45891603"/>
      <w:bookmarkStart w:id="230" w:name="_Toc46067144"/>
      <w:bookmarkStart w:id="231" w:name="_Toc46126712"/>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23</w:t>
      </w:r>
      <w:r w:rsidR="001729B8" w:rsidRPr="00CC5315">
        <w:rPr>
          <w:noProof/>
          <w:lang w:val="en-GB"/>
        </w:rPr>
        <w:fldChar w:fldCharType="end"/>
      </w:r>
      <w:bookmarkEnd w:id="229"/>
      <w:r w:rsidRPr="00CC5315">
        <w:rPr>
          <w:lang w:val="en-GB"/>
        </w:rPr>
        <w:t>: JBA Home Page</w:t>
      </w:r>
      <w:bookmarkEnd w:id="230"/>
      <w:bookmarkEnd w:id="231"/>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3EC1DC90" w:rsidR="006153AE" w:rsidRPr="00CC5315" w:rsidRDefault="000F15D9" w:rsidP="00A86C2B">
      <w:pPr>
        <w:pStyle w:val="Caption"/>
        <w:rPr>
          <w:noProof/>
          <w:lang w:val="en-GB"/>
        </w:rPr>
      </w:pPr>
      <w:bookmarkStart w:id="232" w:name="_Ref45891614"/>
      <w:bookmarkStart w:id="233" w:name="_Toc46067145"/>
      <w:bookmarkStart w:id="234" w:name="_Toc46126713"/>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24</w:t>
      </w:r>
      <w:r w:rsidR="001729B8" w:rsidRPr="00CC5315">
        <w:rPr>
          <w:noProof/>
          <w:lang w:val="en-GB"/>
        </w:rPr>
        <w:fldChar w:fldCharType="end"/>
      </w:r>
      <w:bookmarkEnd w:id="232"/>
      <w:r w:rsidRPr="00CC5315">
        <w:rPr>
          <w:lang w:val="en-GB"/>
        </w:rPr>
        <w:t>: JBA participant registration</w:t>
      </w:r>
      <w:bookmarkEnd w:id="233"/>
      <w:bookmarkEnd w:id="234"/>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72739A0" w:rsidR="006153AE" w:rsidRPr="00CC5315" w:rsidRDefault="00280C0B" w:rsidP="00280C0B">
      <w:pPr>
        <w:pStyle w:val="Caption"/>
        <w:rPr>
          <w:noProof/>
          <w:lang w:val="en-GB"/>
        </w:rPr>
      </w:pPr>
      <w:bookmarkStart w:id="235" w:name="_Ref45891640"/>
      <w:bookmarkStart w:id="236" w:name="_Toc46067146"/>
      <w:bookmarkStart w:id="237" w:name="_Toc4612671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25</w:t>
      </w:r>
      <w:r w:rsidR="001729B8" w:rsidRPr="00CC5315">
        <w:rPr>
          <w:noProof/>
          <w:lang w:val="en-GB"/>
        </w:rPr>
        <w:fldChar w:fldCharType="end"/>
      </w:r>
      <w:bookmarkEnd w:id="235"/>
      <w:r w:rsidRPr="00CC5315">
        <w:rPr>
          <w:lang w:val="en-GB"/>
        </w:rPr>
        <w:t>: JBA participant overview</w:t>
      </w:r>
      <w:bookmarkEnd w:id="236"/>
      <w:bookmarkEnd w:id="237"/>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1297" cy="2253237"/>
                    </a:xfrm>
                    <a:prstGeom prst="rect">
                      <a:avLst/>
                    </a:prstGeom>
                  </pic:spPr>
                </pic:pic>
              </a:graphicData>
            </a:graphic>
          </wp:inline>
        </w:drawing>
      </w:r>
    </w:p>
    <w:p w14:paraId="0BE7A6BF" w14:textId="69EA1780" w:rsidR="00AC0BA7" w:rsidRPr="00CC5315" w:rsidRDefault="00280C0B" w:rsidP="00014180">
      <w:pPr>
        <w:pStyle w:val="Caption"/>
        <w:rPr>
          <w:noProof/>
          <w:lang w:val="en-GB"/>
        </w:rPr>
      </w:pPr>
      <w:bookmarkStart w:id="238" w:name="_Ref45891649"/>
      <w:bookmarkStart w:id="239" w:name="_Toc46067147"/>
      <w:bookmarkStart w:id="240" w:name="_Toc4612671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26</w:t>
      </w:r>
      <w:r w:rsidR="001729B8" w:rsidRPr="00CC5315">
        <w:rPr>
          <w:noProof/>
          <w:lang w:val="en-GB"/>
        </w:rPr>
        <w:fldChar w:fldCharType="end"/>
      </w:r>
      <w:bookmarkEnd w:id="238"/>
      <w:r w:rsidRPr="00CC5315">
        <w:rPr>
          <w:lang w:val="en-GB"/>
        </w:rPr>
        <w:t>: JBA participant's detail page</w:t>
      </w:r>
      <w:bookmarkEnd w:id="239"/>
      <w:bookmarkEnd w:id="240"/>
    </w:p>
    <w:p w14:paraId="1CD4883A" w14:textId="77777777" w:rsidR="005653ED" w:rsidRPr="00CC5315" w:rsidRDefault="005653ED" w:rsidP="005653ED">
      <w:pPr>
        <w:pStyle w:val="Heading4"/>
        <w:rPr>
          <w:lang w:val="en-GB"/>
        </w:rPr>
      </w:pPr>
      <w:bookmarkStart w:id="241" w:name="_Toc46067065"/>
      <w:bookmarkStart w:id="242" w:name="_Toc46126796"/>
      <w:r w:rsidRPr="00CC5315">
        <w:rPr>
          <w:lang w:val="en-GB"/>
        </w:rPr>
        <w:lastRenderedPageBreak/>
        <w:t>JBA Backend</w:t>
      </w:r>
      <w:bookmarkEnd w:id="241"/>
      <w:bookmarkEnd w:id="242"/>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3C52B904"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 </w:t>
      </w:r>
      <w:hyperlink r:id="rId78" w:history="1">
        <w:r w:rsidRPr="00CC5315">
          <w:rPr>
            <w:rStyle w:val="Hyperlink"/>
            <w:lang w:val="en-GB"/>
          </w:rPr>
          <w:t>https://spring.io/projects/spring-boot</w:t>
        </w:r>
      </w:hyperlink>
      <w:r w:rsidRPr="00CC5315">
        <w:rPr>
          <w:lang w:val="en-GB" w:eastAsia="de-DE"/>
        </w:rPr>
        <w:t xml:space="preserve">   - 28.6.20).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proofErr w:type="spellStart"/>
      <w:r w:rsidR="004A5353" w:rsidRPr="00FE28CA">
        <w:rPr>
          <w:lang w:val="en-GB" w:eastAsia="de-DE"/>
        </w:rPr>
        <w:t>P</w:t>
      </w:r>
      <w:r w:rsidRPr="00CC5315">
        <w:rPr>
          <w:lang w:val="en-GB" w:eastAsia="de-DE"/>
        </w:rPr>
        <w:t>ersistance</w:t>
      </w:r>
      <w:proofErr w:type="spellEnd"/>
      <w:r w:rsidRPr="00CC5315">
        <w:rPr>
          <w:lang w:val="en-GB" w:eastAsia="de-DE"/>
        </w:rPr>
        <w:t xml:space="preserve"> API (JPA) integrated in the Spring boot framework</w:t>
      </w:r>
      <w:r w:rsidRPr="00FE28CA">
        <w:rPr>
          <w:lang w:val="en-GB" w:eastAsia="de-DE"/>
        </w:rPr>
        <w:t xml:space="preserve"> </w:t>
      </w:r>
      <w:r w:rsidRPr="00CC5315">
        <w:rPr>
          <w:lang w:val="en-GB" w:eastAsia="de-DE"/>
        </w:rPr>
        <w:t>(</w:t>
      </w:r>
      <w:hyperlink r:id="rId79" w:history="1">
        <w:r w:rsidRPr="00CC5315">
          <w:rPr>
            <w:rStyle w:val="Hyperlink"/>
            <w:lang w:val="en-GB"/>
          </w:rPr>
          <w:t>https://www.infoworld.com/article/3379043/what-is-jpa-introduction-to-the-java-persistence-api.html viewed 18.7.20</w:t>
        </w:r>
      </w:hyperlink>
      <w:r w:rsidRPr="00CC5315">
        <w:rPr>
          <w:lang w:val="en-GB"/>
        </w:rPr>
        <w:t xml:space="preserve">; </w:t>
      </w:r>
      <w:hyperlink r:id="rId80" w:history="1">
        <w:r w:rsidR="006E5701" w:rsidRPr="002E751D">
          <w:rPr>
            <w:rStyle w:val="Hyperlink"/>
            <w:lang w:val="en-GB"/>
          </w:rPr>
          <w:t>https://www.javatpoint.com/spring-boot-jpa – 18.7.20</w:t>
        </w:r>
      </w:hyperlink>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45AEC8F9"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hyperlink r:id="rId81" w:history="1">
        <w:r w:rsidRPr="00CC5315">
          <w:rPr>
            <w:rStyle w:val="Hyperlink"/>
            <w:lang w:val="en-GB"/>
          </w:rPr>
          <w:t>https://spring.io/projects/spring-boot</w:t>
        </w:r>
      </w:hyperlink>
      <w:r w:rsidRPr="00CC5315">
        <w:rPr>
          <w:lang w:val="en-GB"/>
        </w:rPr>
        <w:t xml:space="preserve"> - 28.6.20)</w:t>
      </w:r>
      <w:r w:rsidR="00CA0873" w:rsidRPr="00CC5315">
        <w:rPr>
          <w:lang w:val="en-GB" w:eastAsia="de-DE"/>
        </w:rPr>
        <w:t>.</w:t>
      </w:r>
    </w:p>
    <w:p w14:paraId="12B3EED7" w14:textId="6DDCBA95" w:rsidR="003627DC" w:rsidRPr="00CC5315" w:rsidRDefault="003627DC" w:rsidP="003627DC">
      <w:pPr>
        <w:pStyle w:val="Heading3"/>
        <w:rPr>
          <w:lang w:val="en-GB"/>
        </w:rPr>
      </w:pPr>
      <w:bookmarkStart w:id="243" w:name="_Toc46067066"/>
      <w:bookmarkStart w:id="244" w:name="_Toc46126797"/>
      <w:r w:rsidRPr="00CC5315">
        <w:rPr>
          <w:lang w:val="en-GB"/>
        </w:rPr>
        <w:t>OQ Test App</w:t>
      </w:r>
      <w:bookmarkEnd w:id="243"/>
      <w:bookmarkEnd w:id="244"/>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0D84A091" w:rsidR="00A84561" w:rsidRPr="00CC5315"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hyperlink r:id="rId82" w:history="1">
        <w:r w:rsidR="005978DE" w:rsidRPr="00CC5315">
          <w:rPr>
            <w:rStyle w:val="Hyperlink"/>
            <w:lang w:val="en-GB"/>
          </w:rPr>
          <w:t>https://c4model.com/</w:t>
        </w:r>
      </w:hyperlink>
      <w:r w:rsidR="007E1013" w:rsidRPr="00CC5315">
        <w:rPr>
          <w:lang w:val="en-GB"/>
        </w:rPr>
        <w:t xml:space="preserve"> - 27.6.20</w:t>
      </w:r>
      <w:r w:rsidR="005978DE" w:rsidRPr="00CC5315">
        <w:rPr>
          <w:lang w:val="en-GB" w:eastAsia="de-DE"/>
        </w:rPr>
        <w:t>)</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558A1CC5" w14:textId="757BC19B" w:rsidR="00A7351C" w:rsidRPr="00CC5315" w:rsidRDefault="001F284D" w:rsidP="004D0440">
      <w:pPr>
        <w:pStyle w:val="Heading4"/>
        <w:rPr>
          <w:lang w:val="en-GB"/>
        </w:rPr>
      </w:pPr>
      <w:bookmarkStart w:id="245" w:name="_Toc46067067"/>
      <w:bookmarkStart w:id="246" w:name="_Toc46126798"/>
      <w:r>
        <w:t>OQ Test App Container</w:t>
      </w:r>
      <w:bookmarkEnd w:id="245"/>
      <w:bookmarkEnd w:id="246"/>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lastRenderedPageBreak/>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4DEFEA0D" w:rsidR="00591305" w:rsidRPr="00CC5315" w:rsidRDefault="00591305" w:rsidP="00591305">
      <w:pPr>
        <w:pStyle w:val="Caption"/>
        <w:rPr>
          <w:lang w:val="en-GB"/>
        </w:rPr>
      </w:pPr>
      <w:bookmarkStart w:id="247" w:name="_Toc46067148"/>
      <w:bookmarkStart w:id="248" w:name="_Toc4612671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27</w:t>
      </w:r>
      <w:r w:rsidRPr="00CC5315">
        <w:rPr>
          <w:lang w:val="en-GB"/>
        </w:rPr>
        <w:fldChar w:fldCharType="end"/>
      </w:r>
      <w:r w:rsidRPr="00FE28CA">
        <w:rPr>
          <w:lang w:val="en-GB"/>
        </w:rPr>
        <w:t>: Container Diagram of the OQ Test App</w:t>
      </w:r>
      <w:bookmarkEnd w:id="247"/>
      <w:bookmarkEnd w:id="248"/>
    </w:p>
    <w:p w14:paraId="0F687A77" w14:textId="2E0A2C63" w:rsidR="002E5082" w:rsidRPr="00CC5315" w:rsidRDefault="00906998" w:rsidP="006726B6">
      <w:pPr>
        <w:rPr>
          <w:lang w:val="en-GB"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river version 83.0 were used (</w:t>
      </w:r>
      <w:hyperlink r:id="rId84" w:history="1">
        <w:r w:rsidRPr="00CC5315">
          <w:rPr>
            <w:rStyle w:val="Hyperlink"/>
            <w:lang w:val="en-GB"/>
          </w:rPr>
          <w:t>https://chromedriver.chromium.org/downloads</w:t>
        </w:r>
      </w:hyperlink>
      <w:r w:rsidR="00195AAB" w:rsidRPr="00CC5315">
        <w:rPr>
          <w:lang w:val="en-GB" w:eastAsia="de-DE"/>
        </w:rPr>
        <w:t xml:space="preserve">; </w:t>
      </w:r>
      <w:r w:rsidR="00287DB5" w:rsidRPr="00CC5315">
        <w:rPr>
          <w:lang w:val="en-GB" w:eastAsia="de-DE"/>
        </w:rPr>
        <w:t>Reference for communication between chrome</w:t>
      </w:r>
      <w:r w:rsidR="00C22028" w:rsidRPr="00CC5315">
        <w:rPr>
          <w:lang w:val="en-GB" w:eastAsia="de-DE"/>
        </w:rPr>
        <w:t xml:space="preserve"> </w:t>
      </w:r>
      <w:r w:rsidR="00287DB5" w:rsidRPr="00CC5315">
        <w:rPr>
          <w:lang w:val="en-GB" w:eastAsia="de-DE"/>
        </w:rPr>
        <w:t xml:space="preserve">driver and chrome: </w:t>
      </w:r>
      <w:hyperlink r:id="rId85" w:anchor="!msg/chromedriver-users/xVMy5OGLcl8/2JljtZ1FAAAJ" w:history="1">
        <w:r w:rsidR="00287DB5" w:rsidRPr="00CC5315">
          <w:rPr>
            <w:rStyle w:val="Hyperlink"/>
            <w:lang w:val="en-GB"/>
          </w:rPr>
          <w:t>https://groups.google.com/forum/#!msg/chromedriver-users/xVMy5OGLcl8/2JljtZ1FAAAJ</w:t>
        </w:r>
      </w:hyperlink>
      <w:r w:rsidR="00287DB5" w:rsidRPr="00CC5315">
        <w:rPr>
          <w:lang w:val="en-GB"/>
        </w:rPr>
        <w:t xml:space="preserve">  viewed the 27.6.2020</w:t>
      </w:r>
      <w:r w:rsidR="00195AAB" w:rsidRPr="00CC5315">
        <w:rPr>
          <w:lang w:val="en-GB"/>
        </w:rPr>
        <w:t>)</w:t>
      </w:r>
    </w:p>
    <w:p w14:paraId="3D10945E" w14:textId="5D031073" w:rsidR="002E5082" w:rsidRPr="00CC5315" w:rsidRDefault="001F284D" w:rsidP="004D0440">
      <w:pPr>
        <w:pStyle w:val="Heading4"/>
        <w:rPr>
          <w:lang w:val="en-GB"/>
        </w:rPr>
      </w:pPr>
      <w:bookmarkStart w:id="249" w:name="_Ref46054618"/>
      <w:bookmarkStart w:id="250" w:name="_Toc46067068"/>
      <w:bookmarkStart w:id="251" w:name="_Toc46126799"/>
      <w:r>
        <w:t xml:space="preserve">OQ Test App </w:t>
      </w:r>
      <w:r w:rsidR="002E5082" w:rsidRPr="00CC5315">
        <w:rPr>
          <w:lang w:val="en-GB"/>
        </w:rPr>
        <w:t>Component</w:t>
      </w:r>
      <w:r>
        <w:t>s</w:t>
      </w:r>
      <w:bookmarkEnd w:id="249"/>
      <w:bookmarkEnd w:id="250"/>
      <w:bookmarkEnd w:id="251"/>
    </w:p>
    <w:p w14:paraId="4AB663EC" w14:textId="753FF1F3"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3A937429" w14:textId="0C548A18" w:rsidR="00AF0514" w:rsidRPr="00CC5315" w:rsidRDefault="00577A54" w:rsidP="00577A54">
      <w:pPr>
        <w:pStyle w:val="Caption"/>
        <w:rPr>
          <w:lang w:val="en-GB"/>
        </w:rPr>
      </w:pPr>
      <w:bookmarkStart w:id="252" w:name="_Toc46067149"/>
      <w:bookmarkStart w:id="253" w:name="_Toc461267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28</w:t>
      </w:r>
      <w:r w:rsidRPr="00CC5315">
        <w:rPr>
          <w:lang w:val="en-GB"/>
        </w:rPr>
        <w:fldChar w:fldCharType="end"/>
      </w:r>
      <w:r w:rsidRPr="00FE28CA">
        <w:rPr>
          <w:lang w:val="en-GB"/>
        </w:rPr>
        <w:t>: Component Diagram of the OQ Test App</w:t>
      </w:r>
      <w:bookmarkEnd w:id="252"/>
      <w:bookmarkEnd w:id="253"/>
    </w:p>
    <w:p w14:paraId="2B0D70C2" w14:textId="5CAEF3BC" w:rsidR="00AF0514" w:rsidRPr="00CC5315" w:rsidRDefault="00AF0514" w:rsidP="006726B6">
      <w:pPr>
        <w:rPr>
          <w:lang w:val="en-GB" w:eastAsia="de-DE"/>
        </w:rPr>
      </w:pPr>
    </w:p>
    <w:p w14:paraId="3EC9596D" w14:textId="291B768A" w:rsidR="00AF0514" w:rsidRPr="00CC5315" w:rsidRDefault="00AF0514" w:rsidP="006726B6">
      <w:pPr>
        <w:rPr>
          <w:lang w:val="en-GB" w:eastAsia="de-DE"/>
        </w:rPr>
      </w:pPr>
    </w:p>
    <w:p w14:paraId="1D9F55CA" w14:textId="5BFEAC06" w:rsidR="00AF0514" w:rsidRPr="00CC5315" w:rsidRDefault="0077268D" w:rsidP="006726B6">
      <w:pPr>
        <w:rPr>
          <w:lang w:val="en-GB" w:eastAsia="de-DE"/>
        </w:rPr>
      </w:pPr>
      <w:del w:id="254" w:author="Mathias Fuchs" w:date="2020-06-30T15:56:00Z">
        <w:r w:rsidRPr="00CC5315" w:rsidDel="00C025D5">
          <w:rPr>
            <w:lang w:val="en-GB" w:eastAsia="de-DE"/>
          </w:rPr>
          <w:delText>The description in the diagram was based on following references</w:delText>
        </w:r>
        <w:r w:rsidR="002E5F2B" w:rsidRPr="00CC5315" w:rsidDel="00C025D5">
          <w:rPr>
            <w:lang w:val="en-GB" w:eastAsia="de-DE"/>
          </w:rPr>
          <w:delText xml:space="preserve"> </w:delText>
        </w:r>
      </w:del>
      <w:ins w:id="255" w:author="Mathias Fuchs" w:date="2020-06-30T15:56:00Z">
        <w:r w:rsidR="00C025D5" w:rsidRPr="00CC5315">
          <w:rPr>
            <w:lang w:val="en-GB" w:eastAsia="de-DE"/>
          </w:rPr>
          <w:t xml:space="preserve">References </w:t>
        </w:r>
      </w:ins>
      <w:r w:rsidR="002E5F2B" w:rsidRPr="00CC5315">
        <w:rPr>
          <w:lang w:val="en-GB" w:eastAsia="de-DE"/>
        </w:rPr>
        <w:t>(viewed the 28.6.2020)</w:t>
      </w:r>
      <w:r w:rsidRPr="00CC5315">
        <w:rPr>
          <w:lang w:val="en-GB" w:eastAsia="de-DE"/>
        </w:rPr>
        <w:t>:</w:t>
      </w:r>
    </w:p>
    <w:commentRangeStart w:id="256"/>
    <w:p w14:paraId="6D680647" w14:textId="161E732D" w:rsidR="00AF0514" w:rsidRPr="00CC5315" w:rsidRDefault="001D2147" w:rsidP="006726B6">
      <w:pPr>
        <w:rPr>
          <w:lang w:val="en-GB" w:eastAsia="de-DE"/>
        </w:rPr>
      </w:pPr>
      <w:r w:rsidRPr="00CC5315">
        <w:fldChar w:fldCharType="begin"/>
      </w:r>
      <w:r w:rsidRPr="00CC5315">
        <w:rPr>
          <w:lang w:val="en-GB"/>
        </w:rPr>
        <w:instrText xml:space="preserve"> HYPERLINK "http://www.automationtestinghub.com/cucumber-test-runner-class-junit/" </w:instrText>
      </w:r>
      <w:r w:rsidRPr="00CC5315">
        <w:fldChar w:fldCharType="separate"/>
      </w:r>
      <w:r w:rsidR="0077268D" w:rsidRPr="00CC5315">
        <w:rPr>
          <w:rStyle w:val="Hyperlink"/>
          <w:lang w:val="en-GB" w:eastAsia="de-DE"/>
        </w:rPr>
        <w:t>http://www.automationtestinghub.com/cucumber-test-runner-class-junit/</w:t>
      </w:r>
      <w:r w:rsidRPr="00CC5315">
        <w:rPr>
          <w:rStyle w:val="Hyperlink"/>
          <w:lang w:val="en-GB" w:eastAsia="de-DE"/>
        </w:rPr>
        <w:fldChar w:fldCharType="end"/>
      </w:r>
    </w:p>
    <w:p w14:paraId="765EA97E" w14:textId="5E9325DD" w:rsidR="0077268D" w:rsidRPr="00CC5315" w:rsidRDefault="008364C8" w:rsidP="006726B6">
      <w:pPr>
        <w:rPr>
          <w:lang w:val="en-GB" w:eastAsia="de-DE"/>
        </w:rPr>
      </w:pPr>
      <w:hyperlink r:id="rId87" w:history="1">
        <w:r w:rsidR="0077268D" w:rsidRPr="00CC5315">
          <w:rPr>
            <w:rStyle w:val="Hyperlink"/>
            <w:lang w:val="en-GB" w:eastAsia="de-DE"/>
          </w:rPr>
          <w:t>https://www.tutorialspoint.com/cucumber/cucumber_junit_runner.htm</w:t>
        </w:r>
      </w:hyperlink>
      <w:r w:rsidR="0077268D" w:rsidRPr="00CC5315">
        <w:rPr>
          <w:lang w:val="en-GB" w:eastAsia="de-DE"/>
        </w:rPr>
        <w:t xml:space="preserve"> </w:t>
      </w:r>
    </w:p>
    <w:p w14:paraId="4E20843F" w14:textId="2D815AD5" w:rsidR="0077268D" w:rsidRPr="00CC5315" w:rsidRDefault="008364C8" w:rsidP="006726B6">
      <w:pPr>
        <w:rPr>
          <w:lang w:val="en-GB" w:eastAsia="de-DE"/>
        </w:rPr>
      </w:pPr>
      <w:hyperlink r:id="rId88" w:history="1">
        <w:r w:rsidR="009474B0" w:rsidRPr="00CC5315">
          <w:rPr>
            <w:rStyle w:val="Hyperlink"/>
            <w:lang w:val="en-GB" w:eastAsia="de-DE"/>
          </w:rPr>
          <w:t>https://www.coveros.com/exploring-glue-code-with-cucumber-jvm/</w:t>
        </w:r>
      </w:hyperlink>
    </w:p>
    <w:p w14:paraId="5686677B" w14:textId="61CE443D" w:rsidR="00A57361" w:rsidRPr="00CC5315" w:rsidRDefault="008364C8" w:rsidP="006726B6">
      <w:pPr>
        <w:rPr>
          <w:lang w:val="en-GB" w:eastAsia="de-DE"/>
        </w:rPr>
      </w:pPr>
      <w:hyperlink r:id="rId89" w:history="1">
        <w:r w:rsidR="00A57361" w:rsidRPr="00CC5315">
          <w:rPr>
            <w:rStyle w:val="Hyperlink"/>
            <w:lang w:val="en-GB" w:eastAsia="de-DE"/>
          </w:rPr>
          <w:t>https://www.tutorialspoint.com/cucumber/cucumber_gherkins.htm</w:t>
        </w:r>
      </w:hyperlink>
      <w:r w:rsidR="00A57361" w:rsidRPr="00CC5315">
        <w:rPr>
          <w:lang w:val="en-GB" w:eastAsia="de-DE"/>
        </w:rPr>
        <w:t xml:space="preserve"> </w:t>
      </w:r>
    </w:p>
    <w:p w14:paraId="411CC6FB" w14:textId="06B5C818" w:rsidR="00A57361" w:rsidRPr="00CC5315" w:rsidRDefault="008364C8" w:rsidP="006726B6">
      <w:pPr>
        <w:rPr>
          <w:lang w:val="en-GB" w:eastAsia="de-DE"/>
        </w:rPr>
      </w:pPr>
      <w:hyperlink r:id="rId90" w:history="1">
        <w:r w:rsidR="002E5F2B" w:rsidRPr="00CC5315">
          <w:rPr>
            <w:rStyle w:val="Hyperlink"/>
            <w:lang w:val="en-GB" w:eastAsia="de-DE"/>
          </w:rPr>
          <w:t>https://www.tutorialspoint.com/selenium/selenium_webdriver.htm</w:t>
        </w:r>
      </w:hyperlink>
      <w:r w:rsidR="002E5F2B" w:rsidRPr="00CC5315">
        <w:rPr>
          <w:lang w:val="en-GB" w:eastAsia="de-DE"/>
        </w:rPr>
        <w:t xml:space="preserve"> </w:t>
      </w:r>
    </w:p>
    <w:commentRangeStart w:id="257"/>
    <w:commentRangeStart w:id="258"/>
    <w:p w14:paraId="544081E8" w14:textId="77777777" w:rsidR="00C12BE4" w:rsidRPr="00CC5315" w:rsidRDefault="00722A27" w:rsidP="006726B6">
      <w:pPr>
        <w:rPr>
          <w:rStyle w:val="Hyperlink"/>
          <w:lang w:val="en-GB"/>
        </w:rPr>
      </w:pPr>
      <w:r w:rsidRPr="00CC5315">
        <w:fldChar w:fldCharType="begin"/>
      </w:r>
      <w:r w:rsidRPr="00CC5315">
        <w:rPr>
          <w:lang w:val="en-GB"/>
        </w:rPr>
        <w:instrText xml:space="preserve"> HYPERLINK "https://github.com/andreashosbach/cucumber-reporter" </w:instrText>
      </w:r>
      <w:r w:rsidRPr="00CC5315">
        <w:fldChar w:fldCharType="separate"/>
      </w:r>
      <w:r w:rsidR="009474B0" w:rsidRPr="00CC5315">
        <w:rPr>
          <w:rStyle w:val="Hyperlink"/>
          <w:lang w:val="en-GB"/>
        </w:rPr>
        <w:t>https://github.com/andreashosbach/cucumber-reporter</w:t>
      </w:r>
      <w:r w:rsidRPr="00CC5315">
        <w:rPr>
          <w:rStyle w:val="Hyperlink"/>
          <w:lang w:val="en-GB"/>
        </w:rPr>
        <w:fldChar w:fldCharType="end"/>
      </w:r>
      <w:commentRangeEnd w:id="256"/>
      <w:r w:rsidR="00A01D3C" w:rsidRPr="00CC5315">
        <w:rPr>
          <w:rStyle w:val="CommentReference"/>
          <w:lang w:val="en-GB"/>
        </w:rPr>
        <w:commentReference w:id="256"/>
      </w:r>
      <w:commentRangeEnd w:id="257"/>
    </w:p>
    <w:p w14:paraId="650A8C57" w14:textId="70862DD6" w:rsidR="00E3582D" w:rsidRPr="00CC5315" w:rsidRDefault="007357F2" w:rsidP="006726B6">
      <w:pPr>
        <w:rPr>
          <w:ins w:id="259" w:author="Mathias Fuchs" w:date="2020-07-01T17:25:00Z"/>
          <w:lang w:val="en-GB" w:eastAsia="de-DE"/>
        </w:rPr>
      </w:pPr>
      <w:r w:rsidRPr="00CC5315">
        <w:rPr>
          <w:rStyle w:val="CommentReference"/>
          <w:lang w:val="en-GB"/>
        </w:rPr>
        <w:commentReference w:id="257"/>
      </w:r>
      <w:commentRangeEnd w:id="258"/>
      <w:r w:rsidR="008638A4" w:rsidRPr="00CC5315">
        <w:rPr>
          <w:rStyle w:val="CommentReference"/>
          <w:lang w:val="en-GB"/>
        </w:rPr>
        <w:commentReference w:id="258"/>
      </w:r>
    </w:p>
    <w:p w14:paraId="462DC1DD" w14:textId="34B78C31" w:rsidR="00E3582D" w:rsidRPr="00CC5315" w:rsidRDefault="009660E6" w:rsidP="00C12BE4">
      <w:pPr>
        <w:pStyle w:val="Heading3"/>
        <w:rPr>
          <w:ins w:id="260" w:author="Mathias Fuchs" w:date="2020-07-01T17:25:00Z"/>
          <w:rStyle w:val="Emphasis"/>
          <w:lang w:val="en-GB"/>
        </w:rPr>
      </w:pPr>
      <w:bookmarkStart w:id="261" w:name="_Toc46067069"/>
      <w:bookmarkStart w:id="262" w:name="_Toc46126800"/>
      <w:proofErr w:type="spellStart"/>
      <w:r w:rsidRPr="00CC5315">
        <w:rPr>
          <w:rStyle w:val="Emphasis"/>
          <w:lang w:val="en-GB"/>
        </w:rPr>
        <w:t>Scenarioo</w:t>
      </w:r>
      <w:bookmarkEnd w:id="261"/>
      <w:bookmarkEnd w:id="262"/>
      <w:proofErr w:type="spellEnd"/>
    </w:p>
    <w:p w14:paraId="42381E17" w14:textId="3A7EE382" w:rsidR="004C2500" w:rsidRPr="00CC5315" w:rsidRDefault="00E7230C" w:rsidP="006726B6">
      <w:pPr>
        <w:rPr>
          <w:lang w:val="en-GB"/>
        </w:rPr>
      </w:pPr>
      <w:proofErr w:type="spellStart"/>
      <w:r w:rsidRPr="00CC5315">
        <w:rPr>
          <w:lang w:val="en-GB" w:eastAsia="de-DE"/>
        </w:rPr>
        <w:t>Scenarioo</w:t>
      </w:r>
      <w:proofErr w:type="spellEnd"/>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w:t>
      </w:r>
      <w:proofErr w:type="spellStart"/>
      <w:r w:rsidR="00815A6C" w:rsidRPr="00CC5315">
        <w:rPr>
          <w:lang w:val="en-GB"/>
        </w:rPr>
        <w:t>application.properties</w:t>
      </w:r>
      <w:proofErr w:type="spellEnd"/>
      <w:r w:rsidR="00815A6C" w:rsidRPr="00CC5315">
        <w:rPr>
          <w:lang w:val="en-GB"/>
        </w:rPr>
        <w:t xml:space="preserve"> file</w:t>
      </w:r>
      <w:r w:rsidR="008A69FF" w:rsidRPr="00CC5315">
        <w:rPr>
          <w:lang w:val="en-GB"/>
        </w:rPr>
        <w:t xml:space="preserve"> of </w:t>
      </w:r>
      <w:proofErr w:type="spellStart"/>
      <w:r w:rsidR="008A69FF" w:rsidRPr="00CC5315">
        <w:rPr>
          <w:lang w:val="en-GB"/>
        </w:rPr>
        <w:t>Scenarioo</w:t>
      </w:r>
      <w:proofErr w:type="spellEnd"/>
      <w:r w:rsidR="008A69FF" w:rsidRPr="00CC5315">
        <w:rPr>
          <w:lang w:val="en-GB"/>
        </w:rPr>
        <w:t>:</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376555"/>
                    </a:xfrm>
                    <a:prstGeom prst="rect">
                      <a:avLst/>
                    </a:prstGeom>
                  </pic:spPr>
                </pic:pic>
              </a:graphicData>
            </a:graphic>
          </wp:inline>
        </w:drawing>
      </w:r>
    </w:p>
    <w:p w14:paraId="7BF80683" w14:textId="54BEBC03" w:rsidR="00FF3ADD" w:rsidRPr="00CC5315" w:rsidRDefault="00AF184A" w:rsidP="00B81844">
      <w:pPr>
        <w:pStyle w:val="Caption"/>
        <w:rPr>
          <w:lang w:val="en-GB"/>
        </w:rPr>
      </w:pPr>
      <w:bookmarkStart w:id="263" w:name="_Toc46067150"/>
      <w:bookmarkStart w:id="264" w:name="_Toc461267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Pr="00CC5315">
        <w:rPr>
          <w:noProof/>
          <w:lang w:val="en-GB"/>
        </w:rPr>
        <w:t>29</w:t>
      </w:r>
      <w:r w:rsidRPr="00CC5315">
        <w:rPr>
          <w:lang w:val="en-GB"/>
        </w:rPr>
        <w:fldChar w:fldCharType="end"/>
      </w:r>
      <w:r w:rsidRPr="00CC5315">
        <w:rPr>
          <w:lang w:val="en-GB"/>
        </w:rPr>
        <w:t xml:space="preserve">: The only </w:t>
      </w:r>
      <w:proofErr w:type="spellStart"/>
      <w:r w:rsidRPr="00CC5315">
        <w:rPr>
          <w:lang w:val="en-GB"/>
        </w:rPr>
        <w:t>Scenarioo</w:t>
      </w:r>
      <w:proofErr w:type="spellEnd"/>
      <w:r w:rsidRPr="00CC5315">
        <w:rPr>
          <w:lang w:val="en-GB"/>
        </w:rPr>
        <w:t xml:space="preserve"> configuration</w:t>
      </w:r>
      <w:bookmarkEnd w:id="263"/>
      <w:bookmarkEnd w:id="264"/>
    </w:p>
    <w:p w14:paraId="7A30D14B" w14:textId="0376A60B" w:rsidR="00FF3ADD" w:rsidRPr="00CC5315" w:rsidRDefault="00B81844" w:rsidP="006726B6">
      <w:pPr>
        <w:rPr>
          <w:lang w:val="en-GB"/>
        </w:rPr>
      </w:pPr>
      <w:r w:rsidRPr="00CC5315">
        <w:rPr>
          <w:lang w:val="en-GB" w:eastAsia="de-DE"/>
        </w:rPr>
        <w:t>M</w:t>
      </w:r>
      <w:r w:rsidR="005726C2" w:rsidRPr="00CC5315">
        <w:rPr>
          <w:lang w:val="en-GB" w:eastAsia="de-DE"/>
        </w:rPr>
        <w:t xml:space="preserve">ore information about this software can be found on following site: </w:t>
      </w:r>
      <w:hyperlink r:id="rId92" w:history="1">
        <w:r w:rsidR="005726C2" w:rsidRPr="00CC5315">
          <w:rPr>
            <w:rStyle w:val="Hyperlink"/>
            <w:lang w:val="en-GB"/>
          </w:rPr>
          <w:t>http://scenarioo.org/docs/master/</w:t>
        </w:r>
      </w:hyperlink>
      <w:r w:rsidR="005726C2" w:rsidRPr="00CC5315">
        <w:rPr>
          <w:lang w:val="en-GB"/>
        </w:rPr>
        <w:t xml:space="preserve"> </w:t>
      </w:r>
      <w:r w:rsidR="005726C2" w:rsidRPr="00CC5315">
        <w:rPr>
          <w:highlight w:val="yellow"/>
          <w:lang w:val="en-GB"/>
        </w:rPr>
        <w:t>(ref )</w:t>
      </w:r>
      <w:r w:rsidR="005726C2" w:rsidRPr="00CC5315">
        <w:rPr>
          <w:lang w:val="en-GB"/>
        </w:rPr>
        <w:t>.</w:t>
      </w:r>
    </w:p>
    <w:p w14:paraId="0D628404" w14:textId="6E107083" w:rsidR="000D1B54" w:rsidRPr="00CC5315" w:rsidRDefault="00392F9B" w:rsidP="000D1B54">
      <w:pPr>
        <w:pStyle w:val="Heading2"/>
        <w:rPr>
          <w:lang w:val="en-GB"/>
        </w:rPr>
      </w:pPr>
      <w:bookmarkStart w:id="265" w:name="_Ref45879009"/>
      <w:bookmarkStart w:id="266" w:name="_Ref45968542"/>
      <w:bookmarkStart w:id="267" w:name="_Toc46067070"/>
      <w:bookmarkStart w:id="268" w:name="_Toc46126801"/>
      <w:commentRangeStart w:id="269"/>
      <w:commentRangeStart w:id="270"/>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commentRangeEnd w:id="269"/>
      <w:r w:rsidR="001A6E39" w:rsidRPr="00CC5315">
        <w:rPr>
          <w:rStyle w:val="CommentReference"/>
          <w:b w:val="0"/>
          <w:kern w:val="0"/>
          <w:lang w:val="en-GB" w:eastAsia="en-US"/>
        </w:rPr>
        <w:commentReference w:id="269"/>
      </w:r>
      <w:bookmarkEnd w:id="265"/>
      <w:bookmarkEnd w:id="266"/>
      <w:commentRangeEnd w:id="270"/>
      <w:r w:rsidR="009251AA" w:rsidRPr="00FE28CA">
        <w:rPr>
          <w:lang w:val="en-GB"/>
        </w:rPr>
        <w:t xml:space="preserve"> for </w:t>
      </w:r>
      <w:proofErr w:type="spellStart"/>
      <w:r w:rsidR="009251AA" w:rsidRPr="00FE28CA">
        <w:rPr>
          <w:lang w:val="en-GB"/>
        </w:rPr>
        <w:t>GxP</w:t>
      </w:r>
      <w:proofErr w:type="spellEnd"/>
      <w:r w:rsidR="009251AA" w:rsidRPr="00FE28CA">
        <w:rPr>
          <w:lang w:val="en-GB"/>
        </w:rPr>
        <w:t xml:space="preserve"> Environments</w:t>
      </w:r>
      <w:r w:rsidR="00426779" w:rsidRPr="00CC5315">
        <w:rPr>
          <w:rStyle w:val="CommentReference"/>
          <w:b w:val="0"/>
          <w:kern w:val="0"/>
          <w:lang w:val="en-GB" w:eastAsia="en-US"/>
        </w:rPr>
        <w:commentReference w:id="270"/>
      </w:r>
      <w:bookmarkEnd w:id="267"/>
      <w:bookmarkEnd w:id="268"/>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w:t>
      </w:r>
      <w:proofErr w:type="spellStart"/>
      <w:r w:rsidRPr="00CC5315">
        <w:rPr>
          <w:lang w:val="en-GB" w:eastAsia="de-DE"/>
        </w:rPr>
        <w:t>Scenarioo</w:t>
      </w:r>
      <w:proofErr w:type="spellEnd"/>
      <w:r w:rsidRPr="00CC5315">
        <w:rPr>
          <w:lang w:val="en-GB" w:eastAsia="de-DE"/>
        </w:rPr>
        <w:t xml:space="preserve">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174B5108" w:rsidR="00AE564C" w:rsidRPr="00CC5315" w:rsidRDefault="005B0FD1" w:rsidP="000D1B54">
      <w:pPr>
        <w:rPr>
          <w:ins w:id="271"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72" w:author="Mathias Fuchs" w:date="2020-07-02T13:46:00Z">
        <w:r w:rsidR="00045F94" w:rsidRPr="00CC5315">
          <w:rPr>
            <w:lang w:val="en-GB"/>
          </w:rPr>
          <w:t xml:space="preserve"> </w:t>
        </w:r>
      </w:ins>
      <w:r w:rsidR="00CF47A5" w:rsidRPr="00FE28CA">
        <w:rPr>
          <w:lang w:val="en-GB"/>
        </w:rPr>
        <w:t xml:space="preserve">But </w:t>
      </w:r>
      <w:proofErr w:type="spellStart"/>
      <w:r w:rsidR="00CF47A5" w:rsidRPr="00FE28CA">
        <w:rPr>
          <w:lang w:val="en-GB"/>
        </w:rPr>
        <w:t>before</w:t>
      </w:r>
      <w:r w:rsidR="00752359" w:rsidRPr="00FE28CA">
        <w:rPr>
          <w:lang w:val="en-GB"/>
        </w:rPr>
        <w:t xml:space="preserve"> hand</w:t>
      </w:r>
      <w:proofErr w:type="spellEnd"/>
      <w:r w:rsidR="00752359" w:rsidRPr="00FE28CA">
        <w:rPr>
          <w:lang w:val="en-GB"/>
        </w:rPr>
        <w:t>,</w:t>
      </w:r>
      <w:r w:rsidR="00CF47A5" w:rsidRPr="00FE28CA">
        <w:rPr>
          <w:lang w:val="en-GB"/>
        </w:rPr>
        <w:t xml:space="preserve"> the </w:t>
      </w:r>
      <w:proofErr w:type="spellStart"/>
      <w:r w:rsidR="00CF47A5" w:rsidRPr="00FE28CA">
        <w:rPr>
          <w:lang w:val="en-GB"/>
        </w:rPr>
        <w:t>over all</w:t>
      </w:r>
      <w:proofErr w:type="spellEnd"/>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1843B79A" w:rsidR="000D1B54" w:rsidRPr="00CC5315" w:rsidRDefault="00D536E1" w:rsidP="000D1B54">
      <w:pPr>
        <w:pStyle w:val="Heading3"/>
        <w:rPr>
          <w:lang w:val="en-GB"/>
        </w:rPr>
      </w:pPr>
      <w:bookmarkStart w:id="273" w:name="_Ref46055357"/>
      <w:bookmarkStart w:id="274" w:name="_Toc46067071"/>
      <w:bookmarkStart w:id="275" w:name="_Toc46126802"/>
      <w:r w:rsidRPr="00CC5315">
        <w:rPr>
          <w:lang w:val="en-GB"/>
        </w:rPr>
        <w:lastRenderedPageBreak/>
        <w:t xml:space="preserve">System </w:t>
      </w:r>
      <w:r w:rsidR="000D1B54" w:rsidRPr="00CC5315">
        <w:rPr>
          <w:lang w:val="en-GB"/>
        </w:rPr>
        <w:t>Risk-Assessment</w:t>
      </w:r>
      <w:r w:rsidRPr="00CC5315">
        <w:rPr>
          <w:lang w:val="en-GB"/>
        </w:rPr>
        <w:t xml:space="preserve"> for the </w:t>
      </w:r>
      <w:r w:rsidR="009D0D35" w:rsidRPr="00CC5315">
        <w:rPr>
          <w:lang w:val="en-GB"/>
        </w:rPr>
        <w:t>test automation system</w:t>
      </w:r>
      <w:bookmarkEnd w:id="273"/>
      <w:bookmarkEnd w:id="274"/>
      <w:bookmarkEnd w:id="275"/>
    </w:p>
    <w:p w14:paraId="23962B10" w14:textId="2B132495"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w:t>
      </w:r>
      <w:proofErr w:type="spellStart"/>
      <w:r w:rsidRPr="00CC5315">
        <w:rPr>
          <w:lang w:val="en-GB"/>
        </w:rPr>
        <w:t>GxP</w:t>
      </w:r>
      <w:proofErr w:type="spellEnd"/>
      <w:r w:rsidRPr="00CC5315">
        <w:rPr>
          <w:lang w:val="en-GB"/>
        </w:rPr>
        <w:t xml:space="preserve"> </w:t>
      </w:r>
      <w:r w:rsidR="004007EA" w:rsidRPr="00CC5315">
        <w:rPr>
          <w:lang w:val="en-GB"/>
        </w:rPr>
        <w:t>Computerized System</w:t>
      </w:r>
      <w:ins w:id="276" w:author="Mathias Fuchs" w:date="2020-07-02T14:10:00Z">
        <w:r w:rsidRPr="00CC5315">
          <w:rPr>
            <w:lang w:val="en-GB"/>
          </w:rPr>
          <w:t>”</w:t>
        </w:r>
      </w:ins>
      <w:r w:rsidR="004007EA" w:rsidRPr="00CC5315">
        <w:rPr>
          <w:lang w:val="en-GB"/>
        </w:rPr>
        <w:t xml:space="preserve"> on its front page (</w:t>
      </w:r>
      <w:r w:rsidR="004007EA" w:rsidRPr="00CC5315">
        <w:rPr>
          <w:highlight w:val="yellow"/>
          <w:lang w:val="en-GB"/>
        </w:rPr>
        <w:t>GAMP5</w:t>
      </w:r>
      <w:r w:rsidR="00E2233C" w:rsidRPr="00CC5315">
        <w:rPr>
          <w:highlight w:val="yellow"/>
          <w:lang w:val="en-GB"/>
        </w:rPr>
        <w:t>,.,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w:t>
      </w:r>
      <w:proofErr w:type="spellStart"/>
      <w:r w:rsidR="00475FFF" w:rsidRPr="00CC5315">
        <w:rPr>
          <w:bCs/>
          <w:lang w:val="en-GB"/>
        </w:rPr>
        <w:t>Scenarioo</w:t>
      </w:r>
      <w:proofErr w:type="spellEnd"/>
      <w:r w:rsidR="00475FFF" w:rsidRPr="00CC5315">
        <w:rPr>
          <w:bCs/>
          <w:lang w:val="en-GB"/>
        </w:rPr>
        <w:t xml:space="preserve">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77"/>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77"/>
      <w:r w:rsidR="007C3BFC" w:rsidRPr="00CC5315">
        <w:rPr>
          <w:rStyle w:val="CommentReference"/>
          <w:lang w:val="en-GB"/>
        </w:rPr>
        <w:commentReference w:id="277"/>
      </w:r>
    </w:p>
    <w:p w14:paraId="39CF6F73" w14:textId="5BC8F6B2" w:rsidR="00EC4F7B" w:rsidRPr="00CC5315" w:rsidRDefault="00EC4F7B" w:rsidP="00EC4F7B">
      <w:pPr>
        <w:pStyle w:val="Heading3"/>
        <w:rPr>
          <w:lang w:val="en-GB"/>
        </w:rPr>
      </w:pPr>
      <w:bookmarkStart w:id="278" w:name="_Ref46054114"/>
      <w:bookmarkStart w:id="279" w:name="_Toc46067072"/>
      <w:bookmarkStart w:id="280" w:name="_Toc46126803"/>
      <w:r w:rsidRPr="00CC5315">
        <w:rPr>
          <w:lang w:val="en-GB"/>
        </w:rPr>
        <w:t>Single Tool Analysis</w:t>
      </w:r>
      <w:r w:rsidR="00B8345C" w:rsidRPr="00CC5315">
        <w:rPr>
          <w:lang w:val="en-GB"/>
        </w:rPr>
        <w:t xml:space="preserve"> for </w:t>
      </w:r>
      <w:proofErr w:type="spellStart"/>
      <w:r w:rsidR="00B8345C" w:rsidRPr="00CC5315">
        <w:rPr>
          <w:lang w:val="en-GB"/>
        </w:rPr>
        <w:t>GxP</w:t>
      </w:r>
      <w:proofErr w:type="spellEnd"/>
      <w:r w:rsidR="00B8345C" w:rsidRPr="00CC5315">
        <w:rPr>
          <w:lang w:val="en-GB"/>
        </w:rPr>
        <w:t xml:space="preserve"> Suitability</w:t>
      </w:r>
      <w:bookmarkEnd w:id="278"/>
      <w:r w:rsidR="009526D9" w:rsidRPr="00CC5315">
        <w:rPr>
          <w:lang w:val="en-GB"/>
        </w:rPr>
        <w:t xml:space="preserve"> of the Test Automation System</w:t>
      </w:r>
      <w:bookmarkEnd w:id="279"/>
      <w:bookmarkEnd w:id="280"/>
    </w:p>
    <w:p w14:paraId="3FE139D6" w14:textId="1EB1F7B7" w:rsidR="003510D2" w:rsidRPr="00CC5315" w:rsidRDefault="005C2476" w:rsidP="003510D2">
      <w:pPr>
        <w:pStyle w:val="Heading4"/>
        <w:rPr>
          <w:lang w:val="en-GB"/>
        </w:rPr>
      </w:pPr>
      <w:bookmarkStart w:id="281" w:name="_Ref46060753"/>
      <w:bookmarkStart w:id="282" w:name="_Toc46067073"/>
      <w:bookmarkStart w:id="283" w:name="_Toc46126804"/>
      <w:r w:rsidRPr="00CC5315">
        <w:rPr>
          <w:lang w:val="en-GB"/>
        </w:rPr>
        <w:t>OQ Test App</w:t>
      </w:r>
      <w:bookmarkEnd w:id="281"/>
      <w:bookmarkEnd w:id="282"/>
      <w:bookmarkEnd w:id="283"/>
    </w:p>
    <w:p w14:paraId="2F161BF7" w14:textId="55FE1BBE"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84"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Pr="00CC5315">
        <w:rPr>
          <w:highlight w:val="yellow"/>
          <w:lang w:val="en-GB"/>
        </w:rPr>
        <w:t>p.129 and 130</w:t>
      </w:r>
      <w:r w:rsidRPr="00CC5315">
        <w:rPr>
          <w:lang w:val="en-GB"/>
        </w:rPr>
        <w:t>)</w:t>
      </w:r>
      <w:r w:rsidR="008637B4" w:rsidRPr="00CC5315">
        <w:rPr>
          <w:lang w:val="en-GB"/>
        </w:rPr>
        <w:t>.</w:t>
      </w:r>
      <w:r w:rsidRPr="00CC5315">
        <w:rPr>
          <w:lang w:val="en-GB"/>
        </w:rPr>
        <w:t xml:space="preserve"> </w:t>
      </w:r>
    </w:p>
    <w:p w14:paraId="107B32A6" w14:textId="25F49C66"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as described on page </w:t>
      </w:r>
      <w:r w:rsidR="00B1361C" w:rsidRPr="00CC5315">
        <w:rPr>
          <w:lang w:val="en-GB"/>
        </w:rPr>
        <w:t>107</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lastRenderedPageBreak/>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2FD28108"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 (</w:t>
      </w:r>
      <w:hyperlink r:id="rId93" w:anchor=":~:text=JUnit%20is%20one%20of%20the,Selenium%20WebDriver%20tests%20in%20Java." w:history="1">
        <w:r w:rsidR="009834E3" w:rsidRPr="00CC5315">
          <w:rPr>
            <w:rStyle w:val="Hyperlink"/>
            <w:lang w:val="en-GB"/>
          </w:rPr>
          <w:t>https://www.stickyminds.com/article/junit-vs-testng-choosing-framework-unit-testing#:~:text=JUnit%20is%20one%20of%20the,Selenium%20WebDriver%20tests%20in%20Java.</w:t>
        </w:r>
      </w:hyperlink>
      <w:r w:rsidR="009834E3" w:rsidRPr="00CC5315">
        <w:rPr>
          <w:lang w:val="en-GB"/>
        </w:rPr>
        <w:t xml:space="preserve"> </w:t>
      </w:r>
      <w:hyperlink r:id="rId94" w:history="1">
        <w:r w:rsidR="009834E3" w:rsidRPr="00CC5315">
          <w:rPr>
            <w:rStyle w:val="Hyperlink"/>
            <w:lang w:val="en-GB"/>
          </w:rPr>
          <w:t>https://cucumber.io/tools/cucumber-open/</w:t>
        </w:r>
      </w:hyperlink>
      <w:r w:rsidR="009834E3" w:rsidRPr="00CC5315">
        <w:rPr>
          <w:lang w:val="en-GB"/>
        </w:rPr>
        <w:t xml:space="preserve"> </w:t>
      </w:r>
      <w:hyperlink r:id="rId95" w:history="1">
        <w:r w:rsidR="009834E3" w:rsidRPr="00CC5315">
          <w:rPr>
            <w:rStyle w:val="Hyperlink"/>
            <w:lang w:val="en-GB"/>
          </w:rPr>
          <w:t>https://en.wikipedia.org/wiki/Cucumber_(software)</w:t>
        </w:r>
      </w:hyperlink>
      <w:r w:rsidR="00996833" w:rsidRPr="00CC5315">
        <w:rPr>
          <w:lang w:val="en-GB"/>
        </w:rPr>
        <w:t xml:space="preserve"> </w:t>
      </w:r>
      <w:r w:rsidR="009834E3" w:rsidRPr="00CC5315">
        <w:rPr>
          <w:lang w:val="en-GB"/>
        </w:rPr>
        <w:t xml:space="preserve"> </w:t>
      </w:r>
      <w:hyperlink r:id="rId96" w:history="1">
        <w:r w:rsidR="009834E3" w:rsidRPr="00CC5315">
          <w:rPr>
            <w:rStyle w:val="Hyperlink"/>
            <w:lang w:val="en-GB"/>
          </w:rPr>
          <w:t>https://www.browserstack.com/guide/selenium-webdriver-tutorial</w:t>
        </w:r>
      </w:hyperlink>
      <w:r w:rsidR="009834E3" w:rsidRPr="00CC5315">
        <w:rPr>
          <w:lang w:val="en-GB"/>
        </w:rPr>
        <w:t xml:space="preserve"> – all viewed the 29.6.20</w:t>
      </w:r>
      <w:r w:rsidR="00996833" w:rsidRPr="00CC5315">
        <w:rPr>
          <w:lang w:val="en-GB"/>
        </w:rPr>
        <w:t xml:space="preserve"> )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(p.207)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t xml:space="preserve">The validation focus should therefore be more pronounced in </w:t>
      </w:r>
      <w:r w:rsidR="00CA697B" w:rsidRPr="00CC5315">
        <w:rPr>
          <w:lang w:val="en-GB"/>
        </w:rPr>
        <w:t>regard of the feature files, the glue code and the Cucumber-</w:t>
      </w:r>
      <w:proofErr w:type="spellStart"/>
      <w:r w:rsidR="00CA697B" w:rsidRPr="00CC5315">
        <w:rPr>
          <w:lang w:val="en-GB"/>
        </w:rPr>
        <w:t>Scenarioo</w:t>
      </w:r>
      <w:proofErr w:type="spellEnd"/>
      <w:r w:rsidR="00CA697B" w:rsidRPr="00CC5315">
        <w:rPr>
          <w:lang w:val="en-GB"/>
        </w:rPr>
        <w:t>-plugin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3F821908"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w:t>
      </w:r>
      <w:proofErr w:type="spellStart"/>
      <w:r w:rsidR="00BA1A88" w:rsidRPr="00CC5315">
        <w:rPr>
          <w:lang w:val="en-GB"/>
        </w:rPr>
        <w:t>Scenarioo</w:t>
      </w:r>
      <w:proofErr w:type="spellEnd"/>
      <w:r w:rsidR="00BA1A88" w:rsidRPr="00CC5315">
        <w:rPr>
          <w:lang w:val="en-GB"/>
        </w:rPr>
        <w:t>-plugin which needs to be considered as a category 5 software (</w:t>
      </w:r>
      <w:r w:rsidR="00BA1A88" w:rsidRPr="00CC5315">
        <w:rPr>
          <w:highlight w:val="yellow"/>
          <w:lang w:val="en-GB"/>
        </w:rPr>
        <w:t>p.129 and 130</w:t>
      </w:r>
      <w:r w:rsidR="00BA1A88" w:rsidRPr="00CC5315">
        <w:rPr>
          <w:lang w:val="en-GB"/>
        </w:rPr>
        <w:t>).</w:t>
      </w:r>
      <w:r w:rsidR="0044079D" w:rsidRPr="00CC5315">
        <w:rPr>
          <w:lang w:val="en-GB"/>
        </w:rPr>
        <w:t xml:space="preserve"> </w:t>
      </w:r>
      <w:r w:rsidR="00BB10CE" w:rsidRPr="00CC5315">
        <w:rPr>
          <w:lang w:val="en-GB"/>
        </w:rPr>
        <w:t>The Cucumber-</w:t>
      </w:r>
      <w:proofErr w:type="spellStart"/>
      <w:r w:rsidR="00BB10CE" w:rsidRPr="00CC5315">
        <w:rPr>
          <w:lang w:val="en-GB"/>
        </w:rPr>
        <w:t>Scenarioo</w:t>
      </w:r>
      <w:proofErr w:type="spellEnd"/>
      <w:r w:rsidR="00BB10CE" w:rsidRPr="00CC5315">
        <w:rPr>
          <w:lang w:val="en-GB"/>
        </w:rPr>
        <w:t>-plugin is responsible to make the Cucumber test report</w:t>
      </w:r>
      <w:r w:rsidR="00EC2B3D" w:rsidRPr="00CC5315">
        <w:rPr>
          <w:lang w:val="en-GB"/>
        </w:rPr>
        <w:t xml:space="preserve"> and the screenshots displayable in </w:t>
      </w:r>
      <w:proofErr w:type="spellStart"/>
      <w:r w:rsidR="00EC2B3D" w:rsidRPr="00CC5315">
        <w:rPr>
          <w:lang w:val="en-GB"/>
        </w:rPr>
        <w:t>Scenarioo</w:t>
      </w:r>
      <w:proofErr w:type="spellEnd"/>
      <w:r w:rsidR="00EC2B3D" w:rsidRPr="00CC5315">
        <w:rPr>
          <w:lang w:val="en-GB"/>
        </w:rPr>
        <w:t>.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w:t>
      </w:r>
      <w:proofErr w:type="spellStart"/>
      <w:r w:rsidR="004C1E8F" w:rsidRPr="00CC5315">
        <w:rPr>
          <w:lang w:val="en-GB"/>
        </w:rPr>
        <w:t>Scenarioo</w:t>
      </w:r>
      <w:proofErr w:type="spellEnd"/>
      <w:r w:rsidR="004C1E8F" w:rsidRPr="00CC5315">
        <w:rPr>
          <w:lang w:val="en-GB"/>
        </w:rPr>
        <w:t xml:space="preserve">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56D9FC8B" w:rsidR="00C34996" w:rsidRPr="00CC5315" w:rsidRDefault="00C34996" w:rsidP="00996833">
      <w:pPr>
        <w:rPr>
          <w:lang w:val="en-GB"/>
        </w:rPr>
      </w:pPr>
      <w:r w:rsidRPr="00CC5315">
        <w:rPr>
          <w:lang w:val="en-GB"/>
        </w:rPr>
        <w:lastRenderedPageBreak/>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A907BF" w:rsidRPr="00CC5315">
        <w:rPr>
          <w:highlight w:val="yellow"/>
          <w:lang w:val="en-GB"/>
        </w:rPr>
        <w:t>6.3.2</w:t>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w:t>
      </w:r>
      <w:proofErr w:type="spellStart"/>
      <w:r w:rsidRPr="00CC5315">
        <w:rPr>
          <w:lang w:val="en-GB"/>
        </w:rPr>
        <w:t>GxP</w:t>
      </w:r>
      <w:proofErr w:type="spellEnd"/>
      <w:r w:rsidRPr="00CC5315">
        <w:rPr>
          <w:lang w:val="en-GB"/>
        </w:rPr>
        <w:t xml:space="preserve">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85" w:name="_Toc46067074"/>
      <w:bookmarkStart w:id="286" w:name="_Toc46126805"/>
      <w:proofErr w:type="spellStart"/>
      <w:r w:rsidRPr="00CC5315">
        <w:rPr>
          <w:lang w:val="en-GB"/>
        </w:rPr>
        <w:t>Scenarioo</w:t>
      </w:r>
      <w:bookmarkEnd w:id="285"/>
      <w:bookmarkEnd w:id="286"/>
      <w:proofErr w:type="spellEnd"/>
    </w:p>
    <w:p w14:paraId="4F9E453B" w14:textId="77777777" w:rsidR="00DF6B10" w:rsidRPr="00CC5315" w:rsidRDefault="00DF6B10" w:rsidP="00DF6B10">
      <w:pPr>
        <w:rPr>
          <w:lang w:val="en-GB"/>
        </w:rPr>
      </w:pPr>
      <w:r w:rsidRPr="00CC5315">
        <w:rPr>
          <w:lang w:val="en-GB"/>
        </w:rPr>
        <w:t xml:space="preserve">In order to validate </w:t>
      </w:r>
      <w:proofErr w:type="spellStart"/>
      <w:r w:rsidRPr="00CC5315">
        <w:rPr>
          <w:lang w:val="en-GB"/>
        </w:rPr>
        <w:t>Scenarioo</w:t>
      </w:r>
      <w:proofErr w:type="spellEnd"/>
      <w:r w:rsidRPr="00CC5315">
        <w:rPr>
          <w:lang w:val="en-GB"/>
        </w:rPr>
        <w:t>, following aspects have to be taken into account:</w:t>
      </w:r>
    </w:p>
    <w:p w14:paraId="05D2BE01" w14:textId="46DF9F5A" w:rsidR="00DF6B10" w:rsidRPr="00CC5315" w:rsidRDefault="00DF6B10" w:rsidP="00DF6B10">
      <w:pPr>
        <w:rPr>
          <w:lang w:val="en-GB"/>
        </w:rPr>
      </w:pPr>
      <w:proofErr w:type="spellStart"/>
      <w:r w:rsidRPr="00CC5315">
        <w:rPr>
          <w:lang w:val="en-GB"/>
        </w:rPr>
        <w:t>Scenarioo</w:t>
      </w:r>
      <w:proofErr w:type="spellEnd"/>
      <w:r w:rsidRPr="00CC5315">
        <w:rPr>
          <w:lang w:val="en-GB"/>
        </w:rPr>
        <w:t xml:space="preserve"> 5.0.2 is deployed as standard (out of the box) war (web archive) file and could be considered as non</w:t>
      </w:r>
      <w:r w:rsidR="005235C7" w:rsidRPr="00FE28CA">
        <w:rPr>
          <w:lang w:val="en-GB"/>
        </w:rPr>
        <w:t>-</w:t>
      </w:r>
      <w:r w:rsidRPr="00CC5315">
        <w:rPr>
          <w:lang w:val="en-GB"/>
        </w:rPr>
        <w:t>configured product even though minimal installation configuration was required to indicate the path to the folder with the test results from the OQ Test App (</w:t>
      </w:r>
      <w:hyperlink r:id="rId97" w:history="1">
        <w:r w:rsidRPr="00CC5315">
          <w:rPr>
            <w:rStyle w:val="Hyperlink"/>
            <w:lang w:val="en-GB"/>
          </w:rPr>
          <w:t>http://scenarioo.org/docs/master/tutorial/Scenarioo-Viewer-Web-Application-Setup.html</w:t>
        </w:r>
      </w:hyperlink>
      <w:r w:rsidRPr="00CC5315">
        <w:rPr>
          <w:lang w:val="en-GB"/>
        </w:rPr>
        <w:t xml:space="preserve"> - 29.06.20).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Pr="00CC5315">
        <w:rPr>
          <w:highlight w:val="yellow"/>
          <w:lang w:val="en-GB"/>
        </w:rPr>
        <w:t>p. 128-129)</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w:t>
      </w:r>
      <w:proofErr w:type="spellStart"/>
      <w:r w:rsidR="00F65566" w:rsidRPr="00CC5315">
        <w:rPr>
          <w:lang w:val="en-GB"/>
        </w:rPr>
        <w:t>Scenarioo</w:t>
      </w:r>
      <w:proofErr w:type="spellEnd"/>
      <w:r w:rsidR="00F65566" w:rsidRPr="00CC5315">
        <w:rPr>
          <w:lang w:val="en-GB"/>
        </w:rPr>
        <w:t xml:space="preserve">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5558C86A" w:rsidR="00DF6B10" w:rsidRPr="00CC5315" w:rsidRDefault="008D512B" w:rsidP="00DF6B10">
      <w:pPr>
        <w:rPr>
          <w:lang w:val="en-GB"/>
        </w:rPr>
      </w:pPr>
      <w:r w:rsidRPr="00CC5315">
        <w:rPr>
          <w:lang w:val="en-GB"/>
        </w:rPr>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DF6B10" w:rsidRPr="00CC5315">
        <w:rPr>
          <w:highlight w:val="yellow"/>
          <w:lang w:val="en-GB"/>
        </w:rPr>
        <w:t>p.19</w:t>
      </w:r>
      <w:r w:rsidR="00DF6B10" w:rsidRPr="00CC5315">
        <w:rPr>
          <w:lang w:val="en-GB"/>
        </w:rPr>
        <w:t>)</w:t>
      </w:r>
      <w:r w:rsidRPr="00CC5315">
        <w:rPr>
          <w:lang w:val="en-GB"/>
        </w:rPr>
        <w:t xml:space="preserve"> might be an aspect that</w:t>
      </w:r>
      <w:r w:rsidR="00551C7D" w:rsidRPr="00CC5315">
        <w:rPr>
          <w:lang w:val="en-GB"/>
        </w:rPr>
        <w:t xml:space="preserve"> could significantly simplify the validation. Unfortunately</w:t>
      </w:r>
      <w:r w:rsidR="00DF6B10" w:rsidRPr="00CC5315">
        <w:rPr>
          <w:lang w:val="en-GB"/>
        </w:rPr>
        <w:t xml:space="preserve"> no indication was found on the </w:t>
      </w:r>
      <w:proofErr w:type="spellStart"/>
      <w:r w:rsidR="002F5F14" w:rsidRPr="00FE28CA">
        <w:rPr>
          <w:lang w:val="en-GB"/>
        </w:rPr>
        <w:t>S</w:t>
      </w:r>
      <w:r w:rsidR="00DF6B10" w:rsidRPr="00CC5315">
        <w:rPr>
          <w:lang w:val="en-GB"/>
        </w:rPr>
        <w:t>cenarioo</w:t>
      </w:r>
      <w:proofErr w:type="spellEnd"/>
      <w:r w:rsidR="00DF6B10" w:rsidRPr="00CC5315">
        <w:rPr>
          <w:lang w:val="en-GB"/>
        </w:rPr>
        <w:t xml:space="preserve"> </w:t>
      </w:r>
      <w:r w:rsidR="002F5F14" w:rsidRPr="00FE28CA">
        <w:rPr>
          <w:lang w:val="en-GB"/>
        </w:rPr>
        <w:t>W</w:t>
      </w:r>
      <w:r w:rsidR="00DF6B10" w:rsidRPr="00CC5315">
        <w:rPr>
          <w:lang w:val="en-GB"/>
        </w:rPr>
        <w:t xml:space="preserve">eb page, that </w:t>
      </w:r>
      <w:proofErr w:type="spellStart"/>
      <w:r w:rsidR="002F5F14" w:rsidRPr="00FE28CA">
        <w:rPr>
          <w:lang w:val="en-GB"/>
        </w:rPr>
        <w:t>S</w:t>
      </w:r>
      <w:r w:rsidR="00DF6B10" w:rsidRPr="00CC5315">
        <w:rPr>
          <w:lang w:val="en-GB"/>
        </w:rPr>
        <w:t>cenrioo</w:t>
      </w:r>
      <w:proofErr w:type="spellEnd"/>
      <w:r w:rsidR="00DF6B10" w:rsidRPr="00CC5315">
        <w:rPr>
          <w:lang w:val="en-GB"/>
        </w:rPr>
        <w:t xml:space="preserve"> would have been used </w:t>
      </w:r>
      <w:r w:rsidR="004C103B" w:rsidRPr="00CC5315">
        <w:rPr>
          <w:lang w:val="en-GB"/>
        </w:rPr>
        <w:t>already</w:t>
      </w:r>
      <w:r w:rsidR="00DF6B10" w:rsidRPr="00CC5315">
        <w:rPr>
          <w:lang w:val="en-GB"/>
        </w:rPr>
        <w:t xml:space="preserve"> in a controlled environment of the pharmaceutical industry (</w:t>
      </w:r>
      <w:hyperlink r:id="rId98" w:history="1">
        <w:r w:rsidR="00DF6B10" w:rsidRPr="00CC5315">
          <w:rPr>
            <w:rStyle w:val="Hyperlink"/>
            <w:lang w:val="en-GB"/>
          </w:rPr>
          <w:t>http://scenarioo.org/</w:t>
        </w:r>
      </w:hyperlink>
      <w:r w:rsidR="00DF6B10" w:rsidRPr="00CC5315">
        <w:rPr>
          <w:lang w:val="en-GB"/>
        </w:rPr>
        <w:t xml:space="preserve"> – 29</w:t>
      </w:r>
      <w:r w:rsidR="004C2F76" w:rsidRPr="00CC5315">
        <w:rPr>
          <w:lang w:val="en-GB"/>
        </w:rPr>
        <w:t>.6.</w:t>
      </w:r>
      <w:r w:rsidR="004C103B" w:rsidRPr="00CC5315">
        <w:rPr>
          <w:lang w:val="en-GB"/>
        </w:rPr>
        <w:t>)</w:t>
      </w:r>
      <w:r w:rsidR="00DF6B10" w:rsidRPr="00CC5315">
        <w:rPr>
          <w:lang w:val="en-GB"/>
        </w:rPr>
        <w:t xml:space="preserve">. </w:t>
      </w:r>
      <w:r w:rsidR="008726B9" w:rsidRPr="00CC5315">
        <w:rPr>
          <w:lang w:val="en-GB"/>
        </w:rPr>
        <w:t xml:space="preserve">Nevertheless, validation, especially with the supplier’s support, should be </w:t>
      </w:r>
      <w:proofErr w:type="spellStart"/>
      <w:r w:rsidR="008726B9" w:rsidRPr="00CC5315">
        <w:rPr>
          <w:lang w:val="en-GB"/>
        </w:rPr>
        <w:t>feasable</w:t>
      </w:r>
      <w:proofErr w:type="spellEnd"/>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w:t>
      </w:r>
      <w:proofErr w:type="spellStart"/>
      <w:r w:rsidR="00DF6B10" w:rsidRPr="00CC5315">
        <w:rPr>
          <w:lang w:val="en-GB"/>
        </w:rPr>
        <w:t>Scenarioo</w:t>
      </w:r>
      <w:proofErr w:type="spellEnd"/>
      <w:r w:rsidR="00DF6B10" w:rsidRPr="00CC5315">
        <w:rPr>
          <w:lang w:val="en-GB"/>
        </w:rPr>
        <w:t xml:space="preserve"> and therefore its usage in a </w:t>
      </w:r>
      <w:proofErr w:type="spellStart"/>
      <w:r w:rsidR="00DF6B10" w:rsidRPr="00CC5315">
        <w:rPr>
          <w:lang w:val="en-GB"/>
        </w:rPr>
        <w:t>GxP</w:t>
      </w:r>
      <w:proofErr w:type="spellEnd"/>
      <w:r w:rsidR="00DF6B10" w:rsidRPr="00CC5315">
        <w:rPr>
          <w:lang w:val="en-GB"/>
        </w:rPr>
        <w:t xml:space="preserve"> environment.</w:t>
      </w:r>
    </w:p>
    <w:p w14:paraId="70C07AD2" w14:textId="4523ED1F" w:rsidR="00EC4F7B" w:rsidRPr="00CC5315" w:rsidRDefault="00EC4F7B" w:rsidP="00EC4F7B">
      <w:pPr>
        <w:pStyle w:val="Heading3"/>
        <w:rPr>
          <w:lang w:val="en-GB"/>
        </w:rPr>
      </w:pPr>
      <w:bookmarkStart w:id="287" w:name="_Toc46067075"/>
      <w:bookmarkStart w:id="288" w:name="_Toc46126806"/>
      <w:r w:rsidRPr="00CC5315">
        <w:rPr>
          <w:lang w:val="en-GB"/>
        </w:rPr>
        <w:t>Analysis of the OQ Test App</w:t>
      </w:r>
      <w:r w:rsidR="006C731E" w:rsidRPr="00CC5315">
        <w:rPr>
          <w:lang w:val="en-GB"/>
        </w:rPr>
        <w:t>/</w:t>
      </w:r>
      <w:proofErr w:type="spellStart"/>
      <w:r w:rsidR="006C731E" w:rsidRPr="00CC5315">
        <w:rPr>
          <w:lang w:val="en-GB"/>
        </w:rPr>
        <w:t>Scenarioo</w:t>
      </w:r>
      <w:proofErr w:type="spellEnd"/>
      <w:r w:rsidR="006C731E" w:rsidRPr="00CC5315">
        <w:rPr>
          <w:lang w:val="en-GB"/>
        </w:rPr>
        <w:t xml:space="preserve"> System</w:t>
      </w:r>
      <w:bookmarkEnd w:id="287"/>
      <w:bookmarkEnd w:id="288"/>
    </w:p>
    <w:p w14:paraId="0CA074A8" w14:textId="3B84DF56" w:rsidR="00B93ACF" w:rsidRPr="00CC5315" w:rsidRDefault="007659C2" w:rsidP="000D1B54">
      <w:pPr>
        <w:rPr>
          <w:lang w:val="en-GB"/>
        </w:rPr>
      </w:pPr>
      <w:r w:rsidRPr="00CC5315">
        <w:rPr>
          <w:lang w:val="en-GB"/>
        </w:rPr>
        <w:t>As already described earlier (</w:t>
      </w:r>
      <w:r w:rsidRPr="00CC5315">
        <w:rPr>
          <w:highlight w:val="yellow"/>
          <w:lang w:val="en-GB"/>
        </w:rPr>
        <w:t>chapter...</w:t>
      </w:r>
      <w:r w:rsidRPr="00CC5315">
        <w:rPr>
          <w:lang w:val="en-GB"/>
        </w:rPr>
        <w:t>.), the OQ Test App generates test results and formats them using the Cucumber</w:t>
      </w:r>
      <w:r w:rsidR="009F7F98" w:rsidRPr="00CC5315">
        <w:rPr>
          <w:lang w:val="en-GB"/>
        </w:rPr>
        <w:t>-</w:t>
      </w:r>
      <w:proofErr w:type="spellStart"/>
      <w:r w:rsidRPr="00CC5315">
        <w:rPr>
          <w:lang w:val="en-GB"/>
        </w:rPr>
        <w:t>Scenarioo</w:t>
      </w:r>
      <w:proofErr w:type="spellEnd"/>
      <w:r w:rsidR="009F7F98" w:rsidRPr="00CC5315">
        <w:rPr>
          <w:lang w:val="en-GB"/>
        </w:rPr>
        <w:t>-p</w:t>
      </w:r>
      <w:r w:rsidRPr="00CC5315">
        <w:rPr>
          <w:lang w:val="en-GB"/>
        </w:rPr>
        <w:t xml:space="preserve">lugin in order that the test results can be visualised in </w:t>
      </w:r>
      <w:proofErr w:type="spellStart"/>
      <w:r w:rsidRPr="00CC5315">
        <w:rPr>
          <w:lang w:val="en-GB"/>
        </w:rPr>
        <w:t>Scenarioo</w:t>
      </w:r>
      <w:proofErr w:type="spellEnd"/>
      <w:r w:rsidRPr="00CC5315">
        <w:rPr>
          <w:lang w:val="en-GB"/>
        </w:rPr>
        <w:t xml:space="preserve">. The most critical point </w:t>
      </w:r>
      <w:r w:rsidR="007726BE" w:rsidRPr="00CC5315">
        <w:rPr>
          <w:lang w:val="en-GB"/>
        </w:rPr>
        <w:t>during</w:t>
      </w:r>
      <w:r w:rsidRPr="00CC5315">
        <w:rPr>
          <w:lang w:val="en-GB"/>
        </w:rPr>
        <w:t xml:space="preserve"> the OQ Test App/</w:t>
      </w:r>
      <w:proofErr w:type="spellStart"/>
      <w:r w:rsidRPr="00CC5315">
        <w:rPr>
          <w:lang w:val="en-GB"/>
        </w:rPr>
        <w:t>Scenarioo</w:t>
      </w:r>
      <w:proofErr w:type="spellEnd"/>
      <w:r w:rsidRPr="00CC5315">
        <w:rPr>
          <w:lang w:val="en-GB"/>
        </w:rPr>
        <w:t xml:space="preserve"> integration is the correct functioning of the Cucumber</w:t>
      </w:r>
      <w:r w:rsidR="00B93ACF" w:rsidRPr="00CC5315">
        <w:rPr>
          <w:lang w:val="en-GB"/>
        </w:rPr>
        <w:t>-</w:t>
      </w:r>
      <w:proofErr w:type="spellStart"/>
      <w:r w:rsidRPr="00CC5315">
        <w:rPr>
          <w:lang w:val="en-GB"/>
        </w:rPr>
        <w:t>Scenarioo</w:t>
      </w:r>
      <w:proofErr w:type="spellEnd"/>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w:t>
      </w:r>
      <w:proofErr w:type="spellStart"/>
      <w:r w:rsidRPr="00CC5315">
        <w:rPr>
          <w:lang w:val="en-GB"/>
        </w:rPr>
        <w:t>Scenarioo</w:t>
      </w:r>
      <w:proofErr w:type="spellEnd"/>
      <w:r w:rsidRPr="00CC5315">
        <w:rPr>
          <w:lang w:val="en-GB"/>
        </w:rPr>
        <w:t xml:space="preserve">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89" w:name="_Ref45990493"/>
      <w:bookmarkStart w:id="290" w:name="_Toc46067076"/>
      <w:bookmarkStart w:id="291" w:name="_Ref46088855"/>
      <w:bookmarkStart w:id="292" w:name="_Toc46126807"/>
      <w:r w:rsidRPr="00CC5315">
        <w:rPr>
          <w:lang w:val="en-GB"/>
        </w:rPr>
        <w:lastRenderedPageBreak/>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89"/>
      <w:bookmarkEnd w:id="290"/>
      <w:r w:rsidR="00B97642" w:rsidRPr="00FE28CA">
        <w:rPr>
          <w:lang w:val="en-GB"/>
        </w:rPr>
        <w:t>System</w:t>
      </w:r>
      <w:bookmarkEnd w:id="291"/>
      <w:bookmarkEnd w:id="292"/>
    </w:p>
    <w:p w14:paraId="07B5A87B" w14:textId="36DB7961" w:rsidR="00C34A08" w:rsidRPr="00CC5315" w:rsidRDefault="007C3A45" w:rsidP="00AB6448">
      <w:pPr>
        <w:rPr>
          <w:lang w:val="en-GB"/>
        </w:rPr>
      </w:pPr>
      <w:r w:rsidRPr="00CC5315">
        <w:rPr>
          <w:lang w:val="en-GB"/>
        </w:rPr>
        <w:t>In principle, any change in the software needs a re-validation of the new software version (</w:t>
      </w:r>
      <w:r w:rsidRPr="00CC5315">
        <w:rPr>
          <w:highlight w:val="yellow"/>
          <w:lang w:val="en-GB"/>
        </w:rPr>
        <w:t>GAMP5, Figure 4.1 on page 30</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 xml:space="preserve">the OQ Test App and </w:t>
      </w:r>
      <w:proofErr w:type="spellStart"/>
      <w:r w:rsidRPr="00CC5315">
        <w:rPr>
          <w:lang w:val="en-GB"/>
        </w:rPr>
        <w:t>Scenarioo</w:t>
      </w:r>
      <w:proofErr w:type="spellEnd"/>
      <w:ins w:id="293"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proofErr w:type="spellStart"/>
      <w:r w:rsidR="004E3E8F" w:rsidRPr="00CC5315">
        <w:rPr>
          <w:lang w:val="en-GB"/>
        </w:rPr>
        <w:t>S</w:t>
      </w:r>
      <w:r w:rsidR="006B7102" w:rsidRPr="00CC5315">
        <w:rPr>
          <w:lang w:val="en-GB"/>
        </w:rPr>
        <w:t>cenarioo</w:t>
      </w:r>
      <w:proofErr w:type="spellEnd"/>
      <w:r w:rsidR="006B7102" w:rsidRPr="00CC5315">
        <w:rPr>
          <w:lang w:val="en-GB"/>
        </w:rPr>
        <w:t xml:space="preserve">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 xml:space="preserve">improved </w:t>
      </w:r>
      <w:proofErr w:type="spellStart"/>
      <w:r w:rsidR="000B37F8" w:rsidRPr="00CC5315">
        <w:rPr>
          <w:lang w:val="en-GB"/>
        </w:rPr>
        <w:t>Scenrioo</w:t>
      </w:r>
      <w:proofErr w:type="spellEnd"/>
      <w:r w:rsidR="000B37F8" w:rsidRPr="00CC5315">
        <w:rPr>
          <w:lang w:val="en-GB"/>
        </w:rPr>
        <w:t xml:space="preserve">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94"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w:t>
      </w:r>
      <w:proofErr w:type="spellStart"/>
      <w:r w:rsidRPr="00CC5315">
        <w:rPr>
          <w:lang w:val="en-GB"/>
        </w:rPr>
        <w:t>Scenarioo</w:t>
      </w:r>
      <w:proofErr w:type="spellEnd"/>
      <w:r w:rsidRPr="00CC5315">
        <w:rPr>
          <w:lang w:val="en-GB"/>
        </w:rPr>
        <w:t>: For each new OQ of the JBA</w:t>
      </w:r>
      <w:r w:rsidR="00B55E3B" w:rsidRPr="00CC5315">
        <w:rPr>
          <w:lang w:val="en-GB"/>
        </w:rPr>
        <w:t>,</w:t>
      </w:r>
      <w:r w:rsidRPr="00CC5315">
        <w:rPr>
          <w:lang w:val="en-GB"/>
        </w:rPr>
        <w:t xml:space="preserve"> changes in the feature files and in the glue code, </w:t>
      </w:r>
      <w:commentRangeStart w:id="295"/>
      <w:r w:rsidR="00B55E3B" w:rsidRPr="00CC5315">
        <w:rPr>
          <w:lang w:val="en-GB"/>
        </w:rPr>
        <w:t>become</w:t>
      </w:r>
      <w:commentRangeEnd w:id="295"/>
      <w:r w:rsidR="004375A1">
        <w:rPr>
          <w:rStyle w:val="CommentReference"/>
        </w:rPr>
        <w:commentReference w:id="295"/>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commentRangeStart w:id="296"/>
      <w:commentRangeStart w:id="297"/>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w:t>
      </w:r>
      <w:commentRangeEnd w:id="296"/>
      <w:r w:rsidR="004F2DB4" w:rsidRPr="00CC5315">
        <w:rPr>
          <w:rStyle w:val="CommentReference"/>
          <w:lang w:val="en-GB"/>
        </w:rPr>
        <w:commentReference w:id="296"/>
      </w:r>
      <w:commentRangeEnd w:id="297"/>
      <w:r w:rsidR="00661035" w:rsidRPr="00CC5315">
        <w:rPr>
          <w:rStyle w:val="CommentReference"/>
          <w:lang w:val="en-GB"/>
        </w:rPr>
        <w:commentReference w:id="297"/>
      </w:r>
      <w:r w:rsidRPr="00CC5315">
        <w:rPr>
          <w:lang w:val="en-GB"/>
        </w:rPr>
        <w:t xml:space="preserve">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t>The remaining OQ Test App core consists on category 1 components, which are considered to be reliable and the Cucumber-</w:t>
      </w:r>
      <w:proofErr w:type="spellStart"/>
      <w:r w:rsidRPr="00CC5315">
        <w:rPr>
          <w:lang w:val="en-GB"/>
        </w:rPr>
        <w:t>Scenarioo</w:t>
      </w:r>
      <w:proofErr w:type="spellEnd"/>
      <w:r w:rsidRPr="00CC5315">
        <w:rPr>
          <w:lang w:val="en-GB"/>
        </w:rPr>
        <w:t>-</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1094D2B9" w14:textId="3DD81577" w:rsidR="00591F3C"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25BC4EB9" w14:textId="4424D68A" w:rsidR="003D2FDC" w:rsidRDefault="003D2FDC" w:rsidP="00AB6448">
      <w:pPr>
        <w:rPr>
          <w:lang w:val="en-GB"/>
        </w:rPr>
      </w:pPr>
    </w:p>
    <w:p w14:paraId="544742F9" w14:textId="4CE1384D" w:rsidR="003D2FDC" w:rsidRDefault="003D2FDC" w:rsidP="00AB6448">
      <w:pPr>
        <w:rPr>
          <w:lang w:val="en-GB"/>
        </w:rPr>
      </w:pPr>
    </w:p>
    <w:p w14:paraId="7739C6C0" w14:textId="77777777" w:rsidR="003D2FDC" w:rsidRPr="00CC5315" w:rsidRDefault="003D2FDC" w:rsidP="00AB6448">
      <w:pPr>
        <w:rPr>
          <w:lang w:val="en-GB"/>
        </w:rPr>
      </w:pPr>
    </w:p>
    <w:p w14:paraId="34AAD4FD" w14:textId="76FB5520" w:rsidR="00591F3C" w:rsidRPr="00CC5315" w:rsidRDefault="00D90892" w:rsidP="00AB6448">
      <w:pPr>
        <w:rPr>
          <w:lang w:val="en-GB"/>
        </w:rPr>
      </w:pPr>
      <w:r w:rsidRPr="00CC5315">
        <w:rPr>
          <w:lang w:val="en-GB"/>
        </w:rPr>
        <w:lastRenderedPageBreak/>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6404CBB6" w:rsidR="00247620" w:rsidRPr="00CC5315" w:rsidRDefault="001D5105" w:rsidP="001D5105">
      <w:pPr>
        <w:pStyle w:val="Caption"/>
        <w:rPr>
          <w:lang w:val="en-GB"/>
        </w:rPr>
      </w:pPr>
      <w:bookmarkStart w:id="298" w:name="_Ref45987742"/>
      <w:bookmarkStart w:id="299" w:name="_Toc46067151"/>
      <w:bookmarkStart w:id="300" w:name="_Toc4612671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30</w:t>
      </w:r>
      <w:r w:rsidRPr="00CC5315">
        <w:rPr>
          <w:lang w:val="en-GB"/>
        </w:rPr>
        <w:fldChar w:fldCharType="end"/>
      </w:r>
      <w:bookmarkEnd w:id="298"/>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99"/>
      <w:bookmarkEnd w:id="300"/>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w:t>
      </w:r>
      <w:commentRangeStart w:id="301"/>
      <w:commentRangeStart w:id="302"/>
      <w:r w:rsidR="006F20AF" w:rsidRPr="00CC5315">
        <w:rPr>
          <w:lang w:val="en-GB"/>
        </w:rPr>
        <w:t xml:space="preserve">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commentRangeEnd w:id="301"/>
      <w:r w:rsidR="006E6D95" w:rsidRPr="00CC5315">
        <w:rPr>
          <w:rStyle w:val="CommentReference"/>
          <w:lang w:val="en-GB"/>
        </w:rPr>
        <w:commentReference w:id="301"/>
      </w:r>
      <w:commentRangeEnd w:id="302"/>
      <w:r w:rsidR="009A6C20" w:rsidRPr="00CC5315">
        <w:rPr>
          <w:rStyle w:val="CommentReference"/>
          <w:lang w:val="en-GB"/>
        </w:rPr>
        <w:commentReference w:id="302"/>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w:t>
      </w:r>
      <w:proofErr w:type="spellStart"/>
      <w:r w:rsidRPr="00CC5315">
        <w:rPr>
          <w:lang w:val="en-GB"/>
        </w:rPr>
        <w:t>Scenarioo</w:t>
      </w:r>
      <w:proofErr w:type="spellEnd"/>
      <w:r w:rsidRPr="00CC5315">
        <w:rPr>
          <w:lang w:val="en-GB"/>
        </w:rPr>
        <w:t xml:space="preserve">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lastRenderedPageBreak/>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9C718D">
      <w:pPr>
        <w:pStyle w:val="ListParagraph"/>
        <w:numPr>
          <w:ilvl w:val="0"/>
          <w:numId w:val="25"/>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9C718D">
      <w:pPr>
        <w:pStyle w:val="ListParagraph"/>
        <w:numPr>
          <w:ilvl w:val="0"/>
          <w:numId w:val="25"/>
        </w:numPr>
        <w:rPr>
          <w:lang w:val="en-GB"/>
        </w:rPr>
      </w:pPr>
      <w:commentRangeStart w:id="303"/>
      <w:commentRangeStart w:id="304"/>
      <w:r w:rsidRPr="00CC5315">
        <w:rPr>
          <w:lang w:val="en-GB"/>
        </w:rPr>
        <w:t>By the test reviewer who has to verify, that each step took at least few milliseconds to perform</w:t>
      </w:r>
      <w:commentRangeEnd w:id="303"/>
      <w:r w:rsidR="006E6D95" w:rsidRPr="00CC5315">
        <w:rPr>
          <w:rStyle w:val="CommentReference"/>
          <w:lang w:val="en-GB"/>
        </w:rPr>
        <w:commentReference w:id="303"/>
      </w:r>
      <w:commentRangeEnd w:id="304"/>
      <w:r w:rsidR="00993F0C" w:rsidRPr="00CC5315">
        <w:rPr>
          <w:rStyle w:val="CommentReference"/>
          <w:lang w:val="en-GB"/>
        </w:rPr>
        <w:commentReference w:id="304"/>
      </w:r>
      <w:r w:rsidRPr="00CC5315">
        <w:rPr>
          <w:lang w:val="en-GB"/>
        </w:rPr>
        <w:t>.</w:t>
      </w:r>
    </w:p>
    <w:p w14:paraId="026AC3CA" w14:textId="7B9BDB0A"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hyperlink r:id="rId100" w:history="1">
        <w:r w:rsidR="007B19CE" w:rsidRPr="00CC5315">
          <w:rPr>
            <w:rStyle w:val="Hyperlink"/>
            <w:lang w:val="en-GB"/>
          </w:rPr>
          <w:t>https://medium.com/@hacker_girl/how-to-click-on-hidden-element-in-selenium-webdriver-873773dc333c</w:t>
        </w:r>
      </w:hyperlink>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commentRangeStart w:id="305"/>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commentRangeEnd w:id="305"/>
      <w:r w:rsidR="006E6D95" w:rsidRPr="00CC5315">
        <w:rPr>
          <w:rStyle w:val="CommentReference"/>
          <w:lang w:val="en-GB"/>
        </w:rPr>
        <w:commentReference w:id="305"/>
      </w:r>
    </w:p>
    <w:p w14:paraId="54EBBA7F" w14:textId="42015477" w:rsidR="000074C5" w:rsidRPr="00CC5315" w:rsidRDefault="00F62A66" w:rsidP="000074C5">
      <w:pPr>
        <w:pStyle w:val="Heading2"/>
        <w:rPr>
          <w:lang w:val="en-GB"/>
        </w:rPr>
      </w:pPr>
      <w:bookmarkStart w:id="306" w:name="_Toc46067077"/>
      <w:bookmarkStart w:id="307" w:name="_Toc46126808"/>
      <w:r w:rsidRPr="00CC5315">
        <w:rPr>
          <w:lang w:val="en-GB"/>
        </w:rPr>
        <w:t>Specification/</w:t>
      </w:r>
      <w:r w:rsidR="000074C5" w:rsidRPr="00CC5315">
        <w:rPr>
          <w:lang w:val="en-GB"/>
        </w:rPr>
        <w:t>Formulation</w:t>
      </w:r>
      <w:bookmarkEnd w:id="306"/>
      <w:bookmarkEnd w:id="307"/>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308" w:name="_Toc46067078"/>
      <w:bookmarkStart w:id="309" w:name="_Toc46126809"/>
      <w:r w:rsidRPr="00CC5315">
        <w:rPr>
          <w:lang w:val="en-GB"/>
        </w:rPr>
        <w:t>From User Stories to Feature Files</w:t>
      </w:r>
      <w:bookmarkEnd w:id="308"/>
      <w:bookmarkEnd w:id="309"/>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lastRenderedPageBreak/>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50742EE0" w:rsidR="00B978E0" w:rsidRPr="00CC5315" w:rsidRDefault="001D5105" w:rsidP="001D5105">
      <w:pPr>
        <w:pStyle w:val="Caption"/>
        <w:rPr>
          <w:lang w:val="en-GB"/>
        </w:rPr>
      </w:pPr>
      <w:bookmarkStart w:id="310" w:name="_Toc46067152"/>
      <w:bookmarkStart w:id="311" w:name="_Toc4612672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31</w:t>
      </w:r>
      <w:r w:rsidRPr="00CC5315">
        <w:rPr>
          <w:lang w:val="en-GB"/>
        </w:rPr>
        <w:fldChar w:fldCharType="end"/>
      </w:r>
      <w:r w:rsidRPr="00FE28CA">
        <w:rPr>
          <w:lang w:val="en-GB"/>
        </w:rPr>
        <w:t>: JBA User Story Map</w:t>
      </w:r>
      <w:bookmarkEnd w:id="310"/>
      <w:bookmarkEnd w:id="311"/>
    </w:p>
    <w:p w14:paraId="5DB6445C" w14:textId="77777777" w:rsidR="001D5105" w:rsidRPr="00CC5315" w:rsidRDefault="001D5105" w:rsidP="006726B6">
      <w:pPr>
        <w:rPr>
          <w:lang w:val="en-GB"/>
        </w:rPr>
      </w:pPr>
    </w:p>
    <w:p w14:paraId="00E3A14D" w14:textId="6CD2E7CB" w:rsidR="00CE51A6" w:rsidRPr="00CC5315" w:rsidRDefault="00FF35E6" w:rsidP="006726B6">
      <w:pPr>
        <w:rPr>
          <w:lang w:val="en-GB"/>
        </w:rPr>
      </w:pPr>
      <w:r w:rsidRPr="00CC5315">
        <w:rPr>
          <w:lang w:val="en-GB"/>
        </w:rPr>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lastRenderedPageBreak/>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08DB7A6" w:rsidR="00AB19DA" w:rsidRPr="00CC5315" w:rsidRDefault="001D5105" w:rsidP="001D5105">
      <w:pPr>
        <w:pStyle w:val="Caption"/>
        <w:rPr>
          <w:lang w:val="en-GB"/>
        </w:rPr>
      </w:pPr>
      <w:bookmarkStart w:id="312" w:name="_Toc46067153"/>
      <w:bookmarkStart w:id="313" w:name="_Toc4612672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32</w:t>
      </w:r>
      <w:r w:rsidRPr="00CC5315">
        <w:rPr>
          <w:lang w:val="en-GB"/>
        </w:rPr>
        <w:fldChar w:fldCharType="end"/>
      </w:r>
      <w:r w:rsidRPr="00FE28CA">
        <w:rPr>
          <w:lang w:val="en-GB"/>
        </w:rPr>
        <w:t>: Example Map for the User Story ‘Set Baseline Weight Measurement’</w:t>
      </w:r>
      <w:bookmarkEnd w:id="312"/>
      <w:bookmarkEnd w:id="313"/>
    </w:p>
    <w:p w14:paraId="74179A98" w14:textId="25271FB2" w:rsidR="00BE7825" w:rsidRPr="00CC5315" w:rsidRDefault="006960EB" w:rsidP="006726B6">
      <w:pPr>
        <w:rPr>
          <w:lang w:val="en-GB"/>
        </w:rPr>
      </w:pPr>
      <w:r w:rsidRPr="00CC5315">
        <w:rPr>
          <w:lang w:val="en-GB"/>
        </w:rPr>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lastRenderedPageBreak/>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08377ED6" w:rsidR="00537118" w:rsidRPr="00CC5315" w:rsidRDefault="001D5105" w:rsidP="001D5105">
      <w:pPr>
        <w:pStyle w:val="Caption"/>
        <w:rPr>
          <w:lang w:val="en-GB"/>
        </w:rPr>
      </w:pPr>
      <w:bookmarkStart w:id="314" w:name="_Toc46067154"/>
      <w:bookmarkStart w:id="315" w:name="_Toc4612672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33</w:t>
      </w:r>
      <w:r w:rsidRPr="00CC5315">
        <w:rPr>
          <w:lang w:val="en-GB"/>
        </w:rPr>
        <w:fldChar w:fldCharType="end"/>
      </w:r>
      <w:r w:rsidRPr="00FE28CA">
        <w:rPr>
          <w:lang w:val="en-GB"/>
        </w:rPr>
        <w:t>: Example of a JBA feature file, that is approved for OQ</w:t>
      </w:r>
      <w:bookmarkEnd w:id="314"/>
      <w:bookmarkEnd w:id="315"/>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316" w:name="_Toc46067079"/>
      <w:bookmarkStart w:id="317" w:name="_Toc46126810"/>
      <w:r w:rsidRPr="00CC5315">
        <w:rPr>
          <w:lang w:val="en-GB"/>
        </w:rPr>
        <w:lastRenderedPageBreak/>
        <w:t>Traceability</w:t>
      </w:r>
      <w:bookmarkEnd w:id="316"/>
      <w:bookmarkEnd w:id="317"/>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 xml:space="preserve">In summary, it can be concluded that traceability can be easily ensured, as a feature </w:t>
      </w:r>
      <w:proofErr w:type="spellStart"/>
      <w:r w:rsidRPr="00CC5315">
        <w:rPr>
          <w:lang w:val="en-GB"/>
        </w:rPr>
        <w:t>file</w:t>
      </w:r>
      <w:proofErr w:type="spellEnd"/>
      <w:r w:rsidRPr="00CC5315">
        <w:rPr>
          <w:lang w:val="en-GB"/>
        </w:rPr>
        <w:t xml:space="preserv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195877CA" w:rsidR="001D5105" w:rsidRPr="00CC5315" w:rsidRDefault="001D5105" w:rsidP="001D5105">
      <w:pPr>
        <w:pStyle w:val="Caption"/>
        <w:rPr>
          <w:lang w:val="en-GB"/>
        </w:rPr>
      </w:pPr>
      <w:bookmarkStart w:id="318" w:name="_Ref45901576"/>
      <w:bookmarkStart w:id="319" w:name="_Toc46067155"/>
      <w:bookmarkStart w:id="320" w:name="_Toc4612672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34</w:t>
      </w:r>
      <w:r w:rsidRPr="00CC5315">
        <w:rPr>
          <w:lang w:val="en-GB"/>
        </w:rPr>
        <w:fldChar w:fldCharType="end"/>
      </w:r>
      <w:bookmarkEnd w:id="318"/>
      <w:r w:rsidRPr="00FE28CA">
        <w:rPr>
          <w:lang w:val="en-GB"/>
        </w:rPr>
        <w:t>: Link between the description of the user requirement and the executable functional specifications on the feature file</w:t>
      </w:r>
      <w:bookmarkEnd w:id="319"/>
      <w:bookmarkEnd w:id="320"/>
    </w:p>
    <w:p w14:paraId="29D107A2" w14:textId="77777777" w:rsidR="000074C5" w:rsidRPr="00CC5315" w:rsidRDefault="00F62A66" w:rsidP="00F62A66">
      <w:pPr>
        <w:pStyle w:val="Heading3"/>
        <w:rPr>
          <w:lang w:val="en-GB"/>
        </w:rPr>
      </w:pPr>
      <w:bookmarkStart w:id="321" w:name="_Toc46067080"/>
      <w:bookmarkStart w:id="322" w:name="_Toc46126811"/>
      <w:r w:rsidRPr="00CC5315">
        <w:rPr>
          <w:lang w:val="en-GB"/>
        </w:rPr>
        <w:lastRenderedPageBreak/>
        <w:t>Risk Assessment</w:t>
      </w:r>
      <w:bookmarkEnd w:id="321"/>
      <w:bookmarkEnd w:id="322"/>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2520950"/>
                    </a:xfrm>
                    <a:prstGeom prst="rect">
                      <a:avLst/>
                    </a:prstGeom>
                  </pic:spPr>
                </pic:pic>
              </a:graphicData>
            </a:graphic>
          </wp:inline>
        </w:drawing>
      </w:r>
    </w:p>
    <w:p w14:paraId="37FB999B" w14:textId="14CF0B78" w:rsidR="007E3867" w:rsidRPr="00CC5315" w:rsidRDefault="001D5105" w:rsidP="001D5105">
      <w:pPr>
        <w:pStyle w:val="Caption"/>
        <w:rPr>
          <w:lang w:val="en-GB"/>
        </w:rPr>
      </w:pPr>
      <w:bookmarkStart w:id="323" w:name="_Ref45902258"/>
      <w:bookmarkStart w:id="324" w:name="_Toc46067156"/>
      <w:bookmarkStart w:id="325" w:name="_Toc46126724"/>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35</w:t>
      </w:r>
      <w:r w:rsidR="007032DB" w:rsidRPr="00CC5315">
        <w:rPr>
          <w:noProof/>
          <w:lang w:val="en-GB"/>
        </w:rPr>
        <w:fldChar w:fldCharType="end"/>
      </w:r>
      <w:bookmarkEnd w:id="323"/>
      <w:r w:rsidRPr="00CC5315">
        <w:rPr>
          <w:lang w:val="en-GB"/>
        </w:rPr>
        <w:t xml:space="preserve">: </w:t>
      </w:r>
      <w:r w:rsidR="00283DC2" w:rsidRPr="00CC5315">
        <w:rPr>
          <w:lang w:val="en-GB"/>
        </w:rPr>
        <w:t>Example of how to deal with GAMP5 risk management requirements in BDD</w:t>
      </w:r>
      <w:bookmarkEnd w:id="324"/>
      <w:bookmarkEnd w:id="325"/>
    </w:p>
    <w:p w14:paraId="5674A799" w14:textId="77777777" w:rsidR="00F62A66" w:rsidRPr="00CC5315" w:rsidRDefault="00F62A66" w:rsidP="00F62A66">
      <w:pPr>
        <w:pStyle w:val="Heading3"/>
        <w:rPr>
          <w:lang w:val="en-GB"/>
        </w:rPr>
      </w:pPr>
      <w:bookmarkStart w:id="326" w:name="_Toc46067081"/>
      <w:bookmarkStart w:id="327" w:name="_Toc46126812"/>
      <w:r w:rsidRPr="00CC5315">
        <w:rPr>
          <w:lang w:val="en-GB"/>
        </w:rPr>
        <w:t>Compliance</w:t>
      </w:r>
      <w:bookmarkEnd w:id="326"/>
      <w:bookmarkEnd w:id="327"/>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0B8FF035"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hyperlink r:id="rId105" w:history="1">
        <w:r w:rsidR="00D6345A" w:rsidRPr="00CC5315">
          <w:rPr>
            <w:rStyle w:val="Hyperlink"/>
            <w:lang w:val="en-GB"/>
          </w:rPr>
          <w:t>https://www.fda.gov/patients/clinical-trials-what-patients-need-know/informed-consent-clinical-trials</w:t>
        </w:r>
      </w:hyperlink>
      <w:r w:rsidR="00D6345A" w:rsidRPr="00CC5315">
        <w:rPr>
          <w:lang w:val="en-GB"/>
        </w:rPr>
        <w:t xml:space="preserve"> </w:t>
      </w:r>
      <w:r w:rsidR="00B92982" w:rsidRPr="00CC5315">
        <w:rPr>
          <w:lang w:val="en-GB"/>
        </w:rPr>
        <w:t xml:space="preserve">- </w:t>
      </w:r>
      <w:r w:rsidR="001E6260" w:rsidRPr="00CC5315">
        <w:rPr>
          <w:lang w:val="en-GB"/>
        </w:rPr>
        <w:t xml:space="preserve">10-7-20 page </w:t>
      </w:r>
      <w:proofErr w:type="spellStart"/>
      <w:r w:rsidR="001E6260" w:rsidRPr="00CC5315">
        <w:rPr>
          <w:lang w:val="en-GB"/>
        </w:rPr>
        <w:t>vom</w:t>
      </w:r>
      <w:proofErr w:type="spellEnd"/>
      <w:r w:rsidR="001E6260" w:rsidRPr="00CC5315">
        <w:rPr>
          <w:lang w:val="en-GB"/>
        </w:rPr>
        <w:t xml:space="preserve"> </w:t>
      </w:r>
      <w:r w:rsidR="008F041B" w:rsidRPr="00CC5315">
        <w:rPr>
          <w:lang w:val="en-GB"/>
        </w:rPr>
        <w:t>4.1.18</w:t>
      </w:r>
      <w:r w:rsidR="00B92982" w:rsidRPr="00CC5315">
        <w:rPr>
          <w:lang w:val="en-GB"/>
        </w:rPr>
        <w:t>)</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31819" cy="3380198"/>
                    </a:xfrm>
                    <a:prstGeom prst="rect">
                      <a:avLst/>
                    </a:prstGeom>
                  </pic:spPr>
                </pic:pic>
              </a:graphicData>
            </a:graphic>
          </wp:inline>
        </w:drawing>
      </w:r>
    </w:p>
    <w:p w14:paraId="6884F76D" w14:textId="61A0FE14" w:rsidR="001134A3" w:rsidRPr="00CC5315" w:rsidRDefault="00A33561" w:rsidP="00A33561">
      <w:pPr>
        <w:pStyle w:val="Caption"/>
        <w:rPr>
          <w:lang w:val="en-GB"/>
        </w:rPr>
      </w:pPr>
      <w:bookmarkStart w:id="328" w:name="_Ref45902714"/>
      <w:bookmarkStart w:id="329" w:name="_Toc46067157"/>
      <w:bookmarkStart w:id="330" w:name="_Toc46126725"/>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36</w:t>
      </w:r>
      <w:r w:rsidR="007032DB" w:rsidRPr="00CC5315">
        <w:rPr>
          <w:noProof/>
          <w:lang w:val="en-GB"/>
        </w:rPr>
        <w:fldChar w:fldCharType="end"/>
      </w:r>
      <w:bookmarkEnd w:id="328"/>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329"/>
      <w:bookmarkEnd w:id="330"/>
    </w:p>
    <w:p w14:paraId="53FDE3A8" w14:textId="7B308348" w:rsidR="000F333C" w:rsidRPr="00CC5315" w:rsidRDefault="000F333C" w:rsidP="0011500F">
      <w:pPr>
        <w:pStyle w:val="Heading3"/>
        <w:rPr>
          <w:lang w:val="en-GB"/>
        </w:rPr>
      </w:pPr>
      <w:bookmarkStart w:id="331" w:name="_Toc46067082"/>
      <w:bookmarkStart w:id="332" w:name="_Toc46126813"/>
      <w:r w:rsidRPr="00CC5315">
        <w:rPr>
          <w:lang w:val="en-GB"/>
        </w:rPr>
        <w:t>Approval of the feature files</w:t>
      </w:r>
      <w:bookmarkEnd w:id="331"/>
      <w:bookmarkEnd w:id="332"/>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333"/>
      <w:r w:rsidR="00F3163A" w:rsidRPr="00CC5315">
        <w:rPr>
          <w:rStyle w:val="FootnoteReference"/>
          <w:lang w:val="en-GB"/>
        </w:rPr>
        <w:footnoteReference w:id="8"/>
      </w:r>
      <w:commentRangeEnd w:id="333"/>
      <w:r w:rsidR="00F7432A" w:rsidRPr="00CC5315">
        <w:rPr>
          <w:rStyle w:val="CommentReference"/>
          <w:lang w:val="en-GB"/>
        </w:rPr>
        <w:commentReference w:id="333"/>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468245"/>
                    </a:xfrm>
                    <a:prstGeom prst="rect">
                      <a:avLst/>
                    </a:prstGeom>
                  </pic:spPr>
                </pic:pic>
              </a:graphicData>
            </a:graphic>
          </wp:inline>
        </w:drawing>
      </w:r>
    </w:p>
    <w:p w14:paraId="36CC5138" w14:textId="54F8D06B" w:rsidR="00853874" w:rsidRPr="00CC5315" w:rsidRDefault="00C46ABC" w:rsidP="00C46ABC">
      <w:pPr>
        <w:pStyle w:val="Caption"/>
        <w:rPr>
          <w:lang w:val="en-GB"/>
        </w:rPr>
      </w:pPr>
      <w:bookmarkStart w:id="334" w:name="_Toc46067158"/>
      <w:bookmarkStart w:id="335" w:name="_Toc4612672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37</w:t>
      </w:r>
      <w:r w:rsidRPr="00CC5315">
        <w:rPr>
          <w:lang w:val="en-GB"/>
        </w:rPr>
        <w:fldChar w:fldCharType="end"/>
      </w:r>
      <w:r w:rsidRPr="00FE28CA">
        <w:rPr>
          <w:lang w:val="en-GB"/>
        </w:rPr>
        <w:t>: Feature file approval and document history</w:t>
      </w:r>
      <w:bookmarkEnd w:id="334"/>
      <w:bookmarkEnd w:id="335"/>
    </w:p>
    <w:p w14:paraId="62B611D1" w14:textId="77777777" w:rsidR="000074C5" w:rsidRPr="00CC5315" w:rsidRDefault="000074C5" w:rsidP="00270BF3">
      <w:pPr>
        <w:pStyle w:val="Heading2"/>
        <w:rPr>
          <w:lang w:val="en-GB"/>
        </w:rPr>
      </w:pPr>
      <w:bookmarkStart w:id="336" w:name="_Toc46067083"/>
      <w:bookmarkStart w:id="337" w:name="_Toc46126814"/>
      <w:r w:rsidRPr="00CC5315">
        <w:rPr>
          <w:lang w:val="en-GB"/>
        </w:rPr>
        <w:t>Test Automation</w:t>
      </w:r>
      <w:bookmarkEnd w:id="336"/>
      <w:bookmarkEnd w:id="337"/>
    </w:p>
    <w:p w14:paraId="0EA72614" w14:textId="77777777" w:rsidR="001D1458" w:rsidRPr="00CC5315" w:rsidRDefault="00E54649" w:rsidP="006726B6">
      <w:pPr>
        <w:rPr>
          <w:lang w:val="en-GB"/>
        </w:rPr>
      </w:pPr>
      <w:r w:rsidRPr="00CC5315">
        <w:rPr>
          <w:lang w:val="en-GB"/>
        </w:rPr>
        <w:t xml:space="preserve">In order to achieve test automation, </w:t>
      </w:r>
      <w:proofErr w:type="spellStart"/>
      <w:r w:rsidRPr="00CC5315">
        <w:rPr>
          <w:lang w:val="en-GB"/>
        </w:rPr>
        <w:t>StepDefs</w:t>
      </w:r>
      <w:proofErr w:type="spellEnd"/>
      <w:r w:rsidRPr="00CC5315">
        <w:rPr>
          <w:lang w:val="en-GB"/>
        </w:rPr>
        <w:t xml:space="preserve"> were written based on the feature files in order to store an automated action for each step of the scenarios. All </w:t>
      </w:r>
      <w:proofErr w:type="spellStart"/>
      <w:r w:rsidRPr="00CC5315">
        <w:rPr>
          <w:lang w:val="en-GB"/>
        </w:rPr>
        <w:t>StepDefs</w:t>
      </w:r>
      <w:proofErr w:type="spellEnd"/>
      <w:r w:rsidRPr="00CC5315">
        <w:rPr>
          <w:lang w:val="en-GB"/>
        </w:rPr>
        <w:t xml:space="preserve">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w:t>
      </w:r>
      <w:proofErr w:type="spellStart"/>
      <w:r w:rsidRPr="00CC5315">
        <w:rPr>
          <w:lang w:val="en-GB"/>
        </w:rPr>
        <w:t>StepDefs</w:t>
      </w:r>
      <w:proofErr w:type="spellEnd"/>
      <w:r w:rsidRPr="00CC5315">
        <w:rPr>
          <w:lang w:val="en-GB"/>
        </w:rPr>
        <w:t xml:space="preserve">,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1555115"/>
                    </a:xfrm>
                    <a:prstGeom prst="rect">
                      <a:avLst/>
                    </a:prstGeom>
                  </pic:spPr>
                </pic:pic>
              </a:graphicData>
            </a:graphic>
          </wp:inline>
        </w:drawing>
      </w:r>
    </w:p>
    <w:p w14:paraId="7DB5C3CD" w14:textId="4B0390DC" w:rsidR="00BE2B7A" w:rsidRPr="00CC5315" w:rsidRDefault="00C46ABC" w:rsidP="00C46ABC">
      <w:pPr>
        <w:pStyle w:val="Caption"/>
        <w:rPr>
          <w:lang w:val="en-GB"/>
        </w:rPr>
      </w:pPr>
      <w:bookmarkStart w:id="338" w:name="_Ref45977347"/>
      <w:bookmarkStart w:id="339" w:name="_Toc46067159"/>
      <w:bookmarkStart w:id="340" w:name="_Toc4612672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38</w:t>
      </w:r>
      <w:r w:rsidRPr="00CC5315">
        <w:rPr>
          <w:lang w:val="en-GB"/>
        </w:rPr>
        <w:fldChar w:fldCharType="end"/>
      </w:r>
      <w:bookmarkEnd w:id="338"/>
      <w:r w:rsidRPr="00FE28CA">
        <w:rPr>
          <w:lang w:val="en-GB"/>
        </w:rPr>
        <w:t>: Configuration of the Cucumber Test Runner</w:t>
      </w:r>
      <w:bookmarkEnd w:id="339"/>
      <w:bookmarkEnd w:id="340"/>
    </w:p>
    <w:p w14:paraId="23F29F0C" w14:textId="6AA12F90" w:rsidR="00270BF3" w:rsidRPr="00CC5315" w:rsidRDefault="00270BF3" w:rsidP="00270BF3">
      <w:pPr>
        <w:pStyle w:val="Heading3"/>
        <w:rPr>
          <w:lang w:val="en-GB"/>
        </w:rPr>
      </w:pPr>
      <w:bookmarkStart w:id="341" w:name="_Ref45969459"/>
      <w:bookmarkStart w:id="342" w:name="_Ref45970192"/>
      <w:bookmarkStart w:id="343" w:name="_Toc46067084"/>
      <w:bookmarkStart w:id="344" w:name="_Toc46126815"/>
      <w:r w:rsidRPr="00CC5315">
        <w:rPr>
          <w:lang w:val="en-GB"/>
        </w:rPr>
        <w:t xml:space="preserve">Glue </w:t>
      </w:r>
      <w:r w:rsidR="00893840" w:rsidRPr="00CC5315">
        <w:rPr>
          <w:lang w:val="en-GB"/>
        </w:rPr>
        <w:t>Code</w:t>
      </w:r>
      <w:bookmarkEnd w:id="341"/>
      <w:bookmarkEnd w:id="342"/>
      <w:bookmarkEnd w:id="343"/>
      <w:bookmarkEnd w:id="344"/>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w:t>
      </w:r>
      <w:proofErr w:type="spellStart"/>
      <w:r w:rsidRPr="00CC5315">
        <w:rPr>
          <w:lang w:val="en-GB"/>
        </w:rPr>
        <w:t>StepDefs</w:t>
      </w:r>
      <w:proofErr w:type="spellEnd"/>
      <w:r w:rsidRPr="00CC5315">
        <w:rPr>
          <w:lang w:val="en-GB"/>
        </w:rPr>
        <w:t xml:space="preserve">: Steps based on </w:t>
      </w:r>
      <w:proofErr w:type="spellStart"/>
      <w:r w:rsidRPr="00CC5315">
        <w:rPr>
          <w:lang w:val="en-GB"/>
        </w:rPr>
        <w:t>StepDefs</w:t>
      </w:r>
      <w:proofErr w:type="spellEnd"/>
      <w:r w:rsidRPr="00CC5315">
        <w:rPr>
          <w:lang w:val="en-GB"/>
        </w:rPr>
        <w:t xml:space="preserve"> with empty methods will result in a 'success', although no actual test has taken place. </w:t>
      </w:r>
      <w:r w:rsidR="004D5AB1" w:rsidRPr="00CC5315">
        <w:rPr>
          <w:lang w:val="en-GB"/>
        </w:rPr>
        <w:t>Therefore,</w:t>
      </w:r>
      <w:r w:rsidRPr="00CC5315">
        <w:rPr>
          <w:lang w:val="en-GB"/>
        </w:rPr>
        <w:t xml:space="preserve"> it is important to prevent </w:t>
      </w:r>
      <w:proofErr w:type="spellStart"/>
      <w:r w:rsidRPr="00CC5315">
        <w:rPr>
          <w:lang w:val="en-GB"/>
        </w:rPr>
        <w:t>StepDefs</w:t>
      </w:r>
      <w:proofErr w:type="spellEnd"/>
      <w:r w:rsidRPr="00CC5315">
        <w:rPr>
          <w:lang w:val="en-GB"/>
        </w:rPr>
        <w:t xml:space="preserve">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3AA8B4B0" w:rsidR="00352ED7" w:rsidRPr="00CC5315" w:rsidRDefault="00352ED7" w:rsidP="00ED30C6">
      <w:pPr>
        <w:pStyle w:val="Caption"/>
        <w:ind w:hanging="556"/>
        <w:rPr>
          <w:lang w:val="en-GB"/>
        </w:rPr>
      </w:pPr>
      <w:bookmarkStart w:id="345" w:name="_Toc46067160"/>
      <w:bookmarkStart w:id="346" w:name="_Toc46126728"/>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39</w:t>
      </w:r>
      <w:r w:rsidR="001729B8" w:rsidRPr="00CC5315">
        <w:rPr>
          <w:noProof/>
          <w:lang w:val="en-GB"/>
        </w:rPr>
        <w:fldChar w:fldCharType="end"/>
      </w:r>
      <w:r w:rsidRPr="00FE28CA">
        <w:rPr>
          <w:lang w:val="en-GB"/>
        </w:rPr>
        <w:t xml:space="preserve">: </w:t>
      </w:r>
      <w:proofErr w:type="spellStart"/>
      <w:r w:rsidR="0017042B" w:rsidRPr="00FE28CA">
        <w:rPr>
          <w:lang w:val="en-GB"/>
        </w:rPr>
        <w:t>Scenarioo</w:t>
      </w:r>
      <w:proofErr w:type="spellEnd"/>
      <w:r w:rsidR="0017042B" w:rsidRPr="00FE28CA">
        <w:rPr>
          <w:lang w:val="en-GB"/>
        </w:rPr>
        <w:t xml:space="preserve"> </w:t>
      </w:r>
      <w:r w:rsidR="0017042B" w:rsidRPr="00CC5315">
        <w:rPr>
          <w:lang w:val="en-GB"/>
        </w:rPr>
        <w:t>visualization of a step whose</w:t>
      </w:r>
      <w:r w:rsidR="0017042B" w:rsidRPr="00FE28CA">
        <w:rPr>
          <w:lang w:val="en-GB"/>
        </w:rPr>
        <w:t xml:space="preserve"> </w:t>
      </w:r>
      <w:proofErr w:type="spellStart"/>
      <w:r w:rsidR="0017042B" w:rsidRPr="00FE28CA">
        <w:rPr>
          <w:lang w:val="en-GB"/>
        </w:rPr>
        <w:t>StepDef</w:t>
      </w:r>
      <w:proofErr w:type="spellEnd"/>
      <w:r w:rsidR="0017042B" w:rsidRPr="00FE28CA">
        <w:rPr>
          <w:lang w:val="en-GB"/>
        </w:rPr>
        <w:t xml:space="preserve"> </w:t>
      </w:r>
      <w:r w:rsidR="0017042B" w:rsidRPr="00CC5315">
        <w:rPr>
          <w:lang w:val="en-GB"/>
        </w:rPr>
        <w:t>contained only an empty method</w:t>
      </w:r>
      <w:bookmarkEnd w:id="345"/>
      <w:bookmarkEnd w:id="346"/>
    </w:p>
    <w:p w14:paraId="0879EACC" w14:textId="0787F34A" w:rsidR="00556FE3" w:rsidRPr="00CC5315" w:rsidRDefault="00A87582" w:rsidP="00856C30">
      <w:pPr>
        <w:pStyle w:val="ListParagraph"/>
        <w:numPr>
          <w:ilvl w:val="0"/>
          <w:numId w:val="35"/>
        </w:numPr>
        <w:rPr>
          <w:lang w:val="en-GB"/>
        </w:rPr>
      </w:pPr>
      <w:proofErr w:type="spellStart"/>
      <w:r w:rsidRPr="00CC5315">
        <w:rPr>
          <w:lang w:val="en-GB"/>
        </w:rPr>
        <w:t>Screenhots</w:t>
      </w:r>
      <w:proofErr w:type="spellEnd"/>
      <w:r w:rsidRPr="00CC5315">
        <w:rPr>
          <w:lang w:val="en-GB"/>
        </w:rPr>
        <w:t xml:space="preserve">: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w:t>
      </w:r>
      <w:proofErr w:type="spellStart"/>
      <w:r w:rsidR="005772E2" w:rsidRPr="00CC5315">
        <w:rPr>
          <w:lang w:val="en-GB"/>
        </w:rPr>
        <w:t>S</w:t>
      </w:r>
      <w:r w:rsidR="00856C30" w:rsidRPr="00CC5315">
        <w:rPr>
          <w:lang w:val="en-GB"/>
        </w:rPr>
        <w:t>cenario</w:t>
      </w:r>
      <w:r w:rsidR="005772E2" w:rsidRPr="00CC5315">
        <w:rPr>
          <w:lang w:val="en-GB"/>
        </w:rPr>
        <w:t>o</w:t>
      </w:r>
      <w:proofErr w:type="spellEnd"/>
      <w:r w:rsidR="005772E2" w:rsidRPr="00CC5315">
        <w:rPr>
          <w:lang w:val="en-GB"/>
        </w:rPr>
        <w:t>-</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44611" cy="908362"/>
                    </a:xfrm>
                    <a:prstGeom prst="rect">
                      <a:avLst/>
                    </a:prstGeom>
                  </pic:spPr>
                </pic:pic>
              </a:graphicData>
            </a:graphic>
          </wp:inline>
        </w:drawing>
      </w:r>
    </w:p>
    <w:p w14:paraId="3BC3280C" w14:textId="559CD337" w:rsidR="00B03420" w:rsidRPr="00CC5315" w:rsidRDefault="00E85B31" w:rsidP="00ED30C6">
      <w:pPr>
        <w:pStyle w:val="Caption"/>
        <w:ind w:hanging="556"/>
        <w:rPr>
          <w:lang w:val="en-GB"/>
        </w:rPr>
      </w:pPr>
      <w:bookmarkStart w:id="347" w:name="_Ref45977200"/>
      <w:bookmarkStart w:id="348" w:name="_Toc46067161"/>
      <w:bookmarkStart w:id="349" w:name="_Toc4612672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40</w:t>
      </w:r>
      <w:r w:rsidR="001729B8" w:rsidRPr="00CC5315">
        <w:rPr>
          <w:noProof/>
          <w:lang w:val="en-GB"/>
        </w:rPr>
        <w:fldChar w:fldCharType="end"/>
      </w:r>
      <w:bookmarkEnd w:id="347"/>
      <w:r w:rsidRPr="00CC5315">
        <w:rPr>
          <w:lang w:val="en-GB"/>
        </w:rPr>
        <w:t xml:space="preserve">: </w:t>
      </w:r>
      <w:r w:rsidR="00106A04" w:rsidRPr="00CC5315">
        <w:rPr>
          <w:lang w:val="en-GB"/>
        </w:rPr>
        <w:t>Hook, which is responsible for taking and saving the screenshots</w:t>
      </w:r>
      <w:bookmarkEnd w:id="348"/>
      <w:bookmarkEnd w:id="349"/>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50" w:name="_Toc46067085"/>
      <w:bookmarkStart w:id="351" w:name="_Toc46126816"/>
      <w:r w:rsidRPr="00CC5315">
        <w:rPr>
          <w:lang w:val="en-GB"/>
        </w:rPr>
        <w:t>Test R</w:t>
      </w:r>
      <w:r w:rsidR="00555AB8" w:rsidRPr="00CC5315">
        <w:rPr>
          <w:lang w:val="en-GB"/>
        </w:rPr>
        <w:t>esults as Cucumber Reports</w:t>
      </w:r>
      <w:bookmarkEnd w:id="350"/>
      <w:bookmarkEnd w:id="351"/>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 xml:space="preserve">unner in combination with the </w:t>
      </w:r>
      <w:proofErr w:type="spellStart"/>
      <w:r w:rsidRPr="00CC5315">
        <w:rPr>
          <w:lang w:val="en-GB"/>
        </w:rPr>
        <w:t>Cucumbe</w:t>
      </w:r>
      <w:proofErr w:type="spellEnd"/>
      <w:r w:rsidR="00FA4B0A" w:rsidRPr="00FE28CA">
        <w:rPr>
          <w:lang w:val="en-GB"/>
        </w:rPr>
        <w:t>-</w:t>
      </w:r>
      <w:proofErr w:type="spellStart"/>
      <w:r w:rsidR="00FA4B0A" w:rsidRPr="00FE28CA">
        <w:rPr>
          <w:lang w:val="en-GB"/>
        </w:rPr>
        <w:t>Scenarioo</w:t>
      </w:r>
      <w:proofErr w:type="spellEnd"/>
      <w:r w:rsidR="00FA4B0A" w:rsidRPr="00FE28CA">
        <w:rPr>
          <w:lang w:val="en-GB"/>
        </w:rPr>
        <w:t>-</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w:t>
      </w:r>
      <w:proofErr w:type="spellStart"/>
      <w:r w:rsidRPr="00CC5315">
        <w:rPr>
          <w:lang w:val="en-GB"/>
        </w:rPr>
        <w:t>Scenarioo</w:t>
      </w:r>
      <w:proofErr w:type="spellEnd"/>
      <w:r w:rsidR="00B418E8" w:rsidRPr="00CC5315">
        <w:rPr>
          <w:lang w:val="en-GB"/>
        </w:rPr>
        <w:t>.</w:t>
      </w:r>
    </w:p>
    <w:p w14:paraId="137B6F77" w14:textId="2B2543CC" w:rsidR="00D76F1B" w:rsidRPr="00CC5315" w:rsidRDefault="002747FD" w:rsidP="006726B6">
      <w:pPr>
        <w:pStyle w:val="Heading2"/>
        <w:rPr>
          <w:lang w:val="en-GB"/>
        </w:rPr>
      </w:pPr>
      <w:bookmarkStart w:id="352" w:name="_Toc46067086"/>
      <w:bookmarkStart w:id="353" w:name="_Toc46126817"/>
      <w:r w:rsidRPr="00CC5315">
        <w:rPr>
          <w:lang w:val="en-GB"/>
        </w:rPr>
        <w:t>Test Review</w:t>
      </w:r>
      <w:bookmarkEnd w:id="352"/>
      <w:bookmarkEnd w:id="353"/>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54" w:name="_Toc46067087"/>
      <w:bookmarkStart w:id="355" w:name="_Toc46126818"/>
      <w:r w:rsidRPr="00CC5315">
        <w:rPr>
          <w:lang w:val="en-GB"/>
        </w:rPr>
        <w:t>Review</w:t>
      </w:r>
      <w:r w:rsidR="00433005" w:rsidRPr="00CC5315">
        <w:rPr>
          <w:lang w:val="en-GB"/>
        </w:rPr>
        <w:t xml:space="preserve"> in </w:t>
      </w:r>
      <w:proofErr w:type="spellStart"/>
      <w:r w:rsidR="00433005" w:rsidRPr="00CC5315">
        <w:rPr>
          <w:lang w:val="en-GB"/>
        </w:rPr>
        <w:t>Scenarioo</w:t>
      </w:r>
      <w:bookmarkEnd w:id="354"/>
      <w:bookmarkEnd w:id="355"/>
      <w:proofErr w:type="spellEnd"/>
    </w:p>
    <w:p w14:paraId="37931C5D" w14:textId="7F82B334" w:rsidR="007A69A0" w:rsidRPr="00CC5315" w:rsidRDefault="00B57D95" w:rsidP="006726B6">
      <w:pPr>
        <w:rPr>
          <w:lang w:val="en-GB"/>
        </w:rPr>
      </w:pPr>
      <w:r w:rsidRPr="00CC5315">
        <w:rPr>
          <w:lang w:val="en-GB"/>
        </w:rPr>
        <w:t xml:space="preserve">To enable the test review, </w:t>
      </w:r>
      <w:proofErr w:type="spellStart"/>
      <w:r w:rsidRPr="00CC5315">
        <w:rPr>
          <w:lang w:val="en-GB"/>
        </w:rPr>
        <w:t>Scenarioo</w:t>
      </w:r>
      <w:proofErr w:type="spellEnd"/>
      <w:r w:rsidRPr="00CC5315">
        <w:rPr>
          <w:lang w:val="en-GB"/>
        </w:rPr>
        <w:t xml:space="preserve"> was given the path where the folders with the test results are stored. This gives </w:t>
      </w:r>
      <w:proofErr w:type="spellStart"/>
      <w:r w:rsidRPr="00CC5315">
        <w:rPr>
          <w:lang w:val="en-GB"/>
        </w:rPr>
        <w:t>Scenarioo</w:t>
      </w:r>
      <w:proofErr w:type="spellEnd"/>
      <w:r w:rsidRPr="00CC5315">
        <w:rPr>
          <w:lang w:val="en-GB"/>
        </w:rPr>
        <w:t xml:space="preserve">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43614" cy="1544768"/>
                    </a:xfrm>
                    <a:prstGeom prst="rect">
                      <a:avLst/>
                    </a:prstGeom>
                  </pic:spPr>
                </pic:pic>
              </a:graphicData>
            </a:graphic>
          </wp:inline>
        </w:drawing>
      </w:r>
    </w:p>
    <w:p w14:paraId="4CBFD291" w14:textId="0E0033AE" w:rsidR="00167254" w:rsidRPr="00CC5315" w:rsidRDefault="00E85B31" w:rsidP="00E85B31">
      <w:pPr>
        <w:pStyle w:val="Caption"/>
        <w:rPr>
          <w:lang w:val="en-GB"/>
        </w:rPr>
      </w:pPr>
      <w:bookmarkStart w:id="356" w:name="_Toc46067162"/>
      <w:bookmarkStart w:id="357" w:name="_Toc4612673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41</w:t>
      </w:r>
      <w:r w:rsidRPr="00CC5315">
        <w:rPr>
          <w:lang w:val="en-GB"/>
        </w:rPr>
        <w:fldChar w:fldCharType="end"/>
      </w:r>
      <w:r w:rsidRPr="00FE28CA">
        <w:rPr>
          <w:lang w:val="en-GB"/>
        </w:rPr>
        <w:t xml:space="preserve">: Different runs that can be viewed in </w:t>
      </w:r>
      <w:proofErr w:type="spellStart"/>
      <w:r w:rsidRPr="00FE28CA">
        <w:rPr>
          <w:lang w:val="en-GB"/>
        </w:rPr>
        <w:t>Scenarioo</w:t>
      </w:r>
      <w:bookmarkEnd w:id="356"/>
      <w:bookmarkEnd w:id="357"/>
      <w:proofErr w:type="spellEnd"/>
    </w:p>
    <w:p w14:paraId="10EE20C6" w14:textId="7CABB12F" w:rsidR="007A69A0" w:rsidRPr="00CC5315" w:rsidRDefault="00F80FAE" w:rsidP="006726B6">
      <w:pPr>
        <w:rPr>
          <w:lang w:val="en-GB"/>
        </w:rPr>
      </w:pPr>
      <w:proofErr w:type="spellStart"/>
      <w:r w:rsidRPr="00CC5315">
        <w:rPr>
          <w:lang w:val="en-GB"/>
        </w:rPr>
        <w:t>Scenarioo</w:t>
      </w:r>
      <w:proofErr w:type="spellEnd"/>
      <w:r w:rsidRPr="00CC5315">
        <w:rPr>
          <w:lang w:val="en-GB"/>
        </w:rPr>
        <w:t xml:space="preserve">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w:t>
      </w:r>
      <w:proofErr w:type="spellStart"/>
      <w:r w:rsidRPr="00CC5315">
        <w:rPr>
          <w:lang w:val="en-GB"/>
        </w:rPr>
        <w:t>Scenarioo</w:t>
      </w:r>
      <w:proofErr w:type="spellEnd"/>
      <w:r w:rsidRPr="00CC5315">
        <w:rPr>
          <w:lang w:val="en-GB"/>
        </w:rPr>
        <w:t xml:space="preserve">)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71763" cy="2318962"/>
                    </a:xfrm>
                    <a:prstGeom prst="rect">
                      <a:avLst/>
                    </a:prstGeom>
                  </pic:spPr>
                </pic:pic>
              </a:graphicData>
            </a:graphic>
          </wp:inline>
        </w:drawing>
      </w:r>
    </w:p>
    <w:p w14:paraId="7B039F53" w14:textId="6EB78E94" w:rsidR="0078228B" w:rsidRPr="00CC5315" w:rsidRDefault="002110D1" w:rsidP="009B4AB5">
      <w:pPr>
        <w:pStyle w:val="Caption"/>
        <w:ind w:hanging="556"/>
        <w:rPr>
          <w:lang w:val="en-GB"/>
        </w:rPr>
      </w:pPr>
      <w:bookmarkStart w:id="358" w:name="_Toc46067163"/>
      <w:bookmarkStart w:id="359" w:name="_Toc4612673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42</w:t>
      </w:r>
      <w:r w:rsidRPr="00CC5315">
        <w:rPr>
          <w:lang w:val="en-GB"/>
        </w:rPr>
        <w:fldChar w:fldCharType="end"/>
      </w:r>
      <w:r w:rsidRPr="00FE28CA">
        <w:rPr>
          <w:lang w:val="en-GB"/>
        </w:rPr>
        <w:t xml:space="preserve">: Feature overview in </w:t>
      </w:r>
      <w:proofErr w:type="spellStart"/>
      <w:r w:rsidRPr="00FE28CA">
        <w:rPr>
          <w:lang w:val="en-GB"/>
        </w:rPr>
        <w:t>Scenarioo</w:t>
      </w:r>
      <w:bookmarkEnd w:id="358"/>
      <w:bookmarkEnd w:id="359"/>
      <w:proofErr w:type="spellEnd"/>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60552" cy="2709579"/>
                    </a:xfrm>
                    <a:prstGeom prst="rect">
                      <a:avLst/>
                    </a:prstGeom>
                  </pic:spPr>
                </pic:pic>
              </a:graphicData>
            </a:graphic>
          </wp:inline>
        </w:drawing>
      </w:r>
    </w:p>
    <w:p w14:paraId="62138C67" w14:textId="43093C50" w:rsidR="003A0F3D" w:rsidRPr="00CC5315" w:rsidRDefault="00FE710D" w:rsidP="00A64466">
      <w:pPr>
        <w:pStyle w:val="Caption"/>
        <w:ind w:hanging="556"/>
        <w:rPr>
          <w:lang w:val="en-GB"/>
        </w:rPr>
      </w:pPr>
      <w:bookmarkStart w:id="360" w:name="_Toc46067164"/>
      <w:bookmarkStart w:id="361" w:name="_Toc4612673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43</w:t>
      </w:r>
      <w:r w:rsidRPr="00CC5315">
        <w:rPr>
          <w:lang w:val="en-GB"/>
        </w:rPr>
        <w:fldChar w:fldCharType="end"/>
      </w:r>
      <w:r w:rsidRPr="00FE28CA">
        <w:rPr>
          <w:lang w:val="en-GB"/>
        </w:rPr>
        <w:t>: Overview of all scenarios of a feature</w:t>
      </w:r>
      <w:bookmarkEnd w:id="360"/>
      <w:bookmarkEnd w:id="361"/>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w:t>
      </w:r>
      <w:proofErr w:type="spellStart"/>
      <w:r w:rsidRPr="00CC5315">
        <w:rPr>
          <w:lang w:val="en-GB"/>
        </w:rPr>
        <w:t>Secanioo</w:t>
      </w:r>
      <w:proofErr w:type="spellEnd"/>
      <w:r w:rsidRPr="00CC5315">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28825" cy="2830764"/>
                    </a:xfrm>
                    <a:prstGeom prst="rect">
                      <a:avLst/>
                    </a:prstGeom>
                  </pic:spPr>
                </pic:pic>
              </a:graphicData>
            </a:graphic>
          </wp:inline>
        </w:drawing>
      </w:r>
    </w:p>
    <w:p w14:paraId="6660A1DA" w14:textId="5680F4BF" w:rsidR="006638CF" w:rsidRPr="00CC5315" w:rsidRDefault="003630A5" w:rsidP="00853702">
      <w:pPr>
        <w:pStyle w:val="Caption"/>
        <w:ind w:hanging="556"/>
        <w:rPr>
          <w:lang w:val="en-GB"/>
        </w:rPr>
      </w:pPr>
      <w:bookmarkStart w:id="362" w:name="_Toc46067165"/>
      <w:bookmarkStart w:id="363" w:name="_Toc4612673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44</w:t>
      </w:r>
      <w:r w:rsidRPr="00CC5315">
        <w:rPr>
          <w:lang w:val="en-GB"/>
        </w:rPr>
        <w:fldChar w:fldCharType="end"/>
      </w:r>
      <w:r w:rsidRPr="00FE28CA">
        <w:rPr>
          <w:lang w:val="en-GB"/>
        </w:rPr>
        <w:t>: Indication of the testing extend to control the test coverage of the test runner</w:t>
      </w:r>
      <w:bookmarkEnd w:id="362"/>
      <w:bookmarkEnd w:id="363"/>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4F059B5B" w:rsidR="008364C8" w:rsidRPr="003630A5" w:rsidRDefault="008364C8" w:rsidP="003630A5">
                            <w:pPr>
                              <w:pStyle w:val="Caption"/>
                              <w:rPr>
                                <w:noProof/>
                                <w:szCs w:val="24"/>
                                <w:lang w:val="en-GB" w:eastAsia="en-US"/>
                              </w:rPr>
                            </w:pPr>
                            <w:bookmarkStart w:id="364" w:name="_Toc46067166"/>
                            <w:bookmarkStart w:id="365"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4F059B5B" w:rsidR="008364C8" w:rsidRPr="003630A5" w:rsidRDefault="008364C8" w:rsidP="003630A5">
                      <w:pPr>
                        <w:pStyle w:val="Caption"/>
                        <w:rPr>
                          <w:noProof/>
                          <w:szCs w:val="24"/>
                          <w:lang w:val="en-GB" w:eastAsia="en-US"/>
                        </w:rPr>
                      </w:pPr>
                      <w:bookmarkStart w:id="366" w:name="_Toc46067166"/>
                      <w:bookmarkStart w:id="367"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66"/>
                      <w:bookmarkEnd w:id="367"/>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498074DD" w:rsidR="00624970" w:rsidRPr="00CC5315" w:rsidRDefault="003630A5" w:rsidP="00BE3C38">
      <w:pPr>
        <w:pStyle w:val="Caption"/>
        <w:ind w:hanging="556"/>
        <w:rPr>
          <w:lang w:val="en-GB"/>
        </w:rPr>
      </w:pPr>
      <w:bookmarkStart w:id="368" w:name="_Toc46067167"/>
      <w:bookmarkStart w:id="369" w:name="_Toc4612673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46</w:t>
      </w:r>
      <w:r w:rsidRPr="00CC5315">
        <w:rPr>
          <w:lang w:val="en-GB"/>
        </w:rPr>
        <w:fldChar w:fldCharType="end"/>
      </w:r>
      <w:r w:rsidRPr="00FE28CA">
        <w:rPr>
          <w:lang w:val="en-GB"/>
        </w:rPr>
        <w:t>: Detail view of a step</w:t>
      </w:r>
      <w:bookmarkEnd w:id="368"/>
      <w:bookmarkEnd w:id="369"/>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CC5315">
        <w:rPr>
          <w:lang w:val="en-GB"/>
        </w:rPr>
        <w:t>step_duration</w:t>
      </w:r>
      <w:proofErr w:type="spellEnd"/>
      <w:r w:rsidRPr="00CC5315">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70" w:name="_Toc46067088"/>
      <w:bookmarkStart w:id="371" w:name="_Toc46126819"/>
      <w:r w:rsidRPr="00CC5315">
        <w:rPr>
          <w:lang w:val="en-GB"/>
        </w:rPr>
        <w:t>Test Report</w:t>
      </w:r>
      <w:bookmarkEnd w:id="370"/>
      <w:bookmarkEnd w:id="371"/>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72" w:name="_Ref45968239"/>
      <w:bookmarkStart w:id="373" w:name="_Toc46067089"/>
      <w:bookmarkStart w:id="374" w:name="_Toc46126820"/>
      <w:bookmarkStart w:id="375" w:name="_Ref36378169"/>
      <w:bookmarkStart w:id="376" w:name="_Ref36378179"/>
      <w:bookmarkStart w:id="377" w:name="_Ref36378184"/>
      <w:bookmarkStart w:id="378" w:name="_Ref36378212"/>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72"/>
      <w:bookmarkEnd w:id="373"/>
      <w:bookmarkEnd w:id="374"/>
      <w:r w:rsidR="00B13855" w:rsidRPr="00CC5315">
        <w:rPr>
          <w:lang w:val="en-GB"/>
        </w:rPr>
        <w:t xml:space="preserve"> </w:t>
      </w:r>
      <w:bookmarkEnd w:id="375"/>
      <w:bookmarkEnd w:id="376"/>
      <w:bookmarkEnd w:id="377"/>
      <w:bookmarkEnd w:id="378"/>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79" w:name="_Toc46067090"/>
      <w:bookmarkStart w:id="380" w:name="_Toc46126821"/>
      <w:r w:rsidRPr="00CC5315">
        <w:rPr>
          <w:lang w:val="en-GB"/>
        </w:rPr>
        <w:t xml:space="preserve">Change </w:t>
      </w:r>
      <w:r w:rsidR="00C313B6">
        <w:t>B</w:t>
      </w:r>
      <w:proofErr w:type="spellStart"/>
      <w:r w:rsidRPr="00CC5315">
        <w:rPr>
          <w:lang w:val="en-GB"/>
        </w:rPr>
        <w:t>efore</w:t>
      </w:r>
      <w:proofErr w:type="spellEnd"/>
      <w:r w:rsidRPr="00CC5315">
        <w:rPr>
          <w:lang w:val="en-GB"/>
        </w:rPr>
        <w:t xml:space="preserve"> the</w:t>
      </w:r>
      <w:r w:rsidR="008066BF" w:rsidRPr="00CC5315">
        <w:rPr>
          <w:lang w:val="en-GB"/>
        </w:rPr>
        <w:t xml:space="preserve"> OQ</w:t>
      </w:r>
      <w:bookmarkEnd w:id="379"/>
      <w:bookmarkEnd w:id="380"/>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1F49731F" w:rsidR="00244320" w:rsidRPr="00CC5315" w:rsidRDefault="006B6D2B" w:rsidP="006B6D2B">
      <w:pPr>
        <w:pStyle w:val="Caption"/>
        <w:rPr>
          <w:lang w:val="en-GB"/>
        </w:rPr>
      </w:pPr>
      <w:bookmarkStart w:id="381" w:name="_Ref45980888"/>
      <w:bookmarkStart w:id="382" w:name="_Toc46067168"/>
      <w:bookmarkStart w:id="383" w:name="_Toc4612673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47</w:t>
      </w:r>
      <w:r w:rsidRPr="00CC5315">
        <w:rPr>
          <w:lang w:val="en-GB"/>
        </w:rPr>
        <w:fldChar w:fldCharType="end"/>
      </w:r>
      <w:bookmarkEnd w:id="381"/>
      <w:r w:rsidRPr="00FE28CA">
        <w:rPr>
          <w:lang w:val="en-GB"/>
        </w:rPr>
        <w:t>: Adaptations in the specification brief due to the addition of a new requirement</w:t>
      </w:r>
      <w:bookmarkEnd w:id="382"/>
      <w:bookmarkEnd w:id="383"/>
    </w:p>
    <w:p w14:paraId="46001BA7" w14:textId="42610CFA" w:rsidR="000074C5" w:rsidRPr="00CC5315" w:rsidRDefault="00223B2E" w:rsidP="00093345">
      <w:pPr>
        <w:pStyle w:val="Heading3"/>
        <w:rPr>
          <w:lang w:val="en-GB"/>
        </w:rPr>
      </w:pPr>
      <w:bookmarkStart w:id="384" w:name="_Toc46067091"/>
      <w:bookmarkStart w:id="385" w:name="_Toc46126822"/>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84"/>
      <w:bookmarkEnd w:id="385"/>
    </w:p>
    <w:p w14:paraId="2F732C3B" w14:textId="413D081E" w:rsidR="00C43F82" w:rsidRPr="00CC5315" w:rsidRDefault="00C43F82" w:rsidP="00C43F82">
      <w:pPr>
        <w:rPr>
          <w:lang w:val="en-GB"/>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p>
    <w:p w14:paraId="105CA3D2" w14:textId="70749C56" w:rsidR="00645AE2" w:rsidRPr="00CC5315" w:rsidRDefault="00C43F82" w:rsidP="00C43F82">
      <w:pPr>
        <w:rPr>
          <w:lang w:val="en-GB"/>
        </w:rPr>
      </w:pPr>
      <w:r w:rsidRPr="00CC5315">
        <w:rPr>
          <w:lang w:val="en-GB"/>
        </w:rPr>
        <w:t xml:space="preserve"> </w:t>
      </w:r>
      <w:r w:rsidR="00126053" w:rsidRPr="00CC5315">
        <w:rPr>
          <w:lang w:val="en-GB"/>
        </w:rPr>
        <w:t>(</w:t>
      </w:r>
      <w:hyperlink r:id="rId127" w:history="1">
        <w:r w:rsidR="00700B83" w:rsidRPr="00CC5315">
          <w:rPr>
            <w:rStyle w:val="Hyperlink"/>
            <w:lang w:val="en-GB"/>
          </w:rPr>
          <w:t>https://www.guru99.com/regression-testing.html - 13.7.20</w:t>
        </w:r>
      </w:hyperlink>
      <w:r w:rsidR="00733759" w:rsidRPr="00CC5315">
        <w:rPr>
          <w:lang w:val="en-GB"/>
        </w:rPr>
        <w:t>)</w:t>
      </w:r>
      <w:r w:rsidR="00EF5306" w:rsidRPr="00CC5315">
        <w:rPr>
          <w:lang w:val="en-GB"/>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86" w:name="_Toc46067092"/>
      <w:bookmarkStart w:id="387" w:name="_Toc46126823"/>
      <w:r w:rsidRPr="00CC5315">
        <w:rPr>
          <w:lang w:val="en-GB"/>
        </w:rPr>
        <w:t xml:space="preserve">OQ </w:t>
      </w:r>
      <w:r w:rsidR="00177AB8" w:rsidRPr="00CC5315">
        <w:rPr>
          <w:lang w:val="en-GB"/>
        </w:rPr>
        <w:t>Execution</w:t>
      </w:r>
      <w:bookmarkEnd w:id="386"/>
      <w:bookmarkEnd w:id="387"/>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88" w:name="_Ref45967849"/>
      <w:bookmarkStart w:id="389" w:name="_Toc46067093"/>
      <w:bookmarkStart w:id="390" w:name="_Toc46126824"/>
      <w:r w:rsidRPr="00CC5315">
        <w:rPr>
          <w:lang w:val="en-GB"/>
        </w:rPr>
        <w:lastRenderedPageBreak/>
        <w:t>Prototype Audit</w:t>
      </w:r>
      <w:bookmarkEnd w:id="388"/>
      <w:bookmarkEnd w:id="389"/>
      <w:bookmarkEnd w:id="390"/>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t>
      </w:r>
      <w:proofErr w:type="spellStart"/>
      <w:r w:rsidRPr="00CC5315">
        <w:rPr>
          <w:lang w:val="en-GB" w:eastAsia="de-DE"/>
        </w:rPr>
        <w:t>wega</w:t>
      </w:r>
      <w:proofErr w:type="spellEnd"/>
      <w:r w:rsidRPr="00CC5315">
        <w:rPr>
          <w:lang w:val="en-GB" w:eastAsia="de-DE"/>
        </w:rPr>
        <w:t xml:space="preserve">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w:t>
      </w:r>
      <w:proofErr w:type="spellStart"/>
      <w:r w:rsidRPr="00CC5315">
        <w:rPr>
          <w:lang w:val="en-GB" w:eastAsia="de-DE"/>
        </w:rPr>
        <w:t>Scenarioo</w:t>
      </w:r>
      <w:proofErr w:type="spellEnd"/>
      <w:r w:rsidRPr="00CC5315">
        <w:rPr>
          <w:lang w:val="en-GB" w:eastAsia="de-DE"/>
        </w:rPr>
        <w:t xml:space="preserve">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91" w:name="_Toc46067094"/>
      <w:bookmarkStart w:id="392" w:name="_Toc46126825"/>
      <w:r w:rsidRPr="00CC5315">
        <w:rPr>
          <w:lang w:val="en-GB"/>
        </w:rPr>
        <w:t>Results of the Audit</w:t>
      </w:r>
      <w:bookmarkEnd w:id="391"/>
      <w:bookmarkEnd w:id="392"/>
    </w:p>
    <w:p w14:paraId="49E3C0B0" w14:textId="77777777" w:rsidR="000E1AE8" w:rsidRPr="00FE28CA" w:rsidRDefault="0062493F" w:rsidP="000E1AE8">
      <w:pPr>
        <w:rPr>
          <w:lang w:val="en-GB" w:eastAsia="de-DE"/>
        </w:rPr>
      </w:pPr>
      <w:r w:rsidRPr="00FE28CA">
        <w:rPr>
          <w:lang w:val="en-GB" w:eastAsia="de-DE"/>
        </w:rPr>
        <w:t xml:space="preserve">As the audit report shows, the prototype meets the </w:t>
      </w:r>
      <w:proofErr w:type="spellStart"/>
      <w:r w:rsidRPr="00FE28CA">
        <w:rPr>
          <w:lang w:val="en-GB" w:eastAsia="de-DE"/>
        </w:rPr>
        <w:t>GxP</w:t>
      </w:r>
      <w:proofErr w:type="spellEnd"/>
      <w:r w:rsidRPr="00FE28CA">
        <w:rPr>
          <w:lang w:val="en-GB" w:eastAsia="de-DE"/>
        </w:rPr>
        <w:t xml:space="preserve"> quality standards</w:t>
      </w:r>
      <w:r w:rsidR="009E3B37" w:rsidRPr="00FE28CA">
        <w:rPr>
          <w:lang w:val="en-GB" w:eastAsia="de-DE"/>
        </w:rPr>
        <w:t xml:space="preserve"> </w:t>
      </w:r>
      <w:r w:rsidR="009E3B37" w:rsidRPr="00FE28CA">
        <w:rPr>
          <w:highlight w:val="yellow"/>
          <w:lang w:val="en-GB" w:eastAsia="de-DE"/>
        </w:rPr>
        <w:t>(</w:t>
      </w:r>
      <w:proofErr w:type="spellStart"/>
      <w:r w:rsidR="009E3B37" w:rsidRPr="00FE28CA">
        <w:rPr>
          <w:highlight w:val="yellow"/>
          <w:lang w:val="en-GB" w:eastAsia="de-DE"/>
        </w:rPr>
        <w:t>Anhang</w:t>
      </w:r>
      <w:proofErr w:type="spellEnd"/>
      <w:r w:rsidR="009E3B37" w:rsidRPr="00FE28CA">
        <w:rPr>
          <w:highlight w:val="yellow"/>
          <w:lang w:val="en-GB" w:eastAsia="de-DE"/>
        </w:rPr>
        <w:t>...)</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proofErr w:type="spellStart"/>
      <w:r w:rsidR="00F12423" w:rsidRPr="00FE28CA">
        <w:rPr>
          <w:highlight w:val="yellow"/>
          <w:lang w:val="en-GB" w:eastAsia="de-DE"/>
        </w:rPr>
        <w:t>Anhägnen</w:t>
      </w:r>
      <w:proofErr w:type="spellEnd"/>
      <w:r w:rsidR="00F12423" w:rsidRPr="00FE28CA">
        <w:rPr>
          <w:highlight w:val="yellow"/>
          <w:lang w:val="en-GB" w:eastAsia="de-DE"/>
        </w:rPr>
        <w:t xml:space="preserve">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 xml:space="preserve">location where </w:t>
      </w:r>
      <w:proofErr w:type="spellStart"/>
      <w:r w:rsidRPr="00FE28CA">
        <w:rPr>
          <w:lang w:val="en-GB" w:eastAsia="de-DE"/>
        </w:rPr>
        <w:t>Scenarioo</w:t>
      </w:r>
      <w:proofErr w:type="spellEnd"/>
      <w:r w:rsidRPr="00FE28CA">
        <w:rPr>
          <w:lang w:val="en-GB" w:eastAsia="de-DE"/>
        </w:rPr>
        <w:t xml:space="preserve">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proofErr w:type="spellStart"/>
      <w:r w:rsidRPr="00FE28CA">
        <w:rPr>
          <w:lang w:val="en-GB" w:eastAsia="de-DE"/>
        </w:rPr>
        <w:t>Scenarioo</w:t>
      </w:r>
      <w:proofErr w:type="spellEnd"/>
      <w:r w:rsidRPr="00FE28CA">
        <w:rPr>
          <w:lang w:val="en-GB" w:eastAsia="de-DE"/>
        </w:rPr>
        <w:t xml:space="preserve">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93" w:name="_Toc46067095"/>
      <w:bookmarkStart w:id="394" w:name="_Toc46126826"/>
      <w:proofErr w:type="spellStart"/>
      <w:r w:rsidRPr="0073302C">
        <w:t>Conclusions</w:t>
      </w:r>
      <w:proofErr w:type="spellEnd"/>
      <w:r w:rsidRPr="0073302C">
        <w:t xml:space="preserve"> </w:t>
      </w:r>
      <w:proofErr w:type="spellStart"/>
      <w:r w:rsidRPr="0073302C">
        <w:t>from</w:t>
      </w:r>
      <w:proofErr w:type="spellEnd"/>
      <w:r w:rsidRPr="0073302C">
        <w:t xml:space="preserve"> </w:t>
      </w:r>
      <w:proofErr w:type="spellStart"/>
      <w:r w:rsidRPr="0073302C">
        <w:t>the</w:t>
      </w:r>
      <w:proofErr w:type="spellEnd"/>
      <w:r w:rsidRPr="0073302C">
        <w:t xml:space="preserve"> </w:t>
      </w:r>
      <w:proofErr w:type="spellStart"/>
      <w:r w:rsidRPr="0073302C">
        <w:t>audit</w:t>
      </w:r>
      <w:bookmarkEnd w:id="393"/>
      <w:bookmarkEnd w:id="394"/>
      <w:proofErr w:type="spellEnd"/>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95" w:name="_Toc46067096"/>
      <w:bookmarkStart w:id="396" w:name="_Toc46126827"/>
      <w:r w:rsidRPr="00CC5315">
        <w:rPr>
          <w:lang w:val="en-GB"/>
        </w:rPr>
        <w:lastRenderedPageBreak/>
        <w:t xml:space="preserve">Learnings &amp; </w:t>
      </w:r>
      <w:r w:rsidR="0006627F" w:rsidRPr="00CC5315">
        <w:rPr>
          <w:lang w:val="en-GB"/>
        </w:rPr>
        <w:t>Discussion</w:t>
      </w:r>
      <w:bookmarkEnd w:id="395"/>
      <w:bookmarkEnd w:id="396"/>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sidRPr="00CC5315">
        <w:rPr>
          <w:lang w:val="en-GB" w:eastAsia="de-DE"/>
        </w:rPr>
        <w:t>Scenarioo</w:t>
      </w:r>
      <w:proofErr w:type="spellEnd"/>
      <w:r w:rsidR="00DA68DB" w:rsidRPr="00CC5315">
        <w:rPr>
          <w:lang w:val="en-GB" w:eastAsia="de-DE"/>
        </w:rPr>
        <w:t>,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754086AD"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 requirements in respect of OQs?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7FF711"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w:t>
      </w:r>
      <w:proofErr w:type="spellStart"/>
      <w:r w:rsidR="00AE1390" w:rsidRPr="00CC5315">
        <w:rPr>
          <w:lang w:val="en-GB" w:eastAsia="de-DE"/>
        </w:rPr>
        <w:t>GxP</w:t>
      </w:r>
      <w:proofErr w:type="spellEnd"/>
      <w:r w:rsidR="00AE1390" w:rsidRPr="00CC5315">
        <w:rPr>
          <w:lang w:val="en-GB" w:eastAsia="de-DE"/>
        </w:rPr>
        <w:t xml:space="preserve">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w:t>
      </w:r>
      <w:proofErr w:type="spellStart"/>
      <w:r w:rsidR="00351452" w:rsidRPr="00FE28CA">
        <w:rPr>
          <w:lang w:val="en-GB" w:eastAsia="de-DE"/>
        </w:rPr>
        <w:t>aGxP</w:t>
      </w:r>
      <w:proofErr w:type="spellEnd"/>
      <w:r w:rsidR="00351452" w:rsidRPr="00FE28CA">
        <w:rPr>
          <w:lang w:val="en-GB" w:eastAsia="de-DE"/>
        </w:rPr>
        <w:t xml:space="preserve">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w:t>
      </w:r>
      <w:proofErr w:type="spellStart"/>
      <w:r w:rsidRPr="00CC5315">
        <w:rPr>
          <w:lang w:val="en-GB" w:eastAsia="de-DE"/>
        </w:rPr>
        <w:t>Scenarioo</w:t>
      </w:r>
      <w:proofErr w:type="spellEnd"/>
      <w:r w:rsidRPr="00CC5315">
        <w:rPr>
          <w:lang w:val="en-GB" w:eastAsia="de-DE"/>
        </w:rPr>
        <w:t xml:space="preserve"> and the associated OQ documentation could be made GAMP5 compliant (see audit report)</w:t>
      </w:r>
      <w:r w:rsidR="004A3BDD" w:rsidRPr="00CC5315">
        <w:rPr>
          <w:lang w:val="en-GB" w:eastAsia="de-DE"/>
        </w:rPr>
        <w:t>.</w:t>
      </w:r>
    </w:p>
    <w:p w14:paraId="2D2045E3" w14:textId="1803BBCB" w:rsidR="00DB5A18" w:rsidRPr="00FE28CA" w:rsidRDefault="00661FD4" w:rsidP="00087F2D">
      <w:pPr>
        <w:pStyle w:val="ListParagraph"/>
        <w:numPr>
          <w:ilvl w:val="0"/>
          <w:numId w:val="39"/>
        </w:numPr>
        <w:rPr>
          <w:lang w:val="en-GB" w:eastAsia="de-DE"/>
        </w:rPr>
      </w:pPr>
      <w:r w:rsidRPr="00CC5315">
        <w:rPr>
          <w:lang w:val="en-GB" w:eastAsia="de-DE"/>
        </w:rPr>
        <w:lastRenderedPageBreak/>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without having elaborated on this, it can reasonably be assumed that these adaptations are easier to make than in a classical approach, 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proofErr w:type="spellStart"/>
      <w:r w:rsidRPr="00CC5315">
        <w:rPr>
          <w:lang w:val="en-GB" w:eastAsia="de-DE"/>
        </w:rPr>
        <w:t>according</w:t>
      </w:r>
      <w:r w:rsidR="00CB266A" w:rsidRPr="00FE28CA">
        <w:rPr>
          <w:lang w:val="en-GB" w:eastAsia="de-DE"/>
        </w:rPr>
        <w:t>y</w:t>
      </w:r>
      <w:proofErr w:type="spellEnd"/>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proofErr w:type="spellStart"/>
      <w:r w:rsidRPr="00CC5315">
        <w:rPr>
          <w:lang w:val="en-GB" w:eastAsia="de-DE"/>
        </w:rPr>
        <w:t>Scenarioo</w:t>
      </w:r>
      <w:proofErr w:type="spellEnd"/>
      <w:r w:rsidRPr="00CC5315">
        <w:rPr>
          <w:lang w:val="en-GB" w:eastAsia="de-DE"/>
        </w:rPr>
        <w:t xml:space="preserve">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xml:space="preserve">, therefore continuous updates in </w:t>
      </w:r>
      <w:proofErr w:type="spellStart"/>
      <w:r w:rsidRPr="00FE28CA">
        <w:rPr>
          <w:lang w:val="en-GB" w:eastAsia="de-DE"/>
        </w:rPr>
        <w:t>Scenarioo</w:t>
      </w:r>
      <w:proofErr w:type="spellEnd"/>
      <w:r w:rsidRPr="00FE28CA">
        <w:rPr>
          <w:lang w:val="en-GB" w:eastAsia="de-DE"/>
        </w:rPr>
        <w:t xml:space="preserve">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lastRenderedPageBreak/>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TDD</w:t>
      </w:r>
      <w:r w:rsidR="005F1F34" w:rsidRPr="00CC5315">
        <w:rPr>
          <w:lang w:val="en-GB" w:eastAsia="de-DE"/>
        </w:rPr>
        <w:t xml:space="preserve"> (</w:t>
      </w:r>
      <w:r w:rsidR="00AE0986" w:rsidRPr="00CC5315">
        <w:rPr>
          <w:highlight w:val="yellow"/>
          <w:lang w:val="en-GB" w:eastAsia="de-DE"/>
        </w:rPr>
        <w:t xml:space="preserve">Nagy and Rose, </w:t>
      </w:r>
      <w:r w:rsidR="00D02C1F" w:rsidRPr="00CC5315">
        <w:rPr>
          <w:highlight w:val="yellow"/>
          <w:lang w:val="en-GB" w:eastAsia="de-DE"/>
        </w:rPr>
        <w:t>2018, p.15</w:t>
      </w:r>
      <w:r w:rsidR="005F1F34" w:rsidRPr="00CC5315">
        <w:rPr>
          <w:lang w:val="en-GB" w:eastAsia="de-DE"/>
        </w:rPr>
        <w:t>)</w:t>
      </w:r>
      <w:r w:rsidR="00516573" w:rsidRPr="00CC5315">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 xml:space="preserve">The review process could most likely significantly be improved or simplified by using the compare function of </w:t>
      </w:r>
      <w:proofErr w:type="spellStart"/>
      <w:r w:rsidRPr="00CC5315">
        <w:rPr>
          <w:lang w:val="en-GB" w:eastAsia="de-DE"/>
        </w:rPr>
        <w:t>Scenarioo</w:t>
      </w:r>
      <w:proofErr w:type="spellEnd"/>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97" w:name="_Toc46067097"/>
      <w:bookmarkStart w:id="398" w:name="_Toc46126828"/>
      <w:r w:rsidRPr="00CC5315">
        <w:rPr>
          <w:lang w:val="en-GB"/>
        </w:rPr>
        <w:lastRenderedPageBreak/>
        <w:t>Outlook</w:t>
      </w:r>
      <w:bookmarkEnd w:id="397"/>
      <w:bookmarkEnd w:id="398"/>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99" w:name="_Toc46067098"/>
      <w:bookmarkStart w:id="400" w:name="_Toc46126829"/>
      <w:r w:rsidRPr="00FE28CA">
        <w:rPr>
          <w:lang w:val="en-GB"/>
        </w:rPr>
        <w:t xml:space="preserve">Added Value: </w:t>
      </w:r>
      <w:r w:rsidR="00A92DF3" w:rsidRPr="00FE28CA">
        <w:rPr>
          <w:lang w:val="en-GB"/>
        </w:rPr>
        <w:t>OQs on several Web Browsers</w:t>
      </w:r>
      <w:bookmarkEnd w:id="399"/>
      <w:bookmarkEnd w:id="400"/>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0130" cy="1308735"/>
                    </a:xfrm>
                    <a:prstGeom prst="rect">
                      <a:avLst/>
                    </a:prstGeom>
                  </pic:spPr>
                </pic:pic>
              </a:graphicData>
            </a:graphic>
          </wp:inline>
        </w:drawing>
      </w:r>
    </w:p>
    <w:p w14:paraId="7A0F959C" w14:textId="7BFE1BBC" w:rsidR="004C7408" w:rsidRPr="00FE28CA" w:rsidRDefault="00B43145" w:rsidP="00B43145">
      <w:pPr>
        <w:pStyle w:val="Caption"/>
        <w:rPr>
          <w:lang w:val="en-GB"/>
        </w:rPr>
      </w:pPr>
      <w:bookmarkStart w:id="401" w:name="_Ref45961148"/>
      <w:bookmarkStart w:id="402" w:name="_Toc46067169"/>
      <w:bookmarkStart w:id="403" w:name="_Toc4612673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48</w:t>
      </w:r>
      <w:r w:rsidR="001729B8" w:rsidRPr="00CC5315">
        <w:rPr>
          <w:noProof/>
          <w:lang w:val="en-GB"/>
        </w:rPr>
        <w:fldChar w:fldCharType="end"/>
      </w:r>
      <w:bookmarkEnd w:id="401"/>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402"/>
      <w:r w:rsidR="001F0AF8" w:rsidRPr="00FE28CA">
        <w:rPr>
          <w:lang w:val="en-GB"/>
        </w:rPr>
        <w:t>Chrome.</w:t>
      </w:r>
      <w:bookmarkEnd w:id="403"/>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404" w:name="_Toc46067099"/>
      <w:bookmarkStart w:id="405" w:name="_Toc46126830"/>
      <w:r>
        <w:t xml:space="preserve">Further Topics </w:t>
      </w:r>
      <w:proofErr w:type="spellStart"/>
      <w:r w:rsidR="00B10213">
        <w:t>to</w:t>
      </w:r>
      <w:proofErr w:type="spellEnd"/>
      <w:r w:rsidR="00B10213">
        <w:t xml:space="preserve"> </w:t>
      </w:r>
      <w:proofErr w:type="spellStart"/>
      <w:r w:rsidR="00B10213">
        <w:t>Address</w:t>
      </w:r>
      <w:bookmarkEnd w:id="404"/>
      <w:bookmarkEnd w:id="405"/>
      <w:proofErr w:type="spellEnd"/>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w:t>
      </w:r>
      <w:proofErr w:type="spellStart"/>
      <w:r w:rsidR="008A201B" w:rsidRPr="00A357EB">
        <w:rPr>
          <w:lang w:eastAsia="de-DE"/>
        </w:rPr>
        <w:t>Testing</w:t>
      </w:r>
      <w:proofErr w:type="spellEnd"/>
      <w:r w:rsidR="008A201B" w:rsidRPr="00A357EB">
        <w:rPr>
          <w:lang w:eastAsia="de-DE"/>
        </w:rPr>
        <w:t xml:space="preserve"> and </w:t>
      </w:r>
      <w:proofErr w:type="spellStart"/>
      <w:r w:rsidR="008A201B" w:rsidRPr="00A357EB">
        <w:rPr>
          <w:lang w:eastAsia="de-DE"/>
        </w:rPr>
        <w:t>DevOps</w:t>
      </w:r>
      <w:proofErr w:type="spellEnd"/>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 xml:space="preserve">BDD </w:t>
      </w:r>
      <w:proofErr w:type="spellStart"/>
      <w:r>
        <w:rPr>
          <w:lang w:eastAsia="de-DE"/>
        </w:rPr>
        <w:t>Testing</w:t>
      </w:r>
      <w:proofErr w:type="spellEnd"/>
      <w:r>
        <w:rPr>
          <w:lang w:eastAsia="de-DE"/>
        </w:rPr>
        <w:t xml:space="preserve"> </w:t>
      </w:r>
      <w:proofErr w:type="spellStart"/>
      <w:r>
        <w:rPr>
          <w:lang w:eastAsia="de-DE"/>
        </w:rPr>
        <w:t>for</w:t>
      </w:r>
      <w:proofErr w:type="spellEnd"/>
      <w:r>
        <w:rPr>
          <w:lang w:eastAsia="de-DE"/>
        </w:rPr>
        <w:t xml:space="preserve"> PQ</w:t>
      </w:r>
    </w:p>
    <w:p w14:paraId="72F506EC" w14:textId="5C7A08BC" w:rsidR="001A3437" w:rsidRPr="00CE7A39" w:rsidRDefault="00B10213" w:rsidP="005A1D8E">
      <w:pPr>
        <w:pStyle w:val="Heading2"/>
      </w:pPr>
      <w:bookmarkStart w:id="406" w:name="_Toc46067100"/>
      <w:bookmarkStart w:id="407" w:name="_Toc46126831"/>
      <w:r>
        <w:t>Pharmaceutical</w:t>
      </w:r>
      <w:r w:rsidR="00CE7A39">
        <w:t xml:space="preserve"> Companies </w:t>
      </w:r>
      <w:proofErr w:type="spellStart"/>
      <w:r w:rsidR="00CE7A39">
        <w:t>show</w:t>
      </w:r>
      <w:proofErr w:type="spellEnd"/>
      <w:r w:rsidR="00CE7A39">
        <w:t xml:space="preserve"> </w:t>
      </w:r>
      <w:r w:rsidR="005A1D8E">
        <w:t>I</w:t>
      </w:r>
      <w:r w:rsidR="00CE7A39">
        <w:t>nterest</w:t>
      </w:r>
      <w:bookmarkEnd w:id="406"/>
      <w:bookmarkEnd w:id="407"/>
    </w:p>
    <w:p w14:paraId="4AEA6D50" w14:textId="2EC6B72A"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t>
      </w:r>
      <w:proofErr w:type="spellStart"/>
      <w:r w:rsidRPr="00CC5315">
        <w:rPr>
          <w:lang w:val="en-GB" w:eastAsia="de-DE"/>
        </w:rPr>
        <w:t>wega</w:t>
      </w:r>
      <w:proofErr w:type="spellEnd"/>
      <w:r w:rsidRPr="00CC5315">
        <w:rPr>
          <w:lang w:val="en-GB" w:eastAsia="de-DE"/>
        </w:rPr>
        <w:t xml:space="preserve">. Especially two pharmaceutical companies gave positive signals as well as </w:t>
      </w:r>
      <w:proofErr w:type="spellStart"/>
      <w:r w:rsidRPr="00CC5315">
        <w:rPr>
          <w:lang w:val="en-GB" w:eastAsia="de-DE"/>
        </w:rPr>
        <w:t>wega</w:t>
      </w:r>
      <w:proofErr w:type="spellEnd"/>
      <w:r w:rsidRPr="00CC5315">
        <w:rPr>
          <w:lang w:val="en-GB" w:eastAsia="de-DE"/>
        </w:rPr>
        <w:t xml:space="preserve"> employees working in projects of pharmaceutical companies. Unfortunately, for reasons of confidentiality, it is not possible in this document to go into more detail about the concrete form of this interest and the resulting potential. However, in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408" w:name="_Toc46067101"/>
      <w:bookmarkStart w:id="409" w:name="_Toc46126832"/>
      <w:r w:rsidRPr="00FE28CA">
        <w:rPr>
          <w:lang w:val="en-GB"/>
        </w:rPr>
        <w:t>Automated OQ Testing and Artificial Intelligence</w:t>
      </w:r>
      <w:bookmarkEnd w:id="408"/>
      <w:bookmarkEnd w:id="409"/>
    </w:p>
    <w:p w14:paraId="0564453B" w14:textId="4AB79BF8"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5765C5" w:rsidRPr="00FE28CA">
        <w:rPr>
          <w:lang w:val="en-GB" w:eastAsia="de-DE"/>
        </w:rPr>
        <w:t>(</w:t>
      </w:r>
      <w:hyperlink r:id="rId129" w:history="1">
        <w:r w:rsidR="00CC79D2" w:rsidRPr="00CC5315">
          <w:rPr>
            <w:rStyle w:val="Hyperlink"/>
            <w:lang w:val="en-GB"/>
          </w:rPr>
          <w:t>https://community.microfocus.com/t5/Application-Delivery-Management/Artificial-Intelligence-is-changing-Test-Automation-and-Micro/ba-p/2802102</w:t>
        </w:r>
      </w:hyperlink>
      <w:r w:rsidR="00CC79D2" w:rsidRPr="00FE28CA">
        <w:rPr>
          <w:lang w:val="en-GB"/>
        </w:rPr>
        <w:t xml:space="preserve">  - </w:t>
      </w:r>
      <w:proofErr w:type="spellStart"/>
      <w:r w:rsidR="00CC79D2" w:rsidRPr="00FE28CA">
        <w:rPr>
          <w:lang w:val="en-GB"/>
        </w:rPr>
        <w:t>vom</w:t>
      </w:r>
      <w:proofErr w:type="spellEnd"/>
      <w:r w:rsidR="00CC79D2" w:rsidRPr="00FE28CA">
        <w:rPr>
          <w:lang w:val="en-GB"/>
        </w:rPr>
        <w:t xml:space="preserve"> 20.6.20 - viewed the 16.7.20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410" w:name="_Toc46067102"/>
      <w:bookmarkStart w:id="411" w:name="_Toc46126833"/>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410"/>
      <w:bookmarkEnd w:id="411"/>
    </w:p>
    <w:p w14:paraId="79A52410" w14:textId="1ABD9622" w:rsidR="00007858" w:rsidRPr="00FE28CA" w:rsidRDefault="0087792A" w:rsidP="00007858">
      <w:pPr>
        <w:rPr>
          <w:lang w:val="en-GB" w:eastAsia="de-DE"/>
        </w:rPr>
      </w:pPr>
      <w:r w:rsidRPr="00CC5315">
        <w:rPr>
          <w:lang w:val="en-GB" w:eastAsia="de-DE"/>
        </w:rPr>
        <w:t xml:space="preserve">In creating the OQ process, taking into account BDD practices and automation, the GAMP5 OQ process was based on the same principles as to manual OQ execution. Only those adjustments were made that were minimally necessary to achieve </w:t>
      </w:r>
      <w:proofErr w:type="spellStart"/>
      <w:r w:rsidRPr="00CC5315">
        <w:rPr>
          <w:lang w:val="en-GB" w:eastAsia="de-DE"/>
        </w:rPr>
        <w:t>GxP</w:t>
      </w:r>
      <w:proofErr w:type="spellEnd"/>
      <w:r w:rsidRPr="00CC5315">
        <w:rPr>
          <w:lang w:val="en-GB" w:eastAsia="de-DE"/>
        </w:rPr>
        <w:t>-compliant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w:t>
      </w:r>
      <w:r w:rsidR="001F1AD9" w:rsidRPr="00CC5315">
        <w:rPr>
          <w:lang w:val="en-GB" w:eastAsia="de-DE"/>
        </w:rPr>
        <w:lastRenderedPageBreak/>
        <w:t>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600CC0D3"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hyperlink r:id="rId130" w:history="1">
        <w:r w:rsidR="009B419A" w:rsidRPr="00CC5315">
          <w:rPr>
            <w:rStyle w:val="Hyperlink"/>
            <w:lang w:val="en-GB"/>
          </w:rPr>
          <w:t>https://pharmafield.co.uk/in_depth/its-all-in-the-mindset-digital-transformation-in-pharma/</w:t>
        </w:r>
      </w:hyperlink>
      <w:r w:rsidR="009B419A" w:rsidRPr="00CC5315">
        <w:rPr>
          <w:lang w:val="en-GB"/>
        </w:rPr>
        <w:t xml:space="preserve"> </w:t>
      </w:r>
      <w:r w:rsidR="008F2576" w:rsidRPr="00CC5315">
        <w:rPr>
          <w:lang w:val="en-GB"/>
        </w:rPr>
        <w:t xml:space="preserve">from 1. </w:t>
      </w:r>
      <w:proofErr w:type="spellStart"/>
      <w:r w:rsidR="008F2576" w:rsidRPr="00CC5315">
        <w:rPr>
          <w:lang w:val="en-GB"/>
        </w:rPr>
        <w:t>Juni</w:t>
      </w:r>
      <w:proofErr w:type="spellEnd"/>
      <w:r w:rsidR="008F2576" w:rsidRPr="00CC5315">
        <w:rPr>
          <w:lang w:val="en-GB"/>
        </w:rPr>
        <w:t xml:space="preserve"> 2020 - viewed200718</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412" w:name="_Toc46067103"/>
      <w:bookmarkStart w:id="413" w:name="_Toc46126834"/>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t>
      </w:r>
      <w:proofErr w:type="spellStart"/>
      <w:r w:rsidR="009F0C1F" w:rsidRPr="00CC5315">
        <w:rPr>
          <w:lang w:val="en-GB"/>
        </w:rPr>
        <w:t>wega</w:t>
      </w:r>
      <w:proofErr w:type="spellEnd"/>
      <w:r w:rsidR="00E841C1" w:rsidRPr="00CC5315">
        <w:rPr>
          <w:lang w:val="en-GB"/>
        </w:rPr>
        <w:t xml:space="preserve"> </w:t>
      </w:r>
      <w:proofErr w:type="spellStart"/>
      <w:r w:rsidR="00E841C1" w:rsidRPr="00CC5315">
        <w:rPr>
          <w:lang w:val="en-GB"/>
        </w:rPr>
        <w:t>Informatik</w:t>
      </w:r>
      <w:proofErr w:type="spellEnd"/>
      <w:r w:rsidR="00E841C1" w:rsidRPr="00CC5315">
        <w:rPr>
          <w:lang w:val="en-GB"/>
        </w:rPr>
        <w:t xml:space="preserve"> AG</w:t>
      </w:r>
      <w:bookmarkEnd w:id="412"/>
      <w:bookmarkEnd w:id="413"/>
    </w:p>
    <w:p w14:paraId="31E94151" w14:textId="1D8933E1" w:rsidR="00EA385B" w:rsidRPr="00CC5315" w:rsidRDefault="00EA385B" w:rsidP="00EA385B">
      <w:pPr>
        <w:rPr>
          <w:lang w:val="en-GB" w:eastAsia="de-DE"/>
        </w:rPr>
      </w:pPr>
      <w:r w:rsidRPr="00CC5315">
        <w:rPr>
          <w:lang w:val="en-GB" w:eastAsia="de-DE"/>
        </w:rPr>
        <w:t xml:space="preserve">In this project it was shown that OQ test automation based on BDD practices can be implemented in a </w:t>
      </w:r>
      <w:proofErr w:type="spellStart"/>
      <w:r w:rsidRPr="00CC5315">
        <w:rPr>
          <w:lang w:val="en-GB" w:eastAsia="de-DE"/>
        </w:rPr>
        <w:t>GxP</w:t>
      </w:r>
      <w:proofErr w:type="spellEnd"/>
      <w:r w:rsidRPr="00CC5315">
        <w:rPr>
          <w:lang w:val="en-GB" w:eastAsia="de-DE"/>
        </w:rPr>
        <w:t xml:space="preserve"> compliant manner. The interest shown in this topic from different sides and the fact that </w:t>
      </w:r>
      <w:proofErr w:type="spellStart"/>
      <w:r w:rsidRPr="00CC5315">
        <w:rPr>
          <w:lang w:val="en-GB" w:eastAsia="de-DE"/>
        </w:rPr>
        <w:t>wega</w:t>
      </w:r>
      <w:r w:rsidR="00E96BF5" w:rsidRPr="00CC5315">
        <w:rPr>
          <w:lang w:val="en-GB" w:eastAsia="de-DE"/>
        </w:rPr>
        <w:t>’</w:t>
      </w:r>
      <w:r w:rsidRPr="00CC5315">
        <w:rPr>
          <w:lang w:val="en-GB" w:eastAsia="de-DE"/>
        </w:rPr>
        <w:t>s</w:t>
      </w:r>
      <w:proofErr w:type="spellEnd"/>
      <w:r w:rsidRPr="00CC5315">
        <w:rPr>
          <w:lang w:val="en-GB" w:eastAsia="de-DE"/>
        </w:rPr>
        <w:t xml:space="preserve">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414" w:name="_Toc46067104"/>
      <w:bookmarkStart w:id="415" w:name="_Toc46126835"/>
      <w:r w:rsidRPr="00CC5315">
        <w:rPr>
          <w:lang w:val="en-GB"/>
        </w:rPr>
        <w:lastRenderedPageBreak/>
        <w:t>Formatting</w:t>
      </w:r>
      <w:bookmarkEnd w:id="414"/>
      <w:bookmarkEnd w:id="415"/>
    </w:p>
    <w:p w14:paraId="66761DE6" w14:textId="77777777" w:rsidR="00417554" w:rsidRPr="00CC5315" w:rsidRDefault="00637567" w:rsidP="00881611">
      <w:pPr>
        <w:pStyle w:val="Heading2"/>
        <w:rPr>
          <w:lang w:val="en-GB"/>
        </w:rPr>
      </w:pPr>
      <w:bookmarkStart w:id="416" w:name="_Toc46067105"/>
      <w:bookmarkStart w:id="417" w:name="_Toc46126836"/>
      <w:r w:rsidRPr="00CC5315">
        <w:rPr>
          <w:lang w:val="en-GB"/>
        </w:rPr>
        <w:t>Quotes</w:t>
      </w:r>
      <w:bookmarkEnd w:id="416"/>
      <w:bookmarkEnd w:id="417"/>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418" w:name="_Toc46067106"/>
      <w:bookmarkStart w:id="419" w:name="_Toc46126837"/>
      <w:r w:rsidRPr="00CC5315">
        <w:rPr>
          <w:lang w:val="en-GB"/>
        </w:rPr>
        <w:t>Enumerations</w:t>
      </w:r>
      <w:bookmarkEnd w:id="418"/>
      <w:bookmarkEnd w:id="419"/>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420" w:name="_Toc46067107"/>
      <w:bookmarkStart w:id="421" w:name="_Toc46126838"/>
      <w:r w:rsidRPr="00CC5315">
        <w:rPr>
          <w:lang w:val="en-GB"/>
        </w:rPr>
        <w:t>Footnotes</w:t>
      </w:r>
      <w:bookmarkEnd w:id="420"/>
      <w:bookmarkEnd w:id="421"/>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422" w:name="_Ref416163996"/>
      <w:bookmarkStart w:id="423" w:name="_Toc46067108"/>
      <w:bookmarkStart w:id="424" w:name="_Toc46126839"/>
      <w:r w:rsidRPr="00CC5315">
        <w:rPr>
          <w:lang w:val="en-GB"/>
        </w:rPr>
        <w:t>Figures</w:t>
      </w:r>
      <w:bookmarkEnd w:id="422"/>
      <w:bookmarkEnd w:id="423"/>
      <w:bookmarkEnd w:id="424"/>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proofErr w:type="spellStart"/>
      <w:r w:rsidR="000B50FF" w:rsidRPr="00CC5315">
        <w:rPr>
          <w:lang w:val="en-GB"/>
        </w:rPr>
        <w:t>Paste</w:t>
      </w:r>
      <w:proofErr w:type="spellEnd"/>
      <w:r w:rsidR="000B50FF" w:rsidRPr="00CC5315">
        <w:rPr>
          <w:lang w:val="en-GB"/>
        </w:rPr>
        <w:t xml:space="preserv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425" w:name="_Ref173053924"/>
    </w:p>
    <w:p w14:paraId="57689A9B" w14:textId="77777777" w:rsidR="004C3879" w:rsidRPr="00CC5315" w:rsidRDefault="003671CC" w:rsidP="004C3879">
      <w:pPr>
        <w:pStyle w:val="Heading2"/>
        <w:rPr>
          <w:lang w:val="en-GB"/>
        </w:rPr>
      </w:pPr>
      <w:bookmarkStart w:id="426" w:name="_Ref416164013"/>
      <w:bookmarkStart w:id="427" w:name="_Toc46067109"/>
      <w:bookmarkStart w:id="428" w:name="_Toc46126840"/>
      <w:bookmarkEnd w:id="425"/>
      <w:r w:rsidRPr="00CC5315">
        <w:rPr>
          <w:lang w:val="en-GB"/>
        </w:rPr>
        <w:t>Tables</w:t>
      </w:r>
      <w:bookmarkEnd w:id="426"/>
      <w:bookmarkEnd w:id="427"/>
      <w:bookmarkEnd w:id="428"/>
    </w:p>
    <w:p w14:paraId="63002085" w14:textId="77777777" w:rsidR="00D415B9" w:rsidRPr="00CC5315" w:rsidRDefault="003671CC" w:rsidP="00A809E3">
      <w:pPr>
        <w:pStyle w:val="Heading3"/>
        <w:rPr>
          <w:lang w:val="en-GB"/>
        </w:rPr>
      </w:pPr>
      <w:bookmarkStart w:id="429" w:name="_Toc46067110"/>
      <w:bookmarkStart w:id="430" w:name="_Toc46126841"/>
      <w:r w:rsidRPr="00CC5315">
        <w:rPr>
          <w:lang w:val="en-GB"/>
        </w:rPr>
        <w:t>Tables</w:t>
      </w:r>
      <w:r w:rsidR="00D415B9" w:rsidRPr="00CC5315">
        <w:rPr>
          <w:lang w:val="en-GB"/>
        </w:rPr>
        <w:t xml:space="preserve"> as </w:t>
      </w:r>
      <w:r w:rsidR="00715C55" w:rsidRPr="00CC5315">
        <w:rPr>
          <w:lang w:val="en-GB"/>
        </w:rPr>
        <w:t>illustration</w:t>
      </w:r>
      <w:bookmarkEnd w:id="429"/>
      <w:bookmarkEnd w:id="430"/>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431" w:name="_Ref172010041"/>
      <w:bookmarkStart w:id="432" w:name="_Toc190598873"/>
      <w:bookmarkStart w:id="433"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431"/>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432"/>
      <w:r w:rsidR="002D0915" w:rsidRPr="00CC5315">
        <w:rPr>
          <w:lang w:val="en-GB"/>
        </w:rPr>
        <w:t>illustration</w:t>
      </w:r>
      <w:bookmarkEnd w:id="433"/>
    </w:p>
    <w:p w14:paraId="1218B87A" w14:textId="77777777" w:rsidR="00D415B9" w:rsidRPr="00CC5315" w:rsidRDefault="00E648B5" w:rsidP="00A809E3">
      <w:pPr>
        <w:pStyle w:val="Heading3"/>
        <w:rPr>
          <w:lang w:val="en-GB"/>
        </w:rPr>
      </w:pPr>
      <w:bookmarkStart w:id="434" w:name="_Toc46067111"/>
      <w:bookmarkStart w:id="435" w:name="_Toc46126842"/>
      <w:r w:rsidRPr="00CC5315">
        <w:rPr>
          <w:lang w:val="en-GB"/>
        </w:rPr>
        <w:t>Word tables</w:t>
      </w:r>
      <w:bookmarkEnd w:id="434"/>
      <w:bookmarkEnd w:id="435"/>
    </w:p>
    <w:p w14:paraId="5969ED32" w14:textId="77777777" w:rsidR="00DF6CF4" w:rsidRPr="00CC5315" w:rsidRDefault="008762E1" w:rsidP="00617B95">
      <w:pPr>
        <w:rPr>
          <w:lang w:val="en-GB"/>
        </w:rPr>
      </w:pPr>
      <w:bookmarkStart w:id="436"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proofErr w:type="spellStart"/>
            <w:r w:rsidRPr="00CC5315">
              <w:rPr>
                <w:lang w:val="en-GB"/>
              </w:rPr>
              <w:t>Bezeichnung</w:t>
            </w:r>
            <w:proofErr w:type="spellEnd"/>
            <w:r w:rsidRPr="00CC5315">
              <w:rPr>
                <w:lang w:val="en-GB"/>
              </w:rPr>
              <w:t xml:space="preserve"> der </w:t>
            </w:r>
            <w:r w:rsidRPr="00CC5315">
              <w:rPr>
                <w:lang w:val="en-GB"/>
              </w:rPr>
              <w:br/>
            </w:r>
            <w:proofErr w:type="spellStart"/>
            <w:r w:rsidRPr="00CC5315">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proofErr w:type="spellStart"/>
            <w:r w:rsidRPr="00CC5315">
              <w:rPr>
                <w:lang w:val="en-GB"/>
              </w:rPr>
              <w:t>Anzahl</w:t>
            </w:r>
            <w:proofErr w:type="spellEnd"/>
            <w:r w:rsidRPr="00CC5315">
              <w:rPr>
                <w:lang w:val="en-GB"/>
              </w:rPr>
              <w:t xml:space="preserve"> </w:t>
            </w:r>
            <w:proofErr w:type="spellStart"/>
            <w:r w:rsidRPr="00CC5315">
              <w:rPr>
                <w:lang w:val="en-GB"/>
              </w:rPr>
              <w:t>Beschäftigte</w:t>
            </w:r>
            <w:proofErr w:type="spellEnd"/>
            <w:r w:rsidRPr="00CC5315">
              <w:rPr>
                <w:lang w:val="en-GB"/>
              </w:rPr>
              <w:t xml:space="preserve"> </w:t>
            </w:r>
            <w:r w:rsidRPr="00CC5315">
              <w:rPr>
                <w:lang w:val="en-GB"/>
              </w:rPr>
              <w:br/>
              <w:t>(</w:t>
            </w:r>
            <w:proofErr w:type="spellStart"/>
            <w:r w:rsidRPr="00CC5315">
              <w:rPr>
                <w:lang w:val="en-GB"/>
              </w:rPr>
              <w:t>Vollzeitäquivalent</w:t>
            </w:r>
            <w:proofErr w:type="spellEnd"/>
            <w:r w:rsidRPr="00CC5315">
              <w:rPr>
                <w:lang w:val="en-GB"/>
              </w:rPr>
              <w: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proofErr w:type="spellStart"/>
            <w:r w:rsidRPr="00CC5315">
              <w:rPr>
                <w:lang w:val="en-GB"/>
              </w:rPr>
              <w:t>Kleinunternehmen</w:t>
            </w:r>
            <w:proofErr w:type="spellEnd"/>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 xml:space="preserve">10 bis </w:t>
            </w:r>
            <w:proofErr w:type="spellStart"/>
            <w:r w:rsidRPr="00CC5315">
              <w:rPr>
                <w:lang w:val="en-GB"/>
              </w:rPr>
              <w:t>unter</w:t>
            </w:r>
            <w:proofErr w:type="spellEnd"/>
            <w:r w:rsidRPr="00CC5315">
              <w:rPr>
                <w:lang w:val="en-GB"/>
              </w:rPr>
              <w:t xml:space="preserve">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 xml:space="preserve">50 bis </w:t>
            </w:r>
            <w:proofErr w:type="spellStart"/>
            <w:r w:rsidRPr="00CC5315">
              <w:rPr>
                <w:lang w:val="en-GB"/>
              </w:rPr>
              <w:t>unter</w:t>
            </w:r>
            <w:proofErr w:type="spellEnd"/>
            <w:r w:rsidRPr="00CC5315">
              <w:rPr>
                <w:lang w:val="en-GB"/>
              </w:rPr>
              <w:t xml:space="preserve">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 xml:space="preserve">100 bis </w:t>
            </w:r>
            <w:proofErr w:type="spellStart"/>
            <w:r w:rsidRPr="00CC5315">
              <w:rPr>
                <w:lang w:val="en-GB"/>
              </w:rPr>
              <w:t>unter</w:t>
            </w:r>
            <w:proofErr w:type="spellEnd"/>
            <w:r w:rsidRPr="00CC5315">
              <w:rPr>
                <w:lang w:val="en-GB"/>
              </w:rPr>
              <w:t xml:space="preserve"> 250</w:t>
            </w:r>
          </w:p>
        </w:tc>
      </w:tr>
    </w:tbl>
    <w:p w14:paraId="09B59A75" w14:textId="77777777" w:rsidR="00107E2C" w:rsidRPr="00CC5315" w:rsidRDefault="00107E2C" w:rsidP="00782DEC">
      <w:pPr>
        <w:pStyle w:val="CaptionTable"/>
        <w:rPr>
          <w:lang w:val="en-GB"/>
        </w:rPr>
      </w:pPr>
      <w:bookmarkStart w:id="437" w:name="_Ref172010521"/>
      <w:bookmarkStart w:id="438" w:name="_Toc190598872"/>
      <w:bookmarkStart w:id="439"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37"/>
      <w:r w:rsidRPr="00CC5315">
        <w:rPr>
          <w:lang w:val="en-GB"/>
        </w:rPr>
        <w:t xml:space="preserve">: </w:t>
      </w:r>
      <w:r w:rsidR="000B2F80" w:rsidRPr="00CC5315">
        <w:rPr>
          <w:lang w:val="en-GB"/>
        </w:rPr>
        <w:t>Example for a table created by Word</w:t>
      </w:r>
      <w:bookmarkEnd w:id="438"/>
      <w:bookmarkEnd w:id="439"/>
    </w:p>
    <w:p w14:paraId="16F32B49" w14:textId="77777777" w:rsidR="005532D6" w:rsidRPr="00CC5315" w:rsidRDefault="000B2F80" w:rsidP="00385FBB">
      <w:pPr>
        <w:pStyle w:val="Heading2"/>
        <w:rPr>
          <w:lang w:val="en-GB"/>
        </w:rPr>
      </w:pPr>
      <w:bookmarkStart w:id="440" w:name="_Toc46067112"/>
      <w:bookmarkStart w:id="441" w:name="_Toc46126843"/>
      <w:r w:rsidRPr="00CC5315">
        <w:rPr>
          <w:lang w:val="en-GB"/>
        </w:rPr>
        <w:t>Changing the font</w:t>
      </w:r>
      <w:bookmarkEnd w:id="440"/>
      <w:bookmarkEnd w:id="441"/>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42" w:name="_Toc46067113"/>
      <w:bookmarkStart w:id="443" w:name="_Toc46126844"/>
      <w:bookmarkStart w:id="444" w:name="_Toc51063184"/>
      <w:bookmarkStart w:id="445" w:name="_Toc10599446"/>
      <w:r w:rsidRPr="00CC5315">
        <w:rPr>
          <w:lang w:val="en-GB"/>
        </w:rPr>
        <w:lastRenderedPageBreak/>
        <w:t>R</w:t>
      </w:r>
      <w:r w:rsidR="00F96196" w:rsidRPr="00CC5315">
        <w:rPr>
          <w:lang w:val="en-GB"/>
        </w:rPr>
        <w:t>ef</w:t>
      </w:r>
      <w:r w:rsidRPr="00CC5315">
        <w:rPr>
          <w:lang w:val="en-GB"/>
        </w:rPr>
        <w:t>erences</w:t>
      </w:r>
      <w:bookmarkEnd w:id="442"/>
      <w:bookmarkEnd w:id="443"/>
    </w:p>
    <w:p w14:paraId="2759AAE4" w14:textId="77777777" w:rsidR="00524B65" w:rsidRPr="00CC5315" w:rsidRDefault="00524B65" w:rsidP="00376952">
      <w:pPr>
        <w:pStyle w:val="Literatureentry"/>
        <w:rPr>
          <w:lang w:val="en-GB"/>
        </w:rPr>
      </w:pPr>
      <w:bookmarkStart w:id="446" w:name="Abbildungsverzeichnis"/>
      <w:bookmarkStart w:id="447" w:name="_Toc59933380"/>
      <w:bookmarkEnd w:id="444"/>
    </w:p>
    <w:p w14:paraId="35FDC7A4" w14:textId="032C937B" w:rsidR="00524B65" w:rsidRPr="00CC5315" w:rsidRDefault="00524B65" w:rsidP="00376952">
      <w:pPr>
        <w:pStyle w:val="Literatureentry"/>
        <w:rPr>
          <w:lang w:val="en-GB"/>
        </w:rPr>
      </w:pPr>
      <w:r w:rsidRPr="00CC5315">
        <w:rPr>
          <w:lang w:val="en-GB"/>
        </w:rPr>
        <w:t>Burnett, J. (2009). Practical Use of Automated Tools in Computer System Compliance. Journal of Validation Technology, 15(4), 73–76. Retrieved from https://www.ivtnetwork.com/journal-validation-technology/journal-of-validation-technology-3004</w:t>
      </w:r>
    </w:p>
    <w:p w14:paraId="528A162C" w14:textId="1C4C0244" w:rsidR="00804200" w:rsidRPr="00CC5315" w:rsidRDefault="00376952" w:rsidP="00804200">
      <w:pPr>
        <w:pStyle w:val="Literatureentry"/>
        <w:rPr>
          <w:lang w:val="en-GB"/>
        </w:rPr>
      </w:pPr>
      <w:r w:rsidRPr="00CC5315">
        <w:rPr>
          <w:lang w:val="en-GB"/>
        </w:rPr>
        <w:t>GitHub, Inc. (2020). Build for developers. Retrieved March 27,</w:t>
      </w:r>
      <w:r w:rsidR="00804200" w:rsidRPr="00CC5315">
        <w:rPr>
          <w:lang w:val="en-GB"/>
        </w:rPr>
        <w:t xml:space="preserve"> 2020, from https://github.com/</w:t>
      </w:r>
    </w:p>
    <w:p w14:paraId="30E11FE3" w14:textId="49CF6323" w:rsidR="00417AA1" w:rsidRPr="00CC5315" w:rsidRDefault="00417AA1" w:rsidP="00804200">
      <w:pPr>
        <w:pStyle w:val="Literatureentry"/>
        <w:rPr>
          <w:lang w:val="en-GB"/>
        </w:rPr>
      </w:pPr>
      <w:r w:rsidRPr="00CC5315">
        <w:rPr>
          <w:lang w:val="en-GB"/>
        </w:rPr>
        <w:t xml:space="preserve">Guru99. (2020a, March 19). Introduction to HP ALM(Quality </w:t>
      </w:r>
      <w:proofErr w:type="spellStart"/>
      <w:r w:rsidRPr="00CC5315">
        <w:rPr>
          <w:lang w:val="en-GB"/>
        </w:rPr>
        <w:t>Center</w:t>
      </w:r>
      <w:proofErr w:type="spellEnd"/>
      <w:r w:rsidRPr="00CC5315">
        <w:rPr>
          <w:lang w:val="en-GB"/>
        </w:rPr>
        <w:t>). Retrieved April 3, 2020, from https://www.guru99.com/hp-alm-introduction.html</w:t>
      </w:r>
    </w:p>
    <w:p w14:paraId="2FE0C5E7" w14:textId="41D8AFE8" w:rsidR="00804200" w:rsidRPr="00CC5315" w:rsidRDefault="00804200" w:rsidP="00804200">
      <w:pPr>
        <w:pStyle w:val="Literatureentry"/>
        <w:rPr>
          <w:lang w:val="en-GB"/>
        </w:rPr>
      </w:pPr>
      <w:r w:rsidRPr="00CC5315">
        <w:rPr>
          <w:lang w:val="en-GB"/>
        </w:rPr>
        <w:t>Guru99. (2020</w:t>
      </w:r>
      <w:r w:rsidR="00417AA1" w:rsidRPr="00CC5315">
        <w:rPr>
          <w:lang w:val="en-GB"/>
        </w:rPr>
        <w:t>b</w:t>
      </w:r>
      <w:r w:rsidRPr="00CC5315">
        <w:rPr>
          <w:lang w:val="en-GB"/>
        </w:rPr>
        <w:t>, March 23). Automation Testing Vs. Manual Testing: What’s the Difference? Retrieved April 3, 2020, from https://www.guru99.com/difference-automated-vs-manual-testing.html</w:t>
      </w:r>
    </w:p>
    <w:p w14:paraId="5068C469" w14:textId="3AA7B2C2" w:rsidR="00F6200D" w:rsidRPr="00CC5315" w:rsidRDefault="00F6200D" w:rsidP="00A25A53">
      <w:pPr>
        <w:pStyle w:val="Literatureentry"/>
        <w:rPr>
          <w:lang w:val="en-GB"/>
        </w:rPr>
      </w:pPr>
      <w:proofErr w:type="spellStart"/>
      <w:r w:rsidRPr="00EB5969">
        <w:rPr>
          <w:lang w:val="de-CH"/>
        </w:rPr>
        <w:t>Hoogenraad</w:t>
      </w:r>
      <w:proofErr w:type="spellEnd"/>
      <w:r w:rsidRPr="00EB5969">
        <w:rPr>
          <w:lang w:val="de-CH"/>
        </w:rPr>
        <w:t xml:space="preserve">, W. (2017, </w:t>
      </w:r>
      <w:proofErr w:type="spellStart"/>
      <w:r w:rsidRPr="00EB5969">
        <w:rPr>
          <w:lang w:val="de-CH"/>
        </w:rPr>
        <w:t>October</w:t>
      </w:r>
      <w:proofErr w:type="spellEnd"/>
      <w:r w:rsidRPr="00EB5969">
        <w:rPr>
          <w:lang w:val="de-CH"/>
        </w:rPr>
        <w:t xml:space="preserve"> 11). Was ist manuelles Testen? </w:t>
      </w:r>
      <w:r w:rsidRPr="00CC5315">
        <w:rPr>
          <w:lang w:val="en-GB"/>
        </w:rPr>
        <w:t>Retrieved April 3, 2020, from https://de.itpedia.nl/2017/10/11/wat-is-handmatig-testen/</w:t>
      </w:r>
    </w:p>
    <w:p w14:paraId="7584F41F" w14:textId="09E8FC42" w:rsidR="00A25A53" w:rsidRPr="00CC5315" w:rsidRDefault="00DF3358" w:rsidP="00A25A53">
      <w:pPr>
        <w:pStyle w:val="Literatureentry"/>
        <w:rPr>
          <w:lang w:val="en-GB"/>
        </w:rPr>
      </w:pPr>
      <w:r w:rsidRPr="00CC5315">
        <w:rPr>
          <w:lang w:val="en-GB"/>
        </w:rPr>
        <w:t xml:space="preserve">International Society for Pharmaceutical Engineering ISPE. (2008). GAMP 5 - A Risk-Based Approach to Compliant </w:t>
      </w:r>
      <w:proofErr w:type="spellStart"/>
      <w:r w:rsidRPr="00CC5315">
        <w:rPr>
          <w:lang w:val="en-GB"/>
        </w:rPr>
        <w:t>GxP</w:t>
      </w:r>
      <w:proofErr w:type="spellEnd"/>
      <w:r w:rsidRPr="00CC5315">
        <w:rPr>
          <w:lang w:val="en-GB"/>
        </w:rPr>
        <w:t xml:space="preserve"> Computerized Systems. North Bethesda, USA: ISPE.</w:t>
      </w:r>
    </w:p>
    <w:p w14:paraId="0031EE62" w14:textId="29560C4E" w:rsidR="009E0686" w:rsidRPr="00CC5315" w:rsidRDefault="009E0686" w:rsidP="00A25A53">
      <w:pPr>
        <w:pStyle w:val="Literatureentry"/>
        <w:rPr>
          <w:lang w:val="en-GB"/>
        </w:rPr>
      </w:pPr>
      <w:r w:rsidRPr="00CC5315">
        <w:rPr>
          <w:lang w:val="en-GB"/>
        </w:rPr>
        <w:t>Jain, N., &amp; Sawant, T. (2018, February 5). Setup for Selenium with Cucumber Using Maven. Retrieved April 3, 2020, from https://www.axelerant.com/resources/team-blog/setup-for-selenium-with-cucumber-using-maven</w:t>
      </w:r>
    </w:p>
    <w:p w14:paraId="7E3E06CF" w14:textId="08965289" w:rsidR="00A25A53" w:rsidRPr="00CC5315" w:rsidRDefault="00A25A53" w:rsidP="00A25A53">
      <w:pPr>
        <w:pStyle w:val="Literatureentry"/>
        <w:rPr>
          <w:lang w:val="en-GB"/>
        </w:rPr>
      </w:pPr>
      <w:proofErr w:type="spellStart"/>
      <w:r w:rsidRPr="00CC5315">
        <w:rPr>
          <w:lang w:val="en-GB"/>
        </w:rPr>
        <w:t>Johner</w:t>
      </w:r>
      <w:proofErr w:type="spellEnd"/>
      <w:r w:rsidRPr="00CC5315">
        <w:rPr>
          <w:lang w:val="en-GB"/>
        </w:rPr>
        <w:t>, C. (2017, April 5). Computer System Validation CSV. Retrieved March 29, 2020, from https://www.johner-institut.de/blog/regulatory-affairs/computer-system-validation-csv/</w:t>
      </w:r>
    </w:p>
    <w:p w14:paraId="2C66CD28" w14:textId="77777777" w:rsidR="00376952" w:rsidRPr="00CC5315" w:rsidRDefault="00376952" w:rsidP="00376952">
      <w:pPr>
        <w:pStyle w:val="Literatureentry"/>
        <w:rPr>
          <w:lang w:val="en-GB"/>
        </w:rPr>
      </w:pPr>
      <w:r w:rsidRPr="00CC5315">
        <w:rPr>
          <w:lang w:val="en-GB"/>
        </w:rPr>
        <w:t>Nagy, G., &amp; Rose, S. (2018). Discovery - Explore behaviour using examples. Victoria, Canada: https://leanpub.com/.</w:t>
      </w:r>
    </w:p>
    <w:p w14:paraId="7ED95111" w14:textId="77777777" w:rsidR="00376952" w:rsidRPr="00EB5969" w:rsidRDefault="00376952" w:rsidP="00376952">
      <w:pPr>
        <w:pStyle w:val="Literatureentry"/>
        <w:rPr>
          <w:lang w:val="sv-SE"/>
        </w:rPr>
      </w:pPr>
      <w:proofErr w:type="spellStart"/>
      <w:r w:rsidRPr="00CC5315">
        <w:rPr>
          <w:lang w:val="en-GB"/>
        </w:rPr>
        <w:t>Nicieja</w:t>
      </w:r>
      <w:proofErr w:type="spellEnd"/>
      <w:r w:rsidRPr="00CC5315">
        <w:rPr>
          <w:lang w:val="en-GB"/>
        </w:rPr>
        <w:t xml:space="preserve">, K. (2018). Writing Great Specifications. </w:t>
      </w:r>
      <w:proofErr w:type="spellStart"/>
      <w:r w:rsidRPr="00EB5969">
        <w:rPr>
          <w:lang w:val="sv-SE"/>
        </w:rPr>
        <w:t>Shelter</w:t>
      </w:r>
      <w:proofErr w:type="spellEnd"/>
      <w:r w:rsidRPr="00EB5969">
        <w:rPr>
          <w:lang w:val="sv-SE"/>
        </w:rPr>
        <w:t xml:space="preserve"> Island, NY, USA: Manning </w:t>
      </w:r>
      <w:proofErr w:type="spellStart"/>
      <w:r w:rsidRPr="00EB5969">
        <w:rPr>
          <w:lang w:val="sv-SE"/>
        </w:rPr>
        <w:t>Publications</w:t>
      </w:r>
      <w:proofErr w:type="spellEnd"/>
      <w:r w:rsidRPr="00EB5969">
        <w:rPr>
          <w:lang w:val="sv-SE"/>
        </w:rPr>
        <w:t>.</w:t>
      </w:r>
    </w:p>
    <w:p w14:paraId="4DC4192C" w14:textId="7D766071" w:rsidR="00426B65" w:rsidRPr="00CC5315" w:rsidRDefault="001A6125" w:rsidP="00426B65">
      <w:pPr>
        <w:pStyle w:val="Literatureentry"/>
        <w:rPr>
          <w:lang w:val="en-GB"/>
        </w:rPr>
      </w:pPr>
      <w:r w:rsidRPr="00CC5315">
        <w:rPr>
          <w:lang w:val="en-GB"/>
        </w:rPr>
        <w:t>Object Management Group. (1997 to present</w:t>
      </w:r>
      <w:r w:rsidR="00376952" w:rsidRPr="00CC5315">
        <w:rPr>
          <w:lang w:val="en-GB"/>
        </w:rPr>
        <w:t xml:space="preserve">). Business Process Model and Notation. Retrieved March 27, </w:t>
      </w:r>
      <w:r w:rsidR="00426B65" w:rsidRPr="00CC5315">
        <w:rPr>
          <w:lang w:val="en-GB"/>
        </w:rPr>
        <w:t>2020, from http://www.bpmn.org/</w:t>
      </w:r>
    </w:p>
    <w:p w14:paraId="4F82F949" w14:textId="77067DFB" w:rsidR="00426B65" w:rsidRPr="00CC5315" w:rsidRDefault="00426B65" w:rsidP="00426B65">
      <w:pPr>
        <w:pStyle w:val="Literatureentry"/>
        <w:rPr>
          <w:lang w:val="en-GB"/>
        </w:rPr>
      </w:pPr>
      <w:proofErr w:type="spellStart"/>
      <w:r w:rsidRPr="00CC5315">
        <w:rPr>
          <w:lang w:val="en-GB"/>
        </w:rPr>
        <w:t>Qualitest</w:t>
      </w:r>
      <w:proofErr w:type="spellEnd"/>
      <w:r w:rsidRPr="00CC5315">
        <w:rPr>
          <w:lang w:val="en-GB"/>
        </w:rPr>
        <w:t>. (n.d.). Functional Testing vs. Usability Testing. Retrieved April 3, 2020, from https://www.qualitestgroup.com/white-papers/functional-testing-vs-usability-testing/</w:t>
      </w:r>
    </w:p>
    <w:p w14:paraId="374FEC0D" w14:textId="77777777" w:rsidR="00376952" w:rsidRPr="00CC5315" w:rsidRDefault="00376952" w:rsidP="00376952">
      <w:pPr>
        <w:pStyle w:val="Literatureentry"/>
        <w:rPr>
          <w:lang w:val="en-GB"/>
        </w:rPr>
      </w:pPr>
      <w:proofErr w:type="spellStart"/>
      <w:r w:rsidRPr="00CC5315">
        <w:rPr>
          <w:lang w:val="en-GB"/>
        </w:rPr>
        <w:t>scenarioo</w:t>
      </w:r>
      <w:proofErr w:type="spellEnd"/>
      <w:r w:rsidRPr="00CC5315">
        <w:rPr>
          <w:lang w:val="en-GB"/>
        </w:rPr>
        <w:t>. (n.d.). Retrieved March 27, 2020, from http://scenarioo.org/</w:t>
      </w:r>
    </w:p>
    <w:p w14:paraId="101F8977" w14:textId="3B83EC90" w:rsidR="00376952" w:rsidRPr="00CC5315" w:rsidRDefault="00376952" w:rsidP="00376952">
      <w:pPr>
        <w:pStyle w:val="Literatureentry"/>
        <w:rPr>
          <w:lang w:val="en-GB"/>
        </w:rPr>
      </w:pPr>
      <w:proofErr w:type="spellStart"/>
      <w:r w:rsidRPr="00EB5969">
        <w:rPr>
          <w:lang w:val="de-CH"/>
        </w:rPr>
        <w:t>Selenium</w:t>
      </w:r>
      <w:proofErr w:type="spellEnd"/>
      <w:r w:rsidRPr="00EB5969">
        <w:rPr>
          <w:lang w:val="de-CH"/>
        </w:rPr>
        <w:t>. (</w:t>
      </w:r>
      <w:proofErr w:type="spellStart"/>
      <w:r w:rsidRPr="00EB5969">
        <w:rPr>
          <w:lang w:val="de-CH"/>
        </w:rPr>
        <w:t>n.d</w:t>
      </w:r>
      <w:proofErr w:type="spellEnd"/>
      <w:r w:rsidRPr="00EB5969">
        <w:rPr>
          <w:lang w:val="de-CH"/>
        </w:rPr>
        <w:t xml:space="preserve">.). </w:t>
      </w:r>
      <w:proofErr w:type="spellStart"/>
      <w:r w:rsidRPr="00EB5969">
        <w:rPr>
          <w:lang w:val="de-CH"/>
        </w:rPr>
        <w:t>Selenium</w:t>
      </w:r>
      <w:proofErr w:type="spellEnd"/>
      <w:r w:rsidRPr="00EB5969">
        <w:rPr>
          <w:lang w:val="de-CH"/>
        </w:rPr>
        <w:t xml:space="preserve"> </w:t>
      </w:r>
      <w:proofErr w:type="spellStart"/>
      <w:r w:rsidRPr="00EB5969">
        <w:rPr>
          <w:lang w:val="de-CH"/>
        </w:rPr>
        <w:t>automates</w:t>
      </w:r>
      <w:proofErr w:type="spellEnd"/>
      <w:r w:rsidRPr="00EB5969">
        <w:rPr>
          <w:lang w:val="de-CH"/>
        </w:rPr>
        <w:t xml:space="preserve"> </w:t>
      </w:r>
      <w:proofErr w:type="spellStart"/>
      <w:r w:rsidRPr="00EB5969">
        <w:rPr>
          <w:lang w:val="de-CH"/>
        </w:rPr>
        <w:t>browsers</w:t>
      </w:r>
      <w:proofErr w:type="spellEnd"/>
      <w:r w:rsidRPr="00EB5969">
        <w:rPr>
          <w:lang w:val="de-CH"/>
        </w:rPr>
        <w:t xml:space="preserve">. </w:t>
      </w:r>
      <w:r w:rsidRPr="00CC5315">
        <w:rPr>
          <w:lang w:val="en-GB"/>
        </w:rPr>
        <w:t>That’s it! Retrieved March 27, 2020, from https://www.selenium.dev/</w:t>
      </w:r>
    </w:p>
    <w:p w14:paraId="24E94C6F" w14:textId="77777777" w:rsidR="00376952" w:rsidRPr="00EB5969" w:rsidRDefault="00376952" w:rsidP="00376952">
      <w:pPr>
        <w:pStyle w:val="Literatureentry"/>
        <w:rPr>
          <w:lang w:val="sv-SE"/>
        </w:rPr>
      </w:pPr>
      <w:r w:rsidRPr="00CC5315">
        <w:rPr>
          <w:lang w:val="en-GB"/>
        </w:rPr>
        <w:lastRenderedPageBreak/>
        <w:t xml:space="preserve">Smart, J. F. (2015). BDD in Action. </w:t>
      </w:r>
      <w:proofErr w:type="spellStart"/>
      <w:r w:rsidRPr="00EB5969">
        <w:rPr>
          <w:lang w:val="sv-SE"/>
        </w:rPr>
        <w:t>Shelter</w:t>
      </w:r>
      <w:proofErr w:type="spellEnd"/>
      <w:r w:rsidRPr="00EB5969">
        <w:rPr>
          <w:lang w:val="sv-SE"/>
        </w:rPr>
        <w:t xml:space="preserve"> Island, NY, USA: Manning </w:t>
      </w:r>
      <w:proofErr w:type="spellStart"/>
      <w:r w:rsidRPr="00EB5969">
        <w:rPr>
          <w:lang w:val="sv-SE"/>
        </w:rPr>
        <w:t>Publications</w:t>
      </w:r>
      <w:proofErr w:type="spellEnd"/>
      <w:r w:rsidRPr="00EB5969">
        <w:rPr>
          <w:lang w:val="sv-SE"/>
        </w:rPr>
        <w:t>.</w:t>
      </w:r>
    </w:p>
    <w:p w14:paraId="25260CA0" w14:textId="4131B9E9" w:rsidR="00376952" w:rsidRPr="00CC5315" w:rsidRDefault="001A6125" w:rsidP="00376952">
      <w:pPr>
        <w:pStyle w:val="Literatureentry"/>
        <w:rPr>
          <w:lang w:val="en-GB"/>
        </w:rPr>
      </w:pPr>
      <w:proofErr w:type="spellStart"/>
      <w:r w:rsidRPr="00CC5315">
        <w:rPr>
          <w:lang w:val="en-GB"/>
        </w:rPr>
        <w:t>SmartBear</w:t>
      </w:r>
      <w:proofErr w:type="spellEnd"/>
      <w:r w:rsidRPr="00CC5315">
        <w:rPr>
          <w:lang w:val="en-GB"/>
        </w:rPr>
        <w:t xml:space="preserve"> Software. (2020</w:t>
      </w:r>
      <w:r w:rsidR="00376952" w:rsidRPr="00CC5315">
        <w:rPr>
          <w:lang w:val="en-GB"/>
        </w:rPr>
        <w:t>). Tools &amp; techniques that elevate teams to greatness. Retrieved March 27, 2020, from https://cucumber.io/</w:t>
      </w:r>
    </w:p>
    <w:p w14:paraId="3FBF28D9" w14:textId="597571F2" w:rsidR="00376952" w:rsidRPr="00CC5315" w:rsidRDefault="00376952" w:rsidP="00376952">
      <w:pPr>
        <w:pStyle w:val="Literatureentry"/>
        <w:rPr>
          <w:lang w:val="en-GB"/>
        </w:rPr>
      </w:pPr>
      <w:r w:rsidRPr="00CC5315">
        <w:rPr>
          <w:lang w:val="en-GB"/>
        </w:rPr>
        <w:t>The Ap</w:t>
      </w:r>
      <w:r w:rsidR="001A6125" w:rsidRPr="00CC5315">
        <w:rPr>
          <w:lang w:val="en-GB"/>
        </w:rPr>
        <w:t>ache Software Foundation. (2002 to present</w:t>
      </w:r>
      <w:r w:rsidRPr="00CC5315">
        <w:rPr>
          <w:lang w:val="en-GB"/>
        </w:rPr>
        <w:t>). Maven. Retrieved March 27, 2020, from https://maven.apache.org/</w:t>
      </w:r>
    </w:p>
    <w:p w14:paraId="238ED4B1" w14:textId="3D73C9DD" w:rsidR="00376952" w:rsidRPr="00CC5315" w:rsidRDefault="00376952" w:rsidP="00376952">
      <w:pPr>
        <w:pStyle w:val="Literatureentry"/>
        <w:rPr>
          <w:lang w:val="en-GB"/>
        </w:rPr>
      </w:pPr>
      <w:r w:rsidRPr="00CC5315">
        <w:rPr>
          <w:lang w:val="en-GB"/>
        </w:rPr>
        <w:t xml:space="preserve">The PostgreSQL </w:t>
      </w:r>
      <w:r w:rsidR="001A6125" w:rsidRPr="00CC5315">
        <w:rPr>
          <w:lang w:val="en-GB"/>
        </w:rPr>
        <w:t>Global Development Group. (1996 to present</w:t>
      </w:r>
      <w:r w:rsidRPr="00CC5315">
        <w:rPr>
          <w:lang w:val="en-GB"/>
        </w:rPr>
        <w:t>). PostgreSQL: The world’s most advanced open source database. Retrieved March 27, 2020, from https://www.postgresql.org/</w:t>
      </w:r>
    </w:p>
    <w:p w14:paraId="39824532" w14:textId="7C7B8D7B" w:rsidR="00376952" w:rsidRPr="00CC5315" w:rsidRDefault="001A6125" w:rsidP="00376952">
      <w:pPr>
        <w:pStyle w:val="Literatureentry"/>
        <w:rPr>
          <w:lang w:val="en-GB"/>
        </w:rPr>
      </w:pPr>
      <w:r w:rsidRPr="00CC5315">
        <w:rPr>
          <w:lang w:val="en-GB"/>
        </w:rPr>
        <w:t>VMware. (2020</w:t>
      </w:r>
      <w:r w:rsidR="00376952" w:rsidRPr="00CC5315">
        <w:rPr>
          <w:lang w:val="en-GB"/>
        </w:rPr>
        <w:t>). Spring makes Java... Retrieved March 27, 2020, from https://spring.io/</w:t>
      </w:r>
    </w:p>
    <w:p w14:paraId="71A1BE5A" w14:textId="0952075E" w:rsidR="00880149" w:rsidRPr="00CC5315" w:rsidRDefault="00880149" w:rsidP="00376952">
      <w:pPr>
        <w:pStyle w:val="Literatureentry"/>
        <w:rPr>
          <w:lang w:val="en-GB"/>
        </w:rPr>
      </w:pPr>
      <w:r w:rsidRPr="00CC5315">
        <w:rPr>
          <w:lang w:val="en-GB"/>
        </w:rPr>
        <w:t xml:space="preserve">Wikipedia. (2018, June 26). </w:t>
      </w:r>
      <w:proofErr w:type="spellStart"/>
      <w:r w:rsidRPr="00CC5315">
        <w:rPr>
          <w:lang w:val="en-GB"/>
        </w:rPr>
        <w:t>GxP</w:t>
      </w:r>
      <w:proofErr w:type="spellEnd"/>
      <w:r w:rsidRPr="00CC5315">
        <w:rPr>
          <w:lang w:val="en-GB"/>
        </w:rPr>
        <w:t>. Retrieved March 29, 2020, from https://de.wikipedia.org/w/index.php?title=GxP&amp;oldid=178646512</w:t>
      </w:r>
    </w:p>
    <w:p w14:paraId="11743FB4" w14:textId="445F3FF0" w:rsidR="00376952" w:rsidRPr="00CC5315" w:rsidRDefault="001A6125" w:rsidP="00376952">
      <w:pPr>
        <w:pStyle w:val="Literatureentry"/>
        <w:rPr>
          <w:lang w:val="en-GB"/>
        </w:rPr>
      </w:pPr>
      <w:r w:rsidRPr="00CC5315">
        <w:rPr>
          <w:lang w:val="en-GB"/>
        </w:rPr>
        <w:t>You, E. (2018 to present</w:t>
      </w:r>
      <w:r w:rsidR="00376952" w:rsidRPr="00CC5315">
        <w:rPr>
          <w:lang w:val="en-GB"/>
        </w:rPr>
        <w:t>). Vue CLI. Retrieved March 27, 2020, from https://cli.vuejs.org/</w:t>
      </w: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48" w:name="_Toc46067114"/>
      <w:bookmarkStart w:id="449" w:name="_Toc46126845"/>
      <w:bookmarkEnd w:id="446"/>
      <w:bookmarkEnd w:id="447"/>
      <w:r w:rsidRPr="00CC5315">
        <w:rPr>
          <w:lang w:val="en-GB"/>
        </w:rPr>
        <w:lastRenderedPageBreak/>
        <w:t xml:space="preserve">List of </w:t>
      </w:r>
      <w:r w:rsidR="00F57DC7" w:rsidRPr="00CC5315">
        <w:rPr>
          <w:lang w:val="en-GB"/>
        </w:rPr>
        <w:t>F</w:t>
      </w:r>
      <w:r w:rsidRPr="00CC5315">
        <w:rPr>
          <w:lang w:val="en-GB"/>
        </w:rPr>
        <w:t>igures</w:t>
      </w:r>
      <w:bookmarkEnd w:id="448"/>
      <w:bookmarkEnd w:id="449"/>
    </w:p>
    <w:p w14:paraId="44B46630" w14:textId="1F204DCD" w:rsidR="00557A4C" w:rsidRDefault="00723BB2">
      <w:pPr>
        <w:pStyle w:val="TableofFigures"/>
        <w:tabs>
          <w:tab w:val="right" w:leader="dot" w:pos="9628"/>
        </w:tabs>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126690" w:history="1">
        <w:r w:rsidR="00557A4C" w:rsidRPr="00EA2703">
          <w:rPr>
            <w:rStyle w:val="Hyperlink"/>
            <w:noProof/>
            <w:lang w:val="en-GB"/>
          </w:rPr>
          <w:t>Figure 1 Process to investigate OQ test automation</w:t>
        </w:r>
        <w:r w:rsidR="00557A4C">
          <w:rPr>
            <w:noProof/>
            <w:webHidden/>
          </w:rPr>
          <w:tab/>
        </w:r>
        <w:r w:rsidR="00557A4C">
          <w:rPr>
            <w:noProof/>
            <w:webHidden/>
          </w:rPr>
          <w:fldChar w:fldCharType="begin"/>
        </w:r>
        <w:r w:rsidR="00557A4C">
          <w:rPr>
            <w:noProof/>
            <w:webHidden/>
          </w:rPr>
          <w:instrText xml:space="preserve"> PAGEREF _Toc46126690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57C121D1" w14:textId="105E8E4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1" w:history="1">
        <w:r w:rsidR="00557A4C" w:rsidRPr="00EA2703">
          <w:rPr>
            <w:rStyle w:val="Hyperlink"/>
            <w:noProof/>
            <w:lang w:val="en-GB"/>
          </w:rPr>
          <w:t>Figure 2 Analysis of the applicability of the foreseen automation tools in regulated environments</w:t>
        </w:r>
        <w:r w:rsidR="00557A4C">
          <w:rPr>
            <w:noProof/>
            <w:webHidden/>
          </w:rPr>
          <w:tab/>
        </w:r>
        <w:r w:rsidR="00557A4C">
          <w:rPr>
            <w:noProof/>
            <w:webHidden/>
          </w:rPr>
          <w:fldChar w:fldCharType="begin"/>
        </w:r>
        <w:r w:rsidR="00557A4C">
          <w:rPr>
            <w:noProof/>
            <w:webHidden/>
          </w:rPr>
          <w:instrText xml:space="preserve"> PAGEREF _Toc46126691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273B3BB9" w14:textId="42488526"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2" w:history="1">
        <w:r w:rsidR="00557A4C" w:rsidRPr="00EA2703">
          <w:rPr>
            <w:rStyle w:val="Hyperlink"/>
            <w:noProof/>
            <w:lang w:val="en-GB"/>
          </w:rPr>
          <w:t>Figure 3</w:t>
        </w:r>
        <w:r w:rsidR="00557A4C" w:rsidRPr="00EA2703">
          <w:rPr>
            <w:rStyle w:val="Hyperlink"/>
            <w:noProof/>
          </w:rPr>
          <w:t>: Design- and verification process according to GAMP5</w:t>
        </w:r>
        <w:r w:rsidR="00557A4C">
          <w:rPr>
            <w:noProof/>
            <w:webHidden/>
          </w:rPr>
          <w:tab/>
        </w:r>
        <w:r w:rsidR="00557A4C">
          <w:rPr>
            <w:noProof/>
            <w:webHidden/>
          </w:rPr>
          <w:fldChar w:fldCharType="begin"/>
        </w:r>
        <w:r w:rsidR="00557A4C">
          <w:rPr>
            <w:noProof/>
            <w:webHidden/>
          </w:rPr>
          <w:instrText xml:space="preserve"> PAGEREF _Toc46126692 \h </w:instrText>
        </w:r>
        <w:r w:rsidR="00557A4C">
          <w:rPr>
            <w:noProof/>
            <w:webHidden/>
          </w:rPr>
        </w:r>
        <w:r w:rsidR="00557A4C">
          <w:rPr>
            <w:noProof/>
            <w:webHidden/>
          </w:rPr>
          <w:fldChar w:fldCharType="separate"/>
        </w:r>
        <w:r w:rsidR="00557A4C">
          <w:rPr>
            <w:noProof/>
            <w:webHidden/>
          </w:rPr>
          <w:t>13</w:t>
        </w:r>
        <w:r w:rsidR="00557A4C">
          <w:rPr>
            <w:noProof/>
            <w:webHidden/>
          </w:rPr>
          <w:fldChar w:fldCharType="end"/>
        </w:r>
      </w:hyperlink>
    </w:p>
    <w:p w14:paraId="266EF828" w14:textId="3CB7762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3" w:history="1">
        <w:r w:rsidR="00557A4C" w:rsidRPr="00EA2703">
          <w:rPr>
            <w:rStyle w:val="Hyperlink"/>
            <w:noProof/>
            <w:lang w:val="en-GB"/>
          </w:rPr>
          <w:t>Figure 4</w:t>
        </w:r>
        <w:r w:rsidR="00557A4C" w:rsidRPr="00EA2703">
          <w:rPr>
            <w:rStyle w:val="Hyperlink"/>
            <w:noProof/>
          </w:rPr>
          <w:t>: Exemplary OQ Process according to GAMP5</w:t>
        </w:r>
        <w:r w:rsidR="00557A4C">
          <w:rPr>
            <w:noProof/>
            <w:webHidden/>
          </w:rPr>
          <w:tab/>
        </w:r>
        <w:r w:rsidR="00557A4C">
          <w:rPr>
            <w:noProof/>
            <w:webHidden/>
          </w:rPr>
          <w:fldChar w:fldCharType="begin"/>
        </w:r>
        <w:r w:rsidR="00557A4C">
          <w:rPr>
            <w:noProof/>
            <w:webHidden/>
          </w:rPr>
          <w:instrText xml:space="preserve"> PAGEREF _Toc46126693 \h </w:instrText>
        </w:r>
        <w:r w:rsidR="00557A4C">
          <w:rPr>
            <w:noProof/>
            <w:webHidden/>
          </w:rPr>
        </w:r>
        <w:r w:rsidR="00557A4C">
          <w:rPr>
            <w:noProof/>
            <w:webHidden/>
          </w:rPr>
          <w:fldChar w:fldCharType="separate"/>
        </w:r>
        <w:r w:rsidR="00557A4C">
          <w:rPr>
            <w:noProof/>
            <w:webHidden/>
          </w:rPr>
          <w:t>18</w:t>
        </w:r>
        <w:r w:rsidR="00557A4C">
          <w:rPr>
            <w:noProof/>
            <w:webHidden/>
          </w:rPr>
          <w:fldChar w:fldCharType="end"/>
        </w:r>
      </w:hyperlink>
    </w:p>
    <w:p w14:paraId="0A32E91B" w14:textId="1190D376"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4" w:history="1">
        <w:r w:rsidR="00557A4C" w:rsidRPr="00EA2703">
          <w:rPr>
            <w:rStyle w:val="Hyperlink"/>
            <w:noProof/>
            <w:lang w:val="en-GB"/>
          </w:rPr>
          <w:t>Figure 5</w:t>
        </w:r>
        <w:r w:rsidR="00557A4C" w:rsidRPr="00EA2703">
          <w:rPr>
            <w:rStyle w:val="Hyperlink"/>
            <w:noProof/>
          </w:rPr>
          <w:t>: The three BDD practices (</w:t>
        </w:r>
        <w:r w:rsidR="00557A4C" w:rsidRPr="00EA2703">
          <w:rPr>
            <w:rStyle w:val="Hyperlink"/>
            <w:noProof/>
            <w:lang w:val="en-GB"/>
          </w:rPr>
          <w:t>Nagy &amp; Rose, 2018, p. 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_Toc46126694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5E256ABA" w14:textId="6AD464BD"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5" w:history="1">
        <w:r w:rsidR="00557A4C" w:rsidRPr="00EA2703">
          <w:rPr>
            <w:rStyle w:val="Hyperlink"/>
            <w:noProof/>
            <w:lang w:val="en-GB"/>
          </w:rPr>
          <w:t>Figure 6</w:t>
        </w:r>
        <w:r w:rsidR="00557A4C" w:rsidRPr="00EA2703">
          <w:rPr>
            <w:rStyle w:val="Hyperlink"/>
            <w:noProof/>
          </w:rPr>
          <w:t>: BDD Process according to Nagy &amp; Rose (</w:t>
        </w:r>
        <w:r w:rsidR="00557A4C" w:rsidRPr="00EA2703">
          <w:rPr>
            <w:rStyle w:val="Hyperlink"/>
            <w:noProof/>
            <w:lang w:val="en-GB"/>
          </w:rPr>
          <w:t>2018, pp. 56-61</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_Toc46126695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5C7C4B11" w14:textId="109AA158"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6" w:history="1">
        <w:r w:rsidR="00557A4C" w:rsidRPr="00EA2703">
          <w:rPr>
            <w:rStyle w:val="Hyperlink"/>
            <w:noProof/>
            <w:lang w:val="en-GB"/>
          </w:rPr>
          <w:t>Figure 7</w:t>
        </w:r>
        <w:r w:rsidR="00557A4C" w:rsidRPr="00EA2703">
          <w:rPr>
            <w:rStyle w:val="Hyperlink"/>
            <w:noProof/>
          </w:rPr>
          <w:t>: Activities within the BDD discovery step according to Nagy &amp; Rose, 2018.</w:t>
        </w:r>
        <w:r w:rsidR="00557A4C">
          <w:rPr>
            <w:noProof/>
            <w:webHidden/>
          </w:rPr>
          <w:tab/>
        </w:r>
        <w:r w:rsidR="00557A4C">
          <w:rPr>
            <w:noProof/>
            <w:webHidden/>
          </w:rPr>
          <w:fldChar w:fldCharType="begin"/>
        </w:r>
        <w:r w:rsidR="00557A4C">
          <w:rPr>
            <w:noProof/>
            <w:webHidden/>
          </w:rPr>
          <w:instrText xml:space="preserve"> PAGEREF _Toc46126696 \h </w:instrText>
        </w:r>
        <w:r w:rsidR="00557A4C">
          <w:rPr>
            <w:noProof/>
            <w:webHidden/>
          </w:rPr>
        </w:r>
        <w:r w:rsidR="00557A4C">
          <w:rPr>
            <w:noProof/>
            <w:webHidden/>
          </w:rPr>
          <w:fldChar w:fldCharType="separate"/>
        </w:r>
        <w:r w:rsidR="00557A4C">
          <w:rPr>
            <w:noProof/>
            <w:webHidden/>
          </w:rPr>
          <w:t>22</w:t>
        </w:r>
        <w:r w:rsidR="00557A4C">
          <w:rPr>
            <w:noProof/>
            <w:webHidden/>
          </w:rPr>
          <w:fldChar w:fldCharType="end"/>
        </w:r>
      </w:hyperlink>
    </w:p>
    <w:p w14:paraId="2758C1CA" w14:textId="2BF8950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7" w:history="1">
        <w:r w:rsidR="00557A4C" w:rsidRPr="00EA2703">
          <w:rPr>
            <w:rStyle w:val="Hyperlink"/>
            <w:noProof/>
            <w:lang w:val="en-GB"/>
          </w:rPr>
          <w:t>Figure 8</w:t>
        </w:r>
        <w:r w:rsidR="00557A4C" w:rsidRPr="00EA2703">
          <w:rPr>
            <w:rStyle w:val="Hyperlink"/>
            <w:noProof/>
          </w:rPr>
          <w:t>: Example Map - structure and colour codes (</w:t>
        </w:r>
        <w:r w:rsidR="00557A4C" w:rsidRPr="00EA2703">
          <w:rPr>
            <w:rStyle w:val="Hyperlink"/>
            <w:noProof/>
            <w:lang w:val="en-GB"/>
          </w:rPr>
          <w:t>https://cucumber.io/blog/bdd/example-mapping-introduction/ – 6.7.20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130F2A78" w14:textId="4BA9863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8" w:history="1">
        <w:r w:rsidR="00557A4C" w:rsidRPr="00EA2703">
          <w:rPr>
            <w:rStyle w:val="Hyperlink"/>
            <w:noProof/>
            <w:lang w:val="en-GB"/>
          </w:rPr>
          <w:t>Figure 9</w:t>
        </w:r>
        <w:r w:rsidR="00557A4C" w:rsidRPr="00EA2703">
          <w:rPr>
            <w:rStyle w:val="Hyperlink"/>
            <w:noProof/>
          </w:rPr>
          <w:t>: Activities within the BDD formulation step according to Nagy &amp; Rose, 2018</w:t>
        </w:r>
        <w:r w:rsidR="00557A4C">
          <w:rPr>
            <w:noProof/>
            <w:webHidden/>
          </w:rPr>
          <w:tab/>
        </w:r>
        <w:r w:rsidR="00557A4C">
          <w:rPr>
            <w:noProof/>
            <w:webHidden/>
          </w:rPr>
          <w:fldChar w:fldCharType="begin"/>
        </w:r>
        <w:r w:rsidR="00557A4C">
          <w:rPr>
            <w:noProof/>
            <w:webHidden/>
          </w:rPr>
          <w:instrText xml:space="preserve"> PAGEREF _Toc46126698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47DCE707" w14:textId="0D50ECF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9" w:history="1">
        <w:r w:rsidR="00557A4C" w:rsidRPr="00EA2703">
          <w:rPr>
            <w:rStyle w:val="Hyperlink"/>
            <w:noProof/>
            <w:lang w:val="en-GB"/>
          </w:rPr>
          <w:t>Figure 10</w:t>
        </w:r>
        <w:r w:rsidR="00557A4C" w:rsidRPr="00EA2703">
          <w:rPr>
            <w:rStyle w:val="Hyperlink"/>
            <w:noProof/>
          </w:rPr>
          <w:t>: Example of a Scenario with the Given-When-Then structure from Kamil Nicieja (Nicieja, 2018, p.43)</w:t>
        </w:r>
        <w:r w:rsidR="00557A4C">
          <w:rPr>
            <w:noProof/>
            <w:webHidden/>
          </w:rPr>
          <w:tab/>
        </w:r>
        <w:r w:rsidR="00557A4C">
          <w:rPr>
            <w:noProof/>
            <w:webHidden/>
          </w:rPr>
          <w:fldChar w:fldCharType="begin"/>
        </w:r>
        <w:r w:rsidR="00557A4C">
          <w:rPr>
            <w:noProof/>
            <w:webHidden/>
          </w:rPr>
          <w:instrText xml:space="preserve"> PAGEREF _Toc46126699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0097E28B" w14:textId="60972A24"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0" w:history="1">
        <w:r w:rsidR="00557A4C" w:rsidRPr="00EA2703">
          <w:rPr>
            <w:rStyle w:val="Hyperlink"/>
            <w:noProof/>
            <w:lang w:val="en-GB"/>
          </w:rPr>
          <w:t>Figure 11</w:t>
        </w:r>
        <w:r w:rsidR="00557A4C" w:rsidRPr="00EA2703">
          <w:rPr>
            <w:rStyle w:val="Hyperlink"/>
            <w:noProof/>
          </w:rPr>
          <w:t>: Example of a Scenario with the ‘And’ keyword from Kamil Nicieja (Nicieja, 2018, p.53).</w:t>
        </w:r>
        <w:r w:rsidR="00557A4C">
          <w:rPr>
            <w:noProof/>
            <w:webHidden/>
          </w:rPr>
          <w:tab/>
        </w:r>
        <w:r w:rsidR="00557A4C">
          <w:rPr>
            <w:noProof/>
            <w:webHidden/>
          </w:rPr>
          <w:fldChar w:fldCharType="begin"/>
        </w:r>
        <w:r w:rsidR="00557A4C">
          <w:rPr>
            <w:noProof/>
            <w:webHidden/>
          </w:rPr>
          <w:instrText xml:space="preserve"> PAGEREF _Toc46126700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5DDAB0A8" w14:textId="3E67770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1" w:history="1">
        <w:r w:rsidR="00557A4C" w:rsidRPr="00EA2703">
          <w:rPr>
            <w:rStyle w:val="Hyperlink"/>
            <w:noProof/>
            <w:lang w:val="en-GB"/>
          </w:rPr>
          <w:t>Figure 12</w:t>
        </w:r>
        <w:r w:rsidR="00557A4C" w:rsidRPr="00EA2703">
          <w:rPr>
            <w:rStyle w:val="Hyperlink"/>
            <w:noProof/>
          </w:rPr>
          <w:t>: Example of a keyword and a step from Kamil Nicieja (Nicieja, 2018, p.44)</w:t>
        </w:r>
        <w:r w:rsidR="00557A4C">
          <w:rPr>
            <w:noProof/>
            <w:webHidden/>
          </w:rPr>
          <w:tab/>
        </w:r>
        <w:r w:rsidR="00557A4C">
          <w:rPr>
            <w:noProof/>
            <w:webHidden/>
          </w:rPr>
          <w:fldChar w:fldCharType="begin"/>
        </w:r>
        <w:r w:rsidR="00557A4C">
          <w:rPr>
            <w:noProof/>
            <w:webHidden/>
          </w:rPr>
          <w:instrText xml:space="preserve"> PAGEREF _Toc46126701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29B805C9" w14:textId="52BE67CE"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2" w:history="1">
        <w:r w:rsidR="00557A4C" w:rsidRPr="00EA2703">
          <w:rPr>
            <w:rStyle w:val="Hyperlink"/>
            <w:noProof/>
            <w:lang w:val="en-GB"/>
          </w:rPr>
          <w:t>Figure 13</w:t>
        </w:r>
        <w:r w:rsidR="00557A4C" w:rsidRPr="00EA2703">
          <w:rPr>
            <w:rStyle w:val="Hyperlink"/>
            <w:noProof/>
          </w:rPr>
          <w:t>: Example of a Scenario outline from Kamil Nicieja (Nicieja, 2018, p.86)</w:t>
        </w:r>
        <w:r w:rsidR="00557A4C">
          <w:rPr>
            <w:noProof/>
            <w:webHidden/>
          </w:rPr>
          <w:tab/>
        </w:r>
        <w:r w:rsidR="00557A4C">
          <w:rPr>
            <w:noProof/>
            <w:webHidden/>
          </w:rPr>
          <w:fldChar w:fldCharType="begin"/>
        </w:r>
        <w:r w:rsidR="00557A4C">
          <w:rPr>
            <w:noProof/>
            <w:webHidden/>
          </w:rPr>
          <w:instrText xml:space="preserve"> PAGEREF _Toc46126702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13C2AC6A" w14:textId="4D627491"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3" w:history="1">
        <w:r w:rsidR="00557A4C" w:rsidRPr="00EA2703">
          <w:rPr>
            <w:rStyle w:val="Hyperlink"/>
            <w:noProof/>
            <w:lang w:val="en-GB"/>
          </w:rPr>
          <w:t>Figure 14</w:t>
        </w:r>
        <w:r w:rsidR="00557A4C" w:rsidRPr="00EA2703">
          <w:rPr>
            <w:rStyle w:val="Hyperlink"/>
            <w:noProof/>
          </w:rPr>
          <w:t>: Example of a feature file with one scenario from Kamil Nicieja (Nicieja, 2018, p.34)</w:t>
        </w:r>
        <w:r w:rsidR="00557A4C">
          <w:rPr>
            <w:noProof/>
            <w:webHidden/>
          </w:rPr>
          <w:tab/>
        </w:r>
        <w:r w:rsidR="00557A4C">
          <w:rPr>
            <w:noProof/>
            <w:webHidden/>
          </w:rPr>
          <w:fldChar w:fldCharType="begin"/>
        </w:r>
        <w:r w:rsidR="00557A4C">
          <w:rPr>
            <w:noProof/>
            <w:webHidden/>
          </w:rPr>
          <w:instrText xml:space="preserve"> PAGEREF _Toc46126703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2E5D216C" w14:textId="76801AE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4" w:history="1">
        <w:r w:rsidR="00557A4C" w:rsidRPr="00EA2703">
          <w:rPr>
            <w:rStyle w:val="Hyperlink"/>
            <w:noProof/>
            <w:lang w:val="en-GB"/>
          </w:rPr>
          <w:t>Figure 15</w:t>
        </w:r>
        <w:r w:rsidR="00557A4C" w:rsidRPr="00EA2703">
          <w:rPr>
            <w:rStyle w:val="Hyperlink"/>
            <w:noProof/>
          </w:rPr>
          <w:t>: Example of a Specification brief from Kamil Nicieja (Nicieja, 2018, p.39)</w:t>
        </w:r>
        <w:r w:rsidR="00557A4C">
          <w:rPr>
            <w:noProof/>
            <w:webHidden/>
          </w:rPr>
          <w:tab/>
        </w:r>
        <w:r w:rsidR="00557A4C">
          <w:rPr>
            <w:noProof/>
            <w:webHidden/>
          </w:rPr>
          <w:fldChar w:fldCharType="begin"/>
        </w:r>
        <w:r w:rsidR="00557A4C">
          <w:rPr>
            <w:noProof/>
            <w:webHidden/>
          </w:rPr>
          <w:instrText xml:space="preserve"> PAGEREF _Toc46126704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45D7E794" w14:textId="5DE33A3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5" w:history="1">
        <w:r w:rsidR="00557A4C" w:rsidRPr="00EA2703">
          <w:rPr>
            <w:rStyle w:val="Hyperlink"/>
            <w:noProof/>
            <w:lang w:val="en-GB"/>
          </w:rPr>
          <w:t>Figure 16</w:t>
        </w:r>
        <w:r w:rsidR="00557A4C" w:rsidRPr="00EA2703">
          <w:rPr>
            <w:rStyle w:val="Hyperlink"/>
            <w:noProof/>
          </w:rPr>
          <w:t>: StepDef der ein Scenario Step in Gherkin automatisiert</w:t>
        </w:r>
        <w:r w:rsidR="00557A4C">
          <w:rPr>
            <w:noProof/>
            <w:webHidden/>
          </w:rPr>
          <w:tab/>
        </w:r>
        <w:r w:rsidR="00557A4C">
          <w:rPr>
            <w:noProof/>
            <w:webHidden/>
          </w:rPr>
          <w:fldChar w:fldCharType="begin"/>
        </w:r>
        <w:r w:rsidR="00557A4C">
          <w:rPr>
            <w:noProof/>
            <w:webHidden/>
          </w:rPr>
          <w:instrText xml:space="preserve"> PAGEREF _Toc46126705 \h </w:instrText>
        </w:r>
        <w:r w:rsidR="00557A4C">
          <w:rPr>
            <w:noProof/>
            <w:webHidden/>
          </w:rPr>
        </w:r>
        <w:r w:rsidR="00557A4C">
          <w:rPr>
            <w:noProof/>
            <w:webHidden/>
          </w:rPr>
          <w:fldChar w:fldCharType="separate"/>
        </w:r>
        <w:r w:rsidR="00557A4C">
          <w:rPr>
            <w:noProof/>
            <w:webHidden/>
          </w:rPr>
          <w:t>28</w:t>
        </w:r>
        <w:r w:rsidR="00557A4C">
          <w:rPr>
            <w:noProof/>
            <w:webHidden/>
          </w:rPr>
          <w:fldChar w:fldCharType="end"/>
        </w:r>
      </w:hyperlink>
    </w:p>
    <w:p w14:paraId="06DBED37" w14:textId="2D6B00E9"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6" w:history="1">
        <w:r w:rsidR="00557A4C" w:rsidRPr="00EA2703">
          <w:rPr>
            <w:rStyle w:val="Hyperlink"/>
            <w:noProof/>
            <w:lang w:val="en-GB"/>
          </w:rPr>
          <w:t>Figure 17</w:t>
        </w:r>
        <w:r w:rsidR="00557A4C" w:rsidRPr="00EA2703">
          <w:rPr>
            <w:rStyle w:val="Hyperlink"/>
            <w:noProof/>
          </w:rPr>
          <w:t>: Activities within the BDD automation step according to Nagy &amp; Rose, 2018</w:t>
        </w:r>
        <w:r w:rsidR="00557A4C">
          <w:rPr>
            <w:noProof/>
            <w:webHidden/>
          </w:rPr>
          <w:tab/>
        </w:r>
        <w:r w:rsidR="00557A4C">
          <w:rPr>
            <w:noProof/>
            <w:webHidden/>
          </w:rPr>
          <w:fldChar w:fldCharType="begin"/>
        </w:r>
        <w:r w:rsidR="00557A4C">
          <w:rPr>
            <w:noProof/>
            <w:webHidden/>
          </w:rPr>
          <w:instrText xml:space="preserve"> PAGEREF _Toc46126706 \h </w:instrText>
        </w:r>
        <w:r w:rsidR="00557A4C">
          <w:rPr>
            <w:noProof/>
            <w:webHidden/>
          </w:rPr>
        </w:r>
        <w:r w:rsidR="00557A4C">
          <w:rPr>
            <w:noProof/>
            <w:webHidden/>
          </w:rPr>
          <w:fldChar w:fldCharType="separate"/>
        </w:r>
        <w:r w:rsidR="00557A4C">
          <w:rPr>
            <w:noProof/>
            <w:webHidden/>
          </w:rPr>
          <w:t>29</w:t>
        </w:r>
        <w:r w:rsidR="00557A4C">
          <w:rPr>
            <w:noProof/>
            <w:webHidden/>
          </w:rPr>
          <w:fldChar w:fldCharType="end"/>
        </w:r>
      </w:hyperlink>
    </w:p>
    <w:p w14:paraId="3E27FF4B" w14:textId="60113232"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7" w:history="1">
        <w:r w:rsidR="00557A4C" w:rsidRPr="00EA2703">
          <w:rPr>
            <w:rStyle w:val="Hyperlink"/>
            <w:noProof/>
            <w:lang w:val="en-GB"/>
          </w:rPr>
          <w:t>Figure 18</w:t>
        </w:r>
        <w:r w:rsidR="00557A4C" w:rsidRPr="00EA2703">
          <w:rPr>
            <w:rStyle w:val="Hyperlink"/>
            <w:noProof/>
          </w:rPr>
          <w:t xml:space="preserve">: </w:t>
        </w:r>
        <w:r w:rsidR="00557A4C" w:rsidRPr="00EA2703">
          <w:rPr>
            <w:rStyle w:val="Hyperlink"/>
            <w:noProof/>
            <w:lang w:eastAsia="de-DE"/>
          </w:rPr>
          <w:t>Process with integrated BDD practices</w:t>
        </w:r>
        <w:r w:rsidR="00557A4C">
          <w:rPr>
            <w:noProof/>
            <w:webHidden/>
          </w:rPr>
          <w:tab/>
        </w:r>
        <w:r w:rsidR="00557A4C">
          <w:rPr>
            <w:noProof/>
            <w:webHidden/>
          </w:rPr>
          <w:fldChar w:fldCharType="begin"/>
        </w:r>
        <w:r w:rsidR="00557A4C">
          <w:rPr>
            <w:noProof/>
            <w:webHidden/>
          </w:rPr>
          <w:instrText xml:space="preserve"> PAGEREF _Toc46126707 \h </w:instrText>
        </w:r>
        <w:r w:rsidR="00557A4C">
          <w:rPr>
            <w:noProof/>
            <w:webHidden/>
          </w:rPr>
        </w:r>
        <w:r w:rsidR="00557A4C">
          <w:rPr>
            <w:noProof/>
            <w:webHidden/>
          </w:rPr>
          <w:fldChar w:fldCharType="separate"/>
        </w:r>
        <w:r w:rsidR="00557A4C">
          <w:rPr>
            <w:noProof/>
            <w:webHidden/>
          </w:rPr>
          <w:t>31</w:t>
        </w:r>
        <w:r w:rsidR="00557A4C">
          <w:rPr>
            <w:noProof/>
            <w:webHidden/>
          </w:rPr>
          <w:fldChar w:fldCharType="end"/>
        </w:r>
      </w:hyperlink>
    </w:p>
    <w:p w14:paraId="1F79AF73" w14:textId="10BA35B7"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8" w:history="1">
        <w:r w:rsidR="00557A4C" w:rsidRPr="00EA2703">
          <w:rPr>
            <w:rStyle w:val="Hyperlink"/>
            <w:noProof/>
            <w:lang w:val="en-GB"/>
          </w:rPr>
          <w:t>Figure 19</w:t>
        </w:r>
        <w:r w:rsidR="00557A4C" w:rsidRPr="00EA2703">
          <w:rPr>
            <w:rStyle w:val="Hyperlink"/>
            <w:noProof/>
          </w:rPr>
          <w:t>: The documents are no longer structured according to the type 'User Requirement', 'Functional Specification', 'Test Scripts', but according to the functionality of the application, which is completely represented in each document</w:t>
        </w:r>
        <w:r w:rsidR="00557A4C">
          <w:rPr>
            <w:noProof/>
            <w:webHidden/>
          </w:rPr>
          <w:tab/>
        </w:r>
        <w:r w:rsidR="00557A4C">
          <w:rPr>
            <w:noProof/>
            <w:webHidden/>
          </w:rPr>
          <w:fldChar w:fldCharType="begin"/>
        </w:r>
        <w:r w:rsidR="00557A4C">
          <w:rPr>
            <w:noProof/>
            <w:webHidden/>
          </w:rPr>
          <w:instrText xml:space="preserve"> PAGEREF _Toc46126708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1A4C8208" w14:textId="599631D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9" w:history="1">
        <w:r w:rsidR="00557A4C" w:rsidRPr="00EA2703">
          <w:rPr>
            <w:rStyle w:val="Hyperlink"/>
            <w:noProof/>
            <w:lang w:val="en-GB"/>
          </w:rPr>
          <w:t>Figure 20</w:t>
        </w:r>
        <w:r w:rsidR="00557A4C" w:rsidRPr="00EA2703">
          <w:rPr>
            <w:rStyle w:val="Hyperlink"/>
            <w:noProof/>
          </w:rPr>
          <w:t>: System context of the Prototype Design according to the C4 model</w:t>
        </w:r>
        <w:r w:rsidR="00557A4C">
          <w:rPr>
            <w:noProof/>
            <w:webHidden/>
          </w:rPr>
          <w:tab/>
        </w:r>
        <w:r w:rsidR="00557A4C">
          <w:rPr>
            <w:noProof/>
            <w:webHidden/>
          </w:rPr>
          <w:fldChar w:fldCharType="begin"/>
        </w:r>
        <w:r w:rsidR="00557A4C">
          <w:rPr>
            <w:noProof/>
            <w:webHidden/>
          </w:rPr>
          <w:instrText xml:space="preserve"> PAGEREF _Toc46126709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042529AD" w14:textId="4F2787D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0" w:history="1">
        <w:r w:rsidR="00557A4C" w:rsidRPr="00EA2703">
          <w:rPr>
            <w:rStyle w:val="Hyperlink"/>
            <w:noProof/>
            <w:lang w:val="en-GB"/>
          </w:rPr>
          <w:t>Figure 21</w:t>
        </w:r>
        <w:r w:rsidR="00557A4C" w:rsidRPr="00EA2703">
          <w:rPr>
            <w:rStyle w:val="Hyperlink"/>
            <w:noProof/>
          </w:rPr>
          <w:t>: Overview of exemplary functionalities of the JBA</w:t>
        </w:r>
        <w:r w:rsidR="00557A4C">
          <w:rPr>
            <w:noProof/>
            <w:webHidden/>
          </w:rPr>
          <w:tab/>
        </w:r>
        <w:r w:rsidR="00557A4C">
          <w:rPr>
            <w:noProof/>
            <w:webHidden/>
          </w:rPr>
          <w:fldChar w:fldCharType="begin"/>
        </w:r>
        <w:r w:rsidR="00557A4C">
          <w:rPr>
            <w:noProof/>
            <w:webHidden/>
          </w:rPr>
          <w:instrText xml:space="preserve"> PAGEREF _Toc46126710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20BC913D" w14:textId="19D9DA0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1" w:history="1">
        <w:r w:rsidR="00557A4C" w:rsidRPr="00EA2703">
          <w:rPr>
            <w:rStyle w:val="Hyperlink"/>
            <w:noProof/>
            <w:lang w:val="en-GB"/>
          </w:rPr>
          <w:t>Figure 22</w:t>
        </w:r>
        <w:r w:rsidR="00557A4C" w:rsidRPr="00EA2703">
          <w:rPr>
            <w:rStyle w:val="Hyperlink"/>
            <w:noProof/>
          </w:rPr>
          <w:t>: Container Diagram of JBA</w:t>
        </w:r>
        <w:r w:rsidR="00557A4C">
          <w:rPr>
            <w:noProof/>
            <w:webHidden/>
          </w:rPr>
          <w:tab/>
        </w:r>
        <w:r w:rsidR="00557A4C">
          <w:rPr>
            <w:noProof/>
            <w:webHidden/>
          </w:rPr>
          <w:fldChar w:fldCharType="begin"/>
        </w:r>
        <w:r w:rsidR="00557A4C">
          <w:rPr>
            <w:noProof/>
            <w:webHidden/>
          </w:rPr>
          <w:instrText xml:space="preserve"> PAGEREF _Toc46126711 \h </w:instrText>
        </w:r>
        <w:r w:rsidR="00557A4C">
          <w:rPr>
            <w:noProof/>
            <w:webHidden/>
          </w:rPr>
        </w:r>
        <w:r w:rsidR="00557A4C">
          <w:rPr>
            <w:noProof/>
            <w:webHidden/>
          </w:rPr>
          <w:fldChar w:fldCharType="separate"/>
        </w:r>
        <w:r w:rsidR="00557A4C">
          <w:rPr>
            <w:noProof/>
            <w:webHidden/>
          </w:rPr>
          <w:t>38</w:t>
        </w:r>
        <w:r w:rsidR="00557A4C">
          <w:rPr>
            <w:noProof/>
            <w:webHidden/>
          </w:rPr>
          <w:fldChar w:fldCharType="end"/>
        </w:r>
      </w:hyperlink>
    </w:p>
    <w:p w14:paraId="7D1C9E42" w14:textId="347A3562"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2" w:history="1">
        <w:r w:rsidR="00557A4C" w:rsidRPr="00EA2703">
          <w:rPr>
            <w:rStyle w:val="Hyperlink"/>
            <w:noProof/>
            <w:lang w:val="en-GB"/>
          </w:rPr>
          <w:t>Figure 23: JBA Home Page</w:t>
        </w:r>
        <w:r w:rsidR="00557A4C">
          <w:rPr>
            <w:noProof/>
            <w:webHidden/>
          </w:rPr>
          <w:tab/>
        </w:r>
        <w:r w:rsidR="00557A4C">
          <w:rPr>
            <w:noProof/>
            <w:webHidden/>
          </w:rPr>
          <w:fldChar w:fldCharType="begin"/>
        </w:r>
        <w:r w:rsidR="00557A4C">
          <w:rPr>
            <w:noProof/>
            <w:webHidden/>
          </w:rPr>
          <w:instrText xml:space="preserve"> PAGEREF _Toc46126712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4DF046A8" w14:textId="423CDDA9"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3" w:history="1">
        <w:r w:rsidR="00557A4C" w:rsidRPr="00EA2703">
          <w:rPr>
            <w:rStyle w:val="Hyperlink"/>
            <w:noProof/>
            <w:lang w:val="en-GB"/>
          </w:rPr>
          <w:t>Figure 24: JBA participant registration</w:t>
        </w:r>
        <w:r w:rsidR="00557A4C">
          <w:rPr>
            <w:noProof/>
            <w:webHidden/>
          </w:rPr>
          <w:tab/>
        </w:r>
        <w:r w:rsidR="00557A4C">
          <w:rPr>
            <w:noProof/>
            <w:webHidden/>
          </w:rPr>
          <w:fldChar w:fldCharType="begin"/>
        </w:r>
        <w:r w:rsidR="00557A4C">
          <w:rPr>
            <w:noProof/>
            <w:webHidden/>
          </w:rPr>
          <w:instrText xml:space="preserve"> PAGEREF _Toc46126713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15D37E77" w14:textId="069E93F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4" w:history="1">
        <w:r w:rsidR="00557A4C" w:rsidRPr="00EA2703">
          <w:rPr>
            <w:rStyle w:val="Hyperlink"/>
            <w:noProof/>
            <w:lang w:val="en-GB"/>
          </w:rPr>
          <w:t>Figure 25: JBA participant overview</w:t>
        </w:r>
        <w:r w:rsidR="00557A4C">
          <w:rPr>
            <w:noProof/>
            <w:webHidden/>
          </w:rPr>
          <w:tab/>
        </w:r>
        <w:r w:rsidR="00557A4C">
          <w:rPr>
            <w:noProof/>
            <w:webHidden/>
          </w:rPr>
          <w:fldChar w:fldCharType="begin"/>
        </w:r>
        <w:r w:rsidR="00557A4C">
          <w:rPr>
            <w:noProof/>
            <w:webHidden/>
          </w:rPr>
          <w:instrText xml:space="preserve"> PAGEREF _Toc46126714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6DA75021" w14:textId="6E0C6621"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5" w:history="1">
        <w:r w:rsidR="00557A4C" w:rsidRPr="00EA2703">
          <w:rPr>
            <w:rStyle w:val="Hyperlink"/>
            <w:noProof/>
            <w:lang w:val="en-GB"/>
          </w:rPr>
          <w:t>Figure 26: JBA participant's detail page</w:t>
        </w:r>
        <w:r w:rsidR="00557A4C">
          <w:rPr>
            <w:noProof/>
            <w:webHidden/>
          </w:rPr>
          <w:tab/>
        </w:r>
        <w:r w:rsidR="00557A4C">
          <w:rPr>
            <w:noProof/>
            <w:webHidden/>
          </w:rPr>
          <w:fldChar w:fldCharType="begin"/>
        </w:r>
        <w:r w:rsidR="00557A4C">
          <w:rPr>
            <w:noProof/>
            <w:webHidden/>
          </w:rPr>
          <w:instrText xml:space="preserve"> PAGEREF _Toc46126715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46B9E4F8" w14:textId="498F3768"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6" w:history="1">
        <w:r w:rsidR="00557A4C" w:rsidRPr="00EA2703">
          <w:rPr>
            <w:rStyle w:val="Hyperlink"/>
            <w:noProof/>
            <w:lang w:val="en-GB"/>
          </w:rPr>
          <w:t>Figure 27</w:t>
        </w:r>
        <w:r w:rsidR="00557A4C" w:rsidRPr="00EA2703">
          <w:rPr>
            <w:rStyle w:val="Hyperlink"/>
            <w:noProof/>
          </w:rPr>
          <w:t>: Container Diagram of the OQ Test App</w:t>
        </w:r>
        <w:r w:rsidR="00557A4C">
          <w:rPr>
            <w:noProof/>
            <w:webHidden/>
          </w:rPr>
          <w:tab/>
        </w:r>
        <w:r w:rsidR="00557A4C">
          <w:rPr>
            <w:noProof/>
            <w:webHidden/>
          </w:rPr>
          <w:fldChar w:fldCharType="begin"/>
        </w:r>
        <w:r w:rsidR="00557A4C">
          <w:rPr>
            <w:noProof/>
            <w:webHidden/>
          </w:rPr>
          <w:instrText xml:space="preserve"> PAGEREF _Toc46126716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6491D5FC" w14:textId="0EC18D1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7" w:history="1">
        <w:r w:rsidR="00557A4C" w:rsidRPr="00EA2703">
          <w:rPr>
            <w:rStyle w:val="Hyperlink"/>
            <w:noProof/>
            <w:lang w:val="en-GB"/>
          </w:rPr>
          <w:t>Figure 28</w:t>
        </w:r>
        <w:r w:rsidR="00557A4C" w:rsidRPr="00EA2703">
          <w:rPr>
            <w:rStyle w:val="Hyperlink"/>
            <w:noProof/>
          </w:rPr>
          <w:t>: Component Diagram of the OQ Test App</w:t>
        </w:r>
        <w:r w:rsidR="00557A4C">
          <w:rPr>
            <w:noProof/>
            <w:webHidden/>
          </w:rPr>
          <w:tab/>
        </w:r>
        <w:r w:rsidR="00557A4C">
          <w:rPr>
            <w:noProof/>
            <w:webHidden/>
          </w:rPr>
          <w:fldChar w:fldCharType="begin"/>
        </w:r>
        <w:r w:rsidR="00557A4C">
          <w:rPr>
            <w:noProof/>
            <w:webHidden/>
          </w:rPr>
          <w:instrText xml:space="preserve"> PAGEREF _Toc46126717 \h </w:instrText>
        </w:r>
        <w:r w:rsidR="00557A4C">
          <w:rPr>
            <w:noProof/>
            <w:webHidden/>
          </w:rPr>
        </w:r>
        <w:r w:rsidR="00557A4C">
          <w:rPr>
            <w:noProof/>
            <w:webHidden/>
          </w:rPr>
          <w:fldChar w:fldCharType="separate"/>
        </w:r>
        <w:r w:rsidR="00557A4C">
          <w:rPr>
            <w:noProof/>
            <w:webHidden/>
          </w:rPr>
          <w:t>43</w:t>
        </w:r>
        <w:r w:rsidR="00557A4C">
          <w:rPr>
            <w:noProof/>
            <w:webHidden/>
          </w:rPr>
          <w:fldChar w:fldCharType="end"/>
        </w:r>
      </w:hyperlink>
    </w:p>
    <w:p w14:paraId="49CB00DC" w14:textId="7F927360"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8" w:history="1">
        <w:r w:rsidR="00557A4C" w:rsidRPr="00EA2703">
          <w:rPr>
            <w:rStyle w:val="Hyperlink"/>
            <w:noProof/>
            <w:lang w:val="en-GB"/>
          </w:rPr>
          <w:t>Figure 29: The only Scenarioo configuration</w:t>
        </w:r>
        <w:r w:rsidR="00557A4C">
          <w:rPr>
            <w:noProof/>
            <w:webHidden/>
          </w:rPr>
          <w:tab/>
        </w:r>
        <w:r w:rsidR="00557A4C">
          <w:rPr>
            <w:noProof/>
            <w:webHidden/>
          </w:rPr>
          <w:fldChar w:fldCharType="begin"/>
        </w:r>
        <w:r w:rsidR="00557A4C">
          <w:rPr>
            <w:noProof/>
            <w:webHidden/>
          </w:rPr>
          <w:instrText xml:space="preserve"> PAGEREF _Toc46126718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0BECC95F" w14:textId="2F1CD91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9" w:history="1">
        <w:r w:rsidR="00557A4C" w:rsidRPr="00EA2703">
          <w:rPr>
            <w:rStyle w:val="Hyperlink"/>
            <w:noProof/>
            <w:lang w:val="en-GB"/>
          </w:rPr>
          <w:t>Figure 30</w:t>
        </w:r>
        <w:r w:rsidR="00557A4C" w:rsidRPr="00EA2703">
          <w:rPr>
            <w:rStyle w:val="Hyperlink"/>
            <w:noProof/>
          </w:rPr>
          <w:t xml:space="preserve">: Glue </w:t>
        </w:r>
        <w:r w:rsidR="00557A4C" w:rsidRPr="00EA2703">
          <w:rPr>
            <w:rStyle w:val="Hyperlink"/>
            <w:noProof/>
            <w:lang w:val="en-GB"/>
          </w:rPr>
          <w:t>code</w:t>
        </w:r>
        <w:r w:rsidR="00557A4C" w:rsidRPr="00EA2703">
          <w:rPr>
            <w:rStyle w:val="Hyperlink"/>
            <w:noProof/>
          </w:rPr>
          <w:t xml:space="preserve"> in analogy to </w:t>
        </w:r>
        <w:r w:rsidR="00557A4C" w:rsidRPr="00EA2703">
          <w:rPr>
            <w:rStyle w:val="Hyperlink"/>
            <w:noProof/>
            <w:lang w:val="en-GB"/>
          </w:rPr>
          <w:t xml:space="preserve">a </w:t>
        </w:r>
        <w:r w:rsidR="00557A4C" w:rsidRPr="00EA2703">
          <w:rPr>
            <w:rStyle w:val="Hyperlink"/>
            <w:noProof/>
          </w:rPr>
          <w:t>human tester</w:t>
        </w:r>
        <w:r w:rsidR="00557A4C" w:rsidRPr="00EA2703">
          <w:rPr>
            <w:rStyle w:val="Hyperlink"/>
            <w:noProof/>
            <w:lang w:val="en-GB"/>
          </w:rPr>
          <w:t>, feature files are the test scripts</w:t>
        </w:r>
        <w:r w:rsidR="00557A4C">
          <w:rPr>
            <w:noProof/>
            <w:webHidden/>
          </w:rPr>
          <w:tab/>
        </w:r>
        <w:r w:rsidR="00557A4C">
          <w:rPr>
            <w:noProof/>
            <w:webHidden/>
          </w:rPr>
          <w:fldChar w:fldCharType="begin"/>
        </w:r>
        <w:r w:rsidR="00557A4C">
          <w:rPr>
            <w:noProof/>
            <w:webHidden/>
          </w:rPr>
          <w:instrText xml:space="preserve"> PAGEREF _Toc46126719 \h </w:instrText>
        </w:r>
        <w:r w:rsidR="00557A4C">
          <w:rPr>
            <w:noProof/>
            <w:webHidden/>
          </w:rPr>
        </w:r>
        <w:r w:rsidR="00557A4C">
          <w:rPr>
            <w:noProof/>
            <w:webHidden/>
          </w:rPr>
          <w:fldChar w:fldCharType="separate"/>
        </w:r>
        <w:r w:rsidR="00557A4C">
          <w:rPr>
            <w:noProof/>
            <w:webHidden/>
          </w:rPr>
          <w:t>49</w:t>
        </w:r>
        <w:r w:rsidR="00557A4C">
          <w:rPr>
            <w:noProof/>
            <w:webHidden/>
          </w:rPr>
          <w:fldChar w:fldCharType="end"/>
        </w:r>
      </w:hyperlink>
    </w:p>
    <w:p w14:paraId="15F60600" w14:textId="5DD87FC2"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0" w:history="1">
        <w:r w:rsidR="00557A4C" w:rsidRPr="00EA2703">
          <w:rPr>
            <w:rStyle w:val="Hyperlink"/>
            <w:noProof/>
            <w:lang w:val="en-GB"/>
          </w:rPr>
          <w:t>Figure 31</w:t>
        </w:r>
        <w:r w:rsidR="00557A4C" w:rsidRPr="00EA2703">
          <w:rPr>
            <w:rStyle w:val="Hyperlink"/>
            <w:noProof/>
          </w:rPr>
          <w:t>: JBA User Story Map</w:t>
        </w:r>
        <w:r w:rsidR="00557A4C">
          <w:rPr>
            <w:noProof/>
            <w:webHidden/>
          </w:rPr>
          <w:tab/>
        </w:r>
        <w:r w:rsidR="00557A4C">
          <w:rPr>
            <w:noProof/>
            <w:webHidden/>
          </w:rPr>
          <w:fldChar w:fldCharType="begin"/>
        </w:r>
        <w:r w:rsidR="00557A4C">
          <w:rPr>
            <w:noProof/>
            <w:webHidden/>
          </w:rPr>
          <w:instrText xml:space="preserve"> PAGEREF _Toc46126720 \h </w:instrText>
        </w:r>
        <w:r w:rsidR="00557A4C">
          <w:rPr>
            <w:noProof/>
            <w:webHidden/>
          </w:rPr>
        </w:r>
        <w:r w:rsidR="00557A4C">
          <w:rPr>
            <w:noProof/>
            <w:webHidden/>
          </w:rPr>
          <w:fldChar w:fldCharType="separate"/>
        </w:r>
        <w:r w:rsidR="00557A4C">
          <w:rPr>
            <w:noProof/>
            <w:webHidden/>
          </w:rPr>
          <w:t>51</w:t>
        </w:r>
        <w:r w:rsidR="00557A4C">
          <w:rPr>
            <w:noProof/>
            <w:webHidden/>
          </w:rPr>
          <w:fldChar w:fldCharType="end"/>
        </w:r>
      </w:hyperlink>
    </w:p>
    <w:p w14:paraId="1A50E23A" w14:textId="3AFDC1D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1" w:history="1">
        <w:r w:rsidR="00557A4C" w:rsidRPr="00EA2703">
          <w:rPr>
            <w:rStyle w:val="Hyperlink"/>
            <w:noProof/>
            <w:lang w:val="en-GB"/>
          </w:rPr>
          <w:t>Figure 32</w:t>
        </w:r>
        <w:r w:rsidR="00557A4C" w:rsidRPr="00EA2703">
          <w:rPr>
            <w:rStyle w:val="Hyperlink"/>
            <w:noProof/>
          </w:rPr>
          <w:t>: Example Map for the User Story ‘Set Baseline Weight Measurement’</w:t>
        </w:r>
        <w:r w:rsidR="00557A4C">
          <w:rPr>
            <w:noProof/>
            <w:webHidden/>
          </w:rPr>
          <w:tab/>
        </w:r>
        <w:r w:rsidR="00557A4C">
          <w:rPr>
            <w:noProof/>
            <w:webHidden/>
          </w:rPr>
          <w:fldChar w:fldCharType="begin"/>
        </w:r>
        <w:r w:rsidR="00557A4C">
          <w:rPr>
            <w:noProof/>
            <w:webHidden/>
          </w:rPr>
          <w:instrText xml:space="preserve"> PAGEREF _Toc46126721 \h </w:instrText>
        </w:r>
        <w:r w:rsidR="00557A4C">
          <w:rPr>
            <w:noProof/>
            <w:webHidden/>
          </w:rPr>
        </w:r>
        <w:r w:rsidR="00557A4C">
          <w:rPr>
            <w:noProof/>
            <w:webHidden/>
          </w:rPr>
          <w:fldChar w:fldCharType="separate"/>
        </w:r>
        <w:r w:rsidR="00557A4C">
          <w:rPr>
            <w:noProof/>
            <w:webHidden/>
          </w:rPr>
          <w:t>52</w:t>
        </w:r>
        <w:r w:rsidR="00557A4C">
          <w:rPr>
            <w:noProof/>
            <w:webHidden/>
          </w:rPr>
          <w:fldChar w:fldCharType="end"/>
        </w:r>
      </w:hyperlink>
    </w:p>
    <w:p w14:paraId="2C0395B3" w14:textId="5870DBB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2" w:history="1">
        <w:r w:rsidR="00557A4C" w:rsidRPr="00EA2703">
          <w:rPr>
            <w:rStyle w:val="Hyperlink"/>
            <w:noProof/>
            <w:lang w:val="en-GB"/>
          </w:rPr>
          <w:t>Figure 33</w:t>
        </w:r>
        <w:r w:rsidR="00557A4C" w:rsidRPr="00EA2703">
          <w:rPr>
            <w:rStyle w:val="Hyperlink"/>
            <w:noProof/>
          </w:rPr>
          <w:t>: Example of a JBA feature file, that is approved for OQ</w:t>
        </w:r>
        <w:r w:rsidR="00557A4C">
          <w:rPr>
            <w:noProof/>
            <w:webHidden/>
          </w:rPr>
          <w:tab/>
        </w:r>
        <w:r w:rsidR="00557A4C">
          <w:rPr>
            <w:noProof/>
            <w:webHidden/>
          </w:rPr>
          <w:fldChar w:fldCharType="begin"/>
        </w:r>
        <w:r w:rsidR="00557A4C">
          <w:rPr>
            <w:noProof/>
            <w:webHidden/>
          </w:rPr>
          <w:instrText xml:space="preserve"> PAGEREF _Toc46126722 \h </w:instrText>
        </w:r>
        <w:r w:rsidR="00557A4C">
          <w:rPr>
            <w:noProof/>
            <w:webHidden/>
          </w:rPr>
        </w:r>
        <w:r w:rsidR="00557A4C">
          <w:rPr>
            <w:noProof/>
            <w:webHidden/>
          </w:rPr>
          <w:fldChar w:fldCharType="separate"/>
        </w:r>
        <w:r w:rsidR="00557A4C">
          <w:rPr>
            <w:noProof/>
            <w:webHidden/>
          </w:rPr>
          <w:t>53</w:t>
        </w:r>
        <w:r w:rsidR="00557A4C">
          <w:rPr>
            <w:noProof/>
            <w:webHidden/>
          </w:rPr>
          <w:fldChar w:fldCharType="end"/>
        </w:r>
      </w:hyperlink>
    </w:p>
    <w:p w14:paraId="2092CA92" w14:textId="2E3C61AE"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3" w:history="1">
        <w:r w:rsidR="00557A4C" w:rsidRPr="00EA2703">
          <w:rPr>
            <w:rStyle w:val="Hyperlink"/>
            <w:noProof/>
            <w:lang w:val="en-GB"/>
          </w:rPr>
          <w:t>Figure 34</w:t>
        </w:r>
        <w:r w:rsidR="00557A4C" w:rsidRPr="00EA2703">
          <w:rPr>
            <w:rStyle w:val="Hyperlink"/>
            <w:noProof/>
          </w:rPr>
          <w:t>: Link between the description of the user requirement and the executable functional specifications on the feature file</w:t>
        </w:r>
        <w:r w:rsidR="00557A4C">
          <w:rPr>
            <w:noProof/>
            <w:webHidden/>
          </w:rPr>
          <w:tab/>
        </w:r>
        <w:r w:rsidR="00557A4C">
          <w:rPr>
            <w:noProof/>
            <w:webHidden/>
          </w:rPr>
          <w:fldChar w:fldCharType="begin"/>
        </w:r>
        <w:r w:rsidR="00557A4C">
          <w:rPr>
            <w:noProof/>
            <w:webHidden/>
          </w:rPr>
          <w:instrText xml:space="preserve"> PAGEREF _Toc46126723 \h </w:instrText>
        </w:r>
        <w:r w:rsidR="00557A4C">
          <w:rPr>
            <w:noProof/>
            <w:webHidden/>
          </w:rPr>
        </w:r>
        <w:r w:rsidR="00557A4C">
          <w:rPr>
            <w:noProof/>
            <w:webHidden/>
          </w:rPr>
          <w:fldChar w:fldCharType="separate"/>
        </w:r>
        <w:r w:rsidR="00557A4C">
          <w:rPr>
            <w:noProof/>
            <w:webHidden/>
          </w:rPr>
          <w:t>55</w:t>
        </w:r>
        <w:r w:rsidR="00557A4C">
          <w:rPr>
            <w:noProof/>
            <w:webHidden/>
          </w:rPr>
          <w:fldChar w:fldCharType="end"/>
        </w:r>
      </w:hyperlink>
    </w:p>
    <w:p w14:paraId="3A721503" w14:textId="25E91FE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4" w:history="1">
        <w:r w:rsidR="00557A4C" w:rsidRPr="00EA2703">
          <w:rPr>
            <w:rStyle w:val="Hyperlink"/>
            <w:noProof/>
            <w:lang w:val="en-GB"/>
          </w:rPr>
          <w:t xml:space="preserve">Figure </w:t>
        </w:r>
        <w:r w:rsidR="00557A4C" w:rsidRPr="00EA2703">
          <w:rPr>
            <w:rStyle w:val="Hyperlink"/>
            <w:noProof/>
          </w:rPr>
          <w:t>35</w:t>
        </w:r>
        <w:r w:rsidR="00557A4C" w:rsidRPr="00EA2703">
          <w:rPr>
            <w:rStyle w:val="Hyperlink"/>
            <w:noProof/>
            <w:lang w:val="en-GB"/>
          </w:rPr>
          <w:t>: Example of how to deal with GAMP5 risk management requirements in BDD</w:t>
        </w:r>
        <w:r w:rsidR="00557A4C">
          <w:rPr>
            <w:noProof/>
            <w:webHidden/>
          </w:rPr>
          <w:tab/>
        </w:r>
        <w:r w:rsidR="00557A4C">
          <w:rPr>
            <w:noProof/>
            <w:webHidden/>
          </w:rPr>
          <w:fldChar w:fldCharType="begin"/>
        </w:r>
        <w:r w:rsidR="00557A4C">
          <w:rPr>
            <w:noProof/>
            <w:webHidden/>
          </w:rPr>
          <w:instrText xml:space="preserve"> PAGEREF _Toc46126724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59CE2FD" w14:textId="5AE05FA6"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5" w:history="1">
        <w:r w:rsidR="00557A4C" w:rsidRPr="00EA2703">
          <w:rPr>
            <w:rStyle w:val="Hyperlink"/>
            <w:noProof/>
            <w:lang w:val="en-GB"/>
          </w:rPr>
          <w:t>Figure 36</w:t>
        </w:r>
        <w:r w:rsidR="00557A4C" w:rsidRPr="00EA2703">
          <w:rPr>
            <w:rStyle w:val="Hyperlink"/>
            <w:noProof/>
          </w:rPr>
          <w:t xml:space="preserve">: Feature file </w:t>
        </w:r>
        <w:r w:rsidR="00557A4C" w:rsidRPr="00EA2703">
          <w:rPr>
            <w:rStyle w:val="Hyperlink"/>
            <w:noProof/>
            <w:lang w:val="en-GB"/>
          </w:rPr>
          <w:t>with a reference in the specification</w:t>
        </w:r>
        <w:r w:rsidR="00557A4C" w:rsidRPr="00EA2703">
          <w:rPr>
            <w:rStyle w:val="Hyperlink"/>
            <w:noProof/>
          </w:rPr>
          <w:t xml:space="preserve"> brief </w:t>
        </w:r>
        <w:r w:rsidR="00557A4C" w:rsidRPr="00EA2703">
          <w:rPr>
            <w:rStyle w:val="Hyperlink"/>
            <w:noProof/>
            <w:lang w:val="en-GB"/>
          </w:rPr>
          <w:t>to the underlying legal basis</w:t>
        </w:r>
        <w:r w:rsidR="00557A4C">
          <w:rPr>
            <w:noProof/>
            <w:webHidden/>
          </w:rPr>
          <w:tab/>
        </w:r>
        <w:r w:rsidR="00557A4C">
          <w:rPr>
            <w:noProof/>
            <w:webHidden/>
          </w:rPr>
          <w:fldChar w:fldCharType="begin"/>
        </w:r>
        <w:r w:rsidR="00557A4C">
          <w:rPr>
            <w:noProof/>
            <w:webHidden/>
          </w:rPr>
          <w:instrText xml:space="preserve"> PAGEREF _Toc46126725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2EBCE804" w14:textId="3D668B9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6" w:history="1">
        <w:r w:rsidR="00557A4C" w:rsidRPr="00EA2703">
          <w:rPr>
            <w:rStyle w:val="Hyperlink"/>
            <w:noProof/>
            <w:lang w:val="en-GB"/>
          </w:rPr>
          <w:t>Figure 37</w:t>
        </w:r>
        <w:r w:rsidR="00557A4C" w:rsidRPr="00EA2703">
          <w:rPr>
            <w:rStyle w:val="Hyperlink"/>
            <w:noProof/>
          </w:rPr>
          <w:t>: Feature file approval and document history</w:t>
        </w:r>
        <w:r w:rsidR="00557A4C">
          <w:rPr>
            <w:noProof/>
            <w:webHidden/>
          </w:rPr>
          <w:tab/>
        </w:r>
        <w:r w:rsidR="00557A4C">
          <w:rPr>
            <w:noProof/>
            <w:webHidden/>
          </w:rPr>
          <w:fldChar w:fldCharType="begin"/>
        </w:r>
        <w:r w:rsidR="00557A4C">
          <w:rPr>
            <w:noProof/>
            <w:webHidden/>
          </w:rPr>
          <w:instrText xml:space="preserve"> PAGEREF _Toc46126726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01DAEB5" w14:textId="63E8E91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7" w:history="1">
        <w:r w:rsidR="00557A4C" w:rsidRPr="00EA2703">
          <w:rPr>
            <w:rStyle w:val="Hyperlink"/>
            <w:noProof/>
            <w:lang w:val="en-GB"/>
          </w:rPr>
          <w:t>Figure 38</w:t>
        </w:r>
        <w:r w:rsidR="00557A4C" w:rsidRPr="00EA2703">
          <w:rPr>
            <w:rStyle w:val="Hyperlink"/>
            <w:noProof/>
          </w:rPr>
          <w:t>: Configuration of the Cucumber Test Runner</w:t>
        </w:r>
        <w:r w:rsidR="00557A4C">
          <w:rPr>
            <w:noProof/>
            <w:webHidden/>
          </w:rPr>
          <w:tab/>
        </w:r>
        <w:r w:rsidR="00557A4C">
          <w:rPr>
            <w:noProof/>
            <w:webHidden/>
          </w:rPr>
          <w:fldChar w:fldCharType="begin"/>
        </w:r>
        <w:r w:rsidR="00557A4C">
          <w:rPr>
            <w:noProof/>
            <w:webHidden/>
          </w:rPr>
          <w:instrText xml:space="preserve"> PAGEREF _Toc46126727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DC413A5" w14:textId="63CD200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8" w:history="1">
        <w:r w:rsidR="00557A4C" w:rsidRPr="00EA2703">
          <w:rPr>
            <w:rStyle w:val="Hyperlink"/>
            <w:noProof/>
            <w:lang w:val="en-GB"/>
          </w:rPr>
          <w:t>Figure 39</w:t>
        </w:r>
        <w:r w:rsidR="00557A4C" w:rsidRPr="00EA2703">
          <w:rPr>
            <w:rStyle w:val="Hyperlink"/>
            <w:noProof/>
          </w:rPr>
          <w:t xml:space="preserve">: Scenarioo </w:t>
        </w:r>
        <w:r w:rsidR="00557A4C" w:rsidRPr="00EA2703">
          <w:rPr>
            <w:rStyle w:val="Hyperlink"/>
            <w:noProof/>
            <w:lang w:val="en-GB"/>
          </w:rPr>
          <w:t>visualization of a step whose</w:t>
        </w:r>
        <w:r w:rsidR="00557A4C" w:rsidRPr="00EA2703">
          <w:rPr>
            <w:rStyle w:val="Hyperlink"/>
            <w:noProof/>
          </w:rPr>
          <w:t xml:space="preserve"> StepDef </w:t>
        </w:r>
        <w:r w:rsidR="00557A4C" w:rsidRPr="00EA2703">
          <w:rPr>
            <w:rStyle w:val="Hyperlink"/>
            <w:noProof/>
            <w:lang w:val="en-GB"/>
          </w:rPr>
          <w:t>contained only an empty method</w:t>
        </w:r>
        <w:r w:rsidR="00557A4C">
          <w:rPr>
            <w:noProof/>
            <w:webHidden/>
          </w:rPr>
          <w:tab/>
        </w:r>
        <w:r w:rsidR="00557A4C">
          <w:rPr>
            <w:noProof/>
            <w:webHidden/>
          </w:rPr>
          <w:fldChar w:fldCharType="begin"/>
        </w:r>
        <w:r w:rsidR="00557A4C">
          <w:rPr>
            <w:noProof/>
            <w:webHidden/>
          </w:rPr>
          <w:instrText xml:space="preserve"> PAGEREF _Toc46126728 \h </w:instrText>
        </w:r>
        <w:r w:rsidR="00557A4C">
          <w:rPr>
            <w:noProof/>
            <w:webHidden/>
          </w:rPr>
        </w:r>
        <w:r w:rsidR="00557A4C">
          <w:rPr>
            <w:noProof/>
            <w:webHidden/>
          </w:rPr>
          <w:fldChar w:fldCharType="separate"/>
        </w:r>
        <w:r w:rsidR="00557A4C">
          <w:rPr>
            <w:noProof/>
            <w:webHidden/>
          </w:rPr>
          <w:t>59</w:t>
        </w:r>
        <w:r w:rsidR="00557A4C">
          <w:rPr>
            <w:noProof/>
            <w:webHidden/>
          </w:rPr>
          <w:fldChar w:fldCharType="end"/>
        </w:r>
      </w:hyperlink>
    </w:p>
    <w:p w14:paraId="56327C21" w14:textId="0A25FA7D"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9" w:history="1">
        <w:r w:rsidR="00557A4C" w:rsidRPr="00EA2703">
          <w:rPr>
            <w:rStyle w:val="Hyperlink"/>
            <w:noProof/>
            <w:lang w:val="en-GB"/>
          </w:rPr>
          <w:t xml:space="preserve">Figure </w:t>
        </w:r>
        <w:r w:rsidR="00557A4C" w:rsidRPr="00EA2703">
          <w:rPr>
            <w:rStyle w:val="Hyperlink"/>
            <w:noProof/>
          </w:rPr>
          <w:t>40</w:t>
        </w:r>
        <w:r w:rsidR="00557A4C" w:rsidRPr="00EA2703">
          <w:rPr>
            <w:rStyle w:val="Hyperlink"/>
            <w:noProof/>
            <w:lang w:val="en-GB"/>
          </w:rPr>
          <w:t>: Hook, which is responsible for taking and saving the screenshots</w:t>
        </w:r>
        <w:r w:rsidR="00557A4C">
          <w:rPr>
            <w:noProof/>
            <w:webHidden/>
          </w:rPr>
          <w:tab/>
        </w:r>
        <w:r w:rsidR="00557A4C">
          <w:rPr>
            <w:noProof/>
            <w:webHidden/>
          </w:rPr>
          <w:fldChar w:fldCharType="begin"/>
        </w:r>
        <w:r w:rsidR="00557A4C">
          <w:rPr>
            <w:noProof/>
            <w:webHidden/>
          </w:rPr>
          <w:instrText xml:space="preserve"> PAGEREF _Toc46126729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69D0D9FF" w14:textId="4D57171E"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0" w:history="1">
        <w:r w:rsidR="00557A4C" w:rsidRPr="00EA2703">
          <w:rPr>
            <w:rStyle w:val="Hyperlink"/>
            <w:noProof/>
            <w:lang w:val="en-GB"/>
          </w:rPr>
          <w:t>Figure 41</w:t>
        </w:r>
        <w:r w:rsidR="00557A4C" w:rsidRPr="00EA2703">
          <w:rPr>
            <w:rStyle w:val="Hyperlink"/>
            <w:noProof/>
          </w:rPr>
          <w:t>: Different runs that can be viewed in Scenarioo</w:t>
        </w:r>
        <w:r w:rsidR="00557A4C">
          <w:rPr>
            <w:noProof/>
            <w:webHidden/>
          </w:rPr>
          <w:tab/>
        </w:r>
        <w:r w:rsidR="00557A4C">
          <w:rPr>
            <w:noProof/>
            <w:webHidden/>
          </w:rPr>
          <w:fldChar w:fldCharType="begin"/>
        </w:r>
        <w:r w:rsidR="00557A4C">
          <w:rPr>
            <w:noProof/>
            <w:webHidden/>
          </w:rPr>
          <w:instrText xml:space="preserve"> PAGEREF _Toc46126730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0C480DF1" w14:textId="2E17164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1" w:history="1">
        <w:r w:rsidR="00557A4C" w:rsidRPr="00EA2703">
          <w:rPr>
            <w:rStyle w:val="Hyperlink"/>
            <w:noProof/>
            <w:lang w:val="en-GB"/>
          </w:rPr>
          <w:t>Figure 42</w:t>
        </w:r>
        <w:r w:rsidR="00557A4C" w:rsidRPr="00EA2703">
          <w:rPr>
            <w:rStyle w:val="Hyperlink"/>
            <w:noProof/>
          </w:rPr>
          <w:t>: Feature overview in Scenarioo</w:t>
        </w:r>
        <w:r w:rsidR="00557A4C">
          <w:rPr>
            <w:noProof/>
            <w:webHidden/>
          </w:rPr>
          <w:tab/>
        </w:r>
        <w:r w:rsidR="00557A4C">
          <w:rPr>
            <w:noProof/>
            <w:webHidden/>
          </w:rPr>
          <w:fldChar w:fldCharType="begin"/>
        </w:r>
        <w:r w:rsidR="00557A4C">
          <w:rPr>
            <w:noProof/>
            <w:webHidden/>
          </w:rPr>
          <w:instrText xml:space="preserve"> PAGEREF _Toc46126731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434B8528" w14:textId="377039F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2" w:history="1">
        <w:r w:rsidR="00557A4C" w:rsidRPr="00EA2703">
          <w:rPr>
            <w:rStyle w:val="Hyperlink"/>
            <w:noProof/>
            <w:lang w:val="en-GB"/>
          </w:rPr>
          <w:t>Figure 43</w:t>
        </w:r>
        <w:r w:rsidR="00557A4C" w:rsidRPr="00EA2703">
          <w:rPr>
            <w:rStyle w:val="Hyperlink"/>
            <w:noProof/>
          </w:rPr>
          <w:t>: Overview of all scenarios of a feature</w:t>
        </w:r>
        <w:r w:rsidR="00557A4C">
          <w:rPr>
            <w:noProof/>
            <w:webHidden/>
          </w:rPr>
          <w:tab/>
        </w:r>
        <w:r w:rsidR="00557A4C">
          <w:rPr>
            <w:noProof/>
            <w:webHidden/>
          </w:rPr>
          <w:fldChar w:fldCharType="begin"/>
        </w:r>
        <w:r w:rsidR="00557A4C">
          <w:rPr>
            <w:noProof/>
            <w:webHidden/>
          </w:rPr>
          <w:instrText xml:space="preserve"> PAGEREF _Toc46126732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4340289F" w14:textId="400F2F1D"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3" w:history="1">
        <w:r w:rsidR="00557A4C" w:rsidRPr="00EA2703">
          <w:rPr>
            <w:rStyle w:val="Hyperlink"/>
            <w:noProof/>
            <w:lang w:val="en-GB"/>
          </w:rPr>
          <w:t>Figure 44</w:t>
        </w:r>
        <w:r w:rsidR="00557A4C" w:rsidRPr="00EA2703">
          <w:rPr>
            <w:rStyle w:val="Hyperlink"/>
            <w:noProof/>
          </w:rPr>
          <w:t>: Indication of the testing extend to control the test coverage of the test runner</w:t>
        </w:r>
        <w:r w:rsidR="00557A4C">
          <w:rPr>
            <w:noProof/>
            <w:webHidden/>
          </w:rPr>
          <w:tab/>
        </w:r>
        <w:r w:rsidR="00557A4C">
          <w:rPr>
            <w:noProof/>
            <w:webHidden/>
          </w:rPr>
          <w:fldChar w:fldCharType="begin"/>
        </w:r>
        <w:r w:rsidR="00557A4C">
          <w:rPr>
            <w:noProof/>
            <w:webHidden/>
          </w:rPr>
          <w:instrText xml:space="preserve"> PAGEREF _Toc46126733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0F63347B" w14:textId="426C5911"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r:id="rId132" w:anchor="_Toc46126734" w:history="1">
        <w:r w:rsidR="00557A4C" w:rsidRPr="00EA2703">
          <w:rPr>
            <w:rStyle w:val="Hyperlink"/>
            <w:noProof/>
            <w:lang w:val="en-GB"/>
          </w:rPr>
          <w:t>Figure 45</w:t>
        </w:r>
        <w:r w:rsidR="00557A4C" w:rsidRPr="00EA2703">
          <w:rPr>
            <w:rStyle w:val="Hyperlink"/>
            <w:noProof/>
          </w:rPr>
          <w:t>: Step overview of one scenario</w:t>
        </w:r>
        <w:r w:rsidR="00557A4C">
          <w:rPr>
            <w:noProof/>
            <w:webHidden/>
          </w:rPr>
          <w:tab/>
        </w:r>
        <w:r w:rsidR="00557A4C">
          <w:rPr>
            <w:noProof/>
            <w:webHidden/>
          </w:rPr>
          <w:fldChar w:fldCharType="begin"/>
        </w:r>
        <w:r w:rsidR="00557A4C">
          <w:rPr>
            <w:noProof/>
            <w:webHidden/>
          </w:rPr>
          <w:instrText xml:space="preserve"> PAGEREF _Toc46126734 \h </w:instrText>
        </w:r>
        <w:r w:rsidR="00557A4C">
          <w:rPr>
            <w:noProof/>
            <w:webHidden/>
          </w:rPr>
        </w:r>
        <w:r w:rsidR="00557A4C">
          <w:rPr>
            <w:noProof/>
            <w:webHidden/>
          </w:rPr>
          <w:fldChar w:fldCharType="separate"/>
        </w:r>
        <w:r w:rsidR="00557A4C">
          <w:rPr>
            <w:noProof/>
            <w:webHidden/>
          </w:rPr>
          <w:t>63</w:t>
        </w:r>
        <w:r w:rsidR="00557A4C">
          <w:rPr>
            <w:noProof/>
            <w:webHidden/>
          </w:rPr>
          <w:fldChar w:fldCharType="end"/>
        </w:r>
      </w:hyperlink>
    </w:p>
    <w:p w14:paraId="6BE1088E" w14:textId="77592B87"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5" w:history="1">
        <w:r w:rsidR="00557A4C" w:rsidRPr="00EA2703">
          <w:rPr>
            <w:rStyle w:val="Hyperlink"/>
            <w:noProof/>
            <w:lang w:val="en-GB"/>
          </w:rPr>
          <w:t>Figure 46</w:t>
        </w:r>
        <w:r w:rsidR="00557A4C" w:rsidRPr="00EA2703">
          <w:rPr>
            <w:rStyle w:val="Hyperlink"/>
            <w:noProof/>
          </w:rPr>
          <w:t>: Detail view of a step</w:t>
        </w:r>
        <w:r w:rsidR="00557A4C">
          <w:rPr>
            <w:noProof/>
            <w:webHidden/>
          </w:rPr>
          <w:tab/>
        </w:r>
        <w:r w:rsidR="00557A4C">
          <w:rPr>
            <w:noProof/>
            <w:webHidden/>
          </w:rPr>
          <w:fldChar w:fldCharType="begin"/>
        </w:r>
        <w:r w:rsidR="00557A4C">
          <w:rPr>
            <w:noProof/>
            <w:webHidden/>
          </w:rPr>
          <w:instrText xml:space="preserve"> PAGEREF _Toc46126735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3312206E" w14:textId="5DB7284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6" w:history="1">
        <w:r w:rsidR="00557A4C" w:rsidRPr="00EA2703">
          <w:rPr>
            <w:rStyle w:val="Hyperlink"/>
            <w:noProof/>
            <w:lang w:val="en-GB"/>
          </w:rPr>
          <w:t>Figure 47</w:t>
        </w:r>
        <w:r w:rsidR="00557A4C" w:rsidRPr="00EA2703">
          <w:rPr>
            <w:rStyle w:val="Hyperlink"/>
            <w:noProof/>
          </w:rPr>
          <w:t>: Adaptations in the specification brief due to the addition of a new requirement</w:t>
        </w:r>
        <w:r w:rsidR="00557A4C">
          <w:rPr>
            <w:noProof/>
            <w:webHidden/>
          </w:rPr>
          <w:tab/>
        </w:r>
        <w:r w:rsidR="00557A4C">
          <w:rPr>
            <w:noProof/>
            <w:webHidden/>
          </w:rPr>
          <w:fldChar w:fldCharType="begin"/>
        </w:r>
        <w:r w:rsidR="00557A4C">
          <w:rPr>
            <w:noProof/>
            <w:webHidden/>
          </w:rPr>
          <w:instrText xml:space="preserve"> PAGEREF _Toc46126736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5972E4B7" w14:textId="18FF906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7" w:history="1">
        <w:r w:rsidR="00557A4C" w:rsidRPr="00EA2703">
          <w:rPr>
            <w:rStyle w:val="Hyperlink"/>
            <w:noProof/>
            <w:lang w:val="en-GB"/>
          </w:rPr>
          <w:t>Figure 48</w:t>
        </w:r>
        <w:r w:rsidR="00557A4C" w:rsidRPr="00EA2703">
          <w:rPr>
            <w:rStyle w:val="Hyperlink"/>
            <w:noProof/>
          </w:rPr>
          <w:t xml:space="preserve">: </w:t>
        </w:r>
        <w:r w:rsidR="00557A4C" w:rsidRPr="00EA2703">
          <w:rPr>
            <w:rStyle w:val="Hyperlink"/>
            <w:noProof/>
            <w:lang w:val="en-GB"/>
          </w:rPr>
          <w:t xml:space="preserve">Call of the </w:t>
        </w:r>
        <w:r w:rsidR="00557A4C" w:rsidRPr="00EA2703">
          <w:rPr>
            <w:rStyle w:val="Hyperlink"/>
            <w:noProof/>
          </w:rPr>
          <w:t>C</w:t>
        </w:r>
        <w:r w:rsidR="00557A4C" w:rsidRPr="00EA2703">
          <w:rPr>
            <w:rStyle w:val="Hyperlink"/>
            <w:noProof/>
            <w:lang w:val="en-GB"/>
          </w:rPr>
          <w:t xml:space="preserve">hrome </w:t>
        </w:r>
        <w:r w:rsidR="00557A4C" w:rsidRPr="00EA2703">
          <w:rPr>
            <w:rStyle w:val="Hyperlink"/>
            <w:noProof/>
          </w:rPr>
          <w:t>W</w:t>
        </w:r>
        <w:r w:rsidR="00557A4C" w:rsidRPr="00EA2703">
          <w:rPr>
            <w:rStyle w:val="Hyperlink"/>
            <w:noProof/>
            <w:lang w:val="en-GB"/>
          </w:rPr>
          <w:t xml:space="preserve">eb </w:t>
        </w:r>
        <w:r w:rsidR="00557A4C" w:rsidRPr="00EA2703">
          <w:rPr>
            <w:rStyle w:val="Hyperlink"/>
            <w:noProof/>
          </w:rPr>
          <w:t>D</w:t>
        </w:r>
        <w:r w:rsidR="00557A4C" w:rsidRPr="00EA2703">
          <w:rPr>
            <w:rStyle w:val="Hyperlink"/>
            <w:noProof/>
            <w:lang w:val="en-GB"/>
          </w:rPr>
          <w:t>river to perform the tests</w:t>
        </w:r>
        <w:r w:rsidR="00557A4C" w:rsidRPr="00EA2703">
          <w:rPr>
            <w:rStyle w:val="Hyperlink"/>
            <w:noProof/>
          </w:rPr>
          <w:t xml:space="preserve"> in Chrome.</w:t>
        </w:r>
        <w:r w:rsidR="00557A4C">
          <w:rPr>
            <w:noProof/>
            <w:webHidden/>
          </w:rPr>
          <w:tab/>
        </w:r>
        <w:r w:rsidR="00557A4C">
          <w:rPr>
            <w:noProof/>
            <w:webHidden/>
          </w:rPr>
          <w:fldChar w:fldCharType="begin"/>
        </w:r>
        <w:r w:rsidR="00557A4C">
          <w:rPr>
            <w:noProof/>
            <w:webHidden/>
          </w:rPr>
          <w:instrText xml:space="preserve"> PAGEREF _Toc46126737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17D483C6" w14:textId="58440659" w:rsidR="00723BB2" w:rsidRPr="00CC5315" w:rsidRDefault="00723BB2" w:rsidP="00696A18">
      <w:pPr>
        <w:rPr>
          <w:lang w:val="en-GB"/>
        </w:rPr>
      </w:pPr>
      <w:r w:rsidRPr="00CC5315">
        <w:rPr>
          <w:lang w:val="en-GB"/>
        </w:rPr>
        <w:lastRenderedPageBreak/>
        <w:fldChar w:fldCharType="end"/>
      </w:r>
    </w:p>
    <w:p w14:paraId="4ECFF967" w14:textId="77777777" w:rsidR="0005516E" w:rsidRPr="00CC5315" w:rsidRDefault="00F57DC7" w:rsidP="00696A18">
      <w:pPr>
        <w:rPr>
          <w:lang w:val="en-GB"/>
        </w:rPr>
      </w:pPr>
      <w:r w:rsidRPr="00CC5315">
        <w:rPr>
          <w:lang w:val="en-GB"/>
        </w:rPr>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r>
      <w:proofErr w:type="spellStart"/>
      <w:r w:rsidRPr="00CC5315">
        <w:rPr>
          <w:highlight w:val="yellow"/>
          <w:lang w:val="en-GB" w:eastAsia="de-DE"/>
        </w:rP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r</w:t>
      </w:r>
      <w:proofErr w:type="spellEnd"/>
      <w:r w:rsidRPr="00CC5315">
        <w:rPr>
          <w:highlight w:val="yellow"/>
          <w:lang w:val="en-GB" w:eastAsia="de-DE"/>
        </w:rPr>
        <w:t xml:space="preserve"> Nagy and </w:t>
      </w:r>
      <w:proofErr w:type="spellStart"/>
      <w:r w:rsidRPr="00CC5315">
        <w:rPr>
          <w:highlight w:val="yellow"/>
          <w:lang w:val="en-GB" w:eastAsia="de-DE"/>
        </w:rPr>
        <w:t>Seb</w:t>
      </w:r>
      <w:proofErr w:type="spellEnd"/>
      <w:r w:rsidRPr="00CC5315">
        <w:rPr>
          <w:highlight w:val="yellow"/>
          <w:lang w:val="en-GB" w:eastAsia="de-DE"/>
        </w:rPr>
        <w:t xml:space="preserve">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BDD in Action – </w:t>
      </w:r>
      <w:proofErr w:type="spellStart"/>
      <w:r w:rsidRPr="00CC5315">
        <w:rPr>
          <w:highlight w:val="yellow"/>
          <w:lang w:val="en-GB" w:eastAsia="de-DE"/>
        </w:rPr>
        <w:t>Behavior</w:t>
      </w:r>
      <w:proofErr w:type="spellEnd"/>
      <w:r w:rsidRPr="00CC5315">
        <w:rPr>
          <w:highlight w:val="yellow"/>
          <w:lang w:val="en-GB" w:eastAsia="de-DE"/>
        </w:rPr>
        <w:t>-Driven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 xml:space="preserve">Kamil </w:t>
      </w:r>
      <w:proofErr w:type="spellStart"/>
      <w:r w:rsidRPr="00CC5315">
        <w:rPr>
          <w:highlight w:val="yellow"/>
          <w:lang w:val="en-GB" w:eastAsia="de-DE"/>
        </w:rPr>
        <w:t>Nicieja</w:t>
      </w:r>
      <w:proofErr w:type="spellEnd"/>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50" w:name="_Toc46067115"/>
      <w:bookmarkStart w:id="451" w:name="_Toc46126846"/>
      <w:r w:rsidRPr="00CC5315">
        <w:rPr>
          <w:lang w:val="en-GB"/>
        </w:rPr>
        <w:lastRenderedPageBreak/>
        <w:t>List of Tables</w:t>
      </w:r>
      <w:bookmarkEnd w:id="450"/>
      <w:bookmarkEnd w:id="451"/>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8364C8">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52" w:name="_Toc46067116"/>
      <w:bookmarkStart w:id="453" w:name="_Toc46126847"/>
      <w:r w:rsidRPr="00CC5315">
        <w:rPr>
          <w:lang w:val="en-GB"/>
        </w:rPr>
        <w:lastRenderedPageBreak/>
        <w:t xml:space="preserve">List of </w:t>
      </w:r>
      <w:r w:rsidRPr="00CC5315">
        <w:rPr>
          <w:rStyle w:val="hps"/>
          <w:lang w:val="en-GB"/>
        </w:rPr>
        <w:t>Abbreviations</w:t>
      </w:r>
      <w:bookmarkEnd w:id="452"/>
      <w:bookmarkEnd w:id="453"/>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7975"/>
      </w:tblGrid>
      <w:tr w:rsidR="00DB49D1" w:rsidRPr="00CC5315" w14:paraId="1017E544" w14:textId="77777777" w:rsidTr="00BD0BBE">
        <w:tc>
          <w:tcPr>
            <w:tcW w:w="1668" w:type="dxa"/>
          </w:tcPr>
          <w:p w14:paraId="41799B81" w14:textId="77777777" w:rsidR="00DB49D1" w:rsidRPr="00CC5315" w:rsidRDefault="00DB49D1" w:rsidP="008F5DB7">
            <w:pPr>
              <w:jc w:val="left"/>
              <w:rPr>
                <w:lang w:val="en-GB"/>
              </w:rPr>
            </w:pPr>
            <w:r w:rsidRPr="00CC5315">
              <w:rPr>
                <w:lang w:val="en-GB"/>
              </w:rPr>
              <w:t>Abbreviation</w:t>
            </w:r>
          </w:p>
        </w:tc>
        <w:tc>
          <w:tcPr>
            <w:tcW w:w="8110" w:type="dxa"/>
          </w:tcPr>
          <w:p w14:paraId="714F73BC" w14:textId="77777777" w:rsidR="00DB49D1" w:rsidRPr="00CC5315" w:rsidRDefault="00DB49D1" w:rsidP="008F5DB7">
            <w:pPr>
              <w:jc w:val="left"/>
              <w:rPr>
                <w:lang w:val="en-GB"/>
              </w:rPr>
            </w:pPr>
            <w:r w:rsidRPr="00CC5315">
              <w:rPr>
                <w:lang w:val="en-GB"/>
              </w:rPr>
              <w:t>Description</w:t>
            </w:r>
          </w:p>
        </w:tc>
      </w:tr>
      <w:tr w:rsidR="00793BF0" w:rsidRPr="00CC5315" w14:paraId="51993F21" w14:textId="77777777" w:rsidTr="00BD0BBE">
        <w:tc>
          <w:tcPr>
            <w:tcW w:w="1668" w:type="dxa"/>
          </w:tcPr>
          <w:p w14:paraId="51E5F5FA" w14:textId="49AF174B" w:rsidR="00793BF0" w:rsidRPr="00793BF0" w:rsidRDefault="00793BF0" w:rsidP="008F5DB7">
            <w:pPr>
              <w:jc w:val="left"/>
            </w:pPr>
            <w:r>
              <w:t>AI</w:t>
            </w:r>
          </w:p>
        </w:tc>
        <w:tc>
          <w:tcPr>
            <w:tcW w:w="8110" w:type="dxa"/>
          </w:tcPr>
          <w:p w14:paraId="7E1A4A17" w14:textId="62BC7C8F" w:rsidR="00793BF0" w:rsidRPr="00793BF0" w:rsidRDefault="00793BF0" w:rsidP="008F5DB7">
            <w:pPr>
              <w:jc w:val="left"/>
            </w:pPr>
            <w:proofErr w:type="spellStart"/>
            <w:r>
              <w:t>Artificial</w:t>
            </w:r>
            <w:proofErr w:type="spellEnd"/>
            <w:r>
              <w:t xml:space="preserve"> </w:t>
            </w:r>
            <w:proofErr w:type="spellStart"/>
            <w:r>
              <w:t>Intelligence</w:t>
            </w:r>
            <w:proofErr w:type="spellEnd"/>
          </w:p>
        </w:tc>
      </w:tr>
      <w:tr w:rsidR="00DB49D1" w:rsidRPr="008364C8" w14:paraId="0B03E078" w14:textId="77777777" w:rsidTr="00BD0BBE">
        <w:tc>
          <w:tcPr>
            <w:tcW w:w="1668" w:type="dxa"/>
          </w:tcPr>
          <w:p w14:paraId="7FC31FD1" w14:textId="77777777" w:rsidR="00DB49D1" w:rsidRPr="00CC5315" w:rsidRDefault="00DB49D1" w:rsidP="008F5DB7">
            <w:pPr>
              <w:jc w:val="left"/>
              <w:rPr>
                <w:lang w:val="en-GB"/>
              </w:rPr>
            </w:pPr>
            <w:r w:rsidRPr="00CC5315">
              <w:rPr>
                <w:lang w:val="en-GB"/>
              </w:rPr>
              <w:t>BDD</w:t>
            </w:r>
          </w:p>
        </w:tc>
        <w:tc>
          <w:tcPr>
            <w:tcW w:w="8110" w:type="dxa"/>
          </w:tcPr>
          <w:p w14:paraId="7BA88504" w14:textId="77777777" w:rsidR="008F5DB7" w:rsidRPr="00CC5315" w:rsidRDefault="008F5DB7" w:rsidP="008F5DB7">
            <w:pPr>
              <w:jc w:val="left"/>
              <w:rPr>
                <w:lang w:val="en-GB"/>
              </w:rPr>
            </w:pPr>
            <w:r w:rsidRPr="00CC5315">
              <w:rPr>
                <w:lang w:val="en-GB"/>
              </w:rPr>
              <w:t>Behaviour Driven Development:</w:t>
            </w:r>
            <w:r w:rsidRPr="00CC5315">
              <w:rPr>
                <w:lang w:val="en-GB"/>
              </w:rPr>
              <w:br/>
              <w:t>A software development approach developed by Dan North covering the whole software lifecycle</w:t>
            </w:r>
          </w:p>
        </w:tc>
      </w:tr>
      <w:tr w:rsidR="00044B0D" w:rsidRPr="00CC5315" w14:paraId="493F1BCD" w14:textId="77777777" w:rsidTr="00BD0BBE">
        <w:tc>
          <w:tcPr>
            <w:tcW w:w="1668" w:type="dxa"/>
          </w:tcPr>
          <w:p w14:paraId="73CE3DA6" w14:textId="151A6E21" w:rsidR="00044B0D" w:rsidRPr="00CC5315" w:rsidRDefault="00044B0D" w:rsidP="008F5DB7">
            <w:pPr>
              <w:jc w:val="left"/>
              <w:rPr>
                <w:lang w:val="en-GB"/>
              </w:rPr>
            </w:pPr>
            <w:r w:rsidRPr="00CC5315">
              <w:rPr>
                <w:lang w:val="en-GB"/>
              </w:rPr>
              <w:t>CSV</w:t>
            </w:r>
          </w:p>
        </w:tc>
        <w:tc>
          <w:tcPr>
            <w:tcW w:w="8110" w:type="dxa"/>
          </w:tcPr>
          <w:p w14:paraId="4A2003D0" w14:textId="77777777" w:rsidR="00044B0D" w:rsidRPr="00CC5315" w:rsidRDefault="00044B0D" w:rsidP="008F5DB7">
            <w:pPr>
              <w:jc w:val="left"/>
              <w:rPr>
                <w:lang w:val="en-GB"/>
              </w:rPr>
            </w:pPr>
          </w:p>
        </w:tc>
      </w:tr>
      <w:tr w:rsidR="009A7025" w:rsidRPr="00FE28CA" w14:paraId="5A3FFBE0" w14:textId="77777777" w:rsidTr="00BD0BBE">
        <w:tc>
          <w:tcPr>
            <w:tcW w:w="1668" w:type="dxa"/>
          </w:tcPr>
          <w:p w14:paraId="73549030" w14:textId="6E26064D" w:rsidR="009A7025" w:rsidRPr="009A7025" w:rsidRDefault="009A7025" w:rsidP="008F5DB7">
            <w:pPr>
              <w:jc w:val="left"/>
            </w:pPr>
            <w:r>
              <w:t>DOM</w:t>
            </w:r>
          </w:p>
        </w:tc>
        <w:tc>
          <w:tcPr>
            <w:tcW w:w="8110" w:type="dxa"/>
          </w:tcPr>
          <w:p w14:paraId="0E2C72E2" w14:textId="1583D2ED" w:rsidR="009A7025" w:rsidRPr="00FD5FAA" w:rsidRDefault="008364C8" w:rsidP="008F5DB7">
            <w:pPr>
              <w:jc w:val="left"/>
            </w:pPr>
            <w:hyperlink r:id="rId133" w:history="1">
              <w:r w:rsidR="00FD5FAA" w:rsidRPr="00FD5FAA">
                <w:rPr>
                  <w:rStyle w:val="Hyperlink"/>
                </w:rPr>
                <w:t>https://www.w3.org/TR/WD-DOM/introduction.html</w:t>
              </w:r>
            </w:hyperlink>
            <w:r w:rsidR="00FD5FAA">
              <w:t xml:space="preserve"> - 14.7.20</w:t>
            </w:r>
          </w:p>
        </w:tc>
      </w:tr>
      <w:tr w:rsidR="006C64CD" w:rsidRPr="008364C8" w14:paraId="7BE53833" w14:textId="77777777" w:rsidTr="00BD0BBE">
        <w:tc>
          <w:tcPr>
            <w:tcW w:w="1668" w:type="dxa"/>
          </w:tcPr>
          <w:p w14:paraId="33050C3F" w14:textId="10717643" w:rsidR="006C64CD" w:rsidRPr="00CC5315" w:rsidRDefault="006C64CD" w:rsidP="008F5DB7">
            <w:pPr>
              <w:jc w:val="left"/>
              <w:rPr>
                <w:lang w:val="en-GB"/>
              </w:rPr>
            </w:pPr>
            <w:r w:rsidRPr="00CC5315">
              <w:rPr>
                <w:lang w:val="en-GB"/>
              </w:rPr>
              <w:t>FDA</w:t>
            </w:r>
          </w:p>
        </w:tc>
        <w:tc>
          <w:tcPr>
            <w:tcW w:w="8110" w:type="dxa"/>
          </w:tcPr>
          <w:p w14:paraId="63B39843" w14:textId="21EA55F2" w:rsidR="006C64CD" w:rsidRPr="00CC5315" w:rsidRDefault="006C64CD" w:rsidP="008F5DB7">
            <w:pPr>
              <w:jc w:val="left"/>
              <w:rPr>
                <w:lang w:val="en-GB"/>
              </w:rPr>
            </w:pPr>
            <w:r w:rsidRPr="00CC5315">
              <w:rPr>
                <w:lang w:val="en-GB"/>
              </w:rPr>
              <w:t>U.S. Food and Drug Administration</w:t>
            </w:r>
            <w:r w:rsidRPr="00CC5315">
              <w:rPr>
                <w:lang w:val="en-GB"/>
              </w:rPr>
              <w:br/>
              <w:t>…..</w:t>
            </w:r>
          </w:p>
        </w:tc>
      </w:tr>
      <w:tr w:rsidR="00221C63" w:rsidRPr="00CC5315" w14:paraId="404B21AD" w14:textId="77777777" w:rsidTr="00BD0BBE">
        <w:tc>
          <w:tcPr>
            <w:tcW w:w="1668" w:type="dxa"/>
          </w:tcPr>
          <w:p w14:paraId="5D52B717" w14:textId="0E35E59E" w:rsidR="00221C63" w:rsidRPr="00221C63" w:rsidRDefault="00221C63" w:rsidP="008F5DB7">
            <w:pPr>
              <w:jc w:val="left"/>
            </w:pPr>
            <w:r>
              <w:t>FRA</w:t>
            </w:r>
          </w:p>
        </w:tc>
        <w:tc>
          <w:tcPr>
            <w:tcW w:w="8110" w:type="dxa"/>
          </w:tcPr>
          <w:p w14:paraId="4946E850" w14:textId="77777777" w:rsidR="00221C63" w:rsidRPr="00CC5315" w:rsidRDefault="00221C63" w:rsidP="008F5DB7">
            <w:pPr>
              <w:jc w:val="left"/>
              <w:rPr>
                <w:lang w:val="en-GB"/>
              </w:rPr>
            </w:pPr>
          </w:p>
        </w:tc>
      </w:tr>
      <w:tr w:rsidR="00044B0D" w:rsidRPr="00CC5315" w14:paraId="16ED7D12" w14:textId="77777777" w:rsidTr="00BD0BBE">
        <w:tc>
          <w:tcPr>
            <w:tcW w:w="1668" w:type="dxa"/>
          </w:tcPr>
          <w:p w14:paraId="04A134D7" w14:textId="2FE3E379" w:rsidR="00044B0D" w:rsidRPr="00CC5315" w:rsidRDefault="00044B0D" w:rsidP="008F5DB7">
            <w:pPr>
              <w:jc w:val="left"/>
              <w:rPr>
                <w:lang w:val="en-GB"/>
              </w:rPr>
            </w:pPr>
            <w:r w:rsidRPr="00CC5315">
              <w:rPr>
                <w:lang w:val="en-GB"/>
              </w:rPr>
              <w:t>GAMP</w:t>
            </w:r>
          </w:p>
        </w:tc>
        <w:tc>
          <w:tcPr>
            <w:tcW w:w="8110" w:type="dxa"/>
          </w:tcPr>
          <w:p w14:paraId="3774CD1C" w14:textId="77777777" w:rsidR="00044B0D" w:rsidRPr="00CC5315" w:rsidRDefault="00044B0D" w:rsidP="008F5DB7">
            <w:pPr>
              <w:jc w:val="left"/>
              <w:rPr>
                <w:lang w:val="en-GB"/>
              </w:rPr>
            </w:pPr>
          </w:p>
        </w:tc>
      </w:tr>
      <w:tr w:rsidR="00044B0D" w:rsidRPr="00CC5315" w14:paraId="6D0EE52A" w14:textId="77777777" w:rsidTr="00BD0BBE">
        <w:tc>
          <w:tcPr>
            <w:tcW w:w="1668" w:type="dxa"/>
          </w:tcPr>
          <w:p w14:paraId="1408EE09" w14:textId="32762491" w:rsidR="00044B0D" w:rsidRPr="00CC5315" w:rsidRDefault="00044B0D" w:rsidP="008F5DB7">
            <w:pPr>
              <w:jc w:val="left"/>
              <w:rPr>
                <w:lang w:val="en-GB"/>
              </w:rPr>
            </w:pPr>
            <w:r w:rsidRPr="00CC5315">
              <w:rPr>
                <w:lang w:val="en-GB"/>
              </w:rPr>
              <w:t>GAMP5</w:t>
            </w:r>
          </w:p>
        </w:tc>
        <w:tc>
          <w:tcPr>
            <w:tcW w:w="8110" w:type="dxa"/>
          </w:tcPr>
          <w:p w14:paraId="35A098B3" w14:textId="77777777" w:rsidR="00044B0D" w:rsidRPr="00CC5315" w:rsidRDefault="00044B0D" w:rsidP="008F5DB7">
            <w:pPr>
              <w:jc w:val="left"/>
              <w:rPr>
                <w:lang w:val="en-GB"/>
              </w:rPr>
            </w:pPr>
          </w:p>
        </w:tc>
      </w:tr>
      <w:tr w:rsidR="00B62555" w:rsidRPr="00CC5315" w14:paraId="27DEB531" w14:textId="77777777" w:rsidTr="00BD0BBE">
        <w:tc>
          <w:tcPr>
            <w:tcW w:w="1668" w:type="dxa"/>
          </w:tcPr>
          <w:p w14:paraId="7E88BE64" w14:textId="7311E455" w:rsidR="00B62555" w:rsidRPr="00CC5315" w:rsidRDefault="00B62555" w:rsidP="008F5DB7">
            <w:pPr>
              <w:jc w:val="left"/>
              <w:rPr>
                <w:lang w:val="en-GB"/>
              </w:rPr>
            </w:pPr>
          </w:p>
        </w:tc>
        <w:tc>
          <w:tcPr>
            <w:tcW w:w="8110" w:type="dxa"/>
          </w:tcPr>
          <w:p w14:paraId="5EFCEB60" w14:textId="439ABA50" w:rsidR="00B62555" w:rsidRPr="00CC5315" w:rsidRDefault="00B62555" w:rsidP="008F5DB7">
            <w:pPr>
              <w:jc w:val="left"/>
              <w:rPr>
                <w:lang w:val="en-GB"/>
              </w:rPr>
            </w:pPr>
          </w:p>
        </w:tc>
      </w:tr>
      <w:tr w:rsidR="00E74D3F" w:rsidRPr="00CC5315" w14:paraId="44F37AAE" w14:textId="77777777" w:rsidTr="00BD0BBE">
        <w:tc>
          <w:tcPr>
            <w:tcW w:w="1668" w:type="dxa"/>
          </w:tcPr>
          <w:p w14:paraId="46A7752E" w14:textId="4BB63DA0" w:rsidR="00E74D3F" w:rsidRPr="00CC5315" w:rsidRDefault="00E74D3F" w:rsidP="008F5DB7">
            <w:pPr>
              <w:jc w:val="left"/>
              <w:rPr>
                <w:lang w:val="en-GB"/>
              </w:rPr>
            </w:pPr>
            <w:proofErr w:type="spellStart"/>
            <w:r w:rsidRPr="00CC5315">
              <w:rPr>
                <w:lang w:val="en-GB"/>
              </w:rPr>
              <w:t>GxP</w:t>
            </w:r>
            <w:proofErr w:type="spellEnd"/>
          </w:p>
        </w:tc>
        <w:tc>
          <w:tcPr>
            <w:tcW w:w="8110" w:type="dxa"/>
          </w:tcPr>
          <w:p w14:paraId="21473CC8" w14:textId="77777777" w:rsidR="00E74D3F" w:rsidRPr="00CC5315" w:rsidRDefault="00E74D3F" w:rsidP="008F5DB7">
            <w:pPr>
              <w:jc w:val="left"/>
              <w:rPr>
                <w:lang w:val="en-GB"/>
              </w:rPr>
            </w:pPr>
          </w:p>
        </w:tc>
      </w:tr>
      <w:tr w:rsidR="0089095C" w:rsidRPr="00CC5315" w14:paraId="5E2DD791" w14:textId="77777777" w:rsidTr="00BD0BBE">
        <w:tc>
          <w:tcPr>
            <w:tcW w:w="1668" w:type="dxa"/>
          </w:tcPr>
          <w:p w14:paraId="78C2A1D9" w14:textId="50DCE9D0" w:rsidR="0089095C" w:rsidRPr="00CC5315" w:rsidRDefault="0089095C" w:rsidP="008F5DB7">
            <w:pPr>
              <w:jc w:val="left"/>
              <w:rPr>
                <w:lang w:val="en-GB"/>
              </w:rPr>
            </w:pPr>
            <w:r w:rsidRPr="00CC5315">
              <w:rPr>
                <w:lang w:val="en-GB"/>
              </w:rPr>
              <w:t>IQ</w:t>
            </w:r>
          </w:p>
        </w:tc>
        <w:tc>
          <w:tcPr>
            <w:tcW w:w="8110" w:type="dxa"/>
          </w:tcPr>
          <w:p w14:paraId="5DC809D3" w14:textId="77777777" w:rsidR="0089095C" w:rsidRPr="00CC5315" w:rsidRDefault="0089095C" w:rsidP="008F5DB7">
            <w:pPr>
              <w:jc w:val="left"/>
              <w:rPr>
                <w:lang w:val="en-GB"/>
              </w:rPr>
            </w:pPr>
          </w:p>
        </w:tc>
      </w:tr>
      <w:tr w:rsidR="006C18FD" w:rsidRPr="00CC5315" w14:paraId="12C85BE7" w14:textId="77777777" w:rsidTr="00BD0BBE">
        <w:tc>
          <w:tcPr>
            <w:tcW w:w="1668" w:type="dxa"/>
          </w:tcPr>
          <w:p w14:paraId="20DC062E" w14:textId="0EB26467" w:rsidR="006C18FD" w:rsidRPr="00CC5315" w:rsidRDefault="006C18FD" w:rsidP="008F5DB7">
            <w:pPr>
              <w:jc w:val="left"/>
              <w:rPr>
                <w:lang w:val="en-GB"/>
              </w:rPr>
            </w:pPr>
            <w:r w:rsidRPr="00CC5315">
              <w:rPr>
                <w:lang w:val="en-GB"/>
              </w:rPr>
              <w:t>JBA</w:t>
            </w:r>
          </w:p>
        </w:tc>
        <w:tc>
          <w:tcPr>
            <w:tcW w:w="8110" w:type="dxa"/>
          </w:tcPr>
          <w:p w14:paraId="33E5D27A" w14:textId="77777777" w:rsidR="006C18FD" w:rsidRPr="00CC5315" w:rsidRDefault="006C18FD" w:rsidP="008F5DB7">
            <w:pPr>
              <w:jc w:val="left"/>
              <w:rPr>
                <w:lang w:val="en-GB"/>
              </w:rPr>
            </w:pPr>
          </w:p>
        </w:tc>
      </w:tr>
      <w:tr w:rsidR="0047501D" w:rsidRPr="00CC5315" w14:paraId="586EB5E7" w14:textId="77777777" w:rsidTr="00BD0BBE">
        <w:tc>
          <w:tcPr>
            <w:tcW w:w="1668" w:type="dxa"/>
          </w:tcPr>
          <w:p w14:paraId="359D22CA" w14:textId="3F2BC352" w:rsidR="0047501D" w:rsidRPr="00CC5315" w:rsidRDefault="0047501D" w:rsidP="008F5DB7">
            <w:pPr>
              <w:jc w:val="left"/>
              <w:rPr>
                <w:lang w:val="en-GB"/>
              </w:rPr>
            </w:pPr>
            <w:r w:rsidRPr="00CC5315">
              <w:rPr>
                <w:lang w:val="en-GB"/>
              </w:rPr>
              <w:t>JPA</w:t>
            </w:r>
          </w:p>
        </w:tc>
        <w:tc>
          <w:tcPr>
            <w:tcW w:w="8110" w:type="dxa"/>
          </w:tcPr>
          <w:p w14:paraId="684C7699" w14:textId="77777777" w:rsidR="0047501D" w:rsidRPr="00CC5315" w:rsidRDefault="0047501D" w:rsidP="008F5DB7">
            <w:pPr>
              <w:jc w:val="left"/>
              <w:rPr>
                <w:lang w:val="en-GB"/>
              </w:rPr>
            </w:pPr>
          </w:p>
        </w:tc>
      </w:tr>
      <w:tr w:rsidR="00BD0BBE" w:rsidRPr="00CC5315" w14:paraId="4AE07E50" w14:textId="77777777" w:rsidTr="00BD0BBE">
        <w:tc>
          <w:tcPr>
            <w:tcW w:w="1668" w:type="dxa"/>
          </w:tcPr>
          <w:p w14:paraId="76B4D751" w14:textId="6BC70948" w:rsidR="00BD0BBE" w:rsidRPr="00CC5315" w:rsidRDefault="00BD0BBE" w:rsidP="008F5DB7">
            <w:pPr>
              <w:jc w:val="left"/>
              <w:rPr>
                <w:lang w:val="en-GB"/>
              </w:rPr>
            </w:pPr>
            <w:r w:rsidRPr="00CC5315">
              <w:rPr>
                <w:lang w:val="en-GB"/>
              </w:rPr>
              <w:t>JVM</w:t>
            </w:r>
          </w:p>
        </w:tc>
        <w:tc>
          <w:tcPr>
            <w:tcW w:w="8110" w:type="dxa"/>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BD0BBE">
        <w:tc>
          <w:tcPr>
            <w:tcW w:w="1668" w:type="dxa"/>
          </w:tcPr>
          <w:p w14:paraId="2EC7125E" w14:textId="77777777" w:rsidR="00DB49D1" w:rsidRPr="00CC5315" w:rsidRDefault="00DB49D1" w:rsidP="008F5DB7">
            <w:pPr>
              <w:jc w:val="left"/>
              <w:rPr>
                <w:lang w:val="en-GB"/>
              </w:rPr>
            </w:pPr>
            <w:r w:rsidRPr="00CC5315">
              <w:rPr>
                <w:lang w:val="en-GB"/>
              </w:rPr>
              <w:t>OQ</w:t>
            </w:r>
          </w:p>
        </w:tc>
        <w:tc>
          <w:tcPr>
            <w:tcW w:w="8110" w:type="dxa"/>
          </w:tcPr>
          <w:p w14:paraId="26187186" w14:textId="77777777" w:rsidR="00DB49D1" w:rsidRPr="00CC5315" w:rsidRDefault="008F5DB7" w:rsidP="008F5DB7">
            <w:pPr>
              <w:jc w:val="left"/>
              <w:rPr>
                <w:lang w:val="en-GB"/>
              </w:rPr>
            </w:pPr>
            <w:r w:rsidRPr="00CC5315">
              <w:rPr>
                <w:lang w:val="en-GB"/>
              </w:rPr>
              <w:t>Operational Qualification:</w:t>
            </w:r>
            <w:r w:rsidRPr="00CC5315">
              <w:rPr>
                <w:lang w:val="en-GB"/>
              </w:rPr>
              <w:br/>
            </w:r>
            <w:r w:rsidR="00F35DB2" w:rsidRPr="00CC5315">
              <w:rPr>
                <w:lang w:val="en-GB"/>
              </w:rPr>
              <w:t>….</w:t>
            </w:r>
          </w:p>
        </w:tc>
      </w:tr>
      <w:tr w:rsidR="00561A7F" w:rsidRPr="00CC5315" w14:paraId="3C4D5039" w14:textId="77777777" w:rsidTr="00BD0BBE">
        <w:tc>
          <w:tcPr>
            <w:tcW w:w="1668" w:type="dxa"/>
          </w:tcPr>
          <w:p w14:paraId="3C18477E" w14:textId="6CC85280" w:rsidR="00561A7F" w:rsidRPr="00561A7F" w:rsidRDefault="00561A7F" w:rsidP="008F5DB7">
            <w:pPr>
              <w:jc w:val="left"/>
            </w:pPr>
            <w:r>
              <w:t>POM</w:t>
            </w:r>
          </w:p>
        </w:tc>
        <w:tc>
          <w:tcPr>
            <w:tcW w:w="8110" w:type="dxa"/>
          </w:tcPr>
          <w:p w14:paraId="0A7B6E90" w14:textId="7E02692D" w:rsidR="00561A7F" w:rsidRPr="00EB5969" w:rsidRDefault="00561A7F" w:rsidP="008F5DB7">
            <w:pPr>
              <w:jc w:val="left"/>
            </w:pPr>
            <w:r w:rsidRPr="00EB5969">
              <w:t xml:space="preserve">Maven </w:t>
            </w:r>
            <w:proofErr w:type="spellStart"/>
            <w:r w:rsidRPr="00EB5969">
              <w:t>file</w:t>
            </w:r>
            <w:proofErr w:type="spellEnd"/>
            <w:r w:rsidRPr="00EB5969">
              <w:t>, welches die Einbindung von Komponenten und Bibliotheken autom</w:t>
            </w:r>
            <w:r w:rsidR="00D13644" w:rsidRPr="00EB5969">
              <w:t>atisch steuert und die es erlaubt</w:t>
            </w:r>
            <w:r w:rsidR="00FC1EF6" w:rsidRPr="00EB5969">
              <w:t xml:space="preserve"> (</w:t>
            </w:r>
            <w:hyperlink r:id="rId134" w:history="1">
              <w:r w:rsidR="00FC1EF6" w:rsidRPr="00EB5969">
                <w:rPr>
                  <w:rStyle w:val="Hyperlink"/>
                </w:rPr>
                <w:t>https://maven.apache.org/guides/introduction/introduction-to-the-pom.html</w:t>
              </w:r>
            </w:hyperlink>
            <w:r w:rsidR="00FC1EF6" w:rsidRPr="00EB5969">
              <w:t xml:space="preserve"> - 14.7.20)</w:t>
            </w:r>
          </w:p>
        </w:tc>
      </w:tr>
      <w:tr w:rsidR="00DB49D1" w:rsidRPr="00CC5315" w14:paraId="1C85A08E" w14:textId="77777777" w:rsidTr="00B62555">
        <w:trPr>
          <w:trHeight w:val="906"/>
        </w:trPr>
        <w:tc>
          <w:tcPr>
            <w:tcW w:w="1668" w:type="dxa"/>
          </w:tcPr>
          <w:p w14:paraId="18CA5FE0" w14:textId="77777777" w:rsidR="00DB49D1" w:rsidRPr="00CC5315" w:rsidRDefault="00DB49D1" w:rsidP="008F5DB7">
            <w:pPr>
              <w:jc w:val="left"/>
              <w:rPr>
                <w:lang w:val="en-GB"/>
              </w:rPr>
            </w:pPr>
            <w:r w:rsidRPr="00CC5315">
              <w:rPr>
                <w:lang w:val="en-GB"/>
              </w:rPr>
              <w:t>PQ</w:t>
            </w:r>
          </w:p>
        </w:tc>
        <w:tc>
          <w:tcPr>
            <w:tcW w:w="8110" w:type="dxa"/>
          </w:tcPr>
          <w:p w14:paraId="26CCDEA1" w14:textId="77777777" w:rsidR="00DB49D1" w:rsidRPr="00CC5315" w:rsidRDefault="00E53618" w:rsidP="008F5DB7">
            <w:pPr>
              <w:jc w:val="left"/>
              <w:rPr>
                <w:lang w:val="en-GB"/>
              </w:rPr>
            </w:pPr>
            <w:r w:rsidRPr="00CC5315">
              <w:rPr>
                <w:lang w:val="en-GB"/>
              </w:rPr>
              <w:t>Performance Qualification</w:t>
            </w:r>
            <w:r w:rsidRPr="00CC5315">
              <w:rPr>
                <w:lang w:val="en-GB"/>
              </w:rPr>
              <w:br/>
            </w:r>
            <w:r w:rsidR="00F35DB2" w:rsidRPr="00CC5315">
              <w:rPr>
                <w:lang w:val="en-GB"/>
              </w:rPr>
              <w:t>….</w:t>
            </w:r>
          </w:p>
        </w:tc>
      </w:tr>
      <w:tr w:rsidR="000318AB" w:rsidRPr="00CC5315" w14:paraId="4CAC0C5A" w14:textId="77777777" w:rsidTr="00B62555">
        <w:trPr>
          <w:trHeight w:val="906"/>
        </w:trPr>
        <w:tc>
          <w:tcPr>
            <w:tcW w:w="1668" w:type="dxa"/>
          </w:tcPr>
          <w:p w14:paraId="69ED41A1" w14:textId="0AF1A638" w:rsidR="000318AB" w:rsidRPr="000318AB" w:rsidRDefault="000318AB" w:rsidP="008F5DB7">
            <w:pPr>
              <w:jc w:val="left"/>
            </w:pPr>
            <w:r>
              <w:lastRenderedPageBreak/>
              <w:t>QA</w:t>
            </w:r>
          </w:p>
        </w:tc>
        <w:tc>
          <w:tcPr>
            <w:tcW w:w="8110" w:type="dxa"/>
          </w:tcPr>
          <w:p w14:paraId="4DFBB719" w14:textId="77777777" w:rsidR="000318AB" w:rsidRPr="00CC5315" w:rsidRDefault="000318AB" w:rsidP="008F5DB7">
            <w:pPr>
              <w:jc w:val="left"/>
              <w:rPr>
                <w:lang w:val="en-GB"/>
              </w:rPr>
            </w:pPr>
          </w:p>
        </w:tc>
      </w:tr>
      <w:tr w:rsidR="0089095C" w:rsidRPr="00CC5315" w14:paraId="7B0CCFA4" w14:textId="77777777" w:rsidTr="00B62555">
        <w:trPr>
          <w:trHeight w:val="906"/>
        </w:trPr>
        <w:tc>
          <w:tcPr>
            <w:tcW w:w="1668" w:type="dxa"/>
          </w:tcPr>
          <w:p w14:paraId="4DFC750A" w14:textId="2FDB429B" w:rsidR="0089095C" w:rsidRPr="00CC5315" w:rsidRDefault="0089095C" w:rsidP="008F5DB7">
            <w:pPr>
              <w:jc w:val="left"/>
              <w:rPr>
                <w:lang w:val="en-GB"/>
              </w:rPr>
            </w:pPr>
            <w:r w:rsidRPr="00CC5315">
              <w:rPr>
                <w:lang w:val="en-GB"/>
              </w:rPr>
              <w:t>Rest API</w:t>
            </w:r>
          </w:p>
        </w:tc>
        <w:tc>
          <w:tcPr>
            <w:tcW w:w="8110" w:type="dxa"/>
          </w:tcPr>
          <w:p w14:paraId="6922E735" w14:textId="77777777" w:rsidR="0089095C" w:rsidRPr="00CC5315" w:rsidRDefault="0089095C" w:rsidP="008F5DB7">
            <w:pPr>
              <w:jc w:val="left"/>
              <w:rPr>
                <w:lang w:val="en-GB"/>
              </w:rPr>
            </w:pPr>
          </w:p>
        </w:tc>
      </w:tr>
      <w:tr w:rsidR="00DB49D1" w:rsidRPr="00CC5315" w14:paraId="692BEDD9" w14:textId="77777777" w:rsidTr="00BD0BBE">
        <w:tc>
          <w:tcPr>
            <w:tcW w:w="1668" w:type="dxa"/>
          </w:tcPr>
          <w:p w14:paraId="4D6D27CD" w14:textId="25657092" w:rsidR="00DB49D1" w:rsidRPr="00CC5315" w:rsidRDefault="00B62555" w:rsidP="008F5DB7">
            <w:pPr>
              <w:jc w:val="left"/>
              <w:rPr>
                <w:lang w:val="en-GB"/>
              </w:rPr>
            </w:pPr>
            <w:r w:rsidRPr="00CC5315">
              <w:rPr>
                <w:lang w:val="en-GB"/>
              </w:rPr>
              <w:t>SME</w:t>
            </w:r>
          </w:p>
        </w:tc>
        <w:tc>
          <w:tcPr>
            <w:tcW w:w="8110" w:type="dxa"/>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BD0BBE">
        <w:tc>
          <w:tcPr>
            <w:tcW w:w="1668" w:type="dxa"/>
          </w:tcPr>
          <w:p w14:paraId="55508575" w14:textId="4AB4ABCF" w:rsidR="00DB49D1" w:rsidRPr="00CC5315" w:rsidRDefault="00E63A39" w:rsidP="008F5DB7">
            <w:pPr>
              <w:jc w:val="left"/>
              <w:rPr>
                <w:lang w:val="en-GB"/>
              </w:rPr>
            </w:pPr>
            <w:proofErr w:type="spellStart"/>
            <w:r w:rsidRPr="00CC5315">
              <w:rPr>
                <w:lang w:val="en-GB"/>
              </w:rPr>
              <w:t>StepDefs</w:t>
            </w:r>
            <w:proofErr w:type="spellEnd"/>
          </w:p>
        </w:tc>
        <w:tc>
          <w:tcPr>
            <w:tcW w:w="8110" w:type="dxa"/>
          </w:tcPr>
          <w:p w14:paraId="0D1CBB5D" w14:textId="77777777" w:rsidR="00DB49D1" w:rsidRPr="00CC5315" w:rsidRDefault="00DB49D1" w:rsidP="008F5DB7">
            <w:pPr>
              <w:jc w:val="left"/>
              <w:rPr>
                <w:lang w:val="en-GB"/>
              </w:rPr>
            </w:pPr>
          </w:p>
        </w:tc>
      </w:tr>
      <w:tr w:rsidR="00DB49D1" w:rsidRPr="00CC5315" w14:paraId="7D252618" w14:textId="77777777" w:rsidTr="00BD0BBE">
        <w:tc>
          <w:tcPr>
            <w:tcW w:w="1668" w:type="dxa"/>
          </w:tcPr>
          <w:p w14:paraId="6FDB9744" w14:textId="77777777" w:rsidR="00DB49D1" w:rsidRPr="00CC5315" w:rsidRDefault="00DB49D1" w:rsidP="008F5DB7">
            <w:pPr>
              <w:jc w:val="left"/>
              <w:rPr>
                <w:lang w:val="en-GB"/>
              </w:rPr>
            </w:pPr>
          </w:p>
        </w:tc>
        <w:tc>
          <w:tcPr>
            <w:tcW w:w="8110" w:type="dxa"/>
          </w:tcPr>
          <w:p w14:paraId="56470204" w14:textId="77777777" w:rsidR="00DB49D1" w:rsidRPr="00CC5315" w:rsidRDefault="00DB49D1" w:rsidP="008F5DB7">
            <w:pPr>
              <w:jc w:val="left"/>
              <w:rPr>
                <w:lang w:val="en-GB"/>
              </w:rPr>
            </w:pPr>
          </w:p>
        </w:tc>
      </w:tr>
      <w:tr w:rsidR="00DB49D1" w:rsidRPr="00CC5315" w14:paraId="6F826257" w14:textId="77777777" w:rsidTr="00BD0BBE">
        <w:tc>
          <w:tcPr>
            <w:tcW w:w="1668" w:type="dxa"/>
          </w:tcPr>
          <w:p w14:paraId="15337456" w14:textId="77777777" w:rsidR="00DB49D1" w:rsidRPr="00CC5315" w:rsidRDefault="00DB49D1" w:rsidP="008F5DB7">
            <w:pPr>
              <w:jc w:val="left"/>
              <w:rPr>
                <w:lang w:val="en-GB"/>
              </w:rPr>
            </w:pPr>
          </w:p>
        </w:tc>
        <w:tc>
          <w:tcPr>
            <w:tcW w:w="8110" w:type="dxa"/>
          </w:tcPr>
          <w:p w14:paraId="7202C667" w14:textId="77777777" w:rsidR="00DB49D1" w:rsidRPr="00CC5315" w:rsidRDefault="00DB49D1" w:rsidP="008F5DB7">
            <w:pPr>
              <w:jc w:val="left"/>
              <w:rPr>
                <w:lang w:val="en-GB"/>
              </w:rPr>
            </w:pPr>
          </w:p>
        </w:tc>
      </w:tr>
    </w:tbl>
    <w:p w14:paraId="7803866F" w14:textId="77777777" w:rsidR="00696A18" w:rsidRPr="00CC5315" w:rsidRDefault="00696A18" w:rsidP="00696A18">
      <w:pPr>
        <w:rPr>
          <w:lang w:val="en-GB"/>
        </w:rPr>
      </w:pPr>
    </w:p>
    <w:p w14:paraId="3A4940A4" w14:textId="77777777" w:rsidR="00BA0923" w:rsidRPr="00CC5315" w:rsidRDefault="00BA0923" w:rsidP="00D07B47">
      <w:pPr>
        <w:rPr>
          <w:lang w:val="en-GB"/>
        </w:rPr>
      </w:pPr>
    </w:p>
    <w:p w14:paraId="2741B835" w14:textId="77777777" w:rsidR="00BA0923" w:rsidRPr="00CC5315" w:rsidRDefault="00723BB2" w:rsidP="00D000CF">
      <w:pPr>
        <w:pStyle w:val="Heading1withoutnumbering"/>
        <w:rPr>
          <w:lang w:val="en-GB"/>
        </w:rPr>
      </w:pPr>
      <w:bookmarkStart w:id="454" w:name="_Toc46067117"/>
      <w:bookmarkStart w:id="455" w:name="_Toc46126848"/>
      <w:bookmarkEnd w:id="445"/>
      <w:r w:rsidRPr="00CC5315">
        <w:rPr>
          <w:lang w:val="en-GB"/>
        </w:rPr>
        <w:lastRenderedPageBreak/>
        <w:t>Appendix</w:t>
      </w:r>
      <w:bookmarkEnd w:id="454"/>
      <w:bookmarkEnd w:id="455"/>
    </w:p>
    <w:p w14:paraId="1F44A0EC" w14:textId="182038A2" w:rsidR="00BA0923" w:rsidRDefault="0077268E" w:rsidP="00BA0923">
      <w:pPr>
        <w:rPr>
          <w:lang w:val="en-GB"/>
        </w:rPr>
      </w:pPr>
      <w:r w:rsidRPr="00CC5315">
        <w:rPr>
          <w:lang w:val="en-GB"/>
        </w:rPr>
        <w:t>References and appendix are</w:t>
      </w:r>
      <w:r w:rsidR="005D7BD9" w:rsidRPr="00CC5315">
        <w:rPr>
          <w:lang w:val="en-GB"/>
        </w:rPr>
        <w:t xml:space="preserve"> formatted as</w:t>
      </w:r>
      <w:r w:rsidRPr="00CC5315">
        <w:rPr>
          <w:lang w:val="en-GB"/>
        </w:rPr>
        <w:t xml:space="preserve"> „</w:t>
      </w:r>
      <w:r w:rsidR="00723BB2" w:rsidRPr="00CC5315">
        <w:rPr>
          <w:lang w:val="en-GB"/>
        </w:rPr>
        <w:t>Heading</w:t>
      </w:r>
      <w:r w:rsidRPr="00CC5315">
        <w:rPr>
          <w:lang w:val="en-GB"/>
        </w:rPr>
        <w:t xml:space="preserve"> 1 without numbering.“ Thereby </w:t>
      </w:r>
      <w:r w:rsidR="005D7BD9" w:rsidRPr="00CC5315">
        <w:rPr>
          <w:lang w:val="en-GB"/>
        </w:rPr>
        <w:t>this entry is listed in the table of contents (</w:t>
      </w:r>
      <w:r w:rsidR="00723BB2" w:rsidRPr="00CC5315">
        <w:rPr>
          <w:lang w:val="en-GB"/>
        </w:rPr>
        <w:t xml:space="preserve">but </w:t>
      </w:r>
      <w:r w:rsidR="005D7BD9" w:rsidRPr="00CC5315">
        <w:rPr>
          <w:lang w:val="en-GB"/>
        </w:rPr>
        <w:t>without numbering). To structure your appendices use CAPITAL LETTERS (Appendix A, Appendix B etc.).</w:t>
      </w:r>
    </w:p>
    <w:p w14:paraId="368DBC4C" w14:textId="347F86FC" w:rsidR="00AF6B78" w:rsidRPr="00AF6B78" w:rsidRDefault="00AF6B78" w:rsidP="00BA0923">
      <w:pPr>
        <w:rPr>
          <w:lang w:val="en-CH"/>
        </w:rPr>
      </w:pPr>
      <w:proofErr w:type="spellStart"/>
      <w:r>
        <w:rPr>
          <w:lang w:val="en-CH"/>
        </w:rPr>
        <w:t>Usefull</w:t>
      </w:r>
      <w:proofErr w:type="spellEnd"/>
      <w:r>
        <w:rPr>
          <w:lang w:val="en-CH"/>
        </w:rPr>
        <w:t xml:space="preserve"> sites to support </w:t>
      </w:r>
      <w:proofErr w:type="spellStart"/>
      <w:r>
        <w:rPr>
          <w:lang w:val="en-CH"/>
        </w:rPr>
        <w:t>implementation</w:t>
      </w:r>
      <w:r w:rsidR="001D6266">
        <w:rPr>
          <w:lang w:val="en-CH"/>
        </w:rPr>
        <w:t>o</w:t>
      </w:r>
      <w:proofErr w:type="spellEnd"/>
    </w:p>
    <w:p w14:paraId="4A7EC1E5" w14:textId="7BE15151" w:rsidR="00AF6B78" w:rsidRDefault="00AF6B78" w:rsidP="00BA0923">
      <w:pPr>
        <w:rPr>
          <w:lang w:val="en-GB"/>
        </w:rPr>
      </w:pPr>
    </w:p>
    <w:p w14:paraId="3BF74DBF" w14:textId="77777777" w:rsidR="00AF6B78" w:rsidRPr="00CC5315" w:rsidRDefault="008364C8" w:rsidP="00AF6B78">
      <w:pPr>
        <w:rPr>
          <w:lang w:val="en-GB" w:eastAsia="de-DE"/>
        </w:rPr>
      </w:pPr>
      <w:hyperlink r:id="rId135" w:history="1">
        <w:r w:rsidR="00AF6B78" w:rsidRPr="00CC5315">
          <w:rPr>
            <w:rStyle w:val="Hyperlink"/>
            <w:lang w:val="en-GB"/>
          </w:rPr>
          <w:t>https://stackoverflow.com/</w:t>
        </w:r>
      </w:hyperlink>
    </w:p>
    <w:p w14:paraId="196E7CA5" w14:textId="77777777" w:rsidR="00AF6B78" w:rsidRPr="00CC5315" w:rsidRDefault="008364C8" w:rsidP="00AF6B78">
      <w:pPr>
        <w:rPr>
          <w:rStyle w:val="Hyperlink"/>
          <w:lang w:val="en-GB"/>
        </w:rPr>
      </w:pPr>
      <w:hyperlink r:id="rId136" w:history="1">
        <w:r w:rsidR="00AF6B78" w:rsidRPr="00CC5315">
          <w:rPr>
            <w:rStyle w:val="Hyperlink"/>
            <w:lang w:val="en-GB"/>
          </w:rPr>
          <w:t>https://www.guru99.com/</w:t>
        </w:r>
      </w:hyperlink>
    </w:p>
    <w:p w14:paraId="3EB07AC4" w14:textId="77777777" w:rsidR="00AF6B78" w:rsidRPr="00CC5315" w:rsidRDefault="008364C8" w:rsidP="00AF6B78">
      <w:pPr>
        <w:rPr>
          <w:lang w:val="en-GB"/>
        </w:rPr>
      </w:pPr>
      <w:hyperlink r:id="rId137" w:history="1">
        <w:r w:rsidR="00AF6B78" w:rsidRPr="00CC5315">
          <w:rPr>
            <w:rStyle w:val="Hyperlink"/>
            <w:lang w:val="en-GB"/>
          </w:rPr>
          <w:t>https://www.tutorialspoint.com/index.htm</w:t>
        </w:r>
      </w:hyperlink>
      <w:r w:rsidR="00AF6B78" w:rsidRPr="00CC5315">
        <w:rPr>
          <w:lang w:val="en-GB"/>
        </w:rPr>
        <w:t xml:space="preserve"> </w:t>
      </w:r>
    </w:p>
    <w:p w14:paraId="13628D38" w14:textId="77777777" w:rsidR="00AF6B78" w:rsidRPr="00CC5315" w:rsidRDefault="008364C8" w:rsidP="00AF6B78">
      <w:pPr>
        <w:rPr>
          <w:lang w:val="en-GB"/>
        </w:rPr>
      </w:pPr>
      <w:hyperlink r:id="rId138" w:history="1">
        <w:r w:rsidR="00AF6B78" w:rsidRPr="00CC5315">
          <w:rPr>
            <w:rStyle w:val="Hyperlink"/>
            <w:lang w:val="en-GB"/>
          </w:rPr>
          <w:t>https://www.tutorialspoint.com/selenium/index.htm</w:t>
        </w:r>
      </w:hyperlink>
      <w:r w:rsidR="00AF6B78" w:rsidRPr="00CC5315">
        <w:rPr>
          <w:lang w:val="en-GB"/>
        </w:rPr>
        <w:t xml:space="preserve"> </w:t>
      </w:r>
    </w:p>
    <w:p w14:paraId="46D052EB" w14:textId="77777777" w:rsidR="00AF6B78" w:rsidRPr="00CC5315" w:rsidRDefault="008364C8" w:rsidP="00AF6B78">
      <w:pPr>
        <w:rPr>
          <w:rStyle w:val="Hyperlink"/>
          <w:lang w:val="en-GB"/>
        </w:rPr>
      </w:pPr>
      <w:hyperlink r:id="rId139" w:history="1">
        <w:r w:rsidR="00AF6B78" w:rsidRPr="00CC5315">
          <w:rPr>
            <w:rStyle w:val="Hyperlink"/>
            <w:lang w:val="en-GB"/>
          </w:rPr>
          <w:t>https://cucumber.io/docs/cucumber/</w:t>
        </w:r>
      </w:hyperlink>
    </w:p>
    <w:p w14:paraId="4109D657" w14:textId="77777777" w:rsidR="00AF6B78" w:rsidRPr="00CC5315" w:rsidRDefault="008364C8" w:rsidP="00AF6B78">
      <w:pPr>
        <w:rPr>
          <w:lang w:val="en-GB"/>
        </w:rPr>
      </w:pPr>
      <w:hyperlink r:id="rId140" w:history="1">
        <w:r w:rsidR="00AF6B78" w:rsidRPr="00CC5315">
          <w:rPr>
            <w:rStyle w:val="Hyperlink"/>
            <w:lang w:val="en-GB"/>
          </w:rPr>
          <w:t>https://www.tutorialspoint.com/cucumber/index.htm</w:t>
        </w:r>
      </w:hyperlink>
      <w:r w:rsidR="00AF6B78" w:rsidRPr="00CC5315">
        <w:rPr>
          <w:lang w:val="en-GB"/>
        </w:rPr>
        <w:t xml:space="preserve"> </w:t>
      </w:r>
    </w:p>
    <w:p w14:paraId="3170A0B2" w14:textId="77777777" w:rsidR="00AF6B78" w:rsidRPr="00CC5315" w:rsidRDefault="008364C8" w:rsidP="00AF6B78">
      <w:pPr>
        <w:rPr>
          <w:lang w:val="en-GB"/>
        </w:rPr>
      </w:pPr>
      <w:hyperlink r:id="rId141" w:history="1">
        <w:r w:rsidR="00AF6B78" w:rsidRPr="00CC5315">
          <w:rPr>
            <w:rStyle w:val="Hyperlink"/>
            <w:lang w:val="en-GB"/>
          </w:rPr>
          <w:t>https://cucumber.io/docs/gherkin/</w:t>
        </w:r>
      </w:hyperlink>
    </w:p>
    <w:p w14:paraId="48D1A561" w14:textId="77777777" w:rsidR="00AF6B78" w:rsidRPr="00CC5315" w:rsidRDefault="008364C8" w:rsidP="00AF6B78">
      <w:pPr>
        <w:rPr>
          <w:lang w:val="en-GB"/>
        </w:rPr>
      </w:pPr>
      <w:hyperlink r:id="rId142" w:history="1">
        <w:r w:rsidR="00AF6B78" w:rsidRPr="00CC5315">
          <w:rPr>
            <w:rStyle w:val="Hyperlink"/>
            <w:lang w:val="en-GB"/>
          </w:rPr>
          <w:t>https://www.javatpoint.com/spring-boot-tutorial</w:t>
        </w:r>
      </w:hyperlink>
    </w:p>
    <w:p w14:paraId="2DC2567A" w14:textId="77777777" w:rsidR="00AF6B78" w:rsidRPr="00CC5315" w:rsidRDefault="008364C8" w:rsidP="00AF6B78">
      <w:pPr>
        <w:rPr>
          <w:lang w:val="en-GB"/>
        </w:rPr>
      </w:pPr>
      <w:hyperlink r:id="rId143" w:history="1">
        <w:r w:rsidR="00AF6B78" w:rsidRPr="00CC5315">
          <w:rPr>
            <w:rStyle w:val="Hyperlink"/>
            <w:lang w:val="en-GB"/>
          </w:rPr>
          <w:t>https://www.javatpoint.com/selenium-tutorial</w:t>
        </w:r>
      </w:hyperlink>
    </w:p>
    <w:p w14:paraId="137C50CD" w14:textId="77777777" w:rsidR="00AF6B78" w:rsidRPr="00CC5315" w:rsidRDefault="008364C8" w:rsidP="00AF6B78">
      <w:pPr>
        <w:rPr>
          <w:lang w:val="en-GB"/>
        </w:rPr>
      </w:pPr>
      <w:hyperlink r:id="rId144" w:history="1">
        <w:r w:rsidR="00AF6B78" w:rsidRPr="00CC5315">
          <w:rPr>
            <w:rStyle w:val="Hyperlink"/>
            <w:lang w:val="en-GB"/>
          </w:rPr>
          <w:t>https://www.javatpoint.com/java-tutorial</w:t>
        </w:r>
      </w:hyperlink>
    </w:p>
    <w:p w14:paraId="23349115" w14:textId="77777777" w:rsidR="00AF6B78" w:rsidRPr="00CC5315" w:rsidRDefault="008364C8" w:rsidP="00AF6B78">
      <w:pPr>
        <w:rPr>
          <w:lang w:val="en-GB"/>
        </w:rPr>
      </w:pPr>
      <w:hyperlink r:id="rId145" w:history="1">
        <w:r w:rsidR="00AF6B78" w:rsidRPr="00CC5315">
          <w:rPr>
            <w:rStyle w:val="Hyperlink"/>
            <w:lang w:val="en-GB"/>
          </w:rPr>
          <w:t>https://vueschool.io/courses?filter=free-courses</w:t>
        </w:r>
      </w:hyperlink>
    </w:p>
    <w:p w14:paraId="32AE867B" w14:textId="77777777" w:rsidR="00AF6B78" w:rsidRPr="00CC5315" w:rsidRDefault="008364C8" w:rsidP="00AF6B78">
      <w:pPr>
        <w:rPr>
          <w:lang w:val="en-GB"/>
        </w:rPr>
      </w:pPr>
      <w:hyperlink r:id="rId146" w:history="1">
        <w:r w:rsidR="00AF6B78" w:rsidRPr="00CC5315">
          <w:rPr>
            <w:rStyle w:val="Hyperlink"/>
            <w:lang w:val="en-GB"/>
          </w:rPr>
          <w:t>https://vuejs.org/</w:t>
        </w:r>
      </w:hyperlink>
    </w:p>
    <w:p w14:paraId="6C69EAD5" w14:textId="77777777" w:rsidR="00AF6B78" w:rsidRPr="00CC5315" w:rsidRDefault="008364C8" w:rsidP="00AF6B78">
      <w:pPr>
        <w:rPr>
          <w:lang w:val="en-GB"/>
        </w:rPr>
      </w:pPr>
      <w:hyperlink r:id="rId147" w:history="1">
        <w:r w:rsidR="00AF6B78" w:rsidRPr="00CC5315">
          <w:rPr>
            <w:rStyle w:val="Hyperlink"/>
            <w:lang w:val="en-GB"/>
          </w:rPr>
          <w:t>https://bootstrap-vue.org/</w:t>
        </w:r>
      </w:hyperlink>
    </w:p>
    <w:p w14:paraId="3662D887" w14:textId="77777777" w:rsidR="00AF6B78" w:rsidRPr="00CC5315" w:rsidRDefault="008364C8" w:rsidP="00AF6B78">
      <w:pPr>
        <w:rPr>
          <w:rStyle w:val="Hyperlink"/>
          <w:lang w:val="en-GB"/>
        </w:rPr>
      </w:pPr>
      <w:hyperlink r:id="rId148" w:history="1">
        <w:r w:rsidR="00AF6B78" w:rsidRPr="00CC5315">
          <w:rPr>
            <w:rStyle w:val="Hyperlink"/>
            <w:lang w:val="en-GB"/>
          </w:rPr>
          <w:t>https://commonmark.org/help/</w:t>
        </w:r>
      </w:hyperlink>
    </w:p>
    <w:p w14:paraId="0DF99C8C" w14:textId="77777777" w:rsidR="00AF6B78" w:rsidRPr="00CC5315" w:rsidRDefault="00AF6B78" w:rsidP="00BA0923">
      <w:pPr>
        <w:rPr>
          <w:lang w:val="en-GB"/>
        </w:rPr>
      </w:pPr>
    </w:p>
    <w:p w14:paraId="11D64568" w14:textId="4E5969D3" w:rsidR="001406DA" w:rsidRPr="00CC5315" w:rsidRDefault="001406DA" w:rsidP="00BA0923">
      <w:pPr>
        <w:rPr>
          <w:lang w:val="en-GB"/>
        </w:rPr>
      </w:pPr>
    </w:p>
    <w:p w14:paraId="6575FA82" w14:textId="77777777" w:rsidR="00EE6B15" w:rsidRPr="00CC5315" w:rsidRDefault="00EE6B15" w:rsidP="00BA0923">
      <w:pPr>
        <w:rPr>
          <w:lang w:val="en-GB"/>
        </w:rPr>
      </w:pPr>
    </w:p>
    <w:p w14:paraId="56D8A1D4" w14:textId="77777777" w:rsidR="00EE6B15" w:rsidRPr="00CC5315" w:rsidRDefault="00EE6B15" w:rsidP="00BA0923">
      <w:pPr>
        <w:rPr>
          <w:lang w:val="en-GB"/>
        </w:rPr>
      </w:pPr>
    </w:p>
    <w:p w14:paraId="4C83221A" w14:textId="77777777" w:rsidR="00EE6B15" w:rsidRPr="00CC5315" w:rsidRDefault="00EE6B15" w:rsidP="00BA0923">
      <w:pPr>
        <w:rPr>
          <w:lang w:val="en-GB"/>
        </w:rPr>
      </w:pPr>
    </w:p>
    <w:p w14:paraId="40587D37" w14:textId="77777777" w:rsidR="00EE6B15" w:rsidRPr="00CC5315" w:rsidRDefault="00EE6B15" w:rsidP="00BA0923">
      <w:pPr>
        <w:rPr>
          <w:lang w:val="en-GB"/>
        </w:rPr>
      </w:pPr>
    </w:p>
    <w:p w14:paraId="1C0AA805" w14:textId="77777777" w:rsidR="00EE6B15" w:rsidRPr="00CC5315" w:rsidRDefault="00EE6B15" w:rsidP="00BA0923">
      <w:pPr>
        <w:rPr>
          <w:lang w:val="en-GB"/>
        </w:rPr>
      </w:pPr>
    </w:p>
    <w:p w14:paraId="3657221D" w14:textId="77777777" w:rsidR="00EE6B15" w:rsidRPr="00CC5315" w:rsidRDefault="00EE6B15" w:rsidP="00EE6B15">
      <w:pPr>
        <w:pStyle w:val="Heading1withoutnumbering"/>
        <w:rPr>
          <w:lang w:val="en-GB"/>
        </w:rPr>
      </w:pPr>
      <w:bookmarkStart w:id="456" w:name="_Toc46067118"/>
      <w:bookmarkStart w:id="457" w:name="_Toc46126849"/>
      <w:r w:rsidRPr="00CC5315">
        <w:rPr>
          <w:lang w:val="en-GB"/>
        </w:rPr>
        <w:lastRenderedPageBreak/>
        <w:t>Appendix</w:t>
      </w:r>
      <w:bookmarkEnd w:id="456"/>
      <w:bookmarkEnd w:id="457"/>
    </w:p>
    <w:p w14:paraId="47C47DFD" w14:textId="77777777" w:rsidR="00EE6B15" w:rsidRPr="00CC5315" w:rsidRDefault="00EE6B15" w:rsidP="00EE6B15">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BA63E7B" w14:textId="77777777" w:rsidR="00EE6B15" w:rsidRPr="00CC5315" w:rsidRDefault="00EE6B15" w:rsidP="00BA0923">
      <w:pPr>
        <w:rPr>
          <w:lang w:val="en-GB"/>
        </w:rPr>
      </w:pPr>
    </w:p>
    <w:p w14:paraId="2221A89B" w14:textId="77777777" w:rsidR="00672164" w:rsidRPr="00CC5315" w:rsidRDefault="00672164" w:rsidP="00BA0923">
      <w:pPr>
        <w:rPr>
          <w:lang w:val="en-GB"/>
        </w:rPr>
      </w:pPr>
    </w:p>
    <w:p w14:paraId="5959F80E" w14:textId="77777777" w:rsidR="00672164" w:rsidRPr="00CC5315" w:rsidRDefault="00672164" w:rsidP="00BA0923">
      <w:pPr>
        <w:rPr>
          <w:lang w:val="en-GB"/>
        </w:rPr>
      </w:pPr>
    </w:p>
    <w:p w14:paraId="58ED66F2" w14:textId="77777777" w:rsidR="00672164" w:rsidRPr="00CC5315" w:rsidRDefault="00672164" w:rsidP="00BA0923">
      <w:pPr>
        <w:rPr>
          <w:lang w:val="en-GB"/>
        </w:rPr>
      </w:pPr>
    </w:p>
    <w:p w14:paraId="48C69738" w14:textId="77777777" w:rsidR="00672164" w:rsidRPr="00CC5315" w:rsidRDefault="00672164" w:rsidP="00BA0923">
      <w:pPr>
        <w:rPr>
          <w:lang w:val="en-GB"/>
        </w:rPr>
      </w:pPr>
    </w:p>
    <w:p w14:paraId="57C94D13" w14:textId="77777777" w:rsidR="00672164" w:rsidRPr="00CC5315" w:rsidRDefault="00672164" w:rsidP="00BA0923">
      <w:pPr>
        <w:rPr>
          <w:lang w:val="en-GB"/>
        </w:rPr>
      </w:pPr>
    </w:p>
    <w:p w14:paraId="49293FE1" w14:textId="77777777" w:rsidR="00672164" w:rsidRPr="00CC5315" w:rsidRDefault="00672164" w:rsidP="00BA0923">
      <w:pPr>
        <w:rPr>
          <w:lang w:val="en-GB"/>
        </w:rPr>
      </w:pPr>
    </w:p>
    <w:p w14:paraId="29CDAF6F" w14:textId="77777777" w:rsidR="00672164" w:rsidRPr="00CC5315" w:rsidRDefault="00672164" w:rsidP="00BA0923">
      <w:pPr>
        <w:rPr>
          <w:lang w:val="en-GB"/>
        </w:rPr>
      </w:pPr>
    </w:p>
    <w:p w14:paraId="1905EAC7" w14:textId="77777777" w:rsidR="00672164" w:rsidRPr="00CC5315" w:rsidRDefault="00672164" w:rsidP="00BA0923">
      <w:pPr>
        <w:rPr>
          <w:lang w:val="en-GB"/>
        </w:rPr>
      </w:pPr>
    </w:p>
    <w:p w14:paraId="777CF4BD" w14:textId="77777777" w:rsidR="00672164" w:rsidRPr="00CC5315" w:rsidRDefault="00672164" w:rsidP="00672164">
      <w:pPr>
        <w:pStyle w:val="Heading1withoutnumbering"/>
        <w:rPr>
          <w:lang w:val="en-GB"/>
        </w:rPr>
      </w:pPr>
      <w:bookmarkStart w:id="458" w:name="_Toc46067119"/>
      <w:bookmarkStart w:id="459" w:name="_Toc46126850"/>
      <w:r w:rsidRPr="00CC5315">
        <w:rPr>
          <w:lang w:val="en-GB"/>
        </w:rPr>
        <w:lastRenderedPageBreak/>
        <w:t>Appendix</w:t>
      </w:r>
      <w:bookmarkEnd w:id="458"/>
      <w:bookmarkEnd w:id="459"/>
    </w:p>
    <w:p w14:paraId="0FC5F07F"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538A0CEB" w14:textId="77777777" w:rsidR="00672164" w:rsidRPr="00CC5315" w:rsidRDefault="00672164" w:rsidP="00BA0923">
      <w:pPr>
        <w:rPr>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16AD3548" w14:textId="77777777" w:rsidR="00672164" w:rsidRPr="00CC5315" w:rsidRDefault="00672164" w:rsidP="00BA0923">
      <w:pPr>
        <w:rPr>
          <w:lang w:val="en-GB"/>
        </w:rPr>
      </w:pPr>
    </w:p>
    <w:p w14:paraId="332B9C4E" w14:textId="77777777" w:rsidR="00672164" w:rsidRPr="00CC5315" w:rsidRDefault="00672164" w:rsidP="00BA0923">
      <w:pPr>
        <w:rPr>
          <w:lang w:val="en-GB"/>
        </w:rPr>
      </w:pPr>
    </w:p>
    <w:p w14:paraId="173986B4" w14:textId="77777777" w:rsidR="00672164" w:rsidRPr="00CC5315" w:rsidRDefault="00672164" w:rsidP="00BA0923">
      <w:pPr>
        <w:rPr>
          <w:lang w:val="en-GB"/>
        </w:rPr>
      </w:pPr>
    </w:p>
    <w:p w14:paraId="7BC0F7A1" w14:textId="77777777" w:rsidR="00672164" w:rsidRPr="00CC5315" w:rsidRDefault="00672164" w:rsidP="00BA0923">
      <w:pPr>
        <w:rPr>
          <w:lang w:val="en-GB"/>
        </w:rPr>
      </w:pPr>
    </w:p>
    <w:p w14:paraId="45E13E2C" w14:textId="77777777" w:rsidR="00672164" w:rsidRPr="00CC5315" w:rsidRDefault="00672164" w:rsidP="00BA0923">
      <w:pPr>
        <w:rPr>
          <w:lang w:val="en-GB"/>
        </w:rPr>
      </w:pPr>
    </w:p>
    <w:p w14:paraId="4391AC90" w14:textId="77777777" w:rsidR="00672164" w:rsidRPr="00CC5315" w:rsidRDefault="00672164" w:rsidP="00BA0923">
      <w:pPr>
        <w:rPr>
          <w:lang w:val="en-GB"/>
        </w:rPr>
      </w:pPr>
    </w:p>
    <w:p w14:paraId="0DA08C15" w14:textId="77777777" w:rsidR="00672164" w:rsidRPr="00CC5315" w:rsidRDefault="00672164" w:rsidP="00BA0923">
      <w:pPr>
        <w:rPr>
          <w:lang w:val="en-GB"/>
        </w:rPr>
      </w:pPr>
    </w:p>
    <w:p w14:paraId="754410D3" w14:textId="77777777" w:rsidR="00672164" w:rsidRPr="00CC5315" w:rsidRDefault="00672164" w:rsidP="00BA0923">
      <w:pPr>
        <w:rPr>
          <w:lang w:val="en-GB"/>
        </w:rPr>
      </w:pPr>
    </w:p>
    <w:p w14:paraId="5924691F" w14:textId="77777777" w:rsidR="00672164" w:rsidRPr="00CC5315" w:rsidRDefault="00672164" w:rsidP="00BA0923">
      <w:pPr>
        <w:rPr>
          <w:lang w:val="en-GB"/>
        </w:rPr>
      </w:pPr>
    </w:p>
    <w:p w14:paraId="564FEB06" w14:textId="77777777" w:rsidR="00672164" w:rsidRPr="00CC5315" w:rsidRDefault="00672164" w:rsidP="00672164">
      <w:pPr>
        <w:pStyle w:val="Heading1withoutnumbering"/>
        <w:rPr>
          <w:lang w:val="en-GB"/>
        </w:rPr>
      </w:pPr>
      <w:bookmarkStart w:id="460" w:name="_Toc46067120"/>
      <w:bookmarkStart w:id="461" w:name="_Toc46126851"/>
      <w:r w:rsidRPr="00CC5315">
        <w:rPr>
          <w:lang w:val="en-GB"/>
        </w:rPr>
        <w:lastRenderedPageBreak/>
        <w:t>Appendix</w:t>
      </w:r>
      <w:bookmarkEnd w:id="460"/>
      <w:bookmarkEnd w:id="461"/>
    </w:p>
    <w:p w14:paraId="52F8198C"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1679EF31" w14:textId="77777777" w:rsidR="00672164" w:rsidRPr="00CC5315" w:rsidRDefault="00672164" w:rsidP="00BA0923">
      <w:pPr>
        <w:rPr>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354221BF" w14:textId="77777777" w:rsidR="00672164" w:rsidRPr="00CC5315" w:rsidRDefault="00672164" w:rsidP="00BA0923">
      <w:pPr>
        <w:rPr>
          <w:lang w:val="en-GB"/>
        </w:rPr>
      </w:pPr>
    </w:p>
    <w:p w14:paraId="5CC43FE9" w14:textId="77777777" w:rsidR="00672164" w:rsidRPr="00CC5315" w:rsidRDefault="00672164" w:rsidP="00BA0923">
      <w:pPr>
        <w:rPr>
          <w:lang w:val="en-GB"/>
        </w:rPr>
      </w:pPr>
    </w:p>
    <w:p w14:paraId="59996568" w14:textId="77777777" w:rsidR="00672164" w:rsidRPr="00CC5315" w:rsidRDefault="00672164" w:rsidP="00BA0923">
      <w:pPr>
        <w:rPr>
          <w:lang w:val="en-GB"/>
        </w:rPr>
      </w:pPr>
    </w:p>
    <w:p w14:paraId="7959244E" w14:textId="77777777" w:rsidR="00672164" w:rsidRPr="00CC5315" w:rsidRDefault="00672164" w:rsidP="00BA0923">
      <w:pPr>
        <w:rPr>
          <w:lang w:val="en-GB"/>
        </w:rPr>
      </w:pPr>
    </w:p>
    <w:p w14:paraId="1A811D7F" w14:textId="77777777" w:rsidR="00672164" w:rsidRPr="00CC5315" w:rsidRDefault="0067216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62" w:name="_Toc46067121"/>
      <w:bookmarkStart w:id="463" w:name="_Toc46126852"/>
      <w:r w:rsidRPr="00CC5315">
        <w:rPr>
          <w:lang w:val="en-GB"/>
        </w:rPr>
        <w:lastRenderedPageBreak/>
        <w:t>Reference to Project Repository</w:t>
      </w:r>
      <w:bookmarkEnd w:id="462"/>
      <w:bookmarkEnd w:id="463"/>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436"/>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Mathias Fuchs" w:date="2020-07-20T09:17:00Z" w:initials="MF">
    <w:p w14:paraId="2832C707" w14:textId="718B517C" w:rsidR="008364C8" w:rsidRDefault="008364C8">
      <w:pPr>
        <w:pStyle w:val="CommentText"/>
      </w:pPr>
      <w:r>
        <w:rPr>
          <w:rStyle w:val="CommentReference"/>
        </w:rPr>
        <w:annotationRef/>
      </w:r>
      <w:r>
        <w:t>Was ist das für ein grüner Hintergrund?</w:t>
      </w:r>
    </w:p>
  </w:comment>
  <w:comment w:id="15" w:author="Mathias Fuchs" w:date="2020-07-20T09:20:00Z" w:initials="MF">
    <w:p w14:paraId="3B24FD0D" w14:textId="122DE4B0" w:rsidR="008364C8" w:rsidRPr="00A66686" w:rsidRDefault="008364C8">
      <w:pPr>
        <w:pStyle w:val="CommentText"/>
        <w:rPr>
          <w:lang w:val="en-GB"/>
        </w:rPr>
      </w:pPr>
      <w:r w:rsidRPr="00A66686">
        <w:rPr>
          <w:lang w:val="en-GB"/>
        </w:rPr>
        <w:t xml:space="preserve">Gross </w:t>
      </w:r>
      <w:proofErr w:type="spellStart"/>
      <w:r w:rsidRPr="00A66686">
        <w:rPr>
          <w:lang w:val="en-GB"/>
        </w:rPr>
        <w:t>buchstaben</w:t>
      </w:r>
      <w:proofErr w:type="spellEnd"/>
      <w:r w:rsidRPr="00A66686">
        <w:rPr>
          <w:lang w:val="en-GB"/>
        </w:rPr>
        <w:t xml:space="preserve">: </w:t>
      </w:r>
      <w:r>
        <w:rPr>
          <w:rStyle w:val="CommentReference"/>
        </w:rPr>
        <w:annotationRef/>
      </w:r>
      <w:r w:rsidRPr="00A66686">
        <w:rPr>
          <w:lang w:val="en-GB"/>
        </w:rPr>
        <w:t>HP ALM</w:t>
      </w:r>
    </w:p>
  </w:comment>
  <w:comment w:id="20" w:author="Mathias Fuchs" w:date="2020-07-20T09:25:00Z" w:initials="MF">
    <w:p w14:paraId="36D5DBFA" w14:textId="10B58BF5" w:rsidR="008364C8" w:rsidRPr="00523564" w:rsidRDefault="008364C8">
      <w:pPr>
        <w:pStyle w:val="CommentText"/>
        <w:rPr>
          <w:lang w:val="en-GB"/>
        </w:rPr>
      </w:pPr>
      <w:r>
        <w:rPr>
          <w:rStyle w:val="CommentReference"/>
        </w:rPr>
        <w:annotationRef/>
      </w:r>
      <w:r w:rsidRPr="00523564">
        <w:rPr>
          <w:lang w:val="en-GB"/>
        </w:rPr>
        <w:t>e.g. in regression testing</w:t>
      </w:r>
    </w:p>
  </w:comment>
  <w:comment w:id="21" w:author="Mathias Fuchs" w:date="2020-07-20T09:27:00Z" w:initials="MF">
    <w:p w14:paraId="19D644F3" w14:textId="41323F5A" w:rsidR="008364C8" w:rsidRPr="00523564" w:rsidRDefault="008364C8">
      <w:pPr>
        <w:pStyle w:val="CommentText"/>
        <w:rPr>
          <w:lang w:val="en-GB"/>
        </w:rPr>
      </w:pPr>
      <w:r>
        <w:rPr>
          <w:rStyle w:val="CommentReference"/>
        </w:rPr>
        <w:annotationRef/>
      </w:r>
      <w:r w:rsidRPr="00523564">
        <w:rPr>
          <w:lang w:val="en-GB"/>
        </w:rPr>
        <w:t>2</w:t>
      </w:r>
      <w:r>
        <w:rPr>
          <w:lang w:val="en-GB"/>
        </w:rPr>
        <w:t>x OQ</w:t>
      </w:r>
    </w:p>
  </w:comment>
  <w:comment w:id="24" w:author="Mathias Fuchs" w:date="2020-07-20T09:28:00Z" w:initials="MF">
    <w:p w14:paraId="28B3860B" w14:textId="13999DDC" w:rsidR="008364C8" w:rsidRPr="00523564" w:rsidRDefault="008364C8">
      <w:pPr>
        <w:pStyle w:val="CommentText"/>
        <w:rPr>
          <w:lang w:val="en-GB"/>
        </w:rPr>
      </w:pPr>
      <w:r>
        <w:rPr>
          <w:rStyle w:val="CommentReference"/>
        </w:rPr>
        <w:annotationRef/>
      </w:r>
      <w:r w:rsidRPr="00523564">
        <w:rPr>
          <w:lang w:val="en-GB"/>
        </w:rPr>
        <w:t>Is based on?</w:t>
      </w:r>
    </w:p>
  </w:comment>
  <w:comment w:id="25" w:author="Mathias Fuchs" w:date="2020-07-20T09:30:00Z" w:initials="MF">
    <w:p w14:paraId="11112E28" w14:textId="7FE4DAE1" w:rsidR="008364C8" w:rsidRDefault="008364C8">
      <w:pPr>
        <w:pStyle w:val="CommentText"/>
      </w:pPr>
      <w:r>
        <w:rPr>
          <w:rStyle w:val="CommentReference"/>
        </w:rPr>
        <w:annotationRef/>
      </w:r>
      <w:proofErr w:type="spellStart"/>
      <w:r>
        <w:t>this</w:t>
      </w:r>
      <w:proofErr w:type="spellEnd"/>
      <w:r>
        <w:t xml:space="preserve"> Thesis ?</w:t>
      </w:r>
    </w:p>
  </w:comment>
  <w:comment w:id="26" w:author="Mathias Fuchs" w:date="2020-07-20T09:31:00Z" w:initials="MF">
    <w:p w14:paraId="435B97EB" w14:textId="61BFC2A2" w:rsidR="008364C8" w:rsidRDefault="008364C8" w:rsidP="00523564">
      <w:pPr>
        <w:pStyle w:val="ListParagraph"/>
        <w:numPr>
          <w:ilvl w:val="0"/>
          <w:numId w:val="7"/>
        </w:numPr>
        <w:rPr>
          <w:lang w:val="en-GB" w:eastAsia="de-DE"/>
        </w:rPr>
      </w:pPr>
      <w:r>
        <w:rPr>
          <w:rStyle w:val="CommentReference"/>
        </w:rPr>
        <w:annotationRef/>
      </w:r>
      <w:r>
        <w:rPr>
          <w:lang w:val="en-GB" w:eastAsia="de-DE"/>
        </w:rPr>
        <w:t>process satisfy the GAMP5 OQ requirements?</w:t>
      </w:r>
    </w:p>
    <w:p w14:paraId="180DAD8C" w14:textId="5FC780F7" w:rsidR="008364C8" w:rsidRPr="00523564" w:rsidRDefault="008364C8">
      <w:pPr>
        <w:pStyle w:val="CommentText"/>
        <w:rPr>
          <w:lang w:val="en-GB"/>
        </w:rPr>
      </w:pPr>
    </w:p>
  </w:comment>
  <w:comment w:id="43" w:author="Mathias Fuchs" w:date="2020-07-20T09:36:00Z" w:initials="MF">
    <w:p w14:paraId="4F5F9A86" w14:textId="2C17EA4F" w:rsidR="008364C8" w:rsidRDefault="008364C8">
      <w:pPr>
        <w:pStyle w:val="CommentText"/>
        <w:rPr>
          <w:lang w:val="en-GB"/>
        </w:rPr>
      </w:pPr>
      <w:r>
        <w:rPr>
          <w:rStyle w:val="CommentReference"/>
        </w:rPr>
        <w:annotationRef/>
      </w:r>
      <w:r>
        <w:rPr>
          <w:lang w:val="en-GB"/>
        </w:rPr>
        <w:t xml:space="preserve">Development of a combined OQ process between BDD and GAMP5 </w:t>
      </w:r>
    </w:p>
    <w:p w14:paraId="2C84AE7E" w14:textId="5DBF0F0B" w:rsidR="008364C8" w:rsidRDefault="008364C8">
      <w:pPr>
        <w:pStyle w:val="CommentText"/>
        <w:rPr>
          <w:lang w:val="en-GB"/>
        </w:rPr>
      </w:pPr>
    </w:p>
    <w:p w14:paraId="05B1086B" w14:textId="3C4F7911" w:rsidR="008364C8" w:rsidRPr="004A4E28" w:rsidRDefault="008364C8">
      <w:pPr>
        <w:pStyle w:val="CommentText"/>
      </w:pPr>
      <w:r w:rsidRPr="004A4E28">
        <w:t xml:space="preserve">Allgemein: Viele Sätze sind etwas umständlich formuliert und sehr oft wird </w:t>
      </w:r>
      <w:r>
        <w:t>«</w:t>
      </w:r>
      <w:r w:rsidRPr="004A4E28">
        <w:t xml:space="preserve">in </w:t>
      </w:r>
      <w:proofErr w:type="spellStart"/>
      <w:r w:rsidRPr="004A4E28">
        <w:t>respect</w:t>
      </w:r>
      <w:proofErr w:type="spellEnd"/>
      <w:r>
        <w:t>» verwendet</w:t>
      </w:r>
    </w:p>
  </w:comment>
  <w:comment w:id="62" w:author="Mathias Fuchs" w:date="2020-07-20T09:40:00Z" w:initials="MF">
    <w:p w14:paraId="5A9A6F12" w14:textId="6F2E242E" w:rsidR="008364C8" w:rsidRPr="004A4E28" w:rsidRDefault="008364C8">
      <w:pPr>
        <w:pStyle w:val="CommentText"/>
        <w:rPr>
          <w:lang w:val="en-GB"/>
        </w:rPr>
      </w:pPr>
      <w:r>
        <w:rPr>
          <w:rStyle w:val="CommentReference"/>
        </w:rPr>
        <w:annotationRef/>
      </w:r>
      <w:r w:rsidRPr="00CC5315">
        <w:rPr>
          <w:lang w:val="en-GB" w:eastAsia="de-DE"/>
        </w:rPr>
        <w:t>JBA was developed as a Web application</w:t>
      </w:r>
      <w:r>
        <w:rPr>
          <w:lang w:val="en-GB" w:eastAsia="de-DE"/>
        </w:rPr>
        <w:t xml:space="preserve"> using</w:t>
      </w:r>
      <w:r w:rsidRPr="00FE28CA">
        <w:rPr>
          <w:lang w:val="en-GB" w:eastAsia="de-DE"/>
        </w:rPr>
        <w:t xml:space="preserve"> </w:t>
      </w:r>
      <w:r w:rsidRPr="00CC5315">
        <w:rPr>
          <w:lang w:val="en-GB" w:eastAsia="de-DE"/>
        </w:rPr>
        <w:t>Chrome Browser version 8</w:t>
      </w:r>
      <w:r w:rsidRPr="00FE28CA">
        <w:rPr>
          <w:lang w:val="en-GB" w:eastAsia="de-DE"/>
        </w:rPr>
        <w:t>3</w:t>
      </w:r>
      <w:r w:rsidRPr="00CC5315">
        <w:rPr>
          <w:lang w:val="en-GB" w:eastAsia="de-DE"/>
        </w:rPr>
        <w:t xml:space="preserve">.0. </w:t>
      </w:r>
      <w:r>
        <w:rPr>
          <w:rStyle w:val="CommentReference"/>
        </w:rPr>
        <w:annotationRef/>
      </w:r>
    </w:p>
  </w:comment>
  <w:comment w:id="100" w:author="Leuenberger Sabrina (s)" w:date="2020-04-15T16:28:00Z" w:initials="LS(">
    <w:p w14:paraId="3BFEDA14" w14:textId="40C18175" w:rsidR="008364C8" w:rsidRPr="00AD7A73" w:rsidRDefault="008364C8">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112" w:author="Leuenberger Sabrina (s)" w:date="2020-04-19T12:09:00Z" w:initials="LS(">
    <w:p w14:paraId="3C750B7A" w14:textId="59E72FA2" w:rsidR="008364C8" w:rsidRPr="001D201F" w:rsidRDefault="008364C8">
      <w:pPr>
        <w:pStyle w:val="CommentText"/>
      </w:pPr>
      <w:r>
        <w:rPr>
          <w:rStyle w:val="CommentReference"/>
        </w:rPr>
        <w:annotationRef/>
      </w:r>
      <w:r w:rsidRPr="008364C8">
        <w:t>A</w:t>
      </w:r>
      <w:r>
        <w:t xml:space="preserve">chtung fast 1:1 abgeschrieben, aber nicht ganz </w:t>
      </w:r>
      <w:r w:rsidRPr="001D201F">
        <w:rPr>
          <w:rFonts w:ascii="Wingdings" w:eastAsia="Wingdings" w:hAnsi="Wingdings" w:cs="Wingdings"/>
        </w:rPr>
        <w:t></w:t>
      </w:r>
      <w:r>
        <w:t xml:space="preserve"> Zitierregel überprüfen.</w:t>
      </w:r>
    </w:p>
  </w:comment>
  <w:comment w:id="143" w:author="Mathias Fuchs" w:date="2020-07-08T11:46:00Z" w:initials="MF">
    <w:p w14:paraId="29F05C41" w14:textId="78E21DDB" w:rsidR="008364C8" w:rsidRDefault="008364C8">
      <w:pPr>
        <w:pStyle w:val="CommentText"/>
      </w:pPr>
      <w:r>
        <w:rPr>
          <w:rStyle w:val="CommentReference"/>
        </w:rPr>
        <w:annotationRef/>
      </w:r>
      <w:r>
        <w:t xml:space="preserve">Hier würde ich unser Ergebnis anfügen, nicht das generelle. Wir haben da ja ein konkretes </w:t>
      </w:r>
      <w:proofErr w:type="spellStart"/>
      <w:r>
        <w:t>Ergebins</w:t>
      </w:r>
      <w:proofErr w:type="spellEnd"/>
      <w:r>
        <w:t xml:space="preserve"> im Miro erarbeitet</w:t>
      </w:r>
    </w:p>
  </w:comment>
  <w:comment w:id="144" w:author="Leuenberger Sabrina (s)" w:date="2020-07-16T11:07:00Z" w:initials="LS(">
    <w:p w14:paraId="660B4066" w14:textId="276C9473" w:rsidR="008364C8" w:rsidRPr="0019428F" w:rsidRDefault="008364C8">
      <w:pPr>
        <w:pStyle w:val="CommentText"/>
      </w:pPr>
      <w:r>
        <w:rPr>
          <w:rStyle w:val="CommentReference"/>
        </w:rPr>
        <w:annotationRef/>
      </w:r>
      <w:r>
        <w:t xml:space="preserve">Was wir dort gemacht haben, ist eine angepasste Version, hier hätte ich gerne die Theorie. Das was wir gemacht haben, kommt im Kapitel 6. Ich habe aber ein anderes Bild eingefügt, dass klarer die Theorie zeigt. </w:t>
      </w:r>
      <w:r w:rsidRPr="0019428F">
        <w:t>Hoffe es passt so...</w:t>
      </w:r>
    </w:p>
  </w:comment>
  <w:comment w:id="256" w:author="Mathias Fuchs" w:date="2020-07-02T13:26:00Z" w:initials="MF">
    <w:p w14:paraId="634D26AD" w14:textId="6C1ABD43" w:rsidR="008364C8" w:rsidRDefault="008364C8">
      <w:pPr>
        <w:pStyle w:val="CommentText"/>
      </w:pPr>
      <w:r>
        <w:rPr>
          <w:rStyle w:val="CommentReference"/>
        </w:rPr>
        <w:annotationRef/>
      </w:r>
      <w:r>
        <w:t xml:space="preserve">Den Inhalt dieser Links lieber als PDF oder Kopie in den Appendix. Wenn die </w:t>
      </w:r>
      <w:proofErr w:type="spellStart"/>
      <w:r>
        <w:t>website</w:t>
      </w:r>
      <w:proofErr w:type="spellEnd"/>
      <w:r>
        <w:t xml:space="preserve"> ein update erhält, kann es sein, dass Deine Referenzen nicht mehr stimmen.  </w:t>
      </w:r>
    </w:p>
    <w:p w14:paraId="58DB9F29" w14:textId="7C1F4BCE" w:rsidR="008364C8" w:rsidRDefault="008364C8">
      <w:pPr>
        <w:pStyle w:val="CommentText"/>
      </w:pPr>
      <w:r>
        <w:t>Wo werden diese Referenzen gebraucht? Sind sie wichtig für die Arbeit?</w:t>
      </w:r>
    </w:p>
  </w:comment>
  <w:comment w:id="257" w:author="Mathias Fuchs" w:date="2020-07-03T10:03:00Z" w:initials="MF">
    <w:p w14:paraId="14CF77A8" w14:textId="23DD00CA" w:rsidR="008364C8" w:rsidRPr="007E6372" w:rsidRDefault="008364C8">
      <w:pPr>
        <w:pStyle w:val="CommentText"/>
      </w:pPr>
      <w:r>
        <w:rPr>
          <w:rStyle w:val="CommentReference"/>
        </w:rPr>
        <w:annotationRef/>
      </w:r>
      <w:r>
        <w:t xml:space="preserve">Dies ist die Source Code </w:t>
      </w:r>
      <w:proofErr w:type="spellStart"/>
      <w:r>
        <w:t>ablage</w:t>
      </w:r>
      <w:proofErr w:type="spellEnd"/>
      <w:r>
        <w:t xml:space="preserve">? </w:t>
      </w:r>
      <w:r w:rsidRPr="007E6372">
        <w:t>Eher in den Appendix.</w:t>
      </w:r>
    </w:p>
  </w:comment>
  <w:comment w:id="258" w:author="Leuenberger Sabrina (s)" w:date="2020-07-17T15:40:00Z" w:initials="LS(">
    <w:p w14:paraId="1AEFAC1F" w14:textId="7F5B8C9F" w:rsidR="008364C8" w:rsidRPr="006418FA" w:rsidRDefault="008364C8">
      <w:pPr>
        <w:pStyle w:val="CommentText"/>
      </w:pPr>
      <w:r>
        <w:rPr>
          <w:rStyle w:val="CommentReference"/>
        </w:rPr>
        <w:annotationRef/>
      </w:r>
      <w:r>
        <w:t>Nicht nur, enthält auch die ganze Doku</w:t>
      </w:r>
    </w:p>
  </w:comment>
  <w:comment w:id="269" w:author="Mathias Fuchs" w:date="2020-07-03T10:20:00Z" w:initials="MF">
    <w:p w14:paraId="30D2B3FD" w14:textId="48802D54" w:rsidR="008364C8" w:rsidRPr="00455153" w:rsidRDefault="008364C8">
      <w:pPr>
        <w:pStyle w:val="CommentText"/>
      </w:pPr>
      <w:r>
        <w:rPr>
          <w:rStyle w:val="CommentReference"/>
        </w:rPr>
        <w:annotationRef/>
      </w:r>
      <w:r w:rsidRPr="002D0E67">
        <w:rPr>
          <w:lang w:val="en-GB"/>
        </w:rPr>
        <w:t xml:space="preserve">Add </w:t>
      </w:r>
      <w:proofErr w:type="spellStart"/>
      <w:r w:rsidRPr="002D0E67">
        <w:rPr>
          <w:lang w:val="en-GB"/>
        </w:rPr>
        <w:t>Risc</w:t>
      </w:r>
      <w:proofErr w:type="spellEnd"/>
      <w:r w:rsidRPr="002D0E67">
        <w:rPr>
          <w:lang w:val="en-GB"/>
        </w:rPr>
        <w:t xml:space="preserve"> Based Approach for system components. </w:t>
      </w:r>
      <w:r w:rsidRPr="00455153">
        <w:t>(</w:t>
      </w:r>
      <w:proofErr w:type="spellStart"/>
      <w:r w:rsidRPr="00455153">
        <w:t>list</w:t>
      </w:r>
      <w:proofErr w:type="spellEnd"/>
      <w:r w:rsidRPr="00455153">
        <w:t xml:space="preserve"> all </w:t>
      </w:r>
      <w:proofErr w:type="spellStart"/>
      <w:r w:rsidRPr="00455153">
        <w:t>used</w:t>
      </w:r>
      <w:proofErr w:type="spellEnd"/>
      <w:r w:rsidRPr="00455153">
        <w:t xml:space="preserve"> </w:t>
      </w:r>
      <w:proofErr w:type="spellStart"/>
      <w:r w:rsidRPr="00455153">
        <w:t>elements</w:t>
      </w:r>
      <w:proofErr w:type="spellEnd"/>
      <w:r w:rsidRPr="00455153">
        <w:t xml:space="preserve">  ( Spring, </w:t>
      </w:r>
      <w:proofErr w:type="spellStart"/>
      <w:r w:rsidRPr="00455153">
        <w:t>bootstrap</w:t>
      </w:r>
      <w:proofErr w:type="spellEnd"/>
      <w:r w:rsidRPr="00455153">
        <w:t xml:space="preserve">, </w:t>
      </w:r>
      <w:proofErr w:type="spellStart"/>
      <w:r w:rsidRPr="00455153">
        <w:t>vue</w:t>
      </w:r>
      <w:proofErr w:type="spellEnd"/>
      <w:r w:rsidRPr="00455153">
        <w:t xml:space="preserve"> </w:t>
      </w:r>
      <w:proofErr w:type="spellStart"/>
      <w:r w:rsidRPr="00455153">
        <w:t>etc</w:t>
      </w:r>
      <w:proofErr w:type="spellEnd"/>
      <w:r w:rsidRPr="00455153">
        <w:t xml:space="preserve">) welchen </w:t>
      </w:r>
      <w:proofErr w:type="spellStart"/>
      <w:r w:rsidRPr="00455153">
        <w:t>einfluss</w:t>
      </w:r>
      <w:proofErr w:type="spellEnd"/>
      <w:r w:rsidRPr="00455153">
        <w:t xml:space="preserve"> haben die </w:t>
      </w:r>
      <w:proofErr w:type="spellStart"/>
      <w:r w:rsidRPr="00455153">
        <w:t>eizelnen</w:t>
      </w:r>
      <w:proofErr w:type="spellEnd"/>
      <w:r w:rsidRPr="00455153">
        <w:t xml:space="preserve"> </w:t>
      </w:r>
      <w:proofErr w:type="spellStart"/>
      <w:r w:rsidRPr="00455153">
        <w:t>Kompententen</w:t>
      </w:r>
      <w:proofErr w:type="spellEnd"/>
      <w:r w:rsidRPr="00455153">
        <w:t xml:space="preserve"> auf das Gesamtsystem) </w:t>
      </w:r>
    </w:p>
  </w:comment>
  <w:comment w:id="270" w:author="Leuenberger Sabrina (s)" w:date="2020-07-19T12:11:00Z" w:initials="LS(">
    <w:p w14:paraId="618DB6AC" w14:textId="1F4E5426" w:rsidR="008364C8" w:rsidRPr="00426779" w:rsidRDefault="008364C8">
      <w:pPr>
        <w:pStyle w:val="CommentText"/>
      </w:pPr>
      <w:r>
        <w:rPr>
          <w:rStyle w:val="CommentReference"/>
        </w:rPr>
        <w:annotationRef/>
      </w:r>
      <w:r>
        <w:t xml:space="preserve">Diese Elemente gehören zur JBA </w:t>
      </w:r>
      <w:r w:rsidRPr="003F13B5">
        <w:sym w:font="Wingdings" w:char="F0E0"/>
      </w:r>
      <w:r>
        <w:t xml:space="preserve"> da interessieren uns nur die OQs</w:t>
      </w:r>
    </w:p>
  </w:comment>
  <w:comment w:id="277" w:author="Mathias Fuchs" w:date="2020-06-30T16:14:00Z" w:initials="MF">
    <w:p w14:paraId="005D4CF4" w14:textId="3CB9A371" w:rsidR="008364C8" w:rsidRDefault="008364C8">
      <w:pPr>
        <w:pStyle w:val="CommentText"/>
      </w:pPr>
      <w:r>
        <w:rPr>
          <w:rStyle w:val="CommentReference"/>
        </w:rPr>
        <w:annotationRef/>
      </w:r>
      <w:r>
        <w:t>Auch diesen Abschnitt solltest Du klarer formulieren</w:t>
      </w:r>
    </w:p>
  </w:comment>
  <w:comment w:id="295" w:author="Leuenberger Sabrina (s)" w:date="2020-07-19T21:10:00Z" w:initials="LS(">
    <w:p w14:paraId="7565B5AC" w14:textId="35D3C1DF" w:rsidR="008364C8" w:rsidRPr="008364C8" w:rsidRDefault="008364C8">
      <w:pPr>
        <w:pStyle w:val="CommentText"/>
        <w:rPr>
          <w:lang w:val="en-GB"/>
        </w:rPr>
      </w:pPr>
      <w:r>
        <w:rPr>
          <w:rStyle w:val="CommentReference"/>
        </w:rPr>
        <w:annotationRef/>
      </w:r>
      <w:r w:rsidRPr="008364C8">
        <w:rPr>
          <w:lang w:val="en-GB"/>
        </w:rPr>
        <w:t>will become?</w:t>
      </w:r>
    </w:p>
  </w:comment>
  <w:comment w:id="296" w:author="Leuenberger Sabrina (s)" w:date="2020-07-18T18:44:00Z" w:initials="LS(">
    <w:p w14:paraId="0DD1889A" w14:textId="6BC3498E" w:rsidR="008364C8" w:rsidRPr="00FE28CA" w:rsidRDefault="008364C8">
      <w:pPr>
        <w:pStyle w:val="CommentText"/>
        <w:rPr>
          <w:lang w:val="en-GB"/>
        </w:rPr>
      </w:pPr>
      <w:r>
        <w:rPr>
          <w:rStyle w:val="CommentReference"/>
        </w:rPr>
        <w:annotationRef/>
      </w:r>
      <w:r w:rsidRPr="00FE28CA">
        <w:rPr>
          <w:lang w:val="en-GB"/>
        </w:rPr>
        <w:t>???</w:t>
      </w:r>
    </w:p>
  </w:comment>
  <w:comment w:id="297" w:author="Mathias Fuchs" w:date="2020-06-30T16:40:00Z" w:initials="MF">
    <w:p w14:paraId="481B5BE4" w14:textId="77777777" w:rsidR="008364C8" w:rsidRPr="00661035" w:rsidRDefault="008364C8">
      <w:pPr>
        <w:pStyle w:val="CommentText"/>
        <w:rPr>
          <w:lang w:val="en-GB"/>
        </w:rPr>
      </w:pPr>
      <w:r>
        <w:rPr>
          <w:rStyle w:val="CommentReference"/>
        </w:rPr>
        <w:annotationRef/>
      </w:r>
      <w:r w:rsidRPr="00661035">
        <w:rPr>
          <w:lang w:val="en-GB"/>
        </w:rPr>
        <w:t>Is that what I mean with a good design / architecture?</w:t>
      </w:r>
    </w:p>
  </w:comment>
  <w:comment w:id="301" w:author="Mathias Fuchs" w:date="2020-06-30T16:45:00Z" w:initials="MF">
    <w:p w14:paraId="1B869F27" w14:textId="77777777" w:rsidR="008364C8" w:rsidRDefault="008364C8">
      <w:pPr>
        <w:pStyle w:val="CommentText"/>
        <w:rPr>
          <w:lang w:val="en-GB"/>
        </w:rPr>
      </w:pPr>
      <w:r>
        <w:rPr>
          <w:rStyle w:val="CommentReference"/>
        </w:rPr>
        <w:annotationRef/>
      </w:r>
      <w:r w:rsidRPr="006E6D95">
        <w:rPr>
          <w:lang w:val="en-GB"/>
        </w:rPr>
        <w:t xml:space="preserve">A web application should normally support many </w:t>
      </w:r>
      <w:proofErr w:type="spellStart"/>
      <w:r w:rsidRPr="006E6D95">
        <w:rPr>
          <w:lang w:val="en-GB"/>
        </w:rPr>
        <w:t>differnt</w:t>
      </w:r>
      <w:proofErr w:type="spellEnd"/>
      <w:r w:rsidRPr="006E6D95">
        <w:rPr>
          <w:lang w:val="en-GB"/>
        </w:rPr>
        <w:t xml:space="preserve"> browsers. </w:t>
      </w:r>
      <w:r>
        <w:rPr>
          <w:lang w:val="en-GB"/>
        </w:rPr>
        <w:t>(</w:t>
      </w:r>
      <w:proofErr w:type="spellStart"/>
      <w:r>
        <w:rPr>
          <w:lang w:val="en-GB"/>
        </w:rPr>
        <w:t>FireFox</w:t>
      </w:r>
      <w:proofErr w:type="spellEnd"/>
      <w:r>
        <w:rPr>
          <w:lang w:val="en-GB"/>
        </w:rPr>
        <w:t>, Chrome, Opera, IE,…) What does that mean for the usage of the approach? One web driver per supported browser?</w:t>
      </w:r>
    </w:p>
    <w:p w14:paraId="590A6A4F" w14:textId="77777777" w:rsidR="008364C8" w:rsidRDefault="008364C8">
      <w:pPr>
        <w:pStyle w:val="CommentText"/>
        <w:rPr>
          <w:lang w:val="en-GB"/>
        </w:rPr>
      </w:pPr>
    </w:p>
    <w:p w14:paraId="2079FCAC" w14:textId="61C1A7D5" w:rsidR="008364C8" w:rsidRPr="006E6D95" w:rsidRDefault="008364C8">
      <w:pPr>
        <w:pStyle w:val="CommentText"/>
        <w:rPr>
          <w:lang w:val="en-GB"/>
        </w:rPr>
      </w:pPr>
      <w:r>
        <w:rPr>
          <w:lang w:val="en-GB"/>
        </w:rPr>
        <w:t>Also the used browser version needs to be fixed. Guess auto updates of used browsers must be avoided. (Might be a problem of any validated web application)</w:t>
      </w:r>
    </w:p>
  </w:comment>
  <w:comment w:id="302" w:author="Leuenberger Sabrina (s)" w:date="2020-07-18T18:00:00Z" w:initials="LS(">
    <w:p w14:paraId="466EFCA3" w14:textId="15017BFE" w:rsidR="008364C8" w:rsidRPr="008364C8" w:rsidRDefault="008364C8">
      <w:pPr>
        <w:pStyle w:val="CommentText"/>
        <w:rPr>
          <w:lang w:val="en-GB"/>
        </w:rPr>
      </w:pPr>
      <w:r>
        <w:rPr>
          <w:rStyle w:val="CommentReference"/>
        </w:rPr>
        <w:annotationRef/>
      </w:r>
      <w:r w:rsidRPr="008364C8">
        <w:rPr>
          <w:lang w:val="en-GB"/>
        </w:rPr>
        <w:t xml:space="preserve">Thank you </w:t>
      </w:r>
      <w:r w:rsidRPr="009A6C20">
        <w:sym w:font="Wingdings" w:char="F0E0"/>
      </w:r>
      <w:r w:rsidRPr="008364C8">
        <w:rPr>
          <w:lang w:val="en-GB"/>
        </w:rPr>
        <w:t xml:space="preserve"> I put it in the outlook </w:t>
      </w:r>
      <w:r w:rsidRPr="009A6C20">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03" w:author="Mathias Fuchs" w:date="2020-06-30T16:50:00Z" w:initials="MF">
    <w:p w14:paraId="3EF9FA80" w14:textId="43A39171" w:rsidR="008364C8" w:rsidRPr="006E6D95" w:rsidRDefault="008364C8">
      <w:pPr>
        <w:pStyle w:val="CommentText"/>
        <w:rPr>
          <w:lang w:val="en-GB"/>
        </w:rPr>
      </w:pPr>
      <w:r>
        <w:rPr>
          <w:rStyle w:val="CommentReference"/>
        </w:rPr>
        <w:annotationRef/>
      </w:r>
      <w:r w:rsidRPr="006E6D95">
        <w:rPr>
          <w:lang w:val="en-GB"/>
        </w:rPr>
        <w:t>Is this a valid check?</w:t>
      </w:r>
    </w:p>
  </w:comment>
  <w:comment w:id="304" w:author="Leuenberger Sabrina (s)" w:date="2020-07-18T17:58:00Z" w:initials="LS(">
    <w:p w14:paraId="035F9EA9" w14:textId="43FE8078" w:rsidR="008364C8" w:rsidRPr="008364C8" w:rsidRDefault="008364C8">
      <w:pPr>
        <w:pStyle w:val="CommentText"/>
        <w:rPr>
          <w:lang w:val="en-GB"/>
        </w:rPr>
      </w:pPr>
      <w:r>
        <w:rPr>
          <w:rStyle w:val="CommentReference"/>
        </w:rPr>
        <w:annotationRef/>
      </w:r>
      <w:r w:rsidRPr="008364C8">
        <w:rPr>
          <w:lang w:val="en-GB"/>
        </w:rPr>
        <w:t>Yes, perhaps not exclusively valid, but in combination with the first point, I think so.</w:t>
      </w:r>
    </w:p>
  </w:comment>
  <w:comment w:id="305" w:author="Mathias Fuchs" w:date="2020-06-30T16:53:00Z" w:initials="MF">
    <w:p w14:paraId="42C09225" w14:textId="4E0A4462" w:rsidR="008364C8" w:rsidRDefault="008364C8">
      <w:pPr>
        <w:pStyle w:val="CommentText"/>
        <w:rPr>
          <w:lang w:val="en-GB"/>
        </w:rPr>
      </w:pPr>
      <w:r>
        <w:rPr>
          <w:rStyle w:val="CommentReference"/>
        </w:rPr>
        <w:annotationRef/>
      </w:r>
      <w:r w:rsidRPr="006E6D95">
        <w:rPr>
          <w:lang w:val="en-GB"/>
        </w:rPr>
        <w:t xml:space="preserve">How can you test Browser side logic. </w:t>
      </w:r>
      <w:r>
        <w:rPr>
          <w:lang w:val="en-GB"/>
        </w:rPr>
        <w:t xml:space="preserve">E.g. by JavaScript. E.g. if the web App needs to display diagrams / </w:t>
      </w:r>
      <w:proofErr w:type="spellStart"/>
      <w:r>
        <w:rPr>
          <w:lang w:val="en-GB"/>
        </w:rPr>
        <w:t>grafics</w:t>
      </w:r>
      <w:proofErr w:type="spellEnd"/>
      <w:r>
        <w:rPr>
          <w:lang w:val="en-GB"/>
        </w:rPr>
        <w:t xml:space="preserve"> that are rendered completely in the browser. (Note: Each browser has its own </w:t>
      </w:r>
      <w:proofErr w:type="spellStart"/>
      <w:r>
        <w:rPr>
          <w:lang w:val="en-GB"/>
        </w:rPr>
        <w:t>javascript</w:t>
      </w:r>
      <w:proofErr w:type="spellEnd"/>
      <w:r>
        <w:rPr>
          <w:lang w:val="en-GB"/>
        </w:rPr>
        <w:t xml:space="preserve"> interpreter) That’s why most cool web apps don’t work with the crappy JS engine of MS IE </w:t>
      </w:r>
      <w:r w:rsidRPr="00876047">
        <w:rPr>
          <w:rFonts w:ascii="Wingdings" w:eastAsia="Wingdings" w:hAnsi="Wingdings" w:cs="Wingdings"/>
          <w:lang w:val="en-GB"/>
        </w:rPr>
        <w:t></w:t>
      </w:r>
    </w:p>
    <w:p w14:paraId="0830B86D" w14:textId="67DC8CE8" w:rsidR="008364C8" w:rsidRPr="006E6D95" w:rsidRDefault="008364C8">
      <w:pPr>
        <w:pStyle w:val="CommentText"/>
        <w:rPr>
          <w:lang w:val="en-GB"/>
        </w:rPr>
      </w:pPr>
    </w:p>
  </w:comment>
  <w:comment w:id="333" w:author="Leuenberger Sabrina (s)" w:date="2020-07-18T14:21:00Z" w:initials="LS(">
    <w:p w14:paraId="54C133BB" w14:textId="629FA766" w:rsidR="008364C8" w:rsidRPr="00F7432A" w:rsidRDefault="008364C8">
      <w:pPr>
        <w:pStyle w:val="CommentText"/>
      </w:pPr>
      <w:r>
        <w:rPr>
          <w:rStyle w:val="CommentReference"/>
        </w:rPr>
        <w:annotationRef/>
      </w:r>
      <w:r>
        <w:t xml:space="preserve">Evelyne, ich habe den Abschnitt mit dem Feature </w:t>
      </w:r>
      <w:proofErr w:type="spellStart"/>
      <w:r>
        <w:t>Approval</w:t>
      </w:r>
      <w:proofErr w:type="spellEnd"/>
      <w:r>
        <w:t xml:space="preserve">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32C707" w15:done="0"/>
  <w15:commentEx w15:paraId="3B24FD0D" w15:done="0"/>
  <w15:commentEx w15:paraId="36D5DBFA" w15:done="0"/>
  <w15:commentEx w15:paraId="19D644F3" w15:done="0"/>
  <w15:commentEx w15:paraId="28B3860B" w15:done="0"/>
  <w15:commentEx w15:paraId="11112E28" w15:done="0"/>
  <w15:commentEx w15:paraId="180DAD8C" w15:done="0"/>
  <w15:commentEx w15:paraId="05B1086B" w15:done="0"/>
  <w15:commentEx w15:paraId="5A9A6F12" w15:done="0"/>
  <w15:commentEx w15:paraId="3BFEDA14" w15:done="0"/>
  <w15:commentEx w15:paraId="3C750B7A" w15:done="0"/>
  <w15:commentEx w15:paraId="29F05C41" w15:done="0"/>
  <w15:commentEx w15:paraId="660B4066" w15:paraIdParent="29F05C41" w15:done="0"/>
  <w15:commentEx w15:paraId="58DB9F29" w15:done="0"/>
  <w15:commentEx w15:paraId="14CF77A8" w15:done="0"/>
  <w15:commentEx w15:paraId="1AEFAC1F" w15:paraIdParent="14CF77A8" w15:done="0"/>
  <w15:commentEx w15:paraId="30D2B3FD" w15:done="0"/>
  <w15:commentEx w15:paraId="618DB6AC" w15:paraIdParent="30D2B3FD" w15:done="0"/>
  <w15:commentEx w15:paraId="005D4CF4" w15:done="0"/>
  <w15:commentEx w15:paraId="7565B5AC" w15:done="0"/>
  <w15:commentEx w15:paraId="0DD1889A" w15:done="0"/>
  <w15:commentEx w15:paraId="481B5BE4" w15:done="0"/>
  <w15:commentEx w15:paraId="2079FCAC" w15:done="0"/>
  <w15:commentEx w15:paraId="466EFCA3" w15:paraIdParent="2079FCAC" w15:done="0"/>
  <w15:commentEx w15:paraId="3EF9FA80" w15:done="0"/>
  <w15:commentEx w15:paraId="035F9EA9" w15:paraIdParent="3EF9FA80" w15:done="0"/>
  <w15:commentEx w15:paraId="0830B86D" w15:done="0"/>
  <w15:commentEx w15:paraId="54C133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32C707" w16cid:durableId="22BFEC96"/>
  <w16cid:commentId w16cid:paraId="3B24FD0D" w16cid:durableId="22BFEC97"/>
  <w16cid:commentId w16cid:paraId="36D5DBFA" w16cid:durableId="22BFEC98"/>
  <w16cid:commentId w16cid:paraId="19D644F3" w16cid:durableId="22BFEC99"/>
  <w16cid:commentId w16cid:paraId="28B3860B" w16cid:durableId="22BFEC9A"/>
  <w16cid:commentId w16cid:paraId="11112E28" w16cid:durableId="22BFEC9B"/>
  <w16cid:commentId w16cid:paraId="180DAD8C" w16cid:durableId="22BFEC9C"/>
  <w16cid:commentId w16cid:paraId="05B1086B" w16cid:durableId="22BFEC9D"/>
  <w16cid:commentId w16cid:paraId="5A9A6F12" w16cid:durableId="22BFEC9E"/>
  <w16cid:commentId w16cid:paraId="3BFEDA14" w16cid:durableId="2241B4AC"/>
  <w16cid:commentId w16cid:paraId="3C750B7A" w16cid:durableId="2246BE11"/>
  <w16cid:commentId w16cid:paraId="29F05C41" w16cid:durableId="22BB0E67"/>
  <w16cid:commentId w16cid:paraId="660B4066" w16cid:durableId="22BAB354"/>
  <w16cid:commentId w16cid:paraId="58DB9F29" w16cid:durableId="22AD6D51"/>
  <w16cid:commentId w16cid:paraId="14CF77A8" w16cid:durableId="22AD6D52"/>
  <w16cid:commentId w16cid:paraId="1AEFAC1F" w16cid:durableId="22BC4501"/>
  <w16cid:commentId w16cid:paraId="30D2B3FD" w16cid:durableId="22AD6D5A"/>
  <w16cid:commentId w16cid:paraId="618DB6AC" w16cid:durableId="22BEB6ED"/>
  <w16cid:commentId w16cid:paraId="005D4CF4" w16cid:durableId="22AD6D60"/>
  <w16cid:commentId w16cid:paraId="7565B5AC" w16cid:durableId="22BF353A"/>
  <w16cid:commentId w16cid:paraId="0DD1889A" w16cid:durableId="22BDC182"/>
  <w16cid:commentId w16cid:paraId="481B5BE4" w16cid:durableId="22BFECAA"/>
  <w16cid:commentId w16cid:paraId="2079FCAC" w16cid:durableId="22AD6D6A"/>
  <w16cid:commentId w16cid:paraId="466EFCA3" w16cid:durableId="22BDB741"/>
  <w16cid:commentId w16cid:paraId="3EF9FA80" w16cid:durableId="22AD6D6B"/>
  <w16cid:commentId w16cid:paraId="035F9EA9" w16cid:durableId="22BDB6AC"/>
  <w16cid:commentId w16cid:paraId="0830B86D" w16cid:durableId="22AD6D6C"/>
  <w16cid:commentId w16cid:paraId="54C133BB" w16cid:durableId="22BD83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ADDFD" w14:textId="77777777" w:rsidR="00D520D4" w:rsidRDefault="00D520D4">
      <w:r>
        <w:separator/>
      </w:r>
    </w:p>
  </w:endnote>
  <w:endnote w:type="continuationSeparator" w:id="0">
    <w:p w14:paraId="51FC0B38" w14:textId="77777777" w:rsidR="00D520D4" w:rsidRDefault="00D520D4">
      <w:r>
        <w:continuationSeparator/>
      </w:r>
    </w:p>
  </w:endnote>
  <w:endnote w:type="continuationNotice" w:id="1">
    <w:p w14:paraId="3F98D60B" w14:textId="77777777" w:rsidR="00D520D4" w:rsidRDefault="00D520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8364C8" w:rsidRDefault="008364C8"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8364C8" w:rsidRDefault="008364C8"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8364C8" w:rsidRDefault="008364C8"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8364C8" w:rsidRPr="005500E7" w:rsidRDefault="008364C8"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8364C8" w:rsidRDefault="008364C8"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0F727F" w14:textId="77777777" w:rsidR="00D520D4" w:rsidRDefault="00D520D4">
      <w:r>
        <w:separator/>
      </w:r>
    </w:p>
  </w:footnote>
  <w:footnote w:type="continuationSeparator" w:id="0">
    <w:p w14:paraId="3FF658D2" w14:textId="77777777" w:rsidR="00D520D4" w:rsidRDefault="00D520D4">
      <w:r>
        <w:continuationSeparator/>
      </w:r>
    </w:p>
  </w:footnote>
  <w:footnote w:type="continuationNotice" w:id="1">
    <w:p w14:paraId="4FEE0C50" w14:textId="77777777" w:rsidR="00D520D4" w:rsidRDefault="00D520D4">
      <w:pPr>
        <w:spacing w:after="0" w:line="240" w:lineRule="auto"/>
      </w:pPr>
    </w:p>
  </w:footnote>
  <w:footnote w:id="2">
    <w:p w14:paraId="4AF9543D" w14:textId="77777777" w:rsidR="008364C8" w:rsidRPr="008364C8" w:rsidRDefault="008364C8"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28EBF450" w:rsidR="008364C8" w:rsidRPr="0008051A" w:rsidRDefault="008364C8">
      <w:pPr>
        <w:pStyle w:val="FootnoteText"/>
        <w:rPr>
          <w:lang w:val="en-GB"/>
        </w:rPr>
      </w:pPr>
      <w:r>
        <w:rPr>
          <w:rStyle w:val="FootnoteReference"/>
        </w:rPr>
        <w:footnoteRef/>
      </w:r>
      <w:r w:rsidRPr="001D2147">
        <w:rPr>
          <w:lang w:val="en-GB"/>
        </w:rPr>
        <w:t xml:space="preserve"> </w:t>
      </w:r>
      <w:r w:rsidRPr="00813F25">
        <w:rPr>
          <w:highlight w:val="yellow"/>
          <w:lang w:val="en-GB"/>
        </w:rPr>
        <w:t>Personal Communication Evelyne Daniel the 25.4.2010</w:t>
      </w:r>
      <w:r w:rsidRPr="0008051A">
        <w:rPr>
          <w:lang w:val="en-GB"/>
        </w:rPr>
        <w:t xml:space="preserve"> : Normally the change management process starts with the IQ</w:t>
      </w:r>
    </w:p>
  </w:footnote>
  <w:footnote w:id="4">
    <w:p w14:paraId="54AB8ABE" w14:textId="58A121C4" w:rsidR="008364C8" w:rsidRPr="00C30346" w:rsidRDefault="008364C8"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8364C8" w:rsidRPr="002D0E67" w:rsidRDefault="008364C8"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39F5F572" w:rsidR="008364C8" w:rsidRPr="00EA385B" w:rsidRDefault="008364C8" w:rsidP="00933EA2">
      <w:pPr>
        <w:pStyle w:val="FootnoteText"/>
        <w:rPr>
          <w:lang w:val="en-GB"/>
        </w:rPr>
      </w:pPr>
      <w:r>
        <w:rPr>
          <w:rStyle w:val="FootnoteReference"/>
        </w:rPr>
        <w:footnoteRef/>
      </w:r>
      <w:r w:rsidRPr="00237051">
        <w:rPr>
          <w:lang w:val="en-GB"/>
        </w:rPr>
        <w:t xml:space="preserve"> </w:t>
      </w:r>
      <w:r w:rsidRPr="00892A27">
        <w:rPr>
          <w:highlight w:val="yellow"/>
          <w:lang w:val="en-GB"/>
        </w:rPr>
        <w:t>Personal Communication by Evelyne Daniel the 26th of June 2020</w:t>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sidRPr="00EA385B">
        <w:rPr>
          <w:lang w:val="en-GB"/>
        </w:rPr>
        <w:t>.</w:t>
      </w:r>
    </w:p>
  </w:footnote>
  <w:footnote w:id="7">
    <w:p w14:paraId="221B0E8B" w14:textId="67AD98A9" w:rsidR="008364C8" w:rsidRPr="008364C8" w:rsidRDefault="008364C8">
      <w:pPr>
        <w:pStyle w:val="FootnoteText"/>
        <w:rPr>
          <w:lang w:val="en-GB"/>
        </w:rPr>
      </w:pPr>
      <w:r>
        <w:rPr>
          <w:rStyle w:val="FootnoteReference"/>
        </w:rPr>
        <w:footnoteRef/>
      </w:r>
      <w:r w:rsidRPr="003652DE">
        <w:rPr>
          <w:lang w:val="en-GB"/>
        </w:rPr>
        <w:t xml:space="preserve"> </w:t>
      </w:r>
      <w:r w:rsidRPr="008364C8">
        <w:rPr>
          <w:lang w:val="en-GB"/>
        </w:rPr>
        <w:t>This authentication was only simulated in this prototype and not actually implemented.</w:t>
      </w:r>
    </w:p>
  </w:footnote>
  <w:footnote w:id="8">
    <w:p w14:paraId="76474506" w14:textId="6A20C945" w:rsidR="008364C8" w:rsidRPr="008364C8" w:rsidRDefault="008364C8"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t>
      </w:r>
      <w:proofErr w:type="spellStart"/>
      <w:r w:rsidRPr="00A3225E">
        <w:rPr>
          <w:lang w:val="en-GB"/>
        </w:rPr>
        <w:t>wega</w:t>
      </w:r>
      <w:proofErr w:type="spellEnd"/>
      <w:r w:rsidRPr="00A3225E">
        <w:rPr>
          <w:lang w:val="en-GB"/>
        </w:rPr>
        <w:t xml:space="preserve"> there is more freedom, in regulations like Annexe 11, compared to GAMP5, as to when which document has to be approved. For example, it can be assumed that OQ test scripts can also be approved only after execution of the OQs, e.g. together with the test report (</w:t>
      </w:r>
      <w:r w:rsidRPr="00A3225E">
        <w:rPr>
          <w:highlight w:val="yellow"/>
          <w:lang w:val="en-GB"/>
        </w:rPr>
        <w:t>personal communication, Evelyne Daniel, 27.5.20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A3225E">
        <w:rPr>
          <w:highlight w:val="yellow"/>
          <w:lang w:val="en-GB"/>
        </w:rPr>
        <w:t>personal communication, Evelyne Daniel, 27.5.20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8364C8" w:rsidRPr="008364C8" w:rsidRDefault="008364C8">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8364C8" w:rsidRPr="00303D90" w:rsidRDefault="008364C8"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8364C8" w:rsidRPr="00BA0923" w:rsidRDefault="008364C8"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8364C8" w:rsidRPr="0057787E" w:rsidRDefault="008364C8"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8364C8" w:rsidRPr="00BB07F7" w:rsidRDefault="008364C8"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8364C8" w:rsidRPr="0057787E" w:rsidRDefault="008364C8"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2"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5"/>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1"/>
  </w:num>
  <w:num w:numId="30">
    <w:abstractNumId w:val="53"/>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7"/>
  </w:num>
  <w:num w:numId="38">
    <w:abstractNumId w:val="21"/>
  </w:num>
  <w:num w:numId="39">
    <w:abstractNumId w:val="52"/>
  </w:num>
  <w:num w:numId="40">
    <w:abstractNumId w:val="14"/>
  </w:num>
  <w:num w:numId="41">
    <w:abstractNumId w:val="41"/>
  </w:num>
  <w:num w:numId="42">
    <w:abstractNumId w:val="58"/>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4"/>
  </w:num>
  <w:num w:numId="52">
    <w:abstractNumId w:val="37"/>
  </w:num>
  <w:num w:numId="53">
    <w:abstractNumId w:val="56"/>
  </w:num>
  <w:num w:numId="54">
    <w:abstractNumId w:val="12"/>
  </w:num>
  <w:num w:numId="55">
    <w:abstractNumId w:val="27"/>
  </w:num>
  <w:num w:numId="56">
    <w:abstractNumId w:val="25"/>
  </w:num>
  <w:num w:numId="57">
    <w:abstractNumId w:val="18"/>
  </w:num>
  <w:num w:numId="58">
    <w:abstractNumId w:val="50"/>
  </w:num>
  <w:num w:numId="59">
    <w:abstractNumId w:val="4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BBD"/>
    <w:rsid w:val="00207209"/>
    <w:rsid w:val="00207A30"/>
    <w:rsid w:val="002103FD"/>
    <w:rsid w:val="00210926"/>
    <w:rsid w:val="00210FBF"/>
    <w:rsid w:val="002110D1"/>
    <w:rsid w:val="002111F4"/>
    <w:rsid w:val="00211ADB"/>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C6E"/>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AE2"/>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4EA"/>
    <w:rsid w:val="00707C5A"/>
    <w:rsid w:val="007105AA"/>
    <w:rsid w:val="00711021"/>
    <w:rsid w:val="007113E9"/>
    <w:rsid w:val="007116D4"/>
    <w:rsid w:val="0071176C"/>
    <w:rsid w:val="0071234B"/>
    <w:rsid w:val="00712BE1"/>
    <w:rsid w:val="00712DE0"/>
    <w:rsid w:val="00713ACC"/>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FB3"/>
    <w:rsid w:val="0098653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C1F"/>
    <w:rsid w:val="009F0C92"/>
    <w:rsid w:val="009F2298"/>
    <w:rsid w:val="009F28FB"/>
    <w:rsid w:val="009F2BFA"/>
    <w:rsid w:val="009F2D7F"/>
    <w:rsid w:val="009F2EE3"/>
    <w:rsid w:val="009F364E"/>
    <w:rsid w:val="009F36B0"/>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48C"/>
    <w:rsid w:val="00AC4914"/>
    <w:rsid w:val="00AC4BAE"/>
    <w:rsid w:val="00AC4CC0"/>
    <w:rsid w:val="00AC4DA9"/>
    <w:rsid w:val="00AC5628"/>
    <w:rsid w:val="00AC5752"/>
    <w:rsid w:val="00AC58A2"/>
    <w:rsid w:val="00AC6119"/>
    <w:rsid w:val="00AC6978"/>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58D6"/>
    <w:rsid w:val="00B36DD6"/>
    <w:rsid w:val="00B36EFC"/>
    <w:rsid w:val="00B3764C"/>
    <w:rsid w:val="00B378E7"/>
    <w:rsid w:val="00B37D49"/>
    <w:rsid w:val="00B37E06"/>
    <w:rsid w:val="00B40179"/>
    <w:rsid w:val="00B4025B"/>
    <w:rsid w:val="00B418E8"/>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0D4"/>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738A"/>
    <w:rsid w:val="00DC018C"/>
    <w:rsid w:val="00DC0D63"/>
    <w:rsid w:val="00DC11A2"/>
    <w:rsid w:val="00DC1468"/>
    <w:rsid w:val="00DC177A"/>
    <w:rsid w:val="00DC214F"/>
    <w:rsid w:val="00DC2A04"/>
    <w:rsid w:val="00DC2C19"/>
    <w:rsid w:val="00DC4152"/>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FE5"/>
    <w:rsid w:val="00F86D9B"/>
    <w:rsid w:val="00F86ECB"/>
    <w:rsid w:val="00F86F9B"/>
    <w:rsid w:val="00F874C8"/>
    <w:rsid w:val="00F87BCE"/>
    <w:rsid w:val="00F90292"/>
    <w:rsid w:val="00F90D64"/>
    <w:rsid w:val="00F9117B"/>
    <w:rsid w:val="00F928EF"/>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B09FF"/>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ableu/BDD4OQ" TargetMode="External"/><Relationship Id="rId21" Type="http://schemas.microsoft.com/office/2016/09/relationships/commentsIds" Target="commentsIds.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18.png"/><Relationship Id="rId68" Type="http://schemas.openxmlformats.org/officeDocument/2006/relationships/hyperlink" Target="http://scenarioo.org/" TargetMode="External"/><Relationship Id="rId84" Type="http://schemas.openxmlformats.org/officeDocument/2006/relationships/hyperlink" Target="https://chromedriver.chromium.org/downloads" TargetMode="External"/><Relationship Id="rId89" Type="http://schemas.openxmlformats.org/officeDocument/2006/relationships/hyperlink" Target="https://www.tutorialspoint.com/cucumber/cucumber_gherkins.htm" TargetMode="External"/><Relationship Id="rId112" Type="http://schemas.openxmlformats.org/officeDocument/2006/relationships/image" Target="media/image43.png"/><Relationship Id="rId133" Type="http://schemas.openxmlformats.org/officeDocument/2006/relationships/hyperlink" Target="https://www.w3.org/TR/WD-DOM/introduction.html" TargetMode="External"/><Relationship Id="rId138" Type="http://schemas.openxmlformats.org/officeDocument/2006/relationships/hyperlink" Target="https://www.tutorialspoint.com/selenium/index.htm" TargetMode="External"/><Relationship Id="rId16" Type="http://schemas.openxmlformats.org/officeDocument/2006/relationships/footer" Target="footer3.xml"/><Relationship Id="rId107" Type="http://schemas.openxmlformats.org/officeDocument/2006/relationships/image" Target="media/image38.png"/><Relationship Id="rId11" Type="http://schemas.openxmlformats.org/officeDocument/2006/relationships/header" Target="header1.xml"/><Relationship Id="rId32" Type="http://schemas.openxmlformats.org/officeDocument/2006/relationships/hyperlink" Target="https://dannorth.net/introducing-bdd/" TargetMode="External"/><Relationship Id="rId37" Type="http://schemas.openxmlformats.org/officeDocument/2006/relationships/hyperlink" Target="https://www.agilealliance.org/glossary/three-amigos%20-%206.7.20" TargetMode="External"/><Relationship Id="rId53" Type="http://schemas.openxmlformats.org/officeDocument/2006/relationships/hyperlink" Target="https://cucumber.io/tools/cucumber-open/" TargetMode="External"/><Relationship Id="rId58" Type="http://schemas.openxmlformats.org/officeDocument/2006/relationships/hyperlink" Target="https://cucumber.io/docs/cucumber/reporting/" TargetMode="External"/><Relationship Id="rId74" Type="http://schemas.openxmlformats.org/officeDocument/2006/relationships/image" Target="media/image25.png"/><Relationship Id="rId79" Type="http://schemas.openxmlformats.org/officeDocument/2006/relationships/hyperlink" Target="https://www.infoworld.com/article/3379043/what-is-jpa-introduction-to-the-java-persistence-api.html%20viewed%2018.7.20" TargetMode="External"/><Relationship Id="rId102" Type="http://schemas.openxmlformats.org/officeDocument/2006/relationships/image" Target="media/image34.png"/><Relationship Id="rId123" Type="http://schemas.openxmlformats.org/officeDocument/2006/relationships/image" Target="media/image48.png"/><Relationship Id="rId128" Type="http://schemas.openxmlformats.org/officeDocument/2006/relationships/image" Target="media/image52.png"/><Relationship Id="rId144" Type="http://schemas.openxmlformats.org/officeDocument/2006/relationships/hyperlink" Target="https://www.javatpoint.com/java-tutorial" TargetMode="External"/><Relationship Id="rId149"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www.tutorialspoint.com/selenium/selenium_webdriver.htm" TargetMode="External"/><Relationship Id="rId95" Type="http://schemas.openxmlformats.org/officeDocument/2006/relationships/hyperlink" Target="https://en.wikipedia.org/wiki/Cucumber_(software)" TargetMode="External"/><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19.png"/><Relationship Id="rId69" Type="http://schemas.openxmlformats.org/officeDocument/2006/relationships/image" Target="media/image22.png"/><Relationship Id="rId113" Type="http://schemas.openxmlformats.org/officeDocument/2006/relationships/image" Target="media/image44.png"/><Relationship Id="rId134" Type="http://schemas.openxmlformats.org/officeDocument/2006/relationships/hyperlink" Target="https://maven.apache.org/guides/introduction/introduction-to-the-pom.html" TargetMode="External"/><Relationship Id="rId139" Type="http://schemas.openxmlformats.org/officeDocument/2006/relationships/hyperlink" Target="https://cucumber.io/docs/cucumber/" TargetMode="External"/><Relationship Id="rId80" Type="http://schemas.openxmlformats.org/officeDocument/2006/relationships/hyperlink" Target="https://www.javatpoint.com/spring-boot-jpa%20&#8211;%2018.7.20" TargetMode="External"/><Relationship Id="rId85" Type="http://schemas.openxmlformats.org/officeDocument/2006/relationships/hyperlink" Target="https://groups.google.com/forum/" TargetMode="External"/><Relationship Id="rId150"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github.com/sableu/BDD4OQ" TargetMode="External"/><Relationship Id="rId33" Type="http://schemas.openxmlformats.org/officeDocument/2006/relationships/hyperlink" Target="https://dannorth.net/introducing-bdd/" TargetMode="External"/><Relationship Id="rId38" Type="http://schemas.openxmlformats.org/officeDocument/2006/relationships/hyperlink" Target="https://www.agilealliance.org/glossary/three-amigos/" TargetMode="External"/><Relationship Id="rId46" Type="http://schemas.openxmlformats.org/officeDocument/2006/relationships/image" Target="media/image15.png"/><Relationship Id="rId59" Type="http://schemas.openxmlformats.org/officeDocument/2006/relationships/hyperlink" Target="https://github.com/andreashosbach/cucumber-reporter" TargetMode="External"/><Relationship Id="rId67" Type="http://schemas.openxmlformats.org/officeDocument/2006/relationships/hyperlink" Target="https://cucumber.io/blog/bdd/single-source-of-truth/" TargetMode="External"/><Relationship Id="rId103" Type="http://schemas.openxmlformats.org/officeDocument/2006/relationships/image" Target="media/image35.png"/><Relationship Id="rId108" Type="http://schemas.openxmlformats.org/officeDocument/2006/relationships/image" Target="media/image39.png"/><Relationship Id="rId116" Type="http://schemas.openxmlformats.org/officeDocument/2006/relationships/image" Target="media/image47.png"/><Relationship Id="rId124" Type="http://schemas.openxmlformats.org/officeDocument/2006/relationships/image" Target="media/image49.png"/><Relationship Id="rId129" Type="http://schemas.openxmlformats.org/officeDocument/2006/relationships/hyperlink" Target="https://community.microfocus.com/t5/Application-Delivery-Management/Artificial-Intelligence-is-changing-Test-Automation-and-Micro/ba-p/2802102" TargetMode="External"/><Relationship Id="rId137" Type="http://schemas.openxmlformats.org/officeDocument/2006/relationships/hyperlink" Target="https://www.tutorialspoint.com/index.htm" TargetMode="External"/><Relationship Id="rId20" Type="http://schemas.microsoft.com/office/2011/relationships/commentsExtended" Target="commentsExtended.xml"/><Relationship Id="rId41" Type="http://schemas.openxmlformats.org/officeDocument/2006/relationships/hyperlink" Target="https://cucumber.io/blog/bdd/example-mapping-introduction/" TargetMode="External"/><Relationship Id="rId54" Type="http://schemas.openxmlformats.org/officeDocument/2006/relationships/hyperlink" Target="https://www.tutorialspoint.com/cucumber/cucumber_junit_runner.htm" TargetMode="External"/><Relationship Id="rId62" Type="http://schemas.openxmlformats.org/officeDocument/2006/relationships/hyperlink" Target="https://www.slideshare.net/sebrose/introduction-to-bdd-with-cucumber-for-java" TargetMode="External"/><Relationship Id="rId70" Type="http://schemas.openxmlformats.org/officeDocument/2006/relationships/image" Target="media/image23.png"/><Relationship Id="rId75" Type="http://schemas.openxmlformats.org/officeDocument/2006/relationships/image" Target="media/image26.png"/><Relationship Id="rId83" Type="http://schemas.openxmlformats.org/officeDocument/2006/relationships/image" Target="media/image29.png"/><Relationship Id="rId88" Type="http://schemas.openxmlformats.org/officeDocument/2006/relationships/hyperlink" Target="https://www.coveros.com/exploring-glue-code-with-cucumber-jvm/" TargetMode="External"/><Relationship Id="rId91" Type="http://schemas.openxmlformats.org/officeDocument/2006/relationships/image" Target="media/image31.png"/><Relationship Id="rId96" Type="http://schemas.openxmlformats.org/officeDocument/2006/relationships/hyperlink" Target="https://www.browserstack.com/guide/selenium-webdriver-tutorial" TargetMode="External"/><Relationship Id="rId111" Type="http://schemas.openxmlformats.org/officeDocument/2006/relationships/image" Target="media/image42.png"/><Relationship Id="rId132" Type="http://schemas.openxmlformats.org/officeDocument/2006/relationships/hyperlink" Target="https://wega.sharepoint.com/sites/BachelorThesisBDDinGAMP5/Freigegebene%20Dokumente/General/BachelorProject_Doc/BachelorProjectSabrina.docx" TargetMode="External"/><Relationship Id="rId140" Type="http://schemas.openxmlformats.org/officeDocument/2006/relationships/hyperlink" Target="https://www.tutorialspoint.com/cucumber/index.htm" TargetMode="External"/><Relationship Id="rId145" Type="http://schemas.openxmlformats.org/officeDocument/2006/relationships/hyperlink" Target="https://vueschool.io/courses?filter=free-course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9.png"/><Relationship Id="rId49" Type="http://schemas.openxmlformats.org/officeDocument/2006/relationships/hyperlink" Target="https://www.softwaretestinghelp.com/behavior-driven-development-bdd-tools/" TargetMode="External"/><Relationship Id="rId57" Type="http://schemas.openxmlformats.org/officeDocument/2006/relationships/hyperlink" Target="https://blog.testproject.io/2019/02/26/junit-5/" TargetMode="External"/><Relationship Id="rId106" Type="http://schemas.openxmlformats.org/officeDocument/2006/relationships/image" Target="media/image37.png"/><Relationship Id="rId114" Type="http://schemas.openxmlformats.org/officeDocument/2006/relationships/image" Target="media/image45.png"/><Relationship Id="rId127" Type="http://schemas.openxmlformats.org/officeDocument/2006/relationships/hyperlink" Target="https://www.guru99.com/regression-testing.html%20-%2013.7.20" TargetMode="External"/><Relationship Id="rId10" Type="http://schemas.openxmlformats.org/officeDocument/2006/relationships/endnotes" Target="endnotes.xml"/><Relationship Id="rId31" Type="http://schemas.openxmlformats.org/officeDocument/2006/relationships/hyperlink" Target="https://dannorth.net/introducing-bdd/" TargetMode="External"/><Relationship Id="rId44" Type="http://schemas.openxmlformats.org/officeDocument/2006/relationships/image" Target="media/image13.png"/><Relationship Id="rId52" Type="http://schemas.openxmlformats.org/officeDocument/2006/relationships/hyperlink" Target="https://cucumber.io/" TargetMode="External"/><Relationship Id="rId60" Type="http://schemas.openxmlformats.org/officeDocument/2006/relationships/hyperlink" Target="http://scenarioo.org/" TargetMode="External"/><Relationship Id="rId65" Type="http://schemas.openxmlformats.org/officeDocument/2006/relationships/image" Target="media/image20.png"/><Relationship Id="rId73" Type="http://schemas.openxmlformats.org/officeDocument/2006/relationships/hyperlink" Target="https://bootstrap-vue.org/docs/components" TargetMode="External"/><Relationship Id="rId78" Type="http://schemas.openxmlformats.org/officeDocument/2006/relationships/hyperlink" Target="https://spring.io/projects/spring-boot" TargetMode="External"/><Relationship Id="rId81" Type="http://schemas.openxmlformats.org/officeDocument/2006/relationships/hyperlink" Target="https://spring.io/projects/spring-boot" TargetMode="External"/><Relationship Id="rId86" Type="http://schemas.openxmlformats.org/officeDocument/2006/relationships/image" Target="media/image30.png"/><Relationship Id="rId94" Type="http://schemas.openxmlformats.org/officeDocument/2006/relationships/hyperlink" Target="https://cucumber.io/tools/cucumber-open/" TargetMode="External"/><Relationship Id="rId99" Type="http://schemas.openxmlformats.org/officeDocument/2006/relationships/image" Target="media/image32.png"/><Relationship Id="rId101" Type="http://schemas.openxmlformats.org/officeDocument/2006/relationships/image" Target="media/image33.png"/><Relationship Id="rId130" Type="http://schemas.openxmlformats.org/officeDocument/2006/relationships/hyperlink" Target="https://pharmafield.co.uk/in_depth/its-all-in-the-mindset-digital-transformation-in-pharma/" TargetMode="External"/><Relationship Id="rId135" Type="http://schemas.openxmlformats.org/officeDocument/2006/relationships/hyperlink" Target="https://stackoverflow.com/" TargetMode="External"/><Relationship Id="rId143" Type="http://schemas.openxmlformats.org/officeDocument/2006/relationships/hyperlink" Target="https://www.javatpoint.com/selenium-tutorial" TargetMode="External"/><Relationship Id="rId148" Type="http://schemas.openxmlformats.org/officeDocument/2006/relationships/hyperlink" Target="https://commonmark.org/help/" TargetMode="Externa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cucumber.io/blog/bdd/example-mapping-introduction/" TargetMode="External"/><Relationship Id="rId109" Type="http://schemas.openxmlformats.org/officeDocument/2006/relationships/image" Target="media/image40.png"/><Relationship Id="rId34" Type="http://schemas.openxmlformats.org/officeDocument/2006/relationships/image" Target="media/image7.png"/><Relationship Id="rId50" Type="http://schemas.openxmlformats.org/officeDocument/2006/relationships/hyperlink" Target="https://opensource.com/article/19/2/behavior-driven-development-tools" TargetMode="External"/><Relationship Id="rId55" Type="http://schemas.openxmlformats.org/officeDocument/2006/relationships/hyperlink" Target="https://www.tutorialspoint.com/cucumber/cucumber_gherkins.htm" TargetMode="External"/><Relationship Id="rId76" Type="http://schemas.openxmlformats.org/officeDocument/2006/relationships/image" Target="media/image27.png"/><Relationship Id="rId97" Type="http://schemas.openxmlformats.org/officeDocument/2006/relationships/hyperlink" Target="http://scenarioo.org/docs/master/tutorial/Scenarioo-Viewer-Web-Application-Setup.html" TargetMode="External"/><Relationship Id="rId104" Type="http://schemas.openxmlformats.org/officeDocument/2006/relationships/image" Target="media/image36.png"/><Relationship Id="rId125" Type="http://schemas.openxmlformats.org/officeDocument/2006/relationships/image" Target="media/image50.png"/><Relationship Id="rId141" Type="http://schemas.openxmlformats.org/officeDocument/2006/relationships/hyperlink" Target="https://cucumber.io/docs/gherkin/" TargetMode="External"/><Relationship Id="rId146" Type="http://schemas.openxmlformats.org/officeDocument/2006/relationships/hyperlink" Target="https://vuejs.org/" TargetMode="External"/><Relationship Id="rId7" Type="http://schemas.openxmlformats.org/officeDocument/2006/relationships/settings" Target="settings.xml"/><Relationship Id="rId71" Type="http://schemas.openxmlformats.org/officeDocument/2006/relationships/image" Target="media/image24.png"/><Relationship Id="rId92" Type="http://schemas.openxmlformats.org/officeDocument/2006/relationships/hyperlink" Target="http://scenarioo.org/docs/master/" TargetMode="External"/><Relationship Id="rId2" Type="http://schemas.openxmlformats.org/officeDocument/2006/relationships/customXml" Target="../customXml/item2.xml"/><Relationship Id="rId29" Type="http://schemas.openxmlformats.org/officeDocument/2006/relationships/hyperlink" Target="https://dannorth.net/introducing-bdd/" TargetMode="External"/><Relationship Id="rId24" Type="http://schemas.openxmlformats.org/officeDocument/2006/relationships/hyperlink" Target="https://github.com/sableu/BDD4OQ" TargetMode="External"/><Relationship Id="rId40" Type="http://schemas.openxmlformats.org/officeDocument/2006/relationships/image" Target="media/image10.png"/><Relationship Id="rId45" Type="http://schemas.openxmlformats.org/officeDocument/2006/relationships/image" Target="media/image14.png"/><Relationship Id="rId66" Type="http://schemas.openxmlformats.org/officeDocument/2006/relationships/image" Target="media/image21.png"/><Relationship Id="rId87" Type="http://schemas.openxmlformats.org/officeDocument/2006/relationships/hyperlink" Target="https://www.tutorialspoint.com/cucumber/cucumber_junit_runner.htm" TargetMode="External"/><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image" Target="media/image53.wmf"/><Relationship Id="rId136" Type="http://schemas.openxmlformats.org/officeDocument/2006/relationships/hyperlink" Target="https://www.guru99.com/" TargetMode="External"/><Relationship Id="rId61" Type="http://schemas.openxmlformats.org/officeDocument/2006/relationships/hyperlink" Target="https://www.coveros.com/exploring-glue-code-with-cucumber-jvm/" TargetMode="External"/><Relationship Id="rId82" Type="http://schemas.openxmlformats.org/officeDocument/2006/relationships/hyperlink" Target="https://c4model.com/" TargetMode="External"/><Relationship Id="rId19" Type="http://schemas.openxmlformats.org/officeDocument/2006/relationships/comments" Target="comments.xml"/><Relationship Id="rId14" Type="http://schemas.openxmlformats.org/officeDocument/2006/relationships/footer" Target="footer2.xml"/><Relationship Id="rId30" Type="http://schemas.openxmlformats.org/officeDocument/2006/relationships/hyperlink" Target="https://dannorth.net/introducing-bdd/" TargetMode="External"/><Relationship Id="rId35" Type="http://schemas.openxmlformats.org/officeDocument/2006/relationships/image" Target="media/image8.png"/><Relationship Id="rId56" Type="http://schemas.openxmlformats.org/officeDocument/2006/relationships/hyperlink" Target="https://dzone.com/articles/10-best-open-source-test-automation-frameworks-for%20-%20viewed%207.7.20" TargetMode="External"/><Relationship Id="rId77" Type="http://schemas.openxmlformats.org/officeDocument/2006/relationships/image" Target="media/image28.png"/><Relationship Id="rId100" Type="http://schemas.openxmlformats.org/officeDocument/2006/relationships/hyperlink" Target="https://medium.com/@hacker_girl/how-to-click-on-hidden-element-in-selenium-webdriver-873773dc333c" TargetMode="External"/><Relationship Id="rId105" Type="http://schemas.openxmlformats.org/officeDocument/2006/relationships/hyperlink" Target="https://www.fda.gov/patients/clinical-trials-what-patients-need-know/informed-consent-clinical-trials" TargetMode="External"/><Relationship Id="rId126" Type="http://schemas.openxmlformats.org/officeDocument/2006/relationships/image" Target="media/image51.png"/><Relationship Id="rId147" Type="http://schemas.openxmlformats.org/officeDocument/2006/relationships/hyperlink" Target="https://bootstrap-vue.org/" TargetMode="External"/><Relationship Id="rId8" Type="http://schemas.openxmlformats.org/officeDocument/2006/relationships/webSettings" Target="webSettings.xml"/><Relationship Id="rId51" Type="http://schemas.openxmlformats.org/officeDocument/2006/relationships/hyperlink" Target="https://opensource.com/article/19/2/behavior-driven-development-tools%20-%20from%2028.2.19" TargetMode="External"/><Relationship Id="rId72" Type="http://schemas.openxmlformats.org/officeDocument/2006/relationships/hyperlink" Target="https://vuejs.org/" TargetMode="External"/><Relationship Id="rId93" Type="http://schemas.openxmlformats.org/officeDocument/2006/relationships/hyperlink" Target="https://www.stickyminds.com/article/junit-vs-testng-choosing-framework-unit-testing" TargetMode="External"/><Relationship Id="rId98" Type="http://schemas.openxmlformats.org/officeDocument/2006/relationships/hyperlink" Target="http://scenarioo.org/" TargetMode="External"/><Relationship Id="rId142" Type="http://schemas.openxmlformats.org/officeDocument/2006/relationships/hyperlink" Target="https://www.javatpoint.com/spring-boot-tutoria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DA2E964-8562-48F2-9A9D-13EA141D8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144</TotalTime>
  <Pages>99</Pages>
  <Words>21742</Words>
  <Characters>123932</Characters>
  <Application>Microsoft Office Word</Application>
  <DocSecurity>0</DocSecurity>
  <Lines>1032</Lines>
  <Paragraphs>290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145384</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7</cp:revision>
  <cp:lastPrinted>2017-03-30T05:45:00Z</cp:lastPrinted>
  <dcterms:created xsi:type="dcterms:W3CDTF">2020-07-20T08:13:00Z</dcterms:created>
  <dcterms:modified xsi:type="dcterms:W3CDTF">2020-07-20T10:39:00Z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