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083D164" w14:textId="1F4E687B" w:rsidR="00DC2A04" w:rsidRPr="00AC31F8" w:rsidRDefault="00DC2A04" w:rsidP="00DC2A04">
      <w:pPr>
        <w:rPr>
          <w:lang w:val="en-GB"/>
        </w:rPr>
      </w:pPr>
      <w:bookmarkStart w:id="0" w:name="_Hlk37946264"/>
      <w:bookmarkEnd w:id="0"/>
    </w:p>
    <w:p w14:paraId="1E0AF0C1" w14:textId="77777777" w:rsidR="00AF0D23" w:rsidRPr="00AC31F8" w:rsidRDefault="00AF0D23" w:rsidP="00DC2A04">
      <w:pPr>
        <w:rPr>
          <w:lang w:val="en-GB"/>
        </w:rPr>
      </w:pPr>
    </w:p>
    <w:p w14:paraId="0C04E470" w14:textId="77777777" w:rsidR="00DC2A04" w:rsidRPr="00AC31F8" w:rsidRDefault="00DC2A04" w:rsidP="00DC2A04">
      <w:pPr>
        <w:rPr>
          <w:lang w:val="en-GB"/>
        </w:rPr>
      </w:pPr>
    </w:p>
    <w:p w14:paraId="32BC60F3" w14:textId="77777777" w:rsidR="00DC2A04" w:rsidRPr="00AC31F8" w:rsidRDefault="00DC2A04" w:rsidP="00DC2A04">
      <w:pPr>
        <w:rPr>
          <w:lang w:val="en-GB"/>
        </w:rPr>
      </w:pPr>
    </w:p>
    <w:p w14:paraId="7FE00FF5" w14:textId="77777777" w:rsidR="00DC2A04" w:rsidRPr="00AC31F8" w:rsidRDefault="00DC2A04" w:rsidP="00DC2A04">
      <w:pPr>
        <w:rPr>
          <w:lang w:val="en-GB"/>
        </w:rPr>
      </w:pPr>
    </w:p>
    <w:p w14:paraId="51D1275C" w14:textId="77777777" w:rsidR="00DC2A04" w:rsidRPr="00AC31F8" w:rsidRDefault="00DC2A04" w:rsidP="00DC2A04">
      <w:pPr>
        <w:rPr>
          <w:lang w:val="en-GB"/>
        </w:rPr>
      </w:pPr>
    </w:p>
    <w:p w14:paraId="5FDFC9EA" w14:textId="77777777" w:rsidR="00DC2A04" w:rsidRPr="00AC31F8" w:rsidRDefault="00DC2A04" w:rsidP="00DC2A04">
      <w:pPr>
        <w:rPr>
          <w:lang w:val="en-GB"/>
        </w:rPr>
      </w:pPr>
    </w:p>
    <w:p w14:paraId="2751F984" w14:textId="77777777" w:rsidR="00DC2A04" w:rsidRPr="00AC31F8" w:rsidRDefault="00DC2A04" w:rsidP="00DC2A04">
      <w:pPr>
        <w:rPr>
          <w:lang w:val="en-GB"/>
        </w:rPr>
      </w:pPr>
    </w:p>
    <w:p w14:paraId="0EDDF8D3" w14:textId="77777777" w:rsidR="00DC2A04" w:rsidRPr="00AC31F8" w:rsidRDefault="00DC2A04" w:rsidP="00DC2A04">
      <w:pPr>
        <w:rPr>
          <w:lang w:val="en-GB"/>
        </w:rPr>
      </w:pPr>
    </w:p>
    <w:p w14:paraId="749F6F25" w14:textId="77777777" w:rsidR="00DC2A04" w:rsidRPr="00AC31F8" w:rsidRDefault="00DC2A04" w:rsidP="00DC2A04">
      <w:pPr>
        <w:rPr>
          <w:lang w:val="en-GB"/>
        </w:rPr>
      </w:pPr>
    </w:p>
    <w:p w14:paraId="2377DCFF" w14:textId="77777777" w:rsidR="00044EC3" w:rsidRPr="00AC31F8" w:rsidRDefault="00D0693C" w:rsidP="00DC2A04">
      <w:pPr>
        <w:rPr>
          <w:b/>
          <w:sz w:val="40"/>
          <w:szCs w:val="40"/>
          <w:lang w:val="en-GB"/>
        </w:rPr>
      </w:pPr>
      <w:r w:rsidRPr="00AC31F8">
        <w:rPr>
          <w:b/>
          <w:sz w:val="40"/>
          <w:szCs w:val="40"/>
          <w:lang w:val="en-GB"/>
        </w:rPr>
        <w:t>BDD - A Practicable Approach for Computerised System Validation?</w:t>
      </w:r>
    </w:p>
    <w:p w14:paraId="4865F488" w14:textId="77777777" w:rsidR="008B3282" w:rsidRPr="00AC31F8" w:rsidRDefault="008B3282" w:rsidP="00DC2A04">
      <w:pPr>
        <w:rPr>
          <w:lang w:val="en-GB"/>
        </w:rPr>
      </w:pPr>
    </w:p>
    <w:p w14:paraId="0A62F3B4" w14:textId="77777777" w:rsidR="00DC2A04" w:rsidRPr="00AC31F8" w:rsidRDefault="00DC2A04" w:rsidP="00DC2A04">
      <w:pPr>
        <w:rPr>
          <w:lang w:val="en-GB"/>
        </w:rPr>
      </w:pPr>
    </w:p>
    <w:p w14:paraId="112C0241" w14:textId="77777777" w:rsidR="008B3282" w:rsidRPr="00AC31F8" w:rsidRDefault="008B3282" w:rsidP="00DC2A04">
      <w:pPr>
        <w:rPr>
          <w:lang w:val="en-GB"/>
        </w:rPr>
      </w:pPr>
    </w:p>
    <w:p w14:paraId="301B7B38" w14:textId="77777777" w:rsidR="00A7387D" w:rsidRPr="00AC31F8" w:rsidRDefault="00A7387D" w:rsidP="00DC2A04">
      <w:pPr>
        <w:rPr>
          <w:lang w:val="en-GB"/>
        </w:rPr>
      </w:pPr>
    </w:p>
    <w:p w14:paraId="7663705B" w14:textId="77777777" w:rsidR="00A7387D" w:rsidRPr="00AC31F8" w:rsidRDefault="00A7387D" w:rsidP="00DC2A04">
      <w:pPr>
        <w:rPr>
          <w:lang w:val="en-GB"/>
        </w:rPr>
      </w:pPr>
    </w:p>
    <w:p w14:paraId="605F447D" w14:textId="77777777" w:rsidR="00DC2A04" w:rsidRPr="00AC31F8" w:rsidRDefault="00DC2A04" w:rsidP="00DC2A04">
      <w:pPr>
        <w:rPr>
          <w:lang w:val="en-GB"/>
        </w:rPr>
      </w:pPr>
    </w:p>
    <w:p w14:paraId="41D35730" w14:textId="77777777" w:rsidR="00DC2A04" w:rsidRPr="00AC31F8" w:rsidRDefault="00DC2A04" w:rsidP="00DC2A04">
      <w:pPr>
        <w:rPr>
          <w:lang w:val="en-GB"/>
        </w:rPr>
      </w:pPr>
    </w:p>
    <w:p w14:paraId="63C495DE" w14:textId="77777777" w:rsidR="00DC2A04" w:rsidRPr="00AC31F8" w:rsidRDefault="00237ADF" w:rsidP="001F284A">
      <w:pPr>
        <w:jc w:val="left"/>
        <w:rPr>
          <w:lang w:val="en-GB"/>
        </w:rPr>
      </w:pPr>
      <w:r w:rsidRPr="00AC31F8">
        <w:rPr>
          <w:b/>
          <w:sz w:val="32"/>
          <w:szCs w:val="32"/>
          <w:lang w:val="en-GB"/>
        </w:rPr>
        <w:t xml:space="preserve">Bachelor </w:t>
      </w:r>
      <w:r w:rsidR="00D0693C" w:rsidRPr="00AC31F8">
        <w:rPr>
          <w:b/>
          <w:sz w:val="32"/>
          <w:szCs w:val="32"/>
          <w:lang w:val="en-GB"/>
        </w:rPr>
        <w:t>T</w:t>
      </w:r>
      <w:r w:rsidR="00137964" w:rsidRPr="00AC31F8">
        <w:rPr>
          <w:b/>
          <w:sz w:val="32"/>
          <w:szCs w:val="32"/>
          <w:lang w:val="en-GB"/>
        </w:rPr>
        <w:t>hesis</w:t>
      </w:r>
      <w:r w:rsidR="006A14F5" w:rsidRPr="00AC31F8">
        <w:rPr>
          <w:b/>
          <w:sz w:val="32"/>
          <w:szCs w:val="32"/>
          <w:lang w:val="en-GB"/>
        </w:rPr>
        <w:t xml:space="preserve"> </w:t>
      </w:r>
      <w:r w:rsidR="00DC2A04" w:rsidRPr="00AC31F8">
        <w:rPr>
          <w:b/>
          <w:sz w:val="32"/>
          <w:szCs w:val="32"/>
          <w:lang w:val="en-GB"/>
        </w:rPr>
        <w:t>20</w:t>
      </w:r>
      <w:r w:rsidR="00D0693C" w:rsidRPr="00AC31F8">
        <w:rPr>
          <w:b/>
          <w:sz w:val="32"/>
          <w:szCs w:val="32"/>
          <w:lang w:val="en-GB"/>
        </w:rPr>
        <w:t>20</w:t>
      </w:r>
      <w:r w:rsidR="00DC2A04" w:rsidRPr="00AC31F8">
        <w:rPr>
          <w:b/>
          <w:sz w:val="32"/>
          <w:szCs w:val="32"/>
          <w:lang w:val="en-GB"/>
        </w:rPr>
        <w:br/>
      </w:r>
    </w:p>
    <w:p w14:paraId="07B63FCA" w14:textId="77777777" w:rsidR="00DC2A04" w:rsidRPr="00AC31F8" w:rsidRDefault="006A14F5" w:rsidP="00D0693C">
      <w:pPr>
        <w:tabs>
          <w:tab w:val="clear" w:pos="851"/>
          <w:tab w:val="left" w:pos="2835"/>
        </w:tabs>
        <w:jc w:val="left"/>
        <w:rPr>
          <w:sz w:val="28"/>
          <w:szCs w:val="28"/>
          <w:lang w:val="en-GB"/>
        </w:rPr>
      </w:pPr>
      <w:r w:rsidRPr="00AC31F8">
        <w:rPr>
          <w:sz w:val="28"/>
          <w:szCs w:val="28"/>
          <w:lang w:val="en-GB"/>
        </w:rPr>
        <w:t>Client</w:t>
      </w:r>
      <w:r w:rsidR="00DC2A04" w:rsidRPr="00AC31F8">
        <w:rPr>
          <w:sz w:val="28"/>
          <w:szCs w:val="28"/>
          <w:lang w:val="en-GB"/>
        </w:rPr>
        <w:t>:</w:t>
      </w:r>
      <w:r w:rsidR="00DC2A04" w:rsidRPr="00AC31F8">
        <w:rPr>
          <w:sz w:val="28"/>
          <w:szCs w:val="28"/>
          <w:lang w:val="en-GB"/>
        </w:rPr>
        <w:tab/>
      </w:r>
      <w:r w:rsidR="00D0693C" w:rsidRPr="00AC31F8">
        <w:rPr>
          <w:sz w:val="28"/>
          <w:szCs w:val="28"/>
          <w:lang w:val="en-GB"/>
        </w:rPr>
        <w:t xml:space="preserve">wega </w:t>
      </w:r>
      <w:proofErr w:type="spellStart"/>
      <w:r w:rsidR="00D0693C" w:rsidRPr="00AC31F8">
        <w:rPr>
          <w:sz w:val="28"/>
          <w:szCs w:val="28"/>
          <w:lang w:val="en-GB"/>
        </w:rPr>
        <w:t>Informatik</w:t>
      </w:r>
      <w:proofErr w:type="spellEnd"/>
      <w:r w:rsidR="00D0693C" w:rsidRPr="00AC31F8">
        <w:rPr>
          <w:sz w:val="28"/>
          <w:szCs w:val="28"/>
          <w:lang w:val="en-GB"/>
        </w:rPr>
        <w:t xml:space="preserve"> AG</w:t>
      </w:r>
      <w:r w:rsidR="00DC2A04" w:rsidRPr="00AC31F8">
        <w:rPr>
          <w:sz w:val="28"/>
          <w:szCs w:val="28"/>
          <w:lang w:val="en-GB"/>
        </w:rPr>
        <w:br/>
      </w:r>
      <w:r w:rsidRPr="00AC31F8">
        <w:rPr>
          <w:sz w:val="28"/>
          <w:szCs w:val="28"/>
          <w:lang w:val="en-GB"/>
        </w:rPr>
        <w:t>Author</w:t>
      </w:r>
      <w:r w:rsidR="00DC2A04" w:rsidRPr="00AC31F8">
        <w:rPr>
          <w:sz w:val="28"/>
          <w:szCs w:val="28"/>
          <w:lang w:val="en-GB"/>
        </w:rPr>
        <w:t xml:space="preserve">: </w:t>
      </w:r>
      <w:r w:rsidR="00DC2A04" w:rsidRPr="00AC31F8">
        <w:rPr>
          <w:sz w:val="28"/>
          <w:szCs w:val="28"/>
          <w:lang w:val="en-GB"/>
        </w:rPr>
        <w:tab/>
      </w:r>
      <w:r w:rsidR="00D0693C" w:rsidRPr="00AC31F8">
        <w:rPr>
          <w:sz w:val="28"/>
          <w:szCs w:val="28"/>
          <w:lang w:val="en-GB"/>
        </w:rPr>
        <w:t>Sabrina Leuenberger</w:t>
      </w:r>
      <w:r w:rsidR="00DC2A04" w:rsidRPr="00AC31F8">
        <w:rPr>
          <w:sz w:val="28"/>
          <w:szCs w:val="28"/>
          <w:lang w:val="en-GB"/>
        </w:rPr>
        <w:br/>
      </w:r>
      <w:r w:rsidRPr="00AC31F8">
        <w:rPr>
          <w:sz w:val="28"/>
          <w:szCs w:val="28"/>
          <w:lang w:val="en-GB"/>
        </w:rPr>
        <w:t>Lecturer</w:t>
      </w:r>
      <w:r w:rsidR="00DC2A04" w:rsidRPr="00AC31F8">
        <w:rPr>
          <w:sz w:val="28"/>
          <w:szCs w:val="28"/>
          <w:lang w:val="en-GB"/>
        </w:rPr>
        <w:t xml:space="preserve">: </w:t>
      </w:r>
      <w:r w:rsidR="00DC2A04" w:rsidRPr="00AC31F8">
        <w:rPr>
          <w:sz w:val="28"/>
          <w:szCs w:val="28"/>
          <w:lang w:val="en-GB"/>
        </w:rPr>
        <w:tab/>
      </w:r>
      <w:r w:rsidR="00D0693C" w:rsidRPr="00AC31F8">
        <w:rPr>
          <w:sz w:val="28"/>
          <w:szCs w:val="28"/>
          <w:lang w:val="en-GB"/>
        </w:rPr>
        <w:t>Stephan Jüngling</w:t>
      </w:r>
      <w:r w:rsidR="00DC2A04" w:rsidRPr="00AC31F8">
        <w:rPr>
          <w:sz w:val="28"/>
          <w:szCs w:val="28"/>
          <w:lang w:val="en-GB"/>
        </w:rPr>
        <w:br/>
      </w:r>
      <w:r w:rsidRPr="00AC31F8">
        <w:rPr>
          <w:sz w:val="28"/>
          <w:szCs w:val="28"/>
          <w:lang w:val="en-GB"/>
        </w:rPr>
        <w:t>City</w:t>
      </w:r>
      <w:r w:rsidR="00DC2A04" w:rsidRPr="00AC31F8">
        <w:rPr>
          <w:sz w:val="28"/>
          <w:szCs w:val="28"/>
          <w:lang w:val="en-GB"/>
        </w:rPr>
        <w:t>, Dat</w:t>
      </w:r>
      <w:r w:rsidRPr="00AC31F8">
        <w:rPr>
          <w:sz w:val="28"/>
          <w:szCs w:val="28"/>
          <w:lang w:val="en-GB"/>
        </w:rPr>
        <w:t>e</w:t>
      </w:r>
      <w:r w:rsidR="00DC2A04" w:rsidRPr="00AC31F8">
        <w:rPr>
          <w:sz w:val="28"/>
          <w:szCs w:val="28"/>
          <w:lang w:val="en-GB"/>
        </w:rPr>
        <w:t xml:space="preserve">: </w:t>
      </w:r>
      <w:r w:rsidR="00DC2A04" w:rsidRPr="00AC31F8">
        <w:rPr>
          <w:sz w:val="28"/>
          <w:szCs w:val="28"/>
          <w:lang w:val="en-GB"/>
        </w:rPr>
        <w:tab/>
      </w:r>
      <w:r w:rsidR="00D0693C" w:rsidRPr="00AC31F8">
        <w:rPr>
          <w:sz w:val="28"/>
          <w:szCs w:val="28"/>
          <w:lang w:val="en-GB"/>
        </w:rPr>
        <w:t>Basel</w:t>
      </w:r>
      <w:r w:rsidR="00DC2A04" w:rsidRPr="00AC31F8">
        <w:rPr>
          <w:sz w:val="28"/>
          <w:szCs w:val="28"/>
          <w:lang w:val="en-GB"/>
        </w:rPr>
        <w:t xml:space="preserve">, </w:t>
      </w:r>
      <w:r w:rsidR="00D0693C" w:rsidRPr="00AC31F8">
        <w:rPr>
          <w:sz w:val="28"/>
          <w:szCs w:val="28"/>
          <w:lang w:val="en-GB"/>
        </w:rPr>
        <w:t>23th of July 2020</w:t>
      </w:r>
    </w:p>
    <w:p w14:paraId="75B9EF90" w14:textId="77777777" w:rsidR="005500E7" w:rsidRPr="00AC31F8" w:rsidRDefault="005500E7" w:rsidP="00F7330E">
      <w:pPr>
        <w:rPr>
          <w:lang w:val="en-GB"/>
        </w:rPr>
      </w:pPr>
    </w:p>
    <w:p w14:paraId="79285694" w14:textId="77777777" w:rsidR="005500E7" w:rsidRPr="00AC31F8" w:rsidRDefault="005500E7" w:rsidP="005500E7">
      <w:pPr>
        <w:rPr>
          <w:lang w:val="en-GB"/>
        </w:rPr>
        <w:sectPr w:rsidR="005500E7" w:rsidRPr="00AC31F8" w:rsidSect="005500E7">
          <w:headerReference w:type="default" r:id="rId11"/>
          <w:footerReference w:type="even" r:id="rId12"/>
          <w:headerReference w:type="first" r:id="rId13"/>
          <w:footerReference w:type="first" r:id="rId14"/>
          <w:pgSz w:w="11907" w:h="16840" w:code="9"/>
          <w:pgMar w:top="1701" w:right="851" w:bottom="1588" w:left="1418" w:header="680" w:footer="1021" w:gutter="0"/>
          <w:cols w:space="708"/>
          <w:docGrid w:linePitch="360"/>
        </w:sectPr>
      </w:pPr>
    </w:p>
    <w:p w14:paraId="1B8E61EE" w14:textId="77777777" w:rsidR="00696A18" w:rsidRPr="00AC31F8" w:rsidRDefault="00696A18" w:rsidP="00696A18">
      <w:pPr>
        <w:rPr>
          <w:lang w:val="en-GB" w:eastAsia="de-DE"/>
        </w:rPr>
      </w:pPr>
    </w:p>
    <w:p w14:paraId="404FAC2C" w14:textId="77777777" w:rsidR="00696A18" w:rsidRPr="00AC31F8" w:rsidRDefault="00696A18" w:rsidP="00696A18">
      <w:pPr>
        <w:rPr>
          <w:lang w:val="en-GB" w:eastAsia="de-DE"/>
        </w:rPr>
      </w:pPr>
    </w:p>
    <w:p w14:paraId="4B8CDD1D" w14:textId="77777777" w:rsidR="00696A18" w:rsidRPr="00AC31F8" w:rsidRDefault="00696A18" w:rsidP="00696A18">
      <w:pPr>
        <w:rPr>
          <w:lang w:val="en-GB" w:eastAsia="de-DE"/>
        </w:rPr>
      </w:pPr>
    </w:p>
    <w:p w14:paraId="760B8629" w14:textId="77777777" w:rsidR="00696A18" w:rsidRPr="00AC31F8" w:rsidRDefault="00696A18" w:rsidP="00696A18">
      <w:pPr>
        <w:rPr>
          <w:lang w:val="en-GB" w:eastAsia="de-DE"/>
        </w:rPr>
      </w:pPr>
    </w:p>
    <w:p w14:paraId="3326D0ED" w14:textId="77777777" w:rsidR="00507598" w:rsidRPr="00AC31F8" w:rsidRDefault="00507598" w:rsidP="00696A18">
      <w:pPr>
        <w:rPr>
          <w:lang w:val="en-GB" w:eastAsia="de-DE"/>
        </w:rPr>
      </w:pPr>
    </w:p>
    <w:p w14:paraId="7329DBA7" w14:textId="77777777" w:rsidR="00D34E78" w:rsidRPr="00AC31F8" w:rsidRDefault="00D34E78" w:rsidP="00696A18">
      <w:pPr>
        <w:jc w:val="left"/>
        <w:rPr>
          <w:b/>
          <w:lang w:val="en-GB" w:eastAsia="de-DE"/>
        </w:rPr>
      </w:pPr>
    </w:p>
    <w:tbl>
      <w:tblPr>
        <w:tblW w:w="0" w:type="auto"/>
        <w:tblLook w:val="04A0" w:firstRow="1" w:lastRow="0" w:firstColumn="1" w:lastColumn="0" w:noHBand="0" w:noVBand="1"/>
      </w:tblPr>
      <w:tblGrid>
        <w:gridCol w:w="4848"/>
        <w:gridCol w:w="4790"/>
      </w:tblGrid>
      <w:tr w:rsidR="00D34E78" w:rsidRPr="00D246A2" w14:paraId="458AAD62" w14:textId="77777777" w:rsidTr="00DB738A">
        <w:tc>
          <w:tcPr>
            <w:tcW w:w="4889" w:type="dxa"/>
            <w:shd w:val="clear" w:color="auto" w:fill="auto"/>
          </w:tcPr>
          <w:p w14:paraId="27DC816B" w14:textId="77777777" w:rsidR="00507598" w:rsidRPr="00AC31F8" w:rsidRDefault="003C2181" w:rsidP="00F613E7">
            <w:pPr>
              <w:tabs>
                <w:tab w:val="left" w:pos="567"/>
              </w:tabs>
              <w:spacing w:after="0"/>
              <w:rPr>
                <w:b/>
                <w:lang w:val="en-GB" w:eastAsia="de-DE"/>
              </w:rPr>
            </w:pPr>
            <w:r w:rsidRPr="00AC31F8">
              <w:rPr>
                <w:b/>
                <w:lang w:val="en-GB" w:eastAsia="de-DE"/>
              </w:rPr>
              <w:t>BDD – A Practicable Approach for Computerised System Validation?</w:t>
            </w:r>
          </w:p>
          <w:p w14:paraId="515DA123" w14:textId="77777777" w:rsidR="00507598" w:rsidRPr="00AC31F8" w:rsidRDefault="00507598" w:rsidP="003C2181">
            <w:pPr>
              <w:tabs>
                <w:tab w:val="left" w:pos="567"/>
              </w:tabs>
              <w:rPr>
                <w:b/>
                <w:lang w:val="en-GB" w:eastAsia="de-DE"/>
              </w:rPr>
            </w:pPr>
          </w:p>
        </w:tc>
        <w:tc>
          <w:tcPr>
            <w:tcW w:w="4889" w:type="dxa"/>
            <w:shd w:val="clear" w:color="auto" w:fill="auto"/>
          </w:tcPr>
          <w:p w14:paraId="0FFBAF8F" w14:textId="77777777" w:rsidR="00D34E78" w:rsidRPr="00AC31F8" w:rsidRDefault="00D34E78" w:rsidP="00F613E7">
            <w:pPr>
              <w:tabs>
                <w:tab w:val="left" w:pos="567"/>
              </w:tabs>
              <w:jc w:val="left"/>
              <w:rPr>
                <w:b/>
                <w:lang w:val="en-GB" w:eastAsia="de-DE"/>
              </w:rPr>
            </w:pPr>
          </w:p>
        </w:tc>
      </w:tr>
      <w:tr w:rsidR="00DB738A" w:rsidRPr="00AC31F8" w14:paraId="2AA976BF" w14:textId="77777777" w:rsidTr="00DB738A">
        <w:tc>
          <w:tcPr>
            <w:tcW w:w="4889" w:type="dxa"/>
            <w:shd w:val="clear" w:color="auto" w:fill="auto"/>
          </w:tcPr>
          <w:p w14:paraId="742A576C" w14:textId="77777777" w:rsidR="00DB738A" w:rsidRPr="00AC31F8" w:rsidRDefault="00DB738A" w:rsidP="00CF01DA">
            <w:pPr>
              <w:tabs>
                <w:tab w:val="left" w:pos="567"/>
              </w:tabs>
              <w:spacing w:after="0"/>
              <w:jc w:val="left"/>
              <w:rPr>
                <w:b/>
                <w:lang w:val="en-GB" w:eastAsia="de-DE"/>
              </w:rPr>
            </w:pPr>
            <w:r w:rsidRPr="00AC31F8">
              <w:rPr>
                <w:b/>
                <w:lang w:val="en-GB" w:eastAsia="de-DE"/>
              </w:rPr>
              <w:t>Aut</w:t>
            </w:r>
            <w:r w:rsidR="000877DD" w:rsidRPr="00AC31F8">
              <w:rPr>
                <w:b/>
                <w:lang w:val="en-GB" w:eastAsia="de-DE"/>
              </w:rPr>
              <w:t>h</w:t>
            </w:r>
            <w:r w:rsidRPr="00AC31F8">
              <w:rPr>
                <w:b/>
                <w:lang w:val="en-GB" w:eastAsia="de-DE"/>
              </w:rPr>
              <w:t>or</w:t>
            </w:r>
          </w:p>
        </w:tc>
        <w:tc>
          <w:tcPr>
            <w:tcW w:w="4889" w:type="dxa"/>
            <w:shd w:val="clear" w:color="auto" w:fill="auto"/>
          </w:tcPr>
          <w:p w14:paraId="1768CDBD" w14:textId="77777777" w:rsidR="00DB738A" w:rsidRPr="00AC31F8" w:rsidRDefault="00DB738A" w:rsidP="00CF01DA">
            <w:pPr>
              <w:tabs>
                <w:tab w:val="left" w:pos="567"/>
              </w:tabs>
              <w:spacing w:after="0"/>
              <w:jc w:val="left"/>
              <w:rPr>
                <w:b/>
                <w:lang w:val="en-GB" w:eastAsia="de-DE"/>
              </w:rPr>
            </w:pPr>
          </w:p>
        </w:tc>
      </w:tr>
      <w:tr w:rsidR="00D34E78" w:rsidRPr="002C0DCC" w14:paraId="1345F894" w14:textId="77777777" w:rsidTr="00DB738A">
        <w:tc>
          <w:tcPr>
            <w:tcW w:w="4889" w:type="dxa"/>
            <w:shd w:val="clear" w:color="auto" w:fill="auto"/>
          </w:tcPr>
          <w:p w14:paraId="423D41DF" w14:textId="77777777" w:rsidR="00D34E78" w:rsidRPr="002C0DCC" w:rsidRDefault="006C29B5" w:rsidP="006C29B5">
            <w:pPr>
              <w:tabs>
                <w:tab w:val="left" w:pos="567"/>
              </w:tabs>
              <w:jc w:val="left"/>
              <w:rPr>
                <w:b/>
                <w:lang w:eastAsia="de-DE"/>
              </w:rPr>
            </w:pPr>
            <w:r w:rsidRPr="002C0DCC">
              <w:rPr>
                <w:lang w:eastAsia="de-DE"/>
              </w:rPr>
              <w:t>Sabrina Leuenberger</w:t>
            </w:r>
            <w:r w:rsidR="00D34E78" w:rsidRPr="002C0DCC">
              <w:rPr>
                <w:lang w:eastAsia="de-DE"/>
              </w:rPr>
              <w:br/>
            </w:r>
            <w:proofErr w:type="spellStart"/>
            <w:r w:rsidRPr="002C0DCC">
              <w:rPr>
                <w:lang w:eastAsia="de-DE"/>
              </w:rPr>
              <w:t>Merlachfeld</w:t>
            </w:r>
            <w:proofErr w:type="spellEnd"/>
            <w:r w:rsidRPr="002C0DCC">
              <w:rPr>
                <w:lang w:eastAsia="de-DE"/>
              </w:rPr>
              <w:t xml:space="preserve"> 54</w:t>
            </w:r>
            <w:r w:rsidR="00D34E78" w:rsidRPr="002C0DCC">
              <w:rPr>
                <w:lang w:eastAsia="de-DE"/>
              </w:rPr>
              <w:br/>
            </w:r>
            <w:r w:rsidRPr="002C0DCC">
              <w:rPr>
                <w:lang w:eastAsia="de-DE"/>
              </w:rPr>
              <w:t>3280 Murten</w:t>
            </w:r>
            <w:r w:rsidR="00D34E78" w:rsidRPr="002C0DCC">
              <w:rPr>
                <w:lang w:eastAsia="de-DE"/>
              </w:rPr>
              <w:br/>
            </w:r>
            <w:r w:rsidRPr="002C0DCC">
              <w:rPr>
                <w:lang w:eastAsia="de-DE"/>
              </w:rPr>
              <w:t>+41 (0)78 935 19 99</w:t>
            </w:r>
            <w:r w:rsidR="00D34E78" w:rsidRPr="002C0DCC">
              <w:rPr>
                <w:lang w:eastAsia="de-DE"/>
              </w:rPr>
              <w:br/>
            </w:r>
            <w:r w:rsidRPr="002C0DCC">
              <w:rPr>
                <w:lang w:eastAsia="de-DE"/>
              </w:rPr>
              <w:t>saleuenberger</w:t>
            </w:r>
            <w:r w:rsidR="00650A6D" w:rsidRPr="002C0DCC">
              <w:rPr>
                <w:lang w:eastAsia="de-DE"/>
              </w:rPr>
              <w:t>@gmx.ch</w:t>
            </w:r>
          </w:p>
        </w:tc>
        <w:tc>
          <w:tcPr>
            <w:tcW w:w="4889" w:type="dxa"/>
            <w:shd w:val="clear" w:color="auto" w:fill="auto"/>
          </w:tcPr>
          <w:p w14:paraId="4314E29A" w14:textId="77777777" w:rsidR="00D34E78" w:rsidRPr="002C0DCC" w:rsidRDefault="00D34E78" w:rsidP="00F613E7">
            <w:pPr>
              <w:tabs>
                <w:tab w:val="left" w:pos="567"/>
              </w:tabs>
              <w:jc w:val="left"/>
              <w:rPr>
                <w:b/>
                <w:lang w:eastAsia="de-DE"/>
              </w:rPr>
            </w:pPr>
          </w:p>
        </w:tc>
      </w:tr>
      <w:tr w:rsidR="00DB738A" w:rsidRPr="00AC31F8" w14:paraId="25C7D184" w14:textId="77777777" w:rsidTr="00DB738A">
        <w:tc>
          <w:tcPr>
            <w:tcW w:w="4889" w:type="dxa"/>
            <w:shd w:val="clear" w:color="auto" w:fill="auto"/>
          </w:tcPr>
          <w:p w14:paraId="7E5DF5F1" w14:textId="77777777" w:rsidR="00DB738A" w:rsidRPr="00AC31F8" w:rsidRDefault="000877DD" w:rsidP="00CF01DA">
            <w:pPr>
              <w:tabs>
                <w:tab w:val="left" w:pos="567"/>
              </w:tabs>
              <w:spacing w:after="0"/>
              <w:jc w:val="left"/>
              <w:rPr>
                <w:b/>
                <w:lang w:val="en-GB" w:eastAsia="de-DE"/>
              </w:rPr>
            </w:pPr>
            <w:r w:rsidRPr="00AC31F8">
              <w:rPr>
                <w:b/>
                <w:lang w:val="en-GB" w:eastAsia="de-DE"/>
              </w:rPr>
              <w:t>Lecturer</w:t>
            </w:r>
          </w:p>
        </w:tc>
        <w:tc>
          <w:tcPr>
            <w:tcW w:w="4889" w:type="dxa"/>
            <w:shd w:val="clear" w:color="auto" w:fill="auto"/>
          </w:tcPr>
          <w:p w14:paraId="75B116E2" w14:textId="77777777" w:rsidR="00DB738A" w:rsidRPr="00AC31F8" w:rsidRDefault="00DB738A" w:rsidP="00DB738A">
            <w:pPr>
              <w:tabs>
                <w:tab w:val="left" w:pos="567"/>
              </w:tabs>
              <w:spacing w:after="0" w:line="240" w:lineRule="auto"/>
              <w:jc w:val="left"/>
              <w:rPr>
                <w:b/>
                <w:lang w:val="en-GB" w:eastAsia="de-DE"/>
              </w:rPr>
            </w:pPr>
          </w:p>
        </w:tc>
      </w:tr>
      <w:tr w:rsidR="00D34E78" w:rsidRPr="00D246A2" w14:paraId="06D4C5F8" w14:textId="77777777" w:rsidTr="00DB738A">
        <w:tc>
          <w:tcPr>
            <w:tcW w:w="4889" w:type="dxa"/>
            <w:shd w:val="clear" w:color="auto" w:fill="auto"/>
          </w:tcPr>
          <w:p w14:paraId="7DBD80B4" w14:textId="77777777" w:rsidR="00D34E78" w:rsidRPr="00AC31F8" w:rsidRDefault="00650A6D" w:rsidP="00650A6D">
            <w:pPr>
              <w:tabs>
                <w:tab w:val="left" w:pos="567"/>
              </w:tabs>
              <w:jc w:val="left"/>
              <w:rPr>
                <w:b/>
                <w:lang w:val="en-GB" w:eastAsia="de-DE"/>
              </w:rPr>
            </w:pPr>
            <w:r w:rsidRPr="00AC31F8">
              <w:rPr>
                <w:lang w:val="en-GB" w:eastAsia="de-DE"/>
              </w:rPr>
              <w:t>Stephan Jüngling</w:t>
            </w:r>
            <w:r w:rsidR="00D34E78" w:rsidRPr="00AC31F8">
              <w:rPr>
                <w:lang w:val="en-GB" w:eastAsia="de-DE"/>
              </w:rPr>
              <w:br/>
            </w:r>
            <w:r w:rsidR="000877DD" w:rsidRPr="00AC31F8">
              <w:rPr>
                <w:lang w:val="en-GB" w:eastAsia="de-DE"/>
              </w:rPr>
              <w:t xml:space="preserve">University of Applied Sciences and Arts </w:t>
            </w:r>
            <w:r w:rsidR="00DF0033" w:rsidRPr="00AC31F8">
              <w:rPr>
                <w:lang w:val="en-GB" w:eastAsia="de-DE"/>
              </w:rPr>
              <w:br/>
            </w:r>
            <w:proofErr w:type="spellStart"/>
            <w:r w:rsidR="00237ADF" w:rsidRPr="00AC31F8">
              <w:rPr>
                <w:lang w:val="en-GB" w:eastAsia="de-DE"/>
              </w:rPr>
              <w:t>Northwestern</w:t>
            </w:r>
            <w:proofErr w:type="spellEnd"/>
            <w:r w:rsidR="000877DD" w:rsidRPr="00AC31F8">
              <w:rPr>
                <w:lang w:val="en-GB" w:eastAsia="de-DE"/>
              </w:rPr>
              <w:t xml:space="preserve"> Switzerland</w:t>
            </w:r>
            <w:r w:rsidR="00D34E78" w:rsidRPr="00AC31F8">
              <w:rPr>
                <w:lang w:val="en-GB" w:eastAsia="de-DE"/>
              </w:rPr>
              <w:t xml:space="preserve"> </w:t>
            </w:r>
            <w:r w:rsidR="00D34E78" w:rsidRPr="00AC31F8">
              <w:rPr>
                <w:lang w:val="en-GB" w:eastAsia="de-DE"/>
              </w:rPr>
              <w:br/>
            </w:r>
            <w:r w:rsidRPr="00AC31F8">
              <w:rPr>
                <w:lang w:val="en-GB" w:eastAsia="de-DE"/>
              </w:rPr>
              <w:t>stephan.juengling@fhnw.ch</w:t>
            </w:r>
          </w:p>
        </w:tc>
        <w:tc>
          <w:tcPr>
            <w:tcW w:w="4889" w:type="dxa"/>
            <w:shd w:val="clear" w:color="auto" w:fill="auto"/>
          </w:tcPr>
          <w:p w14:paraId="69FF6BBB" w14:textId="77777777" w:rsidR="00D34E78" w:rsidRPr="00AC31F8" w:rsidRDefault="00D34E78" w:rsidP="00F613E7">
            <w:pPr>
              <w:tabs>
                <w:tab w:val="left" w:pos="567"/>
              </w:tabs>
              <w:jc w:val="left"/>
              <w:rPr>
                <w:b/>
                <w:lang w:val="en-GB" w:eastAsia="de-DE"/>
              </w:rPr>
            </w:pPr>
          </w:p>
        </w:tc>
      </w:tr>
      <w:tr w:rsidR="00DB738A" w:rsidRPr="00AC31F8" w14:paraId="6F2FB8EE" w14:textId="77777777" w:rsidTr="00DB738A">
        <w:trPr>
          <w:trHeight w:val="313"/>
        </w:trPr>
        <w:tc>
          <w:tcPr>
            <w:tcW w:w="4889" w:type="dxa"/>
            <w:shd w:val="clear" w:color="auto" w:fill="auto"/>
          </w:tcPr>
          <w:p w14:paraId="2BBB7730" w14:textId="77777777" w:rsidR="00DB738A" w:rsidRPr="00AC31F8" w:rsidRDefault="000877DD" w:rsidP="00CF01DA">
            <w:pPr>
              <w:tabs>
                <w:tab w:val="left" w:pos="567"/>
              </w:tabs>
              <w:spacing w:after="0"/>
              <w:jc w:val="left"/>
              <w:rPr>
                <w:b/>
                <w:lang w:val="en-GB" w:eastAsia="de-DE"/>
              </w:rPr>
            </w:pPr>
            <w:r w:rsidRPr="00AC31F8">
              <w:rPr>
                <w:b/>
                <w:lang w:val="en-GB" w:eastAsia="de-DE"/>
              </w:rPr>
              <w:t>Client</w:t>
            </w:r>
          </w:p>
        </w:tc>
        <w:tc>
          <w:tcPr>
            <w:tcW w:w="4889" w:type="dxa"/>
            <w:shd w:val="clear" w:color="auto" w:fill="auto"/>
          </w:tcPr>
          <w:p w14:paraId="51D839D6" w14:textId="77777777" w:rsidR="00DB738A" w:rsidRPr="00AC31F8" w:rsidRDefault="00DB738A" w:rsidP="00DB738A">
            <w:pPr>
              <w:tabs>
                <w:tab w:val="left" w:pos="567"/>
              </w:tabs>
              <w:spacing w:after="0" w:line="240" w:lineRule="auto"/>
              <w:jc w:val="left"/>
              <w:rPr>
                <w:b/>
                <w:lang w:val="en-GB" w:eastAsia="de-DE"/>
              </w:rPr>
            </w:pPr>
          </w:p>
        </w:tc>
      </w:tr>
      <w:tr w:rsidR="00D34E78" w:rsidRPr="002C0DCC" w14:paraId="3E437848" w14:textId="77777777" w:rsidTr="00DB738A">
        <w:tc>
          <w:tcPr>
            <w:tcW w:w="4889" w:type="dxa"/>
            <w:shd w:val="clear" w:color="auto" w:fill="auto"/>
          </w:tcPr>
          <w:p w14:paraId="14D67BC6" w14:textId="77777777" w:rsidR="00650A6D" w:rsidRPr="002C0DCC" w:rsidRDefault="00650A6D" w:rsidP="00650A6D">
            <w:pPr>
              <w:tabs>
                <w:tab w:val="left" w:pos="567"/>
              </w:tabs>
              <w:jc w:val="left"/>
              <w:rPr>
                <w:lang w:eastAsia="de-DE"/>
              </w:rPr>
            </w:pPr>
            <w:r w:rsidRPr="002C0DCC">
              <w:rPr>
                <w:lang w:eastAsia="de-DE"/>
              </w:rPr>
              <w:t>wega Informatik AG</w:t>
            </w:r>
            <w:r w:rsidR="00D34E78" w:rsidRPr="002C0DCC">
              <w:rPr>
                <w:lang w:eastAsia="de-DE"/>
              </w:rPr>
              <w:br/>
            </w:r>
            <w:r w:rsidRPr="002C0DCC">
              <w:rPr>
                <w:lang w:eastAsia="de-DE"/>
              </w:rPr>
              <w:t>Mathias Fuchs und Evelyne Daniel</w:t>
            </w:r>
            <w:r w:rsidR="00D34E78" w:rsidRPr="002C0DCC">
              <w:rPr>
                <w:lang w:eastAsia="de-DE"/>
              </w:rPr>
              <w:br/>
            </w:r>
            <w:r w:rsidRPr="002C0DCC">
              <w:rPr>
                <w:lang w:eastAsia="de-DE"/>
              </w:rPr>
              <w:t>Aeschengraben 20</w:t>
            </w:r>
            <w:r w:rsidR="00D34E78" w:rsidRPr="002C0DCC">
              <w:rPr>
                <w:lang w:eastAsia="de-DE"/>
              </w:rPr>
              <w:br/>
            </w:r>
            <w:r w:rsidRPr="002C0DCC">
              <w:rPr>
                <w:lang w:eastAsia="de-DE"/>
              </w:rPr>
              <w:t>4051 Basel</w:t>
            </w:r>
            <w:r w:rsidR="00D34E78" w:rsidRPr="002C0DCC">
              <w:rPr>
                <w:lang w:eastAsia="de-DE"/>
              </w:rPr>
              <w:br/>
            </w:r>
            <w:r w:rsidRPr="002C0DCC">
              <w:rPr>
                <w:lang w:eastAsia="de-DE"/>
              </w:rPr>
              <w:t>+41 (0)61 270 87 87</w:t>
            </w:r>
            <w:r w:rsidR="00D34E78" w:rsidRPr="002C0DCC">
              <w:rPr>
                <w:lang w:eastAsia="de-DE"/>
              </w:rPr>
              <w:br/>
            </w:r>
            <w:r w:rsidRPr="002C0DCC">
              <w:rPr>
                <w:lang w:eastAsia="de-DE"/>
              </w:rPr>
              <w:t>info@wega-it.com</w:t>
            </w:r>
            <w:r w:rsidRPr="002C0DCC">
              <w:rPr>
                <w:lang w:eastAsia="de-DE"/>
              </w:rPr>
              <w:br/>
              <w:t>www.wega-it.com</w:t>
            </w:r>
          </w:p>
        </w:tc>
        <w:tc>
          <w:tcPr>
            <w:tcW w:w="4889" w:type="dxa"/>
            <w:shd w:val="clear" w:color="auto" w:fill="auto"/>
          </w:tcPr>
          <w:p w14:paraId="03571168" w14:textId="77777777" w:rsidR="00D34E78" w:rsidRPr="002C0DCC" w:rsidRDefault="00D34E78" w:rsidP="00F613E7">
            <w:pPr>
              <w:tabs>
                <w:tab w:val="left" w:pos="567"/>
              </w:tabs>
              <w:jc w:val="left"/>
              <w:rPr>
                <w:b/>
                <w:lang w:eastAsia="de-DE"/>
              </w:rPr>
            </w:pPr>
          </w:p>
        </w:tc>
      </w:tr>
      <w:tr w:rsidR="00507598" w:rsidRPr="00AC31F8" w14:paraId="66331F8B" w14:textId="77777777" w:rsidTr="00DB738A">
        <w:tc>
          <w:tcPr>
            <w:tcW w:w="4889" w:type="dxa"/>
            <w:shd w:val="clear" w:color="auto" w:fill="auto"/>
          </w:tcPr>
          <w:p w14:paraId="3D6A3028" w14:textId="77777777" w:rsidR="00507598" w:rsidRPr="002C0DCC" w:rsidRDefault="00507598" w:rsidP="00F613E7">
            <w:pPr>
              <w:tabs>
                <w:tab w:val="left" w:pos="567"/>
              </w:tabs>
              <w:jc w:val="left"/>
              <w:rPr>
                <w:b/>
                <w:lang w:eastAsia="de-DE"/>
              </w:rPr>
            </w:pPr>
          </w:p>
          <w:p w14:paraId="2DC64BBE" w14:textId="77777777" w:rsidR="00507598" w:rsidRPr="00AC31F8" w:rsidRDefault="00650A6D" w:rsidP="00650A6D">
            <w:pPr>
              <w:tabs>
                <w:tab w:val="left" w:pos="567"/>
              </w:tabs>
              <w:jc w:val="left"/>
              <w:rPr>
                <w:lang w:val="en-GB" w:eastAsia="de-DE"/>
              </w:rPr>
            </w:pPr>
            <w:r w:rsidRPr="00AC31F8">
              <w:rPr>
                <w:lang w:val="en-GB" w:eastAsia="de-DE"/>
              </w:rPr>
              <w:t>Basel</w:t>
            </w:r>
            <w:r w:rsidR="00507598" w:rsidRPr="00AC31F8">
              <w:rPr>
                <w:lang w:val="en-GB" w:eastAsia="de-DE"/>
              </w:rPr>
              <w:t xml:space="preserve">, </w:t>
            </w:r>
            <w:r w:rsidRPr="00AC31F8">
              <w:rPr>
                <w:lang w:val="en-GB" w:eastAsia="de-DE"/>
              </w:rPr>
              <w:t>July</w:t>
            </w:r>
            <w:r w:rsidR="00507598" w:rsidRPr="00AC31F8">
              <w:rPr>
                <w:lang w:val="en-GB" w:eastAsia="de-DE"/>
              </w:rPr>
              <w:t xml:space="preserve"> 20</w:t>
            </w:r>
            <w:r w:rsidRPr="00AC31F8">
              <w:rPr>
                <w:lang w:val="en-GB" w:eastAsia="de-DE"/>
              </w:rPr>
              <w:t>20</w:t>
            </w:r>
          </w:p>
        </w:tc>
        <w:tc>
          <w:tcPr>
            <w:tcW w:w="4889" w:type="dxa"/>
            <w:shd w:val="clear" w:color="auto" w:fill="auto"/>
          </w:tcPr>
          <w:p w14:paraId="2B54905E" w14:textId="77777777" w:rsidR="00507598" w:rsidRPr="00AC31F8" w:rsidRDefault="00507598" w:rsidP="00F613E7">
            <w:pPr>
              <w:tabs>
                <w:tab w:val="left" w:pos="567"/>
              </w:tabs>
              <w:jc w:val="left"/>
              <w:rPr>
                <w:b/>
                <w:lang w:val="en-GB" w:eastAsia="de-DE"/>
              </w:rPr>
            </w:pPr>
          </w:p>
        </w:tc>
      </w:tr>
    </w:tbl>
    <w:p w14:paraId="524DF694" w14:textId="77777777" w:rsidR="00696A18" w:rsidRPr="00AC31F8" w:rsidRDefault="00696A18" w:rsidP="00696A18">
      <w:pPr>
        <w:rPr>
          <w:lang w:val="en-GB" w:eastAsia="de-DE"/>
        </w:rPr>
        <w:sectPr w:rsidR="00696A18" w:rsidRPr="00AC31F8" w:rsidSect="005500E7">
          <w:headerReference w:type="default" r:id="rId15"/>
          <w:footerReference w:type="default" r:id="rId16"/>
          <w:headerReference w:type="first" r:id="rId17"/>
          <w:footerReference w:type="first" r:id="rId18"/>
          <w:pgSz w:w="11907" w:h="16840" w:code="9"/>
          <w:pgMar w:top="1701" w:right="851" w:bottom="1588" w:left="1418" w:header="680" w:footer="1021" w:gutter="0"/>
          <w:pgNumType w:fmt="upperRoman" w:start="1"/>
          <w:cols w:space="708"/>
          <w:docGrid w:linePitch="360"/>
        </w:sectPr>
      </w:pPr>
    </w:p>
    <w:p w14:paraId="13F978DD" w14:textId="77777777" w:rsidR="00F7330E" w:rsidRPr="00AC31F8" w:rsidRDefault="000877DD" w:rsidP="00D000CF">
      <w:pPr>
        <w:pStyle w:val="Heading1withoutnumbering"/>
        <w:rPr>
          <w:lang w:val="en-GB"/>
        </w:rPr>
      </w:pPr>
      <w:bookmarkStart w:id="1" w:name="_Toc46067007"/>
      <w:bookmarkStart w:id="2" w:name="_Toc46238864"/>
      <w:r w:rsidRPr="00AC31F8">
        <w:rPr>
          <w:lang w:val="en-GB"/>
        </w:rPr>
        <w:lastRenderedPageBreak/>
        <w:t xml:space="preserve">Declaration of </w:t>
      </w:r>
      <w:r w:rsidR="00406961" w:rsidRPr="00AC31F8">
        <w:rPr>
          <w:lang w:val="en-GB"/>
        </w:rPr>
        <w:t>Authenticity</w:t>
      </w:r>
      <w:bookmarkEnd w:id="1"/>
      <w:bookmarkEnd w:id="2"/>
    </w:p>
    <w:p w14:paraId="649E7BBE" w14:textId="77777777" w:rsidR="00522501" w:rsidRPr="00AC31F8" w:rsidRDefault="00522501" w:rsidP="000877DD">
      <w:pPr>
        <w:rPr>
          <w:iCs/>
          <w:szCs w:val="22"/>
          <w:lang w:val="en-GB"/>
        </w:rPr>
      </w:pPr>
      <w:r w:rsidRPr="00AC31F8">
        <w:rPr>
          <w:iCs/>
          <w:szCs w:val="22"/>
          <w:lang w:val="en-GB"/>
        </w:rPr>
        <w:t xml:space="preserve">I the undersigned declare that </w:t>
      </w:r>
      <w:r w:rsidR="0023682D" w:rsidRPr="00AC31F8">
        <w:rPr>
          <w:iCs/>
          <w:szCs w:val="22"/>
          <w:lang w:val="en-GB"/>
        </w:rPr>
        <w:t xml:space="preserve">I have prepared </w:t>
      </w:r>
      <w:r w:rsidRPr="00AC31F8">
        <w:rPr>
          <w:iCs/>
          <w:szCs w:val="22"/>
          <w:lang w:val="en-GB"/>
        </w:rPr>
        <w:t xml:space="preserve">the present paper </w:t>
      </w:r>
      <w:r w:rsidR="0023682D" w:rsidRPr="00AC31F8">
        <w:rPr>
          <w:iCs/>
          <w:szCs w:val="22"/>
          <w:lang w:val="en-GB"/>
        </w:rPr>
        <w:t xml:space="preserve">independently and without the use of sources other than those indicated in the </w:t>
      </w:r>
      <w:r w:rsidR="00E36317" w:rsidRPr="00AC31F8">
        <w:rPr>
          <w:iCs/>
          <w:szCs w:val="22"/>
          <w:lang w:val="en-GB"/>
        </w:rPr>
        <w:t>reference list</w:t>
      </w:r>
      <w:r w:rsidR="0023682D" w:rsidRPr="00AC31F8">
        <w:rPr>
          <w:iCs/>
          <w:szCs w:val="22"/>
          <w:lang w:val="en-GB"/>
        </w:rPr>
        <w:t xml:space="preserve">. </w:t>
      </w:r>
    </w:p>
    <w:p w14:paraId="2EFE107A" w14:textId="77777777" w:rsidR="001F2777" w:rsidRPr="00AC31F8" w:rsidRDefault="00F37AFA" w:rsidP="000877DD">
      <w:pPr>
        <w:rPr>
          <w:rFonts w:cs="Arial"/>
          <w:color w:val="222222"/>
          <w:lang w:val="en-GB"/>
        </w:rPr>
      </w:pPr>
      <w:r w:rsidRPr="00AC31F8">
        <w:rPr>
          <w:iCs/>
          <w:szCs w:val="22"/>
          <w:lang w:val="en-GB"/>
        </w:rPr>
        <w:t>All statements and information contained herein are listed and indicated a</w:t>
      </w:r>
      <w:r w:rsidR="001F2777" w:rsidRPr="00AC31F8">
        <w:rPr>
          <w:iCs/>
          <w:szCs w:val="22"/>
          <w:lang w:val="en-GB"/>
        </w:rPr>
        <w:t>s</w:t>
      </w:r>
      <w:r w:rsidR="001F2777" w:rsidRPr="00AC31F8">
        <w:rPr>
          <w:rFonts w:cs="Arial"/>
          <w:color w:val="222222"/>
          <w:lang w:val="en-GB"/>
        </w:rPr>
        <w:t xml:space="preserve"> quotations and / or paraphrases.</w:t>
      </w:r>
    </w:p>
    <w:p w14:paraId="63CAD3BD" w14:textId="77777777" w:rsidR="001F2777" w:rsidRPr="00AC31F8" w:rsidRDefault="001F2777" w:rsidP="000877DD">
      <w:pPr>
        <w:rPr>
          <w:rFonts w:cs="Arial"/>
          <w:color w:val="222222"/>
          <w:lang w:val="en-GB"/>
        </w:rPr>
      </w:pPr>
      <w:r w:rsidRPr="00AC31F8">
        <w:rPr>
          <w:rFonts w:cs="Arial"/>
          <w:color w:val="222222"/>
          <w:lang w:val="en-GB"/>
        </w:rPr>
        <w:t xml:space="preserve">This Bachelor Thesis / Project Work / Student Research </w:t>
      </w:r>
      <w:r w:rsidR="00E20FE4" w:rsidRPr="00AC31F8">
        <w:rPr>
          <w:rFonts w:cs="Arial"/>
          <w:color w:val="222222"/>
          <w:lang w:val="en-GB"/>
        </w:rPr>
        <w:t>has not been published to date. It has thus not been made available to other interested parties or examination boards.</w:t>
      </w:r>
    </w:p>
    <w:p w14:paraId="0F64A2B1" w14:textId="77777777" w:rsidR="0017444A" w:rsidRPr="00AC31F8" w:rsidRDefault="0017444A" w:rsidP="00F7330E">
      <w:pPr>
        <w:rPr>
          <w:lang w:val="en-GB"/>
        </w:rPr>
      </w:pPr>
    </w:p>
    <w:p w14:paraId="1AE00475" w14:textId="5BB37A38" w:rsidR="00F7330E" w:rsidRPr="00AC31F8" w:rsidRDefault="008F3205" w:rsidP="00F7330E">
      <w:pPr>
        <w:rPr>
          <w:lang w:val="en-GB"/>
        </w:rPr>
      </w:pPr>
      <w:r w:rsidRPr="00AC31F8">
        <w:rPr>
          <w:lang w:val="en-GB"/>
        </w:rPr>
        <w:t>City</w:t>
      </w:r>
      <w:r w:rsidR="00F7330E" w:rsidRPr="00AC31F8">
        <w:rPr>
          <w:lang w:val="en-GB"/>
        </w:rPr>
        <w:t>, Dat</w:t>
      </w:r>
      <w:r w:rsidRPr="00AC31F8">
        <w:rPr>
          <w:lang w:val="en-GB"/>
        </w:rPr>
        <w:t>e</w:t>
      </w:r>
    </w:p>
    <w:p w14:paraId="1F17CC28" w14:textId="067F462A" w:rsidR="003B046B" w:rsidRPr="00AC31F8" w:rsidRDefault="0017444A" w:rsidP="00F7330E">
      <w:pPr>
        <w:rPr>
          <w:lang w:val="en-GB"/>
        </w:rPr>
      </w:pPr>
      <w:r w:rsidRPr="00AC31F8">
        <w:rPr>
          <w:lang w:val="en-GB"/>
        </w:rPr>
        <w:t xml:space="preserve">CH-3280 </w:t>
      </w:r>
      <w:proofErr w:type="spellStart"/>
      <w:r w:rsidRPr="00AC31F8">
        <w:rPr>
          <w:lang w:val="en-GB"/>
        </w:rPr>
        <w:t>Murten</w:t>
      </w:r>
      <w:proofErr w:type="spellEnd"/>
      <w:r w:rsidRPr="00AC31F8">
        <w:rPr>
          <w:lang w:val="en-GB"/>
        </w:rPr>
        <w:t>, 22nd of July 202</w:t>
      </w:r>
    </w:p>
    <w:p w14:paraId="0E3D9FC6" w14:textId="77777777" w:rsidR="0017444A" w:rsidRPr="00AC31F8" w:rsidRDefault="0017444A" w:rsidP="00F7330E">
      <w:pPr>
        <w:rPr>
          <w:lang w:val="en-GB"/>
        </w:rPr>
      </w:pPr>
    </w:p>
    <w:p w14:paraId="6EFFD13A" w14:textId="22C22CCE" w:rsidR="00BE0D08" w:rsidRPr="00AC31F8" w:rsidRDefault="008F3205" w:rsidP="00F7330E">
      <w:pPr>
        <w:rPr>
          <w:lang w:val="en-GB"/>
        </w:rPr>
      </w:pPr>
      <w:r w:rsidRPr="00AC31F8">
        <w:rPr>
          <w:lang w:val="en-GB"/>
        </w:rPr>
        <w:t>Signature</w:t>
      </w:r>
    </w:p>
    <w:p w14:paraId="670A8ED6" w14:textId="202CDCFB" w:rsidR="005500E7" w:rsidRPr="00AC31F8" w:rsidRDefault="0017444A" w:rsidP="005500E7">
      <w:pPr>
        <w:rPr>
          <w:lang w:val="en-GB"/>
        </w:rPr>
      </w:pPr>
      <w:r w:rsidRPr="00AC31F8">
        <w:rPr>
          <w:noProof/>
          <w:lang w:eastAsia="de-CH"/>
        </w:rPr>
        <w:drawing>
          <wp:inline distT="0" distB="0" distL="0" distR="0" wp14:anchorId="74263DDB" wp14:editId="7546B1CF">
            <wp:extent cx="2042808" cy="754873"/>
            <wp:effectExtent l="0" t="0" r="0" b="762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160183" cy="798246"/>
                    </a:xfrm>
                    <a:prstGeom prst="rect">
                      <a:avLst/>
                    </a:prstGeom>
                  </pic:spPr>
                </pic:pic>
              </a:graphicData>
            </a:graphic>
          </wp:inline>
        </w:drawing>
      </w:r>
    </w:p>
    <w:p w14:paraId="1B168FD2" w14:textId="79DDB9AB" w:rsidR="002F0631" w:rsidRPr="00AC31F8" w:rsidRDefault="00DF0033" w:rsidP="00D000CF">
      <w:pPr>
        <w:pStyle w:val="Heading1withoutnumbering"/>
        <w:rPr>
          <w:lang w:val="en-GB"/>
        </w:rPr>
      </w:pPr>
      <w:bookmarkStart w:id="3" w:name="_Toc46067008"/>
      <w:bookmarkStart w:id="4" w:name="_Toc46238865"/>
      <w:r w:rsidRPr="00AC31F8">
        <w:rPr>
          <w:lang w:val="en-GB"/>
        </w:rPr>
        <w:lastRenderedPageBreak/>
        <w:t>Acknowledgment</w:t>
      </w:r>
      <w:r w:rsidR="00BF086F" w:rsidRPr="00AC31F8">
        <w:rPr>
          <w:lang w:val="en-GB"/>
        </w:rPr>
        <w:t>s</w:t>
      </w:r>
      <w:bookmarkEnd w:id="3"/>
      <w:bookmarkEnd w:id="4"/>
    </w:p>
    <w:p w14:paraId="1C404586" w14:textId="750E009A" w:rsidR="00C244BD" w:rsidRPr="00AC31F8" w:rsidRDefault="00C244BD" w:rsidP="005500E7">
      <w:pPr>
        <w:rPr>
          <w:lang w:val="en-GB"/>
        </w:rPr>
      </w:pPr>
      <w:r w:rsidRPr="00AC31F8">
        <w:rPr>
          <w:lang w:val="en-GB"/>
        </w:rPr>
        <w:t xml:space="preserve">At this point I would like to thank wega </w:t>
      </w:r>
      <w:proofErr w:type="spellStart"/>
      <w:r w:rsidRPr="00AC31F8">
        <w:rPr>
          <w:lang w:val="en-GB"/>
        </w:rPr>
        <w:t>Informatik</w:t>
      </w:r>
      <w:proofErr w:type="spellEnd"/>
      <w:r w:rsidRPr="00AC31F8">
        <w:rPr>
          <w:lang w:val="en-GB"/>
        </w:rPr>
        <w:t xml:space="preserve"> AG, represented by Daniel </w:t>
      </w:r>
      <w:proofErr w:type="spellStart"/>
      <w:r w:rsidRPr="00AC31F8">
        <w:rPr>
          <w:lang w:val="en-GB"/>
        </w:rPr>
        <w:t>Juchli</w:t>
      </w:r>
      <w:proofErr w:type="spellEnd"/>
      <w:r w:rsidRPr="00AC31F8">
        <w:rPr>
          <w:lang w:val="en-GB"/>
        </w:rPr>
        <w:t xml:space="preserve">, for their </w:t>
      </w:r>
      <w:r w:rsidR="00725143" w:rsidRPr="00AC31F8">
        <w:rPr>
          <w:lang w:val="en-GB"/>
        </w:rPr>
        <w:t>commitment</w:t>
      </w:r>
      <w:r w:rsidRPr="00AC31F8">
        <w:rPr>
          <w:lang w:val="en-GB"/>
        </w:rPr>
        <w:t xml:space="preserve"> to host this project and to support me in its reali</w:t>
      </w:r>
      <w:r w:rsidR="00577096" w:rsidRPr="00AC31F8">
        <w:rPr>
          <w:lang w:val="en-GB"/>
        </w:rPr>
        <w:t>s</w:t>
      </w:r>
      <w:r w:rsidRPr="00AC31F8">
        <w:rPr>
          <w:lang w:val="en-GB"/>
        </w:rPr>
        <w:t>ation. In particular, I would like to thank Evelyne Daniel and Mathias Fuchs</w:t>
      </w:r>
      <w:r w:rsidR="00577096" w:rsidRPr="00AC31F8">
        <w:rPr>
          <w:lang w:val="en-GB"/>
        </w:rPr>
        <w:t xml:space="preserve"> from wega</w:t>
      </w:r>
      <w:r w:rsidRPr="00AC31F8">
        <w:rPr>
          <w:lang w:val="en-GB"/>
        </w:rPr>
        <w:t>, who took the time for professional discussions and clarifications as well as for input to the project management. They supported me in weekly meetings and proofread the documents to provide important input</w:t>
      </w:r>
      <w:r w:rsidR="00C00EBB" w:rsidRPr="00AC31F8">
        <w:rPr>
          <w:lang w:val="en-GB"/>
        </w:rPr>
        <w:t>.</w:t>
      </w:r>
    </w:p>
    <w:p w14:paraId="353A1B31" w14:textId="27E732D0" w:rsidR="0066369A" w:rsidRPr="00AC31F8" w:rsidRDefault="0066369A" w:rsidP="005500E7">
      <w:pPr>
        <w:rPr>
          <w:lang w:val="en-GB"/>
        </w:rPr>
      </w:pPr>
      <w:r w:rsidRPr="00AC31F8">
        <w:rPr>
          <w:lang w:val="en-GB"/>
        </w:rPr>
        <w:t xml:space="preserve">Furthermore, Evelyne Daniel conducted the audit on the prototype and wrote the associated audit report. This report, with its evaluation of the prototype </w:t>
      </w:r>
      <w:r w:rsidR="00275EC7" w:rsidRPr="00AC31F8">
        <w:rPr>
          <w:lang w:val="en-GB"/>
        </w:rPr>
        <w:t>by</w:t>
      </w:r>
      <w:r w:rsidRPr="00AC31F8">
        <w:rPr>
          <w:lang w:val="en-GB"/>
        </w:rPr>
        <w:t xml:space="preserve"> an experienced CSV specialist, gives the present work a value that goes beyond that of a mere student project - many, many thanks!</w:t>
      </w:r>
    </w:p>
    <w:p w14:paraId="183A5AE4" w14:textId="6CB83CA5" w:rsidR="00241E62" w:rsidRPr="00AC31F8" w:rsidRDefault="00241E62" w:rsidP="005500E7">
      <w:pPr>
        <w:rPr>
          <w:lang w:val="en-GB"/>
        </w:rPr>
      </w:pPr>
      <w:r w:rsidRPr="00AC31F8">
        <w:rPr>
          <w:lang w:val="en-GB"/>
        </w:rPr>
        <w:t xml:space="preserve">Another important and valuable contribution to the success of this project was made by Andreas Hosbach, former software engineer and current business analyst at </w:t>
      </w:r>
      <w:proofErr w:type="spellStart"/>
      <w:r w:rsidRPr="00AC31F8">
        <w:rPr>
          <w:lang w:val="en-GB"/>
        </w:rPr>
        <w:t>Zühlke</w:t>
      </w:r>
      <w:proofErr w:type="spellEnd"/>
      <w:r w:rsidRPr="00AC31F8">
        <w:rPr>
          <w:lang w:val="en-GB"/>
        </w:rPr>
        <w:t xml:space="preserve"> AG. I would therefore like to thank him most heartfully. He helped me to set up the technology stack of the prototype. In particular, he provided several POM files and code examples on which I could base the implementation of the prototype. He was always willing to help me when I encountered technical problems. The use of Scenarioo and the H2 database was also based on his recommendation, which has proven to be very rewarding.</w:t>
      </w:r>
    </w:p>
    <w:p w14:paraId="73965CB9" w14:textId="71C6B67E" w:rsidR="00C244BD" w:rsidRPr="00AC31F8" w:rsidRDefault="00FF5078" w:rsidP="005500E7">
      <w:pPr>
        <w:rPr>
          <w:lang w:val="en-GB"/>
        </w:rPr>
      </w:pPr>
      <w:r w:rsidRPr="00AC31F8">
        <w:rPr>
          <w:lang w:val="en-GB"/>
        </w:rPr>
        <w:t xml:space="preserve">Furthermore, I would also like to thank the FHNW </w:t>
      </w:r>
      <w:proofErr w:type="spellStart"/>
      <w:r w:rsidRPr="00AC31F8">
        <w:rPr>
          <w:lang w:val="en-GB"/>
        </w:rPr>
        <w:t>Olten</w:t>
      </w:r>
      <w:proofErr w:type="spellEnd"/>
      <w:r w:rsidRPr="00AC31F8">
        <w:rPr>
          <w:lang w:val="en-GB"/>
        </w:rPr>
        <w:t xml:space="preserve"> for the good and well-founded business informatics education and for the approval of this project. A special thanks goes at this point to Stephan Jüngling, who has supported me since the first idea for this project and has worked towards its approval. Many thanks also for the intermediate discussions and all the given inputs during the project.</w:t>
      </w:r>
    </w:p>
    <w:p w14:paraId="67B1C8FF" w14:textId="3EA2C65C" w:rsidR="00C244BD" w:rsidRPr="00AC31F8" w:rsidRDefault="00DD1EF0" w:rsidP="005500E7">
      <w:pPr>
        <w:rPr>
          <w:lang w:val="en-GB"/>
        </w:rPr>
      </w:pPr>
      <w:r w:rsidRPr="00AC31F8">
        <w:rPr>
          <w:lang w:val="en-GB"/>
        </w:rPr>
        <w:t>Moreover</w:t>
      </w:r>
      <w:r w:rsidR="00F27C15" w:rsidRPr="00AC31F8">
        <w:rPr>
          <w:lang w:val="en-GB"/>
        </w:rPr>
        <w:t>,</w:t>
      </w:r>
      <w:r w:rsidR="00CE1BD5" w:rsidRPr="00AC31F8">
        <w:rPr>
          <w:lang w:val="en-GB"/>
        </w:rPr>
        <w:t xml:space="preserve"> I would like to thank the following persons:</w:t>
      </w:r>
    </w:p>
    <w:p w14:paraId="73EADE8E" w14:textId="53917883" w:rsidR="009857EA" w:rsidRPr="00AC31F8" w:rsidRDefault="009857EA" w:rsidP="00F27C15">
      <w:pPr>
        <w:pStyle w:val="ListParagraph"/>
        <w:numPr>
          <w:ilvl w:val="0"/>
          <w:numId w:val="56"/>
        </w:numPr>
        <w:rPr>
          <w:lang w:val="en-GB"/>
        </w:rPr>
      </w:pPr>
      <w:r w:rsidRPr="00AC31F8">
        <w:rPr>
          <w:lang w:val="en-GB"/>
        </w:rPr>
        <w:t xml:space="preserve">Andreas </w:t>
      </w:r>
      <w:proofErr w:type="spellStart"/>
      <w:r w:rsidRPr="00AC31F8">
        <w:rPr>
          <w:lang w:val="en-GB"/>
        </w:rPr>
        <w:t>Wicki</w:t>
      </w:r>
      <w:proofErr w:type="spellEnd"/>
      <w:r w:rsidRPr="00AC31F8">
        <w:rPr>
          <w:lang w:val="en-GB"/>
        </w:rPr>
        <w:t xml:space="preserve">, CSV </w:t>
      </w:r>
      <w:r w:rsidR="00DA5613">
        <w:rPr>
          <w:lang w:val="en-CH"/>
        </w:rPr>
        <w:t>s</w:t>
      </w:r>
      <w:proofErr w:type="spellStart"/>
      <w:r w:rsidR="00DA5613" w:rsidRPr="00AC31F8">
        <w:rPr>
          <w:lang w:val="en-GB"/>
        </w:rPr>
        <w:t>pecialist</w:t>
      </w:r>
      <w:proofErr w:type="spellEnd"/>
      <w:r w:rsidR="00DA5613" w:rsidRPr="00AC31F8">
        <w:rPr>
          <w:lang w:val="en-GB"/>
        </w:rPr>
        <w:t xml:space="preserve"> </w:t>
      </w:r>
      <w:r w:rsidRPr="00AC31F8">
        <w:rPr>
          <w:lang w:val="en-GB"/>
        </w:rPr>
        <w:t>at wega, for the proofreading and his inputs to the audit report</w:t>
      </w:r>
    </w:p>
    <w:p w14:paraId="1468D331" w14:textId="536DA450" w:rsidR="009857EA" w:rsidRPr="00AC31F8" w:rsidRDefault="009857EA" w:rsidP="00F27C15">
      <w:pPr>
        <w:pStyle w:val="ListParagraph"/>
        <w:numPr>
          <w:ilvl w:val="0"/>
          <w:numId w:val="56"/>
        </w:numPr>
        <w:rPr>
          <w:lang w:val="en-GB"/>
        </w:rPr>
      </w:pPr>
      <w:r w:rsidRPr="00AC31F8">
        <w:rPr>
          <w:lang w:val="en-GB"/>
        </w:rPr>
        <w:t xml:space="preserve">Damian </w:t>
      </w:r>
      <w:proofErr w:type="spellStart"/>
      <w:r w:rsidRPr="00AC31F8">
        <w:rPr>
          <w:lang w:val="en-GB"/>
        </w:rPr>
        <w:t>Schraube</w:t>
      </w:r>
      <w:proofErr w:type="spellEnd"/>
      <w:r w:rsidRPr="00AC31F8">
        <w:rPr>
          <w:lang w:val="en-GB"/>
        </w:rPr>
        <w:t xml:space="preserve">, CSV specialist at wega, for the exchange of ideas and thoughts regarding </w:t>
      </w:r>
      <w:r w:rsidR="005D51BB" w:rsidRPr="00AC31F8">
        <w:rPr>
          <w:lang w:val="en-GB"/>
        </w:rPr>
        <w:t>Cucumber</w:t>
      </w:r>
      <w:r w:rsidRPr="00AC31F8">
        <w:rPr>
          <w:lang w:val="en-GB"/>
        </w:rPr>
        <w:t xml:space="preserve"> </w:t>
      </w:r>
      <w:r w:rsidR="00E10DEF" w:rsidRPr="00AC31F8">
        <w:rPr>
          <w:lang w:val="en-GB"/>
        </w:rPr>
        <w:t>a</w:t>
      </w:r>
      <w:r w:rsidRPr="00AC31F8">
        <w:rPr>
          <w:lang w:val="en-GB"/>
        </w:rPr>
        <w:t>utomation in the CSV area</w:t>
      </w:r>
    </w:p>
    <w:p w14:paraId="147ABDF8" w14:textId="29B456D2" w:rsidR="009857EA" w:rsidRPr="00AC31F8" w:rsidRDefault="009857EA" w:rsidP="00F27C15">
      <w:pPr>
        <w:pStyle w:val="ListParagraph"/>
        <w:numPr>
          <w:ilvl w:val="0"/>
          <w:numId w:val="56"/>
        </w:numPr>
        <w:rPr>
          <w:lang w:val="en-GB"/>
        </w:rPr>
      </w:pPr>
      <w:r w:rsidRPr="00AC31F8">
        <w:rPr>
          <w:lang w:val="en-GB"/>
        </w:rPr>
        <w:t>Manuel Kohler, Software Engineer at wega, for providing the Confluence Space and the Jira project</w:t>
      </w:r>
    </w:p>
    <w:p w14:paraId="43D68B4A" w14:textId="3342BDA4" w:rsidR="009857EA" w:rsidRPr="00AC31F8" w:rsidRDefault="009857EA" w:rsidP="00F27C15">
      <w:pPr>
        <w:pStyle w:val="ListParagraph"/>
        <w:numPr>
          <w:ilvl w:val="0"/>
          <w:numId w:val="56"/>
        </w:numPr>
        <w:rPr>
          <w:lang w:val="en-GB"/>
        </w:rPr>
      </w:pPr>
      <w:r w:rsidRPr="00AC31F8">
        <w:rPr>
          <w:lang w:val="en-GB"/>
        </w:rPr>
        <w:t xml:space="preserve">Sandro </w:t>
      </w:r>
      <w:proofErr w:type="spellStart"/>
      <w:r w:rsidRPr="00AC31F8">
        <w:rPr>
          <w:lang w:val="en-GB"/>
        </w:rPr>
        <w:t>Ibig</w:t>
      </w:r>
      <w:proofErr w:type="spellEnd"/>
      <w:r w:rsidRPr="00AC31F8">
        <w:rPr>
          <w:lang w:val="en-GB"/>
        </w:rPr>
        <w:t>, Software Testing specialist at ergon, for his input on test strategies using automation tools to complement manual testing and the helpful links to Selenium tutorials</w:t>
      </w:r>
    </w:p>
    <w:p w14:paraId="22721838" w14:textId="0EC91215" w:rsidR="008D2431" w:rsidRPr="00AC31F8" w:rsidRDefault="00440249" w:rsidP="00F27C15">
      <w:pPr>
        <w:pStyle w:val="ListParagraph"/>
        <w:numPr>
          <w:ilvl w:val="0"/>
          <w:numId w:val="56"/>
        </w:numPr>
        <w:rPr>
          <w:lang w:val="en-GB"/>
        </w:rPr>
      </w:pPr>
      <w:r w:rsidRPr="00AC31F8">
        <w:rPr>
          <w:lang w:val="en-GB"/>
        </w:rPr>
        <w:t xml:space="preserve">Stéphane </w:t>
      </w:r>
      <w:proofErr w:type="spellStart"/>
      <w:r w:rsidRPr="00AC31F8">
        <w:rPr>
          <w:lang w:val="en-GB"/>
        </w:rPr>
        <w:t>Bisinger</w:t>
      </w:r>
      <w:proofErr w:type="spellEnd"/>
      <w:r w:rsidRPr="00AC31F8">
        <w:rPr>
          <w:lang w:val="en-GB"/>
        </w:rPr>
        <w:t xml:space="preserve">, </w:t>
      </w:r>
      <w:r w:rsidR="00A14623" w:rsidRPr="00AC31F8">
        <w:rPr>
          <w:lang w:val="en-GB"/>
        </w:rPr>
        <w:t xml:space="preserve">from the University of </w:t>
      </w:r>
      <w:proofErr w:type="spellStart"/>
      <w:r w:rsidR="00A14623" w:rsidRPr="00AC31F8">
        <w:rPr>
          <w:lang w:val="en-GB"/>
        </w:rPr>
        <w:t>Bolg</w:t>
      </w:r>
      <w:proofErr w:type="spellEnd"/>
      <w:r w:rsidR="00DA5613">
        <w:rPr>
          <w:lang w:val="en-CH"/>
        </w:rPr>
        <w:t>o</w:t>
      </w:r>
      <w:proofErr w:type="spellStart"/>
      <w:r w:rsidR="00A14623" w:rsidRPr="00AC31F8">
        <w:rPr>
          <w:lang w:val="en-GB"/>
        </w:rPr>
        <w:t>na</w:t>
      </w:r>
      <w:proofErr w:type="spellEnd"/>
      <w:r w:rsidR="00E3762E" w:rsidRPr="00AC31F8">
        <w:rPr>
          <w:lang w:val="en-GB"/>
        </w:rPr>
        <w:t>, for his suggestions to use vue.js as a java script front-end framework.</w:t>
      </w:r>
    </w:p>
    <w:p w14:paraId="75CE0088" w14:textId="59560686" w:rsidR="00C244BD" w:rsidRPr="00AC31F8" w:rsidRDefault="009857EA" w:rsidP="005500E7">
      <w:pPr>
        <w:pStyle w:val="ListParagraph"/>
        <w:numPr>
          <w:ilvl w:val="0"/>
          <w:numId w:val="56"/>
        </w:numPr>
        <w:rPr>
          <w:lang w:val="en-GB"/>
        </w:rPr>
      </w:pPr>
      <w:r w:rsidRPr="00AC31F8">
        <w:rPr>
          <w:lang w:val="en-GB"/>
        </w:rPr>
        <w:t xml:space="preserve">And last but not least, Delia Bianchi, a business informatics fellow student, for her friendship and for the many hours spent together over the last four years.  </w:t>
      </w:r>
    </w:p>
    <w:p w14:paraId="214788B9" w14:textId="77777777" w:rsidR="00F7330E" w:rsidRPr="00AC31F8" w:rsidRDefault="00F7330E" w:rsidP="00D000CF">
      <w:pPr>
        <w:pStyle w:val="Heading1withoutnumbering"/>
        <w:rPr>
          <w:lang w:val="en-GB"/>
        </w:rPr>
      </w:pPr>
      <w:bookmarkStart w:id="5" w:name="_Toc46067009"/>
      <w:bookmarkStart w:id="6" w:name="_Toc46238866"/>
      <w:r w:rsidRPr="00AC31F8">
        <w:rPr>
          <w:lang w:val="en-GB"/>
        </w:rPr>
        <w:lastRenderedPageBreak/>
        <w:t>Management Summary</w:t>
      </w:r>
      <w:r w:rsidR="00696A18" w:rsidRPr="00AC31F8">
        <w:rPr>
          <w:lang w:val="en-GB"/>
        </w:rPr>
        <w:t xml:space="preserve"> / Abstract</w:t>
      </w:r>
      <w:bookmarkEnd w:id="5"/>
      <w:bookmarkEnd w:id="6"/>
    </w:p>
    <w:p w14:paraId="6B58E86C" w14:textId="485F954A" w:rsidR="00E37A55" w:rsidRPr="00AC31F8" w:rsidRDefault="007873C4" w:rsidP="008052D4">
      <w:pPr>
        <w:rPr>
          <w:lang w:val="en-GB"/>
        </w:rPr>
      </w:pPr>
      <w:r w:rsidRPr="00AC31F8">
        <w:rPr>
          <w:lang w:val="en-GB"/>
        </w:rPr>
        <w:t>Computer systems in the highly regulated GxP environment of the pharmaceutical industry must be validated</w:t>
      </w:r>
      <w:r w:rsidR="007564D4" w:rsidRPr="00AC31F8">
        <w:rPr>
          <w:rStyle w:val="FootnoteReference"/>
          <w:lang w:val="en-GB"/>
        </w:rPr>
        <w:footnoteReference w:id="2"/>
      </w:r>
      <w:r w:rsidR="00D52E63" w:rsidRPr="00AC31F8">
        <w:rPr>
          <w:lang w:val="en-GB"/>
        </w:rPr>
        <w:t xml:space="preserve"> (</w:t>
      </w:r>
      <w:r w:rsidR="008F446E" w:rsidRPr="00AC31F8">
        <w:rPr>
          <w:lang w:val="en-GB"/>
        </w:rPr>
        <w:t>C</w:t>
      </w:r>
      <w:r w:rsidR="00D52E63" w:rsidRPr="00AC31F8">
        <w:rPr>
          <w:lang w:val="en-GB"/>
        </w:rPr>
        <w:t>omputerised System Validation – CSV)</w:t>
      </w:r>
      <w:r w:rsidR="00AD4104" w:rsidRPr="00AC31F8">
        <w:rPr>
          <w:lang w:val="en-GB"/>
        </w:rPr>
        <w:t xml:space="preserve">. </w:t>
      </w:r>
      <w:r w:rsidR="008052D4" w:rsidRPr="00AC31F8">
        <w:rPr>
          <w:lang w:val="en-GB"/>
        </w:rPr>
        <w:t>This means that formal proof must be provided that these systems are fit for their intended use and compliant</w:t>
      </w:r>
      <w:r w:rsidR="00D056AC">
        <w:rPr>
          <w:lang w:val="en-CH"/>
        </w:rPr>
        <w:t xml:space="preserve"> to the applicable regulations</w:t>
      </w:r>
      <w:r w:rsidR="00AD4104" w:rsidRPr="00AC31F8">
        <w:rPr>
          <w:lang w:val="en-GB"/>
        </w:rPr>
        <w:t>.</w:t>
      </w:r>
      <w:r w:rsidR="009E2720" w:rsidRPr="00AC31F8">
        <w:rPr>
          <w:lang w:val="en-GB"/>
        </w:rPr>
        <w:t xml:space="preserve"> </w:t>
      </w:r>
      <w:r w:rsidR="00290E2B" w:rsidRPr="00AC31F8">
        <w:rPr>
          <w:lang w:val="en-GB"/>
        </w:rPr>
        <w:t xml:space="preserve"> </w:t>
      </w:r>
    </w:p>
    <w:p w14:paraId="4C384756" w14:textId="3B41710D" w:rsidR="00E37A55" w:rsidRPr="00AC31F8" w:rsidRDefault="00B06E36" w:rsidP="00B06E36">
      <w:pPr>
        <w:rPr>
          <w:lang w:val="en-GB"/>
        </w:rPr>
      </w:pPr>
      <w:r w:rsidRPr="00AC31F8">
        <w:rPr>
          <w:lang w:val="en-GB"/>
        </w:rPr>
        <w:t>One aspect of validation is the verification process</w:t>
      </w:r>
      <w:r w:rsidR="00231053">
        <w:rPr>
          <w:lang w:val="en-CH"/>
        </w:rPr>
        <w:t>,</w:t>
      </w:r>
      <w:r w:rsidRPr="00AC31F8">
        <w:rPr>
          <w:lang w:val="en-GB"/>
        </w:rPr>
        <w:t xml:space="preserve"> </w:t>
      </w:r>
      <w:r w:rsidR="00231053">
        <w:rPr>
          <w:lang w:val="en-CH"/>
        </w:rPr>
        <w:t>which</w:t>
      </w:r>
      <w:r w:rsidRPr="00AC31F8">
        <w:rPr>
          <w:lang w:val="en-GB"/>
        </w:rPr>
        <w:t xml:space="preserve"> includes the verification of the functional specifications (operational qualification - OQ). Even today, this</w:t>
      </w:r>
      <w:r w:rsidR="00231053">
        <w:rPr>
          <w:lang w:val="en-CH"/>
        </w:rPr>
        <w:t xml:space="preserve"> process</w:t>
      </w:r>
      <w:r w:rsidRPr="00AC31F8">
        <w:rPr>
          <w:lang w:val="en-GB"/>
        </w:rPr>
        <w:t xml:space="preserve"> is still mostly done manually and is therefore time-consuming and error prone</w:t>
      </w:r>
      <w:r w:rsidR="008B2276" w:rsidRPr="00AC31F8">
        <w:rPr>
          <w:lang w:val="en-GB"/>
        </w:rPr>
        <w:t>.</w:t>
      </w:r>
    </w:p>
    <w:p w14:paraId="534CCB9F" w14:textId="633CB215" w:rsidR="00AE5C3D" w:rsidRPr="00AC31F8" w:rsidRDefault="00592C6E" w:rsidP="00592C6E">
      <w:pPr>
        <w:rPr>
          <w:lang w:val="en-GB"/>
        </w:rPr>
      </w:pPr>
      <w:r w:rsidRPr="00AC31F8">
        <w:rPr>
          <w:lang w:val="en-GB"/>
        </w:rPr>
        <w:t>Therefore</w:t>
      </w:r>
      <w:r w:rsidR="00EC061F" w:rsidRPr="00AC31F8">
        <w:rPr>
          <w:lang w:val="en-GB"/>
        </w:rPr>
        <w:t>,</w:t>
      </w:r>
      <w:r w:rsidRPr="00AC31F8">
        <w:rPr>
          <w:lang w:val="en-GB"/>
        </w:rPr>
        <w:t xml:space="preserve"> the aim of this thesis was to examine whether automation of OQ could be implemented</w:t>
      </w:r>
      <w:r w:rsidR="005D3A09">
        <w:rPr>
          <w:lang w:val="en-CH"/>
        </w:rPr>
        <w:t xml:space="preserve"> in a compliant way and e</w:t>
      </w:r>
      <w:r w:rsidR="00B554BF">
        <w:rPr>
          <w:lang w:val="en-CH"/>
        </w:rPr>
        <w:t>specially</w:t>
      </w:r>
      <w:r w:rsidRPr="00AC31F8">
        <w:rPr>
          <w:lang w:val="en-GB"/>
        </w:rPr>
        <w:t xml:space="preserve"> in conformity with GAMP5</w:t>
      </w:r>
      <w:r w:rsidR="00B554BF">
        <w:rPr>
          <w:lang w:val="en-CH"/>
        </w:rPr>
        <w:t>, a widely used guideline in the industry</w:t>
      </w:r>
      <w:r w:rsidRPr="00AC31F8">
        <w:rPr>
          <w:lang w:val="en-GB"/>
        </w:rPr>
        <w:t>. For this purpose, the Behaviour Driven Development (BDD) approach was used, as it employs practices and tools that enable automated high</w:t>
      </w:r>
      <w:r w:rsidR="00753F32" w:rsidRPr="00AC31F8">
        <w:rPr>
          <w:lang w:val="en-GB"/>
        </w:rPr>
        <w:t>-</w:t>
      </w:r>
      <w:r w:rsidRPr="00AC31F8">
        <w:rPr>
          <w:lang w:val="en-GB"/>
        </w:rPr>
        <w:t>level testing</w:t>
      </w:r>
      <w:r w:rsidR="005757D1" w:rsidRPr="00AC31F8">
        <w:rPr>
          <w:lang w:val="en-GB"/>
        </w:rPr>
        <w:t>.</w:t>
      </w:r>
    </w:p>
    <w:p w14:paraId="436D7276" w14:textId="03ADA480" w:rsidR="00D667A7" w:rsidRPr="00AC31F8" w:rsidRDefault="00EC061F" w:rsidP="00EC061F">
      <w:pPr>
        <w:rPr>
          <w:lang w:val="en-GB"/>
        </w:rPr>
      </w:pPr>
      <w:r w:rsidRPr="00AC31F8">
        <w:rPr>
          <w:lang w:val="en-GB"/>
        </w:rPr>
        <w:t>Three steps were taken to achieve this goal</w:t>
      </w:r>
      <w:r w:rsidR="00D667A7" w:rsidRPr="00AC31F8">
        <w:rPr>
          <w:lang w:val="en-GB"/>
        </w:rPr>
        <w:t>:</w:t>
      </w:r>
    </w:p>
    <w:p w14:paraId="570096E6" w14:textId="199A4339" w:rsidR="00D667A7" w:rsidRPr="00AC31F8" w:rsidRDefault="001B5DD4" w:rsidP="001B5DD4">
      <w:pPr>
        <w:pStyle w:val="ListParagraph"/>
        <w:numPr>
          <w:ilvl w:val="0"/>
          <w:numId w:val="44"/>
        </w:numPr>
        <w:rPr>
          <w:lang w:val="en-GB"/>
        </w:rPr>
      </w:pPr>
      <w:r w:rsidRPr="00AC31F8">
        <w:rPr>
          <w:lang w:val="en-GB"/>
        </w:rPr>
        <w:t>Development of an OQ process containing the BDD practices to perform automated OQ</w:t>
      </w:r>
      <w:r w:rsidR="00DB4274" w:rsidRPr="00AC31F8">
        <w:rPr>
          <w:lang w:val="en-GB"/>
        </w:rPr>
        <w:t xml:space="preserve">. </w:t>
      </w:r>
    </w:p>
    <w:p w14:paraId="4D736DEB" w14:textId="2A76388F" w:rsidR="00DB4274" w:rsidRPr="00AC31F8" w:rsidRDefault="00EA68A1" w:rsidP="00527016">
      <w:pPr>
        <w:pStyle w:val="ListParagraph"/>
        <w:numPr>
          <w:ilvl w:val="0"/>
          <w:numId w:val="44"/>
        </w:numPr>
        <w:rPr>
          <w:lang w:val="en-GB"/>
        </w:rPr>
      </w:pPr>
      <w:r w:rsidRPr="00AC31F8">
        <w:rPr>
          <w:lang w:val="en-GB"/>
        </w:rPr>
        <w:t>Implementation of this process by means of a prototype to check its feasibility</w:t>
      </w:r>
      <w:r w:rsidR="00AB5A7D" w:rsidRPr="00AC31F8">
        <w:rPr>
          <w:lang w:val="en-GB"/>
        </w:rPr>
        <w:t>.</w:t>
      </w:r>
    </w:p>
    <w:p w14:paraId="221621AF" w14:textId="729ECB4B" w:rsidR="00DB4274" w:rsidRPr="00AC31F8" w:rsidRDefault="008B76D0" w:rsidP="008B76D0">
      <w:pPr>
        <w:pStyle w:val="ListParagraph"/>
        <w:numPr>
          <w:ilvl w:val="0"/>
          <w:numId w:val="44"/>
        </w:numPr>
        <w:rPr>
          <w:lang w:val="en-GB"/>
        </w:rPr>
      </w:pPr>
      <w:r w:rsidRPr="00AC31F8">
        <w:rPr>
          <w:lang w:val="en-GB"/>
        </w:rPr>
        <w:t>Audit</w:t>
      </w:r>
      <w:r w:rsidR="00CB6FA8">
        <w:rPr>
          <w:lang w:val="en-CH"/>
        </w:rPr>
        <w:t xml:space="preserve"> of the prototype</w:t>
      </w:r>
      <w:r w:rsidRPr="00AC31F8">
        <w:rPr>
          <w:lang w:val="en-GB"/>
        </w:rPr>
        <w:t xml:space="preserve"> by an experienced CSV expert to assess the GxP suitability of the pro</w:t>
      </w:r>
      <w:r w:rsidR="001C697C">
        <w:rPr>
          <w:lang w:val="en-CH"/>
        </w:rPr>
        <w:t>cess</w:t>
      </w:r>
      <w:r w:rsidR="00AB5A7D" w:rsidRPr="00AC31F8">
        <w:rPr>
          <w:lang w:val="en-GB"/>
        </w:rPr>
        <w:t>.</w:t>
      </w:r>
    </w:p>
    <w:p w14:paraId="4DFD9099" w14:textId="629D9243" w:rsidR="00844052" w:rsidRPr="00AC31F8" w:rsidRDefault="00E03177" w:rsidP="00E03177">
      <w:pPr>
        <w:rPr>
          <w:lang w:val="en-GB"/>
        </w:rPr>
      </w:pPr>
      <w:r w:rsidRPr="00AC31F8">
        <w:rPr>
          <w:lang w:val="en-GB"/>
        </w:rPr>
        <w:t xml:space="preserve">As it turned out, it was indeed possible to develop a process with automated OQs and implement a GxP-compliant prototype based on it. This opens up new possibilities for software validation, which could also be interesting in terms of a digital transformation strategy. </w:t>
      </w:r>
      <w:r w:rsidR="00120244">
        <w:rPr>
          <w:lang w:val="en-CH"/>
        </w:rPr>
        <w:t>Therefore</w:t>
      </w:r>
      <w:r w:rsidRPr="00AC31F8">
        <w:rPr>
          <w:lang w:val="en-GB"/>
        </w:rPr>
        <w:t xml:space="preserve">, it seems to make sense to </w:t>
      </w:r>
      <w:proofErr w:type="gramStart"/>
      <w:r w:rsidRPr="00AC31F8">
        <w:rPr>
          <w:lang w:val="en-GB"/>
        </w:rPr>
        <w:t>continue on</w:t>
      </w:r>
      <w:proofErr w:type="gramEnd"/>
      <w:r w:rsidRPr="00AC31F8">
        <w:rPr>
          <w:lang w:val="en-GB"/>
        </w:rPr>
        <w:t xml:space="preserve"> this path and, if possible, to carry out further and more detailed clarifications directly with a wega customer through a real software validation project. This would provide </w:t>
      </w:r>
      <w:r w:rsidR="003C2053">
        <w:rPr>
          <w:lang w:val="en-CH"/>
        </w:rPr>
        <w:t>more</w:t>
      </w:r>
      <w:r w:rsidRPr="00AC31F8">
        <w:rPr>
          <w:lang w:val="en-GB"/>
        </w:rPr>
        <w:t xml:space="preserve"> insights </w:t>
      </w:r>
      <w:r w:rsidR="00FB696B">
        <w:rPr>
          <w:lang w:val="en-CH"/>
        </w:rPr>
        <w:t>regarding</w:t>
      </w:r>
      <w:r w:rsidRPr="00AC31F8">
        <w:rPr>
          <w:lang w:val="en-GB"/>
        </w:rPr>
        <w:t xml:space="preserve"> the potential and </w:t>
      </w:r>
      <w:r w:rsidR="00FB696B">
        <w:rPr>
          <w:lang w:val="en-CH"/>
        </w:rPr>
        <w:t>possible</w:t>
      </w:r>
      <w:r w:rsidRPr="00AC31F8">
        <w:rPr>
          <w:lang w:val="en-GB"/>
        </w:rPr>
        <w:t xml:space="preserve"> added value (increased efficiency, higher quality, shorter time-to-market) of such automation.</w:t>
      </w:r>
    </w:p>
    <w:p w14:paraId="64E56769" w14:textId="77777777" w:rsidR="00F7330E" w:rsidRPr="00AC31F8" w:rsidRDefault="00237ADF" w:rsidP="00D000CF">
      <w:pPr>
        <w:pStyle w:val="Heading1withoutnumbering"/>
        <w:rPr>
          <w:lang w:val="en-GB"/>
        </w:rPr>
      </w:pPr>
      <w:bookmarkStart w:id="7" w:name="_Toc46067010"/>
      <w:bookmarkStart w:id="8" w:name="_Toc46238867"/>
      <w:r w:rsidRPr="00AC31F8">
        <w:rPr>
          <w:lang w:val="en-GB"/>
        </w:rPr>
        <w:lastRenderedPageBreak/>
        <w:t xml:space="preserve">Table of </w:t>
      </w:r>
      <w:r w:rsidR="004F5340" w:rsidRPr="00AC31F8">
        <w:rPr>
          <w:lang w:val="en-GB"/>
        </w:rPr>
        <w:t>Content</w:t>
      </w:r>
      <w:r w:rsidR="00F57DC7" w:rsidRPr="00AC31F8">
        <w:rPr>
          <w:lang w:val="en-GB"/>
        </w:rPr>
        <w:t>s</w:t>
      </w:r>
      <w:bookmarkEnd w:id="7"/>
      <w:bookmarkEnd w:id="8"/>
    </w:p>
    <w:p w14:paraId="4D19C052" w14:textId="50F4B02E" w:rsidR="00624E03" w:rsidRDefault="00104CD9">
      <w:pPr>
        <w:pStyle w:val="TOC1"/>
        <w:rPr>
          <w:rFonts w:asciiTheme="minorHAnsi" w:eastAsiaTheme="minorEastAsia" w:hAnsiTheme="minorHAnsi" w:cstheme="minorBidi"/>
          <w:noProof/>
          <w:szCs w:val="22"/>
          <w:lang w:val="en-GB" w:eastAsia="en-GB"/>
        </w:rPr>
      </w:pPr>
      <w:r w:rsidRPr="00AC31F8">
        <w:rPr>
          <w:lang w:val="en-GB"/>
        </w:rPr>
        <w:fldChar w:fldCharType="begin"/>
      </w:r>
      <w:r w:rsidRPr="00AC31F8">
        <w:rPr>
          <w:lang w:val="en-GB"/>
        </w:rPr>
        <w:instrText xml:space="preserve"> TOC \o "1-4" \h \z \u </w:instrText>
      </w:r>
      <w:r w:rsidRPr="00AC31F8">
        <w:rPr>
          <w:lang w:val="en-GB"/>
        </w:rPr>
        <w:fldChar w:fldCharType="separate"/>
      </w:r>
      <w:hyperlink w:anchor="_Toc46238864" w:history="1">
        <w:r w:rsidR="00624E03" w:rsidRPr="00BD22D1">
          <w:rPr>
            <w:rStyle w:val="Hyperlink"/>
            <w:noProof/>
            <w:lang w:val="en-GB"/>
          </w:rPr>
          <w:t>Declaration of Authenticity</w:t>
        </w:r>
        <w:r w:rsidR="00624E03">
          <w:rPr>
            <w:noProof/>
            <w:webHidden/>
          </w:rPr>
          <w:tab/>
        </w:r>
        <w:r w:rsidR="00624E03">
          <w:rPr>
            <w:noProof/>
            <w:webHidden/>
          </w:rPr>
          <w:fldChar w:fldCharType="begin"/>
        </w:r>
        <w:r w:rsidR="00624E03">
          <w:rPr>
            <w:noProof/>
            <w:webHidden/>
          </w:rPr>
          <w:instrText xml:space="preserve"> PAGEREF _Toc46238864 \h </w:instrText>
        </w:r>
        <w:r w:rsidR="00624E03">
          <w:rPr>
            <w:noProof/>
            <w:webHidden/>
          </w:rPr>
        </w:r>
        <w:r w:rsidR="00624E03">
          <w:rPr>
            <w:noProof/>
            <w:webHidden/>
          </w:rPr>
          <w:fldChar w:fldCharType="separate"/>
        </w:r>
        <w:r w:rsidR="00624E03">
          <w:rPr>
            <w:noProof/>
            <w:webHidden/>
          </w:rPr>
          <w:t>II</w:t>
        </w:r>
        <w:r w:rsidR="00624E03">
          <w:rPr>
            <w:noProof/>
            <w:webHidden/>
          </w:rPr>
          <w:fldChar w:fldCharType="end"/>
        </w:r>
      </w:hyperlink>
    </w:p>
    <w:p w14:paraId="6FF3E3DA" w14:textId="084E9349" w:rsidR="00624E03" w:rsidRDefault="003D1F1E">
      <w:pPr>
        <w:pStyle w:val="TOC1"/>
        <w:rPr>
          <w:rFonts w:asciiTheme="minorHAnsi" w:eastAsiaTheme="minorEastAsia" w:hAnsiTheme="minorHAnsi" w:cstheme="minorBidi"/>
          <w:noProof/>
          <w:szCs w:val="22"/>
          <w:lang w:val="en-GB" w:eastAsia="en-GB"/>
        </w:rPr>
      </w:pPr>
      <w:hyperlink w:anchor="_Toc46238865" w:history="1">
        <w:r w:rsidR="00624E03" w:rsidRPr="00BD22D1">
          <w:rPr>
            <w:rStyle w:val="Hyperlink"/>
            <w:noProof/>
            <w:lang w:val="en-GB"/>
          </w:rPr>
          <w:t>Acknowledgments</w:t>
        </w:r>
        <w:r w:rsidR="00624E03">
          <w:rPr>
            <w:noProof/>
            <w:webHidden/>
          </w:rPr>
          <w:tab/>
        </w:r>
        <w:r w:rsidR="00624E03">
          <w:rPr>
            <w:noProof/>
            <w:webHidden/>
          </w:rPr>
          <w:fldChar w:fldCharType="begin"/>
        </w:r>
        <w:r w:rsidR="00624E03">
          <w:rPr>
            <w:noProof/>
            <w:webHidden/>
          </w:rPr>
          <w:instrText xml:space="preserve"> PAGEREF _Toc46238865 \h </w:instrText>
        </w:r>
        <w:r w:rsidR="00624E03">
          <w:rPr>
            <w:noProof/>
            <w:webHidden/>
          </w:rPr>
        </w:r>
        <w:r w:rsidR="00624E03">
          <w:rPr>
            <w:noProof/>
            <w:webHidden/>
          </w:rPr>
          <w:fldChar w:fldCharType="separate"/>
        </w:r>
        <w:r w:rsidR="00624E03">
          <w:rPr>
            <w:noProof/>
            <w:webHidden/>
          </w:rPr>
          <w:t>III</w:t>
        </w:r>
        <w:r w:rsidR="00624E03">
          <w:rPr>
            <w:noProof/>
            <w:webHidden/>
          </w:rPr>
          <w:fldChar w:fldCharType="end"/>
        </w:r>
      </w:hyperlink>
    </w:p>
    <w:p w14:paraId="7A7908C5" w14:textId="69AF915B" w:rsidR="00624E03" w:rsidRDefault="003D1F1E">
      <w:pPr>
        <w:pStyle w:val="TOC1"/>
        <w:rPr>
          <w:rFonts w:asciiTheme="minorHAnsi" w:eastAsiaTheme="minorEastAsia" w:hAnsiTheme="minorHAnsi" w:cstheme="minorBidi"/>
          <w:noProof/>
          <w:szCs w:val="22"/>
          <w:lang w:val="en-GB" w:eastAsia="en-GB"/>
        </w:rPr>
      </w:pPr>
      <w:hyperlink w:anchor="_Toc46238866" w:history="1">
        <w:r w:rsidR="00624E03" w:rsidRPr="00BD22D1">
          <w:rPr>
            <w:rStyle w:val="Hyperlink"/>
            <w:noProof/>
            <w:lang w:val="en-GB"/>
          </w:rPr>
          <w:t>Management Summary / Abstract</w:t>
        </w:r>
        <w:r w:rsidR="00624E03">
          <w:rPr>
            <w:noProof/>
            <w:webHidden/>
          </w:rPr>
          <w:tab/>
        </w:r>
        <w:r w:rsidR="00624E03">
          <w:rPr>
            <w:noProof/>
            <w:webHidden/>
          </w:rPr>
          <w:fldChar w:fldCharType="begin"/>
        </w:r>
        <w:r w:rsidR="00624E03">
          <w:rPr>
            <w:noProof/>
            <w:webHidden/>
          </w:rPr>
          <w:instrText xml:space="preserve"> PAGEREF _Toc46238866 \h </w:instrText>
        </w:r>
        <w:r w:rsidR="00624E03">
          <w:rPr>
            <w:noProof/>
            <w:webHidden/>
          </w:rPr>
        </w:r>
        <w:r w:rsidR="00624E03">
          <w:rPr>
            <w:noProof/>
            <w:webHidden/>
          </w:rPr>
          <w:fldChar w:fldCharType="separate"/>
        </w:r>
        <w:r w:rsidR="00624E03">
          <w:rPr>
            <w:noProof/>
            <w:webHidden/>
          </w:rPr>
          <w:t>IV</w:t>
        </w:r>
        <w:r w:rsidR="00624E03">
          <w:rPr>
            <w:noProof/>
            <w:webHidden/>
          </w:rPr>
          <w:fldChar w:fldCharType="end"/>
        </w:r>
      </w:hyperlink>
    </w:p>
    <w:p w14:paraId="10526109" w14:textId="4AFEA9FE" w:rsidR="00624E03" w:rsidRDefault="003D1F1E">
      <w:pPr>
        <w:pStyle w:val="TOC1"/>
        <w:rPr>
          <w:rFonts w:asciiTheme="minorHAnsi" w:eastAsiaTheme="minorEastAsia" w:hAnsiTheme="minorHAnsi" w:cstheme="minorBidi"/>
          <w:noProof/>
          <w:szCs w:val="22"/>
          <w:lang w:val="en-GB" w:eastAsia="en-GB"/>
        </w:rPr>
      </w:pPr>
      <w:hyperlink w:anchor="_Toc46238867" w:history="1">
        <w:r w:rsidR="00624E03" w:rsidRPr="00BD22D1">
          <w:rPr>
            <w:rStyle w:val="Hyperlink"/>
            <w:noProof/>
            <w:lang w:val="en-GB"/>
          </w:rPr>
          <w:t>Table of Contents</w:t>
        </w:r>
        <w:r w:rsidR="00624E03">
          <w:rPr>
            <w:noProof/>
            <w:webHidden/>
          </w:rPr>
          <w:tab/>
        </w:r>
        <w:r w:rsidR="00624E03">
          <w:rPr>
            <w:noProof/>
            <w:webHidden/>
          </w:rPr>
          <w:fldChar w:fldCharType="begin"/>
        </w:r>
        <w:r w:rsidR="00624E03">
          <w:rPr>
            <w:noProof/>
            <w:webHidden/>
          </w:rPr>
          <w:instrText xml:space="preserve"> PAGEREF _Toc46238867 \h </w:instrText>
        </w:r>
        <w:r w:rsidR="00624E03">
          <w:rPr>
            <w:noProof/>
            <w:webHidden/>
          </w:rPr>
        </w:r>
        <w:r w:rsidR="00624E03">
          <w:rPr>
            <w:noProof/>
            <w:webHidden/>
          </w:rPr>
          <w:fldChar w:fldCharType="separate"/>
        </w:r>
        <w:r w:rsidR="00624E03">
          <w:rPr>
            <w:noProof/>
            <w:webHidden/>
          </w:rPr>
          <w:t>V</w:t>
        </w:r>
        <w:r w:rsidR="00624E03">
          <w:rPr>
            <w:noProof/>
            <w:webHidden/>
          </w:rPr>
          <w:fldChar w:fldCharType="end"/>
        </w:r>
      </w:hyperlink>
    </w:p>
    <w:p w14:paraId="4361464C" w14:textId="582911C0" w:rsidR="00624E03" w:rsidRDefault="003D1F1E">
      <w:pPr>
        <w:pStyle w:val="TOC1"/>
        <w:rPr>
          <w:rFonts w:asciiTheme="minorHAnsi" w:eastAsiaTheme="minorEastAsia" w:hAnsiTheme="minorHAnsi" w:cstheme="minorBidi"/>
          <w:noProof/>
          <w:szCs w:val="22"/>
          <w:lang w:val="en-GB" w:eastAsia="en-GB"/>
        </w:rPr>
      </w:pPr>
      <w:hyperlink w:anchor="_Toc46238868" w:history="1">
        <w:r w:rsidR="00624E03" w:rsidRPr="00BD22D1">
          <w:rPr>
            <w:rStyle w:val="Hyperlink"/>
            <w:noProof/>
            <w:lang w:val="en-GB"/>
          </w:rPr>
          <w:t>1</w:t>
        </w:r>
        <w:r w:rsidR="00624E03">
          <w:rPr>
            <w:rFonts w:asciiTheme="minorHAnsi" w:eastAsiaTheme="minorEastAsia" w:hAnsiTheme="minorHAnsi" w:cstheme="minorBidi"/>
            <w:noProof/>
            <w:szCs w:val="22"/>
            <w:lang w:val="en-GB" w:eastAsia="en-GB"/>
          </w:rPr>
          <w:tab/>
        </w:r>
        <w:r w:rsidR="00624E03" w:rsidRPr="00BD22D1">
          <w:rPr>
            <w:rStyle w:val="Hyperlink"/>
            <w:noProof/>
            <w:lang w:val="en-GB"/>
          </w:rPr>
          <w:t>Introduction</w:t>
        </w:r>
        <w:r w:rsidR="00624E03">
          <w:rPr>
            <w:noProof/>
            <w:webHidden/>
          </w:rPr>
          <w:tab/>
        </w:r>
        <w:r w:rsidR="00624E03">
          <w:rPr>
            <w:noProof/>
            <w:webHidden/>
          </w:rPr>
          <w:fldChar w:fldCharType="begin"/>
        </w:r>
        <w:r w:rsidR="00624E03">
          <w:rPr>
            <w:noProof/>
            <w:webHidden/>
          </w:rPr>
          <w:instrText xml:space="preserve"> PAGEREF _Toc46238868 \h </w:instrText>
        </w:r>
        <w:r w:rsidR="00624E03">
          <w:rPr>
            <w:noProof/>
            <w:webHidden/>
          </w:rPr>
        </w:r>
        <w:r w:rsidR="00624E03">
          <w:rPr>
            <w:noProof/>
            <w:webHidden/>
          </w:rPr>
          <w:fldChar w:fldCharType="separate"/>
        </w:r>
        <w:r w:rsidR="00624E03">
          <w:rPr>
            <w:noProof/>
            <w:webHidden/>
          </w:rPr>
          <w:t>1</w:t>
        </w:r>
        <w:r w:rsidR="00624E03">
          <w:rPr>
            <w:noProof/>
            <w:webHidden/>
          </w:rPr>
          <w:fldChar w:fldCharType="end"/>
        </w:r>
      </w:hyperlink>
    </w:p>
    <w:p w14:paraId="05D2BC03" w14:textId="3B76CA71" w:rsidR="00624E03" w:rsidRDefault="003D1F1E">
      <w:pPr>
        <w:pStyle w:val="TOC2"/>
        <w:tabs>
          <w:tab w:val="left" w:pos="1134"/>
        </w:tabs>
        <w:rPr>
          <w:rFonts w:asciiTheme="minorHAnsi" w:eastAsiaTheme="minorEastAsia" w:hAnsiTheme="minorHAnsi" w:cstheme="minorBidi"/>
          <w:noProof/>
          <w:szCs w:val="22"/>
          <w:lang w:val="en-GB" w:eastAsia="en-GB"/>
        </w:rPr>
      </w:pPr>
      <w:hyperlink w:anchor="_Toc46238869" w:history="1">
        <w:r w:rsidR="00624E03" w:rsidRPr="00BD22D1">
          <w:rPr>
            <w:rStyle w:val="Hyperlink"/>
            <w:noProof/>
            <w:lang w:val="en-GB"/>
          </w:rPr>
          <w:t>1.1</w:t>
        </w:r>
        <w:r w:rsidR="00624E03">
          <w:rPr>
            <w:rFonts w:asciiTheme="minorHAnsi" w:eastAsiaTheme="minorEastAsia" w:hAnsiTheme="minorHAnsi" w:cstheme="minorBidi"/>
            <w:noProof/>
            <w:szCs w:val="22"/>
            <w:lang w:val="en-GB" w:eastAsia="en-GB"/>
          </w:rPr>
          <w:tab/>
        </w:r>
        <w:r w:rsidR="00624E03" w:rsidRPr="00BD22D1">
          <w:rPr>
            <w:rStyle w:val="Hyperlink"/>
            <w:noProof/>
            <w:lang w:val="en-GB"/>
          </w:rPr>
          <w:t>Initial Situation</w:t>
        </w:r>
        <w:r w:rsidR="00624E03">
          <w:rPr>
            <w:noProof/>
            <w:webHidden/>
          </w:rPr>
          <w:tab/>
        </w:r>
        <w:r w:rsidR="00624E03">
          <w:rPr>
            <w:noProof/>
            <w:webHidden/>
          </w:rPr>
          <w:fldChar w:fldCharType="begin"/>
        </w:r>
        <w:r w:rsidR="00624E03">
          <w:rPr>
            <w:noProof/>
            <w:webHidden/>
          </w:rPr>
          <w:instrText xml:space="preserve"> PAGEREF _Toc46238869 \h </w:instrText>
        </w:r>
        <w:r w:rsidR="00624E03">
          <w:rPr>
            <w:noProof/>
            <w:webHidden/>
          </w:rPr>
        </w:r>
        <w:r w:rsidR="00624E03">
          <w:rPr>
            <w:noProof/>
            <w:webHidden/>
          </w:rPr>
          <w:fldChar w:fldCharType="separate"/>
        </w:r>
        <w:r w:rsidR="00624E03">
          <w:rPr>
            <w:noProof/>
            <w:webHidden/>
          </w:rPr>
          <w:t>1</w:t>
        </w:r>
        <w:r w:rsidR="00624E03">
          <w:rPr>
            <w:noProof/>
            <w:webHidden/>
          </w:rPr>
          <w:fldChar w:fldCharType="end"/>
        </w:r>
      </w:hyperlink>
    </w:p>
    <w:p w14:paraId="00836FDF" w14:textId="2798442E" w:rsidR="00624E03" w:rsidRDefault="003D1F1E">
      <w:pPr>
        <w:pStyle w:val="TOC2"/>
        <w:tabs>
          <w:tab w:val="left" w:pos="1134"/>
        </w:tabs>
        <w:rPr>
          <w:rFonts w:asciiTheme="minorHAnsi" w:eastAsiaTheme="minorEastAsia" w:hAnsiTheme="minorHAnsi" w:cstheme="minorBidi"/>
          <w:noProof/>
          <w:szCs w:val="22"/>
          <w:lang w:val="en-GB" w:eastAsia="en-GB"/>
        </w:rPr>
      </w:pPr>
      <w:hyperlink w:anchor="_Toc46238870" w:history="1">
        <w:r w:rsidR="00624E03" w:rsidRPr="00BD22D1">
          <w:rPr>
            <w:rStyle w:val="Hyperlink"/>
            <w:noProof/>
            <w:lang w:val="en-GB"/>
          </w:rPr>
          <w:t>1.2</w:t>
        </w:r>
        <w:r w:rsidR="00624E03">
          <w:rPr>
            <w:rFonts w:asciiTheme="minorHAnsi" w:eastAsiaTheme="minorEastAsia" w:hAnsiTheme="minorHAnsi" w:cstheme="minorBidi"/>
            <w:noProof/>
            <w:szCs w:val="22"/>
            <w:lang w:val="en-GB" w:eastAsia="en-GB"/>
          </w:rPr>
          <w:tab/>
        </w:r>
        <w:r w:rsidR="00624E03" w:rsidRPr="00BD22D1">
          <w:rPr>
            <w:rStyle w:val="Hyperlink"/>
            <w:noProof/>
            <w:lang w:val="en-GB"/>
          </w:rPr>
          <w:t>BDD High Level Test Automation</w:t>
        </w:r>
        <w:r w:rsidR="00624E03">
          <w:rPr>
            <w:noProof/>
            <w:webHidden/>
          </w:rPr>
          <w:tab/>
        </w:r>
        <w:r w:rsidR="00624E03">
          <w:rPr>
            <w:noProof/>
            <w:webHidden/>
          </w:rPr>
          <w:fldChar w:fldCharType="begin"/>
        </w:r>
        <w:r w:rsidR="00624E03">
          <w:rPr>
            <w:noProof/>
            <w:webHidden/>
          </w:rPr>
          <w:instrText xml:space="preserve"> PAGEREF _Toc46238870 \h </w:instrText>
        </w:r>
        <w:r w:rsidR="00624E03">
          <w:rPr>
            <w:noProof/>
            <w:webHidden/>
          </w:rPr>
        </w:r>
        <w:r w:rsidR="00624E03">
          <w:rPr>
            <w:noProof/>
            <w:webHidden/>
          </w:rPr>
          <w:fldChar w:fldCharType="separate"/>
        </w:r>
        <w:r w:rsidR="00624E03">
          <w:rPr>
            <w:noProof/>
            <w:webHidden/>
          </w:rPr>
          <w:t>1</w:t>
        </w:r>
        <w:r w:rsidR="00624E03">
          <w:rPr>
            <w:noProof/>
            <w:webHidden/>
          </w:rPr>
          <w:fldChar w:fldCharType="end"/>
        </w:r>
      </w:hyperlink>
    </w:p>
    <w:p w14:paraId="4D677B01" w14:textId="1AAD486F" w:rsidR="00624E03" w:rsidRDefault="003D1F1E">
      <w:pPr>
        <w:pStyle w:val="TOC2"/>
        <w:tabs>
          <w:tab w:val="left" w:pos="1134"/>
        </w:tabs>
        <w:rPr>
          <w:rFonts w:asciiTheme="minorHAnsi" w:eastAsiaTheme="minorEastAsia" w:hAnsiTheme="minorHAnsi" w:cstheme="minorBidi"/>
          <w:noProof/>
          <w:szCs w:val="22"/>
          <w:lang w:val="en-GB" w:eastAsia="en-GB"/>
        </w:rPr>
      </w:pPr>
      <w:hyperlink w:anchor="_Toc46238871" w:history="1">
        <w:r w:rsidR="00624E03" w:rsidRPr="00BD22D1">
          <w:rPr>
            <w:rStyle w:val="Hyperlink"/>
            <w:noProof/>
            <w:lang w:val="en-GB"/>
          </w:rPr>
          <w:t>1.3</w:t>
        </w:r>
        <w:r w:rsidR="00624E03">
          <w:rPr>
            <w:rFonts w:asciiTheme="minorHAnsi" w:eastAsiaTheme="minorEastAsia" w:hAnsiTheme="minorHAnsi" w:cstheme="minorBidi"/>
            <w:noProof/>
            <w:szCs w:val="22"/>
            <w:lang w:val="en-GB" w:eastAsia="en-GB"/>
          </w:rPr>
          <w:tab/>
        </w:r>
        <w:r w:rsidR="00624E03" w:rsidRPr="00BD22D1">
          <w:rPr>
            <w:rStyle w:val="Hyperlink"/>
            <w:noProof/>
            <w:lang w:val="en-GB"/>
          </w:rPr>
          <w:t>Automated Testing for OQ</w:t>
        </w:r>
        <w:r w:rsidR="00624E03">
          <w:rPr>
            <w:noProof/>
            <w:webHidden/>
          </w:rPr>
          <w:tab/>
        </w:r>
        <w:r w:rsidR="00624E03">
          <w:rPr>
            <w:noProof/>
            <w:webHidden/>
          </w:rPr>
          <w:fldChar w:fldCharType="begin"/>
        </w:r>
        <w:r w:rsidR="00624E03">
          <w:rPr>
            <w:noProof/>
            <w:webHidden/>
          </w:rPr>
          <w:instrText xml:space="preserve"> PAGEREF _Toc46238871 \h </w:instrText>
        </w:r>
        <w:r w:rsidR="00624E03">
          <w:rPr>
            <w:noProof/>
            <w:webHidden/>
          </w:rPr>
        </w:r>
        <w:r w:rsidR="00624E03">
          <w:rPr>
            <w:noProof/>
            <w:webHidden/>
          </w:rPr>
          <w:fldChar w:fldCharType="separate"/>
        </w:r>
        <w:r w:rsidR="00624E03">
          <w:rPr>
            <w:noProof/>
            <w:webHidden/>
          </w:rPr>
          <w:t>2</w:t>
        </w:r>
        <w:r w:rsidR="00624E03">
          <w:rPr>
            <w:noProof/>
            <w:webHidden/>
          </w:rPr>
          <w:fldChar w:fldCharType="end"/>
        </w:r>
      </w:hyperlink>
    </w:p>
    <w:p w14:paraId="15E6A9A9" w14:textId="01D3F970" w:rsidR="00624E03" w:rsidRDefault="003D1F1E">
      <w:pPr>
        <w:pStyle w:val="TOC2"/>
        <w:tabs>
          <w:tab w:val="left" w:pos="1134"/>
        </w:tabs>
        <w:rPr>
          <w:rFonts w:asciiTheme="minorHAnsi" w:eastAsiaTheme="minorEastAsia" w:hAnsiTheme="minorHAnsi" w:cstheme="minorBidi"/>
          <w:noProof/>
          <w:szCs w:val="22"/>
          <w:lang w:val="en-GB" w:eastAsia="en-GB"/>
        </w:rPr>
      </w:pPr>
      <w:hyperlink w:anchor="_Toc46238872" w:history="1">
        <w:r w:rsidR="00624E03" w:rsidRPr="00BD22D1">
          <w:rPr>
            <w:rStyle w:val="Hyperlink"/>
            <w:noProof/>
            <w:lang w:val="en-GB"/>
          </w:rPr>
          <w:t>1.4</w:t>
        </w:r>
        <w:r w:rsidR="00624E03">
          <w:rPr>
            <w:rFonts w:asciiTheme="minorHAnsi" w:eastAsiaTheme="minorEastAsia" w:hAnsiTheme="minorHAnsi" w:cstheme="minorBidi"/>
            <w:noProof/>
            <w:szCs w:val="22"/>
            <w:lang w:val="en-GB" w:eastAsia="en-GB"/>
          </w:rPr>
          <w:tab/>
        </w:r>
        <w:r w:rsidR="00624E03" w:rsidRPr="00BD22D1">
          <w:rPr>
            <w:rStyle w:val="Hyperlink"/>
            <w:noProof/>
            <w:lang w:val="en-GB"/>
          </w:rPr>
          <w:t>Hypothesis and Research Questions</w:t>
        </w:r>
        <w:r w:rsidR="00624E03">
          <w:rPr>
            <w:noProof/>
            <w:webHidden/>
          </w:rPr>
          <w:tab/>
        </w:r>
        <w:r w:rsidR="00624E03">
          <w:rPr>
            <w:noProof/>
            <w:webHidden/>
          </w:rPr>
          <w:fldChar w:fldCharType="begin"/>
        </w:r>
        <w:r w:rsidR="00624E03">
          <w:rPr>
            <w:noProof/>
            <w:webHidden/>
          </w:rPr>
          <w:instrText xml:space="preserve"> PAGEREF _Toc46238872 \h </w:instrText>
        </w:r>
        <w:r w:rsidR="00624E03">
          <w:rPr>
            <w:noProof/>
            <w:webHidden/>
          </w:rPr>
        </w:r>
        <w:r w:rsidR="00624E03">
          <w:rPr>
            <w:noProof/>
            <w:webHidden/>
          </w:rPr>
          <w:fldChar w:fldCharType="separate"/>
        </w:r>
        <w:r w:rsidR="00624E03">
          <w:rPr>
            <w:noProof/>
            <w:webHidden/>
          </w:rPr>
          <w:t>3</w:t>
        </w:r>
        <w:r w:rsidR="00624E03">
          <w:rPr>
            <w:noProof/>
            <w:webHidden/>
          </w:rPr>
          <w:fldChar w:fldCharType="end"/>
        </w:r>
      </w:hyperlink>
    </w:p>
    <w:p w14:paraId="4D078499" w14:textId="0407AB3A" w:rsidR="00624E03" w:rsidRDefault="003D1F1E">
      <w:pPr>
        <w:pStyle w:val="TOC2"/>
        <w:tabs>
          <w:tab w:val="left" w:pos="1134"/>
        </w:tabs>
        <w:rPr>
          <w:rFonts w:asciiTheme="minorHAnsi" w:eastAsiaTheme="minorEastAsia" w:hAnsiTheme="minorHAnsi" w:cstheme="minorBidi"/>
          <w:noProof/>
          <w:szCs w:val="22"/>
          <w:lang w:val="en-GB" w:eastAsia="en-GB"/>
        </w:rPr>
      </w:pPr>
      <w:hyperlink w:anchor="_Toc46238873" w:history="1">
        <w:r w:rsidR="00624E03" w:rsidRPr="00BD22D1">
          <w:rPr>
            <w:rStyle w:val="Hyperlink"/>
            <w:noProof/>
            <w:lang w:val="en-GB"/>
          </w:rPr>
          <w:t>1.5</w:t>
        </w:r>
        <w:r w:rsidR="00624E03">
          <w:rPr>
            <w:rFonts w:asciiTheme="minorHAnsi" w:eastAsiaTheme="minorEastAsia" w:hAnsiTheme="minorHAnsi" w:cstheme="minorBidi"/>
            <w:noProof/>
            <w:szCs w:val="22"/>
            <w:lang w:val="en-GB" w:eastAsia="en-GB"/>
          </w:rPr>
          <w:tab/>
        </w:r>
        <w:r w:rsidR="00624E03" w:rsidRPr="00BD22D1">
          <w:rPr>
            <w:rStyle w:val="Hyperlink"/>
            <w:noProof/>
            <w:lang w:val="en-GB"/>
          </w:rPr>
          <w:t>Scope</w:t>
        </w:r>
        <w:r w:rsidR="00624E03">
          <w:rPr>
            <w:noProof/>
            <w:webHidden/>
          </w:rPr>
          <w:tab/>
        </w:r>
        <w:r w:rsidR="00624E03">
          <w:rPr>
            <w:noProof/>
            <w:webHidden/>
          </w:rPr>
          <w:fldChar w:fldCharType="begin"/>
        </w:r>
        <w:r w:rsidR="00624E03">
          <w:rPr>
            <w:noProof/>
            <w:webHidden/>
          </w:rPr>
          <w:instrText xml:space="preserve"> PAGEREF _Toc46238873 \h </w:instrText>
        </w:r>
        <w:r w:rsidR="00624E03">
          <w:rPr>
            <w:noProof/>
            <w:webHidden/>
          </w:rPr>
        </w:r>
        <w:r w:rsidR="00624E03">
          <w:rPr>
            <w:noProof/>
            <w:webHidden/>
          </w:rPr>
          <w:fldChar w:fldCharType="separate"/>
        </w:r>
        <w:r w:rsidR="00624E03">
          <w:rPr>
            <w:noProof/>
            <w:webHidden/>
          </w:rPr>
          <w:t>3</w:t>
        </w:r>
        <w:r w:rsidR="00624E03">
          <w:rPr>
            <w:noProof/>
            <w:webHidden/>
          </w:rPr>
          <w:fldChar w:fldCharType="end"/>
        </w:r>
      </w:hyperlink>
    </w:p>
    <w:p w14:paraId="3476B102" w14:textId="4D3C0CB9" w:rsidR="00624E03" w:rsidRDefault="003D1F1E">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38874" w:history="1">
        <w:r w:rsidR="00624E03" w:rsidRPr="00BD22D1">
          <w:rPr>
            <w:rStyle w:val="Hyperlink"/>
            <w:noProof/>
            <w:lang w:val="en-GB"/>
          </w:rPr>
          <w:t>1.5.1</w:t>
        </w:r>
        <w:r w:rsidR="00624E03">
          <w:rPr>
            <w:rFonts w:asciiTheme="minorHAnsi" w:eastAsiaTheme="minorEastAsia" w:hAnsiTheme="minorHAnsi" w:cstheme="minorBidi"/>
            <w:noProof/>
            <w:szCs w:val="22"/>
            <w:lang w:val="en-GB" w:eastAsia="en-GB"/>
          </w:rPr>
          <w:tab/>
        </w:r>
        <w:r w:rsidR="00624E03" w:rsidRPr="00BD22D1">
          <w:rPr>
            <w:rStyle w:val="Hyperlink"/>
            <w:noProof/>
            <w:lang w:val="en-GB"/>
          </w:rPr>
          <w:t>In Scope</w:t>
        </w:r>
        <w:r w:rsidR="00624E03">
          <w:rPr>
            <w:noProof/>
            <w:webHidden/>
          </w:rPr>
          <w:tab/>
        </w:r>
        <w:r w:rsidR="00624E03">
          <w:rPr>
            <w:noProof/>
            <w:webHidden/>
          </w:rPr>
          <w:fldChar w:fldCharType="begin"/>
        </w:r>
        <w:r w:rsidR="00624E03">
          <w:rPr>
            <w:noProof/>
            <w:webHidden/>
          </w:rPr>
          <w:instrText xml:space="preserve"> PAGEREF _Toc46238874 \h </w:instrText>
        </w:r>
        <w:r w:rsidR="00624E03">
          <w:rPr>
            <w:noProof/>
            <w:webHidden/>
          </w:rPr>
        </w:r>
        <w:r w:rsidR="00624E03">
          <w:rPr>
            <w:noProof/>
            <w:webHidden/>
          </w:rPr>
          <w:fldChar w:fldCharType="separate"/>
        </w:r>
        <w:r w:rsidR="00624E03">
          <w:rPr>
            <w:noProof/>
            <w:webHidden/>
          </w:rPr>
          <w:t>3</w:t>
        </w:r>
        <w:r w:rsidR="00624E03">
          <w:rPr>
            <w:noProof/>
            <w:webHidden/>
          </w:rPr>
          <w:fldChar w:fldCharType="end"/>
        </w:r>
      </w:hyperlink>
    </w:p>
    <w:p w14:paraId="487161E2" w14:textId="4F573018" w:rsidR="00624E03" w:rsidRDefault="003D1F1E">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38875" w:history="1">
        <w:r w:rsidR="00624E03" w:rsidRPr="00BD22D1">
          <w:rPr>
            <w:rStyle w:val="Hyperlink"/>
            <w:noProof/>
            <w:lang w:val="en-GB"/>
          </w:rPr>
          <w:t>1.5.2</w:t>
        </w:r>
        <w:r w:rsidR="00624E03">
          <w:rPr>
            <w:rFonts w:asciiTheme="minorHAnsi" w:eastAsiaTheme="minorEastAsia" w:hAnsiTheme="minorHAnsi" w:cstheme="minorBidi"/>
            <w:noProof/>
            <w:szCs w:val="22"/>
            <w:lang w:val="en-GB" w:eastAsia="en-GB"/>
          </w:rPr>
          <w:tab/>
        </w:r>
        <w:r w:rsidR="00624E03" w:rsidRPr="00BD22D1">
          <w:rPr>
            <w:rStyle w:val="Hyperlink"/>
            <w:noProof/>
            <w:lang w:val="en-GB"/>
          </w:rPr>
          <w:t>Out of Scope</w:t>
        </w:r>
        <w:r w:rsidR="00624E03">
          <w:rPr>
            <w:noProof/>
            <w:webHidden/>
          </w:rPr>
          <w:tab/>
        </w:r>
        <w:r w:rsidR="00624E03">
          <w:rPr>
            <w:noProof/>
            <w:webHidden/>
          </w:rPr>
          <w:fldChar w:fldCharType="begin"/>
        </w:r>
        <w:r w:rsidR="00624E03">
          <w:rPr>
            <w:noProof/>
            <w:webHidden/>
          </w:rPr>
          <w:instrText xml:space="preserve"> PAGEREF _Toc46238875 \h </w:instrText>
        </w:r>
        <w:r w:rsidR="00624E03">
          <w:rPr>
            <w:noProof/>
            <w:webHidden/>
          </w:rPr>
        </w:r>
        <w:r w:rsidR="00624E03">
          <w:rPr>
            <w:noProof/>
            <w:webHidden/>
          </w:rPr>
          <w:fldChar w:fldCharType="separate"/>
        </w:r>
        <w:r w:rsidR="00624E03">
          <w:rPr>
            <w:noProof/>
            <w:webHidden/>
          </w:rPr>
          <w:t>4</w:t>
        </w:r>
        <w:r w:rsidR="00624E03">
          <w:rPr>
            <w:noProof/>
            <w:webHidden/>
          </w:rPr>
          <w:fldChar w:fldCharType="end"/>
        </w:r>
      </w:hyperlink>
    </w:p>
    <w:p w14:paraId="40C4F1DE" w14:textId="66D0B682" w:rsidR="00624E03" w:rsidRDefault="003D1F1E">
      <w:pPr>
        <w:pStyle w:val="TOC2"/>
        <w:tabs>
          <w:tab w:val="left" w:pos="1134"/>
        </w:tabs>
        <w:rPr>
          <w:rFonts w:asciiTheme="minorHAnsi" w:eastAsiaTheme="minorEastAsia" w:hAnsiTheme="minorHAnsi" w:cstheme="minorBidi"/>
          <w:noProof/>
          <w:szCs w:val="22"/>
          <w:lang w:val="en-GB" w:eastAsia="en-GB"/>
        </w:rPr>
      </w:pPr>
      <w:hyperlink w:anchor="_Toc46238876" w:history="1">
        <w:r w:rsidR="00624E03" w:rsidRPr="00BD22D1">
          <w:rPr>
            <w:rStyle w:val="Hyperlink"/>
            <w:noProof/>
            <w:lang w:val="en-GB"/>
          </w:rPr>
          <w:t>1.6</w:t>
        </w:r>
        <w:r w:rsidR="00624E03">
          <w:rPr>
            <w:rFonts w:asciiTheme="minorHAnsi" w:eastAsiaTheme="minorEastAsia" w:hAnsiTheme="minorHAnsi" w:cstheme="minorBidi"/>
            <w:noProof/>
            <w:szCs w:val="22"/>
            <w:lang w:val="en-GB" w:eastAsia="en-GB"/>
          </w:rPr>
          <w:tab/>
        </w:r>
        <w:r w:rsidR="00624E03" w:rsidRPr="00BD22D1">
          <w:rPr>
            <w:rStyle w:val="Hyperlink"/>
            <w:noProof/>
            <w:lang w:val="en-GB"/>
          </w:rPr>
          <w:t>Approach</w:t>
        </w:r>
        <w:r w:rsidR="00624E03">
          <w:rPr>
            <w:noProof/>
            <w:webHidden/>
          </w:rPr>
          <w:tab/>
        </w:r>
        <w:r w:rsidR="00624E03">
          <w:rPr>
            <w:noProof/>
            <w:webHidden/>
          </w:rPr>
          <w:fldChar w:fldCharType="begin"/>
        </w:r>
        <w:r w:rsidR="00624E03">
          <w:rPr>
            <w:noProof/>
            <w:webHidden/>
          </w:rPr>
          <w:instrText xml:space="preserve"> PAGEREF _Toc46238876 \h </w:instrText>
        </w:r>
        <w:r w:rsidR="00624E03">
          <w:rPr>
            <w:noProof/>
            <w:webHidden/>
          </w:rPr>
        </w:r>
        <w:r w:rsidR="00624E03">
          <w:rPr>
            <w:noProof/>
            <w:webHidden/>
          </w:rPr>
          <w:fldChar w:fldCharType="separate"/>
        </w:r>
        <w:r w:rsidR="00624E03">
          <w:rPr>
            <w:noProof/>
            <w:webHidden/>
          </w:rPr>
          <w:t>4</w:t>
        </w:r>
        <w:r w:rsidR="00624E03">
          <w:rPr>
            <w:noProof/>
            <w:webHidden/>
          </w:rPr>
          <w:fldChar w:fldCharType="end"/>
        </w:r>
      </w:hyperlink>
    </w:p>
    <w:p w14:paraId="5E7FB886" w14:textId="0B0A5497" w:rsidR="00624E03" w:rsidRDefault="003D1F1E">
      <w:pPr>
        <w:pStyle w:val="TOC1"/>
        <w:rPr>
          <w:rFonts w:asciiTheme="minorHAnsi" w:eastAsiaTheme="minorEastAsia" w:hAnsiTheme="minorHAnsi" w:cstheme="minorBidi"/>
          <w:noProof/>
          <w:szCs w:val="22"/>
          <w:lang w:val="en-GB" w:eastAsia="en-GB"/>
        </w:rPr>
      </w:pPr>
      <w:hyperlink w:anchor="_Toc46238877" w:history="1">
        <w:r w:rsidR="00624E03" w:rsidRPr="00BD22D1">
          <w:rPr>
            <w:rStyle w:val="Hyperlink"/>
            <w:noProof/>
            <w:lang w:val="en-GB"/>
          </w:rPr>
          <w:t>2</w:t>
        </w:r>
        <w:r w:rsidR="00624E03">
          <w:rPr>
            <w:rFonts w:asciiTheme="minorHAnsi" w:eastAsiaTheme="minorEastAsia" w:hAnsiTheme="minorHAnsi" w:cstheme="minorBidi"/>
            <w:noProof/>
            <w:szCs w:val="22"/>
            <w:lang w:val="en-GB" w:eastAsia="en-GB"/>
          </w:rPr>
          <w:tab/>
        </w:r>
        <w:r w:rsidR="00624E03" w:rsidRPr="00BD22D1">
          <w:rPr>
            <w:rStyle w:val="Hyperlink"/>
            <w:noProof/>
            <w:lang w:val="en-GB"/>
          </w:rPr>
          <w:t>Materials &amp; Methods</w:t>
        </w:r>
        <w:r w:rsidR="00624E03">
          <w:rPr>
            <w:noProof/>
            <w:webHidden/>
          </w:rPr>
          <w:tab/>
        </w:r>
        <w:r w:rsidR="00624E03">
          <w:rPr>
            <w:noProof/>
            <w:webHidden/>
          </w:rPr>
          <w:fldChar w:fldCharType="begin"/>
        </w:r>
        <w:r w:rsidR="00624E03">
          <w:rPr>
            <w:noProof/>
            <w:webHidden/>
          </w:rPr>
          <w:instrText xml:space="preserve"> PAGEREF _Toc46238877 \h </w:instrText>
        </w:r>
        <w:r w:rsidR="00624E03">
          <w:rPr>
            <w:noProof/>
            <w:webHidden/>
          </w:rPr>
        </w:r>
        <w:r w:rsidR="00624E03">
          <w:rPr>
            <w:noProof/>
            <w:webHidden/>
          </w:rPr>
          <w:fldChar w:fldCharType="separate"/>
        </w:r>
        <w:r w:rsidR="00624E03">
          <w:rPr>
            <w:noProof/>
            <w:webHidden/>
          </w:rPr>
          <w:t>6</w:t>
        </w:r>
        <w:r w:rsidR="00624E03">
          <w:rPr>
            <w:noProof/>
            <w:webHidden/>
          </w:rPr>
          <w:fldChar w:fldCharType="end"/>
        </w:r>
      </w:hyperlink>
    </w:p>
    <w:p w14:paraId="64D6D594" w14:textId="46C33843" w:rsidR="00624E03" w:rsidRDefault="003D1F1E">
      <w:pPr>
        <w:pStyle w:val="TOC2"/>
        <w:tabs>
          <w:tab w:val="left" w:pos="1134"/>
        </w:tabs>
        <w:rPr>
          <w:rFonts w:asciiTheme="minorHAnsi" w:eastAsiaTheme="minorEastAsia" w:hAnsiTheme="minorHAnsi" w:cstheme="minorBidi"/>
          <w:noProof/>
          <w:szCs w:val="22"/>
          <w:lang w:val="en-GB" w:eastAsia="en-GB"/>
        </w:rPr>
      </w:pPr>
      <w:hyperlink w:anchor="_Toc46238878" w:history="1">
        <w:r w:rsidR="00624E03" w:rsidRPr="00BD22D1">
          <w:rPr>
            <w:rStyle w:val="Hyperlink"/>
            <w:noProof/>
            <w:lang w:val="en-GB"/>
          </w:rPr>
          <w:t>2.1</w:t>
        </w:r>
        <w:r w:rsidR="00624E03">
          <w:rPr>
            <w:rFonts w:asciiTheme="minorHAnsi" w:eastAsiaTheme="minorEastAsia" w:hAnsiTheme="minorHAnsi" w:cstheme="minorBidi"/>
            <w:noProof/>
            <w:szCs w:val="22"/>
            <w:lang w:val="en-GB" w:eastAsia="en-GB"/>
          </w:rPr>
          <w:tab/>
        </w:r>
        <w:r w:rsidR="00624E03" w:rsidRPr="00BD22D1">
          <w:rPr>
            <w:rStyle w:val="Hyperlink"/>
            <w:noProof/>
            <w:lang w:val="en-GB"/>
          </w:rPr>
          <w:t>Analysis</w:t>
        </w:r>
        <w:r w:rsidR="00624E03">
          <w:rPr>
            <w:noProof/>
            <w:webHidden/>
          </w:rPr>
          <w:tab/>
        </w:r>
        <w:r w:rsidR="00624E03">
          <w:rPr>
            <w:noProof/>
            <w:webHidden/>
          </w:rPr>
          <w:fldChar w:fldCharType="begin"/>
        </w:r>
        <w:r w:rsidR="00624E03">
          <w:rPr>
            <w:noProof/>
            <w:webHidden/>
          </w:rPr>
          <w:instrText xml:space="preserve"> PAGEREF _Toc46238878 \h </w:instrText>
        </w:r>
        <w:r w:rsidR="00624E03">
          <w:rPr>
            <w:noProof/>
            <w:webHidden/>
          </w:rPr>
        </w:r>
        <w:r w:rsidR="00624E03">
          <w:rPr>
            <w:noProof/>
            <w:webHidden/>
          </w:rPr>
          <w:fldChar w:fldCharType="separate"/>
        </w:r>
        <w:r w:rsidR="00624E03">
          <w:rPr>
            <w:noProof/>
            <w:webHidden/>
          </w:rPr>
          <w:t>6</w:t>
        </w:r>
        <w:r w:rsidR="00624E03">
          <w:rPr>
            <w:noProof/>
            <w:webHidden/>
          </w:rPr>
          <w:fldChar w:fldCharType="end"/>
        </w:r>
      </w:hyperlink>
    </w:p>
    <w:p w14:paraId="20CC73FF" w14:textId="1163F9BE" w:rsidR="00624E03" w:rsidRDefault="003D1F1E">
      <w:pPr>
        <w:pStyle w:val="TOC2"/>
        <w:tabs>
          <w:tab w:val="left" w:pos="1134"/>
        </w:tabs>
        <w:rPr>
          <w:rFonts w:asciiTheme="minorHAnsi" w:eastAsiaTheme="minorEastAsia" w:hAnsiTheme="minorHAnsi" w:cstheme="minorBidi"/>
          <w:noProof/>
          <w:szCs w:val="22"/>
          <w:lang w:val="en-GB" w:eastAsia="en-GB"/>
        </w:rPr>
      </w:pPr>
      <w:hyperlink w:anchor="_Toc46238879" w:history="1">
        <w:r w:rsidR="00624E03" w:rsidRPr="00BD22D1">
          <w:rPr>
            <w:rStyle w:val="Hyperlink"/>
            <w:noProof/>
            <w:lang w:val="en-GB"/>
          </w:rPr>
          <w:t>2.2</w:t>
        </w:r>
        <w:r w:rsidR="00624E03">
          <w:rPr>
            <w:rFonts w:asciiTheme="minorHAnsi" w:eastAsiaTheme="minorEastAsia" w:hAnsiTheme="minorHAnsi" w:cstheme="minorBidi"/>
            <w:noProof/>
            <w:szCs w:val="22"/>
            <w:lang w:val="en-GB" w:eastAsia="en-GB"/>
          </w:rPr>
          <w:tab/>
        </w:r>
        <w:r w:rsidR="00624E03" w:rsidRPr="00BD22D1">
          <w:rPr>
            <w:rStyle w:val="Hyperlink"/>
            <w:noProof/>
            <w:lang w:val="en-GB"/>
          </w:rPr>
          <w:t>Collaboration and Project Management</w:t>
        </w:r>
        <w:r w:rsidR="00624E03">
          <w:rPr>
            <w:noProof/>
            <w:webHidden/>
          </w:rPr>
          <w:tab/>
        </w:r>
        <w:r w:rsidR="00624E03">
          <w:rPr>
            <w:noProof/>
            <w:webHidden/>
          </w:rPr>
          <w:fldChar w:fldCharType="begin"/>
        </w:r>
        <w:r w:rsidR="00624E03">
          <w:rPr>
            <w:noProof/>
            <w:webHidden/>
          </w:rPr>
          <w:instrText xml:space="preserve"> PAGEREF _Toc46238879 \h </w:instrText>
        </w:r>
        <w:r w:rsidR="00624E03">
          <w:rPr>
            <w:noProof/>
            <w:webHidden/>
          </w:rPr>
        </w:r>
        <w:r w:rsidR="00624E03">
          <w:rPr>
            <w:noProof/>
            <w:webHidden/>
          </w:rPr>
          <w:fldChar w:fldCharType="separate"/>
        </w:r>
        <w:r w:rsidR="00624E03">
          <w:rPr>
            <w:noProof/>
            <w:webHidden/>
          </w:rPr>
          <w:t>6</w:t>
        </w:r>
        <w:r w:rsidR="00624E03">
          <w:rPr>
            <w:noProof/>
            <w:webHidden/>
          </w:rPr>
          <w:fldChar w:fldCharType="end"/>
        </w:r>
      </w:hyperlink>
    </w:p>
    <w:p w14:paraId="5E8AC052" w14:textId="49AC092B" w:rsidR="00624E03" w:rsidRDefault="003D1F1E">
      <w:pPr>
        <w:pStyle w:val="TOC2"/>
        <w:tabs>
          <w:tab w:val="left" w:pos="1134"/>
        </w:tabs>
        <w:rPr>
          <w:rFonts w:asciiTheme="minorHAnsi" w:eastAsiaTheme="minorEastAsia" w:hAnsiTheme="minorHAnsi" w:cstheme="minorBidi"/>
          <w:noProof/>
          <w:szCs w:val="22"/>
          <w:lang w:val="en-GB" w:eastAsia="en-GB"/>
        </w:rPr>
      </w:pPr>
      <w:hyperlink w:anchor="_Toc46238880" w:history="1">
        <w:r w:rsidR="00624E03" w:rsidRPr="00BD22D1">
          <w:rPr>
            <w:rStyle w:val="Hyperlink"/>
            <w:noProof/>
            <w:lang w:val="en-GB"/>
          </w:rPr>
          <w:t>2.3</w:t>
        </w:r>
        <w:r w:rsidR="00624E03">
          <w:rPr>
            <w:rFonts w:asciiTheme="minorHAnsi" w:eastAsiaTheme="minorEastAsia" w:hAnsiTheme="minorHAnsi" w:cstheme="minorBidi"/>
            <w:noProof/>
            <w:szCs w:val="22"/>
            <w:lang w:val="en-GB" w:eastAsia="en-GB"/>
          </w:rPr>
          <w:tab/>
        </w:r>
        <w:r w:rsidR="00624E03" w:rsidRPr="00BD22D1">
          <w:rPr>
            <w:rStyle w:val="Hyperlink"/>
            <w:noProof/>
            <w:lang w:val="en-GB"/>
          </w:rPr>
          <w:t>Prototyping</w:t>
        </w:r>
        <w:r w:rsidR="00624E03">
          <w:rPr>
            <w:noProof/>
            <w:webHidden/>
          </w:rPr>
          <w:tab/>
        </w:r>
        <w:r w:rsidR="00624E03">
          <w:rPr>
            <w:noProof/>
            <w:webHidden/>
          </w:rPr>
          <w:fldChar w:fldCharType="begin"/>
        </w:r>
        <w:r w:rsidR="00624E03">
          <w:rPr>
            <w:noProof/>
            <w:webHidden/>
          </w:rPr>
          <w:instrText xml:space="preserve"> PAGEREF _Toc46238880 \h </w:instrText>
        </w:r>
        <w:r w:rsidR="00624E03">
          <w:rPr>
            <w:noProof/>
            <w:webHidden/>
          </w:rPr>
        </w:r>
        <w:r w:rsidR="00624E03">
          <w:rPr>
            <w:noProof/>
            <w:webHidden/>
          </w:rPr>
          <w:fldChar w:fldCharType="separate"/>
        </w:r>
        <w:r w:rsidR="00624E03">
          <w:rPr>
            <w:noProof/>
            <w:webHidden/>
          </w:rPr>
          <w:t>6</w:t>
        </w:r>
        <w:r w:rsidR="00624E03">
          <w:rPr>
            <w:noProof/>
            <w:webHidden/>
          </w:rPr>
          <w:fldChar w:fldCharType="end"/>
        </w:r>
      </w:hyperlink>
    </w:p>
    <w:p w14:paraId="0C00FCF5" w14:textId="59B33FE1" w:rsidR="00624E03" w:rsidRDefault="003D1F1E">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38881" w:history="1">
        <w:r w:rsidR="00624E03" w:rsidRPr="00BD22D1">
          <w:rPr>
            <w:rStyle w:val="Hyperlink"/>
            <w:noProof/>
            <w:lang w:val="en-GB"/>
          </w:rPr>
          <w:t>2.3.1</w:t>
        </w:r>
        <w:r w:rsidR="00624E03">
          <w:rPr>
            <w:rFonts w:asciiTheme="minorHAnsi" w:eastAsiaTheme="minorEastAsia" w:hAnsiTheme="minorHAnsi" w:cstheme="minorBidi"/>
            <w:noProof/>
            <w:szCs w:val="22"/>
            <w:lang w:val="en-GB" w:eastAsia="en-GB"/>
          </w:rPr>
          <w:tab/>
        </w:r>
        <w:r w:rsidR="00624E03" w:rsidRPr="00BD22D1">
          <w:rPr>
            <w:rStyle w:val="Hyperlink"/>
            <w:noProof/>
            <w:lang w:val="en-GB"/>
          </w:rPr>
          <w:t>Rational</w:t>
        </w:r>
        <w:r w:rsidR="00624E03">
          <w:rPr>
            <w:noProof/>
            <w:webHidden/>
          </w:rPr>
          <w:tab/>
        </w:r>
        <w:r w:rsidR="00624E03">
          <w:rPr>
            <w:noProof/>
            <w:webHidden/>
          </w:rPr>
          <w:fldChar w:fldCharType="begin"/>
        </w:r>
        <w:r w:rsidR="00624E03">
          <w:rPr>
            <w:noProof/>
            <w:webHidden/>
          </w:rPr>
          <w:instrText xml:space="preserve"> PAGEREF _Toc46238881 \h </w:instrText>
        </w:r>
        <w:r w:rsidR="00624E03">
          <w:rPr>
            <w:noProof/>
            <w:webHidden/>
          </w:rPr>
        </w:r>
        <w:r w:rsidR="00624E03">
          <w:rPr>
            <w:noProof/>
            <w:webHidden/>
          </w:rPr>
          <w:fldChar w:fldCharType="separate"/>
        </w:r>
        <w:r w:rsidR="00624E03">
          <w:rPr>
            <w:noProof/>
            <w:webHidden/>
          </w:rPr>
          <w:t>6</w:t>
        </w:r>
        <w:r w:rsidR="00624E03">
          <w:rPr>
            <w:noProof/>
            <w:webHidden/>
          </w:rPr>
          <w:fldChar w:fldCharType="end"/>
        </w:r>
      </w:hyperlink>
    </w:p>
    <w:p w14:paraId="1CF4FD73" w14:textId="38DE4993" w:rsidR="00624E03" w:rsidRDefault="003D1F1E">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38882" w:history="1">
        <w:r w:rsidR="00624E03" w:rsidRPr="00BD22D1">
          <w:rPr>
            <w:rStyle w:val="Hyperlink"/>
            <w:noProof/>
            <w:lang w:val="en-GB"/>
          </w:rPr>
          <w:t>2.3.2</w:t>
        </w:r>
        <w:r w:rsidR="00624E03">
          <w:rPr>
            <w:rFonts w:asciiTheme="minorHAnsi" w:eastAsiaTheme="minorEastAsia" w:hAnsiTheme="minorHAnsi" w:cstheme="minorBidi"/>
            <w:noProof/>
            <w:szCs w:val="22"/>
            <w:lang w:val="en-GB" w:eastAsia="en-GB"/>
          </w:rPr>
          <w:tab/>
        </w:r>
        <w:r w:rsidR="00624E03" w:rsidRPr="00BD22D1">
          <w:rPr>
            <w:rStyle w:val="Hyperlink"/>
            <w:noProof/>
            <w:lang w:val="en-GB"/>
          </w:rPr>
          <w:t>Used tools</w:t>
        </w:r>
        <w:r w:rsidR="00624E03">
          <w:rPr>
            <w:noProof/>
            <w:webHidden/>
          </w:rPr>
          <w:tab/>
        </w:r>
        <w:r w:rsidR="00624E03">
          <w:rPr>
            <w:noProof/>
            <w:webHidden/>
          </w:rPr>
          <w:fldChar w:fldCharType="begin"/>
        </w:r>
        <w:r w:rsidR="00624E03">
          <w:rPr>
            <w:noProof/>
            <w:webHidden/>
          </w:rPr>
          <w:instrText xml:space="preserve"> PAGEREF _Toc46238882 \h </w:instrText>
        </w:r>
        <w:r w:rsidR="00624E03">
          <w:rPr>
            <w:noProof/>
            <w:webHidden/>
          </w:rPr>
        </w:r>
        <w:r w:rsidR="00624E03">
          <w:rPr>
            <w:noProof/>
            <w:webHidden/>
          </w:rPr>
          <w:fldChar w:fldCharType="separate"/>
        </w:r>
        <w:r w:rsidR="00624E03">
          <w:rPr>
            <w:noProof/>
            <w:webHidden/>
          </w:rPr>
          <w:t>6</w:t>
        </w:r>
        <w:r w:rsidR="00624E03">
          <w:rPr>
            <w:noProof/>
            <w:webHidden/>
          </w:rPr>
          <w:fldChar w:fldCharType="end"/>
        </w:r>
      </w:hyperlink>
    </w:p>
    <w:p w14:paraId="7DABF253" w14:textId="2CC831FA" w:rsidR="00624E03" w:rsidRDefault="003D1F1E">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38883" w:history="1">
        <w:r w:rsidR="00624E03" w:rsidRPr="00BD22D1">
          <w:rPr>
            <w:rStyle w:val="Hyperlink"/>
            <w:noProof/>
            <w:lang w:val="en-GB"/>
          </w:rPr>
          <w:t>2.3.3</w:t>
        </w:r>
        <w:r w:rsidR="00624E03">
          <w:rPr>
            <w:rFonts w:asciiTheme="minorHAnsi" w:eastAsiaTheme="minorEastAsia" w:hAnsiTheme="minorHAnsi" w:cstheme="minorBidi"/>
            <w:noProof/>
            <w:szCs w:val="22"/>
            <w:lang w:val="en-GB" w:eastAsia="en-GB"/>
          </w:rPr>
          <w:tab/>
        </w:r>
        <w:r w:rsidR="00624E03" w:rsidRPr="00BD22D1">
          <w:rPr>
            <w:rStyle w:val="Hyperlink"/>
            <w:noProof/>
            <w:lang w:val="en-GB"/>
          </w:rPr>
          <w:t>Development of JBA and the OQ Test App</w:t>
        </w:r>
        <w:r w:rsidR="00624E03">
          <w:rPr>
            <w:noProof/>
            <w:webHidden/>
          </w:rPr>
          <w:tab/>
        </w:r>
        <w:r w:rsidR="00624E03">
          <w:rPr>
            <w:noProof/>
            <w:webHidden/>
          </w:rPr>
          <w:fldChar w:fldCharType="begin"/>
        </w:r>
        <w:r w:rsidR="00624E03">
          <w:rPr>
            <w:noProof/>
            <w:webHidden/>
          </w:rPr>
          <w:instrText xml:space="preserve"> PAGEREF _Toc46238883 \h </w:instrText>
        </w:r>
        <w:r w:rsidR="00624E03">
          <w:rPr>
            <w:noProof/>
            <w:webHidden/>
          </w:rPr>
        </w:r>
        <w:r w:rsidR="00624E03">
          <w:rPr>
            <w:noProof/>
            <w:webHidden/>
          </w:rPr>
          <w:fldChar w:fldCharType="separate"/>
        </w:r>
        <w:r w:rsidR="00624E03">
          <w:rPr>
            <w:noProof/>
            <w:webHidden/>
          </w:rPr>
          <w:t>7</w:t>
        </w:r>
        <w:r w:rsidR="00624E03">
          <w:rPr>
            <w:noProof/>
            <w:webHidden/>
          </w:rPr>
          <w:fldChar w:fldCharType="end"/>
        </w:r>
      </w:hyperlink>
    </w:p>
    <w:p w14:paraId="487C5A48" w14:textId="2D81D183" w:rsidR="00624E03" w:rsidRDefault="003D1F1E">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38884" w:history="1">
        <w:r w:rsidR="00624E03" w:rsidRPr="00BD22D1">
          <w:rPr>
            <w:rStyle w:val="Hyperlink"/>
            <w:noProof/>
            <w:lang w:val="en-GB"/>
          </w:rPr>
          <w:t>2.3.4</w:t>
        </w:r>
        <w:r w:rsidR="00624E03">
          <w:rPr>
            <w:rFonts w:asciiTheme="minorHAnsi" w:eastAsiaTheme="minorEastAsia" w:hAnsiTheme="minorHAnsi" w:cstheme="minorBidi"/>
            <w:noProof/>
            <w:szCs w:val="22"/>
            <w:lang w:val="en-GB" w:eastAsia="en-GB"/>
          </w:rPr>
          <w:tab/>
        </w:r>
        <w:r w:rsidR="00624E03" w:rsidRPr="00BD22D1">
          <w:rPr>
            <w:rStyle w:val="Hyperlink"/>
            <w:noProof/>
            <w:lang w:val="en-GB"/>
          </w:rPr>
          <w:t>Implementation Approach</w:t>
        </w:r>
        <w:r w:rsidR="00624E03">
          <w:rPr>
            <w:noProof/>
            <w:webHidden/>
          </w:rPr>
          <w:tab/>
        </w:r>
        <w:r w:rsidR="00624E03">
          <w:rPr>
            <w:noProof/>
            <w:webHidden/>
          </w:rPr>
          <w:fldChar w:fldCharType="begin"/>
        </w:r>
        <w:r w:rsidR="00624E03">
          <w:rPr>
            <w:noProof/>
            <w:webHidden/>
          </w:rPr>
          <w:instrText xml:space="preserve"> PAGEREF _Toc46238884 \h </w:instrText>
        </w:r>
        <w:r w:rsidR="00624E03">
          <w:rPr>
            <w:noProof/>
            <w:webHidden/>
          </w:rPr>
        </w:r>
        <w:r w:rsidR="00624E03">
          <w:rPr>
            <w:noProof/>
            <w:webHidden/>
          </w:rPr>
          <w:fldChar w:fldCharType="separate"/>
        </w:r>
        <w:r w:rsidR="00624E03">
          <w:rPr>
            <w:noProof/>
            <w:webHidden/>
          </w:rPr>
          <w:t>8</w:t>
        </w:r>
        <w:r w:rsidR="00624E03">
          <w:rPr>
            <w:noProof/>
            <w:webHidden/>
          </w:rPr>
          <w:fldChar w:fldCharType="end"/>
        </w:r>
      </w:hyperlink>
    </w:p>
    <w:p w14:paraId="65A04702" w14:textId="2BF56C10" w:rsidR="00624E03" w:rsidRDefault="003D1F1E">
      <w:pPr>
        <w:pStyle w:val="TOC2"/>
        <w:tabs>
          <w:tab w:val="left" w:pos="1134"/>
        </w:tabs>
        <w:rPr>
          <w:rFonts w:asciiTheme="minorHAnsi" w:eastAsiaTheme="minorEastAsia" w:hAnsiTheme="minorHAnsi" w:cstheme="minorBidi"/>
          <w:noProof/>
          <w:szCs w:val="22"/>
          <w:lang w:val="en-GB" w:eastAsia="en-GB"/>
        </w:rPr>
      </w:pPr>
      <w:hyperlink w:anchor="_Toc46238885" w:history="1">
        <w:r w:rsidR="00624E03" w:rsidRPr="00BD22D1">
          <w:rPr>
            <w:rStyle w:val="Hyperlink"/>
            <w:noProof/>
            <w:lang w:val="en-GB"/>
          </w:rPr>
          <w:t>2.4</w:t>
        </w:r>
        <w:r w:rsidR="00624E03">
          <w:rPr>
            <w:rFonts w:asciiTheme="minorHAnsi" w:eastAsiaTheme="minorEastAsia" w:hAnsiTheme="minorHAnsi" w:cstheme="minorBidi"/>
            <w:noProof/>
            <w:szCs w:val="22"/>
            <w:lang w:val="en-GB" w:eastAsia="en-GB"/>
          </w:rPr>
          <w:tab/>
        </w:r>
        <w:r w:rsidR="00624E03" w:rsidRPr="00BD22D1">
          <w:rPr>
            <w:rStyle w:val="Hyperlink"/>
            <w:noProof/>
            <w:lang w:val="en-GB"/>
          </w:rPr>
          <w:t>Audit of the Prototype</w:t>
        </w:r>
        <w:r w:rsidR="00624E03">
          <w:rPr>
            <w:noProof/>
            <w:webHidden/>
          </w:rPr>
          <w:tab/>
        </w:r>
        <w:r w:rsidR="00624E03">
          <w:rPr>
            <w:noProof/>
            <w:webHidden/>
          </w:rPr>
          <w:fldChar w:fldCharType="begin"/>
        </w:r>
        <w:r w:rsidR="00624E03">
          <w:rPr>
            <w:noProof/>
            <w:webHidden/>
          </w:rPr>
          <w:instrText xml:space="preserve"> PAGEREF _Toc46238885 \h </w:instrText>
        </w:r>
        <w:r w:rsidR="00624E03">
          <w:rPr>
            <w:noProof/>
            <w:webHidden/>
          </w:rPr>
        </w:r>
        <w:r w:rsidR="00624E03">
          <w:rPr>
            <w:noProof/>
            <w:webHidden/>
          </w:rPr>
          <w:fldChar w:fldCharType="separate"/>
        </w:r>
        <w:r w:rsidR="00624E03">
          <w:rPr>
            <w:noProof/>
            <w:webHidden/>
          </w:rPr>
          <w:t>8</w:t>
        </w:r>
        <w:r w:rsidR="00624E03">
          <w:rPr>
            <w:noProof/>
            <w:webHidden/>
          </w:rPr>
          <w:fldChar w:fldCharType="end"/>
        </w:r>
      </w:hyperlink>
    </w:p>
    <w:p w14:paraId="50D1032C" w14:textId="08AE2ED6" w:rsidR="00624E03" w:rsidRDefault="003D1F1E">
      <w:pPr>
        <w:pStyle w:val="TOC1"/>
        <w:rPr>
          <w:rFonts w:asciiTheme="minorHAnsi" w:eastAsiaTheme="minorEastAsia" w:hAnsiTheme="minorHAnsi" w:cstheme="minorBidi"/>
          <w:noProof/>
          <w:szCs w:val="22"/>
          <w:lang w:val="en-GB" w:eastAsia="en-GB"/>
        </w:rPr>
      </w:pPr>
      <w:hyperlink w:anchor="_Toc46238886" w:history="1">
        <w:r w:rsidR="00624E03" w:rsidRPr="00BD22D1">
          <w:rPr>
            <w:rStyle w:val="Hyperlink"/>
            <w:noProof/>
            <w:lang w:val="en-GB"/>
          </w:rPr>
          <w:t>3</w:t>
        </w:r>
        <w:r w:rsidR="00624E03">
          <w:rPr>
            <w:rFonts w:asciiTheme="minorHAnsi" w:eastAsiaTheme="minorEastAsia" w:hAnsiTheme="minorHAnsi" w:cstheme="minorBidi"/>
            <w:noProof/>
            <w:szCs w:val="22"/>
            <w:lang w:val="en-GB" w:eastAsia="en-GB"/>
          </w:rPr>
          <w:tab/>
        </w:r>
        <w:r w:rsidR="00624E03" w:rsidRPr="00BD22D1">
          <w:rPr>
            <w:rStyle w:val="Hyperlink"/>
            <w:noProof/>
            <w:lang w:val="en-GB"/>
          </w:rPr>
          <w:t>Computerised System Validation according to GAMP5</w:t>
        </w:r>
        <w:r w:rsidR="00624E03">
          <w:rPr>
            <w:noProof/>
            <w:webHidden/>
          </w:rPr>
          <w:tab/>
        </w:r>
        <w:r w:rsidR="00624E03">
          <w:rPr>
            <w:noProof/>
            <w:webHidden/>
          </w:rPr>
          <w:fldChar w:fldCharType="begin"/>
        </w:r>
        <w:r w:rsidR="00624E03">
          <w:rPr>
            <w:noProof/>
            <w:webHidden/>
          </w:rPr>
          <w:instrText xml:space="preserve"> PAGEREF _Toc46238886 \h </w:instrText>
        </w:r>
        <w:r w:rsidR="00624E03">
          <w:rPr>
            <w:noProof/>
            <w:webHidden/>
          </w:rPr>
        </w:r>
        <w:r w:rsidR="00624E03">
          <w:rPr>
            <w:noProof/>
            <w:webHidden/>
          </w:rPr>
          <w:fldChar w:fldCharType="separate"/>
        </w:r>
        <w:r w:rsidR="00624E03">
          <w:rPr>
            <w:noProof/>
            <w:webHidden/>
          </w:rPr>
          <w:t>9</w:t>
        </w:r>
        <w:r w:rsidR="00624E03">
          <w:rPr>
            <w:noProof/>
            <w:webHidden/>
          </w:rPr>
          <w:fldChar w:fldCharType="end"/>
        </w:r>
      </w:hyperlink>
    </w:p>
    <w:p w14:paraId="7D739AF4" w14:textId="4A196EEC" w:rsidR="00624E03" w:rsidRDefault="003D1F1E">
      <w:pPr>
        <w:pStyle w:val="TOC2"/>
        <w:tabs>
          <w:tab w:val="left" w:pos="1134"/>
        </w:tabs>
        <w:rPr>
          <w:rFonts w:asciiTheme="minorHAnsi" w:eastAsiaTheme="minorEastAsia" w:hAnsiTheme="minorHAnsi" w:cstheme="minorBidi"/>
          <w:noProof/>
          <w:szCs w:val="22"/>
          <w:lang w:val="en-GB" w:eastAsia="en-GB"/>
        </w:rPr>
      </w:pPr>
      <w:hyperlink w:anchor="_Toc46238887" w:history="1">
        <w:r w:rsidR="00624E03" w:rsidRPr="00BD22D1">
          <w:rPr>
            <w:rStyle w:val="Hyperlink"/>
            <w:noProof/>
            <w:lang w:val="en-GB"/>
          </w:rPr>
          <w:t>3.1</w:t>
        </w:r>
        <w:r w:rsidR="00624E03">
          <w:rPr>
            <w:rFonts w:asciiTheme="minorHAnsi" w:eastAsiaTheme="minorEastAsia" w:hAnsiTheme="minorHAnsi" w:cstheme="minorBidi"/>
            <w:noProof/>
            <w:szCs w:val="22"/>
            <w:lang w:val="en-GB" w:eastAsia="en-GB"/>
          </w:rPr>
          <w:tab/>
        </w:r>
        <w:r w:rsidR="00624E03" w:rsidRPr="00BD22D1">
          <w:rPr>
            <w:rStyle w:val="Hyperlink"/>
            <w:noProof/>
            <w:lang w:val="en-GB"/>
          </w:rPr>
          <w:t>GAMP5: An Overview</w:t>
        </w:r>
        <w:r w:rsidR="00624E03">
          <w:rPr>
            <w:noProof/>
            <w:webHidden/>
          </w:rPr>
          <w:tab/>
        </w:r>
        <w:r w:rsidR="00624E03">
          <w:rPr>
            <w:noProof/>
            <w:webHidden/>
          </w:rPr>
          <w:fldChar w:fldCharType="begin"/>
        </w:r>
        <w:r w:rsidR="00624E03">
          <w:rPr>
            <w:noProof/>
            <w:webHidden/>
          </w:rPr>
          <w:instrText xml:space="preserve"> PAGEREF _Toc46238887 \h </w:instrText>
        </w:r>
        <w:r w:rsidR="00624E03">
          <w:rPr>
            <w:noProof/>
            <w:webHidden/>
          </w:rPr>
        </w:r>
        <w:r w:rsidR="00624E03">
          <w:rPr>
            <w:noProof/>
            <w:webHidden/>
          </w:rPr>
          <w:fldChar w:fldCharType="separate"/>
        </w:r>
        <w:r w:rsidR="00624E03">
          <w:rPr>
            <w:noProof/>
            <w:webHidden/>
          </w:rPr>
          <w:t>9</w:t>
        </w:r>
        <w:r w:rsidR="00624E03">
          <w:rPr>
            <w:noProof/>
            <w:webHidden/>
          </w:rPr>
          <w:fldChar w:fldCharType="end"/>
        </w:r>
      </w:hyperlink>
    </w:p>
    <w:p w14:paraId="570C7907" w14:textId="72681B31" w:rsidR="00624E03" w:rsidRDefault="003D1F1E">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38888" w:history="1">
        <w:r w:rsidR="00624E03" w:rsidRPr="00BD22D1">
          <w:rPr>
            <w:rStyle w:val="Hyperlink"/>
            <w:noProof/>
            <w:lang w:val="en-GB"/>
          </w:rPr>
          <w:t>3.1.1</w:t>
        </w:r>
        <w:r w:rsidR="00624E03">
          <w:rPr>
            <w:rFonts w:asciiTheme="minorHAnsi" w:eastAsiaTheme="minorEastAsia" w:hAnsiTheme="minorHAnsi" w:cstheme="minorBidi"/>
            <w:noProof/>
            <w:szCs w:val="22"/>
            <w:lang w:val="en-GB" w:eastAsia="en-GB"/>
          </w:rPr>
          <w:tab/>
        </w:r>
        <w:r w:rsidR="00624E03" w:rsidRPr="00BD22D1">
          <w:rPr>
            <w:rStyle w:val="Hyperlink"/>
            <w:noProof/>
            <w:lang w:val="en-GB"/>
          </w:rPr>
          <w:t>GAMP5 and Computerised System Validation</w:t>
        </w:r>
        <w:r w:rsidR="00624E03">
          <w:rPr>
            <w:noProof/>
            <w:webHidden/>
          </w:rPr>
          <w:tab/>
        </w:r>
        <w:r w:rsidR="00624E03">
          <w:rPr>
            <w:noProof/>
            <w:webHidden/>
          </w:rPr>
          <w:fldChar w:fldCharType="begin"/>
        </w:r>
        <w:r w:rsidR="00624E03">
          <w:rPr>
            <w:noProof/>
            <w:webHidden/>
          </w:rPr>
          <w:instrText xml:space="preserve"> PAGEREF _Toc46238888 \h </w:instrText>
        </w:r>
        <w:r w:rsidR="00624E03">
          <w:rPr>
            <w:noProof/>
            <w:webHidden/>
          </w:rPr>
        </w:r>
        <w:r w:rsidR="00624E03">
          <w:rPr>
            <w:noProof/>
            <w:webHidden/>
          </w:rPr>
          <w:fldChar w:fldCharType="separate"/>
        </w:r>
        <w:r w:rsidR="00624E03">
          <w:rPr>
            <w:noProof/>
            <w:webHidden/>
          </w:rPr>
          <w:t>9</w:t>
        </w:r>
        <w:r w:rsidR="00624E03">
          <w:rPr>
            <w:noProof/>
            <w:webHidden/>
          </w:rPr>
          <w:fldChar w:fldCharType="end"/>
        </w:r>
      </w:hyperlink>
    </w:p>
    <w:p w14:paraId="148BDB16" w14:textId="0FB3B8E7" w:rsidR="00624E03" w:rsidRDefault="003D1F1E">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38889" w:history="1">
        <w:r w:rsidR="00624E03" w:rsidRPr="00BD22D1">
          <w:rPr>
            <w:rStyle w:val="Hyperlink"/>
            <w:noProof/>
            <w:lang w:val="en-GB"/>
          </w:rPr>
          <w:t>3.1.2</w:t>
        </w:r>
        <w:r w:rsidR="00624E03">
          <w:rPr>
            <w:rFonts w:asciiTheme="minorHAnsi" w:eastAsiaTheme="minorEastAsia" w:hAnsiTheme="minorHAnsi" w:cstheme="minorBidi"/>
            <w:noProof/>
            <w:szCs w:val="22"/>
            <w:lang w:val="en-GB" w:eastAsia="en-GB"/>
          </w:rPr>
          <w:tab/>
        </w:r>
        <w:r w:rsidR="00624E03" w:rsidRPr="00BD22D1">
          <w:rPr>
            <w:rStyle w:val="Hyperlink"/>
            <w:noProof/>
            <w:lang w:val="en-GB"/>
          </w:rPr>
          <w:t>Key Concepts</w:t>
        </w:r>
        <w:r w:rsidR="00624E03">
          <w:rPr>
            <w:noProof/>
            <w:webHidden/>
          </w:rPr>
          <w:tab/>
        </w:r>
        <w:r w:rsidR="00624E03">
          <w:rPr>
            <w:noProof/>
            <w:webHidden/>
          </w:rPr>
          <w:fldChar w:fldCharType="begin"/>
        </w:r>
        <w:r w:rsidR="00624E03">
          <w:rPr>
            <w:noProof/>
            <w:webHidden/>
          </w:rPr>
          <w:instrText xml:space="preserve"> PAGEREF _Toc46238889 \h </w:instrText>
        </w:r>
        <w:r w:rsidR="00624E03">
          <w:rPr>
            <w:noProof/>
            <w:webHidden/>
          </w:rPr>
        </w:r>
        <w:r w:rsidR="00624E03">
          <w:rPr>
            <w:noProof/>
            <w:webHidden/>
          </w:rPr>
          <w:fldChar w:fldCharType="separate"/>
        </w:r>
        <w:r w:rsidR="00624E03">
          <w:rPr>
            <w:noProof/>
            <w:webHidden/>
          </w:rPr>
          <w:t>9</w:t>
        </w:r>
        <w:r w:rsidR="00624E03">
          <w:rPr>
            <w:noProof/>
            <w:webHidden/>
          </w:rPr>
          <w:fldChar w:fldCharType="end"/>
        </w:r>
      </w:hyperlink>
    </w:p>
    <w:p w14:paraId="546090CA" w14:textId="335938D5" w:rsidR="00624E03" w:rsidRDefault="003D1F1E">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38890" w:history="1">
        <w:r w:rsidR="00624E03" w:rsidRPr="00BD22D1">
          <w:rPr>
            <w:rStyle w:val="Hyperlink"/>
            <w:noProof/>
            <w:lang w:val="en-GB"/>
          </w:rPr>
          <w:t>3.1.3</w:t>
        </w:r>
        <w:r w:rsidR="00624E03">
          <w:rPr>
            <w:rFonts w:asciiTheme="minorHAnsi" w:eastAsiaTheme="minorEastAsia" w:hAnsiTheme="minorHAnsi" w:cstheme="minorBidi"/>
            <w:noProof/>
            <w:szCs w:val="22"/>
            <w:lang w:val="en-GB" w:eastAsia="en-GB"/>
          </w:rPr>
          <w:tab/>
        </w:r>
        <w:r w:rsidR="00624E03" w:rsidRPr="00BD22D1">
          <w:rPr>
            <w:rStyle w:val="Hyperlink"/>
            <w:noProof/>
            <w:lang w:val="en-GB"/>
          </w:rPr>
          <w:t>Software Categories</w:t>
        </w:r>
        <w:r w:rsidR="00624E03">
          <w:rPr>
            <w:noProof/>
            <w:webHidden/>
          </w:rPr>
          <w:tab/>
        </w:r>
        <w:r w:rsidR="00624E03">
          <w:rPr>
            <w:noProof/>
            <w:webHidden/>
          </w:rPr>
          <w:fldChar w:fldCharType="begin"/>
        </w:r>
        <w:r w:rsidR="00624E03">
          <w:rPr>
            <w:noProof/>
            <w:webHidden/>
          </w:rPr>
          <w:instrText xml:space="preserve"> PAGEREF _Toc46238890 \h </w:instrText>
        </w:r>
        <w:r w:rsidR="00624E03">
          <w:rPr>
            <w:noProof/>
            <w:webHidden/>
          </w:rPr>
        </w:r>
        <w:r w:rsidR="00624E03">
          <w:rPr>
            <w:noProof/>
            <w:webHidden/>
          </w:rPr>
          <w:fldChar w:fldCharType="separate"/>
        </w:r>
        <w:r w:rsidR="00624E03">
          <w:rPr>
            <w:noProof/>
            <w:webHidden/>
          </w:rPr>
          <w:t>10</w:t>
        </w:r>
        <w:r w:rsidR="00624E03">
          <w:rPr>
            <w:noProof/>
            <w:webHidden/>
          </w:rPr>
          <w:fldChar w:fldCharType="end"/>
        </w:r>
      </w:hyperlink>
    </w:p>
    <w:p w14:paraId="179F7F42" w14:textId="6C5CD9A8" w:rsidR="00624E03" w:rsidRDefault="003D1F1E">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38891" w:history="1">
        <w:r w:rsidR="00624E03" w:rsidRPr="00BD22D1">
          <w:rPr>
            <w:rStyle w:val="Hyperlink"/>
            <w:noProof/>
            <w:lang w:val="en-GB"/>
          </w:rPr>
          <w:t>3.1.4</w:t>
        </w:r>
        <w:r w:rsidR="00624E03">
          <w:rPr>
            <w:rFonts w:asciiTheme="minorHAnsi" w:eastAsiaTheme="minorEastAsia" w:hAnsiTheme="minorHAnsi" w:cstheme="minorBidi"/>
            <w:noProof/>
            <w:szCs w:val="22"/>
            <w:lang w:val="en-GB" w:eastAsia="en-GB"/>
          </w:rPr>
          <w:tab/>
        </w:r>
        <w:r w:rsidR="00624E03" w:rsidRPr="00BD22D1">
          <w:rPr>
            <w:rStyle w:val="Hyperlink"/>
            <w:noProof/>
            <w:lang w:val="en-GB"/>
          </w:rPr>
          <w:t>The Life Cycle Project Phase and its Verification Activities</w:t>
        </w:r>
        <w:r w:rsidR="00624E03">
          <w:rPr>
            <w:noProof/>
            <w:webHidden/>
          </w:rPr>
          <w:tab/>
        </w:r>
        <w:r w:rsidR="00624E03">
          <w:rPr>
            <w:noProof/>
            <w:webHidden/>
          </w:rPr>
          <w:fldChar w:fldCharType="begin"/>
        </w:r>
        <w:r w:rsidR="00624E03">
          <w:rPr>
            <w:noProof/>
            <w:webHidden/>
          </w:rPr>
          <w:instrText xml:space="preserve"> PAGEREF _Toc46238891 \h </w:instrText>
        </w:r>
        <w:r w:rsidR="00624E03">
          <w:rPr>
            <w:noProof/>
            <w:webHidden/>
          </w:rPr>
        </w:r>
        <w:r w:rsidR="00624E03">
          <w:rPr>
            <w:noProof/>
            <w:webHidden/>
          </w:rPr>
          <w:fldChar w:fldCharType="separate"/>
        </w:r>
        <w:r w:rsidR="00624E03">
          <w:rPr>
            <w:noProof/>
            <w:webHidden/>
          </w:rPr>
          <w:t>10</w:t>
        </w:r>
        <w:r w:rsidR="00624E03">
          <w:rPr>
            <w:noProof/>
            <w:webHidden/>
          </w:rPr>
          <w:fldChar w:fldCharType="end"/>
        </w:r>
      </w:hyperlink>
    </w:p>
    <w:p w14:paraId="5CE1D3B4" w14:textId="263D638D" w:rsidR="00624E03" w:rsidRDefault="003D1F1E">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38892" w:history="1">
        <w:r w:rsidR="00624E03" w:rsidRPr="00BD22D1">
          <w:rPr>
            <w:rStyle w:val="Hyperlink"/>
            <w:noProof/>
            <w:lang w:val="en-GB"/>
          </w:rPr>
          <w:t>3.1.5</w:t>
        </w:r>
        <w:r w:rsidR="00624E03">
          <w:rPr>
            <w:rFonts w:asciiTheme="minorHAnsi" w:eastAsiaTheme="minorEastAsia" w:hAnsiTheme="minorHAnsi" w:cstheme="minorBidi"/>
            <w:noProof/>
            <w:szCs w:val="22"/>
            <w:lang w:val="en-GB" w:eastAsia="en-GB"/>
          </w:rPr>
          <w:tab/>
        </w:r>
        <w:r w:rsidR="00624E03" w:rsidRPr="00BD22D1">
          <w:rPr>
            <w:rStyle w:val="Hyperlink"/>
            <w:noProof/>
            <w:lang w:val="en-GB"/>
          </w:rPr>
          <w:t>Automated Testing</w:t>
        </w:r>
        <w:r w:rsidR="00624E03">
          <w:rPr>
            <w:noProof/>
            <w:webHidden/>
          </w:rPr>
          <w:tab/>
        </w:r>
        <w:r w:rsidR="00624E03">
          <w:rPr>
            <w:noProof/>
            <w:webHidden/>
          </w:rPr>
          <w:fldChar w:fldCharType="begin"/>
        </w:r>
        <w:r w:rsidR="00624E03">
          <w:rPr>
            <w:noProof/>
            <w:webHidden/>
          </w:rPr>
          <w:instrText xml:space="preserve"> PAGEREF _Toc46238892 \h </w:instrText>
        </w:r>
        <w:r w:rsidR="00624E03">
          <w:rPr>
            <w:noProof/>
            <w:webHidden/>
          </w:rPr>
        </w:r>
        <w:r w:rsidR="00624E03">
          <w:rPr>
            <w:noProof/>
            <w:webHidden/>
          </w:rPr>
          <w:fldChar w:fldCharType="separate"/>
        </w:r>
        <w:r w:rsidR="00624E03">
          <w:rPr>
            <w:noProof/>
            <w:webHidden/>
          </w:rPr>
          <w:t>11</w:t>
        </w:r>
        <w:r w:rsidR="00624E03">
          <w:rPr>
            <w:noProof/>
            <w:webHidden/>
          </w:rPr>
          <w:fldChar w:fldCharType="end"/>
        </w:r>
      </w:hyperlink>
    </w:p>
    <w:p w14:paraId="5E837A3A" w14:textId="17B98965" w:rsidR="00624E03" w:rsidRDefault="003D1F1E">
      <w:pPr>
        <w:pStyle w:val="TOC2"/>
        <w:tabs>
          <w:tab w:val="left" w:pos="1134"/>
        </w:tabs>
        <w:rPr>
          <w:rFonts w:asciiTheme="minorHAnsi" w:eastAsiaTheme="minorEastAsia" w:hAnsiTheme="minorHAnsi" w:cstheme="minorBidi"/>
          <w:noProof/>
          <w:szCs w:val="22"/>
          <w:lang w:val="en-GB" w:eastAsia="en-GB"/>
        </w:rPr>
      </w:pPr>
      <w:hyperlink w:anchor="_Toc46238893" w:history="1">
        <w:r w:rsidR="00624E03" w:rsidRPr="00BD22D1">
          <w:rPr>
            <w:rStyle w:val="Hyperlink"/>
            <w:noProof/>
            <w:lang w:val="en-GB"/>
          </w:rPr>
          <w:t>3.2</w:t>
        </w:r>
        <w:r w:rsidR="00624E03">
          <w:rPr>
            <w:rFonts w:asciiTheme="minorHAnsi" w:eastAsiaTheme="minorEastAsia" w:hAnsiTheme="minorHAnsi" w:cstheme="minorBidi"/>
            <w:noProof/>
            <w:szCs w:val="22"/>
            <w:lang w:val="en-GB" w:eastAsia="en-GB"/>
          </w:rPr>
          <w:tab/>
        </w:r>
        <w:r w:rsidR="00624E03" w:rsidRPr="00BD22D1">
          <w:rPr>
            <w:rStyle w:val="Hyperlink"/>
            <w:noProof/>
            <w:lang w:val="en-GB"/>
          </w:rPr>
          <w:t>Verification for Custom Applications According to GAMP5</w:t>
        </w:r>
        <w:r w:rsidR="00624E03">
          <w:rPr>
            <w:noProof/>
            <w:webHidden/>
          </w:rPr>
          <w:tab/>
        </w:r>
        <w:r w:rsidR="00624E03">
          <w:rPr>
            <w:noProof/>
            <w:webHidden/>
          </w:rPr>
          <w:fldChar w:fldCharType="begin"/>
        </w:r>
        <w:r w:rsidR="00624E03">
          <w:rPr>
            <w:noProof/>
            <w:webHidden/>
          </w:rPr>
          <w:instrText xml:space="preserve"> PAGEREF _Toc46238893 \h </w:instrText>
        </w:r>
        <w:r w:rsidR="00624E03">
          <w:rPr>
            <w:noProof/>
            <w:webHidden/>
          </w:rPr>
        </w:r>
        <w:r w:rsidR="00624E03">
          <w:rPr>
            <w:noProof/>
            <w:webHidden/>
          </w:rPr>
          <w:fldChar w:fldCharType="separate"/>
        </w:r>
        <w:r w:rsidR="00624E03">
          <w:rPr>
            <w:noProof/>
            <w:webHidden/>
          </w:rPr>
          <w:t>11</w:t>
        </w:r>
        <w:r w:rsidR="00624E03">
          <w:rPr>
            <w:noProof/>
            <w:webHidden/>
          </w:rPr>
          <w:fldChar w:fldCharType="end"/>
        </w:r>
      </w:hyperlink>
    </w:p>
    <w:p w14:paraId="74F4FB1A" w14:textId="6314C52D" w:rsidR="00624E03" w:rsidRDefault="003D1F1E">
      <w:pPr>
        <w:pStyle w:val="TOC2"/>
        <w:tabs>
          <w:tab w:val="left" w:pos="1134"/>
        </w:tabs>
        <w:rPr>
          <w:rFonts w:asciiTheme="minorHAnsi" w:eastAsiaTheme="minorEastAsia" w:hAnsiTheme="minorHAnsi" w:cstheme="minorBidi"/>
          <w:noProof/>
          <w:szCs w:val="22"/>
          <w:lang w:val="en-GB" w:eastAsia="en-GB"/>
        </w:rPr>
      </w:pPr>
      <w:hyperlink w:anchor="_Toc46238894" w:history="1">
        <w:r w:rsidR="00624E03" w:rsidRPr="00BD22D1">
          <w:rPr>
            <w:rStyle w:val="Hyperlink"/>
            <w:noProof/>
            <w:lang w:val="en-GB"/>
          </w:rPr>
          <w:t>3.3</w:t>
        </w:r>
        <w:r w:rsidR="00624E03">
          <w:rPr>
            <w:rFonts w:asciiTheme="minorHAnsi" w:eastAsiaTheme="minorEastAsia" w:hAnsiTheme="minorHAnsi" w:cstheme="minorBidi"/>
            <w:noProof/>
            <w:szCs w:val="22"/>
            <w:lang w:val="en-GB" w:eastAsia="en-GB"/>
          </w:rPr>
          <w:tab/>
        </w:r>
        <w:r w:rsidR="00624E03" w:rsidRPr="00BD22D1">
          <w:rPr>
            <w:rStyle w:val="Hyperlink"/>
            <w:noProof/>
            <w:lang w:val="en-GB"/>
          </w:rPr>
          <w:t>The OQ Process According to GAMP5</w:t>
        </w:r>
        <w:r w:rsidR="00624E03">
          <w:rPr>
            <w:noProof/>
            <w:webHidden/>
          </w:rPr>
          <w:tab/>
        </w:r>
        <w:r w:rsidR="00624E03">
          <w:rPr>
            <w:noProof/>
            <w:webHidden/>
          </w:rPr>
          <w:fldChar w:fldCharType="begin"/>
        </w:r>
        <w:r w:rsidR="00624E03">
          <w:rPr>
            <w:noProof/>
            <w:webHidden/>
          </w:rPr>
          <w:instrText xml:space="preserve"> PAGEREF _Toc46238894 \h </w:instrText>
        </w:r>
        <w:r w:rsidR="00624E03">
          <w:rPr>
            <w:noProof/>
            <w:webHidden/>
          </w:rPr>
        </w:r>
        <w:r w:rsidR="00624E03">
          <w:rPr>
            <w:noProof/>
            <w:webHidden/>
          </w:rPr>
          <w:fldChar w:fldCharType="separate"/>
        </w:r>
        <w:r w:rsidR="00624E03">
          <w:rPr>
            <w:noProof/>
            <w:webHidden/>
          </w:rPr>
          <w:t>13</w:t>
        </w:r>
        <w:r w:rsidR="00624E03">
          <w:rPr>
            <w:noProof/>
            <w:webHidden/>
          </w:rPr>
          <w:fldChar w:fldCharType="end"/>
        </w:r>
      </w:hyperlink>
    </w:p>
    <w:p w14:paraId="75521432" w14:textId="101806D3" w:rsidR="00624E03" w:rsidRDefault="003D1F1E">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38895" w:history="1">
        <w:r w:rsidR="00624E03" w:rsidRPr="00BD22D1">
          <w:rPr>
            <w:rStyle w:val="Hyperlink"/>
            <w:noProof/>
            <w:lang w:val="en-GB"/>
          </w:rPr>
          <w:t>3.3.1</w:t>
        </w:r>
        <w:r w:rsidR="00624E03">
          <w:rPr>
            <w:rFonts w:asciiTheme="minorHAnsi" w:eastAsiaTheme="minorEastAsia" w:hAnsiTheme="minorHAnsi" w:cstheme="minorBidi"/>
            <w:noProof/>
            <w:szCs w:val="22"/>
            <w:lang w:val="en-GB" w:eastAsia="en-GB"/>
          </w:rPr>
          <w:tab/>
        </w:r>
        <w:r w:rsidR="00624E03" w:rsidRPr="00BD22D1">
          <w:rPr>
            <w:rStyle w:val="Hyperlink"/>
            <w:noProof/>
            <w:lang w:val="en-GB"/>
          </w:rPr>
          <w:t>The Main Process</w:t>
        </w:r>
        <w:r w:rsidR="00624E03">
          <w:rPr>
            <w:noProof/>
            <w:webHidden/>
          </w:rPr>
          <w:tab/>
        </w:r>
        <w:r w:rsidR="00624E03">
          <w:rPr>
            <w:noProof/>
            <w:webHidden/>
          </w:rPr>
          <w:fldChar w:fldCharType="begin"/>
        </w:r>
        <w:r w:rsidR="00624E03">
          <w:rPr>
            <w:noProof/>
            <w:webHidden/>
          </w:rPr>
          <w:instrText xml:space="preserve"> PAGEREF _Toc46238895 \h </w:instrText>
        </w:r>
        <w:r w:rsidR="00624E03">
          <w:rPr>
            <w:noProof/>
            <w:webHidden/>
          </w:rPr>
        </w:r>
        <w:r w:rsidR="00624E03">
          <w:rPr>
            <w:noProof/>
            <w:webHidden/>
          </w:rPr>
          <w:fldChar w:fldCharType="separate"/>
        </w:r>
        <w:r w:rsidR="00624E03">
          <w:rPr>
            <w:noProof/>
            <w:webHidden/>
          </w:rPr>
          <w:t>13</w:t>
        </w:r>
        <w:r w:rsidR="00624E03">
          <w:rPr>
            <w:noProof/>
            <w:webHidden/>
          </w:rPr>
          <w:fldChar w:fldCharType="end"/>
        </w:r>
      </w:hyperlink>
    </w:p>
    <w:p w14:paraId="68DDB6D3" w14:textId="2C95BF77" w:rsidR="00624E03" w:rsidRDefault="003D1F1E">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38896" w:history="1">
        <w:r w:rsidR="00624E03" w:rsidRPr="00BD22D1">
          <w:rPr>
            <w:rStyle w:val="Hyperlink"/>
            <w:noProof/>
            <w:lang w:val="en-GB"/>
          </w:rPr>
          <w:t>3.3.2</w:t>
        </w:r>
        <w:r w:rsidR="00624E03">
          <w:rPr>
            <w:rFonts w:asciiTheme="minorHAnsi" w:eastAsiaTheme="minorEastAsia" w:hAnsiTheme="minorHAnsi" w:cstheme="minorBidi"/>
            <w:noProof/>
            <w:szCs w:val="22"/>
            <w:lang w:val="en-GB" w:eastAsia="en-GB"/>
          </w:rPr>
          <w:tab/>
        </w:r>
        <w:r w:rsidR="00624E03" w:rsidRPr="00BD22D1">
          <w:rPr>
            <w:rStyle w:val="Hyperlink"/>
            <w:noProof/>
            <w:lang w:val="en-GB"/>
          </w:rPr>
          <w:t>Incorporating the Quality Risk Assessment</w:t>
        </w:r>
        <w:r w:rsidR="00624E03">
          <w:rPr>
            <w:noProof/>
            <w:webHidden/>
          </w:rPr>
          <w:tab/>
        </w:r>
        <w:r w:rsidR="00624E03">
          <w:rPr>
            <w:noProof/>
            <w:webHidden/>
          </w:rPr>
          <w:fldChar w:fldCharType="begin"/>
        </w:r>
        <w:r w:rsidR="00624E03">
          <w:rPr>
            <w:noProof/>
            <w:webHidden/>
          </w:rPr>
          <w:instrText xml:space="preserve"> PAGEREF _Toc46238896 \h </w:instrText>
        </w:r>
        <w:r w:rsidR="00624E03">
          <w:rPr>
            <w:noProof/>
            <w:webHidden/>
          </w:rPr>
        </w:r>
        <w:r w:rsidR="00624E03">
          <w:rPr>
            <w:noProof/>
            <w:webHidden/>
          </w:rPr>
          <w:fldChar w:fldCharType="separate"/>
        </w:r>
        <w:r w:rsidR="00624E03">
          <w:rPr>
            <w:noProof/>
            <w:webHidden/>
          </w:rPr>
          <w:t>14</w:t>
        </w:r>
        <w:r w:rsidR="00624E03">
          <w:rPr>
            <w:noProof/>
            <w:webHidden/>
          </w:rPr>
          <w:fldChar w:fldCharType="end"/>
        </w:r>
      </w:hyperlink>
    </w:p>
    <w:p w14:paraId="1CBBB5D0" w14:textId="46767E01" w:rsidR="00624E03" w:rsidRDefault="003D1F1E">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38897" w:history="1">
        <w:r w:rsidR="00624E03" w:rsidRPr="00BD22D1">
          <w:rPr>
            <w:rStyle w:val="Hyperlink"/>
            <w:noProof/>
            <w:lang w:val="en-GB"/>
          </w:rPr>
          <w:t>3.3.3</w:t>
        </w:r>
        <w:r w:rsidR="00624E03">
          <w:rPr>
            <w:rFonts w:asciiTheme="minorHAnsi" w:eastAsiaTheme="minorEastAsia" w:hAnsiTheme="minorHAnsi" w:cstheme="minorBidi"/>
            <w:noProof/>
            <w:szCs w:val="22"/>
            <w:lang w:val="en-GB" w:eastAsia="en-GB"/>
          </w:rPr>
          <w:tab/>
        </w:r>
        <w:r w:rsidR="00624E03" w:rsidRPr="00BD22D1">
          <w:rPr>
            <w:rStyle w:val="Hyperlink"/>
            <w:noProof/>
            <w:lang w:val="en-GB"/>
          </w:rPr>
          <w:t>Specification- and Test Management</w:t>
        </w:r>
        <w:r w:rsidR="00624E03">
          <w:rPr>
            <w:noProof/>
            <w:webHidden/>
          </w:rPr>
          <w:tab/>
        </w:r>
        <w:r w:rsidR="00624E03">
          <w:rPr>
            <w:noProof/>
            <w:webHidden/>
          </w:rPr>
          <w:fldChar w:fldCharType="begin"/>
        </w:r>
        <w:r w:rsidR="00624E03">
          <w:rPr>
            <w:noProof/>
            <w:webHidden/>
          </w:rPr>
          <w:instrText xml:space="preserve"> PAGEREF _Toc46238897 \h </w:instrText>
        </w:r>
        <w:r w:rsidR="00624E03">
          <w:rPr>
            <w:noProof/>
            <w:webHidden/>
          </w:rPr>
        </w:r>
        <w:r w:rsidR="00624E03">
          <w:rPr>
            <w:noProof/>
            <w:webHidden/>
          </w:rPr>
          <w:fldChar w:fldCharType="separate"/>
        </w:r>
        <w:r w:rsidR="00624E03">
          <w:rPr>
            <w:noProof/>
            <w:webHidden/>
          </w:rPr>
          <w:t>15</w:t>
        </w:r>
        <w:r w:rsidR="00624E03">
          <w:rPr>
            <w:noProof/>
            <w:webHidden/>
          </w:rPr>
          <w:fldChar w:fldCharType="end"/>
        </w:r>
      </w:hyperlink>
    </w:p>
    <w:p w14:paraId="683ABB63" w14:textId="588EB0EC" w:rsidR="00624E03" w:rsidRDefault="003D1F1E">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38898" w:history="1">
        <w:r w:rsidR="00624E03" w:rsidRPr="00BD22D1">
          <w:rPr>
            <w:rStyle w:val="Hyperlink"/>
            <w:noProof/>
            <w:lang w:val="en-GB"/>
          </w:rPr>
          <w:t>3.3.4</w:t>
        </w:r>
        <w:r w:rsidR="00624E03">
          <w:rPr>
            <w:rFonts w:asciiTheme="minorHAnsi" w:eastAsiaTheme="minorEastAsia" w:hAnsiTheme="minorHAnsi" w:cstheme="minorBidi"/>
            <w:noProof/>
            <w:szCs w:val="22"/>
            <w:lang w:val="en-GB" w:eastAsia="en-GB"/>
          </w:rPr>
          <w:tab/>
        </w:r>
        <w:r w:rsidR="00624E03" w:rsidRPr="00BD22D1">
          <w:rPr>
            <w:rStyle w:val="Hyperlink"/>
            <w:noProof/>
            <w:lang w:val="en-GB"/>
          </w:rPr>
          <w:t>Exemplary OQ Process</w:t>
        </w:r>
        <w:r w:rsidR="00624E03">
          <w:rPr>
            <w:noProof/>
            <w:webHidden/>
          </w:rPr>
          <w:tab/>
        </w:r>
        <w:r w:rsidR="00624E03">
          <w:rPr>
            <w:noProof/>
            <w:webHidden/>
          </w:rPr>
          <w:fldChar w:fldCharType="begin"/>
        </w:r>
        <w:r w:rsidR="00624E03">
          <w:rPr>
            <w:noProof/>
            <w:webHidden/>
          </w:rPr>
          <w:instrText xml:space="preserve"> PAGEREF _Toc46238898 \h </w:instrText>
        </w:r>
        <w:r w:rsidR="00624E03">
          <w:rPr>
            <w:noProof/>
            <w:webHidden/>
          </w:rPr>
        </w:r>
        <w:r w:rsidR="00624E03">
          <w:rPr>
            <w:noProof/>
            <w:webHidden/>
          </w:rPr>
          <w:fldChar w:fldCharType="separate"/>
        </w:r>
        <w:r w:rsidR="00624E03">
          <w:rPr>
            <w:noProof/>
            <w:webHidden/>
          </w:rPr>
          <w:t>16</w:t>
        </w:r>
        <w:r w:rsidR="00624E03">
          <w:rPr>
            <w:noProof/>
            <w:webHidden/>
          </w:rPr>
          <w:fldChar w:fldCharType="end"/>
        </w:r>
      </w:hyperlink>
    </w:p>
    <w:p w14:paraId="3033A21A" w14:textId="4547112C" w:rsidR="00624E03" w:rsidRDefault="003D1F1E">
      <w:pPr>
        <w:pStyle w:val="TOC1"/>
        <w:rPr>
          <w:rFonts w:asciiTheme="minorHAnsi" w:eastAsiaTheme="minorEastAsia" w:hAnsiTheme="minorHAnsi" w:cstheme="minorBidi"/>
          <w:noProof/>
          <w:szCs w:val="22"/>
          <w:lang w:val="en-GB" w:eastAsia="en-GB"/>
        </w:rPr>
      </w:pPr>
      <w:hyperlink w:anchor="_Toc46238899" w:history="1">
        <w:r w:rsidR="00624E03" w:rsidRPr="00BD22D1">
          <w:rPr>
            <w:rStyle w:val="Hyperlink"/>
            <w:noProof/>
            <w:lang w:val="en-GB"/>
          </w:rPr>
          <w:t>4</w:t>
        </w:r>
        <w:r w:rsidR="00624E03">
          <w:rPr>
            <w:rFonts w:asciiTheme="minorHAnsi" w:eastAsiaTheme="minorEastAsia" w:hAnsiTheme="minorHAnsi" w:cstheme="minorBidi"/>
            <w:noProof/>
            <w:szCs w:val="22"/>
            <w:lang w:val="en-GB" w:eastAsia="en-GB"/>
          </w:rPr>
          <w:tab/>
        </w:r>
        <w:r w:rsidR="00624E03" w:rsidRPr="00BD22D1">
          <w:rPr>
            <w:rStyle w:val="Hyperlink"/>
            <w:noProof/>
            <w:lang w:val="en-GB"/>
          </w:rPr>
          <w:t>Behaviour Driven Development</w:t>
        </w:r>
        <w:r w:rsidR="00624E03">
          <w:rPr>
            <w:noProof/>
            <w:webHidden/>
          </w:rPr>
          <w:tab/>
        </w:r>
        <w:r w:rsidR="00624E03">
          <w:rPr>
            <w:noProof/>
            <w:webHidden/>
          </w:rPr>
          <w:fldChar w:fldCharType="begin"/>
        </w:r>
        <w:r w:rsidR="00624E03">
          <w:rPr>
            <w:noProof/>
            <w:webHidden/>
          </w:rPr>
          <w:instrText xml:space="preserve"> PAGEREF _Toc46238899 \h </w:instrText>
        </w:r>
        <w:r w:rsidR="00624E03">
          <w:rPr>
            <w:noProof/>
            <w:webHidden/>
          </w:rPr>
        </w:r>
        <w:r w:rsidR="00624E03">
          <w:rPr>
            <w:noProof/>
            <w:webHidden/>
          </w:rPr>
          <w:fldChar w:fldCharType="separate"/>
        </w:r>
        <w:r w:rsidR="00624E03">
          <w:rPr>
            <w:noProof/>
            <w:webHidden/>
          </w:rPr>
          <w:t>18</w:t>
        </w:r>
        <w:r w:rsidR="00624E03">
          <w:rPr>
            <w:noProof/>
            <w:webHidden/>
          </w:rPr>
          <w:fldChar w:fldCharType="end"/>
        </w:r>
      </w:hyperlink>
    </w:p>
    <w:p w14:paraId="47DE90D1" w14:textId="383F7B82" w:rsidR="00624E03" w:rsidRDefault="003D1F1E">
      <w:pPr>
        <w:pStyle w:val="TOC2"/>
        <w:tabs>
          <w:tab w:val="left" w:pos="1134"/>
        </w:tabs>
        <w:rPr>
          <w:rFonts w:asciiTheme="minorHAnsi" w:eastAsiaTheme="minorEastAsia" w:hAnsiTheme="minorHAnsi" w:cstheme="minorBidi"/>
          <w:noProof/>
          <w:szCs w:val="22"/>
          <w:lang w:val="en-GB" w:eastAsia="en-GB"/>
        </w:rPr>
      </w:pPr>
      <w:hyperlink w:anchor="_Toc46238900" w:history="1">
        <w:r w:rsidR="00624E03" w:rsidRPr="00BD22D1">
          <w:rPr>
            <w:rStyle w:val="Hyperlink"/>
            <w:noProof/>
            <w:lang w:val="en-GB"/>
          </w:rPr>
          <w:t>4.1</w:t>
        </w:r>
        <w:r w:rsidR="00624E03">
          <w:rPr>
            <w:rFonts w:asciiTheme="minorHAnsi" w:eastAsiaTheme="minorEastAsia" w:hAnsiTheme="minorHAnsi" w:cstheme="minorBidi"/>
            <w:noProof/>
            <w:szCs w:val="22"/>
            <w:lang w:val="en-GB" w:eastAsia="en-GB"/>
          </w:rPr>
          <w:tab/>
        </w:r>
        <w:r w:rsidR="00624E03" w:rsidRPr="00BD22D1">
          <w:rPr>
            <w:rStyle w:val="Hyperlink"/>
            <w:noProof/>
            <w:lang w:val="en-GB"/>
          </w:rPr>
          <w:t>BDD a suitable Software Engineering Approach for Highly Regulated Environments</w:t>
        </w:r>
        <w:r w:rsidR="00624E03">
          <w:rPr>
            <w:noProof/>
            <w:webHidden/>
          </w:rPr>
          <w:tab/>
        </w:r>
        <w:r w:rsidR="00624E03">
          <w:rPr>
            <w:noProof/>
            <w:webHidden/>
          </w:rPr>
          <w:fldChar w:fldCharType="begin"/>
        </w:r>
        <w:r w:rsidR="00624E03">
          <w:rPr>
            <w:noProof/>
            <w:webHidden/>
          </w:rPr>
          <w:instrText xml:space="preserve"> PAGEREF _Toc46238900 \h </w:instrText>
        </w:r>
        <w:r w:rsidR="00624E03">
          <w:rPr>
            <w:noProof/>
            <w:webHidden/>
          </w:rPr>
        </w:r>
        <w:r w:rsidR="00624E03">
          <w:rPr>
            <w:noProof/>
            <w:webHidden/>
          </w:rPr>
          <w:fldChar w:fldCharType="separate"/>
        </w:r>
        <w:r w:rsidR="00624E03">
          <w:rPr>
            <w:noProof/>
            <w:webHidden/>
          </w:rPr>
          <w:t>18</w:t>
        </w:r>
        <w:r w:rsidR="00624E03">
          <w:rPr>
            <w:noProof/>
            <w:webHidden/>
          </w:rPr>
          <w:fldChar w:fldCharType="end"/>
        </w:r>
      </w:hyperlink>
    </w:p>
    <w:p w14:paraId="406685CE" w14:textId="5E1E5F8C" w:rsidR="00624E03" w:rsidRDefault="003D1F1E">
      <w:pPr>
        <w:pStyle w:val="TOC2"/>
        <w:tabs>
          <w:tab w:val="left" w:pos="1134"/>
        </w:tabs>
        <w:rPr>
          <w:rFonts w:asciiTheme="minorHAnsi" w:eastAsiaTheme="minorEastAsia" w:hAnsiTheme="minorHAnsi" w:cstheme="minorBidi"/>
          <w:noProof/>
          <w:szCs w:val="22"/>
          <w:lang w:val="en-GB" w:eastAsia="en-GB"/>
        </w:rPr>
      </w:pPr>
      <w:hyperlink w:anchor="_Toc46238901" w:history="1">
        <w:r w:rsidR="00624E03" w:rsidRPr="00BD22D1">
          <w:rPr>
            <w:rStyle w:val="Hyperlink"/>
            <w:noProof/>
            <w:lang w:val="en-GB"/>
          </w:rPr>
          <w:t>4.2</w:t>
        </w:r>
        <w:r w:rsidR="00624E03">
          <w:rPr>
            <w:rFonts w:asciiTheme="minorHAnsi" w:eastAsiaTheme="minorEastAsia" w:hAnsiTheme="minorHAnsi" w:cstheme="minorBidi"/>
            <w:noProof/>
            <w:szCs w:val="22"/>
            <w:lang w:val="en-GB" w:eastAsia="en-GB"/>
          </w:rPr>
          <w:tab/>
        </w:r>
        <w:r w:rsidR="00624E03" w:rsidRPr="00BD22D1">
          <w:rPr>
            <w:rStyle w:val="Hyperlink"/>
            <w:noProof/>
            <w:lang w:val="en-GB"/>
          </w:rPr>
          <w:t>The Approach: An Overview</w:t>
        </w:r>
        <w:r w:rsidR="00624E03">
          <w:rPr>
            <w:noProof/>
            <w:webHidden/>
          </w:rPr>
          <w:tab/>
        </w:r>
        <w:r w:rsidR="00624E03">
          <w:rPr>
            <w:noProof/>
            <w:webHidden/>
          </w:rPr>
          <w:fldChar w:fldCharType="begin"/>
        </w:r>
        <w:r w:rsidR="00624E03">
          <w:rPr>
            <w:noProof/>
            <w:webHidden/>
          </w:rPr>
          <w:instrText xml:space="preserve"> PAGEREF _Toc46238901 \h </w:instrText>
        </w:r>
        <w:r w:rsidR="00624E03">
          <w:rPr>
            <w:noProof/>
            <w:webHidden/>
          </w:rPr>
        </w:r>
        <w:r w:rsidR="00624E03">
          <w:rPr>
            <w:noProof/>
            <w:webHidden/>
          </w:rPr>
          <w:fldChar w:fldCharType="separate"/>
        </w:r>
        <w:r w:rsidR="00624E03">
          <w:rPr>
            <w:noProof/>
            <w:webHidden/>
          </w:rPr>
          <w:t>19</w:t>
        </w:r>
        <w:r w:rsidR="00624E03">
          <w:rPr>
            <w:noProof/>
            <w:webHidden/>
          </w:rPr>
          <w:fldChar w:fldCharType="end"/>
        </w:r>
      </w:hyperlink>
    </w:p>
    <w:p w14:paraId="38280E8C" w14:textId="59F60AFA" w:rsidR="00624E03" w:rsidRDefault="003D1F1E">
      <w:pPr>
        <w:pStyle w:val="TOC2"/>
        <w:tabs>
          <w:tab w:val="left" w:pos="1134"/>
        </w:tabs>
        <w:rPr>
          <w:rFonts w:asciiTheme="minorHAnsi" w:eastAsiaTheme="minorEastAsia" w:hAnsiTheme="minorHAnsi" w:cstheme="minorBidi"/>
          <w:noProof/>
          <w:szCs w:val="22"/>
          <w:lang w:val="en-GB" w:eastAsia="en-GB"/>
        </w:rPr>
      </w:pPr>
      <w:hyperlink w:anchor="_Toc46238902" w:history="1">
        <w:r w:rsidR="00624E03" w:rsidRPr="00BD22D1">
          <w:rPr>
            <w:rStyle w:val="Hyperlink"/>
            <w:noProof/>
            <w:lang w:val="en-GB"/>
          </w:rPr>
          <w:t>4.3</w:t>
        </w:r>
        <w:r w:rsidR="00624E03">
          <w:rPr>
            <w:rFonts w:asciiTheme="minorHAnsi" w:eastAsiaTheme="minorEastAsia" w:hAnsiTheme="minorHAnsi" w:cstheme="minorBidi"/>
            <w:noProof/>
            <w:szCs w:val="22"/>
            <w:lang w:val="en-GB" w:eastAsia="en-GB"/>
          </w:rPr>
          <w:tab/>
        </w:r>
        <w:r w:rsidR="00624E03" w:rsidRPr="00BD22D1">
          <w:rPr>
            <w:rStyle w:val="Hyperlink"/>
            <w:noProof/>
            <w:lang w:val="en-GB"/>
          </w:rPr>
          <w:t>Defining user requirements as rules and with the help of examples</w:t>
        </w:r>
        <w:r w:rsidR="00624E03">
          <w:rPr>
            <w:noProof/>
            <w:webHidden/>
          </w:rPr>
          <w:tab/>
        </w:r>
        <w:r w:rsidR="00624E03">
          <w:rPr>
            <w:noProof/>
            <w:webHidden/>
          </w:rPr>
          <w:fldChar w:fldCharType="begin"/>
        </w:r>
        <w:r w:rsidR="00624E03">
          <w:rPr>
            <w:noProof/>
            <w:webHidden/>
          </w:rPr>
          <w:instrText xml:space="preserve"> PAGEREF _Toc46238902 \h </w:instrText>
        </w:r>
        <w:r w:rsidR="00624E03">
          <w:rPr>
            <w:noProof/>
            <w:webHidden/>
          </w:rPr>
        </w:r>
        <w:r w:rsidR="00624E03">
          <w:rPr>
            <w:noProof/>
            <w:webHidden/>
          </w:rPr>
          <w:fldChar w:fldCharType="separate"/>
        </w:r>
        <w:r w:rsidR="00624E03">
          <w:rPr>
            <w:noProof/>
            <w:webHidden/>
          </w:rPr>
          <w:t>21</w:t>
        </w:r>
        <w:r w:rsidR="00624E03">
          <w:rPr>
            <w:noProof/>
            <w:webHidden/>
          </w:rPr>
          <w:fldChar w:fldCharType="end"/>
        </w:r>
      </w:hyperlink>
    </w:p>
    <w:p w14:paraId="73C2DB1C" w14:textId="2A211568" w:rsidR="00624E03" w:rsidRDefault="003D1F1E">
      <w:pPr>
        <w:pStyle w:val="TOC2"/>
        <w:tabs>
          <w:tab w:val="left" w:pos="1134"/>
        </w:tabs>
        <w:rPr>
          <w:rFonts w:asciiTheme="minorHAnsi" w:eastAsiaTheme="minorEastAsia" w:hAnsiTheme="minorHAnsi" w:cstheme="minorBidi"/>
          <w:noProof/>
          <w:szCs w:val="22"/>
          <w:lang w:val="en-GB" w:eastAsia="en-GB"/>
        </w:rPr>
      </w:pPr>
      <w:hyperlink w:anchor="_Toc46238903" w:history="1">
        <w:r w:rsidR="00624E03" w:rsidRPr="00BD22D1">
          <w:rPr>
            <w:rStyle w:val="Hyperlink"/>
            <w:noProof/>
            <w:lang w:val="en-GB"/>
          </w:rPr>
          <w:t>4.4</w:t>
        </w:r>
        <w:r w:rsidR="00624E03">
          <w:rPr>
            <w:rFonts w:asciiTheme="minorHAnsi" w:eastAsiaTheme="minorEastAsia" w:hAnsiTheme="minorHAnsi" w:cstheme="minorBidi"/>
            <w:noProof/>
            <w:szCs w:val="22"/>
            <w:lang w:val="en-GB" w:eastAsia="en-GB"/>
          </w:rPr>
          <w:tab/>
        </w:r>
        <w:r w:rsidR="00624E03" w:rsidRPr="00BD22D1">
          <w:rPr>
            <w:rStyle w:val="Hyperlink"/>
            <w:noProof/>
            <w:lang w:val="en-GB"/>
          </w:rPr>
          <w:t>Writing Executable Specifications with Gherkin</w:t>
        </w:r>
        <w:r w:rsidR="00624E03">
          <w:rPr>
            <w:noProof/>
            <w:webHidden/>
          </w:rPr>
          <w:tab/>
        </w:r>
        <w:r w:rsidR="00624E03">
          <w:rPr>
            <w:noProof/>
            <w:webHidden/>
          </w:rPr>
          <w:fldChar w:fldCharType="begin"/>
        </w:r>
        <w:r w:rsidR="00624E03">
          <w:rPr>
            <w:noProof/>
            <w:webHidden/>
          </w:rPr>
          <w:instrText xml:space="preserve"> PAGEREF _Toc46238903 \h </w:instrText>
        </w:r>
        <w:r w:rsidR="00624E03">
          <w:rPr>
            <w:noProof/>
            <w:webHidden/>
          </w:rPr>
        </w:r>
        <w:r w:rsidR="00624E03">
          <w:rPr>
            <w:noProof/>
            <w:webHidden/>
          </w:rPr>
          <w:fldChar w:fldCharType="separate"/>
        </w:r>
        <w:r w:rsidR="00624E03">
          <w:rPr>
            <w:noProof/>
            <w:webHidden/>
          </w:rPr>
          <w:t>23</w:t>
        </w:r>
        <w:r w:rsidR="00624E03">
          <w:rPr>
            <w:noProof/>
            <w:webHidden/>
          </w:rPr>
          <w:fldChar w:fldCharType="end"/>
        </w:r>
      </w:hyperlink>
    </w:p>
    <w:p w14:paraId="155CC19A" w14:textId="0B6436FC" w:rsidR="00624E03" w:rsidRDefault="003D1F1E">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38904" w:history="1">
        <w:r w:rsidR="00624E03" w:rsidRPr="00BD22D1">
          <w:rPr>
            <w:rStyle w:val="Hyperlink"/>
            <w:noProof/>
            <w:lang w:val="en-GB"/>
          </w:rPr>
          <w:t>4.4.1</w:t>
        </w:r>
        <w:r w:rsidR="00624E03">
          <w:rPr>
            <w:rFonts w:asciiTheme="minorHAnsi" w:eastAsiaTheme="minorEastAsia" w:hAnsiTheme="minorHAnsi" w:cstheme="minorBidi"/>
            <w:noProof/>
            <w:szCs w:val="22"/>
            <w:lang w:val="en-GB" w:eastAsia="en-GB"/>
          </w:rPr>
          <w:tab/>
        </w:r>
        <w:r w:rsidR="00624E03" w:rsidRPr="00BD22D1">
          <w:rPr>
            <w:rStyle w:val="Hyperlink"/>
            <w:noProof/>
            <w:lang w:val="en-GB"/>
          </w:rPr>
          <w:t>The Scenario</w:t>
        </w:r>
        <w:r w:rsidR="00624E03">
          <w:rPr>
            <w:noProof/>
            <w:webHidden/>
          </w:rPr>
          <w:tab/>
        </w:r>
        <w:r w:rsidR="00624E03">
          <w:rPr>
            <w:noProof/>
            <w:webHidden/>
          </w:rPr>
          <w:fldChar w:fldCharType="begin"/>
        </w:r>
        <w:r w:rsidR="00624E03">
          <w:rPr>
            <w:noProof/>
            <w:webHidden/>
          </w:rPr>
          <w:instrText xml:space="preserve"> PAGEREF _Toc46238904 \h </w:instrText>
        </w:r>
        <w:r w:rsidR="00624E03">
          <w:rPr>
            <w:noProof/>
            <w:webHidden/>
          </w:rPr>
        </w:r>
        <w:r w:rsidR="00624E03">
          <w:rPr>
            <w:noProof/>
            <w:webHidden/>
          </w:rPr>
          <w:fldChar w:fldCharType="separate"/>
        </w:r>
        <w:r w:rsidR="00624E03">
          <w:rPr>
            <w:noProof/>
            <w:webHidden/>
          </w:rPr>
          <w:t>24</w:t>
        </w:r>
        <w:r w:rsidR="00624E03">
          <w:rPr>
            <w:noProof/>
            <w:webHidden/>
          </w:rPr>
          <w:fldChar w:fldCharType="end"/>
        </w:r>
      </w:hyperlink>
    </w:p>
    <w:p w14:paraId="227BF150" w14:textId="6D4C0C37" w:rsidR="00624E03" w:rsidRDefault="003D1F1E">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38905" w:history="1">
        <w:r w:rsidR="00624E03" w:rsidRPr="00BD22D1">
          <w:rPr>
            <w:rStyle w:val="Hyperlink"/>
            <w:noProof/>
            <w:lang w:val="en-GB"/>
          </w:rPr>
          <w:t>4.4.2</w:t>
        </w:r>
        <w:r w:rsidR="00624E03">
          <w:rPr>
            <w:rFonts w:asciiTheme="minorHAnsi" w:eastAsiaTheme="minorEastAsia" w:hAnsiTheme="minorHAnsi" w:cstheme="minorBidi"/>
            <w:noProof/>
            <w:szCs w:val="22"/>
            <w:lang w:val="en-GB" w:eastAsia="en-GB"/>
          </w:rPr>
          <w:tab/>
        </w:r>
        <w:r w:rsidR="00624E03" w:rsidRPr="00BD22D1">
          <w:rPr>
            <w:rStyle w:val="Hyperlink"/>
            <w:noProof/>
            <w:lang w:val="en-GB"/>
          </w:rPr>
          <w:t>Scenario outline</w:t>
        </w:r>
        <w:r w:rsidR="00624E03">
          <w:rPr>
            <w:noProof/>
            <w:webHidden/>
          </w:rPr>
          <w:tab/>
        </w:r>
        <w:r w:rsidR="00624E03">
          <w:rPr>
            <w:noProof/>
            <w:webHidden/>
          </w:rPr>
          <w:fldChar w:fldCharType="begin"/>
        </w:r>
        <w:r w:rsidR="00624E03">
          <w:rPr>
            <w:noProof/>
            <w:webHidden/>
          </w:rPr>
          <w:instrText xml:space="preserve"> PAGEREF _Toc46238905 \h </w:instrText>
        </w:r>
        <w:r w:rsidR="00624E03">
          <w:rPr>
            <w:noProof/>
            <w:webHidden/>
          </w:rPr>
        </w:r>
        <w:r w:rsidR="00624E03">
          <w:rPr>
            <w:noProof/>
            <w:webHidden/>
          </w:rPr>
          <w:fldChar w:fldCharType="separate"/>
        </w:r>
        <w:r w:rsidR="00624E03">
          <w:rPr>
            <w:noProof/>
            <w:webHidden/>
          </w:rPr>
          <w:t>24</w:t>
        </w:r>
        <w:r w:rsidR="00624E03">
          <w:rPr>
            <w:noProof/>
            <w:webHidden/>
          </w:rPr>
          <w:fldChar w:fldCharType="end"/>
        </w:r>
      </w:hyperlink>
    </w:p>
    <w:p w14:paraId="07E53EAA" w14:textId="1AF5AA09" w:rsidR="00624E03" w:rsidRDefault="003D1F1E">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38906" w:history="1">
        <w:r w:rsidR="00624E03" w:rsidRPr="00BD22D1">
          <w:rPr>
            <w:rStyle w:val="Hyperlink"/>
            <w:noProof/>
            <w:lang w:val="en-GB"/>
          </w:rPr>
          <w:t>4.4.3</w:t>
        </w:r>
        <w:r w:rsidR="00624E03">
          <w:rPr>
            <w:rFonts w:asciiTheme="minorHAnsi" w:eastAsiaTheme="minorEastAsia" w:hAnsiTheme="minorHAnsi" w:cstheme="minorBidi"/>
            <w:noProof/>
            <w:szCs w:val="22"/>
            <w:lang w:val="en-GB" w:eastAsia="en-GB"/>
          </w:rPr>
          <w:tab/>
        </w:r>
        <w:r w:rsidR="00624E03" w:rsidRPr="00BD22D1">
          <w:rPr>
            <w:rStyle w:val="Hyperlink"/>
            <w:noProof/>
            <w:lang w:val="en-GB"/>
          </w:rPr>
          <w:t>Feature File</w:t>
        </w:r>
        <w:r w:rsidR="00624E03">
          <w:rPr>
            <w:noProof/>
            <w:webHidden/>
          </w:rPr>
          <w:tab/>
        </w:r>
        <w:r w:rsidR="00624E03">
          <w:rPr>
            <w:noProof/>
            <w:webHidden/>
          </w:rPr>
          <w:fldChar w:fldCharType="begin"/>
        </w:r>
        <w:r w:rsidR="00624E03">
          <w:rPr>
            <w:noProof/>
            <w:webHidden/>
          </w:rPr>
          <w:instrText xml:space="preserve"> PAGEREF _Toc46238906 \h </w:instrText>
        </w:r>
        <w:r w:rsidR="00624E03">
          <w:rPr>
            <w:noProof/>
            <w:webHidden/>
          </w:rPr>
        </w:r>
        <w:r w:rsidR="00624E03">
          <w:rPr>
            <w:noProof/>
            <w:webHidden/>
          </w:rPr>
          <w:fldChar w:fldCharType="separate"/>
        </w:r>
        <w:r w:rsidR="00624E03">
          <w:rPr>
            <w:noProof/>
            <w:webHidden/>
          </w:rPr>
          <w:t>25</w:t>
        </w:r>
        <w:r w:rsidR="00624E03">
          <w:rPr>
            <w:noProof/>
            <w:webHidden/>
          </w:rPr>
          <w:fldChar w:fldCharType="end"/>
        </w:r>
      </w:hyperlink>
    </w:p>
    <w:p w14:paraId="00A1C6DE" w14:textId="612B7FF6" w:rsidR="00624E03" w:rsidRDefault="003D1F1E">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38907" w:history="1">
        <w:r w:rsidR="00624E03" w:rsidRPr="00BD22D1">
          <w:rPr>
            <w:rStyle w:val="Hyperlink"/>
            <w:noProof/>
            <w:lang w:val="en-GB"/>
          </w:rPr>
          <w:t>4.4.4</w:t>
        </w:r>
        <w:r w:rsidR="00624E03">
          <w:rPr>
            <w:rFonts w:asciiTheme="minorHAnsi" w:eastAsiaTheme="minorEastAsia" w:hAnsiTheme="minorHAnsi" w:cstheme="minorBidi"/>
            <w:noProof/>
            <w:szCs w:val="22"/>
            <w:lang w:val="en-GB" w:eastAsia="en-GB"/>
          </w:rPr>
          <w:tab/>
        </w:r>
        <w:r w:rsidR="00624E03" w:rsidRPr="00BD22D1">
          <w:rPr>
            <w:rStyle w:val="Hyperlink"/>
            <w:noProof/>
            <w:lang w:val="en-GB"/>
          </w:rPr>
          <w:t>Specification brief and Scenario brief</w:t>
        </w:r>
        <w:r w:rsidR="00624E03">
          <w:rPr>
            <w:noProof/>
            <w:webHidden/>
          </w:rPr>
          <w:tab/>
        </w:r>
        <w:r w:rsidR="00624E03">
          <w:rPr>
            <w:noProof/>
            <w:webHidden/>
          </w:rPr>
          <w:fldChar w:fldCharType="begin"/>
        </w:r>
        <w:r w:rsidR="00624E03">
          <w:rPr>
            <w:noProof/>
            <w:webHidden/>
          </w:rPr>
          <w:instrText xml:space="preserve"> PAGEREF _Toc46238907 \h </w:instrText>
        </w:r>
        <w:r w:rsidR="00624E03">
          <w:rPr>
            <w:noProof/>
            <w:webHidden/>
          </w:rPr>
        </w:r>
        <w:r w:rsidR="00624E03">
          <w:rPr>
            <w:noProof/>
            <w:webHidden/>
          </w:rPr>
          <w:fldChar w:fldCharType="separate"/>
        </w:r>
        <w:r w:rsidR="00624E03">
          <w:rPr>
            <w:noProof/>
            <w:webHidden/>
          </w:rPr>
          <w:t>26</w:t>
        </w:r>
        <w:r w:rsidR="00624E03">
          <w:rPr>
            <w:noProof/>
            <w:webHidden/>
          </w:rPr>
          <w:fldChar w:fldCharType="end"/>
        </w:r>
      </w:hyperlink>
    </w:p>
    <w:p w14:paraId="5956F496" w14:textId="792C0D3F" w:rsidR="00624E03" w:rsidRDefault="003D1F1E">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38908" w:history="1">
        <w:r w:rsidR="00624E03" w:rsidRPr="00BD22D1">
          <w:rPr>
            <w:rStyle w:val="Hyperlink"/>
            <w:noProof/>
            <w:lang w:val="en-GB"/>
          </w:rPr>
          <w:t>4.4.5</w:t>
        </w:r>
        <w:r w:rsidR="00624E03">
          <w:rPr>
            <w:rFonts w:asciiTheme="minorHAnsi" w:eastAsiaTheme="minorEastAsia" w:hAnsiTheme="minorHAnsi" w:cstheme="minorBidi"/>
            <w:noProof/>
            <w:szCs w:val="22"/>
            <w:lang w:val="en-GB" w:eastAsia="en-GB"/>
          </w:rPr>
          <w:tab/>
        </w:r>
        <w:r w:rsidR="00624E03" w:rsidRPr="00BD22D1">
          <w:rPr>
            <w:rStyle w:val="Hyperlink"/>
            <w:noProof/>
            <w:lang w:val="en-GB"/>
          </w:rPr>
          <w:t>Summary</w:t>
        </w:r>
        <w:r w:rsidR="00624E03">
          <w:rPr>
            <w:noProof/>
            <w:webHidden/>
          </w:rPr>
          <w:tab/>
        </w:r>
        <w:r w:rsidR="00624E03">
          <w:rPr>
            <w:noProof/>
            <w:webHidden/>
          </w:rPr>
          <w:fldChar w:fldCharType="begin"/>
        </w:r>
        <w:r w:rsidR="00624E03">
          <w:rPr>
            <w:noProof/>
            <w:webHidden/>
          </w:rPr>
          <w:instrText xml:space="preserve"> PAGEREF _Toc46238908 \h </w:instrText>
        </w:r>
        <w:r w:rsidR="00624E03">
          <w:rPr>
            <w:noProof/>
            <w:webHidden/>
          </w:rPr>
        </w:r>
        <w:r w:rsidR="00624E03">
          <w:rPr>
            <w:noProof/>
            <w:webHidden/>
          </w:rPr>
          <w:fldChar w:fldCharType="separate"/>
        </w:r>
        <w:r w:rsidR="00624E03">
          <w:rPr>
            <w:noProof/>
            <w:webHidden/>
          </w:rPr>
          <w:t>26</w:t>
        </w:r>
        <w:r w:rsidR="00624E03">
          <w:rPr>
            <w:noProof/>
            <w:webHidden/>
          </w:rPr>
          <w:fldChar w:fldCharType="end"/>
        </w:r>
      </w:hyperlink>
    </w:p>
    <w:p w14:paraId="77F1F256" w14:textId="1E79DEC9" w:rsidR="00624E03" w:rsidRDefault="003D1F1E">
      <w:pPr>
        <w:pStyle w:val="TOC2"/>
        <w:tabs>
          <w:tab w:val="left" w:pos="1134"/>
        </w:tabs>
        <w:rPr>
          <w:rFonts w:asciiTheme="minorHAnsi" w:eastAsiaTheme="minorEastAsia" w:hAnsiTheme="minorHAnsi" w:cstheme="minorBidi"/>
          <w:noProof/>
          <w:szCs w:val="22"/>
          <w:lang w:val="en-GB" w:eastAsia="en-GB"/>
        </w:rPr>
      </w:pPr>
      <w:hyperlink w:anchor="_Toc46238909" w:history="1">
        <w:r w:rsidR="00624E03" w:rsidRPr="00BD22D1">
          <w:rPr>
            <w:rStyle w:val="Hyperlink"/>
            <w:noProof/>
            <w:lang w:val="en-GB"/>
          </w:rPr>
          <w:t>4.5</w:t>
        </w:r>
        <w:r w:rsidR="00624E03">
          <w:rPr>
            <w:rFonts w:asciiTheme="minorHAnsi" w:eastAsiaTheme="minorEastAsia" w:hAnsiTheme="minorHAnsi" w:cstheme="minorBidi"/>
            <w:noProof/>
            <w:szCs w:val="22"/>
            <w:lang w:val="en-GB" w:eastAsia="en-GB"/>
          </w:rPr>
          <w:tab/>
        </w:r>
        <w:r w:rsidR="00624E03" w:rsidRPr="00BD22D1">
          <w:rPr>
            <w:rStyle w:val="Hyperlink"/>
            <w:noProof/>
            <w:lang w:val="en-GB"/>
          </w:rPr>
          <w:t>Test Automation</w:t>
        </w:r>
        <w:r w:rsidR="00624E03">
          <w:rPr>
            <w:noProof/>
            <w:webHidden/>
          </w:rPr>
          <w:tab/>
        </w:r>
        <w:r w:rsidR="00624E03">
          <w:rPr>
            <w:noProof/>
            <w:webHidden/>
          </w:rPr>
          <w:fldChar w:fldCharType="begin"/>
        </w:r>
        <w:r w:rsidR="00624E03">
          <w:rPr>
            <w:noProof/>
            <w:webHidden/>
          </w:rPr>
          <w:instrText xml:space="preserve"> PAGEREF _Toc46238909 \h </w:instrText>
        </w:r>
        <w:r w:rsidR="00624E03">
          <w:rPr>
            <w:noProof/>
            <w:webHidden/>
          </w:rPr>
        </w:r>
        <w:r w:rsidR="00624E03">
          <w:rPr>
            <w:noProof/>
            <w:webHidden/>
          </w:rPr>
          <w:fldChar w:fldCharType="separate"/>
        </w:r>
        <w:r w:rsidR="00624E03">
          <w:rPr>
            <w:noProof/>
            <w:webHidden/>
          </w:rPr>
          <w:t>26</w:t>
        </w:r>
        <w:r w:rsidR="00624E03">
          <w:rPr>
            <w:noProof/>
            <w:webHidden/>
          </w:rPr>
          <w:fldChar w:fldCharType="end"/>
        </w:r>
      </w:hyperlink>
    </w:p>
    <w:p w14:paraId="17EABC5D" w14:textId="6E03DCE1" w:rsidR="00624E03" w:rsidRDefault="003D1F1E">
      <w:pPr>
        <w:pStyle w:val="TOC1"/>
        <w:rPr>
          <w:rFonts w:asciiTheme="minorHAnsi" w:eastAsiaTheme="minorEastAsia" w:hAnsiTheme="minorHAnsi" w:cstheme="minorBidi"/>
          <w:noProof/>
          <w:szCs w:val="22"/>
          <w:lang w:val="en-GB" w:eastAsia="en-GB"/>
        </w:rPr>
      </w:pPr>
      <w:hyperlink w:anchor="_Toc46238910" w:history="1">
        <w:r w:rsidR="00624E03" w:rsidRPr="00BD22D1">
          <w:rPr>
            <w:rStyle w:val="Hyperlink"/>
            <w:noProof/>
            <w:lang w:val="en-GB"/>
          </w:rPr>
          <w:t>5</w:t>
        </w:r>
        <w:r w:rsidR="00624E03">
          <w:rPr>
            <w:rFonts w:asciiTheme="minorHAnsi" w:eastAsiaTheme="minorEastAsia" w:hAnsiTheme="minorHAnsi" w:cstheme="minorBidi"/>
            <w:noProof/>
            <w:szCs w:val="22"/>
            <w:lang w:val="en-GB" w:eastAsia="en-GB"/>
          </w:rPr>
          <w:tab/>
        </w:r>
        <w:r w:rsidR="00624E03" w:rsidRPr="00BD22D1">
          <w:rPr>
            <w:rStyle w:val="Hyperlink"/>
            <w:noProof/>
            <w:lang w:val="en-GB"/>
          </w:rPr>
          <w:t>OQs with BDD</w:t>
        </w:r>
        <w:r w:rsidR="00624E03">
          <w:rPr>
            <w:noProof/>
            <w:webHidden/>
          </w:rPr>
          <w:tab/>
        </w:r>
        <w:r w:rsidR="00624E03">
          <w:rPr>
            <w:noProof/>
            <w:webHidden/>
          </w:rPr>
          <w:fldChar w:fldCharType="begin"/>
        </w:r>
        <w:r w:rsidR="00624E03">
          <w:rPr>
            <w:noProof/>
            <w:webHidden/>
          </w:rPr>
          <w:instrText xml:space="preserve"> PAGEREF _Toc46238910 \h </w:instrText>
        </w:r>
        <w:r w:rsidR="00624E03">
          <w:rPr>
            <w:noProof/>
            <w:webHidden/>
          </w:rPr>
        </w:r>
        <w:r w:rsidR="00624E03">
          <w:rPr>
            <w:noProof/>
            <w:webHidden/>
          </w:rPr>
          <w:fldChar w:fldCharType="separate"/>
        </w:r>
        <w:r w:rsidR="00624E03">
          <w:rPr>
            <w:noProof/>
            <w:webHidden/>
          </w:rPr>
          <w:t>29</w:t>
        </w:r>
        <w:r w:rsidR="00624E03">
          <w:rPr>
            <w:noProof/>
            <w:webHidden/>
          </w:rPr>
          <w:fldChar w:fldCharType="end"/>
        </w:r>
      </w:hyperlink>
    </w:p>
    <w:p w14:paraId="2348FDA6" w14:textId="0167808B" w:rsidR="00624E03" w:rsidRDefault="003D1F1E">
      <w:pPr>
        <w:pStyle w:val="TOC2"/>
        <w:tabs>
          <w:tab w:val="left" w:pos="1134"/>
        </w:tabs>
        <w:rPr>
          <w:rFonts w:asciiTheme="minorHAnsi" w:eastAsiaTheme="minorEastAsia" w:hAnsiTheme="minorHAnsi" w:cstheme="minorBidi"/>
          <w:noProof/>
          <w:szCs w:val="22"/>
          <w:lang w:val="en-GB" w:eastAsia="en-GB"/>
        </w:rPr>
      </w:pPr>
      <w:hyperlink w:anchor="_Toc46238911" w:history="1">
        <w:r w:rsidR="00624E03" w:rsidRPr="00BD22D1">
          <w:rPr>
            <w:rStyle w:val="Hyperlink"/>
            <w:noProof/>
            <w:lang w:val="en-GB"/>
          </w:rPr>
          <w:t>5.1</w:t>
        </w:r>
        <w:r w:rsidR="00624E03">
          <w:rPr>
            <w:rFonts w:asciiTheme="minorHAnsi" w:eastAsiaTheme="minorEastAsia" w:hAnsiTheme="minorHAnsi" w:cstheme="minorBidi"/>
            <w:noProof/>
            <w:szCs w:val="22"/>
            <w:lang w:val="en-GB" w:eastAsia="en-GB"/>
          </w:rPr>
          <w:tab/>
        </w:r>
        <w:r w:rsidR="00624E03" w:rsidRPr="00BD22D1">
          <w:rPr>
            <w:rStyle w:val="Hyperlink"/>
            <w:noProof/>
            <w:lang w:val="en-GB"/>
          </w:rPr>
          <w:t>The Combined Process</w:t>
        </w:r>
        <w:r w:rsidR="00624E03">
          <w:rPr>
            <w:noProof/>
            <w:webHidden/>
          </w:rPr>
          <w:tab/>
        </w:r>
        <w:r w:rsidR="00624E03">
          <w:rPr>
            <w:noProof/>
            <w:webHidden/>
          </w:rPr>
          <w:fldChar w:fldCharType="begin"/>
        </w:r>
        <w:r w:rsidR="00624E03">
          <w:rPr>
            <w:noProof/>
            <w:webHidden/>
          </w:rPr>
          <w:instrText xml:space="preserve"> PAGEREF _Toc46238911 \h </w:instrText>
        </w:r>
        <w:r w:rsidR="00624E03">
          <w:rPr>
            <w:noProof/>
            <w:webHidden/>
          </w:rPr>
        </w:r>
        <w:r w:rsidR="00624E03">
          <w:rPr>
            <w:noProof/>
            <w:webHidden/>
          </w:rPr>
          <w:fldChar w:fldCharType="separate"/>
        </w:r>
        <w:r w:rsidR="00624E03">
          <w:rPr>
            <w:noProof/>
            <w:webHidden/>
          </w:rPr>
          <w:t>29</w:t>
        </w:r>
        <w:r w:rsidR="00624E03">
          <w:rPr>
            <w:noProof/>
            <w:webHidden/>
          </w:rPr>
          <w:fldChar w:fldCharType="end"/>
        </w:r>
      </w:hyperlink>
    </w:p>
    <w:p w14:paraId="4237962E" w14:textId="1FE88FC5" w:rsidR="00624E03" w:rsidRDefault="003D1F1E">
      <w:pPr>
        <w:pStyle w:val="TOC2"/>
        <w:tabs>
          <w:tab w:val="left" w:pos="1134"/>
        </w:tabs>
        <w:rPr>
          <w:rFonts w:asciiTheme="minorHAnsi" w:eastAsiaTheme="minorEastAsia" w:hAnsiTheme="minorHAnsi" w:cstheme="minorBidi"/>
          <w:noProof/>
          <w:szCs w:val="22"/>
          <w:lang w:val="en-GB" w:eastAsia="en-GB"/>
        </w:rPr>
      </w:pPr>
      <w:hyperlink w:anchor="_Toc46238912" w:history="1">
        <w:r w:rsidR="00624E03" w:rsidRPr="00BD22D1">
          <w:rPr>
            <w:rStyle w:val="Hyperlink"/>
            <w:noProof/>
            <w:lang w:val="en-GB"/>
          </w:rPr>
          <w:t>5.2</w:t>
        </w:r>
        <w:r w:rsidR="00624E03">
          <w:rPr>
            <w:rFonts w:asciiTheme="minorHAnsi" w:eastAsiaTheme="minorEastAsia" w:hAnsiTheme="minorHAnsi" w:cstheme="minorBidi"/>
            <w:noProof/>
            <w:szCs w:val="22"/>
            <w:lang w:val="en-GB" w:eastAsia="en-GB"/>
          </w:rPr>
          <w:tab/>
        </w:r>
        <w:r w:rsidR="00624E03" w:rsidRPr="00BD22D1">
          <w:rPr>
            <w:rStyle w:val="Hyperlink"/>
            <w:noProof/>
            <w:lang w:val="en-GB"/>
          </w:rPr>
          <w:t>Discussion and Conclusions ‘Combined OQ-BDD Process’</w:t>
        </w:r>
        <w:r w:rsidR="00624E03">
          <w:rPr>
            <w:noProof/>
            <w:webHidden/>
          </w:rPr>
          <w:tab/>
        </w:r>
        <w:r w:rsidR="00624E03">
          <w:rPr>
            <w:noProof/>
            <w:webHidden/>
          </w:rPr>
          <w:fldChar w:fldCharType="begin"/>
        </w:r>
        <w:r w:rsidR="00624E03">
          <w:rPr>
            <w:noProof/>
            <w:webHidden/>
          </w:rPr>
          <w:instrText xml:space="preserve"> PAGEREF _Toc46238912 \h </w:instrText>
        </w:r>
        <w:r w:rsidR="00624E03">
          <w:rPr>
            <w:noProof/>
            <w:webHidden/>
          </w:rPr>
        </w:r>
        <w:r w:rsidR="00624E03">
          <w:rPr>
            <w:noProof/>
            <w:webHidden/>
          </w:rPr>
          <w:fldChar w:fldCharType="separate"/>
        </w:r>
        <w:r w:rsidR="00624E03">
          <w:rPr>
            <w:noProof/>
            <w:webHidden/>
          </w:rPr>
          <w:t>31</w:t>
        </w:r>
        <w:r w:rsidR="00624E03">
          <w:rPr>
            <w:noProof/>
            <w:webHidden/>
          </w:rPr>
          <w:fldChar w:fldCharType="end"/>
        </w:r>
      </w:hyperlink>
    </w:p>
    <w:p w14:paraId="69894A7C" w14:textId="30B8FA75" w:rsidR="00624E03" w:rsidRDefault="003D1F1E">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38913" w:history="1">
        <w:r w:rsidR="00624E03" w:rsidRPr="00BD22D1">
          <w:rPr>
            <w:rStyle w:val="Hyperlink"/>
            <w:noProof/>
            <w:lang w:val="en-GB"/>
          </w:rPr>
          <w:t>5.2.1</w:t>
        </w:r>
        <w:r w:rsidR="00624E03">
          <w:rPr>
            <w:rFonts w:asciiTheme="minorHAnsi" w:eastAsiaTheme="minorEastAsia" w:hAnsiTheme="minorHAnsi" w:cstheme="minorBidi"/>
            <w:noProof/>
            <w:szCs w:val="22"/>
            <w:lang w:val="en-GB" w:eastAsia="en-GB"/>
          </w:rPr>
          <w:tab/>
        </w:r>
        <w:r w:rsidR="00624E03" w:rsidRPr="00BD22D1">
          <w:rPr>
            <w:rStyle w:val="Hyperlink"/>
            <w:noProof/>
            <w:lang w:val="en-GB"/>
          </w:rPr>
          <w:t>Functional Specification is (partially) fused with the OQ process</w:t>
        </w:r>
        <w:r w:rsidR="00624E03">
          <w:rPr>
            <w:noProof/>
            <w:webHidden/>
          </w:rPr>
          <w:tab/>
        </w:r>
        <w:r w:rsidR="00624E03">
          <w:rPr>
            <w:noProof/>
            <w:webHidden/>
          </w:rPr>
          <w:fldChar w:fldCharType="begin"/>
        </w:r>
        <w:r w:rsidR="00624E03">
          <w:rPr>
            <w:noProof/>
            <w:webHidden/>
          </w:rPr>
          <w:instrText xml:space="preserve"> PAGEREF _Toc46238913 \h </w:instrText>
        </w:r>
        <w:r w:rsidR="00624E03">
          <w:rPr>
            <w:noProof/>
            <w:webHidden/>
          </w:rPr>
        </w:r>
        <w:r w:rsidR="00624E03">
          <w:rPr>
            <w:noProof/>
            <w:webHidden/>
          </w:rPr>
          <w:fldChar w:fldCharType="separate"/>
        </w:r>
        <w:r w:rsidR="00624E03">
          <w:rPr>
            <w:noProof/>
            <w:webHidden/>
          </w:rPr>
          <w:t>32</w:t>
        </w:r>
        <w:r w:rsidR="00624E03">
          <w:rPr>
            <w:noProof/>
            <w:webHidden/>
          </w:rPr>
          <w:fldChar w:fldCharType="end"/>
        </w:r>
      </w:hyperlink>
    </w:p>
    <w:p w14:paraId="52FB66D7" w14:textId="282B9A6F" w:rsidR="00624E03" w:rsidRDefault="003D1F1E">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38914" w:history="1">
        <w:r w:rsidR="00624E03" w:rsidRPr="00BD22D1">
          <w:rPr>
            <w:rStyle w:val="Hyperlink"/>
            <w:noProof/>
            <w:lang w:val="en-GB"/>
          </w:rPr>
          <w:t>5.2.2</w:t>
        </w:r>
        <w:r w:rsidR="00624E03">
          <w:rPr>
            <w:rFonts w:asciiTheme="minorHAnsi" w:eastAsiaTheme="minorEastAsia" w:hAnsiTheme="minorHAnsi" w:cstheme="minorBidi"/>
            <w:noProof/>
            <w:szCs w:val="22"/>
            <w:lang w:val="en-GB" w:eastAsia="en-GB"/>
          </w:rPr>
          <w:tab/>
        </w:r>
        <w:r w:rsidR="00624E03" w:rsidRPr="00BD22D1">
          <w:rPr>
            <w:rStyle w:val="Hyperlink"/>
            <w:noProof/>
            <w:lang w:val="en-GB"/>
          </w:rPr>
          <w:t>New Elements are Required</w:t>
        </w:r>
        <w:r w:rsidR="00624E03">
          <w:rPr>
            <w:noProof/>
            <w:webHidden/>
          </w:rPr>
          <w:tab/>
        </w:r>
        <w:r w:rsidR="00624E03">
          <w:rPr>
            <w:noProof/>
            <w:webHidden/>
          </w:rPr>
          <w:fldChar w:fldCharType="begin"/>
        </w:r>
        <w:r w:rsidR="00624E03">
          <w:rPr>
            <w:noProof/>
            <w:webHidden/>
          </w:rPr>
          <w:instrText xml:space="preserve"> PAGEREF _Toc46238914 \h </w:instrText>
        </w:r>
        <w:r w:rsidR="00624E03">
          <w:rPr>
            <w:noProof/>
            <w:webHidden/>
          </w:rPr>
        </w:r>
        <w:r w:rsidR="00624E03">
          <w:rPr>
            <w:noProof/>
            <w:webHidden/>
          </w:rPr>
          <w:fldChar w:fldCharType="separate"/>
        </w:r>
        <w:r w:rsidR="00624E03">
          <w:rPr>
            <w:noProof/>
            <w:webHidden/>
          </w:rPr>
          <w:t>32</w:t>
        </w:r>
        <w:r w:rsidR="00624E03">
          <w:rPr>
            <w:noProof/>
            <w:webHidden/>
          </w:rPr>
          <w:fldChar w:fldCharType="end"/>
        </w:r>
      </w:hyperlink>
    </w:p>
    <w:p w14:paraId="11A5203F" w14:textId="6E31210E" w:rsidR="00624E03" w:rsidRDefault="003D1F1E">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38915" w:history="1">
        <w:r w:rsidR="00624E03" w:rsidRPr="00BD22D1">
          <w:rPr>
            <w:rStyle w:val="Hyperlink"/>
            <w:noProof/>
            <w:lang w:val="en-GB"/>
          </w:rPr>
          <w:t>5.2.3</w:t>
        </w:r>
        <w:r w:rsidR="00624E03">
          <w:rPr>
            <w:rFonts w:asciiTheme="minorHAnsi" w:eastAsiaTheme="minorEastAsia" w:hAnsiTheme="minorHAnsi" w:cstheme="minorBidi"/>
            <w:noProof/>
            <w:szCs w:val="22"/>
            <w:lang w:val="en-GB" w:eastAsia="en-GB"/>
          </w:rPr>
          <w:tab/>
        </w:r>
        <w:r w:rsidR="00624E03" w:rsidRPr="00BD22D1">
          <w:rPr>
            <w:rStyle w:val="Hyperlink"/>
            <w:noProof/>
            <w:lang w:val="en-GB"/>
          </w:rPr>
          <w:t>Changes in the Documentation Set-Up</w:t>
        </w:r>
        <w:r w:rsidR="00624E03">
          <w:rPr>
            <w:noProof/>
            <w:webHidden/>
          </w:rPr>
          <w:tab/>
        </w:r>
        <w:r w:rsidR="00624E03">
          <w:rPr>
            <w:noProof/>
            <w:webHidden/>
          </w:rPr>
          <w:fldChar w:fldCharType="begin"/>
        </w:r>
        <w:r w:rsidR="00624E03">
          <w:rPr>
            <w:noProof/>
            <w:webHidden/>
          </w:rPr>
          <w:instrText xml:space="preserve"> PAGEREF _Toc46238915 \h </w:instrText>
        </w:r>
        <w:r w:rsidR="00624E03">
          <w:rPr>
            <w:noProof/>
            <w:webHidden/>
          </w:rPr>
        </w:r>
        <w:r w:rsidR="00624E03">
          <w:rPr>
            <w:noProof/>
            <w:webHidden/>
          </w:rPr>
          <w:fldChar w:fldCharType="separate"/>
        </w:r>
        <w:r w:rsidR="00624E03">
          <w:rPr>
            <w:noProof/>
            <w:webHidden/>
          </w:rPr>
          <w:t>33</w:t>
        </w:r>
        <w:r w:rsidR="00624E03">
          <w:rPr>
            <w:noProof/>
            <w:webHidden/>
          </w:rPr>
          <w:fldChar w:fldCharType="end"/>
        </w:r>
      </w:hyperlink>
    </w:p>
    <w:p w14:paraId="06D2D813" w14:textId="2BD34A00" w:rsidR="00624E03" w:rsidRDefault="003D1F1E">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38916" w:history="1">
        <w:r w:rsidR="00624E03" w:rsidRPr="00BD22D1">
          <w:rPr>
            <w:rStyle w:val="Hyperlink"/>
            <w:noProof/>
            <w:lang w:val="en-GB"/>
          </w:rPr>
          <w:t>5.2.4</w:t>
        </w:r>
        <w:r w:rsidR="00624E03">
          <w:rPr>
            <w:rFonts w:asciiTheme="minorHAnsi" w:eastAsiaTheme="minorEastAsia" w:hAnsiTheme="minorHAnsi" w:cstheme="minorBidi"/>
            <w:noProof/>
            <w:szCs w:val="22"/>
            <w:lang w:val="en-GB" w:eastAsia="en-GB"/>
          </w:rPr>
          <w:tab/>
        </w:r>
        <w:r w:rsidR="00624E03" w:rsidRPr="00BD22D1">
          <w:rPr>
            <w:rStyle w:val="Hyperlink"/>
            <w:noProof/>
            <w:lang w:val="en-GB"/>
          </w:rPr>
          <w:t>Conclusions after Analysis of the GAMP5 Requirement and the Processes</w:t>
        </w:r>
        <w:r w:rsidR="00624E03">
          <w:rPr>
            <w:noProof/>
            <w:webHidden/>
          </w:rPr>
          <w:tab/>
        </w:r>
        <w:r w:rsidR="00624E03">
          <w:rPr>
            <w:noProof/>
            <w:webHidden/>
          </w:rPr>
          <w:fldChar w:fldCharType="begin"/>
        </w:r>
        <w:r w:rsidR="00624E03">
          <w:rPr>
            <w:noProof/>
            <w:webHidden/>
          </w:rPr>
          <w:instrText xml:space="preserve"> PAGEREF _Toc46238916 \h </w:instrText>
        </w:r>
        <w:r w:rsidR="00624E03">
          <w:rPr>
            <w:noProof/>
            <w:webHidden/>
          </w:rPr>
        </w:r>
        <w:r w:rsidR="00624E03">
          <w:rPr>
            <w:noProof/>
            <w:webHidden/>
          </w:rPr>
          <w:fldChar w:fldCharType="separate"/>
        </w:r>
        <w:r w:rsidR="00624E03">
          <w:rPr>
            <w:noProof/>
            <w:webHidden/>
          </w:rPr>
          <w:t>34</w:t>
        </w:r>
        <w:r w:rsidR="00624E03">
          <w:rPr>
            <w:noProof/>
            <w:webHidden/>
          </w:rPr>
          <w:fldChar w:fldCharType="end"/>
        </w:r>
      </w:hyperlink>
    </w:p>
    <w:p w14:paraId="61B7F371" w14:textId="4869EEA5" w:rsidR="00624E03" w:rsidRDefault="003D1F1E">
      <w:pPr>
        <w:pStyle w:val="TOC1"/>
        <w:rPr>
          <w:rFonts w:asciiTheme="minorHAnsi" w:eastAsiaTheme="minorEastAsia" w:hAnsiTheme="minorHAnsi" w:cstheme="minorBidi"/>
          <w:noProof/>
          <w:szCs w:val="22"/>
          <w:lang w:val="en-GB" w:eastAsia="en-GB"/>
        </w:rPr>
      </w:pPr>
      <w:hyperlink w:anchor="_Toc46238917" w:history="1">
        <w:r w:rsidR="00624E03" w:rsidRPr="00BD22D1">
          <w:rPr>
            <w:rStyle w:val="Hyperlink"/>
            <w:noProof/>
            <w:lang w:val="en-GB"/>
          </w:rPr>
          <w:t>6</w:t>
        </w:r>
        <w:r w:rsidR="00624E03">
          <w:rPr>
            <w:rFonts w:asciiTheme="minorHAnsi" w:eastAsiaTheme="minorEastAsia" w:hAnsiTheme="minorHAnsi" w:cstheme="minorBidi"/>
            <w:noProof/>
            <w:szCs w:val="22"/>
            <w:lang w:val="en-GB" w:eastAsia="en-GB"/>
          </w:rPr>
          <w:tab/>
        </w:r>
        <w:r w:rsidR="00624E03" w:rsidRPr="00BD22D1">
          <w:rPr>
            <w:rStyle w:val="Hyperlink"/>
            <w:noProof/>
            <w:lang w:val="en-GB"/>
          </w:rPr>
          <w:t>Prototyping</w:t>
        </w:r>
        <w:r w:rsidR="00624E03">
          <w:rPr>
            <w:noProof/>
            <w:webHidden/>
          </w:rPr>
          <w:tab/>
        </w:r>
        <w:r w:rsidR="00624E03">
          <w:rPr>
            <w:noProof/>
            <w:webHidden/>
          </w:rPr>
          <w:fldChar w:fldCharType="begin"/>
        </w:r>
        <w:r w:rsidR="00624E03">
          <w:rPr>
            <w:noProof/>
            <w:webHidden/>
          </w:rPr>
          <w:instrText xml:space="preserve"> PAGEREF _Toc46238917 \h </w:instrText>
        </w:r>
        <w:r w:rsidR="00624E03">
          <w:rPr>
            <w:noProof/>
            <w:webHidden/>
          </w:rPr>
        </w:r>
        <w:r w:rsidR="00624E03">
          <w:rPr>
            <w:noProof/>
            <w:webHidden/>
          </w:rPr>
          <w:fldChar w:fldCharType="separate"/>
        </w:r>
        <w:r w:rsidR="00624E03">
          <w:rPr>
            <w:noProof/>
            <w:webHidden/>
          </w:rPr>
          <w:t>35</w:t>
        </w:r>
        <w:r w:rsidR="00624E03">
          <w:rPr>
            <w:noProof/>
            <w:webHidden/>
          </w:rPr>
          <w:fldChar w:fldCharType="end"/>
        </w:r>
      </w:hyperlink>
    </w:p>
    <w:p w14:paraId="69032C23" w14:textId="5A6920B3" w:rsidR="00624E03" w:rsidRDefault="003D1F1E">
      <w:pPr>
        <w:pStyle w:val="TOC2"/>
        <w:tabs>
          <w:tab w:val="left" w:pos="1134"/>
        </w:tabs>
        <w:rPr>
          <w:rFonts w:asciiTheme="minorHAnsi" w:eastAsiaTheme="minorEastAsia" w:hAnsiTheme="minorHAnsi" w:cstheme="minorBidi"/>
          <w:noProof/>
          <w:szCs w:val="22"/>
          <w:lang w:val="en-GB" w:eastAsia="en-GB"/>
        </w:rPr>
      </w:pPr>
      <w:hyperlink w:anchor="_Toc46238918" w:history="1">
        <w:r w:rsidR="00624E03" w:rsidRPr="00BD22D1">
          <w:rPr>
            <w:rStyle w:val="Hyperlink"/>
            <w:noProof/>
            <w:lang w:val="en-GB"/>
          </w:rPr>
          <w:t>6.1</w:t>
        </w:r>
        <w:r w:rsidR="00624E03">
          <w:rPr>
            <w:rFonts w:asciiTheme="minorHAnsi" w:eastAsiaTheme="minorEastAsia" w:hAnsiTheme="minorHAnsi" w:cstheme="minorBidi"/>
            <w:noProof/>
            <w:szCs w:val="22"/>
            <w:lang w:val="en-GB" w:eastAsia="en-GB"/>
          </w:rPr>
          <w:tab/>
        </w:r>
        <w:r w:rsidR="00624E03" w:rsidRPr="00BD22D1">
          <w:rPr>
            <w:rStyle w:val="Hyperlink"/>
            <w:noProof/>
            <w:lang w:val="en-GB"/>
          </w:rPr>
          <w:t>System Context and Application Design</w:t>
        </w:r>
        <w:r w:rsidR="00624E03">
          <w:rPr>
            <w:noProof/>
            <w:webHidden/>
          </w:rPr>
          <w:tab/>
        </w:r>
        <w:r w:rsidR="00624E03">
          <w:rPr>
            <w:noProof/>
            <w:webHidden/>
          </w:rPr>
          <w:fldChar w:fldCharType="begin"/>
        </w:r>
        <w:r w:rsidR="00624E03">
          <w:rPr>
            <w:noProof/>
            <w:webHidden/>
          </w:rPr>
          <w:instrText xml:space="preserve"> PAGEREF _Toc46238918 \h </w:instrText>
        </w:r>
        <w:r w:rsidR="00624E03">
          <w:rPr>
            <w:noProof/>
            <w:webHidden/>
          </w:rPr>
        </w:r>
        <w:r w:rsidR="00624E03">
          <w:rPr>
            <w:noProof/>
            <w:webHidden/>
          </w:rPr>
          <w:fldChar w:fldCharType="separate"/>
        </w:r>
        <w:r w:rsidR="00624E03">
          <w:rPr>
            <w:noProof/>
            <w:webHidden/>
          </w:rPr>
          <w:t>35</w:t>
        </w:r>
        <w:r w:rsidR="00624E03">
          <w:rPr>
            <w:noProof/>
            <w:webHidden/>
          </w:rPr>
          <w:fldChar w:fldCharType="end"/>
        </w:r>
      </w:hyperlink>
    </w:p>
    <w:p w14:paraId="39C11EBF" w14:textId="69B15F2F" w:rsidR="00624E03" w:rsidRDefault="003D1F1E">
      <w:pPr>
        <w:pStyle w:val="TOC2"/>
        <w:tabs>
          <w:tab w:val="left" w:pos="1134"/>
        </w:tabs>
        <w:rPr>
          <w:rFonts w:asciiTheme="minorHAnsi" w:eastAsiaTheme="minorEastAsia" w:hAnsiTheme="minorHAnsi" w:cstheme="minorBidi"/>
          <w:noProof/>
          <w:szCs w:val="22"/>
          <w:lang w:val="en-GB" w:eastAsia="en-GB"/>
        </w:rPr>
      </w:pPr>
      <w:hyperlink w:anchor="_Toc46238919" w:history="1">
        <w:r w:rsidR="00624E03" w:rsidRPr="00BD22D1">
          <w:rPr>
            <w:rStyle w:val="Hyperlink"/>
            <w:noProof/>
            <w:lang w:val="en-GB"/>
          </w:rPr>
          <w:t>6.2</w:t>
        </w:r>
        <w:r w:rsidR="00624E03">
          <w:rPr>
            <w:rFonts w:asciiTheme="minorHAnsi" w:eastAsiaTheme="minorEastAsia" w:hAnsiTheme="minorHAnsi" w:cstheme="minorBidi"/>
            <w:noProof/>
            <w:szCs w:val="22"/>
            <w:lang w:val="en-GB" w:eastAsia="en-GB"/>
          </w:rPr>
          <w:tab/>
        </w:r>
        <w:r w:rsidR="00624E03" w:rsidRPr="00BD22D1">
          <w:rPr>
            <w:rStyle w:val="Hyperlink"/>
            <w:noProof/>
            <w:lang w:val="en-GB"/>
          </w:rPr>
          <w:t>Architecture of the Apps used for Prototyping</w:t>
        </w:r>
        <w:r w:rsidR="00624E03">
          <w:rPr>
            <w:noProof/>
            <w:webHidden/>
          </w:rPr>
          <w:tab/>
        </w:r>
        <w:r w:rsidR="00624E03">
          <w:rPr>
            <w:noProof/>
            <w:webHidden/>
          </w:rPr>
          <w:fldChar w:fldCharType="begin"/>
        </w:r>
        <w:r w:rsidR="00624E03">
          <w:rPr>
            <w:noProof/>
            <w:webHidden/>
          </w:rPr>
          <w:instrText xml:space="preserve"> PAGEREF _Toc46238919 \h </w:instrText>
        </w:r>
        <w:r w:rsidR="00624E03">
          <w:rPr>
            <w:noProof/>
            <w:webHidden/>
          </w:rPr>
        </w:r>
        <w:r w:rsidR="00624E03">
          <w:rPr>
            <w:noProof/>
            <w:webHidden/>
          </w:rPr>
          <w:fldChar w:fldCharType="separate"/>
        </w:r>
        <w:r w:rsidR="00624E03">
          <w:rPr>
            <w:noProof/>
            <w:webHidden/>
          </w:rPr>
          <w:t>36</w:t>
        </w:r>
        <w:r w:rsidR="00624E03">
          <w:rPr>
            <w:noProof/>
            <w:webHidden/>
          </w:rPr>
          <w:fldChar w:fldCharType="end"/>
        </w:r>
      </w:hyperlink>
    </w:p>
    <w:p w14:paraId="40C54BAB" w14:textId="286E73F0" w:rsidR="00624E03" w:rsidRDefault="003D1F1E">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38920" w:history="1">
        <w:r w:rsidR="00624E03" w:rsidRPr="00BD22D1">
          <w:rPr>
            <w:rStyle w:val="Hyperlink"/>
            <w:noProof/>
            <w:lang w:val="en-GB"/>
          </w:rPr>
          <w:t>6.2.1</w:t>
        </w:r>
        <w:r w:rsidR="00624E03">
          <w:rPr>
            <w:rFonts w:asciiTheme="minorHAnsi" w:eastAsiaTheme="minorEastAsia" w:hAnsiTheme="minorHAnsi" w:cstheme="minorBidi"/>
            <w:noProof/>
            <w:szCs w:val="22"/>
            <w:lang w:val="en-GB" w:eastAsia="en-GB"/>
          </w:rPr>
          <w:tab/>
        </w:r>
        <w:r w:rsidR="00624E03" w:rsidRPr="00BD22D1">
          <w:rPr>
            <w:rStyle w:val="Hyperlink"/>
            <w:noProof/>
            <w:lang w:val="en-GB"/>
          </w:rPr>
          <w:t>The Java Business Application</w:t>
        </w:r>
        <w:r w:rsidR="00624E03">
          <w:rPr>
            <w:noProof/>
            <w:webHidden/>
          </w:rPr>
          <w:tab/>
        </w:r>
        <w:r w:rsidR="00624E03">
          <w:rPr>
            <w:noProof/>
            <w:webHidden/>
          </w:rPr>
          <w:fldChar w:fldCharType="begin"/>
        </w:r>
        <w:r w:rsidR="00624E03">
          <w:rPr>
            <w:noProof/>
            <w:webHidden/>
          </w:rPr>
          <w:instrText xml:space="preserve"> PAGEREF _Toc46238920 \h </w:instrText>
        </w:r>
        <w:r w:rsidR="00624E03">
          <w:rPr>
            <w:noProof/>
            <w:webHidden/>
          </w:rPr>
        </w:r>
        <w:r w:rsidR="00624E03">
          <w:rPr>
            <w:noProof/>
            <w:webHidden/>
          </w:rPr>
          <w:fldChar w:fldCharType="separate"/>
        </w:r>
        <w:r w:rsidR="00624E03">
          <w:rPr>
            <w:noProof/>
            <w:webHidden/>
          </w:rPr>
          <w:t>36</w:t>
        </w:r>
        <w:r w:rsidR="00624E03">
          <w:rPr>
            <w:noProof/>
            <w:webHidden/>
          </w:rPr>
          <w:fldChar w:fldCharType="end"/>
        </w:r>
      </w:hyperlink>
    </w:p>
    <w:p w14:paraId="6BF4C77E" w14:textId="3FF41C57" w:rsidR="00624E03" w:rsidRDefault="003D1F1E">
      <w:pPr>
        <w:pStyle w:val="TOC4"/>
        <w:tabs>
          <w:tab w:val="left" w:pos="2764"/>
        </w:tabs>
        <w:rPr>
          <w:rFonts w:asciiTheme="minorHAnsi" w:eastAsiaTheme="minorEastAsia" w:hAnsiTheme="minorHAnsi" w:cstheme="minorBidi"/>
          <w:noProof/>
          <w:szCs w:val="22"/>
          <w:lang w:val="en-GB" w:eastAsia="en-GB"/>
        </w:rPr>
      </w:pPr>
      <w:hyperlink w:anchor="_Toc46238921" w:history="1">
        <w:r w:rsidR="00624E03" w:rsidRPr="00BD22D1">
          <w:rPr>
            <w:rStyle w:val="Hyperlink"/>
            <w:noProof/>
            <w:lang w:val="en-GB"/>
          </w:rPr>
          <w:t>6.2.1.1</w:t>
        </w:r>
        <w:r w:rsidR="00624E03">
          <w:rPr>
            <w:rFonts w:asciiTheme="minorHAnsi" w:eastAsiaTheme="minorEastAsia" w:hAnsiTheme="minorHAnsi" w:cstheme="minorBidi"/>
            <w:noProof/>
            <w:szCs w:val="22"/>
            <w:lang w:val="en-GB" w:eastAsia="en-GB"/>
          </w:rPr>
          <w:tab/>
        </w:r>
        <w:r w:rsidR="00624E03" w:rsidRPr="00BD22D1">
          <w:rPr>
            <w:rStyle w:val="Hyperlink"/>
            <w:noProof/>
            <w:lang w:val="en-GB"/>
          </w:rPr>
          <w:t>JBA Frontend</w:t>
        </w:r>
        <w:r w:rsidR="00624E03">
          <w:rPr>
            <w:noProof/>
            <w:webHidden/>
          </w:rPr>
          <w:tab/>
        </w:r>
        <w:r w:rsidR="00624E03">
          <w:rPr>
            <w:noProof/>
            <w:webHidden/>
          </w:rPr>
          <w:fldChar w:fldCharType="begin"/>
        </w:r>
        <w:r w:rsidR="00624E03">
          <w:rPr>
            <w:noProof/>
            <w:webHidden/>
          </w:rPr>
          <w:instrText xml:space="preserve"> PAGEREF _Toc46238921 \h </w:instrText>
        </w:r>
        <w:r w:rsidR="00624E03">
          <w:rPr>
            <w:noProof/>
            <w:webHidden/>
          </w:rPr>
        </w:r>
        <w:r w:rsidR="00624E03">
          <w:rPr>
            <w:noProof/>
            <w:webHidden/>
          </w:rPr>
          <w:fldChar w:fldCharType="separate"/>
        </w:r>
        <w:r w:rsidR="00624E03">
          <w:rPr>
            <w:noProof/>
            <w:webHidden/>
          </w:rPr>
          <w:t>38</w:t>
        </w:r>
        <w:r w:rsidR="00624E03">
          <w:rPr>
            <w:noProof/>
            <w:webHidden/>
          </w:rPr>
          <w:fldChar w:fldCharType="end"/>
        </w:r>
      </w:hyperlink>
    </w:p>
    <w:p w14:paraId="28962DF4" w14:textId="6886C982" w:rsidR="00624E03" w:rsidRDefault="003D1F1E">
      <w:pPr>
        <w:pStyle w:val="TOC4"/>
        <w:tabs>
          <w:tab w:val="left" w:pos="2764"/>
        </w:tabs>
        <w:rPr>
          <w:rFonts w:asciiTheme="minorHAnsi" w:eastAsiaTheme="minorEastAsia" w:hAnsiTheme="minorHAnsi" w:cstheme="minorBidi"/>
          <w:noProof/>
          <w:szCs w:val="22"/>
          <w:lang w:val="en-GB" w:eastAsia="en-GB"/>
        </w:rPr>
      </w:pPr>
      <w:hyperlink w:anchor="_Toc46238922" w:history="1">
        <w:r w:rsidR="00624E03" w:rsidRPr="00BD22D1">
          <w:rPr>
            <w:rStyle w:val="Hyperlink"/>
            <w:noProof/>
            <w:lang w:val="en-GB"/>
          </w:rPr>
          <w:t>6.2.1.2</w:t>
        </w:r>
        <w:r w:rsidR="00624E03">
          <w:rPr>
            <w:rFonts w:asciiTheme="minorHAnsi" w:eastAsiaTheme="minorEastAsia" w:hAnsiTheme="minorHAnsi" w:cstheme="minorBidi"/>
            <w:noProof/>
            <w:szCs w:val="22"/>
            <w:lang w:val="en-GB" w:eastAsia="en-GB"/>
          </w:rPr>
          <w:tab/>
        </w:r>
        <w:r w:rsidR="00624E03" w:rsidRPr="00BD22D1">
          <w:rPr>
            <w:rStyle w:val="Hyperlink"/>
            <w:noProof/>
            <w:lang w:val="en-GB"/>
          </w:rPr>
          <w:t>JBA Backend</w:t>
        </w:r>
        <w:r w:rsidR="00624E03">
          <w:rPr>
            <w:noProof/>
            <w:webHidden/>
          </w:rPr>
          <w:tab/>
        </w:r>
        <w:r w:rsidR="00624E03">
          <w:rPr>
            <w:noProof/>
            <w:webHidden/>
          </w:rPr>
          <w:fldChar w:fldCharType="begin"/>
        </w:r>
        <w:r w:rsidR="00624E03">
          <w:rPr>
            <w:noProof/>
            <w:webHidden/>
          </w:rPr>
          <w:instrText xml:space="preserve"> PAGEREF _Toc46238922 \h </w:instrText>
        </w:r>
        <w:r w:rsidR="00624E03">
          <w:rPr>
            <w:noProof/>
            <w:webHidden/>
          </w:rPr>
        </w:r>
        <w:r w:rsidR="00624E03">
          <w:rPr>
            <w:noProof/>
            <w:webHidden/>
          </w:rPr>
          <w:fldChar w:fldCharType="separate"/>
        </w:r>
        <w:r w:rsidR="00624E03">
          <w:rPr>
            <w:noProof/>
            <w:webHidden/>
          </w:rPr>
          <w:t>40</w:t>
        </w:r>
        <w:r w:rsidR="00624E03">
          <w:rPr>
            <w:noProof/>
            <w:webHidden/>
          </w:rPr>
          <w:fldChar w:fldCharType="end"/>
        </w:r>
      </w:hyperlink>
    </w:p>
    <w:p w14:paraId="246DA2D0" w14:textId="112D8532" w:rsidR="00624E03" w:rsidRDefault="003D1F1E">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38923" w:history="1">
        <w:r w:rsidR="00624E03" w:rsidRPr="00BD22D1">
          <w:rPr>
            <w:rStyle w:val="Hyperlink"/>
            <w:noProof/>
            <w:lang w:val="en-GB"/>
          </w:rPr>
          <w:t>6.2.2</w:t>
        </w:r>
        <w:r w:rsidR="00624E03">
          <w:rPr>
            <w:rFonts w:asciiTheme="minorHAnsi" w:eastAsiaTheme="minorEastAsia" w:hAnsiTheme="minorHAnsi" w:cstheme="minorBidi"/>
            <w:noProof/>
            <w:szCs w:val="22"/>
            <w:lang w:val="en-GB" w:eastAsia="en-GB"/>
          </w:rPr>
          <w:tab/>
        </w:r>
        <w:r w:rsidR="00624E03" w:rsidRPr="00BD22D1">
          <w:rPr>
            <w:rStyle w:val="Hyperlink"/>
            <w:noProof/>
            <w:lang w:val="en-GB"/>
          </w:rPr>
          <w:t>OQ Test App</w:t>
        </w:r>
        <w:r w:rsidR="00624E03">
          <w:rPr>
            <w:noProof/>
            <w:webHidden/>
          </w:rPr>
          <w:tab/>
        </w:r>
        <w:r w:rsidR="00624E03">
          <w:rPr>
            <w:noProof/>
            <w:webHidden/>
          </w:rPr>
          <w:fldChar w:fldCharType="begin"/>
        </w:r>
        <w:r w:rsidR="00624E03">
          <w:rPr>
            <w:noProof/>
            <w:webHidden/>
          </w:rPr>
          <w:instrText xml:space="preserve"> PAGEREF _Toc46238923 \h </w:instrText>
        </w:r>
        <w:r w:rsidR="00624E03">
          <w:rPr>
            <w:noProof/>
            <w:webHidden/>
          </w:rPr>
        </w:r>
        <w:r w:rsidR="00624E03">
          <w:rPr>
            <w:noProof/>
            <w:webHidden/>
          </w:rPr>
          <w:fldChar w:fldCharType="separate"/>
        </w:r>
        <w:r w:rsidR="00624E03">
          <w:rPr>
            <w:noProof/>
            <w:webHidden/>
          </w:rPr>
          <w:t>40</w:t>
        </w:r>
        <w:r w:rsidR="00624E03">
          <w:rPr>
            <w:noProof/>
            <w:webHidden/>
          </w:rPr>
          <w:fldChar w:fldCharType="end"/>
        </w:r>
      </w:hyperlink>
    </w:p>
    <w:p w14:paraId="1D0BCFBE" w14:textId="7BEB8566" w:rsidR="00624E03" w:rsidRDefault="003D1F1E">
      <w:pPr>
        <w:pStyle w:val="TOC4"/>
        <w:tabs>
          <w:tab w:val="left" w:pos="2764"/>
        </w:tabs>
        <w:rPr>
          <w:rFonts w:asciiTheme="minorHAnsi" w:eastAsiaTheme="minorEastAsia" w:hAnsiTheme="minorHAnsi" w:cstheme="minorBidi"/>
          <w:noProof/>
          <w:szCs w:val="22"/>
          <w:lang w:val="en-GB" w:eastAsia="en-GB"/>
        </w:rPr>
      </w:pPr>
      <w:hyperlink w:anchor="_Toc46238924" w:history="1">
        <w:r w:rsidR="00624E03" w:rsidRPr="00BD22D1">
          <w:rPr>
            <w:rStyle w:val="Hyperlink"/>
            <w:noProof/>
            <w:lang w:val="en-GB"/>
          </w:rPr>
          <w:t>6.2.2.1</w:t>
        </w:r>
        <w:r w:rsidR="00624E03">
          <w:rPr>
            <w:rFonts w:asciiTheme="minorHAnsi" w:eastAsiaTheme="minorEastAsia" w:hAnsiTheme="minorHAnsi" w:cstheme="minorBidi"/>
            <w:noProof/>
            <w:szCs w:val="22"/>
            <w:lang w:val="en-GB" w:eastAsia="en-GB"/>
          </w:rPr>
          <w:tab/>
        </w:r>
        <w:r w:rsidR="00624E03" w:rsidRPr="00BD22D1">
          <w:rPr>
            <w:rStyle w:val="Hyperlink"/>
            <w:noProof/>
            <w:lang w:val="en-GB"/>
          </w:rPr>
          <w:t>OQ Test App Container</w:t>
        </w:r>
        <w:r w:rsidR="00624E03">
          <w:rPr>
            <w:noProof/>
            <w:webHidden/>
          </w:rPr>
          <w:tab/>
        </w:r>
        <w:r w:rsidR="00624E03">
          <w:rPr>
            <w:noProof/>
            <w:webHidden/>
          </w:rPr>
          <w:fldChar w:fldCharType="begin"/>
        </w:r>
        <w:r w:rsidR="00624E03">
          <w:rPr>
            <w:noProof/>
            <w:webHidden/>
          </w:rPr>
          <w:instrText xml:space="preserve"> PAGEREF _Toc46238924 \h </w:instrText>
        </w:r>
        <w:r w:rsidR="00624E03">
          <w:rPr>
            <w:noProof/>
            <w:webHidden/>
          </w:rPr>
        </w:r>
        <w:r w:rsidR="00624E03">
          <w:rPr>
            <w:noProof/>
            <w:webHidden/>
          </w:rPr>
          <w:fldChar w:fldCharType="separate"/>
        </w:r>
        <w:r w:rsidR="00624E03">
          <w:rPr>
            <w:noProof/>
            <w:webHidden/>
          </w:rPr>
          <w:t>41</w:t>
        </w:r>
        <w:r w:rsidR="00624E03">
          <w:rPr>
            <w:noProof/>
            <w:webHidden/>
          </w:rPr>
          <w:fldChar w:fldCharType="end"/>
        </w:r>
      </w:hyperlink>
    </w:p>
    <w:p w14:paraId="692D7F1E" w14:textId="77E151DF" w:rsidR="00624E03" w:rsidRDefault="003D1F1E">
      <w:pPr>
        <w:pStyle w:val="TOC4"/>
        <w:tabs>
          <w:tab w:val="left" w:pos="2764"/>
        </w:tabs>
        <w:rPr>
          <w:rFonts w:asciiTheme="minorHAnsi" w:eastAsiaTheme="minorEastAsia" w:hAnsiTheme="minorHAnsi" w:cstheme="minorBidi"/>
          <w:noProof/>
          <w:szCs w:val="22"/>
          <w:lang w:val="en-GB" w:eastAsia="en-GB"/>
        </w:rPr>
      </w:pPr>
      <w:hyperlink w:anchor="_Toc46238925" w:history="1">
        <w:r w:rsidR="00624E03" w:rsidRPr="00BD22D1">
          <w:rPr>
            <w:rStyle w:val="Hyperlink"/>
            <w:noProof/>
            <w:lang w:val="en-GB"/>
          </w:rPr>
          <w:t>6.2.2.2</w:t>
        </w:r>
        <w:r w:rsidR="00624E03">
          <w:rPr>
            <w:rFonts w:asciiTheme="minorHAnsi" w:eastAsiaTheme="minorEastAsia" w:hAnsiTheme="minorHAnsi" w:cstheme="minorBidi"/>
            <w:noProof/>
            <w:szCs w:val="22"/>
            <w:lang w:val="en-GB" w:eastAsia="en-GB"/>
          </w:rPr>
          <w:tab/>
        </w:r>
        <w:r w:rsidR="00624E03" w:rsidRPr="00BD22D1">
          <w:rPr>
            <w:rStyle w:val="Hyperlink"/>
            <w:noProof/>
            <w:lang w:val="en-GB"/>
          </w:rPr>
          <w:t>OQ Test App Components</w:t>
        </w:r>
        <w:r w:rsidR="00624E03">
          <w:rPr>
            <w:noProof/>
            <w:webHidden/>
          </w:rPr>
          <w:tab/>
        </w:r>
        <w:r w:rsidR="00624E03">
          <w:rPr>
            <w:noProof/>
            <w:webHidden/>
          </w:rPr>
          <w:fldChar w:fldCharType="begin"/>
        </w:r>
        <w:r w:rsidR="00624E03">
          <w:rPr>
            <w:noProof/>
            <w:webHidden/>
          </w:rPr>
          <w:instrText xml:space="preserve"> PAGEREF _Toc46238925 \h </w:instrText>
        </w:r>
        <w:r w:rsidR="00624E03">
          <w:rPr>
            <w:noProof/>
            <w:webHidden/>
          </w:rPr>
        </w:r>
        <w:r w:rsidR="00624E03">
          <w:rPr>
            <w:noProof/>
            <w:webHidden/>
          </w:rPr>
          <w:fldChar w:fldCharType="separate"/>
        </w:r>
        <w:r w:rsidR="00624E03">
          <w:rPr>
            <w:noProof/>
            <w:webHidden/>
          </w:rPr>
          <w:t>42</w:t>
        </w:r>
        <w:r w:rsidR="00624E03">
          <w:rPr>
            <w:noProof/>
            <w:webHidden/>
          </w:rPr>
          <w:fldChar w:fldCharType="end"/>
        </w:r>
      </w:hyperlink>
    </w:p>
    <w:p w14:paraId="11728C99" w14:textId="7CA75D3A" w:rsidR="00624E03" w:rsidRDefault="003D1F1E">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38926" w:history="1">
        <w:r w:rsidR="00624E03" w:rsidRPr="00BD22D1">
          <w:rPr>
            <w:rStyle w:val="Hyperlink"/>
            <w:iCs/>
            <w:noProof/>
            <w:lang w:val="en-GB"/>
          </w:rPr>
          <w:t>6.2.3</w:t>
        </w:r>
        <w:r w:rsidR="00624E03">
          <w:rPr>
            <w:rFonts w:asciiTheme="minorHAnsi" w:eastAsiaTheme="minorEastAsia" w:hAnsiTheme="minorHAnsi" w:cstheme="minorBidi"/>
            <w:noProof/>
            <w:szCs w:val="22"/>
            <w:lang w:val="en-GB" w:eastAsia="en-GB"/>
          </w:rPr>
          <w:tab/>
        </w:r>
        <w:r w:rsidR="00624E03" w:rsidRPr="00BD22D1">
          <w:rPr>
            <w:rStyle w:val="Hyperlink"/>
            <w:iCs/>
            <w:noProof/>
            <w:lang w:val="en-GB"/>
          </w:rPr>
          <w:t>Scenarioo</w:t>
        </w:r>
        <w:r w:rsidR="00624E03">
          <w:rPr>
            <w:noProof/>
            <w:webHidden/>
          </w:rPr>
          <w:tab/>
        </w:r>
        <w:r w:rsidR="00624E03">
          <w:rPr>
            <w:noProof/>
            <w:webHidden/>
          </w:rPr>
          <w:fldChar w:fldCharType="begin"/>
        </w:r>
        <w:r w:rsidR="00624E03">
          <w:rPr>
            <w:noProof/>
            <w:webHidden/>
          </w:rPr>
          <w:instrText xml:space="preserve"> PAGEREF _Toc46238926 \h </w:instrText>
        </w:r>
        <w:r w:rsidR="00624E03">
          <w:rPr>
            <w:noProof/>
            <w:webHidden/>
          </w:rPr>
        </w:r>
        <w:r w:rsidR="00624E03">
          <w:rPr>
            <w:noProof/>
            <w:webHidden/>
          </w:rPr>
          <w:fldChar w:fldCharType="separate"/>
        </w:r>
        <w:r w:rsidR="00624E03">
          <w:rPr>
            <w:noProof/>
            <w:webHidden/>
          </w:rPr>
          <w:t>43</w:t>
        </w:r>
        <w:r w:rsidR="00624E03">
          <w:rPr>
            <w:noProof/>
            <w:webHidden/>
          </w:rPr>
          <w:fldChar w:fldCharType="end"/>
        </w:r>
      </w:hyperlink>
    </w:p>
    <w:p w14:paraId="7288963B" w14:textId="34581B0E" w:rsidR="00624E03" w:rsidRDefault="003D1F1E">
      <w:pPr>
        <w:pStyle w:val="TOC2"/>
        <w:tabs>
          <w:tab w:val="left" w:pos="1134"/>
        </w:tabs>
        <w:rPr>
          <w:rFonts w:asciiTheme="minorHAnsi" w:eastAsiaTheme="minorEastAsia" w:hAnsiTheme="minorHAnsi" w:cstheme="minorBidi"/>
          <w:noProof/>
          <w:szCs w:val="22"/>
          <w:lang w:val="en-GB" w:eastAsia="en-GB"/>
        </w:rPr>
      </w:pPr>
      <w:hyperlink w:anchor="_Toc46238927" w:history="1">
        <w:r w:rsidR="00624E03" w:rsidRPr="00BD22D1">
          <w:rPr>
            <w:rStyle w:val="Hyperlink"/>
            <w:noProof/>
            <w:lang w:val="en-GB"/>
          </w:rPr>
          <w:t>6.3</w:t>
        </w:r>
        <w:r w:rsidR="00624E03">
          <w:rPr>
            <w:rFonts w:asciiTheme="minorHAnsi" w:eastAsiaTheme="minorEastAsia" w:hAnsiTheme="minorHAnsi" w:cstheme="minorBidi"/>
            <w:noProof/>
            <w:szCs w:val="22"/>
            <w:lang w:val="en-GB" w:eastAsia="en-GB"/>
          </w:rPr>
          <w:tab/>
        </w:r>
        <w:r w:rsidR="00624E03" w:rsidRPr="00BD22D1">
          <w:rPr>
            <w:rStyle w:val="Hyperlink"/>
            <w:noProof/>
            <w:lang w:val="en-GB"/>
          </w:rPr>
          <w:t>Suitability of the Selected Automation Tool Set for GxP Environments</w:t>
        </w:r>
        <w:r w:rsidR="00624E03">
          <w:rPr>
            <w:noProof/>
            <w:webHidden/>
          </w:rPr>
          <w:tab/>
        </w:r>
        <w:r w:rsidR="00624E03">
          <w:rPr>
            <w:noProof/>
            <w:webHidden/>
          </w:rPr>
          <w:fldChar w:fldCharType="begin"/>
        </w:r>
        <w:r w:rsidR="00624E03">
          <w:rPr>
            <w:noProof/>
            <w:webHidden/>
          </w:rPr>
          <w:instrText xml:space="preserve"> PAGEREF _Toc46238927 \h </w:instrText>
        </w:r>
        <w:r w:rsidR="00624E03">
          <w:rPr>
            <w:noProof/>
            <w:webHidden/>
          </w:rPr>
        </w:r>
        <w:r w:rsidR="00624E03">
          <w:rPr>
            <w:noProof/>
            <w:webHidden/>
          </w:rPr>
          <w:fldChar w:fldCharType="separate"/>
        </w:r>
        <w:r w:rsidR="00624E03">
          <w:rPr>
            <w:noProof/>
            <w:webHidden/>
          </w:rPr>
          <w:t>43</w:t>
        </w:r>
        <w:r w:rsidR="00624E03">
          <w:rPr>
            <w:noProof/>
            <w:webHidden/>
          </w:rPr>
          <w:fldChar w:fldCharType="end"/>
        </w:r>
      </w:hyperlink>
    </w:p>
    <w:p w14:paraId="7CF84EAA" w14:textId="46F7CA97" w:rsidR="00624E03" w:rsidRDefault="003D1F1E">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38928" w:history="1">
        <w:r w:rsidR="00624E03" w:rsidRPr="00BD22D1">
          <w:rPr>
            <w:rStyle w:val="Hyperlink"/>
            <w:noProof/>
            <w:lang w:val="en-GB"/>
          </w:rPr>
          <w:t>6.3.1</w:t>
        </w:r>
        <w:r w:rsidR="00624E03">
          <w:rPr>
            <w:rFonts w:asciiTheme="minorHAnsi" w:eastAsiaTheme="minorEastAsia" w:hAnsiTheme="minorHAnsi" w:cstheme="minorBidi"/>
            <w:noProof/>
            <w:szCs w:val="22"/>
            <w:lang w:val="en-GB" w:eastAsia="en-GB"/>
          </w:rPr>
          <w:tab/>
        </w:r>
        <w:r w:rsidR="00624E03" w:rsidRPr="00BD22D1">
          <w:rPr>
            <w:rStyle w:val="Hyperlink"/>
            <w:noProof/>
            <w:lang w:val="en-GB"/>
          </w:rPr>
          <w:t>Risk-Assessment for the test automation system</w:t>
        </w:r>
        <w:r w:rsidR="00624E03">
          <w:rPr>
            <w:noProof/>
            <w:webHidden/>
          </w:rPr>
          <w:tab/>
        </w:r>
        <w:r w:rsidR="00624E03">
          <w:rPr>
            <w:noProof/>
            <w:webHidden/>
          </w:rPr>
          <w:fldChar w:fldCharType="begin"/>
        </w:r>
        <w:r w:rsidR="00624E03">
          <w:rPr>
            <w:noProof/>
            <w:webHidden/>
          </w:rPr>
          <w:instrText xml:space="preserve"> PAGEREF _Toc46238928 \h </w:instrText>
        </w:r>
        <w:r w:rsidR="00624E03">
          <w:rPr>
            <w:noProof/>
            <w:webHidden/>
          </w:rPr>
        </w:r>
        <w:r w:rsidR="00624E03">
          <w:rPr>
            <w:noProof/>
            <w:webHidden/>
          </w:rPr>
          <w:fldChar w:fldCharType="separate"/>
        </w:r>
        <w:r w:rsidR="00624E03">
          <w:rPr>
            <w:noProof/>
            <w:webHidden/>
          </w:rPr>
          <w:t>43</w:t>
        </w:r>
        <w:r w:rsidR="00624E03">
          <w:rPr>
            <w:noProof/>
            <w:webHidden/>
          </w:rPr>
          <w:fldChar w:fldCharType="end"/>
        </w:r>
      </w:hyperlink>
    </w:p>
    <w:p w14:paraId="5CEECC10" w14:textId="77799C22" w:rsidR="00624E03" w:rsidRDefault="003D1F1E">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38929" w:history="1">
        <w:r w:rsidR="00624E03" w:rsidRPr="00BD22D1">
          <w:rPr>
            <w:rStyle w:val="Hyperlink"/>
            <w:noProof/>
            <w:lang w:val="en-GB"/>
          </w:rPr>
          <w:t>6.3.2</w:t>
        </w:r>
        <w:r w:rsidR="00624E03">
          <w:rPr>
            <w:rFonts w:asciiTheme="minorHAnsi" w:eastAsiaTheme="minorEastAsia" w:hAnsiTheme="minorHAnsi" w:cstheme="minorBidi"/>
            <w:noProof/>
            <w:szCs w:val="22"/>
            <w:lang w:val="en-GB" w:eastAsia="en-GB"/>
          </w:rPr>
          <w:tab/>
        </w:r>
        <w:r w:rsidR="00624E03" w:rsidRPr="00BD22D1">
          <w:rPr>
            <w:rStyle w:val="Hyperlink"/>
            <w:noProof/>
            <w:lang w:val="en-GB"/>
          </w:rPr>
          <w:t>Single Tool Analysis for GxP Suitability of the Test Automation System</w:t>
        </w:r>
        <w:r w:rsidR="00624E03">
          <w:rPr>
            <w:noProof/>
            <w:webHidden/>
          </w:rPr>
          <w:tab/>
        </w:r>
        <w:r w:rsidR="00624E03">
          <w:rPr>
            <w:noProof/>
            <w:webHidden/>
          </w:rPr>
          <w:fldChar w:fldCharType="begin"/>
        </w:r>
        <w:r w:rsidR="00624E03">
          <w:rPr>
            <w:noProof/>
            <w:webHidden/>
          </w:rPr>
          <w:instrText xml:space="preserve"> PAGEREF _Toc46238929 \h </w:instrText>
        </w:r>
        <w:r w:rsidR="00624E03">
          <w:rPr>
            <w:noProof/>
            <w:webHidden/>
          </w:rPr>
        </w:r>
        <w:r w:rsidR="00624E03">
          <w:rPr>
            <w:noProof/>
            <w:webHidden/>
          </w:rPr>
          <w:fldChar w:fldCharType="separate"/>
        </w:r>
        <w:r w:rsidR="00624E03">
          <w:rPr>
            <w:noProof/>
            <w:webHidden/>
          </w:rPr>
          <w:t>44</w:t>
        </w:r>
        <w:r w:rsidR="00624E03">
          <w:rPr>
            <w:noProof/>
            <w:webHidden/>
          </w:rPr>
          <w:fldChar w:fldCharType="end"/>
        </w:r>
      </w:hyperlink>
    </w:p>
    <w:p w14:paraId="501768D7" w14:textId="41B45A0D" w:rsidR="00624E03" w:rsidRDefault="003D1F1E">
      <w:pPr>
        <w:pStyle w:val="TOC4"/>
        <w:tabs>
          <w:tab w:val="left" w:pos="2764"/>
        </w:tabs>
        <w:rPr>
          <w:rFonts w:asciiTheme="minorHAnsi" w:eastAsiaTheme="minorEastAsia" w:hAnsiTheme="minorHAnsi" w:cstheme="minorBidi"/>
          <w:noProof/>
          <w:szCs w:val="22"/>
          <w:lang w:val="en-GB" w:eastAsia="en-GB"/>
        </w:rPr>
      </w:pPr>
      <w:hyperlink w:anchor="_Toc46238930" w:history="1">
        <w:r w:rsidR="00624E03" w:rsidRPr="00BD22D1">
          <w:rPr>
            <w:rStyle w:val="Hyperlink"/>
            <w:noProof/>
            <w:lang w:val="en-GB"/>
          </w:rPr>
          <w:t>6.3.2.1</w:t>
        </w:r>
        <w:r w:rsidR="00624E03">
          <w:rPr>
            <w:rFonts w:asciiTheme="minorHAnsi" w:eastAsiaTheme="minorEastAsia" w:hAnsiTheme="minorHAnsi" w:cstheme="minorBidi"/>
            <w:noProof/>
            <w:szCs w:val="22"/>
            <w:lang w:val="en-GB" w:eastAsia="en-GB"/>
          </w:rPr>
          <w:tab/>
        </w:r>
        <w:r w:rsidR="00624E03" w:rsidRPr="00BD22D1">
          <w:rPr>
            <w:rStyle w:val="Hyperlink"/>
            <w:noProof/>
            <w:lang w:val="en-GB"/>
          </w:rPr>
          <w:t>OQ Test App</w:t>
        </w:r>
        <w:r w:rsidR="00624E03">
          <w:rPr>
            <w:noProof/>
            <w:webHidden/>
          </w:rPr>
          <w:tab/>
        </w:r>
        <w:r w:rsidR="00624E03">
          <w:rPr>
            <w:noProof/>
            <w:webHidden/>
          </w:rPr>
          <w:fldChar w:fldCharType="begin"/>
        </w:r>
        <w:r w:rsidR="00624E03">
          <w:rPr>
            <w:noProof/>
            <w:webHidden/>
          </w:rPr>
          <w:instrText xml:space="preserve"> PAGEREF _Toc46238930 \h </w:instrText>
        </w:r>
        <w:r w:rsidR="00624E03">
          <w:rPr>
            <w:noProof/>
            <w:webHidden/>
          </w:rPr>
        </w:r>
        <w:r w:rsidR="00624E03">
          <w:rPr>
            <w:noProof/>
            <w:webHidden/>
          </w:rPr>
          <w:fldChar w:fldCharType="separate"/>
        </w:r>
        <w:r w:rsidR="00624E03">
          <w:rPr>
            <w:noProof/>
            <w:webHidden/>
          </w:rPr>
          <w:t>44</w:t>
        </w:r>
        <w:r w:rsidR="00624E03">
          <w:rPr>
            <w:noProof/>
            <w:webHidden/>
          </w:rPr>
          <w:fldChar w:fldCharType="end"/>
        </w:r>
      </w:hyperlink>
    </w:p>
    <w:p w14:paraId="2D1DD094" w14:textId="0BF605D5" w:rsidR="00624E03" w:rsidRDefault="003D1F1E">
      <w:pPr>
        <w:pStyle w:val="TOC4"/>
        <w:tabs>
          <w:tab w:val="left" w:pos="2764"/>
        </w:tabs>
        <w:rPr>
          <w:rFonts w:asciiTheme="minorHAnsi" w:eastAsiaTheme="minorEastAsia" w:hAnsiTheme="minorHAnsi" w:cstheme="minorBidi"/>
          <w:noProof/>
          <w:szCs w:val="22"/>
          <w:lang w:val="en-GB" w:eastAsia="en-GB"/>
        </w:rPr>
      </w:pPr>
      <w:hyperlink w:anchor="_Toc46238931" w:history="1">
        <w:r w:rsidR="00624E03" w:rsidRPr="00BD22D1">
          <w:rPr>
            <w:rStyle w:val="Hyperlink"/>
            <w:noProof/>
            <w:lang w:val="en-GB"/>
          </w:rPr>
          <w:t>6.3.2.2</w:t>
        </w:r>
        <w:r w:rsidR="00624E03">
          <w:rPr>
            <w:rFonts w:asciiTheme="minorHAnsi" w:eastAsiaTheme="minorEastAsia" w:hAnsiTheme="minorHAnsi" w:cstheme="minorBidi"/>
            <w:noProof/>
            <w:szCs w:val="22"/>
            <w:lang w:val="en-GB" w:eastAsia="en-GB"/>
          </w:rPr>
          <w:tab/>
        </w:r>
        <w:r w:rsidR="00624E03" w:rsidRPr="00BD22D1">
          <w:rPr>
            <w:rStyle w:val="Hyperlink"/>
            <w:noProof/>
            <w:lang w:val="en-GB"/>
          </w:rPr>
          <w:t>Scenarioo</w:t>
        </w:r>
        <w:r w:rsidR="00624E03">
          <w:rPr>
            <w:noProof/>
            <w:webHidden/>
          </w:rPr>
          <w:tab/>
        </w:r>
        <w:r w:rsidR="00624E03">
          <w:rPr>
            <w:noProof/>
            <w:webHidden/>
          </w:rPr>
          <w:fldChar w:fldCharType="begin"/>
        </w:r>
        <w:r w:rsidR="00624E03">
          <w:rPr>
            <w:noProof/>
            <w:webHidden/>
          </w:rPr>
          <w:instrText xml:space="preserve"> PAGEREF _Toc46238931 \h </w:instrText>
        </w:r>
        <w:r w:rsidR="00624E03">
          <w:rPr>
            <w:noProof/>
            <w:webHidden/>
          </w:rPr>
        </w:r>
        <w:r w:rsidR="00624E03">
          <w:rPr>
            <w:noProof/>
            <w:webHidden/>
          </w:rPr>
          <w:fldChar w:fldCharType="separate"/>
        </w:r>
        <w:r w:rsidR="00624E03">
          <w:rPr>
            <w:noProof/>
            <w:webHidden/>
          </w:rPr>
          <w:t>45</w:t>
        </w:r>
        <w:r w:rsidR="00624E03">
          <w:rPr>
            <w:noProof/>
            <w:webHidden/>
          </w:rPr>
          <w:fldChar w:fldCharType="end"/>
        </w:r>
      </w:hyperlink>
    </w:p>
    <w:p w14:paraId="6BD79AC0" w14:textId="54C57429" w:rsidR="00624E03" w:rsidRDefault="003D1F1E">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38932" w:history="1">
        <w:r w:rsidR="00624E03" w:rsidRPr="00BD22D1">
          <w:rPr>
            <w:rStyle w:val="Hyperlink"/>
            <w:noProof/>
            <w:lang w:val="en-GB"/>
          </w:rPr>
          <w:t>6.3.3</w:t>
        </w:r>
        <w:r w:rsidR="00624E03">
          <w:rPr>
            <w:rFonts w:asciiTheme="minorHAnsi" w:eastAsiaTheme="minorEastAsia" w:hAnsiTheme="minorHAnsi" w:cstheme="minorBidi"/>
            <w:noProof/>
            <w:szCs w:val="22"/>
            <w:lang w:val="en-GB" w:eastAsia="en-GB"/>
          </w:rPr>
          <w:tab/>
        </w:r>
        <w:r w:rsidR="00624E03" w:rsidRPr="00BD22D1">
          <w:rPr>
            <w:rStyle w:val="Hyperlink"/>
            <w:noProof/>
            <w:lang w:val="en-GB"/>
          </w:rPr>
          <w:t>Analysis of the OQ Test App/Scenarioo System</w:t>
        </w:r>
        <w:r w:rsidR="00624E03">
          <w:rPr>
            <w:noProof/>
            <w:webHidden/>
          </w:rPr>
          <w:tab/>
        </w:r>
        <w:r w:rsidR="00624E03">
          <w:rPr>
            <w:noProof/>
            <w:webHidden/>
          </w:rPr>
          <w:fldChar w:fldCharType="begin"/>
        </w:r>
        <w:r w:rsidR="00624E03">
          <w:rPr>
            <w:noProof/>
            <w:webHidden/>
          </w:rPr>
          <w:instrText xml:space="preserve"> PAGEREF _Toc46238932 \h </w:instrText>
        </w:r>
        <w:r w:rsidR="00624E03">
          <w:rPr>
            <w:noProof/>
            <w:webHidden/>
          </w:rPr>
        </w:r>
        <w:r w:rsidR="00624E03">
          <w:rPr>
            <w:noProof/>
            <w:webHidden/>
          </w:rPr>
          <w:fldChar w:fldCharType="separate"/>
        </w:r>
        <w:r w:rsidR="00624E03">
          <w:rPr>
            <w:noProof/>
            <w:webHidden/>
          </w:rPr>
          <w:t>46</w:t>
        </w:r>
        <w:r w:rsidR="00624E03">
          <w:rPr>
            <w:noProof/>
            <w:webHidden/>
          </w:rPr>
          <w:fldChar w:fldCharType="end"/>
        </w:r>
      </w:hyperlink>
    </w:p>
    <w:p w14:paraId="4958A18C" w14:textId="190397B7" w:rsidR="00624E03" w:rsidRDefault="003D1F1E">
      <w:pPr>
        <w:pStyle w:val="TOC2"/>
        <w:tabs>
          <w:tab w:val="left" w:pos="1134"/>
        </w:tabs>
        <w:rPr>
          <w:rFonts w:asciiTheme="minorHAnsi" w:eastAsiaTheme="minorEastAsia" w:hAnsiTheme="minorHAnsi" w:cstheme="minorBidi"/>
          <w:noProof/>
          <w:szCs w:val="22"/>
          <w:lang w:val="en-GB" w:eastAsia="en-GB"/>
        </w:rPr>
      </w:pPr>
      <w:hyperlink w:anchor="_Toc46238933" w:history="1">
        <w:r w:rsidR="00624E03" w:rsidRPr="00BD22D1">
          <w:rPr>
            <w:rStyle w:val="Hyperlink"/>
            <w:noProof/>
            <w:lang w:val="en-GB"/>
          </w:rPr>
          <w:t>6.4</w:t>
        </w:r>
        <w:r w:rsidR="00624E03">
          <w:rPr>
            <w:rFonts w:asciiTheme="minorHAnsi" w:eastAsiaTheme="minorEastAsia" w:hAnsiTheme="minorHAnsi" w:cstheme="minorBidi"/>
            <w:noProof/>
            <w:szCs w:val="22"/>
            <w:lang w:val="en-GB" w:eastAsia="en-GB"/>
          </w:rPr>
          <w:tab/>
        </w:r>
        <w:r w:rsidR="00624E03" w:rsidRPr="00BD22D1">
          <w:rPr>
            <w:rStyle w:val="Hyperlink"/>
            <w:noProof/>
            <w:lang w:val="en-GB"/>
          </w:rPr>
          <w:t>Updates of the OQ Test Automation System</w:t>
        </w:r>
        <w:r w:rsidR="00624E03">
          <w:rPr>
            <w:noProof/>
            <w:webHidden/>
          </w:rPr>
          <w:tab/>
        </w:r>
        <w:r w:rsidR="00624E03">
          <w:rPr>
            <w:noProof/>
            <w:webHidden/>
          </w:rPr>
          <w:fldChar w:fldCharType="begin"/>
        </w:r>
        <w:r w:rsidR="00624E03">
          <w:rPr>
            <w:noProof/>
            <w:webHidden/>
          </w:rPr>
          <w:instrText xml:space="preserve"> PAGEREF _Toc46238933 \h </w:instrText>
        </w:r>
        <w:r w:rsidR="00624E03">
          <w:rPr>
            <w:noProof/>
            <w:webHidden/>
          </w:rPr>
        </w:r>
        <w:r w:rsidR="00624E03">
          <w:rPr>
            <w:noProof/>
            <w:webHidden/>
          </w:rPr>
          <w:fldChar w:fldCharType="separate"/>
        </w:r>
        <w:r w:rsidR="00624E03">
          <w:rPr>
            <w:noProof/>
            <w:webHidden/>
          </w:rPr>
          <w:t>46</w:t>
        </w:r>
        <w:r w:rsidR="00624E03">
          <w:rPr>
            <w:noProof/>
            <w:webHidden/>
          </w:rPr>
          <w:fldChar w:fldCharType="end"/>
        </w:r>
      </w:hyperlink>
    </w:p>
    <w:p w14:paraId="683A63FB" w14:textId="78D0FD89" w:rsidR="00624E03" w:rsidRDefault="003D1F1E">
      <w:pPr>
        <w:pStyle w:val="TOC2"/>
        <w:tabs>
          <w:tab w:val="left" w:pos="1134"/>
        </w:tabs>
        <w:rPr>
          <w:rFonts w:asciiTheme="minorHAnsi" w:eastAsiaTheme="minorEastAsia" w:hAnsiTheme="minorHAnsi" w:cstheme="minorBidi"/>
          <w:noProof/>
          <w:szCs w:val="22"/>
          <w:lang w:val="en-GB" w:eastAsia="en-GB"/>
        </w:rPr>
      </w:pPr>
      <w:hyperlink w:anchor="_Toc46238934" w:history="1">
        <w:r w:rsidR="00624E03" w:rsidRPr="00BD22D1">
          <w:rPr>
            <w:rStyle w:val="Hyperlink"/>
            <w:noProof/>
            <w:lang w:val="en-GB"/>
          </w:rPr>
          <w:t>6.5</w:t>
        </w:r>
        <w:r w:rsidR="00624E03">
          <w:rPr>
            <w:rFonts w:asciiTheme="minorHAnsi" w:eastAsiaTheme="minorEastAsia" w:hAnsiTheme="minorHAnsi" w:cstheme="minorBidi"/>
            <w:noProof/>
            <w:szCs w:val="22"/>
            <w:lang w:val="en-GB" w:eastAsia="en-GB"/>
          </w:rPr>
          <w:tab/>
        </w:r>
        <w:r w:rsidR="00624E03" w:rsidRPr="00BD22D1">
          <w:rPr>
            <w:rStyle w:val="Hyperlink"/>
            <w:noProof/>
            <w:lang w:val="en-GB"/>
          </w:rPr>
          <w:t>Specification/Formulation</w:t>
        </w:r>
        <w:r w:rsidR="00624E03">
          <w:rPr>
            <w:noProof/>
            <w:webHidden/>
          </w:rPr>
          <w:tab/>
        </w:r>
        <w:r w:rsidR="00624E03">
          <w:rPr>
            <w:noProof/>
            <w:webHidden/>
          </w:rPr>
          <w:fldChar w:fldCharType="begin"/>
        </w:r>
        <w:r w:rsidR="00624E03">
          <w:rPr>
            <w:noProof/>
            <w:webHidden/>
          </w:rPr>
          <w:instrText xml:space="preserve"> PAGEREF _Toc46238934 \h </w:instrText>
        </w:r>
        <w:r w:rsidR="00624E03">
          <w:rPr>
            <w:noProof/>
            <w:webHidden/>
          </w:rPr>
        </w:r>
        <w:r w:rsidR="00624E03">
          <w:rPr>
            <w:noProof/>
            <w:webHidden/>
          </w:rPr>
          <w:fldChar w:fldCharType="separate"/>
        </w:r>
        <w:r w:rsidR="00624E03">
          <w:rPr>
            <w:noProof/>
            <w:webHidden/>
          </w:rPr>
          <w:t>49</w:t>
        </w:r>
        <w:r w:rsidR="00624E03">
          <w:rPr>
            <w:noProof/>
            <w:webHidden/>
          </w:rPr>
          <w:fldChar w:fldCharType="end"/>
        </w:r>
      </w:hyperlink>
    </w:p>
    <w:p w14:paraId="231A7225" w14:textId="511C6F74" w:rsidR="00624E03" w:rsidRDefault="003D1F1E">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38935" w:history="1">
        <w:r w:rsidR="00624E03" w:rsidRPr="00BD22D1">
          <w:rPr>
            <w:rStyle w:val="Hyperlink"/>
            <w:noProof/>
            <w:lang w:val="en-GB"/>
          </w:rPr>
          <w:t>6.5.1</w:t>
        </w:r>
        <w:r w:rsidR="00624E03">
          <w:rPr>
            <w:rFonts w:asciiTheme="minorHAnsi" w:eastAsiaTheme="minorEastAsia" w:hAnsiTheme="minorHAnsi" w:cstheme="minorBidi"/>
            <w:noProof/>
            <w:szCs w:val="22"/>
            <w:lang w:val="en-GB" w:eastAsia="en-GB"/>
          </w:rPr>
          <w:tab/>
        </w:r>
        <w:r w:rsidR="00624E03" w:rsidRPr="00BD22D1">
          <w:rPr>
            <w:rStyle w:val="Hyperlink"/>
            <w:noProof/>
            <w:lang w:val="en-GB"/>
          </w:rPr>
          <w:t>From User Stories to Feature Files</w:t>
        </w:r>
        <w:r w:rsidR="00624E03">
          <w:rPr>
            <w:noProof/>
            <w:webHidden/>
          </w:rPr>
          <w:tab/>
        </w:r>
        <w:r w:rsidR="00624E03">
          <w:rPr>
            <w:noProof/>
            <w:webHidden/>
          </w:rPr>
          <w:fldChar w:fldCharType="begin"/>
        </w:r>
        <w:r w:rsidR="00624E03">
          <w:rPr>
            <w:noProof/>
            <w:webHidden/>
          </w:rPr>
          <w:instrText xml:space="preserve"> PAGEREF _Toc46238935 \h </w:instrText>
        </w:r>
        <w:r w:rsidR="00624E03">
          <w:rPr>
            <w:noProof/>
            <w:webHidden/>
          </w:rPr>
        </w:r>
        <w:r w:rsidR="00624E03">
          <w:rPr>
            <w:noProof/>
            <w:webHidden/>
          </w:rPr>
          <w:fldChar w:fldCharType="separate"/>
        </w:r>
        <w:r w:rsidR="00624E03">
          <w:rPr>
            <w:noProof/>
            <w:webHidden/>
          </w:rPr>
          <w:t>49</w:t>
        </w:r>
        <w:r w:rsidR="00624E03">
          <w:rPr>
            <w:noProof/>
            <w:webHidden/>
          </w:rPr>
          <w:fldChar w:fldCharType="end"/>
        </w:r>
      </w:hyperlink>
    </w:p>
    <w:p w14:paraId="4899C6BD" w14:textId="618E2310" w:rsidR="00624E03" w:rsidRDefault="003D1F1E">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38936" w:history="1">
        <w:r w:rsidR="00624E03" w:rsidRPr="00BD22D1">
          <w:rPr>
            <w:rStyle w:val="Hyperlink"/>
            <w:noProof/>
            <w:lang w:val="en-GB"/>
          </w:rPr>
          <w:t>6.5.2</w:t>
        </w:r>
        <w:r w:rsidR="00624E03">
          <w:rPr>
            <w:rFonts w:asciiTheme="minorHAnsi" w:eastAsiaTheme="minorEastAsia" w:hAnsiTheme="minorHAnsi" w:cstheme="minorBidi"/>
            <w:noProof/>
            <w:szCs w:val="22"/>
            <w:lang w:val="en-GB" w:eastAsia="en-GB"/>
          </w:rPr>
          <w:tab/>
        </w:r>
        <w:r w:rsidR="00624E03" w:rsidRPr="00BD22D1">
          <w:rPr>
            <w:rStyle w:val="Hyperlink"/>
            <w:noProof/>
            <w:lang w:val="en-GB"/>
          </w:rPr>
          <w:t>Traceability</w:t>
        </w:r>
        <w:r w:rsidR="00624E03">
          <w:rPr>
            <w:noProof/>
            <w:webHidden/>
          </w:rPr>
          <w:tab/>
        </w:r>
        <w:r w:rsidR="00624E03">
          <w:rPr>
            <w:noProof/>
            <w:webHidden/>
          </w:rPr>
          <w:fldChar w:fldCharType="begin"/>
        </w:r>
        <w:r w:rsidR="00624E03">
          <w:rPr>
            <w:noProof/>
            <w:webHidden/>
          </w:rPr>
          <w:instrText xml:space="preserve"> PAGEREF _Toc46238936 \h </w:instrText>
        </w:r>
        <w:r w:rsidR="00624E03">
          <w:rPr>
            <w:noProof/>
            <w:webHidden/>
          </w:rPr>
        </w:r>
        <w:r w:rsidR="00624E03">
          <w:rPr>
            <w:noProof/>
            <w:webHidden/>
          </w:rPr>
          <w:fldChar w:fldCharType="separate"/>
        </w:r>
        <w:r w:rsidR="00624E03">
          <w:rPr>
            <w:noProof/>
            <w:webHidden/>
          </w:rPr>
          <w:t>52</w:t>
        </w:r>
        <w:r w:rsidR="00624E03">
          <w:rPr>
            <w:noProof/>
            <w:webHidden/>
          </w:rPr>
          <w:fldChar w:fldCharType="end"/>
        </w:r>
      </w:hyperlink>
    </w:p>
    <w:p w14:paraId="4E6A1D92" w14:textId="05363FC1" w:rsidR="00624E03" w:rsidRDefault="003D1F1E">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38937" w:history="1">
        <w:r w:rsidR="00624E03" w:rsidRPr="00BD22D1">
          <w:rPr>
            <w:rStyle w:val="Hyperlink"/>
            <w:noProof/>
            <w:lang w:val="en-GB"/>
          </w:rPr>
          <w:t>6.5.3</w:t>
        </w:r>
        <w:r w:rsidR="00624E03">
          <w:rPr>
            <w:rFonts w:asciiTheme="minorHAnsi" w:eastAsiaTheme="minorEastAsia" w:hAnsiTheme="minorHAnsi" w:cstheme="minorBidi"/>
            <w:noProof/>
            <w:szCs w:val="22"/>
            <w:lang w:val="en-GB" w:eastAsia="en-GB"/>
          </w:rPr>
          <w:tab/>
        </w:r>
        <w:r w:rsidR="00624E03" w:rsidRPr="00BD22D1">
          <w:rPr>
            <w:rStyle w:val="Hyperlink"/>
            <w:noProof/>
            <w:lang w:val="en-GB"/>
          </w:rPr>
          <w:t>Risk Assessment</w:t>
        </w:r>
        <w:r w:rsidR="00624E03">
          <w:rPr>
            <w:noProof/>
            <w:webHidden/>
          </w:rPr>
          <w:tab/>
        </w:r>
        <w:r w:rsidR="00624E03">
          <w:rPr>
            <w:noProof/>
            <w:webHidden/>
          </w:rPr>
          <w:fldChar w:fldCharType="begin"/>
        </w:r>
        <w:r w:rsidR="00624E03">
          <w:rPr>
            <w:noProof/>
            <w:webHidden/>
          </w:rPr>
          <w:instrText xml:space="preserve"> PAGEREF _Toc46238937 \h </w:instrText>
        </w:r>
        <w:r w:rsidR="00624E03">
          <w:rPr>
            <w:noProof/>
            <w:webHidden/>
          </w:rPr>
        </w:r>
        <w:r w:rsidR="00624E03">
          <w:rPr>
            <w:noProof/>
            <w:webHidden/>
          </w:rPr>
          <w:fldChar w:fldCharType="separate"/>
        </w:r>
        <w:r w:rsidR="00624E03">
          <w:rPr>
            <w:noProof/>
            <w:webHidden/>
          </w:rPr>
          <w:t>54</w:t>
        </w:r>
        <w:r w:rsidR="00624E03">
          <w:rPr>
            <w:noProof/>
            <w:webHidden/>
          </w:rPr>
          <w:fldChar w:fldCharType="end"/>
        </w:r>
      </w:hyperlink>
    </w:p>
    <w:p w14:paraId="57FD4CDE" w14:textId="0A84430B" w:rsidR="00624E03" w:rsidRDefault="003D1F1E">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38938" w:history="1">
        <w:r w:rsidR="00624E03" w:rsidRPr="00BD22D1">
          <w:rPr>
            <w:rStyle w:val="Hyperlink"/>
            <w:noProof/>
            <w:lang w:val="en-GB"/>
          </w:rPr>
          <w:t>6.5.4</w:t>
        </w:r>
        <w:r w:rsidR="00624E03">
          <w:rPr>
            <w:rFonts w:asciiTheme="minorHAnsi" w:eastAsiaTheme="minorEastAsia" w:hAnsiTheme="minorHAnsi" w:cstheme="minorBidi"/>
            <w:noProof/>
            <w:szCs w:val="22"/>
            <w:lang w:val="en-GB" w:eastAsia="en-GB"/>
          </w:rPr>
          <w:tab/>
        </w:r>
        <w:r w:rsidR="00624E03" w:rsidRPr="00BD22D1">
          <w:rPr>
            <w:rStyle w:val="Hyperlink"/>
            <w:noProof/>
            <w:lang w:val="en-GB"/>
          </w:rPr>
          <w:t>Compliance</w:t>
        </w:r>
        <w:r w:rsidR="00624E03">
          <w:rPr>
            <w:noProof/>
            <w:webHidden/>
          </w:rPr>
          <w:tab/>
        </w:r>
        <w:r w:rsidR="00624E03">
          <w:rPr>
            <w:noProof/>
            <w:webHidden/>
          </w:rPr>
          <w:fldChar w:fldCharType="begin"/>
        </w:r>
        <w:r w:rsidR="00624E03">
          <w:rPr>
            <w:noProof/>
            <w:webHidden/>
          </w:rPr>
          <w:instrText xml:space="preserve"> PAGEREF _Toc46238938 \h </w:instrText>
        </w:r>
        <w:r w:rsidR="00624E03">
          <w:rPr>
            <w:noProof/>
            <w:webHidden/>
          </w:rPr>
        </w:r>
        <w:r w:rsidR="00624E03">
          <w:rPr>
            <w:noProof/>
            <w:webHidden/>
          </w:rPr>
          <w:fldChar w:fldCharType="separate"/>
        </w:r>
        <w:r w:rsidR="00624E03">
          <w:rPr>
            <w:noProof/>
            <w:webHidden/>
          </w:rPr>
          <w:t>54</w:t>
        </w:r>
        <w:r w:rsidR="00624E03">
          <w:rPr>
            <w:noProof/>
            <w:webHidden/>
          </w:rPr>
          <w:fldChar w:fldCharType="end"/>
        </w:r>
      </w:hyperlink>
    </w:p>
    <w:p w14:paraId="2B7AD0E5" w14:textId="235251A6" w:rsidR="00624E03" w:rsidRDefault="003D1F1E">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38939" w:history="1">
        <w:r w:rsidR="00624E03" w:rsidRPr="00BD22D1">
          <w:rPr>
            <w:rStyle w:val="Hyperlink"/>
            <w:noProof/>
            <w:lang w:val="en-GB"/>
          </w:rPr>
          <w:t>6.5.5</w:t>
        </w:r>
        <w:r w:rsidR="00624E03">
          <w:rPr>
            <w:rFonts w:asciiTheme="minorHAnsi" w:eastAsiaTheme="minorEastAsia" w:hAnsiTheme="minorHAnsi" w:cstheme="minorBidi"/>
            <w:noProof/>
            <w:szCs w:val="22"/>
            <w:lang w:val="en-GB" w:eastAsia="en-GB"/>
          </w:rPr>
          <w:tab/>
        </w:r>
        <w:r w:rsidR="00624E03" w:rsidRPr="00BD22D1">
          <w:rPr>
            <w:rStyle w:val="Hyperlink"/>
            <w:noProof/>
            <w:lang w:val="en-GB"/>
          </w:rPr>
          <w:t>Approval of the feature files</w:t>
        </w:r>
        <w:r w:rsidR="00624E03">
          <w:rPr>
            <w:noProof/>
            <w:webHidden/>
          </w:rPr>
          <w:tab/>
        </w:r>
        <w:r w:rsidR="00624E03">
          <w:rPr>
            <w:noProof/>
            <w:webHidden/>
          </w:rPr>
          <w:fldChar w:fldCharType="begin"/>
        </w:r>
        <w:r w:rsidR="00624E03">
          <w:rPr>
            <w:noProof/>
            <w:webHidden/>
          </w:rPr>
          <w:instrText xml:space="preserve"> PAGEREF _Toc46238939 \h </w:instrText>
        </w:r>
        <w:r w:rsidR="00624E03">
          <w:rPr>
            <w:noProof/>
            <w:webHidden/>
          </w:rPr>
        </w:r>
        <w:r w:rsidR="00624E03">
          <w:rPr>
            <w:noProof/>
            <w:webHidden/>
          </w:rPr>
          <w:fldChar w:fldCharType="separate"/>
        </w:r>
        <w:r w:rsidR="00624E03">
          <w:rPr>
            <w:noProof/>
            <w:webHidden/>
          </w:rPr>
          <w:t>55</w:t>
        </w:r>
        <w:r w:rsidR="00624E03">
          <w:rPr>
            <w:noProof/>
            <w:webHidden/>
          </w:rPr>
          <w:fldChar w:fldCharType="end"/>
        </w:r>
      </w:hyperlink>
    </w:p>
    <w:p w14:paraId="21AC986A" w14:textId="478E0DBD" w:rsidR="00624E03" w:rsidRDefault="003D1F1E">
      <w:pPr>
        <w:pStyle w:val="TOC2"/>
        <w:tabs>
          <w:tab w:val="left" w:pos="1134"/>
        </w:tabs>
        <w:rPr>
          <w:rFonts w:asciiTheme="minorHAnsi" w:eastAsiaTheme="minorEastAsia" w:hAnsiTheme="minorHAnsi" w:cstheme="minorBidi"/>
          <w:noProof/>
          <w:szCs w:val="22"/>
          <w:lang w:val="en-GB" w:eastAsia="en-GB"/>
        </w:rPr>
      </w:pPr>
      <w:hyperlink w:anchor="_Toc46238940" w:history="1">
        <w:r w:rsidR="00624E03" w:rsidRPr="00BD22D1">
          <w:rPr>
            <w:rStyle w:val="Hyperlink"/>
            <w:noProof/>
            <w:lang w:val="en-GB"/>
          </w:rPr>
          <w:t>6.6</w:t>
        </w:r>
        <w:r w:rsidR="00624E03">
          <w:rPr>
            <w:rFonts w:asciiTheme="minorHAnsi" w:eastAsiaTheme="minorEastAsia" w:hAnsiTheme="minorHAnsi" w:cstheme="minorBidi"/>
            <w:noProof/>
            <w:szCs w:val="22"/>
            <w:lang w:val="en-GB" w:eastAsia="en-GB"/>
          </w:rPr>
          <w:tab/>
        </w:r>
        <w:r w:rsidR="00624E03" w:rsidRPr="00BD22D1">
          <w:rPr>
            <w:rStyle w:val="Hyperlink"/>
            <w:noProof/>
            <w:lang w:val="en-GB"/>
          </w:rPr>
          <w:t>Test Automation</w:t>
        </w:r>
        <w:r w:rsidR="00624E03">
          <w:rPr>
            <w:noProof/>
            <w:webHidden/>
          </w:rPr>
          <w:tab/>
        </w:r>
        <w:r w:rsidR="00624E03">
          <w:rPr>
            <w:noProof/>
            <w:webHidden/>
          </w:rPr>
          <w:fldChar w:fldCharType="begin"/>
        </w:r>
        <w:r w:rsidR="00624E03">
          <w:rPr>
            <w:noProof/>
            <w:webHidden/>
          </w:rPr>
          <w:instrText xml:space="preserve"> PAGEREF _Toc46238940 \h </w:instrText>
        </w:r>
        <w:r w:rsidR="00624E03">
          <w:rPr>
            <w:noProof/>
            <w:webHidden/>
          </w:rPr>
        </w:r>
        <w:r w:rsidR="00624E03">
          <w:rPr>
            <w:noProof/>
            <w:webHidden/>
          </w:rPr>
          <w:fldChar w:fldCharType="separate"/>
        </w:r>
        <w:r w:rsidR="00624E03">
          <w:rPr>
            <w:noProof/>
            <w:webHidden/>
          </w:rPr>
          <w:t>56</w:t>
        </w:r>
        <w:r w:rsidR="00624E03">
          <w:rPr>
            <w:noProof/>
            <w:webHidden/>
          </w:rPr>
          <w:fldChar w:fldCharType="end"/>
        </w:r>
      </w:hyperlink>
    </w:p>
    <w:p w14:paraId="755FEF53" w14:textId="4BBB8CEC" w:rsidR="00624E03" w:rsidRDefault="003D1F1E">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38941" w:history="1">
        <w:r w:rsidR="00624E03" w:rsidRPr="00BD22D1">
          <w:rPr>
            <w:rStyle w:val="Hyperlink"/>
            <w:noProof/>
            <w:lang w:val="en-GB"/>
          </w:rPr>
          <w:t>6.6.1</w:t>
        </w:r>
        <w:r w:rsidR="00624E03">
          <w:rPr>
            <w:rFonts w:asciiTheme="minorHAnsi" w:eastAsiaTheme="minorEastAsia" w:hAnsiTheme="minorHAnsi" w:cstheme="minorBidi"/>
            <w:noProof/>
            <w:szCs w:val="22"/>
            <w:lang w:val="en-GB" w:eastAsia="en-GB"/>
          </w:rPr>
          <w:tab/>
        </w:r>
        <w:r w:rsidR="00624E03" w:rsidRPr="00BD22D1">
          <w:rPr>
            <w:rStyle w:val="Hyperlink"/>
            <w:noProof/>
            <w:lang w:val="en-GB"/>
          </w:rPr>
          <w:t>Glue Code</w:t>
        </w:r>
        <w:r w:rsidR="00624E03">
          <w:rPr>
            <w:noProof/>
            <w:webHidden/>
          </w:rPr>
          <w:tab/>
        </w:r>
        <w:r w:rsidR="00624E03">
          <w:rPr>
            <w:noProof/>
            <w:webHidden/>
          </w:rPr>
          <w:fldChar w:fldCharType="begin"/>
        </w:r>
        <w:r w:rsidR="00624E03">
          <w:rPr>
            <w:noProof/>
            <w:webHidden/>
          </w:rPr>
          <w:instrText xml:space="preserve"> PAGEREF _Toc46238941 \h </w:instrText>
        </w:r>
        <w:r w:rsidR="00624E03">
          <w:rPr>
            <w:noProof/>
            <w:webHidden/>
          </w:rPr>
        </w:r>
        <w:r w:rsidR="00624E03">
          <w:rPr>
            <w:noProof/>
            <w:webHidden/>
          </w:rPr>
          <w:fldChar w:fldCharType="separate"/>
        </w:r>
        <w:r w:rsidR="00624E03">
          <w:rPr>
            <w:noProof/>
            <w:webHidden/>
          </w:rPr>
          <w:t>57</w:t>
        </w:r>
        <w:r w:rsidR="00624E03">
          <w:rPr>
            <w:noProof/>
            <w:webHidden/>
          </w:rPr>
          <w:fldChar w:fldCharType="end"/>
        </w:r>
      </w:hyperlink>
    </w:p>
    <w:p w14:paraId="7C6D34AA" w14:textId="6FDEDD15" w:rsidR="00624E03" w:rsidRDefault="003D1F1E">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38942" w:history="1">
        <w:r w:rsidR="00624E03" w:rsidRPr="00BD22D1">
          <w:rPr>
            <w:rStyle w:val="Hyperlink"/>
            <w:noProof/>
            <w:lang w:val="en-GB"/>
          </w:rPr>
          <w:t>6.6.2</w:t>
        </w:r>
        <w:r w:rsidR="00624E03">
          <w:rPr>
            <w:rFonts w:asciiTheme="minorHAnsi" w:eastAsiaTheme="minorEastAsia" w:hAnsiTheme="minorHAnsi" w:cstheme="minorBidi"/>
            <w:noProof/>
            <w:szCs w:val="22"/>
            <w:lang w:val="en-GB" w:eastAsia="en-GB"/>
          </w:rPr>
          <w:tab/>
        </w:r>
        <w:r w:rsidR="00624E03" w:rsidRPr="00BD22D1">
          <w:rPr>
            <w:rStyle w:val="Hyperlink"/>
            <w:noProof/>
            <w:lang w:val="en-GB"/>
          </w:rPr>
          <w:t>Test Results as Cucumber Reports</w:t>
        </w:r>
        <w:r w:rsidR="00624E03">
          <w:rPr>
            <w:noProof/>
            <w:webHidden/>
          </w:rPr>
          <w:tab/>
        </w:r>
        <w:r w:rsidR="00624E03">
          <w:rPr>
            <w:noProof/>
            <w:webHidden/>
          </w:rPr>
          <w:fldChar w:fldCharType="begin"/>
        </w:r>
        <w:r w:rsidR="00624E03">
          <w:rPr>
            <w:noProof/>
            <w:webHidden/>
          </w:rPr>
          <w:instrText xml:space="preserve"> PAGEREF _Toc46238942 \h </w:instrText>
        </w:r>
        <w:r w:rsidR="00624E03">
          <w:rPr>
            <w:noProof/>
            <w:webHidden/>
          </w:rPr>
        </w:r>
        <w:r w:rsidR="00624E03">
          <w:rPr>
            <w:noProof/>
            <w:webHidden/>
          </w:rPr>
          <w:fldChar w:fldCharType="separate"/>
        </w:r>
        <w:r w:rsidR="00624E03">
          <w:rPr>
            <w:noProof/>
            <w:webHidden/>
          </w:rPr>
          <w:t>58</w:t>
        </w:r>
        <w:r w:rsidR="00624E03">
          <w:rPr>
            <w:noProof/>
            <w:webHidden/>
          </w:rPr>
          <w:fldChar w:fldCharType="end"/>
        </w:r>
      </w:hyperlink>
    </w:p>
    <w:p w14:paraId="048A6528" w14:textId="6690EFB9" w:rsidR="00624E03" w:rsidRDefault="003D1F1E">
      <w:pPr>
        <w:pStyle w:val="TOC2"/>
        <w:tabs>
          <w:tab w:val="left" w:pos="1134"/>
        </w:tabs>
        <w:rPr>
          <w:rFonts w:asciiTheme="minorHAnsi" w:eastAsiaTheme="minorEastAsia" w:hAnsiTheme="minorHAnsi" w:cstheme="minorBidi"/>
          <w:noProof/>
          <w:szCs w:val="22"/>
          <w:lang w:val="en-GB" w:eastAsia="en-GB"/>
        </w:rPr>
      </w:pPr>
      <w:hyperlink w:anchor="_Toc46238943" w:history="1">
        <w:r w:rsidR="00624E03" w:rsidRPr="00BD22D1">
          <w:rPr>
            <w:rStyle w:val="Hyperlink"/>
            <w:noProof/>
            <w:lang w:val="en-GB"/>
          </w:rPr>
          <w:t>6.7</w:t>
        </w:r>
        <w:r w:rsidR="00624E03">
          <w:rPr>
            <w:rFonts w:asciiTheme="minorHAnsi" w:eastAsiaTheme="minorEastAsia" w:hAnsiTheme="minorHAnsi" w:cstheme="minorBidi"/>
            <w:noProof/>
            <w:szCs w:val="22"/>
            <w:lang w:val="en-GB" w:eastAsia="en-GB"/>
          </w:rPr>
          <w:tab/>
        </w:r>
        <w:r w:rsidR="00624E03" w:rsidRPr="00BD22D1">
          <w:rPr>
            <w:rStyle w:val="Hyperlink"/>
            <w:noProof/>
            <w:lang w:val="en-GB"/>
          </w:rPr>
          <w:t>Test Review</w:t>
        </w:r>
        <w:r w:rsidR="00624E03">
          <w:rPr>
            <w:noProof/>
            <w:webHidden/>
          </w:rPr>
          <w:tab/>
        </w:r>
        <w:r w:rsidR="00624E03">
          <w:rPr>
            <w:noProof/>
            <w:webHidden/>
          </w:rPr>
          <w:fldChar w:fldCharType="begin"/>
        </w:r>
        <w:r w:rsidR="00624E03">
          <w:rPr>
            <w:noProof/>
            <w:webHidden/>
          </w:rPr>
          <w:instrText xml:space="preserve"> PAGEREF _Toc46238943 \h </w:instrText>
        </w:r>
        <w:r w:rsidR="00624E03">
          <w:rPr>
            <w:noProof/>
            <w:webHidden/>
          </w:rPr>
        </w:r>
        <w:r w:rsidR="00624E03">
          <w:rPr>
            <w:noProof/>
            <w:webHidden/>
          </w:rPr>
          <w:fldChar w:fldCharType="separate"/>
        </w:r>
        <w:r w:rsidR="00624E03">
          <w:rPr>
            <w:noProof/>
            <w:webHidden/>
          </w:rPr>
          <w:t>58</w:t>
        </w:r>
        <w:r w:rsidR="00624E03">
          <w:rPr>
            <w:noProof/>
            <w:webHidden/>
          </w:rPr>
          <w:fldChar w:fldCharType="end"/>
        </w:r>
      </w:hyperlink>
    </w:p>
    <w:p w14:paraId="4C576BB3" w14:textId="0F36B50A" w:rsidR="00624E03" w:rsidRDefault="003D1F1E">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38944" w:history="1">
        <w:r w:rsidR="00624E03" w:rsidRPr="00BD22D1">
          <w:rPr>
            <w:rStyle w:val="Hyperlink"/>
            <w:noProof/>
            <w:lang w:val="en-GB"/>
          </w:rPr>
          <w:t>6.7.1</w:t>
        </w:r>
        <w:r w:rsidR="00624E03">
          <w:rPr>
            <w:rFonts w:asciiTheme="minorHAnsi" w:eastAsiaTheme="minorEastAsia" w:hAnsiTheme="minorHAnsi" w:cstheme="minorBidi"/>
            <w:noProof/>
            <w:szCs w:val="22"/>
            <w:lang w:val="en-GB" w:eastAsia="en-GB"/>
          </w:rPr>
          <w:tab/>
        </w:r>
        <w:r w:rsidR="00624E03" w:rsidRPr="00BD22D1">
          <w:rPr>
            <w:rStyle w:val="Hyperlink"/>
            <w:noProof/>
            <w:lang w:val="en-GB"/>
          </w:rPr>
          <w:t>Review in Scenarioo</w:t>
        </w:r>
        <w:r w:rsidR="00624E03">
          <w:rPr>
            <w:noProof/>
            <w:webHidden/>
          </w:rPr>
          <w:tab/>
        </w:r>
        <w:r w:rsidR="00624E03">
          <w:rPr>
            <w:noProof/>
            <w:webHidden/>
          </w:rPr>
          <w:fldChar w:fldCharType="begin"/>
        </w:r>
        <w:r w:rsidR="00624E03">
          <w:rPr>
            <w:noProof/>
            <w:webHidden/>
          </w:rPr>
          <w:instrText xml:space="preserve"> PAGEREF _Toc46238944 \h </w:instrText>
        </w:r>
        <w:r w:rsidR="00624E03">
          <w:rPr>
            <w:noProof/>
            <w:webHidden/>
          </w:rPr>
        </w:r>
        <w:r w:rsidR="00624E03">
          <w:rPr>
            <w:noProof/>
            <w:webHidden/>
          </w:rPr>
          <w:fldChar w:fldCharType="separate"/>
        </w:r>
        <w:r w:rsidR="00624E03">
          <w:rPr>
            <w:noProof/>
            <w:webHidden/>
          </w:rPr>
          <w:t>58</w:t>
        </w:r>
        <w:r w:rsidR="00624E03">
          <w:rPr>
            <w:noProof/>
            <w:webHidden/>
          </w:rPr>
          <w:fldChar w:fldCharType="end"/>
        </w:r>
      </w:hyperlink>
    </w:p>
    <w:p w14:paraId="50CB8665" w14:textId="580DFD78" w:rsidR="00624E03" w:rsidRDefault="003D1F1E">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38945" w:history="1">
        <w:r w:rsidR="00624E03" w:rsidRPr="00BD22D1">
          <w:rPr>
            <w:rStyle w:val="Hyperlink"/>
            <w:noProof/>
            <w:lang w:val="en-GB"/>
          </w:rPr>
          <w:t>6.7.2</w:t>
        </w:r>
        <w:r w:rsidR="00624E03">
          <w:rPr>
            <w:rFonts w:asciiTheme="minorHAnsi" w:eastAsiaTheme="minorEastAsia" w:hAnsiTheme="minorHAnsi" w:cstheme="minorBidi"/>
            <w:noProof/>
            <w:szCs w:val="22"/>
            <w:lang w:val="en-GB" w:eastAsia="en-GB"/>
          </w:rPr>
          <w:tab/>
        </w:r>
        <w:r w:rsidR="00624E03" w:rsidRPr="00BD22D1">
          <w:rPr>
            <w:rStyle w:val="Hyperlink"/>
            <w:noProof/>
            <w:lang w:val="en-GB"/>
          </w:rPr>
          <w:t>Test Report</w:t>
        </w:r>
        <w:r w:rsidR="00624E03">
          <w:rPr>
            <w:noProof/>
            <w:webHidden/>
          </w:rPr>
          <w:tab/>
        </w:r>
        <w:r w:rsidR="00624E03">
          <w:rPr>
            <w:noProof/>
            <w:webHidden/>
          </w:rPr>
          <w:fldChar w:fldCharType="begin"/>
        </w:r>
        <w:r w:rsidR="00624E03">
          <w:rPr>
            <w:noProof/>
            <w:webHidden/>
          </w:rPr>
          <w:instrText xml:space="preserve"> PAGEREF _Toc46238945 \h </w:instrText>
        </w:r>
        <w:r w:rsidR="00624E03">
          <w:rPr>
            <w:noProof/>
            <w:webHidden/>
          </w:rPr>
        </w:r>
        <w:r w:rsidR="00624E03">
          <w:rPr>
            <w:noProof/>
            <w:webHidden/>
          </w:rPr>
          <w:fldChar w:fldCharType="separate"/>
        </w:r>
        <w:r w:rsidR="00624E03">
          <w:rPr>
            <w:noProof/>
            <w:webHidden/>
          </w:rPr>
          <w:t>62</w:t>
        </w:r>
        <w:r w:rsidR="00624E03">
          <w:rPr>
            <w:noProof/>
            <w:webHidden/>
          </w:rPr>
          <w:fldChar w:fldCharType="end"/>
        </w:r>
      </w:hyperlink>
    </w:p>
    <w:p w14:paraId="2AEFBEC3" w14:textId="74F89574" w:rsidR="00624E03" w:rsidRDefault="003D1F1E">
      <w:pPr>
        <w:pStyle w:val="TOC2"/>
        <w:tabs>
          <w:tab w:val="left" w:pos="1134"/>
        </w:tabs>
        <w:rPr>
          <w:rFonts w:asciiTheme="minorHAnsi" w:eastAsiaTheme="minorEastAsia" w:hAnsiTheme="minorHAnsi" w:cstheme="minorBidi"/>
          <w:noProof/>
          <w:szCs w:val="22"/>
          <w:lang w:val="en-GB" w:eastAsia="en-GB"/>
        </w:rPr>
      </w:pPr>
      <w:hyperlink w:anchor="_Toc46238946" w:history="1">
        <w:r w:rsidR="00624E03" w:rsidRPr="00BD22D1">
          <w:rPr>
            <w:rStyle w:val="Hyperlink"/>
            <w:noProof/>
            <w:lang w:val="en-GB"/>
          </w:rPr>
          <w:t>6.8</w:t>
        </w:r>
        <w:r w:rsidR="00624E03">
          <w:rPr>
            <w:rFonts w:asciiTheme="minorHAnsi" w:eastAsiaTheme="minorEastAsia" w:hAnsiTheme="minorHAnsi" w:cstheme="minorBidi"/>
            <w:noProof/>
            <w:szCs w:val="22"/>
            <w:lang w:val="en-GB" w:eastAsia="en-GB"/>
          </w:rPr>
          <w:tab/>
        </w:r>
        <w:r w:rsidR="00624E03" w:rsidRPr="00BD22D1">
          <w:rPr>
            <w:rStyle w:val="Hyperlink"/>
            <w:noProof/>
            <w:lang w:val="en-GB"/>
          </w:rPr>
          <w:t>Implications for the Automated OQ when Adding New Functionalities</w:t>
        </w:r>
        <w:r w:rsidR="00624E03">
          <w:rPr>
            <w:noProof/>
            <w:webHidden/>
          </w:rPr>
          <w:tab/>
        </w:r>
        <w:r w:rsidR="00624E03">
          <w:rPr>
            <w:noProof/>
            <w:webHidden/>
          </w:rPr>
          <w:fldChar w:fldCharType="begin"/>
        </w:r>
        <w:r w:rsidR="00624E03">
          <w:rPr>
            <w:noProof/>
            <w:webHidden/>
          </w:rPr>
          <w:instrText xml:space="preserve"> PAGEREF _Toc46238946 \h </w:instrText>
        </w:r>
        <w:r w:rsidR="00624E03">
          <w:rPr>
            <w:noProof/>
            <w:webHidden/>
          </w:rPr>
        </w:r>
        <w:r w:rsidR="00624E03">
          <w:rPr>
            <w:noProof/>
            <w:webHidden/>
          </w:rPr>
          <w:fldChar w:fldCharType="separate"/>
        </w:r>
        <w:r w:rsidR="00624E03">
          <w:rPr>
            <w:noProof/>
            <w:webHidden/>
          </w:rPr>
          <w:t>62</w:t>
        </w:r>
        <w:r w:rsidR="00624E03">
          <w:rPr>
            <w:noProof/>
            <w:webHidden/>
          </w:rPr>
          <w:fldChar w:fldCharType="end"/>
        </w:r>
      </w:hyperlink>
    </w:p>
    <w:p w14:paraId="4A761229" w14:textId="5DEA1D94" w:rsidR="00624E03" w:rsidRDefault="003D1F1E">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38947" w:history="1">
        <w:r w:rsidR="00624E03" w:rsidRPr="00BD22D1">
          <w:rPr>
            <w:rStyle w:val="Hyperlink"/>
            <w:noProof/>
            <w:lang w:val="en-GB"/>
          </w:rPr>
          <w:t>6.8.1</w:t>
        </w:r>
        <w:r w:rsidR="00624E03">
          <w:rPr>
            <w:rFonts w:asciiTheme="minorHAnsi" w:eastAsiaTheme="minorEastAsia" w:hAnsiTheme="minorHAnsi" w:cstheme="minorBidi"/>
            <w:noProof/>
            <w:szCs w:val="22"/>
            <w:lang w:val="en-GB" w:eastAsia="en-GB"/>
          </w:rPr>
          <w:tab/>
        </w:r>
        <w:r w:rsidR="00624E03" w:rsidRPr="00BD22D1">
          <w:rPr>
            <w:rStyle w:val="Hyperlink"/>
            <w:noProof/>
            <w:lang w:val="en-GB"/>
          </w:rPr>
          <w:t>Change Before the OQ</w:t>
        </w:r>
        <w:r w:rsidR="00624E03">
          <w:rPr>
            <w:noProof/>
            <w:webHidden/>
          </w:rPr>
          <w:tab/>
        </w:r>
        <w:r w:rsidR="00624E03">
          <w:rPr>
            <w:noProof/>
            <w:webHidden/>
          </w:rPr>
          <w:fldChar w:fldCharType="begin"/>
        </w:r>
        <w:r w:rsidR="00624E03">
          <w:rPr>
            <w:noProof/>
            <w:webHidden/>
          </w:rPr>
          <w:instrText xml:space="preserve"> PAGEREF _Toc46238947 \h </w:instrText>
        </w:r>
        <w:r w:rsidR="00624E03">
          <w:rPr>
            <w:noProof/>
            <w:webHidden/>
          </w:rPr>
        </w:r>
        <w:r w:rsidR="00624E03">
          <w:rPr>
            <w:noProof/>
            <w:webHidden/>
          </w:rPr>
          <w:fldChar w:fldCharType="separate"/>
        </w:r>
        <w:r w:rsidR="00624E03">
          <w:rPr>
            <w:noProof/>
            <w:webHidden/>
          </w:rPr>
          <w:t>63</w:t>
        </w:r>
        <w:r w:rsidR="00624E03">
          <w:rPr>
            <w:noProof/>
            <w:webHidden/>
          </w:rPr>
          <w:fldChar w:fldCharType="end"/>
        </w:r>
      </w:hyperlink>
    </w:p>
    <w:p w14:paraId="2EA38823" w14:textId="1C35BBA2" w:rsidR="00624E03" w:rsidRDefault="003D1F1E">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38948" w:history="1">
        <w:r w:rsidR="00624E03" w:rsidRPr="00BD22D1">
          <w:rPr>
            <w:rStyle w:val="Hyperlink"/>
            <w:noProof/>
            <w:lang w:val="en-GB"/>
          </w:rPr>
          <w:t>6.8.2</w:t>
        </w:r>
        <w:r w:rsidR="00624E03">
          <w:rPr>
            <w:rFonts w:asciiTheme="minorHAnsi" w:eastAsiaTheme="minorEastAsia" w:hAnsiTheme="minorHAnsi" w:cstheme="minorBidi"/>
            <w:noProof/>
            <w:szCs w:val="22"/>
            <w:lang w:val="en-GB" w:eastAsia="en-GB"/>
          </w:rPr>
          <w:tab/>
        </w:r>
        <w:r w:rsidR="00624E03" w:rsidRPr="00BD22D1">
          <w:rPr>
            <w:rStyle w:val="Hyperlink"/>
            <w:noProof/>
            <w:lang w:val="en-GB"/>
          </w:rPr>
          <w:t>Extension of JBA After the OQ</w:t>
        </w:r>
        <w:r w:rsidR="00624E03">
          <w:rPr>
            <w:noProof/>
            <w:webHidden/>
          </w:rPr>
          <w:tab/>
        </w:r>
        <w:r w:rsidR="00624E03">
          <w:rPr>
            <w:noProof/>
            <w:webHidden/>
          </w:rPr>
          <w:fldChar w:fldCharType="begin"/>
        </w:r>
        <w:r w:rsidR="00624E03">
          <w:rPr>
            <w:noProof/>
            <w:webHidden/>
          </w:rPr>
          <w:instrText xml:space="preserve"> PAGEREF _Toc46238948 \h </w:instrText>
        </w:r>
        <w:r w:rsidR="00624E03">
          <w:rPr>
            <w:noProof/>
            <w:webHidden/>
          </w:rPr>
        </w:r>
        <w:r w:rsidR="00624E03">
          <w:rPr>
            <w:noProof/>
            <w:webHidden/>
          </w:rPr>
          <w:fldChar w:fldCharType="separate"/>
        </w:r>
        <w:r w:rsidR="00624E03">
          <w:rPr>
            <w:noProof/>
            <w:webHidden/>
          </w:rPr>
          <w:t>64</w:t>
        </w:r>
        <w:r w:rsidR="00624E03">
          <w:rPr>
            <w:noProof/>
            <w:webHidden/>
          </w:rPr>
          <w:fldChar w:fldCharType="end"/>
        </w:r>
      </w:hyperlink>
    </w:p>
    <w:p w14:paraId="52AA6701" w14:textId="5183A080" w:rsidR="00624E03" w:rsidRDefault="003D1F1E">
      <w:pPr>
        <w:pStyle w:val="TOC2"/>
        <w:tabs>
          <w:tab w:val="left" w:pos="1134"/>
        </w:tabs>
        <w:rPr>
          <w:rFonts w:asciiTheme="minorHAnsi" w:eastAsiaTheme="minorEastAsia" w:hAnsiTheme="minorHAnsi" w:cstheme="minorBidi"/>
          <w:noProof/>
          <w:szCs w:val="22"/>
          <w:lang w:val="en-GB" w:eastAsia="en-GB"/>
        </w:rPr>
      </w:pPr>
      <w:hyperlink w:anchor="_Toc46238949" w:history="1">
        <w:r w:rsidR="00624E03" w:rsidRPr="00BD22D1">
          <w:rPr>
            <w:rStyle w:val="Hyperlink"/>
            <w:noProof/>
            <w:lang w:val="en-GB"/>
          </w:rPr>
          <w:t>6.9</w:t>
        </w:r>
        <w:r w:rsidR="00624E03">
          <w:rPr>
            <w:rFonts w:asciiTheme="minorHAnsi" w:eastAsiaTheme="minorEastAsia" w:hAnsiTheme="minorHAnsi" w:cstheme="minorBidi"/>
            <w:noProof/>
            <w:szCs w:val="22"/>
            <w:lang w:val="en-GB" w:eastAsia="en-GB"/>
          </w:rPr>
          <w:tab/>
        </w:r>
        <w:r w:rsidR="00624E03" w:rsidRPr="00BD22D1">
          <w:rPr>
            <w:rStyle w:val="Hyperlink"/>
            <w:noProof/>
            <w:lang w:val="en-GB"/>
          </w:rPr>
          <w:t>OQ Execution</w:t>
        </w:r>
        <w:r w:rsidR="00624E03">
          <w:rPr>
            <w:noProof/>
            <w:webHidden/>
          </w:rPr>
          <w:tab/>
        </w:r>
        <w:r w:rsidR="00624E03">
          <w:rPr>
            <w:noProof/>
            <w:webHidden/>
          </w:rPr>
          <w:fldChar w:fldCharType="begin"/>
        </w:r>
        <w:r w:rsidR="00624E03">
          <w:rPr>
            <w:noProof/>
            <w:webHidden/>
          </w:rPr>
          <w:instrText xml:space="preserve"> PAGEREF _Toc46238949 \h </w:instrText>
        </w:r>
        <w:r w:rsidR="00624E03">
          <w:rPr>
            <w:noProof/>
            <w:webHidden/>
          </w:rPr>
        </w:r>
        <w:r w:rsidR="00624E03">
          <w:rPr>
            <w:noProof/>
            <w:webHidden/>
          </w:rPr>
          <w:fldChar w:fldCharType="separate"/>
        </w:r>
        <w:r w:rsidR="00624E03">
          <w:rPr>
            <w:noProof/>
            <w:webHidden/>
          </w:rPr>
          <w:t>64</w:t>
        </w:r>
        <w:r w:rsidR="00624E03">
          <w:rPr>
            <w:noProof/>
            <w:webHidden/>
          </w:rPr>
          <w:fldChar w:fldCharType="end"/>
        </w:r>
      </w:hyperlink>
    </w:p>
    <w:p w14:paraId="6E3E655B" w14:textId="336C1A94" w:rsidR="00624E03" w:rsidRDefault="003D1F1E">
      <w:pPr>
        <w:pStyle w:val="TOC1"/>
        <w:rPr>
          <w:rFonts w:asciiTheme="minorHAnsi" w:eastAsiaTheme="minorEastAsia" w:hAnsiTheme="minorHAnsi" w:cstheme="minorBidi"/>
          <w:noProof/>
          <w:szCs w:val="22"/>
          <w:lang w:val="en-GB" w:eastAsia="en-GB"/>
        </w:rPr>
      </w:pPr>
      <w:hyperlink w:anchor="_Toc46238950" w:history="1">
        <w:r w:rsidR="00624E03" w:rsidRPr="00BD22D1">
          <w:rPr>
            <w:rStyle w:val="Hyperlink"/>
            <w:noProof/>
            <w:lang w:val="en-GB"/>
          </w:rPr>
          <w:t>7</w:t>
        </w:r>
        <w:r w:rsidR="00624E03">
          <w:rPr>
            <w:rFonts w:asciiTheme="minorHAnsi" w:eastAsiaTheme="minorEastAsia" w:hAnsiTheme="minorHAnsi" w:cstheme="minorBidi"/>
            <w:noProof/>
            <w:szCs w:val="22"/>
            <w:lang w:val="en-GB" w:eastAsia="en-GB"/>
          </w:rPr>
          <w:tab/>
        </w:r>
        <w:r w:rsidR="00624E03" w:rsidRPr="00BD22D1">
          <w:rPr>
            <w:rStyle w:val="Hyperlink"/>
            <w:noProof/>
            <w:lang w:val="en-GB"/>
          </w:rPr>
          <w:t>Prototype Audit</w:t>
        </w:r>
        <w:r w:rsidR="00624E03">
          <w:rPr>
            <w:noProof/>
            <w:webHidden/>
          </w:rPr>
          <w:tab/>
        </w:r>
        <w:r w:rsidR="00624E03">
          <w:rPr>
            <w:noProof/>
            <w:webHidden/>
          </w:rPr>
          <w:fldChar w:fldCharType="begin"/>
        </w:r>
        <w:r w:rsidR="00624E03">
          <w:rPr>
            <w:noProof/>
            <w:webHidden/>
          </w:rPr>
          <w:instrText xml:space="preserve"> PAGEREF _Toc46238950 \h </w:instrText>
        </w:r>
        <w:r w:rsidR="00624E03">
          <w:rPr>
            <w:noProof/>
            <w:webHidden/>
          </w:rPr>
        </w:r>
        <w:r w:rsidR="00624E03">
          <w:rPr>
            <w:noProof/>
            <w:webHidden/>
          </w:rPr>
          <w:fldChar w:fldCharType="separate"/>
        </w:r>
        <w:r w:rsidR="00624E03">
          <w:rPr>
            <w:noProof/>
            <w:webHidden/>
          </w:rPr>
          <w:t>65</w:t>
        </w:r>
        <w:r w:rsidR="00624E03">
          <w:rPr>
            <w:noProof/>
            <w:webHidden/>
          </w:rPr>
          <w:fldChar w:fldCharType="end"/>
        </w:r>
      </w:hyperlink>
    </w:p>
    <w:p w14:paraId="6AC345A6" w14:textId="6E49F280" w:rsidR="00624E03" w:rsidRDefault="003D1F1E">
      <w:pPr>
        <w:pStyle w:val="TOC2"/>
        <w:tabs>
          <w:tab w:val="left" w:pos="1134"/>
        </w:tabs>
        <w:rPr>
          <w:rFonts w:asciiTheme="minorHAnsi" w:eastAsiaTheme="minorEastAsia" w:hAnsiTheme="minorHAnsi" w:cstheme="minorBidi"/>
          <w:noProof/>
          <w:szCs w:val="22"/>
          <w:lang w:val="en-GB" w:eastAsia="en-GB"/>
        </w:rPr>
      </w:pPr>
      <w:hyperlink w:anchor="_Toc46238951" w:history="1">
        <w:r w:rsidR="00624E03" w:rsidRPr="00BD22D1">
          <w:rPr>
            <w:rStyle w:val="Hyperlink"/>
            <w:noProof/>
            <w:lang w:val="en-GB"/>
          </w:rPr>
          <w:t>7.1</w:t>
        </w:r>
        <w:r w:rsidR="00624E03">
          <w:rPr>
            <w:rFonts w:asciiTheme="minorHAnsi" w:eastAsiaTheme="minorEastAsia" w:hAnsiTheme="minorHAnsi" w:cstheme="minorBidi"/>
            <w:noProof/>
            <w:szCs w:val="22"/>
            <w:lang w:val="en-GB" w:eastAsia="en-GB"/>
          </w:rPr>
          <w:tab/>
        </w:r>
        <w:r w:rsidR="00624E03" w:rsidRPr="00BD22D1">
          <w:rPr>
            <w:rStyle w:val="Hyperlink"/>
            <w:noProof/>
            <w:lang w:val="en-GB"/>
          </w:rPr>
          <w:t>Results of the Audit</w:t>
        </w:r>
        <w:r w:rsidR="00624E03">
          <w:rPr>
            <w:noProof/>
            <w:webHidden/>
          </w:rPr>
          <w:tab/>
        </w:r>
        <w:r w:rsidR="00624E03">
          <w:rPr>
            <w:noProof/>
            <w:webHidden/>
          </w:rPr>
          <w:fldChar w:fldCharType="begin"/>
        </w:r>
        <w:r w:rsidR="00624E03">
          <w:rPr>
            <w:noProof/>
            <w:webHidden/>
          </w:rPr>
          <w:instrText xml:space="preserve"> PAGEREF _Toc46238951 \h </w:instrText>
        </w:r>
        <w:r w:rsidR="00624E03">
          <w:rPr>
            <w:noProof/>
            <w:webHidden/>
          </w:rPr>
        </w:r>
        <w:r w:rsidR="00624E03">
          <w:rPr>
            <w:noProof/>
            <w:webHidden/>
          </w:rPr>
          <w:fldChar w:fldCharType="separate"/>
        </w:r>
        <w:r w:rsidR="00624E03">
          <w:rPr>
            <w:noProof/>
            <w:webHidden/>
          </w:rPr>
          <w:t>65</w:t>
        </w:r>
        <w:r w:rsidR="00624E03">
          <w:rPr>
            <w:noProof/>
            <w:webHidden/>
          </w:rPr>
          <w:fldChar w:fldCharType="end"/>
        </w:r>
      </w:hyperlink>
    </w:p>
    <w:p w14:paraId="6053D93B" w14:textId="73B117B5" w:rsidR="00624E03" w:rsidRDefault="003D1F1E">
      <w:pPr>
        <w:pStyle w:val="TOC2"/>
        <w:tabs>
          <w:tab w:val="left" w:pos="1134"/>
        </w:tabs>
        <w:rPr>
          <w:rFonts w:asciiTheme="minorHAnsi" w:eastAsiaTheme="minorEastAsia" w:hAnsiTheme="minorHAnsi" w:cstheme="minorBidi"/>
          <w:noProof/>
          <w:szCs w:val="22"/>
          <w:lang w:val="en-GB" w:eastAsia="en-GB"/>
        </w:rPr>
      </w:pPr>
      <w:hyperlink w:anchor="_Toc46238952" w:history="1">
        <w:r w:rsidR="00624E03" w:rsidRPr="00BD22D1">
          <w:rPr>
            <w:rStyle w:val="Hyperlink"/>
            <w:noProof/>
            <w:lang w:val="en-GB"/>
          </w:rPr>
          <w:t>7.2</w:t>
        </w:r>
        <w:r w:rsidR="00624E03">
          <w:rPr>
            <w:rFonts w:asciiTheme="minorHAnsi" w:eastAsiaTheme="minorEastAsia" w:hAnsiTheme="minorHAnsi" w:cstheme="minorBidi"/>
            <w:noProof/>
            <w:szCs w:val="22"/>
            <w:lang w:val="en-GB" w:eastAsia="en-GB"/>
          </w:rPr>
          <w:tab/>
        </w:r>
        <w:r w:rsidR="00624E03" w:rsidRPr="00BD22D1">
          <w:rPr>
            <w:rStyle w:val="Hyperlink"/>
            <w:noProof/>
            <w:lang w:val="en-GB"/>
          </w:rPr>
          <w:t>Conclusions from the audit</w:t>
        </w:r>
        <w:r w:rsidR="00624E03">
          <w:rPr>
            <w:noProof/>
            <w:webHidden/>
          </w:rPr>
          <w:tab/>
        </w:r>
        <w:r w:rsidR="00624E03">
          <w:rPr>
            <w:noProof/>
            <w:webHidden/>
          </w:rPr>
          <w:fldChar w:fldCharType="begin"/>
        </w:r>
        <w:r w:rsidR="00624E03">
          <w:rPr>
            <w:noProof/>
            <w:webHidden/>
          </w:rPr>
          <w:instrText xml:space="preserve"> PAGEREF _Toc46238952 \h </w:instrText>
        </w:r>
        <w:r w:rsidR="00624E03">
          <w:rPr>
            <w:noProof/>
            <w:webHidden/>
          </w:rPr>
        </w:r>
        <w:r w:rsidR="00624E03">
          <w:rPr>
            <w:noProof/>
            <w:webHidden/>
          </w:rPr>
          <w:fldChar w:fldCharType="separate"/>
        </w:r>
        <w:r w:rsidR="00624E03">
          <w:rPr>
            <w:noProof/>
            <w:webHidden/>
          </w:rPr>
          <w:t>65</w:t>
        </w:r>
        <w:r w:rsidR="00624E03">
          <w:rPr>
            <w:noProof/>
            <w:webHidden/>
          </w:rPr>
          <w:fldChar w:fldCharType="end"/>
        </w:r>
      </w:hyperlink>
    </w:p>
    <w:p w14:paraId="0BC183CE" w14:textId="01A53E22" w:rsidR="00624E03" w:rsidRDefault="003D1F1E">
      <w:pPr>
        <w:pStyle w:val="TOC1"/>
        <w:rPr>
          <w:rFonts w:asciiTheme="minorHAnsi" w:eastAsiaTheme="minorEastAsia" w:hAnsiTheme="minorHAnsi" w:cstheme="minorBidi"/>
          <w:noProof/>
          <w:szCs w:val="22"/>
          <w:lang w:val="en-GB" w:eastAsia="en-GB"/>
        </w:rPr>
      </w:pPr>
      <w:hyperlink w:anchor="_Toc46238953" w:history="1">
        <w:r w:rsidR="00624E03" w:rsidRPr="00BD22D1">
          <w:rPr>
            <w:rStyle w:val="Hyperlink"/>
            <w:noProof/>
            <w:lang w:val="en-GB"/>
          </w:rPr>
          <w:t>8</w:t>
        </w:r>
        <w:r w:rsidR="00624E03">
          <w:rPr>
            <w:rFonts w:asciiTheme="minorHAnsi" w:eastAsiaTheme="minorEastAsia" w:hAnsiTheme="minorHAnsi" w:cstheme="minorBidi"/>
            <w:noProof/>
            <w:szCs w:val="22"/>
            <w:lang w:val="en-GB" w:eastAsia="en-GB"/>
          </w:rPr>
          <w:tab/>
        </w:r>
        <w:r w:rsidR="00624E03" w:rsidRPr="00BD22D1">
          <w:rPr>
            <w:rStyle w:val="Hyperlink"/>
            <w:noProof/>
            <w:lang w:val="en-GB"/>
          </w:rPr>
          <w:t>Learnings &amp; Discussion</w:t>
        </w:r>
        <w:r w:rsidR="00624E03">
          <w:rPr>
            <w:noProof/>
            <w:webHidden/>
          </w:rPr>
          <w:tab/>
        </w:r>
        <w:r w:rsidR="00624E03">
          <w:rPr>
            <w:noProof/>
            <w:webHidden/>
          </w:rPr>
          <w:fldChar w:fldCharType="begin"/>
        </w:r>
        <w:r w:rsidR="00624E03">
          <w:rPr>
            <w:noProof/>
            <w:webHidden/>
          </w:rPr>
          <w:instrText xml:space="preserve"> PAGEREF _Toc46238953 \h </w:instrText>
        </w:r>
        <w:r w:rsidR="00624E03">
          <w:rPr>
            <w:noProof/>
            <w:webHidden/>
          </w:rPr>
        </w:r>
        <w:r w:rsidR="00624E03">
          <w:rPr>
            <w:noProof/>
            <w:webHidden/>
          </w:rPr>
          <w:fldChar w:fldCharType="separate"/>
        </w:r>
        <w:r w:rsidR="00624E03">
          <w:rPr>
            <w:noProof/>
            <w:webHidden/>
          </w:rPr>
          <w:t>66</w:t>
        </w:r>
        <w:r w:rsidR="00624E03">
          <w:rPr>
            <w:noProof/>
            <w:webHidden/>
          </w:rPr>
          <w:fldChar w:fldCharType="end"/>
        </w:r>
      </w:hyperlink>
    </w:p>
    <w:p w14:paraId="19EA215F" w14:textId="391B85AD" w:rsidR="00624E03" w:rsidRDefault="003D1F1E">
      <w:pPr>
        <w:pStyle w:val="TOC1"/>
        <w:rPr>
          <w:rFonts w:asciiTheme="minorHAnsi" w:eastAsiaTheme="minorEastAsia" w:hAnsiTheme="minorHAnsi" w:cstheme="minorBidi"/>
          <w:noProof/>
          <w:szCs w:val="22"/>
          <w:lang w:val="en-GB" w:eastAsia="en-GB"/>
        </w:rPr>
      </w:pPr>
      <w:hyperlink w:anchor="_Toc46238954" w:history="1">
        <w:r w:rsidR="00624E03" w:rsidRPr="00BD22D1">
          <w:rPr>
            <w:rStyle w:val="Hyperlink"/>
            <w:noProof/>
            <w:lang w:val="en-GB"/>
          </w:rPr>
          <w:t>9</w:t>
        </w:r>
        <w:r w:rsidR="00624E03">
          <w:rPr>
            <w:rFonts w:asciiTheme="minorHAnsi" w:eastAsiaTheme="minorEastAsia" w:hAnsiTheme="minorHAnsi" w:cstheme="minorBidi"/>
            <w:noProof/>
            <w:szCs w:val="22"/>
            <w:lang w:val="en-GB" w:eastAsia="en-GB"/>
          </w:rPr>
          <w:tab/>
        </w:r>
        <w:r w:rsidR="00624E03" w:rsidRPr="00BD22D1">
          <w:rPr>
            <w:rStyle w:val="Hyperlink"/>
            <w:noProof/>
            <w:lang w:val="en-GB"/>
          </w:rPr>
          <w:t>Outlook</w:t>
        </w:r>
        <w:r w:rsidR="00624E03">
          <w:rPr>
            <w:noProof/>
            <w:webHidden/>
          </w:rPr>
          <w:tab/>
        </w:r>
        <w:r w:rsidR="00624E03">
          <w:rPr>
            <w:noProof/>
            <w:webHidden/>
          </w:rPr>
          <w:fldChar w:fldCharType="begin"/>
        </w:r>
        <w:r w:rsidR="00624E03">
          <w:rPr>
            <w:noProof/>
            <w:webHidden/>
          </w:rPr>
          <w:instrText xml:space="preserve"> PAGEREF _Toc46238954 \h </w:instrText>
        </w:r>
        <w:r w:rsidR="00624E03">
          <w:rPr>
            <w:noProof/>
            <w:webHidden/>
          </w:rPr>
        </w:r>
        <w:r w:rsidR="00624E03">
          <w:rPr>
            <w:noProof/>
            <w:webHidden/>
          </w:rPr>
          <w:fldChar w:fldCharType="separate"/>
        </w:r>
        <w:r w:rsidR="00624E03">
          <w:rPr>
            <w:noProof/>
            <w:webHidden/>
          </w:rPr>
          <w:t>69</w:t>
        </w:r>
        <w:r w:rsidR="00624E03">
          <w:rPr>
            <w:noProof/>
            <w:webHidden/>
          </w:rPr>
          <w:fldChar w:fldCharType="end"/>
        </w:r>
      </w:hyperlink>
    </w:p>
    <w:p w14:paraId="460F0171" w14:textId="0D7937C8" w:rsidR="00624E03" w:rsidRDefault="003D1F1E">
      <w:pPr>
        <w:pStyle w:val="TOC2"/>
        <w:tabs>
          <w:tab w:val="left" w:pos="1134"/>
        </w:tabs>
        <w:rPr>
          <w:rFonts w:asciiTheme="minorHAnsi" w:eastAsiaTheme="minorEastAsia" w:hAnsiTheme="minorHAnsi" w:cstheme="minorBidi"/>
          <w:noProof/>
          <w:szCs w:val="22"/>
          <w:lang w:val="en-GB" w:eastAsia="en-GB"/>
        </w:rPr>
      </w:pPr>
      <w:hyperlink w:anchor="_Toc46238955" w:history="1">
        <w:r w:rsidR="00624E03" w:rsidRPr="00BD22D1">
          <w:rPr>
            <w:rStyle w:val="Hyperlink"/>
            <w:noProof/>
            <w:lang w:val="en-GB"/>
          </w:rPr>
          <w:t>9.1</w:t>
        </w:r>
        <w:r w:rsidR="00624E03">
          <w:rPr>
            <w:rFonts w:asciiTheme="minorHAnsi" w:eastAsiaTheme="minorEastAsia" w:hAnsiTheme="minorHAnsi" w:cstheme="minorBidi"/>
            <w:noProof/>
            <w:szCs w:val="22"/>
            <w:lang w:val="en-GB" w:eastAsia="en-GB"/>
          </w:rPr>
          <w:tab/>
        </w:r>
        <w:r w:rsidR="00624E03" w:rsidRPr="00BD22D1">
          <w:rPr>
            <w:rStyle w:val="Hyperlink"/>
            <w:noProof/>
            <w:lang w:val="en-GB"/>
          </w:rPr>
          <w:t>Added Value: OQs on several Web Browsers</w:t>
        </w:r>
        <w:r w:rsidR="00624E03">
          <w:rPr>
            <w:noProof/>
            <w:webHidden/>
          </w:rPr>
          <w:tab/>
        </w:r>
        <w:r w:rsidR="00624E03">
          <w:rPr>
            <w:noProof/>
            <w:webHidden/>
          </w:rPr>
          <w:fldChar w:fldCharType="begin"/>
        </w:r>
        <w:r w:rsidR="00624E03">
          <w:rPr>
            <w:noProof/>
            <w:webHidden/>
          </w:rPr>
          <w:instrText xml:space="preserve"> PAGEREF _Toc46238955 \h </w:instrText>
        </w:r>
        <w:r w:rsidR="00624E03">
          <w:rPr>
            <w:noProof/>
            <w:webHidden/>
          </w:rPr>
        </w:r>
        <w:r w:rsidR="00624E03">
          <w:rPr>
            <w:noProof/>
            <w:webHidden/>
          </w:rPr>
          <w:fldChar w:fldCharType="separate"/>
        </w:r>
        <w:r w:rsidR="00624E03">
          <w:rPr>
            <w:noProof/>
            <w:webHidden/>
          </w:rPr>
          <w:t>69</w:t>
        </w:r>
        <w:r w:rsidR="00624E03">
          <w:rPr>
            <w:noProof/>
            <w:webHidden/>
          </w:rPr>
          <w:fldChar w:fldCharType="end"/>
        </w:r>
      </w:hyperlink>
    </w:p>
    <w:p w14:paraId="48B73447" w14:textId="5CD6938F" w:rsidR="00624E03" w:rsidRDefault="003D1F1E">
      <w:pPr>
        <w:pStyle w:val="TOC2"/>
        <w:tabs>
          <w:tab w:val="left" w:pos="1134"/>
        </w:tabs>
        <w:rPr>
          <w:rFonts w:asciiTheme="minorHAnsi" w:eastAsiaTheme="minorEastAsia" w:hAnsiTheme="minorHAnsi" w:cstheme="minorBidi"/>
          <w:noProof/>
          <w:szCs w:val="22"/>
          <w:lang w:val="en-GB" w:eastAsia="en-GB"/>
        </w:rPr>
      </w:pPr>
      <w:hyperlink w:anchor="_Toc46238956" w:history="1">
        <w:r w:rsidR="00624E03" w:rsidRPr="00BD22D1">
          <w:rPr>
            <w:rStyle w:val="Hyperlink"/>
            <w:noProof/>
            <w:lang w:val="en-GB"/>
          </w:rPr>
          <w:t>9.2</w:t>
        </w:r>
        <w:r w:rsidR="00624E03">
          <w:rPr>
            <w:rFonts w:asciiTheme="minorHAnsi" w:eastAsiaTheme="minorEastAsia" w:hAnsiTheme="minorHAnsi" w:cstheme="minorBidi"/>
            <w:noProof/>
            <w:szCs w:val="22"/>
            <w:lang w:val="en-GB" w:eastAsia="en-GB"/>
          </w:rPr>
          <w:tab/>
        </w:r>
        <w:r w:rsidR="00624E03" w:rsidRPr="00BD22D1">
          <w:rPr>
            <w:rStyle w:val="Hyperlink"/>
            <w:noProof/>
            <w:lang w:val="en-GB"/>
          </w:rPr>
          <w:t>Further Topics to Address</w:t>
        </w:r>
        <w:r w:rsidR="00624E03">
          <w:rPr>
            <w:noProof/>
            <w:webHidden/>
          </w:rPr>
          <w:tab/>
        </w:r>
        <w:r w:rsidR="00624E03">
          <w:rPr>
            <w:noProof/>
            <w:webHidden/>
          </w:rPr>
          <w:fldChar w:fldCharType="begin"/>
        </w:r>
        <w:r w:rsidR="00624E03">
          <w:rPr>
            <w:noProof/>
            <w:webHidden/>
          </w:rPr>
          <w:instrText xml:space="preserve"> PAGEREF _Toc46238956 \h </w:instrText>
        </w:r>
        <w:r w:rsidR="00624E03">
          <w:rPr>
            <w:noProof/>
            <w:webHidden/>
          </w:rPr>
        </w:r>
        <w:r w:rsidR="00624E03">
          <w:rPr>
            <w:noProof/>
            <w:webHidden/>
          </w:rPr>
          <w:fldChar w:fldCharType="separate"/>
        </w:r>
        <w:r w:rsidR="00624E03">
          <w:rPr>
            <w:noProof/>
            <w:webHidden/>
          </w:rPr>
          <w:t>69</w:t>
        </w:r>
        <w:r w:rsidR="00624E03">
          <w:rPr>
            <w:noProof/>
            <w:webHidden/>
          </w:rPr>
          <w:fldChar w:fldCharType="end"/>
        </w:r>
      </w:hyperlink>
    </w:p>
    <w:p w14:paraId="375D54AC" w14:textId="0E541286" w:rsidR="00624E03" w:rsidRDefault="003D1F1E">
      <w:pPr>
        <w:pStyle w:val="TOC2"/>
        <w:tabs>
          <w:tab w:val="left" w:pos="1134"/>
        </w:tabs>
        <w:rPr>
          <w:rFonts w:asciiTheme="minorHAnsi" w:eastAsiaTheme="minorEastAsia" w:hAnsiTheme="minorHAnsi" w:cstheme="minorBidi"/>
          <w:noProof/>
          <w:szCs w:val="22"/>
          <w:lang w:val="en-GB" w:eastAsia="en-GB"/>
        </w:rPr>
      </w:pPr>
      <w:hyperlink w:anchor="_Toc46238957" w:history="1">
        <w:r w:rsidR="00624E03" w:rsidRPr="00BD22D1">
          <w:rPr>
            <w:rStyle w:val="Hyperlink"/>
            <w:noProof/>
            <w:lang w:val="en-GB"/>
          </w:rPr>
          <w:t>9.3</w:t>
        </w:r>
        <w:r w:rsidR="00624E03">
          <w:rPr>
            <w:rFonts w:asciiTheme="minorHAnsi" w:eastAsiaTheme="minorEastAsia" w:hAnsiTheme="minorHAnsi" w:cstheme="minorBidi"/>
            <w:noProof/>
            <w:szCs w:val="22"/>
            <w:lang w:val="en-GB" w:eastAsia="en-GB"/>
          </w:rPr>
          <w:tab/>
        </w:r>
        <w:r w:rsidR="00624E03" w:rsidRPr="00BD22D1">
          <w:rPr>
            <w:rStyle w:val="Hyperlink"/>
            <w:noProof/>
            <w:lang w:val="en-GB"/>
          </w:rPr>
          <w:t>Pharmaceutical Companies show Interest</w:t>
        </w:r>
        <w:r w:rsidR="00624E03">
          <w:rPr>
            <w:noProof/>
            <w:webHidden/>
          </w:rPr>
          <w:tab/>
        </w:r>
        <w:r w:rsidR="00624E03">
          <w:rPr>
            <w:noProof/>
            <w:webHidden/>
          </w:rPr>
          <w:fldChar w:fldCharType="begin"/>
        </w:r>
        <w:r w:rsidR="00624E03">
          <w:rPr>
            <w:noProof/>
            <w:webHidden/>
          </w:rPr>
          <w:instrText xml:space="preserve"> PAGEREF _Toc46238957 \h </w:instrText>
        </w:r>
        <w:r w:rsidR="00624E03">
          <w:rPr>
            <w:noProof/>
            <w:webHidden/>
          </w:rPr>
        </w:r>
        <w:r w:rsidR="00624E03">
          <w:rPr>
            <w:noProof/>
            <w:webHidden/>
          </w:rPr>
          <w:fldChar w:fldCharType="separate"/>
        </w:r>
        <w:r w:rsidR="00624E03">
          <w:rPr>
            <w:noProof/>
            <w:webHidden/>
          </w:rPr>
          <w:t>70</w:t>
        </w:r>
        <w:r w:rsidR="00624E03">
          <w:rPr>
            <w:noProof/>
            <w:webHidden/>
          </w:rPr>
          <w:fldChar w:fldCharType="end"/>
        </w:r>
      </w:hyperlink>
    </w:p>
    <w:p w14:paraId="12860BE6" w14:textId="32D24CFC" w:rsidR="00624E03" w:rsidRDefault="003D1F1E">
      <w:pPr>
        <w:pStyle w:val="TOC2"/>
        <w:tabs>
          <w:tab w:val="left" w:pos="1134"/>
        </w:tabs>
        <w:rPr>
          <w:rFonts w:asciiTheme="minorHAnsi" w:eastAsiaTheme="minorEastAsia" w:hAnsiTheme="minorHAnsi" w:cstheme="minorBidi"/>
          <w:noProof/>
          <w:szCs w:val="22"/>
          <w:lang w:val="en-GB" w:eastAsia="en-GB"/>
        </w:rPr>
      </w:pPr>
      <w:hyperlink w:anchor="_Toc46238958" w:history="1">
        <w:r w:rsidR="00624E03" w:rsidRPr="00BD22D1">
          <w:rPr>
            <w:rStyle w:val="Hyperlink"/>
            <w:noProof/>
            <w:lang w:val="en-GB"/>
          </w:rPr>
          <w:t>9.4</w:t>
        </w:r>
        <w:r w:rsidR="00624E03">
          <w:rPr>
            <w:rFonts w:asciiTheme="minorHAnsi" w:eastAsiaTheme="minorEastAsia" w:hAnsiTheme="minorHAnsi" w:cstheme="minorBidi"/>
            <w:noProof/>
            <w:szCs w:val="22"/>
            <w:lang w:val="en-GB" w:eastAsia="en-GB"/>
          </w:rPr>
          <w:tab/>
        </w:r>
        <w:r w:rsidR="00624E03" w:rsidRPr="00BD22D1">
          <w:rPr>
            <w:rStyle w:val="Hyperlink"/>
            <w:noProof/>
            <w:lang w:val="en-GB"/>
          </w:rPr>
          <w:t>Automated OQ Testing and Artificial Intelligence</w:t>
        </w:r>
        <w:r w:rsidR="00624E03">
          <w:rPr>
            <w:noProof/>
            <w:webHidden/>
          </w:rPr>
          <w:tab/>
        </w:r>
        <w:r w:rsidR="00624E03">
          <w:rPr>
            <w:noProof/>
            <w:webHidden/>
          </w:rPr>
          <w:fldChar w:fldCharType="begin"/>
        </w:r>
        <w:r w:rsidR="00624E03">
          <w:rPr>
            <w:noProof/>
            <w:webHidden/>
          </w:rPr>
          <w:instrText xml:space="preserve"> PAGEREF _Toc46238958 \h </w:instrText>
        </w:r>
        <w:r w:rsidR="00624E03">
          <w:rPr>
            <w:noProof/>
            <w:webHidden/>
          </w:rPr>
        </w:r>
        <w:r w:rsidR="00624E03">
          <w:rPr>
            <w:noProof/>
            <w:webHidden/>
          </w:rPr>
          <w:fldChar w:fldCharType="separate"/>
        </w:r>
        <w:r w:rsidR="00624E03">
          <w:rPr>
            <w:noProof/>
            <w:webHidden/>
          </w:rPr>
          <w:t>70</w:t>
        </w:r>
        <w:r w:rsidR="00624E03">
          <w:rPr>
            <w:noProof/>
            <w:webHidden/>
          </w:rPr>
          <w:fldChar w:fldCharType="end"/>
        </w:r>
      </w:hyperlink>
    </w:p>
    <w:p w14:paraId="3B833FFC" w14:textId="43D26BDD" w:rsidR="00624E03" w:rsidRDefault="003D1F1E">
      <w:pPr>
        <w:pStyle w:val="TOC2"/>
        <w:tabs>
          <w:tab w:val="left" w:pos="1134"/>
        </w:tabs>
        <w:rPr>
          <w:rFonts w:asciiTheme="minorHAnsi" w:eastAsiaTheme="minorEastAsia" w:hAnsiTheme="minorHAnsi" w:cstheme="minorBidi"/>
          <w:noProof/>
          <w:szCs w:val="22"/>
          <w:lang w:val="en-GB" w:eastAsia="en-GB"/>
        </w:rPr>
      </w:pPr>
      <w:hyperlink w:anchor="_Toc46238959" w:history="1">
        <w:r w:rsidR="00624E03" w:rsidRPr="00BD22D1">
          <w:rPr>
            <w:rStyle w:val="Hyperlink"/>
            <w:noProof/>
            <w:lang w:val="en-GB"/>
          </w:rPr>
          <w:t>9.5</w:t>
        </w:r>
        <w:r w:rsidR="00624E03">
          <w:rPr>
            <w:rFonts w:asciiTheme="minorHAnsi" w:eastAsiaTheme="minorEastAsia" w:hAnsiTheme="minorHAnsi" w:cstheme="minorBidi"/>
            <w:noProof/>
            <w:szCs w:val="22"/>
            <w:lang w:val="en-GB" w:eastAsia="en-GB"/>
          </w:rPr>
          <w:tab/>
        </w:r>
        <w:r w:rsidR="00624E03" w:rsidRPr="00BD22D1">
          <w:rPr>
            <w:rStyle w:val="Hyperlink"/>
            <w:noProof/>
            <w:lang w:val="en-GB"/>
          </w:rPr>
          <w:t>Towards a Digital Transformation of the Software Verification Process</w:t>
        </w:r>
        <w:r w:rsidR="00624E03">
          <w:rPr>
            <w:noProof/>
            <w:webHidden/>
          </w:rPr>
          <w:tab/>
        </w:r>
        <w:r w:rsidR="00624E03">
          <w:rPr>
            <w:noProof/>
            <w:webHidden/>
          </w:rPr>
          <w:fldChar w:fldCharType="begin"/>
        </w:r>
        <w:r w:rsidR="00624E03">
          <w:rPr>
            <w:noProof/>
            <w:webHidden/>
          </w:rPr>
          <w:instrText xml:space="preserve"> PAGEREF _Toc46238959 \h </w:instrText>
        </w:r>
        <w:r w:rsidR="00624E03">
          <w:rPr>
            <w:noProof/>
            <w:webHidden/>
          </w:rPr>
        </w:r>
        <w:r w:rsidR="00624E03">
          <w:rPr>
            <w:noProof/>
            <w:webHidden/>
          </w:rPr>
          <w:fldChar w:fldCharType="separate"/>
        </w:r>
        <w:r w:rsidR="00624E03">
          <w:rPr>
            <w:noProof/>
            <w:webHidden/>
          </w:rPr>
          <w:t>70</w:t>
        </w:r>
        <w:r w:rsidR="00624E03">
          <w:rPr>
            <w:noProof/>
            <w:webHidden/>
          </w:rPr>
          <w:fldChar w:fldCharType="end"/>
        </w:r>
      </w:hyperlink>
    </w:p>
    <w:p w14:paraId="353A80B0" w14:textId="491A6962" w:rsidR="00624E03" w:rsidRDefault="003D1F1E">
      <w:pPr>
        <w:pStyle w:val="TOC1"/>
        <w:rPr>
          <w:rFonts w:asciiTheme="minorHAnsi" w:eastAsiaTheme="minorEastAsia" w:hAnsiTheme="minorHAnsi" w:cstheme="minorBidi"/>
          <w:noProof/>
          <w:szCs w:val="22"/>
          <w:lang w:val="en-GB" w:eastAsia="en-GB"/>
        </w:rPr>
      </w:pPr>
      <w:hyperlink w:anchor="_Toc46238960" w:history="1">
        <w:r w:rsidR="00624E03" w:rsidRPr="00BD22D1">
          <w:rPr>
            <w:rStyle w:val="Hyperlink"/>
            <w:noProof/>
            <w:lang w:val="en-GB"/>
          </w:rPr>
          <w:t>10</w:t>
        </w:r>
        <w:r w:rsidR="00624E03">
          <w:rPr>
            <w:rFonts w:asciiTheme="minorHAnsi" w:eastAsiaTheme="minorEastAsia" w:hAnsiTheme="minorHAnsi" w:cstheme="minorBidi"/>
            <w:noProof/>
            <w:szCs w:val="22"/>
            <w:lang w:val="en-GB" w:eastAsia="en-GB"/>
          </w:rPr>
          <w:tab/>
        </w:r>
        <w:r w:rsidR="00624E03" w:rsidRPr="00BD22D1">
          <w:rPr>
            <w:rStyle w:val="Hyperlink"/>
            <w:noProof/>
            <w:lang w:val="en-GB"/>
          </w:rPr>
          <w:t>Recommendation to the Attention of wega Informatik AG</w:t>
        </w:r>
        <w:r w:rsidR="00624E03">
          <w:rPr>
            <w:noProof/>
            <w:webHidden/>
          </w:rPr>
          <w:tab/>
        </w:r>
        <w:r w:rsidR="00624E03">
          <w:rPr>
            <w:noProof/>
            <w:webHidden/>
          </w:rPr>
          <w:fldChar w:fldCharType="begin"/>
        </w:r>
        <w:r w:rsidR="00624E03">
          <w:rPr>
            <w:noProof/>
            <w:webHidden/>
          </w:rPr>
          <w:instrText xml:space="preserve"> PAGEREF _Toc46238960 \h </w:instrText>
        </w:r>
        <w:r w:rsidR="00624E03">
          <w:rPr>
            <w:noProof/>
            <w:webHidden/>
          </w:rPr>
        </w:r>
        <w:r w:rsidR="00624E03">
          <w:rPr>
            <w:noProof/>
            <w:webHidden/>
          </w:rPr>
          <w:fldChar w:fldCharType="separate"/>
        </w:r>
        <w:r w:rsidR="00624E03">
          <w:rPr>
            <w:noProof/>
            <w:webHidden/>
          </w:rPr>
          <w:t>72</w:t>
        </w:r>
        <w:r w:rsidR="00624E03">
          <w:rPr>
            <w:noProof/>
            <w:webHidden/>
          </w:rPr>
          <w:fldChar w:fldCharType="end"/>
        </w:r>
      </w:hyperlink>
    </w:p>
    <w:p w14:paraId="2067A71F" w14:textId="2BF63FBD" w:rsidR="00624E03" w:rsidRDefault="003D1F1E">
      <w:pPr>
        <w:pStyle w:val="TOC1"/>
        <w:rPr>
          <w:rFonts w:asciiTheme="minorHAnsi" w:eastAsiaTheme="minorEastAsia" w:hAnsiTheme="minorHAnsi" w:cstheme="minorBidi"/>
          <w:noProof/>
          <w:szCs w:val="22"/>
          <w:lang w:val="en-GB" w:eastAsia="en-GB"/>
        </w:rPr>
      </w:pPr>
      <w:hyperlink w:anchor="_Toc46238961" w:history="1">
        <w:r w:rsidR="00624E03" w:rsidRPr="00BD22D1">
          <w:rPr>
            <w:rStyle w:val="Hyperlink"/>
            <w:noProof/>
            <w:lang w:val="en-GB"/>
          </w:rPr>
          <w:t>References</w:t>
        </w:r>
        <w:r w:rsidR="00624E03">
          <w:rPr>
            <w:noProof/>
            <w:webHidden/>
          </w:rPr>
          <w:tab/>
        </w:r>
        <w:r w:rsidR="00624E03">
          <w:rPr>
            <w:noProof/>
            <w:webHidden/>
          </w:rPr>
          <w:fldChar w:fldCharType="begin"/>
        </w:r>
        <w:r w:rsidR="00624E03">
          <w:rPr>
            <w:noProof/>
            <w:webHidden/>
          </w:rPr>
          <w:instrText xml:space="preserve"> PAGEREF _Toc46238961 \h </w:instrText>
        </w:r>
        <w:r w:rsidR="00624E03">
          <w:rPr>
            <w:noProof/>
            <w:webHidden/>
          </w:rPr>
        </w:r>
        <w:r w:rsidR="00624E03">
          <w:rPr>
            <w:noProof/>
            <w:webHidden/>
          </w:rPr>
          <w:fldChar w:fldCharType="separate"/>
        </w:r>
        <w:r w:rsidR="00624E03">
          <w:rPr>
            <w:noProof/>
            <w:webHidden/>
          </w:rPr>
          <w:t>73</w:t>
        </w:r>
        <w:r w:rsidR="00624E03">
          <w:rPr>
            <w:noProof/>
            <w:webHidden/>
          </w:rPr>
          <w:fldChar w:fldCharType="end"/>
        </w:r>
      </w:hyperlink>
    </w:p>
    <w:p w14:paraId="4383192B" w14:textId="1F54D6AE" w:rsidR="00624E03" w:rsidRDefault="003D1F1E">
      <w:pPr>
        <w:pStyle w:val="TOC1"/>
        <w:rPr>
          <w:rFonts w:asciiTheme="minorHAnsi" w:eastAsiaTheme="minorEastAsia" w:hAnsiTheme="minorHAnsi" w:cstheme="minorBidi"/>
          <w:noProof/>
          <w:szCs w:val="22"/>
          <w:lang w:val="en-GB" w:eastAsia="en-GB"/>
        </w:rPr>
      </w:pPr>
      <w:hyperlink w:anchor="_Toc46238962" w:history="1">
        <w:r w:rsidR="00624E03" w:rsidRPr="00BD22D1">
          <w:rPr>
            <w:rStyle w:val="Hyperlink"/>
            <w:noProof/>
            <w:lang w:val="en-GB"/>
          </w:rPr>
          <w:t>List of Figures</w:t>
        </w:r>
        <w:r w:rsidR="00624E03">
          <w:rPr>
            <w:noProof/>
            <w:webHidden/>
          </w:rPr>
          <w:tab/>
        </w:r>
        <w:r w:rsidR="00624E03">
          <w:rPr>
            <w:noProof/>
            <w:webHidden/>
          </w:rPr>
          <w:fldChar w:fldCharType="begin"/>
        </w:r>
        <w:r w:rsidR="00624E03">
          <w:rPr>
            <w:noProof/>
            <w:webHidden/>
          </w:rPr>
          <w:instrText xml:space="preserve"> PAGEREF _Toc46238962 \h </w:instrText>
        </w:r>
        <w:r w:rsidR="00624E03">
          <w:rPr>
            <w:noProof/>
            <w:webHidden/>
          </w:rPr>
        </w:r>
        <w:r w:rsidR="00624E03">
          <w:rPr>
            <w:noProof/>
            <w:webHidden/>
          </w:rPr>
          <w:fldChar w:fldCharType="separate"/>
        </w:r>
        <w:r w:rsidR="00624E03">
          <w:rPr>
            <w:noProof/>
            <w:webHidden/>
          </w:rPr>
          <w:t>78</w:t>
        </w:r>
        <w:r w:rsidR="00624E03">
          <w:rPr>
            <w:noProof/>
            <w:webHidden/>
          </w:rPr>
          <w:fldChar w:fldCharType="end"/>
        </w:r>
      </w:hyperlink>
    </w:p>
    <w:p w14:paraId="17695659" w14:textId="74B3A33D" w:rsidR="00624E03" w:rsidRDefault="003D1F1E">
      <w:pPr>
        <w:pStyle w:val="TOC1"/>
        <w:rPr>
          <w:rFonts w:asciiTheme="minorHAnsi" w:eastAsiaTheme="minorEastAsia" w:hAnsiTheme="minorHAnsi" w:cstheme="minorBidi"/>
          <w:noProof/>
          <w:szCs w:val="22"/>
          <w:lang w:val="en-GB" w:eastAsia="en-GB"/>
        </w:rPr>
      </w:pPr>
      <w:hyperlink w:anchor="_Toc46238963" w:history="1">
        <w:r w:rsidR="00624E03" w:rsidRPr="00BD22D1">
          <w:rPr>
            <w:rStyle w:val="Hyperlink"/>
            <w:noProof/>
            <w:lang w:val="en-GB"/>
          </w:rPr>
          <w:t>List of Abbreviations</w:t>
        </w:r>
        <w:r w:rsidR="00624E03">
          <w:rPr>
            <w:noProof/>
            <w:webHidden/>
          </w:rPr>
          <w:tab/>
        </w:r>
        <w:r w:rsidR="00624E03">
          <w:rPr>
            <w:noProof/>
            <w:webHidden/>
          </w:rPr>
          <w:fldChar w:fldCharType="begin"/>
        </w:r>
        <w:r w:rsidR="00624E03">
          <w:rPr>
            <w:noProof/>
            <w:webHidden/>
          </w:rPr>
          <w:instrText xml:space="preserve"> PAGEREF _Toc46238963 \h </w:instrText>
        </w:r>
        <w:r w:rsidR="00624E03">
          <w:rPr>
            <w:noProof/>
            <w:webHidden/>
          </w:rPr>
        </w:r>
        <w:r w:rsidR="00624E03">
          <w:rPr>
            <w:noProof/>
            <w:webHidden/>
          </w:rPr>
          <w:fldChar w:fldCharType="separate"/>
        </w:r>
        <w:r w:rsidR="00624E03">
          <w:rPr>
            <w:noProof/>
            <w:webHidden/>
          </w:rPr>
          <w:t>80</w:t>
        </w:r>
        <w:r w:rsidR="00624E03">
          <w:rPr>
            <w:noProof/>
            <w:webHidden/>
          </w:rPr>
          <w:fldChar w:fldCharType="end"/>
        </w:r>
      </w:hyperlink>
    </w:p>
    <w:p w14:paraId="3F225200" w14:textId="0B0BF199" w:rsidR="00624E03" w:rsidRDefault="003D1F1E">
      <w:pPr>
        <w:pStyle w:val="TOC1"/>
        <w:rPr>
          <w:rFonts w:asciiTheme="minorHAnsi" w:eastAsiaTheme="minorEastAsia" w:hAnsiTheme="minorHAnsi" w:cstheme="minorBidi"/>
          <w:noProof/>
          <w:szCs w:val="22"/>
          <w:lang w:val="en-GB" w:eastAsia="en-GB"/>
        </w:rPr>
      </w:pPr>
      <w:hyperlink w:anchor="_Toc46238964" w:history="1">
        <w:r w:rsidR="00624E03" w:rsidRPr="00BD22D1">
          <w:rPr>
            <w:rStyle w:val="Hyperlink"/>
            <w:noProof/>
            <w:lang w:val="en-GB"/>
          </w:rPr>
          <w:t>Appendix I: Helpful Sites Used for the Prototype Implementation</w:t>
        </w:r>
        <w:r w:rsidR="00624E03">
          <w:rPr>
            <w:noProof/>
            <w:webHidden/>
          </w:rPr>
          <w:tab/>
        </w:r>
        <w:r w:rsidR="00624E03">
          <w:rPr>
            <w:noProof/>
            <w:webHidden/>
          </w:rPr>
          <w:fldChar w:fldCharType="begin"/>
        </w:r>
        <w:r w:rsidR="00624E03">
          <w:rPr>
            <w:noProof/>
            <w:webHidden/>
          </w:rPr>
          <w:instrText xml:space="preserve"> PAGEREF _Toc46238964 \h </w:instrText>
        </w:r>
        <w:r w:rsidR="00624E03">
          <w:rPr>
            <w:noProof/>
            <w:webHidden/>
          </w:rPr>
        </w:r>
        <w:r w:rsidR="00624E03">
          <w:rPr>
            <w:noProof/>
            <w:webHidden/>
          </w:rPr>
          <w:fldChar w:fldCharType="separate"/>
        </w:r>
        <w:r w:rsidR="00624E03">
          <w:rPr>
            <w:noProof/>
            <w:webHidden/>
          </w:rPr>
          <w:t>81</w:t>
        </w:r>
        <w:r w:rsidR="00624E03">
          <w:rPr>
            <w:noProof/>
            <w:webHidden/>
          </w:rPr>
          <w:fldChar w:fldCharType="end"/>
        </w:r>
      </w:hyperlink>
    </w:p>
    <w:p w14:paraId="22B09049" w14:textId="6C21D207" w:rsidR="00624E03" w:rsidRDefault="003D1F1E">
      <w:pPr>
        <w:pStyle w:val="TOC1"/>
        <w:rPr>
          <w:rFonts w:asciiTheme="minorHAnsi" w:eastAsiaTheme="minorEastAsia" w:hAnsiTheme="minorHAnsi" w:cstheme="minorBidi"/>
          <w:noProof/>
          <w:szCs w:val="22"/>
          <w:lang w:val="en-GB" w:eastAsia="en-GB"/>
        </w:rPr>
      </w:pPr>
      <w:hyperlink w:anchor="_Toc46238965" w:history="1">
        <w:r w:rsidR="00624E03" w:rsidRPr="00BD22D1">
          <w:rPr>
            <w:rStyle w:val="Hyperlink"/>
            <w:noProof/>
            <w:lang w:val="en-GB"/>
          </w:rPr>
          <w:t>Appendix II: Version control files JBA (POM/package.json)</w:t>
        </w:r>
        <w:r w:rsidR="00624E03">
          <w:rPr>
            <w:noProof/>
            <w:webHidden/>
          </w:rPr>
          <w:tab/>
        </w:r>
        <w:r w:rsidR="00624E03">
          <w:rPr>
            <w:noProof/>
            <w:webHidden/>
          </w:rPr>
          <w:fldChar w:fldCharType="begin"/>
        </w:r>
        <w:r w:rsidR="00624E03">
          <w:rPr>
            <w:noProof/>
            <w:webHidden/>
          </w:rPr>
          <w:instrText xml:space="preserve"> PAGEREF _Toc46238965 \h </w:instrText>
        </w:r>
        <w:r w:rsidR="00624E03">
          <w:rPr>
            <w:noProof/>
            <w:webHidden/>
          </w:rPr>
        </w:r>
        <w:r w:rsidR="00624E03">
          <w:rPr>
            <w:noProof/>
            <w:webHidden/>
          </w:rPr>
          <w:fldChar w:fldCharType="separate"/>
        </w:r>
        <w:r w:rsidR="00624E03">
          <w:rPr>
            <w:noProof/>
            <w:webHidden/>
          </w:rPr>
          <w:t>82</w:t>
        </w:r>
        <w:r w:rsidR="00624E03">
          <w:rPr>
            <w:noProof/>
            <w:webHidden/>
          </w:rPr>
          <w:fldChar w:fldCharType="end"/>
        </w:r>
      </w:hyperlink>
    </w:p>
    <w:p w14:paraId="6A9C0287" w14:textId="6ACCC2AA" w:rsidR="00624E03" w:rsidRDefault="003D1F1E">
      <w:pPr>
        <w:pStyle w:val="TOC1"/>
        <w:rPr>
          <w:rFonts w:asciiTheme="minorHAnsi" w:eastAsiaTheme="minorEastAsia" w:hAnsiTheme="minorHAnsi" w:cstheme="minorBidi"/>
          <w:noProof/>
          <w:szCs w:val="22"/>
          <w:lang w:val="en-GB" w:eastAsia="en-GB"/>
        </w:rPr>
      </w:pPr>
      <w:hyperlink w:anchor="_Toc46238966" w:history="1">
        <w:r w:rsidR="00624E03" w:rsidRPr="00BD22D1">
          <w:rPr>
            <w:rStyle w:val="Hyperlink"/>
            <w:noProof/>
            <w:lang w:val="en-GB"/>
          </w:rPr>
          <w:t>Appendix III: Version control file OQ Test App (POM)</w:t>
        </w:r>
        <w:r w:rsidR="00624E03">
          <w:rPr>
            <w:noProof/>
            <w:webHidden/>
          </w:rPr>
          <w:tab/>
        </w:r>
        <w:r w:rsidR="00624E03">
          <w:rPr>
            <w:noProof/>
            <w:webHidden/>
          </w:rPr>
          <w:fldChar w:fldCharType="begin"/>
        </w:r>
        <w:r w:rsidR="00624E03">
          <w:rPr>
            <w:noProof/>
            <w:webHidden/>
          </w:rPr>
          <w:instrText xml:space="preserve"> PAGEREF _Toc46238966 \h </w:instrText>
        </w:r>
        <w:r w:rsidR="00624E03">
          <w:rPr>
            <w:noProof/>
            <w:webHidden/>
          </w:rPr>
        </w:r>
        <w:r w:rsidR="00624E03">
          <w:rPr>
            <w:noProof/>
            <w:webHidden/>
          </w:rPr>
          <w:fldChar w:fldCharType="separate"/>
        </w:r>
        <w:r w:rsidR="00624E03">
          <w:rPr>
            <w:noProof/>
            <w:webHidden/>
          </w:rPr>
          <w:t>86</w:t>
        </w:r>
        <w:r w:rsidR="00624E03">
          <w:rPr>
            <w:noProof/>
            <w:webHidden/>
          </w:rPr>
          <w:fldChar w:fldCharType="end"/>
        </w:r>
      </w:hyperlink>
    </w:p>
    <w:p w14:paraId="7E19F637" w14:textId="12662701" w:rsidR="00624E03" w:rsidRDefault="003D1F1E">
      <w:pPr>
        <w:pStyle w:val="TOC1"/>
        <w:rPr>
          <w:rFonts w:asciiTheme="minorHAnsi" w:eastAsiaTheme="minorEastAsia" w:hAnsiTheme="minorHAnsi" w:cstheme="minorBidi"/>
          <w:noProof/>
          <w:szCs w:val="22"/>
          <w:lang w:val="en-GB" w:eastAsia="en-GB"/>
        </w:rPr>
      </w:pPr>
      <w:hyperlink w:anchor="_Toc46238967" w:history="1">
        <w:r w:rsidR="00624E03" w:rsidRPr="00BD22D1">
          <w:rPr>
            <w:rStyle w:val="Hyperlink"/>
            <w:noProof/>
            <w:lang w:val="en-GB"/>
          </w:rPr>
          <w:t>Appendix IV: Feature File – Participant Overview</w:t>
        </w:r>
        <w:r w:rsidR="00624E03">
          <w:rPr>
            <w:noProof/>
            <w:webHidden/>
          </w:rPr>
          <w:tab/>
        </w:r>
        <w:r w:rsidR="00624E03">
          <w:rPr>
            <w:noProof/>
            <w:webHidden/>
          </w:rPr>
          <w:fldChar w:fldCharType="begin"/>
        </w:r>
        <w:r w:rsidR="00624E03">
          <w:rPr>
            <w:noProof/>
            <w:webHidden/>
          </w:rPr>
          <w:instrText xml:space="preserve"> PAGEREF _Toc46238967 \h </w:instrText>
        </w:r>
        <w:r w:rsidR="00624E03">
          <w:rPr>
            <w:noProof/>
            <w:webHidden/>
          </w:rPr>
        </w:r>
        <w:r w:rsidR="00624E03">
          <w:rPr>
            <w:noProof/>
            <w:webHidden/>
          </w:rPr>
          <w:fldChar w:fldCharType="separate"/>
        </w:r>
        <w:r w:rsidR="00624E03">
          <w:rPr>
            <w:noProof/>
            <w:webHidden/>
          </w:rPr>
          <w:t>88</w:t>
        </w:r>
        <w:r w:rsidR="00624E03">
          <w:rPr>
            <w:noProof/>
            <w:webHidden/>
          </w:rPr>
          <w:fldChar w:fldCharType="end"/>
        </w:r>
      </w:hyperlink>
    </w:p>
    <w:p w14:paraId="4507A1E1" w14:textId="1D9CB800" w:rsidR="00624E03" w:rsidRDefault="003D1F1E">
      <w:pPr>
        <w:pStyle w:val="TOC1"/>
        <w:rPr>
          <w:rFonts w:asciiTheme="minorHAnsi" w:eastAsiaTheme="minorEastAsia" w:hAnsiTheme="minorHAnsi" w:cstheme="minorBidi"/>
          <w:noProof/>
          <w:szCs w:val="22"/>
          <w:lang w:val="en-GB" w:eastAsia="en-GB"/>
        </w:rPr>
      </w:pPr>
      <w:hyperlink w:anchor="_Toc46238968" w:history="1">
        <w:r w:rsidR="00624E03" w:rsidRPr="00BD22D1">
          <w:rPr>
            <w:rStyle w:val="Hyperlink"/>
            <w:noProof/>
            <w:lang w:val="en-GB"/>
          </w:rPr>
          <w:t>Appendix V:  Feature File – Participant Registration</w:t>
        </w:r>
        <w:r w:rsidR="00624E03">
          <w:rPr>
            <w:noProof/>
            <w:webHidden/>
          </w:rPr>
          <w:tab/>
        </w:r>
        <w:r w:rsidR="00624E03">
          <w:rPr>
            <w:noProof/>
            <w:webHidden/>
          </w:rPr>
          <w:fldChar w:fldCharType="begin"/>
        </w:r>
        <w:r w:rsidR="00624E03">
          <w:rPr>
            <w:noProof/>
            <w:webHidden/>
          </w:rPr>
          <w:instrText xml:space="preserve"> PAGEREF _Toc46238968 \h </w:instrText>
        </w:r>
        <w:r w:rsidR="00624E03">
          <w:rPr>
            <w:noProof/>
            <w:webHidden/>
          </w:rPr>
        </w:r>
        <w:r w:rsidR="00624E03">
          <w:rPr>
            <w:noProof/>
            <w:webHidden/>
          </w:rPr>
          <w:fldChar w:fldCharType="separate"/>
        </w:r>
        <w:r w:rsidR="00624E03">
          <w:rPr>
            <w:noProof/>
            <w:webHidden/>
          </w:rPr>
          <w:t>89</w:t>
        </w:r>
        <w:r w:rsidR="00624E03">
          <w:rPr>
            <w:noProof/>
            <w:webHidden/>
          </w:rPr>
          <w:fldChar w:fldCharType="end"/>
        </w:r>
      </w:hyperlink>
    </w:p>
    <w:p w14:paraId="50D9FEFE" w14:textId="415AD69C" w:rsidR="00624E03" w:rsidRDefault="003D1F1E">
      <w:pPr>
        <w:pStyle w:val="TOC1"/>
        <w:rPr>
          <w:rFonts w:asciiTheme="minorHAnsi" w:eastAsiaTheme="minorEastAsia" w:hAnsiTheme="minorHAnsi" w:cstheme="minorBidi"/>
          <w:noProof/>
          <w:szCs w:val="22"/>
          <w:lang w:val="en-GB" w:eastAsia="en-GB"/>
        </w:rPr>
      </w:pPr>
      <w:hyperlink w:anchor="_Toc46238969" w:history="1">
        <w:r w:rsidR="00624E03" w:rsidRPr="00BD22D1">
          <w:rPr>
            <w:rStyle w:val="Hyperlink"/>
            <w:noProof/>
            <w:lang w:val="en-GB"/>
          </w:rPr>
          <w:t>Appendix VI: Feature File – Baseline Weight Measurement</w:t>
        </w:r>
        <w:r w:rsidR="00624E03">
          <w:rPr>
            <w:noProof/>
            <w:webHidden/>
          </w:rPr>
          <w:tab/>
        </w:r>
        <w:r w:rsidR="00624E03">
          <w:rPr>
            <w:noProof/>
            <w:webHidden/>
          </w:rPr>
          <w:fldChar w:fldCharType="begin"/>
        </w:r>
        <w:r w:rsidR="00624E03">
          <w:rPr>
            <w:noProof/>
            <w:webHidden/>
          </w:rPr>
          <w:instrText xml:space="preserve"> PAGEREF _Toc46238969 \h </w:instrText>
        </w:r>
        <w:r w:rsidR="00624E03">
          <w:rPr>
            <w:noProof/>
            <w:webHidden/>
          </w:rPr>
        </w:r>
        <w:r w:rsidR="00624E03">
          <w:rPr>
            <w:noProof/>
            <w:webHidden/>
          </w:rPr>
          <w:fldChar w:fldCharType="separate"/>
        </w:r>
        <w:r w:rsidR="00624E03">
          <w:rPr>
            <w:noProof/>
            <w:webHidden/>
          </w:rPr>
          <w:t>92</w:t>
        </w:r>
        <w:r w:rsidR="00624E03">
          <w:rPr>
            <w:noProof/>
            <w:webHidden/>
          </w:rPr>
          <w:fldChar w:fldCharType="end"/>
        </w:r>
      </w:hyperlink>
    </w:p>
    <w:p w14:paraId="56183056" w14:textId="20A75755" w:rsidR="00624E03" w:rsidRDefault="003D1F1E">
      <w:pPr>
        <w:pStyle w:val="TOC1"/>
        <w:rPr>
          <w:rFonts w:asciiTheme="minorHAnsi" w:eastAsiaTheme="minorEastAsia" w:hAnsiTheme="minorHAnsi" w:cstheme="minorBidi"/>
          <w:noProof/>
          <w:szCs w:val="22"/>
          <w:lang w:val="en-GB" w:eastAsia="en-GB"/>
        </w:rPr>
      </w:pPr>
      <w:hyperlink w:anchor="_Toc46238970" w:history="1">
        <w:r w:rsidR="00624E03" w:rsidRPr="00BD22D1">
          <w:rPr>
            <w:rStyle w:val="Hyperlink"/>
            <w:noProof/>
            <w:lang w:val="en-GB"/>
          </w:rPr>
          <w:t>Appendix VII: Feature File – Consent Management</w:t>
        </w:r>
        <w:r w:rsidR="00624E03">
          <w:rPr>
            <w:noProof/>
            <w:webHidden/>
          </w:rPr>
          <w:tab/>
        </w:r>
        <w:r w:rsidR="00624E03">
          <w:rPr>
            <w:noProof/>
            <w:webHidden/>
          </w:rPr>
          <w:fldChar w:fldCharType="begin"/>
        </w:r>
        <w:r w:rsidR="00624E03">
          <w:rPr>
            <w:noProof/>
            <w:webHidden/>
          </w:rPr>
          <w:instrText xml:space="preserve"> PAGEREF _Toc46238970 \h </w:instrText>
        </w:r>
        <w:r w:rsidR="00624E03">
          <w:rPr>
            <w:noProof/>
            <w:webHidden/>
          </w:rPr>
        </w:r>
        <w:r w:rsidR="00624E03">
          <w:rPr>
            <w:noProof/>
            <w:webHidden/>
          </w:rPr>
          <w:fldChar w:fldCharType="separate"/>
        </w:r>
        <w:r w:rsidR="00624E03">
          <w:rPr>
            <w:noProof/>
            <w:webHidden/>
          </w:rPr>
          <w:t>94</w:t>
        </w:r>
        <w:r w:rsidR="00624E03">
          <w:rPr>
            <w:noProof/>
            <w:webHidden/>
          </w:rPr>
          <w:fldChar w:fldCharType="end"/>
        </w:r>
      </w:hyperlink>
    </w:p>
    <w:p w14:paraId="790339D1" w14:textId="6169CF86" w:rsidR="00624E03" w:rsidRDefault="003D1F1E">
      <w:pPr>
        <w:pStyle w:val="TOC1"/>
        <w:rPr>
          <w:rFonts w:asciiTheme="minorHAnsi" w:eastAsiaTheme="minorEastAsia" w:hAnsiTheme="minorHAnsi" w:cstheme="minorBidi"/>
          <w:noProof/>
          <w:szCs w:val="22"/>
          <w:lang w:val="en-GB" w:eastAsia="en-GB"/>
        </w:rPr>
      </w:pPr>
      <w:hyperlink w:anchor="_Toc46238971" w:history="1">
        <w:r w:rsidR="00624E03" w:rsidRPr="00BD22D1">
          <w:rPr>
            <w:rStyle w:val="Hyperlink"/>
            <w:noProof/>
            <w:lang w:val="en-GB"/>
          </w:rPr>
          <w:t>Appendix VIII: Glue Code – Test Context</w:t>
        </w:r>
        <w:r w:rsidR="00624E03">
          <w:rPr>
            <w:noProof/>
            <w:webHidden/>
          </w:rPr>
          <w:tab/>
        </w:r>
        <w:r w:rsidR="00624E03">
          <w:rPr>
            <w:noProof/>
            <w:webHidden/>
          </w:rPr>
          <w:fldChar w:fldCharType="begin"/>
        </w:r>
        <w:r w:rsidR="00624E03">
          <w:rPr>
            <w:noProof/>
            <w:webHidden/>
          </w:rPr>
          <w:instrText xml:space="preserve"> PAGEREF _Toc46238971 \h </w:instrText>
        </w:r>
        <w:r w:rsidR="00624E03">
          <w:rPr>
            <w:noProof/>
            <w:webHidden/>
          </w:rPr>
        </w:r>
        <w:r w:rsidR="00624E03">
          <w:rPr>
            <w:noProof/>
            <w:webHidden/>
          </w:rPr>
          <w:fldChar w:fldCharType="separate"/>
        </w:r>
        <w:r w:rsidR="00624E03">
          <w:rPr>
            <w:noProof/>
            <w:webHidden/>
          </w:rPr>
          <w:t>95</w:t>
        </w:r>
        <w:r w:rsidR="00624E03">
          <w:rPr>
            <w:noProof/>
            <w:webHidden/>
          </w:rPr>
          <w:fldChar w:fldCharType="end"/>
        </w:r>
      </w:hyperlink>
    </w:p>
    <w:p w14:paraId="0BCDFA52" w14:textId="5D81E33D" w:rsidR="00624E03" w:rsidRDefault="003D1F1E">
      <w:pPr>
        <w:pStyle w:val="TOC1"/>
        <w:rPr>
          <w:rFonts w:asciiTheme="minorHAnsi" w:eastAsiaTheme="minorEastAsia" w:hAnsiTheme="minorHAnsi" w:cstheme="minorBidi"/>
          <w:noProof/>
          <w:szCs w:val="22"/>
          <w:lang w:val="en-GB" w:eastAsia="en-GB"/>
        </w:rPr>
      </w:pPr>
      <w:hyperlink w:anchor="_Toc46238972" w:history="1">
        <w:r w:rsidR="00624E03" w:rsidRPr="00BD22D1">
          <w:rPr>
            <w:rStyle w:val="Hyperlink"/>
            <w:noProof/>
            <w:lang w:val="en-GB"/>
          </w:rPr>
          <w:t>Appendix IX: Glue Code – General StepDefs</w:t>
        </w:r>
        <w:r w:rsidR="00624E03">
          <w:rPr>
            <w:noProof/>
            <w:webHidden/>
          </w:rPr>
          <w:tab/>
        </w:r>
        <w:r w:rsidR="00624E03">
          <w:rPr>
            <w:noProof/>
            <w:webHidden/>
          </w:rPr>
          <w:fldChar w:fldCharType="begin"/>
        </w:r>
        <w:r w:rsidR="00624E03">
          <w:rPr>
            <w:noProof/>
            <w:webHidden/>
          </w:rPr>
          <w:instrText xml:space="preserve"> PAGEREF _Toc46238972 \h </w:instrText>
        </w:r>
        <w:r w:rsidR="00624E03">
          <w:rPr>
            <w:noProof/>
            <w:webHidden/>
          </w:rPr>
        </w:r>
        <w:r w:rsidR="00624E03">
          <w:rPr>
            <w:noProof/>
            <w:webHidden/>
          </w:rPr>
          <w:fldChar w:fldCharType="separate"/>
        </w:r>
        <w:r w:rsidR="00624E03">
          <w:rPr>
            <w:noProof/>
            <w:webHidden/>
          </w:rPr>
          <w:t>97</w:t>
        </w:r>
        <w:r w:rsidR="00624E03">
          <w:rPr>
            <w:noProof/>
            <w:webHidden/>
          </w:rPr>
          <w:fldChar w:fldCharType="end"/>
        </w:r>
      </w:hyperlink>
    </w:p>
    <w:p w14:paraId="7808C4C6" w14:textId="4507B04A" w:rsidR="00624E03" w:rsidRDefault="003D1F1E">
      <w:pPr>
        <w:pStyle w:val="TOC1"/>
        <w:rPr>
          <w:rFonts w:asciiTheme="minorHAnsi" w:eastAsiaTheme="minorEastAsia" w:hAnsiTheme="minorHAnsi" w:cstheme="minorBidi"/>
          <w:noProof/>
          <w:szCs w:val="22"/>
          <w:lang w:val="en-GB" w:eastAsia="en-GB"/>
        </w:rPr>
      </w:pPr>
      <w:hyperlink w:anchor="_Toc46238973" w:history="1">
        <w:r w:rsidR="00624E03" w:rsidRPr="00BD22D1">
          <w:rPr>
            <w:rStyle w:val="Hyperlink"/>
            <w:noProof/>
            <w:lang w:val="en-GB"/>
          </w:rPr>
          <w:t>Appendix X: Glue Code – Participant Overview StepDefs</w:t>
        </w:r>
        <w:r w:rsidR="00624E03">
          <w:rPr>
            <w:noProof/>
            <w:webHidden/>
          </w:rPr>
          <w:tab/>
        </w:r>
        <w:r w:rsidR="00624E03">
          <w:rPr>
            <w:noProof/>
            <w:webHidden/>
          </w:rPr>
          <w:fldChar w:fldCharType="begin"/>
        </w:r>
        <w:r w:rsidR="00624E03">
          <w:rPr>
            <w:noProof/>
            <w:webHidden/>
          </w:rPr>
          <w:instrText xml:space="preserve"> PAGEREF _Toc46238973 \h </w:instrText>
        </w:r>
        <w:r w:rsidR="00624E03">
          <w:rPr>
            <w:noProof/>
            <w:webHidden/>
          </w:rPr>
        </w:r>
        <w:r w:rsidR="00624E03">
          <w:rPr>
            <w:noProof/>
            <w:webHidden/>
          </w:rPr>
          <w:fldChar w:fldCharType="separate"/>
        </w:r>
        <w:r w:rsidR="00624E03">
          <w:rPr>
            <w:noProof/>
            <w:webHidden/>
          </w:rPr>
          <w:t>98</w:t>
        </w:r>
        <w:r w:rsidR="00624E03">
          <w:rPr>
            <w:noProof/>
            <w:webHidden/>
          </w:rPr>
          <w:fldChar w:fldCharType="end"/>
        </w:r>
      </w:hyperlink>
    </w:p>
    <w:p w14:paraId="0371C77C" w14:textId="676AAEDF" w:rsidR="00624E03" w:rsidRDefault="003D1F1E">
      <w:pPr>
        <w:pStyle w:val="TOC1"/>
        <w:rPr>
          <w:rFonts w:asciiTheme="minorHAnsi" w:eastAsiaTheme="minorEastAsia" w:hAnsiTheme="minorHAnsi" w:cstheme="minorBidi"/>
          <w:noProof/>
          <w:szCs w:val="22"/>
          <w:lang w:val="en-GB" w:eastAsia="en-GB"/>
        </w:rPr>
      </w:pPr>
      <w:hyperlink w:anchor="_Toc46238974" w:history="1">
        <w:r w:rsidR="00624E03" w:rsidRPr="00BD22D1">
          <w:rPr>
            <w:rStyle w:val="Hyperlink"/>
            <w:noProof/>
            <w:lang w:val="en-GB"/>
          </w:rPr>
          <w:t>Appendix XI: Glue Code – Participant Registration StepDefs</w:t>
        </w:r>
        <w:r w:rsidR="00624E03">
          <w:rPr>
            <w:noProof/>
            <w:webHidden/>
          </w:rPr>
          <w:tab/>
        </w:r>
        <w:r w:rsidR="00624E03">
          <w:rPr>
            <w:noProof/>
            <w:webHidden/>
          </w:rPr>
          <w:fldChar w:fldCharType="begin"/>
        </w:r>
        <w:r w:rsidR="00624E03">
          <w:rPr>
            <w:noProof/>
            <w:webHidden/>
          </w:rPr>
          <w:instrText xml:space="preserve"> PAGEREF _Toc46238974 \h </w:instrText>
        </w:r>
        <w:r w:rsidR="00624E03">
          <w:rPr>
            <w:noProof/>
            <w:webHidden/>
          </w:rPr>
        </w:r>
        <w:r w:rsidR="00624E03">
          <w:rPr>
            <w:noProof/>
            <w:webHidden/>
          </w:rPr>
          <w:fldChar w:fldCharType="separate"/>
        </w:r>
        <w:r w:rsidR="00624E03">
          <w:rPr>
            <w:noProof/>
            <w:webHidden/>
          </w:rPr>
          <w:t>100</w:t>
        </w:r>
        <w:r w:rsidR="00624E03">
          <w:rPr>
            <w:noProof/>
            <w:webHidden/>
          </w:rPr>
          <w:fldChar w:fldCharType="end"/>
        </w:r>
      </w:hyperlink>
    </w:p>
    <w:p w14:paraId="3EFE94B9" w14:textId="3A9D4BD5" w:rsidR="00624E03" w:rsidRDefault="003D1F1E">
      <w:pPr>
        <w:pStyle w:val="TOC1"/>
        <w:rPr>
          <w:rFonts w:asciiTheme="minorHAnsi" w:eastAsiaTheme="minorEastAsia" w:hAnsiTheme="minorHAnsi" w:cstheme="minorBidi"/>
          <w:noProof/>
          <w:szCs w:val="22"/>
          <w:lang w:val="en-GB" w:eastAsia="en-GB"/>
        </w:rPr>
      </w:pPr>
      <w:hyperlink w:anchor="_Toc46238975" w:history="1">
        <w:r w:rsidR="00624E03" w:rsidRPr="00BD22D1">
          <w:rPr>
            <w:rStyle w:val="Hyperlink"/>
            <w:noProof/>
            <w:lang w:val="en-GB"/>
          </w:rPr>
          <w:t>Appendix XII: Glue Code – Participant Detail StepDefs</w:t>
        </w:r>
        <w:r w:rsidR="00624E03">
          <w:rPr>
            <w:noProof/>
            <w:webHidden/>
          </w:rPr>
          <w:tab/>
        </w:r>
        <w:r w:rsidR="00624E03">
          <w:rPr>
            <w:noProof/>
            <w:webHidden/>
          </w:rPr>
          <w:fldChar w:fldCharType="begin"/>
        </w:r>
        <w:r w:rsidR="00624E03">
          <w:rPr>
            <w:noProof/>
            <w:webHidden/>
          </w:rPr>
          <w:instrText xml:space="preserve"> PAGEREF _Toc46238975 \h </w:instrText>
        </w:r>
        <w:r w:rsidR="00624E03">
          <w:rPr>
            <w:noProof/>
            <w:webHidden/>
          </w:rPr>
        </w:r>
        <w:r w:rsidR="00624E03">
          <w:rPr>
            <w:noProof/>
            <w:webHidden/>
          </w:rPr>
          <w:fldChar w:fldCharType="separate"/>
        </w:r>
        <w:r w:rsidR="00624E03">
          <w:rPr>
            <w:noProof/>
            <w:webHidden/>
          </w:rPr>
          <w:t>101</w:t>
        </w:r>
        <w:r w:rsidR="00624E03">
          <w:rPr>
            <w:noProof/>
            <w:webHidden/>
          </w:rPr>
          <w:fldChar w:fldCharType="end"/>
        </w:r>
      </w:hyperlink>
    </w:p>
    <w:p w14:paraId="479C4B48" w14:textId="356CB8DA" w:rsidR="00624E03" w:rsidRDefault="003D1F1E">
      <w:pPr>
        <w:pStyle w:val="TOC1"/>
        <w:rPr>
          <w:rFonts w:asciiTheme="minorHAnsi" w:eastAsiaTheme="minorEastAsia" w:hAnsiTheme="minorHAnsi" w:cstheme="minorBidi"/>
          <w:noProof/>
          <w:szCs w:val="22"/>
          <w:lang w:val="en-GB" w:eastAsia="en-GB"/>
        </w:rPr>
      </w:pPr>
      <w:hyperlink w:anchor="_Toc46238976" w:history="1">
        <w:r w:rsidR="00624E03" w:rsidRPr="00BD22D1">
          <w:rPr>
            <w:rStyle w:val="Hyperlink"/>
            <w:noProof/>
            <w:lang w:val="en-GB"/>
          </w:rPr>
          <w:t>Appendix XIII: Glue Code – Helper Classes</w:t>
        </w:r>
        <w:r w:rsidR="00624E03">
          <w:rPr>
            <w:noProof/>
            <w:webHidden/>
          </w:rPr>
          <w:tab/>
        </w:r>
        <w:r w:rsidR="00624E03">
          <w:rPr>
            <w:noProof/>
            <w:webHidden/>
          </w:rPr>
          <w:fldChar w:fldCharType="begin"/>
        </w:r>
        <w:r w:rsidR="00624E03">
          <w:rPr>
            <w:noProof/>
            <w:webHidden/>
          </w:rPr>
          <w:instrText xml:space="preserve"> PAGEREF _Toc46238976 \h </w:instrText>
        </w:r>
        <w:r w:rsidR="00624E03">
          <w:rPr>
            <w:noProof/>
            <w:webHidden/>
          </w:rPr>
        </w:r>
        <w:r w:rsidR="00624E03">
          <w:rPr>
            <w:noProof/>
            <w:webHidden/>
          </w:rPr>
          <w:fldChar w:fldCharType="separate"/>
        </w:r>
        <w:r w:rsidR="00624E03">
          <w:rPr>
            <w:noProof/>
            <w:webHidden/>
          </w:rPr>
          <w:t>104</w:t>
        </w:r>
        <w:r w:rsidR="00624E03">
          <w:rPr>
            <w:noProof/>
            <w:webHidden/>
          </w:rPr>
          <w:fldChar w:fldCharType="end"/>
        </w:r>
      </w:hyperlink>
    </w:p>
    <w:p w14:paraId="5200ED56" w14:textId="38B1ACF4" w:rsidR="00624E03" w:rsidRDefault="003D1F1E">
      <w:pPr>
        <w:pStyle w:val="TOC1"/>
        <w:rPr>
          <w:rFonts w:asciiTheme="minorHAnsi" w:eastAsiaTheme="minorEastAsia" w:hAnsiTheme="minorHAnsi" w:cstheme="minorBidi"/>
          <w:noProof/>
          <w:szCs w:val="22"/>
          <w:lang w:val="en-GB" w:eastAsia="en-GB"/>
        </w:rPr>
      </w:pPr>
      <w:hyperlink w:anchor="_Toc46238977" w:history="1">
        <w:r w:rsidR="00624E03" w:rsidRPr="00BD22D1">
          <w:rPr>
            <w:rStyle w:val="Hyperlink"/>
            <w:noProof/>
            <w:lang w:val="en-GB"/>
          </w:rPr>
          <w:t>Appendix XIV: Audit Report</w:t>
        </w:r>
        <w:r w:rsidR="00624E03">
          <w:rPr>
            <w:noProof/>
            <w:webHidden/>
          </w:rPr>
          <w:tab/>
        </w:r>
        <w:r w:rsidR="00624E03">
          <w:rPr>
            <w:noProof/>
            <w:webHidden/>
          </w:rPr>
          <w:fldChar w:fldCharType="begin"/>
        </w:r>
        <w:r w:rsidR="00624E03">
          <w:rPr>
            <w:noProof/>
            <w:webHidden/>
          </w:rPr>
          <w:instrText xml:space="preserve"> PAGEREF _Toc46238977 \h </w:instrText>
        </w:r>
        <w:r w:rsidR="00624E03">
          <w:rPr>
            <w:noProof/>
            <w:webHidden/>
          </w:rPr>
        </w:r>
        <w:r w:rsidR="00624E03">
          <w:rPr>
            <w:noProof/>
            <w:webHidden/>
          </w:rPr>
          <w:fldChar w:fldCharType="separate"/>
        </w:r>
        <w:r w:rsidR="00624E03">
          <w:rPr>
            <w:noProof/>
            <w:webHidden/>
          </w:rPr>
          <w:t>105</w:t>
        </w:r>
        <w:r w:rsidR="00624E03">
          <w:rPr>
            <w:noProof/>
            <w:webHidden/>
          </w:rPr>
          <w:fldChar w:fldCharType="end"/>
        </w:r>
      </w:hyperlink>
    </w:p>
    <w:p w14:paraId="089DD077" w14:textId="55F6A11C" w:rsidR="00624E03" w:rsidRDefault="003D1F1E">
      <w:pPr>
        <w:pStyle w:val="TOC1"/>
        <w:rPr>
          <w:rFonts w:asciiTheme="minorHAnsi" w:eastAsiaTheme="minorEastAsia" w:hAnsiTheme="minorHAnsi" w:cstheme="minorBidi"/>
          <w:noProof/>
          <w:szCs w:val="22"/>
          <w:lang w:val="en-GB" w:eastAsia="en-GB"/>
        </w:rPr>
      </w:pPr>
      <w:hyperlink w:anchor="_Toc46238978" w:history="1">
        <w:r w:rsidR="00624E03" w:rsidRPr="00BD22D1">
          <w:rPr>
            <w:rStyle w:val="Hyperlink"/>
            <w:noProof/>
            <w:lang w:val="en-GB"/>
          </w:rPr>
          <w:t>Appendix XV: Test Specification</w:t>
        </w:r>
        <w:r w:rsidR="00624E03">
          <w:rPr>
            <w:noProof/>
            <w:webHidden/>
          </w:rPr>
          <w:tab/>
        </w:r>
        <w:r w:rsidR="00624E03">
          <w:rPr>
            <w:noProof/>
            <w:webHidden/>
          </w:rPr>
          <w:fldChar w:fldCharType="begin"/>
        </w:r>
        <w:r w:rsidR="00624E03">
          <w:rPr>
            <w:noProof/>
            <w:webHidden/>
          </w:rPr>
          <w:instrText xml:space="preserve"> PAGEREF _Toc46238978 \h </w:instrText>
        </w:r>
        <w:r w:rsidR="00624E03">
          <w:rPr>
            <w:noProof/>
            <w:webHidden/>
          </w:rPr>
        </w:r>
        <w:r w:rsidR="00624E03">
          <w:rPr>
            <w:noProof/>
            <w:webHidden/>
          </w:rPr>
          <w:fldChar w:fldCharType="separate"/>
        </w:r>
        <w:r w:rsidR="00624E03">
          <w:rPr>
            <w:noProof/>
            <w:webHidden/>
          </w:rPr>
          <w:t>111</w:t>
        </w:r>
        <w:r w:rsidR="00624E03">
          <w:rPr>
            <w:noProof/>
            <w:webHidden/>
          </w:rPr>
          <w:fldChar w:fldCharType="end"/>
        </w:r>
      </w:hyperlink>
    </w:p>
    <w:p w14:paraId="29531F00" w14:textId="588A688F" w:rsidR="00624E03" w:rsidRDefault="003D1F1E">
      <w:pPr>
        <w:pStyle w:val="TOC1"/>
        <w:rPr>
          <w:rFonts w:asciiTheme="minorHAnsi" w:eastAsiaTheme="minorEastAsia" w:hAnsiTheme="minorHAnsi" w:cstheme="minorBidi"/>
          <w:noProof/>
          <w:szCs w:val="22"/>
          <w:lang w:val="en-GB" w:eastAsia="en-GB"/>
        </w:rPr>
      </w:pPr>
      <w:hyperlink w:anchor="_Toc46238979" w:history="1">
        <w:r w:rsidR="00624E03" w:rsidRPr="00BD22D1">
          <w:rPr>
            <w:rStyle w:val="Hyperlink"/>
            <w:noProof/>
            <w:lang w:val="en-GB"/>
          </w:rPr>
          <w:t>Appendix XVI: Form - Test Results</w:t>
        </w:r>
        <w:r w:rsidR="00624E03">
          <w:rPr>
            <w:noProof/>
            <w:webHidden/>
          </w:rPr>
          <w:tab/>
        </w:r>
        <w:r w:rsidR="00624E03">
          <w:rPr>
            <w:noProof/>
            <w:webHidden/>
          </w:rPr>
          <w:fldChar w:fldCharType="begin"/>
        </w:r>
        <w:r w:rsidR="00624E03">
          <w:rPr>
            <w:noProof/>
            <w:webHidden/>
          </w:rPr>
          <w:instrText xml:space="preserve"> PAGEREF _Toc46238979 \h </w:instrText>
        </w:r>
        <w:r w:rsidR="00624E03">
          <w:rPr>
            <w:noProof/>
            <w:webHidden/>
          </w:rPr>
        </w:r>
        <w:r w:rsidR="00624E03">
          <w:rPr>
            <w:noProof/>
            <w:webHidden/>
          </w:rPr>
          <w:fldChar w:fldCharType="separate"/>
        </w:r>
        <w:r w:rsidR="00624E03">
          <w:rPr>
            <w:noProof/>
            <w:webHidden/>
          </w:rPr>
          <w:t>117</w:t>
        </w:r>
        <w:r w:rsidR="00624E03">
          <w:rPr>
            <w:noProof/>
            <w:webHidden/>
          </w:rPr>
          <w:fldChar w:fldCharType="end"/>
        </w:r>
      </w:hyperlink>
    </w:p>
    <w:p w14:paraId="74D91E8F" w14:textId="5C3CF2FF" w:rsidR="00624E03" w:rsidRDefault="003D1F1E">
      <w:pPr>
        <w:pStyle w:val="TOC1"/>
        <w:rPr>
          <w:rFonts w:asciiTheme="minorHAnsi" w:eastAsiaTheme="minorEastAsia" w:hAnsiTheme="minorHAnsi" w:cstheme="minorBidi"/>
          <w:noProof/>
          <w:szCs w:val="22"/>
          <w:lang w:val="en-GB" w:eastAsia="en-GB"/>
        </w:rPr>
      </w:pPr>
      <w:hyperlink w:anchor="_Toc46238980" w:history="1">
        <w:r w:rsidR="00624E03" w:rsidRPr="00BD22D1">
          <w:rPr>
            <w:rStyle w:val="Hyperlink"/>
            <w:noProof/>
            <w:lang w:val="en-GB"/>
          </w:rPr>
          <w:t>Appendix XVII: Form - Test Report</w:t>
        </w:r>
        <w:r w:rsidR="00624E03">
          <w:rPr>
            <w:noProof/>
            <w:webHidden/>
          </w:rPr>
          <w:tab/>
        </w:r>
        <w:r w:rsidR="00624E03">
          <w:rPr>
            <w:noProof/>
            <w:webHidden/>
          </w:rPr>
          <w:fldChar w:fldCharType="begin"/>
        </w:r>
        <w:r w:rsidR="00624E03">
          <w:rPr>
            <w:noProof/>
            <w:webHidden/>
          </w:rPr>
          <w:instrText xml:space="preserve"> PAGEREF _Toc46238980 \h </w:instrText>
        </w:r>
        <w:r w:rsidR="00624E03">
          <w:rPr>
            <w:noProof/>
            <w:webHidden/>
          </w:rPr>
        </w:r>
        <w:r w:rsidR="00624E03">
          <w:rPr>
            <w:noProof/>
            <w:webHidden/>
          </w:rPr>
          <w:fldChar w:fldCharType="separate"/>
        </w:r>
        <w:r w:rsidR="00624E03">
          <w:rPr>
            <w:noProof/>
            <w:webHidden/>
          </w:rPr>
          <w:t>119</w:t>
        </w:r>
        <w:r w:rsidR="00624E03">
          <w:rPr>
            <w:noProof/>
            <w:webHidden/>
          </w:rPr>
          <w:fldChar w:fldCharType="end"/>
        </w:r>
      </w:hyperlink>
    </w:p>
    <w:p w14:paraId="487652CD" w14:textId="5BC138C8" w:rsidR="00624E03" w:rsidRDefault="003D1F1E">
      <w:pPr>
        <w:pStyle w:val="TOC1"/>
        <w:rPr>
          <w:rFonts w:asciiTheme="minorHAnsi" w:eastAsiaTheme="minorEastAsia" w:hAnsiTheme="minorHAnsi" w:cstheme="minorBidi"/>
          <w:noProof/>
          <w:szCs w:val="22"/>
          <w:lang w:val="en-GB" w:eastAsia="en-GB"/>
        </w:rPr>
      </w:pPr>
      <w:hyperlink w:anchor="_Toc46238981" w:history="1">
        <w:r w:rsidR="00624E03" w:rsidRPr="00BD22D1">
          <w:rPr>
            <w:rStyle w:val="Hyperlink"/>
            <w:noProof/>
            <w:lang w:val="en-GB"/>
          </w:rPr>
          <w:t>Appendix XVIII: JBA User Stories</w:t>
        </w:r>
        <w:r w:rsidR="00624E03">
          <w:rPr>
            <w:noProof/>
            <w:webHidden/>
          </w:rPr>
          <w:tab/>
        </w:r>
        <w:r w:rsidR="00624E03">
          <w:rPr>
            <w:noProof/>
            <w:webHidden/>
          </w:rPr>
          <w:fldChar w:fldCharType="begin"/>
        </w:r>
        <w:r w:rsidR="00624E03">
          <w:rPr>
            <w:noProof/>
            <w:webHidden/>
          </w:rPr>
          <w:instrText xml:space="preserve"> PAGEREF _Toc46238981 \h </w:instrText>
        </w:r>
        <w:r w:rsidR="00624E03">
          <w:rPr>
            <w:noProof/>
            <w:webHidden/>
          </w:rPr>
        </w:r>
        <w:r w:rsidR="00624E03">
          <w:rPr>
            <w:noProof/>
            <w:webHidden/>
          </w:rPr>
          <w:fldChar w:fldCharType="separate"/>
        </w:r>
        <w:r w:rsidR="00624E03">
          <w:rPr>
            <w:noProof/>
            <w:webHidden/>
          </w:rPr>
          <w:t>122</w:t>
        </w:r>
        <w:r w:rsidR="00624E03">
          <w:rPr>
            <w:noProof/>
            <w:webHidden/>
          </w:rPr>
          <w:fldChar w:fldCharType="end"/>
        </w:r>
      </w:hyperlink>
    </w:p>
    <w:p w14:paraId="7E53703D" w14:textId="1656BD63" w:rsidR="00624E03" w:rsidRDefault="003D1F1E">
      <w:pPr>
        <w:pStyle w:val="TOC1"/>
        <w:rPr>
          <w:rFonts w:asciiTheme="minorHAnsi" w:eastAsiaTheme="minorEastAsia" w:hAnsiTheme="minorHAnsi" w:cstheme="minorBidi"/>
          <w:noProof/>
          <w:szCs w:val="22"/>
          <w:lang w:val="en-GB" w:eastAsia="en-GB"/>
        </w:rPr>
      </w:pPr>
      <w:hyperlink w:anchor="_Toc46238982" w:history="1">
        <w:r w:rsidR="00624E03" w:rsidRPr="00BD22D1">
          <w:rPr>
            <w:rStyle w:val="Hyperlink"/>
            <w:noProof/>
            <w:lang w:val="en-GB"/>
          </w:rPr>
          <w:t>Reference to</w:t>
        </w:r>
        <w:r w:rsidR="00624E03" w:rsidRPr="00BD22D1">
          <w:rPr>
            <w:rStyle w:val="Hyperlink"/>
          </w:rPr>
          <w:t xml:space="preserve"> the</w:t>
        </w:r>
        <w:r w:rsidR="00624E03" w:rsidRPr="00BD22D1">
          <w:rPr>
            <w:rStyle w:val="Hyperlink"/>
            <w:noProof/>
            <w:lang w:val="en-GB"/>
          </w:rPr>
          <w:t xml:space="preserve"> Project Repository</w:t>
        </w:r>
        <w:r w:rsidR="00624E03">
          <w:rPr>
            <w:noProof/>
            <w:webHidden/>
          </w:rPr>
          <w:tab/>
        </w:r>
        <w:r w:rsidR="00624E03">
          <w:rPr>
            <w:noProof/>
            <w:webHidden/>
          </w:rPr>
          <w:fldChar w:fldCharType="begin"/>
        </w:r>
        <w:r w:rsidR="00624E03">
          <w:rPr>
            <w:noProof/>
            <w:webHidden/>
          </w:rPr>
          <w:instrText xml:space="preserve"> PAGEREF _Toc46238982 \h </w:instrText>
        </w:r>
        <w:r w:rsidR="00624E03">
          <w:rPr>
            <w:noProof/>
            <w:webHidden/>
          </w:rPr>
        </w:r>
        <w:r w:rsidR="00624E03">
          <w:rPr>
            <w:noProof/>
            <w:webHidden/>
          </w:rPr>
          <w:fldChar w:fldCharType="separate"/>
        </w:r>
        <w:r w:rsidR="00624E03">
          <w:rPr>
            <w:noProof/>
            <w:webHidden/>
          </w:rPr>
          <w:t>125</w:t>
        </w:r>
        <w:r w:rsidR="00624E03">
          <w:rPr>
            <w:noProof/>
            <w:webHidden/>
          </w:rPr>
          <w:fldChar w:fldCharType="end"/>
        </w:r>
      </w:hyperlink>
    </w:p>
    <w:p w14:paraId="025BB412" w14:textId="5EC52B44" w:rsidR="00A3418E" w:rsidRPr="00AC31F8" w:rsidRDefault="00104CD9" w:rsidP="00F7330E">
      <w:pPr>
        <w:pStyle w:val="BodyText"/>
        <w:rPr>
          <w:lang w:val="en-GB"/>
        </w:rPr>
      </w:pPr>
      <w:r w:rsidRPr="00AC31F8">
        <w:rPr>
          <w:lang w:val="en-GB"/>
        </w:rPr>
        <w:fldChar w:fldCharType="end"/>
      </w:r>
    </w:p>
    <w:p w14:paraId="1317D243" w14:textId="77777777" w:rsidR="00F7330E" w:rsidRPr="00AC31F8" w:rsidRDefault="00F7330E" w:rsidP="005500E7">
      <w:pPr>
        <w:rPr>
          <w:lang w:val="en-GB"/>
        </w:rPr>
      </w:pPr>
    </w:p>
    <w:p w14:paraId="13E9FEE8" w14:textId="77777777" w:rsidR="00F7330E" w:rsidRPr="00AC31F8" w:rsidRDefault="00F7330E" w:rsidP="005500E7">
      <w:pPr>
        <w:rPr>
          <w:lang w:val="en-GB"/>
        </w:rPr>
        <w:sectPr w:rsidR="00F7330E" w:rsidRPr="00AC31F8" w:rsidSect="003D6050">
          <w:pgSz w:w="11907" w:h="16840" w:code="9"/>
          <w:pgMar w:top="1701" w:right="851" w:bottom="1588" w:left="1418" w:header="680" w:footer="1021" w:gutter="0"/>
          <w:pgNumType w:fmt="upperRoman"/>
          <w:cols w:space="708"/>
          <w:docGrid w:linePitch="360"/>
        </w:sectPr>
      </w:pPr>
    </w:p>
    <w:p w14:paraId="12E4B4FE" w14:textId="77777777" w:rsidR="00975D4A" w:rsidRPr="00AC31F8" w:rsidRDefault="00AA5AD5" w:rsidP="00975D4A">
      <w:pPr>
        <w:pStyle w:val="Heading1"/>
        <w:rPr>
          <w:lang w:val="en-GB"/>
        </w:rPr>
      </w:pPr>
      <w:bookmarkStart w:id="9" w:name="_Toc46067011"/>
      <w:bookmarkStart w:id="10" w:name="_Toc46238868"/>
      <w:r w:rsidRPr="00AC31F8">
        <w:rPr>
          <w:lang w:val="en-GB"/>
        </w:rPr>
        <w:lastRenderedPageBreak/>
        <w:t>Introduction</w:t>
      </w:r>
      <w:bookmarkEnd w:id="9"/>
      <w:bookmarkEnd w:id="10"/>
    </w:p>
    <w:p w14:paraId="03155EFE" w14:textId="77777777" w:rsidR="00417554" w:rsidRPr="00AC31F8" w:rsidRDefault="00DD54C3" w:rsidP="00417554">
      <w:pPr>
        <w:pStyle w:val="Heading2"/>
        <w:rPr>
          <w:lang w:val="en-GB"/>
        </w:rPr>
      </w:pPr>
      <w:bookmarkStart w:id="11" w:name="_Ref45902555"/>
      <w:bookmarkStart w:id="12" w:name="_Toc46067012"/>
      <w:bookmarkStart w:id="13" w:name="_Toc46238869"/>
      <w:r w:rsidRPr="00AC31F8">
        <w:rPr>
          <w:lang w:val="en-GB"/>
        </w:rPr>
        <w:t>Initial Situation</w:t>
      </w:r>
      <w:bookmarkEnd w:id="11"/>
      <w:bookmarkEnd w:id="12"/>
      <w:bookmarkEnd w:id="13"/>
    </w:p>
    <w:p w14:paraId="16FEB40E" w14:textId="698411E2" w:rsidR="00E82B98" w:rsidRPr="00AC31F8" w:rsidRDefault="003C321B" w:rsidP="00E82B98">
      <w:pPr>
        <w:rPr>
          <w:lang w:val="en-GB" w:eastAsia="de-DE"/>
        </w:rPr>
      </w:pPr>
      <w:r w:rsidRPr="00AC31F8">
        <w:rPr>
          <w:lang w:val="en-GB" w:eastAsia="de-DE"/>
        </w:rPr>
        <w:t>To ensure patient safety, software that directly or indirectly influences product quality must be</w:t>
      </w:r>
      <w:r w:rsidR="00C36BD3" w:rsidRPr="00AC31F8">
        <w:rPr>
          <w:lang w:val="en-GB" w:eastAsia="de-DE"/>
        </w:rPr>
        <w:t xml:space="preserve"> </w:t>
      </w:r>
      <w:r w:rsidRPr="00AC31F8">
        <w:rPr>
          <w:lang w:val="en-GB" w:eastAsia="de-DE"/>
        </w:rPr>
        <w:t>validated</w:t>
      </w:r>
      <w:r w:rsidR="0060678C" w:rsidRPr="00AC31F8">
        <w:rPr>
          <w:lang w:val="en-GB" w:eastAsia="de-DE"/>
        </w:rPr>
        <w:t xml:space="preserve"> </w:t>
      </w:r>
      <w:r w:rsidR="00881A03" w:rsidRPr="00AC31F8">
        <w:rPr>
          <w:lang w:val="en-GB" w:eastAsia="de-DE"/>
        </w:rPr>
        <w:t>(</w:t>
      </w:r>
      <w:r w:rsidR="00EB5969" w:rsidRPr="00AC31F8">
        <w:rPr>
          <w:lang w:val="en-GB" w:eastAsia="de-DE"/>
        </w:rPr>
        <w:t>ISPE,</w:t>
      </w:r>
      <w:r w:rsidR="00F27CAE" w:rsidRPr="00AC31F8">
        <w:rPr>
          <w:lang w:val="en-GB" w:eastAsia="de-DE"/>
        </w:rPr>
        <w:t xml:space="preserve"> 2008, pp. 14, 15 and 27</w:t>
      </w:r>
      <w:r w:rsidR="00881A03" w:rsidRPr="00AC31F8">
        <w:rPr>
          <w:lang w:val="en-GB" w:eastAsia="de-DE"/>
        </w:rPr>
        <w:t>)</w:t>
      </w:r>
      <w:r w:rsidRPr="00AC31F8">
        <w:rPr>
          <w:lang w:val="en-GB" w:eastAsia="de-DE"/>
        </w:rPr>
        <w:t xml:space="preserve">. This means that </w:t>
      </w:r>
      <w:r w:rsidR="00B16AE9" w:rsidRPr="00AC31F8">
        <w:rPr>
          <w:lang w:val="en-GB" w:eastAsia="de-DE"/>
        </w:rPr>
        <w:t xml:space="preserve">a </w:t>
      </w:r>
      <w:r w:rsidRPr="00AC31F8">
        <w:rPr>
          <w:lang w:val="en-GB" w:eastAsia="de-DE"/>
        </w:rPr>
        <w:t>formal</w:t>
      </w:r>
      <w:r w:rsidR="00B16AE9" w:rsidRPr="00AC31F8">
        <w:rPr>
          <w:lang w:val="en-GB" w:eastAsia="de-DE"/>
        </w:rPr>
        <w:t xml:space="preserve"> and </w:t>
      </w:r>
      <w:r w:rsidR="004958F2" w:rsidRPr="00AC31F8">
        <w:rPr>
          <w:lang w:val="en-GB" w:eastAsia="de-DE"/>
        </w:rPr>
        <w:t>objective</w:t>
      </w:r>
      <w:r w:rsidRPr="00AC31F8">
        <w:rPr>
          <w:lang w:val="en-GB" w:eastAsia="de-DE"/>
        </w:rPr>
        <w:t xml:space="preserve"> proof must be provided that the software is compliant and</w:t>
      </w:r>
      <w:r w:rsidR="00C36BD3" w:rsidRPr="00AC31F8">
        <w:rPr>
          <w:lang w:val="en-GB" w:eastAsia="de-DE"/>
        </w:rPr>
        <w:t xml:space="preserve"> </w:t>
      </w:r>
      <w:r w:rsidRPr="00AC31F8">
        <w:rPr>
          <w:lang w:val="en-GB" w:eastAsia="de-DE"/>
        </w:rPr>
        <w:t>that its intended use is achieved</w:t>
      </w:r>
      <w:r w:rsidR="00881A03" w:rsidRPr="00AC31F8">
        <w:rPr>
          <w:lang w:val="en-GB" w:eastAsia="de-DE"/>
        </w:rPr>
        <w:t xml:space="preserve"> </w:t>
      </w:r>
      <w:r w:rsidR="00CD6264" w:rsidRPr="00AC31F8">
        <w:rPr>
          <w:lang w:val="en-GB" w:eastAsia="de-DE"/>
        </w:rPr>
        <w:t>(</w:t>
      </w:r>
      <w:r w:rsidR="00EB5969" w:rsidRPr="00AC31F8">
        <w:rPr>
          <w:lang w:val="en-GB" w:eastAsia="de-DE"/>
        </w:rPr>
        <w:t>ISPE,</w:t>
      </w:r>
      <w:r w:rsidR="004958F2" w:rsidRPr="00AC31F8">
        <w:rPr>
          <w:lang w:val="en-GB" w:eastAsia="de-DE"/>
        </w:rPr>
        <w:t xml:space="preserve"> 2008, p. 14; Johner, 2017</w:t>
      </w:r>
      <w:r w:rsidR="00CD6264" w:rsidRPr="00AC31F8">
        <w:rPr>
          <w:lang w:val="en-GB" w:eastAsia="de-DE"/>
        </w:rPr>
        <w:t>)</w:t>
      </w:r>
      <w:r w:rsidRPr="00AC31F8">
        <w:rPr>
          <w:lang w:val="en-GB" w:eastAsia="de-DE"/>
        </w:rPr>
        <w:t>.</w:t>
      </w:r>
      <w:r w:rsidR="00B873F9" w:rsidRPr="00AC31F8">
        <w:rPr>
          <w:lang w:val="en-GB" w:eastAsia="de-DE"/>
        </w:rPr>
        <w:t xml:space="preserve"> </w:t>
      </w:r>
      <w:r w:rsidR="006F7C11" w:rsidRPr="00AC31F8">
        <w:rPr>
          <w:lang w:val="en-GB" w:eastAsia="de-DE"/>
        </w:rPr>
        <w:t xml:space="preserve">In support of this validation process, </w:t>
      </w:r>
      <w:r w:rsidR="00B873F9" w:rsidRPr="00AC31F8">
        <w:rPr>
          <w:lang w:val="en-GB" w:eastAsia="de-DE"/>
        </w:rPr>
        <w:t>GAMP5 is a g</w:t>
      </w:r>
      <w:r w:rsidR="00AB1C1A" w:rsidRPr="00AC31F8">
        <w:rPr>
          <w:lang w:val="en-GB" w:eastAsia="de-DE"/>
        </w:rPr>
        <w:t xml:space="preserve">uide on how to achieve </w:t>
      </w:r>
      <w:r w:rsidR="00285075" w:rsidRPr="00AC31F8">
        <w:rPr>
          <w:lang w:val="en-GB" w:eastAsia="de-DE"/>
        </w:rPr>
        <w:t>c</w:t>
      </w:r>
      <w:r w:rsidR="002B7E81" w:rsidRPr="00AC31F8">
        <w:rPr>
          <w:lang w:val="en-GB" w:eastAsia="de-DE"/>
        </w:rPr>
        <w:t>omputerised</w:t>
      </w:r>
      <w:r w:rsidR="00AB1C1A" w:rsidRPr="00AC31F8">
        <w:rPr>
          <w:lang w:val="en-GB" w:eastAsia="de-DE"/>
        </w:rPr>
        <w:t xml:space="preserve"> </w:t>
      </w:r>
      <w:r w:rsidR="00285075" w:rsidRPr="00AC31F8">
        <w:rPr>
          <w:lang w:val="en-GB" w:eastAsia="de-DE"/>
        </w:rPr>
        <w:t>s</w:t>
      </w:r>
      <w:r w:rsidR="00AB1C1A" w:rsidRPr="00AC31F8">
        <w:rPr>
          <w:lang w:val="en-GB" w:eastAsia="de-DE"/>
        </w:rPr>
        <w:t xml:space="preserve">ystem </w:t>
      </w:r>
      <w:r w:rsidR="00285075" w:rsidRPr="00AC31F8">
        <w:rPr>
          <w:lang w:val="en-GB" w:eastAsia="de-DE"/>
        </w:rPr>
        <w:t>v</w:t>
      </w:r>
      <w:r w:rsidR="00AB1C1A" w:rsidRPr="00AC31F8">
        <w:rPr>
          <w:lang w:val="en-GB" w:eastAsia="de-DE"/>
        </w:rPr>
        <w:t>alidation (CSV)</w:t>
      </w:r>
      <w:r w:rsidR="008866F3" w:rsidRPr="00AC31F8">
        <w:rPr>
          <w:lang w:val="en-GB" w:eastAsia="de-DE"/>
        </w:rPr>
        <w:t xml:space="preserve"> issued by the International Society for Pharmaceutical Engineering</w:t>
      </w:r>
      <w:r w:rsidR="00B873F9" w:rsidRPr="00AC31F8">
        <w:rPr>
          <w:lang w:val="en-GB" w:eastAsia="de-DE"/>
        </w:rPr>
        <w:t xml:space="preserve"> (</w:t>
      </w:r>
      <w:r w:rsidR="00EB5969" w:rsidRPr="00AC31F8">
        <w:rPr>
          <w:lang w:val="en-GB" w:eastAsia="de-DE"/>
        </w:rPr>
        <w:t>ISPE,</w:t>
      </w:r>
      <w:r w:rsidR="00E82B98" w:rsidRPr="00AC31F8">
        <w:rPr>
          <w:lang w:val="en-GB" w:eastAsia="de-DE"/>
        </w:rPr>
        <w:t xml:space="preserve"> 2008, p. 14</w:t>
      </w:r>
      <w:r w:rsidR="00B873F9" w:rsidRPr="00AC31F8">
        <w:rPr>
          <w:lang w:val="en-GB" w:eastAsia="de-DE"/>
        </w:rPr>
        <w:t>)</w:t>
      </w:r>
      <w:r w:rsidR="00716742" w:rsidRPr="00AC31F8">
        <w:rPr>
          <w:lang w:val="en-GB" w:eastAsia="de-DE"/>
        </w:rPr>
        <w:t>.</w:t>
      </w:r>
    </w:p>
    <w:p w14:paraId="0AE2B56A" w14:textId="6E7F23E5" w:rsidR="00C63EB6" w:rsidRPr="00AC31F8" w:rsidRDefault="004A6226" w:rsidP="00DD73C6">
      <w:pPr>
        <w:jc w:val="left"/>
        <w:rPr>
          <w:lang w:val="en-GB" w:eastAsia="de-DE"/>
        </w:rPr>
      </w:pPr>
      <w:r w:rsidRPr="00AC31F8">
        <w:rPr>
          <w:lang w:val="en-GB" w:eastAsia="de-DE"/>
        </w:rPr>
        <w:t>According to GAMP</w:t>
      </w:r>
      <w:r w:rsidR="00FB465A" w:rsidRPr="00AC31F8">
        <w:rPr>
          <w:lang w:val="en-GB" w:eastAsia="de-DE"/>
        </w:rPr>
        <w:t>5</w:t>
      </w:r>
      <w:r w:rsidR="00285075" w:rsidRPr="00AC31F8">
        <w:rPr>
          <w:lang w:val="en-GB" w:eastAsia="de-DE"/>
        </w:rPr>
        <w:t>,</w:t>
      </w:r>
      <w:r w:rsidR="00FB465A" w:rsidRPr="00AC31F8">
        <w:rPr>
          <w:lang w:val="en-GB" w:eastAsia="de-DE"/>
        </w:rPr>
        <w:t xml:space="preserve"> </w:t>
      </w:r>
      <w:r w:rsidR="006F7C11" w:rsidRPr="00AC31F8">
        <w:rPr>
          <w:lang w:val="en-GB" w:eastAsia="de-DE"/>
        </w:rPr>
        <w:t xml:space="preserve">software </w:t>
      </w:r>
      <w:r w:rsidR="00FB465A" w:rsidRPr="00AC31F8">
        <w:rPr>
          <w:lang w:val="en-GB" w:eastAsia="de-DE"/>
        </w:rPr>
        <w:t>validation includes</w:t>
      </w:r>
      <w:r w:rsidR="00F77032" w:rsidRPr="00AC31F8">
        <w:rPr>
          <w:lang w:val="en-GB" w:eastAsia="de-DE"/>
        </w:rPr>
        <w:t xml:space="preserve"> among others,</w:t>
      </w:r>
      <w:r w:rsidR="00FB465A" w:rsidRPr="00AC31F8">
        <w:rPr>
          <w:lang w:val="en-GB" w:eastAsia="de-DE"/>
        </w:rPr>
        <w:t xml:space="preserve"> the verification </w:t>
      </w:r>
      <w:r w:rsidR="00430155" w:rsidRPr="00AC31F8">
        <w:rPr>
          <w:lang w:val="en-GB" w:eastAsia="de-DE"/>
        </w:rPr>
        <w:t>i</w:t>
      </w:r>
      <w:r w:rsidR="001E19F4" w:rsidRPr="00AC31F8">
        <w:rPr>
          <w:lang w:val="en-GB" w:eastAsia="de-DE"/>
        </w:rPr>
        <w:t>f</w:t>
      </w:r>
      <w:r w:rsidR="00430155" w:rsidRPr="00AC31F8">
        <w:rPr>
          <w:lang w:val="en-GB" w:eastAsia="de-DE"/>
        </w:rPr>
        <w:t xml:space="preserve"> the</w:t>
      </w:r>
      <w:r w:rsidR="00FB465A" w:rsidRPr="00AC31F8">
        <w:rPr>
          <w:lang w:val="en-GB" w:eastAsia="de-DE"/>
        </w:rPr>
        <w:t xml:space="preserve"> user requirements and functional specifications</w:t>
      </w:r>
      <w:r w:rsidR="00430155" w:rsidRPr="00AC31F8">
        <w:rPr>
          <w:lang w:val="en-GB" w:eastAsia="de-DE"/>
        </w:rPr>
        <w:t xml:space="preserve"> have been met in the software to be introduced</w:t>
      </w:r>
      <w:r w:rsidR="00FB465A" w:rsidRPr="00AC31F8">
        <w:rPr>
          <w:lang w:val="en-GB" w:eastAsia="de-DE"/>
        </w:rPr>
        <w:t xml:space="preserve"> (</w:t>
      </w:r>
      <w:r w:rsidR="00EB5969" w:rsidRPr="00AC31F8">
        <w:rPr>
          <w:lang w:val="en-GB" w:eastAsia="de-DE"/>
        </w:rPr>
        <w:t>ISPE,</w:t>
      </w:r>
      <w:r w:rsidR="00FB465A" w:rsidRPr="00AC31F8">
        <w:rPr>
          <w:lang w:val="en-GB" w:eastAsia="de-DE"/>
        </w:rPr>
        <w:t xml:space="preserve"> 2008, p. 38)</w:t>
      </w:r>
      <w:r w:rsidR="006F7C11" w:rsidRPr="00AC31F8">
        <w:rPr>
          <w:lang w:val="en-GB" w:eastAsia="de-DE"/>
        </w:rPr>
        <w:t xml:space="preserve">. </w:t>
      </w:r>
    </w:p>
    <w:p w14:paraId="3CD10587" w14:textId="56A03576" w:rsidR="00FB465A" w:rsidRPr="00AC31F8" w:rsidRDefault="006F7C11" w:rsidP="00DD73C6">
      <w:pPr>
        <w:jc w:val="left"/>
        <w:rPr>
          <w:lang w:val="en-GB" w:eastAsia="de-DE"/>
        </w:rPr>
      </w:pPr>
      <w:r w:rsidRPr="00AC31F8">
        <w:rPr>
          <w:lang w:val="en-GB" w:eastAsia="de-DE"/>
        </w:rPr>
        <w:t xml:space="preserve">Until today the wega CSV </w:t>
      </w:r>
      <w:r w:rsidR="00A66686" w:rsidRPr="00AC31F8">
        <w:rPr>
          <w:lang w:val="en-GB" w:eastAsia="de-DE"/>
        </w:rPr>
        <w:t>specialist’s</w:t>
      </w:r>
      <w:r w:rsidRPr="00AC31F8">
        <w:rPr>
          <w:lang w:val="en-GB" w:eastAsia="de-DE"/>
        </w:rPr>
        <w:t xml:space="preserve"> team experience</w:t>
      </w:r>
      <w:r w:rsidR="00285075" w:rsidRPr="00AC31F8">
        <w:rPr>
          <w:lang w:val="en-GB" w:eastAsia="de-DE"/>
        </w:rPr>
        <w:t>d</w:t>
      </w:r>
      <w:r w:rsidRPr="00AC31F8">
        <w:rPr>
          <w:lang w:val="en-GB" w:eastAsia="de-DE"/>
        </w:rPr>
        <w:t xml:space="preserve"> that</w:t>
      </w:r>
      <w:r w:rsidR="00F73352" w:rsidRPr="00AC31F8">
        <w:rPr>
          <w:lang w:val="en-GB" w:eastAsia="de-DE"/>
        </w:rPr>
        <w:t xml:space="preserve"> the so called</w:t>
      </w:r>
      <w:r w:rsidRPr="00AC31F8">
        <w:rPr>
          <w:lang w:val="en-GB" w:eastAsia="de-DE"/>
        </w:rPr>
        <w:t xml:space="preserve"> PQs</w:t>
      </w:r>
      <w:r w:rsidR="00F73352" w:rsidRPr="00AC31F8">
        <w:rPr>
          <w:lang w:val="en-GB" w:eastAsia="de-DE"/>
        </w:rPr>
        <w:t xml:space="preserve"> (for verification of the user requirements)</w:t>
      </w:r>
      <w:r w:rsidRPr="00AC31F8">
        <w:rPr>
          <w:lang w:val="en-GB" w:eastAsia="de-DE"/>
        </w:rPr>
        <w:t xml:space="preserve"> and OQs</w:t>
      </w:r>
      <w:r w:rsidR="00F73352" w:rsidRPr="00AC31F8">
        <w:rPr>
          <w:lang w:val="en-GB" w:eastAsia="de-DE"/>
        </w:rPr>
        <w:t xml:space="preserve"> (for verification of the functional specifications)</w:t>
      </w:r>
      <w:r w:rsidRPr="00AC31F8">
        <w:rPr>
          <w:lang w:val="en-GB" w:eastAsia="de-DE"/>
        </w:rPr>
        <w:t xml:space="preserve"> are often performed manually</w:t>
      </w:r>
      <w:r w:rsidR="00AF4C28" w:rsidRPr="00AC31F8">
        <w:rPr>
          <w:lang w:val="en-GB" w:eastAsia="de-DE"/>
        </w:rPr>
        <w:t>, even though test tools like</w:t>
      </w:r>
      <w:r w:rsidR="003A6562" w:rsidRPr="00AC31F8">
        <w:rPr>
          <w:lang w:val="en-GB" w:eastAsia="de-DE"/>
        </w:rPr>
        <w:t xml:space="preserve"> HP ALM</w:t>
      </w:r>
      <w:r w:rsidR="00AF4C28" w:rsidRPr="00AC31F8">
        <w:rPr>
          <w:lang w:val="en-GB" w:eastAsia="de-DE"/>
        </w:rPr>
        <w:t xml:space="preserve"> </w:t>
      </w:r>
      <w:r w:rsidR="00417AA1" w:rsidRPr="00AC31F8">
        <w:rPr>
          <w:lang w:val="en-GB" w:eastAsia="de-DE"/>
        </w:rPr>
        <w:t>(Guru99, 2020a)</w:t>
      </w:r>
      <w:r w:rsidR="00AF4C28" w:rsidRPr="00AC31F8">
        <w:rPr>
          <w:lang w:val="en-GB" w:eastAsia="de-DE"/>
        </w:rPr>
        <w:t xml:space="preserve"> are supporting testing documentations in regulated companies</w:t>
      </w:r>
      <w:r w:rsidRPr="00AC31F8">
        <w:rPr>
          <w:lang w:val="en-GB" w:eastAsia="de-DE"/>
        </w:rPr>
        <w:t xml:space="preserve"> (</w:t>
      </w:r>
      <w:r w:rsidR="003C3088" w:rsidRPr="00AC31F8">
        <w:rPr>
          <w:lang w:val="en-GB" w:eastAsia="de-DE"/>
        </w:rPr>
        <w:t>Evelyne Daniel, personal communication, December 19, 2019</w:t>
      </w:r>
      <w:r w:rsidR="00A377A5" w:rsidRPr="00AC31F8">
        <w:rPr>
          <w:lang w:val="en-GB" w:eastAsia="de-DE"/>
        </w:rPr>
        <w:t xml:space="preserve"> and April 1, 2020</w:t>
      </w:r>
      <w:r w:rsidR="003C3088" w:rsidRPr="00AC31F8">
        <w:rPr>
          <w:lang w:val="en-GB" w:eastAsia="de-DE"/>
        </w:rPr>
        <w:t>)</w:t>
      </w:r>
      <w:r w:rsidR="00DC4F61" w:rsidRPr="00AC31F8">
        <w:rPr>
          <w:lang w:val="en-GB" w:eastAsia="de-DE"/>
        </w:rPr>
        <w:t>.</w:t>
      </w:r>
    </w:p>
    <w:p w14:paraId="2B8C6024" w14:textId="55FC5797" w:rsidR="00430155" w:rsidRPr="00AC31F8" w:rsidRDefault="00F73352" w:rsidP="00430155">
      <w:pPr>
        <w:rPr>
          <w:lang w:val="en-GB" w:eastAsia="de-DE"/>
        </w:rPr>
      </w:pPr>
      <w:r w:rsidRPr="00AC31F8">
        <w:rPr>
          <w:lang w:val="en-GB" w:eastAsia="de-DE"/>
        </w:rPr>
        <w:t xml:space="preserve">From another perspective, </w:t>
      </w:r>
      <w:r w:rsidR="00430155" w:rsidRPr="00AC31F8">
        <w:rPr>
          <w:lang w:val="en-GB" w:eastAsia="de-DE"/>
        </w:rPr>
        <w:t xml:space="preserve">Jae Burnett </w:t>
      </w:r>
      <w:r w:rsidR="00C63EB6" w:rsidRPr="00AC31F8">
        <w:rPr>
          <w:lang w:val="en-GB" w:eastAsia="de-DE"/>
        </w:rPr>
        <w:t>suggests the usage of test automation tools for validated pharmaceutical environments</w:t>
      </w:r>
      <w:r w:rsidR="00430155" w:rsidRPr="00AC31F8">
        <w:rPr>
          <w:lang w:val="en-GB" w:eastAsia="de-DE"/>
        </w:rPr>
        <w:t xml:space="preserve"> in her paper ‘Practical Use of Automated Tool in Computer System Compliance’</w:t>
      </w:r>
      <w:r w:rsidR="00C63EB6" w:rsidRPr="00AC31F8">
        <w:rPr>
          <w:lang w:val="en-GB" w:eastAsia="de-DE"/>
        </w:rPr>
        <w:t>:</w:t>
      </w:r>
      <w:r w:rsidR="00430155" w:rsidRPr="00AC31F8">
        <w:rPr>
          <w:lang w:val="en-GB" w:eastAsia="de-DE"/>
        </w:rPr>
        <w:t xml:space="preserve"> </w:t>
      </w:r>
      <w:r w:rsidR="00C63EB6" w:rsidRPr="00AC31F8">
        <w:rPr>
          <w:lang w:val="en-GB" w:eastAsia="de-DE"/>
        </w:rPr>
        <w:t>L</w:t>
      </w:r>
      <w:r w:rsidR="00430155" w:rsidRPr="00AC31F8">
        <w:rPr>
          <w:lang w:val="en-GB" w:eastAsia="de-DE"/>
        </w:rPr>
        <w:t>ife science companies should consider automated testing as an opportunity that could add significant value to the computer system compliance process (Burnett, 2009, p. 75).</w:t>
      </w:r>
    </w:p>
    <w:p w14:paraId="56F603C5" w14:textId="567CD94B" w:rsidR="00430155" w:rsidRPr="00AC31F8" w:rsidRDefault="00F73352" w:rsidP="00F73352">
      <w:pPr>
        <w:rPr>
          <w:lang w:val="en-GB" w:eastAsia="de-DE"/>
        </w:rPr>
      </w:pPr>
      <w:r w:rsidRPr="00AC31F8">
        <w:rPr>
          <w:lang w:val="en-GB" w:eastAsia="de-DE"/>
        </w:rPr>
        <w:t xml:space="preserve">But </w:t>
      </w:r>
      <w:r w:rsidR="006F76F8">
        <w:rPr>
          <w:lang w:val="en-CH" w:eastAsia="de-DE"/>
        </w:rPr>
        <w:t>Burnett</w:t>
      </w:r>
      <w:r w:rsidRPr="00AC31F8">
        <w:rPr>
          <w:lang w:val="en-GB" w:eastAsia="de-DE"/>
        </w:rPr>
        <w:t xml:space="preserve"> also mentions</w:t>
      </w:r>
      <w:r w:rsidR="00430155" w:rsidRPr="00AC31F8">
        <w:rPr>
          <w:lang w:val="en-GB" w:eastAsia="de-DE"/>
        </w:rPr>
        <w:t>, that a full test automation might not always be possible, as it might be difficult to integrate the formal approval and the control of test cases into the test automation system</w:t>
      </w:r>
      <w:r w:rsidRPr="00AC31F8">
        <w:rPr>
          <w:lang w:val="en-GB" w:eastAsia="de-DE"/>
        </w:rPr>
        <w:t xml:space="preserve"> </w:t>
      </w:r>
      <w:r w:rsidR="00430155" w:rsidRPr="00AC31F8">
        <w:rPr>
          <w:lang w:val="en-GB" w:eastAsia="de-DE"/>
        </w:rPr>
        <w:t>(Burnett, 2009, p. 75).</w:t>
      </w:r>
    </w:p>
    <w:p w14:paraId="3E93DCFC" w14:textId="5B03E948" w:rsidR="00BB6B36" w:rsidRPr="00AC31F8" w:rsidRDefault="002F706E" w:rsidP="00BB6B36">
      <w:pPr>
        <w:pStyle w:val="Heading2"/>
        <w:rPr>
          <w:lang w:val="en-GB"/>
        </w:rPr>
      </w:pPr>
      <w:bookmarkStart w:id="14" w:name="_Toc46067013"/>
      <w:bookmarkStart w:id="15" w:name="_Toc46238870"/>
      <w:r w:rsidRPr="00AC31F8">
        <w:rPr>
          <w:lang w:val="en-GB"/>
        </w:rPr>
        <w:t xml:space="preserve">BDD </w:t>
      </w:r>
      <w:r w:rsidR="00BB6B36" w:rsidRPr="00AC31F8">
        <w:rPr>
          <w:lang w:val="en-GB"/>
        </w:rPr>
        <w:t>High Level Test Automatio</w:t>
      </w:r>
      <w:r w:rsidR="00F73352" w:rsidRPr="00AC31F8">
        <w:rPr>
          <w:lang w:val="en-GB"/>
        </w:rPr>
        <w:t>n</w:t>
      </w:r>
      <w:bookmarkEnd w:id="14"/>
      <w:bookmarkEnd w:id="15"/>
    </w:p>
    <w:p w14:paraId="58037757" w14:textId="39CB812B" w:rsidR="00E82B98" w:rsidRPr="00AC31F8" w:rsidRDefault="00E82B98" w:rsidP="00770B10">
      <w:pPr>
        <w:rPr>
          <w:lang w:val="en-GB" w:eastAsia="de-DE"/>
        </w:rPr>
      </w:pPr>
      <w:r w:rsidRPr="00AC31F8">
        <w:rPr>
          <w:lang w:val="en-GB" w:eastAsia="de-DE"/>
        </w:rPr>
        <w:t>OQs</w:t>
      </w:r>
      <w:r w:rsidR="00D20EE6" w:rsidRPr="00AC31F8">
        <w:rPr>
          <w:lang w:val="en-GB" w:eastAsia="de-DE"/>
        </w:rPr>
        <w:t xml:space="preserve"> and PQs</w:t>
      </w:r>
      <w:r w:rsidRPr="00AC31F8">
        <w:rPr>
          <w:lang w:val="en-GB" w:eastAsia="de-DE"/>
        </w:rPr>
        <w:t xml:space="preserve"> ar</w:t>
      </w:r>
      <w:r w:rsidR="00B80D67" w:rsidRPr="00AC31F8">
        <w:rPr>
          <w:lang w:val="en-GB" w:eastAsia="de-DE"/>
        </w:rPr>
        <w:t xml:space="preserve">e considered as </w:t>
      </w:r>
      <w:r w:rsidR="00EA324A" w:rsidRPr="00AC31F8">
        <w:rPr>
          <w:lang w:val="en-GB" w:eastAsia="de-DE"/>
        </w:rPr>
        <w:t>high-level</w:t>
      </w:r>
      <w:r w:rsidR="00B80D67" w:rsidRPr="00AC31F8">
        <w:rPr>
          <w:lang w:val="en-GB" w:eastAsia="de-DE"/>
        </w:rPr>
        <w:t xml:space="preserve"> </w:t>
      </w:r>
      <w:r w:rsidR="00FC21AA" w:rsidRPr="00AC31F8">
        <w:rPr>
          <w:lang w:val="en-GB" w:eastAsia="de-DE"/>
        </w:rPr>
        <w:t>testing</w:t>
      </w:r>
      <w:r w:rsidRPr="00AC31F8">
        <w:rPr>
          <w:lang w:val="en-GB" w:eastAsia="de-DE"/>
        </w:rPr>
        <w:t xml:space="preserve"> as they verify </w:t>
      </w:r>
      <w:r w:rsidR="00030F0D" w:rsidRPr="00AC31F8">
        <w:rPr>
          <w:lang w:val="en-GB" w:eastAsia="de-DE"/>
        </w:rPr>
        <w:t>that</w:t>
      </w:r>
      <w:r w:rsidR="00D20EE6" w:rsidRPr="00AC31F8">
        <w:rPr>
          <w:lang w:val="en-GB" w:eastAsia="de-DE"/>
        </w:rPr>
        <w:t xml:space="preserve"> the user requirements and</w:t>
      </w:r>
      <w:r w:rsidRPr="00AC31F8">
        <w:rPr>
          <w:lang w:val="en-GB" w:eastAsia="de-DE"/>
        </w:rPr>
        <w:t xml:space="preserve"> the functional specification</w:t>
      </w:r>
      <w:r w:rsidR="00030F0D" w:rsidRPr="00AC31F8">
        <w:rPr>
          <w:lang w:val="en-GB" w:eastAsia="de-DE"/>
        </w:rPr>
        <w:t>s</w:t>
      </w:r>
      <w:r w:rsidRPr="00AC31F8">
        <w:rPr>
          <w:lang w:val="en-GB" w:eastAsia="de-DE"/>
        </w:rPr>
        <w:t xml:space="preserve"> </w:t>
      </w:r>
      <w:r w:rsidR="00B80D67" w:rsidRPr="00AC31F8">
        <w:rPr>
          <w:lang w:val="en-GB" w:eastAsia="de-DE"/>
        </w:rPr>
        <w:t xml:space="preserve">are </w:t>
      </w:r>
      <w:r w:rsidRPr="00AC31F8">
        <w:rPr>
          <w:lang w:val="en-GB" w:eastAsia="de-DE"/>
        </w:rPr>
        <w:t>fulfilled (</w:t>
      </w:r>
      <w:r w:rsidR="00EB5969" w:rsidRPr="00AC31F8">
        <w:rPr>
          <w:lang w:val="en-GB" w:eastAsia="de-DE"/>
        </w:rPr>
        <w:t>ISPE,</w:t>
      </w:r>
      <w:r w:rsidRPr="00AC31F8">
        <w:rPr>
          <w:lang w:val="en-GB" w:eastAsia="de-DE"/>
        </w:rPr>
        <w:t xml:space="preserve"> 2008, p. 38).</w:t>
      </w:r>
      <w:r w:rsidR="004F7619" w:rsidRPr="00AC31F8">
        <w:rPr>
          <w:lang w:val="en-GB" w:eastAsia="de-DE"/>
        </w:rPr>
        <w:t xml:space="preserve"> </w:t>
      </w:r>
    </w:p>
    <w:p w14:paraId="608990D3" w14:textId="274181AE" w:rsidR="00C36BD3" w:rsidRPr="00AC31F8" w:rsidRDefault="00C36BD3" w:rsidP="00186BA5">
      <w:pPr>
        <w:rPr>
          <w:lang w:val="en-GB" w:eastAsia="de-DE"/>
        </w:rPr>
      </w:pPr>
      <w:r w:rsidRPr="00AC31F8">
        <w:rPr>
          <w:lang w:val="en-GB" w:eastAsia="de-DE"/>
        </w:rPr>
        <w:t xml:space="preserve">Behaviour </w:t>
      </w:r>
      <w:r w:rsidR="00FC21AA" w:rsidRPr="00AC31F8">
        <w:rPr>
          <w:lang w:val="en-GB" w:eastAsia="de-DE"/>
        </w:rPr>
        <w:t>d</w:t>
      </w:r>
      <w:r w:rsidRPr="00AC31F8">
        <w:rPr>
          <w:lang w:val="en-GB" w:eastAsia="de-DE"/>
        </w:rPr>
        <w:t xml:space="preserve">riven </w:t>
      </w:r>
      <w:r w:rsidR="00FC21AA" w:rsidRPr="00AC31F8">
        <w:rPr>
          <w:lang w:val="en-GB" w:eastAsia="de-DE"/>
        </w:rPr>
        <w:t>d</w:t>
      </w:r>
      <w:r w:rsidRPr="00AC31F8">
        <w:rPr>
          <w:lang w:val="en-GB" w:eastAsia="de-DE"/>
        </w:rPr>
        <w:t>evelopment</w:t>
      </w:r>
      <w:r w:rsidR="00A56A29" w:rsidRPr="00AC31F8">
        <w:rPr>
          <w:lang w:val="en-GB" w:eastAsia="de-DE"/>
        </w:rPr>
        <w:t xml:space="preserve"> (BDD)</w:t>
      </w:r>
      <w:r w:rsidR="008E53C0" w:rsidRPr="00AC31F8">
        <w:rPr>
          <w:lang w:val="en-GB" w:eastAsia="de-DE"/>
        </w:rPr>
        <w:t xml:space="preserve">, on the other side, </w:t>
      </w:r>
      <w:r w:rsidRPr="00AC31F8">
        <w:rPr>
          <w:lang w:val="en-GB" w:eastAsia="de-DE"/>
        </w:rPr>
        <w:t>is a software development approach that includes to</w:t>
      </w:r>
      <w:r w:rsidR="00F751F7" w:rsidRPr="00AC31F8">
        <w:rPr>
          <w:lang w:val="en-GB" w:eastAsia="de-DE"/>
        </w:rPr>
        <w:t>ols for high level test automation</w:t>
      </w:r>
      <w:r w:rsidR="00F11423" w:rsidRPr="00AC31F8">
        <w:rPr>
          <w:lang w:val="en-GB" w:eastAsia="de-DE"/>
        </w:rPr>
        <w:t xml:space="preserve"> (Smart, 2015</w:t>
      </w:r>
      <w:r w:rsidR="000A0E5E" w:rsidRPr="00AC31F8">
        <w:rPr>
          <w:lang w:val="en-GB" w:eastAsia="de-DE"/>
        </w:rPr>
        <w:t>, p.25</w:t>
      </w:r>
      <w:r w:rsidR="00F11423" w:rsidRPr="00AC31F8">
        <w:rPr>
          <w:lang w:val="en-GB" w:eastAsia="de-DE"/>
        </w:rPr>
        <w:t>)</w:t>
      </w:r>
      <w:r w:rsidRPr="00AC31F8">
        <w:rPr>
          <w:lang w:val="en-GB" w:eastAsia="de-DE"/>
        </w:rPr>
        <w:t>.</w:t>
      </w:r>
      <w:r w:rsidR="00F751F7" w:rsidRPr="00AC31F8">
        <w:rPr>
          <w:lang w:val="en-GB" w:eastAsia="de-DE"/>
        </w:rPr>
        <w:t xml:space="preserve"> One of such</w:t>
      </w:r>
      <w:r w:rsidR="00EA324A" w:rsidRPr="00AC31F8">
        <w:rPr>
          <w:lang w:val="en-GB" w:eastAsia="de-DE"/>
        </w:rPr>
        <w:t xml:space="preserve"> a</w:t>
      </w:r>
      <w:r w:rsidR="00F751F7" w:rsidRPr="00AC31F8">
        <w:rPr>
          <w:lang w:val="en-GB" w:eastAsia="de-DE"/>
        </w:rPr>
        <w:t xml:space="preserve"> </w:t>
      </w:r>
      <w:r w:rsidR="00186BA5" w:rsidRPr="00AC31F8">
        <w:rPr>
          <w:lang w:val="en-GB" w:eastAsia="de-DE"/>
        </w:rPr>
        <w:t>tool is Cucumber</w:t>
      </w:r>
      <w:r w:rsidR="00313D93" w:rsidRPr="00AC31F8">
        <w:rPr>
          <w:lang w:val="en-GB" w:eastAsia="de-DE"/>
        </w:rPr>
        <w:t xml:space="preserve"> (Smart, 2015, p.25)</w:t>
      </w:r>
      <w:r w:rsidR="00186BA5" w:rsidRPr="00AC31F8">
        <w:rPr>
          <w:lang w:val="en-GB" w:eastAsia="de-DE"/>
        </w:rPr>
        <w:t xml:space="preserve">. As the test automation script is based on a </w:t>
      </w:r>
      <w:r w:rsidR="002B7E81" w:rsidRPr="00AC31F8">
        <w:rPr>
          <w:lang w:val="en-GB" w:eastAsia="de-DE"/>
        </w:rPr>
        <w:t>formalised</w:t>
      </w:r>
      <w:r w:rsidR="00186BA5" w:rsidRPr="00AC31F8">
        <w:rPr>
          <w:lang w:val="en-GB" w:eastAsia="de-DE"/>
        </w:rPr>
        <w:t xml:space="preserve"> natural language, that is human and machine readable, it </w:t>
      </w:r>
      <w:r w:rsidR="00030F0D" w:rsidRPr="00AC31F8">
        <w:rPr>
          <w:lang w:val="en-GB" w:eastAsia="de-DE"/>
        </w:rPr>
        <w:t>has the potential to be</w:t>
      </w:r>
      <w:r w:rsidR="00186BA5" w:rsidRPr="00AC31F8">
        <w:rPr>
          <w:lang w:val="en-GB" w:eastAsia="de-DE"/>
        </w:rPr>
        <w:t xml:space="preserve"> a </w:t>
      </w:r>
      <w:r w:rsidR="002B7E81" w:rsidRPr="00AC31F8">
        <w:rPr>
          <w:lang w:val="en-GB" w:eastAsia="de-DE"/>
        </w:rPr>
        <w:t>powerful</w:t>
      </w:r>
      <w:r w:rsidR="00186BA5" w:rsidRPr="00AC31F8">
        <w:rPr>
          <w:lang w:val="en-GB" w:eastAsia="de-DE"/>
        </w:rPr>
        <w:t xml:space="preserve"> asset in the sense of a hybrid </w:t>
      </w:r>
      <w:r w:rsidR="002B7E81" w:rsidRPr="00AC31F8">
        <w:rPr>
          <w:lang w:val="en-GB" w:eastAsia="de-DE"/>
        </w:rPr>
        <w:lastRenderedPageBreak/>
        <w:t>approach</w:t>
      </w:r>
      <w:r w:rsidR="00186BA5" w:rsidRPr="00AC31F8">
        <w:rPr>
          <w:lang w:val="en-GB" w:eastAsia="de-DE"/>
        </w:rPr>
        <w:t xml:space="preserve"> between automation and manual </w:t>
      </w:r>
      <w:r w:rsidR="002B7E81" w:rsidRPr="00AC31F8">
        <w:rPr>
          <w:lang w:val="en-GB" w:eastAsia="de-DE"/>
        </w:rPr>
        <w:t>processes</w:t>
      </w:r>
      <w:r w:rsidR="00186BA5" w:rsidRPr="00AC31F8">
        <w:rPr>
          <w:lang w:val="en-GB" w:eastAsia="de-DE"/>
        </w:rPr>
        <w:t xml:space="preserve"> (</w:t>
      </w:r>
      <w:r w:rsidR="00AF32A5" w:rsidRPr="00AC31F8">
        <w:rPr>
          <w:lang w:val="en-GB" w:eastAsia="de-DE"/>
        </w:rPr>
        <w:t xml:space="preserve">Burnett, </w:t>
      </w:r>
      <w:r w:rsidR="00186BA5" w:rsidRPr="00AC31F8">
        <w:rPr>
          <w:lang w:val="en-GB" w:eastAsia="de-DE"/>
        </w:rPr>
        <w:t>2009, p. 75</w:t>
      </w:r>
      <w:r w:rsidR="00F241E4" w:rsidRPr="00AC31F8">
        <w:rPr>
          <w:lang w:val="en-GB" w:eastAsia="de-DE"/>
        </w:rPr>
        <w:t>; Nagy &amp; Rose, 2018, chapter 4.6</w:t>
      </w:r>
      <w:r w:rsidR="00186BA5" w:rsidRPr="00AC31F8">
        <w:rPr>
          <w:lang w:val="en-GB" w:eastAsia="de-DE"/>
        </w:rPr>
        <w:t>).</w:t>
      </w:r>
    </w:p>
    <w:p w14:paraId="76656E0F" w14:textId="4507EFCC" w:rsidR="00AB6448" w:rsidRPr="00AC31F8" w:rsidRDefault="00CC1D44" w:rsidP="00AB6448">
      <w:pPr>
        <w:rPr>
          <w:lang w:val="en-GB" w:eastAsia="de-DE"/>
        </w:rPr>
      </w:pPr>
      <w:r w:rsidRPr="00AC31F8">
        <w:rPr>
          <w:lang w:val="en-GB" w:eastAsia="de-DE"/>
        </w:rPr>
        <w:t>In the same</w:t>
      </w:r>
      <w:r w:rsidR="00186BA5" w:rsidRPr="00AC31F8">
        <w:rPr>
          <w:lang w:val="en-GB" w:eastAsia="de-DE"/>
        </w:rPr>
        <w:t xml:space="preserve"> sense</w:t>
      </w:r>
      <w:r w:rsidR="00A56A29" w:rsidRPr="00AC31F8">
        <w:rPr>
          <w:lang w:val="en-GB" w:eastAsia="de-DE"/>
        </w:rPr>
        <w:t xml:space="preserve">, </w:t>
      </w:r>
      <w:proofErr w:type="spellStart"/>
      <w:r w:rsidR="00A56A29" w:rsidRPr="00AC31F8">
        <w:rPr>
          <w:lang w:val="en-GB" w:eastAsia="de-DE"/>
        </w:rPr>
        <w:t>G</w:t>
      </w:r>
      <w:r w:rsidR="006D609D" w:rsidRPr="00AC31F8">
        <w:rPr>
          <w:rFonts w:cs="Arial"/>
          <w:bCs/>
          <w:color w:val="14171A"/>
          <w:szCs w:val="22"/>
          <w:shd w:val="clear" w:color="auto" w:fill="FFFFFF"/>
          <w:lang w:val="en-GB"/>
        </w:rPr>
        <w:t>á</w:t>
      </w:r>
      <w:r w:rsidR="00A56A29" w:rsidRPr="00AC31F8">
        <w:rPr>
          <w:lang w:val="en-GB" w:eastAsia="de-DE"/>
        </w:rPr>
        <w:t>sp</w:t>
      </w:r>
      <w:r w:rsidR="006D609D" w:rsidRPr="00AC31F8">
        <w:rPr>
          <w:rFonts w:cs="Arial"/>
          <w:bCs/>
          <w:color w:val="14171A"/>
          <w:szCs w:val="22"/>
          <w:shd w:val="clear" w:color="auto" w:fill="FFFFFF"/>
          <w:lang w:val="en-GB"/>
        </w:rPr>
        <w:t>á</w:t>
      </w:r>
      <w:r w:rsidR="00A56A29" w:rsidRPr="00AC31F8">
        <w:rPr>
          <w:lang w:val="en-GB" w:eastAsia="de-DE"/>
        </w:rPr>
        <w:t>r</w:t>
      </w:r>
      <w:proofErr w:type="spellEnd"/>
      <w:r w:rsidR="00A56A29" w:rsidRPr="00AC31F8">
        <w:rPr>
          <w:lang w:val="en-GB" w:eastAsia="de-DE"/>
        </w:rPr>
        <w:t xml:space="preserve"> Nagy and </w:t>
      </w:r>
      <w:proofErr w:type="spellStart"/>
      <w:r w:rsidR="00A56A29" w:rsidRPr="00AC31F8">
        <w:rPr>
          <w:lang w:val="en-GB" w:eastAsia="de-DE"/>
        </w:rPr>
        <w:t>Seb</w:t>
      </w:r>
      <w:proofErr w:type="spellEnd"/>
      <w:r w:rsidR="00A56A29" w:rsidRPr="00AC31F8">
        <w:rPr>
          <w:lang w:val="en-GB" w:eastAsia="de-DE"/>
        </w:rPr>
        <w:t xml:space="preserve"> Rose</w:t>
      </w:r>
      <w:r w:rsidR="00C36BD3" w:rsidRPr="00AC31F8">
        <w:rPr>
          <w:lang w:val="en-GB" w:eastAsia="de-DE"/>
        </w:rPr>
        <w:t xml:space="preserve"> state in their book ‘Discovery: Explore</w:t>
      </w:r>
      <w:r w:rsidR="00A56A29" w:rsidRPr="00AC31F8">
        <w:rPr>
          <w:lang w:val="en-GB" w:eastAsia="de-DE"/>
        </w:rPr>
        <w:t xml:space="preserve"> behaviour using examples’ that BDD is well suited for software development in regulated are</w:t>
      </w:r>
      <w:r w:rsidR="00583E15" w:rsidRPr="00AC31F8">
        <w:rPr>
          <w:lang w:val="en-GB" w:eastAsia="de-DE"/>
        </w:rPr>
        <w:t>a</w:t>
      </w:r>
      <w:r w:rsidR="00A56A29" w:rsidRPr="00AC31F8">
        <w:rPr>
          <w:lang w:val="en-GB" w:eastAsia="de-DE"/>
        </w:rPr>
        <w:t>s and refer thereby also to the U.S. Food and Drug Administration FDA</w:t>
      </w:r>
      <w:r w:rsidR="00313D93" w:rsidRPr="00AC31F8">
        <w:rPr>
          <w:lang w:val="en-GB" w:eastAsia="de-DE"/>
        </w:rPr>
        <w:t xml:space="preserve"> (Nagy &amp; Rose, 2018, chapter 4.6)</w:t>
      </w:r>
      <w:r w:rsidR="00A56A29" w:rsidRPr="00AC31F8">
        <w:rPr>
          <w:lang w:val="en-GB" w:eastAsia="de-DE"/>
        </w:rPr>
        <w:t>.</w:t>
      </w:r>
    </w:p>
    <w:p w14:paraId="05EA3290" w14:textId="639F42B9" w:rsidR="007A5004" w:rsidRPr="00AC31F8" w:rsidRDefault="00101981" w:rsidP="00AB6448">
      <w:pPr>
        <w:rPr>
          <w:lang w:val="en-GB" w:eastAsia="de-DE"/>
        </w:rPr>
      </w:pPr>
      <w:r w:rsidRPr="00AC31F8">
        <w:rPr>
          <w:lang w:val="en-GB" w:eastAsia="de-DE"/>
        </w:rPr>
        <w:t xml:space="preserve">There are different BDD high level automation tools available </w:t>
      </w:r>
      <w:r w:rsidRPr="00AC31F8">
        <w:rPr>
          <w:lang w:val="en-GB"/>
        </w:rPr>
        <w:t>(</w:t>
      </w:r>
      <w:proofErr w:type="spellStart"/>
      <w:r w:rsidRPr="00AC31F8">
        <w:rPr>
          <w:lang w:val="en-GB"/>
        </w:rPr>
        <w:t>Ketterlin</w:t>
      </w:r>
      <w:proofErr w:type="spellEnd"/>
      <w:r w:rsidRPr="00AC31F8">
        <w:rPr>
          <w:lang w:val="en-GB"/>
        </w:rPr>
        <w:t xml:space="preserve"> Fisher, 2019)</w:t>
      </w:r>
      <w:r w:rsidRPr="00AC31F8">
        <w:rPr>
          <w:lang w:val="en-GB" w:eastAsia="de-DE"/>
        </w:rPr>
        <w:t>.</w:t>
      </w:r>
      <w:r w:rsidR="00350052" w:rsidRPr="00AC31F8">
        <w:rPr>
          <w:lang w:val="en-GB" w:eastAsia="de-DE"/>
        </w:rPr>
        <w:t xml:space="preserve"> But for the purpose of this project, the focus will be laid on following tools</w:t>
      </w:r>
      <w:r w:rsidR="00CE677F" w:rsidRPr="00AC31F8">
        <w:rPr>
          <w:lang w:val="en-GB" w:eastAsia="de-DE"/>
        </w:rPr>
        <w:t>:</w:t>
      </w:r>
    </w:p>
    <w:p w14:paraId="34F08F12" w14:textId="6825AC25" w:rsidR="005D14D1" w:rsidRPr="00AC31F8" w:rsidRDefault="00E9070F" w:rsidP="00E9070F">
      <w:pPr>
        <w:pStyle w:val="ListParagraph"/>
        <w:numPr>
          <w:ilvl w:val="0"/>
          <w:numId w:val="53"/>
        </w:numPr>
        <w:rPr>
          <w:lang w:val="en-GB" w:eastAsia="de-DE"/>
        </w:rPr>
      </w:pPr>
      <w:r w:rsidRPr="00AC31F8">
        <w:rPr>
          <w:lang w:val="en-GB"/>
        </w:rPr>
        <w:t>C</w:t>
      </w:r>
      <w:r w:rsidR="00A26A8C" w:rsidRPr="00AC31F8">
        <w:rPr>
          <w:lang w:val="en-GB"/>
        </w:rPr>
        <w:t xml:space="preserve">ucumber und Gherkin </w:t>
      </w:r>
      <w:r w:rsidRPr="00AC31F8">
        <w:rPr>
          <w:lang w:val="en-GB"/>
        </w:rPr>
        <w:t>which are typical</w:t>
      </w:r>
      <w:r w:rsidR="00A26A8C" w:rsidRPr="00AC31F8">
        <w:rPr>
          <w:lang w:val="en-GB"/>
        </w:rPr>
        <w:t xml:space="preserve"> BDD automation tools</w:t>
      </w:r>
      <w:r w:rsidR="00DE22D2" w:rsidRPr="00AC31F8">
        <w:rPr>
          <w:lang w:val="en-GB"/>
        </w:rPr>
        <w:t xml:space="preserve">. They </w:t>
      </w:r>
      <w:r w:rsidR="005D14D1" w:rsidRPr="00AC31F8">
        <w:rPr>
          <w:lang w:val="en-GB"/>
        </w:rPr>
        <w:t>allow to automate the test cases using an automation script</w:t>
      </w:r>
      <w:r w:rsidR="00DE22D2" w:rsidRPr="00AC31F8">
        <w:rPr>
          <w:lang w:val="en-GB"/>
        </w:rPr>
        <w:t xml:space="preserve"> that is also understandable by business people without</w:t>
      </w:r>
      <w:r w:rsidR="001873FA" w:rsidRPr="00AC31F8">
        <w:rPr>
          <w:lang w:val="en-GB"/>
        </w:rPr>
        <w:t xml:space="preserve"> any particular technical skills</w:t>
      </w:r>
      <w:r w:rsidR="005D14D1" w:rsidRPr="00AC31F8">
        <w:rPr>
          <w:lang w:val="en-GB"/>
        </w:rPr>
        <w:t xml:space="preserve"> (</w:t>
      </w:r>
      <w:proofErr w:type="spellStart"/>
      <w:r w:rsidR="005D14D1" w:rsidRPr="00AC31F8">
        <w:rPr>
          <w:lang w:val="en-GB"/>
        </w:rPr>
        <w:t>SmartBear</w:t>
      </w:r>
      <w:proofErr w:type="spellEnd"/>
      <w:r w:rsidR="005D14D1" w:rsidRPr="00AC31F8">
        <w:rPr>
          <w:lang w:val="en-GB"/>
        </w:rPr>
        <w:t xml:space="preserve"> Software, 2020).</w:t>
      </w:r>
    </w:p>
    <w:p w14:paraId="0BAD6D79" w14:textId="77777777" w:rsidR="005D14D1" w:rsidRPr="00AC31F8" w:rsidRDefault="005D14D1" w:rsidP="009C718D">
      <w:pPr>
        <w:pStyle w:val="ListParagraph"/>
        <w:numPr>
          <w:ilvl w:val="0"/>
          <w:numId w:val="7"/>
        </w:numPr>
        <w:rPr>
          <w:lang w:val="en-GB"/>
        </w:rPr>
      </w:pPr>
      <w:r w:rsidRPr="00AC31F8">
        <w:rPr>
          <w:lang w:val="en-GB"/>
        </w:rPr>
        <w:t xml:space="preserve">Selenium which simulates the user interaction with the web application and will be controlled by cucumber and the gherkin feature file (Selenium, </w:t>
      </w:r>
      <w:proofErr w:type="spellStart"/>
      <w:r w:rsidRPr="00AC31F8">
        <w:rPr>
          <w:lang w:val="en-GB"/>
        </w:rPr>
        <w:t>n.d</w:t>
      </w:r>
      <w:proofErr w:type="spellEnd"/>
      <w:r w:rsidRPr="00AC31F8">
        <w:rPr>
          <w:lang w:val="en-GB"/>
        </w:rPr>
        <w:t>; Jain &amp; Sawant, 2018).</w:t>
      </w:r>
    </w:p>
    <w:p w14:paraId="0D8F1A78" w14:textId="7ABBEE4D" w:rsidR="00F73352" w:rsidRPr="00AC31F8" w:rsidRDefault="005D14D1" w:rsidP="00F90292">
      <w:pPr>
        <w:pStyle w:val="ListParagraph"/>
        <w:numPr>
          <w:ilvl w:val="0"/>
          <w:numId w:val="7"/>
        </w:numPr>
        <w:rPr>
          <w:lang w:val="en-GB"/>
        </w:rPr>
      </w:pPr>
      <w:r w:rsidRPr="00AC31F8">
        <w:rPr>
          <w:lang w:val="en-GB"/>
        </w:rPr>
        <w:t>Scenarioo</w:t>
      </w:r>
      <w:r w:rsidR="005070BF" w:rsidRPr="00AC31F8">
        <w:rPr>
          <w:lang w:val="en-GB"/>
        </w:rPr>
        <w:t xml:space="preserve"> and the Scenarioo-Cucumber-plugin</w:t>
      </w:r>
      <w:r w:rsidRPr="00AC31F8">
        <w:rPr>
          <w:lang w:val="en-GB"/>
        </w:rPr>
        <w:t xml:space="preserve"> that </w:t>
      </w:r>
      <w:r w:rsidR="005070BF" w:rsidRPr="00AC31F8">
        <w:rPr>
          <w:lang w:val="en-GB"/>
        </w:rPr>
        <w:t>was</w:t>
      </w:r>
      <w:r w:rsidRPr="00AC31F8">
        <w:rPr>
          <w:lang w:val="en-GB"/>
        </w:rPr>
        <w:t xml:space="preserve"> used to display test reports with screenshots</w:t>
      </w:r>
      <w:r w:rsidR="005070BF" w:rsidRPr="00AC31F8">
        <w:rPr>
          <w:lang w:val="en-GB"/>
        </w:rPr>
        <w:t xml:space="preserve"> in the sense of a combined process </w:t>
      </w:r>
      <w:r w:rsidR="00A16CBB" w:rsidRPr="00AC31F8">
        <w:rPr>
          <w:lang w:val="en-GB"/>
        </w:rPr>
        <w:t>with an automated and a manual part (Scenarioo, n.d.</w:t>
      </w:r>
      <w:r w:rsidR="00AC3498" w:rsidRPr="00AC31F8">
        <w:rPr>
          <w:lang w:val="en-GB"/>
        </w:rPr>
        <w:t>-a</w:t>
      </w:r>
      <w:r w:rsidR="00A16CBB" w:rsidRPr="00AC31F8">
        <w:rPr>
          <w:lang w:val="en-GB"/>
        </w:rPr>
        <w:t xml:space="preserve">; </w:t>
      </w:r>
      <w:r w:rsidR="008866F3" w:rsidRPr="00AC31F8">
        <w:rPr>
          <w:lang w:val="en-GB"/>
        </w:rPr>
        <w:t>Hosbach, 2020)</w:t>
      </w:r>
      <w:r w:rsidRPr="00AC31F8">
        <w:rPr>
          <w:lang w:val="en-GB"/>
        </w:rPr>
        <w:t>.</w:t>
      </w:r>
    </w:p>
    <w:p w14:paraId="41D519CF" w14:textId="27A505A3" w:rsidR="00F73352" w:rsidRPr="00AC31F8" w:rsidRDefault="00F73352" w:rsidP="00F73352">
      <w:pPr>
        <w:pStyle w:val="Heading2"/>
        <w:rPr>
          <w:lang w:val="en-GB"/>
        </w:rPr>
      </w:pPr>
      <w:bookmarkStart w:id="16" w:name="_Toc46067014"/>
      <w:bookmarkStart w:id="17" w:name="_Toc46238871"/>
      <w:r w:rsidRPr="00AC31F8">
        <w:rPr>
          <w:lang w:val="en-GB"/>
        </w:rPr>
        <w:t>Automated Testing for OQ</w:t>
      </w:r>
      <w:bookmarkEnd w:id="16"/>
      <w:bookmarkEnd w:id="17"/>
    </w:p>
    <w:p w14:paraId="4FA6DCEB" w14:textId="326DA9A7" w:rsidR="005D14D1" w:rsidRPr="00AC31F8" w:rsidRDefault="00F73352" w:rsidP="00AB6448">
      <w:pPr>
        <w:rPr>
          <w:lang w:val="en-GB" w:eastAsia="de-DE"/>
        </w:rPr>
      </w:pPr>
      <w:r w:rsidRPr="00AC31F8">
        <w:rPr>
          <w:lang w:val="en-GB" w:eastAsia="de-DE"/>
        </w:rPr>
        <w:t xml:space="preserve">As described in several blogs, manual testing has the disadvantages that it is prone to mistakes and errors while performing the tests and that it is time consuming for human testers </w:t>
      </w:r>
      <w:r w:rsidR="00350052" w:rsidRPr="00AC31F8">
        <w:rPr>
          <w:lang w:val="en-GB" w:eastAsia="de-DE"/>
        </w:rPr>
        <w:t>therefore generating</w:t>
      </w:r>
      <w:r w:rsidRPr="00AC31F8">
        <w:rPr>
          <w:lang w:val="en-GB" w:eastAsia="de-DE"/>
        </w:rPr>
        <w:t xml:space="preserve"> high costs (Guru99b, 2020; </w:t>
      </w:r>
      <w:proofErr w:type="spellStart"/>
      <w:r w:rsidRPr="00AC31F8">
        <w:rPr>
          <w:lang w:val="en-GB" w:eastAsia="de-DE"/>
        </w:rPr>
        <w:t>Hoogenraad</w:t>
      </w:r>
      <w:proofErr w:type="spellEnd"/>
      <w:r w:rsidRPr="00AC31F8">
        <w:rPr>
          <w:lang w:val="en-GB" w:eastAsia="de-DE"/>
        </w:rPr>
        <w:t>, 2017). This is especially true, when the same tests have to be performed several times</w:t>
      </w:r>
      <w:r w:rsidR="003A6562" w:rsidRPr="00AC31F8">
        <w:rPr>
          <w:lang w:val="en-GB" w:eastAsia="de-DE"/>
        </w:rPr>
        <w:t xml:space="preserve"> e.g. in regression testing</w:t>
      </w:r>
      <w:r w:rsidRPr="00AC31F8">
        <w:rPr>
          <w:lang w:val="en-GB" w:eastAsia="de-DE"/>
        </w:rPr>
        <w:t xml:space="preserve"> (Guru99b, 2020). On the other hand, and in contrast to automated testing, manual testing allows to evaluate aspects like user friendliness and positive customer experience (Guru99b, 2020).</w:t>
      </w:r>
      <w:r w:rsidR="00350052" w:rsidRPr="00AC31F8">
        <w:rPr>
          <w:lang w:val="en-GB" w:eastAsia="de-DE"/>
        </w:rPr>
        <w:t xml:space="preserve"> As testing on functional level does not include evaluations on usability aspects (</w:t>
      </w:r>
      <w:proofErr w:type="spellStart"/>
      <w:r w:rsidR="00350052" w:rsidRPr="00AC31F8">
        <w:rPr>
          <w:lang w:val="en-GB" w:eastAsia="de-DE"/>
        </w:rPr>
        <w:t>Qualitest</w:t>
      </w:r>
      <w:proofErr w:type="spellEnd"/>
      <w:r w:rsidR="00350052" w:rsidRPr="00AC31F8">
        <w:rPr>
          <w:lang w:val="en-GB" w:eastAsia="de-DE"/>
        </w:rPr>
        <w:t>, n.d.)</w:t>
      </w:r>
      <w:r w:rsidR="00EA324A" w:rsidRPr="00AC31F8">
        <w:rPr>
          <w:lang w:val="en-GB" w:eastAsia="de-DE"/>
        </w:rPr>
        <w:t>,</w:t>
      </w:r>
      <w:r w:rsidRPr="00AC31F8">
        <w:rPr>
          <w:lang w:val="en-GB" w:eastAsia="de-DE"/>
        </w:rPr>
        <w:t xml:space="preserve"> OQs are</w:t>
      </w:r>
      <w:r w:rsidR="00FA0B41" w:rsidRPr="00AC31F8">
        <w:rPr>
          <w:lang w:val="en-GB" w:eastAsia="de-DE"/>
        </w:rPr>
        <w:t xml:space="preserve"> more</w:t>
      </w:r>
      <w:r w:rsidRPr="00AC31F8">
        <w:rPr>
          <w:lang w:val="en-GB" w:eastAsia="de-DE"/>
        </w:rPr>
        <w:t xml:space="preserve"> interesting to investigate in respect of test automation</w:t>
      </w:r>
      <w:r w:rsidR="00FA0B41" w:rsidRPr="00AC31F8">
        <w:rPr>
          <w:lang w:val="en-GB" w:eastAsia="de-DE"/>
        </w:rPr>
        <w:t xml:space="preserve"> than</w:t>
      </w:r>
      <w:r w:rsidR="009F2BFA" w:rsidRPr="00AC31F8">
        <w:rPr>
          <w:lang w:val="en-GB" w:eastAsia="de-DE"/>
        </w:rPr>
        <w:t xml:space="preserve"> PQs</w:t>
      </w:r>
      <w:r w:rsidR="00D0054D" w:rsidRPr="00AC31F8">
        <w:rPr>
          <w:lang w:val="en-GB" w:eastAsia="de-DE"/>
        </w:rPr>
        <w:t xml:space="preserve">. </w:t>
      </w:r>
      <w:r w:rsidR="00C55517" w:rsidRPr="00AC31F8">
        <w:rPr>
          <w:lang w:val="en-GB" w:eastAsia="de-DE"/>
        </w:rPr>
        <w:t>Additionally</w:t>
      </w:r>
      <w:r w:rsidR="00F20B1C" w:rsidRPr="00AC31F8">
        <w:rPr>
          <w:lang w:val="en-GB" w:eastAsia="de-DE"/>
        </w:rPr>
        <w:t>,</w:t>
      </w:r>
      <w:r w:rsidR="00C55517" w:rsidRPr="00AC31F8">
        <w:rPr>
          <w:lang w:val="en-GB" w:eastAsia="de-DE"/>
        </w:rPr>
        <w:t xml:space="preserve"> formal testing will often be based on the functional specification</w:t>
      </w:r>
      <w:r w:rsidR="00E41A54" w:rsidRPr="00AC31F8">
        <w:rPr>
          <w:lang w:val="en-GB" w:eastAsia="de-DE"/>
        </w:rPr>
        <w:t xml:space="preserve"> </w:t>
      </w:r>
      <w:r w:rsidR="005550B2">
        <w:rPr>
          <w:lang w:val="en-CH" w:eastAsia="de-DE"/>
        </w:rPr>
        <w:t>which</w:t>
      </w:r>
      <w:r w:rsidR="00E41A54" w:rsidRPr="00AC31F8">
        <w:rPr>
          <w:lang w:val="en-GB" w:eastAsia="de-DE"/>
        </w:rPr>
        <w:t xml:space="preserve"> considered to</w:t>
      </w:r>
      <w:r w:rsidR="00F20B1C" w:rsidRPr="00AC31F8">
        <w:rPr>
          <w:lang w:val="en-GB" w:eastAsia="de-DE"/>
        </w:rPr>
        <w:t xml:space="preserve"> be a contractual document </w:t>
      </w:r>
      <w:r w:rsidR="008866F3" w:rsidRPr="00AC31F8">
        <w:rPr>
          <w:lang w:val="en-GB" w:eastAsia="de-DE"/>
        </w:rPr>
        <w:t>(</w:t>
      </w:r>
      <w:r w:rsidR="008866F3" w:rsidRPr="00AC31F8">
        <w:rPr>
          <w:lang w:val="en-GB"/>
        </w:rPr>
        <w:t>ISPE, 2008, p. 1</w:t>
      </w:r>
      <w:r w:rsidR="004B460E">
        <w:rPr>
          <w:lang w:val="en-CH"/>
        </w:rPr>
        <w:t>7</w:t>
      </w:r>
      <w:r w:rsidR="008866F3" w:rsidRPr="00AC31F8">
        <w:rPr>
          <w:lang w:val="en-GB"/>
        </w:rPr>
        <w:t>5).</w:t>
      </w:r>
    </w:p>
    <w:p w14:paraId="013B242C" w14:textId="53A31C98" w:rsidR="0003724F" w:rsidRPr="00AC31F8" w:rsidRDefault="00C77D60" w:rsidP="0003724F">
      <w:pPr>
        <w:pStyle w:val="Heading2"/>
        <w:rPr>
          <w:lang w:val="en-GB"/>
        </w:rPr>
      </w:pPr>
      <w:bookmarkStart w:id="18" w:name="_Toc46067015"/>
      <w:bookmarkStart w:id="19" w:name="_Toc46238872"/>
      <w:r w:rsidRPr="00AC31F8">
        <w:rPr>
          <w:lang w:val="en-GB"/>
        </w:rPr>
        <w:t>Hypothesis and Research Questions</w:t>
      </w:r>
      <w:bookmarkEnd w:id="18"/>
      <w:bookmarkEnd w:id="19"/>
    </w:p>
    <w:p w14:paraId="5BB16866" w14:textId="6A39E52B" w:rsidR="002F706E" w:rsidRPr="00AC31F8" w:rsidRDefault="00AF793A" w:rsidP="00975D4A">
      <w:pPr>
        <w:rPr>
          <w:lang w:val="en-GB" w:eastAsia="de-DE"/>
        </w:rPr>
      </w:pPr>
      <w:r w:rsidRPr="00AC31F8">
        <w:rPr>
          <w:lang w:val="en-GB" w:eastAsia="de-DE"/>
        </w:rPr>
        <w:t>This project</w:t>
      </w:r>
      <w:r w:rsidR="003A6562" w:rsidRPr="00AC31F8">
        <w:rPr>
          <w:lang w:val="en-GB" w:eastAsia="de-DE"/>
        </w:rPr>
        <w:t xml:space="preserve"> was based on</w:t>
      </w:r>
      <w:r w:rsidR="002F706E" w:rsidRPr="00AC31F8">
        <w:rPr>
          <w:lang w:val="en-GB" w:eastAsia="de-DE"/>
        </w:rPr>
        <w:t xml:space="preserve"> following hypothesis: BDD with its </w:t>
      </w:r>
      <w:r w:rsidRPr="00AC31F8">
        <w:rPr>
          <w:lang w:val="en-GB" w:eastAsia="de-DE"/>
        </w:rPr>
        <w:t>activities</w:t>
      </w:r>
      <w:r w:rsidR="002F706E" w:rsidRPr="00AC31F8">
        <w:rPr>
          <w:lang w:val="en-GB" w:eastAsia="de-DE"/>
        </w:rPr>
        <w:t xml:space="preserve"> from us</w:t>
      </w:r>
      <w:r w:rsidRPr="00AC31F8">
        <w:rPr>
          <w:lang w:val="en-GB" w:eastAsia="de-DE"/>
        </w:rPr>
        <w:t xml:space="preserve">er stories to executable specifications (formulation) and automation is a practicable approach in respect of technical </w:t>
      </w:r>
      <w:r w:rsidR="00B9462B" w:rsidRPr="00AC31F8">
        <w:rPr>
          <w:lang w:val="en-GB" w:eastAsia="de-DE"/>
        </w:rPr>
        <w:t>feasibility</w:t>
      </w:r>
      <w:r w:rsidRPr="00AC31F8">
        <w:rPr>
          <w:lang w:val="en-GB" w:eastAsia="de-DE"/>
        </w:rPr>
        <w:t>, takin</w:t>
      </w:r>
      <w:r w:rsidR="006D44E0" w:rsidRPr="00AC31F8">
        <w:rPr>
          <w:lang w:val="en-GB" w:eastAsia="de-DE"/>
        </w:rPr>
        <w:t>g into account Cucumber/Gherkin</w:t>
      </w:r>
      <w:r w:rsidRPr="00AC31F8">
        <w:rPr>
          <w:lang w:val="en-GB" w:eastAsia="de-DE"/>
        </w:rPr>
        <w:t xml:space="preserve">, Selenium and Scenarioo, and validation requirements according to GAMP5 for OQ </w:t>
      </w:r>
      <w:r w:rsidR="00C77BFA" w:rsidRPr="00AC31F8">
        <w:rPr>
          <w:lang w:val="en-GB" w:eastAsia="de-DE"/>
        </w:rPr>
        <w:t>t</w:t>
      </w:r>
      <w:r w:rsidRPr="00AC31F8">
        <w:rPr>
          <w:lang w:val="en-GB" w:eastAsia="de-DE"/>
        </w:rPr>
        <w:t xml:space="preserve">est </w:t>
      </w:r>
      <w:r w:rsidR="00C77BFA" w:rsidRPr="00AC31F8">
        <w:rPr>
          <w:lang w:val="en-GB" w:eastAsia="de-DE"/>
        </w:rPr>
        <w:t>a</w:t>
      </w:r>
      <w:r w:rsidRPr="00AC31F8">
        <w:rPr>
          <w:lang w:val="en-GB" w:eastAsia="de-DE"/>
        </w:rPr>
        <w:t>utomation in highly regulated environments of the pharmaceutical industry.</w:t>
      </w:r>
    </w:p>
    <w:p w14:paraId="5A454467" w14:textId="4ECFD8F5" w:rsidR="00034064" w:rsidRPr="00AC31F8" w:rsidRDefault="00034064" w:rsidP="00975D4A">
      <w:pPr>
        <w:rPr>
          <w:lang w:val="en-GB" w:eastAsia="de-DE"/>
        </w:rPr>
      </w:pPr>
      <w:r w:rsidRPr="00AC31F8">
        <w:rPr>
          <w:lang w:val="en-GB" w:eastAsia="de-DE"/>
        </w:rPr>
        <w:lastRenderedPageBreak/>
        <w:t xml:space="preserve">To evaluate the </w:t>
      </w:r>
      <w:r w:rsidR="006061C7" w:rsidRPr="00AC31F8">
        <w:rPr>
          <w:lang w:val="en-GB" w:eastAsia="de-DE"/>
        </w:rPr>
        <w:t>above-mentioned</w:t>
      </w:r>
      <w:r w:rsidRPr="00AC31F8">
        <w:rPr>
          <w:lang w:val="en-GB" w:eastAsia="de-DE"/>
        </w:rPr>
        <w:t xml:space="preserve"> hypothesis, th</w:t>
      </w:r>
      <w:r w:rsidR="003A6562" w:rsidRPr="00AC31F8">
        <w:rPr>
          <w:lang w:val="en-GB" w:eastAsia="de-DE"/>
        </w:rPr>
        <w:t>is</w:t>
      </w:r>
      <w:r w:rsidRPr="00AC31F8">
        <w:rPr>
          <w:lang w:val="en-GB" w:eastAsia="de-DE"/>
        </w:rPr>
        <w:t xml:space="preserve"> project </w:t>
      </w:r>
      <w:r w:rsidR="000114E5" w:rsidRPr="00AC31F8">
        <w:rPr>
          <w:lang w:val="en-GB" w:eastAsia="de-DE"/>
        </w:rPr>
        <w:t>was</w:t>
      </w:r>
      <w:r w:rsidR="001B6E8E" w:rsidRPr="00AC31F8">
        <w:rPr>
          <w:lang w:val="en-GB" w:eastAsia="de-DE"/>
        </w:rPr>
        <w:t xml:space="preserve"> in particular</w:t>
      </w:r>
      <w:r w:rsidR="000114E5" w:rsidRPr="00AC31F8">
        <w:rPr>
          <w:lang w:val="en-GB" w:eastAsia="de-DE"/>
        </w:rPr>
        <w:t xml:space="preserve"> investigati</w:t>
      </w:r>
      <w:r w:rsidR="0064351F" w:rsidRPr="00AC31F8">
        <w:rPr>
          <w:lang w:val="en-GB" w:eastAsia="de-DE"/>
        </w:rPr>
        <w:t>ng</w:t>
      </w:r>
      <w:r w:rsidR="001B6E8E" w:rsidRPr="00AC31F8">
        <w:rPr>
          <w:lang w:val="en-GB" w:eastAsia="de-DE"/>
        </w:rPr>
        <w:t xml:space="preserve"> following</w:t>
      </w:r>
      <w:r w:rsidRPr="00AC31F8">
        <w:rPr>
          <w:lang w:val="en-GB" w:eastAsia="de-DE"/>
        </w:rPr>
        <w:t xml:space="preserve"> questions:</w:t>
      </w:r>
    </w:p>
    <w:p w14:paraId="50998333" w14:textId="2DD08913" w:rsidR="00034064" w:rsidRPr="00AC31F8" w:rsidRDefault="00034064" w:rsidP="009C718D">
      <w:pPr>
        <w:pStyle w:val="ListParagraph"/>
        <w:numPr>
          <w:ilvl w:val="0"/>
          <w:numId w:val="7"/>
        </w:numPr>
        <w:rPr>
          <w:lang w:val="en-GB" w:eastAsia="de-DE"/>
        </w:rPr>
      </w:pPr>
      <w:r w:rsidRPr="00AC31F8">
        <w:rPr>
          <w:lang w:val="en-GB" w:eastAsia="de-DE"/>
        </w:rPr>
        <w:t xml:space="preserve">Do the </w:t>
      </w:r>
      <w:r w:rsidR="004804DE" w:rsidRPr="00AC31F8">
        <w:rPr>
          <w:lang w:val="en-GB" w:eastAsia="de-DE"/>
        </w:rPr>
        <w:t xml:space="preserve">artefacts out of </w:t>
      </w:r>
      <w:r w:rsidRPr="00AC31F8">
        <w:rPr>
          <w:lang w:val="en-GB" w:eastAsia="de-DE"/>
        </w:rPr>
        <w:t>the BDD</w:t>
      </w:r>
      <w:r w:rsidR="00D91683" w:rsidRPr="00AC31F8">
        <w:rPr>
          <w:lang w:val="en-GB" w:eastAsia="de-DE"/>
        </w:rPr>
        <w:t>-OQ</w:t>
      </w:r>
      <w:r w:rsidRPr="00AC31F8">
        <w:rPr>
          <w:lang w:val="en-GB" w:eastAsia="de-DE"/>
        </w:rPr>
        <w:t xml:space="preserve"> process satisfy </w:t>
      </w:r>
      <w:r w:rsidR="00F72343" w:rsidRPr="00AC31F8">
        <w:rPr>
          <w:lang w:val="en-GB" w:eastAsia="de-DE"/>
        </w:rPr>
        <w:t>the GAMP5</w:t>
      </w:r>
      <w:r w:rsidR="003A6562" w:rsidRPr="00AC31F8">
        <w:rPr>
          <w:lang w:val="en-GB" w:eastAsia="de-DE"/>
        </w:rPr>
        <w:t xml:space="preserve"> OQ</w:t>
      </w:r>
      <w:r w:rsidR="00F72343" w:rsidRPr="00AC31F8">
        <w:rPr>
          <w:lang w:val="en-GB" w:eastAsia="de-DE"/>
        </w:rPr>
        <w:t xml:space="preserve"> requirements?</w:t>
      </w:r>
    </w:p>
    <w:p w14:paraId="451E1FB9" w14:textId="5BC50471" w:rsidR="00AE7137" w:rsidRPr="00AC31F8" w:rsidRDefault="0001714E" w:rsidP="0001714E">
      <w:pPr>
        <w:pStyle w:val="ListParagraph"/>
        <w:numPr>
          <w:ilvl w:val="0"/>
          <w:numId w:val="7"/>
        </w:numPr>
        <w:rPr>
          <w:lang w:val="en-GB" w:eastAsia="de-DE"/>
        </w:rPr>
      </w:pPr>
      <w:r w:rsidRPr="00AC31F8">
        <w:rPr>
          <w:lang w:val="en-GB" w:eastAsia="de-DE"/>
        </w:rPr>
        <w:t>How can the executable requirement suite be adapted to the evolution of the application?</w:t>
      </w:r>
    </w:p>
    <w:p w14:paraId="0302DAFC" w14:textId="32BA498F" w:rsidR="00034064" w:rsidRPr="00AC31F8" w:rsidRDefault="00034064" w:rsidP="009C718D">
      <w:pPr>
        <w:pStyle w:val="ListParagraph"/>
        <w:numPr>
          <w:ilvl w:val="0"/>
          <w:numId w:val="7"/>
        </w:numPr>
        <w:rPr>
          <w:lang w:val="en-GB" w:eastAsia="de-DE"/>
        </w:rPr>
      </w:pPr>
      <w:r w:rsidRPr="00AC31F8">
        <w:rPr>
          <w:lang w:val="en-GB" w:eastAsia="de-DE"/>
        </w:rPr>
        <w:t>Can automation tools like Cucumber/Gherkin, Selenium and Scenarioo be used</w:t>
      </w:r>
      <w:r w:rsidR="00470C52" w:rsidRPr="00AC31F8">
        <w:rPr>
          <w:lang w:val="en-GB" w:eastAsia="de-DE"/>
        </w:rPr>
        <w:t xml:space="preserve"> together</w:t>
      </w:r>
      <w:r w:rsidRPr="00AC31F8">
        <w:rPr>
          <w:lang w:val="en-GB" w:eastAsia="de-DE"/>
        </w:rPr>
        <w:t xml:space="preserve"> in validated environment</w:t>
      </w:r>
      <w:r w:rsidR="00F72343" w:rsidRPr="00AC31F8">
        <w:rPr>
          <w:lang w:val="en-GB" w:eastAsia="de-DE"/>
        </w:rPr>
        <w:t>s</w:t>
      </w:r>
      <w:r w:rsidRPr="00AC31F8">
        <w:rPr>
          <w:lang w:val="en-GB" w:eastAsia="de-DE"/>
        </w:rPr>
        <w:t>?</w:t>
      </w:r>
    </w:p>
    <w:p w14:paraId="6E00A912" w14:textId="2C638F60" w:rsidR="00F72343" w:rsidRPr="00AC31F8" w:rsidRDefault="00142067" w:rsidP="009C718D">
      <w:pPr>
        <w:pStyle w:val="ListParagraph"/>
        <w:numPr>
          <w:ilvl w:val="0"/>
          <w:numId w:val="7"/>
        </w:numPr>
        <w:rPr>
          <w:lang w:val="en-GB" w:eastAsia="de-DE"/>
        </w:rPr>
      </w:pPr>
      <w:r w:rsidRPr="00AC31F8">
        <w:rPr>
          <w:lang w:val="en-GB" w:eastAsia="de-DE"/>
        </w:rPr>
        <w:t>And h</w:t>
      </w:r>
      <w:r w:rsidR="00F72343" w:rsidRPr="00AC31F8">
        <w:rPr>
          <w:lang w:val="en-GB" w:eastAsia="de-DE"/>
        </w:rPr>
        <w:t xml:space="preserve">ow could be dealt with </w:t>
      </w:r>
      <w:r w:rsidR="004804DE" w:rsidRPr="00AC31F8">
        <w:rPr>
          <w:lang w:val="en-GB" w:eastAsia="de-DE"/>
        </w:rPr>
        <w:t>new versions</w:t>
      </w:r>
      <w:r w:rsidR="00F72343" w:rsidRPr="00AC31F8">
        <w:rPr>
          <w:lang w:val="en-GB" w:eastAsia="de-DE"/>
        </w:rPr>
        <w:t xml:space="preserve"> of the automation tools in terms of</w:t>
      </w:r>
      <w:r w:rsidR="00B9462B" w:rsidRPr="00AC31F8">
        <w:rPr>
          <w:lang w:val="en-GB" w:eastAsia="de-DE"/>
        </w:rPr>
        <w:t xml:space="preserve"> validation?</w:t>
      </w:r>
    </w:p>
    <w:p w14:paraId="4BCFFD55" w14:textId="535A568A" w:rsidR="00DD54C3" w:rsidRPr="00AC31F8" w:rsidRDefault="00DD54C3" w:rsidP="00DD54C3">
      <w:pPr>
        <w:pStyle w:val="Heading2"/>
        <w:rPr>
          <w:lang w:val="en-GB"/>
        </w:rPr>
      </w:pPr>
      <w:bookmarkStart w:id="20" w:name="_Toc46067016"/>
      <w:bookmarkStart w:id="21" w:name="_Toc46238873"/>
      <w:r w:rsidRPr="00AC31F8">
        <w:rPr>
          <w:lang w:val="en-GB"/>
        </w:rPr>
        <w:t>Scope</w:t>
      </w:r>
      <w:bookmarkEnd w:id="20"/>
      <w:bookmarkEnd w:id="21"/>
    </w:p>
    <w:p w14:paraId="4BB6C6B9" w14:textId="33C8A3A9" w:rsidR="00490511" w:rsidRPr="00AC31F8" w:rsidRDefault="00547038" w:rsidP="00490511">
      <w:pPr>
        <w:rPr>
          <w:lang w:val="en-GB" w:eastAsia="de-DE"/>
        </w:rPr>
      </w:pPr>
      <w:r w:rsidRPr="00AC31F8">
        <w:rPr>
          <w:lang w:val="en-GB" w:eastAsia="de-DE"/>
        </w:rPr>
        <w:t>GAMP5 covers</w:t>
      </w:r>
      <w:r w:rsidR="00AD6644" w:rsidRPr="00AC31F8">
        <w:rPr>
          <w:lang w:val="en-GB" w:eastAsia="de-DE"/>
        </w:rPr>
        <w:t xml:space="preserve"> the whole life cycle of a software for different softwar</w:t>
      </w:r>
      <w:r w:rsidR="0030632E" w:rsidRPr="00AC31F8">
        <w:rPr>
          <w:lang w:val="en-GB" w:eastAsia="de-DE"/>
        </w:rPr>
        <w:t>e</w:t>
      </w:r>
      <w:r w:rsidR="005A2552" w:rsidRPr="00AC31F8">
        <w:rPr>
          <w:lang w:val="en-GB" w:eastAsia="de-DE"/>
        </w:rPr>
        <w:t xml:space="preserve"> </w:t>
      </w:r>
      <w:r w:rsidR="00AD6644" w:rsidRPr="00AC31F8">
        <w:rPr>
          <w:lang w:val="en-GB" w:eastAsia="de-DE"/>
        </w:rPr>
        <w:t>categories</w:t>
      </w:r>
      <w:r w:rsidR="0030632E" w:rsidRPr="00AC31F8">
        <w:rPr>
          <w:lang w:val="en-GB" w:eastAsia="de-DE"/>
        </w:rPr>
        <w:t xml:space="preserve"> (</w:t>
      </w:r>
      <w:r w:rsidR="00350052" w:rsidRPr="00AC31F8">
        <w:rPr>
          <w:lang w:val="en-GB" w:eastAsia="de-DE"/>
        </w:rPr>
        <w:t>ISPE</w:t>
      </w:r>
      <w:r w:rsidR="0030632E" w:rsidRPr="00AC31F8">
        <w:rPr>
          <w:lang w:val="en-GB" w:eastAsia="de-DE"/>
        </w:rPr>
        <w:t>,</w:t>
      </w:r>
      <w:r w:rsidR="00C246AA" w:rsidRPr="00AC31F8">
        <w:rPr>
          <w:lang w:val="en-GB" w:eastAsia="de-DE"/>
        </w:rPr>
        <w:t xml:space="preserve"> 2008,</w:t>
      </w:r>
      <w:r w:rsidR="0030632E" w:rsidRPr="00AC31F8">
        <w:rPr>
          <w:lang w:val="en-GB" w:eastAsia="de-DE"/>
        </w:rPr>
        <w:t xml:space="preserve"> </w:t>
      </w:r>
      <w:r w:rsidR="00502139" w:rsidRPr="00AC31F8">
        <w:rPr>
          <w:lang w:val="en-GB" w:eastAsia="de-DE"/>
        </w:rPr>
        <w:t>p.</w:t>
      </w:r>
      <w:r w:rsidR="00A76701" w:rsidRPr="00AC31F8">
        <w:rPr>
          <w:lang w:val="en-GB" w:eastAsia="de-DE"/>
        </w:rPr>
        <w:t>25</w:t>
      </w:r>
      <w:r w:rsidR="00350052" w:rsidRPr="00AC31F8">
        <w:rPr>
          <w:lang w:val="en-GB" w:eastAsia="de-DE"/>
        </w:rPr>
        <w:t>,</w:t>
      </w:r>
      <w:r w:rsidR="0030632E" w:rsidRPr="00AC31F8">
        <w:rPr>
          <w:lang w:val="en-GB" w:eastAsia="de-DE"/>
        </w:rPr>
        <w:t xml:space="preserve"> p</w:t>
      </w:r>
      <w:r w:rsidR="00502139" w:rsidRPr="00AC31F8">
        <w:rPr>
          <w:lang w:val="en-GB" w:eastAsia="de-DE"/>
        </w:rPr>
        <w:t>p. 33-37</w:t>
      </w:r>
      <w:r w:rsidR="00A76701" w:rsidRPr="00AC31F8">
        <w:rPr>
          <w:lang w:val="en-GB" w:eastAsia="de-DE"/>
        </w:rPr>
        <w:t>)</w:t>
      </w:r>
      <w:r w:rsidR="00AD6644" w:rsidRPr="00AC31F8">
        <w:rPr>
          <w:lang w:val="en-GB" w:eastAsia="de-DE"/>
        </w:rPr>
        <w:t>.</w:t>
      </w:r>
      <w:r w:rsidR="00A76701" w:rsidRPr="00AC31F8">
        <w:rPr>
          <w:lang w:val="en-GB" w:eastAsia="de-DE"/>
        </w:rPr>
        <w:t xml:space="preserve"> </w:t>
      </w:r>
      <w:r w:rsidR="00E830BE" w:rsidRPr="00AC31F8">
        <w:rPr>
          <w:lang w:val="en-GB" w:eastAsia="de-DE"/>
        </w:rPr>
        <w:t>It was therefore not possible to cover all aspects of GAMP5 within the scope of this project, which meant that the actual scope had to be clearly defined</w:t>
      </w:r>
      <w:r w:rsidR="00C3702E" w:rsidRPr="00AC31F8">
        <w:rPr>
          <w:lang w:val="en-GB" w:eastAsia="de-DE"/>
        </w:rPr>
        <w:t>.</w:t>
      </w:r>
    </w:p>
    <w:p w14:paraId="178F1EDB" w14:textId="61B197B5" w:rsidR="00DD54C3" w:rsidRPr="00AC31F8" w:rsidRDefault="00DD54C3" w:rsidP="00DD54C3">
      <w:pPr>
        <w:pStyle w:val="Heading3"/>
        <w:rPr>
          <w:lang w:val="en-GB"/>
        </w:rPr>
      </w:pPr>
      <w:bookmarkStart w:id="22" w:name="_Toc46067017"/>
      <w:bookmarkStart w:id="23" w:name="_Toc46238874"/>
      <w:r w:rsidRPr="00AC31F8">
        <w:rPr>
          <w:lang w:val="en-GB"/>
        </w:rPr>
        <w:t>In Scope</w:t>
      </w:r>
      <w:bookmarkEnd w:id="22"/>
      <w:bookmarkEnd w:id="23"/>
    </w:p>
    <w:p w14:paraId="7515D530" w14:textId="474D31F8" w:rsidR="00490511" w:rsidRPr="00AC31F8" w:rsidRDefault="00C72388" w:rsidP="00490511">
      <w:pPr>
        <w:rPr>
          <w:lang w:val="en-GB" w:eastAsia="de-DE"/>
        </w:rPr>
      </w:pPr>
      <w:r w:rsidRPr="00AC31F8">
        <w:rPr>
          <w:lang w:val="en-GB" w:eastAsia="de-DE"/>
        </w:rPr>
        <w:t xml:space="preserve">Following aspects </w:t>
      </w:r>
      <w:r w:rsidR="00DF5EBB" w:rsidRPr="00AC31F8">
        <w:rPr>
          <w:lang w:val="en-GB" w:eastAsia="de-DE"/>
        </w:rPr>
        <w:t>were addressed within the scope of this project:</w:t>
      </w:r>
    </w:p>
    <w:p w14:paraId="093D1B22" w14:textId="30D8FC82" w:rsidR="00840B5D" w:rsidRPr="00AC31F8" w:rsidRDefault="00840B5D" w:rsidP="009C718D">
      <w:pPr>
        <w:pStyle w:val="ListParagraph"/>
        <w:numPr>
          <w:ilvl w:val="0"/>
          <w:numId w:val="9"/>
        </w:numPr>
        <w:rPr>
          <w:lang w:val="en-GB" w:eastAsia="de-DE"/>
        </w:rPr>
      </w:pPr>
      <w:r w:rsidRPr="00AC31F8">
        <w:rPr>
          <w:lang w:val="en-GB" w:eastAsia="de-DE"/>
        </w:rPr>
        <w:t>Evaluation of a test automation for OQs based on BDD for a category 5 software (custom application) according to GAMP5</w:t>
      </w:r>
      <w:r w:rsidR="002022A8" w:rsidRPr="00AC31F8">
        <w:rPr>
          <w:lang w:val="en-GB" w:eastAsia="de-DE"/>
        </w:rPr>
        <w:t>.</w:t>
      </w:r>
    </w:p>
    <w:p w14:paraId="1C01F32C" w14:textId="724D2AD4" w:rsidR="00AD0243" w:rsidRPr="00AC31F8" w:rsidRDefault="003D7F06" w:rsidP="009C718D">
      <w:pPr>
        <w:pStyle w:val="ListParagraph"/>
        <w:numPr>
          <w:ilvl w:val="0"/>
          <w:numId w:val="9"/>
        </w:numPr>
        <w:rPr>
          <w:lang w:val="en-GB" w:eastAsia="de-DE"/>
        </w:rPr>
      </w:pPr>
      <w:r w:rsidRPr="00AC31F8">
        <w:rPr>
          <w:lang w:val="en-GB" w:eastAsia="de-DE"/>
        </w:rPr>
        <w:t xml:space="preserve">Evaluation on the </w:t>
      </w:r>
      <w:r w:rsidR="005D41F8" w:rsidRPr="00AC31F8">
        <w:rPr>
          <w:lang w:val="en-GB" w:eastAsia="de-DE"/>
        </w:rPr>
        <w:t xml:space="preserve">feasibility </w:t>
      </w:r>
      <w:r w:rsidR="00F63D4C" w:rsidRPr="00AC31F8">
        <w:rPr>
          <w:lang w:val="en-GB" w:eastAsia="de-DE"/>
        </w:rPr>
        <w:t>of</w:t>
      </w:r>
      <w:r w:rsidR="004D285A" w:rsidRPr="00AC31F8">
        <w:rPr>
          <w:lang w:val="en-GB" w:eastAsia="de-DE"/>
        </w:rPr>
        <w:t xml:space="preserve"> validation </w:t>
      </w:r>
      <w:r w:rsidR="001B5587" w:rsidRPr="00AC31F8">
        <w:rPr>
          <w:lang w:val="en-GB" w:eastAsia="de-DE"/>
        </w:rPr>
        <w:t>for</w:t>
      </w:r>
      <w:r w:rsidR="00AD0243" w:rsidRPr="00AC31F8">
        <w:rPr>
          <w:lang w:val="en-GB" w:eastAsia="de-DE"/>
        </w:rPr>
        <w:t xml:space="preserve"> Cucumber/Gherkin, Seleniu</w:t>
      </w:r>
      <w:r w:rsidR="00150CA8" w:rsidRPr="00AC31F8">
        <w:rPr>
          <w:lang w:val="en-GB" w:eastAsia="de-DE"/>
        </w:rPr>
        <w:t>m, Scenarioo</w:t>
      </w:r>
      <w:r w:rsidR="002A41BC" w:rsidRPr="00AC31F8">
        <w:rPr>
          <w:lang w:val="en-GB" w:eastAsia="de-DE"/>
        </w:rPr>
        <w:t>, Cucumber-Scenarioo-plugin</w:t>
      </w:r>
      <w:r w:rsidR="00AD0243" w:rsidRPr="00AC31F8">
        <w:rPr>
          <w:lang w:val="en-GB" w:eastAsia="de-DE"/>
        </w:rPr>
        <w:t xml:space="preserve"> and their interaction</w:t>
      </w:r>
      <w:r w:rsidR="002D6B31" w:rsidRPr="00AC31F8">
        <w:rPr>
          <w:lang w:val="en-GB" w:eastAsia="de-DE"/>
        </w:rPr>
        <w:t>s</w:t>
      </w:r>
      <w:r w:rsidR="00AD0243" w:rsidRPr="00AC31F8">
        <w:rPr>
          <w:lang w:val="en-GB" w:eastAsia="de-DE"/>
        </w:rPr>
        <w:t>.</w:t>
      </w:r>
    </w:p>
    <w:p w14:paraId="0A3D4444" w14:textId="5FEE0562" w:rsidR="00840B5D" w:rsidRPr="00AC31F8" w:rsidRDefault="00840B5D" w:rsidP="009C718D">
      <w:pPr>
        <w:pStyle w:val="ListParagraph"/>
        <w:numPr>
          <w:ilvl w:val="0"/>
          <w:numId w:val="9"/>
        </w:numPr>
        <w:rPr>
          <w:lang w:val="en-GB" w:eastAsia="de-DE"/>
        </w:rPr>
      </w:pPr>
      <w:r w:rsidRPr="00AC31F8">
        <w:rPr>
          <w:lang w:val="en-GB" w:eastAsia="de-DE"/>
        </w:rPr>
        <w:t>Implementation of a prototype for the evaluation and illustration of a test automation. The test automation is based on the following tools: Cucumber, Selenium, Scenarioo</w:t>
      </w:r>
      <w:r w:rsidR="008C49F2" w:rsidRPr="00AC31F8">
        <w:rPr>
          <w:lang w:val="en-GB" w:eastAsia="de-DE"/>
        </w:rPr>
        <w:t xml:space="preserve"> and the Cucumber-Scenarioo-plugin</w:t>
      </w:r>
      <w:r w:rsidR="002022A8" w:rsidRPr="00AC31F8">
        <w:rPr>
          <w:lang w:val="en-GB" w:eastAsia="de-DE"/>
        </w:rPr>
        <w:t>.</w:t>
      </w:r>
    </w:p>
    <w:p w14:paraId="2892D8B4" w14:textId="2A62D5C9" w:rsidR="00840B5D" w:rsidRPr="00AC31F8" w:rsidRDefault="002D6B31" w:rsidP="009C718D">
      <w:pPr>
        <w:pStyle w:val="ListParagraph"/>
        <w:numPr>
          <w:ilvl w:val="0"/>
          <w:numId w:val="9"/>
        </w:numPr>
        <w:rPr>
          <w:lang w:val="en-GB" w:eastAsia="de-DE"/>
        </w:rPr>
      </w:pPr>
      <w:r w:rsidRPr="00AC31F8">
        <w:rPr>
          <w:lang w:val="en-GB" w:eastAsia="de-DE"/>
        </w:rPr>
        <w:t>U</w:t>
      </w:r>
      <w:r w:rsidR="00840B5D" w:rsidRPr="00AC31F8">
        <w:rPr>
          <w:lang w:val="en-GB" w:eastAsia="de-DE"/>
        </w:rPr>
        <w:t xml:space="preserve">ser Requirements, </w:t>
      </w:r>
      <w:r w:rsidR="00073554" w:rsidRPr="00AC31F8">
        <w:rPr>
          <w:lang w:val="en-GB" w:eastAsia="de-DE"/>
        </w:rPr>
        <w:t>s</w:t>
      </w:r>
      <w:r w:rsidR="00840B5D" w:rsidRPr="00AC31F8">
        <w:rPr>
          <w:lang w:val="en-GB" w:eastAsia="de-DE"/>
        </w:rPr>
        <w:t>pecification/</w:t>
      </w:r>
      <w:r w:rsidR="00073554" w:rsidRPr="00AC31F8">
        <w:rPr>
          <w:lang w:val="en-GB" w:eastAsia="de-DE"/>
        </w:rPr>
        <w:t>t</w:t>
      </w:r>
      <w:r w:rsidR="00840B5D" w:rsidRPr="00AC31F8">
        <w:rPr>
          <w:lang w:val="en-GB" w:eastAsia="de-DE"/>
        </w:rPr>
        <w:t xml:space="preserve">est </w:t>
      </w:r>
      <w:r w:rsidR="00073554" w:rsidRPr="00AC31F8">
        <w:rPr>
          <w:lang w:val="en-GB" w:eastAsia="de-DE"/>
        </w:rPr>
        <w:t>m</w:t>
      </w:r>
      <w:r w:rsidR="00840B5D" w:rsidRPr="00AC31F8">
        <w:rPr>
          <w:lang w:val="en-GB" w:eastAsia="de-DE"/>
        </w:rPr>
        <w:t xml:space="preserve">anagement, </w:t>
      </w:r>
      <w:r w:rsidR="00073554" w:rsidRPr="00AC31F8">
        <w:rPr>
          <w:lang w:val="en-GB" w:eastAsia="de-DE"/>
        </w:rPr>
        <w:t>r</w:t>
      </w:r>
      <w:r w:rsidR="00840B5D" w:rsidRPr="00AC31F8">
        <w:rPr>
          <w:lang w:val="en-GB" w:eastAsia="de-DE"/>
        </w:rPr>
        <w:t xml:space="preserve">isk </w:t>
      </w:r>
      <w:r w:rsidR="00073554" w:rsidRPr="00AC31F8">
        <w:rPr>
          <w:lang w:val="en-GB" w:eastAsia="de-DE"/>
        </w:rPr>
        <w:t>m</w:t>
      </w:r>
      <w:r w:rsidR="00840B5D" w:rsidRPr="00AC31F8">
        <w:rPr>
          <w:lang w:val="en-GB" w:eastAsia="de-DE"/>
        </w:rPr>
        <w:t xml:space="preserve">anagement, </w:t>
      </w:r>
      <w:r w:rsidR="00073554" w:rsidRPr="00AC31F8">
        <w:rPr>
          <w:lang w:val="en-GB" w:eastAsia="de-DE"/>
        </w:rPr>
        <w:t>t</w:t>
      </w:r>
      <w:r w:rsidR="00840B5D" w:rsidRPr="00AC31F8">
        <w:rPr>
          <w:lang w:val="en-GB" w:eastAsia="de-DE"/>
        </w:rPr>
        <w:t xml:space="preserve">raceability, the validation process </w:t>
      </w:r>
      <w:proofErr w:type="gramStart"/>
      <w:r w:rsidR="00840B5D" w:rsidRPr="00AC31F8">
        <w:rPr>
          <w:lang w:val="en-GB" w:eastAsia="de-DE"/>
        </w:rPr>
        <w:t>with regard to</w:t>
      </w:r>
      <w:proofErr w:type="gramEnd"/>
      <w:r w:rsidR="00840B5D" w:rsidRPr="00AC31F8">
        <w:rPr>
          <w:lang w:val="en-GB" w:eastAsia="de-DE"/>
        </w:rPr>
        <w:t xml:space="preserve"> the OQs for a Category 5 product according to GAMP5</w:t>
      </w:r>
      <w:r w:rsidR="002022A8" w:rsidRPr="00AC31F8">
        <w:rPr>
          <w:lang w:val="en-GB" w:eastAsia="de-DE"/>
        </w:rPr>
        <w:t>.</w:t>
      </w:r>
    </w:p>
    <w:p w14:paraId="689F6304" w14:textId="4A15BB99" w:rsidR="00DD54C3" w:rsidRPr="00AC31F8" w:rsidRDefault="00724EC0" w:rsidP="009C718D">
      <w:pPr>
        <w:pStyle w:val="ListParagraph"/>
        <w:numPr>
          <w:ilvl w:val="0"/>
          <w:numId w:val="9"/>
        </w:numPr>
        <w:rPr>
          <w:lang w:val="en-GB" w:eastAsia="de-DE"/>
        </w:rPr>
      </w:pPr>
      <w:r w:rsidRPr="00AC31F8">
        <w:rPr>
          <w:lang w:val="en-GB" w:eastAsia="de-DE"/>
        </w:rPr>
        <w:t>An outlook and recommendations</w:t>
      </w:r>
      <w:r w:rsidR="00840B5D" w:rsidRPr="00AC31F8">
        <w:rPr>
          <w:lang w:val="en-GB" w:eastAsia="de-DE"/>
        </w:rPr>
        <w:t xml:space="preserve"> based on the findings obtained</w:t>
      </w:r>
      <w:r w:rsidR="002022A8" w:rsidRPr="00AC31F8">
        <w:rPr>
          <w:lang w:val="en-GB" w:eastAsia="de-DE"/>
        </w:rPr>
        <w:t>.</w:t>
      </w:r>
    </w:p>
    <w:p w14:paraId="45A677C7" w14:textId="1C850254" w:rsidR="00DD54C3" w:rsidRPr="00AC31F8" w:rsidRDefault="00DD54C3" w:rsidP="00DD54C3">
      <w:pPr>
        <w:pStyle w:val="Heading3"/>
        <w:rPr>
          <w:lang w:val="en-GB"/>
        </w:rPr>
      </w:pPr>
      <w:bookmarkStart w:id="24" w:name="_Toc46067018"/>
      <w:bookmarkStart w:id="25" w:name="_Toc46238875"/>
      <w:r w:rsidRPr="00AC31F8">
        <w:rPr>
          <w:lang w:val="en-GB"/>
        </w:rPr>
        <w:t>Out of Scope</w:t>
      </w:r>
      <w:bookmarkEnd w:id="24"/>
      <w:bookmarkEnd w:id="25"/>
    </w:p>
    <w:p w14:paraId="22FC0CFE" w14:textId="22B7F045" w:rsidR="00490511" w:rsidRPr="00AC31F8" w:rsidRDefault="00F17317" w:rsidP="00490511">
      <w:pPr>
        <w:rPr>
          <w:lang w:val="en-GB" w:eastAsia="de-DE"/>
        </w:rPr>
      </w:pPr>
      <w:r w:rsidRPr="00AC31F8">
        <w:rPr>
          <w:lang w:val="en-GB" w:eastAsia="de-DE"/>
        </w:rPr>
        <w:t>Following aspects were explicitly excluded from scope, as</w:t>
      </w:r>
      <w:r w:rsidR="00451AD3" w:rsidRPr="00AC31F8">
        <w:rPr>
          <w:lang w:val="en-GB" w:eastAsia="de-DE"/>
        </w:rPr>
        <w:t xml:space="preserve"> they would go beyond</w:t>
      </w:r>
      <w:r w:rsidR="005D0BBC" w:rsidRPr="00AC31F8">
        <w:rPr>
          <w:lang w:val="en-GB" w:eastAsia="de-DE"/>
        </w:rPr>
        <w:t xml:space="preserve"> the extend of this project:</w:t>
      </w:r>
    </w:p>
    <w:p w14:paraId="16B86063" w14:textId="67CD5631" w:rsidR="00AD0243" w:rsidRPr="00AC31F8" w:rsidRDefault="00AD0243" w:rsidP="009C718D">
      <w:pPr>
        <w:pStyle w:val="ListParagraph"/>
        <w:numPr>
          <w:ilvl w:val="0"/>
          <w:numId w:val="10"/>
        </w:numPr>
        <w:rPr>
          <w:lang w:val="en-GB"/>
        </w:rPr>
      </w:pPr>
      <w:r w:rsidRPr="00AC31F8">
        <w:rPr>
          <w:lang w:val="en-GB"/>
        </w:rPr>
        <w:t>Validation activities according to GAMP5 outside of OQs (e.g. process validation, IQs, PQs, design reviews</w:t>
      </w:r>
      <w:r w:rsidR="00CE168D" w:rsidRPr="00AC31F8">
        <w:rPr>
          <w:lang w:val="en-GB"/>
        </w:rPr>
        <w:t xml:space="preserve"> and</w:t>
      </w:r>
      <w:r w:rsidRPr="00AC31F8">
        <w:rPr>
          <w:lang w:val="en-GB"/>
        </w:rPr>
        <w:t xml:space="preserve"> used infrastructure).</w:t>
      </w:r>
    </w:p>
    <w:p w14:paraId="205FC27E" w14:textId="36DB741B" w:rsidR="00AD0243" w:rsidRPr="00AC31F8" w:rsidRDefault="00AD0243" w:rsidP="009C718D">
      <w:pPr>
        <w:pStyle w:val="ListParagraph"/>
        <w:numPr>
          <w:ilvl w:val="0"/>
          <w:numId w:val="10"/>
        </w:numPr>
        <w:rPr>
          <w:lang w:val="en-GB"/>
        </w:rPr>
      </w:pPr>
      <w:r w:rsidRPr="00AC31F8">
        <w:rPr>
          <w:lang w:val="en-GB"/>
        </w:rPr>
        <w:t>BDD activities that are outside the chain from user stories to high-level test automation (e.g. the implementation technique TDD, Unit/Module Testing).</w:t>
      </w:r>
    </w:p>
    <w:p w14:paraId="14B51ADE" w14:textId="5A28D672" w:rsidR="00AD0243" w:rsidRPr="00AC31F8" w:rsidRDefault="00AD0243" w:rsidP="009C718D">
      <w:pPr>
        <w:pStyle w:val="ListParagraph"/>
        <w:numPr>
          <w:ilvl w:val="0"/>
          <w:numId w:val="10"/>
        </w:numPr>
        <w:rPr>
          <w:lang w:val="en-GB"/>
        </w:rPr>
      </w:pPr>
      <w:r w:rsidRPr="00AC31F8">
        <w:rPr>
          <w:lang w:val="en-GB"/>
        </w:rPr>
        <w:lastRenderedPageBreak/>
        <w:t>Tool evaluations (e.g. Selenium vs. Cypress).</w:t>
      </w:r>
    </w:p>
    <w:p w14:paraId="42951748" w14:textId="28B45F56" w:rsidR="00AD0243" w:rsidRPr="00AC31F8" w:rsidRDefault="00AD0243" w:rsidP="009C718D">
      <w:pPr>
        <w:pStyle w:val="ListParagraph"/>
        <w:numPr>
          <w:ilvl w:val="0"/>
          <w:numId w:val="10"/>
        </w:numPr>
        <w:rPr>
          <w:lang w:val="en-GB"/>
        </w:rPr>
      </w:pPr>
      <w:r w:rsidRPr="00AC31F8">
        <w:rPr>
          <w:lang w:val="en-GB"/>
        </w:rPr>
        <w:t>Risk evaluation regarding the implementation of the prototype: exemplary risks are considered, but without claiming that the risk evaluation was carried out correctly and completely from a practical point of view.</w:t>
      </w:r>
    </w:p>
    <w:p w14:paraId="650F98AB" w14:textId="348CE91A" w:rsidR="00AB6448" w:rsidRPr="00AC31F8" w:rsidRDefault="00AD0243" w:rsidP="009C718D">
      <w:pPr>
        <w:pStyle w:val="ListParagraph"/>
        <w:numPr>
          <w:ilvl w:val="0"/>
          <w:numId w:val="10"/>
        </w:numPr>
        <w:rPr>
          <w:lang w:val="en-GB"/>
        </w:rPr>
      </w:pPr>
      <w:r w:rsidRPr="00AC31F8">
        <w:rPr>
          <w:lang w:val="en-GB"/>
        </w:rPr>
        <w:t xml:space="preserve">Compliance of the prototype: </w:t>
      </w:r>
      <w:r w:rsidR="00507D06" w:rsidRPr="00AC31F8">
        <w:rPr>
          <w:lang w:val="en-GB"/>
        </w:rPr>
        <w:t>An</w:t>
      </w:r>
      <w:r w:rsidRPr="00AC31F8">
        <w:rPr>
          <w:lang w:val="en-GB"/>
        </w:rPr>
        <w:t xml:space="preserve"> exemplary compliance requirement that </w:t>
      </w:r>
      <w:r w:rsidR="00507D06" w:rsidRPr="00AC31F8">
        <w:rPr>
          <w:lang w:val="en-GB"/>
        </w:rPr>
        <w:t>was</w:t>
      </w:r>
      <w:r w:rsidRPr="00AC31F8">
        <w:rPr>
          <w:lang w:val="en-GB"/>
        </w:rPr>
        <w:t xml:space="preserve"> technically easy to implement </w:t>
      </w:r>
      <w:r w:rsidR="00507D06" w:rsidRPr="00AC31F8">
        <w:rPr>
          <w:lang w:val="en-GB"/>
        </w:rPr>
        <w:t>was</w:t>
      </w:r>
      <w:r w:rsidRPr="00AC31F8">
        <w:rPr>
          <w:lang w:val="en-GB"/>
        </w:rPr>
        <w:t xml:space="preserve"> considered. However, the prototype will not be compliant</w:t>
      </w:r>
      <w:r w:rsidR="00004D83" w:rsidRPr="00AC31F8">
        <w:rPr>
          <w:lang w:val="en-GB"/>
        </w:rPr>
        <w:t xml:space="preserve"> to regulations like FDA 21 CFR part 11 or EU GMP Annex 11</w:t>
      </w:r>
      <w:r w:rsidRPr="00AC31F8">
        <w:rPr>
          <w:lang w:val="en-GB"/>
        </w:rPr>
        <w:t>.</w:t>
      </w:r>
    </w:p>
    <w:p w14:paraId="306ED515" w14:textId="77777777" w:rsidR="0080660B" w:rsidRPr="00AC31F8" w:rsidRDefault="00D863A6" w:rsidP="00D863A6">
      <w:pPr>
        <w:pStyle w:val="Heading2"/>
        <w:rPr>
          <w:lang w:val="en-GB"/>
        </w:rPr>
      </w:pPr>
      <w:bookmarkStart w:id="26" w:name="_Toc46067019"/>
      <w:bookmarkStart w:id="27" w:name="_Toc46238876"/>
      <w:r w:rsidRPr="00AC31F8">
        <w:rPr>
          <w:lang w:val="en-GB"/>
        </w:rPr>
        <w:t>Approach</w:t>
      </w:r>
      <w:bookmarkEnd w:id="26"/>
      <w:bookmarkEnd w:id="27"/>
    </w:p>
    <w:p w14:paraId="0591500C" w14:textId="63C53F6E" w:rsidR="00425912" w:rsidRPr="00AC31F8" w:rsidRDefault="00425912" w:rsidP="00425912">
      <w:pPr>
        <w:rPr>
          <w:lang w:val="en-GB"/>
        </w:rPr>
      </w:pPr>
      <w:r w:rsidRPr="00AC31F8">
        <w:rPr>
          <w:lang w:val="en-GB"/>
        </w:rPr>
        <w:t>The starting point for the</w:t>
      </w:r>
      <w:r w:rsidR="009E187C" w:rsidRPr="00AC31F8">
        <w:rPr>
          <w:lang w:val="en-GB"/>
        </w:rPr>
        <w:t xml:space="preserve"> analysis of the </w:t>
      </w:r>
      <w:r w:rsidRPr="00AC31F8">
        <w:rPr>
          <w:lang w:val="en-GB"/>
        </w:rPr>
        <w:t>BDD</w:t>
      </w:r>
      <w:r w:rsidR="009E187C" w:rsidRPr="00AC31F8">
        <w:rPr>
          <w:lang w:val="en-GB"/>
        </w:rPr>
        <w:t xml:space="preserve"> approach</w:t>
      </w:r>
      <w:r w:rsidRPr="00AC31F8">
        <w:rPr>
          <w:lang w:val="en-GB"/>
        </w:rPr>
        <w:t xml:space="preserve"> </w:t>
      </w:r>
      <w:r w:rsidR="009E187C" w:rsidRPr="00AC31F8">
        <w:rPr>
          <w:lang w:val="en-GB"/>
        </w:rPr>
        <w:t>was</w:t>
      </w:r>
      <w:r w:rsidRPr="00AC31F8">
        <w:rPr>
          <w:lang w:val="en-GB"/>
        </w:rPr>
        <w:t xml:space="preserve"> the book "Discovery - Explore behaviour using examples" by </w:t>
      </w:r>
      <w:r w:rsidR="00CE168D" w:rsidRPr="00AC31F8">
        <w:rPr>
          <w:lang w:val="en-GB" w:eastAsia="de-DE"/>
        </w:rPr>
        <w:t>Nagy &amp; Rose</w:t>
      </w:r>
      <w:r w:rsidR="00CE168D" w:rsidRPr="00AC31F8">
        <w:rPr>
          <w:lang w:val="en-GB"/>
        </w:rPr>
        <w:t xml:space="preserve"> (2018)</w:t>
      </w:r>
      <w:r w:rsidRPr="00AC31F8">
        <w:rPr>
          <w:lang w:val="en-GB"/>
        </w:rPr>
        <w:t>. In chapter 4.6 the authors state that BDD leads to improved efficiency in software development for regulated environments</w:t>
      </w:r>
      <w:r w:rsidR="00401C9D" w:rsidRPr="00AC31F8">
        <w:rPr>
          <w:lang w:val="en-GB"/>
        </w:rPr>
        <w:t xml:space="preserve"> </w:t>
      </w:r>
      <w:r w:rsidR="00CE168D" w:rsidRPr="00AC31F8">
        <w:rPr>
          <w:lang w:val="en-GB"/>
        </w:rPr>
        <w:t>(Nagy &amp; Rose, 2018, pp. 72–74)</w:t>
      </w:r>
      <w:r w:rsidRPr="00AC31F8">
        <w:rPr>
          <w:lang w:val="en-GB"/>
        </w:rPr>
        <w:t xml:space="preserve">. </w:t>
      </w:r>
    </w:p>
    <w:p w14:paraId="32B89575" w14:textId="020552D8" w:rsidR="00425912" w:rsidRPr="00AC31F8" w:rsidRDefault="00425912" w:rsidP="00425912">
      <w:pPr>
        <w:rPr>
          <w:lang w:val="en-GB"/>
        </w:rPr>
      </w:pPr>
      <w:r w:rsidRPr="00AC31F8">
        <w:rPr>
          <w:lang w:val="en-GB"/>
        </w:rPr>
        <w:t>The</w:t>
      </w:r>
      <w:r w:rsidR="009D1F4F" w:rsidRPr="00AC31F8">
        <w:rPr>
          <w:lang w:val="en-GB"/>
        </w:rPr>
        <w:t xml:space="preserve"> analysis of the requirements </w:t>
      </w:r>
      <w:r w:rsidR="00E77318" w:rsidRPr="00AC31F8">
        <w:rPr>
          <w:lang w:val="en-GB"/>
        </w:rPr>
        <w:t>in respect of</w:t>
      </w:r>
      <w:r w:rsidRPr="00AC31F8">
        <w:rPr>
          <w:lang w:val="en-GB"/>
        </w:rPr>
        <w:t xml:space="preserve"> CSV </w:t>
      </w:r>
      <w:r w:rsidR="007235D7" w:rsidRPr="00AC31F8">
        <w:rPr>
          <w:lang w:val="en-GB"/>
        </w:rPr>
        <w:t>was fully</w:t>
      </w:r>
      <w:r w:rsidRPr="00AC31F8">
        <w:rPr>
          <w:lang w:val="en-GB"/>
        </w:rPr>
        <w:t xml:space="preserve"> based on the </w:t>
      </w:r>
      <w:r w:rsidR="00EA324A" w:rsidRPr="00AC31F8">
        <w:rPr>
          <w:lang w:val="en-GB"/>
        </w:rPr>
        <w:t>widely used</w:t>
      </w:r>
      <w:r w:rsidRPr="00AC31F8">
        <w:rPr>
          <w:lang w:val="en-GB"/>
        </w:rPr>
        <w:t xml:space="preserve"> CSV standard GAMP5</w:t>
      </w:r>
      <w:r w:rsidR="00CE168D" w:rsidRPr="00AC31F8">
        <w:rPr>
          <w:lang w:val="en-GB"/>
        </w:rPr>
        <w:t xml:space="preserve"> (ISPE, 2008)</w:t>
      </w:r>
      <w:r w:rsidRPr="00AC31F8">
        <w:rPr>
          <w:lang w:val="en-GB"/>
        </w:rPr>
        <w:t xml:space="preserve">. </w:t>
      </w:r>
    </w:p>
    <w:p w14:paraId="26F14B91" w14:textId="01440AA4" w:rsidR="0080660B" w:rsidRPr="00AC31F8" w:rsidRDefault="00425912" w:rsidP="00425912">
      <w:pPr>
        <w:rPr>
          <w:lang w:val="en-GB"/>
        </w:rPr>
      </w:pPr>
      <w:r w:rsidRPr="00AC31F8">
        <w:rPr>
          <w:lang w:val="en-GB"/>
        </w:rPr>
        <w:t xml:space="preserve">The BDD approach and the GAMP5 methodology </w:t>
      </w:r>
      <w:r w:rsidR="00E77318" w:rsidRPr="00AC31F8">
        <w:rPr>
          <w:lang w:val="en-GB"/>
        </w:rPr>
        <w:t>were</w:t>
      </w:r>
      <w:r w:rsidRPr="00AC31F8">
        <w:rPr>
          <w:lang w:val="en-GB"/>
        </w:rPr>
        <w:t xml:space="preserve"> analysed to develop a combined </w:t>
      </w:r>
      <w:r w:rsidR="00A9631A" w:rsidRPr="00AC31F8">
        <w:rPr>
          <w:lang w:val="en-GB"/>
        </w:rPr>
        <w:t>process</w:t>
      </w:r>
      <w:r w:rsidRPr="00AC31F8">
        <w:rPr>
          <w:lang w:val="en-GB"/>
        </w:rPr>
        <w:t xml:space="preserve">. This </w:t>
      </w:r>
      <w:r w:rsidR="00725769" w:rsidRPr="00AC31F8">
        <w:rPr>
          <w:lang w:val="en-GB"/>
        </w:rPr>
        <w:t>process</w:t>
      </w:r>
      <w:r w:rsidR="00DD443E" w:rsidRPr="00AC31F8">
        <w:rPr>
          <w:lang w:val="en-GB"/>
        </w:rPr>
        <w:t xml:space="preserve"> was then</w:t>
      </w:r>
      <w:r w:rsidRPr="00AC31F8">
        <w:rPr>
          <w:lang w:val="en-GB"/>
        </w:rPr>
        <w:t xml:space="preserve"> </w:t>
      </w:r>
      <w:r w:rsidR="005871B0" w:rsidRPr="00AC31F8">
        <w:rPr>
          <w:lang w:val="en-GB"/>
        </w:rPr>
        <w:t>visualised as</w:t>
      </w:r>
      <w:r w:rsidRPr="00AC31F8">
        <w:rPr>
          <w:lang w:val="en-GB"/>
        </w:rPr>
        <w:t xml:space="preserve"> BPMN </w:t>
      </w:r>
      <w:r w:rsidR="00CE168D" w:rsidRPr="00AC31F8">
        <w:rPr>
          <w:lang w:val="en-GB"/>
        </w:rPr>
        <w:t>in order to</w:t>
      </w:r>
      <w:r w:rsidRPr="00AC31F8">
        <w:rPr>
          <w:lang w:val="en-GB"/>
        </w:rPr>
        <w:t xml:space="preserve"> be evaluated by a wega CSV </w:t>
      </w:r>
      <w:r w:rsidR="00CE168D" w:rsidRPr="00AC31F8">
        <w:rPr>
          <w:lang w:val="en-GB"/>
        </w:rPr>
        <w:t>expert</w:t>
      </w:r>
      <w:r w:rsidRPr="00AC31F8">
        <w:rPr>
          <w:lang w:val="en-GB"/>
        </w:rPr>
        <w:t xml:space="preserve">. </w:t>
      </w:r>
      <w:r w:rsidR="00073C14" w:rsidRPr="00AC31F8">
        <w:rPr>
          <w:lang w:val="en-GB"/>
        </w:rPr>
        <w:t>The com</w:t>
      </w:r>
      <w:r w:rsidR="00CE168D" w:rsidRPr="00AC31F8">
        <w:rPr>
          <w:lang w:val="en-GB"/>
        </w:rPr>
        <w:t>b</w:t>
      </w:r>
      <w:r w:rsidR="00073C14" w:rsidRPr="00AC31F8">
        <w:rPr>
          <w:lang w:val="en-GB"/>
        </w:rPr>
        <w:t>ined</w:t>
      </w:r>
      <w:r w:rsidRPr="00AC31F8">
        <w:rPr>
          <w:lang w:val="en-GB"/>
        </w:rPr>
        <w:t xml:space="preserve"> </w:t>
      </w:r>
      <w:r w:rsidR="00725769" w:rsidRPr="00AC31F8">
        <w:rPr>
          <w:lang w:val="en-GB"/>
        </w:rPr>
        <w:t>process</w:t>
      </w:r>
      <w:r w:rsidRPr="00AC31F8">
        <w:rPr>
          <w:lang w:val="en-GB"/>
        </w:rPr>
        <w:t xml:space="preserve"> </w:t>
      </w:r>
      <w:r w:rsidR="00421A29" w:rsidRPr="00AC31F8">
        <w:rPr>
          <w:lang w:val="en-GB"/>
        </w:rPr>
        <w:t>was</w:t>
      </w:r>
      <w:r w:rsidR="00725769" w:rsidRPr="00AC31F8">
        <w:rPr>
          <w:lang w:val="en-GB"/>
        </w:rPr>
        <w:t xml:space="preserve"> reviewed by a wega CSV </w:t>
      </w:r>
      <w:r w:rsidR="00CE168D" w:rsidRPr="00AC31F8">
        <w:rPr>
          <w:lang w:val="en-GB"/>
        </w:rPr>
        <w:t>expert</w:t>
      </w:r>
      <w:r w:rsidR="00725769" w:rsidRPr="00AC31F8">
        <w:rPr>
          <w:lang w:val="en-GB"/>
        </w:rPr>
        <w:t xml:space="preserve"> while being </w:t>
      </w:r>
      <w:r w:rsidRPr="00AC31F8">
        <w:rPr>
          <w:lang w:val="en-GB"/>
        </w:rPr>
        <w:t xml:space="preserve">developed </w:t>
      </w:r>
      <w:r w:rsidR="00725769" w:rsidRPr="00AC31F8">
        <w:rPr>
          <w:lang w:val="en-GB"/>
        </w:rPr>
        <w:t xml:space="preserve">to </w:t>
      </w:r>
      <w:r w:rsidR="00EE7CB0" w:rsidRPr="00AC31F8">
        <w:rPr>
          <w:lang w:val="en-GB"/>
        </w:rPr>
        <w:t>assure its conformity with GAMP</w:t>
      </w:r>
      <w:r w:rsidR="00725769" w:rsidRPr="00AC31F8">
        <w:rPr>
          <w:lang w:val="en-GB"/>
        </w:rPr>
        <w:t>5</w:t>
      </w:r>
      <w:r w:rsidRPr="00AC31F8">
        <w:rPr>
          <w:lang w:val="en-GB"/>
        </w:rPr>
        <w:t>. Based on th</w:t>
      </w:r>
      <w:r w:rsidR="00B035BC" w:rsidRPr="00AC31F8">
        <w:rPr>
          <w:lang w:val="en-GB"/>
        </w:rPr>
        <w:t xml:space="preserve">e developed </w:t>
      </w:r>
      <w:r w:rsidR="00725769" w:rsidRPr="00AC31F8">
        <w:rPr>
          <w:lang w:val="en-GB"/>
        </w:rPr>
        <w:t>process</w:t>
      </w:r>
      <w:r w:rsidRPr="00AC31F8">
        <w:rPr>
          <w:lang w:val="en-GB"/>
        </w:rPr>
        <w:t xml:space="preserve"> a prototype </w:t>
      </w:r>
      <w:r w:rsidR="00150550" w:rsidRPr="00AC31F8">
        <w:rPr>
          <w:lang w:val="en-GB"/>
        </w:rPr>
        <w:t>was implemented</w:t>
      </w:r>
      <w:r w:rsidRPr="00AC31F8">
        <w:rPr>
          <w:lang w:val="en-GB"/>
        </w:rPr>
        <w:t xml:space="preserve"> as proof of concept. Few exemplary user requirements </w:t>
      </w:r>
      <w:r w:rsidR="00150550" w:rsidRPr="00AC31F8">
        <w:rPr>
          <w:lang w:val="en-GB"/>
        </w:rPr>
        <w:t>were</w:t>
      </w:r>
      <w:r w:rsidRPr="00AC31F8">
        <w:rPr>
          <w:lang w:val="en-GB"/>
        </w:rPr>
        <w:t xml:space="preserve"> defined as a basis for its implementation. As the final input regarding the suitability of the developed model, the prototype </w:t>
      </w:r>
      <w:r w:rsidR="00DD584C" w:rsidRPr="00AC31F8">
        <w:rPr>
          <w:lang w:val="en-GB"/>
        </w:rPr>
        <w:t>was</w:t>
      </w:r>
      <w:r w:rsidRPr="00AC31F8">
        <w:rPr>
          <w:lang w:val="en-GB"/>
        </w:rPr>
        <w:t xml:space="preserve"> audited by a wega CSV </w:t>
      </w:r>
      <w:r w:rsidR="00CE168D" w:rsidRPr="00AC31F8">
        <w:rPr>
          <w:lang w:val="en-GB"/>
        </w:rPr>
        <w:t>expert</w:t>
      </w:r>
      <w:r w:rsidRPr="00AC31F8">
        <w:rPr>
          <w:lang w:val="en-GB"/>
        </w:rPr>
        <w:t>.</w:t>
      </w:r>
      <w:r w:rsidR="00437C57" w:rsidRPr="00AC31F8">
        <w:rPr>
          <w:lang w:val="en-GB"/>
        </w:rPr>
        <w:t xml:space="preserve"> The audit results were analysed and discussed</w:t>
      </w:r>
      <w:r w:rsidRPr="00AC31F8">
        <w:rPr>
          <w:lang w:val="en-GB"/>
        </w:rPr>
        <w:t>.</w:t>
      </w:r>
      <w:r w:rsidR="00437C57" w:rsidRPr="00AC31F8">
        <w:rPr>
          <w:lang w:val="en-GB"/>
        </w:rPr>
        <w:t xml:space="preserve"> Based o</w:t>
      </w:r>
      <w:r w:rsidR="00895432" w:rsidRPr="00AC31F8">
        <w:rPr>
          <w:lang w:val="en-GB"/>
        </w:rPr>
        <w:t xml:space="preserve">n </w:t>
      </w:r>
      <w:r w:rsidR="000F1A38" w:rsidRPr="00AC31F8">
        <w:rPr>
          <w:lang w:val="en-GB"/>
        </w:rPr>
        <w:t>the gained insights, an outlook and a recommendation</w:t>
      </w:r>
      <w:r w:rsidR="00064B3D" w:rsidRPr="00AC31F8">
        <w:rPr>
          <w:lang w:val="en-GB"/>
        </w:rPr>
        <w:t xml:space="preserve"> was</w:t>
      </w:r>
      <w:r w:rsidR="00751822" w:rsidRPr="00AC31F8">
        <w:rPr>
          <w:lang w:val="en-GB"/>
        </w:rPr>
        <w:t xml:space="preserve"> presented to wega </w:t>
      </w:r>
      <w:proofErr w:type="spellStart"/>
      <w:r w:rsidR="00751822" w:rsidRPr="00AC31F8">
        <w:rPr>
          <w:lang w:val="en-GB"/>
        </w:rPr>
        <w:t>Informatik</w:t>
      </w:r>
      <w:proofErr w:type="spellEnd"/>
      <w:r w:rsidR="00751822" w:rsidRPr="00AC31F8">
        <w:rPr>
          <w:lang w:val="en-GB"/>
        </w:rPr>
        <w:t xml:space="preserve"> AG.</w:t>
      </w:r>
    </w:p>
    <w:p w14:paraId="20E2F432" w14:textId="1BACF798" w:rsidR="00A9631A" w:rsidRPr="00AC31F8" w:rsidRDefault="00A9631A" w:rsidP="00425912">
      <w:pPr>
        <w:rPr>
          <w:lang w:val="en-GB"/>
        </w:rPr>
      </w:pPr>
      <w:r w:rsidRPr="00AC31F8">
        <w:rPr>
          <w:lang w:val="en-GB"/>
        </w:rPr>
        <w:t xml:space="preserve">In </w:t>
      </w:r>
      <w:r w:rsidR="00897869" w:rsidRPr="00AC31F8">
        <w:rPr>
          <w:lang w:val="en-GB"/>
        </w:rPr>
        <w:t xml:space="preserve">summary following activities </w:t>
      </w:r>
      <w:r w:rsidR="00F34968" w:rsidRPr="00AC31F8">
        <w:rPr>
          <w:lang w:val="en-GB"/>
        </w:rPr>
        <w:t>were performed</w:t>
      </w:r>
      <w:r w:rsidR="00897869" w:rsidRPr="00AC31F8">
        <w:rPr>
          <w:lang w:val="en-GB"/>
        </w:rPr>
        <w:t xml:space="preserve"> as shown in the figures</w:t>
      </w:r>
      <w:r w:rsidR="005752E8" w:rsidRPr="00AC31F8">
        <w:rPr>
          <w:lang w:val="en-GB"/>
        </w:rPr>
        <w:fldChar w:fldCharType="begin"/>
      </w:r>
      <w:r w:rsidR="005752E8" w:rsidRPr="00AC31F8">
        <w:rPr>
          <w:lang w:val="en-GB"/>
        </w:rPr>
        <w:instrText xml:space="preserve"> REF _Ref45813384 \h </w:instrText>
      </w:r>
      <w:r w:rsidR="005752E8" w:rsidRPr="00AC31F8">
        <w:rPr>
          <w:lang w:val="en-GB"/>
        </w:rPr>
      </w:r>
      <w:r w:rsidR="005752E8" w:rsidRPr="00AC31F8">
        <w:rPr>
          <w:lang w:val="en-GB"/>
        </w:rPr>
        <w:fldChar w:fldCharType="separate"/>
      </w:r>
      <w:r w:rsidR="005752E8" w:rsidRPr="00AC31F8">
        <w:rPr>
          <w:lang w:val="en-GB"/>
        </w:rPr>
        <w:t xml:space="preserve"> </w:t>
      </w:r>
      <w:r w:rsidR="005752E8" w:rsidRPr="00AC31F8">
        <w:rPr>
          <w:noProof/>
          <w:lang w:val="en-GB"/>
        </w:rPr>
        <w:t>1</w:t>
      </w:r>
      <w:r w:rsidR="005752E8" w:rsidRPr="00AC31F8">
        <w:rPr>
          <w:lang w:val="en-GB"/>
        </w:rPr>
        <w:fldChar w:fldCharType="end"/>
      </w:r>
      <w:r w:rsidR="001400A1" w:rsidRPr="00AC31F8">
        <w:rPr>
          <w:lang w:val="en-GB"/>
        </w:rPr>
        <w:t xml:space="preserve"> </w:t>
      </w:r>
      <w:r w:rsidR="005752E8" w:rsidRPr="00AC31F8">
        <w:rPr>
          <w:lang w:val="en-GB"/>
        </w:rPr>
        <w:t>and</w:t>
      </w:r>
      <w:r w:rsidR="001400A1" w:rsidRPr="00AC31F8">
        <w:rPr>
          <w:lang w:val="en-GB"/>
        </w:rPr>
        <w:t xml:space="preserve"> </w:t>
      </w:r>
      <w:r w:rsidR="005752E8" w:rsidRPr="00AC31F8">
        <w:rPr>
          <w:lang w:val="en-GB"/>
        </w:rPr>
        <w:fldChar w:fldCharType="begin"/>
      </w:r>
      <w:r w:rsidR="005752E8" w:rsidRPr="00AC31F8">
        <w:rPr>
          <w:lang w:val="en-GB"/>
        </w:rPr>
        <w:instrText xml:space="preserve"> REF _Ref45813508 \h </w:instrText>
      </w:r>
      <w:r w:rsidR="005752E8" w:rsidRPr="00AC31F8">
        <w:rPr>
          <w:lang w:val="en-GB"/>
        </w:rPr>
      </w:r>
      <w:r w:rsidR="005752E8" w:rsidRPr="00AC31F8">
        <w:rPr>
          <w:lang w:val="en-GB"/>
        </w:rPr>
        <w:fldChar w:fldCharType="separate"/>
      </w:r>
      <w:r w:rsidR="005752E8" w:rsidRPr="00AC31F8">
        <w:rPr>
          <w:noProof/>
          <w:lang w:val="en-GB"/>
        </w:rPr>
        <w:t>2</w:t>
      </w:r>
      <w:r w:rsidR="005752E8" w:rsidRPr="00AC31F8">
        <w:rPr>
          <w:lang w:val="en-GB"/>
        </w:rPr>
        <w:fldChar w:fldCharType="end"/>
      </w:r>
      <w:r w:rsidRPr="00AC31F8">
        <w:rPr>
          <w:lang w:val="en-GB"/>
        </w:rPr>
        <w:t>:</w:t>
      </w:r>
    </w:p>
    <w:p w14:paraId="3DBEEBD2" w14:textId="07781205" w:rsidR="00A9631A" w:rsidRPr="00AC31F8" w:rsidRDefault="00A9631A" w:rsidP="0010161E">
      <w:pPr>
        <w:pStyle w:val="ListParagraph"/>
        <w:numPr>
          <w:ilvl w:val="0"/>
          <w:numId w:val="11"/>
        </w:numPr>
        <w:rPr>
          <w:lang w:val="en-GB"/>
        </w:rPr>
      </w:pPr>
      <w:r w:rsidRPr="00AC31F8">
        <w:rPr>
          <w:lang w:val="en-GB"/>
        </w:rPr>
        <w:t>Develop</w:t>
      </w:r>
      <w:r w:rsidR="00F72343" w:rsidRPr="00AC31F8">
        <w:rPr>
          <w:lang w:val="en-GB"/>
        </w:rPr>
        <w:t>ment of</w:t>
      </w:r>
      <w:r w:rsidRPr="00AC31F8">
        <w:rPr>
          <w:lang w:val="en-GB"/>
        </w:rPr>
        <w:t xml:space="preserve"> a combined</w:t>
      </w:r>
      <w:r w:rsidR="002F7B38" w:rsidRPr="00AC31F8">
        <w:rPr>
          <w:lang w:val="en-GB"/>
        </w:rPr>
        <w:t xml:space="preserve"> OQ</w:t>
      </w:r>
      <w:r w:rsidRPr="00AC31F8">
        <w:rPr>
          <w:lang w:val="en-GB"/>
        </w:rPr>
        <w:t xml:space="preserve"> process between BDD and GAMP5</w:t>
      </w:r>
      <w:r w:rsidR="00CE168D" w:rsidRPr="00AC31F8">
        <w:rPr>
          <w:lang w:val="en-GB"/>
        </w:rPr>
        <w:t>, reviewed by Evelyne Daniel, a wega CSV expert.</w:t>
      </w:r>
    </w:p>
    <w:p w14:paraId="2C9EEFE5" w14:textId="7AFB5DD8" w:rsidR="00A9631A" w:rsidRPr="00AC31F8" w:rsidRDefault="00A9631A" w:rsidP="0010161E">
      <w:pPr>
        <w:pStyle w:val="ListParagraph"/>
        <w:numPr>
          <w:ilvl w:val="0"/>
          <w:numId w:val="11"/>
        </w:numPr>
        <w:rPr>
          <w:lang w:val="en-GB"/>
        </w:rPr>
      </w:pPr>
      <w:r w:rsidRPr="00AC31F8">
        <w:rPr>
          <w:lang w:val="en-GB"/>
        </w:rPr>
        <w:t>Based on point 1 implement</w:t>
      </w:r>
      <w:r w:rsidR="00F72343" w:rsidRPr="00AC31F8">
        <w:rPr>
          <w:lang w:val="en-GB"/>
        </w:rPr>
        <w:t>ation of</w:t>
      </w:r>
      <w:r w:rsidRPr="00AC31F8">
        <w:rPr>
          <w:lang w:val="en-GB"/>
        </w:rPr>
        <w:t xml:space="preserve"> a prototype</w:t>
      </w:r>
      <w:r w:rsidR="00CE168D" w:rsidRPr="00AC31F8">
        <w:rPr>
          <w:lang w:val="en-GB"/>
        </w:rPr>
        <w:t>.</w:t>
      </w:r>
    </w:p>
    <w:p w14:paraId="2BB84B9D" w14:textId="44408A03" w:rsidR="00A9631A" w:rsidRPr="00AC31F8" w:rsidRDefault="00A9631A" w:rsidP="0010161E">
      <w:pPr>
        <w:pStyle w:val="ListParagraph"/>
        <w:numPr>
          <w:ilvl w:val="0"/>
          <w:numId w:val="11"/>
        </w:numPr>
        <w:rPr>
          <w:lang w:val="en-GB"/>
        </w:rPr>
      </w:pPr>
      <w:r w:rsidRPr="00AC31F8">
        <w:rPr>
          <w:lang w:val="en-GB"/>
        </w:rPr>
        <w:t xml:space="preserve">Audit of </w:t>
      </w:r>
      <w:r w:rsidR="00CC3CFD" w:rsidRPr="00AC31F8">
        <w:rPr>
          <w:lang w:val="en-GB"/>
        </w:rPr>
        <w:t xml:space="preserve">the </w:t>
      </w:r>
      <w:r w:rsidRPr="00AC31F8">
        <w:rPr>
          <w:lang w:val="en-GB"/>
        </w:rPr>
        <w:t xml:space="preserve">prototype by </w:t>
      </w:r>
      <w:r w:rsidR="0010161E" w:rsidRPr="00AC31F8">
        <w:rPr>
          <w:lang w:val="en-GB"/>
        </w:rPr>
        <w:t>Evelyne Daniel</w:t>
      </w:r>
      <w:r w:rsidR="001C30A3" w:rsidRPr="00AC31F8">
        <w:rPr>
          <w:lang w:val="en-GB"/>
        </w:rPr>
        <w:t>.</w:t>
      </w:r>
    </w:p>
    <w:p w14:paraId="3E18ED29" w14:textId="77777777" w:rsidR="005C72B9" w:rsidRPr="00AC31F8" w:rsidRDefault="00A9631A" w:rsidP="0010161E">
      <w:pPr>
        <w:pStyle w:val="ListParagraph"/>
        <w:numPr>
          <w:ilvl w:val="0"/>
          <w:numId w:val="11"/>
        </w:numPr>
        <w:rPr>
          <w:lang w:val="en-GB"/>
        </w:rPr>
      </w:pPr>
      <w:r w:rsidRPr="00AC31F8">
        <w:rPr>
          <w:lang w:val="en-GB"/>
        </w:rPr>
        <w:t xml:space="preserve">Analysis of </w:t>
      </w:r>
      <w:r w:rsidR="00CC3CFD" w:rsidRPr="00AC31F8">
        <w:rPr>
          <w:lang w:val="en-GB"/>
        </w:rPr>
        <w:t xml:space="preserve">the </w:t>
      </w:r>
      <w:r w:rsidR="00F72343" w:rsidRPr="00AC31F8">
        <w:rPr>
          <w:lang w:val="en-GB"/>
        </w:rPr>
        <w:t>a</w:t>
      </w:r>
      <w:r w:rsidRPr="00AC31F8">
        <w:rPr>
          <w:lang w:val="en-GB"/>
        </w:rPr>
        <w:t xml:space="preserve">udit results including </w:t>
      </w:r>
      <w:r w:rsidR="00755E37" w:rsidRPr="00AC31F8">
        <w:rPr>
          <w:lang w:val="en-GB"/>
        </w:rPr>
        <w:t>l</w:t>
      </w:r>
      <w:r w:rsidRPr="00AC31F8">
        <w:rPr>
          <w:lang w:val="en-GB"/>
        </w:rPr>
        <w:t>earnings</w:t>
      </w:r>
      <w:r w:rsidR="00F72343" w:rsidRPr="00AC31F8">
        <w:rPr>
          <w:lang w:val="en-GB"/>
        </w:rPr>
        <w:t>,</w:t>
      </w:r>
      <w:r w:rsidRPr="00AC31F8">
        <w:rPr>
          <w:lang w:val="en-GB"/>
        </w:rPr>
        <w:t xml:space="preserve"> </w:t>
      </w:r>
      <w:r w:rsidR="00755E37" w:rsidRPr="00AC31F8">
        <w:rPr>
          <w:lang w:val="en-GB"/>
        </w:rPr>
        <w:t>a</w:t>
      </w:r>
      <w:r w:rsidRPr="00AC31F8">
        <w:rPr>
          <w:lang w:val="en-GB"/>
        </w:rPr>
        <w:t xml:space="preserve"> </w:t>
      </w:r>
      <w:r w:rsidR="00755E37" w:rsidRPr="00AC31F8">
        <w:rPr>
          <w:lang w:val="en-GB"/>
        </w:rPr>
        <w:t>discussion</w:t>
      </w:r>
      <w:r w:rsidRPr="00AC31F8">
        <w:rPr>
          <w:lang w:val="en-GB"/>
        </w:rPr>
        <w:t xml:space="preserve"> and an outlook</w:t>
      </w:r>
      <w:r w:rsidR="005C72B9" w:rsidRPr="00AC31F8">
        <w:rPr>
          <w:lang w:val="en-GB"/>
        </w:rPr>
        <w:t xml:space="preserve"> </w:t>
      </w:r>
    </w:p>
    <w:p w14:paraId="5EEB546F" w14:textId="008899D7" w:rsidR="00470C52" w:rsidRPr="00AC31F8" w:rsidRDefault="00FD105C" w:rsidP="0010161E">
      <w:pPr>
        <w:pStyle w:val="ListParagraph"/>
        <w:numPr>
          <w:ilvl w:val="0"/>
          <w:numId w:val="11"/>
        </w:numPr>
        <w:jc w:val="left"/>
        <w:rPr>
          <w:lang w:val="en-GB"/>
        </w:rPr>
      </w:pPr>
      <w:r w:rsidRPr="00AC31F8">
        <w:rPr>
          <w:lang w:val="en-GB"/>
        </w:rPr>
        <w:t xml:space="preserve">Evaluation on the </w:t>
      </w:r>
      <w:r w:rsidR="001F2177" w:rsidRPr="00AC31F8">
        <w:rPr>
          <w:lang w:val="en-GB"/>
        </w:rPr>
        <w:t>feasibility to validate</w:t>
      </w:r>
      <w:r w:rsidR="005C72B9" w:rsidRPr="00AC31F8">
        <w:rPr>
          <w:lang w:val="en-GB"/>
        </w:rPr>
        <w:t xml:space="preserve"> </w:t>
      </w:r>
      <w:r w:rsidR="00E0005A" w:rsidRPr="00AC31F8">
        <w:rPr>
          <w:lang w:val="en-GB"/>
        </w:rPr>
        <w:t>Cucumber/Gherkin, Scenarioo and Selenium</w:t>
      </w:r>
      <w:r w:rsidR="005C72B9" w:rsidRPr="00AC31F8">
        <w:rPr>
          <w:lang w:val="en-GB"/>
        </w:rPr>
        <w:t xml:space="preserve"> </w:t>
      </w:r>
      <w:r w:rsidR="001F2177" w:rsidRPr="00AC31F8">
        <w:rPr>
          <w:lang w:val="en-GB"/>
        </w:rPr>
        <w:t>in order to be used in a GxP environment</w:t>
      </w:r>
      <w:r w:rsidR="00885924" w:rsidRPr="00AC31F8">
        <w:rPr>
          <w:lang w:val="en-GB"/>
        </w:rPr>
        <w:t>, thereby focusing on:</w:t>
      </w:r>
    </w:p>
    <w:p w14:paraId="3006E8CF" w14:textId="77777777" w:rsidR="00470C52" w:rsidRPr="00AC31F8" w:rsidRDefault="00470C52" w:rsidP="009C718D">
      <w:pPr>
        <w:pStyle w:val="ListParagraph"/>
        <w:numPr>
          <w:ilvl w:val="1"/>
          <w:numId w:val="12"/>
        </w:numPr>
        <w:jc w:val="left"/>
        <w:rPr>
          <w:lang w:val="en-GB"/>
        </w:rPr>
      </w:pPr>
      <w:r w:rsidRPr="00AC31F8">
        <w:rPr>
          <w:lang w:val="en-GB"/>
        </w:rPr>
        <w:t>single tools</w:t>
      </w:r>
    </w:p>
    <w:p w14:paraId="7D1EB815" w14:textId="77777777" w:rsidR="00470C52" w:rsidRPr="00AC31F8" w:rsidRDefault="005C72B9" w:rsidP="009C718D">
      <w:pPr>
        <w:pStyle w:val="ListParagraph"/>
        <w:numPr>
          <w:ilvl w:val="1"/>
          <w:numId w:val="12"/>
        </w:numPr>
        <w:jc w:val="left"/>
        <w:rPr>
          <w:lang w:val="en-GB"/>
        </w:rPr>
      </w:pPr>
      <w:r w:rsidRPr="00AC31F8">
        <w:rPr>
          <w:lang w:val="en-GB"/>
        </w:rPr>
        <w:t xml:space="preserve">combination of the </w:t>
      </w:r>
      <w:r w:rsidR="00470C52" w:rsidRPr="00AC31F8">
        <w:rPr>
          <w:lang w:val="en-GB"/>
        </w:rPr>
        <w:t>tools</w:t>
      </w:r>
    </w:p>
    <w:p w14:paraId="5893EB28" w14:textId="734D7FB0" w:rsidR="00A9631A" w:rsidRPr="00AC31F8" w:rsidRDefault="005C72B9" w:rsidP="009C718D">
      <w:pPr>
        <w:pStyle w:val="ListParagraph"/>
        <w:numPr>
          <w:ilvl w:val="1"/>
          <w:numId w:val="12"/>
        </w:numPr>
        <w:jc w:val="left"/>
        <w:rPr>
          <w:lang w:val="en-GB"/>
        </w:rPr>
      </w:pPr>
      <w:r w:rsidRPr="00AC31F8">
        <w:rPr>
          <w:lang w:val="en-GB"/>
        </w:rPr>
        <w:t>updates of the tools</w:t>
      </w:r>
    </w:p>
    <w:p w14:paraId="21CE4CE5" w14:textId="434AAF77" w:rsidR="000A357F" w:rsidRPr="00AC31F8" w:rsidRDefault="000A357F" w:rsidP="000A357F">
      <w:pPr>
        <w:keepNext/>
        <w:jc w:val="left"/>
        <w:rPr>
          <w:lang w:val="en-GB"/>
        </w:rPr>
      </w:pPr>
    </w:p>
    <w:p w14:paraId="7A3C2023" w14:textId="77777777" w:rsidR="00C56E2B" w:rsidRPr="00AC31F8" w:rsidRDefault="00C56E2B" w:rsidP="000A357F">
      <w:pPr>
        <w:keepNext/>
        <w:jc w:val="left"/>
        <w:rPr>
          <w:lang w:val="en-GB"/>
        </w:rPr>
      </w:pPr>
      <w:r w:rsidRPr="00AC31F8">
        <w:rPr>
          <w:noProof/>
          <w:lang w:eastAsia="de-CH"/>
        </w:rPr>
        <w:drawing>
          <wp:inline distT="0" distB="0" distL="0" distR="0" wp14:anchorId="5A5112F3" wp14:editId="0D721054">
            <wp:extent cx="4231216" cy="59198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334297" cy="606404"/>
                    </a:xfrm>
                    <a:prstGeom prst="rect">
                      <a:avLst/>
                    </a:prstGeom>
                    <a:noFill/>
                    <a:ln>
                      <a:noFill/>
                    </a:ln>
                  </pic:spPr>
                </pic:pic>
              </a:graphicData>
            </a:graphic>
          </wp:inline>
        </w:drawing>
      </w:r>
    </w:p>
    <w:p w14:paraId="259C034A" w14:textId="407FC5E0" w:rsidR="00897869" w:rsidRPr="00AC31F8" w:rsidRDefault="000A357F" w:rsidP="000A357F">
      <w:pPr>
        <w:pStyle w:val="Caption"/>
        <w:jc w:val="left"/>
        <w:rPr>
          <w:lang w:val="en-GB"/>
        </w:rPr>
      </w:pPr>
      <w:bookmarkStart w:id="28" w:name="_Ref45813384"/>
      <w:bookmarkStart w:id="29" w:name="_Toc46067122"/>
      <w:bookmarkStart w:id="30" w:name="_Toc46237508"/>
      <w:r w:rsidRPr="00AC31F8">
        <w:rPr>
          <w:lang w:val="en-GB"/>
        </w:rPr>
        <w:t xml:space="preserve">Figure </w:t>
      </w:r>
      <w:r w:rsidRPr="00AC31F8">
        <w:rPr>
          <w:lang w:val="en-GB"/>
        </w:rPr>
        <w:fldChar w:fldCharType="begin"/>
      </w:r>
      <w:r w:rsidRPr="00AC31F8">
        <w:rPr>
          <w:lang w:val="en-GB"/>
        </w:rPr>
        <w:instrText xml:space="preserve"> SEQ Figure \* ARABIC </w:instrText>
      </w:r>
      <w:r w:rsidRPr="00AC31F8">
        <w:rPr>
          <w:lang w:val="en-GB"/>
        </w:rPr>
        <w:fldChar w:fldCharType="separate"/>
      </w:r>
      <w:r w:rsidR="00FB5F37" w:rsidRPr="00AC31F8">
        <w:rPr>
          <w:noProof/>
          <w:lang w:val="en-GB"/>
        </w:rPr>
        <w:t>1</w:t>
      </w:r>
      <w:r w:rsidRPr="00AC31F8">
        <w:rPr>
          <w:lang w:val="en-GB"/>
        </w:rPr>
        <w:fldChar w:fldCharType="end"/>
      </w:r>
      <w:bookmarkEnd w:id="28"/>
      <w:r w:rsidRPr="00AC31F8">
        <w:rPr>
          <w:lang w:val="en-GB"/>
        </w:rPr>
        <w:t xml:space="preserve"> Process to investigate OQ test automation</w:t>
      </w:r>
      <w:bookmarkEnd w:id="29"/>
      <w:bookmarkEnd w:id="30"/>
    </w:p>
    <w:p w14:paraId="51809B1C" w14:textId="77777777" w:rsidR="000B6303" w:rsidRPr="00AC31F8" w:rsidRDefault="000B6303" w:rsidP="00897869">
      <w:pPr>
        <w:jc w:val="left"/>
        <w:rPr>
          <w:lang w:val="en-GB"/>
        </w:rPr>
      </w:pPr>
    </w:p>
    <w:p w14:paraId="5DC00EB7" w14:textId="76FDB05F" w:rsidR="00AE1743" w:rsidRPr="00AC31F8" w:rsidRDefault="00CB371E" w:rsidP="00AE1743">
      <w:pPr>
        <w:keepNext/>
        <w:jc w:val="left"/>
        <w:rPr>
          <w:lang w:val="en-GB"/>
        </w:rPr>
      </w:pPr>
      <w:r w:rsidRPr="00AC31F8">
        <w:rPr>
          <w:noProof/>
          <w:lang w:eastAsia="de-CH"/>
        </w:rPr>
        <w:drawing>
          <wp:inline distT="0" distB="0" distL="0" distR="0" wp14:anchorId="65590B2B" wp14:editId="7DA91BFE">
            <wp:extent cx="3203043" cy="590288"/>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463097" cy="638213"/>
                    </a:xfrm>
                    <a:prstGeom prst="rect">
                      <a:avLst/>
                    </a:prstGeom>
                    <a:noFill/>
                    <a:ln>
                      <a:noFill/>
                    </a:ln>
                  </pic:spPr>
                </pic:pic>
              </a:graphicData>
            </a:graphic>
          </wp:inline>
        </w:drawing>
      </w:r>
    </w:p>
    <w:p w14:paraId="4DCB7071" w14:textId="38CF5B25" w:rsidR="000B6303" w:rsidRPr="00AC31F8" w:rsidRDefault="00AE1743" w:rsidP="00AE1743">
      <w:pPr>
        <w:pStyle w:val="Caption"/>
        <w:jc w:val="left"/>
        <w:rPr>
          <w:lang w:val="en-GB"/>
        </w:rPr>
      </w:pPr>
      <w:bookmarkStart w:id="31" w:name="_Ref45813508"/>
      <w:bookmarkStart w:id="32" w:name="_Toc46067123"/>
      <w:bookmarkStart w:id="33" w:name="_Toc46237509"/>
      <w:r w:rsidRPr="00AC31F8">
        <w:rPr>
          <w:lang w:val="en-GB"/>
        </w:rPr>
        <w:t xml:space="preserve">Figure </w:t>
      </w:r>
      <w:r w:rsidRPr="00AC31F8">
        <w:rPr>
          <w:lang w:val="en-GB"/>
        </w:rPr>
        <w:fldChar w:fldCharType="begin"/>
      </w:r>
      <w:r w:rsidRPr="00AC31F8">
        <w:rPr>
          <w:lang w:val="en-GB"/>
        </w:rPr>
        <w:instrText xml:space="preserve"> SEQ Figure \* ARABIC </w:instrText>
      </w:r>
      <w:r w:rsidRPr="00AC31F8">
        <w:rPr>
          <w:lang w:val="en-GB"/>
        </w:rPr>
        <w:fldChar w:fldCharType="separate"/>
      </w:r>
      <w:r w:rsidR="00FB5F37" w:rsidRPr="00AC31F8">
        <w:rPr>
          <w:noProof/>
          <w:lang w:val="en-GB"/>
        </w:rPr>
        <w:t>2</w:t>
      </w:r>
      <w:r w:rsidRPr="00AC31F8">
        <w:rPr>
          <w:lang w:val="en-GB"/>
        </w:rPr>
        <w:fldChar w:fldCharType="end"/>
      </w:r>
      <w:bookmarkEnd w:id="31"/>
      <w:r w:rsidRPr="00AC31F8">
        <w:rPr>
          <w:lang w:val="en-GB"/>
        </w:rPr>
        <w:t xml:space="preserve"> </w:t>
      </w:r>
      <w:r w:rsidR="00AF1F53" w:rsidRPr="00AC31F8">
        <w:rPr>
          <w:lang w:val="en-GB"/>
        </w:rPr>
        <w:t>Analysis of the applicability of the foreseen automation tools in regulated environments</w:t>
      </w:r>
      <w:bookmarkEnd w:id="32"/>
      <w:bookmarkEnd w:id="33"/>
      <w:r w:rsidR="00AF1F53" w:rsidRPr="00AC31F8">
        <w:rPr>
          <w:lang w:val="en-GB"/>
        </w:rPr>
        <w:t xml:space="preserve"> </w:t>
      </w:r>
    </w:p>
    <w:p w14:paraId="5E46502F" w14:textId="77777777" w:rsidR="00897869" w:rsidRPr="00AC31F8" w:rsidRDefault="00897869" w:rsidP="00897869">
      <w:pPr>
        <w:jc w:val="left"/>
        <w:rPr>
          <w:lang w:val="en-GB"/>
        </w:rPr>
      </w:pPr>
    </w:p>
    <w:p w14:paraId="605EE58C" w14:textId="13150E2C" w:rsidR="007C490B" w:rsidRPr="00AC31F8" w:rsidRDefault="007C490B" w:rsidP="007C490B">
      <w:pPr>
        <w:rPr>
          <w:lang w:val="en-GB"/>
        </w:rPr>
      </w:pPr>
    </w:p>
    <w:p w14:paraId="5E477EEC" w14:textId="77777777" w:rsidR="005C72B9" w:rsidRPr="00AC31F8" w:rsidRDefault="005C72B9" w:rsidP="007C490B">
      <w:pPr>
        <w:rPr>
          <w:lang w:val="en-GB"/>
        </w:rPr>
      </w:pPr>
    </w:p>
    <w:p w14:paraId="34F07655" w14:textId="77777777" w:rsidR="005C72B9" w:rsidRPr="00AC31F8" w:rsidRDefault="005C72B9" w:rsidP="007C490B">
      <w:pPr>
        <w:rPr>
          <w:lang w:val="en-GB"/>
        </w:rPr>
      </w:pPr>
    </w:p>
    <w:p w14:paraId="07F859F9" w14:textId="77777777" w:rsidR="005C72B9" w:rsidRPr="00AC31F8" w:rsidRDefault="005C72B9" w:rsidP="007C490B">
      <w:pPr>
        <w:rPr>
          <w:lang w:val="en-GB"/>
        </w:rPr>
      </w:pPr>
    </w:p>
    <w:p w14:paraId="5DA056AF" w14:textId="77777777" w:rsidR="005C72B9" w:rsidRPr="00AC31F8" w:rsidRDefault="005C72B9" w:rsidP="007C490B">
      <w:pPr>
        <w:rPr>
          <w:lang w:val="en-GB"/>
        </w:rPr>
      </w:pPr>
    </w:p>
    <w:p w14:paraId="6B2A5E60" w14:textId="77777777" w:rsidR="005C72B9" w:rsidRPr="00AC31F8" w:rsidRDefault="005C72B9" w:rsidP="007C490B">
      <w:pPr>
        <w:rPr>
          <w:lang w:val="en-GB"/>
        </w:rPr>
      </w:pPr>
    </w:p>
    <w:p w14:paraId="2ECE5B07" w14:textId="3D2E5169" w:rsidR="007C490B" w:rsidRPr="00AC31F8" w:rsidRDefault="007C490B" w:rsidP="007C490B">
      <w:pPr>
        <w:rPr>
          <w:lang w:val="en-GB"/>
        </w:rPr>
      </w:pPr>
    </w:p>
    <w:p w14:paraId="0BAD96BB" w14:textId="15FE6824" w:rsidR="007C490B" w:rsidRPr="00AC31F8" w:rsidRDefault="007C490B" w:rsidP="007C490B">
      <w:pPr>
        <w:rPr>
          <w:lang w:val="en-GB"/>
        </w:rPr>
      </w:pPr>
    </w:p>
    <w:p w14:paraId="11ECB15A" w14:textId="0A6D2F57" w:rsidR="0080660B" w:rsidRPr="00AC31F8" w:rsidRDefault="00AA5AD5" w:rsidP="0080660B">
      <w:pPr>
        <w:pStyle w:val="Heading1"/>
        <w:rPr>
          <w:lang w:val="en-GB"/>
        </w:rPr>
      </w:pPr>
      <w:bookmarkStart w:id="34" w:name="_Toc46067020"/>
      <w:bookmarkStart w:id="35" w:name="_Toc46238877"/>
      <w:r w:rsidRPr="00AC31F8">
        <w:rPr>
          <w:lang w:val="en-GB"/>
        </w:rPr>
        <w:lastRenderedPageBreak/>
        <w:t>Materials &amp; Methods</w:t>
      </w:r>
      <w:bookmarkEnd w:id="34"/>
      <w:bookmarkEnd w:id="35"/>
    </w:p>
    <w:p w14:paraId="36FE755F" w14:textId="77777777" w:rsidR="0080660B" w:rsidRPr="00AC31F8" w:rsidRDefault="00AA5AD5" w:rsidP="0080660B">
      <w:pPr>
        <w:pStyle w:val="Heading2"/>
        <w:rPr>
          <w:lang w:val="en-GB"/>
        </w:rPr>
      </w:pPr>
      <w:bookmarkStart w:id="36" w:name="_Toc46067021"/>
      <w:bookmarkStart w:id="37" w:name="_Toc46238878"/>
      <w:r w:rsidRPr="00AC31F8">
        <w:rPr>
          <w:lang w:val="en-GB"/>
        </w:rPr>
        <w:t>Analysis</w:t>
      </w:r>
      <w:bookmarkEnd w:id="36"/>
      <w:bookmarkEnd w:id="37"/>
    </w:p>
    <w:p w14:paraId="6CEFDDC6" w14:textId="0D6918E3" w:rsidR="001950C8" w:rsidRPr="00AC31F8" w:rsidRDefault="00044A99" w:rsidP="0080660B">
      <w:pPr>
        <w:rPr>
          <w:lang w:val="en-GB"/>
        </w:rPr>
      </w:pPr>
      <w:r w:rsidRPr="00AC31F8">
        <w:rPr>
          <w:lang w:val="en-GB"/>
        </w:rPr>
        <w:t>A large part of the work consisted of making analyses. In particular, the analysis of GAMP5 with its requirements and an analysis of the BDD practices should be mentioned here, but also the analysis of the audit report prepared within the scope of this project by wega</w:t>
      </w:r>
      <w:r w:rsidR="00D0336E" w:rsidRPr="00AC31F8">
        <w:rPr>
          <w:lang w:val="en-GB"/>
        </w:rPr>
        <w:t>.</w:t>
      </w:r>
    </w:p>
    <w:p w14:paraId="05105F02" w14:textId="2B4EE391" w:rsidR="00D0336E" w:rsidRPr="00AC31F8" w:rsidRDefault="00F72D0A" w:rsidP="00F72D0A">
      <w:pPr>
        <w:rPr>
          <w:lang w:val="en-GB"/>
        </w:rPr>
      </w:pPr>
      <w:r w:rsidRPr="00AC31F8">
        <w:rPr>
          <w:lang w:val="en-GB"/>
        </w:rPr>
        <w:t>To visuali</w:t>
      </w:r>
      <w:r w:rsidR="005E19BA" w:rsidRPr="00AC31F8">
        <w:rPr>
          <w:lang w:val="en-GB"/>
        </w:rPr>
        <w:t>s</w:t>
      </w:r>
      <w:r w:rsidRPr="00AC31F8">
        <w:rPr>
          <w:lang w:val="en-GB"/>
        </w:rPr>
        <w:t>e the results of the analysis, BPMN was used and adapted where necessary to provide a specific focus, especially colo</w:t>
      </w:r>
      <w:r w:rsidR="005E19BA" w:rsidRPr="00AC31F8">
        <w:rPr>
          <w:lang w:val="en-GB"/>
        </w:rPr>
        <w:t>u</w:t>
      </w:r>
      <w:r w:rsidRPr="00AC31F8">
        <w:rPr>
          <w:lang w:val="en-GB"/>
        </w:rPr>
        <w:t xml:space="preserve">r highlighting and dependencies in relation to the documents represented. The illustration was done in draw.io </w:t>
      </w:r>
      <w:r w:rsidR="000E0B30" w:rsidRPr="00AC31F8">
        <w:rPr>
          <w:lang w:val="en-GB"/>
        </w:rPr>
        <w:t>(</w:t>
      </w:r>
      <w:r w:rsidR="00973538" w:rsidRPr="00AC31F8">
        <w:rPr>
          <w:lang w:val="en-GB"/>
        </w:rPr>
        <w:t>draw.io, n.d.).</w:t>
      </w:r>
    </w:p>
    <w:p w14:paraId="46C83C82" w14:textId="0659F6A6" w:rsidR="00037026" w:rsidRPr="00AC31F8" w:rsidRDefault="006B1E29" w:rsidP="00037026">
      <w:pPr>
        <w:pStyle w:val="Heading2"/>
        <w:rPr>
          <w:lang w:val="en-GB"/>
        </w:rPr>
      </w:pPr>
      <w:bookmarkStart w:id="38" w:name="_Toc46067022"/>
      <w:bookmarkStart w:id="39" w:name="_Toc46238879"/>
      <w:r w:rsidRPr="00AC31F8">
        <w:rPr>
          <w:lang w:val="en-GB"/>
        </w:rPr>
        <w:t>Collaboration</w:t>
      </w:r>
      <w:r w:rsidR="005C5374" w:rsidRPr="00AC31F8">
        <w:rPr>
          <w:lang w:val="en-GB"/>
        </w:rPr>
        <w:t xml:space="preserve"> </w:t>
      </w:r>
      <w:r w:rsidRPr="00AC31F8">
        <w:rPr>
          <w:lang w:val="en-GB"/>
        </w:rPr>
        <w:t>and Project Management</w:t>
      </w:r>
      <w:bookmarkEnd w:id="38"/>
      <w:bookmarkEnd w:id="39"/>
    </w:p>
    <w:p w14:paraId="2846BA56" w14:textId="2F4DEFD9" w:rsidR="00037026" w:rsidRPr="00AC31F8" w:rsidRDefault="00862038" w:rsidP="00037026">
      <w:pPr>
        <w:rPr>
          <w:lang w:val="en-GB" w:eastAsia="de-DE"/>
        </w:rPr>
      </w:pPr>
      <w:r w:rsidRPr="00AC31F8">
        <w:rPr>
          <w:lang w:val="en-GB" w:eastAsia="de-DE"/>
        </w:rPr>
        <w:t xml:space="preserve">This project was carried out in close cooperation with wega </w:t>
      </w:r>
      <w:proofErr w:type="spellStart"/>
      <w:r w:rsidRPr="00AC31F8">
        <w:rPr>
          <w:lang w:val="en-GB" w:eastAsia="de-DE"/>
        </w:rPr>
        <w:t>Informatik</w:t>
      </w:r>
      <w:proofErr w:type="spellEnd"/>
      <w:r w:rsidRPr="00AC31F8">
        <w:rPr>
          <w:lang w:val="en-GB" w:eastAsia="de-DE"/>
        </w:rPr>
        <w:t xml:space="preserve"> AG, especially with Evelyne Daniel and Mathias Fuchs. Among other activities, weekly meetings took place to guide the course of the project in the wega sense. To support this cooperation the following tools were used, which were also provided by wega</w:t>
      </w:r>
      <w:r w:rsidR="00094182" w:rsidRPr="00AC31F8">
        <w:rPr>
          <w:lang w:val="en-GB" w:eastAsia="de-DE"/>
        </w:rPr>
        <w:t>:</w:t>
      </w:r>
    </w:p>
    <w:p w14:paraId="1DFC9D53" w14:textId="3CD1F40B" w:rsidR="00094182" w:rsidRPr="00AC31F8" w:rsidRDefault="00094182" w:rsidP="00094182">
      <w:pPr>
        <w:pStyle w:val="ListParagraph"/>
        <w:numPr>
          <w:ilvl w:val="0"/>
          <w:numId w:val="45"/>
        </w:numPr>
        <w:rPr>
          <w:lang w:val="en-GB" w:eastAsia="de-DE"/>
        </w:rPr>
      </w:pPr>
      <w:r w:rsidRPr="00AC31F8">
        <w:rPr>
          <w:lang w:val="en-GB" w:eastAsia="de-DE"/>
        </w:rPr>
        <w:t>Microsoft Teams</w:t>
      </w:r>
      <w:r w:rsidR="00187482" w:rsidRPr="00AC31F8">
        <w:rPr>
          <w:lang w:val="en-GB" w:eastAsia="de-DE"/>
        </w:rPr>
        <w:t xml:space="preserve"> </w:t>
      </w:r>
      <w:r w:rsidR="00973538" w:rsidRPr="00AC31F8">
        <w:rPr>
          <w:lang w:val="en-GB"/>
        </w:rPr>
        <w:t>(Microsoft, n.d.)</w:t>
      </w:r>
    </w:p>
    <w:p w14:paraId="14D04B24" w14:textId="119EBA89" w:rsidR="00094182" w:rsidRPr="00AC31F8" w:rsidRDefault="00E22A78" w:rsidP="00094182">
      <w:pPr>
        <w:pStyle w:val="ListParagraph"/>
        <w:numPr>
          <w:ilvl w:val="0"/>
          <w:numId w:val="45"/>
        </w:numPr>
        <w:rPr>
          <w:lang w:val="en-GB" w:eastAsia="de-DE"/>
        </w:rPr>
      </w:pPr>
      <w:r w:rsidRPr="00AC31F8">
        <w:rPr>
          <w:lang w:val="en-GB" w:eastAsia="de-DE"/>
        </w:rPr>
        <w:t xml:space="preserve">Atlassian </w:t>
      </w:r>
      <w:r w:rsidR="00094182" w:rsidRPr="00AC31F8">
        <w:rPr>
          <w:lang w:val="en-GB" w:eastAsia="de-DE"/>
        </w:rPr>
        <w:t>Confluence</w:t>
      </w:r>
      <w:r w:rsidR="00187482" w:rsidRPr="00AC31F8">
        <w:rPr>
          <w:lang w:val="en-GB" w:eastAsia="de-DE"/>
        </w:rPr>
        <w:t xml:space="preserve"> </w:t>
      </w:r>
      <w:r w:rsidR="00973538" w:rsidRPr="00AC31F8">
        <w:rPr>
          <w:lang w:val="en-GB"/>
        </w:rPr>
        <w:t>(Atlassian, n.d.-a)</w:t>
      </w:r>
    </w:p>
    <w:p w14:paraId="30116914" w14:textId="40EF34F2" w:rsidR="00094182" w:rsidRPr="00AC31F8" w:rsidRDefault="00E22A78" w:rsidP="00094182">
      <w:pPr>
        <w:pStyle w:val="ListParagraph"/>
        <w:numPr>
          <w:ilvl w:val="0"/>
          <w:numId w:val="45"/>
        </w:numPr>
        <w:rPr>
          <w:lang w:val="en-GB" w:eastAsia="de-DE"/>
        </w:rPr>
      </w:pPr>
      <w:r w:rsidRPr="00AC31F8">
        <w:rPr>
          <w:lang w:val="en-GB" w:eastAsia="de-DE"/>
        </w:rPr>
        <w:t xml:space="preserve">Atlassian </w:t>
      </w:r>
      <w:r w:rsidR="00094182" w:rsidRPr="00AC31F8">
        <w:rPr>
          <w:lang w:val="en-GB" w:eastAsia="de-DE"/>
        </w:rPr>
        <w:t>Jira</w:t>
      </w:r>
      <w:r w:rsidR="00187482" w:rsidRPr="00AC31F8">
        <w:rPr>
          <w:lang w:val="en-GB" w:eastAsia="de-DE"/>
        </w:rPr>
        <w:t xml:space="preserve"> </w:t>
      </w:r>
      <w:r w:rsidR="00973538" w:rsidRPr="00AC31F8">
        <w:rPr>
          <w:lang w:val="en-GB"/>
        </w:rPr>
        <w:t>(Atlassian, n.d.-b)</w:t>
      </w:r>
    </w:p>
    <w:p w14:paraId="74AF8C8C" w14:textId="650EB78C" w:rsidR="00C56E9C" w:rsidRPr="00AC31F8" w:rsidRDefault="00AA5AD5" w:rsidP="00E21411">
      <w:pPr>
        <w:pStyle w:val="Heading2"/>
        <w:rPr>
          <w:lang w:val="en-GB"/>
        </w:rPr>
      </w:pPr>
      <w:bookmarkStart w:id="40" w:name="_Toc46067023"/>
      <w:bookmarkStart w:id="41" w:name="_Toc46238880"/>
      <w:r w:rsidRPr="00AC31F8">
        <w:rPr>
          <w:lang w:val="en-GB"/>
        </w:rPr>
        <w:t>Prototyping</w:t>
      </w:r>
      <w:bookmarkEnd w:id="40"/>
      <w:bookmarkEnd w:id="41"/>
    </w:p>
    <w:p w14:paraId="7C156F1B" w14:textId="045421C4" w:rsidR="003F31AF" w:rsidRPr="00AC31F8" w:rsidRDefault="003F31AF" w:rsidP="003F31AF">
      <w:pPr>
        <w:pStyle w:val="Heading3"/>
        <w:rPr>
          <w:lang w:val="en-GB"/>
        </w:rPr>
      </w:pPr>
      <w:bookmarkStart w:id="42" w:name="_Toc46067024"/>
      <w:bookmarkStart w:id="43" w:name="_Toc46238881"/>
      <w:r w:rsidRPr="00AC31F8">
        <w:rPr>
          <w:lang w:val="en-GB"/>
        </w:rPr>
        <w:t>Rational</w:t>
      </w:r>
      <w:bookmarkEnd w:id="42"/>
      <w:bookmarkEnd w:id="43"/>
      <w:r w:rsidRPr="00AC31F8">
        <w:rPr>
          <w:lang w:val="en-GB"/>
        </w:rPr>
        <w:t xml:space="preserve"> </w:t>
      </w:r>
    </w:p>
    <w:p w14:paraId="057308FC" w14:textId="7FBDE02D" w:rsidR="008811B0" w:rsidRPr="00AC31F8" w:rsidRDefault="0063425C" w:rsidP="00861781">
      <w:pPr>
        <w:rPr>
          <w:lang w:val="en-GB" w:eastAsia="de-DE"/>
        </w:rPr>
      </w:pPr>
      <w:r w:rsidRPr="00AC31F8">
        <w:rPr>
          <w:lang w:val="en-GB" w:eastAsia="de-DE"/>
        </w:rPr>
        <w:t>The prototype was built from three independent applications:</w:t>
      </w:r>
    </w:p>
    <w:p w14:paraId="5D4CD024" w14:textId="1A959ADA" w:rsidR="00D51B02" w:rsidRPr="00AC31F8" w:rsidRDefault="00D51B02" w:rsidP="00D51B02">
      <w:pPr>
        <w:pStyle w:val="ListParagraph"/>
        <w:numPr>
          <w:ilvl w:val="0"/>
          <w:numId w:val="46"/>
        </w:numPr>
        <w:jc w:val="left"/>
        <w:rPr>
          <w:lang w:val="en-GB" w:eastAsia="de-DE"/>
        </w:rPr>
      </w:pPr>
      <w:r w:rsidRPr="00AC31F8">
        <w:rPr>
          <w:lang w:val="en-GB" w:eastAsia="de-DE"/>
        </w:rPr>
        <w:t>A Java Business App (JBA): This is the Web application on which the OQ was performed</w:t>
      </w:r>
    </w:p>
    <w:p w14:paraId="66D9E192" w14:textId="6F16C425" w:rsidR="00D51B02" w:rsidRPr="00AC31F8" w:rsidRDefault="00D51B02" w:rsidP="00D51B02">
      <w:pPr>
        <w:pStyle w:val="ListParagraph"/>
        <w:numPr>
          <w:ilvl w:val="0"/>
          <w:numId w:val="46"/>
        </w:numPr>
        <w:jc w:val="left"/>
        <w:rPr>
          <w:lang w:val="en-GB" w:eastAsia="de-DE"/>
        </w:rPr>
      </w:pPr>
      <w:r w:rsidRPr="00AC31F8">
        <w:rPr>
          <w:lang w:val="en-GB" w:eastAsia="de-DE"/>
        </w:rPr>
        <w:t>The OQ Test App: It performed the OQ of the JBA on an automated basis.</w:t>
      </w:r>
    </w:p>
    <w:p w14:paraId="3C9B59C3" w14:textId="430D8F28" w:rsidR="00A73093" w:rsidRPr="00AC31F8" w:rsidRDefault="00D51B02" w:rsidP="00A73093">
      <w:pPr>
        <w:pStyle w:val="ListParagraph"/>
        <w:numPr>
          <w:ilvl w:val="0"/>
          <w:numId w:val="46"/>
        </w:numPr>
        <w:jc w:val="left"/>
        <w:rPr>
          <w:lang w:val="en-GB" w:eastAsia="de-DE"/>
        </w:rPr>
      </w:pPr>
      <w:r w:rsidRPr="00AC31F8">
        <w:rPr>
          <w:lang w:val="en-GB" w:eastAsia="de-DE"/>
        </w:rPr>
        <w:t>Scenarioo, an existing open source software to visuali</w:t>
      </w:r>
      <w:r w:rsidR="004C1BB7" w:rsidRPr="00AC31F8">
        <w:rPr>
          <w:lang w:val="en-GB" w:eastAsia="de-DE"/>
        </w:rPr>
        <w:t>s</w:t>
      </w:r>
      <w:r w:rsidRPr="00AC31F8">
        <w:rPr>
          <w:lang w:val="en-GB" w:eastAsia="de-DE"/>
        </w:rPr>
        <w:t>e test results from automated GUI testing</w:t>
      </w:r>
      <w:r w:rsidR="00973538" w:rsidRPr="00AC31F8">
        <w:rPr>
          <w:lang w:val="en-GB" w:eastAsia="de-DE"/>
        </w:rPr>
        <w:t xml:space="preserve"> </w:t>
      </w:r>
      <w:r w:rsidR="00973538" w:rsidRPr="00AC31F8">
        <w:rPr>
          <w:lang w:val="en-GB"/>
        </w:rPr>
        <w:t>(Scenarioo, n.d.</w:t>
      </w:r>
      <w:r w:rsidR="00AC3498" w:rsidRPr="00AC31F8">
        <w:rPr>
          <w:lang w:val="en-GB"/>
        </w:rPr>
        <w:t>-a</w:t>
      </w:r>
      <w:r w:rsidR="00973538" w:rsidRPr="00AC31F8">
        <w:rPr>
          <w:lang w:val="en-GB"/>
        </w:rPr>
        <w:t>)</w:t>
      </w:r>
      <w:r w:rsidR="009D2B02" w:rsidRPr="00AC31F8">
        <w:rPr>
          <w:lang w:val="en-GB" w:eastAsia="de-DE"/>
        </w:rPr>
        <w:t>.</w:t>
      </w:r>
    </w:p>
    <w:p w14:paraId="0E1D21E3" w14:textId="6DB27C63" w:rsidR="009127A3" w:rsidRPr="00AC31F8" w:rsidRDefault="009127A3" w:rsidP="00E0005A">
      <w:pPr>
        <w:pStyle w:val="Heading3"/>
        <w:rPr>
          <w:lang w:val="en-GB"/>
        </w:rPr>
      </w:pPr>
      <w:bookmarkStart w:id="44" w:name="_Toc46067025"/>
      <w:bookmarkStart w:id="45" w:name="_Toc46238882"/>
      <w:r w:rsidRPr="00AC31F8">
        <w:rPr>
          <w:lang w:val="en-GB"/>
        </w:rPr>
        <w:t>Used tools</w:t>
      </w:r>
      <w:bookmarkEnd w:id="44"/>
      <w:bookmarkEnd w:id="45"/>
    </w:p>
    <w:p w14:paraId="2464CAC0" w14:textId="2B0E5A7F" w:rsidR="00A73093" w:rsidRPr="00AC31F8" w:rsidRDefault="00704188" w:rsidP="00545D51">
      <w:pPr>
        <w:rPr>
          <w:lang w:val="en-GB"/>
        </w:rPr>
      </w:pPr>
      <w:r w:rsidRPr="00AC31F8">
        <w:rPr>
          <w:lang w:val="en-GB"/>
        </w:rPr>
        <w:t xml:space="preserve">Several </w:t>
      </w:r>
      <w:r w:rsidR="00356E45" w:rsidRPr="00AC31F8">
        <w:rPr>
          <w:lang w:val="en-GB"/>
        </w:rPr>
        <w:t>t</w:t>
      </w:r>
      <w:r w:rsidRPr="00AC31F8">
        <w:rPr>
          <w:lang w:val="en-GB"/>
        </w:rPr>
        <w:t>ools were used with different purpose as described in the following</w:t>
      </w:r>
      <w:r w:rsidR="00A73093" w:rsidRPr="00AC31F8">
        <w:rPr>
          <w:lang w:val="en-GB"/>
        </w:rPr>
        <w:t>:</w:t>
      </w:r>
    </w:p>
    <w:p w14:paraId="132D5EE7" w14:textId="604003D2" w:rsidR="00DB5BFA" w:rsidRPr="00AC31F8" w:rsidRDefault="00DB5BFA" w:rsidP="00545D51">
      <w:pPr>
        <w:rPr>
          <w:i/>
          <w:u w:val="single"/>
          <w:lang w:val="en-GB"/>
        </w:rPr>
      </w:pPr>
      <w:r w:rsidRPr="00AC31F8">
        <w:rPr>
          <w:i/>
          <w:u w:val="single"/>
          <w:lang w:val="en-GB"/>
        </w:rPr>
        <w:t>Model</w:t>
      </w:r>
      <w:r w:rsidR="00356E45" w:rsidRPr="00AC31F8">
        <w:rPr>
          <w:i/>
          <w:u w:val="single"/>
          <w:lang w:val="en-GB"/>
        </w:rPr>
        <w:t>ling</w:t>
      </w:r>
      <w:r w:rsidR="00826A18" w:rsidRPr="00AC31F8">
        <w:rPr>
          <w:i/>
          <w:u w:val="single"/>
          <w:lang w:val="en-GB"/>
        </w:rPr>
        <w:t>:</w:t>
      </w:r>
    </w:p>
    <w:p w14:paraId="7229DFE1" w14:textId="531D594C" w:rsidR="00826A18" w:rsidRPr="00AC31F8" w:rsidRDefault="00704188" w:rsidP="00545D51">
      <w:pPr>
        <w:rPr>
          <w:lang w:val="en-GB"/>
        </w:rPr>
      </w:pPr>
      <w:r w:rsidRPr="00AC31F8">
        <w:rPr>
          <w:lang w:val="en-GB"/>
        </w:rPr>
        <w:t xml:space="preserve">To model </w:t>
      </w:r>
      <w:r w:rsidR="00367F67" w:rsidRPr="00AC31F8">
        <w:rPr>
          <w:lang w:val="en-GB"/>
        </w:rPr>
        <w:t xml:space="preserve">the JBA and </w:t>
      </w:r>
      <w:r w:rsidR="00356E45" w:rsidRPr="00AC31F8">
        <w:rPr>
          <w:lang w:val="en-GB"/>
        </w:rPr>
        <w:t>the</w:t>
      </w:r>
      <w:r w:rsidR="00367F67" w:rsidRPr="00AC31F8">
        <w:rPr>
          <w:lang w:val="en-GB"/>
        </w:rPr>
        <w:t xml:space="preserve"> OQ Test App, the C4 model for software architecture was used</w:t>
      </w:r>
      <w:r w:rsidR="004E5E9F" w:rsidRPr="00AC31F8">
        <w:rPr>
          <w:lang w:val="en-GB"/>
        </w:rPr>
        <w:t xml:space="preserve"> </w:t>
      </w:r>
      <w:r w:rsidR="00C3226E" w:rsidRPr="00AC31F8">
        <w:rPr>
          <w:lang w:val="en-GB"/>
        </w:rPr>
        <w:t>(Brown, n.d.)</w:t>
      </w:r>
      <w:r w:rsidR="007E597B" w:rsidRPr="00AC31F8">
        <w:rPr>
          <w:lang w:val="en-GB"/>
        </w:rPr>
        <w:t>. The models were</w:t>
      </w:r>
      <w:r w:rsidR="0095678A" w:rsidRPr="00AC31F8">
        <w:rPr>
          <w:lang w:val="en-GB"/>
        </w:rPr>
        <w:t xml:space="preserve"> </w:t>
      </w:r>
      <w:r w:rsidR="004E5E9F" w:rsidRPr="00AC31F8">
        <w:rPr>
          <w:lang w:val="en-GB"/>
        </w:rPr>
        <w:t>illustrated</w:t>
      </w:r>
      <w:r w:rsidR="0095678A" w:rsidRPr="00AC31F8">
        <w:rPr>
          <w:lang w:val="en-GB"/>
        </w:rPr>
        <w:t xml:space="preserve"> with</w:t>
      </w:r>
      <w:r w:rsidR="00367F67" w:rsidRPr="00AC31F8">
        <w:rPr>
          <w:lang w:val="en-GB"/>
        </w:rPr>
        <w:t xml:space="preserve"> </w:t>
      </w:r>
      <w:r w:rsidR="004E5E9F" w:rsidRPr="00AC31F8">
        <w:rPr>
          <w:lang w:val="en-GB"/>
        </w:rPr>
        <w:t xml:space="preserve">the help of draw.io </w:t>
      </w:r>
      <w:r w:rsidR="00C3226E" w:rsidRPr="00AC31F8">
        <w:rPr>
          <w:lang w:val="en-GB"/>
        </w:rPr>
        <w:t>(draw.io, n.d.)</w:t>
      </w:r>
      <w:r w:rsidR="004E5E9F" w:rsidRPr="00AC31F8">
        <w:rPr>
          <w:lang w:val="en-GB"/>
        </w:rPr>
        <w:t>.</w:t>
      </w:r>
    </w:p>
    <w:p w14:paraId="5688CB97" w14:textId="6882A7A8" w:rsidR="006256B1" w:rsidRPr="00AC31F8" w:rsidRDefault="006256B1" w:rsidP="00545D51">
      <w:pPr>
        <w:rPr>
          <w:i/>
          <w:u w:val="single"/>
          <w:lang w:val="en-GB"/>
        </w:rPr>
      </w:pPr>
      <w:r w:rsidRPr="00AC31F8">
        <w:rPr>
          <w:i/>
          <w:u w:val="single"/>
          <w:lang w:val="en-GB"/>
        </w:rPr>
        <w:lastRenderedPageBreak/>
        <w:t>Implementation:</w:t>
      </w:r>
    </w:p>
    <w:p w14:paraId="7766C370" w14:textId="2858F593" w:rsidR="0011153D" w:rsidRPr="00AC31F8" w:rsidRDefault="008C0AFE" w:rsidP="00545D51">
      <w:pPr>
        <w:rPr>
          <w:lang w:val="en-GB"/>
        </w:rPr>
      </w:pPr>
      <w:r w:rsidRPr="00AC31F8">
        <w:rPr>
          <w:lang w:val="en-GB"/>
        </w:rPr>
        <w:t>The following tools were used to implement JBA and the OQ Test App</w:t>
      </w:r>
      <w:r w:rsidR="0038333E" w:rsidRPr="00AC31F8">
        <w:rPr>
          <w:lang w:val="en-GB"/>
        </w:rPr>
        <w:t>:</w:t>
      </w:r>
    </w:p>
    <w:p w14:paraId="483DF873" w14:textId="27B430EF" w:rsidR="00347761" w:rsidRPr="00AC31F8" w:rsidRDefault="00347761" w:rsidP="00347761">
      <w:pPr>
        <w:pStyle w:val="ListParagraph"/>
        <w:numPr>
          <w:ilvl w:val="0"/>
          <w:numId w:val="13"/>
        </w:numPr>
        <w:jc w:val="left"/>
        <w:rPr>
          <w:lang w:val="en-GB" w:eastAsia="de-DE"/>
        </w:rPr>
      </w:pPr>
      <w:r w:rsidRPr="00AC31F8">
        <w:rPr>
          <w:lang w:val="en-GB" w:eastAsia="de-DE"/>
        </w:rPr>
        <w:t>IntelliJ IDEA 2019.2.4 Community Edition was used as development environment</w:t>
      </w:r>
      <w:r w:rsidR="00C3226E" w:rsidRPr="00AC31F8">
        <w:rPr>
          <w:lang w:val="en-GB" w:eastAsia="de-DE"/>
        </w:rPr>
        <w:t xml:space="preserve"> </w:t>
      </w:r>
      <w:r w:rsidR="00C3226E" w:rsidRPr="00AC31F8">
        <w:rPr>
          <w:lang w:val="en-GB"/>
        </w:rPr>
        <w:t>(Jet Brains, 2019)</w:t>
      </w:r>
      <w:r w:rsidR="00C3226E" w:rsidRPr="00AC31F8">
        <w:rPr>
          <w:lang w:val="en-GB" w:eastAsia="de-DE"/>
        </w:rPr>
        <w:t>.</w:t>
      </w:r>
    </w:p>
    <w:p w14:paraId="5CDCD5C6" w14:textId="34663FDD" w:rsidR="00C3561E" w:rsidRPr="00AC31F8" w:rsidRDefault="000D401E" w:rsidP="00C3561E">
      <w:pPr>
        <w:pStyle w:val="ListParagraph"/>
        <w:numPr>
          <w:ilvl w:val="0"/>
          <w:numId w:val="13"/>
        </w:numPr>
        <w:jc w:val="left"/>
        <w:rPr>
          <w:lang w:val="en-GB" w:eastAsia="de-DE"/>
        </w:rPr>
      </w:pPr>
      <w:proofErr w:type="spellStart"/>
      <w:r w:rsidRPr="00AC31F8">
        <w:rPr>
          <w:lang w:val="en-GB" w:eastAsia="de-DE"/>
        </w:rPr>
        <w:t>AdoptOpenJDK</w:t>
      </w:r>
      <w:proofErr w:type="spellEnd"/>
      <w:r w:rsidRPr="00AC31F8">
        <w:rPr>
          <w:lang w:val="en-GB" w:eastAsia="de-DE"/>
        </w:rPr>
        <w:t xml:space="preserve"> 14 with </w:t>
      </w:r>
      <w:proofErr w:type="spellStart"/>
      <w:r w:rsidRPr="00AC31F8">
        <w:rPr>
          <w:lang w:val="en-GB" w:eastAsia="de-DE"/>
        </w:rPr>
        <w:t>HotSpot</w:t>
      </w:r>
      <w:proofErr w:type="spellEnd"/>
      <w:r w:rsidRPr="00AC31F8">
        <w:rPr>
          <w:lang w:val="en-GB" w:eastAsia="de-DE"/>
        </w:rPr>
        <w:t xml:space="preserve"> as JVM was chosen as it is an open-source version of the Java Standard Edition platform </w:t>
      </w:r>
      <w:r w:rsidR="00C3226E" w:rsidRPr="00AC31F8">
        <w:rPr>
          <w:lang w:val="en-GB" w:eastAsia="de-DE"/>
        </w:rPr>
        <w:t>(</w:t>
      </w:r>
      <w:proofErr w:type="spellStart"/>
      <w:r w:rsidR="00C3226E" w:rsidRPr="00AC31F8">
        <w:rPr>
          <w:lang w:val="en-GB"/>
        </w:rPr>
        <w:t>AdoptOpenJDK</w:t>
      </w:r>
      <w:proofErr w:type="spellEnd"/>
      <w:r w:rsidR="00C3226E" w:rsidRPr="00AC31F8">
        <w:rPr>
          <w:lang w:val="en-GB"/>
        </w:rPr>
        <w:t>, n.d.</w:t>
      </w:r>
      <w:r w:rsidR="008742AA" w:rsidRPr="00AC31F8">
        <w:rPr>
          <w:lang w:val="en-GB"/>
        </w:rPr>
        <w:t xml:space="preserve">; </w:t>
      </w:r>
      <w:r w:rsidR="00AC3498" w:rsidRPr="00AC31F8">
        <w:rPr>
          <w:lang w:val="en-GB"/>
        </w:rPr>
        <w:t>Wikipedia, n.d.</w:t>
      </w:r>
      <w:r w:rsidR="008742AA" w:rsidRPr="00AC31F8">
        <w:rPr>
          <w:lang w:val="en-GB"/>
        </w:rPr>
        <w:t xml:space="preserve">). </w:t>
      </w:r>
      <w:r w:rsidRPr="00AC31F8">
        <w:rPr>
          <w:lang w:val="en-GB" w:eastAsia="de-DE"/>
        </w:rPr>
        <w:t xml:space="preserve">There are different Open JDK distributors on the market </w:t>
      </w:r>
      <w:r w:rsidR="00AC3498" w:rsidRPr="00AC31F8">
        <w:rPr>
          <w:lang w:val="en-GB" w:eastAsia="de-DE"/>
        </w:rPr>
        <w:t>(</w:t>
      </w:r>
      <w:r w:rsidR="00AC3498" w:rsidRPr="00AC31F8">
        <w:rPr>
          <w:lang w:val="en-GB"/>
        </w:rPr>
        <w:t>Wikipedia, n.d.)</w:t>
      </w:r>
      <w:r w:rsidRPr="00AC31F8">
        <w:rPr>
          <w:lang w:val="en-GB" w:eastAsia="de-DE"/>
        </w:rPr>
        <w:t xml:space="preserve">. </w:t>
      </w:r>
      <w:proofErr w:type="spellStart"/>
      <w:r w:rsidRPr="00AC31F8">
        <w:rPr>
          <w:lang w:val="en-GB" w:eastAsia="de-DE"/>
        </w:rPr>
        <w:t>AdoptOpenJDK</w:t>
      </w:r>
      <w:proofErr w:type="spellEnd"/>
      <w:r w:rsidRPr="00AC31F8">
        <w:rPr>
          <w:lang w:val="en-GB" w:eastAsia="de-DE"/>
        </w:rPr>
        <w:t xml:space="preserve"> was chosen as it is recommended by </w:t>
      </w:r>
      <w:proofErr w:type="spellStart"/>
      <w:r w:rsidRPr="00AC31F8">
        <w:rPr>
          <w:lang w:val="en-GB" w:eastAsia="de-DE"/>
        </w:rPr>
        <w:t>stackoverflow</w:t>
      </w:r>
      <w:proofErr w:type="spellEnd"/>
      <w:r w:rsidRPr="00AC31F8">
        <w:rPr>
          <w:lang w:val="en-GB" w:eastAsia="de-DE"/>
        </w:rPr>
        <w:t xml:space="preserve"> when no specific environmental or license requirement are needed and the most standard DK build would therefore be appropriate </w:t>
      </w:r>
      <w:r w:rsidR="008742AA" w:rsidRPr="00AC31F8">
        <w:rPr>
          <w:lang w:val="en-GB" w:eastAsia="de-DE"/>
        </w:rPr>
        <w:t>(</w:t>
      </w:r>
      <w:proofErr w:type="spellStart"/>
      <w:r w:rsidR="008742AA" w:rsidRPr="00AC31F8">
        <w:rPr>
          <w:lang w:val="en-GB"/>
        </w:rPr>
        <w:t>stackoverflow</w:t>
      </w:r>
      <w:proofErr w:type="spellEnd"/>
      <w:r w:rsidR="008742AA" w:rsidRPr="00AC31F8">
        <w:rPr>
          <w:lang w:val="en-GB"/>
        </w:rPr>
        <w:t>, 2018)</w:t>
      </w:r>
      <w:r w:rsidRPr="00AC31F8">
        <w:rPr>
          <w:lang w:val="en-GB" w:eastAsia="de-DE"/>
        </w:rPr>
        <w:t>.</w:t>
      </w:r>
    </w:p>
    <w:p w14:paraId="52CD34D6" w14:textId="39B4FF90" w:rsidR="00DE34F5" w:rsidRPr="00AC31F8" w:rsidRDefault="00D11F7A" w:rsidP="00DE34F5">
      <w:pPr>
        <w:pStyle w:val="ListParagraph"/>
        <w:numPr>
          <w:ilvl w:val="0"/>
          <w:numId w:val="13"/>
        </w:numPr>
        <w:jc w:val="left"/>
        <w:rPr>
          <w:lang w:val="en-GB" w:eastAsia="de-DE"/>
        </w:rPr>
      </w:pPr>
      <w:r w:rsidRPr="00AC31F8">
        <w:rPr>
          <w:lang w:val="en-GB" w:eastAsia="de-DE"/>
        </w:rPr>
        <w:t>The whole project was managed in following GitHub Repository</w:t>
      </w:r>
      <w:r w:rsidR="00973538" w:rsidRPr="00AC31F8">
        <w:rPr>
          <w:lang w:val="en-GB" w:eastAsia="de-DE"/>
        </w:rPr>
        <w:t xml:space="preserve"> </w:t>
      </w:r>
      <w:r w:rsidR="00973538" w:rsidRPr="00AC31F8">
        <w:rPr>
          <w:lang w:val="en-GB"/>
        </w:rPr>
        <w:t>(GitHub, Inc., 2020)</w:t>
      </w:r>
      <w:r w:rsidRPr="00AC31F8">
        <w:rPr>
          <w:lang w:val="en-GB" w:eastAsia="de-DE"/>
        </w:rPr>
        <w:t>:</w:t>
      </w:r>
      <w:r w:rsidR="00DE34F5" w:rsidRPr="00AC31F8">
        <w:rPr>
          <w:lang w:val="en-GB" w:eastAsia="de-DE"/>
        </w:rPr>
        <w:br/>
      </w:r>
      <w:hyperlink r:id="rId22" w:history="1">
        <w:r w:rsidR="00DE34F5" w:rsidRPr="00AC31F8">
          <w:rPr>
            <w:rStyle w:val="Hyperlink"/>
            <w:lang w:val="en-GB"/>
          </w:rPr>
          <w:t>https://github.com/sableu/BDD4OQ</w:t>
        </w:r>
      </w:hyperlink>
    </w:p>
    <w:p w14:paraId="2A17D562" w14:textId="1618810E" w:rsidR="00C3561E" w:rsidRPr="00AC31F8" w:rsidRDefault="00C3561E" w:rsidP="00C3561E">
      <w:pPr>
        <w:jc w:val="left"/>
        <w:rPr>
          <w:i/>
          <w:u w:val="single"/>
          <w:lang w:val="en-GB" w:eastAsia="de-DE"/>
        </w:rPr>
      </w:pPr>
      <w:r w:rsidRPr="00AC31F8">
        <w:rPr>
          <w:i/>
          <w:u w:val="single"/>
          <w:lang w:val="en-GB" w:eastAsia="de-DE"/>
        </w:rPr>
        <w:t>Web-Browser</w:t>
      </w:r>
    </w:p>
    <w:p w14:paraId="79F7C697" w14:textId="6FF48E6D" w:rsidR="00C92458" w:rsidRPr="00AC31F8" w:rsidRDefault="00E770F5" w:rsidP="00E7567F">
      <w:pPr>
        <w:rPr>
          <w:lang w:val="en-GB" w:eastAsia="de-DE"/>
        </w:rPr>
      </w:pPr>
      <w:r w:rsidRPr="00AC31F8">
        <w:rPr>
          <w:lang w:val="en-GB" w:eastAsia="de-DE"/>
        </w:rPr>
        <w:t xml:space="preserve">JBA was developed as a </w:t>
      </w:r>
      <w:r w:rsidR="00B323EB" w:rsidRPr="00AC31F8">
        <w:rPr>
          <w:lang w:val="en-GB" w:eastAsia="de-DE"/>
        </w:rPr>
        <w:t>W</w:t>
      </w:r>
      <w:r w:rsidRPr="00AC31F8">
        <w:rPr>
          <w:lang w:val="en-GB" w:eastAsia="de-DE"/>
        </w:rPr>
        <w:t>eb application</w:t>
      </w:r>
      <w:r w:rsidR="002F7B38" w:rsidRPr="00AC31F8">
        <w:rPr>
          <w:lang w:val="en-GB" w:eastAsia="de-DE"/>
        </w:rPr>
        <w:t xml:space="preserve"> using </w:t>
      </w:r>
      <w:r w:rsidRPr="00AC31F8">
        <w:rPr>
          <w:lang w:val="en-GB" w:eastAsia="de-DE"/>
        </w:rPr>
        <w:t>Chrome Browser version 83.0. To enable automation, Chrome Driver version 83.0 was also installed</w:t>
      </w:r>
      <w:r w:rsidR="00E7567F" w:rsidRPr="00AC31F8">
        <w:rPr>
          <w:lang w:val="en-GB" w:eastAsia="de-DE"/>
        </w:rPr>
        <w:t xml:space="preserve"> on premise</w:t>
      </w:r>
      <w:r w:rsidR="00C92458" w:rsidRPr="00AC31F8">
        <w:rPr>
          <w:lang w:val="en-GB" w:eastAsia="de-DE"/>
        </w:rPr>
        <w:t xml:space="preserve"> </w:t>
      </w:r>
      <w:r w:rsidR="008742AA" w:rsidRPr="00AC31F8">
        <w:rPr>
          <w:lang w:val="en-GB"/>
        </w:rPr>
        <w:t>(Chromium, n.d.)</w:t>
      </w:r>
      <w:r w:rsidR="00CC31D6" w:rsidRPr="00AC31F8">
        <w:rPr>
          <w:lang w:val="en-GB"/>
        </w:rPr>
        <w:t>.</w:t>
      </w:r>
      <w:r w:rsidR="00F52648" w:rsidRPr="00AC31F8">
        <w:rPr>
          <w:lang w:val="en-GB"/>
        </w:rPr>
        <w:t xml:space="preserve"> </w:t>
      </w:r>
    </w:p>
    <w:p w14:paraId="1B0C6C02" w14:textId="0AC3818D" w:rsidR="00C92458" w:rsidRPr="00AC31F8" w:rsidRDefault="00C92458" w:rsidP="00C3561E">
      <w:pPr>
        <w:jc w:val="left"/>
        <w:rPr>
          <w:i/>
          <w:u w:val="single"/>
          <w:lang w:val="en-GB" w:eastAsia="de-DE"/>
        </w:rPr>
      </w:pPr>
      <w:r w:rsidRPr="00AC31F8">
        <w:rPr>
          <w:i/>
          <w:u w:val="single"/>
          <w:lang w:val="en-GB" w:eastAsia="de-DE"/>
        </w:rPr>
        <w:t>Scenarioo</w:t>
      </w:r>
    </w:p>
    <w:p w14:paraId="1101BDB8" w14:textId="56079EF0" w:rsidR="009F0C92" w:rsidRPr="00AC31F8" w:rsidRDefault="00164C7E" w:rsidP="00545D51">
      <w:pPr>
        <w:rPr>
          <w:lang w:val="en-GB"/>
        </w:rPr>
      </w:pPr>
      <w:r w:rsidRPr="00AC31F8">
        <w:rPr>
          <w:lang w:val="en-GB"/>
        </w:rPr>
        <w:t>Scenarioo 5.0.</w:t>
      </w:r>
      <w:r w:rsidR="002A5298" w:rsidRPr="00AC31F8">
        <w:rPr>
          <w:lang w:val="en-GB"/>
        </w:rPr>
        <w:t>2.war</w:t>
      </w:r>
      <w:r w:rsidRPr="00AC31F8">
        <w:rPr>
          <w:lang w:val="en-GB"/>
        </w:rPr>
        <w:t xml:space="preserve"> was deployed as </w:t>
      </w:r>
      <w:r w:rsidR="002A5298" w:rsidRPr="00AC31F8">
        <w:rPr>
          <w:lang w:val="en-GB"/>
        </w:rPr>
        <w:t>described by the provide</w:t>
      </w:r>
      <w:r w:rsidR="00B84E8F" w:rsidRPr="00AC31F8">
        <w:rPr>
          <w:lang w:val="en-GB"/>
        </w:rPr>
        <w:t>d Scenarioo documentation</w:t>
      </w:r>
      <w:r w:rsidR="00125159" w:rsidRPr="00AC31F8">
        <w:rPr>
          <w:lang w:val="en-GB"/>
        </w:rPr>
        <w:t xml:space="preserve"> </w:t>
      </w:r>
      <w:r w:rsidR="00AC3498" w:rsidRPr="00AC31F8">
        <w:rPr>
          <w:lang w:val="en-GB"/>
        </w:rPr>
        <w:t>(Scenarioo, n.d.-b)</w:t>
      </w:r>
      <w:r w:rsidR="00B84E8F" w:rsidRPr="00AC31F8">
        <w:rPr>
          <w:lang w:val="en-GB"/>
        </w:rPr>
        <w:t>.</w:t>
      </w:r>
      <w:r w:rsidRPr="00AC31F8">
        <w:rPr>
          <w:lang w:val="en-GB"/>
        </w:rPr>
        <w:t xml:space="preserve"> </w:t>
      </w:r>
      <w:r w:rsidR="00C941B5" w:rsidRPr="00AC31F8">
        <w:rPr>
          <w:lang w:val="en-GB"/>
        </w:rPr>
        <w:t>O</w:t>
      </w:r>
      <w:r w:rsidR="00FF013C" w:rsidRPr="00AC31F8">
        <w:rPr>
          <w:lang w:val="en-GB"/>
        </w:rPr>
        <w:t>ne</w:t>
      </w:r>
      <w:r w:rsidRPr="00AC31F8">
        <w:rPr>
          <w:lang w:val="en-GB"/>
        </w:rPr>
        <w:t xml:space="preserve"> configuration</w:t>
      </w:r>
      <w:r w:rsidR="00C941B5" w:rsidRPr="00AC31F8">
        <w:rPr>
          <w:lang w:val="en-GB"/>
        </w:rPr>
        <w:t xml:space="preserve"> has been made</w:t>
      </w:r>
      <w:r w:rsidRPr="00AC31F8">
        <w:rPr>
          <w:lang w:val="en-GB"/>
        </w:rPr>
        <w:t xml:space="preserve"> in respect of the </w:t>
      </w:r>
      <w:r w:rsidR="00FF013C" w:rsidRPr="00AC31F8">
        <w:rPr>
          <w:lang w:val="en-GB"/>
        </w:rPr>
        <w:t>path</w:t>
      </w:r>
      <w:r w:rsidRPr="00AC31F8">
        <w:rPr>
          <w:lang w:val="en-GB"/>
        </w:rPr>
        <w:t xml:space="preserve"> to the folder with the test results </w:t>
      </w:r>
      <w:r w:rsidR="00AC3498" w:rsidRPr="00AC31F8">
        <w:rPr>
          <w:lang w:val="en-GB"/>
        </w:rPr>
        <w:t>(Scenarioo, n.d.-b)</w:t>
      </w:r>
      <w:r w:rsidR="004F4F56" w:rsidRPr="00AC31F8">
        <w:rPr>
          <w:lang w:val="en-GB"/>
        </w:rPr>
        <w:t>.</w:t>
      </w:r>
      <w:r w:rsidR="007211F7" w:rsidRPr="00AC31F8">
        <w:rPr>
          <w:lang w:val="en-GB"/>
        </w:rPr>
        <w:t xml:space="preserve"> </w:t>
      </w:r>
      <w:r w:rsidR="007211F7" w:rsidRPr="00AC31F8">
        <w:rPr>
          <w:lang w:val="en-GB" w:eastAsia="de-DE"/>
        </w:rPr>
        <w:t>It was used</w:t>
      </w:r>
      <w:r w:rsidR="009F0C92" w:rsidRPr="00AC31F8">
        <w:rPr>
          <w:lang w:val="en-GB" w:eastAsia="de-DE"/>
        </w:rPr>
        <w:t xml:space="preserve"> in the standalone application version as described in</w:t>
      </w:r>
      <w:r w:rsidR="00AC3498" w:rsidRPr="00AC31F8">
        <w:rPr>
          <w:lang w:val="en-GB" w:eastAsia="de-DE"/>
        </w:rPr>
        <w:t xml:space="preserve"> the Scenarioo Version 5.0 documentation</w:t>
      </w:r>
      <w:r w:rsidR="009F0C92" w:rsidRPr="00AC31F8">
        <w:rPr>
          <w:lang w:val="en-GB" w:eastAsia="de-DE"/>
        </w:rPr>
        <w:t xml:space="preserve"> </w:t>
      </w:r>
      <w:r w:rsidR="00AC3498" w:rsidRPr="00AC31F8">
        <w:rPr>
          <w:lang w:val="en-GB"/>
        </w:rPr>
        <w:t>(Scenarioo, n.d.-b).</w:t>
      </w:r>
    </w:p>
    <w:p w14:paraId="58BF5760" w14:textId="5F7C06FC" w:rsidR="001D1236" w:rsidRPr="00AC31F8" w:rsidRDefault="00550903" w:rsidP="0035467D">
      <w:pPr>
        <w:pStyle w:val="Heading3"/>
        <w:rPr>
          <w:lang w:val="en-GB"/>
        </w:rPr>
      </w:pPr>
      <w:bookmarkStart w:id="46" w:name="_Toc46067026"/>
      <w:bookmarkStart w:id="47" w:name="_Toc46238883"/>
      <w:r w:rsidRPr="00AC31F8">
        <w:rPr>
          <w:lang w:val="en-GB"/>
        </w:rPr>
        <w:t>Development</w:t>
      </w:r>
      <w:r w:rsidR="007A38E3" w:rsidRPr="00AC31F8">
        <w:rPr>
          <w:lang w:val="en-GB"/>
        </w:rPr>
        <w:t xml:space="preserve"> of JBA and the OQ Test App</w:t>
      </w:r>
      <w:bookmarkEnd w:id="46"/>
      <w:bookmarkEnd w:id="47"/>
    </w:p>
    <w:p w14:paraId="44BF3B68" w14:textId="3424D115" w:rsidR="00F51B84" w:rsidRPr="00AC31F8" w:rsidRDefault="00E00382" w:rsidP="001D1236">
      <w:pPr>
        <w:rPr>
          <w:lang w:val="en-GB" w:eastAsia="de-DE"/>
        </w:rPr>
      </w:pPr>
      <w:r w:rsidRPr="00AC31F8">
        <w:rPr>
          <w:lang w:val="en-GB" w:eastAsia="de-DE"/>
        </w:rPr>
        <w:t xml:space="preserve">As already </w:t>
      </w:r>
      <w:r w:rsidR="007335B9" w:rsidRPr="00AC31F8">
        <w:rPr>
          <w:lang w:val="en-GB" w:eastAsia="de-DE"/>
        </w:rPr>
        <w:t>mentioned, the</w:t>
      </w:r>
      <w:r w:rsidR="001D1236" w:rsidRPr="00AC31F8">
        <w:rPr>
          <w:lang w:val="en-GB" w:eastAsia="de-DE"/>
        </w:rPr>
        <w:t xml:space="preserve"> </w:t>
      </w:r>
      <w:r w:rsidR="00292B94" w:rsidRPr="00AC31F8">
        <w:rPr>
          <w:lang w:val="en-GB" w:eastAsia="de-DE"/>
        </w:rPr>
        <w:t xml:space="preserve">two applications that needed to be </w:t>
      </w:r>
      <w:r w:rsidR="00F40FC7" w:rsidRPr="00AC31F8">
        <w:rPr>
          <w:lang w:val="en-GB" w:eastAsia="de-DE"/>
        </w:rPr>
        <w:t>developed</w:t>
      </w:r>
      <w:r w:rsidR="00292B94" w:rsidRPr="00AC31F8">
        <w:rPr>
          <w:lang w:val="en-GB" w:eastAsia="de-DE"/>
        </w:rPr>
        <w:t>, were</w:t>
      </w:r>
      <w:r w:rsidR="001D1236" w:rsidRPr="00AC31F8">
        <w:rPr>
          <w:lang w:val="en-GB" w:eastAsia="de-DE"/>
        </w:rPr>
        <w:t xml:space="preserve"> </w:t>
      </w:r>
      <w:r w:rsidR="00F40FC7" w:rsidRPr="00AC31F8">
        <w:rPr>
          <w:lang w:val="en-GB" w:eastAsia="de-DE"/>
        </w:rPr>
        <w:t>implemented as maven</w:t>
      </w:r>
      <w:r w:rsidR="00AF6B78" w:rsidRPr="00AC31F8">
        <w:rPr>
          <w:lang w:val="en-GB" w:eastAsia="de-DE"/>
        </w:rPr>
        <w:t xml:space="preserve"> </w:t>
      </w:r>
      <w:r w:rsidR="001D1236" w:rsidRPr="00AC31F8">
        <w:rPr>
          <w:lang w:val="en-GB" w:eastAsia="de-DE"/>
        </w:rPr>
        <w:t>projects</w:t>
      </w:r>
      <w:r w:rsidR="00AF6B78" w:rsidRPr="00AC31F8">
        <w:rPr>
          <w:lang w:val="en-GB" w:eastAsia="de-DE"/>
        </w:rPr>
        <w:t xml:space="preserve"> </w:t>
      </w:r>
      <w:r w:rsidR="00B841D9" w:rsidRPr="00AC31F8">
        <w:rPr>
          <w:lang w:val="en-GB"/>
        </w:rPr>
        <w:t>(The Apache Software Foundation, 2002)</w:t>
      </w:r>
      <w:r w:rsidR="001D1236" w:rsidRPr="00AC31F8">
        <w:rPr>
          <w:lang w:val="en-GB" w:eastAsia="de-DE"/>
        </w:rPr>
        <w:t xml:space="preserve">. Both projects were maintained and are available in </w:t>
      </w:r>
      <w:r w:rsidR="00AF6B78" w:rsidRPr="00AC31F8">
        <w:rPr>
          <w:lang w:val="en-GB" w:eastAsia="de-DE"/>
        </w:rPr>
        <w:t>the</w:t>
      </w:r>
      <w:r w:rsidR="001D1236" w:rsidRPr="00AC31F8">
        <w:rPr>
          <w:lang w:val="en-GB" w:eastAsia="de-DE"/>
        </w:rPr>
        <w:t xml:space="preserve"> GitHub repository</w:t>
      </w:r>
      <w:r w:rsidR="00AF6B78" w:rsidRPr="00AC31F8">
        <w:rPr>
          <w:lang w:val="en-GB" w:eastAsia="de-DE"/>
        </w:rPr>
        <w:t xml:space="preserve"> found on the following site</w:t>
      </w:r>
      <w:r w:rsidR="001D1236" w:rsidRPr="00AC31F8">
        <w:rPr>
          <w:lang w:val="en-GB" w:eastAsia="de-DE"/>
        </w:rPr>
        <w:t xml:space="preserve"> </w:t>
      </w:r>
      <w:hyperlink r:id="rId23" w:history="1">
        <w:r w:rsidR="00AF6B78" w:rsidRPr="00AC31F8">
          <w:rPr>
            <w:rStyle w:val="Hyperlink"/>
            <w:lang w:val="en-GB"/>
          </w:rPr>
          <w:t>https://github.com/sableu/BDD4OQ</w:t>
        </w:r>
      </w:hyperlink>
      <w:r w:rsidR="001D1236" w:rsidRPr="00AC31F8">
        <w:rPr>
          <w:lang w:val="en-GB" w:eastAsia="de-DE"/>
        </w:rPr>
        <w:t xml:space="preserve">. The used libraries and technologies were integrated as described in the </w:t>
      </w:r>
      <w:r w:rsidR="00E11B20" w:rsidRPr="00AC31F8">
        <w:rPr>
          <w:lang w:val="en-GB" w:eastAsia="de-DE"/>
        </w:rPr>
        <w:t>Project Object Model (POM)</w:t>
      </w:r>
      <w:r w:rsidR="001D1236" w:rsidRPr="00AC31F8">
        <w:rPr>
          <w:lang w:val="en-GB" w:eastAsia="de-DE"/>
        </w:rPr>
        <w:t xml:space="preserve"> files of the projects and additionally for the front end in the json file ‘package’</w:t>
      </w:r>
      <w:r w:rsidR="0027671F" w:rsidRPr="00AC31F8">
        <w:rPr>
          <w:lang w:val="en-GB" w:eastAsia="de-DE"/>
        </w:rPr>
        <w:t xml:space="preserve"> </w:t>
      </w:r>
      <w:r w:rsidR="001D1236" w:rsidRPr="00AC31F8">
        <w:rPr>
          <w:lang w:val="en-GB" w:eastAsia="de-DE"/>
        </w:rPr>
        <w:t xml:space="preserve">(see </w:t>
      </w:r>
      <w:r w:rsidR="0064635F" w:rsidRPr="00AC31F8">
        <w:rPr>
          <w:lang w:val="en-GB" w:eastAsia="de-DE"/>
        </w:rPr>
        <w:t>Appendices II &amp; III</w:t>
      </w:r>
      <w:r w:rsidR="001D1236" w:rsidRPr="00AC31F8">
        <w:rPr>
          <w:lang w:val="en-GB" w:eastAsia="de-DE"/>
        </w:rPr>
        <w:t>).</w:t>
      </w:r>
      <w:r w:rsidR="00B36DD6" w:rsidRPr="00AC31F8">
        <w:rPr>
          <w:lang w:val="en-GB" w:eastAsia="de-DE"/>
        </w:rPr>
        <w:t xml:space="preserve"> </w:t>
      </w:r>
      <w:r w:rsidR="001D1236" w:rsidRPr="00AC31F8">
        <w:rPr>
          <w:lang w:val="en-GB" w:eastAsia="de-DE"/>
        </w:rPr>
        <w:t>These pom</w:t>
      </w:r>
      <w:r w:rsidR="008364C8" w:rsidRPr="00AC31F8">
        <w:rPr>
          <w:lang w:val="en-GB" w:eastAsia="de-DE"/>
        </w:rPr>
        <w:t>-</w:t>
      </w:r>
      <w:r w:rsidR="001D1236" w:rsidRPr="00AC31F8">
        <w:rPr>
          <w:lang w:val="en-GB" w:eastAsia="de-DE"/>
        </w:rPr>
        <w:t xml:space="preserve"> and json files were all kindly provided by Andreas Hosbach and slightly adapted to the present projects. Additional files </w:t>
      </w:r>
      <w:r w:rsidR="00AA5A96" w:rsidRPr="00AC31F8">
        <w:rPr>
          <w:lang w:val="en-GB" w:eastAsia="de-DE"/>
        </w:rPr>
        <w:t>from</w:t>
      </w:r>
      <w:r w:rsidR="001D1236" w:rsidRPr="00AC31F8">
        <w:rPr>
          <w:lang w:val="en-GB" w:eastAsia="de-DE"/>
        </w:rPr>
        <w:t xml:space="preserve"> Andreas Hosbach are the babel.config.js, the postcess.config.js and the vue.config.js file which he provided together with his help to set up the technology stack and the project back-bone on which these two Apps were buil</w:t>
      </w:r>
      <w:r w:rsidR="00CC5315" w:rsidRPr="00AC31F8">
        <w:rPr>
          <w:lang w:val="en-GB" w:eastAsia="de-DE"/>
        </w:rPr>
        <w:t>t-</w:t>
      </w:r>
      <w:r w:rsidR="001D1236" w:rsidRPr="00AC31F8">
        <w:rPr>
          <w:lang w:val="en-GB" w:eastAsia="de-DE"/>
        </w:rPr>
        <w:t xml:space="preserve">on. </w:t>
      </w:r>
    </w:p>
    <w:p w14:paraId="6A2B35D0" w14:textId="46ABB804" w:rsidR="00DF69A1" w:rsidRPr="00AC31F8" w:rsidRDefault="001D1236" w:rsidP="001D1236">
      <w:pPr>
        <w:rPr>
          <w:lang w:val="en-GB" w:eastAsia="de-DE"/>
        </w:rPr>
      </w:pPr>
      <w:r w:rsidRPr="00AC31F8">
        <w:rPr>
          <w:lang w:val="en-GB" w:eastAsia="de-DE"/>
        </w:rPr>
        <w:t xml:space="preserve">The code developed in the course of this project </w:t>
      </w:r>
      <w:r w:rsidR="00650C12" w:rsidRPr="00AC31F8">
        <w:rPr>
          <w:lang w:val="en-GB" w:eastAsia="de-DE"/>
        </w:rPr>
        <w:t>can be</w:t>
      </w:r>
      <w:r w:rsidRPr="00AC31F8">
        <w:rPr>
          <w:lang w:val="en-GB" w:eastAsia="de-DE"/>
        </w:rPr>
        <w:t xml:space="preserve"> found in the </w:t>
      </w:r>
      <w:proofErr w:type="spellStart"/>
      <w:r w:rsidRPr="00AC31F8">
        <w:rPr>
          <w:lang w:val="en-GB" w:eastAsia="de-DE"/>
        </w:rPr>
        <w:t>src</w:t>
      </w:r>
      <w:proofErr w:type="spellEnd"/>
      <w:r w:rsidRPr="00AC31F8">
        <w:rPr>
          <w:lang w:val="en-GB" w:eastAsia="de-DE"/>
        </w:rPr>
        <w:t xml:space="preserve"> folders</w:t>
      </w:r>
      <w:r w:rsidR="00650C12" w:rsidRPr="00AC31F8">
        <w:rPr>
          <w:lang w:val="en-GB" w:eastAsia="de-DE"/>
        </w:rPr>
        <w:t xml:space="preserve"> in</w:t>
      </w:r>
      <w:r w:rsidR="00DF69A1" w:rsidRPr="00AC31F8">
        <w:rPr>
          <w:lang w:val="en-GB" w:eastAsia="de-DE"/>
        </w:rPr>
        <w:t xml:space="preserve"> the GitHub repository</w:t>
      </w:r>
      <w:r w:rsidR="00650C12" w:rsidRPr="00AC31F8">
        <w:rPr>
          <w:lang w:val="en-GB" w:eastAsia="de-DE"/>
        </w:rPr>
        <w:t xml:space="preserve"> </w:t>
      </w:r>
      <w:hyperlink r:id="rId24" w:history="1">
        <w:r w:rsidR="00650C12" w:rsidRPr="00AC31F8">
          <w:rPr>
            <w:rStyle w:val="Hyperlink"/>
            <w:lang w:val="en-GB"/>
          </w:rPr>
          <w:t>https://github.com/sableu/BDD4OQ</w:t>
        </w:r>
      </w:hyperlink>
      <w:r w:rsidRPr="00AC31F8">
        <w:rPr>
          <w:lang w:val="en-GB" w:eastAsia="de-DE"/>
        </w:rPr>
        <w:t xml:space="preserve">. </w:t>
      </w:r>
    </w:p>
    <w:p w14:paraId="3F87EE7E" w14:textId="55C68CDB" w:rsidR="001D1236" w:rsidRPr="00AC31F8" w:rsidRDefault="00AF6B78" w:rsidP="001D1236">
      <w:pPr>
        <w:rPr>
          <w:lang w:val="en-GB" w:eastAsia="de-DE"/>
        </w:rPr>
      </w:pPr>
      <w:r w:rsidRPr="00AC31F8">
        <w:rPr>
          <w:lang w:val="en-GB" w:eastAsia="de-DE"/>
        </w:rPr>
        <w:lastRenderedPageBreak/>
        <w:t xml:space="preserve">Several internet sites turned out to be very useful, when technical support was needed for implementation. These sites were collected and can be found in the </w:t>
      </w:r>
      <w:r w:rsidR="0064635F" w:rsidRPr="00AC31F8">
        <w:rPr>
          <w:lang w:val="en-GB" w:eastAsia="de-DE"/>
        </w:rPr>
        <w:t>Appendix I</w:t>
      </w:r>
      <w:r w:rsidRPr="00AC31F8">
        <w:rPr>
          <w:lang w:val="en-GB" w:eastAsia="de-DE"/>
        </w:rPr>
        <w:t>. Additionally</w:t>
      </w:r>
      <w:r w:rsidR="008364C8" w:rsidRPr="00AC31F8">
        <w:rPr>
          <w:lang w:val="en-GB" w:eastAsia="de-DE"/>
        </w:rPr>
        <w:t>,</w:t>
      </w:r>
      <w:r w:rsidRPr="00AC31F8">
        <w:rPr>
          <w:lang w:val="en-GB" w:eastAsia="de-DE"/>
        </w:rPr>
        <w:t xml:space="preserve"> </w:t>
      </w:r>
      <w:r w:rsidR="008364C8" w:rsidRPr="00AC31F8">
        <w:rPr>
          <w:lang w:val="en-GB" w:eastAsia="de-DE"/>
        </w:rPr>
        <w:t xml:space="preserve">‘The Cucumber for Java Book’ was used </w:t>
      </w:r>
      <w:r w:rsidR="008364C8" w:rsidRPr="00AC31F8">
        <w:rPr>
          <w:lang w:val="en-GB"/>
        </w:rPr>
        <w:t xml:space="preserve">(Rose, Wynne, &amp; </w:t>
      </w:r>
      <w:proofErr w:type="spellStart"/>
      <w:r w:rsidR="008364C8" w:rsidRPr="00AC31F8">
        <w:rPr>
          <w:lang w:val="en-GB"/>
        </w:rPr>
        <w:t>Helles</w:t>
      </w:r>
      <w:r w:rsidR="0093089D" w:rsidRPr="00AC31F8">
        <w:rPr>
          <w:lang w:val="en-GB"/>
        </w:rPr>
        <w:t>ø</w:t>
      </w:r>
      <w:r w:rsidR="008364C8" w:rsidRPr="00AC31F8">
        <w:rPr>
          <w:lang w:val="en-GB"/>
        </w:rPr>
        <w:t>y</w:t>
      </w:r>
      <w:proofErr w:type="spellEnd"/>
      <w:r w:rsidR="008364C8" w:rsidRPr="00AC31F8">
        <w:rPr>
          <w:lang w:val="en-GB"/>
        </w:rPr>
        <w:t>, 2015)</w:t>
      </w:r>
    </w:p>
    <w:p w14:paraId="4A708588" w14:textId="17D4D28C" w:rsidR="0089318F" w:rsidRPr="00AC31F8" w:rsidRDefault="002A07AD" w:rsidP="00900276">
      <w:pPr>
        <w:pStyle w:val="Heading3"/>
        <w:rPr>
          <w:lang w:val="en-GB"/>
        </w:rPr>
      </w:pPr>
      <w:bookmarkStart w:id="48" w:name="_Toc46067027"/>
      <w:bookmarkStart w:id="49" w:name="_Toc46238884"/>
      <w:r w:rsidRPr="00AC31F8">
        <w:rPr>
          <w:lang w:val="en-GB"/>
        </w:rPr>
        <w:t>Implementation Approach</w:t>
      </w:r>
      <w:bookmarkEnd w:id="48"/>
      <w:bookmarkEnd w:id="49"/>
    </w:p>
    <w:p w14:paraId="76409D9C" w14:textId="28D138D2" w:rsidR="00900276" w:rsidRPr="00AC31F8" w:rsidRDefault="00DC55D3" w:rsidP="00C44C59">
      <w:pPr>
        <w:rPr>
          <w:lang w:val="en-GB" w:eastAsia="de-DE"/>
        </w:rPr>
      </w:pPr>
      <w:r w:rsidRPr="00AC31F8">
        <w:rPr>
          <w:lang w:val="en-GB" w:eastAsia="de-DE"/>
        </w:rPr>
        <w:t>The JBA and the OQ Test App were implemented incrementally. This allowed on the one hand to answer the research question in respect of extending the application with new functionalities</w:t>
      </w:r>
      <w:r w:rsidR="002C7B1A" w:rsidRPr="00AC31F8">
        <w:rPr>
          <w:lang w:val="en-GB" w:eastAsia="de-DE"/>
        </w:rPr>
        <w:t xml:space="preserve"> (</w:t>
      </w:r>
      <w:r w:rsidR="00900276" w:rsidRPr="00AC31F8">
        <w:rPr>
          <w:lang w:val="en-GB" w:eastAsia="de-DE"/>
        </w:rPr>
        <w:t xml:space="preserve">see chapter </w:t>
      </w:r>
      <w:r w:rsidR="00900276" w:rsidRPr="00AC31F8">
        <w:rPr>
          <w:lang w:val="en-GB" w:eastAsia="de-DE"/>
        </w:rPr>
        <w:fldChar w:fldCharType="begin"/>
      </w:r>
      <w:r w:rsidR="00900276" w:rsidRPr="00AC31F8">
        <w:rPr>
          <w:lang w:val="en-GB" w:eastAsia="de-DE"/>
        </w:rPr>
        <w:instrText xml:space="preserve"> REF _Ref36378212 \r \h </w:instrText>
      </w:r>
      <w:r w:rsidR="00900276" w:rsidRPr="00AC31F8">
        <w:rPr>
          <w:lang w:val="en-GB" w:eastAsia="de-DE"/>
        </w:rPr>
      </w:r>
      <w:r w:rsidR="00900276" w:rsidRPr="00AC31F8">
        <w:rPr>
          <w:lang w:val="en-GB" w:eastAsia="de-DE"/>
        </w:rPr>
        <w:fldChar w:fldCharType="separate"/>
      </w:r>
      <w:r w:rsidR="00900276" w:rsidRPr="00AC31F8">
        <w:rPr>
          <w:lang w:val="en-GB" w:eastAsia="de-DE"/>
        </w:rPr>
        <w:t>6.6</w:t>
      </w:r>
      <w:r w:rsidR="00900276" w:rsidRPr="00AC31F8">
        <w:rPr>
          <w:lang w:val="en-GB" w:eastAsia="de-DE"/>
        </w:rPr>
        <w:fldChar w:fldCharType="end"/>
      </w:r>
      <w:r w:rsidR="00C44C59" w:rsidRPr="00AC31F8">
        <w:rPr>
          <w:lang w:val="en-GB" w:eastAsia="de-DE"/>
        </w:rPr>
        <w:t xml:space="preserve">) </w:t>
      </w:r>
      <w:r w:rsidR="00724FB5" w:rsidRPr="00AC31F8">
        <w:rPr>
          <w:lang w:val="en-GB" w:eastAsia="de-DE"/>
        </w:rPr>
        <w:t>and on the other hand it enabled a step-by-step improvement of the OQ Test App in particular, based on inputs from wega, to achieve GxP compliance</w:t>
      </w:r>
      <w:r w:rsidR="006B78A6" w:rsidRPr="00AC31F8">
        <w:rPr>
          <w:lang w:val="en-GB" w:eastAsia="de-DE"/>
        </w:rPr>
        <w:t>.</w:t>
      </w:r>
    </w:p>
    <w:p w14:paraId="59BF9F93" w14:textId="16908CAA" w:rsidR="001B3A9F" w:rsidRPr="00AC31F8" w:rsidRDefault="00A55E56" w:rsidP="001B3A9F">
      <w:pPr>
        <w:pStyle w:val="Heading2"/>
        <w:rPr>
          <w:lang w:val="en-GB"/>
        </w:rPr>
      </w:pPr>
      <w:bookmarkStart w:id="50" w:name="_Toc46067028"/>
      <w:bookmarkStart w:id="51" w:name="_Toc46238885"/>
      <w:r w:rsidRPr="00AC31F8">
        <w:rPr>
          <w:lang w:val="en-GB"/>
        </w:rPr>
        <w:t>Audit of the P</w:t>
      </w:r>
      <w:r w:rsidR="00894A91" w:rsidRPr="00AC31F8">
        <w:rPr>
          <w:lang w:val="en-GB"/>
        </w:rPr>
        <w:t>r</w:t>
      </w:r>
      <w:r w:rsidRPr="00AC31F8">
        <w:rPr>
          <w:lang w:val="en-GB"/>
        </w:rPr>
        <w:t>ototype</w:t>
      </w:r>
      <w:bookmarkEnd w:id="50"/>
      <w:bookmarkEnd w:id="51"/>
    </w:p>
    <w:p w14:paraId="6BE9494F" w14:textId="6F374E02" w:rsidR="00FF5549" w:rsidRPr="00AC31F8" w:rsidRDefault="0080351C" w:rsidP="0045062B">
      <w:pPr>
        <w:rPr>
          <w:lang w:val="en-GB"/>
        </w:rPr>
      </w:pPr>
      <w:r w:rsidRPr="00AC31F8">
        <w:rPr>
          <w:lang w:val="en-GB"/>
        </w:rPr>
        <w:t>The a</w:t>
      </w:r>
      <w:r w:rsidR="00801C24" w:rsidRPr="00AC31F8">
        <w:rPr>
          <w:lang w:val="en-GB"/>
        </w:rPr>
        <w:t xml:space="preserve">udit </w:t>
      </w:r>
      <w:r w:rsidR="00191F28" w:rsidRPr="00AC31F8">
        <w:rPr>
          <w:lang w:val="en-GB"/>
        </w:rPr>
        <w:t>was</w:t>
      </w:r>
      <w:r w:rsidR="00FF5549" w:rsidRPr="00AC31F8">
        <w:rPr>
          <w:lang w:val="en-GB"/>
        </w:rPr>
        <w:t xml:space="preserve"> </w:t>
      </w:r>
      <w:r w:rsidR="001C1351" w:rsidRPr="00AC31F8">
        <w:rPr>
          <w:lang w:val="en-GB"/>
        </w:rPr>
        <w:t>done by wega</w:t>
      </w:r>
      <w:r w:rsidR="006E3FC9" w:rsidRPr="00AC31F8">
        <w:rPr>
          <w:lang w:val="en-GB"/>
        </w:rPr>
        <w:t xml:space="preserve">. The </w:t>
      </w:r>
      <w:r w:rsidRPr="00AC31F8">
        <w:rPr>
          <w:lang w:val="en-GB"/>
        </w:rPr>
        <w:t>g</w:t>
      </w:r>
      <w:r w:rsidR="006E3FC9" w:rsidRPr="00AC31F8">
        <w:rPr>
          <w:lang w:val="en-GB"/>
        </w:rPr>
        <w:t xml:space="preserve">oal </w:t>
      </w:r>
      <w:r w:rsidR="00191F28" w:rsidRPr="00AC31F8">
        <w:rPr>
          <w:lang w:val="en-GB"/>
        </w:rPr>
        <w:t>was</w:t>
      </w:r>
      <w:r w:rsidR="006E3FC9" w:rsidRPr="00AC31F8">
        <w:rPr>
          <w:lang w:val="en-GB"/>
        </w:rPr>
        <w:t xml:space="preserve"> to evaluate the</w:t>
      </w:r>
      <w:r w:rsidR="00F92F98" w:rsidRPr="00AC31F8">
        <w:rPr>
          <w:lang w:val="en-GB"/>
        </w:rPr>
        <w:t xml:space="preserve"> process</w:t>
      </w:r>
      <w:r w:rsidR="006E3FC9" w:rsidRPr="00AC31F8">
        <w:rPr>
          <w:lang w:val="en-GB"/>
        </w:rPr>
        <w:t xml:space="preserve"> documents</w:t>
      </w:r>
      <w:r w:rsidR="00F05893" w:rsidRPr="00AC31F8">
        <w:rPr>
          <w:lang w:val="en-GB"/>
        </w:rPr>
        <w:t xml:space="preserve"> and the prototype itself</w:t>
      </w:r>
      <w:r w:rsidR="006E3FC9" w:rsidRPr="00AC31F8">
        <w:rPr>
          <w:lang w:val="en-GB"/>
        </w:rPr>
        <w:t xml:space="preserve"> </w:t>
      </w:r>
      <w:r w:rsidR="00F92F98" w:rsidRPr="00AC31F8">
        <w:rPr>
          <w:lang w:val="en-GB"/>
        </w:rPr>
        <w:t>with regard</w:t>
      </w:r>
      <w:r w:rsidR="00307238" w:rsidRPr="00AC31F8">
        <w:rPr>
          <w:lang w:val="en-GB"/>
        </w:rPr>
        <w:t xml:space="preserve"> to</w:t>
      </w:r>
      <w:r w:rsidR="006E3FC9" w:rsidRPr="00AC31F8">
        <w:rPr>
          <w:lang w:val="en-GB"/>
        </w:rPr>
        <w:t xml:space="preserve"> the </w:t>
      </w:r>
      <w:r w:rsidR="00307238" w:rsidRPr="00AC31F8">
        <w:rPr>
          <w:lang w:val="en-GB"/>
        </w:rPr>
        <w:t>GAMP</w:t>
      </w:r>
      <w:r w:rsidR="006E3FC9" w:rsidRPr="00AC31F8">
        <w:rPr>
          <w:lang w:val="en-GB"/>
        </w:rPr>
        <w:t xml:space="preserve">5 requirements </w:t>
      </w:r>
      <w:r w:rsidR="00307238" w:rsidRPr="00AC31F8">
        <w:rPr>
          <w:lang w:val="en-GB"/>
        </w:rPr>
        <w:t>for</w:t>
      </w:r>
      <w:r w:rsidR="006E3FC9" w:rsidRPr="00AC31F8">
        <w:rPr>
          <w:lang w:val="en-GB"/>
        </w:rPr>
        <w:t xml:space="preserve"> OQs </w:t>
      </w:r>
      <w:r w:rsidR="00307238" w:rsidRPr="00AC31F8">
        <w:rPr>
          <w:lang w:val="en-GB"/>
        </w:rPr>
        <w:t>of</w:t>
      </w:r>
      <w:r w:rsidR="006E3FC9" w:rsidRPr="00AC31F8">
        <w:rPr>
          <w:lang w:val="en-GB"/>
        </w:rPr>
        <w:t xml:space="preserve"> a category 5 software.</w:t>
      </w:r>
      <w:r w:rsidR="0045062B" w:rsidRPr="00AC31F8">
        <w:rPr>
          <w:lang w:val="en-GB"/>
        </w:rPr>
        <w:t xml:space="preserve"> </w:t>
      </w:r>
      <w:r w:rsidR="006E3FC9" w:rsidRPr="00AC31F8">
        <w:rPr>
          <w:lang w:val="en-GB"/>
        </w:rPr>
        <w:t xml:space="preserve">The </w:t>
      </w:r>
      <w:r w:rsidR="004C6772" w:rsidRPr="00AC31F8">
        <w:rPr>
          <w:lang w:val="en-GB"/>
        </w:rPr>
        <w:t>audit report</w:t>
      </w:r>
      <w:r w:rsidR="00FF5549" w:rsidRPr="00AC31F8">
        <w:rPr>
          <w:lang w:val="en-GB"/>
        </w:rPr>
        <w:t xml:space="preserve"> </w:t>
      </w:r>
      <w:r w:rsidR="00DB266B" w:rsidRPr="00AC31F8">
        <w:rPr>
          <w:lang w:val="en-GB"/>
        </w:rPr>
        <w:t>is</w:t>
      </w:r>
      <w:r w:rsidR="007B5C96" w:rsidRPr="00AC31F8">
        <w:rPr>
          <w:lang w:val="en-GB"/>
        </w:rPr>
        <w:t xml:space="preserve"> attached</w:t>
      </w:r>
      <w:r w:rsidR="00FF5549" w:rsidRPr="00AC31F8">
        <w:rPr>
          <w:lang w:val="en-GB"/>
        </w:rPr>
        <w:t xml:space="preserve"> </w:t>
      </w:r>
      <w:r w:rsidR="00DB266B" w:rsidRPr="00AC31F8">
        <w:rPr>
          <w:lang w:val="en-GB"/>
        </w:rPr>
        <w:t>to</w:t>
      </w:r>
      <w:r w:rsidR="00FF5549" w:rsidRPr="00AC31F8">
        <w:rPr>
          <w:lang w:val="en-GB"/>
        </w:rPr>
        <w:t xml:space="preserve"> this document</w:t>
      </w:r>
      <w:r w:rsidR="00973EF3" w:rsidRPr="00AC31F8">
        <w:rPr>
          <w:lang w:val="en-GB"/>
        </w:rPr>
        <w:t xml:space="preserve"> (</w:t>
      </w:r>
      <w:r w:rsidR="002660D9" w:rsidRPr="00AC31F8">
        <w:rPr>
          <w:lang w:val="en-GB"/>
        </w:rPr>
        <w:t>see Appendix XIV</w:t>
      </w:r>
      <w:r w:rsidR="00973EF3" w:rsidRPr="00AC31F8">
        <w:rPr>
          <w:lang w:val="en-GB"/>
        </w:rPr>
        <w:t>)</w:t>
      </w:r>
      <w:r w:rsidR="00FF5549" w:rsidRPr="00AC31F8">
        <w:rPr>
          <w:lang w:val="en-GB"/>
        </w:rPr>
        <w:t>.</w:t>
      </w:r>
    </w:p>
    <w:p w14:paraId="6FAE50F6" w14:textId="77777777" w:rsidR="002E01D8" w:rsidRPr="00AC31F8" w:rsidRDefault="002E01D8" w:rsidP="00417554">
      <w:pPr>
        <w:rPr>
          <w:lang w:val="en-GB"/>
        </w:rPr>
      </w:pPr>
    </w:p>
    <w:p w14:paraId="0D64D18D" w14:textId="77777777" w:rsidR="002E01D8" w:rsidRPr="00AC31F8" w:rsidRDefault="002E01D8" w:rsidP="00417554">
      <w:pPr>
        <w:rPr>
          <w:lang w:val="en-GB"/>
        </w:rPr>
      </w:pPr>
    </w:p>
    <w:p w14:paraId="6FC7BC27" w14:textId="0B41753C" w:rsidR="0080660B" w:rsidRPr="00AC31F8" w:rsidRDefault="00AA5AD5" w:rsidP="0080660B">
      <w:pPr>
        <w:pStyle w:val="Heading1"/>
        <w:rPr>
          <w:lang w:val="en-GB"/>
        </w:rPr>
      </w:pPr>
      <w:bookmarkStart w:id="52" w:name="_Ref45967708"/>
      <w:bookmarkStart w:id="53" w:name="_Ref45967721"/>
      <w:bookmarkStart w:id="54" w:name="_Ref45981520"/>
      <w:bookmarkStart w:id="55" w:name="_Toc46067029"/>
      <w:bookmarkStart w:id="56" w:name="_Toc46238886"/>
      <w:r w:rsidRPr="00AC31F8">
        <w:rPr>
          <w:lang w:val="en-GB"/>
        </w:rPr>
        <w:lastRenderedPageBreak/>
        <w:t>Computerised System Validation according to GAMP5</w:t>
      </w:r>
      <w:bookmarkEnd w:id="52"/>
      <w:bookmarkEnd w:id="53"/>
      <w:bookmarkEnd w:id="54"/>
      <w:bookmarkEnd w:id="55"/>
      <w:bookmarkEnd w:id="56"/>
    </w:p>
    <w:p w14:paraId="38A464A5" w14:textId="13F8B4D2" w:rsidR="00E75B39" w:rsidRPr="00AC31F8" w:rsidRDefault="003D0B18" w:rsidP="0080660B">
      <w:pPr>
        <w:pStyle w:val="Heading2"/>
        <w:rPr>
          <w:lang w:val="en-GB"/>
        </w:rPr>
      </w:pPr>
      <w:bookmarkStart w:id="57" w:name="_Toc46067030"/>
      <w:bookmarkStart w:id="58" w:name="_Toc46238887"/>
      <w:r w:rsidRPr="00AC31F8">
        <w:rPr>
          <w:lang w:val="en-GB"/>
        </w:rPr>
        <w:t>GAMP5</w:t>
      </w:r>
      <w:r w:rsidR="00374AE8" w:rsidRPr="00AC31F8">
        <w:rPr>
          <w:lang w:val="en-GB"/>
        </w:rPr>
        <w:t>: An Overview</w:t>
      </w:r>
      <w:bookmarkEnd w:id="57"/>
      <w:bookmarkEnd w:id="58"/>
    </w:p>
    <w:p w14:paraId="59D57C5E" w14:textId="07D9F803" w:rsidR="00927FD5" w:rsidRPr="00AC31F8" w:rsidRDefault="00927FD5" w:rsidP="00927FD5">
      <w:pPr>
        <w:pStyle w:val="Heading3"/>
        <w:rPr>
          <w:lang w:val="en-GB"/>
        </w:rPr>
      </w:pPr>
      <w:bookmarkStart w:id="59" w:name="_Toc46067031"/>
      <w:bookmarkStart w:id="60" w:name="_Toc46238888"/>
      <w:r w:rsidRPr="00AC31F8">
        <w:rPr>
          <w:lang w:val="en-GB"/>
        </w:rPr>
        <w:t>GAMP5</w:t>
      </w:r>
      <w:r w:rsidR="001F6493" w:rsidRPr="00AC31F8">
        <w:rPr>
          <w:lang w:val="en-GB"/>
        </w:rPr>
        <w:t xml:space="preserve"> and Computerised System Validation</w:t>
      </w:r>
      <w:bookmarkEnd w:id="59"/>
      <w:bookmarkEnd w:id="60"/>
    </w:p>
    <w:p w14:paraId="6E10F77D" w14:textId="0C67A3A5" w:rsidR="00927FD5" w:rsidRPr="00AC31F8" w:rsidRDefault="0037665B" w:rsidP="0080660B">
      <w:pPr>
        <w:rPr>
          <w:lang w:val="en-GB"/>
        </w:rPr>
      </w:pPr>
      <w:r w:rsidRPr="00AC31F8">
        <w:rPr>
          <w:lang w:val="en-GB"/>
        </w:rPr>
        <w:t xml:space="preserve">GAMP5 is a worldwide used industry guidance on computerised system validation in the pharmaceutical industry </w:t>
      </w:r>
      <w:r w:rsidR="008364C8" w:rsidRPr="00AC31F8">
        <w:rPr>
          <w:lang w:val="en-GB"/>
        </w:rPr>
        <w:t>(Wyn, 2018, p. 18)</w:t>
      </w:r>
      <w:r w:rsidRPr="00AC31F8">
        <w:rPr>
          <w:lang w:val="en-GB"/>
        </w:rPr>
        <w:t xml:space="preserve">. It has been developed by an international group of experts from the International Society of Pharmaceutical Engineering, ISPE </w:t>
      </w:r>
      <w:r w:rsidR="008364C8" w:rsidRPr="00AC31F8">
        <w:rPr>
          <w:lang w:val="en-GB"/>
        </w:rPr>
        <w:t>(Wyn, 2018, p. 18)</w:t>
      </w:r>
      <w:r w:rsidRPr="00AC31F8">
        <w:rPr>
          <w:lang w:val="en-GB"/>
        </w:rPr>
        <w:t>.</w:t>
      </w:r>
    </w:p>
    <w:p w14:paraId="3F3C2669" w14:textId="62E3781E" w:rsidR="0037665B" w:rsidRPr="00AC31F8" w:rsidRDefault="0037665B" w:rsidP="0080660B">
      <w:pPr>
        <w:rPr>
          <w:lang w:val="en-GB"/>
        </w:rPr>
      </w:pPr>
      <w:r w:rsidRPr="00AC31F8">
        <w:rPr>
          <w:lang w:val="en-GB"/>
        </w:rPr>
        <w:t xml:space="preserve">The goal of the </w:t>
      </w:r>
      <w:r w:rsidR="00AE7020" w:rsidRPr="00AC31F8">
        <w:rPr>
          <w:lang w:val="en-GB"/>
        </w:rPr>
        <w:t>guideline</w:t>
      </w:r>
      <w:r w:rsidR="001F6493" w:rsidRPr="00AC31F8">
        <w:rPr>
          <w:lang w:val="en-GB"/>
        </w:rPr>
        <w:t xml:space="preserve"> is to </w:t>
      </w:r>
      <w:proofErr w:type="gramStart"/>
      <w:r w:rsidR="001F6493" w:rsidRPr="00AC31F8">
        <w:rPr>
          <w:lang w:val="en-GB"/>
        </w:rPr>
        <w:t>provide assistance</w:t>
      </w:r>
      <w:proofErr w:type="gramEnd"/>
      <w:r w:rsidR="001F6493" w:rsidRPr="00AC31F8">
        <w:rPr>
          <w:lang w:val="en-GB"/>
        </w:rPr>
        <w:t xml:space="preserve"> in achieving Good Automation Practice (GAMP) by ensuring that computerised systems are fit for their intended use and compliant (</w:t>
      </w:r>
      <w:r w:rsidR="003A143D" w:rsidRPr="00AC31F8">
        <w:rPr>
          <w:lang w:val="en-GB"/>
        </w:rPr>
        <w:t>ISPE, 2008</w:t>
      </w:r>
      <w:r w:rsidR="001F6493" w:rsidRPr="00AC31F8">
        <w:rPr>
          <w:lang w:val="en-GB"/>
        </w:rPr>
        <w:t>, p</w:t>
      </w:r>
      <w:r w:rsidR="00C246AA" w:rsidRPr="00AC31F8">
        <w:rPr>
          <w:lang w:val="en-GB"/>
        </w:rPr>
        <w:t xml:space="preserve">. </w:t>
      </w:r>
      <w:r w:rsidR="001F6493" w:rsidRPr="00AC31F8">
        <w:rPr>
          <w:lang w:val="en-GB"/>
        </w:rPr>
        <w:t>1</w:t>
      </w:r>
      <w:r w:rsidR="001416C5" w:rsidRPr="00AC31F8">
        <w:rPr>
          <w:lang w:val="en-GB"/>
        </w:rPr>
        <w:t>1</w:t>
      </w:r>
      <w:r w:rsidR="009E67D1">
        <w:rPr>
          <w:lang w:val="en-CH"/>
        </w:rPr>
        <w:t xml:space="preserve">; </w:t>
      </w:r>
      <w:r w:rsidR="00243C77" w:rsidRPr="006F76F8">
        <w:rPr>
          <w:lang w:val="en-GB"/>
        </w:rPr>
        <w:t>Wikipedia, 2018</w:t>
      </w:r>
      <w:r w:rsidR="001F6493" w:rsidRPr="00AC31F8">
        <w:rPr>
          <w:lang w:val="en-GB"/>
        </w:rPr>
        <w:t>)</w:t>
      </w:r>
      <w:r w:rsidR="00E25B57" w:rsidRPr="00AC31F8">
        <w:rPr>
          <w:lang w:val="en-GB"/>
        </w:rPr>
        <w:t>. The process to achieve this goal and to provide the corresponding proof in a documented form is called ‘Computerised System Validation’</w:t>
      </w:r>
      <w:r w:rsidR="00661F38" w:rsidRPr="00AC31F8">
        <w:rPr>
          <w:lang w:val="en-GB"/>
        </w:rPr>
        <w:t>, CSV</w:t>
      </w:r>
      <w:r w:rsidR="00E25B57" w:rsidRPr="00AC31F8">
        <w:rPr>
          <w:lang w:val="en-GB"/>
        </w:rPr>
        <w:t xml:space="preserve"> </w:t>
      </w:r>
      <w:r w:rsidR="00C246AA" w:rsidRPr="00AC31F8">
        <w:rPr>
          <w:lang w:val="en-GB"/>
        </w:rPr>
        <w:t>(Johner, 2017)</w:t>
      </w:r>
      <w:r w:rsidR="002A52BB" w:rsidRPr="00AC31F8">
        <w:rPr>
          <w:lang w:val="en-GB"/>
        </w:rPr>
        <w:t>.</w:t>
      </w:r>
    </w:p>
    <w:p w14:paraId="65765E3A" w14:textId="568F2CE4" w:rsidR="00927FD5" w:rsidRPr="00AC31F8" w:rsidRDefault="00927FD5" w:rsidP="00927FD5">
      <w:pPr>
        <w:pStyle w:val="Heading3"/>
        <w:rPr>
          <w:lang w:val="en-GB"/>
        </w:rPr>
      </w:pPr>
      <w:bookmarkStart w:id="61" w:name="_Toc46067032"/>
      <w:bookmarkStart w:id="62" w:name="_Toc46238889"/>
      <w:r w:rsidRPr="00AC31F8">
        <w:rPr>
          <w:lang w:val="en-GB"/>
        </w:rPr>
        <w:t>Key Concepts</w:t>
      </w:r>
      <w:bookmarkEnd w:id="61"/>
      <w:bookmarkEnd w:id="62"/>
    </w:p>
    <w:p w14:paraId="0909C31F" w14:textId="527B8102" w:rsidR="00927FD5" w:rsidRPr="00AC31F8" w:rsidRDefault="002A52BB" w:rsidP="0080660B">
      <w:pPr>
        <w:rPr>
          <w:lang w:val="en-GB"/>
        </w:rPr>
      </w:pPr>
      <w:r w:rsidRPr="00AC31F8">
        <w:rPr>
          <w:lang w:val="en-GB"/>
        </w:rPr>
        <w:t>GAMP5 is based on 5 key concepts</w:t>
      </w:r>
      <w:r w:rsidR="00D03F64" w:rsidRPr="00AC31F8">
        <w:rPr>
          <w:lang w:val="en-GB"/>
        </w:rPr>
        <w:t xml:space="preserve"> (</w:t>
      </w:r>
      <w:r w:rsidR="00C246AA" w:rsidRPr="00AC31F8">
        <w:rPr>
          <w:lang w:val="en-GB"/>
        </w:rPr>
        <w:t>ISPE</w:t>
      </w:r>
      <w:r w:rsidR="00D03F64" w:rsidRPr="00AC31F8">
        <w:rPr>
          <w:lang w:val="en-GB"/>
        </w:rPr>
        <w:t>,</w:t>
      </w:r>
      <w:r w:rsidR="00C246AA" w:rsidRPr="00AC31F8">
        <w:rPr>
          <w:lang w:val="en-GB"/>
        </w:rPr>
        <w:t xml:space="preserve"> 2008,</w:t>
      </w:r>
      <w:r w:rsidR="00D03F64" w:rsidRPr="00AC31F8">
        <w:rPr>
          <w:lang w:val="en-GB"/>
        </w:rPr>
        <w:t xml:space="preserve"> p</w:t>
      </w:r>
      <w:r w:rsidR="00C246AA" w:rsidRPr="00AC31F8">
        <w:rPr>
          <w:lang w:val="en-GB"/>
        </w:rPr>
        <w:t xml:space="preserve">. </w:t>
      </w:r>
      <w:r w:rsidR="001416C5" w:rsidRPr="00AC31F8">
        <w:rPr>
          <w:lang w:val="en-GB"/>
        </w:rPr>
        <w:t>19)</w:t>
      </w:r>
      <w:r w:rsidR="00CC2CE0" w:rsidRPr="00AC31F8">
        <w:rPr>
          <w:lang w:val="en-GB"/>
        </w:rPr>
        <w:t xml:space="preserve"> that will be described in the following</w:t>
      </w:r>
      <w:r w:rsidRPr="00AC31F8">
        <w:rPr>
          <w:lang w:val="en-GB"/>
        </w:rPr>
        <w:t>:</w:t>
      </w:r>
    </w:p>
    <w:p w14:paraId="3B75D772" w14:textId="2B695A48" w:rsidR="002A52BB" w:rsidRPr="00AC31F8" w:rsidRDefault="002A52BB" w:rsidP="009C718D">
      <w:pPr>
        <w:pStyle w:val="ListParagraph"/>
        <w:numPr>
          <w:ilvl w:val="0"/>
          <w:numId w:val="16"/>
        </w:numPr>
        <w:rPr>
          <w:lang w:val="en-GB"/>
        </w:rPr>
      </w:pPr>
      <w:r w:rsidRPr="00AC31F8">
        <w:rPr>
          <w:b/>
          <w:bCs/>
          <w:lang w:val="en-GB"/>
        </w:rPr>
        <w:t>Understanding of the product and the process:</w:t>
      </w:r>
      <w:r w:rsidRPr="00AC31F8">
        <w:rPr>
          <w:lang w:val="en-GB"/>
        </w:rPr>
        <w:t xml:space="preserve"> To ensure fitness for intended use it is fundamental to understand the product and the process to allow </w:t>
      </w:r>
      <w:r w:rsidR="00D03F64" w:rsidRPr="00AC31F8">
        <w:rPr>
          <w:lang w:val="en-GB"/>
        </w:rPr>
        <w:t>the correct definition of</w:t>
      </w:r>
      <w:r w:rsidRPr="00AC31F8">
        <w:rPr>
          <w:lang w:val="en-GB"/>
        </w:rPr>
        <w:t xml:space="preserve"> the requirements for the system</w:t>
      </w:r>
      <w:r w:rsidR="001416C5" w:rsidRPr="00AC31F8">
        <w:rPr>
          <w:lang w:val="en-GB"/>
        </w:rPr>
        <w:t xml:space="preserve"> (</w:t>
      </w:r>
      <w:r w:rsidR="00C246AA" w:rsidRPr="00AC31F8">
        <w:rPr>
          <w:lang w:val="en-GB"/>
        </w:rPr>
        <w:t xml:space="preserve">ISPE, 2008, p. </w:t>
      </w:r>
      <w:r w:rsidR="001416C5" w:rsidRPr="00AC31F8">
        <w:rPr>
          <w:lang w:val="en-GB"/>
        </w:rPr>
        <w:t>19)</w:t>
      </w:r>
      <w:r w:rsidRPr="00AC31F8">
        <w:rPr>
          <w:lang w:val="en-GB"/>
        </w:rPr>
        <w:t>.</w:t>
      </w:r>
    </w:p>
    <w:p w14:paraId="1803366B" w14:textId="4F015460" w:rsidR="00EE3D76" w:rsidRPr="00AC31F8" w:rsidRDefault="002A52BB" w:rsidP="009C718D">
      <w:pPr>
        <w:pStyle w:val="ListParagraph"/>
        <w:numPr>
          <w:ilvl w:val="0"/>
          <w:numId w:val="16"/>
        </w:numPr>
        <w:rPr>
          <w:lang w:val="en-GB"/>
        </w:rPr>
      </w:pPr>
      <w:r w:rsidRPr="00AC31F8">
        <w:rPr>
          <w:b/>
          <w:bCs/>
          <w:lang w:val="en-GB"/>
        </w:rPr>
        <w:t>Consideration of the whole l</w:t>
      </w:r>
      <w:r w:rsidR="00D03F64" w:rsidRPr="00AC31F8">
        <w:rPr>
          <w:b/>
          <w:bCs/>
          <w:lang w:val="en-GB"/>
        </w:rPr>
        <w:t>ife</w:t>
      </w:r>
      <w:r w:rsidRPr="00AC31F8">
        <w:rPr>
          <w:b/>
          <w:bCs/>
          <w:lang w:val="en-GB"/>
        </w:rPr>
        <w:t xml:space="preserve"> cycle</w:t>
      </w:r>
      <w:r w:rsidR="00D03F64" w:rsidRPr="00AC31F8">
        <w:rPr>
          <w:b/>
          <w:bCs/>
          <w:lang w:val="en-GB"/>
        </w:rPr>
        <w:t>:</w:t>
      </w:r>
      <w:r w:rsidR="00D03F64" w:rsidRPr="00AC31F8">
        <w:rPr>
          <w:lang w:val="en-GB"/>
        </w:rPr>
        <w:t xml:space="preserve"> In order to guarantee the fitness for intended use and to assure that compliance is maintained at any time, the whole life cycle of the system has to be taken into</w:t>
      </w:r>
      <w:r w:rsidR="001416C5" w:rsidRPr="00AC31F8">
        <w:rPr>
          <w:lang w:val="en-GB"/>
        </w:rPr>
        <w:t xml:space="preserve"> account. GAMP5 distinguishes between the concept-, the project, the operation- and the retirement phase (</w:t>
      </w:r>
      <w:r w:rsidR="00C246AA" w:rsidRPr="00AC31F8">
        <w:rPr>
          <w:lang w:val="en-GB"/>
        </w:rPr>
        <w:t xml:space="preserve">ISPE, 2008, p. </w:t>
      </w:r>
      <w:r w:rsidR="001416C5" w:rsidRPr="00AC31F8">
        <w:rPr>
          <w:lang w:val="en-GB"/>
        </w:rPr>
        <w:t>19</w:t>
      </w:r>
      <w:r w:rsidR="00C246AA" w:rsidRPr="00AC31F8">
        <w:rPr>
          <w:lang w:val="en-GB"/>
        </w:rPr>
        <w:t>, p.</w:t>
      </w:r>
      <w:r w:rsidR="001416C5" w:rsidRPr="00AC31F8">
        <w:rPr>
          <w:lang w:val="en-GB"/>
        </w:rPr>
        <w:t>26).</w:t>
      </w:r>
      <w:r w:rsidR="00D03F64" w:rsidRPr="00AC31F8">
        <w:rPr>
          <w:lang w:val="en-GB"/>
        </w:rPr>
        <w:t xml:space="preserve"> </w:t>
      </w:r>
    </w:p>
    <w:p w14:paraId="3C92836D" w14:textId="3159B7BE" w:rsidR="002A52BB" w:rsidRPr="00AC31F8" w:rsidRDefault="00EE3D76" w:rsidP="009C718D">
      <w:pPr>
        <w:pStyle w:val="ListParagraph"/>
        <w:numPr>
          <w:ilvl w:val="0"/>
          <w:numId w:val="16"/>
        </w:numPr>
        <w:rPr>
          <w:lang w:val="en-GB"/>
        </w:rPr>
      </w:pPr>
      <w:r w:rsidRPr="00AC31F8">
        <w:rPr>
          <w:b/>
          <w:bCs/>
          <w:lang w:val="en-GB"/>
        </w:rPr>
        <w:t>Scalable activities over the whole life cycle:</w:t>
      </w:r>
      <w:r w:rsidRPr="00AC31F8">
        <w:rPr>
          <w:lang w:val="en-GB"/>
        </w:rPr>
        <w:t xml:space="preserve"> Depending on factors like the impact, the novelty or the complexity of the system, csv activities should be scaled accordingly (</w:t>
      </w:r>
      <w:r w:rsidR="00C246AA" w:rsidRPr="00AC31F8">
        <w:rPr>
          <w:lang w:val="en-GB"/>
        </w:rPr>
        <w:t xml:space="preserve">ISPE, 2008, p. </w:t>
      </w:r>
      <w:r w:rsidRPr="00AC31F8">
        <w:rPr>
          <w:lang w:val="en-GB"/>
        </w:rPr>
        <w:t>20).</w:t>
      </w:r>
    </w:p>
    <w:p w14:paraId="2332EA0E" w14:textId="72922740" w:rsidR="001416C5" w:rsidRPr="00AC31F8" w:rsidRDefault="001416C5" w:rsidP="009C718D">
      <w:pPr>
        <w:pStyle w:val="ListParagraph"/>
        <w:numPr>
          <w:ilvl w:val="0"/>
          <w:numId w:val="16"/>
        </w:numPr>
        <w:rPr>
          <w:lang w:val="en-GB"/>
        </w:rPr>
      </w:pPr>
      <w:r w:rsidRPr="00AC31F8">
        <w:rPr>
          <w:b/>
          <w:bCs/>
          <w:lang w:val="en-GB"/>
        </w:rPr>
        <w:t>Science Based Quality Risk Management:</w:t>
      </w:r>
      <w:r w:rsidRPr="00AC31F8">
        <w:rPr>
          <w:lang w:val="en-GB"/>
        </w:rPr>
        <w:t xml:space="preserve"> </w:t>
      </w:r>
      <w:r w:rsidR="00EE3D76" w:rsidRPr="00AC31F8">
        <w:rPr>
          <w:lang w:val="en-GB"/>
        </w:rPr>
        <w:t xml:space="preserve">The quality risk management is ensured through a systematic process to determine the critical aspects of the computerised system. The risks </w:t>
      </w:r>
      <w:r w:rsidR="00880ABA" w:rsidRPr="00AC31F8">
        <w:rPr>
          <w:lang w:val="en-GB"/>
        </w:rPr>
        <w:t>need</w:t>
      </w:r>
      <w:r w:rsidR="00EE3D76" w:rsidRPr="00AC31F8">
        <w:rPr>
          <w:lang w:val="en-GB"/>
        </w:rPr>
        <w:t xml:space="preserve"> to be managed, controlled and reduced to an acceptable level</w:t>
      </w:r>
      <w:r w:rsidR="00880ABA" w:rsidRPr="00AC31F8">
        <w:rPr>
          <w:lang w:val="en-GB"/>
        </w:rPr>
        <w:t xml:space="preserve"> (</w:t>
      </w:r>
      <w:r w:rsidR="00C246AA" w:rsidRPr="00AC31F8">
        <w:rPr>
          <w:lang w:val="en-GB"/>
        </w:rPr>
        <w:t xml:space="preserve">ISPE, 2008, p. </w:t>
      </w:r>
      <w:r w:rsidR="00880ABA" w:rsidRPr="00AC31F8">
        <w:rPr>
          <w:lang w:val="en-GB"/>
        </w:rPr>
        <w:t>20)</w:t>
      </w:r>
      <w:r w:rsidR="001C6256" w:rsidRPr="00AC31F8">
        <w:rPr>
          <w:lang w:val="en-GB"/>
        </w:rPr>
        <w:t xml:space="preserve">. </w:t>
      </w:r>
    </w:p>
    <w:p w14:paraId="1E4F4F59" w14:textId="408BD9D4" w:rsidR="00880ABA" w:rsidRPr="00AC31F8" w:rsidRDefault="00880ABA" w:rsidP="009C718D">
      <w:pPr>
        <w:pStyle w:val="ListParagraph"/>
        <w:numPr>
          <w:ilvl w:val="0"/>
          <w:numId w:val="16"/>
        </w:numPr>
        <w:rPr>
          <w:lang w:val="en-GB"/>
        </w:rPr>
      </w:pPr>
      <w:r w:rsidRPr="00AC31F8">
        <w:rPr>
          <w:b/>
          <w:bCs/>
          <w:lang w:val="en-GB"/>
        </w:rPr>
        <w:t>Leveraging Supplier Involvement</w:t>
      </w:r>
      <w:r w:rsidR="00661F38" w:rsidRPr="00AC31F8">
        <w:rPr>
          <w:b/>
          <w:bCs/>
          <w:lang w:val="en-GB"/>
        </w:rPr>
        <w:t>:</w:t>
      </w:r>
      <w:r w:rsidR="00661F38" w:rsidRPr="00AC31F8">
        <w:rPr>
          <w:lang w:val="en-GB"/>
        </w:rPr>
        <w:t xml:space="preserve"> Suppliers of computerised systems have knowledge, experience and documentation about their products. The purchaser (called </w:t>
      </w:r>
      <w:r w:rsidR="00C246AA" w:rsidRPr="00AC31F8">
        <w:rPr>
          <w:lang w:val="en-GB"/>
        </w:rPr>
        <w:t>‘</w:t>
      </w:r>
      <w:r w:rsidR="00661F38" w:rsidRPr="00AC31F8">
        <w:rPr>
          <w:lang w:val="en-GB"/>
        </w:rPr>
        <w:t>regulated company</w:t>
      </w:r>
      <w:r w:rsidR="00C246AA" w:rsidRPr="00AC31F8">
        <w:rPr>
          <w:lang w:val="en-GB"/>
        </w:rPr>
        <w:t>’</w:t>
      </w:r>
      <w:r w:rsidR="00661F38" w:rsidRPr="00AC31F8">
        <w:rPr>
          <w:lang w:val="en-GB"/>
        </w:rPr>
        <w:t xml:space="preserve"> in GAMP5) should </w:t>
      </w:r>
      <w:r w:rsidR="009F5F71" w:rsidRPr="00AC31F8">
        <w:rPr>
          <w:lang w:val="en-GB"/>
        </w:rPr>
        <w:t>make use of</w:t>
      </w:r>
      <w:r w:rsidR="00661F38" w:rsidRPr="00AC31F8">
        <w:rPr>
          <w:lang w:val="en-GB"/>
        </w:rPr>
        <w:t xml:space="preserve"> it to reduce his csv efforts to a minimal level</w:t>
      </w:r>
      <w:r w:rsidR="009F5F71" w:rsidRPr="00AC31F8">
        <w:rPr>
          <w:lang w:val="en-GB"/>
        </w:rPr>
        <w:t xml:space="preserve"> (</w:t>
      </w:r>
      <w:r w:rsidR="00C246AA" w:rsidRPr="00AC31F8">
        <w:rPr>
          <w:lang w:val="en-GB"/>
        </w:rPr>
        <w:t xml:space="preserve">ISPE, 2008, p. </w:t>
      </w:r>
      <w:r w:rsidR="009F5F71" w:rsidRPr="00AC31F8">
        <w:rPr>
          <w:lang w:val="en-GB"/>
        </w:rPr>
        <w:t>21)</w:t>
      </w:r>
      <w:r w:rsidR="00661F38" w:rsidRPr="00AC31F8">
        <w:rPr>
          <w:lang w:val="en-GB"/>
        </w:rPr>
        <w:t>.</w:t>
      </w:r>
    </w:p>
    <w:p w14:paraId="5747C446" w14:textId="77777777" w:rsidR="00927FD5" w:rsidRPr="00AC31F8" w:rsidRDefault="00927FD5" w:rsidP="0080660B">
      <w:pPr>
        <w:rPr>
          <w:lang w:val="en-GB"/>
        </w:rPr>
      </w:pPr>
    </w:p>
    <w:p w14:paraId="77418FC3" w14:textId="0B809C39" w:rsidR="00927FD5" w:rsidRPr="00AC31F8" w:rsidRDefault="007771F3" w:rsidP="00927FD5">
      <w:pPr>
        <w:pStyle w:val="Heading3"/>
        <w:rPr>
          <w:lang w:val="en-GB"/>
        </w:rPr>
      </w:pPr>
      <w:bookmarkStart w:id="63" w:name="_Toc46067033"/>
      <w:bookmarkStart w:id="64" w:name="_Toc46238890"/>
      <w:r w:rsidRPr="00AC31F8">
        <w:rPr>
          <w:lang w:val="en-GB"/>
        </w:rPr>
        <w:lastRenderedPageBreak/>
        <w:t>Software</w:t>
      </w:r>
      <w:r w:rsidR="00927FD5" w:rsidRPr="00AC31F8">
        <w:rPr>
          <w:lang w:val="en-GB"/>
        </w:rPr>
        <w:t xml:space="preserve"> Categories</w:t>
      </w:r>
      <w:bookmarkEnd w:id="63"/>
      <w:bookmarkEnd w:id="64"/>
    </w:p>
    <w:p w14:paraId="6187D577" w14:textId="41BE9CFB" w:rsidR="001C6256" w:rsidRPr="00AC31F8" w:rsidRDefault="005F734A" w:rsidP="0080660B">
      <w:pPr>
        <w:rPr>
          <w:lang w:val="en-GB"/>
        </w:rPr>
      </w:pPr>
      <w:r w:rsidRPr="00AC31F8">
        <w:rPr>
          <w:lang w:val="en-GB"/>
        </w:rPr>
        <w:t xml:space="preserve">As seen in the chapter before, risk management and </w:t>
      </w:r>
      <w:r w:rsidR="007771F3" w:rsidRPr="00AC31F8">
        <w:rPr>
          <w:lang w:val="en-GB"/>
        </w:rPr>
        <w:t>scalable</w:t>
      </w:r>
      <w:r w:rsidRPr="00AC31F8">
        <w:rPr>
          <w:lang w:val="en-GB"/>
        </w:rPr>
        <w:t xml:space="preserve"> life cycle activities are important concepts in GAMP5. </w:t>
      </w:r>
      <w:r w:rsidR="001C6256" w:rsidRPr="00AC31F8">
        <w:rPr>
          <w:lang w:val="en-GB"/>
        </w:rPr>
        <w:t>Both concepts</w:t>
      </w:r>
      <w:r w:rsidRPr="00AC31F8">
        <w:rPr>
          <w:lang w:val="en-GB"/>
        </w:rPr>
        <w:t xml:space="preserve"> are reflected in the GAMP5 categorisation of </w:t>
      </w:r>
      <w:r w:rsidR="007771F3" w:rsidRPr="00AC31F8">
        <w:rPr>
          <w:lang w:val="en-GB"/>
        </w:rPr>
        <w:t xml:space="preserve">software </w:t>
      </w:r>
      <w:r w:rsidRPr="00AC31F8">
        <w:rPr>
          <w:lang w:val="en-GB"/>
        </w:rPr>
        <w:t>products</w:t>
      </w:r>
      <w:r w:rsidR="007771F3" w:rsidRPr="00AC31F8">
        <w:rPr>
          <w:lang w:val="en-GB"/>
        </w:rPr>
        <w:t xml:space="preserve"> (</w:t>
      </w:r>
      <w:r w:rsidR="00C246AA" w:rsidRPr="00AC31F8">
        <w:rPr>
          <w:lang w:val="en-GB"/>
        </w:rPr>
        <w:t xml:space="preserve">ISPE, 2008, pp. </w:t>
      </w:r>
      <w:r w:rsidR="00525835" w:rsidRPr="00AC31F8">
        <w:rPr>
          <w:lang w:val="en-GB"/>
        </w:rPr>
        <w:t>127</w:t>
      </w:r>
      <w:r w:rsidR="00C246AA" w:rsidRPr="00AC31F8">
        <w:rPr>
          <w:lang w:val="en-GB"/>
        </w:rPr>
        <w:t>-</w:t>
      </w:r>
      <w:r w:rsidR="00525835" w:rsidRPr="00AC31F8">
        <w:rPr>
          <w:lang w:val="en-GB"/>
        </w:rPr>
        <w:t xml:space="preserve"> 131</w:t>
      </w:r>
      <w:r w:rsidR="007771F3" w:rsidRPr="00AC31F8">
        <w:rPr>
          <w:lang w:val="en-GB"/>
        </w:rPr>
        <w:t>)</w:t>
      </w:r>
      <w:r w:rsidRPr="00AC31F8">
        <w:rPr>
          <w:lang w:val="en-GB"/>
        </w:rPr>
        <w:t>.</w:t>
      </w:r>
      <w:r w:rsidR="001C6256" w:rsidRPr="00AC31F8">
        <w:rPr>
          <w:lang w:val="en-GB"/>
        </w:rPr>
        <w:t xml:space="preserve"> </w:t>
      </w:r>
    </w:p>
    <w:p w14:paraId="4D664E0F" w14:textId="3BDC207B" w:rsidR="001C6256" w:rsidRPr="00AC31F8" w:rsidRDefault="001C6256" w:rsidP="0080660B">
      <w:pPr>
        <w:rPr>
          <w:lang w:val="en-GB"/>
        </w:rPr>
      </w:pPr>
      <w:r w:rsidRPr="00AC31F8">
        <w:rPr>
          <w:lang w:val="en-GB"/>
        </w:rPr>
        <w:t>GAMP5 distinguishes between following</w:t>
      </w:r>
      <w:r w:rsidR="008666A7" w:rsidRPr="00AC31F8">
        <w:rPr>
          <w:lang w:val="en-GB"/>
        </w:rPr>
        <w:t xml:space="preserve"> four</w:t>
      </w:r>
      <w:r w:rsidRPr="00AC31F8">
        <w:rPr>
          <w:lang w:val="en-GB"/>
        </w:rPr>
        <w:t xml:space="preserve"> categories</w:t>
      </w:r>
      <w:r w:rsidR="00525835" w:rsidRPr="00AC31F8">
        <w:rPr>
          <w:lang w:val="en-GB"/>
        </w:rPr>
        <w:t xml:space="preserve">, </w:t>
      </w:r>
      <w:r w:rsidR="008666A7" w:rsidRPr="00AC31F8">
        <w:rPr>
          <w:lang w:val="en-GB"/>
        </w:rPr>
        <w:t xml:space="preserve">omitting category </w:t>
      </w:r>
      <w:r w:rsidR="00525835" w:rsidRPr="00AC31F8">
        <w:rPr>
          <w:lang w:val="en-GB"/>
        </w:rPr>
        <w:t>2</w:t>
      </w:r>
      <w:r w:rsidR="00E14942" w:rsidRPr="00AC31F8">
        <w:rPr>
          <w:lang w:val="en-GB"/>
        </w:rPr>
        <w:t xml:space="preserve"> </w:t>
      </w:r>
      <w:r w:rsidR="00525835" w:rsidRPr="00AC31F8">
        <w:rPr>
          <w:lang w:val="en-GB"/>
        </w:rPr>
        <w:t>(</w:t>
      </w:r>
      <w:r w:rsidR="00C246AA" w:rsidRPr="00AC31F8">
        <w:rPr>
          <w:lang w:val="en-GB"/>
        </w:rPr>
        <w:t>ISPE, 2008, p</w:t>
      </w:r>
      <w:r w:rsidR="00525835" w:rsidRPr="00AC31F8">
        <w:rPr>
          <w:lang w:val="en-GB"/>
        </w:rPr>
        <w:t>p. 128</w:t>
      </w:r>
      <w:r w:rsidR="00C246AA" w:rsidRPr="00AC31F8">
        <w:rPr>
          <w:lang w:val="en-GB"/>
        </w:rPr>
        <w:t>-</w:t>
      </w:r>
      <w:r w:rsidR="00525835" w:rsidRPr="00AC31F8">
        <w:rPr>
          <w:lang w:val="en-GB"/>
        </w:rPr>
        <w:t>130</w:t>
      </w:r>
      <w:r w:rsidR="0024490E" w:rsidRPr="00AC31F8">
        <w:rPr>
          <w:lang w:val="en-GB"/>
        </w:rPr>
        <w:t>)</w:t>
      </w:r>
      <w:r w:rsidRPr="00AC31F8">
        <w:rPr>
          <w:lang w:val="en-GB"/>
        </w:rPr>
        <w:t>:</w:t>
      </w:r>
    </w:p>
    <w:p w14:paraId="4026EC3A" w14:textId="7A6D08CC" w:rsidR="001C6256" w:rsidRPr="00AC31F8" w:rsidRDefault="001C6256" w:rsidP="009C718D">
      <w:pPr>
        <w:pStyle w:val="ListParagraph"/>
        <w:numPr>
          <w:ilvl w:val="0"/>
          <w:numId w:val="17"/>
        </w:numPr>
        <w:rPr>
          <w:lang w:val="en-GB"/>
        </w:rPr>
      </w:pPr>
      <w:r w:rsidRPr="00AC31F8">
        <w:rPr>
          <w:lang w:val="en-GB"/>
        </w:rPr>
        <w:t>Infrastructure (Category 1)</w:t>
      </w:r>
    </w:p>
    <w:p w14:paraId="43F7676E" w14:textId="4093D9E9" w:rsidR="001C6256" w:rsidRPr="00AC31F8" w:rsidRDefault="001C6256" w:rsidP="009C718D">
      <w:pPr>
        <w:pStyle w:val="ListParagraph"/>
        <w:numPr>
          <w:ilvl w:val="0"/>
          <w:numId w:val="17"/>
        </w:numPr>
        <w:rPr>
          <w:lang w:val="en-GB"/>
        </w:rPr>
      </w:pPr>
      <w:r w:rsidRPr="00AC31F8">
        <w:rPr>
          <w:lang w:val="en-GB"/>
        </w:rPr>
        <w:t xml:space="preserve">Non-Configured Software (Category </w:t>
      </w:r>
      <w:r w:rsidR="00525835" w:rsidRPr="00AC31F8">
        <w:rPr>
          <w:lang w:val="en-GB"/>
        </w:rPr>
        <w:t>3</w:t>
      </w:r>
      <w:r w:rsidRPr="00AC31F8">
        <w:rPr>
          <w:lang w:val="en-GB"/>
        </w:rPr>
        <w:t>)</w:t>
      </w:r>
    </w:p>
    <w:p w14:paraId="53795D04" w14:textId="66127F40" w:rsidR="008666A7" w:rsidRPr="00AC31F8" w:rsidRDefault="008666A7" w:rsidP="009C718D">
      <w:pPr>
        <w:pStyle w:val="ListParagraph"/>
        <w:numPr>
          <w:ilvl w:val="0"/>
          <w:numId w:val="17"/>
        </w:numPr>
        <w:rPr>
          <w:lang w:val="en-GB"/>
        </w:rPr>
      </w:pPr>
      <w:r w:rsidRPr="00AC31F8">
        <w:rPr>
          <w:lang w:val="en-GB"/>
        </w:rPr>
        <w:t>Configured Software (Category 4)</w:t>
      </w:r>
    </w:p>
    <w:p w14:paraId="6EA8A445" w14:textId="592A3D37" w:rsidR="008666A7" w:rsidRPr="00AC31F8" w:rsidRDefault="008666A7" w:rsidP="009C718D">
      <w:pPr>
        <w:pStyle w:val="ListParagraph"/>
        <w:numPr>
          <w:ilvl w:val="0"/>
          <w:numId w:val="17"/>
        </w:numPr>
        <w:rPr>
          <w:lang w:val="en-GB"/>
        </w:rPr>
      </w:pPr>
      <w:r w:rsidRPr="00AC31F8">
        <w:rPr>
          <w:lang w:val="en-GB"/>
        </w:rPr>
        <w:t>Custom Software (Category 5)</w:t>
      </w:r>
    </w:p>
    <w:p w14:paraId="13CC9E6B" w14:textId="3FCB74CD" w:rsidR="00927FD5" w:rsidRPr="00AC31F8" w:rsidRDefault="00525835" w:rsidP="0080660B">
      <w:pPr>
        <w:rPr>
          <w:lang w:val="en-GB"/>
        </w:rPr>
      </w:pPr>
      <w:r w:rsidRPr="00AC31F8">
        <w:rPr>
          <w:lang w:val="en-GB"/>
        </w:rPr>
        <w:t>From Category 1 to 5 the risk usually increases due to higher complexity and less user experience (</w:t>
      </w:r>
      <w:r w:rsidR="00C246AA" w:rsidRPr="00AC31F8">
        <w:rPr>
          <w:lang w:val="en-GB"/>
        </w:rPr>
        <w:t xml:space="preserve">ISPE, 2008, p. </w:t>
      </w:r>
      <w:r w:rsidRPr="00AC31F8">
        <w:rPr>
          <w:lang w:val="en-GB"/>
        </w:rPr>
        <w:t xml:space="preserve">127), thereby increasing the required </w:t>
      </w:r>
      <w:r w:rsidR="000A0F98">
        <w:rPr>
          <w:lang w:val="en-CH"/>
        </w:rPr>
        <w:t>CSV</w:t>
      </w:r>
      <w:r w:rsidRPr="00AC31F8">
        <w:rPr>
          <w:lang w:val="en-GB"/>
        </w:rPr>
        <w:t xml:space="preserve"> activities (</w:t>
      </w:r>
      <w:r w:rsidR="00C246AA" w:rsidRPr="00AC31F8">
        <w:rPr>
          <w:lang w:val="en-GB"/>
        </w:rPr>
        <w:t xml:space="preserve">ISPE, 2008, pp. </w:t>
      </w:r>
      <w:r w:rsidRPr="00AC31F8">
        <w:rPr>
          <w:lang w:val="en-GB"/>
        </w:rPr>
        <w:t>130</w:t>
      </w:r>
      <w:r w:rsidR="00C246AA" w:rsidRPr="00AC31F8">
        <w:rPr>
          <w:lang w:val="en-GB"/>
        </w:rPr>
        <w:t>-</w:t>
      </w:r>
      <w:r w:rsidRPr="00AC31F8">
        <w:rPr>
          <w:lang w:val="en-GB"/>
        </w:rPr>
        <w:t>131).</w:t>
      </w:r>
    </w:p>
    <w:p w14:paraId="2B0A67DB" w14:textId="386E86F7" w:rsidR="00927FD5" w:rsidRPr="00AC31F8" w:rsidRDefault="001F44D2" w:rsidP="00927FD5">
      <w:pPr>
        <w:pStyle w:val="Heading3"/>
        <w:rPr>
          <w:lang w:val="en-GB"/>
        </w:rPr>
      </w:pPr>
      <w:bookmarkStart w:id="65" w:name="_Toc46067034"/>
      <w:bookmarkStart w:id="66" w:name="_Toc46238891"/>
      <w:r w:rsidRPr="00AC31F8">
        <w:rPr>
          <w:lang w:val="en-GB"/>
        </w:rPr>
        <w:t>The Life Cycle Project Phase</w:t>
      </w:r>
      <w:r w:rsidR="00415971" w:rsidRPr="00AC31F8">
        <w:rPr>
          <w:lang w:val="en-GB"/>
        </w:rPr>
        <w:t xml:space="preserve"> and</w:t>
      </w:r>
      <w:r w:rsidRPr="00AC31F8">
        <w:rPr>
          <w:lang w:val="en-GB"/>
        </w:rPr>
        <w:t xml:space="preserve"> its</w:t>
      </w:r>
      <w:r w:rsidR="00415971" w:rsidRPr="00AC31F8">
        <w:rPr>
          <w:lang w:val="en-GB"/>
        </w:rPr>
        <w:t xml:space="preserve"> </w:t>
      </w:r>
      <w:r w:rsidR="00470D2F" w:rsidRPr="00AC31F8">
        <w:rPr>
          <w:lang w:val="en-GB"/>
        </w:rPr>
        <w:t>Verification Activities</w:t>
      </w:r>
      <w:bookmarkEnd w:id="65"/>
      <w:bookmarkEnd w:id="66"/>
      <w:r w:rsidR="00927FD5" w:rsidRPr="00AC31F8">
        <w:rPr>
          <w:lang w:val="en-GB"/>
        </w:rPr>
        <w:t xml:space="preserve"> </w:t>
      </w:r>
    </w:p>
    <w:p w14:paraId="21A0FA1E" w14:textId="2DC45E48" w:rsidR="00BF4B1E" w:rsidRPr="00AC31F8" w:rsidRDefault="00F92F98" w:rsidP="0080660B">
      <w:pPr>
        <w:rPr>
          <w:lang w:val="en-GB"/>
        </w:rPr>
      </w:pPr>
      <w:r w:rsidRPr="00AC31F8">
        <w:rPr>
          <w:lang w:val="en-GB"/>
        </w:rPr>
        <w:t xml:space="preserve">To investigate verification activities and test automation using BDD, the most interesting life cycle phase is the project phase, </w:t>
      </w:r>
      <w:r w:rsidR="00BA0CCC" w:rsidRPr="00AC31F8">
        <w:rPr>
          <w:lang w:val="en-GB"/>
        </w:rPr>
        <w:t>as BDD is a software development approach (</w:t>
      </w:r>
      <w:r w:rsidR="00C246AA" w:rsidRPr="00AC31F8">
        <w:rPr>
          <w:lang w:val="en-GB"/>
        </w:rPr>
        <w:t>Nagy &amp; Rose, 2018, p.</w:t>
      </w:r>
      <w:r w:rsidR="00BA0CCC" w:rsidRPr="00AC31F8">
        <w:rPr>
          <w:lang w:val="en-GB"/>
        </w:rPr>
        <w:t xml:space="preserve"> 55)</w:t>
      </w:r>
      <w:r w:rsidR="007A7040" w:rsidRPr="00AC31F8">
        <w:rPr>
          <w:lang w:val="en-GB"/>
        </w:rPr>
        <w:t>.</w:t>
      </w:r>
      <w:r w:rsidR="00BA0CCC" w:rsidRPr="00AC31F8">
        <w:rPr>
          <w:lang w:val="en-GB"/>
        </w:rPr>
        <w:t xml:space="preserve"> </w:t>
      </w:r>
      <w:r w:rsidR="007A7040" w:rsidRPr="00AC31F8">
        <w:rPr>
          <w:lang w:val="en-GB"/>
        </w:rPr>
        <w:t>T</w:t>
      </w:r>
      <w:r w:rsidR="00D4644D" w:rsidRPr="00AC31F8">
        <w:rPr>
          <w:lang w:val="en-GB"/>
        </w:rPr>
        <w:t>his phase</w:t>
      </w:r>
      <w:r w:rsidR="004B3B00" w:rsidRPr="00AC31F8">
        <w:rPr>
          <w:lang w:val="en-GB"/>
        </w:rPr>
        <w:t xml:space="preserve"> consist</w:t>
      </w:r>
      <w:r w:rsidR="00C246AA" w:rsidRPr="00AC31F8">
        <w:rPr>
          <w:lang w:val="en-GB"/>
        </w:rPr>
        <w:t>s</w:t>
      </w:r>
      <w:r w:rsidR="00EE1F44" w:rsidRPr="00AC31F8">
        <w:rPr>
          <w:lang w:val="en-GB"/>
        </w:rPr>
        <w:t xml:space="preserve"> </w:t>
      </w:r>
      <w:r w:rsidR="004B3B00" w:rsidRPr="00AC31F8">
        <w:rPr>
          <w:lang w:val="en-GB"/>
        </w:rPr>
        <w:t>o</w:t>
      </w:r>
      <w:r w:rsidR="000A0F98">
        <w:rPr>
          <w:lang w:val="en-CH"/>
        </w:rPr>
        <w:t>f</w:t>
      </w:r>
      <w:r w:rsidR="00142340" w:rsidRPr="00AC31F8">
        <w:rPr>
          <w:lang w:val="en-GB"/>
        </w:rPr>
        <w:t xml:space="preserve"> </w:t>
      </w:r>
      <w:r w:rsidR="00EE1F44" w:rsidRPr="00AC31F8">
        <w:rPr>
          <w:lang w:val="en-GB"/>
        </w:rPr>
        <w:t xml:space="preserve">four </w:t>
      </w:r>
      <w:r w:rsidR="00D4644D" w:rsidRPr="00AC31F8">
        <w:rPr>
          <w:lang w:val="en-GB"/>
        </w:rPr>
        <w:t>stages</w:t>
      </w:r>
      <w:r w:rsidR="00EE1F44" w:rsidRPr="00AC31F8">
        <w:rPr>
          <w:lang w:val="en-GB"/>
        </w:rPr>
        <w:t xml:space="preserve"> with one of them entirely dedicated to verification </w:t>
      </w:r>
      <w:r w:rsidR="00D4644D" w:rsidRPr="00AC31F8">
        <w:rPr>
          <w:lang w:val="en-GB"/>
        </w:rPr>
        <w:t xml:space="preserve">as shown in the following </w:t>
      </w:r>
      <w:r w:rsidR="00EE1F44" w:rsidRPr="00AC31F8">
        <w:rPr>
          <w:lang w:val="en-GB"/>
        </w:rPr>
        <w:t>(</w:t>
      </w:r>
      <w:r w:rsidR="00C246AA" w:rsidRPr="00AC31F8">
        <w:rPr>
          <w:lang w:val="en-GB"/>
        </w:rPr>
        <w:t xml:space="preserve">ISPE, 2008, p. </w:t>
      </w:r>
      <w:r w:rsidR="00EE1F44" w:rsidRPr="00AC31F8">
        <w:rPr>
          <w:lang w:val="en-GB"/>
        </w:rPr>
        <w:t>29)</w:t>
      </w:r>
      <w:r w:rsidR="004B3B00" w:rsidRPr="00AC31F8">
        <w:rPr>
          <w:lang w:val="en-GB"/>
        </w:rPr>
        <w:t>:</w:t>
      </w:r>
    </w:p>
    <w:p w14:paraId="201AB139" w14:textId="697FD3FF" w:rsidR="004B3B00" w:rsidRPr="00AC31F8" w:rsidRDefault="004B3B00" w:rsidP="009C718D">
      <w:pPr>
        <w:pStyle w:val="ListParagraph"/>
        <w:numPr>
          <w:ilvl w:val="0"/>
          <w:numId w:val="18"/>
        </w:numPr>
        <w:rPr>
          <w:lang w:val="en-GB"/>
        </w:rPr>
      </w:pPr>
      <w:r w:rsidRPr="00AC31F8">
        <w:rPr>
          <w:lang w:val="en-GB"/>
        </w:rPr>
        <w:t>Planning</w:t>
      </w:r>
    </w:p>
    <w:p w14:paraId="5D9B3EFE" w14:textId="6A3DB435" w:rsidR="004B3B00" w:rsidRPr="00AC31F8" w:rsidRDefault="00BA0CCC" w:rsidP="009C718D">
      <w:pPr>
        <w:pStyle w:val="ListParagraph"/>
        <w:numPr>
          <w:ilvl w:val="0"/>
          <w:numId w:val="18"/>
        </w:numPr>
        <w:rPr>
          <w:lang w:val="en-GB"/>
        </w:rPr>
      </w:pPr>
      <w:r w:rsidRPr="00AC31F8">
        <w:rPr>
          <w:lang w:val="en-GB"/>
        </w:rPr>
        <w:t>Specification, Configuration, and Coding</w:t>
      </w:r>
    </w:p>
    <w:p w14:paraId="7BD3C0A9" w14:textId="6848E06E" w:rsidR="004B3B00" w:rsidRPr="00AC31F8" w:rsidRDefault="004B3B00" w:rsidP="009C718D">
      <w:pPr>
        <w:pStyle w:val="ListParagraph"/>
        <w:numPr>
          <w:ilvl w:val="0"/>
          <w:numId w:val="18"/>
        </w:numPr>
        <w:rPr>
          <w:lang w:val="en-GB"/>
        </w:rPr>
      </w:pPr>
      <w:r w:rsidRPr="00AC31F8">
        <w:rPr>
          <w:lang w:val="en-GB"/>
        </w:rPr>
        <w:t>Verification</w:t>
      </w:r>
    </w:p>
    <w:p w14:paraId="4ED6C6A9" w14:textId="62DC2F6A" w:rsidR="004B3B00" w:rsidRPr="00AC31F8" w:rsidRDefault="004B3B00" w:rsidP="009C718D">
      <w:pPr>
        <w:pStyle w:val="ListParagraph"/>
        <w:numPr>
          <w:ilvl w:val="0"/>
          <w:numId w:val="18"/>
        </w:numPr>
        <w:rPr>
          <w:lang w:val="en-GB"/>
        </w:rPr>
      </w:pPr>
      <w:r w:rsidRPr="00AC31F8">
        <w:rPr>
          <w:lang w:val="en-GB"/>
        </w:rPr>
        <w:t>Reporting and Release</w:t>
      </w:r>
    </w:p>
    <w:p w14:paraId="44BF5CE8" w14:textId="23AE8CE8" w:rsidR="00BF4B1E" w:rsidRPr="00AC31F8" w:rsidRDefault="00EE1F44" w:rsidP="0080660B">
      <w:pPr>
        <w:rPr>
          <w:lang w:val="en-GB"/>
        </w:rPr>
      </w:pPr>
      <w:r w:rsidRPr="00AC31F8">
        <w:rPr>
          <w:lang w:val="en-GB"/>
        </w:rPr>
        <w:t xml:space="preserve">These four </w:t>
      </w:r>
      <w:r w:rsidR="00BA0CCC" w:rsidRPr="00AC31F8">
        <w:rPr>
          <w:lang w:val="en-GB"/>
        </w:rPr>
        <w:t>stages</w:t>
      </w:r>
      <w:r w:rsidR="00FA792F" w:rsidRPr="00AC31F8">
        <w:rPr>
          <w:lang w:val="en-GB"/>
        </w:rPr>
        <w:t xml:space="preserve"> are</w:t>
      </w:r>
      <w:r w:rsidRPr="00AC31F8">
        <w:rPr>
          <w:lang w:val="en-GB"/>
        </w:rPr>
        <w:t xml:space="preserve"> foreseen for all software</w:t>
      </w:r>
      <w:r w:rsidR="00FA792F" w:rsidRPr="00AC31F8">
        <w:rPr>
          <w:lang w:val="en-GB"/>
        </w:rPr>
        <w:t xml:space="preserve"> </w:t>
      </w:r>
      <w:r w:rsidRPr="00AC31F8">
        <w:rPr>
          <w:lang w:val="en-GB"/>
        </w:rPr>
        <w:t>types</w:t>
      </w:r>
      <w:r w:rsidR="00FA792F" w:rsidRPr="00AC31F8">
        <w:rPr>
          <w:lang w:val="en-GB"/>
        </w:rPr>
        <w:t xml:space="preserve">, but </w:t>
      </w:r>
      <w:r w:rsidRPr="00AC31F8">
        <w:rPr>
          <w:lang w:val="en-GB"/>
        </w:rPr>
        <w:t>the</w:t>
      </w:r>
      <w:r w:rsidR="00142340" w:rsidRPr="00AC31F8">
        <w:rPr>
          <w:lang w:val="en-GB"/>
        </w:rPr>
        <w:t xml:space="preserve"> extend</w:t>
      </w:r>
      <w:r w:rsidRPr="00AC31F8">
        <w:rPr>
          <w:lang w:val="en-GB"/>
        </w:rPr>
        <w:t xml:space="preserve"> of each step</w:t>
      </w:r>
      <w:r w:rsidR="00142340" w:rsidRPr="00AC31F8">
        <w:rPr>
          <w:lang w:val="en-GB"/>
        </w:rPr>
        <w:t xml:space="preserve"> varies depending on the</w:t>
      </w:r>
      <w:r w:rsidRPr="00AC31F8">
        <w:rPr>
          <w:lang w:val="en-GB"/>
        </w:rPr>
        <w:t>ir</w:t>
      </w:r>
      <w:r w:rsidR="00142340" w:rsidRPr="00AC31F8">
        <w:rPr>
          <w:lang w:val="en-GB"/>
        </w:rPr>
        <w:t xml:space="preserve"> category</w:t>
      </w:r>
      <w:r w:rsidR="00FA792F" w:rsidRPr="00AC31F8">
        <w:rPr>
          <w:lang w:val="en-GB"/>
        </w:rPr>
        <w:t xml:space="preserve"> </w:t>
      </w:r>
      <w:r w:rsidR="00C246AA" w:rsidRPr="00AC31F8">
        <w:rPr>
          <w:lang w:val="en-GB"/>
        </w:rPr>
        <w:t xml:space="preserve">(ISPE, 2008, pp. </w:t>
      </w:r>
      <w:r w:rsidR="00FA792F" w:rsidRPr="00AC31F8">
        <w:rPr>
          <w:lang w:val="en-GB"/>
        </w:rPr>
        <w:t xml:space="preserve">29 - </w:t>
      </w:r>
      <w:r w:rsidR="00142340" w:rsidRPr="00AC31F8">
        <w:rPr>
          <w:lang w:val="en-GB"/>
        </w:rPr>
        <w:t xml:space="preserve">37). For example the verification step of a category 3 software consists </w:t>
      </w:r>
      <w:r w:rsidRPr="00AC31F8">
        <w:rPr>
          <w:lang w:val="en-GB"/>
        </w:rPr>
        <w:t xml:space="preserve">only </w:t>
      </w:r>
      <w:r w:rsidR="00142340" w:rsidRPr="00AC31F8">
        <w:rPr>
          <w:lang w:val="en-GB"/>
        </w:rPr>
        <w:t>of requirements testing (</w:t>
      </w:r>
      <w:r w:rsidR="00C246AA" w:rsidRPr="00AC31F8">
        <w:rPr>
          <w:lang w:val="en-GB"/>
        </w:rPr>
        <w:t>ISPE, 2008, p</w:t>
      </w:r>
      <w:r w:rsidR="00142340" w:rsidRPr="00AC31F8">
        <w:rPr>
          <w:lang w:val="en-GB"/>
        </w:rPr>
        <w:t>.</w:t>
      </w:r>
      <w:r w:rsidR="00C246AA" w:rsidRPr="00AC31F8">
        <w:rPr>
          <w:lang w:val="en-GB"/>
        </w:rPr>
        <w:t xml:space="preserve"> </w:t>
      </w:r>
      <w:r w:rsidR="00142340" w:rsidRPr="00AC31F8">
        <w:rPr>
          <w:lang w:val="en-GB"/>
        </w:rPr>
        <w:t xml:space="preserve">34), whereas for a category 5 software it includes module testing, integration testing, functional testing (corresponding to the OQ, as described in chapter </w:t>
      </w:r>
      <w:r w:rsidR="002D485D" w:rsidRPr="00AC31F8">
        <w:rPr>
          <w:highlight w:val="yellow"/>
          <w:lang w:val="en-GB"/>
        </w:rPr>
        <w:fldChar w:fldCharType="begin"/>
      </w:r>
      <w:r w:rsidR="002D485D" w:rsidRPr="00AC31F8">
        <w:rPr>
          <w:lang w:val="en-GB"/>
        </w:rPr>
        <w:instrText xml:space="preserve"> REF _Ref45985825 \r \h </w:instrText>
      </w:r>
      <w:r w:rsidR="002D485D" w:rsidRPr="00AC31F8">
        <w:rPr>
          <w:highlight w:val="yellow"/>
          <w:lang w:val="en-GB"/>
        </w:rPr>
      </w:r>
      <w:r w:rsidR="002D485D" w:rsidRPr="00AC31F8">
        <w:rPr>
          <w:highlight w:val="yellow"/>
          <w:lang w:val="en-GB"/>
        </w:rPr>
        <w:fldChar w:fldCharType="separate"/>
      </w:r>
      <w:r w:rsidR="00C246AA" w:rsidRPr="00AC31F8">
        <w:rPr>
          <w:lang w:val="en-GB"/>
        </w:rPr>
        <w:t>3.3</w:t>
      </w:r>
      <w:r w:rsidR="002D485D" w:rsidRPr="00AC31F8">
        <w:rPr>
          <w:highlight w:val="yellow"/>
          <w:lang w:val="en-GB"/>
        </w:rPr>
        <w:fldChar w:fldCharType="end"/>
      </w:r>
      <w:r w:rsidR="00142340" w:rsidRPr="00AC31F8">
        <w:rPr>
          <w:lang w:val="en-GB"/>
        </w:rPr>
        <w:t>) and requirements testing.</w:t>
      </w:r>
    </w:p>
    <w:p w14:paraId="394DE024" w14:textId="46223936" w:rsidR="00142340" w:rsidRPr="00AC31F8" w:rsidRDefault="00142340" w:rsidP="0080660B">
      <w:pPr>
        <w:rPr>
          <w:lang w:val="en-GB"/>
        </w:rPr>
      </w:pPr>
      <w:r w:rsidRPr="00AC31F8">
        <w:rPr>
          <w:lang w:val="en-GB"/>
        </w:rPr>
        <w:t>Since we want to investigate the automation of OQ, we will focus in the following</w:t>
      </w:r>
      <w:r w:rsidR="007A6059" w:rsidRPr="00AC31F8">
        <w:rPr>
          <w:lang w:val="en-GB"/>
        </w:rPr>
        <w:t xml:space="preserve"> </w:t>
      </w:r>
      <w:r w:rsidRPr="00AC31F8">
        <w:rPr>
          <w:lang w:val="en-GB"/>
        </w:rPr>
        <w:t>on a category 5 software.</w:t>
      </w:r>
    </w:p>
    <w:p w14:paraId="29F9AE1A" w14:textId="3CBED8F8" w:rsidR="00F92F98" w:rsidRPr="00AC31F8" w:rsidRDefault="00F92F98" w:rsidP="0080660B">
      <w:pPr>
        <w:rPr>
          <w:lang w:val="en-GB"/>
        </w:rPr>
      </w:pPr>
      <w:r w:rsidRPr="00AC31F8">
        <w:rPr>
          <w:lang w:val="en-GB"/>
        </w:rPr>
        <w:t>In addition to the verification activities in the project phase, verification activities are also required in the operation phase when implementing necessary changes to the software</w:t>
      </w:r>
      <w:r w:rsidR="00803587" w:rsidRPr="00AC31F8">
        <w:rPr>
          <w:lang w:val="en-GB"/>
        </w:rPr>
        <w:t xml:space="preserve"> (ISPE, 2008, p. 30, </w:t>
      </w:r>
      <w:r w:rsidR="00803587" w:rsidRPr="00AC31F8">
        <w:rPr>
          <w:lang w:val="en-GB"/>
        </w:rPr>
        <w:lastRenderedPageBreak/>
        <w:t>Figure 4.1)</w:t>
      </w:r>
      <w:r w:rsidRPr="00AC31F8">
        <w:rPr>
          <w:lang w:val="en-GB"/>
        </w:rPr>
        <w:t>. GAMP</w:t>
      </w:r>
      <w:r w:rsidR="00803587" w:rsidRPr="00AC31F8">
        <w:rPr>
          <w:lang w:val="en-GB"/>
        </w:rPr>
        <w:t>5</w:t>
      </w:r>
      <w:r w:rsidRPr="00AC31F8">
        <w:rPr>
          <w:lang w:val="en-GB"/>
        </w:rPr>
        <w:t xml:space="preserve"> states that the verification activities of the project phase are equally applicable with regard to implementation activities within the operation phase</w:t>
      </w:r>
      <w:r w:rsidR="00803587" w:rsidRPr="00AC31F8">
        <w:rPr>
          <w:lang w:val="en-GB"/>
        </w:rPr>
        <w:t xml:space="preserve"> (ISPE, 2008, p.29)</w:t>
      </w:r>
      <w:r w:rsidRPr="00AC31F8">
        <w:rPr>
          <w:lang w:val="en-GB"/>
        </w:rPr>
        <w:t>.</w:t>
      </w:r>
    </w:p>
    <w:p w14:paraId="5FEB8079" w14:textId="2C4351F3" w:rsidR="00BA0CCC" w:rsidRPr="00AC31F8" w:rsidRDefault="00803587" w:rsidP="0080660B">
      <w:pPr>
        <w:rPr>
          <w:lang w:val="en-GB"/>
        </w:rPr>
      </w:pPr>
      <w:r w:rsidRPr="00AC31F8">
        <w:rPr>
          <w:lang w:val="en-GB"/>
        </w:rPr>
        <w:t>Thus, the findings on the automated OQ process can be applied both to the project phase and to implementation activities in the operation phase, even though the focus of these investigations are on the project phase</w:t>
      </w:r>
      <w:r w:rsidR="00E85376" w:rsidRPr="00AC31F8">
        <w:rPr>
          <w:lang w:val="en-GB"/>
        </w:rPr>
        <w:t>.</w:t>
      </w:r>
    </w:p>
    <w:p w14:paraId="22CC3FFD" w14:textId="13BB5ABA" w:rsidR="00BF4B1E" w:rsidRPr="00AC31F8" w:rsidRDefault="00BF4B1E" w:rsidP="00BF4B1E">
      <w:pPr>
        <w:pStyle w:val="Heading3"/>
        <w:rPr>
          <w:lang w:val="en-GB"/>
        </w:rPr>
      </w:pPr>
      <w:bookmarkStart w:id="67" w:name="_Ref45819533"/>
      <w:bookmarkStart w:id="68" w:name="_Ref45819556"/>
      <w:bookmarkStart w:id="69" w:name="_Ref45877486"/>
      <w:bookmarkStart w:id="70" w:name="_Toc46067035"/>
      <w:bookmarkStart w:id="71" w:name="_Toc46238892"/>
      <w:r w:rsidRPr="00AC31F8">
        <w:rPr>
          <w:lang w:val="en-GB"/>
        </w:rPr>
        <w:t>Automated Testing</w:t>
      </w:r>
      <w:bookmarkEnd w:id="67"/>
      <w:bookmarkEnd w:id="68"/>
      <w:bookmarkEnd w:id="69"/>
      <w:bookmarkEnd w:id="70"/>
      <w:bookmarkEnd w:id="71"/>
      <w:r w:rsidRPr="00AC31F8">
        <w:rPr>
          <w:lang w:val="en-GB"/>
        </w:rPr>
        <w:t xml:space="preserve"> </w:t>
      </w:r>
    </w:p>
    <w:p w14:paraId="7F9631CD" w14:textId="71D8630B" w:rsidR="00BF4B1E" w:rsidRPr="00AC31F8" w:rsidRDefault="002C128E" w:rsidP="0080660B">
      <w:pPr>
        <w:rPr>
          <w:lang w:val="en-GB"/>
        </w:rPr>
      </w:pPr>
      <w:r w:rsidRPr="00AC31F8">
        <w:rPr>
          <w:lang w:val="en-GB"/>
        </w:rPr>
        <w:t>GAMP5 has a chapter specifically dedicated to automated testing (</w:t>
      </w:r>
      <w:r w:rsidR="00985281" w:rsidRPr="00AC31F8">
        <w:rPr>
          <w:lang w:val="en-GB"/>
        </w:rPr>
        <w:t xml:space="preserve">ISPE, 2008, pp. </w:t>
      </w:r>
      <w:r w:rsidRPr="00AC31F8">
        <w:rPr>
          <w:lang w:val="en-GB"/>
        </w:rPr>
        <w:t>207</w:t>
      </w:r>
      <w:r w:rsidR="00985281" w:rsidRPr="00AC31F8">
        <w:rPr>
          <w:lang w:val="en-GB"/>
        </w:rPr>
        <w:t>-208</w:t>
      </w:r>
      <w:r w:rsidRPr="00AC31F8">
        <w:rPr>
          <w:lang w:val="en-GB"/>
        </w:rPr>
        <w:t>). It is stated, that automated testing offers a good possibility to improve efficiency and effectiveness of test execution especially in respect of test coverage for regression testing (</w:t>
      </w:r>
      <w:r w:rsidR="00985281" w:rsidRPr="00AC31F8">
        <w:rPr>
          <w:lang w:val="en-GB"/>
        </w:rPr>
        <w:t>ISPE, 2008, p. 207</w:t>
      </w:r>
      <w:r w:rsidRPr="00AC31F8">
        <w:rPr>
          <w:lang w:val="en-GB"/>
        </w:rPr>
        <w:t>).</w:t>
      </w:r>
      <w:r w:rsidR="004F12E3" w:rsidRPr="00AC31F8">
        <w:rPr>
          <w:lang w:val="en-GB"/>
        </w:rPr>
        <w:t xml:space="preserve"> But it also states some rules that should be respected when using test automation tools. </w:t>
      </w:r>
      <w:r w:rsidR="00036811" w:rsidRPr="00AC31F8">
        <w:rPr>
          <w:lang w:val="en-GB"/>
        </w:rPr>
        <w:t>With regard to the research questions of this thesis, the following points should be emphasized</w:t>
      </w:r>
      <w:r w:rsidR="004F12E3" w:rsidRPr="00AC31F8">
        <w:rPr>
          <w:lang w:val="en-GB"/>
        </w:rPr>
        <w:t>:</w:t>
      </w:r>
    </w:p>
    <w:p w14:paraId="73E2667F" w14:textId="0F242142" w:rsidR="004F12E3" w:rsidRPr="00AC31F8" w:rsidRDefault="004F12E3" w:rsidP="009C718D">
      <w:pPr>
        <w:pStyle w:val="ListParagraph"/>
        <w:numPr>
          <w:ilvl w:val="0"/>
          <w:numId w:val="19"/>
        </w:numPr>
        <w:rPr>
          <w:lang w:val="en-GB"/>
        </w:rPr>
      </w:pPr>
      <w:r w:rsidRPr="00AC31F8">
        <w:rPr>
          <w:lang w:val="en-GB"/>
        </w:rPr>
        <w:t>The tools need to be validated (appropriate specification and risk</w:t>
      </w:r>
      <w:r w:rsidR="00663A5F" w:rsidRPr="00AC31F8">
        <w:rPr>
          <w:lang w:val="en-GB"/>
        </w:rPr>
        <w:t>-</w:t>
      </w:r>
      <w:r w:rsidRPr="00AC31F8">
        <w:rPr>
          <w:lang w:val="en-GB"/>
        </w:rPr>
        <w:t>based verification)</w:t>
      </w:r>
      <w:r w:rsidR="00B6550F" w:rsidRPr="00AC31F8">
        <w:rPr>
          <w:lang w:val="en-GB"/>
        </w:rPr>
        <w:t>, whereas GAMP5 normally considers established test tools as a category 1 software (</w:t>
      </w:r>
      <w:r w:rsidR="00985281" w:rsidRPr="00AC31F8">
        <w:rPr>
          <w:lang w:val="en-GB"/>
        </w:rPr>
        <w:t>ISPE, 2008, p. 207</w:t>
      </w:r>
      <w:r w:rsidR="00B6550F" w:rsidRPr="00AC31F8">
        <w:rPr>
          <w:lang w:val="en-GB"/>
        </w:rPr>
        <w:t>)</w:t>
      </w:r>
    </w:p>
    <w:p w14:paraId="1E33792A" w14:textId="7EC231EB" w:rsidR="00B6550F" w:rsidRPr="00AC31F8" w:rsidRDefault="00B6550F" w:rsidP="009C718D">
      <w:pPr>
        <w:pStyle w:val="ListParagraph"/>
        <w:numPr>
          <w:ilvl w:val="0"/>
          <w:numId w:val="19"/>
        </w:numPr>
        <w:rPr>
          <w:lang w:val="en-GB"/>
        </w:rPr>
      </w:pPr>
      <w:r w:rsidRPr="00AC31F8">
        <w:rPr>
          <w:lang w:val="en-GB"/>
        </w:rPr>
        <w:t>The use of test automation tools should be defined in the test strategy and utilised in accordance with its intended use</w:t>
      </w:r>
      <w:r w:rsidR="009D3C94" w:rsidRPr="00AC31F8">
        <w:rPr>
          <w:lang w:val="en-GB"/>
        </w:rPr>
        <w:t xml:space="preserve"> (</w:t>
      </w:r>
      <w:r w:rsidR="00985281" w:rsidRPr="00AC31F8">
        <w:rPr>
          <w:lang w:val="en-GB"/>
        </w:rPr>
        <w:t>ISPE, 2008, p. 207</w:t>
      </w:r>
      <w:r w:rsidR="009D3C94" w:rsidRPr="00AC31F8">
        <w:rPr>
          <w:lang w:val="en-GB"/>
        </w:rPr>
        <w:t>)</w:t>
      </w:r>
      <w:r w:rsidRPr="00AC31F8">
        <w:rPr>
          <w:lang w:val="en-GB"/>
        </w:rPr>
        <w:t>.</w:t>
      </w:r>
    </w:p>
    <w:p w14:paraId="4001751E" w14:textId="41A110A2" w:rsidR="00BF4B1E" w:rsidRPr="00AC31F8" w:rsidRDefault="00472F83" w:rsidP="0080660B">
      <w:pPr>
        <w:pStyle w:val="ListParagraph"/>
        <w:numPr>
          <w:ilvl w:val="0"/>
          <w:numId w:val="19"/>
        </w:numPr>
        <w:rPr>
          <w:lang w:val="en-GB"/>
        </w:rPr>
      </w:pPr>
      <w:r w:rsidRPr="00AC31F8">
        <w:rPr>
          <w:lang w:val="en-GB"/>
        </w:rPr>
        <w:t>The m</w:t>
      </w:r>
      <w:r w:rsidR="00B6550F" w:rsidRPr="00AC31F8">
        <w:rPr>
          <w:lang w:val="en-GB"/>
        </w:rPr>
        <w:t xml:space="preserve">aintenance of test documentation </w:t>
      </w:r>
      <w:r w:rsidRPr="00AC31F8">
        <w:rPr>
          <w:lang w:val="en-GB"/>
        </w:rPr>
        <w:t>ha</w:t>
      </w:r>
      <w:r w:rsidR="004B4456" w:rsidRPr="00AC31F8">
        <w:rPr>
          <w:lang w:val="en-GB"/>
        </w:rPr>
        <w:t>s</w:t>
      </w:r>
      <w:r w:rsidRPr="00AC31F8">
        <w:rPr>
          <w:lang w:val="en-GB"/>
        </w:rPr>
        <w:t xml:space="preserve"> to</w:t>
      </w:r>
      <w:r w:rsidR="00414A01" w:rsidRPr="00AC31F8">
        <w:rPr>
          <w:lang w:val="en-GB"/>
        </w:rPr>
        <w:t xml:space="preserve"> conform </w:t>
      </w:r>
      <w:r w:rsidR="00031135" w:rsidRPr="00AC31F8">
        <w:rPr>
          <w:lang w:val="en-GB"/>
        </w:rPr>
        <w:t xml:space="preserve">at least </w:t>
      </w:r>
      <w:r w:rsidR="00414A01" w:rsidRPr="00AC31F8">
        <w:rPr>
          <w:lang w:val="en-GB"/>
        </w:rPr>
        <w:t>to the</w:t>
      </w:r>
      <w:r w:rsidR="00031135" w:rsidRPr="00AC31F8">
        <w:rPr>
          <w:lang w:val="en-GB"/>
        </w:rPr>
        <w:t xml:space="preserve"> standard </w:t>
      </w:r>
      <w:r w:rsidR="00414A01" w:rsidRPr="00AC31F8">
        <w:rPr>
          <w:lang w:val="en-GB"/>
        </w:rPr>
        <w:t>f</w:t>
      </w:r>
      <w:r w:rsidR="00031135" w:rsidRPr="00AC31F8">
        <w:rPr>
          <w:lang w:val="en-GB"/>
        </w:rPr>
        <w:t xml:space="preserve">or </w:t>
      </w:r>
      <w:r w:rsidR="00985281" w:rsidRPr="00AC31F8">
        <w:rPr>
          <w:lang w:val="en-GB"/>
        </w:rPr>
        <w:t>paper-based</w:t>
      </w:r>
      <w:r w:rsidR="00031135" w:rsidRPr="00AC31F8">
        <w:rPr>
          <w:lang w:val="en-GB"/>
        </w:rPr>
        <w:t xml:space="preserve"> testing</w:t>
      </w:r>
      <w:r w:rsidR="00414A01" w:rsidRPr="00AC31F8">
        <w:rPr>
          <w:lang w:val="en-GB"/>
        </w:rPr>
        <w:t xml:space="preserve"> (</w:t>
      </w:r>
      <w:r w:rsidR="00985281" w:rsidRPr="00AC31F8">
        <w:rPr>
          <w:lang w:val="en-GB"/>
        </w:rPr>
        <w:t>ISPE, 2008, pp. 207-208</w:t>
      </w:r>
      <w:r w:rsidR="00414A01" w:rsidRPr="00AC31F8">
        <w:rPr>
          <w:lang w:val="en-GB"/>
        </w:rPr>
        <w:t>): To control automated test scripts, a documented procedure must be created and applied (</w:t>
      </w:r>
      <w:r w:rsidR="00985281" w:rsidRPr="00AC31F8">
        <w:rPr>
          <w:lang w:val="en-GB"/>
        </w:rPr>
        <w:t xml:space="preserve">ISPE, 2008, p. </w:t>
      </w:r>
      <w:r w:rsidR="00414A01" w:rsidRPr="00AC31F8">
        <w:rPr>
          <w:lang w:val="en-GB"/>
        </w:rPr>
        <w:t xml:space="preserve">208). </w:t>
      </w:r>
      <w:r w:rsidR="00B7241E" w:rsidRPr="00AC31F8">
        <w:rPr>
          <w:lang w:val="en-GB"/>
        </w:rPr>
        <w:t>The test results are normally available as logs generated by</w:t>
      </w:r>
      <w:r w:rsidR="003C0AB5" w:rsidRPr="00AC31F8">
        <w:rPr>
          <w:lang w:val="en-GB"/>
        </w:rPr>
        <w:t xml:space="preserve"> the</w:t>
      </w:r>
      <w:r w:rsidR="00B7241E" w:rsidRPr="00AC31F8">
        <w:rPr>
          <w:lang w:val="en-GB"/>
        </w:rPr>
        <w:t xml:space="preserve"> test automation</w:t>
      </w:r>
      <w:r w:rsidR="00985281" w:rsidRPr="00AC31F8">
        <w:rPr>
          <w:lang w:val="en-GB"/>
        </w:rPr>
        <w:t xml:space="preserve"> (ISPE, 2008, p. 208)</w:t>
      </w:r>
      <w:r w:rsidR="00B7241E" w:rsidRPr="00AC31F8">
        <w:rPr>
          <w:lang w:val="en-GB"/>
        </w:rPr>
        <w:t>. These should not only contain the ac</w:t>
      </w:r>
      <w:r w:rsidR="00AF74EB" w:rsidRPr="00AC31F8">
        <w:rPr>
          <w:lang w:val="en-GB"/>
        </w:rPr>
        <w:t>t</w:t>
      </w:r>
      <w:r w:rsidR="00B7241E" w:rsidRPr="00AC31F8">
        <w:rPr>
          <w:lang w:val="en-GB"/>
        </w:rPr>
        <w:t>ual test results, but must also contain information such as an ID, date and time of test execution, the connection to the corresponding test script, the identity of the tester and the name of the test environment</w:t>
      </w:r>
      <w:r w:rsidR="00985281" w:rsidRPr="00AC31F8">
        <w:rPr>
          <w:lang w:val="en-GB"/>
        </w:rPr>
        <w:t xml:space="preserve"> (ISPE, 2008, p. 208)</w:t>
      </w:r>
      <w:r w:rsidR="00B7241E" w:rsidRPr="00AC31F8">
        <w:rPr>
          <w:lang w:val="en-GB"/>
        </w:rPr>
        <w:t>. They should furthermore be available for reviews and audits in a state that prevents the documents from being editable.</w:t>
      </w:r>
      <w:r w:rsidRPr="00AC31F8">
        <w:rPr>
          <w:lang w:val="en-GB"/>
        </w:rPr>
        <w:t xml:space="preserve"> The</w:t>
      </w:r>
      <w:r w:rsidR="005A386D" w:rsidRPr="00AC31F8">
        <w:rPr>
          <w:lang w:val="en-GB"/>
        </w:rPr>
        <w:t xml:space="preserve"> Quality </w:t>
      </w:r>
      <w:r w:rsidR="00A579B9" w:rsidRPr="00AC31F8">
        <w:rPr>
          <w:lang w:val="en-GB"/>
        </w:rPr>
        <w:t>Assurance</w:t>
      </w:r>
      <w:r w:rsidRPr="00AC31F8">
        <w:rPr>
          <w:lang w:val="en-GB"/>
        </w:rPr>
        <w:t xml:space="preserve"> </w:t>
      </w:r>
      <w:r w:rsidR="000318AB" w:rsidRPr="00AC31F8">
        <w:rPr>
          <w:lang w:val="en-GB"/>
        </w:rPr>
        <w:t>(</w:t>
      </w:r>
      <w:r w:rsidRPr="00AC31F8">
        <w:rPr>
          <w:lang w:val="en-GB"/>
        </w:rPr>
        <w:t>QA</w:t>
      </w:r>
      <w:r w:rsidR="000318AB" w:rsidRPr="00AC31F8">
        <w:rPr>
          <w:lang w:val="en-GB"/>
        </w:rPr>
        <w:t>)</w:t>
      </w:r>
      <w:r w:rsidRPr="00AC31F8">
        <w:rPr>
          <w:lang w:val="en-GB"/>
        </w:rPr>
        <w:t xml:space="preserve"> needs to agree on the handling of the test result documentation. This should be done while developing the test strategy</w:t>
      </w:r>
      <w:r w:rsidR="00985281" w:rsidRPr="00AC31F8">
        <w:rPr>
          <w:lang w:val="en-GB"/>
        </w:rPr>
        <w:t xml:space="preserve"> (ISPE, 2008, p. 208)</w:t>
      </w:r>
      <w:r w:rsidRPr="00AC31F8">
        <w:rPr>
          <w:lang w:val="en-GB"/>
        </w:rPr>
        <w:t>.</w:t>
      </w:r>
    </w:p>
    <w:p w14:paraId="1E43457D" w14:textId="542D9C53" w:rsidR="00AC4914" w:rsidRPr="00AC31F8" w:rsidRDefault="00AC4914" w:rsidP="00AC4914">
      <w:pPr>
        <w:pStyle w:val="Heading2"/>
        <w:rPr>
          <w:lang w:val="en-GB"/>
        </w:rPr>
      </w:pPr>
      <w:bookmarkStart w:id="72" w:name="_Toc46067036"/>
      <w:bookmarkStart w:id="73" w:name="_Toc46238893"/>
      <w:r w:rsidRPr="00AC31F8">
        <w:rPr>
          <w:lang w:val="en-GB"/>
        </w:rPr>
        <w:t>Verification</w:t>
      </w:r>
      <w:r w:rsidR="006B5ECE" w:rsidRPr="00AC31F8">
        <w:rPr>
          <w:lang w:val="en-GB"/>
        </w:rPr>
        <w:t xml:space="preserve"> for Custom Applications</w:t>
      </w:r>
      <w:r w:rsidRPr="00AC31F8">
        <w:rPr>
          <w:lang w:val="en-GB"/>
        </w:rPr>
        <w:t xml:space="preserve"> According to GAMP5</w:t>
      </w:r>
      <w:bookmarkEnd w:id="72"/>
      <w:bookmarkEnd w:id="73"/>
    </w:p>
    <w:p w14:paraId="3005F528" w14:textId="076ED28E" w:rsidR="00AC4914" w:rsidRPr="00AC31F8" w:rsidRDefault="00F84D09" w:rsidP="00AC4914">
      <w:pPr>
        <w:rPr>
          <w:lang w:val="en-GB" w:eastAsia="de-DE"/>
        </w:rPr>
      </w:pPr>
      <w:r w:rsidRPr="00AC31F8">
        <w:rPr>
          <w:lang w:val="en-GB" w:eastAsia="de-DE"/>
        </w:rPr>
        <w:t>V</w:t>
      </w:r>
      <w:r w:rsidR="004A3E5A" w:rsidRPr="00AC31F8">
        <w:rPr>
          <w:lang w:val="en-GB" w:eastAsia="de-DE"/>
        </w:rPr>
        <w:t>erification activities</w:t>
      </w:r>
      <w:r w:rsidR="008245D9" w:rsidRPr="00AC31F8">
        <w:rPr>
          <w:lang w:val="en-GB" w:eastAsia="de-DE"/>
        </w:rPr>
        <w:t xml:space="preserve"> for the implementation of a custom application</w:t>
      </w:r>
      <w:r w:rsidR="004A3E5A" w:rsidRPr="00AC31F8">
        <w:rPr>
          <w:lang w:val="en-GB" w:eastAsia="de-DE"/>
        </w:rPr>
        <w:t xml:space="preserve"> </w:t>
      </w:r>
      <w:r w:rsidRPr="00AC31F8">
        <w:rPr>
          <w:lang w:val="en-GB" w:eastAsia="de-DE"/>
        </w:rPr>
        <w:t>are about demonstrating</w:t>
      </w:r>
      <w:r w:rsidR="004A3E5A" w:rsidRPr="00AC31F8">
        <w:rPr>
          <w:lang w:val="en-GB" w:eastAsia="de-DE"/>
        </w:rPr>
        <w:t xml:space="preserve"> that the </w:t>
      </w:r>
      <w:r w:rsidR="008245D9" w:rsidRPr="00AC31F8">
        <w:rPr>
          <w:lang w:val="en-GB" w:eastAsia="de-DE"/>
        </w:rPr>
        <w:t>software</w:t>
      </w:r>
      <w:r w:rsidR="004A3E5A" w:rsidRPr="00AC31F8">
        <w:rPr>
          <w:lang w:val="en-GB" w:eastAsia="de-DE"/>
        </w:rPr>
        <w:t xml:space="preserve"> is compliant and fit for intended use </w:t>
      </w:r>
      <w:r w:rsidRPr="00AC31F8">
        <w:rPr>
          <w:lang w:val="en-GB" w:eastAsia="de-DE"/>
        </w:rPr>
        <w:t>by confirming that specifications have been fulfilled (</w:t>
      </w:r>
      <w:r w:rsidR="00985281" w:rsidRPr="00AC31F8">
        <w:rPr>
          <w:lang w:val="en-GB"/>
        </w:rPr>
        <w:t>ISPE, 2008, p</w:t>
      </w:r>
      <w:r w:rsidRPr="00AC31F8">
        <w:rPr>
          <w:lang w:val="en-GB" w:eastAsia="de-DE"/>
        </w:rPr>
        <w:t>. 31</w:t>
      </w:r>
      <w:r w:rsidR="00985281" w:rsidRPr="00AC31F8">
        <w:rPr>
          <w:lang w:val="en-GB" w:eastAsia="de-DE"/>
        </w:rPr>
        <w:t>, p.</w:t>
      </w:r>
      <w:r w:rsidRPr="00AC31F8">
        <w:rPr>
          <w:lang w:val="en-GB" w:eastAsia="de-DE"/>
        </w:rPr>
        <w:t xml:space="preserve"> 37). GAMP5 foresees, that after </w:t>
      </w:r>
      <w:r w:rsidR="008245D9" w:rsidRPr="00AC31F8">
        <w:rPr>
          <w:lang w:val="en-GB" w:eastAsia="de-DE"/>
        </w:rPr>
        <w:t>the</w:t>
      </w:r>
      <w:r w:rsidRPr="00AC31F8">
        <w:rPr>
          <w:lang w:val="en-GB" w:eastAsia="de-DE"/>
        </w:rPr>
        <w:t xml:space="preserve"> application has been built</w:t>
      </w:r>
      <w:r w:rsidR="000010B7" w:rsidRPr="00AC31F8">
        <w:rPr>
          <w:lang w:val="en-GB" w:eastAsia="de-DE"/>
        </w:rPr>
        <w:t>, a</w:t>
      </w:r>
      <w:r w:rsidR="008245D9" w:rsidRPr="00AC31F8">
        <w:rPr>
          <w:lang w:val="en-GB" w:eastAsia="de-DE"/>
        </w:rPr>
        <w:t>n</w:t>
      </w:r>
      <w:r w:rsidR="000010B7" w:rsidRPr="00AC31F8">
        <w:rPr>
          <w:lang w:val="en-GB" w:eastAsia="de-DE"/>
        </w:rPr>
        <w:t xml:space="preserve"> installation qualification</w:t>
      </w:r>
      <w:r w:rsidR="00724B56" w:rsidRPr="00AC31F8">
        <w:rPr>
          <w:lang w:val="en-GB" w:eastAsia="de-DE"/>
        </w:rPr>
        <w:t xml:space="preserve"> (IQ)</w:t>
      </w:r>
      <w:r w:rsidR="000010B7" w:rsidRPr="00AC31F8">
        <w:rPr>
          <w:lang w:val="en-GB" w:eastAsia="de-DE"/>
        </w:rPr>
        <w:t>, an operational qualification</w:t>
      </w:r>
      <w:r w:rsidR="00724B56" w:rsidRPr="00AC31F8">
        <w:rPr>
          <w:lang w:val="en-GB" w:eastAsia="de-DE"/>
        </w:rPr>
        <w:t xml:space="preserve"> (OQ)</w:t>
      </w:r>
      <w:r w:rsidR="000010B7" w:rsidRPr="00AC31F8">
        <w:rPr>
          <w:lang w:val="en-GB" w:eastAsia="de-DE"/>
        </w:rPr>
        <w:t xml:space="preserve"> and</w:t>
      </w:r>
      <w:r w:rsidR="00724B56" w:rsidRPr="00AC31F8">
        <w:rPr>
          <w:lang w:val="en-GB" w:eastAsia="de-DE"/>
        </w:rPr>
        <w:t xml:space="preserve"> a</w:t>
      </w:r>
      <w:r w:rsidR="000010B7" w:rsidRPr="00AC31F8">
        <w:rPr>
          <w:lang w:val="en-GB" w:eastAsia="de-DE"/>
        </w:rPr>
        <w:t xml:space="preserve"> performance qualification</w:t>
      </w:r>
      <w:r w:rsidR="00724B56" w:rsidRPr="00AC31F8">
        <w:rPr>
          <w:lang w:val="en-GB" w:eastAsia="de-DE"/>
        </w:rPr>
        <w:t xml:space="preserve"> (PQ) </w:t>
      </w:r>
      <w:r w:rsidR="000B38D7" w:rsidRPr="00AC31F8">
        <w:rPr>
          <w:lang w:val="en-GB" w:eastAsia="de-DE"/>
        </w:rPr>
        <w:t>is</w:t>
      </w:r>
      <w:r w:rsidR="00724B56" w:rsidRPr="00AC31F8">
        <w:rPr>
          <w:lang w:val="en-GB" w:eastAsia="de-DE"/>
        </w:rPr>
        <w:t xml:space="preserve"> achieved by testing activities (</w:t>
      </w:r>
      <w:r w:rsidR="00985281" w:rsidRPr="00AC31F8">
        <w:rPr>
          <w:lang w:val="en-GB"/>
        </w:rPr>
        <w:t>ISPE, 2008, p.</w:t>
      </w:r>
      <w:r w:rsidR="00724B56" w:rsidRPr="00AC31F8">
        <w:rPr>
          <w:lang w:val="en-GB" w:eastAsia="de-DE"/>
        </w:rPr>
        <w:t xml:space="preserve"> 38).</w:t>
      </w:r>
      <w:r w:rsidR="008245D9" w:rsidRPr="00AC31F8">
        <w:rPr>
          <w:lang w:val="en-GB" w:eastAsia="de-DE"/>
        </w:rPr>
        <w:t xml:space="preserve"> In this sense a test strategy, also called </w:t>
      </w:r>
      <w:r w:rsidR="00B454F9" w:rsidRPr="00AC31F8">
        <w:rPr>
          <w:lang w:val="en-GB" w:eastAsia="de-DE"/>
        </w:rPr>
        <w:t>test plan</w:t>
      </w:r>
      <w:r w:rsidR="00662821" w:rsidRPr="00AC31F8">
        <w:rPr>
          <w:lang w:val="en-GB" w:eastAsia="de-DE"/>
        </w:rPr>
        <w:t>,</w:t>
      </w:r>
      <w:r w:rsidR="008245D9" w:rsidRPr="00AC31F8">
        <w:rPr>
          <w:lang w:val="en-GB" w:eastAsia="de-DE"/>
        </w:rPr>
        <w:t xml:space="preserve"> should </w:t>
      </w:r>
      <w:r w:rsidR="008245D9" w:rsidRPr="00AC31F8">
        <w:rPr>
          <w:lang w:val="en-GB" w:eastAsia="de-DE"/>
        </w:rPr>
        <w:lastRenderedPageBreak/>
        <w:t>define and document among others, how IQ, OQ and PQ should be applied for the specific software, based on company procedures that were established to define the general framework for testing (</w:t>
      </w:r>
      <w:r w:rsidR="00985281" w:rsidRPr="00AC31F8">
        <w:rPr>
          <w:lang w:val="en-GB"/>
        </w:rPr>
        <w:t xml:space="preserve">ISPE, 2008, </w:t>
      </w:r>
      <w:r w:rsidR="008245D9" w:rsidRPr="00AC31F8">
        <w:rPr>
          <w:lang w:val="en-GB" w:eastAsia="de-DE"/>
        </w:rPr>
        <w:t>p. 196</w:t>
      </w:r>
      <w:r w:rsidR="0061047D" w:rsidRPr="00AC31F8">
        <w:rPr>
          <w:lang w:val="en-GB" w:eastAsia="de-DE"/>
        </w:rPr>
        <w:t xml:space="preserve">, p. </w:t>
      </w:r>
      <w:r w:rsidR="008245D9" w:rsidRPr="00AC31F8">
        <w:rPr>
          <w:lang w:val="en-GB" w:eastAsia="de-DE"/>
        </w:rPr>
        <w:t>201).</w:t>
      </w:r>
      <w:r w:rsidR="00D32583" w:rsidRPr="00AC31F8">
        <w:rPr>
          <w:lang w:val="en-GB" w:eastAsia="de-DE"/>
        </w:rPr>
        <w:t xml:space="preserve"> On p</w:t>
      </w:r>
      <w:r w:rsidR="0061047D" w:rsidRPr="00AC31F8">
        <w:rPr>
          <w:lang w:val="en-GB" w:eastAsia="de-DE"/>
        </w:rPr>
        <w:t xml:space="preserve">age </w:t>
      </w:r>
      <w:r w:rsidR="00D32583" w:rsidRPr="00AC31F8">
        <w:rPr>
          <w:lang w:val="en-GB" w:eastAsia="de-DE"/>
        </w:rPr>
        <w:t xml:space="preserve">196, GAMP5 foresees, that the </w:t>
      </w:r>
      <w:r w:rsidR="00B454F9" w:rsidRPr="00AC31F8">
        <w:rPr>
          <w:lang w:val="en-GB" w:eastAsia="de-DE"/>
        </w:rPr>
        <w:t>test plan</w:t>
      </w:r>
      <w:r w:rsidR="00D32583" w:rsidRPr="00AC31F8">
        <w:rPr>
          <w:lang w:val="en-GB" w:eastAsia="de-DE"/>
        </w:rPr>
        <w:t xml:space="preserve"> is written by the test manager</w:t>
      </w:r>
      <w:r w:rsidR="00AD6F8C" w:rsidRPr="00AC31F8">
        <w:rPr>
          <w:lang w:val="en-GB" w:eastAsia="de-DE"/>
        </w:rPr>
        <w:t>, whereas for the approval the Quality Unit is suggested (</w:t>
      </w:r>
      <w:r w:rsidR="0061047D" w:rsidRPr="00AC31F8">
        <w:rPr>
          <w:lang w:val="en-GB"/>
        </w:rPr>
        <w:t xml:space="preserve">ISPE, 2008, p. 196, </w:t>
      </w:r>
      <w:r w:rsidR="00AD6F8C" w:rsidRPr="00AC31F8">
        <w:rPr>
          <w:lang w:val="en-GB" w:eastAsia="de-DE"/>
        </w:rPr>
        <w:t>p.59)</w:t>
      </w:r>
      <w:r w:rsidR="00D32583" w:rsidRPr="00AC31F8">
        <w:rPr>
          <w:lang w:val="en-GB" w:eastAsia="de-DE"/>
        </w:rPr>
        <w:t>.</w:t>
      </w:r>
    </w:p>
    <w:p w14:paraId="115AF2DD" w14:textId="7D7067F9" w:rsidR="00A8541A" w:rsidRPr="00AC31F8" w:rsidRDefault="00D81BBC" w:rsidP="00AC4914">
      <w:pPr>
        <w:rPr>
          <w:lang w:val="en-GB"/>
        </w:rPr>
      </w:pPr>
      <w:r w:rsidRPr="00AC31F8">
        <w:rPr>
          <w:lang w:val="en-GB" w:eastAsia="de-DE"/>
        </w:rPr>
        <w:fldChar w:fldCharType="begin"/>
      </w:r>
      <w:r w:rsidRPr="00AC31F8">
        <w:rPr>
          <w:lang w:val="en-GB" w:eastAsia="de-DE"/>
        </w:rPr>
        <w:instrText xml:space="preserve"> REF _Ref45813566 \h </w:instrText>
      </w:r>
      <w:r w:rsidRPr="00AC31F8">
        <w:rPr>
          <w:lang w:val="en-GB" w:eastAsia="de-DE"/>
        </w:rPr>
      </w:r>
      <w:r w:rsidRPr="00AC31F8">
        <w:rPr>
          <w:lang w:val="en-GB" w:eastAsia="de-DE"/>
        </w:rPr>
        <w:fldChar w:fldCharType="separate"/>
      </w:r>
      <w:r w:rsidRPr="00AC31F8">
        <w:rPr>
          <w:lang w:val="en-GB"/>
        </w:rPr>
        <w:t xml:space="preserve">Figure </w:t>
      </w:r>
      <w:r w:rsidRPr="00AC31F8">
        <w:rPr>
          <w:noProof/>
          <w:lang w:val="en-GB"/>
        </w:rPr>
        <w:t>3</w:t>
      </w:r>
      <w:r w:rsidRPr="00AC31F8">
        <w:rPr>
          <w:lang w:val="en-GB" w:eastAsia="de-DE"/>
        </w:rPr>
        <w:fldChar w:fldCharType="end"/>
      </w:r>
      <w:r w:rsidR="008245D9" w:rsidRPr="00AC31F8">
        <w:rPr>
          <w:lang w:val="en-GB" w:eastAsia="de-DE"/>
        </w:rPr>
        <w:t xml:space="preserve"> below shows</w:t>
      </w:r>
      <w:r w:rsidR="00A8541A" w:rsidRPr="00AC31F8">
        <w:rPr>
          <w:lang w:val="en-GB" w:eastAsia="de-DE"/>
        </w:rPr>
        <w:t xml:space="preserve"> in an abstract form how specifications are related to the different testing </w:t>
      </w:r>
      <w:r w:rsidR="00662821" w:rsidRPr="00AC31F8">
        <w:rPr>
          <w:lang w:val="en-GB" w:eastAsia="de-DE"/>
        </w:rPr>
        <w:t>activities</w:t>
      </w:r>
      <w:r w:rsidR="0061047D" w:rsidRPr="00AC31F8">
        <w:rPr>
          <w:lang w:val="en-GB" w:eastAsia="de-DE"/>
        </w:rPr>
        <w:t xml:space="preserve"> </w:t>
      </w:r>
      <w:r w:rsidR="005E00A4" w:rsidRPr="00AC31F8">
        <w:rPr>
          <w:lang w:val="en-GB"/>
        </w:rPr>
        <w:t>(</w:t>
      </w:r>
      <w:proofErr w:type="spellStart"/>
      <w:r w:rsidR="005E00A4" w:rsidRPr="00AC31F8">
        <w:rPr>
          <w:lang w:val="en-GB"/>
        </w:rPr>
        <w:t>Plagiannos</w:t>
      </w:r>
      <w:proofErr w:type="spellEnd"/>
      <w:r w:rsidR="005E00A4" w:rsidRPr="00AC31F8">
        <w:rPr>
          <w:lang w:val="en-GB"/>
        </w:rPr>
        <w:t xml:space="preserve">, 2015; </w:t>
      </w:r>
      <w:r w:rsidR="00A36629" w:rsidRPr="00AC31F8">
        <w:rPr>
          <w:lang w:val="en-GB"/>
        </w:rPr>
        <w:t xml:space="preserve">ISPE, 2008, p. 36; </w:t>
      </w:r>
      <w:proofErr w:type="spellStart"/>
      <w:r w:rsidR="005E00A4" w:rsidRPr="00AC31F8">
        <w:rPr>
          <w:lang w:val="en-GB"/>
        </w:rPr>
        <w:t>Esch</w:t>
      </w:r>
      <w:proofErr w:type="spellEnd"/>
      <w:r w:rsidR="005E00A4" w:rsidRPr="00AC31F8">
        <w:rPr>
          <w:lang w:val="en-GB"/>
        </w:rPr>
        <w:t xml:space="preserve"> et al., 2007, p. 213</w:t>
      </w:r>
      <w:r w:rsidR="00A36629" w:rsidRPr="00AC31F8">
        <w:rPr>
          <w:lang w:val="en-GB"/>
        </w:rPr>
        <w:t>;</w:t>
      </w:r>
      <w:r w:rsidR="005E00A4" w:rsidRPr="00AC31F8">
        <w:rPr>
          <w:lang w:val="en-GB"/>
        </w:rPr>
        <w:t xml:space="preserve"> </w:t>
      </w:r>
      <w:r w:rsidR="00A36629" w:rsidRPr="00AC31F8">
        <w:rPr>
          <w:lang w:val="en-GB"/>
        </w:rPr>
        <w:t>Blaze Systems, n.d.</w:t>
      </w:r>
      <w:r w:rsidR="00EF09E1" w:rsidRPr="00AC31F8">
        <w:rPr>
          <w:lang w:val="en-GB"/>
        </w:rPr>
        <w:t>)</w:t>
      </w:r>
      <w:r w:rsidR="00662821" w:rsidRPr="00AC31F8">
        <w:rPr>
          <w:lang w:val="en-GB"/>
        </w:rPr>
        <w:t>:</w:t>
      </w:r>
    </w:p>
    <w:p w14:paraId="4EB8775E" w14:textId="15C82020" w:rsidR="00B313E3" w:rsidRPr="00AC31F8" w:rsidRDefault="00B313E3" w:rsidP="00AC4914">
      <w:pPr>
        <w:rPr>
          <w:lang w:val="en-GB"/>
        </w:rPr>
      </w:pPr>
    </w:p>
    <w:p w14:paraId="2D98E08A" w14:textId="77777777" w:rsidR="008B5753" w:rsidRPr="00AC31F8" w:rsidRDefault="00790DEE" w:rsidP="008B5753">
      <w:pPr>
        <w:keepNext/>
        <w:rPr>
          <w:lang w:val="en-GB"/>
        </w:rPr>
      </w:pPr>
      <w:r w:rsidRPr="00AC31F8">
        <w:rPr>
          <w:noProof/>
          <w:lang w:eastAsia="de-CH"/>
        </w:rPr>
        <w:drawing>
          <wp:inline distT="0" distB="0" distL="0" distR="0" wp14:anchorId="4D57CDAD" wp14:editId="6168886A">
            <wp:extent cx="6115050" cy="38100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15050" cy="3810000"/>
                    </a:xfrm>
                    <a:prstGeom prst="rect">
                      <a:avLst/>
                    </a:prstGeom>
                    <a:noFill/>
                    <a:ln>
                      <a:noFill/>
                    </a:ln>
                  </pic:spPr>
                </pic:pic>
              </a:graphicData>
            </a:graphic>
          </wp:inline>
        </w:drawing>
      </w:r>
    </w:p>
    <w:p w14:paraId="796B8DBD" w14:textId="56908AAF" w:rsidR="00AC4914" w:rsidRPr="00AC31F8" w:rsidRDefault="008B5753" w:rsidP="00D81BBC">
      <w:pPr>
        <w:pStyle w:val="Caption"/>
        <w:rPr>
          <w:lang w:val="en-GB"/>
        </w:rPr>
      </w:pPr>
      <w:bookmarkStart w:id="74" w:name="_Ref45813566"/>
      <w:bookmarkStart w:id="75" w:name="_Ref45876590"/>
      <w:bookmarkStart w:id="76" w:name="_Ref45876619"/>
      <w:bookmarkStart w:id="77" w:name="_Ref45876852"/>
      <w:bookmarkStart w:id="78" w:name="_Toc46067124"/>
      <w:bookmarkStart w:id="79" w:name="_Toc46237510"/>
      <w:r w:rsidRPr="00AC31F8">
        <w:rPr>
          <w:lang w:val="en-GB"/>
        </w:rPr>
        <w:t xml:space="preserve">Figure </w:t>
      </w:r>
      <w:r w:rsidRPr="00AC31F8">
        <w:rPr>
          <w:lang w:val="en-GB"/>
        </w:rPr>
        <w:fldChar w:fldCharType="begin"/>
      </w:r>
      <w:r w:rsidRPr="00AC31F8">
        <w:rPr>
          <w:lang w:val="en-GB"/>
        </w:rPr>
        <w:instrText xml:space="preserve"> SEQ Figure \* ARABIC </w:instrText>
      </w:r>
      <w:r w:rsidRPr="00AC31F8">
        <w:rPr>
          <w:lang w:val="en-GB"/>
        </w:rPr>
        <w:fldChar w:fldCharType="separate"/>
      </w:r>
      <w:r w:rsidR="00FB5F37" w:rsidRPr="00AC31F8">
        <w:rPr>
          <w:noProof/>
          <w:lang w:val="en-GB"/>
        </w:rPr>
        <w:t>3</w:t>
      </w:r>
      <w:r w:rsidRPr="00AC31F8">
        <w:rPr>
          <w:lang w:val="en-GB"/>
        </w:rPr>
        <w:fldChar w:fldCharType="end"/>
      </w:r>
      <w:bookmarkEnd w:id="74"/>
      <w:r w:rsidRPr="00AC31F8">
        <w:rPr>
          <w:lang w:val="en-GB"/>
        </w:rPr>
        <w:t>: Design- and verification process according to GAMP5</w:t>
      </w:r>
      <w:bookmarkEnd w:id="75"/>
      <w:bookmarkEnd w:id="76"/>
      <w:bookmarkEnd w:id="77"/>
      <w:bookmarkEnd w:id="78"/>
      <w:bookmarkEnd w:id="79"/>
    </w:p>
    <w:p w14:paraId="741B2506" w14:textId="51FFEC1D" w:rsidR="00AC4914" w:rsidRPr="00AC31F8" w:rsidRDefault="0097180E" w:rsidP="00AC4914">
      <w:pPr>
        <w:rPr>
          <w:lang w:val="en-GB"/>
        </w:rPr>
      </w:pPr>
      <w:r w:rsidRPr="00AC31F8">
        <w:rPr>
          <w:lang w:val="en-GB"/>
        </w:rPr>
        <w:t>I</w:t>
      </w:r>
      <w:r w:rsidR="005564D9" w:rsidRPr="00AC31F8">
        <w:rPr>
          <w:lang w:val="en-GB"/>
        </w:rPr>
        <w:t xml:space="preserve">n view of OQ automation, </w:t>
      </w:r>
      <w:r w:rsidR="00790DEE" w:rsidRPr="00AC31F8">
        <w:rPr>
          <w:lang w:val="en-GB"/>
        </w:rPr>
        <w:t>it</w:t>
      </w:r>
      <w:r w:rsidRPr="00AC31F8">
        <w:rPr>
          <w:lang w:val="en-GB"/>
        </w:rPr>
        <w:t xml:space="preserve"> has to be noted, </w:t>
      </w:r>
      <w:r w:rsidR="005564D9" w:rsidRPr="00AC31F8">
        <w:rPr>
          <w:lang w:val="en-GB"/>
        </w:rPr>
        <w:t xml:space="preserve">that the OQ </w:t>
      </w:r>
      <w:r w:rsidRPr="00AC31F8">
        <w:rPr>
          <w:lang w:val="en-GB"/>
        </w:rPr>
        <w:t>is</w:t>
      </w:r>
      <w:r w:rsidR="005564D9" w:rsidRPr="00AC31F8">
        <w:rPr>
          <w:lang w:val="en-GB"/>
        </w:rPr>
        <w:t xml:space="preserve"> performed on the fully built and installed software. In order to respect </w:t>
      </w:r>
      <w:r w:rsidR="00E10AD4" w:rsidRPr="00AC31F8">
        <w:rPr>
          <w:lang w:val="en-GB"/>
        </w:rPr>
        <w:t>this</w:t>
      </w:r>
      <w:r w:rsidR="005564D9" w:rsidRPr="00AC31F8">
        <w:rPr>
          <w:lang w:val="en-GB"/>
        </w:rPr>
        <w:t xml:space="preserve"> process, </w:t>
      </w:r>
      <w:commentRangeStart w:id="80"/>
      <w:r w:rsidR="005564D9" w:rsidRPr="00AC31F8">
        <w:rPr>
          <w:lang w:val="en-GB"/>
        </w:rPr>
        <w:t>it will not be possible to use automation tools that</w:t>
      </w:r>
      <w:r w:rsidR="00A40E8B" w:rsidRPr="00AC31F8">
        <w:rPr>
          <w:lang w:val="en-GB"/>
        </w:rPr>
        <w:t xml:space="preserve"> only</w:t>
      </w:r>
      <w:r w:rsidR="005564D9" w:rsidRPr="00AC31F8">
        <w:rPr>
          <w:lang w:val="en-GB"/>
        </w:rPr>
        <w:t xml:space="preserve"> perform testing during the build process</w:t>
      </w:r>
      <w:r w:rsidR="00A40E8B" w:rsidRPr="00AC31F8">
        <w:rPr>
          <w:lang w:val="en-GB"/>
        </w:rPr>
        <w:t xml:space="preserve"> and </w:t>
      </w:r>
      <w:r w:rsidR="005564D9" w:rsidRPr="00AC31F8">
        <w:rPr>
          <w:lang w:val="en-GB"/>
        </w:rPr>
        <w:t xml:space="preserve">an OQ Test App will be needed, that </w:t>
      </w:r>
      <w:r w:rsidR="00AC4DA9" w:rsidRPr="00AC31F8">
        <w:rPr>
          <w:lang w:val="en-GB"/>
        </w:rPr>
        <w:t>uses</w:t>
      </w:r>
      <w:r w:rsidR="005564D9" w:rsidRPr="00AC31F8">
        <w:rPr>
          <w:lang w:val="en-GB"/>
        </w:rPr>
        <w:t xml:space="preserve"> the interfaces of the</w:t>
      </w:r>
      <w:r w:rsidR="00AC4DA9" w:rsidRPr="00AC31F8">
        <w:rPr>
          <w:lang w:val="en-GB"/>
        </w:rPr>
        <w:t xml:space="preserve"> deployed</w:t>
      </w:r>
      <w:r w:rsidR="005564D9" w:rsidRPr="00AC31F8">
        <w:rPr>
          <w:lang w:val="en-GB"/>
        </w:rPr>
        <w:t xml:space="preserve"> application.</w:t>
      </w:r>
      <w:commentRangeEnd w:id="80"/>
      <w:r w:rsidR="00B454F9">
        <w:rPr>
          <w:rStyle w:val="CommentReference"/>
        </w:rPr>
        <w:commentReference w:id="80"/>
      </w:r>
    </w:p>
    <w:p w14:paraId="111C6FDD" w14:textId="751D96FB" w:rsidR="005E09F2" w:rsidRPr="00AC31F8" w:rsidRDefault="005E09F2" w:rsidP="00AC4914">
      <w:pPr>
        <w:rPr>
          <w:lang w:val="en-GB"/>
        </w:rPr>
      </w:pPr>
      <w:r w:rsidRPr="00AC31F8">
        <w:rPr>
          <w:lang w:val="en-GB"/>
        </w:rPr>
        <w:t>It must also be pointed out that traceability between the individual specifications (from user requirements to functional specifications and design specifications) as well as to the corresponding tests must be ensured throughout the entire process</w:t>
      </w:r>
      <w:r w:rsidR="00996166" w:rsidRPr="00AC31F8">
        <w:rPr>
          <w:lang w:val="en-GB"/>
        </w:rPr>
        <w:t xml:space="preserve"> (</w:t>
      </w:r>
      <w:r w:rsidR="00A40E8B" w:rsidRPr="00AC31F8">
        <w:rPr>
          <w:lang w:val="en-GB"/>
        </w:rPr>
        <w:t>ISPE, 2008, p</w:t>
      </w:r>
      <w:r w:rsidR="00996166" w:rsidRPr="00AC31F8">
        <w:rPr>
          <w:lang w:val="en-GB"/>
        </w:rPr>
        <w:t>p. 134-137)</w:t>
      </w:r>
      <w:r w:rsidRPr="00AC31F8">
        <w:rPr>
          <w:lang w:val="en-GB"/>
        </w:rPr>
        <w:t>.</w:t>
      </w:r>
    </w:p>
    <w:p w14:paraId="5C980F3A" w14:textId="2540933C" w:rsidR="00790DEE" w:rsidRPr="00AC31F8" w:rsidRDefault="00790DEE" w:rsidP="00AC4914">
      <w:pPr>
        <w:rPr>
          <w:lang w:val="en-GB"/>
        </w:rPr>
      </w:pPr>
      <w:r w:rsidRPr="00AC31F8">
        <w:rPr>
          <w:lang w:val="en-GB"/>
        </w:rPr>
        <w:t>In a similar way than traceability, a</w:t>
      </w:r>
      <w:r w:rsidR="00097BFD" w:rsidRPr="00AC31F8">
        <w:rPr>
          <w:lang w:val="en-GB"/>
        </w:rPr>
        <w:t>lso</w:t>
      </w:r>
      <w:r w:rsidRPr="00AC31F8">
        <w:rPr>
          <w:lang w:val="en-GB"/>
        </w:rPr>
        <w:t xml:space="preserve"> functional risk assessment (FRA) is</w:t>
      </w:r>
      <w:r w:rsidR="00287849" w:rsidRPr="00AC31F8">
        <w:rPr>
          <w:lang w:val="en-GB"/>
        </w:rPr>
        <w:t xml:space="preserve"> based or has an impact</w:t>
      </w:r>
      <w:r w:rsidRPr="00AC31F8">
        <w:rPr>
          <w:lang w:val="en-GB"/>
        </w:rPr>
        <w:t xml:space="preserve"> </w:t>
      </w:r>
      <w:r w:rsidR="00287849" w:rsidRPr="00AC31F8">
        <w:rPr>
          <w:lang w:val="en-GB"/>
        </w:rPr>
        <w:t>on the</w:t>
      </w:r>
      <w:r w:rsidRPr="00AC31F8">
        <w:rPr>
          <w:lang w:val="en-GB"/>
        </w:rPr>
        <w:t xml:space="preserve"> </w:t>
      </w:r>
      <w:r w:rsidR="00287849" w:rsidRPr="00AC31F8">
        <w:rPr>
          <w:lang w:val="en-GB"/>
        </w:rPr>
        <w:t>whole</w:t>
      </w:r>
      <w:r w:rsidRPr="00AC31F8">
        <w:rPr>
          <w:lang w:val="en-GB"/>
        </w:rPr>
        <w:t xml:space="preserve"> software verification process (</w:t>
      </w:r>
      <w:r w:rsidR="00A40E8B" w:rsidRPr="00AC31F8">
        <w:rPr>
          <w:lang w:val="en-GB"/>
        </w:rPr>
        <w:t>ISPE, 2008, p.</w:t>
      </w:r>
      <w:r w:rsidR="00287849" w:rsidRPr="00AC31F8">
        <w:rPr>
          <w:lang w:val="en-GB"/>
        </w:rPr>
        <w:t xml:space="preserve"> 51</w:t>
      </w:r>
      <w:r w:rsidRPr="00AC31F8">
        <w:rPr>
          <w:lang w:val="en-GB"/>
        </w:rPr>
        <w:t xml:space="preserve">). </w:t>
      </w:r>
    </w:p>
    <w:p w14:paraId="15B5D74D" w14:textId="452FA4D8" w:rsidR="00E75B39" w:rsidRPr="00AC31F8" w:rsidRDefault="00093B16" w:rsidP="00E75B39">
      <w:pPr>
        <w:pStyle w:val="Heading2"/>
        <w:rPr>
          <w:lang w:val="en-GB"/>
        </w:rPr>
      </w:pPr>
      <w:bookmarkStart w:id="81" w:name="_Ref45985825"/>
      <w:bookmarkStart w:id="82" w:name="_Toc46067037"/>
      <w:bookmarkStart w:id="83" w:name="_Toc46238894"/>
      <w:r w:rsidRPr="00AC31F8">
        <w:rPr>
          <w:lang w:val="en-GB"/>
        </w:rPr>
        <w:lastRenderedPageBreak/>
        <w:t xml:space="preserve">The </w:t>
      </w:r>
      <w:r w:rsidR="00E75B39" w:rsidRPr="00AC31F8">
        <w:rPr>
          <w:lang w:val="en-GB"/>
        </w:rPr>
        <w:t>OQ</w:t>
      </w:r>
      <w:r w:rsidR="0001506E" w:rsidRPr="00AC31F8">
        <w:rPr>
          <w:lang w:val="en-GB"/>
        </w:rPr>
        <w:t xml:space="preserve"> Process</w:t>
      </w:r>
      <w:r w:rsidR="00E75B39" w:rsidRPr="00AC31F8">
        <w:rPr>
          <w:lang w:val="en-GB"/>
        </w:rPr>
        <w:t xml:space="preserve"> According to GAMP5</w:t>
      </w:r>
      <w:bookmarkEnd w:id="81"/>
      <w:bookmarkEnd w:id="82"/>
      <w:bookmarkEnd w:id="83"/>
    </w:p>
    <w:p w14:paraId="07B4E41D" w14:textId="6EB6C6A1" w:rsidR="009F0860" w:rsidRPr="00AC31F8" w:rsidRDefault="00900853" w:rsidP="00417554">
      <w:pPr>
        <w:rPr>
          <w:lang w:val="en-GB"/>
        </w:rPr>
      </w:pPr>
      <w:r w:rsidRPr="00AC31F8">
        <w:rPr>
          <w:lang w:val="en-GB"/>
        </w:rPr>
        <w:t>GAMP5 defines OQ</w:t>
      </w:r>
      <w:r w:rsidR="00655196" w:rsidRPr="00AC31F8">
        <w:rPr>
          <w:lang w:val="en-GB"/>
        </w:rPr>
        <w:t>s</w:t>
      </w:r>
      <w:r w:rsidRPr="00AC31F8">
        <w:rPr>
          <w:lang w:val="en-GB"/>
        </w:rPr>
        <w:t xml:space="preserve"> the following way: “Operational Qualification (OQ) [is a] documented verification that a system operates according to written and pre-approved specifications throughout specified operating ranges</w:t>
      </w:r>
      <w:r w:rsidR="00B41961" w:rsidRPr="00AC31F8">
        <w:rPr>
          <w:lang w:val="en-GB"/>
        </w:rPr>
        <w:t>”</w:t>
      </w:r>
      <w:r w:rsidRPr="00AC31F8">
        <w:rPr>
          <w:lang w:val="en-GB"/>
        </w:rPr>
        <w:t xml:space="preserve"> </w:t>
      </w:r>
      <w:r w:rsidR="004D6909" w:rsidRPr="00AC31F8">
        <w:rPr>
          <w:lang w:val="en-GB"/>
        </w:rPr>
        <w:t>(ISPE, 2008, p. 38)</w:t>
      </w:r>
      <w:r w:rsidRPr="00AC31F8">
        <w:rPr>
          <w:lang w:val="en-GB"/>
        </w:rPr>
        <w:t xml:space="preserve">. </w:t>
      </w:r>
      <w:r w:rsidR="00655196" w:rsidRPr="00AC31F8">
        <w:rPr>
          <w:lang w:val="en-GB"/>
        </w:rPr>
        <w:t>Whereas</w:t>
      </w:r>
      <w:r w:rsidR="00FF64F3" w:rsidRPr="00AC31F8">
        <w:rPr>
          <w:lang w:val="en-GB"/>
        </w:rPr>
        <w:t xml:space="preserve"> GAMP5</w:t>
      </w:r>
      <w:r w:rsidR="00655196" w:rsidRPr="00AC31F8">
        <w:rPr>
          <w:lang w:val="en-GB"/>
        </w:rPr>
        <w:t xml:space="preserve"> foresees </w:t>
      </w:r>
      <w:r w:rsidR="001A4282" w:rsidRPr="00AC31F8">
        <w:rPr>
          <w:lang w:val="en-GB"/>
        </w:rPr>
        <w:t xml:space="preserve">for </w:t>
      </w:r>
      <w:r w:rsidR="00655196" w:rsidRPr="00AC31F8">
        <w:rPr>
          <w:lang w:val="en-GB"/>
        </w:rPr>
        <w:t>verification activit</w:t>
      </w:r>
      <w:r w:rsidR="00C023C6" w:rsidRPr="00AC31F8">
        <w:rPr>
          <w:lang w:val="en-GB"/>
        </w:rPr>
        <w:t>ies</w:t>
      </w:r>
      <w:r w:rsidR="00655196" w:rsidRPr="00AC31F8">
        <w:rPr>
          <w:lang w:val="en-GB"/>
        </w:rPr>
        <w:t xml:space="preserve">: “Testing or other verification of the system against specifications to demonstrate correct operation of functionality that support the specific business process </w:t>
      </w:r>
      <w:r w:rsidR="00FC0096" w:rsidRPr="00AC31F8">
        <w:rPr>
          <w:lang w:val="en-GB"/>
        </w:rPr>
        <w:t>through</w:t>
      </w:r>
      <w:r w:rsidR="00C26752" w:rsidRPr="00AC31F8">
        <w:rPr>
          <w:lang w:val="en-GB"/>
        </w:rPr>
        <w:t>out</w:t>
      </w:r>
      <w:r w:rsidR="00655196" w:rsidRPr="00AC31F8">
        <w:rPr>
          <w:lang w:val="en-GB"/>
        </w:rPr>
        <w:t xml:space="preserve"> all </w:t>
      </w:r>
      <w:proofErr w:type="spellStart"/>
      <w:r w:rsidR="00655196" w:rsidRPr="00AC31F8">
        <w:rPr>
          <w:lang w:val="en-GB"/>
        </w:rPr>
        <w:t>specifie</w:t>
      </w:r>
      <w:proofErr w:type="spellEnd"/>
      <w:r w:rsidR="00D246A2">
        <w:rPr>
          <w:lang w:val="en-CH"/>
        </w:rPr>
        <w:t>d</w:t>
      </w:r>
      <w:r w:rsidR="00655196" w:rsidRPr="00AC31F8">
        <w:rPr>
          <w:lang w:val="en-GB"/>
        </w:rPr>
        <w:t xml:space="preserve"> operating ranges” </w:t>
      </w:r>
      <w:r w:rsidR="004D6909" w:rsidRPr="00AC31F8">
        <w:rPr>
          <w:lang w:val="en-GB"/>
        </w:rPr>
        <w:t>(ISPE, 2008, p. 38)</w:t>
      </w:r>
      <w:r w:rsidR="00655196" w:rsidRPr="00AC31F8">
        <w:rPr>
          <w:lang w:val="en-GB"/>
        </w:rPr>
        <w:t>.</w:t>
      </w:r>
      <w:r w:rsidR="00FF64F3" w:rsidRPr="00AC31F8">
        <w:rPr>
          <w:lang w:val="en-GB"/>
        </w:rPr>
        <w:t xml:space="preserve"> </w:t>
      </w:r>
      <w:r w:rsidR="006E3EC2" w:rsidRPr="00AC31F8">
        <w:rPr>
          <w:lang w:val="en-GB"/>
        </w:rPr>
        <w:t xml:space="preserve">In the </w:t>
      </w:r>
      <w:r w:rsidR="00C26752" w:rsidRPr="00AC31F8">
        <w:rPr>
          <w:lang w:val="en-GB"/>
        </w:rPr>
        <w:t xml:space="preserve">GAMP5 </w:t>
      </w:r>
      <w:r w:rsidR="006E3EC2" w:rsidRPr="00AC31F8">
        <w:rPr>
          <w:lang w:val="en-GB"/>
        </w:rPr>
        <w:t xml:space="preserve">appendix D5 </w:t>
      </w:r>
      <w:r w:rsidR="00866A5E" w:rsidRPr="00AC31F8">
        <w:rPr>
          <w:lang w:val="en-GB"/>
        </w:rPr>
        <w:t>for custom applications,</w:t>
      </w:r>
      <w:r w:rsidR="006E3EC2" w:rsidRPr="00AC31F8">
        <w:rPr>
          <w:lang w:val="en-GB"/>
        </w:rPr>
        <w:t xml:space="preserve"> this is </w:t>
      </w:r>
      <w:r w:rsidR="00FC0096" w:rsidRPr="00AC31F8">
        <w:rPr>
          <w:lang w:val="en-GB"/>
        </w:rPr>
        <w:t>explicitly</w:t>
      </w:r>
      <w:r w:rsidR="006E3EC2" w:rsidRPr="00AC31F8">
        <w:rPr>
          <w:lang w:val="en-GB"/>
        </w:rPr>
        <w:t xml:space="preserve"> linked to functional testing, </w:t>
      </w:r>
      <w:r w:rsidR="00431045" w:rsidRPr="00AC31F8">
        <w:rPr>
          <w:lang w:val="en-GB"/>
        </w:rPr>
        <w:t>as it states</w:t>
      </w:r>
      <w:r w:rsidR="006E3EC2" w:rsidRPr="00AC31F8">
        <w:rPr>
          <w:lang w:val="en-GB"/>
        </w:rPr>
        <w:t xml:space="preserve"> that these testing should focus on </w:t>
      </w:r>
      <w:r w:rsidR="00CD7AE1" w:rsidRPr="00AC31F8">
        <w:rPr>
          <w:lang w:val="en-GB"/>
        </w:rPr>
        <w:t>f</w:t>
      </w:r>
      <w:r w:rsidR="006E3EC2" w:rsidRPr="00AC31F8">
        <w:rPr>
          <w:lang w:val="en-GB"/>
        </w:rPr>
        <w:t xml:space="preserve">unctionality that supports the specific </w:t>
      </w:r>
      <w:r w:rsidR="00CD7AE1" w:rsidRPr="00AC31F8">
        <w:rPr>
          <w:lang w:val="en-GB"/>
        </w:rPr>
        <w:t>b</w:t>
      </w:r>
      <w:r w:rsidR="006E3EC2" w:rsidRPr="00AC31F8">
        <w:rPr>
          <w:lang w:val="en-GB"/>
        </w:rPr>
        <w:t xml:space="preserve">usiness process based on risk </w:t>
      </w:r>
      <w:r w:rsidR="00C26752" w:rsidRPr="00AC31F8">
        <w:rPr>
          <w:lang w:val="en-GB"/>
        </w:rPr>
        <w:t>and supplier</w:t>
      </w:r>
      <w:r w:rsidR="006E3EC2" w:rsidRPr="00AC31F8">
        <w:rPr>
          <w:lang w:val="en-GB"/>
        </w:rPr>
        <w:t xml:space="preserve"> assessment</w:t>
      </w:r>
      <w:r w:rsidR="00431045" w:rsidRPr="00AC31F8">
        <w:rPr>
          <w:lang w:val="en-GB"/>
        </w:rPr>
        <w:t xml:space="preserve"> which exactly corresponds to the wording used to describe OQs as seen before</w:t>
      </w:r>
      <w:r w:rsidR="004D6909" w:rsidRPr="00AC31F8">
        <w:rPr>
          <w:lang w:val="en-GB"/>
        </w:rPr>
        <w:t xml:space="preserve"> (ISPE, 2008, p. 212)</w:t>
      </w:r>
      <w:r w:rsidR="006E3EC2" w:rsidRPr="00AC31F8">
        <w:rPr>
          <w:lang w:val="en-GB"/>
        </w:rPr>
        <w:t>.</w:t>
      </w:r>
    </w:p>
    <w:p w14:paraId="22AE64B6" w14:textId="2739C7DF" w:rsidR="004434F6" w:rsidRPr="00AC31F8" w:rsidRDefault="000D74CE" w:rsidP="00417554">
      <w:pPr>
        <w:pStyle w:val="Heading3"/>
        <w:rPr>
          <w:lang w:val="en-GB"/>
        </w:rPr>
      </w:pPr>
      <w:bookmarkStart w:id="84" w:name="_Toc46067038"/>
      <w:bookmarkStart w:id="85" w:name="_Toc46238895"/>
      <w:r w:rsidRPr="00AC31F8">
        <w:rPr>
          <w:lang w:val="en-GB"/>
        </w:rPr>
        <w:t>The Main Process</w:t>
      </w:r>
      <w:bookmarkEnd w:id="84"/>
      <w:bookmarkEnd w:id="85"/>
    </w:p>
    <w:p w14:paraId="623D25EF" w14:textId="331A087D" w:rsidR="00843A3F" w:rsidRPr="00AC31F8" w:rsidRDefault="004434F6" w:rsidP="00417554">
      <w:pPr>
        <w:rPr>
          <w:lang w:val="en-GB"/>
        </w:rPr>
      </w:pPr>
      <w:r w:rsidRPr="00AC31F8">
        <w:rPr>
          <w:lang w:val="en-GB"/>
        </w:rPr>
        <w:t xml:space="preserve">Writing OQs </w:t>
      </w:r>
      <w:r w:rsidR="00A461E2" w:rsidRPr="00AC31F8">
        <w:rPr>
          <w:lang w:val="en-GB"/>
        </w:rPr>
        <w:t xml:space="preserve">may </w:t>
      </w:r>
      <w:r w:rsidRPr="00AC31F8">
        <w:rPr>
          <w:lang w:val="en-GB"/>
        </w:rPr>
        <w:t>start in parallel with the development of the functional specifications</w:t>
      </w:r>
      <w:r w:rsidR="00FE506B" w:rsidRPr="00AC31F8">
        <w:rPr>
          <w:lang w:val="en-GB"/>
        </w:rPr>
        <w:t xml:space="preserve"> by the supplier</w:t>
      </w:r>
      <w:r w:rsidR="00A00624" w:rsidRPr="00AC31F8">
        <w:rPr>
          <w:lang w:val="en-GB"/>
        </w:rPr>
        <w:t xml:space="preserve"> (e.g. the IT unit of the company)</w:t>
      </w:r>
      <w:r w:rsidR="00D76A03" w:rsidRPr="00AC31F8">
        <w:rPr>
          <w:lang w:val="en-GB"/>
        </w:rPr>
        <w:t xml:space="preserve">, </w:t>
      </w:r>
      <w:r w:rsidR="006834F0" w:rsidRPr="00AC31F8">
        <w:rPr>
          <w:lang w:val="en-GB"/>
        </w:rPr>
        <w:t xml:space="preserve">by </w:t>
      </w:r>
      <w:r w:rsidR="00A9349E" w:rsidRPr="00AC31F8">
        <w:rPr>
          <w:lang w:val="en-GB"/>
        </w:rPr>
        <w:t>elaborating</w:t>
      </w:r>
      <w:r w:rsidR="006834F0" w:rsidRPr="00AC31F8">
        <w:rPr>
          <w:lang w:val="en-GB"/>
        </w:rPr>
        <w:t xml:space="preserve"> the corresponding</w:t>
      </w:r>
      <w:r w:rsidR="00D76A03" w:rsidRPr="00AC31F8">
        <w:rPr>
          <w:lang w:val="en-GB"/>
        </w:rPr>
        <w:t xml:space="preserve"> test specifications</w:t>
      </w:r>
      <w:r w:rsidR="004D6909" w:rsidRPr="00AC31F8">
        <w:rPr>
          <w:lang w:val="en-GB"/>
        </w:rPr>
        <w:t xml:space="preserve"> (ISPE, 2008, p. 175, p. 199).</w:t>
      </w:r>
      <w:r w:rsidR="00D76A03" w:rsidRPr="00AC31F8">
        <w:rPr>
          <w:lang w:val="en-GB"/>
        </w:rPr>
        <w:t xml:space="preserve"> GAMP5 does not mention which role is foreseen </w:t>
      </w:r>
      <w:r w:rsidR="00A461E2" w:rsidRPr="00AC31F8">
        <w:rPr>
          <w:lang w:val="en-GB"/>
        </w:rPr>
        <w:t>to write the test specifications</w:t>
      </w:r>
      <w:r w:rsidR="006834F0" w:rsidRPr="00AC31F8">
        <w:rPr>
          <w:lang w:val="en-GB"/>
        </w:rPr>
        <w:t>.</w:t>
      </w:r>
      <w:r w:rsidR="00843A3F" w:rsidRPr="00AC31F8">
        <w:rPr>
          <w:lang w:val="en-GB"/>
        </w:rPr>
        <w:t xml:space="preserve"> The test</w:t>
      </w:r>
      <w:r w:rsidR="006B6A02" w:rsidRPr="00AC31F8">
        <w:rPr>
          <w:lang w:val="en-GB"/>
        </w:rPr>
        <w:t xml:space="preserve"> specifications describe the overall purpose and a description of a set of test scripts</w:t>
      </w:r>
      <w:r w:rsidR="00536B14" w:rsidRPr="00AC31F8">
        <w:rPr>
          <w:lang w:val="en-GB"/>
        </w:rPr>
        <w:t xml:space="preserve"> </w:t>
      </w:r>
      <w:r w:rsidR="004D6909" w:rsidRPr="00AC31F8">
        <w:rPr>
          <w:lang w:val="en-GB"/>
        </w:rPr>
        <w:t>(ISPE, 2008, p. 198)</w:t>
      </w:r>
      <w:r w:rsidR="006B6A02" w:rsidRPr="00AC31F8">
        <w:rPr>
          <w:lang w:val="en-GB"/>
        </w:rPr>
        <w:t xml:space="preserve">. For </w:t>
      </w:r>
      <w:r w:rsidR="00536B14" w:rsidRPr="00AC31F8">
        <w:rPr>
          <w:lang w:val="en-GB"/>
        </w:rPr>
        <w:t>example,</w:t>
      </w:r>
      <w:r w:rsidR="006B6A02" w:rsidRPr="00AC31F8">
        <w:rPr>
          <w:lang w:val="en-GB"/>
        </w:rPr>
        <w:t xml:space="preserve"> it defines which resources are needed, including tools for automated testing, the version of software under test, the test scripts to be carried out, </w:t>
      </w:r>
      <w:r w:rsidR="00536B14" w:rsidRPr="00AC31F8">
        <w:rPr>
          <w:lang w:val="en-GB"/>
        </w:rPr>
        <w:t>methods, prerequisites, required reviews and approvals</w:t>
      </w:r>
      <w:r w:rsidR="00ED5BC1" w:rsidRPr="00AC31F8">
        <w:rPr>
          <w:lang w:val="en-GB"/>
        </w:rPr>
        <w:t xml:space="preserve">, etc. </w:t>
      </w:r>
      <w:r w:rsidR="004D6909" w:rsidRPr="00AC31F8">
        <w:rPr>
          <w:lang w:val="en-GB"/>
        </w:rPr>
        <w:t>(ISPE, 2008, p. 199)</w:t>
      </w:r>
      <w:r w:rsidR="00536B14" w:rsidRPr="00AC31F8">
        <w:rPr>
          <w:lang w:val="en-GB"/>
        </w:rPr>
        <w:t xml:space="preserve">. In addition, GAMP5 requires some metadata about the test specification document </w:t>
      </w:r>
      <w:r w:rsidR="004D6909" w:rsidRPr="00AC31F8">
        <w:rPr>
          <w:lang w:val="en-GB"/>
        </w:rPr>
        <w:t>(ISPE, 2008, p. 199)</w:t>
      </w:r>
      <w:r w:rsidR="00536B14" w:rsidRPr="00AC31F8">
        <w:rPr>
          <w:lang w:val="en-GB"/>
        </w:rPr>
        <w:t>.</w:t>
      </w:r>
    </w:p>
    <w:p w14:paraId="6E2A618C" w14:textId="78FC9ACA" w:rsidR="00A74BA3" w:rsidRPr="00AC31F8" w:rsidRDefault="004F0397" w:rsidP="00417554">
      <w:pPr>
        <w:rPr>
          <w:lang w:val="en-GB"/>
        </w:rPr>
      </w:pPr>
      <w:r w:rsidRPr="00AC31F8">
        <w:rPr>
          <w:lang w:val="en-GB"/>
        </w:rPr>
        <w:t xml:space="preserve">Based on the test specification, the test analyst is responsible for developing test scripts that describe the tests to be performed in such a way that the testers can execute them consistently </w:t>
      </w:r>
      <w:r w:rsidR="004D6909" w:rsidRPr="00AC31F8">
        <w:rPr>
          <w:lang w:val="en-GB"/>
        </w:rPr>
        <w:t>(ISPE, 2008, p. 199)</w:t>
      </w:r>
      <w:r w:rsidRPr="00AC31F8">
        <w:rPr>
          <w:lang w:val="en-GB"/>
        </w:rPr>
        <w:t xml:space="preserve">. </w:t>
      </w:r>
      <w:r w:rsidR="008601B3" w:rsidRPr="00AC31F8">
        <w:rPr>
          <w:lang w:val="en-GB"/>
        </w:rPr>
        <w:t>Next to some metadata</w:t>
      </w:r>
      <w:r w:rsidR="00A461E2" w:rsidRPr="00AC31F8">
        <w:rPr>
          <w:lang w:val="en-GB"/>
        </w:rPr>
        <w:t xml:space="preserve"> like unique test reference and cross references to control specifications</w:t>
      </w:r>
      <w:r w:rsidR="008601B3" w:rsidRPr="00AC31F8">
        <w:rPr>
          <w:lang w:val="en-GB"/>
        </w:rPr>
        <w:t xml:space="preserve">, test scripts consist </w:t>
      </w:r>
      <w:r w:rsidR="00A461E2" w:rsidRPr="00AC31F8">
        <w:rPr>
          <w:lang w:val="en-GB"/>
        </w:rPr>
        <w:t>also</w:t>
      </w:r>
      <w:r w:rsidR="008601B3" w:rsidRPr="00AC31F8">
        <w:rPr>
          <w:lang w:val="en-GB"/>
        </w:rPr>
        <w:t xml:space="preserve"> of a title, a test description, the test objective, prerequisites, test steps, acceptance criteria and instructions about data to be recorded</w:t>
      </w:r>
      <w:r w:rsidR="001D5ACC" w:rsidRPr="00AC31F8">
        <w:rPr>
          <w:lang w:val="en-GB"/>
        </w:rPr>
        <w:t xml:space="preserve"> (ISPE, 2008, pp. 199-200).</w:t>
      </w:r>
      <w:r w:rsidR="008601B3" w:rsidRPr="00AC31F8">
        <w:rPr>
          <w:lang w:val="en-GB"/>
        </w:rPr>
        <w:t xml:space="preserve"> </w:t>
      </w:r>
    </w:p>
    <w:p w14:paraId="6F5C6DA7" w14:textId="7886F03A" w:rsidR="00A74BA3" w:rsidRPr="00AC31F8" w:rsidRDefault="00A74BA3" w:rsidP="00417554">
      <w:pPr>
        <w:rPr>
          <w:lang w:val="en-GB"/>
        </w:rPr>
      </w:pPr>
      <w:r w:rsidRPr="00AC31F8">
        <w:rPr>
          <w:lang w:val="en-GB"/>
        </w:rPr>
        <w:t>GAMP5 foresees</w:t>
      </w:r>
      <w:r w:rsidR="001B3EA3" w:rsidRPr="00AC31F8">
        <w:rPr>
          <w:lang w:val="en-GB"/>
        </w:rPr>
        <w:t xml:space="preserve">, that the test specifications and the test scripts can be recorded in a single document </w:t>
      </w:r>
      <w:r w:rsidR="004D6909" w:rsidRPr="00AC31F8">
        <w:rPr>
          <w:lang w:val="en-GB"/>
        </w:rPr>
        <w:t>(ISPE, 2008, p. 200)</w:t>
      </w:r>
      <w:r w:rsidR="00FA14F2" w:rsidRPr="00AC31F8">
        <w:rPr>
          <w:lang w:val="en-GB"/>
        </w:rPr>
        <w:t>.</w:t>
      </w:r>
      <w:r w:rsidR="00A9349E" w:rsidRPr="00AC31F8">
        <w:rPr>
          <w:lang w:val="en-GB"/>
        </w:rPr>
        <w:t xml:space="preserve"> </w:t>
      </w:r>
      <w:r w:rsidR="00FA14F2" w:rsidRPr="00AC31F8">
        <w:rPr>
          <w:lang w:val="en-GB"/>
        </w:rPr>
        <w:t xml:space="preserve">From this statement it </w:t>
      </w:r>
      <w:r w:rsidR="00D32583" w:rsidRPr="00AC31F8">
        <w:rPr>
          <w:lang w:val="en-GB"/>
        </w:rPr>
        <w:t>could</w:t>
      </w:r>
      <w:r w:rsidR="00FA14F2" w:rsidRPr="00AC31F8">
        <w:rPr>
          <w:lang w:val="en-GB"/>
        </w:rPr>
        <w:t xml:space="preserve"> be deduced</w:t>
      </w:r>
      <w:r w:rsidR="00252D86" w:rsidRPr="00AC31F8">
        <w:rPr>
          <w:lang w:val="en-GB"/>
        </w:rPr>
        <w:t>,</w:t>
      </w:r>
      <w:r w:rsidR="00A9349E" w:rsidRPr="00AC31F8">
        <w:rPr>
          <w:lang w:val="en-GB"/>
        </w:rPr>
        <w:t xml:space="preserve"> that the test analyst is not only responsible</w:t>
      </w:r>
      <w:r w:rsidR="00FA14F2" w:rsidRPr="00AC31F8">
        <w:rPr>
          <w:lang w:val="en-GB"/>
        </w:rPr>
        <w:t xml:space="preserve"> for the test script elaboration, but </w:t>
      </w:r>
      <w:r w:rsidR="00A461E2" w:rsidRPr="00AC31F8">
        <w:rPr>
          <w:lang w:val="en-GB"/>
        </w:rPr>
        <w:t>could</w:t>
      </w:r>
      <w:r w:rsidR="00D32583" w:rsidRPr="00AC31F8">
        <w:rPr>
          <w:lang w:val="en-GB"/>
        </w:rPr>
        <w:t xml:space="preserve"> also</w:t>
      </w:r>
      <w:r w:rsidR="00A461E2" w:rsidRPr="00AC31F8">
        <w:rPr>
          <w:lang w:val="en-GB"/>
        </w:rPr>
        <w:t xml:space="preserve"> be assigned by the test manager to</w:t>
      </w:r>
      <w:r w:rsidR="00D32583" w:rsidRPr="00AC31F8">
        <w:rPr>
          <w:lang w:val="en-GB"/>
        </w:rPr>
        <w:t xml:space="preserve"> </w:t>
      </w:r>
      <w:r w:rsidR="00A461E2" w:rsidRPr="00AC31F8">
        <w:rPr>
          <w:lang w:val="en-GB"/>
        </w:rPr>
        <w:t xml:space="preserve">write </w:t>
      </w:r>
      <w:r w:rsidR="00FA14F2" w:rsidRPr="00AC31F8">
        <w:rPr>
          <w:lang w:val="en-GB"/>
        </w:rPr>
        <w:t>the test specifications</w:t>
      </w:r>
      <w:r w:rsidR="00D32583" w:rsidRPr="00AC31F8">
        <w:rPr>
          <w:lang w:val="en-GB"/>
        </w:rPr>
        <w:t>, if it is not the test manager him- or herself who will do it</w:t>
      </w:r>
      <w:r w:rsidR="004D6909" w:rsidRPr="00AC31F8">
        <w:rPr>
          <w:lang w:val="en-GB"/>
        </w:rPr>
        <w:t xml:space="preserve"> (ISPE, 2008, p. 196)</w:t>
      </w:r>
      <w:r w:rsidR="00D32583" w:rsidRPr="00AC31F8">
        <w:rPr>
          <w:lang w:val="en-GB"/>
        </w:rPr>
        <w:t>.</w:t>
      </w:r>
    </w:p>
    <w:p w14:paraId="3F136D17" w14:textId="1DF3BC27" w:rsidR="004434F6" w:rsidRPr="00AC31F8" w:rsidRDefault="00ED5BC1" w:rsidP="00417554">
      <w:pPr>
        <w:rPr>
          <w:lang w:val="en-GB"/>
        </w:rPr>
      </w:pPr>
      <w:r w:rsidRPr="00AC31F8">
        <w:rPr>
          <w:lang w:val="en-GB"/>
        </w:rPr>
        <w:t>As already mentioned, the test scripts are executed by the testers</w:t>
      </w:r>
      <w:r w:rsidR="004D6909" w:rsidRPr="00AC31F8">
        <w:rPr>
          <w:lang w:val="en-GB"/>
        </w:rPr>
        <w:t xml:space="preserve"> (ISPE, 2008, p. 196)</w:t>
      </w:r>
      <w:r w:rsidRPr="00AC31F8">
        <w:rPr>
          <w:lang w:val="en-GB"/>
        </w:rPr>
        <w:t>. As a result of the</w:t>
      </w:r>
      <w:r w:rsidR="00A74BA3" w:rsidRPr="00AC31F8">
        <w:rPr>
          <w:lang w:val="en-GB"/>
        </w:rPr>
        <w:t>ir</w:t>
      </w:r>
      <w:r w:rsidRPr="00AC31F8">
        <w:rPr>
          <w:lang w:val="en-GB"/>
        </w:rPr>
        <w:t xml:space="preserve"> testing, they have</w:t>
      </w:r>
      <w:r w:rsidR="00A74BA3" w:rsidRPr="00AC31F8">
        <w:rPr>
          <w:lang w:val="en-GB"/>
        </w:rPr>
        <w:t xml:space="preserve"> to deliver records that are reviewable. The records contain the result of the single tests</w:t>
      </w:r>
      <w:r w:rsidR="00A9349E" w:rsidRPr="00AC31F8">
        <w:rPr>
          <w:lang w:val="en-GB"/>
        </w:rPr>
        <w:t xml:space="preserve"> (passed/failed)</w:t>
      </w:r>
      <w:r w:rsidR="00A74BA3" w:rsidRPr="00AC31F8">
        <w:rPr>
          <w:lang w:val="en-GB"/>
        </w:rPr>
        <w:t xml:space="preserve"> including needed descriptions and supporting documentations as defined in the </w:t>
      </w:r>
      <w:r w:rsidR="00A56CB4">
        <w:rPr>
          <w:lang w:val="en-GB"/>
        </w:rPr>
        <w:t>test scripts for example screen</w:t>
      </w:r>
      <w:r w:rsidR="00A74BA3" w:rsidRPr="00AC31F8">
        <w:rPr>
          <w:lang w:val="en-GB"/>
        </w:rPr>
        <w:t>shots</w:t>
      </w:r>
      <w:r w:rsidR="004D6909" w:rsidRPr="00AC31F8">
        <w:rPr>
          <w:lang w:val="en-GB"/>
        </w:rPr>
        <w:t xml:space="preserve"> (ISPE, 2008, p. 200)</w:t>
      </w:r>
      <w:r w:rsidR="00A74BA3" w:rsidRPr="00AC31F8">
        <w:rPr>
          <w:lang w:val="en-GB"/>
        </w:rPr>
        <w:t>.</w:t>
      </w:r>
    </w:p>
    <w:p w14:paraId="06362F00" w14:textId="6A69AD27" w:rsidR="00C75947" w:rsidRPr="00AC31F8" w:rsidRDefault="00A74BA3" w:rsidP="00417554">
      <w:pPr>
        <w:rPr>
          <w:lang w:val="en-GB"/>
        </w:rPr>
      </w:pPr>
      <w:r w:rsidRPr="00AC31F8">
        <w:rPr>
          <w:lang w:val="en-GB"/>
        </w:rPr>
        <w:lastRenderedPageBreak/>
        <w:t>Subsequent to the execution of the tests, the test results will be reviewed by the test reviewer</w:t>
      </w:r>
      <w:r w:rsidR="00B43E16" w:rsidRPr="00AC31F8">
        <w:rPr>
          <w:lang w:val="en-GB"/>
        </w:rPr>
        <w:t>, which should not be the same person as the tester</w:t>
      </w:r>
      <w:r w:rsidR="00880712" w:rsidRPr="00AC31F8">
        <w:rPr>
          <w:lang w:val="en-GB"/>
        </w:rPr>
        <w:t>.</w:t>
      </w:r>
      <w:r w:rsidRPr="00AC31F8">
        <w:rPr>
          <w:lang w:val="en-GB"/>
        </w:rPr>
        <w:t xml:space="preserve"> </w:t>
      </w:r>
      <w:r w:rsidR="00C75947" w:rsidRPr="00AC31F8">
        <w:rPr>
          <w:lang w:val="en-GB"/>
        </w:rPr>
        <w:t>Based on this review a</w:t>
      </w:r>
      <w:r w:rsidRPr="00AC31F8">
        <w:rPr>
          <w:lang w:val="en-GB"/>
        </w:rPr>
        <w:t xml:space="preserve"> test report</w:t>
      </w:r>
      <w:r w:rsidR="00C75947" w:rsidRPr="00AC31F8">
        <w:rPr>
          <w:lang w:val="en-GB"/>
        </w:rPr>
        <w:t xml:space="preserve"> will be delivered by the test reviewer</w:t>
      </w:r>
      <w:r w:rsidR="004D6909" w:rsidRPr="00AC31F8">
        <w:rPr>
          <w:lang w:val="en-GB"/>
        </w:rPr>
        <w:t xml:space="preserve"> (ISPE, 2008, p. 196, p. 200)</w:t>
      </w:r>
      <w:r w:rsidRPr="00AC31F8">
        <w:rPr>
          <w:lang w:val="en-GB"/>
        </w:rPr>
        <w:t xml:space="preserve">. </w:t>
      </w:r>
      <w:r w:rsidR="00FA14F2" w:rsidRPr="00AC31F8">
        <w:rPr>
          <w:lang w:val="en-GB"/>
        </w:rPr>
        <w:t>A test report</w:t>
      </w:r>
      <w:r w:rsidR="00042171" w:rsidRPr="00AC31F8">
        <w:rPr>
          <w:lang w:val="en-GB"/>
        </w:rPr>
        <w:t xml:space="preserve"> includes again some metadata like who executed and who reviewed the testing, and </w:t>
      </w:r>
      <w:r w:rsidR="00C75B1B" w:rsidRPr="00AC31F8">
        <w:rPr>
          <w:lang w:val="en-GB"/>
        </w:rPr>
        <w:t>information</w:t>
      </w:r>
      <w:r w:rsidR="00042171" w:rsidRPr="00AC31F8">
        <w:rPr>
          <w:lang w:val="en-GB"/>
        </w:rPr>
        <w:t xml:space="preserve"> about the</w:t>
      </w:r>
      <w:r w:rsidR="00C75B1B" w:rsidRPr="00AC31F8">
        <w:rPr>
          <w:lang w:val="en-GB"/>
        </w:rPr>
        <w:t xml:space="preserve"> effected</w:t>
      </w:r>
      <w:r w:rsidR="00042171" w:rsidRPr="00AC31F8">
        <w:rPr>
          <w:lang w:val="en-GB"/>
        </w:rPr>
        <w:t xml:space="preserve"> testing like a summary of the test results, a summary of test failures and conclusions</w:t>
      </w:r>
      <w:r w:rsidR="004D6909" w:rsidRPr="00AC31F8">
        <w:rPr>
          <w:lang w:val="en-GB"/>
        </w:rPr>
        <w:t xml:space="preserve"> (ISPE, 2008, p. 200)</w:t>
      </w:r>
      <w:r w:rsidR="00042171" w:rsidRPr="00AC31F8">
        <w:rPr>
          <w:lang w:val="en-GB"/>
        </w:rPr>
        <w:t>.</w:t>
      </w:r>
    </w:p>
    <w:p w14:paraId="73249186" w14:textId="77777777" w:rsidR="00FB5F37" w:rsidRPr="00AC31F8" w:rsidRDefault="00FB5F37" w:rsidP="00417554">
      <w:pPr>
        <w:rPr>
          <w:lang w:val="en-GB"/>
        </w:rPr>
      </w:pPr>
    </w:p>
    <w:p w14:paraId="04F50974" w14:textId="77777777" w:rsidR="00FB5F37" w:rsidRPr="00AC31F8" w:rsidRDefault="00FB5F37" w:rsidP="00FB5F37">
      <w:pPr>
        <w:keepNext/>
        <w:rPr>
          <w:lang w:val="en-GB"/>
        </w:rPr>
      </w:pPr>
      <w:r w:rsidRPr="00AC31F8">
        <w:rPr>
          <w:noProof/>
          <w:lang w:eastAsia="de-CH"/>
        </w:rPr>
        <w:drawing>
          <wp:inline distT="0" distB="0" distL="0" distR="0" wp14:anchorId="63529993" wp14:editId="743B8D75">
            <wp:extent cx="5441950" cy="1346200"/>
            <wp:effectExtent l="0" t="0" r="6350" b="63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41950" cy="1346200"/>
                    </a:xfrm>
                    <a:prstGeom prst="rect">
                      <a:avLst/>
                    </a:prstGeom>
                    <a:noFill/>
                    <a:ln>
                      <a:noFill/>
                    </a:ln>
                  </pic:spPr>
                </pic:pic>
              </a:graphicData>
            </a:graphic>
          </wp:inline>
        </w:drawing>
      </w:r>
    </w:p>
    <w:p w14:paraId="5FCC259A" w14:textId="17F9E237" w:rsidR="00FB5F37" w:rsidRPr="00AC31F8" w:rsidRDefault="00FB5F37" w:rsidP="001939BC">
      <w:pPr>
        <w:pStyle w:val="Caption"/>
        <w:rPr>
          <w:lang w:val="en-GB"/>
        </w:rPr>
      </w:pPr>
      <w:bookmarkStart w:id="86" w:name="_Toc46237511"/>
      <w:r w:rsidRPr="00AC31F8">
        <w:rPr>
          <w:lang w:val="en-GB"/>
        </w:rPr>
        <w:t xml:space="preserve">Figure </w:t>
      </w:r>
      <w:r w:rsidRPr="00AC31F8">
        <w:rPr>
          <w:lang w:val="en-GB"/>
        </w:rPr>
        <w:fldChar w:fldCharType="begin"/>
      </w:r>
      <w:r w:rsidRPr="00AC31F8">
        <w:rPr>
          <w:lang w:val="en-GB"/>
        </w:rPr>
        <w:instrText xml:space="preserve"> SEQ Figure \* ARABIC </w:instrText>
      </w:r>
      <w:r w:rsidRPr="00AC31F8">
        <w:rPr>
          <w:lang w:val="en-GB"/>
        </w:rPr>
        <w:fldChar w:fldCharType="separate"/>
      </w:r>
      <w:r w:rsidRPr="00AC31F8">
        <w:rPr>
          <w:noProof/>
          <w:lang w:val="en-GB"/>
        </w:rPr>
        <w:t>4</w:t>
      </w:r>
      <w:r w:rsidRPr="00AC31F8">
        <w:rPr>
          <w:lang w:val="en-GB"/>
        </w:rPr>
        <w:fldChar w:fldCharType="end"/>
      </w:r>
      <w:r w:rsidRPr="00AC31F8">
        <w:rPr>
          <w:lang w:val="en-GB"/>
        </w:rPr>
        <w:t>: Documents produced in the OQ main process</w:t>
      </w:r>
      <w:bookmarkEnd w:id="86"/>
    </w:p>
    <w:p w14:paraId="74E1CBAB" w14:textId="72E047C5" w:rsidR="00E75B39" w:rsidRPr="00AC31F8" w:rsidRDefault="00E75B39" w:rsidP="005101E5">
      <w:pPr>
        <w:pStyle w:val="Heading3"/>
        <w:rPr>
          <w:lang w:val="en-GB"/>
        </w:rPr>
      </w:pPr>
      <w:bookmarkStart w:id="87" w:name="_Ref45996975"/>
      <w:bookmarkStart w:id="88" w:name="_Toc46067039"/>
      <w:bookmarkStart w:id="89" w:name="_Toc46238896"/>
      <w:r w:rsidRPr="00AC31F8">
        <w:rPr>
          <w:lang w:val="en-GB"/>
        </w:rPr>
        <w:t xml:space="preserve">Incorporating the </w:t>
      </w:r>
      <w:r w:rsidR="005E22E7" w:rsidRPr="00AC31F8">
        <w:rPr>
          <w:lang w:val="en-GB"/>
        </w:rPr>
        <w:t xml:space="preserve">Quality </w:t>
      </w:r>
      <w:r w:rsidRPr="00AC31F8">
        <w:rPr>
          <w:lang w:val="en-GB"/>
        </w:rPr>
        <w:t>Risk Assessment</w:t>
      </w:r>
      <w:bookmarkEnd w:id="87"/>
      <w:bookmarkEnd w:id="88"/>
      <w:bookmarkEnd w:id="89"/>
    </w:p>
    <w:p w14:paraId="674B59A5" w14:textId="474B741E" w:rsidR="004B7A6E" w:rsidRPr="00AC31F8" w:rsidRDefault="00F27BF0" w:rsidP="00D661F7">
      <w:pPr>
        <w:rPr>
          <w:lang w:val="en-GB" w:eastAsia="de-DE"/>
        </w:rPr>
      </w:pPr>
      <w:r w:rsidRPr="00AC31F8">
        <w:rPr>
          <w:lang w:val="en-GB" w:eastAsia="de-DE"/>
        </w:rPr>
        <w:t>Quality risk management is one of the five key concepts in GAMP5 (</w:t>
      </w:r>
      <w:r w:rsidR="00B25CE4" w:rsidRPr="00AC31F8">
        <w:rPr>
          <w:lang w:val="en-GB"/>
        </w:rPr>
        <w:t>ISPE, 2008, p</w:t>
      </w:r>
      <w:r w:rsidRPr="00AC31F8">
        <w:rPr>
          <w:lang w:val="en-GB" w:eastAsia="de-DE"/>
        </w:rPr>
        <w:t>.</w:t>
      </w:r>
      <w:r w:rsidR="00B25CE4" w:rsidRPr="00AC31F8">
        <w:rPr>
          <w:lang w:val="en-GB" w:eastAsia="de-DE"/>
        </w:rPr>
        <w:t xml:space="preserve"> </w:t>
      </w:r>
      <w:r w:rsidRPr="00AC31F8">
        <w:rPr>
          <w:lang w:val="en-GB" w:eastAsia="de-DE"/>
        </w:rPr>
        <w:t>20). It is an iterative process that covers the entire life cycle of a computerised system (</w:t>
      </w:r>
      <w:r w:rsidR="00B25CE4" w:rsidRPr="00AC31F8">
        <w:rPr>
          <w:lang w:val="en-GB"/>
        </w:rPr>
        <w:t xml:space="preserve">ISPE, 2008, </w:t>
      </w:r>
      <w:r w:rsidRPr="00AC31F8">
        <w:rPr>
          <w:lang w:val="en-GB" w:eastAsia="de-DE"/>
        </w:rPr>
        <w:t>p.</w:t>
      </w:r>
      <w:r w:rsidR="00B25CE4" w:rsidRPr="00AC31F8">
        <w:rPr>
          <w:lang w:val="en-GB" w:eastAsia="de-DE"/>
        </w:rPr>
        <w:t xml:space="preserve"> </w:t>
      </w:r>
      <w:r w:rsidRPr="00AC31F8">
        <w:rPr>
          <w:lang w:val="en-GB" w:eastAsia="de-DE"/>
        </w:rPr>
        <w:t xml:space="preserve">47). In this sense, it has also an important role to play in the above described OQ process for which it is considered to be a supporting process </w:t>
      </w:r>
      <w:r w:rsidR="00395802" w:rsidRPr="00AC31F8">
        <w:rPr>
          <w:lang w:val="en-GB" w:eastAsia="de-DE"/>
        </w:rPr>
        <w:t>(</w:t>
      </w:r>
      <w:r w:rsidR="00B25CE4" w:rsidRPr="00AC31F8">
        <w:rPr>
          <w:lang w:val="en-GB"/>
        </w:rPr>
        <w:t>ISPE, 2008, p.</w:t>
      </w:r>
      <w:r w:rsidR="00B25CE4" w:rsidRPr="00AC31F8">
        <w:rPr>
          <w:lang w:val="en-GB" w:eastAsia="de-DE"/>
        </w:rPr>
        <w:t xml:space="preserve"> </w:t>
      </w:r>
      <w:r w:rsidR="00395802" w:rsidRPr="00AC31F8">
        <w:rPr>
          <w:lang w:val="en-GB" w:eastAsia="de-DE"/>
        </w:rPr>
        <w:t>32).</w:t>
      </w:r>
      <w:r w:rsidRPr="00AC31F8">
        <w:rPr>
          <w:lang w:val="en-GB" w:eastAsia="de-DE"/>
        </w:rPr>
        <w:t xml:space="preserve"> </w:t>
      </w:r>
      <w:r w:rsidR="005E22E7" w:rsidRPr="00AC31F8">
        <w:rPr>
          <w:lang w:val="en-GB" w:eastAsia="de-DE"/>
        </w:rPr>
        <w:t>The goal of this concept is to focus validation efforts on critical points of the computerised system (</w:t>
      </w:r>
      <w:r w:rsidR="00B25CE4" w:rsidRPr="00AC31F8">
        <w:rPr>
          <w:lang w:val="en-GB"/>
        </w:rPr>
        <w:t>ISPE, 2008, p</w:t>
      </w:r>
      <w:r w:rsidR="005E22E7" w:rsidRPr="00AC31F8">
        <w:rPr>
          <w:lang w:val="en-GB" w:eastAsia="de-DE"/>
        </w:rPr>
        <w:t>.</w:t>
      </w:r>
      <w:r w:rsidR="00B25CE4" w:rsidRPr="00AC31F8">
        <w:rPr>
          <w:lang w:val="en-GB" w:eastAsia="de-DE"/>
        </w:rPr>
        <w:t xml:space="preserve"> </w:t>
      </w:r>
      <w:r w:rsidR="005E22E7" w:rsidRPr="00AC31F8">
        <w:rPr>
          <w:lang w:val="en-GB" w:eastAsia="de-DE"/>
        </w:rPr>
        <w:t xml:space="preserve">20). The </w:t>
      </w:r>
      <w:r w:rsidR="004B7A6E" w:rsidRPr="00AC31F8">
        <w:rPr>
          <w:lang w:val="en-GB" w:eastAsia="de-DE"/>
        </w:rPr>
        <w:t>q</w:t>
      </w:r>
      <w:r w:rsidR="005E22E7" w:rsidRPr="00AC31F8">
        <w:rPr>
          <w:lang w:val="en-GB" w:eastAsia="de-DE"/>
        </w:rPr>
        <w:t xml:space="preserve">uality </w:t>
      </w:r>
      <w:r w:rsidR="004B7A6E" w:rsidRPr="00AC31F8">
        <w:rPr>
          <w:lang w:val="en-GB" w:eastAsia="de-DE"/>
        </w:rPr>
        <w:t>r</w:t>
      </w:r>
      <w:r w:rsidR="005E22E7" w:rsidRPr="00AC31F8">
        <w:rPr>
          <w:lang w:val="en-GB" w:eastAsia="de-DE"/>
        </w:rPr>
        <w:t xml:space="preserve">isk </w:t>
      </w:r>
      <w:r w:rsidR="004B7A6E" w:rsidRPr="00AC31F8">
        <w:rPr>
          <w:lang w:val="en-GB" w:eastAsia="de-DE"/>
        </w:rPr>
        <w:t>m</w:t>
      </w:r>
      <w:r w:rsidR="005E22E7" w:rsidRPr="00AC31F8">
        <w:rPr>
          <w:lang w:val="en-GB" w:eastAsia="de-DE"/>
        </w:rPr>
        <w:t xml:space="preserve">anagement </w:t>
      </w:r>
      <w:r w:rsidR="004B7A6E" w:rsidRPr="00AC31F8">
        <w:rPr>
          <w:lang w:val="en-GB" w:eastAsia="de-DE"/>
        </w:rPr>
        <w:t>p</w:t>
      </w:r>
      <w:r w:rsidR="005E22E7" w:rsidRPr="00AC31F8">
        <w:rPr>
          <w:lang w:val="en-GB" w:eastAsia="de-DE"/>
        </w:rPr>
        <w:t>rocess includes</w:t>
      </w:r>
      <w:r w:rsidR="00BD1FDF" w:rsidRPr="00AC31F8">
        <w:rPr>
          <w:lang w:val="en-GB" w:eastAsia="de-DE"/>
        </w:rPr>
        <w:t xml:space="preserve"> </w:t>
      </w:r>
      <w:r w:rsidR="005E22E7" w:rsidRPr="00AC31F8">
        <w:rPr>
          <w:lang w:val="en-GB" w:eastAsia="de-DE"/>
        </w:rPr>
        <w:t xml:space="preserve">the identification of functions with impact on patient safety, product quality and data integrity </w:t>
      </w:r>
      <w:r w:rsidRPr="00AC31F8">
        <w:rPr>
          <w:lang w:val="en-GB" w:eastAsia="de-DE"/>
        </w:rPr>
        <w:t xml:space="preserve">based on an initial risk assessment to determine system impact </w:t>
      </w:r>
      <w:r w:rsidR="005E22E7" w:rsidRPr="00AC31F8">
        <w:rPr>
          <w:lang w:val="en-GB" w:eastAsia="de-DE"/>
        </w:rPr>
        <w:t>(</w:t>
      </w:r>
      <w:r w:rsidR="00B25CE4" w:rsidRPr="00AC31F8">
        <w:rPr>
          <w:lang w:val="en-GB"/>
        </w:rPr>
        <w:t>ISPE, 2008, p</w:t>
      </w:r>
      <w:r w:rsidR="005E22E7" w:rsidRPr="00AC31F8">
        <w:rPr>
          <w:lang w:val="en-GB" w:eastAsia="de-DE"/>
        </w:rPr>
        <w:t>.</w:t>
      </w:r>
      <w:r w:rsidRPr="00AC31F8">
        <w:rPr>
          <w:lang w:val="en-GB" w:eastAsia="de-DE"/>
        </w:rPr>
        <w:t>107</w:t>
      </w:r>
      <w:r w:rsidR="005E22E7" w:rsidRPr="00AC31F8">
        <w:rPr>
          <w:lang w:val="en-GB" w:eastAsia="de-DE"/>
        </w:rPr>
        <w:t>)</w:t>
      </w:r>
      <w:r w:rsidR="00943067" w:rsidRPr="00AC31F8">
        <w:rPr>
          <w:lang w:val="en-GB" w:eastAsia="de-DE"/>
        </w:rPr>
        <w:t xml:space="preserve">. </w:t>
      </w:r>
      <w:r w:rsidR="004129B2" w:rsidRPr="00AC31F8">
        <w:rPr>
          <w:lang w:val="en-GB" w:eastAsia="de-DE"/>
        </w:rPr>
        <w:t>This is in</w:t>
      </w:r>
      <w:r w:rsidR="00943067" w:rsidRPr="00AC31F8">
        <w:rPr>
          <w:lang w:val="en-GB" w:eastAsia="de-DE"/>
        </w:rPr>
        <w:t xml:space="preserve"> the</w:t>
      </w:r>
      <w:r w:rsidR="0071176C" w:rsidRPr="00AC31F8">
        <w:rPr>
          <w:lang w:val="en-GB" w:eastAsia="de-DE"/>
        </w:rPr>
        <w:t xml:space="preserve"> </w:t>
      </w:r>
      <w:r w:rsidR="00943067" w:rsidRPr="00AC31F8">
        <w:rPr>
          <w:lang w:val="en-GB" w:eastAsia="de-DE"/>
        </w:rPr>
        <w:t>responsibility of a</w:t>
      </w:r>
      <w:r w:rsidR="00B267BC" w:rsidRPr="00AC31F8">
        <w:rPr>
          <w:lang w:val="en-GB" w:eastAsia="de-DE"/>
        </w:rPr>
        <w:t xml:space="preserve"> team </w:t>
      </w:r>
      <w:r w:rsidR="00943067" w:rsidRPr="00AC31F8">
        <w:rPr>
          <w:lang w:val="en-GB" w:eastAsia="de-DE"/>
        </w:rPr>
        <w:t xml:space="preserve">consisting </w:t>
      </w:r>
      <w:r w:rsidR="00B267BC" w:rsidRPr="00AC31F8">
        <w:rPr>
          <w:lang w:val="en-GB" w:eastAsia="de-DE"/>
        </w:rPr>
        <w:t>of subject matter experts and key users (</w:t>
      </w:r>
      <w:r w:rsidR="00B25CE4" w:rsidRPr="00AC31F8">
        <w:rPr>
          <w:lang w:val="en-GB"/>
        </w:rPr>
        <w:t>ISPE, 2008, p.</w:t>
      </w:r>
      <w:r w:rsidR="00B25CE4" w:rsidRPr="00AC31F8">
        <w:rPr>
          <w:lang w:val="en-GB" w:eastAsia="de-DE"/>
        </w:rPr>
        <w:t xml:space="preserve"> </w:t>
      </w:r>
      <w:r w:rsidR="00B267BC" w:rsidRPr="00AC31F8">
        <w:rPr>
          <w:lang w:val="en-GB" w:eastAsia="de-DE"/>
        </w:rPr>
        <w:t>106)</w:t>
      </w:r>
      <w:r w:rsidR="009031C8" w:rsidRPr="00AC31F8">
        <w:rPr>
          <w:lang w:val="en-GB" w:eastAsia="de-DE"/>
        </w:rPr>
        <w:t>, or if regulatory compliance is concerned,</w:t>
      </w:r>
      <w:r w:rsidR="00C72C8C" w:rsidRPr="00AC31F8">
        <w:rPr>
          <w:lang w:val="en-GB" w:eastAsia="de-DE"/>
        </w:rPr>
        <w:t xml:space="preserve"> it is</w:t>
      </w:r>
      <w:r w:rsidR="009031C8" w:rsidRPr="00AC31F8">
        <w:rPr>
          <w:lang w:val="en-GB" w:eastAsia="de-DE"/>
        </w:rPr>
        <w:t xml:space="preserve"> the quality unit (</w:t>
      </w:r>
      <w:r w:rsidR="00B25CE4" w:rsidRPr="00AC31F8">
        <w:rPr>
          <w:lang w:val="en-GB"/>
        </w:rPr>
        <w:t>ISPE, 2008, p.</w:t>
      </w:r>
      <w:r w:rsidR="00B25CE4" w:rsidRPr="00AC31F8">
        <w:rPr>
          <w:lang w:val="en-GB" w:eastAsia="de-DE"/>
        </w:rPr>
        <w:t xml:space="preserve"> </w:t>
      </w:r>
      <w:r w:rsidR="009031C8" w:rsidRPr="00AC31F8">
        <w:rPr>
          <w:lang w:val="en-GB" w:eastAsia="de-DE"/>
        </w:rPr>
        <w:t>106)</w:t>
      </w:r>
      <w:r w:rsidR="00B267BC" w:rsidRPr="00AC31F8">
        <w:rPr>
          <w:lang w:val="en-GB" w:eastAsia="de-DE"/>
        </w:rPr>
        <w:t xml:space="preserve">. </w:t>
      </w:r>
      <w:r w:rsidR="009031C8" w:rsidRPr="00AC31F8">
        <w:rPr>
          <w:lang w:val="en-GB" w:eastAsia="de-DE"/>
        </w:rPr>
        <w:t xml:space="preserve">For </w:t>
      </w:r>
      <w:r w:rsidR="00943067" w:rsidRPr="00AC31F8">
        <w:rPr>
          <w:lang w:val="en-GB" w:eastAsia="de-DE"/>
        </w:rPr>
        <w:t>a</w:t>
      </w:r>
      <w:r w:rsidR="004B7A6E" w:rsidRPr="00AC31F8">
        <w:rPr>
          <w:lang w:val="en-GB" w:eastAsia="de-DE"/>
        </w:rPr>
        <w:t xml:space="preserve"> next step</w:t>
      </w:r>
      <w:r w:rsidR="009031C8" w:rsidRPr="00AC31F8">
        <w:rPr>
          <w:lang w:val="en-GB" w:eastAsia="de-DE"/>
        </w:rPr>
        <w:t xml:space="preserve">, </w:t>
      </w:r>
      <w:r w:rsidR="00943067" w:rsidRPr="00AC31F8">
        <w:rPr>
          <w:lang w:val="en-GB" w:eastAsia="de-DE"/>
        </w:rPr>
        <w:t>this</w:t>
      </w:r>
      <w:r w:rsidR="009031C8" w:rsidRPr="00AC31F8">
        <w:rPr>
          <w:lang w:val="en-GB" w:eastAsia="de-DE"/>
        </w:rPr>
        <w:t xml:space="preserve"> team</w:t>
      </w:r>
      <w:r w:rsidR="004B7A6E" w:rsidRPr="00AC31F8">
        <w:rPr>
          <w:lang w:val="en-GB" w:eastAsia="de-DE"/>
        </w:rPr>
        <w:t xml:space="preserve"> perform</w:t>
      </w:r>
      <w:r w:rsidR="00943067" w:rsidRPr="00AC31F8">
        <w:rPr>
          <w:lang w:val="en-GB" w:eastAsia="de-DE"/>
        </w:rPr>
        <w:t>s</w:t>
      </w:r>
      <w:r w:rsidR="004B7A6E" w:rsidRPr="00AC31F8">
        <w:rPr>
          <w:lang w:val="en-GB" w:eastAsia="de-DE"/>
        </w:rPr>
        <w:t xml:space="preserve"> a functional risk assessment</w:t>
      </w:r>
      <w:r w:rsidR="009031C8" w:rsidRPr="00AC31F8">
        <w:rPr>
          <w:lang w:val="en-GB" w:eastAsia="de-DE"/>
        </w:rPr>
        <w:t xml:space="preserve"> </w:t>
      </w:r>
      <w:r w:rsidR="004B7A6E" w:rsidRPr="00AC31F8">
        <w:rPr>
          <w:lang w:val="en-GB" w:eastAsia="de-DE"/>
        </w:rPr>
        <w:t>and identify controls</w:t>
      </w:r>
      <w:r w:rsidR="00BD1FDF" w:rsidRPr="00AC31F8">
        <w:rPr>
          <w:lang w:val="en-GB" w:eastAsia="de-DE"/>
        </w:rPr>
        <w:t>,</w:t>
      </w:r>
      <w:r w:rsidR="009031C8" w:rsidRPr="00AC31F8">
        <w:rPr>
          <w:lang w:val="en-GB" w:eastAsia="de-DE"/>
        </w:rPr>
        <w:t xml:space="preserve"> based on</w:t>
      </w:r>
      <w:r w:rsidR="00BD1FDF" w:rsidRPr="00AC31F8">
        <w:rPr>
          <w:lang w:val="en-GB" w:eastAsia="de-DE"/>
        </w:rPr>
        <w:t xml:space="preserve"> the advice</w:t>
      </w:r>
      <w:r w:rsidR="009031C8" w:rsidRPr="00AC31F8">
        <w:rPr>
          <w:lang w:val="en-GB" w:eastAsia="de-DE"/>
        </w:rPr>
        <w:t xml:space="preserve"> of the supplier</w:t>
      </w:r>
      <w:r w:rsidR="00BD1FDF" w:rsidRPr="00AC31F8">
        <w:rPr>
          <w:lang w:val="en-GB" w:eastAsia="de-DE"/>
        </w:rPr>
        <w:t>,</w:t>
      </w:r>
      <w:r w:rsidR="004B7A6E" w:rsidRPr="00AC31F8">
        <w:rPr>
          <w:lang w:val="en-GB" w:eastAsia="de-DE"/>
        </w:rPr>
        <w:t xml:space="preserve"> to eliminate or at least mitigate the risk to an acceptable level (</w:t>
      </w:r>
      <w:r w:rsidR="00B25CE4" w:rsidRPr="00AC31F8">
        <w:rPr>
          <w:lang w:val="en-GB"/>
        </w:rPr>
        <w:t>ISPE, 2008, p.</w:t>
      </w:r>
      <w:r w:rsidR="00B25CE4" w:rsidRPr="00AC31F8">
        <w:rPr>
          <w:lang w:val="en-GB" w:eastAsia="de-DE"/>
        </w:rPr>
        <w:t xml:space="preserve"> </w:t>
      </w:r>
      <w:r w:rsidR="004B7A6E" w:rsidRPr="00AC31F8">
        <w:rPr>
          <w:lang w:val="en-GB" w:eastAsia="de-DE"/>
        </w:rPr>
        <w:t>48</w:t>
      </w:r>
      <w:r w:rsidR="00B25CE4" w:rsidRPr="00AC31F8">
        <w:rPr>
          <w:lang w:val="en-GB" w:eastAsia="de-DE"/>
        </w:rPr>
        <w:t>, p.</w:t>
      </w:r>
      <w:r w:rsidR="004B7A6E" w:rsidRPr="00AC31F8">
        <w:rPr>
          <w:lang w:val="en-GB" w:eastAsia="de-DE"/>
        </w:rPr>
        <w:t xml:space="preserve"> 50</w:t>
      </w:r>
      <w:r w:rsidR="00B25CE4" w:rsidRPr="00AC31F8">
        <w:rPr>
          <w:lang w:val="en-GB" w:eastAsia="de-DE"/>
        </w:rPr>
        <w:t>, p.</w:t>
      </w:r>
      <w:r w:rsidR="00BD1FDF" w:rsidRPr="00AC31F8">
        <w:rPr>
          <w:lang w:val="en-GB" w:eastAsia="de-DE"/>
        </w:rPr>
        <w:t>106</w:t>
      </w:r>
      <w:r w:rsidR="004B7A6E" w:rsidRPr="00AC31F8">
        <w:rPr>
          <w:lang w:val="en-GB" w:eastAsia="de-DE"/>
        </w:rPr>
        <w:t xml:space="preserve">). </w:t>
      </w:r>
      <w:r w:rsidR="0019223F" w:rsidRPr="00AC31F8">
        <w:rPr>
          <w:lang w:val="en-GB" w:eastAsia="de-DE"/>
        </w:rPr>
        <w:t>Appropriate controls</w:t>
      </w:r>
      <w:r w:rsidR="00C911C4" w:rsidRPr="00AC31F8">
        <w:rPr>
          <w:lang w:val="en-GB" w:eastAsia="de-DE"/>
        </w:rPr>
        <w:t>, i.e. quality critical requirements (</w:t>
      </w:r>
      <w:r w:rsidR="00B25CE4" w:rsidRPr="00AC31F8">
        <w:rPr>
          <w:lang w:val="en-GB"/>
        </w:rPr>
        <w:t xml:space="preserve">ISPE, 2008, </w:t>
      </w:r>
      <w:r w:rsidR="00C911C4" w:rsidRPr="00AC31F8">
        <w:rPr>
          <w:lang w:val="en-GB" w:eastAsia="de-DE"/>
        </w:rPr>
        <w:t>p. 164),</w:t>
      </w:r>
      <w:r w:rsidR="0019223F" w:rsidRPr="00AC31F8">
        <w:rPr>
          <w:lang w:val="en-GB" w:eastAsia="de-DE"/>
        </w:rPr>
        <w:t xml:space="preserve"> need then to be implemented</w:t>
      </w:r>
      <w:r w:rsidR="006A4B50" w:rsidRPr="00AC31F8">
        <w:rPr>
          <w:lang w:val="en-GB" w:eastAsia="de-DE"/>
        </w:rPr>
        <w:t xml:space="preserve"> </w:t>
      </w:r>
      <w:r w:rsidR="00B25CE4" w:rsidRPr="00AC31F8">
        <w:rPr>
          <w:lang w:val="en-GB" w:eastAsia="de-DE"/>
        </w:rPr>
        <w:t>(</w:t>
      </w:r>
      <w:r w:rsidR="00B25CE4" w:rsidRPr="00AC31F8">
        <w:rPr>
          <w:lang w:val="en-GB"/>
        </w:rPr>
        <w:t>ISPE, 2008, p</w:t>
      </w:r>
      <w:r w:rsidR="006A4B50" w:rsidRPr="00AC31F8">
        <w:rPr>
          <w:lang w:val="en-GB" w:eastAsia="de-DE"/>
        </w:rPr>
        <w:t>.</w:t>
      </w:r>
      <w:r w:rsidR="00B25CE4" w:rsidRPr="00AC31F8">
        <w:rPr>
          <w:lang w:val="en-GB" w:eastAsia="de-DE"/>
        </w:rPr>
        <w:t xml:space="preserve"> </w:t>
      </w:r>
      <w:r w:rsidR="006A4B50" w:rsidRPr="00AC31F8">
        <w:rPr>
          <w:lang w:val="en-GB" w:eastAsia="de-DE"/>
        </w:rPr>
        <w:t>50</w:t>
      </w:r>
      <w:r w:rsidR="00B25CE4" w:rsidRPr="00AC31F8">
        <w:rPr>
          <w:lang w:val="en-GB" w:eastAsia="de-DE"/>
        </w:rPr>
        <w:t>)</w:t>
      </w:r>
      <w:r w:rsidR="00C72C8C" w:rsidRPr="00AC31F8">
        <w:rPr>
          <w:lang w:val="en-GB" w:eastAsia="de-DE"/>
        </w:rPr>
        <w:t>,</w:t>
      </w:r>
      <w:r w:rsidR="00BD1FDF" w:rsidRPr="00AC31F8">
        <w:rPr>
          <w:lang w:val="en-GB" w:eastAsia="de-DE"/>
        </w:rPr>
        <w:t xml:space="preserve"> e.g. by the supplier</w:t>
      </w:r>
      <w:r w:rsidR="00C72C8C" w:rsidRPr="00AC31F8">
        <w:rPr>
          <w:lang w:val="en-GB" w:eastAsia="de-DE"/>
        </w:rPr>
        <w:t xml:space="preserve"> for additional software functionalities (</w:t>
      </w:r>
      <w:r w:rsidR="00B25CE4" w:rsidRPr="00AC31F8">
        <w:rPr>
          <w:lang w:val="en-GB"/>
        </w:rPr>
        <w:t>ISPE, 2008, p.</w:t>
      </w:r>
      <w:r w:rsidR="00B25CE4" w:rsidRPr="00AC31F8">
        <w:rPr>
          <w:lang w:val="en-GB" w:eastAsia="de-DE"/>
        </w:rPr>
        <w:t xml:space="preserve"> </w:t>
      </w:r>
      <w:r w:rsidR="006A4B50" w:rsidRPr="00AC31F8">
        <w:rPr>
          <w:lang w:val="en-GB" w:eastAsia="de-DE"/>
        </w:rPr>
        <w:t>19</w:t>
      </w:r>
      <w:r w:rsidR="00C72C8C" w:rsidRPr="00AC31F8">
        <w:rPr>
          <w:lang w:val="en-GB" w:eastAsia="de-DE"/>
        </w:rPr>
        <w:t>)</w:t>
      </w:r>
      <w:r w:rsidR="0019223F" w:rsidRPr="00AC31F8">
        <w:rPr>
          <w:lang w:val="en-GB" w:eastAsia="de-DE"/>
        </w:rPr>
        <w:t xml:space="preserve"> and verified (</w:t>
      </w:r>
      <w:r w:rsidR="00B25CE4" w:rsidRPr="00AC31F8">
        <w:rPr>
          <w:lang w:val="en-GB"/>
        </w:rPr>
        <w:t>ISPE, 2008, p</w:t>
      </w:r>
      <w:r w:rsidR="0019223F" w:rsidRPr="00AC31F8">
        <w:rPr>
          <w:lang w:val="en-GB" w:eastAsia="de-DE"/>
        </w:rPr>
        <w:t>.</w:t>
      </w:r>
      <w:r w:rsidR="00B25CE4" w:rsidRPr="00AC31F8">
        <w:rPr>
          <w:lang w:val="en-GB" w:eastAsia="de-DE"/>
        </w:rPr>
        <w:t xml:space="preserve"> </w:t>
      </w:r>
      <w:r w:rsidR="0019223F" w:rsidRPr="00AC31F8">
        <w:rPr>
          <w:lang w:val="en-GB" w:eastAsia="de-DE"/>
        </w:rPr>
        <w:t>50)</w:t>
      </w:r>
      <w:r w:rsidR="00BD1FDF" w:rsidRPr="00AC31F8">
        <w:rPr>
          <w:lang w:val="en-GB" w:eastAsia="de-DE"/>
        </w:rPr>
        <w:t xml:space="preserve"> e.g. in the OQ process (</w:t>
      </w:r>
      <w:r w:rsidR="00B25CE4" w:rsidRPr="00AC31F8">
        <w:rPr>
          <w:lang w:val="en-GB"/>
        </w:rPr>
        <w:t>ISPE, 2008, p</w:t>
      </w:r>
      <w:r w:rsidR="00BD1FDF" w:rsidRPr="00AC31F8">
        <w:rPr>
          <w:lang w:val="en-GB" w:eastAsia="de-DE"/>
        </w:rPr>
        <w:t>.</w:t>
      </w:r>
      <w:r w:rsidR="00B25CE4" w:rsidRPr="00AC31F8">
        <w:rPr>
          <w:lang w:val="en-GB" w:eastAsia="de-DE"/>
        </w:rPr>
        <w:t xml:space="preserve"> </w:t>
      </w:r>
      <w:r w:rsidR="00BD1FDF" w:rsidRPr="00AC31F8">
        <w:rPr>
          <w:lang w:val="en-GB" w:eastAsia="de-DE"/>
        </w:rPr>
        <w:t>38)</w:t>
      </w:r>
      <w:r w:rsidR="0019223F" w:rsidRPr="00AC31F8">
        <w:rPr>
          <w:lang w:val="en-GB" w:eastAsia="de-DE"/>
        </w:rPr>
        <w:t>.</w:t>
      </w:r>
      <w:r w:rsidR="009031C8" w:rsidRPr="00AC31F8">
        <w:rPr>
          <w:lang w:val="en-GB" w:eastAsia="de-DE"/>
        </w:rPr>
        <w:t xml:space="preserve"> </w:t>
      </w:r>
    </w:p>
    <w:p w14:paraId="358E04F8" w14:textId="00A183EB" w:rsidR="00E75B39" w:rsidRPr="00AC31F8" w:rsidRDefault="0071176C" w:rsidP="00417554">
      <w:pPr>
        <w:rPr>
          <w:lang w:val="en-GB" w:eastAsia="de-DE"/>
        </w:rPr>
      </w:pPr>
      <w:r w:rsidRPr="00AC31F8">
        <w:rPr>
          <w:lang w:val="en-GB" w:eastAsia="de-DE"/>
        </w:rPr>
        <w:t>As the goal of OQ is the documented verification of software functionalities (</w:t>
      </w:r>
      <w:r w:rsidR="00B25CE4" w:rsidRPr="00AC31F8">
        <w:rPr>
          <w:lang w:val="en-GB"/>
        </w:rPr>
        <w:t>ISPE, 2008, p</w:t>
      </w:r>
      <w:r w:rsidRPr="00AC31F8">
        <w:rPr>
          <w:lang w:val="en-GB" w:eastAsia="de-DE"/>
        </w:rPr>
        <w:t>.38</w:t>
      </w:r>
      <w:r w:rsidR="00B25CE4" w:rsidRPr="00AC31F8">
        <w:rPr>
          <w:lang w:val="en-GB" w:eastAsia="de-DE"/>
        </w:rPr>
        <w:t xml:space="preserve">, </w:t>
      </w:r>
      <w:r w:rsidRPr="00AC31F8">
        <w:rPr>
          <w:lang w:val="en-GB" w:eastAsia="de-DE"/>
        </w:rPr>
        <w:t>p</w:t>
      </w:r>
      <w:r w:rsidR="00B25CE4" w:rsidRPr="00AC31F8">
        <w:rPr>
          <w:lang w:val="en-GB" w:eastAsia="de-DE"/>
        </w:rPr>
        <w:t xml:space="preserve">. </w:t>
      </w:r>
      <w:r w:rsidRPr="00AC31F8">
        <w:rPr>
          <w:lang w:val="en-GB" w:eastAsia="de-DE"/>
        </w:rPr>
        <w:t>212),</w:t>
      </w:r>
      <w:r w:rsidR="004B7A6E" w:rsidRPr="00AC31F8">
        <w:rPr>
          <w:lang w:val="en-GB" w:eastAsia="de-DE"/>
        </w:rPr>
        <w:t xml:space="preserve"> it is important to take the identified risks</w:t>
      </w:r>
      <w:r w:rsidR="00FF767B" w:rsidRPr="00AC31F8">
        <w:rPr>
          <w:lang w:val="en-GB" w:eastAsia="de-DE"/>
        </w:rPr>
        <w:t>, their risk level</w:t>
      </w:r>
      <w:r w:rsidR="009A679B" w:rsidRPr="00AC31F8">
        <w:rPr>
          <w:lang w:val="en-GB" w:eastAsia="de-DE"/>
        </w:rPr>
        <w:t xml:space="preserve"> and the defined control measures</w:t>
      </w:r>
      <w:r w:rsidR="004B7A6E" w:rsidRPr="00AC31F8">
        <w:rPr>
          <w:lang w:val="en-GB" w:eastAsia="de-DE"/>
        </w:rPr>
        <w:t xml:space="preserve"> in respect </w:t>
      </w:r>
      <w:r w:rsidR="009A679B" w:rsidRPr="00AC31F8">
        <w:rPr>
          <w:lang w:val="en-GB" w:eastAsia="de-DE"/>
        </w:rPr>
        <w:t>to</w:t>
      </w:r>
      <w:r w:rsidR="004B7A6E" w:rsidRPr="00AC31F8">
        <w:rPr>
          <w:lang w:val="en-GB" w:eastAsia="de-DE"/>
        </w:rPr>
        <w:t xml:space="preserve"> software functionalities into account</w:t>
      </w:r>
      <w:r w:rsidR="00943067" w:rsidRPr="00AC31F8">
        <w:rPr>
          <w:lang w:val="en-GB" w:eastAsia="de-DE"/>
        </w:rPr>
        <w:t xml:space="preserve"> (</w:t>
      </w:r>
      <w:r w:rsidR="00B25CE4" w:rsidRPr="00AC31F8">
        <w:rPr>
          <w:lang w:val="en-GB"/>
        </w:rPr>
        <w:t>ISPE, 2008, p</w:t>
      </w:r>
      <w:r w:rsidR="00943067" w:rsidRPr="00AC31F8">
        <w:rPr>
          <w:lang w:val="en-GB" w:eastAsia="de-DE"/>
        </w:rPr>
        <w:t>.</w:t>
      </w:r>
      <w:r w:rsidR="00B25CE4" w:rsidRPr="00AC31F8">
        <w:rPr>
          <w:lang w:val="en-GB" w:eastAsia="de-DE"/>
        </w:rPr>
        <w:t xml:space="preserve"> </w:t>
      </w:r>
      <w:r w:rsidR="00943067" w:rsidRPr="00AC31F8">
        <w:rPr>
          <w:lang w:val="en-GB" w:eastAsia="de-DE"/>
        </w:rPr>
        <w:t>50).</w:t>
      </w:r>
      <w:r w:rsidR="004B7A6E" w:rsidRPr="00AC31F8">
        <w:rPr>
          <w:lang w:val="en-GB" w:eastAsia="de-DE"/>
        </w:rPr>
        <w:t xml:space="preserve"> </w:t>
      </w:r>
      <w:r w:rsidR="00943067" w:rsidRPr="00AC31F8">
        <w:rPr>
          <w:lang w:val="en-GB" w:eastAsia="de-DE"/>
        </w:rPr>
        <w:t>T</w:t>
      </w:r>
      <w:r w:rsidR="009A679B" w:rsidRPr="00AC31F8">
        <w:rPr>
          <w:lang w:val="en-GB" w:eastAsia="de-DE"/>
        </w:rPr>
        <w:t>he specific level of</w:t>
      </w:r>
      <w:r w:rsidR="00FF767B" w:rsidRPr="00AC31F8">
        <w:rPr>
          <w:lang w:val="en-GB" w:eastAsia="de-DE"/>
        </w:rPr>
        <w:t xml:space="preserve"> test efforts should than be determined according to the risk level and the system impact (</w:t>
      </w:r>
      <w:r w:rsidR="00B25CE4" w:rsidRPr="00AC31F8">
        <w:rPr>
          <w:lang w:val="en-GB"/>
        </w:rPr>
        <w:t>ISPE, 2008, p</w:t>
      </w:r>
      <w:r w:rsidR="00FF767B" w:rsidRPr="00AC31F8">
        <w:rPr>
          <w:lang w:val="en-GB" w:eastAsia="de-DE"/>
        </w:rPr>
        <w:t>.</w:t>
      </w:r>
      <w:r w:rsidR="00B25CE4" w:rsidRPr="00AC31F8">
        <w:rPr>
          <w:lang w:val="en-GB" w:eastAsia="de-DE"/>
        </w:rPr>
        <w:t xml:space="preserve"> </w:t>
      </w:r>
      <w:r w:rsidR="00FF767B" w:rsidRPr="00AC31F8">
        <w:rPr>
          <w:lang w:val="en-GB" w:eastAsia="de-DE"/>
        </w:rPr>
        <w:t>50)</w:t>
      </w:r>
      <w:r w:rsidR="009031C8" w:rsidRPr="00AC31F8">
        <w:rPr>
          <w:lang w:val="en-GB" w:eastAsia="de-DE"/>
        </w:rPr>
        <w:t xml:space="preserve"> and </w:t>
      </w:r>
      <w:r w:rsidR="009031C8" w:rsidRPr="00AC31F8">
        <w:rPr>
          <w:lang w:val="en-GB" w:eastAsia="de-DE"/>
        </w:rPr>
        <w:lastRenderedPageBreak/>
        <w:t>the controls themselves might be subject to the OQs (</w:t>
      </w:r>
      <w:r w:rsidR="00B25CE4" w:rsidRPr="00AC31F8">
        <w:rPr>
          <w:lang w:val="en-GB"/>
        </w:rPr>
        <w:t>ISPE, 2008, p.</w:t>
      </w:r>
      <w:r w:rsidR="00B25CE4" w:rsidRPr="00AC31F8">
        <w:rPr>
          <w:lang w:val="en-GB" w:eastAsia="de-DE"/>
        </w:rPr>
        <w:t xml:space="preserve"> </w:t>
      </w:r>
      <w:r w:rsidR="009031C8" w:rsidRPr="00AC31F8">
        <w:rPr>
          <w:lang w:val="en-GB" w:eastAsia="de-DE"/>
        </w:rPr>
        <w:t>38).</w:t>
      </w:r>
      <w:r w:rsidR="00D06805" w:rsidRPr="00AC31F8">
        <w:rPr>
          <w:lang w:val="en-GB" w:eastAsia="de-DE"/>
        </w:rPr>
        <w:t xml:space="preserve"> </w:t>
      </w:r>
      <w:r w:rsidR="00BD1FDF" w:rsidRPr="00AC31F8">
        <w:rPr>
          <w:lang w:val="en-GB" w:eastAsia="de-DE"/>
        </w:rPr>
        <w:t>The risk assessment documentation needs finally be app</w:t>
      </w:r>
      <w:r w:rsidR="00BA5559" w:rsidRPr="00AC31F8">
        <w:rPr>
          <w:lang w:val="en-GB" w:eastAsia="de-DE"/>
        </w:rPr>
        <w:t>r</w:t>
      </w:r>
      <w:r w:rsidR="00BD1FDF" w:rsidRPr="00AC31F8">
        <w:rPr>
          <w:lang w:val="en-GB" w:eastAsia="de-DE"/>
        </w:rPr>
        <w:t>oved by the system owner and/or the quality unit (</w:t>
      </w:r>
      <w:r w:rsidR="00B25CE4" w:rsidRPr="00AC31F8">
        <w:rPr>
          <w:lang w:val="en-GB"/>
        </w:rPr>
        <w:t>ISPE, 2008, p.</w:t>
      </w:r>
      <w:r w:rsidR="00B25CE4" w:rsidRPr="00AC31F8">
        <w:rPr>
          <w:lang w:val="en-GB" w:eastAsia="de-DE"/>
        </w:rPr>
        <w:t xml:space="preserve"> </w:t>
      </w:r>
      <w:r w:rsidR="00BD1FDF" w:rsidRPr="00AC31F8">
        <w:rPr>
          <w:lang w:val="en-GB" w:eastAsia="de-DE"/>
        </w:rPr>
        <w:t>106)</w:t>
      </w:r>
      <w:r w:rsidR="00B25CE4" w:rsidRPr="00AC31F8">
        <w:rPr>
          <w:lang w:val="en-GB" w:eastAsia="de-DE"/>
        </w:rPr>
        <w:t>.</w:t>
      </w:r>
    </w:p>
    <w:p w14:paraId="24617A7B" w14:textId="77777777" w:rsidR="00E75B39" w:rsidRPr="00AC31F8" w:rsidRDefault="00120F69" w:rsidP="005101E5">
      <w:pPr>
        <w:pStyle w:val="Heading3"/>
        <w:rPr>
          <w:lang w:val="en-GB"/>
        </w:rPr>
      </w:pPr>
      <w:bookmarkStart w:id="90" w:name="_Ref45876440"/>
      <w:bookmarkStart w:id="91" w:name="_Ref45901403"/>
      <w:bookmarkStart w:id="92" w:name="_Ref45975014"/>
      <w:bookmarkStart w:id="93" w:name="_Toc46067040"/>
      <w:bookmarkStart w:id="94" w:name="_Toc46238897"/>
      <w:r w:rsidRPr="00AC31F8">
        <w:rPr>
          <w:lang w:val="en-GB"/>
        </w:rPr>
        <w:t>Specification- and Test Management</w:t>
      </w:r>
      <w:bookmarkEnd w:id="90"/>
      <w:bookmarkEnd w:id="91"/>
      <w:bookmarkEnd w:id="92"/>
      <w:bookmarkEnd w:id="93"/>
      <w:bookmarkEnd w:id="94"/>
    </w:p>
    <w:p w14:paraId="62EDC9C7" w14:textId="20769D1A" w:rsidR="00492866" w:rsidRPr="00AC31F8" w:rsidRDefault="00492866" w:rsidP="004129B2">
      <w:pPr>
        <w:rPr>
          <w:lang w:val="en-GB"/>
        </w:rPr>
      </w:pPr>
      <w:r w:rsidRPr="00AC31F8">
        <w:rPr>
          <w:lang w:val="en-GB"/>
        </w:rPr>
        <w:t xml:space="preserve">Next to the </w:t>
      </w:r>
      <w:r w:rsidR="00823FF3" w:rsidRPr="00AC31F8">
        <w:rPr>
          <w:lang w:val="en-GB"/>
        </w:rPr>
        <w:t>quality</w:t>
      </w:r>
      <w:r w:rsidRPr="00AC31F8">
        <w:rPr>
          <w:lang w:val="en-GB"/>
        </w:rPr>
        <w:t xml:space="preserve"> </w:t>
      </w:r>
      <w:r w:rsidR="00823FF3" w:rsidRPr="00AC31F8">
        <w:rPr>
          <w:lang w:val="en-GB"/>
        </w:rPr>
        <w:t>risk</w:t>
      </w:r>
      <w:r w:rsidRPr="00AC31F8">
        <w:rPr>
          <w:lang w:val="en-GB"/>
        </w:rPr>
        <w:t xml:space="preserve"> </w:t>
      </w:r>
      <w:r w:rsidR="00823FF3" w:rsidRPr="00AC31F8">
        <w:rPr>
          <w:lang w:val="en-GB"/>
        </w:rPr>
        <w:t>assessment</w:t>
      </w:r>
      <w:r w:rsidRPr="00AC31F8">
        <w:rPr>
          <w:lang w:val="en-GB"/>
        </w:rPr>
        <w:t>, there are other</w:t>
      </w:r>
      <w:r w:rsidR="004129B2" w:rsidRPr="00AC31F8">
        <w:rPr>
          <w:lang w:val="en-GB"/>
        </w:rPr>
        <w:t xml:space="preserve"> OQ</w:t>
      </w:r>
      <w:r w:rsidRPr="00AC31F8">
        <w:rPr>
          <w:lang w:val="en-GB"/>
        </w:rPr>
        <w:t xml:space="preserve"> supporting processes to be considered for a custom application</w:t>
      </w:r>
      <w:r w:rsidR="005017F1" w:rsidRPr="00AC31F8">
        <w:rPr>
          <w:lang w:val="en-GB"/>
        </w:rPr>
        <w:t xml:space="preserve"> (</w:t>
      </w:r>
      <w:r w:rsidR="00B25CE4" w:rsidRPr="00AC31F8">
        <w:rPr>
          <w:lang w:val="en-GB"/>
        </w:rPr>
        <w:t xml:space="preserve">ISPE, 2008, p. </w:t>
      </w:r>
      <w:r w:rsidR="005017F1" w:rsidRPr="00AC31F8">
        <w:rPr>
          <w:lang w:val="en-GB"/>
        </w:rPr>
        <w:t>32)</w:t>
      </w:r>
      <w:r w:rsidRPr="00AC31F8">
        <w:rPr>
          <w:lang w:val="en-GB"/>
        </w:rPr>
        <w:t>. They include</w:t>
      </w:r>
      <w:r w:rsidR="00033853" w:rsidRPr="00AC31F8">
        <w:rPr>
          <w:lang w:val="en-GB"/>
        </w:rPr>
        <w:t>:</w:t>
      </w:r>
      <w:r w:rsidRPr="00AC31F8">
        <w:rPr>
          <w:lang w:val="en-GB"/>
        </w:rPr>
        <w:t xml:space="preserve"> </w:t>
      </w:r>
    </w:p>
    <w:p w14:paraId="29BF7193" w14:textId="7A7D5D9A" w:rsidR="005017F1" w:rsidRPr="00AC31F8" w:rsidRDefault="00E124AC" w:rsidP="004129B2">
      <w:pPr>
        <w:pStyle w:val="ListParagraph"/>
        <w:numPr>
          <w:ilvl w:val="0"/>
          <w:numId w:val="14"/>
        </w:numPr>
        <w:rPr>
          <w:lang w:val="en-GB"/>
        </w:rPr>
      </w:pPr>
      <w:r w:rsidRPr="00AC31F8">
        <w:rPr>
          <w:b/>
          <w:bCs/>
          <w:lang w:val="en-GB"/>
        </w:rPr>
        <w:t>Change management</w:t>
      </w:r>
      <w:r w:rsidR="00A14878" w:rsidRPr="00AC31F8">
        <w:rPr>
          <w:b/>
          <w:bCs/>
          <w:lang w:val="en-GB"/>
        </w:rPr>
        <w:t xml:space="preserve"> process</w:t>
      </w:r>
      <w:r w:rsidR="00361CFD" w:rsidRPr="00AC31F8">
        <w:rPr>
          <w:rStyle w:val="FootnoteReference"/>
          <w:lang w:val="en-GB"/>
        </w:rPr>
        <w:footnoteReference w:id="3"/>
      </w:r>
      <w:r w:rsidRPr="00AC31F8">
        <w:rPr>
          <w:b/>
          <w:bCs/>
          <w:lang w:val="en-GB"/>
        </w:rPr>
        <w:t>:</w:t>
      </w:r>
      <w:r w:rsidRPr="00AC31F8">
        <w:rPr>
          <w:lang w:val="en-GB"/>
        </w:rPr>
        <w:t xml:space="preserve"> </w:t>
      </w:r>
      <w:r w:rsidR="005017F1" w:rsidRPr="00AC31F8">
        <w:rPr>
          <w:lang w:val="en-GB"/>
        </w:rPr>
        <w:t>“Change management procedures should</w:t>
      </w:r>
      <w:r w:rsidR="00E53AC2" w:rsidRPr="00AC31F8">
        <w:rPr>
          <w:lang w:val="en-GB"/>
        </w:rPr>
        <w:t xml:space="preserve"> also</w:t>
      </w:r>
      <w:r w:rsidR="005017F1" w:rsidRPr="00AC31F8">
        <w:rPr>
          <w:lang w:val="en-GB"/>
        </w:rPr>
        <w:t xml:space="preserve"> be established. The point at which change management is introduced should be defined. Appropriate change processes should be applied to both project and operational phases.” </w:t>
      </w:r>
      <w:r w:rsidR="00EC33EB" w:rsidRPr="00AC31F8">
        <w:rPr>
          <w:lang w:val="en-GB"/>
        </w:rPr>
        <w:t>(</w:t>
      </w:r>
      <w:r w:rsidR="00B25CE4" w:rsidRPr="00AC31F8">
        <w:rPr>
          <w:lang w:val="en-GB"/>
        </w:rPr>
        <w:t>ISPE, 2008, p</w:t>
      </w:r>
      <w:r w:rsidR="005017F1" w:rsidRPr="00AC31F8">
        <w:rPr>
          <w:lang w:val="en-GB"/>
        </w:rPr>
        <w:t>.</w:t>
      </w:r>
      <w:r w:rsidR="00B25CE4" w:rsidRPr="00AC31F8">
        <w:rPr>
          <w:lang w:val="en-GB"/>
        </w:rPr>
        <w:t xml:space="preserve"> </w:t>
      </w:r>
      <w:r w:rsidR="005017F1" w:rsidRPr="00AC31F8">
        <w:rPr>
          <w:lang w:val="en-GB"/>
        </w:rPr>
        <w:t>32</w:t>
      </w:r>
      <w:r w:rsidR="00EC33EB" w:rsidRPr="00AC31F8">
        <w:rPr>
          <w:lang w:val="en-GB"/>
        </w:rPr>
        <w:t>)</w:t>
      </w:r>
      <w:r w:rsidR="00500BA4" w:rsidRPr="00AC31F8">
        <w:rPr>
          <w:lang w:val="en-GB"/>
        </w:rPr>
        <w:t>.</w:t>
      </w:r>
      <w:r w:rsidR="00EC33EB" w:rsidRPr="00AC31F8">
        <w:rPr>
          <w:lang w:val="en-GB"/>
        </w:rPr>
        <w:t xml:space="preserve"> W</w:t>
      </w:r>
      <w:r w:rsidR="00A13503" w:rsidRPr="00AC31F8">
        <w:rPr>
          <w:lang w:val="en-GB"/>
        </w:rPr>
        <w:t xml:space="preserve">hile performing OQ no </w:t>
      </w:r>
      <w:r w:rsidR="00D53FCB" w:rsidRPr="00AC31F8">
        <w:rPr>
          <w:lang w:val="en-GB"/>
        </w:rPr>
        <w:t>change of the software is expected, as it is done on the version for which in a previous step the IQ w</w:t>
      </w:r>
      <w:r w:rsidR="008869BA">
        <w:rPr>
          <w:lang w:val="en-CH"/>
        </w:rPr>
        <w:t>as</w:t>
      </w:r>
      <w:r w:rsidR="00D53FCB" w:rsidRPr="00AC31F8">
        <w:rPr>
          <w:lang w:val="en-GB"/>
        </w:rPr>
        <w:t xml:space="preserve"> performed and approved</w:t>
      </w:r>
      <w:r w:rsidR="00EC33EB" w:rsidRPr="00AC31F8">
        <w:rPr>
          <w:lang w:val="en-GB"/>
        </w:rPr>
        <w:t xml:space="preserve"> (</w:t>
      </w:r>
      <w:r w:rsidR="00B25CE4" w:rsidRPr="00AC31F8">
        <w:rPr>
          <w:lang w:val="en-GB"/>
        </w:rPr>
        <w:t>ISPE, 2008, p</w:t>
      </w:r>
      <w:r w:rsidR="00EC33EB" w:rsidRPr="00AC31F8">
        <w:rPr>
          <w:lang w:val="en-GB"/>
        </w:rPr>
        <w:t>.</w:t>
      </w:r>
      <w:r w:rsidR="00B25CE4" w:rsidRPr="00AC31F8">
        <w:rPr>
          <w:lang w:val="en-GB"/>
        </w:rPr>
        <w:t xml:space="preserve"> </w:t>
      </w:r>
      <w:r w:rsidR="00EC33EB" w:rsidRPr="00AC31F8">
        <w:rPr>
          <w:lang w:val="en-GB"/>
        </w:rPr>
        <w:t>209)</w:t>
      </w:r>
      <w:r w:rsidR="00D53FCB" w:rsidRPr="00AC31F8">
        <w:rPr>
          <w:lang w:val="en-GB"/>
        </w:rPr>
        <w:t xml:space="preserve">. Therefore, the change management process will </w:t>
      </w:r>
      <w:r w:rsidR="00500BA4" w:rsidRPr="00AC31F8">
        <w:rPr>
          <w:lang w:val="en-GB"/>
        </w:rPr>
        <w:t xml:space="preserve">only be considered in the sense, that the tester </w:t>
      </w:r>
      <w:proofErr w:type="gramStart"/>
      <w:r w:rsidR="00500BA4" w:rsidRPr="00AC31F8">
        <w:rPr>
          <w:lang w:val="en-GB"/>
        </w:rPr>
        <w:t>has to</w:t>
      </w:r>
      <w:proofErr w:type="gramEnd"/>
      <w:r w:rsidR="00500BA4" w:rsidRPr="00AC31F8">
        <w:rPr>
          <w:lang w:val="en-GB"/>
        </w:rPr>
        <w:t xml:space="preserve"> state on which version the OQ is performed</w:t>
      </w:r>
      <w:r w:rsidR="00D53FCB" w:rsidRPr="00AC31F8">
        <w:rPr>
          <w:lang w:val="en-GB"/>
        </w:rPr>
        <w:t>.</w:t>
      </w:r>
      <w:r w:rsidR="00500BA4" w:rsidRPr="00AC31F8">
        <w:rPr>
          <w:lang w:val="en-GB"/>
        </w:rPr>
        <w:t xml:space="preserve"> </w:t>
      </w:r>
      <w:r w:rsidR="002D64DE" w:rsidRPr="00AC31F8">
        <w:rPr>
          <w:lang w:val="en-GB"/>
        </w:rPr>
        <w:br/>
      </w:r>
      <w:r w:rsidR="00361CFD" w:rsidRPr="00AC31F8">
        <w:rPr>
          <w:lang w:val="en-GB"/>
        </w:rPr>
        <w:t xml:space="preserve">An OQ Result might be, that the software under test did not pass this qualification. </w:t>
      </w:r>
      <w:r w:rsidR="002D64DE" w:rsidRPr="00AC31F8">
        <w:rPr>
          <w:lang w:val="en-GB"/>
        </w:rPr>
        <w:t>Normally, that</w:t>
      </w:r>
      <w:r w:rsidR="00361CFD" w:rsidRPr="00AC31F8">
        <w:rPr>
          <w:lang w:val="en-GB"/>
        </w:rPr>
        <w:t xml:space="preserve"> will </w:t>
      </w:r>
      <w:r w:rsidR="002D64DE" w:rsidRPr="00AC31F8">
        <w:rPr>
          <w:lang w:val="en-GB"/>
        </w:rPr>
        <w:t>r</w:t>
      </w:r>
      <w:r w:rsidR="00361CFD" w:rsidRPr="00AC31F8">
        <w:rPr>
          <w:lang w:val="en-GB"/>
        </w:rPr>
        <w:t>esult in a new version of the software, as a fix will have to be introduced. This new version will again be submitted to an IQ and an OQ</w:t>
      </w:r>
      <w:r w:rsidR="002954A2" w:rsidRPr="00AC31F8">
        <w:rPr>
          <w:lang w:val="en-GB"/>
        </w:rPr>
        <w:t xml:space="preserve"> (</w:t>
      </w:r>
      <w:r w:rsidR="002954A2" w:rsidRPr="00AC31F8">
        <w:rPr>
          <w:lang w:val="en-GB"/>
        </w:rPr>
        <w:fldChar w:fldCharType="begin"/>
      </w:r>
      <w:r w:rsidR="002954A2" w:rsidRPr="00AC31F8">
        <w:rPr>
          <w:lang w:val="en-GB"/>
        </w:rPr>
        <w:instrText xml:space="preserve"> REF _Ref45813566 \h </w:instrText>
      </w:r>
      <w:r w:rsidR="004129B2" w:rsidRPr="00AC31F8">
        <w:rPr>
          <w:lang w:val="en-GB"/>
        </w:rPr>
        <w:instrText xml:space="preserve"> \* MERGEFORMAT </w:instrText>
      </w:r>
      <w:r w:rsidR="002954A2" w:rsidRPr="00AC31F8">
        <w:rPr>
          <w:lang w:val="en-GB"/>
        </w:rPr>
      </w:r>
      <w:r w:rsidR="002954A2" w:rsidRPr="00AC31F8">
        <w:rPr>
          <w:lang w:val="en-GB"/>
        </w:rPr>
        <w:fldChar w:fldCharType="separate"/>
      </w:r>
      <w:r w:rsidR="00854BE3" w:rsidRPr="00AC31F8">
        <w:rPr>
          <w:lang w:val="en-GB"/>
        </w:rPr>
        <w:t xml:space="preserve">Figure </w:t>
      </w:r>
      <w:r w:rsidR="00854BE3" w:rsidRPr="00AC31F8">
        <w:rPr>
          <w:noProof/>
          <w:lang w:val="en-GB"/>
        </w:rPr>
        <w:t>3</w:t>
      </w:r>
      <w:r w:rsidR="002954A2" w:rsidRPr="00AC31F8">
        <w:rPr>
          <w:lang w:val="en-GB"/>
        </w:rPr>
        <w:fldChar w:fldCharType="end"/>
      </w:r>
      <w:r w:rsidR="002954A2" w:rsidRPr="00AC31F8">
        <w:rPr>
          <w:lang w:val="en-GB"/>
        </w:rPr>
        <w:t>)</w:t>
      </w:r>
      <w:r w:rsidR="00361CFD" w:rsidRPr="00AC31F8">
        <w:rPr>
          <w:lang w:val="en-GB"/>
        </w:rPr>
        <w:t>, during which the</w:t>
      </w:r>
      <w:r w:rsidR="002D64DE" w:rsidRPr="00AC31F8">
        <w:rPr>
          <w:lang w:val="en-GB"/>
        </w:rPr>
        <w:t xml:space="preserve"> approved</w:t>
      </w:r>
      <w:r w:rsidR="00361CFD" w:rsidRPr="00AC31F8">
        <w:rPr>
          <w:lang w:val="en-GB"/>
        </w:rPr>
        <w:t xml:space="preserve"> tests will be re-run by documenting the new software version</w:t>
      </w:r>
      <w:r w:rsidR="00A34FEB" w:rsidRPr="00AC31F8">
        <w:rPr>
          <w:lang w:val="en-GB"/>
        </w:rPr>
        <w:t xml:space="preserve">. </w:t>
      </w:r>
      <w:r w:rsidR="00361CFD" w:rsidRPr="00AC31F8">
        <w:rPr>
          <w:lang w:val="en-GB"/>
        </w:rPr>
        <w:t xml:space="preserve"> </w:t>
      </w:r>
    </w:p>
    <w:p w14:paraId="04C42264" w14:textId="796554E5" w:rsidR="00492866" w:rsidRPr="00AC31F8" w:rsidRDefault="005017F1" w:rsidP="004129B2">
      <w:pPr>
        <w:pStyle w:val="ListParagraph"/>
        <w:numPr>
          <w:ilvl w:val="0"/>
          <w:numId w:val="14"/>
        </w:numPr>
        <w:rPr>
          <w:lang w:val="en-GB"/>
        </w:rPr>
      </w:pPr>
      <w:r w:rsidRPr="00AC31F8">
        <w:rPr>
          <w:b/>
          <w:bCs/>
          <w:lang w:val="en-GB"/>
        </w:rPr>
        <w:t>Configuration management:</w:t>
      </w:r>
      <w:r w:rsidRPr="00AC31F8">
        <w:rPr>
          <w:lang w:val="en-GB"/>
        </w:rPr>
        <w:t xml:space="preserve"> “Appropriate configuration management processes should be established such that a computerized system and all its constituent components can be identified and defined at any point” (</w:t>
      </w:r>
      <w:r w:rsidR="00B25CE4" w:rsidRPr="00AC31F8">
        <w:rPr>
          <w:lang w:val="en-GB"/>
        </w:rPr>
        <w:t xml:space="preserve">ISPE, 2008, </w:t>
      </w:r>
      <w:r w:rsidRPr="00AC31F8">
        <w:rPr>
          <w:lang w:val="en-GB"/>
        </w:rPr>
        <w:t>p.</w:t>
      </w:r>
      <w:r w:rsidR="00B25CE4" w:rsidRPr="00AC31F8">
        <w:rPr>
          <w:lang w:val="en-GB"/>
        </w:rPr>
        <w:t xml:space="preserve"> </w:t>
      </w:r>
      <w:r w:rsidRPr="00AC31F8">
        <w:rPr>
          <w:lang w:val="en-GB"/>
        </w:rPr>
        <w:t>32)</w:t>
      </w:r>
      <w:r w:rsidR="00D53FCB" w:rsidRPr="00AC31F8">
        <w:rPr>
          <w:lang w:val="en-GB"/>
        </w:rPr>
        <w:t>. Bringing this back to the level of the OQ process, it has</w:t>
      </w:r>
      <w:r w:rsidR="00413411" w:rsidRPr="00AC31F8">
        <w:rPr>
          <w:lang w:val="en-GB"/>
        </w:rPr>
        <w:t xml:space="preserve"> to</w:t>
      </w:r>
      <w:r w:rsidR="00D53FCB" w:rsidRPr="00AC31F8">
        <w:rPr>
          <w:lang w:val="en-GB"/>
        </w:rPr>
        <w:t xml:space="preserve"> be clearly stated on</w:t>
      </w:r>
      <w:r w:rsidR="00EC33EB" w:rsidRPr="00AC31F8">
        <w:rPr>
          <w:lang w:val="en-GB"/>
        </w:rPr>
        <w:t xml:space="preserve"> which version of the software the OQ is performed</w:t>
      </w:r>
      <w:r w:rsidR="009A5A0C" w:rsidRPr="00AC31F8">
        <w:rPr>
          <w:lang w:val="en-GB"/>
        </w:rPr>
        <w:t>, i.e. the same version as the preceding IQs (</w:t>
      </w:r>
      <w:r w:rsidR="00B25CE4" w:rsidRPr="00AC31F8">
        <w:rPr>
          <w:lang w:val="en-GB"/>
        </w:rPr>
        <w:t>ISPE, 2008, p</w:t>
      </w:r>
      <w:r w:rsidR="009A5A0C" w:rsidRPr="00AC31F8">
        <w:rPr>
          <w:lang w:val="en-GB"/>
        </w:rPr>
        <w:t>.</w:t>
      </w:r>
      <w:r w:rsidR="00B25CE4" w:rsidRPr="00AC31F8">
        <w:rPr>
          <w:lang w:val="en-GB"/>
        </w:rPr>
        <w:t xml:space="preserve"> </w:t>
      </w:r>
      <w:r w:rsidR="009A5A0C" w:rsidRPr="00AC31F8">
        <w:rPr>
          <w:lang w:val="en-GB"/>
        </w:rPr>
        <w:t>209)</w:t>
      </w:r>
      <w:r w:rsidR="00EC33EB" w:rsidRPr="00AC31F8">
        <w:rPr>
          <w:lang w:val="en-GB"/>
        </w:rPr>
        <w:t>.</w:t>
      </w:r>
      <w:r w:rsidR="00D53FCB" w:rsidRPr="00AC31F8">
        <w:rPr>
          <w:lang w:val="en-GB"/>
        </w:rPr>
        <w:t xml:space="preserve"> </w:t>
      </w:r>
    </w:p>
    <w:p w14:paraId="1FF1088C" w14:textId="59E76764" w:rsidR="00CE6F27" w:rsidRPr="00AC31F8" w:rsidRDefault="00CE6F27" w:rsidP="004129B2">
      <w:pPr>
        <w:pStyle w:val="ListParagraph"/>
        <w:numPr>
          <w:ilvl w:val="0"/>
          <w:numId w:val="14"/>
        </w:numPr>
        <w:rPr>
          <w:lang w:val="en-GB"/>
        </w:rPr>
      </w:pPr>
      <w:r w:rsidRPr="00AC31F8">
        <w:rPr>
          <w:b/>
          <w:bCs/>
          <w:lang w:val="en-GB"/>
        </w:rPr>
        <w:t xml:space="preserve">Traceability </w:t>
      </w:r>
      <w:r w:rsidRPr="00AC31F8">
        <w:rPr>
          <w:lang w:val="en-GB"/>
        </w:rPr>
        <w:t xml:space="preserve">is the process to ensure that requirements are covered and traced to the corresponding functional specifications and design components, which then </w:t>
      </w:r>
      <w:r w:rsidR="006A30CF" w:rsidRPr="00AC31F8">
        <w:rPr>
          <w:lang w:val="en-GB"/>
        </w:rPr>
        <w:t>must</w:t>
      </w:r>
      <w:r w:rsidRPr="00AC31F8">
        <w:rPr>
          <w:lang w:val="en-GB"/>
        </w:rPr>
        <w:t xml:space="preserve"> be linked further to the appropriate verification</w:t>
      </w:r>
      <w:r w:rsidR="00404EF4" w:rsidRPr="00AC31F8">
        <w:rPr>
          <w:lang w:val="en-GB"/>
        </w:rPr>
        <w:t xml:space="preserve"> (</w:t>
      </w:r>
      <w:r w:rsidR="00B25CE4" w:rsidRPr="00AC31F8">
        <w:rPr>
          <w:lang w:val="en-GB"/>
        </w:rPr>
        <w:t>ISPE, 2008, p</w:t>
      </w:r>
      <w:r w:rsidR="00404EF4" w:rsidRPr="00AC31F8">
        <w:rPr>
          <w:lang w:val="en-GB"/>
        </w:rPr>
        <w:t>.</w:t>
      </w:r>
      <w:r w:rsidR="00B25CE4" w:rsidRPr="00AC31F8">
        <w:rPr>
          <w:lang w:val="en-GB"/>
        </w:rPr>
        <w:t xml:space="preserve"> </w:t>
      </w:r>
      <w:r w:rsidR="00404EF4" w:rsidRPr="00AC31F8">
        <w:rPr>
          <w:lang w:val="en-GB"/>
        </w:rPr>
        <w:t>33</w:t>
      </w:r>
      <w:r w:rsidR="00B25CE4" w:rsidRPr="00AC31F8">
        <w:rPr>
          <w:lang w:val="en-GB"/>
        </w:rPr>
        <w:t>,</w:t>
      </w:r>
      <w:r w:rsidR="00D36441" w:rsidRPr="00AC31F8">
        <w:rPr>
          <w:lang w:val="en-GB"/>
        </w:rPr>
        <w:t xml:space="preserve"> </w:t>
      </w:r>
      <w:r w:rsidR="00B25CE4" w:rsidRPr="00AC31F8">
        <w:rPr>
          <w:lang w:val="en-GB"/>
        </w:rPr>
        <w:t>p</w:t>
      </w:r>
      <w:r w:rsidR="00D36441" w:rsidRPr="00AC31F8">
        <w:rPr>
          <w:lang w:val="en-GB"/>
        </w:rPr>
        <w:t>p.134</w:t>
      </w:r>
      <w:r w:rsidR="00B25CE4" w:rsidRPr="00AC31F8">
        <w:rPr>
          <w:lang w:val="en-GB"/>
        </w:rPr>
        <w:t>-137</w:t>
      </w:r>
      <w:r w:rsidR="00404EF4" w:rsidRPr="00AC31F8">
        <w:rPr>
          <w:lang w:val="en-GB"/>
        </w:rPr>
        <w:t>)</w:t>
      </w:r>
      <w:r w:rsidRPr="00AC31F8">
        <w:rPr>
          <w:lang w:val="en-GB"/>
        </w:rPr>
        <w:t>. This means for the OQ process, that each OQ test script needs to be traced back to the underlying functional specification, which on its turn needs to have a link to the</w:t>
      </w:r>
      <w:r w:rsidR="00C911C4" w:rsidRPr="00AC31F8">
        <w:rPr>
          <w:lang w:val="en-GB"/>
        </w:rPr>
        <w:t xml:space="preserve"> requirements from which it is derived. </w:t>
      </w:r>
    </w:p>
    <w:p w14:paraId="41DF7EF5" w14:textId="43540017" w:rsidR="00EB04B2" w:rsidRPr="00AC31F8" w:rsidRDefault="00EB04B2" w:rsidP="004129B2">
      <w:pPr>
        <w:pStyle w:val="ListParagraph"/>
        <w:numPr>
          <w:ilvl w:val="0"/>
          <w:numId w:val="14"/>
        </w:numPr>
        <w:rPr>
          <w:lang w:val="en-GB"/>
        </w:rPr>
      </w:pPr>
      <w:r w:rsidRPr="00AC31F8">
        <w:rPr>
          <w:b/>
          <w:bCs/>
          <w:lang w:val="en-GB"/>
        </w:rPr>
        <w:t>Document management</w:t>
      </w:r>
      <w:r w:rsidR="007B0DEC" w:rsidRPr="00AC31F8">
        <w:rPr>
          <w:b/>
          <w:bCs/>
          <w:lang w:val="en-GB"/>
        </w:rPr>
        <w:t xml:space="preserve"> process</w:t>
      </w:r>
      <w:r w:rsidR="00F11551" w:rsidRPr="00AC31F8">
        <w:rPr>
          <w:b/>
          <w:bCs/>
          <w:lang w:val="en-GB"/>
        </w:rPr>
        <w:t>:</w:t>
      </w:r>
      <w:r w:rsidR="00F11551" w:rsidRPr="00AC31F8">
        <w:rPr>
          <w:lang w:val="en-GB"/>
        </w:rPr>
        <w:t xml:space="preserve"> </w:t>
      </w:r>
      <w:r w:rsidR="00404EF4" w:rsidRPr="00AC31F8">
        <w:rPr>
          <w:lang w:val="en-GB"/>
        </w:rPr>
        <w:t>“Management of documentation includes preparation, review, approval, issue, change, withdrawal, and storage”. (</w:t>
      </w:r>
      <w:r w:rsidR="00B25CE4" w:rsidRPr="00AC31F8">
        <w:rPr>
          <w:lang w:val="en-GB"/>
        </w:rPr>
        <w:t>ISPE, 2008, p</w:t>
      </w:r>
      <w:r w:rsidR="00404EF4" w:rsidRPr="00AC31F8">
        <w:rPr>
          <w:lang w:val="en-GB"/>
        </w:rPr>
        <w:t>. 33)</w:t>
      </w:r>
      <w:r w:rsidR="008734EA" w:rsidRPr="00AC31F8">
        <w:rPr>
          <w:lang w:val="en-GB"/>
        </w:rPr>
        <w:t xml:space="preserve">. The process </w:t>
      </w:r>
      <w:r w:rsidR="008734EA" w:rsidRPr="00AC31F8">
        <w:rPr>
          <w:lang w:val="en-GB"/>
        </w:rPr>
        <w:lastRenderedPageBreak/>
        <w:t>described by GAMP5 (</w:t>
      </w:r>
      <w:r w:rsidR="00B25CE4" w:rsidRPr="00AC31F8">
        <w:rPr>
          <w:lang w:val="en-GB"/>
        </w:rPr>
        <w:t>ISPE, 2008, pp</w:t>
      </w:r>
      <w:r w:rsidR="008734EA" w:rsidRPr="00AC31F8">
        <w:rPr>
          <w:lang w:val="en-GB"/>
        </w:rPr>
        <w:t>. 153</w:t>
      </w:r>
      <w:r w:rsidR="00FA7A48" w:rsidRPr="00AC31F8">
        <w:rPr>
          <w:lang w:val="en-GB"/>
        </w:rPr>
        <w:t>-155</w:t>
      </w:r>
      <w:r w:rsidR="008734EA" w:rsidRPr="00AC31F8">
        <w:rPr>
          <w:lang w:val="en-GB"/>
        </w:rPr>
        <w:t>) can be adapted in order to fit to the complexity of the project (</w:t>
      </w:r>
      <w:r w:rsidR="00FA7A48" w:rsidRPr="00AC31F8">
        <w:rPr>
          <w:lang w:val="en-GB"/>
        </w:rPr>
        <w:t>ISPE, 2008, p</w:t>
      </w:r>
      <w:r w:rsidR="008734EA" w:rsidRPr="00AC31F8">
        <w:rPr>
          <w:lang w:val="en-GB"/>
        </w:rPr>
        <w:t>. 153). In respect of the OQ process following points were identified to be the most important</w:t>
      </w:r>
      <w:r w:rsidR="00313789" w:rsidRPr="00AC31F8">
        <w:rPr>
          <w:lang w:val="en-GB"/>
        </w:rPr>
        <w:t xml:space="preserve"> ones</w:t>
      </w:r>
      <w:r w:rsidR="008734EA" w:rsidRPr="00AC31F8">
        <w:rPr>
          <w:lang w:val="en-GB"/>
        </w:rPr>
        <w:t>:</w:t>
      </w:r>
    </w:p>
    <w:p w14:paraId="2474380C" w14:textId="451695A3" w:rsidR="008734EA" w:rsidRPr="00AC31F8" w:rsidRDefault="008734EA" w:rsidP="009C718D">
      <w:pPr>
        <w:pStyle w:val="ListParagraph"/>
        <w:numPr>
          <w:ilvl w:val="0"/>
          <w:numId w:val="15"/>
        </w:numPr>
        <w:rPr>
          <w:lang w:val="en-GB"/>
        </w:rPr>
      </w:pPr>
      <w:r w:rsidRPr="00AC31F8">
        <w:rPr>
          <w:lang w:val="en-GB"/>
        </w:rPr>
        <w:t xml:space="preserve"> The author is normally responsible for the document prior to its review</w:t>
      </w:r>
      <w:r w:rsidR="00B62555" w:rsidRPr="00AC31F8">
        <w:rPr>
          <w:lang w:val="en-GB"/>
        </w:rPr>
        <w:t xml:space="preserve"> and the document, which normally should be subject to version control, is in the status ‘draft’ (</w:t>
      </w:r>
      <w:r w:rsidR="002802E1" w:rsidRPr="00AC31F8">
        <w:rPr>
          <w:lang w:val="en-GB"/>
        </w:rPr>
        <w:t xml:space="preserve">ISPE, 2008, p. </w:t>
      </w:r>
      <w:r w:rsidR="00B62555" w:rsidRPr="00AC31F8">
        <w:rPr>
          <w:lang w:val="en-GB"/>
        </w:rPr>
        <w:t>154).</w:t>
      </w:r>
    </w:p>
    <w:p w14:paraId="6723AC86" w14:textId="5353A85B" w:rsidR="00B62555" w:rsidRPr="00AC31F8" w:rsidRDefault="00B62555" w:rsidP="009C718D">
      <w:pPr>
        <w:pStyle w:val="ListParagraph"/>
        <w:numPr>
          <w:ilvl w:val="0"/>
          <w:numId w:val="15"/>
        </w:numPr>
        <w:rPr>
          <w:lang w:val="en-GB"/>
        </w:rPr>
      </w:pPr>
      <w:r w:rsidRPr="00AC31F8">
        <w:rPr>
          <w:lang w:val="en-GB"/>
        </w:rPr>
        <w:t>The draft is then review</w:t>
      </w:r>
      <w:r w:rsidR="00112C82" w:rsidRPr="00AC31F8">
        <w:rPr>
          <w:lang w:val="en-GB"/>
        </w:rPr>
        <w:t>e</w:t>
      </w:r>
      <w:r w:rsidRPr="00AC31F8">
        <w:rPr>
          <w:lang w:val="en-GB"/>
        </w:rPr>
        <w:t>d ideally by a</w:t>
      </w:r>
      <w:r w:rsidR="00112C82" w:rsidRPr="00AC31F8">
        <w:rPr>
          <w:lang w:val="en-GB"/>
        </w:rPr>
        <w:t>n independent</w:t>
      </w:r>
      <w:r w:rsidRPr="00AC31F8">
        <w:rPr>
          <w:lang w:val="en-GB"/>
        </w:rPr>
        <w:t xml:space="preserve"> </w:t>
      </w:r>
      <w:r w:rsidR="002D64DE" w:rsidRPr="00AC31F8">
        <w:rPr>
          <w:lang w:val="en-GB"/>
        </w:rPr>
        <w:t>Subject Matter Expert (</w:t>
      </w:r>
      <w:r w:rsidRPr="00AC31F8">
        <w:rPr>
          <w:lang w:val="en-GB"/>
        </w:rPr>
        <w:t>SME</w:t>
      </w:r>
      <w:r w:rsidR="002D64DE" w:rsidRPr="00AC31F8">
        <w:rPr>
          <w:lang w:val="en-GB"/>
        </w:rPr>
        <w:t>)</w:t>
      </w:r>
      <w:r w:rsidR="00112C82" w:rsidRPr="00AC31F8">
        <w:rPr>
          <w:lang w:val="en-GB"/>
        </w:rPr>
        <w:t xml:space="preserve"> </w:t>
      </w:r>
      <w:r w:rsidR="00020FC1" w:rsidRPr="00AC31F8">
        <w:rPr>
          <w:lang w:val="en-GB"/>
        </w:rPr>
        <w:t xml:space="preserve">for the specific field </w:t>
      </w:r>
      <w:r w:rsidR="00112C82" w:rsidRPr="00AC31F8">
        <w:rPr>
          <w:lang w:val="en-GB"/>
        </w:rPr>
        <w:t xml:space="preserve">and the subsequent actions should be resolved prior to approval and issue </w:t>
      </w:r>
      <w:r w:rsidR="00E60EC2" w:rsidRPr="00AC31F8">
        <w:rPr>
          <w:lang w:val="en-GB"/>
        </w:rPr>
        <w:t>(</w:t>
      </w:r>
      <w:r w:rsidR="002802E1" w:rsidRPr="00AC31F8">
        <w:rPr>
          <w:lang w:val="en-GB"/>
        </w:rPr>
        <w:t>ISPE, 2008, p</w:t>
      </w:r>
      <w:r w:rsidR="00112C82" w:rsidRPr="00AC31F8">
        <w:rPr>
          <w:lang w:val="en-GB"/>
        </w:rPr>
        <w:t>.154</w:t>
      </w:r>
      <w:r w:rsidR="002802E1" w:rsidRPr="00AC31F8">
        <w:rPr>
          <w:lang w:val="en-GB"/>
        </w:rPr>
        <w:t>,</w:t>
      </w:r>
      <w:r w:rsidR="00020FC1" w:rsidRPr="00AC31F8">
        <w:rPr>
          <w:lang w:val="en-GB"/>
        </w:rPr>
        <w:t xml:space="preserve"> p</w:t>
      </w:r>
      <w:r w:rsidR="002802E1" w:rsidRPr="00AC31F8">
        <w:rPr>
          <w:lang w:val="en-GB"/>
        </w:rPr>
        <w:t xml:space="preserve">. </w:t>
      </w:r>
      <w:r w:rsidR="00020FC1" w:rsidRPr="00AC31F8">
        <w:rPr>
          <w:lang w:val="en-GB"/>
        </w:rPr>
        <w:t>60</w:t>
      </w:r>
      <w:r w:rsidR="00112C82" w:rsidRPr="00AC31F8">
        <w:rPr>
          <w:lang w:val="en-GB"/>
        </w:rPr>
        <w:t>).</w:t>
      </w:r>
    </w:p>
    <w:p w14:paraId="592B7BC6" w14:textId="0082885E" w:rsidR="00112C82" w:rsidRPr="00AC31F8" w:rsidRDefault="00112C82" w:rsidP="009C718D">
      <w:pPr>
        <w:pStyle w:val="ListParagraph"/>
        <w:numPr>
          <w:ilvl w:val="0"/>
          <w:numId w:val="15"/>
        </w:numPr>
        <w:rPr>
          <w:lang w:val="en-GB"/>
        </w:rPr>
      </w:pPr>
      <w:r w:rsidRPr="00AC31F8">
        <w:rPr>
          <w:lang w:val="en-GB"/>
        </w:rPr>
        <w:t>The approval of a documents consists of a</w:t>
      </w:r>
      <w:r w:rsidR="00526C32">
        <w:rPr>
          <w:lang w:val="en-CH"/>
        </w:rPr>
        <w:t xml:space="preserve"> </w:t>
      </w:r>
      <w:r w:rsidR="005456C8">
        <w:rPr>
          <w:lang w:val="en-CH"/>
        </w:rPr>
        <w:t>dated signature and reason for each approval signature</w:t>
      </w:r>
      <w:r w:rsidR="00C1395D">
        <w:rPr>
          <w:lang w:val="en-CH"/>
        </w:rPr>
        <w:t xml:space="preserve">, </w:t>
      </w:r>
      <w:r w:rsidR="005456C8">
        <w:rPr>
          <w:lang w:val="en-CH"/>
        </w:rPr>
        <w:t>e.g. role</w:t>
      </w:r>
      <w:r w:rsidR="00C1395D">
        <w:rPr>
          <w:lang w:val="en-CH"/>
        </w:rPr>
        <w:t xml:space="preserve"> </w:t>
      </w:r>
      <w:r w:rsidRPr="00AC31F8">
        <w:rPr>
          <w:lang w:val="en-GB"/>
        </w:rPr>
        <w:t>(</w:t>
      </w:r>
      <w:r w:rsidR="00E60EC2" w:rsidRPr="00AC31F8">
        <w:rPr>
          <w:lang w:val="en-GB"/>
        </w:rPr>
        <w:t>ISPE, 2008, p</w:t>
      </w:r>
      <w:r w:rsidRPr="00AC31F8">
        <w:rPr>
          <w:lang w:val="en-GB"/>
        </w:rPr>
        <w:t>. 154). The document index and - history should be updated and the new status set, i.e. from ‘draft’ to ‘approved’ (</w:t>
      </w:r>
      <w:r w:rsidR="00E60EC2" w:rsidRPr="00AC31F8">
        <w:rPr>
          <w:lang w:val="en-GB"/>
        </w:rPr>
        <w:t>ISPE, 2008, p</w:t>
      </w:r>
      <w:r w:rsidRPr="00AC31F8">
        <w:rPr>
          <w:lang w:val="en-GB"/>
        </w:rPr>
        <w:t xml:space="preserve">.154). </w:t>
      </w:r>
      <w:r w:rsidR="00877A4C" w:rsidRPr="00AC31F8">
        <w:rPr>
          <w:lang w:val="en-GB"/>
        </w:rPr>
        <w:t xml:space="preserve">According to the role description </w:t>
      </w:r>
      <w:r w:rsidR="00A461E4" w:rsidRPr="00AC31F8">
        <w:rPr>
          <w:lang w:val="en-GB"/>
        </w:rPr>
        <w:t>in</w:t>
      </w:r>
      <w:r w:rsidR="007C2CB5" w:rsidRPr="00AC31F8">
        <w:rPr>
          <w:lang w:val="en-GB"/>
        </w:rPr>
        <w:t xml:space="preserve"> GAMP5</w:t>
      </w:r>
      <w:r w:rsidR="00877A4C" w:rsidRPr="00AC31F8">
        <w:rPr>
          <w:lang w:val="en-GB"/>
        </w:rPr>
        <w:t>, this could be</w:t>
      </w:r>
      <w:r w:rsidR="009C30B4" w:rsidRPr="00AC31F8">
        <w:rPr>
          <w:lang w:val="en-GB"/>
        </w:rPr>
        <w:t xml:space="preserve"> </w:t>
      </w:r>
      <w:r w:rsidR="001C6BAD" w:rsidRPr="00AC31F8">
        <w:rPr>
          <w:lang w:val="en-GB"/>
        </w:rPr>
        <w:t xml:space="preserve">the </w:t>
      </w:r>
      <w:r w:rsidR="00020FC1" w:rsidRPr="00AC31F8">
        <w:rPr>
          <w:lang w:val="en-GB"/>
        </w:rPr>
        <w:t>Process Owner</w:t>
      </w:r>
      <w:r w:rsidR="00877A4C" w:rsidRPr="00AC31F8">
        <w:rPr>
          <w:lang w:val="en-GB"/>
        </w:rPr>
        <w:t xml:space="preserve"> </w:t>
      </w:r>
      <w:r w:rsidR="0079148A" w:rsidRPr="00AC31F8">
        <w:rPr>
          <w:lang w:val="en-GB"/>
        </w:rPr>
        <w:t xml:space="preserve">in respect </w:t>
      </w:r>
      <w:r w:rsidR="00F02854" w:rsidRPr="00AC31F8">
        <w:rPr>
          <w:lang w:val="en-GB"/>
        </w:rPr>
        <w:t>to</w:t>
      </w:r>
      <w:r w:rsidR="0079148A" w:rsidRPr="00AC31F8">
        <w:rPr>
          <w:lang w:val="en-GB"/>
        </w:rPr>
        <w:t xml:space="preserve"> the test specifications and the test scripts</w:t>
      </w:r>
      <w:r w:rsidR="001C6BAD" w:rsidRPr="00AC31F8">
        <w:rPr>
          <w:lang w:val="en-GB"/>
        </w:rPr>
        <w:t>, as she/he is responsible for the system</w:t>
      </w:r>
      <w:r w:rsidR="00020FC1" w:rsidRPr="00AC31F8">
        <w:rPr>
          <w:lang w:val="en-GB"/>
        </w:rPr>
        <w:t xml:space="preserve"> (fitness for intended use and compliance)</w:t>
      </w:r>
      <w:r w:rsidR="0079148A" w:rsidRPr="00AC31F8">
        <w:rPr>
          <w:lang w:val="en-GB"/>
        </w:rPr>
        <w:t xml:space="preserve"> and the qua</w:t>
      </w:r>
      <w:r w:rsidR="00F02854" w:rsidRPr="00AC31F8">
        <w:rPr>
          <w:lang w:val="en-GB"/>
        </w:rPr>
        <w:t>lity unit in respect to the test report</w:t>
      </w:r>
      <w:r w:rsidR="00020FC1" w:rsidRPr="00AC31F8">
        <w:rPr>
          <w:lang w:val="en-GB"/>
        </w:rPr>
        <w:t xml:space="preserve"> (</w:t>
      </w:r>
      <w:r w:rsidR="00E60EC2" w:rsidRPr="00AC31F8">
        <w:rPr>
          <w:lang w:val="en-GB"/>
        </w:rPr>
        <w:t>ISPE, 2008, p</w:t>
      </w:r>
      <w:r w:rsidR="00020FC1" w:rsidRPr="00AC31F8">
        <w:rPr>
          <w:lang w:val="en-GB"/>
        </w:rPr>
        <w:t>.58</w:t>
      </w:r>
      <w:r w:rsidR="00E60EC2" w:rsidRPr="00AC31F8">
        <w:rPr>
          <w:lang w:val="en-GB"/>
        </w:rPr>
        <w:t>,</w:t>
      </w:r>
      <w:r w:rsidR="00020FC1" w:rsidRPr="00AC31F8">
        <w:rPr>
          <w:lang w:val="en-GB"/>
        </w:rPr>
        <w:t xml:space="preserve"> p.196)</w:t>
      </w:r>
      <w:r w:rsidR="00F02854" w:rsidRPr="00AC31F8">
        <w:rPr>
          <w:lang w:val="en-GB"/>
        </w:rPr>
        <w:t>.</w:t>
      </w:r>
    </w:p>
    <w:p w14:paraId="460FBD50" w14:textId="725F4AE2" w:rsidR="00313789" w:rsidRPr="00AC31F8" w:rsidRDefault="00313789" w:rsidP="009C718D">
      <w:pPr>
        <w:pStyle w:val="ListParagraph"/>
        <w:numPr>
          <w:ilvl w:val="0"/>
          <w:numId w:val="15"/>
        </w:numPr>
        <w:rPr>
          <w:lang w:val="en-GB"/>
        </w:rPr>
      </w:pPr>
      <w:r w:rsidRPr="00AC31F8">
        <w:rPr>
          <w:lang w:val="en-GB"/>
        </w:rPr>
        <w:t>The approved document is being issued by updating the document index (</w:t>
      </w:r>
      <w:r w:rsidR="00E60EC2" w:rsidRPr="00AC31F8">
        <w:rPr>
          <w:lang w:val="en-GB"/>
        </w:rPr>
        <w:t>ISPE, 2008, p</w:t>
      </w:r>
      <w:r w:rsidRPr="00AC31F8">
        <w:rPr>
          <w:lang w:val="en-GB"/>
        </w:rPr>
        <w:t>. 154).</w:t>
      </w:r>
      <w:r w:rsidR="009C30B4" w:rsidRPr="00AC31F8">
        <w:rPr>
          <w:lang w:val="en-GB"/>
        </w:rPr>
        <w:t xml:space="preserve"> This could mean in respect to the OQ process, that the approved test </w:t>
      </w:r>
      <w:r w:rsidR="005E573C" w:rsidRPr="00AC31F8">
        <w:rPr>
          <w:lang w:val="en-GB"/>
        </w:rPr>
        <w:t>scripts</w:t>
      </w:r>
      <w:r w:rsidR="009C30B4" w:rsidRPr="00AC31F8">
        <w:rPr>
          <w:lang w:val="en-GB"/>
        </w:rPr>
        <w:t xml:space="preserve"> are handed over to the tester.</w:t>
      </w:r>
    </w:p>
    <w:p w14:paraId="7F4C5F5E" w14:textId="6BFB1582" w:rsidR="00313789" w:rsidRPr="00AC31F8" w:rsidRDefault="00313789" w:rsidP="009C718D">
      <w:pPr>
        <w:pStyle w:val="ListParagraph"/>
        <w:numPr>
          <w:ilvl w:val="0"/>
          <w:numId w:val="15"/>
        </w:numPr>
        <w:rPr>
          <w:lang w:val="en-GB"/>
        </w:rPr>
      </w:pPr>
      <w:r w:rsidRPr="00AC31F8">
        <w:rPr>
          <w:lang w:val="en-GB"/>
        </w:rPr>
        <w:t xml:space="preserve">Document </w:t>
      </w:r>
      <w:r w:rsidR="001E73F1" w:rsidRPr="00AC31F8">
        <w:rPr>
          <w:lang w:val="en-GB"/>
        </w:rPr>
        <w:t>c</w:t>
      </w:r>
      <w:r w:rsidRPr="00AC31F8">
        <w:rPr>
          <w:lang w:val="en-GB"/>
        </w:rPr>
        <w:t>hanges</w:t>
      </w:r>
      <w:r w:rsidR="00140B5A" w:rsidRPr="00AC31F8">
        <w:rPr>
          <w:lang w:val="en-GB"/>
        </w:rPr>
        <w:t xml:space="preserve"> need to b</w:t>
      </w:r>
      <w:r w:rsidR="00743A0E" w:rsidRPr="00AC31F8">
        <w:rPr>
          <w:lang w:val="en-GB"/>
        </w:rPr>
        <w:t>e</w:t>
      </w:r>
      <w:r w:rsidR="00140B5A" w:rsidRPr="00AC31F8">
        <w:rPr>
          <w:lang w:val="en-GB"/>
        </w:rPr>
        <w:t xml:space="preserve"> controlled</w:t>
      </w:r>
      <w:r w:rsidR="00D104A5" w:rsidRPr="00AC31F8">
        <w:rPr>
          <w:lang w:val="en-GB"/>
        </w:rPr>
        <w:t xml:space="preserve"> by, </w:t>
      </w:r>
      <w:r w:rsidR="00E60EC2" w:rsidRPr="00AC31F8">
        <w:rPr>
          <w:lang w:val="en-GB"/>
        </w:rPr>
        <w:t>for example</w:t>
      </w:r>
      <w:r w:rsidR="00D104A5" w:rsidRPr="00AC31F8">
        <w:rPr>
          <w:lang w:val="en-GB"/>
        </w:rPr>
        <w:t>,</w:t>
      </w:r>
      <w:r w:rsidR="00140B5A" w:rsidRPr="00AC31F8">
        <w:rPr>
          <w:lang w:val="en-GB"/>
        </w:rPr>
        <w:t xml:space="preserve"> </w:t>
      </w:r>
      <w:r w:rsidR="00D104A5" w:rsidRPr="00AC31F8">
        <w:rPr>
          <w:lang w:val="en-GB"/>
        </w:rPr>
        <w:t xml:space="preserve">updating the document index and -history and </w:t>
      </w:r>
      <w:r w:rsidR="00140B5A" w:rsidRPr="00AC31F8">
        <w:rPr>
          <w:lang w:val="en-GB"/>
        </w:rPr>
        <w:t xml:space="preserve">by </w:t>
      </w:r>
      <w:r w:rsidR="00D104A5" w:rsidRPr="00AC31F8">
        <w:rPr>
          <w:lang w:val="en-GB"/>
        </w:rPr>
        <w:t>setting</w:t>
      </w:r>
      <w:r w:rsidR="00140B5A" w:rsidRPr="00AC31F8">
        <w:rPr>
          <w:lang w:val="en-GB"/>
        </w:rPr>
        <w:t xml:space="preserve"> the status</w:t>
      </w:r>
      <w:r w:rsidR="00D104A5" w:rsidRPr="00AC31F8">
        <w:rPr>
          <w:lang w:val="en-GB"/>
        </w:rPr>
        <w:t xml:space="preserve"> back</w:t>
      </w:r>
      <w:r w:rsidR="00140B5A" w:rsidRPr="00AC31F8">
        <w:rPr>
          <w:lang w:val="en-GB"/>
        </w:rPr>
        <w:t xml:space="preserve"> to </w:t>
      </w:r>
      <w:r w:rsidR="00D104A5" w:rsidRPr="00AC31F8">
        <w:rPr>
          <w:lang w:val="en-GB"/>
        </w:rPr>
        <w:t>‘draft’, thereby and in consequence repeating the document approval process as described before (</w:t>
      </w:r>
      <w:r w:rsidR="00E60EC2" w:rsidRPr="00AC31F8">
        <w:rPr>
          <w:lang w:val="en-GB"/>
        </w:rPr>
        <w:t>ISPE, 2008, p</w:t>
      </w:r>
      <w:r w:rsidR="00D104A5" w:rsidRPr="00AC31F8">
        <w:rPr>
          <w:lang w:val="en-GB"/>
        </w:rPr>
        <w:t xml:space="preserve">. 155). </w:t>
      </w:r>
      <w:r w:rsidR="006A2AC9" w:rsidRPr="00AC31F8">
        <w:rPr>
          <w:lang w:val="en-GB"/>
        </w:rPr>
        <w:t>In respect to the OQ, it might be a result of a test execution, that there are test script errors and therefore the concerned test scripts will be reset to ‘draft’ and corrected before being again approved</w:t>
      </w:r>
      <w:r w:rsidR="009C30B4" w:rsidRPr="00AC31F8">
        <w:rPr>
          <w:lang w:val="en-GB"/>
        </w:rPr>
        <w:t>.</w:t>
      </w:r>
    </w:p>
    <w:p w14:paraId="3C84052D" w14:textId="60496AC1" w:rsidR="005810EF" w:rsidRPr="00AC31F8" w:rsidRDefault="009C30B4" w:rsidP="009C718D">
      <w:pPr>
        <w:pStyle w:val="ListParagraph"/>
        <w:numPr>
          <w:ilvl w:val="0"/>
          <w:numId w:val="15"/>
        </w:numPr>
        <w:rPr>
          <w:lang w:val="en-GB"/>
        </w:rPr>
      </w:pPr>
      <w:r w:rsidRPr="00AC31F8">
        <w:rPr>
          <w:lang w:val="en-GB"/>
        </w:rPr>
        <w:t>D</w:t>
      </w:r>
      <w:r w:rsidR="005810EF" w:rsidRPr="00AC31F8">
        <w:rPr>
          <w:lang w:val="en-GB"/>
        </w:rPr>
        <w:t>ocument withdrawal can be done by updating the document index, -history and status and information of any controlled copy holders (</w:t>
      </w:r>
      <w:r w:rsidR="00E60EC2" w:rsidRPr="00AC31F8">
        <w:rPr>
          <w:lang w:val="en-GB"/>
        </w:rPr>
        <w:t>ISPE, 2008, p</w:t>
      </w:r>
      <w:r w:rsidR="005810EF" w:rsidRPr="00AC31F8">
        <w:rPr>
          <w:lang w:val="en-GB"/>
        </w:rPr>
        <w:t>.155)</w:t>
      </w:r>
    </w:p>
    <w:p w14:paraId="49E4FC5D" w14:textId="2AB62869" w:rsidR="008D4281" w:rsidRDefault="00BE3416" w:rsidP="009C718D">
      <w:pPr>
        <w:pStyle w:val="ListParagraph"/>
        <w:numPr>
          <w:ilvl w:val="0"/>
          <w:numId w:val="15"/>
        </w:numPr>
        <w:rPr>
          <w:lang w:val="en-GB"/>
        </w:rPr>
      </w:pPr>
      <w:r w:rsidRPr="00AC31F8">
        <w:rPr>
          <w:lang w:val="en-GB"/>
        </w:rPr>
        <w:t>In respect of document records and storage GAMP5 states th</w:t>
      </w:r>
      <w:r w:rsidR="001D201F" w:rsidRPr="00AC31F8">
        <w:rPr>
          <w:lang w:val="en-GB"/>
        </w:rPr>
        <w:t>at they should be stored in a safe and secure way according to a defined process (</w:t>
      </w:r>
      <w:r w:rsidR="00E60EC2" w:rsidRPr="00AC31F8">
        <w:rPr>
          <w:lang w:val="en-GB"/>
        </w:rPr>
        <w:t>ISPE, 2008, p</w:t>
      </w:r>
      <w:r w:rsidR="001D201F" w:rsidRPr="00AC31F8">
        <w:rPr>
          <w:lang w:val="en-GB"/>
        </w:rPr>
        <w:t>.155)</w:t>
      </w:r>
      <w:r w:rsidR="009A3D50" w:rsidRPr="00AC31F8">
        <w:rPr>
          <w:lang w:val="en-GB"/>
        </w:rPr>
        <w:t>.</w:t>
      </w:r>
    </w:p>
    <w:p w14:paraId="6C5F4E92" w14:textId="06C0D19A" w:rsidR="00723EFE" w:rsidRPr="00C1395D" w:rsidRDefault="00BE6D19" w:rsidP="00BE6D19">
      <w:pPr>
        <w:tabs>
          <w:tab w:val="clear" w:pos="851"/>
        </w:tabs>
        <w:spacing w:after="0" w:line="240" w:lineRule="auto"/>
        <w:jc w:val="left"/>
        <w:rPr>
          <w:lang w:val="en-GB"/>
        </w:rPr>
      </w:pPr>
      <w:r>
        <w:rPr>
          <w:lang w:val="en-GB"/>
        </w:rPr>
        <w:br w:type="page"/>
      </w:r>
    </w:p>
    <w:p w14:paraId="2086BC79" w14:textId="16E4FAF9" w:rsidR="00E75B39" w:rsidRPr="00AC31F8" w:rsidRDefault="00276B49" w:rsidP="002454EB">
      <w:pPr>
        <w:pStyle w:val="Heading3"/>
        <w:rPr>
          <w:lang w:val="en-GB"/>
        </w:rPr>
      </w:pPr>
      <w:bookmarkStart w:id="95" w:name="_Toc46067041"/>
      <w:bookmarkStart w:id="96" w:name="_Toc46238898"/>
      <w:r w:rsidRPr="00AC31F8">
        <w:rPr>
          <w:lang w:val="en-GB"/>
        </w:rPr>
        <w:lastRenderedPageBreak/>
        <w:t>Exe</w:t>
      </w:r>
      <w:r w:rsidR="002454EB" w:rsidRPr="00AC31F8">
        <w:rPr>
          <w:lang w:val="en-GB"/>
        </w:rPr>
        <w:t>mplary OQ Process</w:t>
      </w:r>
      <w:bookmarkEnd w:id="95"/>
      <w:bookmarkEnd w:id="96"/>
    </w:p>
    <w:p w14:paraId="6AEEFBE6" w14:textId="7586ACE4" w:rsidR="00934E19" w:rsidRPr="00AC31F8" w:rsidRDefault="008E6690" w:rsidP="00417554">
      <w:pPr>
        <w:rPr>
          <w:lang w:val="en-GB"/>
        </w:rPr>
      </w:pPr>
      <w:r w:rsidRPr="00AC31F8">
        <w:rPr>
          <w:lang w:val="en-GB"/>
        </w:rPr>
        <w:t>Based on the descriptions</w:t>
      </w:r>
      <w:r w:rsidR="0070007F">
        <w:rPr>
          <w:lang w:val="en-CH"/>
        </w:rPr>
        <w:t xml:space="preserve"> made in</w:t>
      </w:r>
      <w:r w:rsidR="00172AFB">
        <w:rPr>
          <w:lang w:val="en-CH"/>
        </w:rPr>
        <w:t xml:space="preserve"> the</w:t>
      </w:r>
      <w:r w:rsidRPr="00AC31F8">
        <w:rPr>
          <w:lang w:val="en-GB"/>
        </w:rPr>
        <w:t xml:space="preserve"> </w:t>
      </w:r>
      <w:r w:rsidR="00172AFB">
        <w:rPr>
          <w:lang w:val="en-CH"/>
        </w:rPr>
        <w:t>e</w:t>
      </w:r>
      <w:proofErr w:type="spellStart"/>
      <w:r w:rsidRPr="00AC31F8">
        <w:rPr>
          <w:lang w:val="en-GB"/>
        </w:rPr>
        <w:t>arlier</w:t>
      </w:r>
      <w:proofErr w:type="spellEnd"/>
      <w:r w:rsidRPr="00AC31F8">
        <w:rPr>
          <w:lang w:val="en-GB"/>
        </w:rPr>
        <w:t xml:space="preserve"> chapters, an exemplary process was developed, </w:t>
      </w:r>
      <w:r w:rsidR="00934E19" w:rsidRPr="00AC31F8">
        <w:rPr>
          <w:lang w:val="en-GB"/>
        </w:rPr>
        <w:t>which highlights the most important</w:t>
      </w:r>
      <w:r w:rsidR="004129B2" w:rsidRPr="00AC31F8">
        <w:rPr>
          <w:lang w:val="en-GB"/>
        </w:rPr>
        <w:t xml:space="preserve"> OQ </w:t>
      </w:r>
      <w:r w:rsidR="009D4D7E" w:rsidRPr="00AC31F8">
        <w:rPr>
          <w:lang w:val="en-GB"/>
        </w:rPr>
        <w:t>relevant</w:t>
      </w:r>
      <w:r w:rsidR="00934E19" w:rsidRPr="00AC31F8">
        <w:rPr>
          <w:lang w:val="en-GB"/>
        </w:rPr>
        <w:t xml:space="preserve"> tasks, roles and documents </w:t>
      </w:r>
      <w:r w:rsidR="00D14533" w:rsidRPr="00AC31F8">
        <w:rPr>
          <w:lang w:val="en-GB"/>
        </w:rPr>
        <w:t>(</w:t>
      </w:r>
      <w:r w:rsidR="00D14533" w:rsidRPr="00AC31F8">
        <w:rPr>
          <w:lang w:val="en-GB"/>
        </w:rPr>
        <w:fldChar w:fldCharType="begin"/>
      </w:r>
      <w:r w:rsidR="00D14533" w:rsidRPr="00AC31F8">
        <w:rPr>
          <w:lang w:val="en-GB"/>
        </w:rPr>
        <w:instrText xml:space="preserve"> REF _Ref45813670 \h </w:instrText>
      </w:r>
      <w:r w:rsidR="00D14533" w:rsidRPr="00AC31F8">
        <w:rPr>
          <w:lang w:val="en-GB"/>
        </w:rPr>
      </w:r>
      <w:r w:rsidR="00D14533" w:rsidRPr="00AC31F8">
        <w:rPr>
          <w:lang w:val="en-GB"/>
        </w:rPr>
        <w:fldChar w:fldCharType="separate"/>
      </w:r>
      <w:r w:rsidR="00854BE3" w:rsidRPr="00AC31F8">
        <w:rPr>
          <w:lang w:val="en-GB"/>
        </w:rPr>
        <w:t xml:space="preserve">Figure </w:t>
      </w:r>
      <w:r w:rsidR="00854BE3" w:rsidRPr="00AC31F8">
        <w:rPr>
          <w:noProof/>
          <w:lang w:val="en-GB"/>
        </w:rPr>
        <w:t>5</w:t>
      </w:r>
      <w:r w:rsidR="00D14533" w:rsidRPr="00AC31F8">
        <w:rPr>
          <w:lang w:val="en-GB"/>
        </w:rPr>
        <w:fldChar w:fldCharType="end"/>
      </w:r>
      <w:r w:rsidR="00D14533" w:rsidRPr="00AC31F8">
        <w:rPr>
          <w:lang w:val="en-GB"/>
        </w:rPr>
        <w:t>)</w:t>
      </w:r>
      <w:r w:rsidR="00934E19" w:rsidRPr="00AC31F8">
        <w:rPr>
          <w:lang w:val="en-GB"/>
        </w:rPr>
        <w:t xml:space="preserve">. </w:t>
      </w:r>
      <w:r w:rsidR="005A1B71" w:rsidRPr="00AC31F8">
        <w:rPr>
          <w:noProof/>
          <w:lang w:val="en-GB"/>
        </w:rPr>
        <w:t xml:space="preserve">In view of the BDD process, the link to the </w:t>
      </w:r>
      <w:r w:rsidR="00885F5F" w:rsidRPr="00AC31F8">
        <w:rPr>
          <w:lang w:val="en-GB"/>
        </w:rPr>
        <w:t>f</w:t>
      </w:r>
      <w:r w:rsidR="005A1B71" w:rsidRPr="00AC31F8">
        <w:rPr>
          <w:noProof/>
          <w:lang w:val="en-GB"/>
        </w:rPr>
        <w:t xml:space="preserve">unctional </w:t>
      </w:r>
      <w:r w:rsidR="00885F5F" w:rsidRPr="00AC31F8">
        <w:rPr>
          <w:lang w:val="en-GB"/>
        </w:rPr>
        <w:t>s</w:t>
      </w:r>
      <w:r w:rsidR="005A1B71" w:rsidRPr="00AC31F8">
        <w:rPr>
          <w:noProof/>
          <w:lang w:val="en-GB"/>
        </w:rPr>
        <w:t xml:space="preserve">pecification </w:t>
      </w:r>
      <w:r w:rsidR="00885F5F" w:rsidRPr="00AC31F8">
        <w:rPr>
          <w:lang w:val="en-GB"/>
        </w:rPr>
        <w:t>p</w:t>
      </w:r>
      <w:r w:rsidR="005A1B71" w:rsidRPr="00AC31F8">
        <w:rPr>
          <w:noProof/>
          <w:lang w:val="en-GB"/>
        </w:rPr>
        <w:t>rocess is also taken into account.</w:t>
      </w:r>
    </w:p>
    <w:p w14:paraId="331F58EA" w14:textId="1B881A18" w:rsidR="0072053E" w:rsidRPr="00AC31F8" w:rsidRDefault="0072053E" w:rsidP="000F7B45">
      <w:pPr>
        <w:jc w:val="left"/>
        <w:rPr>
          <w:noProof/>
          <w:lang w:val="en-GB"/>
        </w:rPr>
      </w:pPr>
    </w:p>
    <w:p w14:paraId="458A0A93" w14:textId="77777777" w:rsidR="008B5753" w:rsidRPr="00AC31F8" w:rsidRDefault="00E015EE" w:rsidP="008B5753">
      <w:pPr>
        <w:keepNext/>
        <w:jc w:val="left"/>
        <w:rPr>
          <w:lang w:val="en-GB"/>
        </w:rPr>
      </w:pPr>
      <w:r w:rsidRPr="00AC31F8">
        <w:rPr>
          <w:noProof/>
          <w:lang w:eastAsia="de-CH"/>
        </w:rPr>
        <w:drawing>
          <wp:inline distT="0" distB="0" distL="0" distR="0" wp14:anchorId="1BD7742E" wp14:editId="5F18B404">
            <wp:extent cx="6120130" cy="4341495"/>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20130" cy="4341495"/>
                    </a:xfrm>
                    <a:prstGeom prst="rect">
                      <a:avLst/>
                    </a:prstGeom>
                    <a:noFill/>
                    <a:ln>
                      <a:noFill/>
                    </a:ln>
                  </pic:spPr>
                </pic:pic>
              </a:graphicData>
            </a:graphic>
          </wp:inline>
        </w:drawing>
      </w:r>
    </w:p>
    <w:p w14:paraId="4F5DBAD2" w14:textId="00CE7714" w:rsidR="00E015EE" w:rsidRPr="00AC31F8" w:rsidRDefault="008B5753" w:rsidP="008B5753">
      <w:pPr>
        <w:pStyle w:val="Caption"/>
        <w:jc w:val="left"/>
        <w:rPr>
          <w:lang w:val="en-GB"/>
        </w:rPr>
      </w:pPr>
      <w:bookmarkStart w:id="97" w:name="_Ref45813670"/>
      <w:bookmarkStart w:id="98" w:name="_Ref45869355"/>
      <w:bookmarkStart w:id="99" w:name="_Toc46067125"/>
      <w:bookmarkStart w:id="100" w:name="_Toc46237512"/>
      <w:r w:rsidRPr="00AC31F8">
        <w:rPr>
          <w:lang w:val="en-GB"/>
        </w:rPr>
        <w:t xml:space="preserve">Figure </w:t>
      </w:r>
      <w:r w:rsidRPr="00AC31F8">
        <w:rPr>
          <w:lang w:val="en-GB"/>
        </w:rPr>
        <w:fldChar w:fldCharType="begin"/>
      </w:r>
      <w:r w:rsidRPr="00AC31F8">
        <w:rPr>
          <w:lang w:val="en-GB"/>
        </w:rPr>
        <w:instrText xml:space="preserve"> SEQ Figure \* ARABIC </w:instrText>
      </w:r>
      <w:r w:rsidRPr="00AC31F8">
        <w:rPr>
          <w:lang w:val="en-GB"/>
        </w:rPr>
        <w:fldChar w:fldCharType="separate"/>
      </w:r>
      <w:r w:rsidR="00FB5F37" w:rsidRPr="00AC31F8">
        <w:rPr>
          <w:noProof/>
          <w:lang w:val="en-GB"/>
        </w:rPr>
        <w:t>5</w:t>
      </w:r>
      <w:r w:rsidRPr="00AC31F8">
        <w:rPr>
          <w:lang w:val="en-GB"/>
        </w:rPr>
        <w:fldChar w:fldCharType="end"/>
      </w:r>
      <w:bookmarkEnd w:id="97"/>
      <w:r w:rsidRPr="00AC31F8">
        <w:rPr>
          <w:lang w:val="en-GB"/>
        </w:rPr>
        <w:t>: Exemplary OQ Process</w:t>
      </w:r>
      <w:r w:rsidR="00B82F39" w:rsidRPr="00AC31F8">
        <w:rPr>
          <w:lang w:val="en-GB"/>
        </w:rPr>
        <w:t xml:space="preserve"> according to GAMP5</w:t>
      </w:r>
      <w:bookmarkEnd w:id="98"/>
      <w:bookmarkEnd w:id="99"/>
      <w:bookmarkEnd w:id="100"/>
    </w:p>
    <w:p w14:paraId="024C9DCA" w14:textId="48968AED" w:rsidR="0072053E" w:rsidRPr="00AC31F8" w:rsidRDefault="0072053E" w:rsidP="000F7B45">
      <w:pPr>
        <w:jc w:val="left"/>
        <w:rPr>
          <w:lang w:val="en-GB"/>
        </w:rPr>
      </w:pPr>
    </w:p>
    <w:p w14:paraId="20C8225D" w14:textId="78D9E432" w:rsidR="008E6690" w:rsidRPr="00AC31F8" w:rsidRDefault="008E6690" w:rsidP="000F7B45">
      <w:pPr>
        <w:jc w:val="left"/>
        <w:rPr>
          <w:lang w:val="en-GB"/>
        </w:rPr>
      </w:pPr>
    </w:p>
    <w:p w14:paraId="6BF93EBA" w14:textId="323180CE" w:rsidR="0080660B" w:rsidRPr="00AC31F8" w:rsidRDefault="00AA5AD5" w:rsidP="0080660B">
      <w:pPr>
        <w:pStyle w:val="Heading1"/>
        <w:rPr>
          <w:lang w:val="en-GB"/>
        </w:rPr>
      </w:pPr>
      <w:bookmarkStart w:id="101" w:name="_Toc46067042"/>
      <w:bookmarkStart w:id="102" w:name="_Toc46238899"/>
      <w:r w:rsidRPr="00AC31F8">
        <w:rPr>
          <w:lang w:val="en-GB"/>
        </w:rPr>
        <w:lastRenderedPageBreak/>
        <w:t>Behaviour Driven Development</w:t>
      </w:r>
      <w:bookmarkEnd w:id="101"/>
      <w:bookmarkEnd w:id="102"/>
    </w:p>
    <w:p w14:paraId="3E3F0A06" w14:textId="366E0B72" w:rsidR="00AB6448" w:rsidRPr="00AC31F8" w:rsidRDefault="00A927FF" w:rsidP="004C0BC0">
      <w:pPr>
        <w:rPr>
          <w:lang w:val="en-GB" w:eastAsia="de-DE"/>
        </w:rPr>
      </w:pPr>
      <w:r w:rsidRPr="00AC31F8">
        <w:rPr>
          <w:lang w:val="en-GB" w:eastAsia="de-DE"/>
        </w:rPr>
        <w:t>Behaviour Driven Development (BDD) is a software engineering approach based on Test Driven Development (TDD) and developed by Dan North</w:t>
      </w:r>
      <w:r w:rsidR="00F7696C" w:rsidRPr="00AC31F8">
        <w:rPr>
          <w:lang w:val="en-GB" w:eastAsia="de-DE"/>
        </w:rPr>
        <w:t xml:space="preserve"> </w:t>
      </w:r>
      <w:r w:rsidR="00E60EC2" w:rsidRPr="00AC31F8">
        <w:rPr>
          <w:lang w:val="en-GB"/>
        </w:rPr>
        <w:t>(2006)</w:t>
      </w:r>
      <w:r w:rsidR="008F08F7" w:rsidRPr="00AC31F8">
        <w:rPr>
          <w:lang w:val="en-GB" w:eastAsia="de-DE"/>
        </w:rPr>
        <w:t xml:space="preserve">. </w:t>
      </w:r>
      <w:r w:rsidR="003D2405" w:rsidRPr="00AC31F8">
        <w:rPr>
          <w:lang w:val="en-GB" w:eastAsia="de-DE"/>
        </w:rPr>
        <w:t>BDD focuses on a user-</w:t>
      </w:r>
      <w:r w:rsidR="00FC1943" w:rsidRPr="00AC31F8">
        <w:rPr>
          <w:lang w:val="en-GB" w:eastAsia="de-DE"/>
        </w:rPr>
        <w:t>centred</w:t>
      </w:r>
      <w:r w:rsidR="003D2405" w:rsidRPr="00AC31F8">
        <w:rPr>
          <w:lang w:val="en-GB" w:eastAsia="de-DE"/>
        </w:rPr>
        <w:t xml:space="preserve"> </w:t>
      </w:r>
      <w:r w:rsidR="004D1A81" w:rsidRPr="00AC31F8">
        <w:rPr>
          <w:lang w:val="en-GB" w:eastAsia="de-DE"/>
        </w:rPr>
        <w:t>behaviour</w:t>
      </w:r>
      <w:r w:rsidR="003D2405" w:rsidRPr="00AC31F8">
        <w:rPr>
          <w:lang w:val="en-GB" w:eastAsia="de-DE"/>
        </w:rPr>
        <w:t xml:space="preserve"> of the system to be implemented</w:t>
      </w:r>
      <w:r w:rsidR="00F7696C" w:rsidRPr="00AC31F8">
        <w:rPr>
          <w:lang w:val="en-GB" w:eastAsia="de-DE"/>
        </w:rPr>
        <w:t xml:space="preserve"> </w:t>
      </w:r>
      <w:r w:rsidR="00E60EC2" w:rsidRPr="00AC31F8">
        <w:rPr>
          <w:lang w:val="en-GB"/>
        </w:rPr>
        <w:t>(North, 2006)</w:t>
      </w:r>
      <w:r w:rsidR="008F08F7" w:rsidRPr="00AC31F8">
        <w:rPr>
          <w:lang w:val="en-GB" w:eastAsia="de-DE"/>
        </w:rPr>
        <w:t xml:space="preserve">. </w:t>
      </w:r>
      <w:r w:rsidR="006E378B" w:rsidRPr="00AC31F8">
        <w:rPr>
          <w:lang w:val="en-GB" w:eastAsia="de-DE"/>
        </w:rPr>
        <w:t xml:space="preserve">To achieve this, the user requirements are written in the form of tests that are understandable for the business and can be used by the developers </w:t>
      </w:r>
      <w:r w:rsidR="006D1684" w:rsidRPr="00AC31F8">
        <w:rPr>
          <w:lang w:val="en-GB" w:eastAsia="de-DE"/>
        </w:rPr>
        <w:t>for test automation</w:t>
      </w:r>
      <w:r w:rsidR="006E378B" w:rsidRPr="00AC31F8">
        <w:rPr>
          <w:lang w:val="en-GB" w:eastAsia="de-DE"/>
        </w:rPr>
        <w:t xml:space="preserve"> to drive the implementation of the system in terms of TDD</w:t>
      </w:r>
      <w:r w:rsidR="00F7696C" w:rsidRPr="00AC31F8">
        <w:rPr>
          <w:lang w:val="en-GB" w:eastAsia="de-DE"/>
        </w:rPr>
        <w:t xml:space="preserve"> </w:t>
      </w:r>
      <w:r w:rsidR="00E60EC2" w:rsidRPr="00AC31F8">
        <w:rPr>
          <w:lang w:val="en-GB"/>
        </w:rPr>
        <w:t>(North, 2006)</w:t>
      </w:r>
      <w:r w:rsidR="00230729" w:rsidRPr="00AC31F8">
        <w:rPr>
          <w:lang w:val="en-GB" w:eastAsia="de-DE"/>
        </w:rPr>
        <w:t xml:space="preserve">. </w:t>
      </w:r>
      <w:r w:rsidR="004C0BC0" w:rsidRPr="00AC31F8">
        <w:rPr>
          <w:lang w:val="en-GB" w:eastAsia="de-DE"/>
        </w:rPr>
        <w:t xml:space="preserve">The aim is to improve communication between business, testers and developers and to eliminate any misunderstandings as quickly as possible </w:t>
      </w:r>
      <w:r w:rsidR="00E60EC2" w:rsidRPr="00AC31F8">
        <w:rPr>
          <w:lang w:val="en-GB"/>
        </w:rPr>
        <w:t>(North, 2006)</w:t>
      </w:r>
      <w:r w:rsidR="00230729" w:rsidRPr="00AC31F8">
        <w:rPr>
          <w:lang w:val="en-GB" w:eastAsia="de-DE"/>
        </w:rPr>
        <w:t xml:space="preserve">. </w:t>
      </w:r>
      <w:r w:rsidR="004D1A81" w:rsidRPr="00AC31F8">
        <w:rPr>
          <w:lang w:val="en-GB" w:eastAsia="de-DE"/>
        </w:rPr>
        <w:t>Another important measure that BDD takes to promote good mutual understanding is that the user requirements/tests are based on concrete examples and are also written in this sense</w:t>
      </w:r>
      <w:r w:rsidR="00F7696C" w:rsidRPr="00AC31F8">
        <w:rPr>
          <w:lang w:val="en-GB" w:eastAsia="de-DE"/>
        </w:rPr>
        <w:t xml:space="preserve"> (</w:t>
      </w:r>
      <w:r w:rsidR="00E60EC2" w:rsidRPr="00AC31F8">
        <w:rPr>
          <w:lang w:val="en-GB"/>
        </w:rPr>
        <w:t>North, 2006)</w:t>
      </w:r>
      <w:r w:rsidR="0031335C" w:rsidRPr="00AC31F8">
        <w:rPr>
          <w:lang w:val="en-GB" w:eastAsia="de-DE"/>
        </w:rPr>
        <w:t>.</w:t>
      </w:r>
    </w:p>
    <w:p w14:paraId="477BED63" w14:textId="77777777" w:rsidR="0080660B" w:rsidRPr="00AC31F8" w:rsidRDefault="003D0B18" w:rsidP="0080660B">
      <w:pPr>
        <w:pStyle w:val="Heading2"/>
        <w:rPr>
          <w:lang w:val="en-GB"/>
        </w:rPr>
      </w:pPr>
      <w:bookmarkStart w:id="103" w:name="_Toc46067043"/>
      <w:bookmarkStart w:id="104" w:name="_Toc46238900"/>
      <w:r w:rsidRPr="00AC31F8">
        <w:rPr>
          <w:lang w:val="en-GB"/>
        </w:rPr>
        <w:t xml:space="preserve">BDD </w:t>
      </w:r>
      <w:r w:rsidR="009564BC" w:rsidRPr="00AC31F8">
        <w:rPr>
          <w:lang w:val="en-GB"/>
        </w:rPr>
        <w:t>a suitable Software Engineering Approach for Highly Regulated Environment</w:t>
      </w:r>
      <w:r w:rsidR="00BA3410" w:rsidRPr="00AC31F8">
        <w:rPr>
          <w:lang w:val="en-GB"/>
        </w:rPr>
        <w:t>s</w:t>
      </w:r>
      <w:bookmarkEnd w:id="103"/>
      <w:bookmarkEnd w:id="104"/>
    </w:p>
    <w:p w14:paraId="400CD78E" w14:textId="05CE15C0" w:rsidR="009E0729" w:rsidRPr="00AC31F8" w:rsidRDefault="003B294D" w:rsidP="003B294D">
      <w:pPr>
        <w:rPr>
          <w:lang w:val="en-GB" w:eastAsia="de-DE"/>
        </w:rPr>
      </w:pPr>
      <w:proofErr w:type="spellStart"/>
      <w:r w:rsidRPr="00AC31F8">
        <w:rPr>
          <w:lang w:val="en-GB" w:eastAsia="de-DE"/>
        </w:rPr>
        <w:t>Gáspár</w:t>
      </w:r>
      <w:proofErr w:type="spellEnd"/>
      <w:r w:rsidRPr="00AC31F8">
        <w:rPr>
          <w:lang w:val="en-GB" w:eastAsia="de-DE"/>
        </w:rPr>
        <w:t xml:space="preserve"> Nagy and </w:t>
      </w:r>
      <w:proofErr w:type="spellStart"/>
      <w:r w:rsidRPr="00AC31F8">
        <w:rPr>
          <w:lang w:val="en-GB" w:eastAsia="de-DE"/>
        </w:rPr>
        <w:t>Seb</w:t>
      </w:r>
      <w:proofErr w:type="spellEnd"/>
      <w:r w:rsidRPr="00AC31F8">
        <w:rPr>
          <w:lang w:val="en-GB" w:eastAsia="de-DE"/>
        </w:rPr>
        <w:t xml:space="preserve"> Rose see great potential in the BDD for</w:t>
      </w:r>
      <w:r w:rsidR="00067685" w:rsidRPr="00AC31F8">
        <w:rPr>
          <w:lang w:val="en-GB" w:eastAsia="de-DE"/>
        </w:rPr>
        <w:t xml:space="preserve"> </w:t>
      </w:r>
      <w:r w:rsidRPr="00AC31F8">
        <w:rPr>
          <w:lang w:val="en-GB" w:eastAsia="de-DE"/>
        </w:rPr>
        <w:t xml:space="preserve">regulated </w:t>
      </w:r>
      <w:r w:rsidR="005E42EC" w:rsidRPr="00AC31F8">
        <w:rPr>
          <w:lang w:val="en-GB" w:eastAsia="de-DE"/>
        </w:rPr>
        <w:t>environments</w:t>
      </w:r>
      <w:r w:rsidRPr="00AC31F8">
        <w:rPr>
          <w:lang w:val="en-GB" w:eastAsia="de-DE"/>
        </w:rPr>
        <w:t xml:space="preserve"> such as the pharmaceutical industry </w:t>
      </w:r>
      <w:r w:rsidR="004C56B7" w:rsidRPr="00AC31F8">
        <w:rPr>
          <w:lang w:val="en-GB" w:eastAsia="de-DE"/>
        </w:rPr>
        <w:t>(Nagy &amp; Rose, 2018, pp. 72–74).</w:t>
      </w:r>
    </w:p>
    <w:p w14:paraId="1950A462" w14:textId="16A3318D" w:rsidR="004C56B7" w:rsidRPr="00AC31F8" w:rsidRDefault="00067685" w:rsidP="00067685">
      <w:pPr>
        <w:rPr>
          <w:lang w:val="en-GB" w:eastAsia="de-DE"/>
        </w:rPr>
      </w:pPr>
      <w:r w:rsidRPr="00AC31F8">
        <w:rPr>
          <w:lang w:val="en-GB" w:eastAsia="de-DE"/>
        </w:rPr>
        <w:t xml:space="preserve">According to the two authors, BDD brings advantages especially with regard to the following increased requirements of regulated areas </w:t>
      </w:r>
      <w:r w:rsidR="004C56B7" w:rsidRPr="00AC31F8">
        <w:rPr>
          <w:lang w:val="en-GB" w:eastAsia="de-DE"/>
        </w:rPr>
        <w:t>(Nagy &amp; Rose, 2018, p. 72):</w:t>
      </w:r>
    </w:p>
    <w:p w14:paraId="27068AB7" w14:textId="7C399CD3" w:rsidR="00101A1A" w:rsidRPr="00AC31F8" w:rsidRDefault="00A000B2" w:rsidP="00101A1A">
      <w:pPr>
        <w:pStyle w:val="ListParagraph"/>
        <w:numPr>
          <w:ilvl w:val="0"/>
          <w:numId w:val="27"/>
        </w:numPr>
        <w:rPr>
          <w:lang w:val="en-GB" w:eastAsia="de-DE"/>
        </w:rPr>
      </w:pPr>
      <w:r w:rsidRPr="00AC31F8">
        <w:rPr>
          <w:lang w:val="en-GB" w:eastAsia="de-DE"/>
        </w:rPr>
        <w:t>C</w:t>
      </w:r>
      <w:r w:rsidR="00101A1A" w:rsidRPr="00AC31F8">
        <w:rPr>
          <w:lang w:val="en-GB" w:eastAsia="de-DE"/>
        </w:rPr>
        <w:t>ompleteness and correctness of the specifications</w:t>
      </w:r>
    </w:p>
    <w:p w14:paraId="41045E92" w14:textId="671DD516" w:rsidR="00101A1A" w:rsidRPr="00AC31F8" w:rsidRDefault="00101A1A" w:rsidP="00101A1A">
      <w:pPr>
        <w:pStyle w:val="ListParagraph"/>
        <w:numPr>
          <w:ilvl w:val="0"/>
          <w:numId w:val="27"/>
        </w:numPr>
        <w:rPr>
          <w:lang w:val="en-GB" w:eastAsia="de-DE"/>
        </w:rPr>
      </w:pPr>
      <w:r w:rsidRPr="00AC31F8">
        <w:rPr>
          <w:lang w:val="en-GB" w:eastAsia="de-DE"/>
        </w:rPr>
        <w:t>Test strategy and test coverage</w:t>
      </w:r>
    </w:p>
    <w:p w14:paraId="737D2DDE" w14:textId="0464CAF3" w:rsidR="00101A1A" w:rsidRPr="00AC31F8" w:rsidRDefault="00101A1A" w:rsidP="00101A1A">
      <w:pPr>
        <w:pStyle w:val="ListParagraph"/>
        <w:numPr>
          <w:ilvl w:val="0"/>
          <w:numId w:val="27"/>
        </w:numPr>
        <w:rPr>
          <w:lang w:val="en-GB" w:eastAsia="de-DE"/>
        </w:rPr>
      </w:pPr>
      <w:r w:rsidRPr="00AC31F8">
        <w:rPr>
          <w:lang w:val="en-GB" w:eastAsia="de-DE"/>
        </w:rPr>
        <w:t>The required proof that the tests were performed in relation to a clearly defined version of the application.</w:t>
      </w:r>
    </w:p>
    <w:p w14:paraId="01670A61" w14:textId="60278280" w:rsidR="009E0729" w:rsidRPr="00AC31F8" w:rsidRDefault="00CF2550" w:rsidP="0080660B">
      <w:pPr>
        <w:rPr>
          <w:lang w:val="en-GB" w:eastAsia="de-DE"/>
        </w:rPr>
      </w:pPr>
      <w:r w:rsidRPr="00AC31F8">
        <w:rPr>
          <w:lang w:val="en-GB" w:eastAsia="de-DE"/>
        </w:rPr>
        <w:t xml:space="preserve">Especially the following characteristics as listed by </w:t>
      </w:r>
      <w:proofErr w:type="spellStart"/>
      <w:r w:rsidRPr="00AC31F8">
        <w:rPr>
          <w:lang w:val="en-GB" w:eastAsia="de-DE"/>
        </w:rPr>
        <w:t>Gáspár</w:t>
      </w:r>
      <w:proofErr w:type="spellEnd"/>
      <w:r w:rsidRPr="00AC31F8">
        <w:rPr>
          <w:lang w:val="en-GB" w:eastAsia="de-DE"/>
        </w:rPr>
        <w:t xml:space="preserve"> Nagy and </w:t>
      </w:r>
      <w:proofErr w:type="spellStart"/>
      <w:r w:rsidRPr="00AC31F8">
        <w:rPr>
          <w:lang w:val="en-GB" w:eastAsia="de-DE"/>
        </w:rPr>
        <w:t>Seb</w:t>
      </w:r>
      <w:proofErr w:type="spellEnd"/>
      <w:r w:rsidRPr="00AC31F8">
        <w:rPr>
          <w:lang w:val="en-GB" w:eastAsia="de-DE"/>
        </w:rPr>
        <w:t xml:space="preserve"> Rose make BDD interesting for the regulated sector</w:t>
      </w:r>
      <w:r w:rsidR="001C3456" w:rsidRPr="00AC31F8">
        <w:rPr>
          <w:lang w:val="en-GB" w:eastAsia="de-DE"/>
        </w:rPr>
        <w:t xml:space="preserve"> (Nagy &amp; Rose, 2018, pp. 72–73)</w:t>
      </w:r>
      <w:r w:rsidR="004841F3" w:rsidRPr="00AC31F8">
        <w:rPr>
          <w:lang w:val="en-GB" w:eastAsia="de-DE"/>
        </w:rPr>
        <w:t>:</w:t>
      </w:r>
    </w:p>
    <w:p w14:paraId="6B04E393" w14:textId="5E33FEA3" w:rsidR="00A820A9" w:rsidRPr="00AC31F8" w:rsidRDefault="00A820A9" w:rsidP="00A820A9">
      <w:pPr>
        <w:pStyle w:val="ListParagraph"/>
        <w:numPr>
          <w:ilvl w:val="0"/>
          <w:numId w:val="28"/>
        </w:numPr>
        <w:rPr>
          <w:lang w:val="en-GB" w:eastAsia="de-DE"/>
        </w:rPr>
      </w:pPr>
      <w:r w:rsidRPr="00AC31F8">
        <w:rPr>
          <w:lang w:val="en-GB" w:eastAsia="de-DE"/>
        </w:rPr>
        <w:t>The specifications/tests will be developed in the form of illustrative examples to enable consistency and common understanding within stakeholders.</w:t>
      </w:r>
    </w:p>
    <w:p w14:paraId="359B607C" w14:textId="2B4F9E82" w:rsidR="00A820A9" w:rsidRPr="00AC31F8" w:rsidRDefault="00A820A9" w:rsidP="00A820A9">
      <w:pPr>
        <w:pStyle w:val="ListParagraph"/>
        <w:numPr>
          <w:ilvl w:val="0"/>
          <w:numId w:val="28"/>
        </w:numPr>
        <w:rPr>
          <w:lang w:val="en-GB" w:eastAsia="de-DE"/>
        </w:rPr>
      </w:pPr>
      <w:r w:rsidRPr="00AC31F8">
        <w:rPr>
          <w:lang w:val="en-GB" w:eastAsia="de-DE"/>
        </w:rPr>
        <w:t>The test cases can be extended to achieve the required test coverage.</w:t>
      </w:r>
    </w:p>
    <w:p w14:paraId="0E6F6F4C" w14:textId="650355CF" w:rsidR="00A820A9" w:rsidRPr="00AC31F8" w:rsidRDefault="00A820A9" w:rsidP="00A820A9">
      <w:pPr>
        <w:pStyle w:val="ListParagraph"/>
        <w:numPr>
          <w:ilvl w:val="0"/>
          <w:numId w:val="28"/>
        </w:numPr>
        <w:rPr>
          <w:lang w:val="en-GB" w:eastAsia="de-DE"/>
        </w:rPr>
      </w:pPr>
      <w:r w:rsidRPr="00AC31F8">
        <w:rPr>
          <w:lang w:val="en-GB" w:eastAsia="de-DE"/>
        </w:rPr>
        <w:t>The specifications and the test scripts that can be automated are combined in the scenarios and are written in a language that the business can understand.</w:t>
      </w:r>
    </w:p>
    <w:p w14:paraId="2FAB874B" w14:textId="39E8E311" w:rsidR="00F43D57" w:rsidRPr="00AC31F8" w:rsidRDefault="00F43D57" w:rsidP="00F43D57">
      <w:pPr>
        <w:pStyle w:val="ListParagraph"/>
        <w:numPr>
          <w:ilvl w:val="0"/>
          <w:numId w:val="28"/>
        </w:numPr>
        <w:rPr>
          <w:lang w:val="en-GB" w:eastAsia="de-DE"/>
        </w:rPr>
      </w:pPr>
      <w:r w:rsidRPr="00AC31F8">
        <w:rPr>
          <w:lang w:val="en-GB" w:eastAsia="de-DE"/>
        </w:rPr>
        <w:t>The fact that the specifications in form of scenarios also serve as test scripts increases the consistency</w:t>
      </w:r>
      <w:r w:rsidR="00C475FA" w:rsidRPr="00AC31F8">
        <w:rPr>
          <w:lang w:val="en-GB" w:eastAsia="de-DE"/>
        </w:rPr>
        <w:t>,</w:t>
      </w:r>
      <w:r w:rsidRPr="00AC31F8">
        <w:rPr>
          <w:lang w:val="en-GB" w:eastAsia="de-DE"/>
        </w:rPr>
        <w:t xml:space="preserve"> and the traceability between test script and specifications becomes inherent.</w:t>
      </w:r>
    </w:p>
    <w:p w14:paraId="627218CB" w14:textId="1852EA50" w:rsidR="00F43D57" w:rsidRPr="00AC31F8" w:rsidRDefault="00F43D57" w:rsidP="00F43D57">
      <w:pPr>
        <w:pStyle w:val="ListParagraph"/>
        <w:numPr>
          <w:ilvl w:val="0"/>
          <w:numId w:val="28"/>
        </w:numPr>
        <w:rPr>
          <w:lang w:val="en-GB" w:eastAsia="de-DE"/>
        </w:rPr>
      </w:pPr>
      <w:r w:rsidRPr="00AC31F8">
        <w:rPr>
          <w:lang w:val="en-GB" w:eastAsia="de-DE"/>
        </w:rPr>
        <w:t xml:space="preserve">The scenarios are versioned parallel to the application being developed </w:t>
      </w:r>
    </w:p>
    <w:p w14:paraId="4BFFCEF3" w14:textId="0B13B8F5" w:rsidR="00F43D57" w:rsidRPr="00AC31F8" w:rsidRDefault="00F43D57" w:rsidP="00F43D57">
      <w:pPr>
        <w:pStyle w:val="ListParagraph"/>
        <w:numPr>
          <w:ilvl w:val="0"/>
          <w:numId w:val="28"/>
        </w:numPr>
        <w:rPr>
          <w:lang w:val="en-GB" w:eastAsia="de-DE"/>
        </w:rPr>
      </w:pPr>
      <w:r w:rsidRPr="00AC31F8">
        <w:rPr>
          <w:lang w:val="en-GB" w:eastAsia="de-DE"/>
        </w:rPr>
        <w:t>BDD tools execute the scenarios directly as automated tests and generate a report on the test results, whereby this report</w:t>
      </w:r>
    </w:p>
    <w:p w14:paraId="489AD365" w14:textId="6CDAD593" w:rsidR="00641FF1" w:rsidRPr="00AC31F8" w:rsidRDefault="00641FF1" w:rsidP="00641FF1">
      <w:pPr>
        <w:pStyle w:val="ListParagraph"/>
        <w:numPr>
          <w:ilvl w:val="0"/>
          <w:numId w:val="29"/>
        </w:numPr>
        <w:rPr>
          <w:lang w:val="en-GB" w:eastAsia="de-DE"/>
        </w:rPr>
      </w:pPr>
      <w:r w:rsidRPr="00AC31F8">
        <w:rPr>
          <w:lang w:val="en-GB" w:eastAsia="de-DE"/>
        </w:rPr>
        <w:lastRenderedPageBreak/>
        <w:t>documents the expected behavio</w:t>
      </w:r>
      <w:r w:rsidR="007116D4" w:rsidRPr="00AC31F8">
        <w:rPr>
          <w:lang w:val="en-GB" w:eastAsia="de-DE"/>
        </w:rPr>
        <w:t>u</w:t>
      </w:r>
      <w:r w:rsidRPr="00AC31F8">
        <w:rPr>
          <w:lang w:val="en-GB" w:eastAsia="de-DE"/>
        </w:rPr>
        <w:t xml:space="preserve">r of the application, </w:t>
      </w:r>
    </w:p>
    <w:p w14:paraId="76ACAC5E" w14:textId="77777777" w:rsidR="00641FF1" w:rsidRPr="00AC31F8" w:rsidRDefault="00641FF1" w:rsidP="00641FF1">
      <w:pPr>
        <w:pStyle w:val="ListParagraph"/>
        <w:numPr>
          <w:ilvl w:val="0"/>
          <w:numId w:val="29"/>
        </w:numPr>
        <w:rPr>
          <w:lang w:val="en-GB" w:eastAsia="de-DE"/>
        </w:rPr>
      </w:pPr>
      <w:r w:rsidRPr="00AC31F8">
        <w:rPr>
          <w:lang w:val="en-GB" w:eastAsia="de-DE"/>
        </w:rPr>
        <w:t>describes the tests that were executed to check the application</w:t>
      </w:r>
    </w:p>
    <w:p w14:paraId="75F90BDE" w14:textId="595D9AD1" w:rsidR="00641FF1" w:rsidRPr="00AC31F8" w:rsidRDefault="00641FF1" w:rsidP="00641FF1">
      <w:pPr>
        <w:pStyle w:val="ListParagraph"/>
        <w:numPr>
          <w:ilvl w:val="0"/>
          <w:numId w:val="29"/>
        </w:numPr>
        <w:rPr>
          <w:lang w:val="en-GB" w:eastAsia="de-DE"/>
        </w:rPr>
      </w:pPr>
      <w:r w:rsidRPr="00AC31F8">
        <w:rPr>
          <w:lang w:val="en-GB" w:eastAsia="de-DE"/>
        </w:rPr>
        <w:t>provides the test evidence in relation to a given version of the application.</w:t>
      </w:r>
    </w:p>
    <w:p w14:paraId="631C0FDB" w14:textId="2E865B4C" w:rsidR="009D7FF9" w:rsidRPr="00AC31F8" w:rsidRDefault="00A67B8B" w:rsidP="009D7FF9">
      <w:pPr>
        <w:rPr>
          <w:lang w:val="en-GB" w:eastAsia="de-DE"/>
        </w:rPr>
      </w:pPr>
      <w:r w:rsidRPr="00AC31F8">
        <w:rPr>
          <w:lang w:val="en-GB" w:eastAsia="de-DE"/>
        </w:rPr>
        <w:t xml:space="preserve">From the above statements, </w:t>
      </w:r>
      <w:proofErr w:type="spellStart"/>
      <w:r w:rsidRPr="00AC31F8">
        <w:rPr>
          <w:lang w:val="en-GB" w:eastAsia="de-DE"/>
        </w:rPr>
        <w:t>Gáspár</w:t>
      </w:r>
      <w:proofErr w:type="spellEnd"/>
      <w:r w:rsidRPr="00AC31F8">
        <w:rPr>
          <w:lang w:val="en-GB" w:eastAsia="de-DE"/>
        </w:rPr>
        <w:t xml:space="preserve"> Nagy and </w:t>
      </w:r>
      <w:proofErr w:type="spellStart"/>
      <w:r w:rsidRPr="00AC31F8">
        <w:rPr>
          <w:lang w:val="en-GB" w:eastAsia="de-DE"/>
        </w:rPr>
        <w:t>Seb</w:t>
      </w:r>
      <w:proofErr w:type="spellEnd"/>
      <w:r w:rsidRPr="00AC31F8">
        <w:rPr>
          <w:lang w:val="en-GB" w:eastAsia="de-DE"/>
        </w:rPr>
        <w:t xml:space="preserve"> Rose draw the following conclusions</w:t>
      </w:r>
      <w:r w:rsidR="007532EE" w:rsidRPr="00AC31F8">
        <w:rPr>
          <w:lang w:val="en-GB" w:eastAsia="de-DE"/>
        </w:rPr>
        <w:t>:” These statements about the BDD approach show that it is not only a good foundation for projects operating in regulated environments, but the living documentation satisfies the regulatory requirements better than classic processes. The improved efficiency comes from the fact that the scenarios are business readable, so you don't have to maintain a separate document for the tests. The code and tests become self-documenting” (Nagy &amp; Rose, 2018, p. 73).</w:t>
      </w:r>
    </w:p>
    <w:p w14:paraId="02888C5B" w14:textId="77777777" w:rsidR="009564BC" w:rsidRPr="00AC31F8" w:rsidRDefault="009564BC" w:rsidP="009564BC">
      <w:pPr>
        <w:pStyle w:val="Heading2"/>
        <w:rPr>
          <w:lang w:val="en-GB"/>
        </w:rPr>
      </w:pPr>
      <w:bookmarkStart w:id="105" w:name="_Ref45869441"/>
      <w:bookmarkStart w:id="106" w:name="_Ref45869490"/>
      <w:bookmarkStart w:id="107" w:name="_Ref45869510"/>
      <w:bookmarkStart w:id="108" w:name="_Toc46067044"/>
      <w:bookmarkStart w:id="109" w:name="_Toc46238901"/>
      <w:r w:rsidRPr="00AC31F8">
        <w:rPr>
          <w:lang w:val="en-GB"/>
        </w:rPr>
        <w:t>The Approach</w:t>
      </w:r>
      <w:r w:rsidR="00404AE6" w:rsidRPr="00AC31F8">
        <w:rPr>
          <w:lang w:val="en-GB"/>
        </w:rPr>
        <w:t>:</w:t>
      </w:r>
      <w:r w:rsidRPr="00AC31F8">
        <w:rPr>
          <w:lang w:val="en-GB"/>
        </w:rPr>
        <w:t xml:space="preserve"> An Overview</w:t>
      </w:r>
      <w:bookmarkEnd w:id="105"/>
      <w:bookmarkEnd w:id="106"/>
      <w:bookmarkEnd w:id="107"/>
      <w:bookmarkEnd w:id="108"/>
      <w:bookmarkEnd w:id="109"/>
    </w:p>
    <w:p w14:paraId="0DDF08AC" w14:textId="6F466A6A" w:rsidR="00B455D1" w:rsidRPr="00AC31F8" w:rsidRDefault="004B5446" w:rsidP="0080660B">
      <w:pPr>
        <w:rPr>
          <w:lang w:val="en-GB"/>
        </w:rPr>
      </w:pPr>
      <w:r w:rsidRPr="00AC31F8">
        <w:rPr>
          <w:lang w:val="en-GB"/>
        </w:rPr>
        <w:t xml:space="preserve">BDD has its origins in the agile </w:t>
      </w:r>
      <w:r w:rsidR="009B3CE4" w:rsidRPr="00AC31F8">
        <w:rPr>
          <w:lang w:val="en-GB"/>
        </w:rPr>
        <w:t>world</w:t>
      </w:r>
      <w:r w:rsidRPr="00AC31F8">
        <w:rPr>
          <w:lang w:val="en-GB"/>
        </w:rPr>
        <w:t xml:space="preserve"> and way of thinking. It includes three central practices</w:t>
      </w:r>
      <w:r w:rsidR="004B7B70" w:rsidRPr="00AC31F8">
        <w:rPr>
          <w:lang w:val="en-GB"/>
        </w:rPr>
        <w:t xml:space="preserve">: Discovery, Formulation </w:t>
      </w:r>
      <w:r w:rsidR="000870A7" w:rsidRPr="00AC31F8">
        <w:rPr>
          <w:lang w:val="en-GB"/>
        </w:rPr>
        <w:t>a</w:t>
      </w:r>
      <w:r w:rsidR="004B7B70" w:rsidRPr="00AC31F8">
        <w:rPr>
          <w:lang w:val="en-GB"/>
        </w:rPr>
        <w:t>nd Automation</w:t>
      </w:r>
      <w:r w:rsidR="007C0867" w:rsidRPr="00AC31F8">
        <w:rPr>
          <w:lang w:val="en-GB"/>
        </w:rPr>
        <w:t xml:space="preserve"> as shown in </w:t>
      </w:r>
      <w:r w:rsidR="00E11DED" w:rsidRPr="00AC31F8">
        <w:rPr>
          <w:lang w:val="en-GB"/>
        </w:rPr>
        <w:fldChar w:fldCharType="begin"/>
      </w:r>
      <w:r w:rsidR="00E11DED" w:rsidRPr="00AC31F8">
        <w:rPr>
          <w:lang w:val="en-GB"/>
        </w:rPr>
        <w:instrText xml:space="preserve"> REF _Ref45812947 \h </w:instrText>
      </w:r>
      <w:r w:rsidR="00E11DED" w:rsidRPr="00AC31F8">
        <w:rPr>
          <w:lang w:val="en-GB"/>
        </w:rPr>
      </w:r>
      <w:r w:rsidR="00E11DED" w:rsidRPr="00AC31F8">
        <w:rPr>
          <w:lang w:val="en-GB"/>
        </w:rPr>
        <w:fldChar w:fldCharType="separate"/>
      </w:r>
      <w:r w:rsidR="00854BE3" w:rsidRPr="00AC31F8">
        <w:rPr>
          <w:lang w:val="en-GB"/>
        </w:rPr>
        <w:t xml:space="preserve">Figure </w:t>
      </w:r>
      <w:r w:rsidR="00854BE3" w:rsidRPr="00AC31F8">
        <w:rPr>
          <w:noProof/>
          <w:lang w:val="en-GB"/>
        </w:rPr>
        <w:t>6</w:t>
      </w:r>
      <w:r w:rsidR="00E11DED" w:rsidRPr="00AC31F8">
        <w:rPr>
          <w:lang w:val="en-GB"/>
        </w:rPr>
        <w:fldChar w:fldCharType="end"/>
      </w:r>
      <w:r w:rsidR="00E11DED" w:rsidRPr="00AC31F8">
        <w:rPr>
          <w:lang w:val="en-GB"/>
        </w:rPr>
        <w:t xml:space="preserve"> </w:t>
      </w:r>
      <w:r w:rsidR="004B7B70" w:rsidRPr="00AC31F8">
        <w:rPr>
          <w:lang w:val="en-GB" w:eastAsia="de-DE"/>
        </w:rPr>
        <w:t>(Nagy &amp; Rose, 2018, p. 20)</w:t>
      </w:r>
      <w:r w:rsidR="004B7B70" w:rsidRPr="00AC31F8">
        <w:rPr>
          <w:lang w:val="en-GB"/>
        </w:rPr>
        <w:t xml:space="preserve">. </w:t>
      </w:r>
    </w:p>
    <w:p w14:paraId="5F4F33EC" w14:textId="47857FEC" w:rsidR="004B7B70" w:rsidRPr="00AC31F8" w:rsidRDefault="00060B27" w:rsidP="0080660B">
      <w:pPr>
        <w:rPr>
          <w:lang w:val="en-GB" w:eastAsia="de-DE"/>
        </w:rPr>
      </w:pPr>
      <w:r w:rsidRPr="00AC31F8">
        <w:rPr>
          <w:lang w:val="en-GB" w:eastAsia="de-DE"/>
        </w:rPr>
        <w:t xml:space="preserve">The goal of the first step 'Discovery' is to capture the user requirements of the system to be developed in its entirety (Nagy &amp; Rose, 2018, p. 20). For this purpose, examples are recorded which illustrate a user requirement and business rules are defined which must be implemented in order for the user requirement to be considered as fully implemented </w:t>
      </w:r>
      <w:r w:rsidR="00680032" w:rsidRPr="00AC31F8">
        <w:rPr>
          <w:lang w:val="en-GB" w:eastAsia="de-DE"/>
        </w:rPr>
        <w:t xml:space="preserve">(Nagy &amp; Rose, 2018, p. 20 and pp. </w:t>
      </w:r>
      <w:r w:rsidR="00701A2C" w:rsidRPr="00AC31F8">
        <w:rPr>
          <w:lang w:val="en-GB" w:eastAsia="de-DE"/>
        </w:rPr>
        <w:t>36-39</w:t>
      </w:r>
      <w:r w:rsidR="00680032" w:rsidRPr="00AC31F8">
        <w:rPr>
          <w:lang w:val="en-GB" w:eastAsia="de-DE"/>
        </w:rPr>
        <w:t>)</w:t>
      </w:r>
      <w:r w:rsidR="00341816" w:rsidRPr="00AC31F8">
        <w:rPr>
          <w:lang w:val="en-GB" w:eastAsia="de-DE"/>
        </w:rPr>
        <w:t>.</w:t>
      </w:r>
    </w:p>
    <w:p w14:paraId="67895853" w14:textId="57AD01BC" w:rsidR="0085583C" w:rsidRPr="00AC31F8" w:rsidRDefault="0085583C" w:rsidP="0080660B">
      <w:pPr>
        <w:rPr>
          <w:lang w:val="en-GB" w:eastAsia="de-DE"/>
        </w:rPr>
      </w:pPr>
      <w:r w:rsidRPr="00AC31F8">
        <w:rPr>
          <w:lang w:val="en-GB" w:eastAsia="de-DE"/>
        </w:rPr>
        <w:t>In the second step 'Formulation', the examples developed from the first step are documented in the form of scenarios in a 'Given'-'When'-'Then' structure and recorded on a so-called feature file (Nagy &amp; Rose, 2018, p. 20 and p. 56).</w:t>
      </w:r>
    </w:p>
    <w:p w14:paraId="23285FEB" w14:textId="0FCF5310" w:rsidR="00FA00CC" w:rsidRPr="00AC31F8" w:rsidRDefault="00FA00CC" w:rsidP="0080660B">
      <w:pPr>
        <w:rPr>
          <w:lang w:val="en-GB" w:eastAsia="de-DE"/>
        </w:rPr>
      </w:pPr>
      <w:r w:rsidRPr="00AC31F8">
        <w:rPr>
          <w:lang w:val="en-GB" w:eastAsia="de-DE"/>
        </w:rPr>
        <w:t>These structured scenarios can then be automated in the third step 'Automation' so that the corresponding user requirements can be verified by a computer (Nagy &amp; Rose, 2018, p. 20).</w:t>
      </w:r>
    </w:p>
    <w:p w14:paraId="1FB23DBE" w14:textId="77777777" w:rsidR="0075021E" w:rsidRPr="00AC31F8" w:rsidRDefault="0075021E" w:rsidP="0080660B">
      <w:pPr>
        <w:rPr>
          <w:lang w:val="en-GB" w:eastAsia="de-DE"/>
        </w:rPr>
      </w:pPr>
    </w:p>
    <w:p w14:paraId="15395796" w14:textId="77777777" w:rsidR="008B5753" w:rsidRPr="00AC31F8" w:rsidRDefault="00C46EFA" w:rsidP="008B5753">
      <w:pPr>
        <w:keepNext/>
        <w:rPr>
          <w:lang w:val="en-GB"/>
        </w:rPr>
      </w:pPr>
      <w:r w:rsidRPr="00AC31F8">
        <w:rPr>
          <w:noProof/>
          <w:lang w:eastAsia="de-CH"/>
        </w:rPr>
        <w:drawing>
          <wp:inline distT="0" distB="0" distL="0" distR="0" wp14:anchorId="2DE71C9B" wp14:editId="17376DE5">
            <wp:extent cx="6120130" cy="84264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120130" cy="842645"/>
                    </a:xfrm>
                    <a:prstGeom prst="rect">
                      <a:avLst/>
                    </a:prstGeom>
                    <a:noFill/>
                    <a:ln>
                      <a:noFill/>
                    </a:ln>
                  </pic:spPr>
                </pic:pic>
              </a:graphicData>
            </a:graphic>
          </wp:inline>
        </w:drawing>
      </w:r>
    </w:p>
    <w:p w14:paraId="70FB41D5" w14:textId="1A1F1E4E" w:rsidR="00C46EFA" w:rsidRPr="00AC31F8" w:rsidRDefault="008B5753" w:rsidP="008B5753">
      <w:pPr>
        <w:pStyle w:val="Caption"/>
        <w:rPr>
          <w:lang w:val="en-GB"/>
        </w:rPr>
      </w:pPr>
      <w:bookmarkStart w:id="110" w:name="_Ref45812947"/>
      <w:bookmarkStart w:id="111" w:name="_Toc46067126"/>
      <w:bookmarkStart w:id="112" w:name="_Toc46237513"/>
      <w:r w:rsidRPr="00AC31F8">
        <w:rPr>
          <w:lang w:val="en-GB"/>
        </w:rPr>
        <w:t xml:space="preserve">Figure </w:t>
      </w:r>
      <w:r w:rsidRPr="00AC31F8">
        <w:rPr>
          <w:lang w:val="en-GB"/>
        </w:rPr>
        <w:fldChar w:fldCharType="begin"/>
      </w:r>
      <w:r w:rsidRPr="00AC31F8">
        <w:rPr>
          <w:lang w:val="en-GB"/>
        </w:rPr>
        <w:instrText xml:space="preserve"> SEQ Figure \* ARABIC </w:instrText>
      </w:r>
      <w:r w:rsidRPr="00AC31F8">
        <w:rPr>
          <w:lang w:val="en-GB"/>
        </w:rPr>
        <w:fldChar w:fldCharType="separate"/>
      </w:r>
      <w:r w:rsidR="00FB5F37" w:rsidRPr="00AC31F8">
        <w:rPr>
          <w:noProof/>
          <w:lang w:val="en-GB"/>
        </w:rPr>
        <w:t>6</w:t>
      </w:r>
      <w:r w:rsidRPr="00AC31F8">
        <w:rPr>
          <w:lang w:val="en-GB"/>
        </w:rPr>
        <w:fldChar w:fldCharType="end"/>
      </w:r>
      <w:bookmarkEnd w:id="110"/>
      <w:r w:rsidRPr="00AC31F8">
        <w:rPr>
          <w:lang w:val="en-GB"/>
        </w:rPr>
        <w:t>: The three BDD practices</w:t>
      </w:r>
      <w:r w:rsidR="00B82F39" w:rsidRPr="00AC31F8">
        <w:rPr>
          <w:lang w:val="en-GB"/>
        </w:rPr>
        <w:t xml:space="preserve"> (</w:t>
      </w:r>
      <w:r w:rsidR="00541F25" w:rsidRPr="00AC31F8">
        <w:rPr>
          <w:lang w:val="en-GB"/>
        </w:rPr>
        <w:t>Nagy &amp; Rose, 2018, p. 20</w:t>
      </w:r>
      <w:r w:rsidR="00B82F39" w:rsidRPr="00AC31F8">
        <w:rPr>
          <w:lang w:val="en-GB"/>
        </w:rPr>
        <w:t>)</w:t>
      </w:r>
      <w:bookmarkEnd w:id="111"/>
      <w:bookmarkEnd w:id="112"/>
    </w:p>
    <w:p w14:paraId="442CB001" w14:textId="5E6E5312" w:rsidR="00676A88" w:rsidRDefault="00676A88" w:rsidP="0080660B">
      <w:pPr>
        <w:rPr>
          <w:lang w:val="en-GB" w:eastAsia="de-DE"/>
        </w:rPr>
      </w:pPr>
    </w:p>
    <w:p w14:paraId="4975BB2C" w14:textId="77777777" w:rsidR="002C0DCC" w:rsidRPr="00AC31F8" w:rsidRDefault="002C0DCC" w:rsidP="0080660B">
      <w:pPr>
        <w:rPr>
          <w:lang w:val="en-GB" w:eastAsia="de-DE"/>
        </w:rPr>
      </w:pPr>
    </w:p>
    <w:p w14:paraId="2DF3B946" w14:textId="77E015A5" w:rsidR="00E60475" w:rsidRPr="00AC31F8" w:rsidRDefault="003314BF" w:rsidP="0080660B">
      <w:pPr>
        <w:rPr>
          <w:lang w:val="en-GB"/>
        </w:rPr>
      </w:pPr>
      <w:r w:rsidRPr="00AC31F8">
        <w:rPr>
          <w:lang w:val="en-GB" w:eastAsia="de-DE"/>
        </w:rPr>
        <w:lastRenderedPageBreak/>
        <w:t xml:space="preserve">Based on these three practices </w:t>
      </w:r>
      <w:proofErr w:type="spellStart"/>
      <w:r w:rsidRPr="00AC31F8">
        <w:rPr>
          <w:lang w:val="en-GB" w:eastAsia="de-DE"/>
        </w:rPr>
        <w:t>Gáspár</w:t>
      </w:r>
      <w:proofErr w:type="spellEnd"/>
      <w:r w:rsidRPr="00AC31F8">
        <w:rPr>
          <w:lang w:val="en-GB" w:eastAsia="de-DE"/>
        </w:rPr>
        <w:t xml:space="preserve"> Nagy and </w:t>
      </w:r>
      <w:proofErr w:type="spellStart"/>
      <w:r w:rsidRPr="00AC31F8">
        <w:rPr>
          <w:lang w:val="en-GB" w:eastAsia="de-DE"/>
        </w:rPr>
        <w:t>Seb</w:t>
      </w:r>
      <w:proofErr w:type="spellEnd"/>
      <w:r w:rsidRPr="00AC31F8">
        <w:rPr>
          <w:lang w:val="en-GB" w:eastAsia="de-DE"/>
        </w:rPr>
        <w:t xml:space="preserve"> Rose then build a detailed BDD process, which is summarized in</w:t>
      </w:r>
      <w:r w:rsidR="00F40CCD" w:rsidRPr="00AC31F8">
        <w:rPr>
          <w:lang w:val="en-GB" w:eastAsia="de-DE"/>
        </w:rPr>
        <w:t xml:space="preserve"> </w:t>
      </w:r>
      <w:r w:rsidR="001E0834" w:rsidRPr="00AC31F8">
        <w:rPr>
          <w:lang w:val="en-GB" w:eastAsia="de-DE"/>
        </w:rPr>
        <w:fldChar w:fldCharType="begin"/>
      </w:r>
      <w:r w:rsidR="001E0834" w:rsidRPr="00AC31F8">
        <w:rPr>
          <w:lang w:val="en-GB" w:eastAsia="de-DE"/>
        </w:rPr>
        <w:instrText xml:space="preserve"> REF _Ref45813393 \h </w:instrText>
      </w:r>
      <w:r w:rsidR="001E0834" w:rsidRPr="00AC31F8">
        <w:rPr>
          <w:lang w:val="en-GB" w:eastAsia="de-DE"/>
        </w:rPr>
      </w:r>
      <w:r w:rsidR="001E0834" w:rsidRPr="00AC31F8">
        <w:rPr>
          <w:lang w:val="en-GB" w:eastAsia="de-DE"/>
        </w:rPr>
        <w:fldChar w:fldCharType="separate"/>
      </w:r>
      <w:r w:rsidR="00854BE3" w:rsidRPr="00AC31F8">
        <w:rPr>
          <w:lang w:val="en-GB"/>
        </w:rPr>
        <w:t xml:space="preserve">Figure </w:t>
      </w:r>
      <w:r w:rsidR="00854BE3" w:rsidRPr="00AC31F8">
        <w:rPr>
          <w:noProof/>
          <w:lang w:val="en-GB"/>
        </w:rPr>
        <w:t>7</w:t>
      </w:r>
      <w:r w:rsidR="001E0834" w:rsidRPr="00AC31F8">
        <w:rPr>
          <w:lang w:val="en-GB" w:eastAsia="de-DE"/>
        </w:rPr>
        <w:fldChar w:fldCharType="end"/>
      </w:r>
      <w:r w:rsidR="00F40CCD" w:rsidRPr="00AC31F8">
        <w:rPr>
          <w:lang w:val="en-GB" w:eastAsia="de-DE"/>
        </w:rPr>
        <w:t xml:space="preserve"> </w:t>
      </w:r>
      <w:r w:rsidR="00E60475" w:rsidRPr="00AC31F8">
        <w:rPr>
          <w:lang w:val="en-GB" w:eastAsia="de-DE"/>
        </w:rPr>
        <w:t>(Nagy &amp; Rose, 2018, p</w:t>
      </w:r>
      <w:r w:rsidR="00B82D8C" w:rsidRPr="00AC31F8">
        <w:rPr>
          <w:lang w:val="en-GB" w:eastAsia="de-DE"/>
        </w:rPr>
        <w:t>p</w:t>
      </w:r>
      <w:r w:rsidR="00E60475" w:rsidRPr="00AC31F8">
        <w:rPr>
          <w:lang w:val="en-GB" w:eastAsia="de-DE"/>
        </w:rPr>
        <w:t xml:space="preserve">. </w:t>
      </w:r>
      <w:r w:rsidR="00B82D8C" w:rsidRPr="00AC31F8">
        <w:rPr>
          <w:lang w:val="en-GB" w:eastAsia="de-DE"/>
        </w:rPr>
        <w:t>5</w:t>
      </w:r>
      <w:r w:rsidR="00A71BC7" w:rsidRPr="00AC31F8">
        <w:rPr>
          <w:lang w:val="en-GB" w:eastAsia="de-DE"/>
        </w:rPr>
        <w:t>6</w:t>
      </w:r>
      <w:r w:rsidR="00B82D8C" w:rsidRPr="00AC31F8">
        <w:rPr>
          <w:lang w:val="en-GB" w:eastAsia="de-DE"/>
        </w:rPr>
        <w:t>-61</w:t>
      </w:r>
      <w:r w:rsidR="00E60475" w:rsidRPr="00AC31F8">
        <w:rPr>
          <w:lang w:val="en-GB" w:eastAsia="de-DE"/>
        </w:rPr>
        <w:t>):</w:t>
      </w:r>
    </w:p>
    <w:p w14:paraId="558573D9" w14:textId="77777777" w:rsidR="008B5753" w:rsidRPr="00AC31F8" w:rsidRDefault="004B7B70" w:rsidP="008B5753">
      <w:pPr>
        <w:keepNext/>
        <w:rPr>
          <w:lang w:val="en-GB"/>
        </w:rPr>
      </w:pPr>
      <w:r w:rsidRPr="00AC31F8">
        <w:rPr>
          <w:noProof/>
          <w:lang w:eastAsia="de-CH"/>
        </w:rPr>
        <w:drawing>
          <wp:inline distT="0" distB="0" distL="0" distR="0" wp14:anchorId="30E31ADE" wp14:editId="6285FD57">
            <wp:extent cx="6120130" cy="603123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120130" cy="6031230"/>
                    </a:xfrm>
                    <a:prstGeom prst="rect">
                      <a:avLst/>
                    </a:prstGeom>
                    <a:noFill/>
                    <a:ln>
                      <a:noFill/>
                    </a:ln>
                  </pic:spPr>
                </pic:pic>
              </a:graphicData>
            </a:graphic>
          </wp:inline>
        </w:drawing>
      </w:r>
    </w:p>
    <w:p w14:paraId="029801F6" w14:textId="03566F95" w:rsidR="00B82F39" w:rsidRPr="00AC31F8" w:rsidRDefault="008B5753" w:rsidP="00224318">
      <w:pPr>
        <w:pStyle w:val="Caption"/>
        <w:rPr>
          <w:lang w:val="en-GB"/>
        </w:rPr>
      </w:pPr>
      <w:bookmarkStart w:id="113" w:name="_Ref45813393"/>
      <w:bookmarkStart w:id="114" w:name="_Toc46067127"/>
      <w:bookmarkStart w:id="115" w:name="_Toc46237514"/>
      <w:r w:rsidRPr="00AC31F8">
        <w:rPr>
          <w:lang w:val="en-GB"/>
        </w:rPr>
        <w:t xml:space="preserve">Figure </w:t>
      </w:r>
      <w:r w:rsidRPr="00AC31F8">
        <w:rPr>
          <w:lang w:val="en-GB"/>
        </w:rPr>
        <w:fldChar w:fldCharType="begin"/>
      </w:r>
      <w:r w:rsidRPr="00AC31F8">
        <w:rPr>
          <w:lang w:val="en-GB"/>
        </w:rPr>
        <w:instrText xml:space="preserve"> SEQ Figure \* ARABIC </w:instrText>
      </w:r>
      <w:r w:rsidRPr="00AC31F8">
        <w:rPr>
          <w:lang w:val="en-GB"/>
        </w:rPr>
        <w:fldChar w:fldCharType="separate"/>
      </w:r>
      <w:r w:rsidR="00FB5F37" w:rsidRPr="00AC31F8">
        <w:rPr>
          <w:noProof/>
          <w:lang w:val="en-GB"/>
        </w:rPr>
        <w:t>7</w:t>
      </w:r>
      <w:r w:rsidRPr="00AC31F8">
        <w:rPr>
          <w:lang w:val="en-GB"/>
        </w:rPr>
        <w:fldChar w:fldCharType="end"/>
      </w:r>
      <w:bookmarkEnd w:id="113"/>
      <w:r w:rsidRPr="00AC31F8">
        <w:rPr>
          <w:lang w:val="en-GB"/>
        </w:rPr>
        <w:t>: BDD Process according to Nagy</w:t>
      </w:r>
      <w:r w:rsidR="006A35F0" w:rsidRPr="00AC31F8">
        <w:rPr>
          <w:lang w:val="en-GB"/>
        </w:rPr>
        <w:t xml:space="preserve"> &amp;</w:t>
      </w:r>
      <w:r w:rsidRPr="00AC31F8">
        <w:rPr>
          <w:lang w:val="en-GB"/>
        </w:rPr>
        <w:t xml:space="preserve"> Rose</w:t>
      </w:r>
      <w:r w:rsidR="00D3411A" w:rsidRPr="00AC31F8">
        <w:rPr>
          <w:lang w:val="en-GB"/>
        </w:rPr>
        <w:t xml:space="preserve"> (</w:t>
      </w:r>
      <w:r w:rsidR="00004A8D" w:rsidRPr="00AC31F8">
        <w:rPr>
          <w:lang w:val="en-GB"/>
        </w:rPr>
        <w:t>2018, pp. 56-61</w:t>
      </w:r>
      <w:r w:rsidR="00D3411A" w:rsidRPr="00AC31F8">
        <w:rPr>
          <w:lang w:val="en-GB"/>
        </w:rPr>
        <w:t>)</w:t>
      </w:r>
      <w:bookmarkEnd w:id="114"/>
      <w:bookmarkEnd w:id="115"/>
    </w:p>
    <w:p w14:paraId="6A2ECCE8" w14:textId="75911994" w:rsidR="00A77BF1" w:rsidRDefault="00A77BF1" w:rsidP="00B21772">
      <w:pPr>
        <w:rPr>
          <w:lang w:val="en-GB" w:eastAsia="de-DE"/>
        </w:rPr>
      </w:pPr>
    </w:p>
    <w:p w14:paraId="5A8F4643" w14:textId="77777777" w:rsidR="002C0DCC" w:rsidRPr="00AC31F8" w:rsidRDefault="002C0DCC" w:rsidP="00B21772">
      <w:pPr>
        <w:rPr>
          <w:lang w:val="en-GB" w:eastAsia="de-DE"/>
        </w:rPr>
      </w:pPr>
    </w:p>
    <w:p w14:paraId="67536468" w14:textId="6171B48C" w:rsidR="004B7B70" w:rsidRPr="00AC31F8" w:rsidRDefault="00D927FD" w:rsidP="00EC298A">
      <w:pPr>
        <w:pStyle w:val="Heading2"/>
        <w:rPr>
          <w:lang w:val="en-GB"/>
        </w:rPr>
      </w:pPr>
      <w:bookmarkStart w:id="116" w:name="_Ref45900201"/>
      <w:bookmarkStart w:id="117" w:name="_Toc46067045"/>
      <w:bookmarkStart w:id="118" w:name="_Toc46238902"/>
      <w:r w:rsidRPr="00AC31F8">
        <w:rPr>
          <w:lang w:val="en-GB"/>
        </w:rPr>
        <w:lastRenderedPageBreak/>
        <w:t>Defining</w:t>
      </w:r>
      <w:r w:rsidR="007A5A02" w:rsidRPr="00AC31F8">
        <w:rPr>
          <w:lang w:val="en-GB"/>
        </w:rPr>
        <w:t xml:space="preserve"> user requirements as rules and with the help of examples</w:t>
      </w:r>
      <w:bookmarkEnd w:id="116"/>
      <w:bookmarkEnd w:id="117"/>
      <w:bookmarkEnd w:id="118"/>
    </w:p>
    <w:p w14:paraId="36911876" w14:textId="4EF54E3C" w:rsidR="007D7974" w:rsidRPr="00AC31F8" w:rsidRDefault="00FC6FF5" w:rsidP="00EC298A">
      <w:pPr>
        <w:rPr>
          <w:lang w:val="en-GB"/>
        </w:rPr>
      </w:pPr>
      <w:r w:rsidRPr="00AC31F8">
        <w:rPr>
          <w:lang w:val="en-GB"/>
        </w:rPr>
        <w:t>As described above, the first step is to examine and to discuss the user requirements to understand them in their full meaning</w:t>
      </w:r>
      <w:r w:rsidR="00224318" w:rsidRPr="00AC31F8">
        <w:rPr>
          <w:lang w:val="en-GB"/>
        </w:rPr>
        <w:t xml:space="preserve"> (</w:t>
      </w:r>
      <w:r w:rsidR="00224318" w:rsidRPr="00AC31F8">
        <w:rPr>
          <w:lang w:val="en-GB"/>
        </w:rPr>
        <w:fldChar w:fldCharType="begin"/>
      </w:r>
      <w:r w:rsidR="00224318" w:rsidRPr="00AC31F8">
        <w:rPr>
          <w:lang w:val="en-GB"/>
        </w:rPr>
        <w:instrText xml:space="preserve"> REF _Ref45815141 \h </w:instrText>
      </w:r>
      <w:r w:rsidR="00224318" w:rsidRPr="00AC31F8">
        <w:rPr>
          <w:lang w:val="en-GB"/>
        </w:rPr>
      </w:r>
      <w:r w:rsidR="00224318" w:rsidRPr="00AC31F8">
        <w:rPr>
          <w:lang w:val="en-GB"/>
        </w:rPr>
        <w:fldChar w:fldCharType="separate"/>
      </w:r>
      <w:r w:rsidR="00854BE3" w:rsidRPr="00AC31F8">
        <w:rPr>
          <w:lang w:val="en-GB"/>
        </w:rPr>
        <w:t xml:space="preserve">Figure </w:t>
      </w:r>
      <w:r w:rsidR="00854BE3" w:rsidRPr="00AC31F8">
        <w:rPr>
          <w:noProof/>
          <w:lang w:val="en-GB"/>
        </w:rPr>
        <w:t>8</w:t>
      </w:r>
      <w:r w:rsidR="00224318" w:rsidRPr="00AC31F8">
        <w:rPr>
          <w:lang w:val="en-GB"/>
        </w:rPr>
        <w:fldChar w:fldCharType="end"/>
      </w:r>
      <w:r w:rsidR="00224318" w:rsidRPr="00AC31F8">
        <w:rPr>
          <w:lang w:val="en-GB"/>
        </w:rPr>
        <w:t>).</w:t>
      </w:r>
    </w:p>
    <w:p w14:paraId="5B415ADD" w14:textId="7547CA0A" w:rsidR="007D7974" w:rsidRPr="00AC31F8" w:rsidRDefault="007D7974" w:rsidP="00EC298A">
      <w:pPr>
        <w:rPr>
          <w:lang w:val="en-GB"/>
        </w:rPr>
      </w:pPr>
    </w:p>
    <w:p w14:paraId="4F6E70F4" w14:textId="77777777" w:rsidR="00210926" w:rsidRPr="00AC31F8" w:rsidRDefault="007D7974" w:rsidP="00210926">
      <w:pPr>
        <w:keepNext/>
        <w:rPr>
          <w:lang w:val="en-GB"/>
        </w:rPr>
      </w:pPr>
      <w:r w:rsidRPr="00AC31F8">
        <w:rPr>
          <w:noProof/>
          <w:lang w:eastAsia="de-CH"/>
        </w:rPr>
        <w:drawing>
          <wp:inline distT="0" distB="0" distL="0" distR="0" wp14:anchorId="2BABA0D6" wp14:editId="35584398">
            <wp:extent cx="6120130" cy="2755900"/>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120130" cy="2755900"/>
                    </a:xfrm>
                    <a:prstGeom prst="rect">
                      <a:avLst/>
                    </a:prstGeom>
                    <a:noFill/>
                    <a:ln>
                      <a:noFill/>
                    </a:ln>
                  </pic:spPr>
                </pic:pic>
              </a:graphicData>
            </a:graphic>
          </wp:inline>
        </w:drawing>
      </w:r>
    </w:p>
    <w:p w14:paraId="6246642B" w14:textId="79E805FD" w:rsidR="00474973" w:rsidRPr="00AC31F8" w:rsidRDefault="00210926" w:rsidP="00FB109A">
      <w:pPr>
        <w:pStyle w:val="Caption"/>
        <w:rPr>
          <w:lang w:val="en-GB"/>
        </w:rPr>
      </w:pPr>
      <w:bookmarkStart w:id="119" w:name="_Ref45815141"/>
      <w:bookmarkStart w:id="120" w:name="_Toc46067128"/>
      <w:bookmarkStart w:id="121" w:name="_Toc46237515"/>
      <w:r w:rsidRPr="00AC31F8">
        <w:rPr>
          <w:lang w:val="en-GB"/>
        </w:rPr>
        <w:t xml:space="preserve">Figure </w:t>
      </w:r>
      <w:r w:rsidRPr="00AC31F8">
        <w:rPr>
          <w:lang w:val="en-GB"/>
        </w:rPr>
        <w:fldChar w:fldCharType="begin"/>
      </w:r>
      <w:r w:rsidRPr="00AC31F8">
        <w:rPr>
          <w:lang w:val="en-GB"/>
        </w:rPr>
        <w:instrText xml:space="preserve"> SEQ Figure \* ARABIC </w:instrText>
      </w:r>
      <w:r w:rsidRPr="00AC31F8">
        <w:rPr>
          <w:lang w:val="en-GB"/>
        </w:rPr>
        <w:fldChar w:fldCharType="separate"/>
      </w:r>
      <w:r w:rsidR="00FB5F37" w:rsidRPr="00AC31F8">
        <w:rPr>
          <w:noProof/>
          <w:lang w:val="en-GB"/>
        </w:rPr>
        <w:t>8</w:t>
      </w:r>
      <w:r w:rsidRPr="00AC31F8">
        <w:rPr>
          <w:lang w:val="en-GB"/>
        </w:rPr>
        <w:fldChar w:fldCharType="end"/>
      </w:r>
      <w:bookmarkEnd w:id="119"/>
      <w:r w:rsidRPr="00AC31F8">
        <w:rPr>
          <w:lang w:val="en-GB"/>
        </w:rPr>
        <w:t>: Activities within the BDD discovery ste</w:t>
      </w:r>
      <w:r w:rsidR="00D3411A" w:rsidRPr="00AC31F8">
        <w:rPr>
          <w:lang w:val="en-GB"/>
        </w:rPr>
        <w:t xml:space="preserve">p </w:t>
      </w:r>
      <w:r w:rsidR="00FC3D2D" w:rsidRPr="00AC31F8">
        <w:rPr>
          <w:lang w:val="en-GB"/>
        </w:rPr>
        <w:t>according to Nagy &amp; Rose</w:t>
      </w:r>
      <w:r w:rsidR="00FB109A" w:rsidRPr="00AC31F8">
        <w:rPr>
          <w:lang w:val="en-GB"/>
        </w:rPr>
        <w:t xml:space="preserve"> (</w:t>
      </w:r>
      <w:r w:rsidR="00AE230F" w:rsidRPr="00AC31F8">
        <w:rPr>
          <w:lang w:val="en-GB"/>
        </w:rPr>
        <w:t>2018</w:t>
      </w:r>
      <w:r w:rsidR="00FB109A" w:rsidRPr="00AC31F8">
        <w:rPr>
          <w:lang w:val="en-GB"/>
        </w:rPr>
        <w:t>)</w:t>
      </w:r>
      <w:r w:rsidR="00FC3D2D" w:rsidRPr="00AC31F8">
        <w:rPr>
          <w:lang w:val="en-GB"/>
        </w:rPr>
        <w:t>.</w:t>
      </w:r>
      <w:bookmarkEnd w:id="120"/>
      <w:bookmarkEnd w:id="121"/>
    </w:p>
    <w:p w14:paraId="32793125" w14:textId="519D8E84" w:rsidR="00EC298A" w:rsidRPr="00AC31F8" w:rsidRDefault="00D23291" w:rsidP="00EC298A">
      <w:pPr>
        <w:rPr>
          <w:lang w:val="en-GB" w:eastAsia="de-DE"/>
        </w:rPr>
      </w:pPr>
      <w:r w:rsidRPr="00AC31F8">
        <w:rPr>
          <w:lang w:val="en-GB"/>
        </w:rPr>
        <w:t>This is done during</w:t>
      </w:r>
      <w:r w:rsidR="00B01138" w:rsidRPr="00AC31F8">
        <w:rPr>
          <w:lang w:val="en-GB"/>
        </w:rPr>
        <w:t xml:space="preserve"> the</w:t>
      </w:r>
      <w:r w:rsidR="00EC298A" w:rsidRPr="00AC31F8">
        <w:rPr>
          <w:lang w:val="en-GB"/>
        </w:rPr>
        <w:t xml:space="preserve"> ‘Three Amigos’ </w:t>
      </w:r>
      <w:r w:rsidRPr="00AC31F8">
        <w:rPr>
          <w:lang w:val="en-GB"/>
        </w:rPr>
        <w:t>m</w:t>
      </w:r>
      <w:r w:rsidR="00EC298A" w:rsidRPr="00AC31F8">
        <w:rPr>
          <w:lang w:val="en-GB"/>
        </w:rPr>
        <w:t>eeting</w:t>
      </w:r>
      <w:r w:rsidR="00EC298A" w:rsidRPr="00AC31F8">
        <w:rPr>
          <w:rStyle w:val="FootnoteReference"/>
          <w:lang w:val="en-GB"/>
        </w:rPr>
        <w:footnoteReference w:id="4"/>
      </w:r>
      <w:r w:rsidR="00EC298A" w:rsidRPr="00AC31F8">
        <w:rPr>
          <w:lang w:val="en-GB"/>
        </w:rPr>
        <w:t xml:space="preserve"> </w:t>
      </w:r>
      <w:r w:rsidR="00EC298A" w:rsidRPr="00AC31F8">
        <w:rPr>
          <w:lang w:val="en-GB" w:eastAsia="de-DE"/>
        </w:rPr>
        <w:t>(Nagy &amp; Rose, 2018, p. 26</w:t>
      </w:r>
      <w:r w:rsidR="00FB109A" w:rsidRPr="00AC31F8">
        <w:rPr>
          <w:lang w:val="en-GB" w:eastAsia="de-DE"/>
        </w:rPr>
        <w:t>,</w:t>
      </w:r>
      <w:r w:rsidR="00EC298A" w:rsidRPr="00AC31F8">
        <w:rPr>
          <w:lang w:val="en-GB" w:eastAsia="de-DE"/>
        </w:rPr>
        <w:t xml:space="preserve"> pp. 40-42</w:t>
      </w:r>
      <w:r w:rsidR="00F03E08" w:rsidRPr="00AC31F8">
        <w:rPr>
          <w:lang w:val="en-GB" w:eastAsia="de-DE"/>
        </w:rPr>
        <w:t>;</w:t>
      </w:r>
      <w:r w:rsidR="00FB109A" w:rsidRPr="00AC31F8">
        <w:rPr>
          <w:lang w:val="en-GB"/>
        </w:rPr>
        <w:t xml:space="preserve"> Agile Alliance, 2019</w:t>
      </w:r>
      <w:r w:rsidR="00EC298A" w:rsidRPr="00AC31F8">
        <w:rPr>
          <w:lang w:val="en-GB"/>
        </w:rPr>
        <w:t>)</w:t>
      </w:r>
      <w:r w:rsidR="00EC298A" w:rsidRPr="00AC31F8">
        <w:rPr>
          <w:lang w:val="en-GB" w:eastAsia="de-DE"/>
        </w:rPr>
        <w:t xml:space="preserve">. </w:t>
      </w:r>
      <w:r w:rsidR="004179D4" w:rsidRPr="00AC31F8">
        <w:rPr>
          <w:lang w:val="en-GB" w:eastAsia="de-DE"/>
        </w:rPr>
        <w:t xml:space="preserve">In the Three Amigos meeting, </w:t>
      </w:r>
      <w:r w:rsidR="00FB109A" w:rsidRPr="00AC31F8">
        <w:rPr>
          <w:lang w:val="en-GB" w:eastAsia="de-DE"/>
        </w:rPr>
        <w:t>a</w:t>
      </w:r>
      <w:r w:rsidR="004179D4" w:rsidRPr="00AC31F8">
        <w:rPr>
          <w:lang w:val="en-GB" w:eastAsia="de-DE"/>
        </w:rPr>
        <w:t xml:space="preserve"> user requirement is discussed and documented by means of the 'Example Mapping' method</w:t>
      </w:r>
      <w:r w:rsidR="00314E41" w:rsidRPr="00AC31F8">
        <w:rPr>
          <w:lang w:val="en-GB" w:eastAsia="de-DE"/>
        </w:rPr>
        <w:t xml:space="preserve"> </w:t>
      </w:r>
      <w:r w:rsidR="00474973" w:rsidRPr="00AC31F8">
        <w:rPr>
          <w:lang w:val="en-GB" w:eastAsia="de-DE"/>
        </w:rPr>
        <w:t xml:space="preserve">as shown in </w:t>
      </w:r>
      <w:r w:rsidR="00474973" w:rsidRPr="00AC31F8">
        <w:rPr>
          <w:lang w:val="en-GB" w:eastAsia="de-DE"/>
        </w:rPr>
        <w:fldChar w:fldCharType="begin"/>
      </w:r>
      <w:r w:rsidR="00474973" w:rsidRPr="00AC31F8">
        <w:rPr>
          <w:lang w:val="en-GB" w:eastAsia="de-DE"/>
        </w:rPr>
        <w:instrText xml:space="preserve"> REF _Ref45815661 \h </w:instrText>
      </w:r>
      <w:r w:rsidR="00474973" w:rsidRPr="00AC31F8">
        <w:rPr>
          <w:lang w:val="en-GB" w:eastAsia="de-DE"/>
        </w:rPr>
      </w:r>
      <w:r w:rsidR="00474973" w:rsidRPr="00AC31F8">
        <w:rPr>
          <w:lang w:val="en-GB" w:eastAsia="de-DE"/>
        </w:rPr>
        <w:fldChar w:fldCharType="separate"/>
      </w:r>
      <w:r w:rsidR="00854BE3" w:rsidRPr="00AC31F8">
        <w:rPr>
          <w:lang w:val="en-GB"/>
        </w:rPr>
        <w:t xml:space="preserve">Figure </w:t>
      </w:r>
      <w:r w:rsidR="00854BE3" w:rsidRPr="00AC31F8">
        <w:rPr>
          <w:noProof/>
          <w:lang w:val="en-GB"/>
        </w:rPr>
        <w:t>9</w:t>
      </w:r>
      <w:r w:rsidR="00474973" w:rsidRPr="00AC31F8">
        <w:rPr>
          <w:lang w:val="en-GB" w:eastAsia="de-DE"/>
        </w:rPr>
        <w:fldChar w:fldCharType="end"/>
      </w:r>
      <w:r w:rsidR="00EC298A" w:rsidRPr="00AC31F8">
        <w:rPr>
          <w:lang w:val="en-GB" w:eastAsia="de-DE"/>
        </w:rPr>
        <w:t xml:space="preserve"> (Nagy &amp; Rose, 2018, p. 26; </w:t>
      </w:r>
      <w:r w:rsidR="00FB109A" w:rsidRPr="00AC31F8">
        <w:rPr>
          <w:lang w:val="en-GB"/>
        </w:rPr>
        <w:t>Wynne, n.d.</w:t>
      </w:r>
      <w:r w:rsidR="00EC298A" w:rsidRPr="00AC31F8">
        <w:rPr>
          <w:lang w:val="en-GB" w:eastAsia="de-DE"/>
        </w:rPr>
        <w:t xml:space="preserve">). </w:t>
      </w:r>
      <w:r w:rsidR="001B0A7E" w:rsidRPr="00AC31F8">
        <w:rPr>
          <w:lang w:val="en-GB" w:eastAsia="de-DE"/>
        </w:rPr>
        <w:t xml:space="preserve">As a result, various examples illustrating the user requirements and the underlying rules are available </w:t>
      </w:r>
      <w:r w:rsidR="00EC298A" w:rsidRPr="00AC31F8">
        <w:rPr>
          <w:lang w:val="en-GB" w:eastAsia="de-DE"/>
        </w:rPr>
        <w:t>(Nagy &amp; Rose, 2018, p. 35).</w:t>
      </w:r>
    </w:p>
    <w:p w14:paraId="255A40A0" w14:textId="77777777" w:rsidR="00210926" w:rsidRPr="00AC31F8" w:rsidRDefault="001C14E7" w:rsidP="00210926">
      <w:pPr>
        <w:keepNext/>
        <w:rPr>
          <w:lang w:val="en-GB"/>
        </w:rPr>
      </w:pPr>
      <w:r w:rsidRPr="00AC31F8">
        <w:rPr>
          <w:noProof/>
          <w:lang w:eastAsia="de-CH"/>
        </w:rPr>
        <w:lastRenderedPageBreak/>
        <w:drawing>
          <wp:inline distT="0" distB="0" distL="0" distR="0" wp14:anchorId="265BC728" wp14:editId="600ED701">
            <wp:extent cx="5829300" cy="3755354"/>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865781" cy="3778856"/>
                    </a:xfrm>
                    <a:prstGeom prst="rect">
                      <a:avLst/>
                    </a:prstGeom>
                  </pic:spPr>
                </pic:pic>
              </a:graphicData>
            </a:graphic>
          </wp:inline>
        </w:drawing>
      </w:r>
    </w:p>
    <w:p w14:paraId="033D79D6" w14:textId="1F22315F" w:rsidR="006E29AC" w:rsidRDefault="00210926" w:rsidP="00FB109A">
      <w:pPr>
        <w:pStyle w:val="Caption"/>
        <w:rPr>
          <w:lang w:val="en-GB"/>
        </w:rPr>
      </w:pPr>
      <w:bookmarkStart w:id="122" w:name="_Ref45815661"/>
      <w:bookmarkStart w:id="123" w:name="_Toc46067129"/>
      <w:bookmarkStart w:id="124" w:name="_Toc46237516"/>
      <w:r w:rsidRPr="00AC31F8">
        <w:rPr>
          <w:lang w:val="en-GB"/>
        </w:rPr>
        <w:t xml:space="preserve">Figure </w:t>
      </w:r>
      <w:r w:rsidRPr="00AC31F8">
        <w:rPr>
          <w:lang w:val="en-GB"/>
        </w:rPr>
        <w:fldChar w:fldCharType="begin"/>
      </w:r>
      <w:r w:rsidRPr="00AC31F8">
        <w:rPr>
          <w:lang w:val="en-GB"/>
        </w:rPr>
        <w:instrText xml:space="preserve"> SEQ Figure \* ARABIC </w:instrText>
      </w:r>
      <w:r w:rsidRPr="00AC31F8">
        <w:rPr>
          <w:lang w:val="en-GB"/>
        </w:rPr>
        <w:fldChar w:fldCharType="separate"/>
      </w:r>
      <w:r w:rsidR="00FB5F37" w:rsidRPr="00AC31F8">
        <w:rPr>
          <w:noProof/>
          <w:lang w:val="en-GB"/>
        </w:rPr>
        <w:t>9</w:t>
      </w:r>
      <w:r w:rsidRPr="00AC31F8">
        <w:rPr>
          <w:lang w:val="en-GB"/>
        </w:rPr>
        <w:fldChar w:fldCharType="end"/>
      </w:r>
      <w:bookmarkEnd w:id="122"/>
      <w:r w:rsidRPr="00AC31F8">
        <w:rPr>
          <w:lang w:val="en-GB"/>
        </w:rPr>
        <w:t>: Example Map - structure and colour codes (</w:t>
      </w:r>
      <w:r w:rsidR="00FB109A" w:rsidRPr="00AC31F8">
        <w:rPr>
          <w:lang w:val="en-GB"/>
        </w:rPr>
        <w:t>Wynne, n.d.</w:t>
      </w:r>
      <w:r w:rsidRPr="00AC31F8">
        <w:rPr>
          <w:lang w:val="en-GB"/>
        </w:rPr>
        <w:t>)</w:t>
      </w:r>
      <w:bookmarkEnd w:id="123"/>
      <w:bookmarkEnd w:id="124"/>
    </w:p>
    <w:p w14:paraId="3981B881" w14:textId="281E1C00" w:rsidR="007E0733" w:rsidRDefault="007E0733" w:rsidP="00300E6A">
      <w:pPr>
        <w:rPr>
          <w:lang w:val="en-GB" w:eastAsia="de-DE"/>
        </w:rPr>
      </w:pPr>
    </w:p>
    <w:p w14:paraId="2624EA44" w14:textId="77777777" w:rsidR="007E0733" w:rsidRDefault="007E0733" w:rsidP="00300E6A">
      <w:pPr>
        <w:rPr>
          <w:lang w:val="en-GB" w:eastAsia="de-DE"/>
        </w:rPr>
      </w:pPr>
    </w:p>
    <w:p w14:paraId="1BFA0E18" w14:textId="49B98215" w:rsidR="007E0733" w:rsidRDefault="007E0733" w:rsidP="00300E6A">
      <w:pPr>
        <w:rPr>
          <w:lang w:val="en-GB" w:eastAsia="de-DE"/>
        </w:rPr>
      </w:pPr>
    </w:p>
    <w:p w14:paraId="6CC03D23" w14:textId="425A54C0" w:rsidR="007E0733" w:rsidRDefault="007E0733" w:rsidP="00300E6A">
      <w:pPr>
        <w:rPr>
          <w:lang w:val="en-GB" w:eastAsia="de-DE"/>
        </w:rPr>
      </w:pPr>
    </w:p>
    <w:p w14:paraId="1E7224CA" w14:textId="386FE8CB" w:rsidR="007E0733" w:rsidRDefault="007E0733" w:rsidP="00300E6A">
      <w:pPr>
        <w:rPr>
          <w:lang w:val="en-GB" w:eastAsia="de-DE"/>
        </w:rPr>
      </w:pPr>
    </w:p>
    <w:p w14:paraId="384293E1" w14:textId="3DC380A3" w:rsidR="007E0733" w:rsidRDefault="007E0733" w:rsidP="00300E6A">
      <w:pPr>
        <w:rPr>
          <w:lang w:val="en-GB" w:eastAsia="de-DE"/>
        </w:rPr>
      </w:pPr>
    </w:p>
    <w:p w14:paraId="102ACB07" w14:textId="79DCA99E" w:rsidR="007E0733" w:rsidRDefault="007E0733" w:rsidP="00300E6A">
      <w:pPr>
        <w:rPr>
          <w:lang w:val="en-GB" w:eastAsia="de-DE"/>
        </w:rPr>
      </w:pPr>
    </w:p>
    <w:p w14:paraId="216409B0" w14:textId="301EA07B" w:rsidR="007E0733" w:rsidRDefault="007E0733" w:rsidP="00300E6A">
      <w:pPr>
        <w:rPr>
          <w:lang w:val="en-GB" w:eastAsia="de-DE"/>
        </w:rPr>
      </w:pPr>
    </w:p>
    <w:p w14:paraId="21FF5784" w14:textId="0B99D831" w:rsidR="007E0733" w:rsidRDefault="007E0733" w:rsidP="00300E6A">
      <w:pPr>
        <w:rPr>
          <w:lang w:val="en-GB" w:eastAsia="de-DE"/>
        </w:rPr>
      </w:pPr>
    </w:p>
    <w:p w14:paraId="28079556" w14:textId="1F3EC4DB" w:rsidR="007E0733" w:rsidRDefault="007E0733" w:rsidP="00300E6A">
      <w:pPr>
        <w:rPr>
          <w:lang w:val="en-GB" w:eastAsia="de-DE"/>
        </w:rPr>
      </w:pPr>
    </w:p>
    <w:p w14:paraId="244C68B9" w14:textId="77777777" w:rsidR="007E0733" w:rsidRPr="00300E6A" w:rsidRDefault="007E0733" w:rsidP="00300E6A">
      <w:pPr>
        <w:rPr>
          <w:lang w:val="en-GB" w:eastAsia="de-DE"/>
        </w:rPr>
      </w:pPr>
    </w:p>
    <w:p w14:paraId="1C678AB0" w14:textId="5AAFD607" w:rsidR="00B0680A" w:rsidRPr="00AC31F8" w:rsidRDefault="00B0680A" w:rsidP="00B0680A">
      <w:pPr>
        <w:pStyle w:val="Heading2"/>
        <w:rPr>
          <w:lang w:val="en-GB"/>
        </w:rPr>
      </w:pPr>
      <w:bookmarkStart w:id="125" w:name="_Ref45900214"/>
      <w:bookmarkStart w:id="126" w:name="_Toc46067046"/>
      <w:bookmarkStart w:id="127" w:name="_Toc46238903"/>
      <w:r w:rsidRPr="00AC31F8">
        <w:rPr>
          <w:lang w:val="en-GB"/>
        </w:rPr>
        <w:lastRenderedPageBreak/>
        <w:t>Writing Executable Specifications with Gherkin</w:t>
      </w:r>
      <w:bookmarkEnd w:id="125"/>
      <w:bookmarkEnd w:id="126"/>
      <w:bookmarkEnd w:id="127"/>
    </w:p>
    <w:p w14:paraId="4B404C91" w14:textId="0149D7EF" w:rsidR="00B0680A" w:rsidRPr="00AC31F8" w:rsidRDefault="002D2893" w:rsidP="00407E18">
      <w:pPr>
        <w:rPr>
          <w:lang w:val="en-GB" w:eastAsia="de-DE"/>
        </w:rPr>
      </w:pPr>
      <w:r w:rsidRPr="00AC31F8">
        <w:rPr>
          <w:lang w:val="en-GB" w:eastAsia="de-DE"/>
        </w:rPr>
        <w:t xml:space="preserve">As described above, the user requirements are specified using examples. These examples are then documented in a structured form in the 'Formulation' step. This </w:t>
      </w:r>
      <w:r w:rsidR="00FD6033" w:rsidRPr="00AC31F8">
        <w:rPr>
          <w:lang w:val="en-GB" w:eastAsia="de-DE"/>
        </w:rPr>
        <w:t>further</w:t>
      </w:r>
      <w:r w:rsidRPr="00AC31F8">
        <w:rPr>
          <w:lang w:val="en-GB" w:eastAsia="de-DE"/>
        </w:rPr>
        <w:t xml:space="preserve"> results in a document which is called a feature file</w:t>
      </w:r>
      <w:r w:rsidR="00A374E2">
        <w:rPr>
          <w:lang w:val="en-CH" w:eastAsia="de-DE"/>
        </w:rPr>
        <w:t xml:space="preserve"> (</w:t>
      </w:r>
      <w:r w:rsidR="00A374E2">
        <w:rPr>
          <w:lang w:val="en-CH" w:eastAsia="de-DE"/>
        </w:rPr>
        <w:fldChar w:fldCharType="begin"/>
      </w:r>
      <w:r w:rsidR="00A374E2">
        <w:rPr>
          <w:lang w:val="en-CH" w:eastAsia="de-DE"/>
        </w:rPr>
        <w:instrText xml:space="preserve"> REF _Ref45816243 \h </w:instrText>
      </w:r>
      <w:r w:rsidR="00A374E2">
        <w:rPr>
          <w:lang w:val="en-CH" w:eastAsia="de-DE"/>
        </w:rPr>
      </w:r>
      <w:r w:rsidR="00A374E2">
        <w:rPr>
          <w:lang w:val="en-CH" w:eastAsia="de-DE"/>
        </w:rPr>
        <w:fldChar w:fldCharType="separate"/>
      </w:r>
      <w:r w:rsidR="00A374E2" w:rsidRPr="00AC31F8">
        <w:rPr>
          <w:lang w:val="en-GB"/>
        </w:rPr>
        <w:t xml:space="preserve">Figure </w:t>
      </w:r>
      <w:r w:rsidR="00A374E2" w:rsidRPr="00AC31F8">
        <w:rPr>
          <w:noProof/>
          <w:lang w:val="en-GB"/>
        </w:rPr>
        <w:t>10</w:t>
      </w:r>
      <w:r w:rsidR="00A374E2">
        <w:rPr>
          <w:lang w:val="en-CH" w:eastAsia="de-DE"/>
        </w:rPr>
        <w:fldChar w:fldCharType="end"/>
      </w:r>
      <w:r w:rsidR="009F7B8B">
        <w:rPr>
          <w:lang w:val="en-CH" w:eastAsia="de-DE"/>
        </w:rPr>
        <w:t>)</w:t>
      </w:r>
      <w:r w:rsidRPr="00AC31F8">
        <w:rPr>
          <w:lang w:val="en-GB" w:eastAsia="de-DE"/>
        </w:rPr>
        <w:t xml:space="preserve"> and which </w:t>
      </w:r>
      <w:proofErr w:type="gramStart"/>
      <w:r w:rsidRPr="00AC31F8">
        <w:rPr>
          <w:lang w:val="en-GB" w:eastAsia="de-DE"/>
        </w:rPr>
        <w:t>has to</w:t>
      </w:r>
      <w:proofErr w:type="gramEnd"/>
      <w:r w:rsidRPr="00AC31F8">
        <w:rPr>
          <w:lang w:val="en-GB" w:eastAsia="de-DE"/>
        </w:rPr>
        <w:t xml:space="preserve"> be included in the OQ process according to GAMP5.</w:t>
      </w:r>
    </w:p>
    <w:p w14:paraId="5773B659" w14:textId="135F5A3E" w:rsidR="00087E6A" w:rsidRPr="00AC31F8" w:rsidRDefault="00790E58" w:rsidP="00407E18">
      <w:pPr>
        <w:rPr>
          <w:lang w:val="en-GB" w:eastAsia="de-DE"/>
        </w:rPr>
      </w:pPr>
      <w:r w:rsidRPr="00AC31F8">
        <w:rPr>
          <w:lang w:val="en-GB" w:eastAsia="de-DE"/>
        </w:rPr>
        <w:t xml:space="preserve">To formulate the examples, a specifically developed language called Gherkin is used </w:t>
      </w:r>
      <w:r w:rsidR="00242D6B" w:rsidRPr="00AC31F8">
        <w:rPr>
          <w:lang w:val="en-GB" w:eastAsia="de-DE"/>
        </w:rPr>
        <w:t>(Nagy &amp; Rose, 2018, p. 20</w:t>
      </w:r>
      <w:r w:rsidR="006A6DD6" w:rsidRPr="00AC31F8">
        <w:rPr>
          <w:lang w:val="en-GB" w:eastAsia="de-DE"/>
        </w:rPr>
        <w:t>)</w:t>
      </w:r>
      <w:r w:rsidR="000C0E09" w:rsidRPr="00AC31F8">
        <w:rPr>
          <w:lang w:val="en-GB" w:eastAsia="de-DE"/>
        </w:rPr>
        <w:t xml:space="preserve">. </w:t>
      </w:r>
      <w:r w:rsidR="001D4303" w:rsidRPr="00AC31F8">
        <w:rPr>
          <w:lang w:val="en-GB" w:eastAsia="de-DE"/>
        </w:rPr>
        <w:t>Gherkin is a formalized language that allows to precisely specify the user requirements and at the same time to define the acceptance tests</w:t>
      </w:r>
      <w:r w:rsidR="00DB2919" w:rsidRPr="00AC31F8">
        <w:rPr>
          <w:lang w:val="en-GB" w:eastAsia="de-DE"/>
        </w:rPr>
        <w:t xml:space="preserve"> (</w:t>
      </w:r>
      <w:proofErr w:type="spellStart"/>
      <w:r w:rsidR="00DB2919" w:rsidRPr="00AC31F8">
        <w:rPr>
          <w:lang w:val="en-GB" w:eastAsia="de-DE"/>
        </w:rPr>
        <w:t>Nicieja</w:t>
      </w:r>
      <w:proofErr w:type="spellEnd"/>
      <w:r w:rsidR="00DB2919" w:rsidRPr="00AC31F8">
        <w:rPr>
          <w:lang w:val="en-GB" w:eastAsia="de-DE"/>
        </w:rPr>
        <w:t xml:space="preserve">, 2018, pp.11-12). </w:t>
      </w:r>
      <w:r w:rsidR="00654BFE" w:rsidRPr="00AC31F8">
        <w:rPr>
          <w:lang w:val="en-GB" w:eastAsia="de-DE"/>
        </w:rPr>
        <w:t xml:space="preserve">This language can also be understood by non-technical people and is based on the domain-specific vocabulary of the business </w:t>
      </w:r>
      <w:r w:rsidR="00DB2919" w:rsidRPr="00AC31F8">
        <w:rPr>
          <w:lang w:val="en-GB" w:eastAsia="de-DE"/>
        </w:rPr>
        <w:t>(</w:t>
      </w:r>
      <w:proofErr w:type="spellStart"/>
      <w:r w:rsidR="00DB2919" w:rsidRPr="00AC31F8">
        <w:rPr>
          <w:lang w:val="en-GB" w:eastAsia="de-DE"/>
        </w:rPr>
        <w:t>Nicieja</w:t>
      </w:r>
      <w:proofErr w:type="spellEnd"/>
      <w:r w:rsidR="00DB2919" w:rsidRPr="00AC31F8">
        <w:rPr>
          <w:lang w:val="en-GB" w:eastAsia="de-DE"/>
        </w:rPr>
        <w:t>, 2018, p.11)</w:t>
      </w:r>
      <w:r w:rsidR="00F43CE2" w:rsidRPr="00AC31F8">
        <w:rPr>
          <w:lang w:val="en-GB" w:eastAsia="de-DE"/>
        </w:rPr>
        <w:t>.</w:t>
      </w:r>
    </w:p>
    <w:p w14:paraId="10ED0169" w14:textId="6F5BCEF1" w:rsidR="00064020" w:rsidRPr="00AC31F8" w:rsidRDefault="00064020" w:rsidP="00407E18">
      <w:pPr>
        <w:rPr>
          <w:lang w:val="en-GB" w:eastAsia="de-DE"/>
        </w:rPr>
      </w:pPr>
    </w:p>
    <w:p w14:paraId="44B189A9" w14:textId="77777777" w:rsidR="0013539A" w:rsidRPr="00AC31F8" w:rsidRDefault="00064020" w:rsidP="0013539A">
      <w:pPr>
        <w:keepNext/>
        <w:rPr>
          <w:lang w:val="en-GB"/>
        </w:rPr>
      </w:pPr>
      <w:r w:rsidRPr="00AC31F8">
        <w:rPr>
          <w:noProof/>
          <w:lang w:eastAsia="de-CH"/>
        </w:rPr>
        <w:drawing>
          <wp:inline distT="0" distB="0" distL="0" distR="0" wp14:anchorId="1E1023BC" wp14:editId="35C41359">
            <wp:extent cx="6120130" cy="36480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120130" cy="3648075"/>
                    </a:xfrm>
                    <a:prstGeom prst="rect">
                      <a:avLst/>
                    </a:prstGeom>
                    <a:noFill/>
                    <a:ln>
                      <a:noFill/>
                    </a:ln>
                  </pic:spPr>
                </pic:pic>
              </a:graphicData>
            </a:graphic>
          </wp:inline>
        </w:drawing>
      </w:r>
    </w:p>
    <w:p w14:paraId="08611663" w14:textId="6FAA87C6" w:rsidR="00064020" w:rsidRDefault="0013539A" w:rsidP="00AA05D8">
      <w:pPr>
        <w:pStyle w:val="Caption"/>
        <w:rPr>
          <w:lang w:val="en-GB"/>
        </w:rPr>
      </w:pPr>
      <w:bookmarkStart w:id="128" w:name="_Ref45816243"/>
      <w:bookmarkStart w:id="129" w:name="_Toc46067130"/>
      <w:bookmarkStart w:id="130" w:name="_Toc46237517"/>
      <w:bookmarkStart w:id="131" w:name="_Ref46304228"/>
      <w:r w:rsidRPr="00AC31F8">
        <w:rPr>
          <w:lang w:val="en-GB"/>
        </w:rPr>
        <w:t xml:space="preserve">Figure </w:t>
      </w:r>
      <w:r w:rsidRPr="00AC31F8">
        <w:rPr>
          <w:lang w:val="en-GB"/>
        </w:rPr>
        <w:fldChar w:fldCharType="begin"/>
      </w:r>
      <w:r w:rsidRPr="00AC31F8">
        <w:rPr>
          <w:lang w:val="en-GB"/>
        </w:rPr>
        <w:instrText xml:space="preserve"> SEQ Figure \* ARABIC </w:instrText>
      </w:r>
      <w:r w:rsidRPr="00AC31F8">
        <w:rPr>
          <w:lang w:val="en-GB"/>
        </w:rPr>
        <w:fldChar w:fldCharType="separate"/>
      </w:r>
      <w:r w:rsidR="00FB5F37" w:rsidRPr="00AC31F8">
        <w:rPr>
          <w:noProof/>
          <w:lang w:val="en-GB"/>
        </w:rPr>
        <w:t>10</w:t>
      </w:r>
      <w:r w:rsidRPr="00AC31F8">
        <w:rPr>
          <w:lang w:val="en-GB"/>
        </w:rPr>
        <w:fldChar w:fldCharType="end"/>
      </w:r>
      <w:bookmarkEnd w:id="128"/>
      <w:r w:rsidRPr="00AC31F8">
        <w:rPr>
          <w:lang w:val="en-GB"/>
        </w:rPr>
        <w:t xml:space="preserve">: Activities within the BDD formulation step </w:t>
      </w:r>
      <w:r w:rsidR="00AA05D8" w:rsidRPr="00AC31F8">
        <w:rPr>
          <w:lang w:val="en-GB"/>
        </w:rPr>
        <w:t xml:space="preserve">according to Nagy &amp; Rose </w:t>
      </w:r>
      <w:r w:rsidR="00FB109A" w:rsidRPr="00AC31F8">
        <w:rPr>
          <w:lang w:val="en-GB"/>
        </w:rPr>
        <w:t>(</w:t>
      </w:r>
      <w:r w:rsidR="00AA05D8" w:rsidRPr="00AC31F8">
        <w:rPr>
          <w:lang w:val="en-GB"/>
        </w:rPr>
        <w:t>2018</w:t>
      </w:r>
      <w:bookmarkEnd w:id="129"/>
      <w:r w:rsidR="00FB109A" w:rsidRPr="00AC31F8">
        <w:rPr>
          <w:lang w:val="en-GB"/>
        </w:rPr>
        <w:t>)</w:t>
      </w:r>
      <w:bookmarkEnd w:id="130"/>
      <w:bookmarkEnd w:id="131"/>
    </w:p>
    <w:p w14:paraId="7C27AE4A" w14:textId="1956345D" w:rsidR="00490D86" w:rsidRDefault="00490D86" w:rsidP="00490D86">
      <w:pPr>
        <w:rPr>
          <w:lang w:val="en-GB" w:eastAsia="de-DE"/>
        </w:rPr>
      </w:pPr>
    </w:p>
    <w:p w14:paraId="1B23816B" w14:textId="77777777" w:rsidR="00490D86" w:rsidRPr="00490D86" w:rsidRDefault="00490D86" w:rsidP="00490D86">
      <w:pPr>
        <w:rPr>
          <w:lang w:val="en-GB" w:eastAsia="de-DE"/>
        </w:rPr>
      </w:pPr>
    </w:p>
    <w:p w14:paraId="5415C663" w14:textId="6D168FCA" w:rsidR="00BE5CD8" w:rsidRPr="00AC31F8" w:rsidRDefault="008747A7" w:rsidP="00BE5CD8">
      <w:pPr>
        <w:pStyle w:val="Heading3"/>
        <w:rPr>
          <w:lang w:val="en-GB"/>
        </w:rPr>
      </w:pPr>
      <w:bookmarkStart w:id="132" w:name="_Toc46067047"/>
      <w:bookmarkStart w:id="133" w:name="_Toc46238904"/>
      <w:r w:rsidRPr="00AC31F8">
        <w:rPr>
          <w:lang w:val="en-GB"/>
        </w:rPr>
        <w:lastRenderedPageBreak/>
        <w:t>The</w:t>
      </w:r>
      <w:r w:rsidR="00BE5CD8" w:rsidRPr="00AC31F8">
        <w:rPr>
          <w:lang w:val="en-GB"/>
        </w:rPr>
        <w:t xml:space="preserve"> Scenario</w:t>
      </w:r>
      <w:bookmarkEnd w:id="132"/>
      <w:bookmarkEnd w:id="133"/>
    </w:p>
    <w:p w14:paraId="02E1068C" w14:textId="6E1E06FA" w:rsidR="00F43CE2" w:rsidRPr="00AC31F8" w:rsidRDefault="00272000" w:rsidP="00407E18">
      <w:pPr>
        <w:rPr>
          <w:lang w:val="en-GB" w:eastAsia="de-DE"/>
        </w:rPr>
      </w:pPr>
      <w:r w:rsidRPr="00AC31F8">
        <w:rPr>
          <w:lang w:val="en-GB" w:eastAsia="de-DE"/>
        </w:rPr>
        <w:t>T</w:t>
      </w:r>
      <w:r w:rsidR="002D69B7" w:rsidRPr="00AC31F8">
        <w:rPr>
          <w:lang w:val="en-GB" w:eastAsia="de-DE"/>
        </w:rPr>
        <w:t>he examples captured in the Three Amigos meeting</w:t>
      </w:r>
      <w:r w:rsidRPr="00AC31F8">
        <w:rPr>
          <w:lang w:val="en-GB" w:eastAsia="de-DE"/>
        </w:rPr>
        <w:t xml:space="preserve"> </w:t>
      </w:r>
      <w:r w:rsidR="002D69B7" w:rsidRPr="00AC31F8">
        <w:rPr>
          <w:lang w:val="en-GB" w:eastAsia="de-DE"/>
        </w:rPr>
        <w:t>are documented in the form of scenario</w:t>
      </w:r>
      <w:r w:rsidR="00D5233C" w:rsidRPr="00AC31F8">
        <w:rPr>
          <w:lang w:val="en-GB" w:eastAsia="de-DE"/>
        </w:rPr>
        <w:t>s</w:t>
      </w:r>
      <w:r w:rsidR="000A3534" w:rsidRPr="00AC31F8">
        <w:rPr>
          <w:lang w:val="en-GB" w:eastAsia="de-DE"/>
        </w:rPr>
        <w:t xml:space="preserve"> with</w:t>
      </w:r>
      <w:r w:rsidR="002D69B7" w:rsidRPr="00AC31F8">
        <w:rPr>
          <w:lang w:val="en-GB" w:eastAsia="de-DE"/>
        </w:rPr>
        <w:t xml:space="preserve"> a 'Given'-'When'-'Then' structure</w:t>
      </w:r>
      <w:r w:rsidR="00A72934" w:rsidRPr="00AC31F8">
        <w:rPr>
          <w:lang w:val="en-GB" w:eastAsia="de-DE"/>
        </w:rPr>
        <w:t xml:space="preserve"> </w:t>
      </w:r>
      <w:r w:rsidR="00DC5BD9" w:rsidRPr="00AC31F8">
        <w:rPr>
          <w:lang w:val="en-GB" w:eastAsia="de-DE"/>
        </w:rPr>
        <w:t xml:space="preserve">(Nagy &amp; Rose, 2018, p. 20 and p. 56; </w:t>
      </w:r>
      <w:proofErr w:type="spellStart"/>
      <w:r w:rsidR="00DC5BD9" w:rsidRPr="00AC31F8">
        <w:rPr>
          <w:lang w:val="en-GB" w:eastAsia="de-DE"/>
        </w:rPr>
        <w:t>Nicieja</w:t>
      </w:r>
      <w:proofErr w:type="spellEnd"/>
      <w:r w:rsidR="00DC5BD9" w:rsidRPr="00AC31F8">
        <w:rPr>
          <w:lang w:val="en-GB" w:eastAsia="de-DE"/>
        </w:rPr>
        <w:t xml:space="preserve">, 2018, p.40). </w:t>
      </w:r>
      <w:r w:rsidR="003C5D75" w:rsidRPr="00AC31F8">
        <w:rPr>
          <w:lang w:val="en-GB" w:eastAsia="de-DE"/>
        </w:rPr>
        <w:t>In the 'Given' part of the scenario, the context is defined and thus the prerequisites are determined</w:t>
      </w:r>
      <w:r w:rsidR="00BE5CD8" w:rsidRPr="00AC31F8">
        <w:rPr>
          <w:lang w:val="en-GB" w:eastAsia="de-DE"/>
        </w:rPr>
        <w:t xml:space="preserve"> (</w:t>
      </w:r>
      <w:proofErr w:type="spellStart"/>
      <w:r w:rsidR="00BE5CD8" w:rsidRPr="00AC31F8">
        <w:rPr>
          <w:lang w:val="en-GB" w:eastAsia="de-DE"/>
        </w:rPr>
        <w:t>Nicieja</w:t>
      </w:r>
      <w:proofErr w:type="spellEnd"/>
      <w:r w:rsidR="00BE5CD8" w:rsidRPr="00AC31F8">
        <w:rPr>
          <w:lang w:val="en-GB" w:eastAsia="de-DE"/>
        </w:rPr>
        <w:t>, 2018, p.40)</w:t>
      </w:r>
      <w:r w:rsidR="00DC5BD9" w:rsidRPr="00AC31F8">
        <w:rPr>
          <w:lang w:val="en-GB" w:eastAsia="de-DE"/>
        </w:rPr>
        <w:t xml:space="preserve">. </w:t>
      </w:r>
      <w:r w:rsidR="00F36CCA" w:rsidRPr="00AC31F8">
        <w:rPr>
          <w:lang w:val="en-GB" w:eastAsia="de-DE"/>
        </w:rPr>
        <w:t xml:space="preserve">The 'When' part describes an event to be executed in the system </w:t>
      </w:r>
      <w:r w:rsidR="009D144A" w:rsidRPr="00AC31F8">
        <w:rPr>
          <w:lang w:val="en-GB" w:eastAsia="de-DE"/>
        </w:rPr>
        <w:t>while</w:t>
      </w:r>
      <w:r w:rsidR="00F36CCA" w:rsidRPr="00AC31F8">
        <w:rPr>
          <w:lang w:val="en-GB" w:eastAsia="de-DE"/>
        </w:rPr>
        <w:t xml:space="preserve"> the 'Then' part contains the expected result</w:t>
      </w:r>
      <w:r w:rsidR="00BE5CD8" w:rsidRPr="00AC31F8">
        <w:rPr>
          <w:lang w:val="en-GB" w:eastAsia="de-DE"/>
        </w:rPr>
        <w:t xml:space="preserve"> (</w:t>
      </w:r>
      <w:proofErr w:type="spellStart"/>
      <w:r w:rsidR="00BE5CD8" w:rsidRPr="00AC31F8">
        <w:rPr>
          <w:lang w:val="en-GB" w:eastAsia="de-DE"/>
        </w:rPr>
        <w:t>Nicieja</w:t>
      </w:r>
      <w:proofErr w:type="spellEnd"/>
      <w:r w:rsidR="00BE5CD8" w:rsidRPr="00AC31F8">
        <w:rPr>
          <w:lang w:val="en-GB" w:eastAsia="de-DE"/>
        </w:rPr>
        <w:t>, 2018, p.40).</w:t>
      </w:r>
    </w:p>
    <w:p w14:paraId="540943A2" w14:textId="6E58440E" w:rsidR="00F43CE2" w:rsidRPr="00AC31F8" w:rsidRDefault="009A478A" w:rsidP="00407E18">
      <w:pPr>
        <w:rPr>
          <w:lang w:val="en-GB" w:eastAsia="de-DE"/>
        </w:rPr>
      </w:pPr>
      <w:r w:rsidRPr="00AC31F8">
        <w:rPr>
          <w:lang w:val="en-GB" w:eastAsia="de-DE"/>
        </w:rPr>
        <w:t xml:space="preserve">Kamil </w:t>
      </w:r>
      <w:proofErr w:type="spellStart"/>
      <w:r w:rsidRPr="00AC31F8">
        <w:rPr>
          <w:lang w:val="en-GB" w:eastAsia="de-DE"/>
        </w:rPr>
        <w:t>Nicieja</w:t>
      </w:r>
      <w:proofErr w:type="spellEnd"/>
      <w:r w:rsidRPr="00AC31F8">
        <w:rPr>
          <w:lang w:val="en-GB" w:eastAsia="de-DE"/>
        </w:rPr>
        <w:t xml:space="preserve"> summarises this as follows</w:t>
      </w:r>
      <w:r w:rsidR="00DC5BD9" w:rsidRPr="00AC31F8">
        <w:rPr>
          <w:lang w:val="en-GB" w:eastAsia="de-DE"/>
        </w:rPr>
        <w:t>:</w:t>
      </w:r>
    </w:p>
    <w:p w14:paraId="1CBE593E" w14:textId="77777777" w:rsidR="00DE34F5" w:rsidRPr="00AC31F8" w:rsidRDefault="00276187" w:rsidP="00DE34F5">
      <w:pPr>
        <w:keepNext/>
        <w:rPr>
          <w:lang w:val="en-GB"/>
        </w:rPr>
      </w:pPr>
      <w:r w:rsidRPr="00AC31F8">
        <w:rPr>
          <w:noProof/>
          <w:lang w:eastAsia="de-CH"/>
        </w:rPr>
        <w:drawing>
          <wp:inline distT="0" distB="0" distL="0" distR="0" wp14:anchorId="0688C0A3" wp14:editId="0447A06B">
            <wp:extent cx="6120130" cy="927100"/>
            <wp:effectExtent l="0" t="0" r="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6367" b="16179"/>
                    <a:stretch/>
                  </pic:blipFill>
                  <pic:spPr bwMode="auto">
                    <a:xfrm>
                      <a:off x="0" y="0"/>
                      <a:ext cx="6120130" cy="927100"/>
                    </a:xfrm>
                    <a:prstGeom prst="rect">
                      <a:avLst/>
                    </a:prstGeom>
                    <a:ln>
                      <a:noFill/>
                    </a:ln>
                    <a:extLst>
                      <a:ext uri="{53640926-AAD7-44D8-BBD7-CCE9431645EC}">
                        <a14:shadowObscured xmlns:a14="http://schemas.microsoft.com/office/drawing/2010/main"/>
                      </a:ext>
                    </a:extLst>
                  </pic:spPr>
                </pic:pic>
              </a:graphicData>
            </a:graphic>
          </wp:inline>
        </w:drawing>
      </w:r>
    </w:p>
    <w:p w14:paraId="25A3D2A4" w14:textId="3E83C818" w:rsidR="006450C7" w:rsidRPr="00AC31F8" w:rsidRDefault="00DE34F5" w:rsidP="00490D86">
      <w:pPr>
        <w:pStyle w:val="Caption"/>
        <w:rPr>
          <w:lang w:val="en-GB"/>
        </w:rPr>
      </w:pPr>
      <w:bookmarkStart w:id="134" w:name="_Toc46067131"/>
      <w:bookmarkStart w:id="135" w:name="_Toc46237518"/>
      <w:r w:rsidRPr="00AC31F8">
        <w:rPr>
          <w:lang w:val="en-GB"/>
        </w:rPr>
        <w:t xml:space="preserve">Figure </w:t>
      </w:r>
      <w:r w:rsidRPr="00AC31F8">
        <w:rPr>
          <w:lang w:val="en-GB"/>
        </w:rPr>
        <w:fldChar w:fldCharType="begin"/>
      </w:r>
      <w:r w:rsidRPr="00AC31F8">
        <w:rPr>
          <w:lang w:val="en-GB"/>
        </w:rPr>
        <w:instrText xml:space="preserve"> SEQ Figure \* ARABIC </w:instrText>
      </w:r>
      <w:r w:rsidRPr="00AC31F8">
        <w:rPr>
          <w:lang w:val="en-GB"/>
        </w:rPr>
        <w:fldChar w:fldCharType="separate"/>
      </w:r>
      <w:r w:rsidR="00FB5F37" w:rsidRPr="00AC31F8">
        <w:rPr>
          <w:noProof/>
          <w:lang w:val="en-GB"/>
        </w:rPr>
        <w:t>11</w:t>
      </w:r>
      <w:r w:rsidRPr="00AC31F8">
        <w:rPr>
          <w:lang w:val="en-GB"/>
        </w:rPr>
        <w:fldChar w:fldCharType="end"/>
      </w:r>
      <w:r w:rsidRPr="00AC31F8">
        <w:rPr>
          <w:lang w:val="en-GB"/>
        </w:rPr>
        <w:t xml:space="preserve">: Example of a Scenario with the Given-When-Then structure from Kamil </w:t>
      </w:r>
      <w:proofErr w:type="spellStart"/>
      <w:r w:rsidRPr="00AC31F8">
        <w:rPr>
          <w:lang w:val="en-GB"/>
        </w:rPr>
        <w:t>Nicieja</w:t>
      </w:r>
      <w:proofErr w:type="spellEnd"/>
      <w:r w:rsidRPr="00AC31F8">
        <w:rPr>
          <w:lang w:val="en-GB"/>
        </w:rPr>
        <w:t xml:space="preserve"> (2018, p.43)</w:t>
      </w:r>
      <w:bookmarkEnd w:id="134"/>
      <w:bookmarkEnd w:id="135"/>
    </w:p>
    <w:p w14:paraId="44F712FE" w14:textId="62D2305A" w:rsidR="00066C19" w:rsidRPr="00AC31F8" w:rsidRDefault="00EA5BE0" w:rsidP="0080660B">
      <w:pPr>
        <w:rPr>
          <w:lang w:val="en-GB" w:eastAsia="de-DE"/>
        </w:rPr>
      </w:pPr>
      <w:r w:rsidRPr="00AC31F8">
        <w:rPr>
          <w:lang w:val="en-GB" w:eastAsia="de-DE"/>
        </w:rPr>
        <w:t>If one of these three parts consists of several sub-aspects, they can be extended accordingly using the keyword 'And</w:t>
      </w:r>
      <w:r w:rsidR="006450C7" w:rsidRPr="00AC31F8">
        <w:rPr>
          <w:lang w:val="en-GB" w:eastAsia="de-DE"/>
        </w:rPr>
        <w:t>’</w:t>
      </w:r>
      <w:r w:rsidRPr="00AC31F8">
        <w:rPr>
          <w:lang w:val="en-GB" w:eastAsia="de-DE"/>
        </w:rPr>
        <w:t xml:space="preserve"> </w:t>
      </w:r>
      <w:r w:rsidR="00127A7A" w:rsidRPr="00AC31F8">
        <w:rPr>
          <w:lang w:val="en-GB" w:eastAsia="de-DE"/>
        </w:rPr>
        <w:t>(</w:t>
      </w:r>
      <w:proofErr w:type="spellStart"/>
      <w:r w:rsidR="00127A7A" w:rsidRPr="00AC31F8">
        <w:rPr>
          <w:lang w:val="en-GB" w:eastAsia="de-DE"/>
        </w:rPr>
        <w:t>Nicieja</w:t>
      </w:r>
      <w:proofErr w:type="spellEnd"/>
      <w:r w:rsidR="00127A7A" w:rsidRPr="00AC31F8">
        <w:rPr>
          <w:lang w:val="en-GB" w:eastAsia="de-DE"/>
        </w:rPr>
        <w:t>, 2018, p.44 and p53)</w:t>
      </w:r>
      <w:r w:rsidR="00B504A7" w:rsidRPr="00AC31F8">
        <w:rPr>
          <w:lang w:val="en-GB" w:eastAsia="de-DE"/>
        </w:rPr>
        <w:t xml:space="preserve"> as shown in </w:t>
      </w:r>
      <w:r w:rsidR="00B504A7" w:rsidRPr="00AC31F8">
        <w:rPr>
          <w:lang w:val="en-GB" w:eastAsia="de-DE"/>
        </w:rPr>
        <w:fldChar w:fldCharType="begin"/>
      </w:r>
      <w:r w:rsidR="00B504A7" w:rsidRPr="00AC31F8">
        <w:rPr>
          <w:lang w:val="en-GB" w:eastAsia="de-DE"/>
        </w:rPr>
        <w:instrText xml:space="preserve"> REF _Ref45816663 \h </w:instrText>
      </w:r>
      <w:r w:rsidR="00B504A7" w:rsidRPr="00AC31F8">
        <w:rPr>
          <w:lang w:val="en-GB" w:eastAsia="de-DE"/>
        </w:rPr>
      </w:r>
      <w:r w:rsidR="00B504A7" w:rsidRPr="00AC31F8">
        <w:rPr>
          <w:lang w:val="en-GB" w:eastAsia="de-DE"/>
        </w:rPr>
        <w:fldChar w:fldCharType="separate"/>
      </w:r>
      <w:r w:rsidR="00854BE3" w:rsidRPr="00AC31F8">
        <w:rPr>
          <w:lang w:val="en-GB"/>
        </w:rPr>
        <w:t xml:space="preserve">Figure </w:t>
      </w:r>
      <w:r w:rsidR="00854BE3" w:rsidRPr="00AC31F8">
        <w:rPr>
          <w:noProof/>
          <w:lang w:val="en-GB"/>
        </w:rPr>
        <w:t>12</w:t>
      </w:r>
      <w:r w:rsidR="00B504A7" w:rsidRPr="00AC31F8">
        <w:rPr>
          <w:lang w:val="en-GB" w:eastAsia="de-DE"/>
        </w:rPr>
        <w:fldChar w:fldCharType="end"/>
      </w:r>
      <w:r w:rsidR="00BE5CD8" w:rsidRPr="00AC31F8">
        <w:rPr>
          <w:lang w:val="en-GB" w:eastAsia="de-DE"/>
        </w:rPr>
        <w:t>:</w:t>
      </w:r>
    </w:p>
    <w:p w14:paraId="137B0651" w14:textId="77777777" w:rsidR="00C26070" w:rsidRPr="00AC31F8" w:rsidRDefault="00066C19" w:rsidP="00C26070">
      <w:pPr>
        <w:keepNext/>
        <w:rPr>
          <w:lang w:val="en-GB"/>
        </w:rPr>
      </w:pPr>
      <w:r w:rsidRPr="00AC31F8">
        <w:rPr>
          <w:noProof/>
          <w:lang w:eastAsia="de-CH"/>
        </w:rPr>
        <w:drawing>
          <wp:inline distT="0" distB="0" distL="0" distR="0" wp14:anchorId="718F3F5E" wp14:editId="05779944">
            <wp:extent cx="5092700" cy="795767"/>
            <wp:effectExtent l="0" t="0" r="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156015" cy="805660"/>
                    </a:xfrm>
                    <a:prstGeom prst="rect">
                      <a:avLst/>
                    </a:prstGeom>
                  </pic:spPr>
                </pic:pic>
              </a:graphicData>
            </a:graphic>
          </wp:inline>
        </w:drawing>
      </w:r>
    </w:p>
    <w:p w14:paraId="2E32333C" w14:textId="0534C3CD" w:rsidR="006450C7" w:rsidRPr="00AC31F8" w:rsidRDefault="00C26070" w:rsidP="00E206D1">
      <w:pPr>
        <w:pStyle w:val="Caption"/>
        <w:rPr>
          <w:lang w:val="en-GB"/>
        </w:rPr>
      </w:pPr>
      <w:bookmarkStart w:id="136" w:name="_Ref45816663"/>
      <w:bookmarkStart w:id="137" w:name="_Toc46067132"/>
      <w:bookmarkStart w:id="138" w:name="_Toc46237519"/>
      <w:r w:rsidRPr="00AC31F8">
        <w:rPr>
          <w:lang w:val="en-GB"/>
        </w:rPr>
        <w:t xml:space="preserve">Figure </w:t>
      </w:r>
      <w:r w:rsidRPr="00AC31F8">
        <w:rPr>
          <w:lang w:val="en-GB"/>
        </w:rPr>
        <w:fldChar w:fldCharType="begin"/>
      </w:r>
      <w:r w:rsidRPr="00AC31F8">
        <w:rPr>
          <w:lang w:val="en-GB"/>
        </w:rPr>
        <w:instrText xml:space="preserve"> SEQ Figure \* ARABIC </w:instrText>
      </w:r>
      <w:r w:rsidRPr="00AC31F8">
        <w:rPr>
          <w:lang w:val="en-GB"/>
        </w:rPr>
        <w:fldChar w:fldCharType="separate"/>
      </w:r>
      <w:r w:rsidR="00FB5F37" w:rsidRPr="00AC31F8">
        <w:rPr>
          <w:noProof/>
          <w:lang w:val="en-GB"/>
        </w:rPr>
        <w:t>12</w:t>
      </w:r>
      <w:r w:rsidRPr="00AC31F8">
        <w:rPr>
          <w:lang w:val="en-GB"/>
        </w:rPr>
        <w:fldChar w:fldCharType="end"/>
      </w:r>
      <w:bookmarkEnd w:id="136"/>
      <w:r w:rsidRPr="00AC31F8">
        <w:rPr>
          <w:lang w:val="en-GB"/>
        </w:rPr>
        <w:t xml:space="preserve">: Example of a Scenario with the ‘And’ keyword from Kamil </w:t>
      </w:r>
      <w:proofErr w:type="spellStart"/>
      <w:r w:rsidRPr="00AC31F8">
        <w:rPr>
          <w:lang w:val="en-GB"/>
        </w:rPr>
        <w:t>Nicieja</w:t>
      </w:r>
      <w:proofErr w:type="spellEnd"/>
      <w:r w:rsidRPr="00AC31F8">
        <w:rPr>
          <w:lang w:val="en-GB"/>
        </w:rPr>
        <w:t xml:space="preserve"> (2018, p.53).</w:t>
      </w:r>
      <w:bookmarkEnd w:id="137"/>
      <w:bookmarkEnd w:id="138"/>
    </w:p>
    <w:p w14:paraId="54134967" w14:textId="649336E8" w:rsidR="004166EA" w:rsidRPr="00AC31F8" w:rsidRDefault="00CE57B5" w:rsidP="0080660B">
      <w:pPr>
        <w:rPr>
          <w:lang w:val="en-GB" w:eastAsia="de-DE"/>
        </w:rPr>
      </w:pPr>
      <w:r w:rsidRPr="00AC31F8">
        <w:rPr>
          <w:lang w:val="en-GB" w:eastAsia="de-DE"/>
        </w:rPr>
        <w:t>Each of these Given-When-Then statements is called a 'step’</w:t>
      </w:r>
      <w:r w:rsidR="004166EA" w:rsidRPr="00AC31F8">
        <w:rPr>
          <w:lang w:val="en-GB" w:eastAsia="de-DE"/>
        </w:rPr>
        <w:t xml:space="preserve"> (</w:t>
      </w:r>
      <w:proofErr w:type="spellStart"/>
      <w:r w:rsidR="004166EA" w:rsidRPr="00AC31F8">
        <w:rPr>
          <w:lang w:val="en-GB" w:eastAsia="de-DE"/>
        </w:rPr>
        <w:t>Nicieja</w:t>
      </w:r>
      <w:proofErr w:type="spellEnd"/>
      <w:r w:rsidR="004166EA" w:rsidRPr="00AC31F8">
        <w:rPr>
          <w:lang w:val="en-GB" w:eastAsia="de-DE"/>
        </w:rPr>
        <w:t>, 2018, p.44):</w:t>
      </w:r>
    </w:p>
    <w:p w14:paraId="07F93418" w14:textId="77777777" w:rsidR="00F242F7" w:rsidRPr="00AC31F8" w:rsidRDefault="006D022D" w:rsidP="00F242F7">
      <w:pPr>
        <w:keepNext/>
        <w:rPr>
          <w:lang w:val="en-GB"/>
        </w:rPr>
      </w:pPr>
      <w:r w:rsidRPr="00AC31F8">
        <w:rPr>
          <w:noProof/>
          <w:lang w:eastAsia="de-CH"/>
        </w:rPr>
        <w:drawing>
          <wp:inline distT="0" distB="0" distL="0" distR="0" wp14:anchorId="5AD48C97" wp14:editId="45D86DA9">
            <wp:extent cx="4192087" cy="169545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253111" cy="1720130"/>
                    </a:xfrm>
                    <a:prstGeom prst="rect">
                      <a:avLst/>
                    </a:prstGeom>
                  </pic:spPr>
                </pic:pic>
              </a:graphicData>
            </a:graphic>
          </wp:inline>
        </w:drawing>
      </w:r>
    </w:p>
    <w:p w14:paraId="5F72EE87" w14:textId="69D6C11C" w:rsidR="005269BB" w:rsidRPr="00AC31F8" w:rsidRDefault="00F242F7" w:rsidP="00F242F7">
      <w:pPr>
        <w:pStyle w:val="Caption"/>
        <w:rPr>
          <w:lang w:val="en-GB"/>
        </w:rPr>
      </w:pPr>
      <w:bookmarkStart w:id="139" w:name="_Toc46067133"/>
      <w:bookmarkStart w:id="140" w:name="_Toc46237520"/>
      <w:r w:rsidRPr="00AC31F8">
        <w:rPr>
          <w:lang w:val="en-GB"/>
        </w:rPr>
        <w:t xml:space="preserve">Figure </w:t>
      </w:r>
      <w:r w:rsidRPr="00AC31F8">
        <w:rPr>
          <w:lang w:val="en-GB"/>
        </w:rPr>
        <w:fldChar w:fldCharType="begin"/>
      </w:r>
      <w:r w:rsidRPr="00AC31F8">
        <w:rPr>
          <w:lang w:val="en-GB"/>
        </w:rPr>
        <w:instrText xml:space="preserve"> SEQ Figure \* ARABIC </w:instrText>
      </w:r>
      <w:r w:rsidRPr="00AC31F8">
        <w:rPr>
          <w:lang w:val="en-GB"/>
        </w:rPr>
        <w:fldChar w:fldCharType="separate"/>
      </w:r>
      <w:r w:rsidR="00FB5F37" w:rsidRPr="00AC31F8">
        <w:rPr>
          <w:noProof/>
          <w:lang w:val="en-GB"/>
        </w:rPr>
        <w:t>13</w:t>
      </w:r>
      <w:r w:rsidRPr="00AC31F8">
        <w:rPr>
          <w:lang w:val="en-GB"/>
        </w:rPr>
        <w:fldChar w:fldCharType="end"/>
      </w:r>
      <w:r w:rsidRPr="00AC31F8">
        <w:rPr>
          <w:lang w:val="en-GB"/>
        </w:rPr>
        <w:t xml:space="preserve">: Example of a keyword and a step from Kamil </w:t>
      </w:r>
      <w:proofErr w:type="spellStart"/>
      <w:r w:rsidRPr="00AC31F8">
        <w:rPr>
          <w:lang w:val="en-GB"/>
        </w:rPr>
        <w:t>Nicieja</w:t>
      </w:r>
      <w:proofErr w:type="spellEnd"/>
      <w:r w:rsidRPr="00AC31F8">
        <w:rPr>
          <w:lang w:val="en-GB"/>
        </w:rPr>
        <w:t xml:space="preserve"> (2018, p.44)</w:t>
      </w:r>
      <w:bookmarkEnd w:id="139"/>
      <w:bookmarkEnd w:id="140"/>
    </w:p>
    <w:p w14:paraId="560CD910" w14:textId="7D9A79A6" w:rsidR="00BE5CD8" w:rsidRPr="00AC31F8" w:rsidRDefault="00BE5CD8" w:rsidP="00BE5CD8">
      <w:pPr>
        <w:pStyle w:val="Heading3"/>
        <w:rPr>
          <w:lang w:val="en-GB"/>
        </w:rPr>
      </w:pPr>
      <w:bookmarkStart w:id="141" w:name="_Toc46067048"/>
      <w:bookmarkStart w:id="142" w:name="_Toc46238905"/>
      <w:r w:rsidRPr="00AC31F8">
        <w:rPr>
          <w:lang w:val="en-GB"/>
        </w:rPr>
        <w:t>Scenario outline</w:t>
      </w:r>
      <w:bookmarkEnd w:id="141"/>
      <w:bookmarkEnd w:id="142"/>
    </w:p>
    <w:p w14:paraId="401EE4B3" w14:textId="14620B3C" w:rsidR="008A3BDC" w:rsidRPr="00AC31F8" w:rsidRDefault="000E30DE" w:rsidP="00BE5CD8">
      <w:pPr>
        <w:rPr>
          <w:lang w:val="en-GB" w:eastAsia="de-DE"/>
        </w:rPr>
      </w:pPr>
      <w:r w:rsidRPr="00AC31F8">
        <w:rPr>
          <w:lang w:val="en-GB" w:eastAsia="de-DE"/>
        </w:rPr>
        <w:t>Besides scenarios, Gherkin also allows you to write scenario outlines</w:t>
      </w:r>
      <w:r w:rsidR="0007603A" w:rsidRPr="00AC31F8">
        <w:rPr>
          <w:lang w:val="en-GB" w:eastAsia="de-DE"/>
        </w:rPr>
        <w:t xml:space="preserve"> (</w:t>
      </w:r>
      <w:proofErr w:type="spellStart"/>
      <w:r w:rsidR="0007603A" w:rsidRPr="00AC31F8">
        <w:rPr>
          <w:lang w:val="en-GB" w:eastAsia="de-DE"/>
        </w:rPr>
        <w:t>Nicieja</w:t>
      </w:r>
      <w:proofErr w:type="spellEnd"/>
      <w:r w:rsidR="0007603A" w:rsidRPr="00AC31F8">
        <w:rPr>
          <w:lang w:val="en-GB" w:eastAsia="de-DE"/>
        </w:rPr>
        <w:t>, 2018, p.81).</w:t>
      </w:r>
      <w:r w:rsidR="009B50DE" w:rsidRPr="00AC31F8">
        <w:rPr>
          <w:lang w:val="en-GB" w:eastAsia="de-DE"/>
        </w:rPr>
        <w:t xml:space="preserve"> </w:t>
      </w:r>
      <w:r w:rsidR="004C36E3" w:rsidRPr="00AC31F8">
        <w:rPr>
          <w:lang w:val="en-GB" w:eastAsia="de-DE"/>
        </w:rPr>
        <w:t>They allow similar scenarios to be grouped together and executed based on the same 'Given'-'When'-</w:t>
      </w:r>
      <w:r w:rsidR="004C36E3" w:rsidRPr="00AC31F8">
        <w:rPr>
          <w:lang w:val="en-GB" w:eastAsia="de-DE"/>
        </w:rPr>
        <w:lastRenderedPageBreak/>
        <w:t>'Then' template</w:t>
      </w:r>
      <w:r w:rsidR="009B50DE" w:rsidRPr="00AC31F8">
        <w:rPr>
          <w:lang w:val="en-GB" w:eastAsia="de-DE"/>
        </w:rPr>
        <w:t xml:space="preserve"> (</w:t>
      </w:r>
      <w:proofErr w:type="spellStart"/>
      <w:r w:rsidR="009B50DE" w:rsidRPr="00AC31F8">
        <w:rPr>
          <w:lang w:val="en-GB" w:eastAsia="de-DE"/>
        </w:rPr>
        <w:t>Nicieja</w:t>
      </w:r>
      <w:proofErr w:type="spellEnd"/>
      <w:r w:rsidR="009B50DE" w:rsidRPr="00AC31F8">
        <w:rPr>
          <w:lang w:val="en-GB" w:eastAsia="de-DE"/>
        </w:rPr>
        <w:t xml:space="preserve">, 2018, p.81). </w:t>
      </w:r>
      <w:r w:rsidR="00CB14F9" w:rsidRPr="00AC31F8">
        <w:rPr>
          <w:lang w:val="en-GB" w:eastAsia="de-DE"/>
        </w:rPr>
        <w:t>The differences between the summarised scenarios are mapped via parameterisation</w:t>
      </w:r>
      <w:r w:rsidR="009B50DE" w:rsidRPr="00AC31F8">
        <w:rPr>
          <w:lang w:val="en-GB" w:eastAsia="de-DE"/>
        </w:rPr>
        <w:t xml:space="preserve"> (</w:t>
      </w:r>
      <w:proofErr w:type="spellStart"/>
      <w:r w:rsidR="009B50DE" w:rsidRPr="00AC31F8">
        <w:rPr>
          <w:lang w:val="en-GB" w:eastAsia="de-DE"/>
        </w:rPr>
        <w:t>Nicieja</w:t>
      </w:r>
      <w:proofErr w:type="spellEnd"/>
      <w:r w:rsidR="009B50DE" w:rsidRPr="00AC31F8">
        <w:rPr>
          <w:lang w:val="en-GB" w:eastAsia="de-DE"/>
        </w:rPr>
        <w:t>, 2018, pp.85-86).</w:t>
      </w:r>
      <w:r w:rsidR="00D45B04" w:rsidRPr="00AC31F8">
        <w:rPr>
          <w:lang w:val="en-GB" w:eastAsia="de-DE"/>
        </w:rPr>
        <w:t xml:space="preserve"> </w:t>
      </w:r>
    </w:p>
    <w:p w14:paraId="2CD53319" w14:textId="3BF8D111" w:rsidR="0027696A" w:rsidRPr="00AC31F8" w:rsidRDefault="0027696A" w:rsidP="00BE5CD8">
      <w:pPr>
        <w:rPr>
          <w:lang w:val="en-GB" w:eastAsia="de-DE"/>
        </w:rPr>
      </w:pPr>
      <w:r w:rsidRPr="00AC31F8">
        <w:rPr>
          <w:lang w:val="en-GB" w:eastAsia="de-DE"/>
        </w:rPr>
        <w:t xml:space="preserve">This is then expressed as shown in </w:t>
      </w:r>
      <w:r w:rsidRPr="00AC31F8">
        <w:rPr>
          <w:lang w:val="en-GB" w:eastAsia="de-DE"/>
        </w:rPr>
        <w:fldChar w:fldCharType="begin"/>
      </w:r>
      <w:r w:rsidRPr="00AC31F8">
        <w:rPr>
          <w:lang w:val="en-GB" w:eastAsia="de-DE"/>
        </w:rPr>
        <w:instrText xml:space="preserve"> REF _Ref45817273 \h </w:instrText>
      </w:r>
      <w:r w:rsidRPr="00AC31F8">
        <w:rPr>
          <w:lang w:val="en-GB" w:eastAsia="de-DE"/>
        </w:rPr>
      </w:r>
      <w:r w:rsidRPr="00AC31F8">
        <w:rPr>
          <w:lang w:val="en-GB" w:eastAsia="de-DE"/>
        </w:rPr>
        <w:fldChar w:fldCharType="separate"/>
      </w:r>
      <w:r w:rsidR="00854BE3" w:rsidRPr="00AC31F8">
        <w:rPr>
          <w:lang w:val="en-GB"/>
        </w:rPr>
        <w:t xml:space="preserve">Figure </w:t>
      </w:r>
      <w:r w:rsidR="00854BE3" w:rsidRPr="00AC31F8">
        <w:rPr>
          <w:noProof/>
          <w:lang w:val="en-GB"/>
        </w:rPr>
        <w:t>14</w:t>
      </w:r>
      <w:r w:rsidRPr="00AC31F8">
        <w:rPr>
          <w:lang w:val="en-GB" w:eastAsia="de-DE"/>
        </w:rPr>
        <w:fldChar w:fldCharType="end"/>
      </w:r>
      <w:r w:rsidRPr="00AC31F8">
        <w:rPr>
          <w:lang w:val="en-GB" w:eastAsia="de-DE"/>
        </w:rPr>
        <w:t xml:space="preserve">: </w:t>
      </w:r>
    </w:p>
    <w:p w14:paraId="288E8739" w14:textId="46545888" w:rsidR="004877C9" w:rsidRPr="00AC31F8" w:rsidRDefault="004877C9" w:rsidP="00BE5CD8">
      <w:pPr>
        <w:rPr>
          <w:lang w:val="en-GB" w:eastAsia="de-DE"/>
        </w:rPr>
      </w:pPr>
      <w:r w:rsidRPr="00AC31F8">
        <w:rPr>
          <w:noProof/>
          <w:lang w:eastAsia="de-CH"/>
        </w:rPr>
        <w:drawing>
          <wp:inline distT="0" distB="0" distL="0" distR="0" wp14:anchorId="7337B73F" wp14:editId="3196B167">
            <wp:extent cx="5533412" cy="2357355"/>
            <wp:effectExtent l="0" t="0" r="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77337" cy="2376068"/>
                    </a:xfrm>
                    <a:prstGeom prst="rect">
                      <a:avLst/>
                    </a:prstGeom>
                  </pic:spPr>
                </pic:pic>
              </a:graphicData>
            </a:graphic>
          </wp:inline>
        </w:drawing>
      </w:r>
    </w:p>
    <w:p w14:paraId="0249D578" w14:textId="0C244DD3" w:rsidR="009B50DE" w:rsidRPr="00AC31F8" w:rsidRDefault="00511C6C" w:rsidP="00C84CE2">
      <w:pPr>
        <w:pStyle w:val="Caption"/>
        <w:rPr>
          <w:lang w:val="en-GB"/>
        </w:rPr>
      </w:pPr>
      <w:bookmarkStart w:id="143" w:name="_Ref45817273"/>
      <w:bookmarkStart w:id="144" w:name="_Toc46067134"/>
      <w:bookmarkStart w:id="145" w:name="_Toc46237521"/>
      <w:r w:rsidRPr="00AC31F8">
        <w:rPr>
          <w:lang w:val="en-GB"/>
        </w:rPr>
        <w:t xml:space="preserve">Figure </w:t>
      </w:r>
      <w:r w:rsidRPr="00AC31F8">
        <w:rPr>
          <w:lang w:val="en-GB"/>
        </w:rPr>
        <w:fldChar w:fldCharType="begin"/>
      </w:r>
      <w:r w:rsidRPr="00AC31F8">
        <w:rPr>
          <w:lang w:val="en-GB"/>
        </w:rPr>
        <w:instrText xml:space="preserve"> SEQ Figure \* ARABIC </w:instrText>
      </w:r>
      <w:r w:rsidRPr="00AC31F8">
        <w:rPr>
          <w:lang w:val="en-GB"/>
        </w:rPr>
        <w:fldChar w:fldCharType="separate"/>
      </w:r>
      <w:r w:rsidR="00FB5F37" w:rsidRPr="00AC31F8">
        <w:rPr>
          <w:noProof/>
          <w:lang w:val="en-GB"/>
        </w:rPr>
        <w:t>14</w:t>
      </w:r>
      <w:r w:rsidRPr="00AC31F8">
        <w:rPr>
          <w:lang w:val="en-GB"/>
        </w:rPr>
        <w:fldChar w:fldCharType="end"/>
      </w:r>
      <w:bookmarkEnd w:id="143"/>
      <w:r w:rsidRPr="00AC31F8">
        <w:rPr>
          <w:lang w:val="en-GB"/>
        </w:rPr>
        <w:t xml:space="preserve">: Example of a Scenario outline from Kamil </w:t>
      </w:r>
      <w:proofErr w:type="spellStart"/>
      <w:r w:rsidRPr="00AC31F8">
        <w:rPr>
          <w:lang w:val="en-GB"/>
        </w:rPr>
        <w:t>Nicieja</w:t>
      </w:r>
      <w:proofErr w:type="spellEnd"/>
      <w:r w:rsidRPr="00AC31F8">
        <w:rPr>
          <w:lang w:val="en-GB"/>
        </w:rPr>
        <w:t xml:space="preserve"> (</w:t>
      </w:r>
      <w:proofErr w:type="spellStart"/>
      <w:r w:rsidRPr="00AC31F8">
        <w:rPr>
          <w:lang w:val="en-GB"/>
        </w:rPr>
        <w:t>Nicieja</w:t>
      </w:r>
      <w:proofErr w:type="spellEnd"/>
      <w:r w:rsidRPr="00AC31F8">
        <w:rPr>
          <w:lang w:val="en-GB"/>
        </w:rPr>
        <w:t>, 2018, p.86)</w:t>
      </w:r>
      <w:bookmarkEnd w:id="144"/>
      <w:bookmarkEnd w:id="145"/>
    </w:p>
    <w:p w14:paraId="592236FC" w14:textId="3380CC1C" w:rsidR="005A7AB9" w:rsidRPr="00AC31F8" w:rsidRDefault="005A7AB9" w:rsidP="005A7AB9">
      <w:pPr>
        <w:pStyle w:val="Heading3"/>
        <w:rPr>
          <w:lang w:val="en-GB"/>
        </w:rPr>
      </w:pPr>
      <w:bookmarkStart w:id="146" w:name="_Toc46067049"/>
      <w:bookmarkStart w:id="147" w:name="_Toc46238906"/>
      <w:r w:rsidRPr="00AC31F8">
        <w:rPr>
          <w:lang w:val="en-GB"/>
        </w:rPr>
        <w:t>Feature File</w:t>
      </w:r>
      <w:bookmarkEnd w:id="146"/>
      <w:bookmarkEnd w:id="147"/>
    </w:p>
    <w:p w14:paraId="1984E49C" w14:textId="59E342C8" w:rsidR="00616D77" w:rsidRPr="00AC31F8" w:rsidRDefault="006C7730" w:rsidP="00BE5CD8">
      <w:pPr>
        <w:rPr>
          <w:lang w:val="en-GB" w:eastAsia="de-DE"/>
        </w:rPr>
      </w:pPr>
      <w:r w:rsidRPr="00AC31F8">
        <w:rPr>
          <w:lang w:val="en-GB" w:eastAsia="de-DE"/>
        </w:rPr>
        <w:t>Related scenarios are written down in a single document that is given the extension .feature and is accordingly called a feature file</w:t>
      </w:r>
      <w:r w:rsidR="00816919" w:rsidRPr="00AC31F8">
        <w:rPr>
          <w:lang w:val="en-GB" w:eastAsia="de-DE"/>
        </w:rPr>
        <w:t xml:space="preserve"> (</w:t>
      </w:r>
      <w:proofErr w:type="spellStart"/>
      <w:r w:rsidR="00816919" w:rsidRPr="00AC31F8">
        <w:rPr>
          <w:lang w:val="en-GB" w:eastAsia="de-DE"/>
        </w:rPr>
        <w:t>Nicieja</w:t>
      </w:r>
      <w:proofErr w:type="spellEnd"/>
      <w:r w:rsidR="00816919" w:rsidRPr="00AC31F8">
        <w:rPr>
          <w:lang w:val="en-GB" w:eastAsia="de-DE"/>
        </w:rPr>
        <w:t xml:space="preserve">, 2018, p.34). </w:t>
      </w:r>
      <w:r w:rsidR="00B1510C" w:rsidRPr="00AC31F8">
        <w:rPr>
          <w:lang w:val="en-GB" w:eastAsia="de-DE"/>
        </w:rPr>
        <w:t>A feature file contains all scenarios that describe a particular functionality of the application to be built</w:t>
      </w:r>
      <w:r w:rsidR="00616D77" w:rsidRPr="00AC31F8">
        <w:rPr>
          <w:lang w:val="en-GB" w:eastAsia="de-DE"/>
        </w:rPr>
        <w:t xml:space="preserve"> (</w:t>
      </w:r>
      <w:proofErr w:type="spellStart"/>
      <w:r w:rsidR="00616D77" w:rsidRPr="00AC31F8">
        <w:rPr>
          <w:lang w:val="en-GB" w:eastAsia="de-DE"/>
        </w:rPr>
        <w:t>Nicieja</w:t>
      </w:r>
      <w:proofErr w:type="spellEnd"/>
      <w:r w:rsidR="00616D77" w:rsidRPr="00AC31F8">
        <w:rPr>
          <w:lang w:val="en-GB" w:eastAsia="de-DE"/>
        </w:rPr>
        <w:t xml:space="preserve">, 2018, p.34). </w:t>
      </w:r>
      <w:r w:rsidR="00B726EB" w:rsidRPr="00AC31F8">
        <w:rPr>
          <w:lang w:val="en-GB" w:eastAsia="de-DE"/>
        </w:rPr>
        <w:t>Each feature file begins with the word 'feature' and a unique name that describes the associated functionality</w:t>
      </w:r>
      <w:r w:rsidR="00613E4B" w:rsidRPr="00AC31F8">
        <w:rPr>
          <w:lang w:val="en-GB" w:eastAsia="de-DE"/>
        </w:rPr>
        <w:t xml:space="preserve"> (</w:t>
      </w:r>
      <w:proofErr w:type="spellStart"/>
      <w:r w:rsidR="00613E4B" w:rsidRPr="00AC31F8">
        <w:rPr>
          <w:lang w:val="en-GB" w:eastAsia="de-DE"/>
        </w:rPr>
        <w:t>Nicieja</w:t>
      </w:r>
      <w:proofErr w:type="spellEnd"/>
      <w:r w:rsidR="00613E4B" w:rsidRPr="00AC31F8">
        <w:rPr>
          <w:lang w:val="en-GB" w:eastAsia="de-DE"/>
        </w:rPr>
        <w:t>, 2018, p.34</w:t>
      </w:r>
      <w:r w:rsidR="007061A0" w:rsidRPr="00AC31F8">
        <w:rPr>
          <w:lang w:val="en-GB" w:eastAsia="de-DE"/>
        </w:rPr>
        <w:t>,</w:t>
      </w:r>
      <w:r w:rsidR="00613E4B" w:rsidRPr="00AC31F8">
        <w:rPr>
          <w:lang w:val="en-GB" w:eastAsia="de-DE"/>
        </w:rPr>
        <w:t xml:space="preserve"> pp. 38-39)</w:t>
      </w:r>
      <w:r w:rsidR="00D53D13" w:rsidRPr="00AC31F8">
        <w:rPr>
          <w:lang w:val="en-GB" w:eastAsia="de-DE"/>
        </w:rPr>
        <w:t xml:space="preserve">. A very short feature file is shown in </w:t>
      </w:r>
      <w:r w:rsidR="00A0032F" w:rsidRPr="00AC31F8">
        <w:rPr>
          <w:lang w:val="en-GB" w:eastAsia="de-DE"/>
        </w:rPr>
        <w:fldChar w:fldCharType="begin"/>
      </w:r>
      <w:r w:rsidR="00A0032F" w:rsidRPr="00AC31F8">
        <w:rPr>
          <w:lang w:val="en-GB" w:eastAsia="de-DE"/>
        </w:rPr>
        <w:instrText xml:space="preserve"> REF _Ref45817666 \h </w:instrText>
      </w:r>
      <w:r w:rsidR="00A0032F" w:rsidRPr="00AC31F8">
        <w:rPr>
          <w:lang w:val="en-GB" w:eastAsia="de-DE"/>
        </w:rPr>
      </w:r>
      <w:r w:rsidR="00A0032F" w:rsidRPr="00AC31F8">
        <w:rPr>
          <w:lang w:val="en-GB" w:eastAsia="de-DE"/>
        </w:rPr>
        <w:fldChar w:fldCharType="separate"/>
      </w:r>
      <w:r w:rsidR="00854BE3" w:rsidRPr="00AC31F8">
        <w:rPr>
          <w:lang w:val="en-GB"/>
        </w:rPr>
        <w:t xml:space="preserve">Figure </w:t>
      </w:r>
      <w:r w:rsidR="00854BE3" w:rsidRPr="00AC31F8">
        <w:rPr>
          <w:noProof/>
          <w:lang w:val="en-GB"/>
        </w:rPr>
        <w:t>15</w:t>
      </w:r>
      <w:r w:rsidR="00A0032F" w:rsidRPr="00AC31F8">
        <w:rPr>
          <w:lang w:val="en-GB" w:eastAsia="de-DE"/>
        </w:rPr>
        <w:fldChar w:fldCharType="end"/>
      </w:r>
      <w:r w:rsidR="00D53D13" w:rsidRPr="00AC31F8">
        <w:rPr>
          <w:lang w:val="en-GB" w:eastAsia="de-DE"/>
        </w:rPr>
        <w:t xml:space="preserve"> as</w:t>
      </w:r>
      <w:r w:rsidR="00A0032F" w:rsidRPr="00AC31F8">
        <w:rPr>
          <w:lang w:val="en-GB" w:eastAsia="de-DE"/>
        </w:rPr>
        <w:t xml:space="preserve"> a simple example.</w:t>
      </w:r>
    </w:p>
    <w:p w14:paraId="3B3FEA31" w14:textId="77777777" w:rsidR="00C84CE2" w:rsidRPr="00AC31F8" w:rsidRDefault="005C2C65" w:rsidP="00C84CE2">
      <w:pPr>
        <w:keepNext/>
        <w:rPr>
          <w:lang w:val="en-GB"/>
        </w:rPr>
      </w:pPr>
      <w:r w:rsidRPr="00AC31F8">
        <w:rPr>
          <w:noProof/>
          <w:lang w:eastAsia="de-CH"/>
        </w:rPr>
        <w:drawing>
          <wp:inline distT="0" distB="0" distL="0" distR="0" wp14:anchorId="77B086B7" wp14:editId="6C446928">
            <wp:extent cx="4959350" cy="229186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965327" cy="2294622"/>
                    </a:xfrm>
                    <a:prstGeom prst="rect">
                      <a:avLst/>
                    </a:prstGeom>
                  </pic:spPr>
                </pic:pic>
              </a:graphicData>
            </a:graphic>
          </wp:inline>
        </w:drawing>
      </w:r>
    </w:p>
    <w:p w14:paraId="498B3AF6" w14:textId="6BF64C3D" w:rsidR="005C2C65" w:rsidRPr="00AC31F8" w:rsidRDefault="00C84CE2" w:rsidP="00C84CE2">
      <w:pPr>
        <w:pStyle w:val="Caption"/>
        <w:rPr>
          <w:lang w:val="en-GB"/>
        </w:rPr>
      </w:pPr>
      <w:bookmarkStart w:id="148" w:name="_Ref45817666"/>
      <w:bookmarkStart w:id="149" w:name="_Toc46067135"/>
      <w:bookmarkStart w:id="150" w:name="_Toc46237522"/>
      <w:r w:rsidRPr="00AC31F8">
        <w:rPr>
          <w:lang w:val="en-GB"/>
        </w:rPr>
        <w:t xml:space="preserve">Figure </w:t>
      </w:r>
      <w:r w:rsidRPr="00AC31F8">
        <w:rPr>
          <w:lang w:val="en-GB"/>
        </w:rPr>
        <w:fldChar w:fldCharType="begin"/>
      </w:r>
      <w:r w:rsidRPr="00AC31F8">
        <w:rPr>
          <w:lang w:val="en-GB"/>
        </w:rPr>
        <w:instrText xml:space="preserve"> SEQ Figure \* ARABIC </w:instrText>
      </w:r>
      <w:r w:rsidRPr="00AC31F8">
        <w:rPr>
          <w:lang w:val="en-GB"/>
        </w:rPr>
        <w:fldChar w:fldCharType="separate"/>
      </w:r>
      <w:r w:rsidR="00FB5F37" w:rsidRPr="00AC31F8">
        <w:rPr>
          <w:noProof/>
          <w:lang w:val="en-GB"/>
        </w:rPr>
        <w:t>15</w:t>
      </w:r>
      <w:r w:rsidRPr="00AC31F8">
        <w:rPr>
          <w:lang w:val="en-GB"/>
        </w:rPr>
        <w:fldChar w:fldCharType="end"/>
      </w:r>
      <w:bookmarkEnd w:id="148"/>
      <w:r w:rsidRPr="00AC31F8">
        <w:rPr>
          <w:lang w:val="en-GB"/>
        </w:rPr>
        <w:t>: Example of a feature file</w:t>
      </w:r>
      <w:r w:rsidR="0056671A" w:rsidRPr="00AC31F8">
        <w:rPr>
          <w:lang w:val="en-GB"/>
        </w:rPr>
        <w:t xml:space="preserve"> with one scenario</w:t>
      </w:r>
      <w:r w:rsidRPr="00AC31F8">
        <w:rPr>
          <w:lang w:val="en-GB"/>
        </w:rPr>
        <w:t xml:space="preserve"> from Kamil </w:t>
      </w:r>
      <w:proofErr w:type="spellStart"/>
      <w:r w:rsidRPr="00AC31F8">
        <w:rPr>
          <w:lang w:val="en-GB"/>
        </w:rPr>
        <w:t>Nicieja</w:t>
      </w:r>
      <w:proofErr w:type="spellEnd"/>
      <w:r w:rsidRPr="00AC31F8">
        <w:rPr>
          <w:lang w:val="en-GB"/>
        </w:rPr>
        <w:t xml:space="preserve"> (2018, p.34)</w:t>
      </w:r>
      <w:bookmarkEnd w:id="149"/>
      <w:bookmarkEnd w:id="150"/>
    </w:p>
    <w:p w14:paraId="0E03CF7E" w14:textId="58B6493B" w:rsidR="005A7AB9" w:rsidRPr="00AC31F8" w:rsidRDefault="006316F0" w:rsidP="00BE5CD8">
      <w:pPr>
        <w:rPr>
          <w:lang w:val="en-GB" w:eastAsia="de-DE"/>
        </w:rPr>
      </w:pPr>
      <w:r w:rsidRPr="00AC31F8">
        <w:rPr>
          <w:lang w:val="en-GB" w:eastAsia="de-DE"/>
        </w:rPr>
        <w:t>All feature files together and thus all executable Gherkin tests of an application are called 'specification suite</w:t>
      </w:r>
      <w:r w:rsidR="00CA0792" w:rsidRPr="00AC31F8">
        <w:rPr>
          <w:lang w:val="en-GB" w:eastAsia="de-DE"/>
        </w:rPr>
        <w:t>’</w:t>
      </w:r>
      <w:r w:rsidR="00616D77" w:rsidRPr="00AC31F8">
        <w:rPr>
          <w:lang w:val="en-GB" w:eastAsia="de-DE"/>
        </w:rPr>
        <w:t xml:space="preserve"> (</w:t>
      </w:r>
      <w:proofErr w:type="spellStart"/>
      <w:r w:rsidR="00616D77" w:rsidRPr="00AC31F8">
        <w:rPr>
          <w:lang w:val="en-GB" w:eastAsia="de-DE"/>
        </w:rPr>
        <w:t>Nicieja</w:t>
      </w:r>
      <w:proofErr w:type="spellEnd"/>
      <w:r w:rsidR="00616D77" w:rsidRPr="00AC31F8">
        <w:rPr>
          <w:lang w:val="en-GB" w:eastAsia="de-DE"/>
        </w:rPr>
        <w:t>, 2018, p.34).</w:t>
      </w:r>
    </w:p>
    <w:p w14:paraId="6B07882F" w14:textId="680FA982" w:rsidR="005A7AB9" w:rsidRPr="00AC31F8" w:rsidRDefault="005A7AB9" w:rsidP="005A7AB9">
      <w:pPr>
        <w:pStyle w:val="Heading3"/>
        <w:rPr>
          <w:lang w:val="en-GB"/>
        </w:rPr>
      </w:pPr>
      <w:bookmarkStart w:id="151" w:name="_Toc46067050"/>
      <w:bookmarkStart w:id="152" w:name="_Toc46238907"/>
      <w:r w:rsidRPr="00AC31F8">
        <w:rPr>
          <w:lang w:val="en-GB"/>
        </w:rPr>
        <w:lastRenderedPageBreak/>
        <w:t>Specification brief and Scenario brief</w:t>
      </w:r>
      <w:bookmarkEnd w:id="151"/>
      <w:bookmarkEnd w:id="152"/>
    </w:p>
    <w:p w14:paraId="7C83ACC8" w14:textId="4463DA5F" w:rsidR="00A248F6" w:rsidRPr="00AC31F8" w:rsidRDefault="00812687" w:rsidP="00BE5CD8">
      <w:pPr>
        <w:rPr>
          <w:lang w:val="en-GB" w:eastAsia="de-DE"/>
        </w:rPr>
      </w:pPr>
      <w:r w:rsidRPr="00AC31F8">
        <w:rPr>
          <w:lang w:val="en-GB" w:eastAsia="de-DE"/>
        </w:rPr>
        <w:t>In order to be able to record important information about a feature in the</w:t>
      </w:r>
      <w:r w:rsidR="00F32FE2" w:rsidRPr="00AC31F8">
        <w:rPr>
          <w:lang w:val="en-GB" w:eastAsia="de-DE"/>
        </w:rPr>
        <w:t xml:space="preserve"> concerned</w:t>
      </w:r>
      <w:r w:rsidRPr="00AC31F8">
        <w:rPr>
          <w:lang w:val="en-GB" w:eastAsia="de-DE"/>
        </w:rPr>
        <w:t xml:space="preserve"> feature file, such as the goal, affected stakeholders, description of the covered user requirements, etc., a free text can be entered just below the first line of a feature (</w:t>
      </w:r>
      <w:proofErr w:type="spellStart"/>
      <w:r w:rsidRPr="00AC31F8">
        <w:rPr>
          <w:lang w:val="en-GB" w:eastAsia="de-DE"/>
        </w:rPr>
        <w:t>Nicieja</w:t>
      </w:r>
      <w:proofErr w:type="spellEnd"/>
      <w:r w:rsidRPr="00AC31F8">
        <w:rPr>
          <w:lang w:val="en-GB" w:eastAsia="de-DE"/>
        </w:rPr>
        <w:t>, 2018, pp.38-39). This text field is called 'Specification brief'</w:t>
      </w:r>
      <w:r w:rsidR="002A3348" w:rsidRPr="00AC31F8">
        <w:rPr>
          <w:lang w:val="en-GB" w:eastAsia="de-DE"/>
        </w:rPr>
        <w:t xml:space="preserve"> (</w:t>
      </w:r>
      <w:proofErr w:type="spellStart"/>
      <w:r w:rsidR="002A3348" w:rsidRPr="00AC31F8">
        <w:rPr>
          <w:lang w:val="en-GB" w:eastAsia="de-DE"/>
        </w:rPr>
        <w:t>Nicieja</w:t>
      </w:r>
      <w:proofErr w:type="spellEnd"/>
      <w:r w:rsidR="002A3348" w:rsidRPr="00AC31F8">
        <w:rPr>
          <w:lang w:val="en-GB" w:eastAsia="de-DE"/>
        </w:rPr>
        <w:t>, 2018, p.38)</w:t>
      </w:r>
      <w:r w:rsidR="00466A6C" w:rsidRPr="00AC31F8">
        <w:rPr>
          <w:lang w:val="en-GB" w:eastAsia="de-DE"/>
        </w:rPr>
        <w:t xml:space="preserve"> and looks like shown in the </w:t>
      </w:r>
      <w:r w:rsidR="00466A6C" w:rsidRPr="00AC31F8">
        <w:rPr>
          <w:lang w:val="en-GB" w:eastAsia="de-DE"/>
        </w:rPr>
        <w:fldChar w:fldCharType="begin"/>
      </w:r>
      <w:r w:rsidR="00466A6C" w:rsidRPr="00AC31F8">
        <w:rPr>
          <w:lang w:val="en-GB" w:eastAsia="de-DE"/>
        </w:rPr>
        <w:instrText xml:space="preserve"> REF _Ref45817979 \h </w:instrText>
      </w:r>
      <w:r w:rsidR="00466A6C" w:rsidRPr="00AC31F8">
        <w:rPr>
          <w:lang w:val="en-GB" w:eastAsia="de-DE"/>
        </w:rPr>
      </w:r>
      <w:r w:rsidR="00466A6C" w:rsidRPr="00AC31F8">
        <w:rPr>
          <w:lang w:val="en-GB" w:eastAsia="de-DE"/>
        </w:rPr>
        <w:fldChar w:fldCharType="separate"/>
      </w:r>
      <w:r w:rsidR="00854BE3" w:rsidRPr="00AC31F8">
        <w:rPr>
          <w:lang w:val="en-GB"/>
        </w:rPr>
        <w:t xml:space="preserve">Figure </w:t>
      </w:r>
      <w:r w:rsidR="00854BE3" w:rsidRPr="00AC31F8">
        <w:rPr>
          <w:noProof/>
          <w:lang w:val="en-GB"/>
        </w:rPr>
        <w:t>16</w:t>
      </w:r>
      <w:r w:rsidR="00466A6C" w:rsidRPr="00AC31F8">
        <w:rPr>
          <w:lang w:val="en-GB" w:eastAsia="de-DE"/>
        </w:rPr>
        <w:fldChar w:fldCharType="end"/>
      </w:r>
      <w:r w:rsidR="002A3348" w:rsidRPr="00AC31F8">
        <w:rPr>
          <w:lang w:val="en-GB" w:eastAsia="de-DE"/>
        </w:rPr>
        <w:t>.</w:t>
      </w:r>
    </w:p>
    <w:p w14:paraId="295A0339" w14:textId="77777777" w:rsidR="007D274F" w:rsidRPr="00AC31F8" w:rsidRDefault="00A248F6" w:rsidP="007D274F">
      <w:pPr>
        <w:keepNext/>
        <w:rPr>
          <w:lang w:val="en-GB"/>
        </w:rPr>
      </w:pPr>
      <w:r w:rsidRPr="00AC31F8">
        <w:rPr>
          <w:noProof/>
          <w:lang w:eastAsia="de-CH"/>
        </w:rPr>
        <w:drawing>
          <wp:inline distT="0" distB="0" distL="0" distR="0" wp14:anchorId="3988B4C2" wp14:editId="2D870134">
            <wp:extent cx="6120130" cy="162369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20130" cy="1623695"/>
                    </a:xfrm>
                    <a:prstGeom prst="rect">
                      <a:avLst/>
                    </a:prstGeom>
                  </pic:spPr>
                </pic:pic>
              </a:graphicData>
            </a:graphic>
          </wp:inline>
        </w:drawing>
      </w:r>
    </w:p>
    <w:p w14:paraId="75B02FD8" w14:textId="668E9419" w:rsidR="00A248F6" w:rsidRPr="00AC31F8" w:rsidRDefault="007D274F" w:rsidP="007D274F">
      <w:pPr>
        <w:pStyle w:val="Caption"/>
        <w:rPr>
          <w:lang w:val="en-GB"/>
        </w:rPr>
      </w:pPr>
      <w:bookmarkStart w:id="153" w:name="_Ref45817979"/>
      <w:bookmarkStart w:id="154" w:name="_Toc46067136"/>
      <w:bookmarkStart w:id="155" w:name="_Toc46237523"/>
      <w:r w:rsidRPr="00AC31F8">
        <w:rPr>
          <w:lang w:val="en-GB"/>
        </w:rPr>
        <w:t xml:space="preserve">Figure </w:t>
      </w:r>
      <w:r w:rsidRPr="00AC31F8">
        <w:rPr>
          <w:lang w:val="en-GB"/>
        </w:rPr>
        <w:fldChar w:fldCharType="begin"/>
      </w:r>
      <w:r w:rsidRPr="00AC31F8">
        <w:rPr>
          <w:lang w:val="en-GB"/>
        </w:rPr>
        <w:instrText xml:space="preserve"> SEQ Figure \* ARABIC </w:instrText>
      </w:r>
      <w:r w:rsidRPr="00AC31F8">
        <w:rPr>
          <w:lang w:val="en-GB"/>
        </w:rPr>
        <w:fldChar w:fldCharType="separate"/>
      </w:r>
      <w:r w:rsidR="00FB5F37" w:rsidRPr="00AC31F8">
        <w:rPr>
          <w:noProof/>
          <w:lang w:val="en-GB"/>
        </w:rPr>
        <w:t>16</w:t>
      </w:r>
      <w:r w:rsidRPr="00AC31F8">
        <w:rPr>
          <w:lang w:val="en-GB"/>
        </w:rPr>
        <w:fldChar w:fldCharType="end"/>
      </w:r>
      <w:bookmarkEnd w:id="153"/>
      <w:r w:rsidRPr="00AC31F8">
        <w:rPr>
          <w:lang w:val="en-GB"/>
        </w:rPr>
        <w:t xml:space="preserve">: Example of a Specification brief from Kamil </w:t>
      </w:r>
      <w:proofErr w:type="spellStart"/>
      <w:r w:rsidRPr="00AC31F8">
        <w:rPr>
          <w:lang w:val="en-GB"/>
        </w:rPr>
        <w:t>Nicieja</w:t>
      </w:r>
      <w:proofErr w:type="spellEnd"/>
      <w:r w:rsidRPr="00AC31F8">
        <w:rPr>
          <w:lang w:val="en-GB"/>
        </w:rPr>
        <w:t xml:space="preserve"> (2018, p.39)</w:t>
      </w:r>
      <w:bookmarkEnd w:id="154"/>
      <w:bookmarkEnd w:id="155"/>
    </w:p>
    <w:p w14:paraId="007B383D" w14:textId="023A5093" w:rsidR="005A7AB9" w:rsidRPr="00AC31F8" w:rsidRDefault="004D74B2" w:rsidP="00BE5CD8">
      <w:pPr>
        <w:rPr>
          <w:lang w:val="en-GB" w:eastAsia="de-DE"/>
        </w:rPr>
      </w:pPr>
      <w:r w:rsidRPr="00AC31F8">
        <w:rPr>
          <w:lang w:val="en-GB" w:eastAsia="de-DE"/>
        </w:rPr>
        <w:t xml:space="preserve">In the same sense, there is also a scenario brief foreseen, which allows information on individual scenarios to be recorded </w:t>
      </w:r>
      <w:r w:rsidR="00B34308" w:rsidRPr="00AC31F8">
        <w:rPr>
          <w:lang w:val="en-GB" w:eastAsia="de-DE"/>
        </w:rPr>
        <w:t xml:space="preserve">as illustrated in </w:t>
      </w:r>
      <w:r w:rsidR="00B34308" w:rsidRPr="00AC31F8">
        <w:rPr>
          <w:lang w:val="en-GB" w:eastAsia="de-DE"/>
        </w:rPr>
        <w:fldChar w:fldCharType="begin"/>
      </w:r>
      <w:r w:rsidR="00B34308" w:rsidRPr="00AC31F8">
        <w:rPr>
          <w:lang w:val="en-GB" w:eastAsia="de-DE"/>
        </w:rPr>
        <w:instrText xml:space="preserve"> REF _Ref45817666 \h </w:instrText>
      </w:r>
      <w:r w:rsidR="00B34308" w:rsidRPr="00AC31F8">
        <w:rPr>
          <w:lang w:val="en-GB" w:eastAsia="de-DE"/>
        </w:rPr>
      </w:r>
      <w:r w:rsidR="00B34308" w:rsidRPr="00AC31F8">
        <w:rPr>
          <w:lang w:val="en-GB" w:eastAsia="de-DE"/>
        </w:rPr>
        <w:fldChar w:fldCharType="separate"/>
      </w:r>
      <w:r w:rsidR="00854BE3" w:rsidRPr="00AC31F8">
        <w:rPr>
          <w:lang w:val="en-GB"/>
        </w:rPr>
        <w:t xml:space="preserve">Figure </w:t>
      </w:r>
      <w:r w:rsidR="00854BE3" w:rsidRPr="00AC31F8">
        <w:rPr>
          <w:noProof/>
          <w:lang w:val="en-GB"/>
        </w:rPr>
        <w:t>15</w:t>
      </w:r>
      <w:r w:rsidR="00B34308" w:rsidRPr="00AC31F8">
        <w:rPr>
          <w:lang w:val="en-GB" w:eastAsia="de-DE"/>
        </w:rPr>
        <w:fldChar w:fldCharType="end"/>
      </w:r>
      <w:r w:rsidR="002A3348" w:rsidRPr="00AC31F8">
        <w:rPr>
          <w:lang w:val="en-GB" w:eastAsia="de-DE"/>
        </w:rPr>
        <w:t xml:space="preserve"> (</w:t>
      </w:r>
      <w:proofErr w:type="spellStart"/>
      <w:r w:rsidR="002A3348" w:rsidRPr="00AC31F8">
        <w:rPr>
          <w:lang w:val="en-GB" w:eastAsia="de-DE"/>
        </w:rPr>
        <w:t>Nicieja</w:t>
      </w:r>
      <w:proofErr w:type="spellEnd"/>
      <w:r w:rsidR="002A3348" w:rsidRPr="00AC31F8">
        <w:rPr>
          <w:lang w:val="en-GB" w:eastAsia="de-DE"/>
        </w:rPr>
        <w:t>, 2018, p.40).</w:t>
      </w:r>
    </w:p>
    <w:p w14:paraId="49009901" w14:textId="7E48526D" w:rsidR="001F2C67" w:rsidRPr="00AC31F8" w:rsidRDefault="00E7146E" w:rsidP="001F2C67">
      <w:pPr>
        <w:pStyle w:val="Heading3"/>
        <w:rPr>
          <w:lang w:val="en-GB"/>
        </w:rPr>
      </w:pPr>
      <w:bookmarkStart w:id="156" w:name="_Toc46067051"/>
      <w:bookmarkStart w:id="157" w:name="_Toc46238908"/>
      <w:r w:rsidRPr="00AC31F8">
        <w:rPr>
          <w:lang w:val="en-GB"/>
        </w:rPr>
        <w:t>Summary</w:t>
      </w:r>
      <w:bookmarkEnd w:id="156"/>
      <w:bookmarkEnd w:id="157"/>
    </w:p>
    <w:p w14:paraId="326C495B" w14:textId="161584E6" w:rsidR="00C209F0" w:rsidRPr="00AC31F8" w:rsidRDefault="00C209F0" w:rsidP="00C209F0">
      <w:pPr>
        <w:rPr>
          <w:lang w:val="en-GB" w:eastAsia="de-DE"/>
        </w:rPr>
      </w:pPr>
      <w:r w:rsidRPr="00AC31F8">
        <w:rPr>
          <w:lang w:val="en-GB" w:eastAsia="de-DE"/>
        </w:rPr>
        <w:t>In the previous chapters some important aspects of Gherkin were briefly described. As seen, it allows a very concrete description of a functionality in a formal language, which can be understood without special Gherkin knowledge. It should be emphasized that, despite the formal language, there is a lot of room for customi</w:t>
      </w:r>
      <w:r w:rsidR="00D20809" w:rsidRPr="00AC31F8">
        <w:rPr>
          <w:lang w:val="en-GB" w:eastAsia="de-DE"/>
        </w:rPr>
        <w:t>s</w:t>
      </w:r>
      <w:r w:rsidRPr="00AC31F8">
        <w:rPr>
          <w:lang w:val="en-GB" w:eastAsia="de-DE"/>
        </w:rPr>
        <w:t xml:space="preserve">ation of these files, </w:t>
      </w:r>
      <w:r w:rsidR="006D1B7D">
        <w:rPr>
          <w:lang w:val="en-CH" w:eastAsia="de-DE"/>
        </w:rPr>
        <w:t>either</w:t>
      </w:r>
      <w:r w:rsidRPr="00AC31F8">
        <w:rPr>
          <w:lang w:val="en-GB" w:eastAsia="de-DE"/>
        </w:rPr>
        <w:t xml:space="preserve"> in the context of using business-specific terms and phrases, or in terms of the possibility to include additional information in the Specification brief or Scenario brief sections.</w:t>
      </w:r>
    </w:p>
    <w:p w14:paraId="59C18F50" w14:textId="44DA5317" w:rsidR="007D4521" w:rsidRPr="00AC31F8" w:rsidRDefault="00A81E8C" w:rsidP="007D4521">
      <w:pPr>
        <w:pStyle w:val="Heading2"/>
        <w:rPr>
          <w:lang w:val="en-GB"/>
        </w:rPr>
      </w:pPr>
      <w:bookmarkStart w:id="158" w:name="_Ref45976963"/>
      <w:bookmarkStart w:id="159" w:name="_Toc46067052"/>
      <w:bookmarkStart w:id="160" w:name="_Toc46238909"/>
      <w:r w:rsidRPr="00AC31F8">
        <w:rPr>
          <w:lang w:val="en-GB"/>
        </w:rPr>
        <w:t xml:space="preserve">Test </w:t>
      </w:r>
      <w:r w:rsidR="007D4521" w:rsidRPr="00AC31F8">
        <w:rPr>
          <w:lang w:val="en-GB"/>
        </w:rPr>
        <w:t>Automation</w:t>
      </w:r>
      <w:bookmarkEnd w:id="158"/>
      <w:bookmarkEnd w:id="159"/>
      <w:bookmarkEnd w:id="160"/>
      <w:r w:rsidRPr="00AC31F8">
        <w:rPr>
          <w:lang w:val="en-GB"/>
        </w:rPr>
        <w:t xml:space="preserve"> </w:t>
      </w:r>
      <w:r w:rsidR="00D43A14" w:rsidRPr="00AC31F8">
        <w:rPr>
          <w:lang w:val="en-GB"/>
        </w:rPr>
        <w:t xml:space="preserve"> </w:t>
      </w:r>
    </w:p>
    <w:p w14:paraId="68DFE210" w14:textId="614D3A55" w:rsidR="00E8704E" w:rsidRPr="00AC31F8" w:rsidRDefault="008C3D46" w:rsidP="006F0210">
      <w:pPr>
        <w:jc w:val="left"/>
        <w:rPr>
          <w:lang w:val="en-GB"/>
        </w:rPr>
      </w:pPr>
      <w:r w:rsidRPr="00AC31F8">
        <w:rPr>
          <w:lang w:val="en-GB"/>
        </w:rPr>
        <w:t>The next step after the creation of the feature files, is their automated execution</w:t>
      </w:r>
      <w:r w:rsidR="00E84F7F" w:rsidRPr="00AC31F8">
        <w:rPr>
          <w:lang w:val="en-GB"/>
        </w:rPr>
        <w:t xml:space="preserve"> (see </w:t>
      </w:r>
      <w:r w:rsidR="00E84F7F" w:rsidRPr="00AC31F8">
        <w:rPr>
          <w:lang w:val="en-GB"/>
        </w:rPr>
        <w:fldChar w:fldCharType="begin"/>
      </w:r>
      <w:r w:rsidR="00E84F7F" w:rsidRPr="00AC31F8">
        <w:rPr>
          <w:lang w:val="en-GB"/>
        </w:rPr>
        <w:instrText xml:space="preserve"> REF _Ref45819091 \h </w:instrText>
      </w:r>
      <w:r w:rsidR="00E84F7F" w:rsidRPr="00AC31F8">
        <w:rPr>
          <w:lang w:val="en-GB"/>
        </w:rPr>
      </w:r>
      <w:r w:rsidR="00E84F7F" w:rsidRPr="00AC31F8">
        <w:rPr>
          <w:lang w:val="en-GB"/>
        </w:rPr>
        <w:fldChar w:fldCharType="separate"/>
      </w:r>
      <w:r w:rsidR="00854BE3" w:rsidRPr="00AC31F8">
        <w:rPr>
          <w:lang w:val="en-GB"/>
        </w:rPr>
        <w:t xml:space="preserve">Figure </w:t>
      </w:r>
      <w:r w:rsidR="00854BE3" w:rsidRPr="00AC31F8">
        <w:rPr>
          <w:noProof/>
          <w:lang w:val="en-GB"/>
        </w:rPr>
        <w:t>18</w:t>
      </w:r>
      <w:r w:rsidR="00E84F7F" w:rsidRPr="00AC31F8">
        <w:rPr>
          <w:lang w:val="en-GB"/>
        </w:rPr>
        <w:fldChar w:fldCharType="end"/>
      </w:r>
      <w:r w:rsidR="00E84F7F" w:rsidRPr="00AC31F8">
        <w:rPr>
          <w:lang w:val="en-GB"/>
        </w:rPr>
        <w:t>)</w:t>
      </w:r>
      <w:r w:rsidRPr="00AC31F8">
        <w:rPr>
          <w:lang w:val="en-GB"/>
        </w:rPr>
        <w:t>. For this purpose, appropriate tools are required</w:t>
      </w:r>
      <w:r w:rsidR="00BD69A4" w:rsidRPr="00AC31F8">
        <w:rPr>
          <w:lang w:val="en-GB"/>
        </w:rPr>
        <w:t>.</w:t>
      </w:r>
    </w:p>
    <w:p w14:paraId="12A9C3DF" w14:textId="2AB35C67" w:rsidR="00712DE0" w:rsidRPr="00AC31F8" w:rsidRDefault="00712DE0" w:rsidP="006F0210">
      <w:pPr>
        <w:jc w:val="left"/>
        <w:rPr>
          <w:lang w:val="en-GB"/>
        </w:rPr>
      </w:pPr>
      <w:r w:rsidRPr="00AC31F8">
        <w:rPr>
          <w:lang w:val="en-GB"/>
        </w:rPr>
        <w:t xml:space="preserve">There are a lot of different </w:t>
      </w:r>
      <w:r w:rsidR="004A70D1" w:rsidRPr="00AC31F8">
        <w:rPr>
          <w:lang w:val="en-GB"/>
        </w:rPr>
        <w:t>t</w:t>
      </w:r>
      <w:r w:rsidRPr="00AC31F8">
        <w:rPr>
          <w:lang w:val="en-GB"/>
        </w:rPr>
        <w:t>ools that support BDD</w:t>
      </w:r>
      <w:r w:rsidR="00E8704E" w:rsidRPr="00AC31F8">
        <w:rPr>
          <w:lang w:val="en-GB"/>
        </w:rPr>
        <w:t xml:space="preserve"> with its test automation part</w:t>
      </w:r>
      <w:r w:rsidRPr="00AC31F8">
        <w:rPr>
          <w:lang w:val="en-GB"/>
        </w:rPr>
        <w:t xml:space="preserve"> in various ways </w:t>
      </w:r>
      <w:r w:rsidR="00DB6487" w:rsidRPr="00AC31F8">
        <w:rPr>
          <w:lang w:val="en-GB"/>
        </w:rPr>
        <w:t>(</w:t>
      </w:r>
      <w:proofErr w:type="spellStart"/>
      <w:r w:rsidR="00DB6487" w:rsidRPr="00AC31F8">
        <w:rPr>
          <w:lang w:val="en-GB"/>
        </w:rPr>
        <w:t>SoftwareTestingHelp</w:t>
      </w:r>
      <w:proofErr w:type="spellEnd"/>
      <w:r w:rsidR="00DB6487" w:rsidRPr="00AC31F8">
        <w:rPr>
          <w:lang w:val="en-GB"/>
        </w:rPr>
        <w:t xml:space="preserve">, 2020; </w:t>
      </w:r>
      <w:proofErr w:type="spellStart"/>
      <w:r w:rsidR="00DB6487" w:rsidRPr="00AC31F8">
        <w:rPr>
          <w:lang w:val="en-GB"/>
        </w:rPr>
        <w:t>Ketterlin</w:t>
      </w:r>
      <w:proofErr w:type="spellEnd"/>
      <w:r w:rsidR="00DB6487" w:rsidRPr="00AC31F8">
        <w:rPr>
          <w:lang w:val="en-GB"/>
        </w:rPr>
        <w:t xml:space="preserve"> Fisher, 2019)</w:t>
      </w:r>
      <w:r w:rsidR="001C7ADC" w:rsidRPr="00AC31F8">
        <w:rPr>
          <w:lang w:val="en-GB"/>
        </w:rPr>
        <w:t>. One of the most widely used BDD Automation Tool is Cucumber Open, and as additionally it is open source and freely available, this tool was chosen for this project</w:t>
      </w:r>
      <w:r w:rsidRPr="00AC31F8">
        <w:rPr>
          <w:lang w:val="en-GB"/>
        </w:rPr>
        <w:t xml:space="preserve"> </w:t>
      </w:r>
      <w:r w:rsidR="001C7ADC" w:rsidRPr="00AC31F8">
        <w:rPr>
          <w:lang w:val="en-GB"/>
        </w:rPr>
        <w:t>(</w:t>
      </w:r>
      <w:proofErr w:type="spellStart"/>
      <w:r w:rsidR="000A28DB">
        <w:fldChar w:fldCharType="begin"/>
      </w:r>
      <w:r w:rsidR="000A28DB" w:rsidRPr="0030064A">
        <w:rPr>
          <w:lang w:val="en-GB"/>
        </w:rPr>
        <w:instrText xml:space="preserve"> HYPERLINK "https://opensource.com/article/19/2/behavior-driven-development-tools%20-%20from%2028.2.19" </w:instrText>
      </w:r>
      <w:r w:rsidR="000A28DB">
        <w:fldChar w:fldCharType="separate"/>
      </w:r>
      <w:r w:rsidR="00DB6487" w:rsidRPr="00AC31F8">
        <w:rPr>
          <w:lang w:val="en-GB"/>
        </w:rPr>
        <w:t>Ketterlin</w:t>
      </w:r>
      <w:proofErr w:type="spellEnd"/>
      <w:r w:rsidR="00DB6487" w:rsidRPr="00AC31F8">
        <w:rPr>
          <w:lang w:val="en-GB"/>
        </w:rPr>
        <w:t xml:space="preserve"> Fisher, 2019;</w:t>
      </w:r>
      <w:r w:rsidR="001C7ADC" w:rsidRPr="00AC31F8">
        <w:rPr>
          <w:rStyle w:val="Hyperlink"/>
          <w:u w:val="none"/>
          <w:lang w:val="en-GB"/>
        </w:rPr>
        <w:t xml:space="preserve"> </w:t>
      </w:r>
      <w:r w:rsidR="000A28DB">
        <w:rPr>
          <w:rStyle w:val="Hyperlink"/>
          <w:u w:val="none"/>
          <w:lang w:val="en-GB"/>
        </w:rPr>
        <w:fldChar w:fldCharType="end"/>
      </w:r>
      <w:proofErr w:type="spellStart"/>
      <w:r w:rsidR="00DB6487" w:rsidRPr="00AC31F8">
        <w:rPr>
          <w:lang w:val="en-GB"/>
        </w:rPr>
        <w:t>SmartBear</w:t>
      </w:r>
      <w:proofErr w:type="spellEnd"/>
      <w:r w:rsidR="00DB6487" w:rsidRPr="00AC31F8">
        <w:rPr>
          <w:lang w:val="en-GB"/>
        </w:rPr>
        <w:t xml:space="preserve"> Software, 2020)</w:t>
      </w:r>
      <w:r w:rsidR="00210FBF" w:rsidRPr="00AC31F8">
        <w:rPr>
          <w:lang w:val="en-GB"/>
        </w:rPr>
        <w:t>.</w:t>
      </w:r>
    </w:p>
    <w:p w14:paraId="622E2B1F" w14:textId="54382AE7" w:rsidR="004A70D1" w:rsidRPr="00AC31F8" w:rsidRDefault="00210FBF" w:rsidP="006F0210">
      <w:pPr>
        <w:jc w:val="left"/>
        <w:rPr>
          <w:lang w:val="en-GB"/>
        </w:rPr>
      </w:pPr>
      <w:r w:rsidRPr="00AC31F8">
        <w:rPr>
          <w:lang w:val="en-GB"/>
        </w:rPr>
        <w:t>Cucumber works with Java and many other platforms, it allows test automation based on</w:t>
      </w:r>
      <w:r w:rsidR="00D24EBA" w:rsidRPr="00AC31F8">
        <w:rPr>
          <w:lang w:val="en-GB"/>
        </w:rPr>
        <w:t xml:space="preserve"> Gherkin,</w:t>
      </w:r>
      <w:r w:rsidRPr="00AC31F8">
        <w:rPr>
          <w:lang w:val="en-GB"/>
        </w:rPr>
        <w:t xml:space="preserve"> the</w:t>
      </w:r>
      <w:r w:rsidR="004A70D1" w:rsidRPr="00AC31F8">
        <w:rPr>
          <w:lang w:val="en-GB"/>
        </w:rPr>
        <w:t xml:space="preserve"> established</w:t>
      </w:r>
      <w:r w:rsidRPr="00AC31F8">
        <w:rPr>
          <w:lang w:val="en-GB"/>
        </w:rPr>
        <w:t xml:space="preserve"> Junit Test automation </w:t>
      </w:r>
      <w:r w:rsidR="00F6436E" w:rsidRPr="00AC31F8">
        <w:rPr>
          <w:lang w:val="en-GB"/>
        </w:rPr>
        <w:t>f</w:t>
      </w:r>
      <w:r w:rsidRPr="00AC31F8">
        <w:rPr>
          <w:lang w:val="en-GB"/>
        </w:rPr>
        <w:t>ramework and the use of the</w:t>
      </w:r>
      <w:r w:rsidR="00C8199B" w:rsidRPr="00AC31F8">
        <w:rPr>
          <w:lang w:val="en-GB"/>
        </w:rPr>
        <w:t xml:space="preserve"> popular</w:t>
      </w:r>
      <w:r w:rsidRPr="00AC31F8">
        <w:rPr>
          <w:lang w:val="en-GB"/>
        </w:rPr>
        <w:t xml:space="preserve"> Selenium </w:t>
      </w:r>
      <w:r w:rsidR="0015420C" w:rsidRPr="00AC31F8">
        <w:rPr>
          <w:lang w:val="en-GB"/>
        </w:rPr>
        <w:t>f</w:t>
      </w:r>
      <w:r w:rsidRPr="00AC31F8">
        <w:rPr>
          <w:lang w:val="en-GB"/>
        </w:rPr>
        <w:t xml:space="preserve">ramework </w:t>
      </w:r>
      <w:r w:rsidRPr="00AC31F8">
        <w:rPr>
          <w:lang w:val="en-GB"/>
        </w:rPr>
        <w:lastRenderedPageBreak/>
        <w:t xml:space="preserve">for GUI </w:t>
      </w:r>
      <w:r w:rsidR="0015420C" w:rsidRPr="00AC31F8">
        <w:rPr>
          <w:lang w:val="en-GB"/>
        </w:rPr>
        <w:t>t</w:t>
      </w:r>
      <w:r w:rsidRPr="00AC31F8">
        <w:rPr>
          <w:lang w:val="en-GB"/>
        </w:rPr>
        <w:t>esting</w:t>
      </w:r>
      <w:r w:rsidR="00DB6487" w:rsidRPr="00AC31F8">
        <w:rPr>
          <w:lang w:val="en-GB"/>
        </w:rPr>
        <w:t xml:space="preserve"> (Cucumber, n.d.</w:t>
      </w:r>
      <w:r w:rsidR="00860DC2" w:rsidRPr="00AC31F8">
        <w:rPr>
          <w:lang w:val="en-GB"/>
        </w:rPr>
        <w:t xml:space="preserve">-a; </w:t>
      </w:r>
      <w:proofErr w:type="spellStart"/>
      <w:r w:rsidR="00DB6487" w:rsidRPr="00AC31F8">
        <w:rPr>
          <w:lang w:val="en-GB"/>
        </w:rPr>
        <w:t>Tutorialspoint</w:t>
      </w:r>
      <w:proofErr w:type="spellEnd"/>
      <w:r w:rsidR="00DB6487" w:rsidRPr="00AC31F8">
        <w:rPr>
          <w:lang w:val="en-GB"/>
        </w:rPr>
        <w:t>, n.d.-a, -b</w:t>
      </w:r>
      <w:r w:rsidR="00860DC2" w:rsidRPr="00AC31F8">
        <w:rPr>
          <w:lang w:val="en-GB"/>
        </w:rPr>
        <w:t xml:space="preserve">; </w:t>
      </w:r>
      <w:proofErr w:type="spellStart"/>
      <w:r w:rsidR="00860DC2" w:rsidRPr="00AC31F8">
        <w:rPr>
          <w:lang w:val="en-GB"/>
        </w:rPr>
        <w:t>Kazeeva</w:t>
      </w:r>
      <w:proofErr w:type="spellEnd"/>
      <w:r w:rsidR="00860DC2" w:rsidRPr="00AC31F8">
        <w:rPr>
          <w:lang w:val="en-GB"/>
        </w:rPr>
        <w:t xml:space="preserve">, 2018; </w:t>
      </w:r>
      <w:proofErr w:type="spellStart"/>
      <w:r w:rsidR="00860DC2" w:rsidRPr="00AC31F8">
        <w:rPr>
          <w:lang w:val="en-GB"/>
        </w:rPr>
        <w:t>Flenner</w:t>
      </w:r>
      <w:proofErr w:type="spellEnd"/>
      <w:r w:rsidR="00860DC2" w:rsidRPr="00AC31F8">
        <w:rPr>
          <w:lang w:val="en-GB"/>
        </w:rPr>
        <w:t>, 2020</w:t>
      </w:r>
      <w:r w:rsidRPr="00AC31F8">
        <w:rPr>
          <w:lang w:val="en-GB"/>
        </w:rPr>
        <w:t xml:space="preserve">). </w:t>
      </w:r>
      <w:r w:rsidR="004A70D1" w:rsidRPr="00AC31F8">
        <w:rPr>
          <w:lang w:val="en-GB"/>
        </w:rPr>
        <w:t xml:space="preserve">As just described before, these tools are all recognised, widely used and established, which makes them </w:t>
      </w:r>
      <w:r w:rsidR="000140DA" w:rsidRPr="00AC31F8">
        <w:rPr>
          <w:lang w:val="en-GB"/>
        </w:rPr>
        <w:t>also</w:t>
      </w:r>
      <w:r w:rsidR="004A70D1" w:rsidRPr="00AC31F8">
        <w:rPr>
          <w:lang w:val="en-GB"/>
        </w:rPr>
        <w:t xml:space="preserve"> quite advantageous in the sense as the</w:t>
      </w:r>
      <w:r w:rsidR="00235475" w:rsidRPr="00AC31F8">
        <w:rPr>
          <w:lang w:val="en-GB"/>
        </w:rPr>
        <w:t>y</w:t>
      </w:r>
      <w:r w:rsidR="004A70D1" w:rsidRPr="00AC31F8">
        <w:rPr>
          <w:lang w:val="en-GB"/>
        </w:rPr>
        <w:t xml:space="preserve"> could be considered as GAMP5 categ</w:t>
      </w:r>
      <w:r w:rsidR="005269BB" w:rsidRPr="00AC31F8">
        <w:rPr>
          <w:lang w:val="en-GB"/>
        </w:rPr>
        <w:t>or</w:t>
      </w:r>
      <w:r w:rsidR="004A70D1" w:rsidRPr="00AC31F8">
        <w:rPr>
          <w:lang w:val="en-GB"/>
        </w:rPr>
        <w:t>y 1 testing tool</w:t>
      </w:r>
      <w:r w:rsidR="00235475" w:rsidRPr="00AC31F8">
        <w:rPr>
          <w:lang w:val="en-GB"/>
        </w:rPr>
        <w:t>s</w:t>
      </w:r>
      <w:r w:rsidR="0091457C" w:rsidRPr="00AC31F8">
        <w:rPr>
          <w:lang w:val="en-GB"/>
        </w:rPr>
        <w:t xml:space="preserve"> as explained in</w:t>
      </w:r>
      <w:r w:rsidR="00D641E4" w:rsidRPr="00AC31F8">
        <w:rPr>
          <w:lang w:val="en-GB"/>
        </w:rPr>
        <w:t xml:space="preserve"> chapter</w:t>
      </w:r>
      <w:r w:rsidR="00CE15AB" w:rsidRPr="00AC31F8">
        <w:rPr>
          <w:lang w:val="en-GB"/>
        </w:rPr>
        <w:t xml:space="preserve"> </w:t>
      </w:r>
      <w:r w:rsidR="00D641E4" w:rsidRPr="00AC31F8">
        <w:rPr>
          <w:lang w:val="en-GB"/>
        </w:rPr>
        <w:fldChar w:fldCharType="begin"/>
      </w:r>
      <w:r w:rsidR="00D641E4" w:rsidRPr="00AC31F8">
        <w:rPr>
          <w:lang w:val="en-GB"/>
        </w:rPr>
        <w:instrText xml:space="preserve"> REF _Ref45819556 \r \h </w:instrText>
      </w:r>
      <w:r w:rsidR="00D641E4" w:rsidRPr="00AC31F8">
        <w:rPr>
          <w:lang w:val="en-GB"/>
        </w:rPr>
      </w:r>
      <w:r w:rsidR="00D641E4" w:rsidRPr="00AC31F8">
        <w:rPr>
          <w:lang w:val="en-GB"/>
        </w:rPr>
        <w:fldChar w:fldCharType="separate"/>
      </w:r>
      <w:r w:rsidR="00D641E4" w:rsidRPr="00AC31F8">
        <w:rPr>
          <w:lang w:val="en-GB"/>
        </w:rPr>
        <w:t>3.1.5</w:t>
      </w:r>
      <w:r w:rsidR="00D641E4" w:rsidRPr="00AC31F8">
        <w:rPr>
          <w:lang w:val="en-GB"/>
        </w:rPr>
        <w:fldChar w:fldCharType="end"/>
      </w:r>
      <w:r w:rsidR="00D641E4" w:rsidRPr="00AC31F8">
        <w:rPr>
          <w:lang w:val="en-GB"/>
        </w:rPr>
        <w:t>.</w:t>
      </w:r>
      <w:r w:rsidR="004A70D1" w:rsidRPr="00AC31F8">
        <w:rPr>
          <w:lang w:val="en-GB"/>
        </w:rPr>
        <w:t xml:space="preserve"> </w:t>
      </w:r>
    </w:p>
    <w:p w14:paraId="17BBA8A0" w14:textId="44A4A0E5" w:rsidR="00455CF0" w:rsidRPr="00AC31F8" w:rsidRDefault="00E8704E" w:rsidP="006F0210">
      <w:pPr>
        <w:jc w:val="left"/>
        <w:rPr>
          <w:lang w:val="en-GB"/>
        </w:rPr>
      </w:pPr>
      <w:r w:rsidRPr="00AC31F8">
        <w:rPr>
          <w:lang w:val="en-GB"/>
        </w:rPr>
        <w:t>Cucumber</w:t>
      </w:r>
      <w:r w:rsidR="00210FBF" w:rsidRPr="00AC31F8">
        <w:rPr>
          <w:lang w:val="en-GB"/>
        </w:rPr>
        <w:t xml:space="preserve"> is also quite flexible in the generation of reports as different formats can be used</w:t>
      </w:r>
      <w:r w:rsidR="00C8199B" w:rsidRPr="00AC31F8">
        <w:rPr>
          <w:lang w:val="en-GB"/>
        </w:rPr>
        <w:t xml:space="preserve"> </w:t>
      </w:r>
      <w:r w:rsidR="00860DC2" w:rsidRPr="00AC31F8">
        <w:rPr>
          <w:lang w:val="en-GB"/>
        </w:rPr>
        <w:t>(Cucumber, n.d.-b)</w:t>
      </w:r>
      <w:r w:rsidR="00C8199B" w:rsidRPr="00AC31F8">
        <w:rPr>
          <w:lang w:val="en-GB"/>
        </w:rPr>
        <w:t xml:space="preserve">. This has the advantage, that with the help of the </w:t>
      </w:r>
      <w:r w:rsidR="00DF2599" w:rsidRPr="00AC31F8">
        <w:rPr>
          <w:lang w:val="en-GB"/>
        </w:rPr>
        <w:t>C</w:t>
      </w:r>
      <w:r w:rsidR="00C8199B" w:rsidRPr="00AC31F8">
        <w:rPr>
          <w:lang w:val="en-GB"/>
        </w:rPr>
        <w:t>ucumber-</w:t>
      </w:r>
      <w:r w:rsidR="00DF2599" w:rsidRPr="00AC31F8">
        <w:rPr>
          <w:lang w:val="en-GB"/>
        </w:rPr>
        <w:t>S</w:t>
      </w:r>
      <w:r w:rsidR="00C8199B" w:rsidRPr="00AC31F8">
        <w:rPr>
          <w:lang w:val="en-GB"/>
        </w:rPr>
        <w:t>cenarioo</w:t>
      </w:r>
      <w:r w:rsidR="00DF2599" w:rsidRPr="00AC31F8">
        <w:rPr>
          <w:lang w:val="en-GB"/>
        </w:rPr>
        <w:t>-</w:t>
      </w:r>
      <w:r w:rsidR="00C8199B" w:rsidRPr="00AC31F8">
        <w:rPr>
          <w:lang w:val="en-GB"/>
        </w:rPr>
        <w:t>plugin (</w:t>
      </w:r>
      <w:r w:rsidR="00860DC2" w:rsidRPr="00AC31F8">
        <w:rPr>
          <w:lang w:val="en-GB"/>
        </w:rPr>
        <w:t>Hosbach, 2020</w:t>
      </w:r>
      <w:r w:rsidR="00C8199B" w:rsidRPr="00AC31F8">
        <w:rPr>
          <w:lang w:val="en-GB"/>
        </w:rPr>
        <w:t xml:space="preserve">), the </w:t>
      </w:r>
      <w:r w:rsidR="00DF2599" w:rsidRPr="00AC31F8">
        <w:rPr>
          <w:lang w:val="en-GB"/>
        </w:rPr>
        <w:t>C</w:t>
      </w:r>
      <w:r w:rsidR="00C8199B" w:rsidRPr="00AC31F8">
        <w:rPr>
          <w:lang w:val="en-GB"/>
        </w:rPr>
        <w:t xml:space="preserve">ucumber test reports can be viewed in Scenarioo, which </w:t>
      </w:r>
      <w:r w:rsidR="000C5E2A" w:rsidRPr="00AC31F8">
        <w:rPr>
          <w:lang w:val="en-GB"/>
        </w:rPr>
        <w:t xml:space="preserve">allows automated documentation of UI tests </w:t>
      </w:r>
      <w:r w:rsidR="00FC7B34" w:rsidRPr="00AC31F8">
        <w:rPr>
          <w:lang w:val="en-GB"/>
        </w:rPr>
        <w:t>(Scenarioo, n.d.-a)</w:t>
      </w:r>
      <w:r w:rsidR="000C5E2A" w:rsidRPr="00AC31F8">
        <w:rPr>
          <w:lang w:val="en-GB"/>
        </w:rPr>
        <w:t>.</w:t>
      </w:r>
    </w:p>
    <w:p w14:paraId="427E747D" w14:textId="76ED7FA0" w:rsidR="00A81E8C" w:rsidRDefault="009B1E11" w:rsidP="007D4521">
      <w:pPr>
        <w:rPr>
          <w:lang w:val="en-GB"/>
        </w:rPr>
      </w:pPr>
      <w:r w:rsidRPr="00AC31F8">
        <w:rPr>
          <w:lang w:val="en-GB"/>
        </w:rPr>
        <w:t xml:space="preserve">Cucumber is a test execution engine that runs test code located in a kind of container called step definition </w:t>
      </w:r>
      <w:r w:rsidR="00922DEE" w:rsidRPr="00AC31F8">
        <w:rPr>
          <w:lang w:val="en-GB"/>
        </w:rPr>
        <w:t xml:space="preserve">or </w:t>
      </w:r>
      <w:proofErr w:type="spellStart"/>
      <w:r w:rsidR="00B05234" w:rsidRPr="00AC31F8">
        <w:rPr>
          <w:lang w:val="en-GB"/>
        </w:rPr>
        <w:t>S</w:t>
      </w:r>
      <w:r w:rsidR="00922DEE" w:rsidRPr="00AC31F8">
        <w:rPr>
          <w:lang w:val="en-GB"/>
        </w:rPr>
        <w:t>tepDefs</w:t>
      </w:r>
      <w:proofErr w:type="spellEnd"/>
      <w:r w:rsidR="00B05234" w:rsidRPr="00AC31F8">
        <w:rPr>
          <w:lang w:val="en-GB"/>
        </w:rPr>
        <w:t xml:space="preserve"> in short</w:t>
      </w:r>
      <w:r w:rsidR="00332CE3" w:rsidRPr="00AC31F8">
        <w:rPr>
          <w:lang w:val="en-GB"/>
        </w:rPr>
        <w:t xml:space="preserve"> </w:t>
      </w:r>
      <w:r w:rsidR="00332CE3" w:rsidRPr="00AC31F8">
        <w:rPr>
          <w:lang w:val="en-GB" w:eastAsia="de-DE"/>
        </w:rPr>
        <w:t>(</w:t>
      </w:r>
      <w:proofErr w:type="spellStart"/>
      <w:r w:rsidR="00332CE3" w:rsidRPr="00AC31F8">
        <w:rPr>
          <w:lang w:val="en-GB" w:eastAsia="de-DE"/>
        </w:rPr>
        <w:t>Nicieja</w:t>
      </w:r>
      <w:proofErr w:type="spellEnd"/>
      <w:r w:rsidR="00332CE3" w:rsidRPr="00AC31F8">
        <w:rPr>
          <w:lang w:val="en-GB" w:eastAsia="de-DE"/>
        </w:rPr>
        <w:t>, 2018, p.47)</w:t>
      </w:r>
      <w:r w:rsidR="00041ED6" w:rsidRPr="00AC31F8">
        <w:rPr>
          <w:lang w:val="en-GB" w:eastAsia="de-DE"/>
        </w:rPr>
        <w:t xml:space="preserve">. </w:t>
      </w:r>
      <w:r w:rsidR="005A6878" w:rsidRPr="00AC31F8">
        <w:rPr>
          <w:lang w:val="en-GB" w:eastAsia="de-DE"/>
        </w:rPr>
        <w:t xml:space="preserve">For each Gherkin step, a step definition container is created with the test code to be executed </w:t>
      </w:r>
      <w:r w:rsidR="00F94F14" w:rsidRPr="00AC31F8">
        <w:rPr>
          <w:lang w:val="en-GB" w:eastAsia="de-DE"/>
        </w:rPr>
        <w:t>(</w:t>
      </w:r>
      <w:proofErr w:type="spellStart"/>
      <w:r w:rsidR="00F94F14" w:rsidRPr="00AC31F8">
        <w:rPr>
          <w:lang w:val="en-GB" w:eastAsia="de-DE"/>
        </w:rPr>
        <w:t>Nicieja</w:t>
      </w:r>
      <w:proofErr w:type="spellEnd"/>
      <w:r w:rsidR="00F94F14" w:rsidRPr="00AC31F8">
        <w:rPr>
          <w:lang w:val="en-GB" w:eastAsia="de-DE"/>
        </w:rPr>
        <w:t xml:space="preserve">, 2018, p.47). </w:t>
      </w:r>
      <w:r w:rsidR="00C91A53" w:rsidRPr="00AC31F8">
        <w:rPr>
          <w:lang w:val="en-GB" w:eastAsia="de-DE"/>
        </w:rPr>
        <w:t xml:space="preserve">An example of this is provided in </w:t>
      </w:r>
      <w:r w:rsidR="00C91A53" w:rsidRPr="00AC31F8">
        <w:rPr>
          <w:lang w:val="en-GB" w:eastAsia="de-DE"/>
        </w:rPr>
        <w:fldChar w:fldCharType="begin"/>
      </w:r>
      <w:r w:rsidR="00C91A53" w:rsidRPr="00AC31F8">
        <w:rPr>
          <w:lang w:val="en-GB" w:eastAsia="de-DE"/>
        </w:rPr>
        <w:instrText xml:space="preserve"> REF _Ref45820065 \h </w:instrText>
      </w:r>
      <w:r w:rsidR="00C91A53" w:rsidRPr="00AC31F8">
        <w:rPr>
          <w:lang w:val="en-GB" w:eastAsia="de-DE"/>
        </w:rPr>
      </w:r>
      <w:r w:rsidR="00C91A53" w:rsidRPr="00AC31F8">
        <w:rPr>
          <w:lang w:val="en-GB" w:eastAsia="de-DE"/>
        </w:rPr>
        <w:fldChar w:fldCharType="separate"/>
      </w:r>
      <w:r w:rsidR="00854BE3" w:rsidRPr="001F44DF">
        <w:rPr>
          <w:lang w:val="en-US"/>
        </w:rPr>
        <w:t xml:space="preserve">Figure </w:t>
      </w:r>
      <w:r w:rsidR="00854BE3" w:rsidRPr="001F44DF">
        <w:rPr>
          <w:noProof/>
          <w:lang w:val="en-US"/>
        </w:rPr>
        <w:t>17</w:t>
      </w:r>
      <w:r w:rsidR="00C91A53" w:rsidRPr="00AC31F8">
        <w:rPr>
          <w:lang w:val="en-GB" w:eastAsia="de-DE"/>
        </w:rPr>
        <w:fldChar w:fldCharType="end"/>
      </w:r>
      <w:r w:rsidR="007E1E48" w:rsidRPr="00AC31F8">
        <w:rPr>
          <w:lang w:val="en-GB" w:eastAsia="de-DE"/>
        </w:rPr>
        <w:t xml:space="preserve">. </w:t>
      </w:r>
      <w:r w:rsidR="000A4832" w:rsidRPr="00AC31F8">
        <w:rPr>
          <w:lang w:val="en-GB" w:eastAsia="de-DE"/>
        </w:rPr>
        <w:t xml:space="preserve">These step definitions act as glue code between the gherkin steps and the actual test automation </w:t>
      </w:r>
      <w:r w:rsidR="00FC7B34" w:rsidRPr="00AC31F8">
        <w:rPr>
          <w:lang w:val="en-GB"/>
        </w:rPr>
        <w:t>(</w:t>
      </w:r>
      <w:proofErr w:type="spellStart"/>
      <w:r w:rsidR="00FC7B34" w:rsidRPr="00AC31F8">
        <w:rPr>
          <w:lang w:val="en-GB"/>
        </w:rPr>
        <w:t>Coveros</w:t>
      </w:r>
      <w:proofErr w:type="spellEnd"/>
      <w:r w:rsidR="00FC7B34" w:rsidRPr="00AC31F8">
        <w:rPr>
          <w:lang w:val="en-GB"/>
        </w:rPr>
        <w:t>, 2014; Rose, 2015</w:t>
      </w:r>
      <w:r w:rsidR="00C90D7B" w:rsidRPr="00AC31F8">
        <w:rPr>
          <w:lang w:val="en-GB"/>
        </w:rPr>
        <w:t>).</w:t>
      </w:r>
    </w:p>
    <w:p w14:paraId="19CDE008" w14:textId="77777777" w:rsidR="0048504A" w:rsidRPr="00AC31F8" w:rsidRDefault="0048504A" w:rsidP="007D4521">
      <w:pPr>
        <w:rPr>
          <w:lang w:val="en-GB"/>
        </w:rPr>
      </w:pPr>
    </w:p>
    <w:p w14:paraId="65536F24" w14:textId="77777777" w:rsidR="00E477FC" w:rsidRPr="00AC31F8" w:rsidRDefault="00982FEE" w:rsidP="00E477FC">
      <w:pPr>
        <w:keepNext/>
        <w:rPr>
          <w:lang w:val="en-GB"/>
        </w:rPr>
      </w:pPr>
      <w:r w:rsidRPr="00AC31F8">
        <w:rPr>
          <w:noProof/>
          <w:lang w:eastAsia="de-CH"/>
        </w:rPr>
        <w:drawing>
          <wp:inline distT="0" distB="0" distL="0" distR="0" wp14:anchorId="69C4A9AA" wp14:editId="1EEAE622">
            <wp:extent cx="6120130" cy="1862455"/>
            <wp:effectExtent l="0" t="0" r="0"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120130" cy="1862455"/>
                    </a:xfrm>
                    <a:prstGeom prst="rect">
                      <a:avLst/>
                    </a:prstGeom>
                  </pic:spPr>
                </pic:pic>
              </a:graphicData>
            </a:graphic>
          </wp:inline>
        </w:drawing>
      </w:r>
    </w:p>
    <w:p w14:paraId="595246D7" w14:textId="7AB32AA4" w:rsidR="008E5F20" w:rsidRPr="002C0DCC" w:rsidRDefault="00E477FC" w:rsidP="00EC2E19">
      <w:pPr>
        <w:pStyle w:val="Caption"/>
      </w:pPr>
      <w:bookmarkStart w:id="161" w:name="_Ref45820065"/>
      <w:bookmarkStart w:id="162" w:name="_Toc46067137"/>
      <w:bookmarkStart w:id="163" w:name="_Toc46237524"/>
      <w:r w:rsidRPr="002C0DCC">
        <w:t xml:space="preserve">Figure </w:t>
      </w:r>
      <w:r w:rsidR="001729B8" w:rsidRPr="00AC31F8">
        <w:rPr>
          <w:lang w:val="en-GB"/>
        </w:rPr>
        <w:fldChar w:fldCharType="begin"/>
      </w:r>
      <w:r w:rsidR="001729B8" w:rsidRPr="002C0DCC">
        <w:instrText xml:space="preserve"> SEQ Figure \* ARABIC </w:instrText>
      </w:r>
      <w:r w:rsidR="001729B8" w:rsidRPr="00AC31F8">
        <w:rPr>
          <w:lang w:val="en-GB"/>
        </w:rPr>
        <w:fldChar w:fldCharType="separate"/>
      </w:r>
      <w:r w:rsidR="00FB5F37" w:rsidRPr="002C0DCC">
        <w:rPr>
          <w:noProof/>
        </w:rPr>
        <w:t>17</w:t>
      </w:r>
      <w:r w:rsidR="001729B8" w:rsidRPr="00AC31F8">
        <w:rPr>
          <w:noProof/>
          <w:lang w:val="en-GB"/>
        </w:rPr>
        <w:fldChar w:fldCharType="end"/>
      </w:r>
      <w:bookmarkEnd w:id="161"/>
      <w:r w:rsidRPr="002C0DCC">
        <w:t xml:space="preserve">: </w:t>
      </w:r>
      <w:proofErr w:type="spellStart"/>
      <w:r w:rsidRPr="002C0DCC">
        <w:t>StepDef</w:t>
      </w:r>
      <w:proofErr w:type="spellEnd"/>
      <w:r w:rsidRPr="002C0DCC">
        <w:t xml:space="preserve"> der ein Scenario </w:t>
      </w:r>
      <w:proofErr w:type="spellStart"/>
      <w:r w:rsidRPr="002C0DCC">
        <w:t>Step</w:t>
      </w:r>
      <w:proofErr w:type="spellEnd"/>
      <w:r w:rsidRPr="002C0DCC">
        <w:t xml:space="preserve"> in Gherkin automatisiert</w:t>
      </w:r>
      <w:bookmarkEnd w:id="162"/>
      <w:bookmarkEnd w:id="163"/>
    </w:p>
    <w:p w14:paraId="60C3EA19" w14:textId="77777777" w:rsidR="0048504A" w:rsidRPr="00854BE3" w:rsidRDefault="0048504A" w:rsidP="000226CA"/>
    <w:p w14:paraId="1E55B3A1" w14:textId="77777777" w:rsidR="0048504A" w:rsidRPr="00854BE3" w:rsidRDefault="0048504A" w:rsidP="000226CA"/>
    <w:p w14:paraId="121B89FE" w14:textId="77777777" w:rsidR="0048504A" w:rsidRPr="00854BE3" w:rsidRDefault="0048504A" w:rsidP="000226CA"/>
    <w:p w14:paraId="4919365E" w14:textId="77777777" w:rsidR="0048504A" w:rsidRPr="00854BE3" w:rsidRDefault="0048504A" w:rsidP="000226CA"/>
    <w:p w14:paraId="41D0D58B" w14:textId="77777777" w:rsidR="0048504A" w:rsidRPr="00854BE3" w:rsidRDefault="0048504A" w:rsidP="000226CA"/>
    <w:p w14:paraId="3C92DA35" w14:textId="77777777" w:rsidR="0048504A" w:rsidRPr="00854BE3" w:rsidRDefault="0048504A" w:rsidP="000226CA"/>
    <w:p w14:paraId="230B9350" w14:textId="77777777" w:rsidR="0048504A" w:rsidRPr="00854BE3" w:rsidRDefault="0048504A" w:rsidP="000226CA"/>
    <w:p w14:paraId="31BF1CB8" w14:textId="69DFC565" w:rsidR="000226CA" w:rsidRPr="00AC31F8" w:rsidRDefault="00593336" w:rsidP="000226CA">
      <w:pPr>
        <w:rPr>
          <w:lang w:val="en-GB" w:eastAsia="de-DE"/>
        </w:rPr>
      </w:pPr>
      <w:r w:rsidRPr="00AC31F8">
        <w:rPr>
          <w:lang w:val="en-GB"/>
        </w:rPr>
        <w:lastRenderedPageBreak/>
        <w:t xml:space="preserve">After the final step of automation has been </w:t>
      </w:r>
      <w:r w:rsidR="00020599" w:rsidRPr="00AC31F8">
        <w:rPr>
          <w:lang w:val="en-GB"/>
        </w:rPr>
        <w:t>the following results are available:</w:t>
      </w:r>
      <w:r w:rsidRPr="00AC31F8">
        <w:rPr>
          <w:lang w:val="en-GB"/>
        </w:rPr>
        <w:t xml:space="preserve"> </w:t>
      </w:r>
      <w:r w:rsidR="0059668F" w:rsidRPr="00AC31F8">
        <w:rPr>
          <w:lang w:val="en-GB"/>
        </w:rPr>
        <w:t>U</w:t>
      </w:r>
      <w:r w:rsidRPr="00AC31F8">
        <w:rPr>
          <w:lang w:val="en-GB"/>
        </w:rPr>
        <w:t xml:space="preserve">ser stories </w:t>
      </w:r>
      <w:r w:rsidR="0059668F" w:rsidRPr="00AC31F8">
        <w:rPr>
          <w:lang w:val="en-GB"/>
        </w:rPr>
        <w:t xml:space="preserve">that were </w:t>
      </w:r>
      <w:r w:rsidRPr="00AC31F8">
        <w:rPr>
          <w:lang w:val="en-GB"/>
        </w:rPr>
        <w:t xml:space="preserve">turned into feature files </w:t>
      </w:r>
      <w:r w:rsidR="00832FD3" w:rsidRPr="00AC31F8">
        <w:rPr>
          <w:lang w:val="en-GB"/>
        </w:rPr>
        <w:t>to</w:t>
      </w:r>
      <w:r w:rsidRPr="00AC31F8">
        <w:rPr>
          <w:lang w:val="en-GB"/>
        </w:rPr>
        <w:t xml:space="preserve"> specify them and</w:t>
      </w:r>
      <w:r w:rsidR="00832FD3" w:rsidRPr="00AC31F8">
        <w:rPr>
          <w:lang w:val="en-GB"/>
        </w:rPr>
        <w:t xml:space="preserve"> that</w:t>
      </w:r>
      <w:r w:rsidRPr="00AC31F8">
        <w:rPr>
          <w:lang w:val="en-GB"/>
        </w:rPr>
        <w:t xml:space="preserve"> can be used as test scripts. To execute the test script, </w:t>
      </w:r>
      <w:proofErr w:type="spellStart"/>
      <w:r w:rsidR="00F50DBD" w:rsidRPr="00AC31F8">
        <w:rPr>
          <w:lang w:val="en-GB"/>
        </w:rPr>
        <w:t>S</w:t>
      </w:r>
      <w:r w:rsidRPr="00AC31F8">
        <w:rPr>
          <w:lang w:val="en-GB"/>
        </w:rPr>
        <w:t>tepDefs</w:t>
      </w:r>
      <w:proofErr w:type="spellEnd"/>
      <w:r w:rsidR="00537C5F" w:rsidRPr="00AC31F8">
        <w:rPr>
          <w:lang w:val="en-GB"/>
        </w:rPr>
        <w:t xml:space="preserve"> were generated</w:t>
      </w:r>
      <w:r w:rsidRPr="00AC31F8">
        <w:rPr>
          <w:lang w:val="en-GB"/>
        </w:rPr>
        <w:t xml:space="preserve">, which are recorded in files called glue code. Based on the feature files and glue code the Cucumber </w:t>
      </w:r>
      <w:r w:rsidR="00F50DBD" w:rsidRPr="00AC31F8">
        <w:rPr>
          <w:lang w:val="en-GB"/>
        </w:rPr>
        <w:t>t</w:t>
      </w:r>
      <w:r w:rsidRPr="00AC31F8">
        <w:rPr>
          <w:lang w:val="en-GB"/>
        </w:rPr>
        <w:t xml:space="preserve">est </w:t>
      </w:r>
      <w:r w:rsidR="00F50DBD" w:rsidRPr="00AC31F8">
        <w:rPr>
          <w:lang w:val="en-GB"/>
        </w:rPr>
        <w:t>e</w:t>
      </w:r>
      <w:r w:rsidRPr="00AC31F8">
        <w:rPr>
          <w:lang w:val="en-GB"/>
        </w:rPr>
        <w:t xml:space="preserve">ngine </w:t>
      </w:r>
      <w:r w:rsidR="0036169A" w:rsidRPr="00AC31F8">
        <w:rPr>
          <w:lang w:val="en-GB"/>
        </w:rPr>
        <w:t>could execute</w:t>
      </w:r>
      <w:r w:rsidRPr="00AC31F8">
        <w:rPr>
          <w:lang w:val="en-GB"/>
        </w:rPr>
        <w:t xml:space="preserve"> the tests and generate</w:t>
      </w:r>
      <w:r w:rsidR="0036169A" w:rsidRPr="00AC31F8">
        <w:rPr>
          <w:lang w:val="en-GB"/>
        </w:rPr>
        <w:t>d</w:t>
      </w:r>
      <w:r w:rsidRPr="00AC31F8">
        <w:rPr>
          <w:lang w:val="en-GB"/>
        </w:rPr>
        <w:t xml:space="preserve"> a cucumber test report </w:t>
      </w:r>
      <w:r w:rsidR="00663A36" w:rsidRPr="00AC31F8">
        <w:rPr>
          <w:lang w:val="en-GB"/>
        </w:rPr>
        <w:t>(</w:t>
      </w:r>
      <w:r w:rsidR="00C72D28" w:rsidRPr="00AC31F8">
        <w:rPr>
          <w:lang w:val="en-GB"/>
        </w:rPr>
        <w:t>see</w:t>
      </w:r>
      <w:r w:rsidR="00663A36" w:rsidRPr="00AC31F8">
        <w:rPr>
          <w:lang w:val="en-GB"/>
        </w:rPr>
        <w:t xml:space="preserve"> </w:t>
      </w:r>
      <w:r w:rsidR="00DD33B8" w:rsidRPr="00AC31F8">
        <w:rPr>
          <w:lang w:val="en-GB"/>
        </w:rPr>
        <w:fldChar w:fldCharType="begin"/>
      </w:r>
      <w:r w:rsidR="00DD33B8" w:rsidRPr="00AC31F8">
        <w:rPr>
          <w:lang w:val="en-GB"/>
        </w:rPr>
        <w:instrText xml:space="preserve"> REF _Ref45819091 \h </w:instrText>
      </w:r>
      <w:r w:rsidR="00DD33B8" w:rsidRPr="00AC31F8">
        <w:rPr>
          <w:lang w:val="en-GB"/>
        </w:rPr>
      </w:r>
      <w:r w:rsidR="00DD33B8" w:rsidRPr="00AC31F8">
        <w:rPr>
          <w:lang w:val="en-GB"/>
        </w:rPr>
        <w:fldChar w:fldCharType="separate"/>
      </w:r>
      <w:r w:rsidR="00854BE3" w:rsidRPr="00AC31F8">
        <w:rPr>
          <w:lang w:val="en-GB"/>
        </w:rPr>
        <w:t xml:space="preserve">Figure </w:t>
      </w:r>
      <w:r w:rsidR="00854BE3" w:rsidRPr="00AC31F8">
        <w:rPr>
          <w:noProof/>
          <w:lang w:val="en-GB"/>
        </w:rPr>
        <w:t>18</w:t>
      </w:r>
      <w:r w:rsidR="00DD33B8" w:rsidRPr="00AC31F8">
        <w:rPr>
          <w:lang w:val="en-GB"/>
        </w:rPr>
        <w:fldChar w:fldCharType="end"/>
      </w:r>
      <w:r w:rsidR="00663A36" w:rsidRPr="00AC31F8">
        <w:rPr>
          <w:lang w:val="en-GB"/>
        </w:rPr>
        <w:t>)</w:t>
      </w:r>
      <w:r w:rsidR="00290EC9" w:rsidRPr="00AC31F8">
        <w:rPr>
          <w:lang w:val="en-GB"/>
        </w:rPr>
        <w:t>.</w:t>
      </w:r>
    </w:p>
    <w:p w14:paraId="3AE88746" w14:textId="364323CA" w:rsidR="008E5F20" w:rsidRPr="00AC31F8" w:rsidRDefault="008E5F20" w:rsidP="007D4521">
      <w:pPr>
        <w:rPr>
          <w:lang w:val="en-GB" w:eastAsia="de-DE"/>
        </w:rPr>
      </w:pPr>
    </w:p>
    <w:p w14:paraId="11370610" w14:textId="77777777" w:rsidR="00D62E89" w:rsidRPr="00AC31F8" w:rsidRDefault="00D62E89" w:rsidP="00D62E89">
      <w:pPr>
        <w:keepNext/>
        <w:jc w:val="left"/>
        <w:rPr>
          <w:lang w:val="en-GB"/>
        </w:rPr>
      </w:pPr>
      <w:r w:rsidRPr="00AC31F8">
        <w:rPr>
          <w:noProof/>
          <w:lang w:eastAsia="de-CH"/>
        </w:rPr>
        <w:drawing>
          <wp:inline distT="0" distB="0" distL="0" distR="0" wp14:anchorId="4AC6553C" wp14:editId="35C0C766">
            <wp:extent cx="6120130" cy="38544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120130" cy="3854450"/>
                    </a:xfrm>
                    <a:prstGeom prst="rect">
                      <a:avLst/>
                    </a:prstGeom>
                    <a:noFill/>
                    <a:ln>
                      <a:noFill/>
                    </a:ln>
                  </pic:spPr>
                </pic:pic>
              </a:graphicData>
            </a:graphic>
          </wp:inline>
        </w:drawing>
      </w:r>
    </w:p>
    <w:p w14:paraId="06F04651" w14:textId="590E504E" w:rsidR="00D62E89" w:rsidRPr="00AC31F8" w:rsidRDefault="00D62E89" w:rsidP="00D62E89">
      <w:pPr>
        <w:pStyle w:val="Caption"/>
        <w:jc w:val="left"/>
        <w:rPr>
          <w:lang w:val="en-GB"/>
        </w:rPr>
      </w:pPr>
      <w:bookmarkStart w:id="164" w:name="_Ref45819091"/>
      <w:bookmarkStart w:id="165" w:name="_Toc46067138"/>
      <w:bookmarkStart w:id="166" w:name="_Toc46237525"/>
      <w:r w:rsidRPr="00AC31F8">
        <w:rPr>
          <w:lang w:val="en-GB"/>
        </w:rPr>
        <w:t xml:space="preserve">Figure </w:t>
      </w:r>
      <w:r w:rsidRPr="00AC31F8">
        <w:rPr>
          <w:lang w:val="en-GB"/>
        </w:rPr>
        <w:fldChar w:fldCharType="begin"/>
      </w:r>
      <w:r w:rsidRPr="00AC31F8">
        <w:rPr>
          <w:lang w:val="en-GB"/>
        </w:rPr>
        <w:instrText xml:space="preserve"> SEQ Figure \* ARABIC </w:instrText>
      </w:r>
      <w:r w:rsidRPr="00AC31F8">
        <w:rPr>
          <w:lang w:val="en-GB"/>
        </w:rPr>
        <w:fldChar w:fldCharType="separate"/>
      </w:r>
      <w:r w:rsidR="00FB5F37" w:rsidRPr="00AC31F8">
        <w:rPr>
          <w:noProof/>
          <w:lang w:val="en-GB"/>
        </w:rPr>
        <w:t>18</w:t>
      </w:r>
      <w:r w:rsidRPr="00AC31F8">
        <w:rPr>
          <w:lang w:val="en-GB"/>
        </w:rPr>
        <w:fldChar w:fldCharType="end"/>
      </w:r>
      <w:bookmarkEnd w:id="164"/>
      <w:r w:rsidRPr="00AC31F8">
        <w:rPr>
          <w:lang w:val="en-GB"/>
        </w:rPr>
        <w:t xml:space="preserve">: Activities within the BDD automation step </w:t>
      </w:r>
      <w:r w:rsidR="00BE7CD8" w:rsidRPr="00AC31F8">
        <w:rPr>
          <w:lang w:val="en-GB"/>
        </w:rPr>
        <w:t>according to Nagy &amp; Rose, 2018</w:t>
      </w:r>
      <w:bookmarkEnd w:id="165"/>
      <w:bookmarkEnd w:id="166"/>
    </w:p>
    <w:p w14:paraId="48C0D7CC" w14:textId="77777777" w:rsidR="008E5F20" w:rsidRPr="00AC31F8" w:rsidRDefault="008E5F20" w:rsidP="007D4521">
      <w:pPr>
        <w:rPr>
          <w:lang w:val="en-GB" w:eastAsia="de-DE"/>
        </w:rPr>
      </w:pPr>
    </w:p>
    <w:p w14:paraId="7F3AAF78" w14:textId="4DC1673F" w:rsidR="006726B6" w:rsidRPr="00AC31F8" w:rsidRDefault="00093194" w:rsidP="006726B6">
      <w:pPr>
        <w:pStyle w:val="Heading1"/>
        <w:rPr>
          <w:lang w:val="en-GB"/>
        </w:rPr>
      </w:pPr>
      <w:bookmarkStart w:id="167" w:name="_Ref45967736"/>
      <w:bookmarkStart w:id="168" w:name="_Toc46067053"/>
      <w:bookmarkStart w:id="169" w:name="_Toc46238910"/>
      <w:r w:rsidRPr="00AC31F8">
        <w:rPr>
          <w:lang w:val="en-GB"/>
        </w:rPr>
        <w:lastRenderedPageBreak/>
        <w:t xml:space="preserve">OQs </w:t>
      </w:r>
      <w:r w:rsidR="00196355" w:rsidRPr="00AC31F8">
        <w:rPr>
          <w:lang w:val="en-GB"/>
        </w:rPr>
        <w:t>with</w:t>
      </w:r>
      <w:r w:rsidRPr="00AC31F8">
        <w:rPr>
          <w:lang w:val="en-GB"/>
        </w:rPr>
        <w:t xml:space="preserve"> BDD</w:t>
      </w:r>
      <w:bookmarkEnd w:id="167"/>
      <w:bookmarkEnd w:id="168"/>
      <w:bookmarkEnd w:id="169"/>
    </w:p>
    <w:p w14:paraId="37F33FD4" w14:textId="1196FF13" w:rsidR="005E240A" w:rsidRPr="00AC31F8" w:rsidRDefault="00330C2E" w:rsidP="005E240A">
      <w:pPr>
        <w:rPr>
          <w:lang w:val="en-GB" w:eastAsia="de-DE"/>
        </w:rPr>
      </w:pPr>
      <w:r w:rsidRPr="00AC31F8">
        <w:rPr>
          <w:lang w:val="en-GB" w:eastAsia="de-DE"/>
        </w:rPr>
        <w:t>In order to make an initial assessment of whether and how BDD can be used for the automation of OQ testing, the two processes (</w:t>
      </w:r>
      <w:r w:rsidR="00874067" w:rsidRPr="00AC31F8">
        <w:rPr>
          <w:lang w:val="en-GB" w:eastAsia="de-DE"/>
        </w:rPr>
        <w:fldChar w:fldCharType="begin"/>
      </w:r>
      <w:r w:rsidR="00874067" w:rsidRPr="00AC31F8">
        <w:rPr>
          <w:lang w:val="en-GB" w:eastAsia="de-DE"/>
        </w:rPr>
        <w:instrText xml:space="preserve"> REF _Ref45813670 \h </w:instrText>
      </w:r>
      <w:r w:rsidR="00874067" w:rsidRPr="00AC31F8">
        <w:rPr>
          <w:lang w:val="en-GB" w:eastAsia="de-DE"/>
        </w:rPr>
      </w:r>
      <w:r w:rsidR="00874067" w:rsidRPr="00AC31F8">
        <w:rPr>
          <w:lang w:val="en-GB" w:eastAsia="de-DE"/>
        </w:rPr>
        <w:fldChar w:fldCharType="separate"/>
      </w:r>
      <w:r w:rsidR="00854BE3" w:rsidRPr="00AC31F8">
        <w:rPr>
          <w:lang w:val="en-GB"/>
        </w:rPr>
        <w:t xml:space="preserve">Figure </w:t>
      </w:r>
      <w:r w:rsidR="00854BE3" w:rsidRPr="00AC31F8">
        <w:rPr>
          <w:noProof/>
          <w:lang w:val="en-GB"/>
        </w:rPr>
        <w:t>5</w:t>
      </w:r>
      <w:r w:rsidR="00874067" w:rsidRPr="00AC31F8">
        <w:rPr>
          <w:lang w:val="en-GB" w:eastAsia="de-DE"/>
        </w:rPr>
        <w:fldChar w:fldCharType="end"/>
      </w:r>
      <w:r w:rsidR="00E95554" w:rsidRPr="00AC31F8">
        <w:rPr>
          <w:lang w:val="en-GB" w:eastAsia="de-DE"/>
        </w:rPr>
        <w:t xml:space="preserve"> </w:t>
      </w:r>
      <w:r w:rsidR="00874067" w:rsidRPr="00AC31F8">
        <w:rPr>
          <w:lang w:val="en-GB" w:eastAsia="de-DE"/>
        </w:rPr>
        <w:t xml:space="preserve">and </w:t>
      </w:r>
      <w:r w:rsidR="0027443B" w:rsidRPr="00AC31F8">
        <w:rPr>
          <w:lang w:val="en-GB" w:eastAsia="de-DE"/>
        </w:rPr>
        <w:fldChar w:fldCharType="begin"/>
      </w:r>
      <w:r w:rsidR="0027443B" w:rsidRPr="00AC31F8">
        <w:rPr>
          <w:lang w:val="en-GB" w:eastAsia="de-DE"/>
        </w:rPr>
        <w:instrText xml:space="preserve"> REF _Ref45813393 \h </w:instrText>
      </w:r>
      <w:r w:rsidR="0027443B" w:rsidRPr="00AC31F8">
        <w:rPr>
          <w:lang w:val="en-GB" w:eastAsia="de-DE"/>
        </w:rPr>
      </w:r>
      <w:r w:rsidR="0027443B" w:rsidRPr="00AC31F8">
        <w:rPr>
          <w:lang w:val="en-GB" w:eastAsia="de-DE"/>
        </w:rPr>
        <w:fldChar w:fldCharType="separate"/>
      </w:r>
      <w:r w:rsidR="00854BE3" w:rsidRPr="00AC31F8">
        <w:rPr>
          <w:lang w:val="en-GB"/>
        </w:rPr>
        <w:t xml:space="preserve">Figure </w:t>
      </w:r>
      <w:r w:rsidR="00854BE3" w:rsidRPr="00AC31F8">
        <w:rPr>
          <w:noProof/>
          <w:lang w:val="en-GB"/>
        </w:rPr>
        <w:t>7</w:t>
      </w:r>
      <w:r w:rsidR="0027443B" w:rsidRPr="00AC31F8">
        <w:rPr>
          <w:lang w:val="en-GB" w:eastAsia="de-DE"/>
        </w:rPr>
        <w:fldChar w:fldCharType="end"/>
      </w:r>
      <w:r w:rsidRPr="00AC31F8">
        <w:rPr>
          <w:lang w:val="en-GB" w:eastAsia="de-DE"/>
        </w:rPr>
        <w:t>) were combined and a first theoretical assessment of the feasibility and possible consequences was worked</w:t>
      </w:r>
      <w:r w:rsidR="00F459AB" w:rsidRPr="00AC31F8">
        <w:rPr>
          <w:lang w:val="en-GB" w:eastAsia="de-DE"/>
        </w:rPr>
        <w:t xml:space="preserve"> out</w:t>
      </w:r>
      <w:r w:rsidR="00252881" w:rsidRPr="00AC31F8">
        <w:rPr>
          <w:lang w:val="en-GB" w:eastAsia="de-DE"/>
        </w:rPr>
        <w:t>.</w:t>
      </w:r>
    </w:p>
    <w:p w14:paraId="55DE51E9" w14:textId="380B3084" w:rsidR="006726B6" w:rsidRPr="00AC31F8" w:rsidRDefault="002456BC" w:rsidP="006726B6">
      <w:pPr>
        <w:pStyle w:val="Heading2"/>
        <w:rPr>
          <w:lang w:val="en-GB"/>
        </w:rPr>
      </w:pPr>
      <w:bookmarkStart w:id="170" w:name="_Ref45875709"/>
      <w:bookmarkStart w:id="171" w:name="_Ref45900877"/>
      <w:bookmarkStart w:id="172" w:name="_Toc46067054"/>
      <w:bookmarkStart w:id="173" w:name="_Toc46238911"/>
      <w:r w:rsidRPr="00AC31F8">
        <w:rPr>
          <w:lang w:val="en-GB"/>
        </w:rPr>
        <w:t>The Combined Process</w:t>
      </w:r>
      <w:bookmarkEnd w:id="170"/>
      <w:bookmarkEnd w:id="171"/>
      <w:bookmarkEnd w:id="172"/>
      <w:bookmarkEnd w:id="173"/>
    </w:p>
    <w:p w14:paraId="1DCF196D" w14:textId="0232AB6B" w:rsidR="00FD6DBE" w:rsidRPr="00AC31F8" w:rsidRDefault="00B10DCE" w:rsidP="002456BC">
      <w:pPr>
        <w:rPr>
          <w:lang w:val="en-GB" w:eastAsia="de-DE"/>
        </w:rPr>
      </w:pPr>
      <w:r w:rsidRPr="00AC31F8">
        <w:rPr>
          <w:lang w:val="en-GB" w:eastAsia="de-DE"/>
        </w:rPr>
        <w:t>To define the combined process, the OQ process (</w:t>
      </w:r>
      <w:r w:rsidR="009C2C25" w:rsidRPr="00AC31F8">
        <w:rPr>
          <w:lang w:val="en-GB" w:eastAsia="de-DE"/>
        </w:rPr>
        <w:fldChar w:fldCharType="begin"/>
      </w:r>
      <w:r w:rsidR="009C2C25" w:rsidRPr="00AC31F8">
        <w:rPr>
          <w:lang w:val="en-GB" w:eastAsia="de-DE"/>
        </w:rPr>
        <w:instrText xml:space="preserve"> REF _Ref45813670 \h </w:instrText>
      </w:r>
      <w:r w:rsidR="009C2C25" w:rsidRPr="00AC31F8">
        <w:rPr>
          <w:lang w:val="en-GB" w:eastAsia="de-DE"/>
        </w:rPr>
      </w:r>
      <w:r w:rsidR="009C2C25" w:rsidRPr="00AC31F8">
        <w:rPr>
          <w:lang w:val="en-GB" w:eastAsia="de-DE"/>
        </w:rPr>
        <w:fldChar w:fldCharType="separate"/>
      </w:r>
      <w:r w:rsidR="00854BE3" w:rsidRPr="00AC31F8">
        <w:rPr>
          <w:lang w:val="en-GB"/>
        </w:rPr>
        <w:t xml:space="preserve">Figure </w:t>
      </w:r>
      <w:r w:rsidR="00854BE3" w:rsidRPr="00AC31F8">
        <w:rPr>
          <w:noProof/>
          <w:lang w:val="en-GB"/>
        </w:rPr>
        <w:t>5</w:t>
      </w:r>
      <w:r w:rsidR="009C2C25" w:rsidRPr="00AC31F8">
        <w:rPr>
          <w:lang w:val="en-GB" w:eastAsia="de-DE"/>
        </w:rPr>
        <w:fldChar w:fldCharType="end"/>
      </w:r>
      <w:r w:rsidRPr="00AC31F8">
        <w:rPr>
          <w:lang w:val="en-GB" w:eastAsia="de-DE"/>
        </w:rPr>
        <w:t xml:space="preserve">) was used as a starting point and wherever possible the BDD practices presented in chapter </w:t>
      </w:r>
      <w:r w:rsidR="00DA3A49" w:rsidRPr="00AC31F8">
        <w:rPr>
          <w:lang w:val="en-GB" w:eastAsia="de-DE"/>
        </w:rPr>
        <w:fldChar w:fldCharType="begin"/>
      </w:r>
      <w:r w:rsidR="00DA3A49" w:rsidRPr="00AC31F8">
        <w:rPr>
          <w:lang w:val="en-GB" w:eastAsia="de-DE"/>
        </w:rPr>
        <w:instrText xml:space="preserve"> REF _Ref45869510 \r \h </w:instrText>
      </w:r>
      <w:r w:rsidR="00DA3A49" w:rsidRPr="00AC31F8">
        <w:rPr>
          <w:lang w:val="en-GB" w:eastAsia="de-DE"/>
        </w:rPr>
      </w:r>
      <w:r w:rsidR="00DA3A49" w:rsidRPr="00AC31F8">
        <w:rPr>
          <w:lang w:val="en-GB" w:eastAsia="de-DE"/>
        </w:rPr>
        <w:fldChar w:fldCharType="separate"/>
      </w:r>
      <w:r w:rsidR="00DA3A49" w:rsidRPr="00AC31F8">
        <w:rPr>
          <w:lang w:val="en-GB" w:eastAsia="de-DE"/>
        </w:rPr>
        <w:t>4.2</w:t>
      </w:r>
      <w:r w:rsidR="00DA3A49" w:rsidRPr="00AC31F8">
        <w:rPr>
          <w:lang w:val="en-GB" w:eastAsia="de-DE"/>
        </w:rPr>
        <w:fldChar w:fldCharType="end"/>
      </w:r>
      <w:r w:rsidR="006E7BB1" w:rsidRPr="00AC31F8">
        <w:rPr>
          <w:lang w:val="en-GB" w:eastAsia="de-DE"/>
        </w:rPr>
        <w:t xml:space="preserve"> </w:t>
      </w:r>
      <w:r w:rsidRPr="00AC31F8">
        <w:rPr>
          <w:lang w:val="en-GB" w:eastAsia="de-DE"/>
        </w:rPr>
        <w:t>were inserted</w:t>
      </w:r>
      <w:r w:rsidR="00D105F0" w:rsidRPr="00AC31F8">
        <w:rPr>
          <w:lang w:val="en-GB" w:eastAsia="de-DE"/>
        </w:rPr>
        <w:t>.</w:t>
      </w:r>
      <w:r w:rsidR="00451B1E" w:rsidRPr="00AC31F8">
        <w:rPr>
          <w:lang w:val="en-GB" w:eastAsia="de-DE"/>
        </w:rPr>
        <w:t xml:space="preserve"> </w:t>
      </w:r>
    </w:p>
    <w:p w14:paraId="19ECB258" w14:textId="20AE5D63" w:rsidR="00FD6DBE" w:rsidRPr="00AC31F8" w:rsidRDefault="00622955" w:rsidP="002456BC">
      <w:pPr>
        <w:rPr>
          <w:lang w:val="en-GB" w:eastAsia="de-DE"/>
        </w:rPr>
      </w:pPr>
      <w:r w:rsidRPr="00AC31F8">
        <w:rPr>
          <w:lang w:val="en-GB" w:eastAsia="de-DE"/>
        </w:rPr>
        <w:t>In particular, the following two points had to be considered in more depth and solutions for their incorporation had to be found</w:t>
      </w:r>
      <w:r w:rsidR="000A6025" w:rsidRPr="00AC31F8">
        <w:rPr>
          <w:lang w:val="en-GB" w:eastAsia="de-DE"/>
        </w:rPr>
        <w:t>:</w:t>
      </w:r>
    </w:p>
    <w:p w14:paraId="2668A38C" w14:textId="792B31A6" w:rsidR="009D3771" w:rsidRPr="00AC31F8" w:rsidRDefault="009D3771" w:rsidP="009D3771">
      <w:pPr>
        <w:pStyle w:val="ListParagraph"/>
        <w:numPr>
          <w:ilvl w:val="0"/>
          <w:numId w:val="49"/>
        </w:numPr>
        <w:rPr>
          <w:lang w:val="en-GB" w:eastAsia="de-DE"/>
        </w:rPr>
      </w:pPr>
      <w:r w:rsidRPr="00AC31F8">
        <w:rPr>
          <w:lang w:val="en-GB" w:eastAsia="de-DE"/>
        </w:rPr>
        <w:t>In the OQ process the tests to be performed are defined based on the functional specifications whereas the BDD process starts with the user requirements to obtain the test cases.</w:t>
      </w:r>
    </w:p>
    <w:p w14:paraId="7D2CF474" w14:textId="40D7F1EC" w:rsidR="009D3771" w:rsidRPr="00AC31F8" w:rsidRDefault="009D3771" w:rsidP="009D3771">
      <w:pPr>
        <w:pStyle w:val="ListParagraph"/>
        <w:numPr>
          <w:ilvl w:val="0"/>
          <w:numId w:val="49"/>
        </w:numPr>
        <w:rPr>
          <w:lang w:val="en-GB" w:eastAsia="de-DE"/>
        </w:rPr>
      </w:pPr>
      <w:r w:rsidRPr="00AC31F8">
        <w:rPr>
          <w:lang w:val="en-GB" w:eastAsia="de-DE"/>
        </w:rPr>
        <w:t>The actual tests are no longer performed by the tester but by the machine.</w:t>
      </w:r>
    </w:p>
    <w:p w14:paraId="226DF07E" w14:textId="461C2120" w:rsidR="002456BC" w:rsidRPr="00AC31F8" w:rsidRDefault="007A4DDC" w:rsidP="002456BC">
      <w:pPr>
        <w:rPr>
          <w:lang w:val="en-GB" w:eastAsia="de-DE"/>
        </w:rPr>
      </w:pPr>
      <w:r w:rsidRPr="00AC31F8">
        <w:rPr>
          <w:lang w:val="en-GB" w:eastAsia="de-DE"/>
        </w:rPr>
        <w:t xml:space="preserve">The other adaptations resulted from the two points mentioned above. The process created in this way is shown in the </w:t>
      </w:r>
      <w:r w:rsidR="00291A1F" w:rsidRPr="00AC31F8">
        <w:rPr>
          <w:lang w:val="en-GB" w:eastAsia="de-DE"/>
        </w:rPr>
        <w:fldChar w:fldCharType="begin"/>
      </w:r>
      <w:r w:rsidR="00291A1F" w:rsidRPr="00AC31F8">
        <w:rPr>
          <w:lang w:val="en-GB" w:eastAsia="de-DE"/>
        </w:rPr>
        <w:instrText xml:space="preserve"> REF _Ref45869802 \h </w:instrText>
      </w:r>
      <w:r w:rsidR="00291A1F" w:rsidRPr="00AC31F8">
        <w:rPr>
          <w:lang w:val="en-GB" w:eastAsia="de-DE"/>
        </w:rPr>
      </w:r>
      <w:r w:rsidR="00291A1F" w:rsidRPr="00AC31F8">
        <w:rPr>
          <w:lang w:val="en-GB" w:eastAsia="de-DE"/>
        </w:rPr>
        <w:fldChar w:fldCharType="separate"/>
      </w:r>
      <w:r w:rsidR="00854BE3" w:rsidRPr="00AC31F8">
        <w:rPr>
          <w:lang w:val="en-GB"/>
        </w:rPr>
        <w:t xml:space="preserve">Figure </w:t>
      </w:r>
      <w:r w:rsidR="00854BE3" w:rsidRPr="00AC31F8">
        <w:rPr>
          <w:noProof/>
          <w:lang w:val="en-GB"/>
        </w:rPr>
        <w:t>19</w:t>
      </w:r>
      <w:r w:rsidR="00291A1F" w:rsidRPr="00AC31F8">
        <w:rPr>
          <w:lang w:val="en-GB" w:eastAsia="de-DE"/>
        </w:rPr>
        <w:fldChar w:fldCharType="end"/>
      </w:r>
      <w:r w:rsidR="00D72DD3" w:rsidRPr="00AC31F8">
        <w:rPr>
          <w:lang w:val="en-GB" w:eastAsia="de-DE"/>
        </w:rPr>
        <w:t>.</w:t>
      </w:r>
    </w:p>
    <w:p w14:paraId="1EB8B873" w14:textId="77777777" w:rsidR="0058728F" w:rsidRPr="00AC31F8" w:rsidRDefault="0065505E" w:rsidP="0058728F">
      <w:pPr>
        <w:keepNext/>
        <w:rPr>
          <w:lang w:val="en-GB"/>
        </w:rPr>
      </w:pPr>
      <w:r w:rsidRPr="00AC31F8">
        <w:rPr>
          <w:noProof/>
          <w:lang w:eastAsia="de-CH"/>
        </w:rPr>
        <w:lastRenderedPageBreak/>
        <w:drawing>
          <wp:inline distT="0" distB="0" distL="0" distR="0" wp14:anchorId="7D1742EC" wp14:editId="348B733B">
            <wp:extent cx="6120130" cy="613981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120130" cy="6139815"/>
                    </a:xfrm>
                    <a:prstGeom prst="rect">
                      <a:avLst/>
                    </a:prstGeom>
                    <a:noFill/>
                    <a:ln>
                      <a:noFill/>
                    </a:ln>
                  </pic:spPr>
                </pic:pic>
              </a:graphicData>
            </a:graphic>
          </wp:inline>
        </w:drawing>
      </w:r>
    </w:p>
    <w:p w14:paraId="0E4CE6AE" w14:textId="25B54AA1" w:rsidR="00947D7D" w:rsidRPr="00AC31F8" w:rsidRDefault="0058728F" w:rsidP="007E6D90">
      <w:pPr>
        <w:rPr>
          <w:sz w:val="20"/>
          <w:szCs w:val="20"/>
          <w:lang w:val="en-GB" w:eastAsia="de-DE"/>
        </w:rPr>
      </w:pPr>
      <w:bookmarkStart w:id="174" w:name="_Ref45869802"/>
      <w:bookmarkStart w:id="175" w:name="_Ref45869778"/>
      <w:bookmarkStart w:id="176" w:name="_Ref45875754"/>
      <w:bookmarkStart w:id="177" w:name="_Toc46067139"/>
      <w:bookmarkStart w:id="178" w:name="_Toc46237526"/>
      <w:r w:rsidRPr="00AC31F8">
        <w:rPr>
          <w:lang w:val="en-GB"/>
        </w:rPr>
        <w:t xml:space="preserve">Figure </w:t>
      </w:r>
      <w:r w:rsidR="007032DB" w:rsidRPr="00AC31F8">
        <w:rPr>
          <w:lang w:val="en-GB"/>
        </w:rPr>
        <w:fldChar w:fldCharType="begin"/>
      </w:r>
      <w:r w:rsidR="007032DB" w:rsidRPr="00AC31F8">
        <w:rPr>
          <w:lang w:val="en-GB"/>
        </w:rPr>
        <w:instrText xml:space="preserve"> SEQ Figure \* ARABIC </w:instrText>
      </w:r>
      <w:r w:rsidR="007032DB" w:rsidRPr="00AC31F8">
        <w:rPr>
          <w:lang w:val="en-GB"/>
        </w:rPr>
        <w:fldChar w:fldCharType="separate"/>
      </w:r>
      <w:r w:rsidR="00854BE3">
        <w:rPr>
          <w:noProof/>
          <w:lang w:val="en-GB"/>
        </w:rPr>
        <w:t>19</w:t>
      </w:r>
      <w:r w:rsidR="007032DB" w:rsidRPr="00AC31F8">
        <w:rPr>
          <w:noProof/>
          <w:lang w:val="en-GB"/>
        </w:rPr>
        <w:fldChar w:fldCharType="end"/>
      </w:r>
      <w:bookmarkEnd w:id="174"/>
      <w:r w:rsidRPr="00AC31F8">
        <w:rPr>
          <w:lang w:val="en-GB"/>
        </w:rPr>
        <w:t xml:space="preserve">: </w:t>
      </w:r>
      <w:bookmarkEnd w:id="175"/>
      <w:r w:rsidR="007E6D90" w:rsidRPr="00AC31F8">
        <w:rPr>
          <w:sz w:val="20"/>
          <w:szCs w:val="20"/>
          <w:lang w:val="en-GB" w:eastAsia="de-DE"/>
        </w:rPr>
        <w:t>Process with integrated BDD practices</w:t>
      </w:r>
      <w:bookmarkEnd w:id="176"/>
      <w:bookmarkEnd w:id="177"/>
      <w:bookmarkEnd w:id="178"/>
    </w:p>
    <w:p w14:paraId="1719E303" w14:textId="77777777" w:rsidR="002D08F4" w:rsidRDefault="002D08F4" w:rsidP="006726B6">
      <w:pPr>
        <w:rPr>
          <w:lang w:val="en-GB" w:eastAsia="de-DE"/>
        </w:rPr>
      </w:pPr>
    </w:p>
    <w:p w14:paraId="03740771" w14:textId="77777777" w:rsidR="002D08F4" w:rsidRDefault="002D08F4" w:rsidP="006726B6">
      <w:pPr>
        <w:rPr>
          <w:lang w:val="en-GB" w:eastAsia="de-DE"/>
        </w:rPr>
      </w:pPr>
    </w:p>
    <w:p w14:paraId="725DCF69" w14:textId="77777777" w:rsidR="002D08F4" w:rsidRDefault="002D08F4" w:rsidP="006726B6">
      <w:pPr>
        <w:rPr>
          <w:lang w:val="en-GB" w:eastAsia="de-DE"/>
        </w:rPr>
      </w:pPr>
    </w:p>
    <w:p w14:paraId="372F182E" w14:textId="77777777" w:rsidR="002D08F4" w:rsidRDefault="002D08F4" w:rsidP="006726B6">
      <w:pPr>
        <w:rPr>
          <w:lang w:val="en-GB" w:eastAsia="de-DE"/>
        </w:rPr>
      </w:pPr>
    </w:p>
    <w:p w14:paraId="5F8478C8" w14:textId="77777777" w:rsidR="002D08F4" w:rsidRDefault="002D08F4" w:rsidP="006726B6">
      <w:pPr>
        <w:rPr>
          <w:lang w:val="en-GB" w:eastAsia="de-DE"/>
        </w:rPr>
      </w:pPr>
    </w:p>
    <w:p w14:paraId="283D38BD" w14:textId="24BF71FB" w:rsidR="00AF3C77" w:rsidRPr="00AC31F8" w:rsidRDefault="00A932B9" w:rsidP="006726B6">
      <w:pPr>
        <w:rPr>
          <w:lang w:val="en-GB" w:eastAsia="de-DE"/>
        </w:rPr>
      </w:pPr>
      <w:r w:rsidRPr="00AC31F8">
        <w:rPr>
          <w:lang w:val="en-GB" w:eastAsia="de-DE"/>
        </w:rPr>
        <w:lastRenderedPageBreak/>
        <w:t>As foreseen in the OQ process, the process starts with the test analyst writing the test specifications for the planned OQ based on the test strategy, incorporating thereby the BDD practices and automated testing process</w:t>
      </w:r>
      <w:r w:rsidR="00B47E7D" w:rsidRPr="00AC31F8">
        <w:rPr>
          <w:lang w:val="en-GB" w:eastAsia="de-DE"/>
        </w:rPr>
        <w:t xml:space="preserve">. </w:t>
      </w:r>
    </w:p>
    <w:p w14:paraId="54E7934A" w14:textId="5B8C1638" w:rsidR="00535344" w:rsidRPr="00AC31F8" w:rsidRDefault="00630593" w:rsidP="006726B6">
      <w:pPr>
        <w:rPr>
          <w:lang w:val="en-GB" w:eastAsia="de-DE"/>
        </w:rPr>
      </w:pPr>
      <w:r w:rsidRPr="00AC31F8">
        <w:rPr>
          <w:lang w:val="en-GB" w:eastAsia="de-DE"/>
        </w:rPr>
        <w:t>This is followed by the preparation of the test scripts according to the BDD practices</w:t>
      </w:r>
      <w:r w:rsidR="00E01F9C" w:rsidRPr="00AC31F8">
        <w:rPr>
          <w:lang w:val="en-GB" w:eastAsia="de-DE"/>
        </w:rPr>
        <w:t xml:space="preserve">: </w:t>
      </w:r>
      <w:r w:rsidR="001A1A6B" w:rsidRPr="00AC31F8">
        <w:rPr>
          <w:lang w:val="en-GB" w:eastAsia="de-DE"/>
        </w:rPr>
        <w:t>In a</w:t>
      </w:r>
      <w:r w:rsidR="007D1D03" w:rsidRPr="00AC31F8">
        <w:rPr>
          <w:lang w:val="en-GB" w:eastAsia="de-DE"/>
        </w:rPr>
        <w:t xml:space="preserve"> Three Amigos Meetings the user requirements are examined in detail </w:t>
      </w:r>
      <w:r w:rsidR="00AF0846" w:rsidRPr="00AC31F8">
        <w:rPr>
          <w:lang w:val="en-GB" w:eastAsia="de-DE"/>
        </w:rPr>
        <w:t>by</w:t>
      </w:r>
      <w:r w:rsidR="007D1D03" w:rsidRPr="00AC31F8">
        <w:rPr>
          <w:lang w:val="en-GB" w:eastAsia="de-DE"/>
        </w:rPr>
        <w:t xml:space="preserve"> a team</w:t>
      </w:r>
      <w:r w:rsidR="00033343" w:rsidRPr="00AC31F8">
        <w:rPr>
          <w:rStyle w:val="FootnoteReference"/>
          <w:lang w:val="en-GB" w:eastAsia="de-DE"/>
        </w:rPr>
        <w:footnoteReference w:id="5"/>
      </w:r>
      <w:r w:rsidR="007D1D03" w:rsidRPr="00AC31F8">
        <w:rPr>
          <w:lang w:val="en-GB" w:eastAsia="de-DE"/>
        </w:rPr>
        <w:t xml:space="preserve"> consisting of </w:t>
      </w:r>
      <w:r w:rsidR="002474DF" w:rsidRPr="00AC31F8">
        <w:rPr>
          <w:lang w:val="en-GB" w:eastAsia="de-DE"/>
        </w:rPr>
        <w:t>b</w:t>
      </w:r>
      <w:r w:rsidR="007D1D03" w:rsidRPr="00AC31F8">
        <w:rPr>
          <w:lang w:val="en-GB" w:eastAsia="de-DE"/>
        </w:rPr>
        <w:t xml:space="preserve">usiness, </w:t>
      </w:r>
      <w:r w:rsidR="002474DF" w:rsidRPr="00AC31F8">
        <w:rPr>
          <w:lang w:val="en-GB" w:eastAsia="de-DE"/>
        </w:rPr>
        <w:t>t</w:t>
      </w:r>
      <w:r w:rsidR="00CA6404" w:rsidRPr="00AC31F8">
        <w:rPr>
          <w:lang w:val="en-GB" w:eastAsia="de-DE"/>
        </w:rPr>
        <w:t>esting</w:t>
      </w:r>
      <w:r w:rsidR="007D1D03" w:rsidRPr="00AC31F8">
        <w:rPr>
          <w:lang w:val="en-GB" w:eastAsia="de-DE"/>
        </w:rPr>
        <w:t xml:space="preserve"> and </w:t>
      </w:r>
      <w:r w:rsidR="002474DF" w:rsidRPr="00AC31F8">
        <w:rPr>
          <w:lang w:val="en-GB" w:eastAsia="de-DE"/>
        </w:rPr>
        <w:t>d</w:t>
      </w:r>
      <w:r w:rsidR="007D1D03" w:rsidRPr="00AC31F8">
        <w:rPr>
          <w:lang w:val="en-GB" w:eastAsia="de-DE"/>
        </w:rPr>
        <w:t xml:space="preserve">evelopment and are described with examples in order to create the </w:t>
      </w:r>
      <w:r w:rsidR="004B1B07" w:rsidRPr="00AC31F8">
        <w:rPr>
          <w:lang w:val="en-GB" w:eastAsia="de-DE"/>
        </w:rPr>
        <w:t>s</w:t>
      </w:r>
      <w:r w:rsidR="007D1D03" w:rsidRPr="00AC31F8">
        <w:rPr>
          <w:lang w:val="en-GB" w:eastAsia="de-DE"/>
        </w:rPr>
        <w:t>cenario</w:t>
      </w:r>
      <w:r w:rsidR="00881979" w:rsidRPr="00AC31F8">
        <w:rPr>
          <w:lang w:val="en-GB" w:eastAsia="de-DE"/>
        </w:rPr>
        <w:t>s</w:t>
      </w:r>
      <w:r w:rsidR="004B1B07" w:rsidRPr="00AC31F8">
        <w:rPr>
          <w:lang w:val="en-GB" w:eastAsia="de-DE"/>
        </w:rPr>
        <w:t xml:space="preserve"> documented in</w:t>
      </w:r>
      <w:r w:rsidR="007D1D03" w:rsidRPr="00AC31F8">
        <w:rPr>
          <w:lang w:val="en-GB" w:eastAsia="de-DE"/>
        </w:rPr>
        <w:t xml:space="preserve"> respective feature files</w:t>
      </w:r>
      <w:r w:rsidR="00CA6404" w:rsidRPr="00AC31F8">
        <w:rPr>
          <w:lang w:val="en-GB" w:eastAsia="de-DE"/>
        </w:rPr>
        <w:t>.</w:t>
      </w:r>
      <w:r w:rsidR="00E34B1B" w:rsidRPr="00AC31F8">
        <w:rPr>
          <w:lang w:val="en-GB" w:eastAsia="de-DE"/>
        </w:rPr>
        <w:t xml:space="preserve"> </w:t>
      </w:r>
      <w:r w:rsidR="00D072EF" w:rsidRPr="00AC31F8">
        <w:rPr>
          <w:lang w:val="en-GB" w:eastAsia="de-DE"/>
        </w:rPr>
        <w:t xml:space="preserve">These can then </w:t>
      </w:r>
      <w:r w:rsidR="006C5D7B" w:rsidRPr="00AC31F8">
        <w:rPr>
          <w:lang w:val="en-GB" w:eastAsia="de-DE"/>
        </w:rPr>
        <w:t xml:space="preserve">be submitted to the quality </w:t>
      </w:r>
      <w:r w:rsidR="00F12B1F" w:rsidRPr="00AC31F8">
        <w:rPr>
          <w:lang w:val="en-GB" w:eastAsia="de-DE"/>
        </w:rPr>
        <w:t>assurance</w:t>
      </w:r>
      <w:r w:rsidR="006C5D7B" w:rsidRPr="00AC31F8">
        <w:rPr>
          <w:lang w:val="en-GB" w:eastAsia="de-DE"/>
        </w:rPr>
        <w:t xml:space="preserve"> process</w:t>
      </w:r>
      <w:r w:rsidR="00D072EF" w:rsidRPr="00AC31F8">
        <w:rPr>
          <w:lang w:val="en-GB" w:eastAsia="de-DE"/>
        </w:rPr>
        <w:t xml:space="preserve"> in accordance with the GAMP5 OQ process. The functional specifications as well as the test scripts have thereby been reviewed and approved</w:t>
      </w:r>
      <w:r w:rsidR="0080696D" w:rsidRPr="00AC31F8">
        <w:rPr>
          <w:lang w:val="en-GB" w:eastAsia="de-DE"/>
        </w:rPr>
        <w:t xml:space="preserve">. </w:t>
      </w:r>
    </w:p>
    <w:p w14:paraId="3D2A2C59" w14:textId="15F436D0" w:rsidR="00535344" w:rsidRPr="00AC31F8" w:rsidRDefault="00FF7EEF" w:rsidP="006726B6">
      <w:pPr>
        <w:rPr>
          <w:lang w:val="en-GB" w:eastAsia="de-DE"/>
        </w:rPr>
      </w:pPr>
      <w:r w:rsidRPr="00AC31F8">
        <w:rPr>
          <w:lang w:val="en-GB" w:eastAsia="de-DE"/>
        </w:rPr>
        <w:t>These are then the basis for the supplier to develop the application and the corresponding glue code</w:t>
      </w:r>
      <w:r w:rsidR="00955A24" w:rsidRPr="00AC31F8">
        <w:rPr>
          <w:lang w:val="en-GB" w:eastAsia="de-DE"/>
        </w:rPr>
        <w:t xml:space="preserve">. </w:t>
      </w:r>
      <w:r w:rsidR="0036254C" w:rsidRPr="00AC31F8">
        <w:rPr>
          <w:lang w:val="en-GB" w:eastAsia="de-DE"/>
        </w:rPr>
        <w:t>Ideally, if the supplier also follows BDD practices, they will use the feature files and</w:t>
      </w:r>
      <w:r w:rsidR="00DF4502" w:rsidRPr="00AC31F8">
        <w:rPr>
          <w:lang w:val="en-GB" w:eastAsia="de-DE"/>
        </w:rPr>
        <w:t xml:space="preserve"> their</w:t>
      </w:r>
      <w:r w:rsidR="0036254C" w:rsidRPr="00AC31F8">
        <w:rPr>
          <w:lang w:val="en-GB" w:eastAsia="de-DE"/>
        </w:rPr>
        <w:t xml:space="preserve"> glue code to implement the application in TDD style</w:t>
      </w:r>
      <w:r w:rsidR="004B587D" w:rsidRPr="00AC31F8">
        <w:rPr>
          <w:lang w:val="en-GB" w:eastAsia="de-DE"/>
        </w:rPr>
        <w:t>.</w:t>
      </w:r>
      <w:r w:rsidR="00CF78F6" w:rsidRPr="00AC31F8">
        <w:rPr>
          <w:lang w:val="en-GB" w:eastAsia="de-DE"/>
        </w:rPr>
        <w:t xml:space="preserve"> </w:t>
      </w:r>
    </w:p>
    <w:p w14:paraId="3064BCE1" w14:textId="3B30F52F" w:rsidR="00B2688E" w:rsidRPr="00AC31F8" w:rsidRDefault="00896C88" w:rsidP="006726B6">
      <w:pPr>
        <w:rPr>
          <w:lang w:val="en-GB" w:eastAsia="de-DE"/>
        </w:rPr>
      </w:pPr>
      <w:r w:rsidRPr="00AC31F8">
        <w:rPr>
          <w:lang w:val="en-GB" w:eastAsia="de-DE"/>
        </w:rPr>
        <w:t>Based on the feature files and</w:t>
      </w:r>
      <w:r w:rsidR="00084124" w:rsidRPr="00AC31F8">
        <w:rPr>
          <w:lang w:val="en-GB" w:eastAsia="de-DE"/>
        </w:rPr>
        <w:t xml:space="preserve"> the supplier’s glue code</w:t>
      </w:r>
      <w:r w:rsidRPr="00AC31F8">
        <w:rPr>
          <w:lang w:val="en-GB" w:eastAsia="de-DE"/>
        </w:rPr>
        <w:t>, it is the responsibility of the tester</w:t>
      </w:r>
      <w:r w:rsidR="007C1F33" w:rsidRPr="00AC31F8">
        <w:rPr>
          <w:lang w:val="en-GB" w:eastAsia="de-DE"/>
        </w:rPr>
        <w:t xml:space="preserve"> to integrate </w:t>
      </w:r>
      <w:r w:rsidR="00F52843" w:rsidRPr="00AC31F8">
        <w:rPr>
          <w:lang w:val="en-GB" w:eastAsia="de-DE"/>
        </w:rPr>
        <w:t>them into the OQ test app and to</w:t>
      </w:r>
      <w:r w:rsidRPr="00AC31F8">
        <w:rPr>
          <w:lang w:val="en-GB" w:eastAsia="de-DE"/>
        </w:rPr>
        <w:t xml:space="preserve"> verify </w:t>
      </w:r>
      <w:r w:rsidR="007F41C2" w:rsidRPr="00AC31F8">
        <w:rPr>
          <w:lang w:val="en-GB" w:eastAsia="de-DE"/>
        </w:rPr>
        <w:t>the OQ Test App configured in this way for its proper functioning</w:t>
      </w:r>
      <w:r w:rsidR="00E616AC" w:rsidRPr="00AC31F8">
        <w:rPr>
          <w:lang w:val="en-GB" w:eastAsia="de-DE"/>
        </w:rPr>
        <w:t>.</w:t>
      </w:r>
      <w:r w:rsidR="00C038FB" w:rsidRPr="00AC31F8">
        <w:rPr>
          <w:lang w:val="en-GB" w:eastAsia="de-DE"/>
        </w:rPr>
        <w:t xml:space="preserve"> </w:t>
      </w:r>
      <w:r w:rsidR="005B5EE0" w:rsidRPr="00AC31F8">
        <w:rPr>
          <w:lang w:val="en-GB" w:eastAsia="de-DE"/>
        </w:rPr>
        <w:t>In addition, further quality checks</w:t>
      </w:r>
      <w:r w:rsidR="0017061C" w:rsidRPr="00AC31F8">
        <w:rPr>
          <w:lang w:val="en-GB" w:eastAsia="de-DE"/>
        </w:rPr>
        <w:t xml:space="preserve"> like</w:t>
      </w:r>
      <w:r w:rsidR="00063955" w:rsidRPr="00AC31F8">
        <w:rPr>
          <w:lang w:val="en-GB" w:eastAsia="de-DE"/>
        </w:rPr>
        <w:t xml:space="preserve"> glue</w:t>
      </w:r>
      <w:r w:rsidR="0017061C" w:rsidRPr="00AC31F8">
        <w:rPr>
          <w:lang w:val="en-GB" w:eastAsia="de-DE"/>
        </w:rPr>
        <w:t xml:space="preserve"> code review</w:t>
      </w:r>
      <w:r w:rsidR="00063955" w:rsidRPr="00AC31F8">
        <w:rPr>
          <w:lang w:val="en-GB" w:eastAsia="de-DE"/>
        </w:rPr>
        <w:t xml:space="preserve"> or spot tests</w:t>
      </w:r>
      <w:r w:rsidR="005B5EE0" w:rsidRPr="00AC31F8">
        <w:rPr>
          <w:lang w:val="en-GB" w:eastAsia="de-DE"/>
        </w:rPr>
        <w:t xml:space="preserve"> can be</w:t>
      </w:r>
      <w:r w:rsidR="00C038FB" w:rsidRPr="00AC31F8">
        <w:rPr>
          <w:lang w:val="en-GB" w:eastAsia="de-DE"/>
        </w:rPr>
        <w:t xml:space="preserve"> foreseen</w:t>
      </w:r>
      <w:r w:rsidRPr="00AC31F8">
        <w:rPr>
          <w:lang w:val="en-GB" w:eastAsia="de-DE"/>
        </w:rPr>
        <w:t xml:space="preserve">, so that the OQs can be </w:t>
      </w:r>
      <w:r w:rsidR="005B5EE0" w:rsidRPr="00AC31F8">
        <w:rPr>
          <w:lang w:val="en-GB" w:eastAsia="de-DE"/>
        </w:rPr>
        <w:t>performed in a valid manner</w:t>
      </w:r>
      <w:r w:rsidR="004F0D04" w:rsidRPr="00AC31F8">
        <w:rPr>
          <w:lang w:val="en-GB" w:eastAsia="de-DE"/>
        </w:rPr>
        <w:t>.</w:t>
      </w:r>
      <w:r w:rsidR="00311B7D" w:rsidRPr="00AC31F8">
        <w:rPr>
          <w:lang w:val="en-GB" w:eastAsia="de-DE"/>
        </w:rPr>
        <w:t xml:space="preserve"> </w:t>
      </w:r>
    </w:p>
    <w:p w14:paraId="41B6CCD1" w14:textId="632F8095" w:rsidR="006726B6" w:rsidRPr="00AC31F8" w:rsidRDefault="00DC177A" w:rsidP="006726B6">
      <w:pPr>
        <w:rPr>
          <w:lang w:val="en-GB" w:eastAsia="de-DE"/>
        </w:rPr>
      </w:pPr>
      <w:r w:rsidRPr="00AC31F8">
        <w:rPr>
          <w:lang w:val="en-GB" w:eastAsia="de-DE"/>
        </w:rPr>
        <w:t>From the automated test process, the test results are generated, which must then be inspected and approved in a review process</w:t>
      </w:r>
      <w:r w:rsidR="00A811D2" w:rsidRPr="00AC31F8">
        <w:rPr>
          <w:lang w:val="en-GB" w:eastAsia="de-DE"/>
        </w:rPr>
        <w:t>.</w:t>
      </w:r>
    </w:p>
    <w:p w14:paraId="056FF49A" w14:textId="67719FBE" w:rsidR="00086BE6" w:rsidRPr="00AC31F8" w:rsidRDefault="006A088F" w:rsidP="002456BC">
      <w:pPr>
        <w:pStyle w:val="Heading2"/>
        <w:rPr>
          <w:lang w:val="en-GB"/>
        </w:rPr>
      </w:pPr>
      <w:bookmarkStart w:id="179" w:name="_Toc46067055"/>
      <w:bookmarkStart w:id="180" w:name="_Toc46238912"/>
      <w:r w:rsidRPr="00AC31F8">
        <w:rPr>
          <w:lang w:val="en-GB"/>
        </w:rPr>
        <w:t>Discussion</w:t>
      </w:r>
      <w:r w:rsidR="001D0749" w:rsidRPr="00AC31F8">
        <w:rPr>
          <w:lang w:val="en-GB"/>
        </w:rPr>
        <w:t xml:space="preserve"> and Conclusions</w:t>
      </w:r>
      <w:r w:rsidR="00AC6978" w:rsidRPr="00AC31F8">
        <w:rPr>
          <w:lang w:val="en-GB"/>
        </w:rPr>
        <w:t xml:space="preserve"> </w:t>
      </w:r>
      <w:r w:rsidR="00702B4A" w:rsidRPr="00AC31F8">
        <w:rPr>
          <w:lang w:val="en-GB"/>
        </w:rPr>
        <w:t>‘Combined OQ-BDD Process’</w:t>
      </w:r>
      <w:bookmarkEnd w:id="179"/>
      <w:bookmarkEnd w:id="180"/>
    </w:p>
    <w:p w14:paraId="4A0E8717" w14:textId="09B1D6C1" w:rsidR="002456BC" w:rsidRPr="00AC31F8" w:rsidRDefault="002456BC" w:rsidP="006726B6">
      <w:pPr>
        <w:rPr>
          <w:lang w:val="en-GB"/>
        </w:rPr>
      </w:pPr>
      <w:r w:rsidRPr="00AC31F8">
        <w:rPr>
          <w:lang w:val="en-GB"/>
        </w:rPr>
        <w:t>In principle it is possible to define an OQ process according to GAMP5</w:t>
      </w:r>
      <w:r w:rsidR="00642905" w:rsidRPr="00AC31F8">
        <w:rPr>
          <w:lang w:val="en-GB"/>
        </w:rPr>
        <w:t xml:space="preserve"> that includes the BDD Practices</w:t>
      </w:r>
      <w:r w:rsidR="00315067" w:rsidRPr="00AC31F8">
        <w:rPr>
          <w:lang w:val="en-GB"/>
        </w:rPr>
        <w:t xml:space="preserve"> as shown in the chapter</w:t>
      </w:r>
      <w:r w:rsidR="00B6527F" w:rsidRPr="00AC31F8">
        <w:rPr>
          <w:lang w:val="en-GB"/>
        </w:rPr>
        <w:t xml:space="preserve"> </w:t>
      </w:r>
      <w:r w:rsidR="00B6527F" w:rsidRPr="00AC31F8">
        <w:rPr>
          <w:lang w:val="en-GB"/>
        </w:rPr>
        <w:fldChar w:fldCharType="begin"/>
      </w:r>
      <w:r w:rsidR="00B6527F" w:rsidRPr="00AC31F8">
        <w:rPr>
          <w:lang w:val="en-GB"/>
        </w:rPr>
        <w:instrText xml:space="preserve"> REF _Ref45875709 \r \h </w:instrText>
      </w:r>
      <w:r w:rsidR="00B6527F" w:rsidRPr="00AC31F8">
        <w:rPr>
          <w:lang w:val="en-GB"/>
        </w:rPr>
      </w:r>
      <w:r w:rsidR="00B6527F" w:rsidRPr="00AC31F8">
        <w:rPr>
          <w:lang w:val="en-GB"/>
        </w:rPr>
        <w:fldChar w:fldCharType="separate"/>
      </w:r>
      <w:r w:rsidR="0063622A" w:rsidRPr="00AC31F8">
        <w:rPr>
          <w:lang w:val="en-GB"/>
        </w:rPr>
        <w:t>5.1</w:t>
      </w:r>
      <w:r w:rsidR="00B6527F" w:rsidRPr="00AC31F8">
        <w:rPr>
          <w:lang w:val="en-GB"/>
        </w:rPr>
        <w:fldChar w:fldCharType="end"/>
      </w:r>
      <w:r w:rsidRPr="00AC31F8">
        <w:rPr>
          <w:lang w:val="en-GB"/>
        </w:rPr>
        <w:t xml:space="preserve">. </w:t>
      </w:r>
      <w:r w:rsidR="002C685F" w:rsidRPr="00AC31F8">
        <w:rPr>
          <w:lang w:val="en-GB"/>
        </w:rPr>
        <w:t>It could also be imaginable to define another OQ-BDD process</w:t>
      </w:r>
      <w:r w:rsidR="007C5631" w:rsidRPr="00AC31F8">
        <w:rPr>
          <w:lang w:val="en-GB"/>
        </w:rPr>
        <w:t xml:space="preserve"> than the one shown in </w:t>
      </w:r>
      <w:r w:rsidR="00165ACA" w:rsidRPr="00AC31F8">
        <w:rPr>
          <w:lang w:val="en-GB"/>
        </w:rPr>
        <w:fldChar w:fldCharType="begin"/>
      </w:r>
      <w:r w:rsidR="00165ACA" w:rsidRPr="00AC31F8">
        <w:rPr>
          <w:lang w:val="en-GB"/>
        </w:rPr>
        <w:instrText xml:space="preserve"> REF _Ref45869802 \h </w:instrText>
      </w:r>
      <w:r w:rsidR="00165ACA" w:rsidRPr="00AC31F8">
        <w:rPr>
          <w:lang w:val="en-GB"/>
        </w:rPr>
      </w:r>
      <w:r w:rsidR="00165ACA" w:rsidRPr="00AC31F8">
        <w:rPr>
          <w:lang w:val="en-GB"/>
        </w:rPr>
        <w:fldChar w:fldCharType="separate"/>
      </w:r>
      <w:r w:rsidR="00854BE3" w:rsidRPr="00AC31F8">
        <w:rPr>
          <w:lang w:val="en-GB"/>
        </w:rPr>
        <w:t xml:space="preserve">Figure </w:t>
      </w:r>
      <w:r w:rsidR="00854BE3">
        <w:rPr>
          <w:noProof/>
          <w:lang w:val="en-GB"/>
        </w:rPr>
        <w:t>19</w:t>
      </w:r>
      <w:r w:rsidR="00165ACA" w:rsidRPr="00AC31F8">
        <w:rPr>
          <w:lang w:val="en-GB"/>
        </w:rPr>
        <w:fldChar w:fldCharType="end"/>
      </w:r>
      <w:r w:rsidR="00165ACA" w:rsidRPr="00AC31F8">
        <w:rPr>
          <w:lang w:val="en-GB"/>
        </w:rPr>
        <w:t xml:space="preserve"> </w:t>
      </w:r>
      <w:r w:rsidR="00DE5639" w:rsidRPr="00AC31F8">
        <w:rPr>
          <w:lang w:val="en-GB"/>
        </w:rPr>
        <w:t>but with this process we have a p</w:t>
      </w:r>
      <w:r w:rsidR="006367A7" w:rsidRPr="00AC31F8">
        <w:rPr>
          <w:lang w:val="en-GB"/>
        </w:rPr>
        <w:t>r</w:t>
      </w:r>
      <w:r w:rsidR="00DE5639" w:rsidRPr="00AC31F8">
        <w:rPr>
          <w:lang w:val="en-GB"/>
        </w:rPr>
        <w:t>oof of concept, that using BDD could be done in a way that is compatible with GAMP5</w:t>
      </w:r>
      <w:r w:rsidR="00DE5C74" w:rsidRPr="00AC31F8">
        <w:rPr>
          <w:lang w:val="en-GB"/>
        </w:rPr>
        <w:t>.</w:t>
      </w:r>
    </w:p>
    <w:p w14:paraId="20FD1431" w14:textId="1A611BB8" w:rsidR="00846809" w:rsidRPr="00AC31F8" w:rsidRDefault="008B3EDF" w:rsidP="006726B6">
      <w:pPr>
        <w:rPr>
          <w:lang w:val="en-GB"/>
        </w:rPr>
      </w:pPr>
      <w:r w:rsidRPr="00AC31F8">
        <w:rPr>
          <w:lang w:val="en-GB"/>
        </w:rPr>
        <w:t>Nevertheless, including</w:t>
      </w:r>
      <w:r w:rsidR="0004445A" w:rsidRPr="00AC31F8">
        <w:rPr>
          <w:lang w:val="en-GB"/>
        </w:rPr>
        <w:t xml:space="preserve"> BDD practices into the OQ process </w:t>
      </w:r>
      <w:r w:rsidR="006A2E3D" w:rsidRPr="00AC31F8">
        <w:rPr>
          <w:lang w:val="en-GB"/>
        </w:rPr>
        <w:t>requires some fundamental changes compare to a</w:t>
      </w:r>
      <w:r w:rsidR="007814E6" w:rsidRPr="00AC31F8">
        <w:rPr>
          <w:lang w:val="en-GB"/>
        </w:rPr>
        <w:t>n</w:t>
      </w:r>
      <w:r w:rsidR="006A2E3D" w:rsidRPr="00AC31F8">
        <w:rPr>
          <w:lang w:val="en-GB"/>
        </w:rPr>
        <w:t xml:space="preserve"> OQ process with manual testing.</w:t>
      </w:r>
      <w:r w:rsidR="007814E6" w:rsidRPr="00AC31F8">
        <w:rPr>
          <w:lang w:val="en-GB"/>
        </w:rPr>
        <w:t xml:space="preserve"> The most important changes are discussed in the following chapters.</w:t>
      </w:r>
    </w:p>
    <w:p w14:paraId="32D7CA9E" w14:textId="0D783F0A" w:rsidR="00B311AC" w:rsidRPr="00AC31F8" w:rsidRDefault="00B311AC" w:rsidP="006A088F">
      <w:pPr>
        <w:pStyle w:val="Heading3"/>
        <w:rPr>
          <w:lang w:val="en-GB"/>
        </w:rPr>
      </w:pPr>
      <w:bookmarkStart w:id="181" w:name="_Ref45975953"/>
      <w:bookmarkStart w:id="182" w:name="_Toc46067056"/>
      <w:bookmarkStart w:id="183" w:name="_Toc46238913"/>
      <w:r w:rsidRPr="00AC31F8">
        <w:rPr>
          <w:lang w:val="en-GB"/>
        </w:rPr>
        <w:lastRenderedPageBreak/>
        <w:t>Functional Specification is (partially) fused with the OQ process</w:t>
      </w:r>
      <w:bookmarkEnd w:id="181"/>
      <w:bookmarkEnd w:id="182"/>
      <w:bookmarkEnd w:id="183"/>
    </w:p>
    <w:p w14:paraId="5917094B" w14:textId="364FF12A" w:rsidR="008D59EC" w:rsidRPr="00AC31F8" w:rsidRDefault="0014294D" w:rsidP="002D05C7">
      <w:pPr>
        <w:rPr>
          <w:lang w:val="en-GB" w:eastAsia="de-DE"/>
        </w:rPr>
      </w:pPr>
      <w:r w:rsidRPr="00AC31F8">
        <w:rPr>
          <w:lang w:val="en-GB" w:eastAsia="de-DE"/>
        </w:rPr>
        <w:t xml:space="preserve">GAMP5 defines that the document 'Functional Specification' should also describe </w:t>
      </w:r>
      <w:r w:rsidR="0071676D" w:rsidRPr="00AC31F8">
        <w:rPr>
          <w:lang w:val="en-GB" w:eastAsia="de-DE"/>
        </w:rPr>
        <w:t xml:space="preserve">the </w:t>
      </w:r>
      <w:r w:rsidRPr="00AC31F8">
        <w:rPr>
          <w:lang w:val="en-GB" w:eastAsia="de-DE"/>
        </w:rPr>
        <w:t xml:space="preserve">design constraints and the definitions of internal and external interfaces </w:t>
      </w:r>
      <w:r w:rsidR="000C117E" w:rsidRPr="00AC31F8">
        <w:rPr>
          <w:lang w:val="en-GB" w:eastAsia="de-DE"/>
        </w:rPr>
        <w:t>(</w:t>
      </w:r>
      <w:r w:rsidR="00706EB4" w:rsidRPr="00AC31F8">
        <w:rPr>
          <w:lang w:val="en-GB" w:eastAsia="de-DE"/>
        </w:rPr>
        <w:t>ISPE, 2008</w:t>
      </w:r>
      <w:r w:rsidR="000C117E" w:rsidRPr="00AC31F8">
        <w:rPr>
          <w:lang w:val="en-GB" w:eastAsia="de-DE"/>
        </w:rPr>
        <w:t>, p</w:t>
      </w:r>
      <w:r w:rsidR="00706EB4" w:rsidRPr="00AC31F8">
        <w:rPr>
          <w:lang w:val="en-GB" w:eastAsia="de-DE"/>
        </w:rPr>
        <w:t xml:space="preserve">. </w:t>
      </w:r>
      <w:r w:rsidR="000C117E" w:rsidRPr="00AC31F8">
        <w:rPr>
          <w:lang w:val="en-GB" w:eastAsia="de-DE"/>
        </w:rPr>
        <w:t xml:space="preserve">175). </w:t>
      </w:r>
      <w:r w:rsidR="002D05C7" w:rsidRPr="00AC31F8">
        <w:rPr>
          <w:lang w:val="en-GB" w:eastAsia="de-DE"/>
        </w:rPr>
        <w:t xml:space="preserve">GAMP5 further expects that only the actual functional specifications can be tested </w:t>
      </w:r>
      <w:r w:rsidR="00F261D5" w:rsidRPr="00AC31F8">
        <w:rPr>
          <w:lang w:val="en-GB" w:eastAsia="de-DE"/>
        </w:rPr>
        <w:t>(</w:t>
      </w:r>
      <w:r w:rsidR="00321971" w:rsidRPr="00AC31F8">
        <w:rPr>
          <w:lang w:val="en-GB" w:eastAsia="de-DE"/>
        </w:rPr>
        <w:t xml:space="preserve">ISPE, 2008, p. </w:t>
      </w:r>
      <w:r w:rsidR="00F261D5" w:rsidRPr="00AC31F8">
        <w:rPr>
          <w:lang w:val="en-GB" w:eastAsia="de-DE"/>
        </w:rPr>
        <w:t xml:space="preserve">175). </w:t>
      </w:r>
      <w:r w:rsidR="00B34402" w:rsidRPr="00AC31F8">
        <w:rPr>
          <w:lang w:val="en-GB" w:eastAsia="de-DE"/>
        </w:rPr>
        <w:t>Accordingly, only these can be considered within the scope of an OQ</w:t>
      </w:r>
      <w:r w:rsidR="00F261D5" w:rsidRPr="00AC31F8">
        <w:rPr>
          <w:lang w:val="en-GB" w:eastAsia="de-DE"/>
        </w:rPr>
        <w:t>.</w:t>
      </w:r>
    </w:p>
    <w:p w14:paraId="010CB043" w14:textId="48A7DBF3" w:rsidR="00E72BDC" w:rsidRPr="00AC31F8" w:rsidRDefault="00D744E4" w:rsidP="00B311AC">
      <w:pPr>
        <w:rPr>
          <w:lang w:val="en-GB" w:eastAsia="de-DE"/>
        </w:rPr>
      </w:pPr>
      <w:r w:rsidRPr="00AC31F8">
        <w:rPr>
          <w:lang w:val="en-GB" w:eastAsia="de-DE"/>
        </w:rPr>
        <w:t>For this reason, it seemed sensible to detach the actual functional specification from the GAMP5 document 'Functional Specification' and transfer it to the OQ process</w:t>
      </w:r>
      <w:r w:rsidR="00BE0A00" w:rsidRPr="00AC31F8">
        <w:rPr>
          <w:lang w:val="en-GB" w:eastAsia="de-DE"/>
        </w:rPr>
        <w:t>.</w:t>
      </w:r>
      <w:r w:rsidR="00DA532F" w:rsidRPr="00AC31F8">
        <w:rPr>
          <w:lang w:val="en-GB" w:eastAsia="de-DE"/>
        </w:rPr>
        <w:t xml:space="preserve"> </w:t>
      </w:r>
    </w:p>
    <w:p w14:paraId="5DA1238A" w14:textId="62286EF6" w:rsidR="009B3592" w:rsidRPr="00AC31F8" w:rsidRDefault="00B4025B" w:rsidP="00B311AC">
      <w:pPr>
        <w:rPr>
          <w:lang w:val="en-GB" w:eastAsia="de-DE"/>
        </w:rPr>
      </w:pPr>
      <w:r w:rsidRPr="00AC31F8">
        <w:rPr>
          <w:lang w:val="en-GB" w:eastAsia="de-DE"/>
        </w:rPr>
        <w:t>This can also be well combined in terms of approval of the functional specifications and test scripts:</w:t>
      </w:r>
      <w:r w:rsidR="00384556" w:rsidRPr="00AC31F8">
        <w:rPr>
          <w:lang w:val="en-GB" w:eastAsia="de-DE"/>
        </w:rPr>
        <w:t xml:space="preserve"> </w:t>
      </w:r>
      <w:r w:rsidR="00DA7D17" w:rsidRPr="00AC31F8">
        <w:rPr>
          <w:lang w:val="en-GB" w:eastAsia="de-DE"/>
        </w:rPr>
        <w:t xml:space="preserve">As discussed in chapter </w:t>
      </w:r>
      <w:r w:rsidR="00EA2C99" w:rsidRPr="00AC31F8">
        <w:rPr>
          <w:lang w:val="en-GB" w:eastAsia="de-DE"/>
        </w:rPr>
        <w:fldChar w:fldCharType="begin"/>
      </w:r>
      <w:r w:rsidR="00EA2C99" w:rsidRPr="00AC31F8">
        <w:rPr>
          <w:lang w:val="en-GB" w:eastAsia="de-DE"/>
        </w:rPr>
        <w:instrText xml:space="preserve"> REF _Ref45876440 \r \h </w:instrText>
      </w:r>
      <w:r w:rsidR="00EA2C99" w:rsidRPr="00AC31F8">
        <w:rPr>
          <w:lang w:val="en-GB" w:eastAsia="de-DE"/>
        </w:rPr>
      </w:r>
      <w:r w:rsidR="00EA2C99" w:rsidRPr="00AC31F8">
        <w:rPr>
          <w:lang w:val="en-GB" w:eastAsia="de-DE"/>
        </w:rPr>
        <w:fldChar w:fldCharType="separate"/>
      </w:r>
      <w:r w:rsidR="00EA2C99" w:rsidRPr="00AC31F8">
        <w:rPr>
          <w:lang w:val="en-GB" w:eastAsia="de-DE"/>
        </w:rPr>
        <w:t>3.3.3</w:t>
      </w:r>
      <w:r w:rsidR="00EA2C99" w:rsidRPr="00AC31F8">
        <w:rPr>
          <w:lang w:val="en-GB" w:eastAsia="de-DE"/>
        </w:rPr>
        <w:fldChar w:fldCharType="end"/>
      </w:r>
      <w:r w:rsidR="00DA7D17" w:rsidRPr="00AC31F8">
        <w:rPr>
          <w:lang w:val="en-GB" w:eastAsia="de-DE"/>
        </w:rPr>
        <w:t>, the roles of SME and Process Owner are suitable for reviewing and approving the test scripts. According to GAMP5, these roles are also predestined to approve the functional specifications (</w:t>
      </w:r>
      <w:r w:rsidR="00321971" w:rsidRPr="00AC31F8">
        <w:rPr>
          <w:lang w:val="en-GB" w:eastAsia="de-DE"/>
        </w:rPr>
        <w:t xml:space="preserve">ISPE, 2008, </w:t>
      </w:r>
      <w:r w:rsidR="00DA7D17" w:rsidRPr="00AC31F8">
        <w:rPr>
          <w:lang w:val="en-GB" w:eastAsia="de-DE"/>
        </w:rPr>
        <w:t>p. 175</w:t>
      </w:r>
      <w:r w:rsidR="00321971" w:rsidRPr="00AC31F8">
        <w:rPr>
          <w:lang w:val="en-GB" w:eastAsia="de-DE"/>
        </w:rPr>
        <w:t>,</w:t>
      </w:r>
      <w:r w:rsidR="00DA7D17" w:rsidRPr="00AC31F8">
        <w:rPr>
          <w:lang w:val="en-GB" w:eastAsia="de-DE"/>
        </w:rPr>
        <w:t xml:space="preserve"> p 58</w:t>
      </w:r>
      <w:r w:rsidR="00321971" w:rsidRPr="00AC31F8">
        <w:rPr>
          <w:lang w:val="en-GB" w:eastAsia="de-DE"/>
        </w:rPr>
        <w:t>,</w:t>
      </w:r>
      <w:r w:rsidR="00DA7D17" w:rsidRPr="00AC31F8">
        <w:rPr>
          <w:lang w:val="en-GB" w:eastAsia="de-DE"/>
        </w:rPr>
        <w:t xml:space="preserve"> p. 60). This permits the process of approving the testable functional specifications and the creation of test scripts to be brought together</w:t>
      </w:r>
      <w:r w:rsidR="000F48C6" w:rsidRPr="00AC31F8">
        <w:rPr>
          <w:lang w:val="en-GB" w:eastAsia="de-DE"/>
        </w:rPr>
        <w:t>.</w:t>
      </w:r>
    </w:p>
    <w:p w14:paraId="791BA0AA" w14:textId="00535AB1" w:rsidR="00D52CB8" w:rsidRPr="00AC31F8" w:rsidRDefault="006857D6" w:rsidP="00D52CB8">
      <w:pPr>
        <w:rPr>
          <w:lang w:val="en-GB" w:eastAsia="de-DE"/>
        </w:rPr>
      </w:pPr>
      <w:r w:rsidRPr="00AC31F8">
        <w:rPr>
          <w:lang w:val="en-GB" w:eastAsia="de-DE"/>
        </w:rPr>
        <w:t>As a consequence, the</w:t>
      </w:r>
      <w:r w:rsidR="006E0442" w:rsidRPr="00AC31F8">
        <w:rPr>
          <w:lang w:val="en-GB" w:eastAsia="de-DE"/>
        </w:rPr>
        <w:t xml:space="preserve"> adapted</w:t>
      </w:r>
      <w:r w:rsidRPr="00AC31F8">
        <w:rPr>
          <w:lang w:val="en-GB" w:eastAsia="de-DE"/>
        </w:rPr>
        <w:t xml:space="preserve"> GAMP5-</w:t>
      </w:r>
      <w:r w:rsidR="00DD5B49" w:rsidRPr="00AC31F8">
        <w:rPr>
          <w:lang w:val="en-GB" w:eastAsia="de-DE"/>
        </w:rPr>
        <w:t>f</w:t>
      </w:r>
      <w:r w:rsidRPr="00AC31F8">
        <w:rPr>
          <w:lang w:val="en-GB" w:eastAsia="de-DE"/>
        </w:rPr>
        <w:t xml:space="preserve">unctional </w:t>
      </w:r>
      <w:r w:rsidR="00DD5B49" w:rsidRPr="00AC31F8">
        <w:rPr>
          <w:lang w:val="en-GB" w:eastAsia="de-DE"/>
        </w:rPr>
        <w:t>s</w:t>
      </w:r>
      <w:r w:rsidRPr="00AC31F8">
        <w:rPr>
          <w:lang w:val="en-GB" w:eastAsia="de-DE"/>
        </w:rPr>
        <w:t>pecification process, which has the document 'Functional Specification' as output, would concentrate on the definition of the design constraints and the definitions of the interfaces, i.e. the actual non-functional requirements</w:t>
      </w:r>
      <w:r w:rsidR="00741E1B" w:rsidRPr="00AC31F8">
        <w:rPr>
          <w:lang w:val="en-GB" w:eastAsia="de-DE"/>
        </w:rPr>
        <w:t xml:space="preserve">. </w:t>
      </w:r>
      <w:r w:rsidR="00D52CB8" w:rsidRPr="00AC31F8">
        <w:rPr>
          <w:lang w:val="en-GB" w:eastAsia="de-DE"/>
        </w:rPr>
        <w:t>How the non-functional requirements would then be integrated with the feature files into the 'Design-Specification' process (see</w:t>
      </w:r>
      <w:r w:rsidR="003924FE" w:rsidRPr="00AC31F8">
        <w:rPr>
          <w:lang w:val="en-GB" w:eastAsia="de-DE"/>
        </w:rPr>
        <w:t xml:space="preserve"> </w:t>
      </w:r>
      <w:r w:rsidR="003924FE" w:rsidRPr="00AC31F8">
        <w:rPr>
          <w:lang w:val="en-GB" w:eastAsia="de-DE"/>
        </w:rPr>
        <w:fldChar w:fldCharType="begin"/>
      </w:r>
      <w:r w:rsidR="003924FE" w:rsidRPr="00AC31F8">
        <w:rPr>
          <w:lang w:val="en-GB" w:eastAsia="de-DE"/>
        </w:rPr>
        <w:instrText xml:space="preserve"> REF _Ref45876852 \h </w:instrText>
      </w:r>
      <w:r w:rsidR="003924FE" w:rsidRPr="00AC31F8">
        <w:rPr>
          <w:lang w:val="en-GB" w:eastAsia="de-DE"/>
        </w:rPr>
      </w:r>
      <w:r w:rsidR="003924FE" w:rsidRPr="00AC31F8">
        <w:rPr>
          <w:lang w:val="en-GB" w:eastAsia="de-DE"/>
        </w:rPr>
        <w:fldChar w:fldCharType="separate"/>
      </w:r>
      <w:r w:rsidR="00854BE3" w:rsidRPr="00AC31F8">
        <w:rPr>
          <w:lang w:val="en-GB"/>
        </w:rPr>
        <w:t xml:space="preserve">Figure </w:t>
      </w:r>
      <w:r w:rsidR="00854BE3" w:rsidRPr="00AC31F8">
        <w:rPr>
          <w:noProof/>
          <w:lang w:val="en-GB"/>
        </w:rPr>
        <w:t>3</w:t>
      </w:r>
      <w:r w:rsidR="00854BE3" w:rsidRPr="00AC31F8">
        <w:rPr>
          <w:lang w:val="en-GB"/>
        </w:rPr>
        <w:t>: Design- and verification process according to GAMP5</w:t>
      </w:r>
      <w:r w:rsidR="003924FE" w:rsidRPr="00AC31F8">
        <w:rPr>
          <w:lang w:val="en-GB" w:eastAsia="de-DE"/>
        </w:rPr>
        <w:fldChar w:fldCharType="end"/>
      </w:r>
      <w:r w:rsidR="00D52CB8" w:rsidRPr="00AC31F8">
        <w:rPr>
          <w:lang w:val="en-GB" w:eastAsia="de-DE"/>
        </w:rPr>
        <w:t xml:space="preserve">) and </w:t>
      </w:r>
      <w:r w:rsidR="003924FE" w:rsidRPr="00AC31F8">
        <w:rPr>
          <w:lang w:val="en-GB" w:eastAsia="de-DE"/>
        </w:rPr>
        <w:t>further</w:t>
      </w:r>
      <w:r w:rsidR="00D52CB8" w:rsidRPr="00AC31F8">
        <w:rPr>
          <w:lang w:val="en-GB" w:eastAsia="de-DE"/>
        </w:rPr>
        <w:t xml:space="preserve"> into the concrete implementation remains to be clarified, e.g. in a further project.</w:t>
      </w:r>
    </w:p>
    <w:p w14:paraId="2E0C2D73" w14:textId="4616F0AB" w:rsidR="00B311AC" w:rsidRPr="00AC31F8" w:rsidRDefault="00B311AC" w:rsidP="00B93A59">
      <w:pPr>
        <w:pStyle w:val="Heading3"/>
        <w:rPr>
          <w:lang w:val="en-GB"/>
        </w:rPr>
      </w:pPr>
      <w:bookmarkStart w:id="184" w:name="_Toc46067057"/>
      <w:bookmarkStart w:id="185" w:name="_Toc46238914"/>
      <w:r w:rsidRPr="00AC31F8">
        <w:rPr>
          <w:lang w:val="en-GB"/>
        </w:rPr>
        <w:t>New Elements are Required</w:t>
      </w:r>
      <w:bookmarkEnd w:id="184"/>
      <w:bookmarkEnd w:id="185"/>
    </w:p>
    <w:p w14:paraId="382048EB" w14:textId="5DD57674" w:rsidR="00F607D1" w:rsidRPr="00AC31F8" w:rsidRDefault="00176F0A" w:rsidP="00F607D1">
      <w:pPr>
        <w:rPr>
          <w:lang w:val="en-GB" w:eastAsia="de-DE"/>
        </w:rPr>
      </w:pPr>
      <w:r w:rsidRPr="00AC31F8">
        <w:rPr>
          <w:lang w:val="en-GB" w:eastAsia="de-DE"/>
        </w:rPr>
        <w:t>The tester role and the test specification must be redefined for the process shown above (</w:t>
      </w:r>
      <w:r w:rsidR="00ED7E85" w:rsidRPr="00AC31F8">
        <w:rPr>
          <w:lang w:val="en-GB" w:eastAsia="de-DE"/>
        </w:rPr>
        <w:fldChar w:fldCharType="begin"/>
      </w:r>
      <w:r w:rsidR="00ED7E85" w:rsidRPr="00AC31F8">
        <w:rPr>
          <w:lang w:val="en-GB" w:eastAsia="de-DE"/>
        </w:rPr>
        <w:instrText xml:space="preserve"> REF _Ref45869802 \h </w:instrText>
      </w:r>
      <w:r w:rsidR="00ED7E85" w:rsidRPr="00AC31F8">
        <w:rPr>
          <w:lang w:val="en-GB" w:eastAsia="de-DE"/>
        </w:rPr>
      </w:r>
      <w:r w:rsidR="00ED7E85" w:rsidRPr="00AC31F8">
        <w:rPr>
          <w:lang w:val="en-GB" w:eastAsia="de-DE"/>
        </w:rPr>
        <w:fldChar w:fldCharType="separate"/>
      </w:r>
      <w:r w:rsidR="00854BE3" w:rsidRPr="00AC31F8">
        <w:rPr>
          <w:lang w:val="en-GB"/>
        </w:rPr>
        <w:t xml:space="preserve">Figure </w:t>
      </w:r>
      <w:r w:rsidR="00854BE3">
        <w:rPr>
          <w:noProof/>
          <w:lang w:val="en-GB"/>
        </w:rPr>
        <w:t>19</w:t>
      </w:r>
      <w:r w:rsidR="00ED7E85" w:rsidRPr="00AC31F8">
        <w:rPr>
          <w:lang w:val="en-GB" w:eastAsia="de-DE"/>
        </w:rPr>
        <w:fldChar w:fldCharType="end"/>
      </w:r>
      <w:r w:rsidRPr="00AC31F8">
        <w:rPr>
          <w:lang w:val="en-GB" w:eastAsia="de-DE"/>
        </w:rPr>
        <w:t>). Both elements already existed in the original OQ process, but their characteristics are clearly different with the new process</w:t>
      </w:r>
      <w:r w:rsidR="00D6108B" w:rsidRPr="00AC31F8">
        <w:rPr>
          <w:lang w:val="en-GB" w:eastAsia="de-DE"/>
        </w:rPr>
        <w:t>:</w:t>
      </w:r>
    </w:p>
    <w:p w14:paraId="52F6EFCA" w14:textId="3C7D6413" w:rsidR="00B311AC" w:rsidRPr="00AC31F8" w:rsidRDefault="008705D4" w:rsidP="003C34DE">
      <w:pPr>
        <w:pStyle w:val="ListParagraph"/>
        <w:numPr>
          <w:ilvl w:val="0"/>
          <w:numId w:val="59"/>
        </w:numPr>
        <w:rPr>
          <w:lang w:val="en-GB" w:eastAsia="de-DE"/>
        </w:rPr>
      </w:pPr>
      <w:r w:rsidRPr="00AC31F8">
        <w:rPr>
          <w:lang w:val="en-GB" w:eastAsia="de-DE"/>
        </w:rPr>
        <w:t>The tester now assumes a control function with regard to the correct execution of the tests by the machine. He no longer tests himself, or if he does, it would be with regard to supplementary quality assurance. Such tests would not be defined by a given test script. They would rather be built in as additional, unpredictable quality assurance based on the experience and competence of the tester</w:t>
      </w:r>
      <w:r w:rsidR="00CF5084" w:rsidRPr="00AC31F8">
        <w:rPr>
          <w:lang w:val="en-GB" w:eastAsia="de-DE"/>
        </w:rPr>
        <w:t xml:space="preserve"> (spot tests</w:t>
      </w:r>
      <w:r w:rsidR="00B23B2E" w:rsidRPr="00AC31F8">
        <w:rPr>
          <w:lang w:val="en-GB" w:eastAsia="de-DE"/>
        </w:rPr>
        <w:t>)</w:t>
      </w:r>
      <w:r w:rsidRPr="00AC31F8">
        <w:rPr>
          <w:lang w:val="en-GB" w:eastAsia="de-DE"/>
        </w:rPr>
        <w:t xml:space="preserve">. To </w:t>
      </w:r>
      <w:r w:rsidR="00B23B2E" w:rsidRPr="00AC31F8">
        <w:rPr>
          <w:lang w:val="en-GB" w:eastAsia="de-DE"/>
        </w:rPr>
        <w:t xml:space="preserve">be able to </w:t>
      </w:r>
      <w:r w:rsidR="00073901" w:rsidRPr="00AC31F8">
        <w:rPr>
          <w:lang w:val="en-GB" w:eastAsia="de-DE"/>
        </w:rPr>
        <w:t>fulfil these new tasks</w:t>
      </w:r>
      <w:r w:rsidRPr="00AC31F8">
        <w:rPr>
          <w:lang w:val="en-GB" w:eastAsia="de-DE"/>
        </w:rPr>
        <w:t>, a tester within the new process requires</w:t>
      </w:r>
      <w:r w:rsidR="000E3C98" w:rsidRPr="00AC31F8">
        <w:rPr>
          <w:lang w:val="en-GB" w:eastAsia="de-DE"/>
        </w:rPr>
        <w:t xml:space="preserve"> test management</w:t>
      </w:r>
      <w:r w:rsidRPr="00AC31F8">
        <w:rPr>
          <w:lang w:val="en-GB" w:eastAsia="de-DE"/>
        </w:rPr>
        <w:t xml:space="preserve"> experience</w:t>
      </w:r>
      <w:r w:rsidR="000E3C98" w:rsidRPr="00AC31F8">
        <w:rPr>
          <w:lang w:val="en-GB" w:eastAsia="de-DE"/>
        </w:rPr>
        <w:t xml:space="preserve"> and experience</w:t>
      </w:r>
      <w:r w:rsidRPr="00AC31F8">
        <w:rPr>
          <w:lang w:val="en-GB" w:eastAsia="de-DE"/>
        </w:rPr>
        <w:t xml:space="preserve"> with test automation and must</w:t>
      </w:r>
      <w:r w:rsidR="003D0311" w:rsidRPr="00AC31F8">
        <w:rPr>
          <w:lang w:val="en-GB" w:eastAsia="de-DE"/>
        </w:rPr>
        <w:t xml:space="preserve"> therefore</w:t>
      </w:r>
      <w:r w:rsidRPr="00AC31F8">
        <w:rPr>
          <w:lang w:val="en-GB" w:eastAsia="de-DE"/>
        </w:rPr>
        <w:t xml:space="preserve"> be able to read and understand code - </w:t>
      </w:r>
      <w:proofErr w:type="spellStart"/>
      <w:r w:rsidRPr="00AC31F8">
        <w:rPr>
          <w:lang w:val="en-GB" w:eastAsia="de-DE"/>
        </w:rPr>
        <w:t>i</w:t>
      </w:r>
      <w:proofErr w:type="spellEnd"/>
      <w:r w:rsidRPr="00AC31F8">
        <w:rPr>
          <w:lang w:val="en-GB" w:eastAsia="de-DE"/>
        </w:rPr>
        <w:t>. e. he</w:t>
      </w:r>
      <w:r w:rsidR="003D0311" w:rsidRPr="00AC31F8">
        <w:rPr>
          <w:lang w:val="en-GB" w:eastAsia="de-DE"/>
        </w:rPr>
        <w:t xml:space="preserve"> additionally</w:t>
      </w:r>
      <w:r w:rsidRPr="00AC31F8">
        <w:rPr>
          <w:lang w:val="en-GB" w:eastAsia="de-DE"/>
        </w:rPr>
        <w:t xml:space="preserve"> needs technical knowledge</w:t>
      </w:r>
      <w:r w:rsidR="00C624F9" w:rsidRPr="00AC31F8">
        <w:rPr>
          <w:lang w:val="en-GB" w:eastAsia="de-DE"/>
        </w:rPr>
        <w:t>.</w:t>
      </w:r>
    </w:p>
    <w:p w14:paraId="550F9158" w14:textId="107CB784" w:rsidR="00932FCB" w:rsidRPr="00AC31F8" w:rsidRDefault="00E32919" w:rsidP="003C34DE">
      <w:pPr>
        <w:pStyle w:val="ListParagraph"/>
        <w:numPr>
          <w:ilvl w:val="0"/>
          <w:numId w:val="59"/>
        </w:numPr>
        <w:rPr>
          <w:lang w:val="en-GB" w:eastAsia="de-DE"/>
        </w:rPr>
      </w:pPr>
      <w:r w:rsidRPr="00AC31F8">
        <w:rPr>
          <w:lang w:val="en-GB" w:eastAsia="de-DE"/>
        </w:rPr>
        <w:t xml:space="preserve">The test specifications define the procedure of the OQs to be performed based on the test plan. Accordingly, the new OQ-BDD process must be mapped and approved in these two </w:t>
      </w:r>
      <w:r w:rsidRPr="00AC31F8">
        <w:rPr>
          <w:lang w:val="en-GB" w:eastAsia="de-DE"/>
        </w:rPr>
        <w:lastRenderedPageBreak/>
        <w:t xml:space="preserve">documents. The specific GAMP5 requirements for test automation must also be </w:t>
      </w:r>
      <w:proofErr w:type="gramStart"/>
      <w:r w:rsidRPr="00AC31F8">
        <w:rPr>
          <w:lang w:val="en-GB" w:eastAsia="de-DE"/>
        </w:rPr>
        <w:t>taken into account</w:t>
      </w:r>
      <w:proofErr w:type="gramEnd"/>
      <w:r w:rsidR="00882695" w:rsidRPr="00AC31F8">
        <w:rPr>
          <w:lang w:val="en-GB" w:eastAsia="de-DE"/>
        </w:rPr>
        <w:t xml:space="preserve"> (compare </w:t>
      </w:r>
      <w:r w:rsidR="009F4EC0" w:rsidRPr="00AC31F8">
        <w:rPr>
          <w:lang w:val="en-GB" w:eastAsia="de-DE"/>
        </w:rPr>
        <w:fldChar w:fldCharType="begin"/>
      </w:r>
      <w:r w:rsidR="009F4EC0" w:rsidRPr="00AC31F8">
        <w:rPr>
          <w:lang w:val="en-GB" w:eastAsia="de-DE"/>
        </w:rPr>
        <w:instrText xml:space="preserve"> REF _Ref45877486 \r \h </w:instrText>
      </w:r>
      <w:r w:rsidR="009F4EC0" w:rsidRPr="00AC31F8">
        <w:rPr>
          <w:lang w:val="en-GB" w:eastAsia="de-DE"/>
        </w:rPr>
      </w:r>
      <w:r w:rsidR="009F4EC0" w:rsidRPr="00AC31F8">
        <w:rPr>
          <w:lang w:val="en-GB" w:eastAsia="de-DE"/>
        </w:rPr>
        <w:fldChar w:fldCharType="separate"/>
      </w:r>
      <w:r w:rsidR="009F4EC0" w:rsidRPr="00AC31F8">
        <w:rPr>
          <w:lang w:val="en-GB" w:eastAsia="de-DE"/>
        </w:rPr>
        <w:t>3.1.5</w:t>
      </w:r>
      <w:r w:rsidR="009F4EC0" w:rsidRPr="00AC31F8">
        <w:rPr>
          <w:lang w:val="en-GB" w:eastAsia="de-DE"/>
        </w:rPr>
        <w:fldChar w:fldCharType="end"/>
      </w:r>
      <w:r w:rsidR="009F4EC0" w:rsidRPr="00AC31F8">
        <w:rPr>
          <w:lang w:val="en-GB" w:eastAsia="de-DE"/>
        </w:rPr>
        <w:t>)</w:t>
      </w:r>
      <w:r w:rsidR="00AC6978" w:rsidRPr="00AC31F8">
        <w:rPr>
          <w:lang w:val="en-GB" w:eastAsia="de-DE"/>
        </w:rPr>
        <w:t>.</w:t>
      </w:r>
    </w:p>
    <w:p w14:paraId="65D61840" w14:textId="60DFAEC2" w:rsidR="00B311AC" w:rsidRPr="00AC31F8" w:rsidRDefault="00B311AC" w:rsidP="006A088F">
      <w:pPr>
        <w:pStyle w:val="Heading3"/>
        <w:rPr>
          <w:lang w:val="en-GB"/>
        </w:rPr>
      </w:pPr>
      <w:bookmarkStart w:id="186" w:name="_Toc46067058"/>
      <w:bookmarkStart w:id="187" w:name="_Toc46238915"/>
      <w:r w:rsidRPr="00AC31F8">
        <w:rPr>
          <w:lang w:val="en-GB"/>
        </w:rPr>
        <w:t>Changes in the Documentation Set-Up</w:t>
      </w:r>
      <w:bookmarkEnd w:id="186"/>
      <w:bookmarkEnd w:id="187"/>
    </w:p>
    <w:p w14:paraId="00403F3E" w14:textId="64295D60" w:rsidR="00276381" w:rsidRPr="00AC31F8" w:rsidRDefault="009C2975" w:rsidP="00276381">
      <w:pPr>
        <w:rPr>
          <w:lang w:val="en-GB" w:eastAsia="de-DE"/>
        </w:rPr>
      </w:pPr>
      <w:r w:rsidRPr="00AC31F8">
        <w:rPr>
          <w:lang w:val="en-GB" w:eastAsia="de-DE"/>
        </w:rPr>
        <w:t>As already seen, the new OQ process is based directly on the user requirements to create the feature files. These feature files contain scenarios grouped according to the functionality of the application to be developed, whereby these scenarios represent both the functional specification and the test cases. This changes the basic structure of the document system from 'ordered by type' to '</w:t>
      </w:r>
      <w:proofErr w:type="gramStart"/>
      <w:r w:rsidRPr="00AC31F8">
        <w:rPr>
          <w:lang w:val="en-GB" w:eastAsia="de-DE"/>
        </w:rPr>
        <w:t>ordered</w:t>
      </w:r>
      <w:proofErr w:type="gramEnd"/>
      <w:r w:rsidRPr="00AC31F8">
        <w:rPr>
          <w:lang w:val="en-GB" w:eastAsia="de-DE"/>
        </w:rPr>
        <w:t xml:space="preserve"> by content' as shown in </w:t>
      </w:r>
      <w:r w:rsidR="00854BE3">
        <w:rPr>
          <w:lang w:val="en-GB" w:eastAsia="de-DE"/>
        </w:rPr>
        <w:fldChar w:fldCharType="begin"/>
      </w:r>
      <w:r w:rsidR="00854BE3">
        <w:rPr>
          <w:lang w:val="en-GB" w:eastAsia="de-DE"/>
        </w:rPr>
        <w:instrText xml:space="preserve"> REF _Ref46239430 \h </w:instrText>
      </w:r>
      <w:r w:rsidR="00854BE3">
        <w:rPr>
          <w:lang w:val="en-GB" w:eastAsia="de-DE"/>
        </w:rPr>
      </w:r>
      <w:r w:rsidR="00854BE3">
        <w:rPr>
          <w:lang w:val="en-GB" w:eastAsia="de-DE"/>
        </w:rPr>
        <w:fldChar w:fldCharType="separate"/>
      </w:r>
      <w:r w:rsidR="00854BE3" w:rsidRPr="00AC31F8">
        <w:rPr>
          <w:lang w:val="en-GB"/>
        </w:rPr>
        <w:t xml:space="preserve">Figure </w:t>
      </w:r>
      <w:r w:rsidR="00854BE3" w:rsidRPr="00AC31F8">
        <w:rPr>
          <w:noProof/>
          <w:lang w:val="en-GB"/>
        </w:rPr>
        <w:t>20</w:t>
      </w:r>
      <w:r w:rsidR="00854BE3">
        <w:rPr>
          <w:lang w:val="en-GB" w:eastAsia="de-DE"/>
        </w:rPr>
        <w:fldChar w:fldCharType="end"/>
      </w:r>
      <w:r w:rsidR="003978C1" w:rsidRPr="00AC31F8">
        <w:rPr>
          <w:lang w:val="en-GB" w:eastAsia="de-DE"/>
        </w:rPr>
        <w:t>.</w:t>
      </w:r>
    </w:p>
    <w:p w14:paraId="553A66DB" w14:textId="77777777" w:rsidR="0058728F" w:rsidRPr="00AC31F8" w:rsidRDefault="00F8490B" w:rsidP="0058728F">
      <w:pPr>
        <w:keepNext/>
        <w:rPr>
          <w:lang w:val="en-GB"/>
        </w:rPr>
      </w:pPr>
      <w:r w:rsidRPr="00AC31F8">
        <w:rPr>
          <w:noProof/>
          <w:lang w:eastAsia="de-CH"/>
        </w:rPr>
        <w:drawing>
          <wp:inline distT="0" distB="0" distL="0" distR="0" wp14:anchorId="745DC8F8" wp14:editId="64D05FD8">
            <wp:extent cx="2864485" cy="305562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864485" cy="3055620"/>
                    </a:xfrm>
                    <a:prstGeom prst="rect">
                      <a:avLst/>
                    </a:prstGeom>
                    <a:noFill/>
                    <a:ln>
                      <a:noFill/>
                    </a:ln>
                  </pic:spPr>
                </pic:pic>
              </a:graphicData>
            </a:graphic>
          </wp:inline>
        </w:drawing>
      </w:r>
    </w:p>
    <w:p w14:paraId="3A36F189" w14:textId="6BDBE6B7" w:rsidR="00B311AC" w:rsidRPr="00AC31F8" w:rsidRDefault="00486A44" w:rsidP="00486A44">
      <w:pPr>
        <w:pStyle w:val="Caption"/>
        <w:rPr>
          <w:lang w:val="en-GB"/>
        </w:rPr>
      </w:pPr>
      <w:bookmarkStart w:id="188" w:name="_Ref46239430"/>
      <w:bookmarkStart w:id="189" w:name="_Toc46067140"/>
      <w:bookmarkStart w:id="190" w:name="_Toc46237527"/>
      <w:r w:rsidRPr="00AC31F8">
        <w:rPr>
          <w:lang w:val="en-GB"/>
        </w:rPr>
        <w:t xml:space="preserve">Figure </w:t>
      </w:r>
      <w:r w:rsidRPr="00AC31F8">
        <w:rPr>
          <w:lang w:val="en-GB"/>
        </w:rPr>
        <w:fldChar w:fldCharType="begin"/>
      </w:r>
      <w:r w:rsidRPr="00AC31F8">
        <w:rPr>
          <w:lang w:val="en-GB"/>
        </w:rPr>
        <w:instrText xml:space="preserve"> SEQ Figure \* ARABIC </w:instrText>
      </w:r>
      <w:r w:rsidRPr="00AC31F8">
        <w:rPr>
          <w:lang w:val="en-GB"/>
        </w:rPr>
        <w:fldChar w:fldCharType="separate"/>
      </w:r>
      <w:r w:rsidR="00FB5F37" w:rsidRPr="00AC31F8">
        <w:rPr>
          <w:noProof/>
          <w:lang w:val="en-GB"/>
        </w:rPr>
        <w:t>20</w:t>
      </w:r>
      <w:r w:rsidRPr="00AC31F8">
        <w:rPr>
          <w:lang w:val="en-GB"/>
        </w:rPr>
        <w:fldChar w:fldCharType="end"/>
      </w:r>
      <w:bookmarkEnd w:id="188"/>
      <w:r w:rsidRPr="00AC31F8">
        <w:rPr>
          <w:lang w:val="en-GB"/>
        </w:rPr>
        <w:t>: The documents are no longer structured according to the type 'User Requirement', 'Functional Specification', 'Test Scripts', but according to the functionality of the application, which is completely represented in each document</w:t>
      </w:r>
      <w:bookmarkEnd w:id="189"/>
      <w:bookmarkEnd w:id="190"/>
    </w:p>
    <w:p w14:paraId="1AF7681B" w14:textId="77777777" w:rsidR="00304B91" w:rsidRPr="00AC31F8" w:rsidRDefault="00304B91" w:rsidP="006726B6">
      <w:pPr>
        <w:rPr>
          <w:lang w:val="en-GB" w:eastAsia="de-DE"/>
        </w:rPr>
      </w:pPr>
    </w:p>
    <w:p w14:paraId="50595688" w14:textId="74DA3588" w:rsidR="006A088F" w:rsidRPr="00AC31F8" w:rsidRDefault="00FF1533" w:rsidP="006726B6">
      <w:pPr>
        <w:rPr>
          <w:lang w:val="en-GB" w:eastAsia="de-DE"/>
        </w:rPr>
      </w:pPr>
      <w:r w:rsidRPr="00AC31F8">
        <w:rPr>
          <w:lang w:val="en-GB" w:eastAsia="de-DE"/>
        </w:rPr>
        <w:t>For the GAMP5 requirement of traceability this means a substantial simplification, since the f</w:t>
      </w:r>
      <w:r w:rsidR="00BC16DF" w:rsidRPr="00AC31F8">
        <w:rPr>
          <w:lang w:val="en-GB" w:eastAsia="de-DE"/>
        </w:rPr>
        <w:t>ea</w:t>
      </w:r>
      <w:r w:rsidRPr="00AC31F8">
        <w:rPr>
          <w:lang w:val="en-GB" w:eastAsia="de-DE"/>
        </w:rPr>
        <w:t>ture files can be regarded as single source of truth from the user requirements, which are described or linked in the specification brief, via the functional specification to the test scripts</w:t>
      </w:r>
      <w:r w:rsidR="005012CD" w:rsidRPr="00AC31F8">
        <w:rPr>
          <w:lang w:val="en-GB" w:eastAsia="de-DE"/>
        </w:rPr>
        <w:t xml:space="preserve"> </w:t>
      </w:r>
      <w:r w:rsidR="00FC7B34" w:rsidRPr="00AC31F8">
        <w:rPr>
          <w:lang w:val="en-GB"/>
        </w:rPr>
        <w:t>(</w:t>
      </w:r>
      <w:proofErr w:type="spellStart"/>
      <w:r w:rsidR="00FC7B34" w:rsidRPr="00AC31F8">
        <w:rPr>
          <w:lang w:val="en-GB"/>
        </w:rPr>
        <w:t>Hellesøy</w:t>
      </w:r>
      <w:proofErr w:type="spellEnd"/>
      <w:r w:rsidR="00FC7B34" w:rsidRPr="00AC31F8">
        <w:rPr>
          <w:lang w:val="en-GB"/>
        </w:rPr>
        <w:t>, 2015)</w:t>
      </w:r>
      <w:r w:rsidR="008F43F3" w:rsidRPr="00AC31F8">
        <w:rPr>
          <w:lang w:val="en-GB" w:eastAsia="de-DE"/>
        </w:rPr>
        <w:t xml:space="preserve">. </w:t>
      </w:r>
      <w:r w:rsidR="00910B3C" w:rsidRPr="00AC31F8">
        <w:rPr>
          <w:lang w:val="en-GB" w:eastAsia="de-DE"/>
        </w:rPr>
        <w:t>In contrast, in the classic process, traceability from the user requirements via the functional specifications to the individual test cases must be guaranteed with an additional effort</w:t>
      </w:r>
      <w:r w:rsidR="005E3B74" w:rsidRPr="00AC31F8">
        <w:rPr>
          <w:lang w:val="en-GB" w:eastAsia="de-DE"/>
        </w:rPr>
        <w:t>.</w:t>
      </w:r>
    </w:p>
    <w:p w14:paraId="5783AFE9" w14:textId="14B40519" w:rsidR="006A088F" w:rsidRPr="00AC31F8" w:rsidRDefault="008D64B7" w:rsidP="006A088F">
      <w:pPr>
        <w:pStyle w:val="Heading3"/>
        <w:rPr>
          <w:lang w:val="en-GB"/>
        </w:rPr>
      </w:pPr>
      <w:bookmarkStart w:id="191" w:name="_Toc46067059"/>
      <w:bookmarkStart w:id="192" w:name="_Toc46238916"/>
      <w:r w:rsidRPr="00AC31F8">
        <w:rPr>
          <w:lang w:val="en-GB"/>
        </w:rPr>
        <w:lastRenderedPageBreak/>
        <w:t xml:space="preserve">Conclusions after </w:t>
      </w:r>
      <w:r w:rsidR="00A62764" w:rsidRPr="00AC31F8">
        <w:rPr>
          <w:lang w:val="en-GB"/>
        </w:rPr>
        <w:t>Analysis of the GAMP5 Requirement and the Processes</w:t>
      </w:r>
      <w:bookmarkEnd w:id="191"/>
      <w:bookmarkEnd w:id="192"/>
    </w:p>
    <w:p w14:paraId="22DC7607" w14:textId="117087B3" w:rsidR="006A088F" w:rsidRPr="00AC31F8" w:rsidRDefault="003B3AF5" w:rsidP="006726B6">
      <w:pPr>
        <w:rPr>
          <w:lang w:val="en-GB"/>
        </w:rPr>
      </w:pPr>
      <w:r w:rsidRPr="00AC31F8">
        <w:rPr>
          <w:lang w:val="en-GB"/>
        </w:rPr>
        <w:t>There was nothing that could be determined that would in principle prevent the use of BDD for the automated execution of OQ tests. On the contrary, some points even suggest that additional benefits could arise beyond test automation. These include in particular</w:t>
      </w:r>
      <w:r w:rsidR="00BF1700" w:rsidRPr="00AC31F8">
        <w:rPr>
          <w:lang w:val="en-GB"/>
        </w:rPr>
        <w:t>:</w:t>
      </w:r>
    </w:p>
    <w:p w14:paraId="201BC4F5" w14:textId="0E80456C" w:rsidR="00B266B7" w:rsidRPr="00AC31F8" w:rsidRDefault="00B266B7" w:rsidP="00B266B7">
      <w:pPr>
        <w:pStyle w:val="ListParagraph"/>
        <w:numPr>
          <w:ilvl w:val="0"/>
          <w:numId w:val="31"/>
        </w:numPr>
        <w:rPr>
          <w:lang w:val="en-GB"/>
        </w:rPr>
      </w:pPr>
      <w:r w:rsidRPr="00AC31F8">
        <w:rPr>
          <w:lang w:val="en-GB"/>
        </w:rPr>
        <w:t>Simplifications in traceability from the user requirements to the individual scenarios.</w:t>
      </w:r>
    </w:p>
    <w:p w14:paraId="645FB9E7" w14:textId="4E216711" w:rsidR="00B266B7" w:rsidRPr="00AC31F8" w:rsidRDefault="00B266B7" w:rsidP="00B266B7">
      <w:pPr>
        <w:pStyle w:val="ListParagraph"/>
        <w:numPr>
          <w:ilvl w:val="0"/>
          <w:numId w:val="31"/>
        </w:numPr>
        <w:rPr>
          <w:lang w:val="en-GB"/>
        </w:rPr>
      </w:pPr>
      <w:r w:rsidRPr="00AC31F8">
        <w:rPr>
          <w:lang w:val="en-GB"/>
        </w:rPr>
        <w:t>Less redundancy in the individual processes, since the creation of functional specifications at least partially coincides with the OQ process</w:t>
      </w:r>
    </w:p>
    <w:p w14:paraId="63B43A3B" w14:textId="3A8579A5" w:rsidR="00A97A9A" w:rsidRPr="00AC31F8" w:rsidRDefault="00B266B7" w:rsidP="00B266B7">
      <w:pPr>
        <w:pStyle w:val="ListParagraph"/>
        <w:numPr>
          <w:ilvl w:val="0"/>
          <w:numId w:val="31"/>
        </w:numPr>
        <w:rPr>
          <w:lang w:val="en-GB"/>
        </w:rPr>
      </w:pPr>
      <w:r w:rsidRPr="00AC31F8">
        <w:rPr>
          <w:lang w:val="en-GB"/>
        </w:rPr>
        <w:t>Introduction of an additional quality check</w:t>
      </w:r>
      <w:r w:rsidR="0066504D" w:rsidRPr="00AC31F8">
        <w:rPr>
          <w:lang w:val="en-GB"/>
        </w:rPr>
        <w:t xml:space="preserve"> in</w:t>
      </w:r>
      <w:r w:rsidRPr="00AC31F8">
        <w:rPr>
          <w:lang w:val="en-GB"/>
        </w:rPr>
        <w:t xml:space="preserve"> the testing step, which strengthens the function of the tester and gives it more responsibility. However, the tester is also expected to have more technical knowledge about test automation</w:t>
      </w:r>
      <w:r w:rsidR="00914AE2" w:rsidRPr="00AC31F8">
        <w:rPr>
          <w:lang w:val="en-GB"/>
        </w:rPr>
        <w:t>.</w:t>
      </w:r>
    </w:p>
    <w:p w14:paraId="383BF58C" w14:textId="5764814B" w:rsidR="00A97A9A" w:rsidRPr="00AC31F8" w:rsidRDefault="00652621" w:rsidP="00A97A9A">
      <w:pPr>
        <w:rPr>
          <w:lang w:val="en-GB"/>
        </w:rPr>
      </w:pPr>
      <w:r w:rsidRPr="00AC31F8">
        <w:rPr>
          <w:lang w:val="en-GB"/>
        </w:rPr>
        <w:t>Since so far nothing could be identified that could prevent the integration of BDD, a prototype is to be created in a next step to examine this new process in more detail with regard to the practical implementation</w:t>
      </w:r>
      <w:r w:rsidR="00C77C0C" w:rsidRPr="00AC31F8">
        <w:rPr>
          <w:lang w:val="en-GB"/>
        </w:rPr>
        <w:t>.</w:t>
      </w:r>
    </w:p>
    <w:p w14:paraId="57F1ED28" w14:textId="77777777" w:rsidR="00914AE2" w:rsidRPr="00AC31F8" w:rsidRDefault="00914AE2" w:rsidP="00914AE2">
      <w:pPr>
        <w:rPr>
          <w:lang w:val="en-GB"/>
        </w:rPr>
      </w:pPr>
    </w:p>
    <w:p w14:paraId="3BBCE4F7" w14:textId="58A89F96" w:rsidR="008C686D" w:rsidRPr="00AC31F8" w:rsidRDefault="008C686D" w:rsidP="008C686D">
      <w:pPr>
        <w:rPr>
          <w:lang w:val="en-GB"/>
        </w:rPr>
      </w:pPr>
    </w:p>
    <w:p w14:paraId="57FF1EBF" w14:textId="714B7CBF" w:rsidR="008C686D" w:rsidRPr="00AC31F8" w:rsidRDefault="008C686D" w:rsidP="008C686D">
      <w:pPr>
        <w:rPr>
          <w:lang w:val="en-GB"/>
        </w:rPr>
      </w:pPr>
    </w:p>
    <w:p w14:paraId="77FD92C9" w14:textId="55F51C55" w:rsidR="008C686D" w:rsidRPr="00AC31F8" w:rsidRDefault="008C686D" w:rsidP="008C686D">
      <w:pPr>
        <w:rPr>
          <w:lang w:val="en-GB"/>
        </w:rPr>
      </w:pPr>
    </w:p>
    <w:p w14:paraId="374CD7B3" w14:textId="19FBBA4F" w:rsidR="008C686D" w:rsidRPr="00AC31F8" w:rsidRDefault="008C686D" w:rsidP="008C686D">
      <w:pPr>
        <w:rPr>
          <w:lang w:val="en-GB"/>
        </w:rPr>
      </w:pPr>
    </w:p>
    <w:p w14:paraId="692718BA" w14:textId="1BEC81F9" w:rsidR="008C686D" w:rsidRPr="00AC31F8" w:rsidRDefault="008C686D" w:rsidP="008C686D">
      <w:pPr>
        <w:rPr>
          <w:lang w:val="en-GB"/>
        </w:rPr>
      </w:pPr>
    </w:p>
    <w:p w14:paraId="5B42DE3C" w14:textId="2F548727" w:rsidR="008C686D" w:rsidRPr="00AC31F8" w:rsidRDefault="008C686D" w:rsidP="008C686D">
      <w:pPr>
        <w:rPr>
          <w:lang w:val="en-GB"/>
        </w:rPr>
      </w:pPr>
    </w:p>
    <w:p w14:paraId="58D1B776" w14:textId="007810F9" w:rsidR="008C686D" w:rsidRPr="00AC31F8" w:rsidRDefault="008C686D" w:rsidP="008C686D">
      <w:pPr>
        <w:rPr>
          <w:lang w:val="en-GB"/>
        </w:rPr>
      </w:pPr>
    </w:p>
    <w:p w14:paraId="192FD18A" w14:textId="2BDB4CF8" w:rsidR="008C686D" w:rsidRPr="00AC31F8" w:rsidRDefault="008C686D" w:rsidP="008C686D">
      <w:pPr>
        <w:tabs>
          <w:tab w:val="clear" w:pos="851"/>
          <w:tab w:val="left" w:pos="3317"/>
        </w:tabs>
        <w:rPr>
          <w:lang w:val="en-GB"/>
        </w:rPr>
      </w:pPr>
      <w:r w:rsidRPr="00AC31F8">
        <w:rPr>
          <w:lang w:val="en-GB"/>
        </w:rPr>
        <w:tab/>
      </w:r>
    </w:p>
    <w:p w14:paraId="3E5D83A8" w14:textId="78A186D0" w:rsidR="006726B6" w:rsidRPr="00AC31F8" w:rsidRDefault="000074C5" w:rsidP="006726B6">
      <w:pPr>
        <w:pStyle w:val="Heading1"/>
        <w:rPr>
          <w:lang w:val="en-GB"/>
        </w:rPr>
      </w:pPr>
      <w:bookmarkStart w:id="193" w:name="_Ref45967818"/>
      <w:bookmarkStart w:id="194" w:name="_Toc46067060"/>
      <w:bookmarkStart w:id="195" w:name="_Toc46238917"/>
      <w:r w:rsidRPr="00AC31F8">
        <w:rPr>
          <w:lang w:val="en-GB"/>
        </w:rPr>
        <w:lastRenderedPageBreak/>
        <w:t>Prototyping</w:t>
      </w:r>
      <w:bookmarkEnd w:id="193"/>
      <w:bookmarkEnd w:id="194"/>
      <w:bookmarkEnd w:id="195"/>
    </w:p>
    <w:p w14:paraId="67BDDB30" w14:textId="71B8DFA9" w:rsidR="0070134F" w:rsidRPr="00AC31F8" w:rsidRDefault="000830BD" w:rsidP="0070134F">
      <w:pPr>
        <w:rPr>
          <w:lang w:val="en-GB" w:eastAsia="de-DE"/>
        </w:rPr>
      </w:pPr>
      <w:r w:rsidRPr="00AC31F8">
        <w:rPr>
          <w:lang w:val="en-GB" w:eastAsia="de-DE"/>
        </w:rPr>
        <w:t xml:space="preserve">Based on the findings as described in the previous chapters, a prototype was created to provide a proof of concept, or to highlight the GAMP5 requirements for which OQ automation </w:t>
      </w:r>
      <w:r w:rsidR="00B82D41" w:rsidRPr="00AC31F8">
        <w:rPr>
          <w:lang w:val="en-GB" w:eastAsia="de-DE"/>
        </w:rPr>
        <w:t>might</w:t>
      </w:r>
      <w:r w:rsidRPr="00AC31F8">
        <w:rPr>
          <w:lang w:val="en-GB" w:eastAsia="de-DE"/>
        </w:rPr>
        <w:t xml:space="preserve"> fail.</w:t>
      </w:r>
    </w:p>
    <w:p w14:paraId="32A574A7" w14:textId="33AA821B" w:rsidR="000830BD" w:rsidRPr="00AC31F8" w:rsidRDefault="000830BD" w:rsidP="0070134F">
      <w:pPr>
        <w:rPr>
          <w:lang w:val="en-GB" w:eastAsia="de-DE"/>
        </w:rPr>
      </w:pPr>
      <w:r w:rsidRPr="00AC31F8">
        <w:rPr>
          <w:lang w:val="en-GB" w:eastAsia="de-DE"/>
        </w:rPr>
        <w:t xml:space="preserve">Explicitly excluded from prototyping is the creation of SOPs and a test plan. Where necessary for the understanding, aspects normally found in SOPs </w:t>
      </w:r>
      <w:r w:rsidR="00B82D41" w:rsidRPr="00AC31F8">
        <w:rPr>
          <w:lang w:val="en-GB" w:eastAsia="de-DE"/>
        </w:rPr>
        <w:t>or</w:t>
      </w:r>
      <w:r w:rsidR="005A65B6" w:rsidRPr="00AC31F8">
        <w:rPr>
          <w:lang w:val="en-GB" w:eastAsia="de-DE"/>
        </w:rPr>
        <w:t xml:space="preserve"> in</w:t>
      </w:r>
      <w:r w:rsidRPr="00AC31F8">
        <w:rPr>
          <w:lang w:val="en-GB" w:eastAsia="de-DE"/>
        </w:rPr>
        <w:t xml:space="preserve"> the test plan w</w:t>
      </w:r>
      <w:r w:rsidR="00D73255" w:rsidRPr="00AC31F8">
        <w:rPr>
          <w:lang w:val="en-GB" w:eastAsia="de-DE"/>
        </w:rPr>
        <w:t>ere</w:t>
      </w:r>
      <w:r w:rsidRPr="00AC31F8">
        <w:rPr>
          <w:lang w:val="en-GB" w:eastAsia="de-DE"/>
        </w:rPr>
        <w:t xml:space="preserve"> introduced in the test specification</w:t>
      </w:r>
      <w:r w:rsidR="00B82D41" w:rsidRPr="00AC31F8">
        <w:rPr>
          <w:lang w:val="en-GB" w:eastAsia="de-DE"/>
        </w:rPr>
        <w:t xml:space="preserve"> or are found in this thesis</w:t>
      </w:r>
      <w:r w:rsidRPr="00AC31F8">
        <w:rPr>
          <w:lang w:val="en-GB" w:eastAsia="de-DE"/>
        </w:rPr>
        <w:t xml:space="preserve">. </w:t>
      </w:r>
    </w:p>
    <w:p w14:paraId="721CA956" w14:textId="1B37882F" w:rsidR="000830BD" w:rsidRPr="00AC31F8" w:rsidRDefault="000830BD" w:rsidP="0070134F">
      <w:pPr>
        <w:rPr>
          <w:lang w:val="en-GB" w:eastAsia="de-DE"/>
        </w:rPr>
      </w:pPr>
      <w:r w:rsidRPr="00AC31F8">
        <w:rPr>
          <w:lang w:val="en-GB" w:eastAsia="de-DE"/>
        </w:rPr>
        <w:t xml:space="preserve">Further excluded was the validation of the test automation tools. </w:t>
      </w:r>
      <w:r w:rsidR="00B82D41" w:rsidRPr="00AC31F8">
        <w:rPr>
          <w:lang w:val="en-GB" w:eastAsia="de-DE"/>
        </w:rPr>
        <w:t xml:space="preserve">Nevertheless, some thoughts about the validation of the tools </w:t>
      </w:r>
      <w:r w:rsidR="00AB17F2" w:rsidRPr="00AC31F8">
        <w:rPr>
          <w:lang w:val="en-GB" w:eastAsia="de-DE"/>
        </w:rPr>
        <w:t>are</w:t>
      </w:r>
      <w:r w:rsidR="00B82D41" w:rsidRPr="00AC31F8">
        <w:rPr>
          <w:lang w:val="en-GB" w:eastAsia="de-DE"/>
        </w:rPr>
        <w:t xml:space="preserve"> described</w:t>
      </w:r>
      <w:r w:rsidR="002629A0" w:rsidRPr="00AC31F8">
        <w:rPr>
          <w:lang w:val="en-GB" w:eastAsia="de-DE"/>
        </w:rPr>
        <w:t xml:space="preserve"> </w:t>
      </w:r>
      <w:r w:rsidR="00CB2292" w:rsidRPr="00AC31F8">
        <w:rPr>
          <w:lang w:val="en-GB" w:eastAsia="de-DE"/>
        </w:rPr>
        <w:t xml:space="preserve">in </w:t>
      </w:r>
      <w:r w:rsidR="004808DA" w:rsidRPr="00AC31F8">
        <w:rPr>
          <w:lang w:val="en-GB" w:eastAsia="de-DE"/>
        </w:rPr>
        <w:t xml:space="preserve">chapter </w:t>
      </w:r>
      <w:r w:rsidR="00B67C0B" w:rsidRPr="00AC31F8">
        <w:rPr>
          <w:lang w:val="en-GB" w:eastAsia="de-DE"/>
        </w:rPr>
        <w:fldChar w:fldCharType="begin"/>
      </w:r>
      <w:r w:rsidR="00B67C0B" w:rsidRPr="00AC31F8">
        <w:rPr>
          <w:lang w:val="en-GB" w:eastAsia="de-DE"/>
        </w:rPr>
        <w:instrText xml:space="preserve"> REF _Ref45879009 \r \h </w:instrText>
      </w:r>
      <w:r w:rsidR="00B67C0B" w:rsidRPr="00AC31F8">
        <w:rPr>
          <w:lang w:val="en-GB" w:eastAsia="de-DE"/>
        </w:rPr>
      </w:r>
      <w:r w:rsidR="00B67C0B" w:rsidRPr="00AC31F8">
        <w:rPr>
          <w:lang w:val="en-GB" w:eastAsia="de-DE"/>
        </w:rPr>
        <w:fldChar w:fldCharType="separate"/>
      </w:r>
      <w:r w:rsidR="00B67C0B" w:rsidRPr="00AC31F8">
        <w:rPr>
          <w:lang w:val="en-GB" w:eastAsia="de-DE"/>
        </w:rPr>
        <w:t>6.3</w:t>
      </w:r>
      <w:r w:rsidR="00B67C0B" w:rsidRPr="00AC31F8">
        <w:rPr>
          <w:lang w:val="en-GB" w:eastAsia="de-DE"/>
        </w:rPr>
        <w:fldChar w:fldCharType="end"/>
      </w:r>
      <w:r w:rsidR="00B82D41" w:rsidRPr="00AC31F8">
        <w:rPr>
          <w:lang w:val="en-GB" w:eastAsia="de-DE"/>
        </w:rPr>
        <w:t>.</w:t>
      </w:r>
    </w:p>
    <w:p w14:paraId="4C86C807" w14:textId="670342BA" w:rsidR="00B82D41" w:rsidRPr="00AC31F8" w:rsidRDefault="00B82D41" w:rsidP="0070134F">
      <w:pPr>
        <w:rPr>
          <w:lang w:val="en-GB" w:eastAsia="de-DE"/>
        </w:rPr>
      </w:pPr>
      <w:r w:rsidRPr="00AC31F8">
        <w:rPr>
          <w:lang w:val="en-GB" w:eastAsia="de-DE"/>
        </w:rPr>
        <w:t>The prototype is based on</w:t>
      </w:r>
      <w:r w:rsidR="001D2147" w:rsidRPr="00AC31F8">
        <w:rPr>
          <w:lang w:val="en-GB" w:eastAsia="de-DE"/>
        </w:rPr>
        <w:t xml:space="preserve"> example use cases and </w:t>
      </w:r>
      <w:r w:rsidR="00CF7193" w:rsidRPr="00AC31F8">
        <w:rPr>
          <w:lang w:val="en-GB" w:eastAsia="de-DE"/>
        </w:rPr>
        <w:t>exemplary</w:t>
      </w:r>
      <w:r w:rsidR="001D2147" w:rsidRPr="00AC31F8">
        <w:rPr>
          <w:lang w:val="en-GB" w:eastAsia="de-DE"/>
        </w:rPr>
        <w:t xml:space="preserve"> personas</w:t>
      </w:r>
      <w:r w:rsidRPr="00AC31F8">
        <w:rPr>
          <w:lang w:val="en-GB" w:eastAsia="de-DE"/>
        </w:rPr>
        <w:t xml:space="preserve"> </w:t>
      </w:r>
      <w:r w:rsidR="00F50F4B" w:rsidRPr="00AC31F8">
        <w:rPr>
          <w:lang w:val="en-GB" w:eastAsia="de-DE"/>
        </w:rPr>
        <w:t>e</w:t>
      </w:r>
      <w:r w:rsidRPr="00AC31F8">
        <w:rPr>
          <w:lang w:val="en-GB" w:eastAsia="de-DE"/>
        </w:rPr>
        <w:t xml:space="preserve">ven though a scenario was used, that could be part of a </w:t>
      </w:r>
      <w:r w:rsidR="005A65B6" w:rsidRPr="00AC31F8">
        <w:rPr>
          <w:lang w:val="en-GB" w:eastAsia="de-DE"/>
        </w:rPr>
        <w:t>clinical trial</w:t>
      </w:r>
      <w:r w:rsidRPr="00AC31F8">
        <w:rPr>
          <w:lang w:val="en-GB" w:eastAsia="de-DE"/>
        </w:rPr>
        <w:t xml:space="preserve"> scenario especially in respect to the business requirements. </w:t>
      </w:r>
    </w:p>
    <w:p w14:paraId="7960DB41" w14:textId="7933A559" w:rsidR="00B82D41" w:rsidRPr="00AC31F8" w:rsidRDefault="00AD7A73" w:rsidP="0070134F">
      <w:pPr>
        <w:rPr>
          <w:lang w:val="en-GB" w:eastAsia="de-DE"/>
        </w:rPr>
      </w:pPr>
      <w:r w:rsidRPr="00AC31F8">
        <w:rPr>
          <w:lang w:val="en-GB" w:eastAsia="de-DE"/>
        </w:rPr>
        <w:t>To better demonstrate the approach</w:t>
      </w:r>
      <w:r w:rsidR="00882EEF" w:rsidRPr="00AC31F8">
        <w:rPr>
          <w:lang w:val="en-GB" w:eastAsia="de-DE"/>
        </w:rPr>
        <w:t>,</w:t>
      </w:r>
      <w:r w:rsidRPr="00AC31F8">
        <w:rPr>
          <w:lang w:val="en-GB" w:eastAsia="de-DE"/>
        </w:rPr>
        <w:t xml:space="preserve"> a </w:t>
      </w:r>
      <w:r w:rsidR="00B82D41" w:rsidRPr="00AC31F8">
        <w:rPr>
          <w:lang w:val="en-GB" w:eastAsia="de-DE"/>
        </w:rPr>
        <w:t>business app (JBA) was implemented</w:t>
      </w:r>
      <w:r w:rsidRPr="00AC31F8">
        <w:rPr>
          <w:lang w:val="en-GB" w:eastAsia="de-DE"/>
        </w:rPr>
        <w:t xml:space="preserve">. </w:t>
      </w:r>
      <w:r w:rsidR="004E6205" w:rsidRPr="00AC31F8">
        <w:rPr>
          <w:lang w:val="en-GB" w:eastAsia="de-DE"/>
        </w:rPr>
        <w:t xml:space="preserve">The </w:t>
      </w:r>
      <w:r w:rsidRPr="00AC31F8">
        <w:rPr>
          <w:lang w:val="en-GB" w:eastAsia="de-DE"/>
        </w:rPr>
        <w:t>JBA implements a minimum set of features without claiming any commercial or productive usage.</w:t>
      </w:r>
    </w:p>
    <w:p w14:paraId="260B08F1" w14:textId="2457E333" w:rsidR="0070134F" w:rsidRPr="00AC31F8" w:rsidRDefault="00EE7577" w:rsidP="0070134F">
      <w:pPr>
        <w:pStyle w:val="Heading2"/>
        <w:rPr>
          <w:lang w:val="en-GB"/>
        </w:rPr>
      </w:pPr>
      <w:bookmarkStart w:id="196" w:name="_Toc46067061"/>
      <w:bookmarkStart w:id="197" w:name="_Ref46152463"/>
      <w:bookmarkStart w:id="198" w:name="_Toc46238918"/>
      <w:r w:rsidRPr="00AC31F8">
        <w:rPr>
          <w:lang w:val="en-GB"/>
        </w:rPr>
        <w:t xml:space="preserve">System Context and </w:t>
      </w:r>
      <w:r w:rsidR="0070134F" w:rsidRPr="00AC31F8">
        <w:rPr>
          <w:lang w:val="en-GB"/>
        </w:rPr>
        <w:t>Application Design</w:t>
      </w:r>
      <w:bookmarkEnd w:id="196"/>
      <w:bookmarkEnd w:id="197"/>
      <w:bookmarkEnd w:id="198"/>
    </w:p>
    <w:p w14:paraId="30F70AA5" w14:textId="4E5470E8" w:rsidR="00FA56AA" w:rsidRPr="00AC31F8" w:rsidRDefault="006C18FD" w:rsidP="0070134F">
      <w:pPr>
        <w:rPr>
          <w:lang w:val="en-GB" w:eastAsia="de-DE"/>
        </w:rPr>
      </w:pPr>
      <w:r w:rsidRPr="00AC31F8">
        <w:rPr>
          <w:lang w:val="en-GB" w:eastAsia="de-DE"/>
        </w:rPr>
        <w:t xml:space="preserve">The </w:t>
      </w:r>
      <w:r w:rsidR="00722A27" w:rsidRPr="00AC31F8">
        <w:rPr>
          <w:lang w:val="en-GB" w:eastAsia="de-DE"/>
        </w:rPr>
        <w:t xml:space="preserve">complete </w:t>
      </w:r>
      <w:r w:rsidRPr="00AC31F8">
        <w:rPr>
          <w:lang w:val="en-GB" w:eastAsia="de-DE"/>
        </w:rPr>
        <w:t>prototype</w:t>
      </w:r>
      <w:r w:rsidR="00722A27" w:rsidRPr="00AC31F8">
        <w:rPr>
          <w:lang w:val="en-GB" w:eastAsia="de-DE"/>
        </w:rPr>
        <w:t xml:space="preserve"> system</w:t>
      </w:r>
      <w:r w:rsidRPr="00AC31F8">
        <w:rPr>
          <w:lang w:val="en-GB" w:eastAsia="de-DE"/>
        </w:rPr>
        <w:t xml:space="preserve"> consists of three independent applications</w:t>
      </w:r>
      <w:r w:rsidR="00FA56AA" w:rsidRPr="00AC31F8">
        <w:rPr>
          <w:lang w:val="en-GB" w:eastAsia="de-DE"/>
        </w:rPr>
        <w:t xml:space="preserve"> as</w:t>
      </w:r>
      <w:r w:rsidR="00A4718D" w:rsidRPr="00AC31F8">
        <w:rPr>
          <w:lang w:val="en-GB" w:eastAsia="de-DE"/>
        </w:rPr>
        <w:t xml:space="preserve"> also</w:t>
      </w:r>
      <w:r w:rsidR="00FA56AA" w:rsidRPr="00AC31F8">
        <w:rPr>
          <w:lang w:val="en-GB" w:eastAsia="de-DE"/>
        </w:rPr>
        <w:t xml:space="preserve"> shown </w:t>
      </w:r>
      <w:r w:rsidR="00B20869" w:rsidRPr="00AC31F8">
        <w:rPr>
          <w:lang w:val="en-GB" w:eastAsia="de-DE"/>
        </w:rPr>
        <w:t xml:space="preserve">in </w:t>
      </w:r>
      <w:r w:rsidR="00B20869" w:rsidRPr="00AC31F8">
        <w:rPr>
          <w:highlight w:val="yellow"/>
          <w:lang w:val="en-GB" w:eastAsia="de-DE"/>
        </w:rPr>
        <w:fldChar w:fldCharType="begin"/>
      </w:r>
      <w:r w:rsidR="00B20869" w:rsidRPr="00AC31F8">
        <w:rPr>
          <w:lang w:val="en-GB" w:eastAsia="de-DE"/>
        </w:rPr>
        <w:instrText xml:space="preserve"> REF _Ref45879088 \h </w:instrText>
      </w:r>
      <w:r w:rsidR="00B20869" w:rsidRPr="00AC31F8">
        <w:rPr>
          <w:highlight w:val="yellow"/>
          <w:lang w:val="en-GB" w:eastAsia="de-DE"/>
        </w:rPr>
      </w:r>
      <w:r w:rsidR="00B20869" w:rsidRPr="00AC31F8">
        <w:rPr>
          <w:highlight w:val="yellow"/>
          <w:lang w:val="en-GB" w:eastAsia="de-DE"/>
        </w:rPr>
        <w:fldChar w:fldCharType="separate"/>
      </w:r>
      <w:r w:rsidR="00854BE3" w:rsidRPr="00AC31F8">
        <w:rPr>
          <w:lang w:val="en-GB"/>
        </w:rPr>
        <w:t xml:space="preserve">Figure </w:t>
      </w:r>
      <w:r w:rsidR="00854BE3" w:rsidRPr="00AC31F8">
        <w:rPr>
          <w:noProof/>
          <w:lang w:val="en-GB"/>
        </w:rPr>
        <w:t>21</w:t>
      </w:r>
      <w:r w:rsidR="00B20869" w:rsidRPr="00AC31F8">
        <w:rPr>
          <w:highlight w:val="yellow"/>
          <w:lang w:val="en-GB" w:eastAsia="de-DE"/>
        </w:rPr>
        <w:fldChar w:fldCharType="end"/>
      </w:r>
      <w:r w:rsidR="00A4718D" w:rsidRPr="00AC31F8">
        <w:rPr>
          <w:lang w:val="en-GB" w:eastAsia="de-DE"/>
        </w:rPr>
        <w:t>:</w:t>
      </w:r>
    </w:p>
    <w:p w14:paraId="6C0E2E78" w14:textId="0A3DA7B6" w:rsidR="006C18FD" w:rsidRPr="00AC31F8" w:rsidRDefault="006C18FD" w:rsidP="009C718D">
      <w:pPr>
        <w:pStyle w:val="ListParagraph"/>
        <w:numPr>
          <w:ilvl w:val="0"/>
          <w:numId w:val="20"/>
        </w:numPr>
        <w:rPr>
          <w:lang w:val="en-GB" w:eastAsia="de-DE"/>
        </w:rPr>
      </w:pPr>
      <w:r w:rsidRPr="00AC31F8">
        <w:rPr>
          <w:lang w:val="en-GB" w:eastAsia="de-DE"/>
        </w:rPr>
        <w:t xml:space="preserve">The </w:t>
      </w:r>
      <w:r w:rsidRPr="00AC31F8">
        <w:rPr>
          <w:b/>
          <w:lang w:val="en-GB" w:eastAsia="de-DE"/>
        </w:rPr>
        <w:t>Java Business Application (JBA)</w:t>
      </w:r>
      <w:r w:rsidR="007F4304" w:rsidRPr="00AC31F8">
        <w:rPr>
          <w:lang w:val="en-GB" w:eastAsia="de-DE"/>
        </w:rPr>
        <w:t xml:space="preserve"> was </w:t>
      </w:r>
      <w:r w:rsidR="00EE68C7" w:rsidRPr="00AC31F8">
        <w:rPr>
          <w:lang w:val="en-GB" w:eastAsia="de-DE"/>
        </w:rPr>
        <w:t>implemented</w:t>
      </w:r>
      <w:r w:rsidR="007F4304" w:rsidRPr="00AC31F8">
        <w:rPr>
          <w:lang w:val="en-GB" w:eastAsia="de-DE"/>
        </w:rPr>
        <w:t xml:space="preserve"> as </w:t>
      </w:r>
      <w:r w:rsidR="00006EC9" w:rsidRPr="00AC31F8">
        <w:rPr>
          <w:lang w:val="en-GB" w:eastAsia="de-DE"/>
        </w:rPr>
        <w:t xml:space="preserve">a Web </w:t>
      </w:r>
      <w:r w:rsidR="007F4304" w:rsidRPr="00AC31F8">
        <w:rPr>
          <w:lang w:val="en-GB" w:eastAsia="de-DE"/>
        </w:rPr>
        <w:t>application to</w:t>
      </w:r>
      <w:r w:rsidR="001D2147" w:rsidRPr="00AC31F8">
        <w:rPr>
          <w:lang w:val="en-GB" w:eastAsia="de-DE"/>
        </w:rPr>
        <w:t xml:space="preserve"> </w:t>
      </w:r>
      <w:r w:rsidR="00AD7A73" w:rsidRPr="00AC31F8">
        <w:rPr>
          <w:lang w:val="en-GB" w:eastAsia="de-DE"/>
        </w:rPr>
        <w:t xml:space="preserve">simulate </w:t>
      </w:r>
      <w:r w:rsidR="001D2147" w:rsidRPr="00AC31F8">
        <w:rPr>
          <w:lang w:val="en-GB" w:eastAsia="de-DE"/>
        </w:rPr>
        <w:t>basic</w:t>
      </w:r>
      <w:r w:rsidR="007F4304" w:rsidRPr="00AC31F8">
        <w:rPr>
          <w:lang w:val="en-GB" w:eastAsia="de-DE"/>
        </w:rPr>
        <w:t xml:space="preserve"> </w:t>
      </w:r>
      <w:r w:rsidR="00AD7A73" w:rsidRPr="00AC31F8">
        <w:rPr>
          <w:lang w:val="en-GB" w:eastAsia="de-DE"/>
        </w:rPr>
        <w:t>functionalit</w:t>
      </w:r>
      <w:r w:rsidR="005A0501" w:rsidRPr="00AC31F8">
        <w:rPr>
          <w:lang w:val="en-GB" w:eastAsia="de-DE"/>
        </w:rPr>
        <w:t>ies</w:t>
      </w:r>
      <w:r w:rsidR="00AD7A73" w:rsidRPr="00AC31F8">
        <w:rPr>
          <w:lang w:val="en-GB" w:eastAsia="de-DE"/>
        </w:rPr>
        <w:t xml:space="preserve"> of a </w:t>
      </w:r>
      <w:r w:rsidR="007F4304" w:rsidRPr="00AC31F8">
        <w:rPr>
          <w:lang w:val="en-GB" w:eastAsia="de-DE"/>
        </w:rPr>
        <w:t>clinical trial</w:t>
      </w:r>
      <w:r w:rsidR="00AD7A73" w:rsidRPr="00AC31F8">
        <w:rPr>
          <w:lang w:val="en-GB" w:eastAsia="de-DE"/>
        </w:rPr>
        <w:t xml:space="preserve"> management tool</w:t>
      </w:r>
      <w:r w:rsidR="007F4304" w:rsidRPr="00AC31F8">
        <w:rPr>
          <w:lang w:val="en-GB" w:eastAsia="de-DE"/>
        </w:rPr>
        <w:t xml:space="preserve">. </w:t>
      </w:r>
      <w:r w:rsidR="00484E38" w:rsidRPr="00AC31F8">
        <w:rPr>
          <w:lang w:val="en-GB" w:eastAsia="de-DE"/>
        </w:rPr>
        <w:t xml:space="preserve">The </w:t>
      </w:r>
      <w:r w:rsidR="00AD7A73" w:rsidRPr="00AC31F8">
        <w:rPr>
          <w:lang w:val="en-GB" w:eastAsia="de-DE"/>
        </w:rPr>
        <w:t>JBA represents</w:t>
      </w:r>
      <w:r w:rsidR="001D2147" w:rsidRPr="00AC31F8">
        <w:rPr>
          <w:lang w:val="en-GB" w:eastAsia="de-DE"/>
        </w:rPr>
        <w:t xml:space="preserve"> </w:t>
      </w:r>
      <w:r w:rsidR="007F4304" w:rsidRPr="00AC31F8">
        <w:rPr>
          <w:lang w:val="en-GB" w:eastAsia="de-DE"/>
        </w:rPr>
        <w:t>the</w:t>
      </w:r>
      <w:r w:rsidR="001D2147" w:rsidRPr="00AC31F8">
        <w:rPr>
          <w:lang w:val="en-GB" w:eastAsia="de-DE"/>
        </w:rPr>
        <w:t xml:space="preserve"> business application </w:t>
      </w:r>
      <w:r w:rsidR="007F4304" w:rsidRPr="00AC31F8">
        <w:rPr>
          <w:lang w:val="en-GB" w:eastAsia="de-DE"/>
        </w:rPr>
        <w:t>that needs to be validated.</w:t>
      </w:r>
    </w:p>
    <w:p w14:paraId="1B0A4C30" w14:textId="0ED233AD" w:rsidR="007F4304" w:rsidRPr="00AC31F8" w:rsidRDefault="007F4304" w:rsidP="009C718D">
      <w:pPr>
        <w:pStyle w:val="ListParagraph"/>
        <w:numPr>
          <w:ilvl w:val="0"/>
          <w:numId w:val="20"/>
        </w:numPr>
        <w:rPr>
          <w:lang w:val="en-GB" w:eastAsia="de-DE"/>
        </w:rPr>
      </w:pPr>
      <w:r w:rsidRPr="00AC31F8">
        <w:rPr>
          <w:lang w:val="en-GB" w:eastAsia="de-DE"/>
        </w:rPr>
        <w:t xml:space="preserve">The </w:t>
      </w:r>
      <w:r w:rsidRPr="00AC31F8">
        <w:rPr>
          <w:b/>
          <w:lang w:val="en-GB" w:eastAsia="de-DE"/>
        </w:rPr>
        <w:t>OQ Test App</w:t>
      </w:r>
      <w:r w:rsidRPr="00AC31F8">
        <w:rPr>
          <w:lang w:val="en-GB" w:eastAsia="de-DE"/>
        </w:rPr>
        <w:t xml:space="preserve"> was </w:t>
      </w:r>
      <w:r w:rsidR="00EE68C7" w:rsidRPr="00AC31F8">
        <w:rPr>
          <w:lang w:val="en-GB" w:eastAsia="de-DE"/>
        </w:rPr>
        <w:t>implemented</w:t>
      </w:r>
      <w:r w:rsidRPr="00AC31F8">
        <w:rPr>
          <w:lang w:val="en-GB" w:eastAsia="de-DE"/>
        </w:rPr>
        <w:t xml:space="preserve"> to perform automated OQs on the JBA based on the feature files and the glue code. It generates the test</w:t>
      </w:r>
      <w:r w:rsidR="00FA7A36" w:rsidRPr="00AC31F8">
        <w:rPr>
          <w:lang w:val="en-GB" w:eastAsia="de-DE"/>
        </w:rPr>
        <w:t xml:space="preserve"> </w:t>
      </w:r>
      <w:r w:rsidRPr="00AC31F8">
        <w:rPr>
          <w:lang w:val="en-GB" w:eastAsia="de-DE"/>
        </w:rPr>
        <w:t xml:space="preserve">results </w:t>
      </w:r>
      <w:r w:rsidR="000D1B54" w:rsidRPr="00AC31F8">
        <w:rPr>
          <w:lang w:val="en-GB" w:eastAsia="de-DE"/>
        </w:rPr>
        <w:t xml:space="preserve">in </w:t>
      </w:r>
      <w:r w:rsidR="00DF4ADE" w:rsidRPr="00AC31F8">
        <w:rPr>
          <w:lang w:val="en-GB" w:eastAsia="de-DE"/>
        </w:rPr>
        <w:t>xml</w:t>
      </w:r>
      <w:r w:rsidR="0032686D" w:rsidRPr="00AC31F8">
        <w:rPr>
          <w:lang w:val="en-GB" w:eastAsia="de-DE"/>
        </w:rPr>
        <w:t xml:space="preserve"> and</w:t>
      </w:r>
      <w:r w:rsidR="00FA7A36" w:rsidRPr="00AC31F8">
        <w:rPr>
          <w:lang w:val="en-GB" w:eastAsia="de-DE"/>
        </w:rPr>
        <w:t xml:space="preserve"> the screenshots in </w:t>
      </w:r>
      <w:proofErr w:type="spellStart"/>
      <w:r w:rsidR="00FA7A36" w:rsidRPr="00AC31F8">
        <w:rPr>
          <w:lang w:val="en-GB" w:eastAsia="de-DE"/>
        </w:rPr>
        <w:t>png</w:t>
      </w:r>
      <w:proofErr w:type="spellEnd"/>
      <w:r w:rsidR="000D1B54" w:rsidRPr="00AC31F8">
        <w:rPr>
          <w:lang w:val="en-GB" w:eastAsia="de-DE"/>
        </w:rPr>
        <w:t xml:space="preserve">, </w:t>
      </w:r>
      <w:r w:rsidR="00FA7A36" w:rsidRPr="00AC31F8">
        <w:rPr>
          <w:lang w:val="en-GB" w:eastAsia="de-DE"/>
        </w:rPr>
        <w:t>so that they can be</w:t>
      </w:r>
      <w:r w:rsidR="000D1B54" w:rsidRPr="00AC31F8">
        <w:rPr>
          <w:lang w:val="en-GB" w:eastAsia="de-DE"/>
        </w:rPr>
        <w:t xml:space="preserve"> displayed in </w:t>
      </w:r>
      <w:r w:rsidR="000D1B54" w:rsidRPr="00AC31F8">
        <w:rPr>
          <w:bCs/>
          <w:lang w:val="en-GB" w:eastAsia="de-DE"/>
        </w:rPr>
        <w:t>Scenarioo</w:t>
      </w:r>
      <w:r w:rsidR="000D1B54" w:rsidRPr="00AC31F8">
        <w:rPr>
          <w:lang w:val="en-GB" w:eastAsia="de-DE"/>
        </w:rPr>
        <w:t>.</w:t>
      </w:r>
    </w:p>
    <w:p w14:paraId="09593F4E" w14:textId="2E63ACAC" w:rsidR="0070134F" w:rsidRPr="00AC31F8" w:rsidRDefault="000D1B54" w:rsidP="009C718D">
      <w:pPr>
        <w:pStyle w:val="ListParagraph"/>
        <w:numPr>
          <w:ilvl w:val="0"/>
          <w:numId w:val="20"/>
        </w:numPr>
        <w:rPr>
          <w:lang w:val="en-GB" w:eastAsia="de-DE"/>
        </w:rPr>
      </w:pPr>
      <w:r w:rsidRPr="00AC31F8">
        <w:rPr>
          <w:b/>
          <w:lang w:val="en-GB" w:eastAsia="de-DE"/>
        </w:rPr>
        <w:t>Scenarioo</w:t>
      </w:r>
      <w:r w:rsidRPr="00AC31F8">
        <w:rPr>
          <w:lang w:val="en-GB" w:eastAsia="de-DE"/>
        </w:rPr>
        <w:t xml:space="preserve"> is an open source software available</w:t>
      </w:r>
      <w:r w:rsidR="00FA56AA" w:rsidRPr="00AC31F8">
        <w:rPr>
          <w:lang w:val="en-GB" w:eastAsia="de-DE"/>
        </w:rPr>
        <w:t xml:space="preserve"> and documented</w:t>
      </w:r>
      <w:r w:rsidRPr="00AC31F8">
        <w:rPr>
          <w:lang w:val="en-GB" w:eastAsia="de-DE"/>
        </w:rPr>
        <w:t xml:space="preserve"> on</w:t>
      </w:r>
      <w:r w:rsidR="00321971" w:rsidRPr="00AC31F8">
        <w:rPr>
          <w:lang w:val="en-GB" w:eastAsia="de-DE"/>
        </w:rPr>
        <w:t xml:space="preserve"> its home page</w:t>
      </w:r>
      <w:r w:rsidRPr="00AC31F8">
        <w:rPr>
          <w:lang w:val="en-GB" w:eastAsia="de-DE"/>
        </w:rPr>
        <w:t xml:space="preserve"> </w:t>
      </w:r>
      <w:r w:rsidR="00321971" w:rsidRPr="00AC31F8">
        <w:rPr>
          <w:lang w:val="en-GB"/>
        </w:rPr>
        <w:t>(Scenarioo, n.d.-a)</w:t>
      </w:r>
      <w:r w:rsidR="00FA56AA" w:rsidRPr="00AC31F8">
        <w:rPr>
          <w:lang w:val="en-GB"/>
        </w:rPr>
        <w:t xml:space="preserve">. </w:t>
      </w:r>
      <w:r w:rsidR="00014EE9" w:rsidRPr="00AC31F8">
        <w:rPr>
          <w:bCs/>
          <w:lang w:val="en-GB" w:eastAsia="de-DE"/>
        </w:rPr>
        <w:t>Scenarioo</w:t>
      </w:r>
      <w:r w:rsidR="00014EE9" w:rsidRPr="00AC31F8">
        <w:rPr>
          <w:lang w:val="en-GB" w:eastAsia="de-DE"/>
        </w:rPr>
        <w:t xml:space="preserve"> </w:t>
      </w:r>
      <w:r w:rsidR="00014EE9" w:rsidRPr="00AC31F8">
        <w:rPr>
          <w:lang w:val="en-GB"/>
        </w:rPr>
        <w:t xml:space="preserve">is </w:t>
      </w:r>
      <w:r w:rsidR="00FA56AA" w:rsidRPr="00AC31F8">
        <w:rPr>
          <w:lang w:val="en-GB"/>
        </w:rPr>
        <w:t xml:space="preserve">designed </w:t>
      </w:r>
      <w:r w:rsidR="00014EE9" w:rsidRPr="00AC31F8">
        <w:rPr>
          <w:lang w:val="en-GB"/>
        </w:rPr>
        <w:t xml:space="preserve">to support </w:t>
      </w:r>
      <w:r w:rsidR="00FA56AA" w:rsidRPr="00AC31F8">
        <w:rPr>
          <w:lang w:val="en-GB"/>
        </w:rPr>
        <w:t xml:space="preserve">automated documentation of user interface tests. As it is not specifically </w:t>
      </w:r>
      <w:r w:rsidR="00014EE9" w:rsidRPr="00AC31F8">
        <w:rPr>
          <w:lang w:val="en-GB"/>
        </w:rPr>
        <w:t xml:space="preserve">designed </w:t>
      </w:r>
      <w:r w:rsidR="00FA56AA" w:rsidRPr="00AC31F8">
        <w:rPr>
          <w:lang w:val="en-GB"/>
        </w:rPr>
        <w:t>for the</w:t>
      </w:r>
      <w:r w:rsidR="00014EE9" w:rsidRPr="00AC31F8">
        <w:rPr>
          <w:lang w:val="en-GB"/>
        </w:rPr>
        <w:t xml:space="preserve"> usage in a</w:t>
      </w:r>
      <w:r w:rsidR="00FA56AA" w:rsidRPr="00AC31F8">
        <w:rPr>
          <w:lang w:val="en-GB"/>
        </w:rPr>
        <w:t xml:space="preserve"> regulated environment </w:t>
      </w:r>
      <w:r w:rsidR="00014EE9" w:rsidRPr="00AC31F8">
        <w:rPr>
          <w:lang w:val="en-GB"/>
        </w:rPr>
        <w:t xml:space="preserve">– e.g. in </w:t>
      </w:r>
      <w:r w:rsidR="00FA56AA" w:rsidRPr="00AC31F8">
        <w:rPr>
          <w:lang w:val="en-GB"/>
        </w:rPr>
        <w:t>the pharmaceutical industry</w:t>
      </w:r>
      <w:r w:rsidR="00014EE9" w:rsidRPr="00AC31F8">
        <w:rPr>
          <w:lang w:val="en-GB"/>
        </w:rPr>
        <w:t xml:space="preserve"> -</w:t>
      </w:r>
      <w:r w:rsidR="00FA56AA" w:rsidRPr="00AC31F8">
        <w:rPr>
          <w:lang w:val="en-GB"/>
        </w:rPr>
        <w:t>, it is not</w:t>
      </w:r>
      <w:r w:rsidR="00014EE9" w:rsidRPr="00AC31F8">
        <w:rPr>
          <w:lang w:val="en-GB"/>
        </w:rPr>
        <w:t xml:space="preserve"> yet</w:t>
      </w:r>
      <w:r w:rsidR="00FA56AA" w:rsidRPr="00AC31F8">
        <w:rPr>
          <w:lang w:val="en-GB"/>
        </w:rPr>
        <w:t xml:space="preserve"> validated.</w:t>
      </w:r>
    </w:p>
    <w:p w14:paraId="431B2A43" w14:textId="77777777" w:rsidR="00281D7D" w:rsidRPr="00AC31F8" w:rsidRDefault="004A143B" w:rsidP="00281D7D">
      <w:pPr>
        <w:keepNext/>
        <w:rPr>
          <w:lang w:val="en-GB"/>
        </w:rPr>
      </w:pPr>
      <w:r w:rsidRPr="00AC31F8">
        <w:rPr>
          <w:noProof/>
          <w:lang w:eastAsia="de-CH"/>
        </w:rPr>
        <w:lastRenderedPageBreak/>
        <w:drawing>
          <wp:inline distT="0" distB="0" distL="0" distR="0" wp14:anchorId="792795EA" wp14:editId="28F9D143">
            <wp:extent cx="6120130" cy="255333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120130" cy="2553335"/>
                    </a:xfrm>
                    <a:prstGeom prst="rect">
                      <a:avLst/>
                    </a:prstGeom>
                    <a:noFill/>
                    <a:ln>
                      <a:noFill/>
                    </a:ln>
                  </pic:spPr>
                </pic:pic>
              </a:graphicData>
            </a:graphic>
          </wp:inline>
        </w:drawing>
      </w:r>
    </w:p>
    <w:p w14:paraId="02C88F90" w14:textId="0847F857" w:rsidR="007105AA" w:rsidRPr="00AC31F8" w:rsidRDefault="00281D7D" w:rsidP="0051200B">
      <w:pPr>
        <w:pStyle w:val="Caption"/>
        <w:rPr>
          <w:lang w:val="en-GB"/>
        </w:rPr>
      </w:pPr>
      <w:bookmarkStart w:id="199" w:name="_Ref45879088"/>
      <w:bookmarkStart w:id="200" w:name="_Toc46067141"/>
      <w:bookmarkStart w:id="201" w:name="_Toc46237528"/>
      <w:r w:rsidRPr="00AC31F8">
        <w:rPr>
          <w:lang w:val="en-GB"/>
        </w:rPr>
        <w:t xml:space="preserve">Figure </w:t>
      </w:r>
      <w:r w:rsidRPr="00AC31F8">
        <w:rPr>
          <w:lang w:val="en-GB"/>
        </w:rPr>
        <w:fldChar w:fldCharType="begin"/>
      </w:r>
      <w:r w:rsidRPr="00AC31F8">
        <w:rPr>
          <w:lang w:val="en-GB"/>
        </w:rPr>
        <w:instrText xml:space="preserve"> SEQ Figure \* ARABIC </w:instrText>
      </w:r>
      <w:r w:rsidRPr="00AC31F8">
        <w:rPr>
          <w:lang w:val="en-GB"/>
        </w:rPr>
        <w:fldChar w:fldCharType="separate"/>
      </w:r>
      <w:r w:rsidR="00FB5F37" w:rsidRPr="00AC31F8">
        <w:rPr>
          <w:noProof/>
          <w:lang w:val="en-GB"/>
        </w:rPr>
        <w:t>21</w:t>
      </w:r>
      <w:r w:rsidRPr="00AC31F8">
        <w:rPr>
          <w:lang w:val="en-GB"/>
        </w:rPr>
        <w:fldChar w:fldCharType="end"/>
      </w:r>
      <w:bookmarkEnd w:id="199"/>
      <w:r w:rsidRPr="00AC31F8">
        <w:rPr>
          <w:lang w:val="en-GB"/>
        </w:rPr>
        <w:t>: System context of the Prototype Design according to the C4 model</w:t>
      </w:r>
      <w:bookmarkEnd w:id="200"/>
      <w:bookmarkEnd w:id="201"/>
    </w:p>
    <w:p w14:paraId="07653A60" w14:textId="09C98EBF" w:rsidR="002E5082" w:rsidRPr="00AC31F8" w:rsidRDefault="00EE7577" w:rsidP="002E5082">
      <w:pPr>
        <w:pStyle w:val="Heading2"/>
        <w:rPr>
          <w:lang w:val="en-GB"/>
        </w:rPr>
      </w:pPr>
      <w:bookmarkStart w:id="202" w:name="_Toc46067062"/>
      <w:bookmarkStart w:id="203" w:name="_Toc46238919"/>
      <w:r w:rsidRPr="00AC31F8">
        <w:rPr>
          <w:lang w:val="en-GB"/>
        </w:rPr>
        <w:t>Architecture of</w:t>
      </w:r>
      <w:r w:rsidR="00EE68C7" w:rsidRPr="00AC31F8">
        <w:rPr>
          <w:lang w:val="en-GB"/>
        </w:rPr>
        <w:t xml:space="preserve"> the</w:t>
      </w:r>
      <w:r w:rsidR="0099089A" w:rsidRPr="00AC31F8">
        <w:rPr>
          <w:lang w:val="en-GB"/>
        </w:rPr>
        <w:t xml:space="preserve"> </w:t>
      </w:r>
      <w:r w:rsidR="00EE68C7" w:rsidRPr="00AC31F8">
        <w:rPr>
          <w:lang w:val="en-GB"/>
        </w:rPr>
        <w:t>Apps</w:t>
      </w:r>
      <w:r w:rsidR="009463F8" w:rsidRPr="00AC31F8">
        <w:rPr>
          <w:lang w:val="en-GB"/>
        </w:rPr>
        <w:t xml:space="preserve"> used for Prototyping</w:t>
      </w:r>
      <w:bookmarkEnd w:id="202"/>
      <w:bookmarkEnd w:id="203"/>
    </w:p>
    <w:p w14:paraId="6DD4D441" w14:textId="77777777" w:rsidR="005653ED" w:rsidRPr="00AC31F8" w:rsidRDefault="005653ED" w:rsidP="005653ED">
      <w:pPr>
        <w:pStyle w:val="Heading3"/>
        <w:rPr>
          <w:lang w:val="en-GB"/>
        </w:rPr>
      </w:pPr>
      <w:bookmarkStart w:id="204" w:name="_Toc46067063"/>
      <w:bookmarkStart w:id="205" w:name="_Toc46238920"/>
      <w:r w:rsidRPr="00AC31F8">
        <w:rPr>
          <w:lang w:val="en-GB"/>
        </w:rPr>
        <w:t>The Java Business Application</w:t>
      </w:r>
      <w:bookmarkEnd w:id="204"/>
      <w:bookmarkEnd w:id="205"/>
    </w:p>
    <w:p w14:paraId="7FBF261B" w14:textId="12AAB139" w:rsidR="008336E7" w:rsidRPr="00AC31F8" w:rsidRDefault="005653ED" w:rsidP="005653ED">
      <w:pPr>
        <w:rPr>
          <w:lang w:val="en-GB" w:eastAsia="de-DE"/>
        </w:rPr>
      </w:pPr>
      <w:r w:rsidRPr="00AC31F8">
        <w:rPr>
          <w:lang w:val="en-GB" w:eastAsia="de-DE"/>
        </w:rPr>
        <w:t xml:space="preserve">The Java Business App (JBA) was designed as </w:t>
      </w:r>
      <w:r w:rsidR="00006EC9" w:rsidRPr="00AC31F8">
        <w:rPr>
          <w:lang w:val="en-GB" w:eastAsia="de-DE"/>
        </w:rPr>
        <w:t xml:space="preserve">Web </w:t>
      </w:r>
      <w:r w:rsidRPr="00AC31F8">
        <w:rPr>
          <w:lang w:val="en-GB" w:eastAsia="de-DE"/>
        </w:rPr>
        <w:t>application on which the automated OQ should be performed. It represents a custom</w:t>
      </w:r>
      <w:r w:rsidR="004C5532" w:rsidRPr="00AC31F8">
        <w:rPr>
          <w:lang w:val="en-GB" w:eastAsia="de-DE"/>
        </w:rPr>
        <w:t xml:space="preserve"> on-premise</w:t>
      </w:r>
      <w:r w:rsidRPr="00AC31F8">
        <w:rPr>
          <w:lang w:val="en-GB" w:eastAsia="de-DE"/>
        </w:rPr>
        <w:t xml:space="preserve"> application for a clinical trial management system in which the weight of the registered participant needs to be </w:t>
      </w:r>
      <w:r w:rsidR="00471909" w:rsidRPr="00AC31F8">
        <w:rPr>
          <w:lang w:val="en-GB" w:eastAsia="de-DE"/>
        </w:rPr>
        <w:t>recorded</w:t>
      </w:r>
      <w:r w:rsidR="003F671E" w:rsidRPr="00AC31F8">
        <w:rPr>
          <w:lang w:val="en-GB" w:eastAsia="de-DE"/>
        </w:rPr>
        <w:t xml:space="preserve"> (baseline weight measurement)</w:t>
      </w:r>
      <w:r w:rsidRPr="00AC31F8">
        <w:rPr>
          <w:lang w:val="en-GB" w:eastAsia="de-DE"/>
        </w:rPr>
        <w:t xml:space="preserve"> before starting the test treatment. </w:t>
      </w:r>
    </w:p>
    <w:p w14:paraId="7819AFA5" w14:textId="77777777" w:rsidR="00364973" w:rsidRPr="00AC31F8" w:rsidRDefault="00731564" w:rsidP="00364973">
      <w:pPr>
        <w:keepNext/>
        <w:rPr>
          <w:lang w:val="en-GB"/>
        </w:rPr>
      </w:pPr>
      <w:r w:rsidRPr="00AC31F8">
        <w:rPr>
          <w:noProof/>
          <w:lang w:eastAsia="de-CH"/>
        </w:rPr>
        <w:drawing>
          <wp:inline distT="0" distB="0" distL="0" distR="0" wp14:anchorId="49C8B849" wp14:editId="7A40EBDF">
            <wp:extent cx="5132420" cy="319405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139854" cy="3198676"/>
                    </a:xfrm>
                    <a:prstGeom prst="rect">
                      <a:avLst/>
                    </a:prstGeom>
                    <a:noFill/>
                    <a:ln>
                      <a:noFill/>
                    </a:ln>
                  </pic:spPr>
                </pic:pic>
              </a:graphicData>
            </a:graphic>
          </wp:inline>
        </w:drawing>
      </w:r>
    </w:p>
    <w:p w14:paraId="53EF546F" w14:textId="3093DEF8" w:rsidR="003B3C9D" w:rsidRPr="00AC31F8" w:rsidRDefault="00364973" w:rsidP="00364973">
      <w:pPr>
        <w:pStyle w:val="Caption"/>
        <w:rPr>
          <w:lang w:val="en-GB"/>
        </w:rPr>
      </w:pPr>
      <w:bookmarkStart w:id="206" w:name="_Toc46067142"/>
      <w:bookmarkStart w:id="207" w:name="_Toc46237529"/>
      <w:r w:rsidRPr="00AC31F8">
        <w:rPr>
          <w:lang w:val="en-GB"/>
        </w:rPr>
        <w:t xml:space="preserve">Figure </w:t>
      </w:r>
      <w:r w:rsidRPr="00AC31F8">
        <w:rPr>
          <w:lang w:val="en-GB"/>
        </w:rPr>
        <w:fldChar w:fldCharType="begin"/>
      </w:r>
      <w:r w:rsidRPr="00AC31F8">
        <w:rPr>
          <w:lang w:val="en-GB"/>
        </w:rPr>
        <w:instrText xml:space="preserve"> SEQ Figure \* ARABIC </w:instrText>
      </w:r>
      <w:r w:rsidRPr="00AC31F8">
        <w:rPr>
          <w:lang w:val="en-GB"/>
        </w:rPr>
        <w:fldChar w:fldCharType="separate"/>
      </w:r>
      <w:r w:rsidR="00FB5F37" w:rsidRPr="00AC31F8">
        <w:rPr>
          <w:noProof/>
          <w:lang w:val="en-GB"/>
        </w:rPr>
        <w:t>22</w:t>
      </w:r>
      <w:r w:rsidRPr="00AC31F8">
        <w:rPr>
          <w:lang w:val="en-GB"/>
        </w:rPr>
        <w:fldChar w:fldCharType="end"/>
      </w:r>
      <w:r w:rsidRPr="00AC31F8">
        <w:rPr>
          <w:lang w:val="en-GB"/>
        </w:rPr>
        <w:t>: Overview of exemplary functionalities of the JBA</w:t>
      </w:r>
      <w:bookmarkEnd w:id="206"/>
      <w:bookmarkEnd w:id="207"/>
    </w:p>
    <w:p w14:paraId="3584B882" w14:textId="1FD23B5C" w:rsidR="003E540D" w:rsidRPr="00AC31F8" w:rsidRDefault="005653ED" w:rsidP="005653ED">
      <w:pPr>
        <w:rPr>
          <w:lang w:val="en-GB" w:eastAsia="de-DE"/>
        </w:rPr>
      </w:pPr>
      <w:r w:rsidRPr="00AC31F8">
        <w:rPr>
          <w:lang w:val="en-GB" w:eastAsia="de-DE"/>
        </w:rPr>
        <w:lastRenderedPageBreak/>
        <w:t>Generally</w:t>
      </w:r>
      <w:r w:rsidR="00424CC1" w:rsidRPr="00AC31F8">
        <w:rPr>
          <w:lang w:val="en-GB" w:eastAsia="de-DE"/>
        </w:rPr>
        <w:t>,</w:t>
      </w:r>
      <w:r w:rsidRPr="00AC31F8">
        <w:rPr>
          <w:lang w:val="en-GB" w:eastAsia="de-DE"/>
        </w:rPr>
        <w:t xml:space="preserve"> the business requirements of the JBA are not relevant to investigate BDD suitability for OQ Automation in GxP. </w:t>
      </w:r>
      <w:r w:rsidR="005028A5" w:rsidRPr="00AC31F8">
        <w:rPr>
          <w:lang w:val="en-GB" w:eastAsia="de-DE"/>
        </w:rPr>
        <w:t>Nevertheless,</w:t>
      </w:r>
      <w:r w:rsidRPr="00AC31F8">
        <w:rPr>
          <w:lang w:val="en-GB" w:eastAsia="de-DE"/>
        </w:rPr>
        <w:t xml:space="preserve"> includes a feature to demonstrate how to deal with risks (registration of the baseline weight measurement) and another </w:t>
      </w:r>
      <w:r w:rsidR="005028A5" w:rsidRPr="00AC31F8">
        <w:rPr>
          <w:lang w:val="en-GB" w:eastAsia="de-DE"/>
        </w:rPr>
        <w:t>one</w:t>
      </w:r>
      <w:r w:rsidRPr="00AC31F8">
        <w:rPr>
          <w:lang w:val="en-GB" w:eastAsia="de-DE"/>
        </w:rPr>
        <w:t xml:space="preserve"> to demonstrate how to deal with functionalities needed in order to be compliant (</w:t>
      </w:r>
      <w:r w:rsidR="006702CE" w:rsidRPr="00AC31F8">
        <w:rPr>
          <w:lang w:val="en-GB" w:eastAsia="de-DE"/>
        </w:rPr>
        <w:t xml:space="preserve">informed </w:t>
      </w:r>
      <w:r w:rsidRPr="00AC31F8">
        <w:rPr>
          <w:lang w:val="en-GB" w:eastAsia="de-DE"/>
        </w:rPr>
        <w:t>consent). Additionally, all implemented functionalities serve to test the overall GAMP5 OQ requirements for automated testing.</w:t>
      </w:r>
      <w:r w:rsidR="001B19FA" w:rsidRPr="00AC31F8">
        <w:rPr>
          <w:lang w:val="en-GB" w:eastAsia="de-DE"/>
        </w:rPr>
        <w:t xml:space="preserve"> </w:t>
      </w:r>
    </w:p>
    <w:p w14:paraId="1A1CDDB1" w14:textId="67B18300" w:rsidR="00067693" w:rsidRPr="00AC31F8" w:rsidRDefault="00705516" w:rsidP="005653ED">
      <w:pPr>
        <w:rPr>
          <w:lang w:val="en-GB" w:eastAsia="de-DE"/>
        </w:rPr>
      </w:pPr>
      <w:r w:rsidRPr="00AC31F8">
        <w:rPr>
          <w:lang w:val="en-GB" w:eastAsia="de-DE"/>
        </w:rPr>
        <w:t xml:space="preserve">As shown </w:t>
      </w:r>
      <w:r w:rsidR="00BD21BB" w:rsidRPr="00AC31F8">
        <w:rPr>
          <w:lang w:val="en-GB" w:eastAsia="de-DE"/>
        </w:rPr>
        <w:t xml:space="preserve">in </w:t>
      </w:r>
      <w:r w:rsidR="00DF5F90">
        <w:rPr>
          <w:lang w:val="en-GB" w:eastAsia="de-DE"/>
        </w:rPr>
        <w:fldChar w:fldCharType="begin"/>
      </w:r>
      <w:r w:rsidR="00DF5F90">
        <w:rPr>
          <w:lang w:val="en-GB" w:eastAsia="de-DE"/>
        </w:rPr>
        <w:instrText xml:space="preserve"> REF _Ref46242219 \h </w:instrText>
      </w:r>
      <w:r w:rsidR="00DF5F90">
        <w:rPr>
          <w:lang w:val="en-GB" w:eastAsia="de-DE"/>
        </w:rPr>
      </w:r>
      <w:r w:rsidR="00DF5F90">
        <w:rPr>
          <w:lang w:val="en-GB" w:eastAsia="de-DE"/>
        </w:rPr>
        <w:fldChar w:fldCharType="separate"/>
      </w:r>
      <w:r w:rsidR="00DF5F90" w:rsidRPr="00AC31F8">
        <w:rPr>
          <w:lang w:val="en-GB"/>
        </w:rPr>
        <w:t xml:space="preserve">Figure </w:t>
      </w:r>
      <w:r w:rsidR="00DF5F90" w:rsidRPr="00AC31F8">
        <w:rPr>
          <w:noProof/>
          <w:lang w:val="en-GB"/>
        </w:rPr>
        <w:t>23</w:t>
      </w:r>
      <w:r w:rsidR="00DF5F90" w:rsidRPr="00AC31F8">
        <w:rPr>
          <w:lang w:val="en-GB"/>
        </w:rPr>
        <w:t>: Container Diagram of JBA</w:t>
      </w:r>
      <w:r w:rsidR="00DF5F90">
        <w:rPr>
          <w:lang w:val="en-GB" w:eastAsia="de-DE"/>
        </w:rPr>
        <w:fldChar w:fldCharType="end"/>
      </w:r>
      <w:r w:rsidR="00BD21BB" w:rsidRPr="00AC31F8">
        <w:rPr>
          <w:lang w:val="en-GB" w:eastAsia="de-DE"/>
        </w:rPr>
        <w:t xml:space="preserve"> </w:t>
      </w:r>
      <w:r w:rsidRPr="00AC31F8">
        <w:rPr>
          <w:lang w:val="en-GB" w:eastAsia="de-DE"/>
        </w:rPr>
        <w:t>it is conceived as 3</w:t>
      </w:r>
      <w:r w:rsidR="005B2F93" w:rsidRPr="00AC31F8">
        <w:rPr>
          <w:lang w:val="en-GB" w:eastAsia="de-DE"/>
        </w:rPr>
        <w:t>-</w:t>
      </w:r>
      <w:r w:rsidRPr="00AC31F8">
        <w:rPr>
          <w:lang w:val="en-GB" w:eastAsia="de-DE"/>
        </w:rPr>
        <w:t xml:space="preserve">tier </w:t>
      </w:r>
      <w:r w:rsidR="005B2F93" w:rsidRPr="00AC31F8">
        <w:rPr>
          <w:lang w:val="en-GB" w:eastAsia="de-DE"/>
        </w:rPr>
        <w:t>W</w:t>
      </w:r>
      <w:r w:rsidRPr="00AC31F8">
        <w:rPr>
          <w:lang w:val="en-GB" w:eastAsia="de-DE"/>
        </w:rPr>
        <w:t>eb application</w:t>
      </w:r>
      <w:r w:rsidR="00BD21BB" w:rsidRPr="00AC31F8">
        <w:rPr>
          <w:lang w:val="en-GB" w:eastAsia="de-DE"/>
        </w:rPr>
        <w:t xml:space="preserve"> with</w:t>
      </w:r>
      <w:r w:rsidR="00BB1656" w:rsidRPr="00AC31F8">
        <w:rPr>
          <w:lang w:val="en-GB" w:eastAsia="de-DE"/>
        </w:rPr>
        <w:t xml:space="preserve"> a vue.js single page front end, a spring boot back end an</w:t>
      </w:r>
      <w:r w:rsidR="00DB14D8">
        <w:rPr>
          <w:lang w:val="en-CH" w:eastAsia="de-DE"/>
        </w:rPr>
        <w:t>d</w:t>
      </w:r>
      <w:r w:rsidR="00BB1656" w:rsidRPr="00AC31F8">
        <w:rPr>
          <w:lang w:val="en-GB" w:eastAsia="de-DE"/>
        </w:rPr>
        <w:t xml:space="preserve"> a h2 in-memory database.</w:t>
      </w:r>
    </w:p>
    <w:p w14:paraId="2E48E19F" w14:textId="77777777" w:rsidR="00032833" w:rsidRPr="00AC31F8" w:rsidRDefault="005653ED" w:rsidP="00032833">
      <w:pPr>
        <w:keepNext/>
        <w:rPr>
          <w:lang w:val="en-GB"/>
        </w:rPr>
      </w:pPr>
      <w:r w:rsidRPr="00AC31F8">
        <w:rPr>
          <w:noProof/>
          <w:lang w:eastAsia="de-CH"/>
        </w:rPr>
        <w:drawing>
          <wp:inline distT="0" distB="0" distL="0" distR="0" wp14:anchorId="70A30FE8" wp14:editId="11ED9101">
            <wp:extent cx="4489450" cy="4908451"/>
            <wp:effectExtent l="0" t="0" r="635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94948" cy="4914463"/>
                    </a:xfrm>
                    <a:prstGeom prst="rect">
                      <a:avLst/>
                    </a:prstGeom>
                    <a:noFill/>
                    <a:ln>
                      <a:noFill/>
                    </a:ln>
                  </pic:spPr>
                </pic:pic>
              </a:graphicData>
            </a:graphic>
          </wp:inline>
        </w:drawing>
      </w:r>
    </w:p>
    <w:p w14:paraId="2B4A4E36" w14:textId="3A1A2595" w:rsidR="00032833" w:rsidRPr="00AC31F8" w:rsidRDefault="00032833" w:rsidP="00032833">
      <w:pPr>
        <w:pStyle w:val="Caption"/>
        <w:rPr>
          <w:lang w:val="en-GB"/>
        </w:rPr>
      </w:pPr>
      <w:bookmarkStart w:id="208" w:name="_Toc46237530"/>
      <w:bookmarkStart w:id="209" w:name="_Ref46242219"/>
      <w:r w:rsidRPr="00AC31F8">
        <w:rPr>
          <w:lang w:val="en-GB"/>
        </w:rPr>
        <w:t xml:space="preserve">Figure </w:t>
      </w:r>
      <w:r w:rsidRPr="00AC31F8">
        <w:rPr>
          <w:lang w:val="en-GB"/>
        </w:rPr>
        <w:fldChar w:fldCharType="begin"/>
      </w:r>
      <w:r w:rsidRPr="00AC31F8">
        <w:rPr>
          <w:lang w:val="en-GB"/>
        </w:rPr>
        <w:instrText xml:space="preserve"> SEQ Figure \* ARABIC </w:instrText>
      </w:r>
      <w:r w:rsidRPr="00AC31F8">
        <w:rPr>
          <w:lang w:val="en-GB"/>
        </w:rPr>
        <w:fldChar w:fldCharType="separate"/>
      </w:r>
      <w:r w:rsidR="00FB5F37" w:rsidRPr="00AC31F8">
        <w:rPr>
          <w:noProof/>
          <w:lang w:val="en-GB"/>
        </w:rPr>
        <w:t>23</w:t>
      </w:r>
      <w:r w:rsidRPr="00AC31F8">
        <w:rPr>
          <w:lang w:val="en-GB"/>
        </w:rPr>
        <w:fldChar w:fldCharType="end"/>
      </w:r>
      <w:r w:rsidRPr="00AC31F8">
        <w:rPr>
          <w:lang w:val="en-GB"/>
        </w:rPr>
        <w:t>: Container Diagram of JBA</w:t>
      </w:r>
      <w:bookmarkEnd w:id="208"/>
      <w:bookmarkEnd w:id="209"/>
    </w:p>
    <w:p w14:paraId="2715408C" w14:textId="3B578BD5" w:rsidR="00032833" w:rsidRPr="00AC31F8" w:rsidRDefault="00032833" w:rsidP="00032833">
      <w:pPr>
        <w:rPr>
          <w:lang w:val="en-GB" w:eastAsia="de-DE"/>
        </w:rPr>
      </w:pPr>
      <w:r w:rsidRPr="00AC31F8">
        <w:rPr>
          <w:lang w:val="en-GB" w:eastAsia="de-DE"/>
        </w:rPr>
        <w:t xml:space="preserve">The version control of the different JBA components is guaranteed by the POM files and additionally the </w:t>
      </w:r>
      <w:proofErr w:type="spellStart"/>
      <w:r w:rsidRPr="00AC31F8">
        <w:rPr>
          <w:lang w:val="en-GB" w:eastAsia="de-DE"/>
        </w:rPr>
        <w:t>package.json</w:t>
      </w:r>
      <w:proofErr w:type="spellEnd"/>
      <w:r w:rsidRPr="00AC31F8">
        <w:rPr>
          <w:lang w:val="en-GB" w:eastAsia="de-DE"/>
        </w:rPr>
        <w:t xml:space="preserve"> file for the front end. The POM files are a key part of maven projects and an important reason why the prototype was set up as maven projects. All the</w:t>
      </w:r>
      <w:r w:rsidR="007B5C8A" w:rsidRPr="00AC31F8">
        <w:rPr>
          <w:lang w:val="en-GB" w:eastAsia="de-DE"/>
        </w:rPr>
        <w:t xml:space="preserve"> JBA</w:t>
      </w:r>
      <w:r w:rsidRPr="00AC31F8">
        <w:rPr>
          <w:lang w:val="en-GB" w:eastAsia="de-DE"/>
        </w:rPr>
        <w:t xml:space="preserve"> components with their respective versions can be found in the</w:t>
      </w:r>
      <w:r w:rsidR="007B5C8A" w:rsidRPr="00AC31F8">
        <w:rPr>
          <w:lang w:val="en-GB" w:eastAsia="de-DE"/>
        </w:rPr>
        <w:t xml:space="preserve"> Appendix II</w:t>
      </w:r>
      <w:r w:rsidRPr="00AC31F8">
        <w:rPr>
          <w:lang w:val="en-GB" w:eastAsia="de-DE"/>
        </w:rPr>
        <w:t xml:space="preserve">. </w:t>
      </w:r>
    </w:p>
    <w:p w14:paraId="2993ABBC" w14:textId="14B9377D" w:rsidR="00281D7D" w:rsidRPr="00AC31F8" w:rsidRDefault="00281D7D" w:rsidP="001B53D8">
      <w:pPr>
        <w:pStyle w:val="Caption"/>
        <w:rPr>
          <w:lang w:val="en-GB"/>
        </w:rPr>
      </w:pPr>
    </w:p>
    <w:p w14:paraId="44848C35" w14:textId="77777777" w:rsidR="005653ED" w:rsidRPr="00AC31F8" w:rsidRDefault="005653ED" w:rsidP="005653ED">
      <w:pPr>
        <w:pStyle w:val="Heading4"/>
        <w:rPr>
          <w:lang w:val="en-GB"/>
        </w:rPr>
      </w:pPr>
      <w:bookmarkStart w:id="210" w:name="_Toc46067064"/>
      <w:bookmarkStart w:id="211" w:name="_Toc46238921"/>
      <w:r w:rsidRPr="00AC31F8">
        <w:rPr>
          <w:lang w:val="en-GB"/>
        </w:rPr>
        <w:lastRenderedPageBreak/>
        <w:t>JBA Frontend</w:t>
      </w:r>
      <w:bookmarkEnd w:id="210"/>
      <w:bookmarkEnd w:id="211"/>
    </w:p>
    <w:p w14:paraId="2C0396FC" w14:textId="64BA1FE7" w:rsidR="005653ED" w:rsidRPr="00AC31F8" w:rsidRDefault="005653ED" w:rsidP="005653ED">
      <w:pPr>
        <w:rPr>
          <w:lang w:val="en-GB" w:eastAsia="de-DE"/>
        </w:rPr>
      </w:pPr>
      <w:r w:rsidRPr="00AC31F8">
        <w:rPr>
          <w:lang w:val="en-GB" w:eastAsia="de-DE"/>
        </w:rPr>
        <w:t xml:space="preserve">The JBA Frontend was designed as a vue.js single page application </w:t>
      </w:r>
      <w:r w:rsidR="00945389" w:rsidRPr="00AC31F8">
        <w:rPr>
          <w:lang w:val="en-GB"/>
        </w:rPr>
        <w:t>(Vue.js, n.d.)</w:t>
      </w:r>
      <w:r w:rsidRPr="00AC31F8">
        <w:rPr>
          <w:lang w:val="en-GB" w:eastAsia="de-DE"/>
        </w:rPr>
        <w:t xml:space="preserve">. In </w:t>
      </w:r>
      <w:r w:rsidR="00FA25A4" w:rsidRPr="00AC31F8">
        <w:rPr>
          <w:lang w:val="en-GB" w:eastAsia="de-DE"/>
        </w:rPr>
        <w:t>addition,</w:t>
      </w:r>
      <w:r w:rsidRPr="00AC31F8">
        <w:rPr>
          <w:lang w:val="en-GB" w:eastAsia="de-DE"/>
        </w:rPr>
        <w:t xml:space="preserve"> the user interface is based on the </w:t>
      </w:r>
      <w:proofErr w:type="spellStart"/>
      <w:r w:rsidRPr="00AC31F8">
        <w:rPr>
          <w:lang w:val="en-GB" w:eastAsia="de-DE"/>
        </w:rPr>
        <w:t>BootstrapVue</w:t>
      </w:r>
      <w:proofErr w:type="spellEnd"/>
      <w:r w:rsidRPr="00AC31F8">
        <w:rPr>
          <w:lang w:val="en-GB" w:eastAsia="de-DE"/>
        </w:rPr>
        <w:t xml:space="preserve"> components </w:t>
      </w:r>
      <w:r w:rsidR="00945389" w:rsidRPr="00AC31F8">
        <w:rPr>
          <w:lang w:val="en-GB"/>
        </w:rPr>
        <w:t>(</w:t>
      </w:r>
      <w:proofErr w:type="spellStart"/>
      <w:r w:rsidR="00945389" w:rsidRPr="00AC31F8">
        <w:rPr>
          <w:lang w:val="en-GB"/>
        </w:rPr>
        <w:t>BootstrapVue</w:t>
      </w:r>
      <w:proofErr w:type="spellEnd"/>
      <w:r w:rsidR="00945389" w:rsidRPr="00AC31F8">
        <w:rPr>
          <w:lang w:val="en-GB"/>
        </w:rPr>
        <w:t>, n.d.)</w:t>
      </w:r>
      <w:r w:rsidRPr="00AC31F8">
        <w:rPr>
          <w:lang w:val="en-GB" w:eastAsia="de-DE"/>
        </w:rPr>
        <w:t>.</w:t>
      </w:r>
    </w:p>
    <w:p w14:paraId="20C41133" w14:textId="2957BA15" w:rsidR="005653ED" w:rsidRPr="00AC31F8" w:rsidRDefault="005653ED" w:rsidP="005653ED">
      <w:pPr>
        <w:rPr>
          <w:lang w:val="en-GB" w:eastAsia="de-DE"/>
        </w:rPr>
      </w:pPr>
      <w:r w:rsidRPr="00AC31F8">
        <w:rPr>
          <w:lang w:val="en-GB" w:eastAsia="de-DE"/>
        </w:rPr>
        <w:t xml:space="preserve">The frontend module implements the user interface and is basically a data entry screen for the following data: </w:t>
      </w:r>
    </w:p>
    <w:p w14:paraId="258A70F3" w14:textId="401B218B" w:rsidR="00F67FDB" w:rsidRPr="00AC31F8" w:rsidRDefault="006E4406" w:rsidP="00F67FDB">
      <w:pPr>
        <w:pStyle w:val="ListParagraph"/>
        <w:numPr>
          <w:ilvl w:val="0"/>
          <w:numId w:val="51"/>
        </w:numPr>
        <w:rPr>
          <w:lang w:val="en-GB" w:eastAsia="de-DE"/>
        </w:rPr>
      </w:pPr>
      <w:r w:rsidRPr="00AC31F8">
        <w:rPr>
          <w:lang w:val="en-GB" w:eastAsia="de-DE"/>
        </w:rPr>
        <w:t>Participant’s data</w:t>
      </w:r>
    </w:p>
    <w:p w14:paraId="6BE29621" w14:textId="3D63D059" w:rsidR="006E4406" w:rsidRPr="00AC31F8" w:rsidRDefault="006E4406" w:rsidP="00F67FDB">
      <w:pPr>
        <w:pStyle w:val="ListParagraph"/>
        <w:numPr>
          <w:ilvl w:val="0"/>
          <w:numId w:val="51"/>
        </w:numPr>
        <w:rPr>
          <w:lang w:val="en-GB" w:eastAsia="de-DE"/>
        </w:rPr>
      </w:pPr>
      <w:r w:rsidRPr="00AC31F8">
        <w:rPr>
          <w:lang w:val="en-GB" w:eastAsia="de-DE"/>
        </w:rPr>
        <w:t>Baseline weight entry</w:t>
      </w:r>
    </w:p>
    <w:p w14:paraId="393CC857" w14:textId="1DB44853" w:rsidR="00B33000" w:rsidRPr="00AC31F8" w:rsidRDefault="00B33000" w:rsidP="00F67FDB">
      <w:pPr>
        <w:pStyle w:val="ListParagraph"/>
        <w:numPr>
          <w:ilvl w:val="0"/>
          <w:numId w:val="51"/>
        </w:numPr>
        <w:rPr>
          <w:lang w:val="en-GB" w:eastAsia="de-DE"/>
        </w:rPr>
      </w:pPr>
      <w:r w:rsidRPr="00AC31F8">
        <w:rPr>
          <w:lang w:val="en-GB" w:eastAsia="de-DE"/>
        </w:rPr>
        <w:t>Informed consent</w:t>
      </w:r>
    </w:p>
    <w:p w14:paraId="170DFC44" w14:textId="011F2E8F" w:rsidR="00F67FDB" w:rsidRPr="00AC31F8" w:rsidRDefault="002018FE" w:rsidP="00F67FDB">
      <w:pPr>
        <w:rPr>
          <w:lang w:val="en-GB" w:eastAsia="de-DE"/>
        </w:rPr>
      </w:pPr>
      <w:r w:rsidRPr="00AC31F8">
        <w:rPr>
          <w:lang w:val="en-GB" w:eastAsia="de-DE"/>
        </w:rPr>
        <w:t>The</w:t>
      </w:r>
      <w:r w:rsidR="001F0A04" w:rsidRPr="00AC31F8">
        <w:rPr>
          <w:lang w:val="en-GB" w:eastAsia="de-DE"/>
        </w:rPr>
        <w:t xml:space="preserve"> JBA </w:t>
      </w:r>
      <w:r w:rsidR="00ED780D" w:rsidRPr="00AC31F8">
        <w:rPr>
          <w:lang w:val="en-GB" w:eastAsia="de-DE"/>
        </w:rPr>
        <w:t>f</w:t>
      </w:r>
      <w:r w:rsidR="001F0A04" w:rsidRPr="00AC31F8">
        <w:rPr>
          <w:lang w:val="en-GB" w:eastAsia="de-DE"/>
        </w:rPr>
        <w:t xml:space="preserve">rontend </w:t>
      </w:r>
      <w:r w:rsidR="00F13BE6" w:rsidRPr="00AC31F8">
        <w:rPr>
          <w:lang w:val="en-GB" w:eastAsia="de-DE"/>
        </w:rPr>
        <w:t>includes four page</w:t>
      </w:r>
      <w:r w:rsidR="006A64D7" w:rsidRPr="00AC31F8">
        <w:rPr>
          <w:lang w:val="en-GB" w:eastAsia="de-DE"/>
        </w:rPr>
        <w:t>-</w:t>
      </w:r>
      <w:r w:rsidR="00193477" w:rsidRPr="00AC31F8">
        <w:rPr>
          <w:lang w:val="en-GB" w:eastAsia="de-DE"/>
        </w:rPr>
        <w:t>types</w:t>
      </w:r>
      <w:r w:rsidR="00F13BE6" w:rsidRPr="00AC31F8">
        <w:rPr>
          <w:lang w:val="en-GB" w:eastAsia="de-DE"/>
        </w:rPr>
        <w:t>:</w:t>
      </w:r>
    </w:p>
    <w:p w14:paraId="69AD9B54" w14:textId="1731AE63" w:rsidR="00F13BE6" w:rsidRPr="00AC31F8" w:rsidRDefault="001A6EEC" w:rsidP="00013CA9">
      <w:pPr>
        <w:pStyle w:val="ListParagraph"/>
        <w:numPr>
          <w:ilvl w:val="0"/>
          <w:numId w:val="52"/>
        </w:numPr>
        <w:rPr>
          <w:lang w:val="en-GB" w:eastAsia="de-DE"/>
        </w:rPr>
      </w:pPr>
      <w:r w:rsidRPr="00AC31F8">
        <w:rPr>
          <w:lang w:val="en-GB" w:eastAsia="de-DE"/>
        </w:rPr>
        <w:t>The home page</w:t>
      </w:r>
      <w:r w:rsidR="006A64D7" w:rsidRPr="00AC31F8">
        <w:rPr>
          <w:lang w:val="en-GB" w:eastAsia="de-DE"/>
        </w:rPr>
        <w:t xml:space="preserve"> (</w:t>
      </w:r>
      <w:r w:rsidR="00280C0B" w:rsidRPr="00AC31F8">
        <w:rPr>
          <w:lang w:val="en-GB" w:eastAsia="de-DE"/>
        </w:rPr>
        <w:fldChar w:fldCharType="begin"/>
      </w:r>
      <w:r w:rsidR="00280C0B" w:rsidRPr="00AC31F8">
        <w:rPr>
          <w:lang w:val="en-GB" w:eastAsia="de-DE"/>
        </w:rPr>
        <w:instrText xml:space="preserve"> REF _Ref45891603 \h </w:instrText>
      </w:r>
      <w:r w:rsidR="00280C0B" w:rsidRPr="00AC31F8">
        <w:rPr>
          <w:lang w:val="en-GB" w:eastAsia="de-DE"/>
        </w:rPr>
      </w:r>
      <w:r w:rsidR="00280C0B" w:rsidRPr="00AC31F8">
        <w:rPr>
          <w:lang w:val="en-GB" w:eastAsia="de-DE"/>
        </w:rPr>
        <w:fldChar w:fldCharType="separate"/>
      </w:r>
      <w:r w:rsidR="00FA25A4" w:rsidRPr="00AC31F8">
        <w:rPr>
          <w:lang w:val="en-GB"/>
        </w:rPr>
        <w:t xml:space="preserve">Figure </w:t>
      </w:r>
      <w:r w:rsidR="00FA25A4" w:rsidRPr="00AC31F8">
        <w:rPr>
          <w:noProof/>
          <w:lang w:val="en-GB"/>
        </w:rPr>
        <w:t>24</w:t>
      </w:r>
      <w:r w:rsidR="00280C0B" w:rsidRPr="00AC31F8">
        <w:rPr>
          <w:lang w:val="en-GB" w:eastAsia="de-DE"/>
        </w:rPr>
        <w:fldChar w:fldCharType="end"/>
      </w:r>
      <w:r w:rsidR="006A64D7" w:rsidRPr="00AC31F8">
        <w:rPr>
          <w:lang w:val="en-GB" w:eastAsia="de-DE"/>
        </w:rPr>
        <w:t>)</w:t>
      </w:r>
    </w:p>
    <w:p w14:paraId="48CD48FE" w14:textId="75CFFDAE" w:rsidR="001A6EEC" w:rsidRPr="00AC31F8" w:rsidRDefault="001A6EEC" w:rsidP="00013CA9">
      <w:pPr>
        <w:pStyle w:val="ListParagraph"/>
        <w:numPr>
          <w:ilvl w:val="0"/>
          <w:numId w:val="52"/>
        </w:numPr>
        <w:rPr>
          <w:lang w:val="en-GB" w:eastAsia="de-DE"/>
        </w:rPr>
      </w:pPr>
      <w:r w:rsidRPr="00AC31F8">
        <w:rPr>
          <w:lang w:val="en-GB" w:eastAsia="de-DE"/>
        </w:rPr>
        <w:t xml:space="preserve">The </w:t>
      </w:r>
      <w:r w:rsidR="00193477" w:rsidRPr="00AC31F8">
        <w:rPr>
          <w:lang w:val="en-GB" w:eastAsia="de-DE"/>
        </w:rPr>
        <w:t>p</w:t>
      </w:r>
      <w:r w:rsidRPr="00AC31F8">
        <w:rPr>
          <w:lang w:val="en-GB" w:eastAsia="de-DE"/>
        </w:rPr>
        <w:t>articipant registration page</w:t>
      </w:r>
      <w:r w:rsidR="006A64D7" w:rsidRPr="00AC31F8">
        <w:rPr>
          <w:lang w:val="en-GB" w:eastAsia="de-DE"/>
        </w:rPr>
        <w:t xml:space="preserve"> (</w:t>
      </w:r>
      <w:r w:rsidR="002637F7" w:rsidRPr="00AC31F8">
        <w:rPr>
          <w:lang w:val="en-GB" w:eastAsia="de-DE"/>
        </w:rPr>
        <w:fldChar w:fldCharType="begin"/>
      </w:r>
      <w:r w:rsidR="002637F7" w:rsidRPr="00AC31F8">
        <w:rPr>
          <w:lang w:val="en-GB" w:eastAsia="de-DE"/>
        </w:rPr>
        <w:instrText xml:space="preserve"> REF _Ref45891614 \h </w:instrText>
      </w:r>
      <w:r w:rsidR="002637F7" w:rsidRPr="00AC31F8">
        <w:rPr>
          <w:lang w:val="en-GB" w:eastAsia="de-DE"/>
        </w:rPr>
      </w:r>
      <w:r w:rsidR="002637F7" w:rsidRPr="00AC31F8">
        <w:rPr>
          <w:lang w:val="en-GB" w:eastAsia="de-DE"/>
        </w:rPr>
        <w:fldChar w:fldCharType="separate"/>
      </w:r>
      <w:r w:rsidR="00FA25A4" w:rsidRPr="00AC31F8">
        <w:rPr>
          <w:lang w:val="en-GB"/>
        </w:rPr>
        <w:t xml:space="preserve">Figure </w:t>
      </w:r>
      <w:r w:rsidR="00FA25A4" w:rsidRPr="00AC31F8">
        <w:rPr>
          <w:noProof/>
          <w:lang w:val="en-GB"/>
        </w:rPr>
        <w:t>25</w:t>
      </w:r>
      <w:r w:rsidR="002637F7" w:rsidRPr="00AC31F8">
        <w:rPr>
          <w:lang w:val="en-GB" w:eastAsia="de-DE"/>
        </w:rPr>
        <w:fldChar w:fldCharType="end"/>
      </w:r>
      <w:r w:rsidR="006A64D7" w:rsidRPr="00AC31F8">
        <w:rPr>
          <w:lang w:val="en-GB" w:eastAsia="de-DE"/>
        </w:rPr>
        <w:t>)</w:t>
      </w:r>
    </w:p>
    <w:p w14:paraId="418EE651" w14:textId="5CB464C3" w:rsidR="001A6EEC" w:rsidRPr="00AC31F8" w:rsidRDefault="001A6EEC" w:rsidP="00013CA9">
      <w:pPr>
        <w:pStyle w:val="ListParagraph"/>
        <w:numPr>
          <w:ilvl w:val="0"/>
          <w:numId w:val="52"/>
        </w:numPr>
        <w:rPr>
          <w:lang w:val="en-GB" w:eastAsia="de-DE"/>
        </w:rPr>
      </w:pPr>
      <w:r w:rsidRPr="00AC31F8">
        <w:rPr>
          <w:lang w:val="en-GB" w:eastAsia="de-DE"/>
        </w:rPr>
        <w:t xml:space="preserve">The </w:t>
      </w:r>
      <w:r w:rsidR="00193477" w:rsidRPr="00AC31F8">
        <w:rPr>
          <w:lang w:val="en-GB" w:eastAsia="de-DE"/>
        </w:rPr>
        <w:t>p</w:t>
      </w:r>
      <w:r w:rsidRPr="00AC31F8">
        <w:rPr>
          <w:lang w:val="en-GB" w:eastAsia="de-DE"/>
        </w:rPr>
        <w:t>articipant overview page</w:t>
      </w:r>
      <w:r w:rsidR="006A64D7" w:rsidRPr="00AC31F8">
        <w:rPr>
          <w:lang w:val="en-GB" w:eastAsia="de-DE"/>
        </w:rPr>
        <w:t xml:space="preserve"> (</w:t>
      </w:r>
      <w:r w:rsidR="002637F7" w:rsidRPr="00AC31F8">
        <w:rPr>
          <w:lang w:val="en-GB" w:eastAsia="de-DE"/>
        </w:rPr>
        <w:fldChar w:fldCharType="begin"/>
      </w:r>
      <w:r w:rsidR="002637F7" w:rsidRPr="00AC31F8">
        <w:rPr>
          <w:lang w:val="en-GB" w:eastAsia="de-DE"/>
        </w:rPr>
        <w:instrText xml:space="preserve"> REF _Ref45891640 \h </w:instrText>
      </w:r>
      <w:r w:rsidR="002637F7" w:rsidRPr="00AC31F8">
        <w:rPr>
          <w:lang w:val="en-GB" w:eastAsia="de-DE"/>
        </w:rPr>
      </w:r>
      <w:r w:rsidR="002637F7" w:rsidRPr="00AC31F8">
        <w:rPr>
          <w:lang w:val="en-GB" w:eastAsia="de-DE"/>
        </w:rPr>
        <w:fldChar w:fldCharType="separate"/>
      </w:r>
      <w:r w:rsidR="00FA25A4" w:rsidRPr="00AC31F8">
        <w:rPr>
          <w:lang w:val="en-GB"/>
        </w:rPr>
        <w:t xml:space="preserve">Figure </w:t>
      </w:r>
      <w:r w:rsidR="00FA25A4" w:rsidRPr="00AC31F8">
        <w:rPr>
          <w:noProof/>
          <w:lang w:val="en-GB"/>
        </w:rPr>
        <w:t>26</w:t>
      </w:r>
      <w:r w:rsidR="002637F7" w:rsidRPr="00AC31F8">
        <w:rPr>
          <w:lang w:val="en-GB" w:eastAsia="de-DE"/>
        </w:rPr>
        <w:fldChar w:fldCharType="end"/>
      </w:r>
      <w:r w:rsidR="006A64D7" w:rsidRPr="00AC31F8">
        <w:rPr>
          <w:lang w:val="en-GB" w:eastAsia="de-DE"/>
        </w:rPr>
        <w:t>)</w:t>
      </w:r>
    </w:p>
    <w:p w14:paraId="03CAB1C7" w14:textId="6FC977DC" w:rsidR="006153AE" w:rsidRPr="00AC31F8" w:rsidRDefault="001A6EEC" w:rsidP="006153AE">
      <w:pPr>
        <w:pStyle w:val="ListParagraph"/>
        <w:numPr>
          <w:ilvl w:val="0"/>
          <w:numId w:val="52"/>
        </w:numPr>
        <w:rPr>
          <w:lang w:val="en-GB" w:eastAsia="de-DE"/>
        </w:rPr>
      </w:pPr>
      <w:r w:rsidRPr="00AC31F8">
        <w:rPr>
          <w:lang w:val="en-GB" w:eastAsia="de-DE"/>
        </w:rPr>
        <w:t>Participant’s detail page</w:t>
      </w:r>
      <w:r w:rsidR="00193477" w:rsidRPr="00AC31F8">
        <w:rPr>
          <w:lang w:val="en-GB" w:eastAsia="de-DE"/>
        </w:rPr>
        <w:t>s</w:t>
      </w:r>
      <w:r w:rsidR="006A64D7" w:rsidRPr="00AC31F8">
        <w:rPr>
          <w:lang w:val="en-GB" w:eastAsia="de-DE"/>
        </w:rPr>
        <w:t xml:space="preserve"> (</w:t>
      </w:r>
      <w:r w:rsidR="002637F7" w:rsidRPr="00AC31F8">
        <w:rPr>
          <w:lang w:val="en-GB" w:eastAsia="de-DE"/>
        </w:rPr>
        <w:fldChar w:fldCharType="begin"/>
      </w:r>
      <w:r w:rsidR="002637F7" w:rsidRPr="00AC31F8">
        <w:rPr>
          <w:lang w:val="en-GB" w:eastAsia="de-DE"/>
        </w:rPr>
        <w:instrText xml:space="preserve"> REF _Ref45891649 \h </w:instrText>
      </w:r>
      <w:r w:rsidR="002637F7" w:rsidRPr="00AC31F8">
        <w:rPr>
          <w:lang w:val="en-GB" w:eastAsia="de-DE"/>
        </w:rPr>
      </w:r>
      <w:r w:rsidR="002637F7" w:rsidRPr="00AC31F8">
        <w:rPr>
          <w:lang w:val="en-GB" w:eastAsia="de-DE"/>
        </w:rPr>
        <w:fldChar w:fldCharType="separate"/>
      </w:r>
      <w:r w:rsidR="00FA25A4" w:rsidRPr="00AC31F8">
        <w:rPr>
          <w:lang w:val="en-GB"/>
        </w:rPr>
        <w:t xml:space="preserve">Figure </w:t>
      </w:r>
      <w:r w:rsidR="00FA25A4" w:rsidRPr="00AC31F8">
        <w:rPr>
          <w:noProof/>
          <w:lang w:val="en-GB"/>
        </w:rPr>
        <w:t>27</w:t>
      </w:r>
      <w:r w:rsidR="002637F7" w:rsidRPr="00AC31F8">
        <w:rPr>
          <w:lang w:val="en-GB" w:eastAsia="de-DE"/>
        </w:rPr>
        <w:fldChar w:fldCharType="end"/>
      </w:r>
      <w:r w:rsidR="006A64D7" w:rsidRPr="00AC31F8">
        <w:rPr>
          <w:lang w:val="en-GB" w:eastAsia="de-DE"/>
        </w:rPr>
        <w:t>)</w:t>
      </w:r>
    </w:p>
    <w:p w14:paraId="2BA89A35" w14:textId="77777777" w:rsidR="002637F7" w:rsidRPr="00AC31F8" w:rsidRDefault="002637F7" w:rsidP="002637F7">
      <w:pPr>
        <w:pStyle w:val="ListParagraph"/>
        <w:rPr>
          <w:lang w:val="en-GB" w:eastAsia="de-DE"/>
        </w:rPr>
      </w:pPr>
    </w:p>
    <w:p w14:paraId="13CB606C" w14:textId="77777777" w:rsidR="00206BBD" w:rsidRPr="00AC31F8" w:rsidRDefault="00123DB3" w:rsidP="00206BBD">
      <w:pPr>
        <w:keepNext/>
        <w:rPr>
          <w:lang w:val="en-GB"/>
        </w:rPr>
      </w:pPr>
      <w:r w:rsidRPr="00AC31F8">
        <w:rPr>
          <w:noProof/>
          <w:lang w:eastAsia="de-CH"/>
        </w:rPr>
        <w:drawing>
          <wp:inline distT="0" distB="0" distL="0" distR="0" wp14:anchorId="62B51A3A" wp14:editId="5CA982A0">
            <wp:extent cx="3048000" cy="2108743"/>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071870" cy="2125257"/>
                    </a:xfrm>
                    <a:prstGeom prst="rect">
                      <a:avLst/>
                    </a:prstGeom>
                    <a:noFill/>
                    <a:ln>
                      <a:noFill/>
                    </a:ln>
                  </pic:spPr>
                </pic:pic>
              </a:graphicData>
            </a:graphic>
          </wp:inline>
        </w:drawing>
      </w:r>
    </w:p>
    <w:p w14:paraId="3154A2A6" w14:textId="05FF683C" w:rsidR="00651F0E" w:rsidRPr="00AC31F8" w:rsidRDefault="00206BBD" w:rsidP="00206BBD">
      <w:pPr>
        <w:pStyle w:val="Caption"/>
        <w:rPr>
          <w:lang w:val="en-GB"/>
        </w:rPr>
      </w:pPr>
      <w:bookmarkStart w:id="212" w:name="_Ref45891603"/>
      <w:bookmarkStart w:id="213" w:name="_Toc46067144"/>
      <w:bookmarkStart w:id="214" w:name="_Toc46237531"/>
      <w:r w:rsidRPr="00AC31F8">
        <w:rPr>
          <w:lang w:val="en-GB"/>
        </w:rPr>
        <w:t xml:space="preserve">Figure </w:t>
      </w:r>
      <w:r w:rsidR="001729B8" w:rsidRPr="00AC31F8">
        <w:rPr>
          <w:lang w:val="en-GB"/>
        </w:rPr>
        <w:fldChar w:fldCharType="begin"/>
      </w:r>
      <w:r w:rsidR="001729B8" w:rsidRPr="00AC31F8">
        <w:rPr>
          <w:lang w:val="en-GB"/>
        </w:rPr>
        <w:instrText xml:space="preserve"> SEQ Figure \* ARABIC </w:instrText>
      </w:r>
      <w:r w:rsidR="001729B8" w:rsidRPr="00AC31F8">
        <w:rPr>
          <w:lang w:val="en-GB"/>
        </w:rPr>
        <w:fldChar w:fldCharType="separate"/>
      </w:r>
      <w:r w:rsidR="00FB5F37" w:rsidRPr="00AC31F8">
        <w:rPr>
          <w:noProof/>
          <w:lang w:val="en-GB"/>
        </w:rPr>
        <w:t>24</w:t>
      </w:r>
      <w:r w:rsidR="001729B8" w:rsidRPr="00AC31F8">
        <w:rPr>
          <w:noProof/>
          <w:lang w:val="en-GB"/>
        </w:rPr>
        <w:fldChar w:fldCharType="end"/>
      </w:r>
      <w:bookmarkEnd w:id="212"/>
      <w:r w:rsidRPr="00AC31F8">
        <w:rPr>
          <w:lang w:val="en-GB"/>
        </w:rPr>
        <w:t>: JBA Home Page</w:t>
      </w:r>
      <w:bookmarkEnd w:id="213"/>
      <w:bookmarkEnd w:id="214"/>
    </w:p>
    <w:p w14:paraId="5AF1DD9B" w14:textId="1C71FFB0" w:rsidR="00AC0BA7" w:rsidRPr="00AC31F8" w:rsidRDefault="00AC0BA7" w:rsidP="00F67FDB">
      <w:pPr>
        <w:rPr>
          <w:noProof/>
          <w:lang w:val="en-GB"/>
        </w:rPr>
      </w:pPr>
    </w:p>
    <w:p w14:paraId="5E29E141" w14:textId="77777777" w:rsidR="000F15D9" w:rsidRPr="00AC31F8" w:rsidRDefault="003956C6" w:rsidP="000F15D9">
      <w:pPr>
        <w:keepNext/>
        <w:rPr>
          <w:lang w:val="en-GB"/>
        </w:rPr>
      </w:pPr>
      <w:r w:rsidRPr="00AC31F8">
        <w:rPr>
          <w:noProof/>
          <w:lang w:eastAsia="de-CH"/>
        </w:rPr>
        <w:lastRenderedPageBreak/>
        <w:drawing>
          <wp:inline distT="0" distB="0" distL="0" distR="0" wp14:anchorId="48982EE4" wp14:editId="07B9D244">
            <wp:extent cx="3098751" cy="2149642"/>
            <wp:effectExtent l="0" t="0" r="6985"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131319" cy="2172235"/>
                    </a:xfrm>
                    <a:prstGeom prst="rect">
                      <a:avLst/>
                    </a:prstGeom>
                    <a:noFill/>
                    <a:ln>
                      <a:noFill/>
                    </a:ln>
                  </pic:spPr>
                </pic:pic>
              </a:graphicData>
            </a:graphic>
          </wp:inline>
        </w:drawing>
      </w:r>
    </w:p>
    <w:p w14:paraId="76EC029E" w14:textId="698C1A34" w:rsidR="006153AE" w:rsidRPr="00AC31F8" w:rsidRDefault="000F15D9" w:rsidP="00A86C2B">
      <w:pPr>
        <w:pStyle w:val="Caption"/>
        <w:rPr>
          <w:noProof/>
          <w:lang w:val="en-GB"/>
        </w:rPr>
      </w:pPr>
      <w:bookmarkStart w:id="215" w:name="_Ref45891614"/>
      <w:bookmarkStart w:id="216" w:name="_Toc46067145"/>
      <w:bookmarkStart w:id="217" w:name="_Toc46237532"/>
      <w:r w:rsidRPr="00AC31F8">
        <w:rPr>
          <w:lang w:val="en-GB"/>
        </w:rPr>
        <w:t xml:space="preserve">Figure </w:t>
      </w:r>
      <w:r w:rsidR="001729B8" w:rsidRPr="00AC31F8">
        <w:rPr>
          <w:lang w:val="en-GB"/>
        </w:rPr>
        <w:fldChar w:fldCharType="begin"/>
      </w:r>
      <w:r w:rsidR="001729B8" w:rsidRPr="00AC31F8">
        <w:rPr>
          <w:lang w:val="en-GB"/>
        </w:rPr>
        <w:instrText xml:space="preserve"> SEQ Figure \* ARABIC </w:instrText>
      </w:r>
      <w:r w:rsidR="001729B8" w:rsidRPr="00AC31F8">
        <w:rPr>
          <w:lang w:val="en-GB"/>
        </w:rPr>
        <w:fldChar w:fldCharType="separate"/>
      </w:r>
      <w:r w:rsidR="00FB5F37" w:rsidRPr="00AC31F8">
        <w:rPr>
          <w:noProof/>
          <w:lang w:val="en-GB"/>
        </w:rPr>
        <w:t>25</w:t>
      </w:r>
      <w:r w:rsidR="001729B8" w:rsidRPr="00AC31F8">
        <w:rPr>
          <w:noProof/>
          <w:lang w:val="en-GB"/>
        </w:rPr>
        <w:fldChar w:fldCharType="end"/>
      </w:r>
      <w:bookmarkEnd w:id="215"/>
      <w:r w:rsidRPr="00AC31F8">
        <w:rPr>
          <w:lang w:val="en-GB"/>
        </w:rPr>
        <w:t>: JBA participant registration</w:t>
      </w:r>
      <w:bookmarkEnd w:id="216"/>
      <w:bookmarkEnd w:id="217"/>
    </w:p>
    <w:p w14:paraId="385A073F" w14:textId="77777777" w:rsidR="00280C0B" w:rsidRPr="00AC31F8" w:rsidRDefault="006153AE" w:rsidP="00280C0B">
      <w:pPr>
        <w:keepNext/>
        <w:rPr>
          <w:lang w:val="en-GB"/>
        </w:rPr>
      </w:pPr>
      <w:r w:rsidRPr="00AC31F8">
        <w:rPr>
          <w:noProof/>
          <w:lang w:eastAsia="de-CH"/>
        </w:rPr>
        <w:drawing>
          <wp:inline distT="0" distB="0" distL="0" distR="0" wp14:anchorId="5F3FA60C" wp14:editId="6EDEB0C5">
            <wp:extent cx="3157981" cy="2189747"/>
            <wp:effectExtent l="0" t="0" r="4445"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188394" cy="2210836"/>
                    </a:xfrm>
                    <a:prstGeom prst="rect">
                      <a:avLst/>
                    </a:prstGeom>
                    <a:noFill/>
                    <a:ln>
                      <a:noFill/>
                    </a:ln>
                  </pic:spPr>
                </pic:pic>
              </a:graphicData>
            </a:graphic>
          </wp:inline>
        </w:drawing>
      </w:r>
    </w:p>
    <w:p w14:paraId="08D8A4A9" w14:textId="298920EC" w:rsidR="006153AE" w:rsidRPr="00AC31F8" w:rsidRDefault="00280C0B" w:rsidP="00280C0B">
      <w:pPr>
        <w:pStyle w:val="Caption"/>
        <w:rPr>
          <w:noProof/>
          <w:lang w:val="en-GB"/>
        </w:rPr>
      </w:pPr>
      <w:bookmarkStart w:id="218" w:name="_Ref45891640"/>
      <w:bookmarkStart w:id="219" w:name="_Toc46067146"/>
      <w:bookmarkStart w:id="220" w:name="_Toc46237533"/>
      <w:r w:rsidRPr="00AC31F8">
        <w:rPr>
          <w:lang w:val="en-GB"/>
        </w:rPr>
        <w:t xml:space="preserve">Figure </w:t>
      </w:r>
      <w:r w:rsidR="001729B8" w:rsidRPr="00AC31F8">
        <w:rPr>
          <w:lang w:val="en-GB"/>
        </w:rPr>
        <w:fldChar w:fldCharType="begin"/>
      </w:r>
      <w:r w:rsidR="001729B8" w:rsidRPr="00AC31F8">
        <w:rPr>
          <w:lang w:val="en-GB"/>
        </w:rPr>
        <w:instrText xml:space="preserve"> SEQ Figure \* ARABIC </w:instrText>
      </w:r>
      <w:r w:rsidR="001729B8" w:rsidRPr="00AC31F8">
        <w:rPr>
          <w:lang w:val="en-GB"/>
        </w:rPr>
        <w:fldChar w:fldCharType="separate"/>
      </w:r>
      <w:r w:rsidR="00FB5F37" w:rsidRPr="00AC31F8">
        <w:rPr>
          <w:noProof/>
          <w:lang w:val="en-GB"/>
        </w:rPr>
        <w:t>26</w:t>
      </w:r>
      <w:r w:rsidR="001729B8" w:rsidRPr="00AC31F8">
        <w:rPr>
          <w:noProof/>
          <w:lang w:val="en-GB"/>
        </w:rPr>
        <w:fldChar w:fldCharType="end"/>
      </w:r>
      <w:bookmarkEnd w:id="218"/>
      <w:r w:rsidRPr="00AC31F8">
        <w:rPr>
          <w:lang w:val="en-GB"/>
        </w:rPr>
        <w:t>: JBA participant overview</w:t>
      </w:r>
      <w:bookmarkEnd w:id="219"/>
      <w:bookmarkEnd w:id="220"/>
    </w:p>
    <w:p w14:paraId="3CC4AC35" w14:textId="77777777" w:rsidR="006153AE" w:rsidRPr="00AC31F8" w:rsidRDefault="006153AE" w:rsidP="00F67FDB">
      <w:pPr>
        <w:rPr>
          <w:noProof/>
          <w:lang w:val="en-GB"/>
        </w:rPr>
      </w:pPr>
    </w:p>
    <w:p w14:paraId="5A1EC24A" w14:textId="509498C5" w:rsidR="00280C0B" w:rsidRPr="00AC31F8" w:rsidRDefault="00693FF8" w:rsidP="00280C0B">
      <w:pPr>
        <w:keepNext/>
        <w:rPr>
          <w:lang w:val="en-GB"/>
        </w:rPr>
      </w:pPr>
      <w:r w:rsidRPr="00AC31F8">
        <w:rPr>
          <w:noProof/>
          <w:lang w:eastAsia="de-CH"/>
        </w:rPr>
        <w:drawing>
          <wp:inline distT="0" distB="0" distL="0" distR="0" wp14:anchorId="6FB5AB55" wp14:editId="04B0F563">
            <wp:extent cx="3224966" cy="2241884"/>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241297" cy="2253237"/>
                    </a:xfrm>
                    <a:prstGeom prst="rect">
                      <a:avLst/>
                    </a:prstGeom>
                  </pic:spPr>
                </pic:pic>
              </a:graphicData>
            </a:graphic>
          </wp:inline>
        </w:drawing>
      </w:r>
    </w:p>
    <w:p w14:paraId="0BE7A6BF" w14:textId="14876DEB" w:rsidR="00AC0BA7" w:rsidRPr="00AC31F8" w:rsidRDefault="00280C0B" w:rsidP="00014180">
      <w:pPr>
        <w:pStyle w:val="Caption"/>
        <w:rPr>
          <w:noProof/>
          <w:lang w:val="en-GB"/>
        </w:rPr>
      </w:pPr>
      <w:bookmarkStart w:id="221" w:name="_Ref45891649"/>
      <w:bookmarkStart w:id="222" w:name="_Toc46067147"/>
      <w:bookmarkStart w:id="223" w:name="_Toc46237534"/>
      <w:r w:rsidRPr="00AC31F8">
        <w:rPr>
          <w:lang w:val="en-GB"/>
        </w:rPr>
        <w:t xml:space="preserve">Figure </w:t>
      </w:r>
      <w:r w:rsidR="001729B8" w:rsidRPr="00AC31F8">
        <w:rPr>
          <w:lang w:val="en-GB"/>
        </w:rPr>
        <w:fldChar w:fldCharType="begin"/>
      </w:r>
      <w:r w:rsidR="001729B8" w:rsidRPr="00AC31F8">
        <w:rPr>
          <w:lang w:val="en-GB"/>
        </w:rPr>
        <w:instrText xml:space="preserve"> SEQ Figure \* ARABIC </w:instrText>
      </w:r>
      <w:r w:rsidR="001729B8" w:rsidRPr="00AC31F8">
        <w:rPr>
          <w:lang w:val="en-GB"/>
        </w:rPr>
        <w:fldChar w:fldCharType="separate"/>
      </w:r>
      <w:r w:rsidR="00FB5F37" w:rsidRPr="00AC31F8">
        <w:rPr>
          <w:noProof/>
          <w:lang w:val="en-GB"/>
        </w:rPr>
        <w:t>27</w:t>
      </w:r>
      <w:r w:rsidR="001729B8" w:rsidRPr="00AC31F8">
        <w:rPr>
          <w:noProof/>
          <w:lang w:val="en-GB"/>
        </w:rPr>
        <w:fldChar w:fldCharType="end"/>
      </w:r>
      <w:bookmarkEnd w:id="221"/>
      <w:r w:rsidRPr="00AC31F8">
        <w:rPr>
          <w:lang w:val="en-GB"/>
        </w:rPr>
        <w:t>: JBA participant's detail page</w:t>
      </w:r>
      <w:bookmarkEnd w:id="222"/>
      <w:bookmarkEnd w:id="223"/>
    </w:p>
    <w:p w14:paraId="1CD4883A" w14:textId="77777777" w:rsidR="005653ED" w:rsidRPr="00AC31F8" w:rsidRDefault="005653ED" w:rsidP="005653ED">
      <w:pPr>
        <w:pStyle w:val="Heading4"/>
        <w:rPr>
          <w:lang w:val="en-GB"/>
        </w:rPr>
      </w:pPr>
      <w:bookmarkStart w:id="224" w:name="_Toc46067065"/>
      <w:bookmarkStart w:id="225" w:name="_Toc46238922"/>
      <w:r w:rsidRPr="00AC31F8">
        <w:rPr>
          <w:lang w:val="en-GB"/>
        </w:rPr>
        <w:lastRenderedPageBreak/>
        <w:t>JBA Backend</w:t>
      </w:r>
      <w:bookmarkEnd w:id="224"/>
      <w:bookmarkEnd w:id="225"/>
    </w:p>
    <w:p w14:paraId="0A431934" w14:textId="718013D4" w:rsidR="007641AF" w:rsidRPr="00AC31F8" w:rsidRDefault="007641AF" w:rsidP="007641AF">
      <w:pPr>
        <w:rPr>
          <w:lang w:val="en-GB"/>
        </w:rPr>
      </w:pPr>
      <w:r w:rsidRPr="00AC31F8">
        <w:rPr>
          <w:lang w:val="en-GB" w:eastAsia="de-DE"/>
        </w:rPr>
        <w:t>The backend includes</w:t>
      </w:r>
      <w:r w:rsidR="00DC214F" w:rsidRPr="00AC31F8">
        <w:rPr>
          <w:lang w:val="en-GB" w:eastAsia="de-DE"/>
        </w:rPr>
        <w:t xml:space="preserve"> the</w:t>
      </w:r>
      <w:r w:rsidRPr="00AC31F8">
        <w:rPr>
          <w:lang w:val="en-GB" w:eastAsia="de-DE"/>
        </w:rPr>
        <w:t xml:space="preserve"> business logic layer and the persistence layer </w:t>
      </w:r>
      <w:r w:rsidR="00DC214F" w:rsidRPr="00AC31F8">
        <w:rPr>
          <w:lang w:val="en-GB" w:eastAsia="de-DE"/>
        </w:rPr>
        <w:t>of</w:t>
      </w:r>
      <w:r w:rsidRPr="00AC31F8">
        <w:rPr>
          <w:lang w:val="en-GB" w:eastAsia="de-DE"/>
        </w:rPr>
        <w:t xml:space="preserve"> the JBA 3-tier architecture.</w:t>
      </w:r>
    </w:p>
    <w:p w14:paraId="54E443CF" w14:textId="4F1200BD" w:rsidR="007641AF" w:rsidRPr="00AC31F8" w:rsidRDefault="007641AF" w:rsidP="007641AF">
      <w:pPr>
        <w:rPr>
          <w:lang w:val="en-GB" w:eastAsia="de-DE"/>
        </w:rPr>
      </w:pPr>
      <w:r w:rsidRPr="00AC31F8">
        <w:rPr>
          <w:lang w:val="en-GB" w:eastAsia="de-DE"/>
        </w:rPr>
        <w:t xml:space="preserve">For the backend, spring boot </w:t>
      </w:r>
      <w:r w:rsidR="004207EC" w:rsidRPr="00AC31F8">
        <w:rPr>
          <w:lang w:val="en-GB" w:eastAsia="de-DE"/>
        </w:rPr>
        <w:t>was</w:t>
      </w:r>
      <w:r w:rsidRPr="00AC31F8">
        <w:rPr>
          <w:lang w:val="en-GB" w:eastAsia="de-DE"/>
        </w:rPr>
        <w:t xml:space="preserve"> used as it is designed to create stand-alone Spring based applications </w:t>
      </w:r>
      <w:r w:rsidR="0020412B" w:rsidRPr="00AC31F8">
        <w:rPr>
          <w:lang w:val="en-GB" w:eastAsia="de-DE"/>
        </w:rPr>
        <w:t>and</w:t>
      </w:r>
      <w:r w:rsidRPr="00AC31F8">
        <w:rPr>
          <w:lang w:val="en-GB" w:eastAsia="de-DE"/>
        </w:rPr>
        <w:t xml:space="preserve"> provide</w:t>
      </w:r>
      <w:r w:rsidR="0020412B" w:rsidRPr="00AC31F8">
        <w:rPr>
          <w:lang w:val="en-GB" w:eastAsia="de-DE"/>
        </w:rPr>
        <w:t>s</w:t>
      </w:r>
      <w:r w:rsidRPr="00AC31F8">
        <w:rPr>
          <w:lang w:val="en-GB" w:eastAsia="de-DE"/>
        </w:rPr>
        <w:t xml:space="preserve"> an embedded Apache Tomcat HTTP </w:t>
      </w:r>
      <w:r w:rsidR="004207EC" w:rsidRPr="00AC31F8">
        <w:rPr>
          <w:lang w:val="en-GB" w:eastAsia="de-DE"/>
        </w:rPr>
        <w:t>W</w:t>
      </w:r>
      <w:r w:rsidRPr="00AC31F8">
        <w:rPr>
          <w:lang w:val="en-GB" w:eastAsia="de-DE"/>
        </w:rPr>
        <w:t xml:space="preserve">eb server environment </w:t>
      </w:r>
      <w:r w:rsidR="0064612D" w:rsidRPr="00AC31F8">
        <w:rPr>
          <w:lang w:val="en-GB"/>
        </w:rPr>
        <w:t>(Spring, n.d.)</w:t>
      </w:r>
      <w:r w:rsidRPr="00AC31F8">
        <w:rPr>
          <w:lang w:val="en-GB" w:eastAsia="de-DE"/>
        </w:rPr>
        <w:t xml:space="preserve">. The interface between the database and the business logic layer of JBA </w:t>
      </w:r>
      <w:r w:rsidR="000D33D3" w:rsidRPr="00AC31F8">
        <w:rPr>
          <w:lang w:val="en-GB" w:eastAsia="de-DE"/>
        </w:rPr>
        <w:t>was</w:t>
      </w:r>
      <w:r w:rsidRPr="00AC31F8">
        <w:rPr>
          <w:lang w:val="en-GB" w:eastAsia="de-DE"/>
        </w:rPr>
        <w:t xml:space="preserve"> managed by the Java </w:t>
      </w:r>
      <w:proofErr w:type="spellStart"/>
      <w:r w:rsidR="004A5353" w:rsidRPr="00AC31F8">
        <w:rPr>
          <w:lang w:val="en-GB" w:eastAsia="de-DE"/>
        </w:rPr>
        <w:t>P</w:t>
      </w:r>
      <w:r w:rsidRPr="00AC31F8">
        <w:rPr>
          <w:lang w:val="en-GB" w:eastAsia="de-DE"/>
        </w:rPr>
        <w:t>ersistance</w:t>
      </w:r>
      <w:proofErr w:type="spellEnd"/>
      <w:r w:rsidRPr="00AC31F8">
        <w:rPr>
          <w:lang w:val="en-GB" w:eastAsia="de-DE"/>
        </w:rPr>
        <w:t xml:space="preserve"> API (JPA) integrated in the Spring boot framework (</w:t>
      </w:r>
      <w:r w:rsidR="00945389" w:rsidRPr="00AC31F8">
        <w:rPr>
          <w:lang w:val="en-GB"/>
        </w:rPr>
        <w:t>Tyson, 2019</w:t>
      </w:r>
      <w:r w:rsidRPr="00AC31F8">
        <w:rPr>
          <w:lang w:val="en-GB"/>
        </w:rPr>
        <w:t xml:space="preserve">; </w:t>
      </w:r>
      <w:proofErr w:type="spellStart"/>
      <w:r w:rsidR="00945389" w:rsidRPr="00AC31F8">
        <w:rPr>
          <w:lang w:val="en-GB"/>
        </w:rPr>
        <w:t>javaTpoint</w:t>
      </w:r>
      <w:proofErr w:type="spellEnd"/>
      <w:r w:rsidR="00945389" w:rsidRPr="00AC31F8">
        <w:rPr>
          <w:lang w:val="en-GB"/>
        </w:rPr>
        <w:t>, n.d.</w:t>
      </w:r>
      <w:r w:rsidRPr="00AC31F8">
        <w:rPr>
          <w:lang w:val="en-GB" w:eastAsia="de-DE"/>
        </w:rPr>
        <w:t>).</w:t>
      </w:r>
      <w:r w:rsidR="006E5701" w:rsidRPr="00AC31F8">
        <w:rPr>
          <w:lang w:val="en-GB" w:eastAsia="de-DE"/>
        </w:rPr>
        <w:t xml:space="preserve"> This allow</w:t>
      </w:r>
      <w:r w:rsidR="000D33D3" w:rsidRPr="00AC31F8">
        <w:rPr>
          <w:lang w:val="en-GB" w:eastAsia="de-DE"/>
        </w:rPr>
        <w:t>ed</w:t>
      </w:r>
      <w:r w:rsidR="006E5701" w:rsidRPr="00AC31F8">
        <w:rPr>
          <w:lang w:val="en-GB" w:eastAsia="de-DE"/>
        </w:rPr>
        <w:t xml:space="preserve"> to fully</w:t>
      </w:r>
      <w:r w:rsidR="006C0B39" w:rsidRPr="00AC31F8">
        <w:rPr>
          <w:lang w:val="en-GB" w:eastAsia="de-DE"/>
        </w:rPr>
        <w:t xml:space="preserve"> implement the JBA Backend based on Spring boot without need of caring about the database</w:t>
      </w:r>
      <w:r w:rsidR="00354512" w:rsidRPr="00AC31F8">
        <w:rPr>
          <w:lang w:val="en-GB" w:eastAsia="de-DE"/>
        </w:rPr>
        <w:t xml:space="preserve"> set-up.</w:t>
      </w:r>
    </w:p>
    <w:p w14:paraId="53F76719" w14:textId="7BC48DF0" w:rsidR="00A75237" w:rsidRPr="00AC31F8" w:rsidRDefault="005653ED" w:rsidP="00A75237">
      <w:pPr>
        <w:rPr>
          <w:lang w:val="en-GB" w:eastAsia="de-DE"/>
        </w:rPr>
      </w:pPr>
      <w:r w:rsidRPr="00AC31F8">
        <w:rPr>
          <w:lang w:val="en-GB" w:eastAsia="de-DE"/>
        </w:rPr>
        <w:t>As a</w:t>
      </w:r>
      <w:r w:rsidR="00354512" w:rsidRPr="00AC31F8">
        <w:rPr>
          <w:lang w:val="en-GB" w:eastAsia="de-DE"/>
        </w:rPr>
        <w:t xml:space="preserve"> </w:t>
      </w:r>
      <w:r w:rsidRPr="00AC31F8">
        <w:rPr>
          <w:lang w:val="en-GB" w:eastAsia="de-DE"/>
        </w:rPr>
        <w:t>database, the</w:t>
      </w:r>
      <w:r w:rsidR="007D5862" w:rsidRPr="00AC31F8">
        <w:rPr>
          <w:lang w:val="en-GB" w:eastAsia="de-DE"/>
        </w:rPr>
        <w:t xml:space="preserve"> relational</w:t>
      </w:r>
      <w:r w:rsidRPr="00AC31F8">
        <w:rPr>
          <w:lang w:val="en-GB" w:eastAsia="de-DE"/>
        </w:rPr>
        <w:t xml:space="preserve"> H2 Java SQL in-memory database was used </w:t>
      </w:r>
      <w:r w:rsidR="0064612D" w:rsidRPr="00AC31F8">
        <w:rPr>
          <w:lang w:val="en-GB"/>
        </w:rPr>
        <w:t>(H2, n.d.)</w:t>
      </w:r>
      <w:r w:rsidR="00CA0873" w:rsidRPr="00AC31F8">
        <w:rPr>
          <w:lang w:val="en-GB" w:eastAsia="de-DE"/>
        </w:rPr>
        <w:t>.</w:t>
      </w:r>
    </w:p>
    <w:p w14:paraId="12B3EED7" w14:textId="6DDCBA95" w:rsidR="003627DC" w:rsidRPr="00AC31F8" w:rsidRDefault="003627DC" w:rsidP="003627DC">
      <w:pPr>
        <w:pStyle w:val="Heading3"/>
        <w:rPr>
          <w:lang w:val="en-GB"/>
        </w:rPr>
      </w:pPr>
      <w:bookmarkStart w:id="226" w:name="_Toc46067066"/>
      <w:bookmarkStart w:id="227" w:name="_Toc46238923"/>
      <w:r w:rsidRPr="00AC31F8">
        <w:rPr>
          <w:lang w:val="en-GB"/>
        </w:rPr>
        <w:t>OQ Test App</w:t>
      </w:r>
      <w:bookmarkEnd w:id="226"/>
      <w:bookmarkEnd w:id="227"/>
    </w:p>
    <w:p w14:paraId="2303D7F3" w14:textId="00581C23" w:rsidR="00822945" w:rsidRPr="00AC31F8" w:rsidRDefault="00EE7577" w:rsidP="006726B6">
      <w:pPr>
        <w:rPr>
          <w:lang w:val="en-GB" w:eastAsia="de-DE"/>
        </w:rPr>
      </w:pPr>
      <w:r w:rsidRPr="00AC31F8">
        <w:rPr>
          <w:lang w:val="en-GB" w:eastAsia="de-DE"/>
        </w:rPr>
        <w:t>The OQ Test App perform</w:t>
      </w:r>
      <w:r w:rsidR="00E05B61" w:rsidRPr="00AC31F8">
        <w:rPr>
          <w:lang w:val="en-GB" w:eastAsia="de-DE"/>
        </w:rPr>
        <w:t>s</w:t>
      </w:r>
      <w:r w:rsidRPr="00AC31F8">
        <w:rPr>
          <w:lang w:val="en-GB" w:eastAsia="de-DE"/>
        </w:rPr>
        <w:t xml:space="preserve"> the OQ of the JBA. </w:t>
      </w:r>
      <w:r w:rsidR="00822945" w:rsidRPr="00AC31F8">
        <w:rPr>
          <w:lang w:val="en-GB" w:eastAsia="de-DE"/>
        </w:rPr>
        <w:t xml:space="preserve">It </w:t>
      </w:r>
      <w:r w:rsidR="00AF2AB4" w:rsidRPr="00AC31F8">
        <w:rPr>
          <w:lang w:val="en-GB" w:eastAsia="de-DE"/>
        </w:rPr>
        <w:t>is</w:t>
      </w:r>
      <w:r w:rsidR="00822945" w:rsidRPr="00AC31F8">
        <w:rPr>
          <w:lang w:val="en-GB" w:eastAsia="de-DE"/>
        </w:rPr>
        <w:t xml:space="preserve"> designed as</w:t>
      </w:r>
      <w:r w:rsidR="00895F8C" w:rsidRPr="00AC31F8">
        <w:rPr>
          <w:lang w:val="en-GB" w:eastAsia="de-DE"/>
        </w:rPr>
        <w:t xml:space="preserve"> an</w:t>
      </w:r>
      <w:r w:rsidR="00822945" w:rsidRPr="00AC31F8">
        <w:rPr>
          <w:lang w:val="en-GB" w:eastAsia="de-DE"/>
        </w:rPr>
        <w:t xml:space="preserve"> on-premise application</w:t>
      </w:r>
      <w:r w:rsidR="008C3CF8" w:rsidRPr="00AC31F8">
        <w:rPr>
          <w:lang w:val="en-GB" w:eastAsia="de-DE"/>
        </w:rPr>
        <w:t xml:space="preserve"> under full control of the regulated company and</w:t>
      </w:r>
      <w:r w:rsidR="00822945" w:rsidRPr="00AC31F8">
        <w:rPr>
          <w:lang w:val="en-GB" w:eastAsia="de-DE"/>
        </w:rPr>
        <w:t xml:space="preserve"> to be run on the JBA test environment</w:t>
      </w:r>
      <w:r w:rsidR="008C3CF8" w:rsidRPr="00AC31F8">
        <w:rPr>
          <w:lang w:val="en-GB" w:eastAsia="de-DE"/>
        </w:rPr>
        <w:t>.</w:t>
      </w:r>
    </w:p>
    <w:p w14:paraId="7EF6C945" w14:textId="1991CF65" w:rsidR="00A84561" w:rsidRPr="00AC31F8" w:rsidRDefault="00EE7577" w:rsidP="006726B6">
      <w:pPr>
        <w:rPr>
          <w:lang w:val="en-GB" w:eastAsia="de-DE"/>
        </w:rPr>
      </w:pPr>
      <w:r w:rsidRPr="00AC31F8">
        <w:rPr>
          <w:lang w:val="en-GB" w:eastAsia="de-DE"/>
        </w:rPr>
        <w:t xml:space="preserve">It is based on the JUnit Jupiter </w:t>
      </w:r>
      <w:r w:rsidR="002629A0" w:rsidRPr="00AC31F8">
        <w:rPr>
          <w:lang w:val="en-GB" w:eastAsia="de-DE"/>
        </w:rPr>
        <w:t>t</w:t>
      </w:r>
      <w:r w:rsidRPr="00AC31F8">
        <w:rPr>
          <w:lang w:val="en-GB" w:eastAsia="de-DE"/>
        </w:rPr>
        <w:t xml:space="preserve">est </w:t>
      </w:r>
      <w:r w:rsidR="002629A0" w:rsidRPr="00AC31F8">
        <w:rPr>
          <w:lang w:val="en-GB" w:eastAsia="de-DE"/>
        </w:rPr>
        <w:t>f</w:t>
      </w:r>
      <w:r w:rsidRPr="00AC31F8">
        <w:rPr>
          <w:lang w:val="en-GB" w:eastAsia="de-DE"/>
        </w:rPr>
        <w:t>ramework</w:t>
      </w:r>
      <w:r w:rsidR="002629A0" w:rsidRPr="00AC31F8">
        <w:rPr>
          <w:lang w:val="en-GB" w:eastAsia="de-DE"/>
        </w:rPr>
        <w:t xml:space="preserve"> with</w:t>
      </w:r>
      <w:r w:rsidRPr="00AC31F8">
        <w:rPr>
          <w:lang w:val="en-GB" w:eastAsia="de-DE"/>
        </w:rPr>
        <w:t xml:space="preserve"> the cucumber test runner to </w:t>
      </w:r>
      <w:r w:rsidR="002629A0" w:rsidRPr="00AC31F8">
        <w:rPr>
          <w:lang w:val="en-GB" w:eastAsia="de-DE"/>
        </w:rPr>
        <w:t>perform the automated test</w:t>
      </w:r>
      <w:r w:rsidR="0099506B" w:rsidRPr="00AC31F8">
        <w:rPr>
          <w:lang w:val="en-GB" w:eastAsia="de-DE"/>
        </w:rPr>
        <w:t>s</w:t>
      </w:r>
      <w:r w:rsidR="002629A0" w:rsidRPr="00AC31F8">
        <w:rPr>
          <w:lang w:val="en-GB" w:eastAsia="de-DE"/>
        </w:rPr>
        <w:t xml:space="preserve">. The architectural design </w:t>
      </w:r>
      <w:r w:rsidR="007277BD" w:rsidRPr="00AC31F8">
        <w:rPr>
          <w:lang w:val="en-GB" w:eastAsia="de-DE"/>
        </w:rPr>
        <w:t>visualised</w:t>
      </w:r>
      <w:r w:rsidR="005978DE" w:rsidRPr="00AC31F8">
        <w:rPr>
          <w:lang w:val="en-GB" w:eastAsia="de-DE"/>
        </w:rPr>
        <w:t xml:space="preserve"> </w:t>
      </w:r>
      <w:r w:rsidR="007277BD" w:rsidRPr="00AC31F8">
        <w:rPr>
          <w:lang w:val="en-GB" w:eastAsia="de-DE"/>
        </w:rPr>
        <w:t>using the</w:t>
      </w:r>
      <w:r w:rsidR="005978DE" w:rsidRPr="00AC31F8">
        <w:rPr>
          <w:lang w:val="en-GB" w:eastAsia="de-DE"/>
        </w:rPr>
        <w:t xml:space="preserve"> C4 model </w:t>
      </w:r>
      <w:r w:rsidR="00321971" w:rsidRPr="00AC31F8">
        <w:rPr>
          <w:lang w:val="en-GB"/>
        </w:rPr>
        <w:t>(Brown, n.d.)</w:t>
      </w:r>
      <w:r w:rsidR="00883D51" w:rsidRPr="00AC31F8">
        <w:rPr>
          <w:lang w:val="en-GB" w:eastAsia="de-DE"/>
        </w:rPr>
        <w:t xml:space="preserve"> is </w:t>
      </w:r>
      <w:r w:rsidR="00014EE9" w:rsidRPr="00AC31F8">
        <w:rPr>
          <w:lang w:val="en-GB" w:eastAsia="de-DE"/>
        </w:rPr>
        <w:t>de</w:t>
      </w:r>
      <w:r w:rsidR="007357F2" w:rsidRPr="00AC31F8">
        <w:rPr>
          <w:lang w:val="en-GB" w:eastAsia="de-DE"/>
        </w:rPr>
        <w:t>s</w:t>
      </w:r>
      <w:r w:rsidR="00014EE9" w:rsidRPr="00AC31F8">
        <w:rPr>
          <w:lang w:val="en-GB" w:eastAsia="de-DE"/>
        </w:rPr>
        <w:t xml:space="preserve">cribed in more detail </w:t>
      </w:r>
      <w:r w:rsidR="00883D51" w:rsidRPr="00AC31F8">
        <w:rPr>
          <w:lang w:val="en-GB" w:eastAsia="de-DE"/>
        </w:rPr>
        <w:t>in the two following chapters.</w:t>
      </w:r>
    </w:p>
    <w:p w14:paraId="09CE0F8A" w14:textId="428996B3" w:rsidR="0020695C" w:rsidRPr="00AC31F8" w:rsidRDefault="0020695C" w:rsidP="006726B6">
      <w:pPr>
        <w:rPr>
          <w:lang w:val="en-GB" w:eastAsia="de-DE"/>
        </w:rPr>
      </w:pPr>
      <w:r w:rsidRPr="00AC31F8">
        <w:rPr>
          <w:lang w:val="en-GB" w:eastAsia="de-DE"/>
        </w:rPr>
        <w:t>The version control of the different OQ Test App components is guaranteed by a POM file (</w:t>
      </w:r>
      <w:proofErr w:type="gramStart"/>
      <w:r w:rsidRPr="00AC31F8">
        <w:rPr>
          <w:lang w:val="en-GB" w:eastAsia="de-DE"/>
        </w:rPr>
        <w:t xml:space="preserve">see </w:t>
      </w:r>
      <w:r w:rsidRPr="00AC31F8">
        <w:rPr>
          <w:highlight w:val="yellow"/>
          <w:lang w:val="en-GB" w:eastAsia="de-DE"/>
        </w:rPr>
        <w:t xml:space="preserve"> </w:t>
      </w:r>
      <w:r w:rsidR="007B5C8A" w:rsidRPr="00AC31F8">
        <w:rPr>
          <w:lang w:val="en-GB" w:eastAsia="de-DE"/>
        </w:rPr>
        <w:t>Appendix</w:t>
      </w:r>
      <w:proofErr w:type="gramEnd"/>
      <w:r w:rsidR="007B5C8A" w:rsidRPr="00AC31F8">
        <w:rPr>
          <w:lang w:val="en-GB" w:eastAsia="de-DE"/>
        </w:rPr>
        <w:t xml:space="preserve"> III</w:t>
      </w:r>
      <w:r w:rsidRPr="00AC31F8">
        <w:rPr>
          <w:lang w:val="en-GB" w:eastAsia="de-DE"/>
        </w:rPr>
        <w:t>)</w:t>
      </w:r>
      <w:r w:rsidR="007B5C8A" w:rsidRPr="00AC31F8">
        <w:rPr>
          <w:lang w:val="en-GB" w:eastAsia="de-DE"/>
        </w:rPr>
        <w:t>.</w:t>
      </w:r>
    </w:p>
    <w:p w14:paraId="1CE6E066" w14:textId="603B5B2E" w:rsidR="0020695C" w:rsidRPr="00AC31F8" w:rsidRDefault="0020695C" w:rsidP="006726B6">
      <w:pPr>
        <w:rPr>
          <w:lang w:val="en-GB" w:eastAsia="de-DE"/>
        </w:rPr>
      </w:pPr>
    </w:p>
    <w:p w14:paraId="6025E168" w14:textId="30B66D17" w:rsidR="0020695C" w:rsidRPr="00AC31F8" w:rsidRDefault="0020695C" w:rsidP="006726B6">
      <w:pPr>
        <w:rPr>
          <w:lang w:val="en-GB" w:eastAsia="de-DE"/>
        </w:rPr>
      </w:pPr>
    </w:p>
    <w:p w14:paraId="6183CA98" w14:textId="2B01F89B" w:rsidR="0020695C" w:rsidRPr="00AC31F8" w:rsidRDefault="0020695C" w:rsidP="006726B6">
      <w:pPr>
        <w:rPr>
          <w:lang w:val="en-GB" w:eastAsia="de-DE"/>
        </w:rPr>
      </w:pPr>
    </w:p>
    <w:p w14:paraId="05AB0976" w14:textId="614FBA76" w:rsidR="0020695C" w:rsidRPr="00AC31F8" w:rsidRDefault="0020695C" w:rsidP="006726B6">
      <w:pPr>
        <w:rPr>
          <w:lang w:val="en-GB" w:eastAsia="de-DE"/>
        </w:rPr>
      </w:pPr>
    </w:p>
    <w:p w14:paraId="4AB11FE0" w14:textId="0B40C721" w:rsidR="0020695C" w:rsidRPr="00AC31F8" w:rsidRDefault="0020695C" w:rsidP="006726B6">
      <w:pPr>
        <w:rPr>
          <w:lang w:val="en-GB" w:eastAsia="de-DE"/>
        </w:rPr>
      </w:pPr>
    </w:p>
    <w:p w14:paraId="4F23FBED" w14:textId="346ED4F3" w:rsidR="0020695C" w:rsidRPr="00AC31F8" w:rsidRDefault="0020695C" w:rsidP="006726B6">
      <w:pPr>
        <w:rPr>
          <w:lang w:val="en-GB" w:eastAsia="de-DE"/>
        </w:rPr>
      </w:pPr>
    </w:p>
    <w:p w14:paraId="1AEC384F" w14:textId="15F5F98E" w:rsidR="0020695C" w:rsidRPr="00AC31F8" w:rsidRDefault="0020695C" w:rsidP="006726B6">
      <w:pPr>
        <w:rPr>
          <w:lang w:val="en-GB" w:eastAsia="de-DE"/>
        </w:rPr>
      </w:pPr>
    </w:p>
    <w:p w14:paraId="18737E27" w14:textId="0935D209" w:rsidR="0020695C" w:rsidRPr="00AC31F8" w:rsidRDefault="0020695C" w:rsidP="006726B6">
      <w:pPr>
        <w:rPr>
          <w:lang w:val="en-GB" w:eastAsia="de-DE"/>
        </w:rPr>
      </w:pPr>
    </w:p>
    <w:p w14:paraId="5B875442" w14:textId="77777777" w:rsidR="0020695C" w:rsidRPr="00AC31F8" w:rsidRDefault="0020695C" w:rsidP="006726B6">
      <w:pPr>
        <w:rPr>
          <w:lang w:val="en-GB" w:eastAsia="de-DE"/>
        </w:rPr>
      </w:pPr>
    </w:p>
    <w:p w14:paraId="558A1CC5" w14:textId="757BC19B" w:rsidR="00A7351C" w:rsidRPr="00AC31F8" w:rsidRDefault="001F284D" w:rsidP="004D0440">
      <w:pPr>
        <w:pStyle w:val="Heading4"/>
        <w:rPr>
          <w:lang w:val="en-GB"/>
        </w:rPr>
      </w:pPr>
      <w:bookmarkStart w:id="228" w:name="_Toc46067067"/>
      <w:bookmarkStart w:id="229" w:name="_Toc46238924"/>
      <w:r w:rsidRPr="00AC31F8">
        <w:rPr>
          <w:lang w:val="en-GB"/>
        </w:rPr>
        <w:lastRenderedPageBreak/>
        <w:t>OQ Test App Container</w:t>
      </w:r>
      <w:bookmarkEnd w:id="228"/>
      <w:bookmarkEnd w:id="229"/>
    </w:p>
    <w:p w14:paraId="502B4C00" w14:textId="45D5F2C4" w:rsidR="002E5082" w:rsidRPr="00AC31F8" w:rsidRDefault="00A84561" w:rsidP="006726B6">
      <w:pPr>
        <w:rPr>
          <w:lang w:val="en-GB" w:eastAsia="de-DE"/>
        </w:rPr>
      </w:pPr>
      <w:r w:rsidRPr="00AC31F8">
        <w:rPr>
          <w:lang w:val="en-GB" w:eastAsia="de-DE"/>
        </w:rPr>
        <w:t xml:space="preserve">When the tester runs the OQ Test App, the JBA will be tested in an automated way by making use of the </w:t>
      </w:r>
      <w:r w:rsidR="00161F2A" w:rsidRPr="00AC31F8">
        <w:rPr>
          <w:lang w:val="en-GB" w:eastAsia="de-DE"/>
        </w:rPr>
        <w:t>Chrome</w:t>
      </w:r>
      <w:r w:rsidR="00125209" w:rsidRPr="00AC31F8">
        <w:rPr>
          <w:lang w:val="en-GB" w:eastAsia="de-DE"/>
        </w:rPr>
        <w:t xml:space="preserve"> </w:t>
      </w:r>
      <w:r w:rsidR="00161F2A" w:rsidRPr="00AC31F8">
        <w:rPr>
          <w:lang w:val="en-GB" w:eastAsia="de-DE"/>
        </w:rPr>
        <w:t>Driver</w:t>
      </w:r>
      <w:r w:rsidR="00906998" w:rsidRPr="00AC31F8">
        <w:rPr>
          <w:lang w:val="en-GB" w:eastAsia="de-DE"/>
        </w:rPr>
        <w:t>, which</w:t>
      </w:r>
      <w:r w:rsidR="00161F2A" w:rsidRPr="00AC31F8">
        <w:rPr>
          <w:lang w:val="en-GB" w:eastAsia="de-DE"/>
        </w:rPr>
        <w:t xml:space="preserve"> therefore</w:t>
      </w:r>
      <w:r w:rsidR="00906998" w:rsidRPr="00AC31F8">
        <w:rPr>
          <w:lang w:val="en-GB" w:eastAsia="de-DE"/>
        </w:rPr>
        <w:t xml:space="preserve"> needs to be installe</w:t>
      </w:r>
      <w:r w:rsidR="00161F2A" w:rsidRPr="00AC31F8">
        <w:rPr>
          <w:lang w:val="en-GB" w:eastAsia="de-DE"/>
        </w:rPr>
        <w:t>d.</w:t>
      </w:r>
    </w:p>
    <w:p w14:paraId="1CE95B5B" w14:textId="5CF0BC60" w:rsidR="00591305" w:rsidRPr="00AC31F8" w:rsidRDefault="00F94E68" w:rsidP="00591305">
      <w:pPr>
        <w:keepNext/>
        <w:rPr>
          <w:lang w:val="en-GB"/>
        </w:rPr>
      </w:pPr>
      <w:r w:rsidRPr="00AC31F8">
        <w:rPr>
          <w:noProof/>
          <w:lang w:eastAsia="de-CH"/>
        </w:rPr>
        <w:drawing>
          <wp:inline distT="0" distB="0" distL="0" distR="0" wp14:anchorId="3318D782" wp14:editId="280A8A5B">
            <wp:extent cx="6120130" cy="396684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120130" cy="3966845"/>
                    </a:xfrm>
                    <a:prstGeom prst="rect">
                      <a:avLst/>
                    </a:prstGeom>
                    <a:noFill/>
                    <a:ln>
                      <a:noFill/>
                    </a:ln>
                  </pic:spPr>
                </pic:pic>
              </a:graphicData>
            </a:graphic>
          </wp:inline>
        </w:drawing>
      </w:r>
    </w:p>
    <w:p w14:paraId="3F626FBA" w14:textId="064AB8DA" w:rsidR="00591305" w:rsidRPr="00AC31F8" w:rsidRDefault="00591305" w:rsidP="00591305">
      <w:pPr>
        <w:pStyle w:val="Caption"/>
        <w:rPr>
          <w:lang w:val="en-GB"/>
        </w:rPr>
      </w:pPr>
      <w:bookmarkStart w:id="230" w:name="_Toc46067148"/>
      <w:bookmarkStart w:id="231" w:name="_Toc46237535"/>
      <w:r w:rsidRPr="00AC31F8">
        <w:rPr>
          <w:lang w:val="en-GB"/>
        </w:rPr>
        <w:t xml:space="preserve">Figure </w:t>
      </w:r>
      <w:r w:rsidRPr="00AC31F8">
        <w:rPr>
          <w:lang w:val="en-GB"/>
        </w:rPr>
        <w:fldChar w:fldCharType="begin"/>
      </w:r>
      <w:r w:rsidRPr="00AC31F8">
        <w:rPr>
          <w:lang w:val="en-GB"/>
        </w:rPr>
        <w:instrText xml:space="preserve"> SEQ Figure \* ARABIC </w:instrText>
      </w:r>
      <w:r w:rsidRPr="00AC31F8">
        <w:rPr>
          <w:lang w:val="en-GB"/>
        </w:rPr>
        <w:fldChar w:fldCharType="separate"/>
      </w:r>
      <w:r w:rsidR="00FB5F37" w:rsidRPr="00AC31F8">
        <w:rPr>
          <w:noProof/>
          <w:lang w:val="en-GB"/>
        </w:rPr>
        <w:t>28</w:t>
      </w:r>
      <w:r w:rsidRPr="00AC31F8">
        <w:rPr>
          <w:lang w:val="en-GB"/>
        </w:rPr>
        <w:fldChar w:fldCharType="end"/>
      </w:r>
      <w:r w:rsidRPr="00AC31F8">
        <w:rPr>
          <w:lang w:val="en-GB"/>
        </w:rPr>
        <w:t>: Container Diagram of the OQ Test App</w:t>
      </w:r>
      <w:bookmarkEnd w:id="230"/>
      <w:bookmarkEnd w:id="231"/>
    </w:p>
    <w:p w14:paraId="0F687A77" w14:textId="7628C2A7" w:rsidR="002E5082" w:rsidRDefault="00906998" w:rsidP="006726B6">
      <w:pPr>
        <w:rPr>
          <w:lang w:val="en-GB" w:eastAsia="de-DE"/>
        </w:rPr>
      </w:pPr>
      <w:r w:rsidRPr="00AC31F8">
        <w:rPr>
          <w:lang w:val="en-GB" w:eastAsia="de-DE"/>
        </w:rPr>
        <w:t xml:space="preserve">In order to make it work, the web driver corresponding to the respective </w:t>
      </w:r>
      <w:r w:rsidR="00B038A8" w:rsidRPr="00AC31F8">
        <w:rPr>
          <w:lang w:val="en-GB" w:eastAsia="de-DE"/>
        </w:rPr>
        <w:t>C</w:t>
      </w:r>
      <w:r w:rsidRPr="00AC31F8">
        <w:rPr>
          <w:lang w:val="en-GB" w:eastAsia="de-DE"/>
        </w:rPr>
        <w:t>hrome version need</w:t>
      </w:r>
      <w:r w:rsidR="003C407F" w:rsidRPr="00AC31F8">
        <w:rPr>
          <w:lang w:val="en-GB" w:eastAsia="de-DE"/>
        </w:rPr>
        <w:t>ed</w:t>
      </w:r>
      <w:r w:rsidRPr="00AC31F8">
        <w:rPr>
          <w:lang w:val="en-GB" w:eastAsia="de-DE"/>
        </w:rPr>
        <w:t xml:space="preserve"> to be installed</w:t>
      </w:r>
      <w:r w:rsidR="00F94E68" w:rsidRPr="00AC31F8">
        <w:rPr>
          <w:lang w:val="en-GB" w:eastAsia="de-DE"/>
        </w:rPr>
        <w:t xml:space="preserve"> on</w:t>
      </w:r>
      <w:r w:rsidR="003C407F" w:rsidRPr="00AC31F8">
        <w:rPr>
          <w:lang w:val="en-GB" w:eastAsia="de-DE"/>
        </w:rPr>
        <w:t>-</w:t>
      </w:r>
      <w:r w:rsidR="00F94E68" w:rsidRPr="00AC31F8">
        <w:rPr>
          <w:lang w:val="en-GB" w:eastAsia="de-DE"/>
        </w:rPr>
        <w:t xml:space="preserve">premise </w:t>
      </w:r>
      <w:r w:rsidRPr="00AC31F8">
        <w:rPr>
          <w:lang w:val="en-GB" w:eastAsia="de-DE"/>
        </w:rPr>
        <w:t xml:space="preserve">and referenced to in the OQ Test App. For the prototype </w:t>
      </w:r>
      <w:r w:rsidR="00812A4F" w:rsidRPr="00AC31F8">
        <w:rPr>
          <w:lang w:val="en-GB" w:eastAsia="de-DE"/>
        </w:rPr>
        <w:t>C</w:t>
      </w:r>
      <w:r w:rsidRPr="00AC31F8">
        <w:rPr>
          <w:lang w:val="en-GB" w:eastAsia="de-DE"/>
        </w:rPr>
        <w:t xml:space="preserve">hrome version 83 and </w:t>
      </w:r>
      <w:r w:rsidR="00812A4F" w:rsidRPr="00AC31F8">
        <w:rPr>
          <w:lang w:val="en-GB" w:eastAsia="de-DE"/>
        </w:rPr>
        <w:t>C</w:t>
      </w:r>
      <w:r w:rsidRPr="00AC31F8">
        <w:rPr>
          <w:lang w:val="en-GB" w:eastAsia="de-DE"/>
        </w:rPr>
        <w:t>hrome</w:t>
      </w:r>
      <w:r w:rsidR="00A7504E" w:rsidRPr="00AC31F8">
        <w:rPr>
          <w:lang w:val="en-GB" w:eastAsia="de-DE"/>
        </w:rPr>
        <w:t xml:space="preserve"> </w:t>
      </w:r>
      <w:r w:rsidR="00812A4F" w:rsidRPr="00AC31F8">
        <w:rPr>
          <w:lang w:val="en-GB" w:eastAsia="de-DE"/>
        </w:rPr>
        <w:t>D</w:t>
      </w:r>
      <w:r w:rsidRPr="00AC31F8">
        <w:rPr>
          <w:lang w:val="en-GB" w:eastAsia="de-DE"/>
        </w:rPr>
        <w:t xml:space="preserve">river version 83.0 were used </w:t>
      </w:r>
      <w:r w:rsidR="008D6561" w:rsidRPr="00AC31F8">
        <w:rPr>
          <w:lang w:val="en-GB"/>
        </w:rPr>
        <w:t xml:space="preserve">(Chromium, n.d.; </w:t>
      </w:r>
      <w:proofErr w:type="spellStart"/>
      <w:r w:rsidR="008D6561" w:rsidRPr="00AC31F8">
        <w:rPr>
          <w:lang w:val="en-GB"/>
        </w:rPr>
        <w:t>ChromeDriver</w:t>
      </w:r>
      <w:proofErr w:type="spellEnd"/>
      <w:r w:rsidR="008D6561" w:rsidRPr="00AC31F8">
        <w:rPr>
          <w:lang w:val="en-GB"/>
        </w:rPr>
        <w:t xml:space="preserve"> Users, 2015)</w:t>
      </w:r>
      <w:r w:rsidR="008D6561" w:rsidRPr="00AC31F8">
        <w:rPr>
          <w:lang w:val="en-GB" w:eastAsia="de-DE"/>
        </w:rPr>
        <w:t>.</w:t>
      </w:r>
    </w:p>
    <w:p w14:paraId="14C06D6E" w14:textId="3532DCAB" w:rsidR="000E003B" w:rsidRDefault="000E003B" w:rsidP="006726B6">
      <w:pPr>
        <w:rPr>
          <w:lang w:val="en-GB" w:eastAsia="de-DE"/>
        </w:rPr>
      </w:pPr>
    </w:p>
    <w:p w14:paraId="7B485F70" w14:textId="411507A3" w:rsidR="000E003B" w:rsidRDefault="000E003B" w:rsidP="006726B6">
      <w:pPr>
        <w:rPr>
          <w:lang w:val="en-GB" w:eastAsia="de-DE"/>
        </w:rPr>
      </w:pPr>
    </w:p>
    <w:p w14:paraId="5ED2BF78" w14:textId="7C029396" w:rsidR="000E003B" w:rsidRDefault="000E003B" w:rsidP="006726B6">
      <w:pPr>
        <w:rPr>
          <w:lang w:val="en-GB" w:eastAsia="de-DE"/>
        </w:rPr>
      </w:pPr>
    </w:p>
    <w:p w14:paraId="09E4CA9F" w14:textId="2C249F84" w:rsidR="000E003B" w:rsidRDefault="000E003B" w:rsidP="006726B6">
      <w:pPr>
        <w:rPr>
          <w:lang w:val="en-GB" w:eastAsia="de-DE"/>
        </w:rPr>
      </w:pPr>
    </w:p>
    <w:p w14:paraId="14086193" w14:textId="529552D8" w:rsidR="000E003B" w:rsidRDefault="000E003B" w:rsidP="006726B6">
      <w:pPr>
        <w:rPr>
          <w:lang w:val="en-GB" w:eastAsia="de-DE"/>
        </w:rPr>
      </w:pPr>
    </w:p>
    <w:p w14:paraId="45981890" w14:textId="77777777" w:rsidR="000E003B" w:rsidRPr="00AC31F8" w:rsidRDefault="000E003B" w:rsidP="006726B6">
      <w:pPr>
        <w:rPr>
          <w:lang w:val="en-GB" w:eastAsia="de-DE"/>
        </w:rPr>
      </w:pPr>
    </w:p>
    <w:p w14:paraId="3D10945E" w14:textId="5D031073" w:rsidR="002E5082" w:rsidRPr="00AC31F8" w:rsidRDefault="001F284D" w:rsidP="004D0440">
      <w:pPr>
        <w:pStyle w:val="Heading4"/>
        <w:rPr>
          <w:lang w:val="en-GB"/>
        </w:rPr>
      </w:pPr>
      <w:bookmarkStart w:id="232" w:name="_Ref46054618"/>
      <w:bookmarkStart w:id="233" w:name="_Toc46067068"/>
      <w:bookmarkStart w:id="234" w:name="_Toc46238925"/>
      <w:r w:rsidRPr="00AC31F8">
        <w:rPr>
          <w:lang w:val="en-GB"/>
        </w:rPr>
        <w:lastRenderedPageBreak/>
        <w:t xml:space="preserve">OQ Test App </w:t>
      </w:r>
      <w:r w:rsidR="002E5082" w:rsidRPr="00AC31F8">
        <w:rPr>
          <w:lang w:val="en-GB"/>
        </w:rPr>
        <w:t>Component</w:t>
      </w:r>
      <w:r w:rsidRPr="00AC31F8">
        <w:rPr>
          <w:lang w:val="en-GB"/>
        </w:rPr>
        <w:t>s</w:t>
      </w:r>
      <w:bookmarkEnd w:id="232"/>
      <w:bookmarkEnd w:id="233"/>
      <w:bookmarkEnd w:id="234"/>
    </w:p>
    <w:p w14:paraId="4AB663EC" w14:textId="62990B83" w:rsidR="00A7351C" w:rsidRDefault="00A04D2C" w:rsidP="006726B6">
      <w:pPr>
        <w:rPr>
          <w:lang w:val="en-GB" w:eastAsia="de-DE"/>
        </w:rPr>
      </w:pPr>
      <w:r w:rsidRPr="00AC31F8">
        <w:rPr>
          <w:lang w:val="en-GB" w:eastAsia="de-DE"/>
        </w:rPr>
        <w:t>On a more detailed level, t</w:t>
      </w:r>
      <w:r w:rsidR="002E5F2B" w:rsidRPr="00AC31F8">
        <w:rPr>
          <w:lang w:val="en-GB" w:eastAsia="de-DE"/>
        </w:rPr>
        <w:t>he components</w:t>
      </w:r>
      <w:r w:rsidR="00C025D5" w:rsidRPr="00AC31F8">
        <w:rPr>
          <w:lang w:val="en-GB" w:eastAsia="de-DE"/>
        </w:rPr>
        <w:t xml:space="preserve"> of the OQ Test App Container</w:t>
      </w:r>
      <w:r w:rsidR="002E5F2B" w:rsidRPr="00AC31F8">
        <w:rPr>
          <w:lang w:val="en-GB" w:eastAsia="de-DE"/>
        </w:rPr>
        <w:t xml:space="preserve"> are shown and described in following figure</w:t>
      </w:r>
      <w:r w:rsidR="00046D8E" w:rsidRPr="00AC31F8">
        <w:rPr>
          <w:lang w:val="en-GB" w:eastAsia="de-DE"/>
        </w:rPr>
        <w:t xml:space="preserve"> </w:t>
      </w:r>
      <w:r w:rsidR="00046D8E" w:rsidRPr="00AC31F8">
        <w:rPr>
          <w:lang w:val="en-GB"/>
        </w:rPr>
        <w:t>(Anish, 2018</w:t>
      </w:r>
      <w:r w:rsidR="008D6561" w:rsidRPr="00AC31F8">
        <w:rPr>
          <w:lang w:val="en-GB"/>
        </w:rPr>
        <w:t xml:space="preserve">; </w:t>
      </w:r>
      <w:proofErr w:type="spellStart"/>
      <w:r w:rsidR="008D6561" w:rsidRPr="00AC31F8">
        <w:rPr>
          <w:lang w:val="en-GB"/>
        </w:rPr>
        <w:t>Tutorialspoint</w:t>
      </w:r>
      <w:proofErr w:type="spellEnd"/>
      <w:r w:rsidR="008D6561" w:rsidRPr="00AC31F8">
        <w:rPr>
          <w:lang w:val="en-GB"/>
        </w:rPr>
        <w:t xml:space="preserve">, n.d.-a, -b, -c; </w:t>
      </w:r>
      <w:proofErr w:type="spellStart"/>
      <w:r w:rsidR="008D6561" w:rsidRPr="00AC31F8">
        <w:rPr>
          <w:lang w:val="en-GB"/>
        </w:rPr>
        <w:t>Coveros</w:t>
      </w:r>
      <w:proofErr w:type="spellEnd"/>
      <w:r w:rsidR="008D6561" w:rsidRPr="00AC31F8">
        <w:rPr>
          <w:lang w:val="en-GB"/>
        </w:rPr>
        <w:t>, 2014; Hosbach, 2020)</w:t>
      </w:r>
      <w:r w:rsidR="002E5F2B" w:rsidRPr="00AC31F8">
        <w:rPr>
          <w:lang w:val="en-GB" w:eastAsia="de-DE"/>
        </w:rPr>
        <w:t>:</w:t>
      </w:r>
    </w:p>
    <w:p w14:paraId="245B9687" w14:textId="77777777" w:rsidR="000E003B" w:rsidRPr="00AC31F8" w:rsidRDefault="000E003B" w:rsidP="006726B6">
      <w:pPr>
        <w:rPr>
          <w:lang w:val="en-GB" w:eastAsia="de-DE"/>
        </w:rPr>
      </w:pPr>
    </w:p>
    <w:p w14:paraId="4FB56BE0" w14:textId="77777777" w:rsidR="00577A54" w:rsidRPr="00AC31F8" w:rsidRDefault="00902214" w:rsidP="00577A54">
      <w:pPr>
        <w:keepNext/>
        <w:rPr>
          <w:lang w:val="en-GB"/>
        </w:rPr>
      </w:pPr>
      <w:r w:rsidRPr="00AC31F8">
        <w:rPr>
          <w:noProof/>
          <w:lang w:eastAsia="de-CH"/>
        </w:rPr>
        <w:drawing>
          <wp:inline distT="0" distB="0" distL="0" distR="0" wp14:anchorId="1B9F4A81" wp14:editId="19D8678E">
            <wp:extent cx="6120130" cy="5688965"/>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120130" cy="5688965"/>
                    </a:xfrm>
                    <a:prstGeom prst="rect">
                      <a:avLst/>
                    </a:prstGeom>
                    <a:noFill/>
                    <a:ln>
                      <a:noFill/>
                    </a:ln>
                  </pic:spPr>
                </pic:pic>
              </a:graphicData>
            </a:graphic>
          </wp:inline>
        </w:drawing>
      </w:r>
    </w:p>
    <w:p w14:paraId="650A8C57" w14:textId="69100BC9" w:rsidR="00E3582D" w:rsidRDefault="00577A54" w:rsidP="008D6561">
      <w:pPr>
        <w:pStyle w:val="Caption"/>
        <w:rPr>
          <w:lang w:val="en-GB"/>
        </w:rPr>
      </w:pPr>
      <w:bookmarkStart w:id="235" w:name="_Toc46067149"/>
      <w:bookmarkStart w:id="236" w:name="_Toc46237536"/>
      <w:r w:rsidRPr="00AC31F8">
        <w:rPr>
          <w:lang w:val="en-GB"/>
        </w:rPr>
        <w:t xml:space="preserve">Figure </w:t>
      </w:r>
      <w:r w:rsidRPr="00AC31F8">
        <w:rPr>
          <w:lang w:val="en-GB"/>
        </w:rPr>
        <w:fldChar w:fldCharType="begin"/>
      </w:r>
      <w:r w:rsidRPr="00AC31F8">
        <w:rPr>
          <w:lang w:val="en-GB"/>
        </w:rPr>
        <w:instrText xml:space="preserve"> SEQ Figure \* ARABIC </w:instrText>
      </w:r>
      <w:r w:rsidRPr="00AC31F8">
        <w:rPr>
          <w:lang w:val="en-GB"/>
        </w:rPr>
        <w:fldChar w:fldCharType="separate"/>
      </w:r>
      <w:r w:rsidR="00FB5F37" w:rsidRPr="00AC31F8">
        <w:rPr>
          <w:noProof/>
          <w:lang w:val="en-GB"/>
        </w:rPr>
        <w:t>29</w:t>
      </w:r>
      <w:r w:rsidRPr="00AC31F8">
        <w:rPr>
          <w:lang w:val="en-GB"/>
        </w:rPr>
        <w:fldChar w:fldCharType="end"/>
      </w:r>
      <w:r w:rsidRPr="00AC31F8">
        <w:rPr>
          <w:lang w:val="en-GB"/>
        </w:rPr>
        <w:t>: Component Diagram of the OQ Test App</w:t>
      </w:r>
      <w:bookmarkEnd w:id="235"/>
      <w:bookmarkEnd w:id="236"/>
    </w:p>
    <w:p w14:paraId="27A0FFF4" w14:textId="6687F6A0" w:rsidR="000E003B" w:rsidRDefault="000E003B" w:rsidP="000E003B">
      <w:pPr>
        <w:rPr>
          <w:lang w:val="en-GB" w:eastAsia="de-DE"/>
        </w:rPr>
      </w:pPr>
    </w:p>
    <w:p w14:paraId="090D40CE" w14:textId="77777777" w:rsidR="000E003B" w:rsidRPr="000E003B" w:rsidRDefault="000E003B" w:rsidP="000E003B">
      <w:pPr>
        <w:rPr>
          <w:lang w:val="en-GB" w:eastAsia="de-DE"/>
        </w:rPr>
      </w:pPr>
    </w:p>
    <w:p w14:paraId="462DC1DD" w14:textId="34B78C31" w:rsidR="00E3582D" w:rsidRPr="00AC31F8" w:rsidRDefault="009660E6" w:rsidP="00C12BE4">
      <w:pPr>
        <w:pStyle w:val="Heading3"/>
        <w:rPr>
          <w:rStyle w:val="Emphasis"/>
          <w:lang w:val="en-GB"/>
        </w:rPr>
      </w:pPr>
      <w:bookmarkStart w:id="237" w:name="_Toc46067069"/>
      <w:bookmarkStart w:id="238" w:name="_Toc46238926"/>
      <w:r w:rsidRPr="00AC31F8">
        <w:rPr>
          <w:rStyle w:val="Emphasis"/>
          <w:lang w:val="en-GB"/>
        </w:rPr>
        <w:lastRenderedPageBreak/>
        <w:t>Scenarioo</w:t>
      </w:r>
      <w:bookmarkEnd w:id="237"/>
      <w:bookmarkEnd w:id="238"/>
    </w:p>
    <w:p w14:paraId="42381E17" w14:textId="3A7EE382" w:rsidR="004C2500" w:rsidRPr="00AC31F8" w:rsidRDefault="00E7230C" w:rsidP="006726B6">
      <w:pPr>
        <w:rPr>
          <w:lang w:val="en-GB"/>
        </w:rPr>
      </w:pPr>
      <w:r w:rsidRPr="00AC31F8">
        <w:rPr>
          <w:lang w:val="en-GB" w:eastAsia="de-DE"/>
        </w:rPr>
        <w:t>Scenarioo</w:t>
      </w:r>
      <w:r w:rsidR="00D00D89" w:rsidRPr="00AC31F8">
        <w:rPr>
          <w:lang w:val="en-GB" w:eastAsia="de-DE"/>
        </w:rPr>
        <w:t xml:space="preserve"> </w:t>
      </w:r>
      <w:r w:rsidR="00956AC5" w:rsidRPr="00AC31F8">
        <w:rPr>
          <w:lang w:val="en-GB" w:eastAsia="de-DE"/>
        </w:rPr>
        <w:t>is used</w:t>
      </w:r>
      <w:r w:rsidR="00D00D89" w:rsidRPr="00AC31F8">
        <w:rPr>
          <w:lang w:val="en-GB" w:eastAsia="de-DE"/>
        </w:rPr>
        <w:t xml:space="preserve"> as an on-premise application</w:t>
      </w:r>
      <w:r w:rsidR="00257C6E" w:rsidRPr="00AC31F8">
        <w:rPr>
          <w:lang w:val="en-GB" w:eastAsia="de-DE"/>
        </w:rPr>
        <w:t xml:space="preserve">. It is to be </w:t>
      </w:r>
      <w:r w:rsidR="002F68D4" w:rsidRPr="00AC31F8">
        <w:rPr>
          <w:lang w:val="en-GB" w:eastAsia="de-DE"/>
        </w:rPr>
        <w:t>deployed</w:t>
      </w:r>
      <w:r w:rsidR="00257C6E" w:rsidRPr="00AC31F8">
        <w:rPr>
          <w:lang w:val="en-GB" w:eastAsia="de-DE"/>
        </w:rPr>
        <w:t xml:space="preserve"> together with the OQ Test App on the JBA test environment</w:t>
      </w:r>
      <w:r w:rsidR="00D00D89" w:rsidRPr="00AC31F8">
        <w:rPr>
          <w:lang w:val="en-GB" w:eastAsia="de-DE"/>
        </w:rPr>
        <w:t>. The</w:t>
      </w:r>
      <w:r w:rsidR="00C46079" w:rsidRPr="00AC31F8">
        <w:rPr>
          <w:lang w:val="en-GB" w:eastAsia="de-DE"/>
        </w:rPr>
        <w:t xml:space="preserve"> version 5.0.2</w:t>
      </w:r>
      <w:r w:rsidR="00E655BA" w:rsidRPr="00AC31F8">
        <w:rPr>
          <w:lang w:val="en-GB" w:eastAsia="de-DE"/>
        </w:rPr>
        <w:t>.war</w:t>
      </w:r>
      <w:r w:rsidR="005B3701" w:rsidRPr="00AC31F8">
        <w:rPr>
          <w:lang w:val="en-GB" w:eastAsia="de-DE"/>
        </w:rPr>
        <w:t xml:space="preserve"> was</w:t>
      </w:r>
      <w:r w:rsidR="00907423" w:rsidRPr="00AC31F8">
        <w:rPr>
          <w:lang w:val="en-GB" w:eastAsia="de-DE"/>
        </w:rPr>
        <w:t xml:space="preserve"> basically</w:t>
      </w:r>
      <w:r w:rsidR="005B3701" w:rsidRPr="00AC31F8">
        <w:rPr>
          <w:lang w:val="en-GB" w:eastAsia="de-DE"/>
        </w:rPr>
        <w:t xml:space="preserve"> used out</w:t>
      </w:r>
      <w:r w:rsidR="00C46079" w:rsidRPr="00AC31F8">
        <w:rPr>
          <w:lang w:val="en-GB" w:eastAsia="de-DE"/>
        </w:rPr>
        <w:t xml:space="preserve"> of the box</w:t>
      </w:r>
      <w:r w:rsidR="006A71B8" w:rsidRPr="00AC31F8">
        <w:rPr>
          <w:lang w:val="en-GB" w:eastAsia="de-DE"/>
        </w:rPr>
        <w:t>.</w:t>
      </w:r>
      <w:r w:rsidR="00C46079" w:rsidRPr="00AC31F8">
        <w:rPr>
          <w:lang w:val="en-GB" w:eastAsia="de-DE"/>
        </w:rPr>
        <w:t xml:space="preserve"> </w:t>
      </w:r>
      <w:r w:rsidR="001C4CBE" w:rsidRPr="00AC31F8">
        <w:rPr>
          <w:lang w:val="en-GB"/>
        </w:rPr>
        <w:t xml:space="preserve">The only configuration </w:t>
      </w:r>
      <w:r w:rsidR="00B81844" w:rsidRPr="00AC31F8">
        <w:rPr>
          <w:lang w:val="en-GB"/>
        </w:rPr>
        <w:t>performed</w:t>
      </w:r>
      <w:r w:rsidR="00EE1E5E" w:rsidRPr="00AC31F8">
        <w:rPr>
          <w:lang w:val="en-GB"/>
        </w:rPr>
        <w:t>, was the indication of the path to the test</w:t>
      </w:r>
      <w:r w:rsidR="00B81844" w:rsidRPr="00AC31F8">
        <w:rPr>
          <w:lang w:val="en-GB"/>
        </w:rPr>
        <w:t xml:space="preserve"> </w:t>
      </w:r>
      <w:r w:rsidR="00EE1E5E" w:rsidRPr="00AC31F8">
        <w:rPr>
          <w:lang w:val="en-GB"/>
        </w:rPr>
        <w:t>results</w:t>
      </w:r>
      <w:r w:rsidR="00815A6C" w:rsidRPr="00AC31F8">
        <w:rPr>
          <w:lang w:val="en-GB"/>
        </w:rPr>
        <w:t xml:space="preserve"> in the </w:t>
      </w:r>
      <w:proofErr w:type="spellStart"/>
      <w:r w:rsidR="00815A6C" w:rsidRPr="00AC31F8">
        <w:rPr>
          <w:lang w:val="en-GB"/>
        </w:rPr>
        <w:t>application.properties</w:t>
      </w:r>
      <w:proofErr w:type="spellEnd"/>
      <w:r w:rsidR="00815A6C" w:rsidRPr="00AC31F8">
        <w:rPr>
          <w:lang w:val="en-GB"/>
        </w:rPr>
        <w:t xml:space="preserve"> file</w:t>
      </w:r>
      <w:r w:rsidR="008A69FF" w:rsidRPr="00AC31F8">
        <w:rPr>
          <w:lang w:val="en-GB"/>
        </w:rPr>
        <w:t xml:space="preserve"> of Scenarioo:</w:t>
      </w:r>
    </w:p>
    <w:p w14:paraId="50FDE014" w14:textId="77777777" w:rsidR="00AF184A" w:rsidRPr="00AC31F8" w:rsidRDefault="0074080B" w:rsidP="00AF184A">
      <w:pPr>
        <w:keepNext/>
        <w:rPr>
          <w:lang w:val="en-GB"/>
        </w:rPr>
      </w:pPr>
      <w:r w:rsidRPr="00AC31F8">
        <w:rPr>
          <w:noProof/>
          <w:lang w:eastAsia="de-CH"/>
        </w:rPr>
        <w:drawing>
          <wp:inline distT="0" distB="0" distL="0" distR="0" wp14:anchorId="2E3DD9B3" wp14:editId="2481C15B">
            <wp:extent cx="6120130" cy="376555"/>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120130" cy="376555"/>
                    </a:xfrm>
                    <a:prstGeom prst="rect">
                      <a:avLst/>
                    </a:prstGeom>
                  </pic:spPr>
                </pic:pic>
              </a:graphicData>
            </a:graphic>
          </wp:inline>
        </w:drawing>
      </w:r>
    </w:p>
    <w:p w14:paraId="7BF80683" w14:textId="01DCB3F0" w:rsidR="00FF3ADD" w:rsidRPr="00AC31F8" w:rsidRDefault="00AF184A" w:rsidP="00B81844">
      <w:pPr>
        <w:pStyle w:val="Caption"/>
        <w:rPr>
          <w:lang w:val="en-GB"/>
        </w:rPr>
      </w:pPr>
      <w:bookmarkStart w:id="239" w:name="_Toc46067150"/>
      <w:bookmarkStart w:id="240" w:name="_Toc46237537"/>
      <w:r w:rsidRPr="00AC31F8">
        <w:rPr>
          <w:lang w:val="en-GB"/>
        </w:rPr>
        <w:t xml:space="preserve">Figure </w:t>
      </w:r>
      <w:r w:rsidRPr="00AC31F8">
        <w:rPr>
          <w:lang w:val="en-GB"/>
        </w:rPr>
        <w:fldChar w:fldCharType="begin"/>
      </w:r>
      <w:r w:rsidRPr="00AC31F8">
        <w:rPr>
          <w:lang w:val="en-GB"/>
        </w:rPr>
        <w:instrText xml:space="preserve"> SEQ Figure \* ARABIC </w:instrText>
      </w:r>
      <w:r w:rsidRPr="00AC31F8">
        <w:rPr>
          <w:lang w:val="en-GB"/>
        </w:rPr>
        <w:fldChar w:fldCharType="separate"/>
      </w:r>
      <w:r w:rsidR="00FA25A4">
        <w:rPr>
          <w:noProof/>
          <w:lang w:val="en-GB"/>
        </w:rPr>
        <w:t>30</w:t>
      </w:r>
      <w:r w:rsidRPr="00AC31F8">
        <w:rPr>
          <w:lang w:val="en-GB"/>
        </w:rPr>
        <w:fldChar w:fldCharType="end"/>
      </w:r>
      <w:r w:rsidRPr="00AC31F8">
        <w:rPr>
          <w:lang w:val="en-GB"/>
        </w:rPr>
        <w:t>: The only Scenarioo configuration</w:t>
      </w:r>
      <w:bookmarkEnd w:id="239"/>
      <w:bookmarkEnd w:id="240"/>
    </w:p>
    <w:p w14:paraId="7A30D14B" w14:textId="144748DE" w:rsidR="00FF3ADD" w:rsidRPr="00AC31F8" w:rsidRDefault="00B81844" w:rsidP="006726B6">
      <w:pPr>
        <w:rPr>
          <w:lang w:val="en-GB"/>
        </w:rPr>
      </w:pPr>
      <w:r w:rsidRPr="00AC31F8">
        <w:rPr>
          <w:lang w:val="en-GB" w:eastAsia="de-DE"/>
        </w:rPr>
        <w:t>M</w:t>
      </w:r>
      <w:r w:rsidR="005726C2" w:rsidRPr="00AC31F8">
        <w:rPr>
          <w:lang w:val="en-GB" w:eastAsia="de-DE"/>
        </w:rPr>
        <w:t xml:space="preserve">ore information about this software can be found </w:t>
      </w:r>
      <w:r w:rsidR="00C2289B" w:rsidRPr="00AC31F8">
        <w:rPr>
          <w:lang w:val="en-GB" w:eastAsia="de-DE"/>
        </w:rPr>
        <w:t xml:space="preserve">on the Scenarioo home page </w:t>
      </w:r>
      <w:r w:rsidR="00321971" w:rsidRPr="00AC31F8">
        <w:rPr>
          <w:lang w:val="en-GB"/>
        </w:rPr>
        <w:t>(Scenarioo, n.d.-a)</w:t>
      </w:r>
      <w:r w:rsidR="005726C2" w:rsidRPr="00AC31F8">
        <w:rPr>
          <w:lang w:val="en-GB"/>
        </w:rPr>
        <w:t>.</w:t>
      </w:r>
    </w:p>
    <w:p w14:paraId="0D628404" w14:textId="6E107083" w:rsidR="000D1B54" w:rsidRPr="00AC31F8" w:rsidRDefault="00392F9B" w:rsidP="000D1B54">
      <w:pPr>
        <w:pStyle w:val="Heading2"/>
        <w:rPr>
          <w:lang w:val="en-GB"/>
        </w:rPr>
      </w:pPr>
      <w:bookmarkStart w:id="241" w:name="_Ref45879009"/>
      <w:bookmarkStart w:id="242" w:name="_Ref45968542"/>
      <w:bookmarkStart w:id="243" w:name="_Toc46067070"/>
      <w:bookmarkStart w:id="244" w:name="_Toc46238927"/>
      <w:r w:rsidRPr="00AC31F8">
        <w:rPr>
          <w:lang w:val="en-GB"/>
        </w:rPr>
        <w:t xml:space="preserve">Suitability of the </w:t>
      </w:r>
      <w:r w:rsidR="008945A4" w:rsidRPr="00AC31F8">
        <w:rPr>
          <w:lang w:val="en-GB"/>
        </w:rPr>
        <w:t>S</w:t>
      </w:r>
      <w:r w:rsidRPr="00AC31F8">
        <w:rPr>
          <w:lang w:val="en-GB"/>
        </w:rPr>
        <w:t xml:space="preserve">elected </w:t>
      </w:r>
      <w:r w:rsidR="008945A4" w:rsidRPr="00AC31F8">
        <w:rPr>
          <w:lang w:val="en-GB"/>
        </w:rPr>
        <w:t>A</w:t>
      </w:r>
      <w:r w:rsidRPr="00AC31F8">
        <w:rPr>
          <w:lang w:val="en-GB"/>
        </w:rPr>
        <w:t xml:space="preserve">utomation </w:t>
      </w:r>
      <w:r w:rsidR="008945A4" w:rsidRPr="00AC31F8">
        <w:rPr>
          <w:lang w:val="en-GB"/>
        </w:rPr>
        <w:t>T</w:t>
      </w:r>
      <w:r w:rsidRPr="00AC31F8">
        <w:rPr>
          <w:lang w:val="en-GB"/>
        </w:rPr>
        <w:t>ool</w:t>
      </w:r>
      <w:r w:rsidR="008945A4" w:rsidRPr="00AC31F8">
        <w:rPr>
          <w:lang w:val="en-GB"/>
        </w:rPr>
        <w:t xml:space="preserve"> S</w:t>
      </w:r>
      <w:r w:rsidRPr="00AC31F8">
        <w:rPr>
          <w:lang w:val="en-GB"/>
        </w:rPr>
        <w:t>et</w:t>
      </w:r>
      <w:bookmarkEnd w:id="241"/>
      <w:bookmarkEnd w:id="242"/>
      <w:r w:rsidR="009251AA" w:rsidRPr="00AC31F8">
        <w:rPr>
          <w:lang w:val="en-GB"/>
        </w:rPr>
        <w:t xml:space="preserve"> for GxP Environments</w:t>
      </w:r>
      <w:bookmarkEnd w:id="243"/>
      <w:bookmarkEnd w:id="244"/>
    </w:p>
    <w:p w14:paraId="3D8F65EC" w14:textId="2AF2A972" w:rsidR="004648A1" w:rsidRPr="00AC31F8" w:rsidRDefault="005B0FD1" w:rsidP="005B0FD1">
      <w:pPr>
        <w:rPr>
          <w:lang w:val="en-GB" w:eastAsia="de-DE"/>
        </w:rPr>
      </w:pPr>
      <w:r w:rsidRPr="00AC31F8">
        <w:rPr>
          <w:lang w:val="en-GB" w:eastAsia="de-DE"/>
        </w:rPr>
        <w:t xml:space="preserve">As for any system in the regulated environment of the pharmaceutical industry, the test automation </w:t>
      </w:r>
      <w:r w:rsidR="00D00E0B" w:rsidRPr="00AC31F8">
        <w:rPr>
          <w:lang w:val="en-GB" w:eastAsia="de-DE"/>
        </w:rPr>
        <w:t>system</w:t>
      </w:r>
      <w:r w:rsidRPr="00AC31F8">
        <w:rPr>
          <w:lang w:val="en-GB" w:eastAsia="de-DE"/>
        </w:rPr>
        <w:t xml:space="preserve"> consisting of </w:t>
      </w:r>
      <w:r w:rsidR="00D00E0B" w:rsidRPr="00AC31F8">
        <w:rPr>
          <w:lang w:val="en-GB" w:eastAsia="de-DE"/>
        </w:rPr>
        <w:t>the</w:t>
      </w:r>
      <w:r w:rsidRPr="00AC31F8">
        <w:rPr>
          <w:lang w:val="en-GB" w:eastAsia="de-DE"/>
        </w:rPr>
        <w:t xml:space="preserve"> OQ Test App and Scenarioo </w:t>
      </w:r>
      <w:r w:rsidR="00971620" w:rsidRPr="00AC31F8">
        <w:rPr>
          <w:lang w:val="en-GB" w:eastAsia="de-DE"/>
        </w:rPr>
        <w:t>would need</w:t>
      </w:r>
      <w:r w:rsidRPr="00AC31F8">
        <w:rPr>
          <w:lang w:val="en-GB" w:eastAsia="de-DE"/>
        </w:rPr>
        <w:t xml:space="preserve"> to be validated (compare chapter </w:t>
      </w:r>
      <w:r w:rsidR="00AB35E3" w:rsidRPr="00AC31F8">
        <w:rPr>
          <w:lang w:val="en-GB" w:eastAsia="de-DE"/>
        </w:rPr>
        <w:fldChar w:fldCharType="begin"/>
      </w:r>
      <w:r w:rsidR="00AB35E3" w:rsidRPr="00AC31F8">
        <w:rPr>
          <w:lang w:val="en-GB" w:eastAsia="de-DE"/>
        </w:rPr>
        <w:instrText xml:space="preserve"> REF _Ref45902555 \r \h  \* MERGEFORMAT </w:instrText>
      </w:r>
      <w:r w:rsidR="00AB35E3" w:rsidRPr="00AC31F8">
        <w:rPr>
          <w:lang w:val="en-GB" w:eastAsia="de-DE"/>
        </w:rPr>
      </w:r>
      <w:r w:rsidR="00AB35E3" w:rsidRPr="00AC31F8">
        <w:rPr>
          <w:lang w:val="en-GB" w:eastAsia="de-DE"/>
        </w:rPr>
        <w:fldChar w:fldCharType="separate"/>
      </w:r>
      <w:r w:rsidR="00AB35E3" w:rsidRPr="00AC31F8">
        <w:rPr>
          <w:lang w:val="en-GB" w:eastAsia="de-DE"/>
        </w:rPr>
        <w:t>1.1</w:t>
      </w:r>
      <w:r w:rsidR="00AB35E3" w:rsidRPr="00AC31F8">
        <w:rPr>
          <w:lang w:val="en-GB" w:eastAsia="de-DE"/>
        </w:rPr>
        <w:fldChar w:fldCharType="end"/>
      </w:r>
      <w:r w:rsidRPr="00AC31F8">
        <w:rPr>
          <w:lang w:val="en-GB" w:eastAsia="de-DE"/>
        </w:rPr>
        <w:t xml:space="preserve">). </w:t>
      </w:r>
      <w:r w:rsidR="001F4A90" w:rsidRPr="00AC31F8">
        <w:rPr>
          <w:lang w:val="en-GB" w:eastAsia="de-DE"/>
        </w:rPr>
        <w:t>Therefore</w:t>
      </w:r>
      <w:r w:rsidR="00DA3507" w:rsidRPr="00AC31F8">
        <w:rPr>
          <w:lang w:val="en-GB" w:eastAsia="de-DE"/>
        </w:rPr>
        <w:t>,</w:t>
      </w:r>
      <w:r w:rsidR="007E745E" w:rsidRPr="00AC31F8">
        <w:rPr>
          <w:lang w:val="en-GB" w:eastAsia="de-DE"/>
        </w:rPr>
        <w:t xml:space="preserve"> the prerequisites for validation of this test automation systems </w:t>
      </w:r>
      <w:r w:rsidR="006B13B7" w:rsidRPr="00AC31F8">
        <w:rPr>
          <w:lang w:val="en-GB" w:eastAsia="de-DE"/>
        </w:rPr>
        <w:t>w</w:t>
      </w:r>
      <w:r w:rsidR="00BC235B" w:rsidRPr="00AC31F8">
        <w:rPr>
          <w:lang w:val="en-GB" w:eastAsia="de-DE"/>
        </w:rPr>
        <w:t>ere</w:t>
      </w:r>
      <w:r w:rsidR="006B13B7" w:rsidRPr="00AC31F8">
        <w:rPr>
          <w:lang w:val="en-GB" w:eastAsia="de-DE"/>
        </w:rPr>
        <w:t xml:space="preserve"> investigated to</w:t>
      </w:r>
      <w:r w:rsidR="00E63664" w:rsidRPr="00AC31F8">
        <w:rPr>
          <w:lang w:val="en-GB" w:eastAsia="de-DE"/>
        </w:rPr>
        <w:t xml:space="preserve"> evaluate if such </w:t>
      </w:r>
      <w:r w:rsidR="00A2409A" w:rsidRPr="00AC31F8">
        <w:rPr>
          <w:lang w:val="en-GB" w:eastAsia="de-DE"/>
        </w:rPr>
        <w:t>validation</w:t>
      </w:r>
      <w:r w:rsidR="00E63664" w:rsidRPr="00AC31F8">
        <w:rPr>
          <w:lang w:val="en-GB" w:eastAsia="de-DE"/>
        </w:rPr>
        <w:t xml:space="preserve"> would principally be possible.</w:t>
      </w:r>
      <w:r w:rsidR="004C2E53" w:rsidRPr="00AC31F8">
        <w:rPr>
          <w:lang w:val="en-GB" w:eastAsia="de-DE"/>
        </w:rPr>
        <w:t xml:space="preserve"> </w:t>
      </w:r>
    </w:p>
    <w:p w14:paraId="4207DCE0" w14:textId="4EF63597" w:rsidR="00C905B9" w:rsidRPr="00AC31F8" w:rsidRDefault="006E72FF" w:rsidP="005B0FD1">
      <w:pPr>
        <w:rPr>
          <w:lang w:val="en-GB" w:eastAsia="de-DE"/>
        </w:rPr>
      </w:pPr>
      <w:r w:rsidRPr="00AC31F8">
        <w:rPr>
          <w:lang w:val="en-GB" w:eastAsia="de-DE"/>
        </w:rPr>
        <w:t xml:space="preserve">As already </w:t>
      </w:r>
      <w:r w:rsidR="00CB0F33" w:rsidRPr="00AC31F8">
        <w:rPr>
          <w:lang w:val="en-GB" w:eastAsia="de-DE"/>
        </w:rPr>
        <w:t>mentioned,</w:t>
      </w:r>
      <w:r w:rsidR="005B0FD1" w:rsidRPr="00AC31F8">
        <w:rPr>
          <w:lang w:val="en-GB" w:eastAsia="de-DE"/>
        </w:rPr>
        <w:t xml:space="preserve"> </w:t>
      </w:r>
      <w:r w:rsidR="00FB55ED" w:rsidRPr="00AC31F8">
        <w:rPr>
          <w:lang w:val="en-GB" w:eastAsia="de-DE"/>
        </w:rPr>
        <w:t xml:space="preserve">the </w:t>
      </w:r>
      <w:r w:rsidR="0084439A" w:rsidRPr="00AC31F8">
        <w:rPr>
          <w:lang w:val="en-GB" w:eastAsia="de-DE"/>
        </w:rPr>
        <w:t>test automation system</w:t>
      </w:r>
      <w:r w:rsidR="005B0FD1" w:rsidRPr="00AC31F8">
        <w:rPr>
          <w:lang w:val="en-GB" w:eastAsia="de-DE"/>
        </w:rPr>
        <w:t xml:space="preserve"> </w:t>
      </w:r>
      <w:r w:rsidR="00FB55ED" w:rsidRPr="00AC31F8">
        <w:rPr>
          <w:lang w:val="en-GB" w:eastAsia="de-DE"/>
        </w:rPr>
        <w:t>was designed to be</w:t>
      </w:r>
      <w:r w:rsidR="005B0FD1" w:rsidRPr="00AC31F8">
        <w:rPr>
          <w:lang w:val="en-GB" w:eastAsia="de-DE"/>
        </w:rPr>
        <w:t xml:space="preserve"> part of the infrastructure of the test environment for the business applications submitted to an OQ. In consequence this means that the productive environment of </w:t>
      </w:r>
      <w:r w:rsidR="00DA3507" w:rsidRPr="00AC31F8">
        <w:rPr>
          <w:lang w:val="en-GB" w:eastAsia="de-DE"/>
        </w:rPr>
        <w:t>that system</w:t>
      </w:r>
      <w:r w:rsidR="005B0FD1" w:rsidRPr="00AC31F8">
        <w:rPr>
          <w:lang w:val="en-GB" w:eastAsia="de-DE"/>
        </w:rPr>
        <w:t xml:space="preserve"> is the test environment of the JBA. </w:t>
      </w:r>
    </w:p>
    <w:p w14:paraId="2AC768A0" w14:textId="585671A5" w:rsidR="00AE564C" w:rsidRPr="00AC31F8" w:rsidRDefault="005B0FD1" w:rsidP="000D1B54">
      <w:pPr>
        <w:rPr>
          <w:lang w:val="en-GB" w:eastAsia="de-DE"/>
        </w:rPr>
      </w:pPr>
      <w:r w:rsidRPr="00AC31F8">
        <w:rPr>
          <w:lang w:val="en-GB" w:eastAsia="de-DE"/>
        </w:rPr>
        <w:t xml:space="preserve">Prior to productive usage of </w:t>
      </w:r>
      <w:r w:rsidR="00371525" w:rsidRPr="00AC31F8">
        <w:rPr>
          <w:lang w:val="en-GB" w:eastAsia="de-DE"/>
        </w:rPr>
        <w:t>test automation system</w:t>
      </w:r>
      <w:r w:rsidRPr="00AC31F8">
        <w:rPr>
          <w:lang w:val="en-GB" w:eastAsia="de-DE"/>
        </w:rPr>
        <w:t xml:space="preserve">, verification activities need to be performed dependent on the </w:t>
      </w:r>
      <w:r w:rsidR="000B126A" w:rsidRPr="00AC31F8">
        <w:rPr>
          <w:lang w:val="en-GB" w:eastAsia="de-DE"/>
        </w:rPr>
        <w:t xml:space="preserve">software </w:t>
      </w:r>
      <w:r w:rsidRPr="00AC31F8">
        <w:rPr>
          <w:lang w:val="en-GB" w:eastAsia="de-DE"/>
        </w:rPr>
        <w:t>category, the risk, the complexity and the novelty of the software (GAMP5 p.33-p.37; p.32).</w:t>
      </w:r>
      <w:r w:rsidR="00184ACA" w:rsidRPr="00AC31F8">
        <w:rPr>
          <w:lang w:val="en-GB" w:eastAsia="de-DE"/>
        </w:rPr>
        <w:t xml:space="preserve"> </w:t>
      </w:r>
      <w:r w:rsidR="00FD2FB4" w:rsidRPr="00AC31F8">
        <w:rPr>
          <w:lang w:val="en-GB" w:eastAsia="de-DE"/>
        </w:rPr>
        <w:t xml:space="preserve">Additionally, </w:t>
      </w:r>
      <w:r w:rsidR="00FD2FB4" w:rsidRPr="00AC31F8">
        <w:rPr>
          <w:lang w:val="en-GB"/>
        </w:rPr>
        <w:t>t</w:t>
      </w:r>
      <w:r w:rsidR="00045F94" w:rsidRPr="00AC31F8">
        <w:rPr>
          <w:lang w:val="en-GB"/>
        </w:rPr>
        <w:t xml:space="preserve">o validate a </w:t>
      </w:r>
      <w:r w:rsidR="00415DD3" w:rsidRPr="00AC31F8">
        <w:rPr>
          <w:lang w:val="en-GB"/>
        </w:rPr>
        <w:t>c</w:t>
      </w:r>
      <w:r w:rsidR="007620D3" w:rsidRPr="00AC31F8">
        <w:rPr>
          <w:lang w:val="en-GB"/>
        </w:rPr>
        <w:t>omputer</w:t>
      </w:r>
      <w:r w:rsidR="00045F94" w:rsidRPr="00AC31F8">
        <w:rPr>
          <w:lang w:val="en-GB"/>
        </w:rPr>
        <w:t xml:space="preserve"> </w:t>
      </w:r>
      <w:r w:rsidR="00415DD3" w:rsidRPr="00AC31F8">
        <w:rPr>
          <w:lang w:val="en-GB"/>
        </w:rPr>
        <w:t>s</w:t>
      </w:r>
      <w:r w:rsidR="00045F94" w:rsidRPr="00AC31F8">
        <w:rPr>
          <w:lang w:val="en-GB"/>
        </w:rPr>
        <w:t>ystem that consists of multiple components each of the components must be validated, therefore the tw</w:t>
      </w:r>
      <w:r w:rsidR="002C5A57" w:rsidRPr="00AC31F8">
        <w:rPr>
          <w:lang w:val="en-GB"/>
        </w:rPr>
        <w:t>o software of the system will be discussed in two separate chapters further below.</w:t>
      </w:r>
      <w:r w:rsidR="00045F94" w:rsidRPr="00AC31F8">
        <w:rPr>
          <w:lang w:val="en-GB"/>
        </w:rPr>
        <w:t xml:space="preserve"> </w:t>
      </w:r>
      <w:r w:rsidR="00CF47A5" w:rsidRPr="00AC31F8">
        <w:rPr>
          <w:lang w:val="en-GB"/>
        </w:rPr>
        <w:t xml:space="preserve">But </w:t>
      </w:r>
      <w:r w:rsidR="00321971" w:rsidRPr="00AC31F8">
        <w:rPr>
          <w:lang w:val="en-GB"/>
        </w:rPr>
        <w:t>beforehand</w:t>
      </w:r>
      <w:r w:rsidR="00752359" w:rsidRPr="00AC31F8">
        <w:rPr>
          <w:lang w:val="en-GB"/>
        </w:rPr>
        <w:t>,</w:t>
      </w:r>
      <w:r w:rsidR="00CF47A5" w:rsidRPr="00AC31F8">
        <w:rPr>
          <w:lang w:val="en-GB"/>
        </w:rPr>
        <w:t xml:space="preserve"> the </w:t>
      </w:r>
      <w:r w:rsidR="00321971" w:rsidRPr="00AC31F8">
        <w:rPr>
          <w:lang w:val="en-GB"/>
        </w:rPr>
        <w:t>overall</w:t>
      </w:r>
      <w:r w:rsidR="00CF47A5" w:rsidRPr="00AC31F8">
        <w:rPr>
          <w:lang w:val="en-GB"/>
        </w:rPr>
        <w:t xml:space="preserve"> risk of the test automation system</w:t>
      </w:r>
      <w:r w:rsidR="001E7DA0" w:rsidRPr="00AC31F8">
        <w:rPr>
          <w:lang w:val="en-GB"/>
        </w:rPr>
        <w:t xml:space="preserve"> will be discussed</w:t>
      </w:r>
      <w:r w:rsidR="00752359" w:rsidRPr="00AC31F8">
        <w:rPr>
          <w:lang w:val="en-GB"/>
        </w:rPr>
        <w:t xml:space="preserve"> in the next chapter</w:t>
      </w:r>
      <w:r w:rsidR="001E7DA0" w:rsidRPr="00AC31F8">
        <w:rPr>
          <w:lang w:val="en-GB"/>
        </w:rPr>
        <w:t>, as this is the basis for every validation</w:t>
      </w:r>
      <w:r w:rsidR="00CB0F33" w:rsidRPr="00AC31F8">
        <w:rPr>
          <w:lang w:val="en-GB"/>
        </w:rPr>
        <w:t>.</w:t>
      </w:r>
    </w:p>
    <w:p w14:paraId="0217DDED" w14:textId="169C783C" w:rsidR="000D1B54" w:rsidRPr="00AC31F8" w:rsidRDefault="000D1B54" w:rsidP="000D1B54">
      <w:pPr>
        <w:pStyle w:val="Heading3"/>
        <w:rPr>
          <w:lang w:val="en-GB"/>
        </w:rPr>
      </w:pPr>
      <w:bookmarkStart w:id="245" w:name="_Ref46055357"/>
      <w:bookmarkStart w:id="246" w:name="_Toc46067071"/>
      <w:bookmarkStart w:id="247" w:name="_Toc46238928"/>
      <w:r w:rsidRPr="00AC31F8">
        <w:rPr>
          <w:lang w:val="en-GB"/>
        </w:rPr>
        <w:t>Risk-Assessment</w:t>
      </w:r>
      <w:r w:rsidR="00D536E1" w:rsidRPr="00AC31F8">
        <w:rPr>
          <w:lang w:val="en-GB"/>
        </w:rPr>
        <w:t xml:space="preserve"> for the </w:t>
      </w:r>
      <w:r w:rsidR="00DB14D8">
        <w:rPr>
          <w:lang w:val="en-CH"/>
        </w:rPr>
        <w:t>T</w:t>
      </w:r>
      <w:proofErr w:type="spellStart"/>
      <w:r w:rsidR="009D0D35" w:rsidRPr="00AC31F8">
        <w:rPr>
          <w:lang w:val="en-GB"/>
        </w:rPr>
        <w:t>est</w:t>
      </w:r>
      <w:proofErr w:type="spellEnd"/>
      <w:r w:rsidR="009D0D35" w:rsidRPr="00AC31F8">
        <w:rPr>
          <w:lang w:val="en-GB"/>
        </w:rPr>
        <w:t xml:space="preserve"> </w:t>
      </w:r>
      <w:r w:rsidR="00DB14D8">
        <w:rPr>
          <w:lang w:val="en-CH"/>
        </w:rPr>
        <w:t>A</w:t>
      </w:r>
      <w:proofErr w:type="spellStart"/>
      <w:r w:rsidR="009D0D35" w:rsidRPr="00AC31F8">
        <w:rPr>
          <w:lang w:val="en-GB"/>
        </w:rPr>
        <w:t>utomation</w:t>
      </w:r>
      <w:proofErr w:type="spellEnd"/>
      <w:r w:rsidR="009D0D35" w:rsidRPr="00AC31F8">
        <w:rPr>
          <w:lang w:val="en-GB"/>
        </w:rPr>
        <w:t xml:space="preserve"> </w:t>
      </w:r>
      <w:r w:rsidR="00DB14D8">
        <w:rPr>
          <w:lang w:val="en-CH"/>
        </w:rPr>
        <w:t>S</w:t>
      </w:r>
      <w:proofErr w:type="spellStart"/>
      <w:r w:rsidR="009D0D35" w:rsidRPr="00AC31F8">
        <w:rPr>
          <w:lang w:val="en-GB"/>
        </w:rPr>
        <w:t>ystem</w:t>
      </w:r>
      <w:bookmarkEnd w:id="245"/>
      <w:bookmarkEnd w:id="246"/>
      <w:bookmarkEnd w:id="247"/>
      <w:proofErr w:type="spellEnd"/>
    </w:p>
    <w:p w14:paraId="23962B10" w14:textId="313499EC" w:rsidR="000D1B54" w:rsidRPr="00AC31F8" w:rsidRDefault="007C543A" w:rsidP="000D1B54">
      <w:pPr>
        <w:rPr>
          <w:lang w:val="en-GB"/>
        </w:rPr>
      </w:pPr>
      <w:r w:rsidRPr="00AC31F8">
        <w:rPr>
          <w:lang w:val="en-GB"/>
        </w:rPr>
        <w:t>GAMP</w:t>
      </w:r>
      <w:r w:rsidR="00E3551C" w:rsidRPr="00AC31F8">
        <w:rPr>
          <w:lang w:val="en-GB"/>
        </w:rPr>
        <w:t>5</w:t>
      </w:r>
      <w:r w:rsidRPr="00AC31F8">
        <w:rPr>
          <w:lang w:val="en-GB"/>
        </w:rPr>
        <w:t xml:space="preserve"> defines </w:t>
      </w:r>
      <w:r w:rsidR="00F46DE8" w:rsidRPr="00AC31F8">
        <w:rPr>
          <w:lang w:val="en-GB"/>
        </w:rPr>
        <w:t>v</w:t>
      </w:r>
      <w:r w:rsidR="000D1B54" w:rsidRPr="00AC31F8">
        <w:rPr>
          <w:lang w:val="en-GB"/>
        </w:rPr>
        <w:t>alidation</w:t>
      </w:r>
      <w:r w:rsidRPr="00AC31F8">
        <w:rPr>
          <w:lang w:val="en-GB"/>
        </w:rPr>
        <w:t xml:space="preserve"> as a “Ris</w:t>
      </w:r>
      <w:r w:rsidR="00F46DE8" w:rsidRPr="00AC31F8">
        <w:rPr>
          <w:lang w:val="en-GB"/>
        </w:rPr>
        <w:t>k</w:t>
      </w:r>
      <w:r w:rsidRPr="00AC31F8">
        <w:rPr>
          <w:lang w:val="en-GB"/>
        </w:rPr>
        <w:t xml:space="preserve"> based approach to Compliant GxP </w:t>
      </w:r>
      <w:r w:rsidR="004007EA" w:rsidRPr="00AC31F8">
        <w:rPr>
          <w:lang w:val="en-GB"/>
        </w:rPr>
        <w:t>Computerized System</w:t>
      </w:r>
      <w:r w:rsidRPr="00AC31F8">
        <w:rPr>
          <w:lang w:val="en-GB"/>
        </w:rPr>
        <w:t>”</w:t>
      </w:r>
      <w:r w:rsidR="004007EA" w:rsidRPr="00AC31F8">
        <w:rPr>
          <w:lang w:val="en-GB"/>
        </w:rPr>
        <w:t xml:space="preserve"> on its front page (</w:t>
      </w:r>
      <w:r w:rsidR="00321971" w:rsidRPr="00AC31F8">
        <w:rPr>
          <w:lang w:val="en-GB"/>
        </w:rPr>
        <w:t>ISPE, 2008, front page</w:t>
      </w:r>
      <w:r w:rsidR="00E2233C" w:rsidRPr="00AC31F8">
        <w:rPr>
          <w:lang w:val="en-GB"/>
        </w:rPr>
        <w:t>)</w:t>
      </w:r>
      <w:r w:rsidRPr="00AC31F8">
        <w:rPr>
          <w:lang w:val="en-GB"/>
        </w:rPr>
        <w:t xml:space="preserve">. </w:t>
      </w:r>
      <w:r w:rsidR="007531C8" w:rsidRPr="00AC31F8">
        <w:rPr>
          <w:lang w:val="en-GB"/>
        </w:rPr>
        <w:t>This already implies that</w:t>
      </w:r>
      <w:r w:rsidRPr="00AC31F8">
        <w:rPr>
          <w:lang w:val="en-GB"/>
        </w:rPr>
        <w:t xml:space="preserve"> all validation </w:t>
      </w:r>
      <w:r w:rsidR="000D1B54" w:rsidRPr="00AC31F8">
        <w:rPr>
          <w:lang w:val="en-GB"/>
        </w:rPr>
        <w:t>activities are based on risk</w:t>
      </w:r>
      <w:r w:rsidRPr="00AC31F8">
        <w:rPr>
          <w:lang w:val="en-GB"/>
        </w:rPr>
        <w:t xml:space="preserve"> assessment</w:t>
      </w:r>
      <w:r w:rsidR="00C9177A" w:rsidRPr="00AC31F8">
        <w:rPr>
          <w:lang w:val="en-GB"/>
        </w:rPr>
        <w:t>s</w:t>
      </w:r>
      <w:r w:rsidR="007620D3" w:rsidRPr="00AC31F8">
        <w:rPr>
          <w:lang w:val="en-GB"/>
        </w:rPr>
        <w:t xml:space="preserve"> </w:t>
      </w:r>
      <w:r w:rsidR="00C9177A" w:rsidRPr="00AC31F8">
        <w:rPr>
          <w:lang w:val="en-GB"/>
        </w:rPr>
        <w:t>at different levels</w:t>
      </w:r>
      <w:r w:rsidR="00AC4CC0" w:rsidRPr="00AC31F8">
        <w:rPr>
          <w:lang w:val="en-GB"/>
        </w:rPr>
        <w:t xml:space="preserve"> as described earlier in chapter </w:t>
      </w:r>
      <w:r w:rsidR="005F5657" w:rsidRPr="00AC31F8">
        <w:rPr>
          <w:lang w:val="en-GB"/>
        </w:rPr>
        <w:fldChar w:fldCharType="begin"/>
      </w:r>
      <w:r w:rsidR="005F5657" w:rsidRPr="00AC31F8">
        <w:rPr>
          <w:lang w:val="en-GB"/>
        </w:rPr>
        <w:instrText xml:space="preserve"> REF _Ref45996975 \r \h </w:instrText>
      </w:r>
      <w:r w:rsidR="005F5657" w:rsidRPr="00AC31F8">
        <w:rPr>
          <w:lang w:val="en-GB"/>
        </w:rPr>
      </w:r>
      <w:r w:rsidR="005F5657" w:rsidRPr="00AC31F8">
        <w:rPr>
          <w:lang w:val="en-GB"/>
        </w:rPr>
        <w:fldChar w:fldCharType="separate"/>
      </w:r>
      <w:r w:rsidR="005F5657" w:rsidRPr="00AC31F8">
        <w:rPr>
          <w:lang w:val="en-GB"/>
        </w:rPr>
        <w:t>3.3.2</w:t>
      </w:r>
      <w:r w:rsidR="005F5657" w:rsidRPr="00AC31F8">
        <w:rPr>
          <w:lang w:val="en-GB"/>
        </w:rPr>
        <w:fldChar w:fldCharType="end"/>
      </w:r>
      <w:r w:rsidRPr="00AC31F8">
        <w:rPr>
          <w:lang w:val="en-GB"/>
        </w:rPr>
        <w:t xml:space="preserve">. </w:t>
      </w:r>
      <w:r w:rsidR="000D1B54" w:rsidRPr="00AC31F8">
        <w:rPr>
          <w:lang w:val="en-GB"/>
        </w:rPr>
        <w:t xml:space="preserve">The intended use of </w:t>
      </w:r>
      <w:r w:rsidR="003470BF" w:rsidRPr="00AC31F8">
        <w:rPr>
          <w:lang w:val="en-GB"/>
        </w:rPr>
        <w:t>this test automation system</w:t>
      </w:r>
      <w:r w:rsidR="000D1B54" w:rsidRPr="00AC31F8">
        <w:rPr>
          <w:lang w:val="en-GB"/>
        </w:rPr>
        <w:t xml:space="preserve"> is the automated</w:t>
      </w:r>
      <w:r w:rsidR="004C3E7A" w:rsidRPr="00AC31F8">
        <w:rPr>
          <w:lang w:val="en-GB"/>
        </w:rPr>
        <w:t xml:space="preserve"> OQ</w:t>
      </w:r>
      <w:r w:rsidR="000D1B54" w:rsidRPr="00AC31F8">
        <w:rPr>
          <w:lang w:val="en-GB"/>
        </w:rPr>
        <w:t xml:space="preserve"> testing of the business application. </w:t>
      </w:r>
      <w:r w:rsidRPr="00AC31F8">
        <w:rPr>
          <w:lang w:val="en-GB"/>
        </w:rPr>
        <w:t xml:space="preserve">The OQ Test App plays an important role within </w:t>
      </w:r>
      <w:r w:rsidR="00393467" w:rsidRPr="00AC31F8">
        <w:rPr>
          <w:lang w:val="en-GB"/>
        </w:rPr>
        <w:t>this system</w:t>
      </w:r>
      <w:r w:rsidR="00C870CB" w:rsidRPr="00AC31F8">
        <w:rPr>
          <w:lang w:val="en-GB"/>
        </w:rPr>
        <w:t xml:space="preserve"> as it provides the </w:t>
      </w:r>
      <w:r w:rsidRPr="00AC31F8">
        <w:rPr>
          <w:lang w:val="en-GB"/>
        </w:rPr>
        <w:t xml:space="preserve">test automation functionality </w:t>
      </w:r>
      <w:r w:rsidR="00C870CB" w:rsidRPr="00AC31F8">
        <w:rPr>
          <w:lang w:val="en-GB"/>
        </w:rPr>
        <w:t xml:space="preserve">that </w:t>
      </w:r>
      <w:r w:rsidR="005F081E" w:rsidRPr="00AC31F8">
        <w:rPr>
          <w:lang w:val="en-GB"/>
        </w:rPr>
        <w:t>replaces</w:t>
      </w:r>
      <w:r w:rsidRPr="00AC31F8">
        <w:rPr>
          <w:lang w:val="en-GB"/>
        </w:rPr>
        <w:t xml:space="preserve"> </w:t>
      </w:r>
      <w:r w:rsidR="007620D3" w:rsidRPr="00AC31F8">
        <w:rPr>
          <w:lang w:val="en-GB"/>
        </w:rPr>
        <w:t>the manual OQ test execution</w:t>
      </w:r>
      <w:r w:rsidRPr="00AC31F8">
        <w:rPr>
          <w:lang w:val="en-GB"/>
        </w:rPr>
        <w:t>.</w:t>
      </w:r>
      <w:r w:rsidR="005F081E" w:rsidRPr="00AC31F8">
        <w:rPr>
          <w:lang w:val="en-GB"/>
        </w:rPr>
        <w:t xml:space="preserve"> </w:t>
      </w:r>
    </w:p>
    <w:p w14:paraId="0E772682" w14:textId="67FB2B0A" w:rsidR="004C3E7A" w:rsidRPr="00AC31F8" w:rsidRDefault="006F04AB" w:rsidP="000D1B54">
      <w:pPr>
        <w:rPr>
          <w:lang w:val="en-GB"/>
        </w:rPr>
      </w:pPr>
      <w:r w:rsidRPr="00AC31F8">
        <w:rPr>
          <w:lang w:val="en-GB"/>
        </w:rPr>
        <w:lastRenderedPageBreak/>
        <w:t>Two</w:t>
      </w:r>
      <w:r w:rsidR="004C3E7A" w:rsidRPr="00AC31F8">
        <w:rPr>
          <w:lang w:val="en-GB"/>
        </w:rPr>
        <w:t xml:space="preserve"> adverse effects of a mal-functioning </w:t>
      </w:r>
      <w:r w:rsidR="00B60876" w:rsidRPr="00AC31F8">
        <w:rPr>
          <w:lang w:val="en-GB"/>
        </w:rPr>
        <w:t>test automation system</w:t>
      </w:r>
      <w:r w:rsidR="004C3E7A" w:rsidRPr="00AC31F8">
        <w:rPr>
          <w:lang w:val="en-GB"/>
        </w:rPr>
        <w:t xml:space="preserve"> could be identified</w:t>
      </w:r>
      <w:r w:rsidR="005F081E" w:rsidRPr="00AC31F8">
        <w:rPr>
          <w:lang w:val="en-GB"/>
        </w:rPr>
        <w:t xml:space="preserve"> that showed high ris</w:t>
      </w:r>
      <w:r w:rsidR="00E06B7C" w:rsidRPr="00AC31F8">
        <w:rPr>
          <w:lang w:val="en-GB"/>
        </w:rPr>
        <w:t>k</w:t>
      </w:r>
      <w:r w:rsidR="005F081E" w:rsidRPr="00AC31F8">
        <w:rPr>
          <w:lang w:val="en-GB"/>
        </w:rPr>
        <w:t>s for the system</w:t>
      </w:r>
      <w:r w:rsidR="004C3E7A" w:rsidRPr="00AC31F8">
        <w:rPr>
          <w:lang w:val="en-GB"/>
        </w:rPr>
        <w:t xml:space="preserve">: </w:t>
      </w:r>
    </w:p>
    <w:p w14:paraId="3CAD4EFC" w14:textId="2328B685" w:rsidR="004C3E7A" w:rsidRPr="00AC31F8" w:rsidRDefault="005F081E" w:rsidP="009C718D">
      <w:pPr>
        <w:pStyle w:val="ListParagraph"/>
        <w:numPr>
          <w:ilvl w:val="0"/>
          <w:numId w:val="21"/>
        </w:numPr>
        <w:rPr>
          <w:lang w:val="en-GB"/>
        </w:rPr>
      </w:pPr>
      <w:r w:rsidRPr="00AC31F8">
        <w:rPr>
          <w:lang w:val="en-GB"/>
        </w:rPr>
        <w:t>The</w:t>
      </w:r>
      <w:r w:rsidR="004C3E7A" w:rsidRPr="00AC31F8">
        <w:rPr>
          <w:lang w:val="en-GB"/>
        </w:rPr>
        <w:t xml:space="preserve"> </w:t>
      </w:r>
      <w:r w:rsidR="004C3E7A" w:rsidRPr="00AC31F8">
        <w:rPr>
          <w:bCs/>
          <w:lang w:val="en-GB"/>
        </w:rPr>
        <w:t xml:space="preserve">OQ Test App </w:t>
      </w:r>
      <w:r w:rsidRPr="00AC31F8">
        <w:rPr>
          <w:bCs/>
          <w:lang w:val="en-GB"/>
        </w:rPr>
        <w:t xml:space="preserve">does </w:t>
      </w:r>
      <w:r w:rsidR="004C3E7A" w:rsidRPr="00AC31F8">
        <w:rPr>
          <w:bCs/>
          <w:lang w:val="en-GB"/>
        </w:rPr>
        <w:t>not perform all required functional tests as defined in the test script</w:t>
      </w:r>
      <w:r w:rsidR="00475FFF" w:rsidRPr="00AC31F8">
        <w:rPr>
          <w:bCs/>
          <w:lang w:val="en-GB"/>
        </w:rPr>
        <w:t xml:space="preserve"> or Scenarioo does not display all test resul</w:t>
      </w:r>
      <w:r w:rsidR="00E37C4A" w:rsidRPr="00AC31F8">
        <w:rPr>
          <w:bCs/>
          <w:lang w:val="en-GB"/>
        </w:rPr>
        <w:t>ts</w:t>
      </w:r>
      <w:r w:rsidR="00475FFF" w:rsidRPr="00AC31F8">
        <w:rPr>
          <w:bCs/>
          <w:lang w:val="en-GB"/>
        </w:rPr>
        <w:t>.</w:t>
      </w:r>
      <w:r w:rsidRPr="00AC31F8">
        <w:rPr>
          <w:lang w:val="en-GB"/>
        </w:rPr>
        <w:t xml:space="preserve"> If this malfunction is not</w:t>
      </w:r>
      <w:r w:rsidR="004C3E7A" w:rsidRPr="00AC31F8">
        <w:rPr>
          <w:lang w:val="en-GB"/>
        </w:rPr>
        <w:t xml:space="preserve"> </w:t>
      </w:r>
      <w:r w:rsidR="00800CF1" w:rsidRPr="00AC31F8">
        <w:rPr>
          <w:lang w:val="en-GB"/>
        </w:rPr>
        <w:t>detected, the</w:t>
      </w:r>
      <w:r w:rsidR="004C3E7A" w:rsidRPr="00AC31F8">
        <w:rPr>
          <w:lang w:val="en-GB"/>
        </w:rPr>
        <w:t xml:space="preserve"> </w:t>
      </w:r>
      <w:r w:rsidR="0093683A" w:rsidRPr="00AC31F8">
        <w:rPr>
          <w:lang w:val="en-GB"/>
        </w:rPr>
        <w:t>consequence</w:t>
      </w:r>
      <w:r w:rsidR="004C3E7A" w:rsidRPr="00AC31F8">
        <w:rPr>
          <w:lang w:val="en-GB"/>
        </w:rPr>
        <w:t xml:space="preserve"> would be, that the JBA </w:t>
      </w:r>
      <w:r w:rsidRPr="00AC31F8">
        <w:rPr>
          <w:lang w:val="en-GB"/>
        </w:rPr>
        <w:t xml:space="preserve">will </w:t>
      </w:r>
      <w:r w:rsidR="004C3E7A" w:rsidRPr="00AC31F8">
        <w:rPr>
          <w:lang w:val="en-GB"/>
        </w:rPr>
        <w:t>be deployed to production with an uncomplete OQ.</w:t>
      </w:r>
      <w:r w:rsidR="006F04AB" w:rsidRPr="00AC31F8">
        <w:rPr>
          <w:lang w:val="en-GB"/>
        </w:rPr>
        <w:t xml:space="preserve"> As there is a real probability that this could happen</w:t>
      </w:r>
      <w:r w:rsidR="00330DA8" w:rsidRPr="00AC31F8">
        <w:rPr>
          <w:lang w:val="en-GB"/>
        </w:rPr>
        <w:t xml:space="preserve"> if the </w:t>
      </w:r>
      <w:r w:rsidR="001465DC" w:rsidRPr="00AC31F8">
        <w:rPr>
          <w:lang w:val="en-GB"/>
        </w:rPr>
        <w:t>test automation system</w:t>
      </w:r>
      <w:r w:rsidR="00330DA8" w:rsidRPr="00AC31F8">
        <w:rPr>
          <w:lang w:val="en-GB"/>
        </w:rPr>
        <w:t xml:space="preserve"> is not working properly</w:t>
      </w:r>
      <w:r w:rsidR="006F04AB" w:rsidRPr="00AC31F8">
        <w:rPr>
          <w:lang w:val="en-GB"/>
        </w:rPr>
        <w:t xml:space="preserve"> there is indeed a risk that needs to be mitigated.</w:t>
      </w:r>
    </w:p>
    <w:p w14:paraId="050E5D6D" w14:textId="056E22C7" w:rsidR="004C3E7A" w:rsidRPr="00AC31F8" w:rsidRDefault="004C3E7A" w:rsidP="009C718D">
      <w:pPr>
        <w:pStyle w:val="ListParagraph"/>
        <w:numPr>
          <w:ilvl w:val="0"/>
          <w:numId w:val="21"/>
        </w:numPr>
        <w:rPr>
          <w:lang w:val="en-GB"/>
        </w:rPr>
      </w:pPr>
      <w:r w:rsidRPr="00AC31F8">
        <w:rPr>
          <w:lang w:val="en-GB"/>
        </w:rPr>
        <w:t xml:space="preserve">The second </w:t>
      </w:r>
      <w:r w:rsidR="00C67F12" w:rsidRPr="00AC31F8">
        <w:rPr>
          <w:lang w:val="en-GB"/>
        </w:rPr>
        <w:t>risk</w:t>
      </w:r>
      <w:r w:rsidR="005F081E" w:rsidRPr="00AC31F8">
        <w:rPr>
          <w:lang w:val="en-GB"/>
        </w:rPr>
        <w:t xml:space="preserve"> </w:t>
      </w:r>
      <w:r w:rsidRPr="00AC31F8">
        <w:rPr>
          <w:lang w:val="en-GB"/>
        </w:rPr>
        <w:t xml:space="preserve">that </w:t>
      </w:r>
      <w:r w:rsidR="005F081E" w:rsidRPr="00AC31F8">
        <w:rPr>
          <w:lang w:val="en-GB"/>
        </w:rPr>
        <w:t>has to be mitigated</w:t>
      </w:r>
      <w:r w:rsidRPr="00AC31F8">
        <w:rPr>
          <w:lang w:val="en-GB"/>
        </w:rPr>
        <w:t xml:space="preserve"> is, that tests that should fail would not be detected</w:t>
      </w:r>
      <w:r w:rsidR="006F04AB" w:rsidRPr="00AC31F8">
        <w:rPr>
          <w:lang w:val="en-GB"/>
        </w:rPr>
        <w:t xml:space="preserve"> as </w:t>
      </w:r>
      <w:r w:rsidR="005F081E" w:rsidRPr="00AC31F8">
        <w:rPr>
          <w:lang w:val="en-GB"/>
        </w:rPr>
        <w:t xml:space="preserve">failures. </w:t>
      </w:r>
      <w:r w:rsidR="000A4B7C" w:rsidRPr="00AC31F8">
        <w:rPr>
          <w:lang w:val="en-GB"/>
        </w:rPr>
        <w:t>I</w:t>
      </w:r>
      <w:r w:rsidR="006F04AB" w:rsidRPr="00AC31F8">
        <w:rPr>
          <w:lang w:val="en-GB"/>
        </w:rPr>
        <w:t xml:space="preserve">n consequence they would be considered to </w:t>
      </w:r>
      <w:r w:rsidR="00D45A02" w:rsidRPr="00AC31F8">
        <w:rPr>
          <w:lang w:val="en-GB"/>
        </w:rPr>
        <w:t>have</w:t>
      </w:r>
      <w:r w:rsidR="006F04AB" w:rsidRPr="00AC31F8">
        <w:rPr>
          <w:lang w:val="en-GB"/>
        </w:rPr>
        <w:t xml:space="preserve"> passed. </w:t>
      </w:r>
      <w:r w:rsidR="005F081E" w:rsidRPr="00AC31F8">
        <w:rPr>
          <w:lang w:val="en-GB"/>
        </w:rPr>
        <w:t xml:space="preserve">In this case </w:t>
      </w:r>
      <w:r w:rsidR="006F04AB" w:rsidRPr="00AC31F8">
        <w:rPr>
          <w:lang w:val="en-GB"/>
        </w:rPr>
        <w:t xml:space="preserve">the JBA could be deployed to production with functionalities that </w:t>
      </w:r>
      <w:r w:rsidR="005F081E" w:rsidRPr="00AC31F8">
        <w:rPr>
          <w:lang w:val="en-GB"/>
        </w:rPr>
        <w:t xml:space="preserve">do </w:t>
      </w:r>
      <w:r w:rsidR="006F04AB" w:rsidRPr="00AC31F8">
        <w:rPr>
          <w:lang w:val="en-GB"/>
        </w:rPr>
        <w:t xml:space="preserve">not fulfil the functional specification. </w:t>
      </w:r>
      <w:r w:rsidR="00D45A02" w:rsidRPr="00AC31F8">
        <w:rPr>
          <w:lang w:val="en-GB"/>
        </w:rPr>
        <w:t>I</w:t>
      </w:r>
      <w:r w:rsidR="00354A95" w:rsidRPr="00AC31F8">
        <w:rPr>
          <w:lang w:val="en-GB"/>
        </w:rPr>
        <w:t xml:space="preserve">n this situation there is a real probability that this could happen if there is a respective bug in the </w:t>
      </w:r>
      <w:r w:rsidR="004E28A9" w:rsidRPr="00AC31F8">
        <w:rPr>
          <w:lang w:val="en-GB"/>
        </w:rPr>
        <w:t>test automation</w:t>
      </w:r>
      <w:r w:rsidR="00004F23" w:rsidRPr="00AC31F8">
        <w:rPr>
          <w:lang w:val="en-GB"/>
        </w:rPr>
        <w:t xml:space="preserve"> system</w:t>
      </w:r>
      <w:r w:rsidR="00354A95" w:rsidRPr="00AC31F8">
        <w:rPr>
          <w:lang w:val="en-GB"/>
        </w:rPr>
        <w:t xml:space="preserve">. Therefore, </w:t>
      </w:r>
      <w:r w:rsidR="00976608" w:rsidRPr="00AC31F8">
        <w:rPr>
          <w:lang w:val="en-GB"/>
        </w:rPr>
        <w:t xml:space="preserve">also </w:t>
      </w:r>
      <w:r w:rsidR="00354A95" w:rsidRPr="00AC31F8">
        <w:rPr>
          <w:lang w:val="en-GB"/>
        </w:rPr>
        <w:t>this risk needs to be mitigated to an acceptable level</w:t>
      </w:r>
      <w:r w:rsidR="00D45A02" w:rsidRPr="00AC31F8">
        <w:rPr>
          <w:lang w:val="en-GB"/>
        </w:rPr>
        <w:t xml:space="preserve"> also in respect of this adverse effect</w:t>
      </w:r>
      <w:r w:rsidR="00354A95" w:rsidRPr="00AC31F8">
        <w:rPr>
          <w:lang w:val="en-GB"/>
        </w:rPr>
        <w:t>.</w:t>
      </w:r>
    </w:p>
    <w:p w14:paraId="11700AE0" w14:textId="6B304394" w:rsidR="00EC4F7B" w:rsidRPr="00AC31F8" w:rsidRDefault="006F04AB" w:rsidP="000D1B54">
      <w:pPr>
        <w:rPr>
          <w:lang w:val="en-GB"/>
        </w:rPr>
      </w:pPr>
      <w:r w:rsidRPr="00AC31F8">
        <w:rPr>
          <w:lang w:val="en-GB"/>
        </w:rPr>
        <w:t xml:space="preserve">There were more adverse effects detected, but these adverse effects would not result in a risk. Such an adverse effect </w:t>
      </w:r>
      <w:r w:rsidR="00354A95" w:rsidRPr="00AC31F8">
        <w:rPr>
          <w:lang w:val="en-GB"/>
        </w:rPr>
        <w:t>was</w:t>
      </w:r>
      <w:r w:rsidRPr="00AC31F8">
        <w:rPr>
          <w:lang w:val="en-GB"/>
        </w:rPr>
        <w:t xml:space="preserve"> for example, that a test would fail instead of pass. No risk due to this effect in respect of fitness for intended use could be deduced as the consequence would be a recheck of </w:t>
      </w:r>
      <w:r w:rsidR="00467B4C" w:rsidRPr="00AC31F8">
        <w:rPr>
          <w:lang w:val="en-GB"/>
        </w:rPr>
        <w:t>the concerned</w:t>
      </w:r>
      <w:r w:rsidRPr="00AC31F8">
        <w:rPr>
          <w:lang w:val="en-GB"/>
        </w:rPr>
        <w:t xml:space="preserve"> functionality</w:t>
      </w:r>
      <w:r w:rsidR="00354A95" w:rsidRPr="00AC31F8">
        <w:rPr>
          <w:lang w:val="en-GB"/>
        </w:rPr>
        <w:t xml:space="preserve"> of the JBA</w:t>
      </w:r>
      <w:r w:rsidRPr="00AC31F8">
        <w:rPr>
          <w:lang w:val="en-GB"/>
        </w:rPr>
        <w:t xml:space="preserve"> where the outcome would be, that the functionality </w:t>
      </w:r>
      <w:r w:rsidR="00467B4C" w:rsidRPr="00AC31F8">
        <w:rPr>
          <w:lang w:val="en-GB"/>
        </w:rPr>
        <w:t>was</w:t>
      </w:r>
      <w:r w:rsidRPr="00AC31F8">
        <w:rPr>
          <w:lang w:val="en-GB"/>
        </w:rPr>
        <w:t xml:space="preserve"> fine, but the OQ Test App ha</w:t>
      </w:r>
      <w:r w:rsidR="00354A95" w:rsidRPr="00AC31F8">
        <w:rPr>
          <w:lang w:val="en-GB"/>
        </w:rPr>
        <w:t>d</w:t>
      </w:r>
      <w:r w:rsidRPr="00AC31F8">
        <w:rPr>
          <w:lang w:val="en-GB"/>
        </w:rPr>
        <w:t xml:space="preserve"> a bug.</w:t>
      </w:r>
      <w:r w:rsidR="00354A95" w:rsidRPr="00AC31F8">
        <w:rPr>
          <w:lang w:val="en-GB"/>
        </w:rPr>
        <w:t xml:space="preserve"> </w:t>
      </w:r>
    </w:p>
    <w:p w14:paraId="39CF6F73" w14:textId="5BC8F6B2" w:rsidR="00EC4F7B" w:rsidRPr="00AC31F8" w:rsidRDefault="00EC4F7B" w:rsidP="00EC4F7B">
      <w:pPr>
        <w:pStyle w:val="Heading3"/>
        <w:rPr>
          <w:lang w:val="en-GB"/>
        </w:rPr>
      </w:pPr>
      <w:bookmarkStart w:id="248" w:name="_Ref46054114"/>
      <w:bookmarkStart w:id="249" w:name="_Toc46067072"/>
      <w:bookmarkStart w:id="250" w:name="_Toc46238929"/>
      <w:r w:rsidRPr="00AC31F8">
        <w:rPr>
          <w:lang w:val="en-GB"/>
        </w:rPr>
        <w:t>Single Tool Analysis</w:t>
      </w:r>
      <w:r w:rsidR="00B8345C" w:rsidRPr="00AC31F8">
        <w:rPr>
          <w:lang w:val="en-GB"/>
        </w:rPr>
        <w:t xml:space="preserve"> for GxP Suitability</w:t>
      </w:r>
      <w:bookmarkEnd w:id="248"/>
      <w:r w:rsidR="009526D9" w:rsidRPr="00AC31F8">
        <w:rPr>
          <w:lang w:val="en-GB"/>
        </w:rPr>
        <w:t xml:space="preserve"> of the Test Automation System</w:t>
      </w:r>
      <w:bookmarkEnd w:id="249"/>
      <w:bookmarkEnd w:id="250"/>
    </w:p>
    <w:p w14:paraId="3FE139D6" w14:textId="1EB1F7B7" w:rsidR="003510D2" w:rsidRPr="00AC31F8" w:rsidRDefault="005C2476" w:rsidP="003510D2">
      <w:pPr>
        <w:pStyle w:val="Heading4"/>
        <w:rPr>
          <w:lang w:val="en-GB"/>
        </w:rPr>
      </w:pPr>
      <w:bookmarkStart w:id="251" w:name="_Ref46060753"/>
      <w:bookmarkStart w:id="252" w:name="_Toc46067073"/>
      <w:bookmarkStart w:id="253" w:name="_Toc46238930"/>
      <w:r w:rsidRPr="00AC31F8">
        <w:rPr>
          <w:lang w:val="en-GB"/>
        </w:rPr>
        <w:t>OQ Test App</w:t>
      </w:r>
      <w:bookmarkEnd w:id="251"/>
      <w:bookmarkEnd w:id="252"/>
      <w:bookmarkEnd w:id="253"/>
    </w:p>
    <w:p w14:paraId="2F161BF7" w14:textId="12139D61" w:rsidR="001A70AC" w:rsidRPr="00AC31F8" w:rsidRDefault="00841803" w:rsidP="000D1B54">
      <w:pPr>
        <w:rPr>
          <w:lang w:val="en-GB"/>
        </w:rPr>
      </w:pPr>
      <w:r w:rsidRPr="00AC31F8">
        <w:rPr>
          <w:lang w:val="en-GB"/>
        </w:rPr>
        <w:t>The OQ Test App is a</w:t>
      </w:r>
      <w:r w:rsidR="008637B4" w:rsidRPr="00AC31F8">
        <w:rPr>
          <w:lang w:val="en-GB"/>
        </w:rPr>
        <w:t xml:space="preserve"> novel</w:t>
      </w:r>
      <w:r w:rsidRPr="00AC31F8">
        <w:rPr>
          <w:lang w:val="en-GB"/>
        </w:rPr>
        <w:t xml:space="preserve"> custom application and therefore a category 5 software according to GAMP5</w:t>
      </w:r>
      <w:r w:rsidR="00DC11A2" w:rsidRPr="00AC31F8">
        <w:rPr>
          <w:lang w:val="en-GB"/>
        </w:rPr>
        <w:t xml:space="preserve">. This requires </w:t>
      </w:r>
      <w:r w:rsidRPr="00AC31F8">
        <w:rPr>
          <w:lang w:val="en-GB"/>
        </w:rPr>
        <w:t>the highest level of validation efforts (</w:t>
      </w:r>
      <w:r w:rsidR="00321971" w:rsidRPr="00AC31F8">
        <w:rPr>
          <w:lang w:val="en-GB"/>
        </w:rPr>
        <w:t xml:space="preserve">ISPE, 2008, </w:t>
      </w:r>
      <w:r w:rsidRPr="00AC31F8">
        <w:rPr>
          <w:lang w:val="en-GB"/>
        </w:rPr>
        <w:t>p.129</w:t>
      </w:r>
      <w:r w:rsidR="00321971" w:rsidRPr="00AC31F8">
        <w:rPr>
          <w:lang w:val="en-GB"/>
        </w:rPr>
        <w:t>,</w:t>
      </w:r>
      <w:r w:rsidRPr="00AC31F8">
        <w:rPr>
          <w:lang w:val="en-GB"/>
        </w:rPr>
        <w:t xml:space="preserve"> </w:t>
      </w:r>
      <w:r w:rsidR="00321971" w:rsidRPr="00AC31F8">
        <w:rPr>
          <w:lang w:val="en-GB"/>
        </w:rPr>
        <w:t>p.</w:t>
      </w:r>
      <w:r w:rsidRPr="00AC31F8">
        <w:rPr>
          <w:lang w:val="en-GB"/>
        </w:rPr>
        <w:t xml:space="preserve"> 130)</w:t>
      </w:r>
      <w:r w:rsidR="008637B4" w:rsidRPr="00AC31F8">
        <w:rPr>
          <w:lang w:val="en-GB"/>
        </w:rPr>
        <w:t>.</w:t>
      </w:r>
      <w:r w:rsidRPr="00AC31F8">
        <w:rPr>
          <w:lang w:val="en-GB"/>
        </w:rPr>
        <w:t xml:space="preserve"> </w:t>
      </w:r>
    </w:p>
    <w:p w14:paraId="107B32A6" w14:textId="3B439A20" w:rsidR="00473D5D" w:rsidRPr="00AC31F8" w:rsidRDefault="00473D5D" w:rsidP="000D1B54">
      <w:pPr>
        <w:rPr>
          <w:lang w:val="en-GB"/>
        </w:rPr>
      </w:pPr>
      <w:r w:rsidRPr="00AC31F8">
        <w:rPr>
          <w:lang w:val="en-GB"/>
        </w:rPr>
        <w:t xml:space="preserve">But having a closer look, the risk is </w:t>
      </w:r>
      <w:r w:rsidR="00FF6AF7" w:rsidRPr="00AC31F8">
        <w:rPr>
          <w:lang w:val="en-GB"/>
        </w:rPr>
        <w:t>assessable</w:t>
      </w:r>
      <w:r w:rsidR="00E82B8E" w:rsidRPr="00AC31F8">
        <w:rPr>
          <w:lang w:val="en-GB"/>
        </w:rPr>
        <w:t xml:space="preserve"> and </w:t>
      </w:r>
      <w:r w:rsidR="0034303C" w:rsidRPr="00AC31F8">
        <w:rPr>
          <w:lang w:val="en-GB"/>
        </w:rPr>
        <w:t>straightforward</w:t>
      </w:r>
      <w:r w:rsidR="00545056" w:rsidRPr="00AC31F8">
        <w:rPr>
          <w:lang w:val="en-GB"/>
        </w:rPr>
        <w:t xml:space="preserve"> (compare chapter </w:t>
      </w:r>
      <w:r w:rsidR="00233F65" w:rsidRPr="00AC31F8">
        <w:rPr>
          <w:lang w:val="en-GB"/>
        </w:rPr>
        <w:fldChar w:fldCharType="begin"/>
      </w:r>
      <w:r w:rsidR="00233F65" w:rsidRPr="00AC31F8">
        <w:rPr>
          <w:lang w:val="en-GB"/>
        </w:rPr>
        <w:instrText xml:space="preserve"> REF _Ref46055357 \r \h </w:instrText>
      </w:r>
      <w:r w:rsidR="00233F65" w:rsidRPr="00AC31F8">
        <w:rPr>
          <w:lang w:val="en-GB"/>
        </w:rPr>
      </w:r>
      <w:r w:rsidR="00233F65" w:rsidRPr="00AC31F8">
        <w:rPr>
          <w:lang w:val="en-GB"/>
        </w:rPr>
        <w:fldChar w:fldCharType="separate"/>
      </w:r>
      <w:r w:rsidR="00233F65" w:rsidRPr="00AC31F8">
        <w:rPr>
          <w:lang w:val="en-GB"/>
        </w:rPr>
        <w:t>6.3.1</w:t>
      </w:r>
      <w:r w:rsidR="00233F65" w:rsidRPr="00AC31F8">
        <w:rPr>
          <w:lang w:val="en-GB"/>
        </w:rPr>
        <w:fldChar w:fldCharType="end"/>
      </w:r>
      <w:r w:rsidR="00545056" w:rsidRPr="00AC31F8">
        <w:rPr>
          <w:lang w:val="en-GB"/>
        </w:rPr>
        <w:t>)</w:t>
      </w:r>
      <w:r w:rsidR="00C20E0B" w:rsidRPr="00AC31F8">
        <w:rPr>
          <w:lang w:val="en-GB"/>
        </w:rPr>
        <w:t>, even</w:t>
      </w:r>
      <w:r w:rsidR="00290005" w:rsidRPr="00AC31F8">
        <w:rPr>
          <w:lang w:val="en-GB"/>
        </w:rPr>
        <w:t xml:space="preserve"> </w:t>
      </w:r>
      <w:r w:rsidR="00C20E0B" w:rsidRPr="00AC31F8">
        <w:rPr>
          <w:lang w:val="en-GB"/>
        </w:rPr>
        <w:t xml:space="preserve">though a full risk assessment has to be performed </w:t>
      </w:r>
      <w:r w:rsidR="00321971" w:rsidRPr="00AC31F8">
        <w:rPr>
          <w:lang w:val="en-GB"/>
        </w:rPr>
        <w:t>(ISPE, 2008, p.</w:t>
      </w:r>
      <w:r w:rsidR="00C20E0B" w:rsidRPr="00AC31F8">
        <w:rPr>
          <w:lang w:val="en-GB"/>
        </w:rPr>
        <w:t xml:space="preserve"> </w:t>
      </w:r>
      <w:r w:rsidR="00B1361C" w:rsidRPr="00AC31F8">
        <w:rPr>
          <w:lang w:val="en-GB"/>
        </w:rPr>
        <w:t>107</w:t>
      </w:r>
      <w:r w:rsidR="00321971" w:rsidRPr="00AC31F8">
        <w:rPr>
          <w:lang w:val="en-GB"/>
        </w:rPr>
        <w:t>)</w:t>
      </w:r>
      <w:r w:rsidR="003224DD" w:rsidRPr="00AC31F8">
        <w:rPr>
          <w:lang w:val="en-GB"/>
        </w:rPr>
        <w:t>. This allows to address</w:t>
      </w:r>
      <w:r w:rsidR="00233F65" w:rsidRPr="00AC31F8">
        <w:rPr>
          <w:lang w:val="en-GB"/>
        </w:rPr>
        <w:t xml:space="preserve"> and mitigate</w:t>
      </w:r>
      <w:r w:rsidR="003224DD" w:rsidRPr="00AC31F8">
        <w:rPr>
          <w:lang w:val="en-GB"/>
        </w:rPr>
        <w:t xml:space="preserve"> </w:t>
      </w:r>
      <w:r w:rsidR="00D65270" w:rsidRPr="00AC31F8">
        <w:rPr>
          <w:lang w:val="en-GB"/>
        </w:rPr>
        <w:t xml:space="preserve">it by defining a targeted verification strategy </w:t>
      </w:r>
      <w:r w:rsidR="007D7FD0" w:rsidRPr="00AC31F8">
        <w:rPr>
          <w:lang w:val="en-GB"/>
        </w:rPr>
        <w:t>and specific</w:t>
      </w:r>
      <w:r w:rsidR="00101853" w:rsidRPr="00AC31F8">
        <w:rPr>
          <w:lang w:val="en-GB"/>
        </w:rPr>
        <w:t xml:space="preserve"> test cases</w:t>
      </w:r>
      <w:r w:rsidR="007D7FD0" w:rsidRPr="00AC31F8">
        <w:rPr>
          <w:lang w:val="en-GB"/>
        </w:rPr>
        <w:t xml:space="preserve"> that should be easily </w:t>
      </w:r>
      <w:r w:rsidR="00383A77" w:rsidRPr="00AC31F8">
        <w:rPr>
          <w:lang w:val="en-GB"/>
        </w:rPr>
        <w:t>manageable</w:t>
      </w:r>
      <w:r w:rsidR="00101853" w:rsidRPr="00AC31F8">
        <w:rPr>
          <w:lang w:val="en-GB"/>
        </w:rPr>
        <w:t>.</w:t>
      </w:r>
      <w:r w:rsidR="00B008F6" w:rsidRPr="00AC31F8">
        <w:rPr>
          <w:lang w:val="en-GB"/>
        </w:rPr>
        <w:t xml:space="preserve"> Also in </w:t>
      </w:r>
      <w:r w:rsidR="00227AB1" w:rsidRPr="00AC31F8">
        <w:rPr>
          <w:lang w:val="en-GB"/>
        </w:rPr>
        <w:t>terms</w:t>
      </w:r>
      <w:r w:rsidR="00B008F6" w:rsidRPr="00AC31F8">
        <w:rPr>
          <w:lang w:val="en-GB"/>
        </w:rPr>
        <w:t xml:space="preserve"> of </w:t>
      </w:r>
      <w:r w:rsidR="005E5945" w:rsidRPr="00AC31F8">
        <w:rPr>
          <w:lang w:val="en-GB"/>
        </w:rPr>
        <w:t>complexity</w:t>
      </w:r>
      <w:r w:rsidR="004D12F7" w:rsidRPr="00AC31F8">
        <w:rPr>
          <w:lang w:val="en-GB"/>
        </w:rPr>
        <w:t xml:space="preserve"> </w:t>
      </w:r>
      <w:r w:rsidR="00E85045" w:rsidRPr="00AC31F8">
        <w:rPr>
          <w:lang w:val="en-GB"/>
        </w:rPr>
        <w:t>the OQ Test App should not be too difficult to validate, because it is a small and manageable application</w:t>
      </w:r>
      <w:r w:rsidR="009570C3" w:rsidRPr="00AC31F8">
        <w:rPr>
          <w:lang w:val="en-GB"/>
        </w:rPr>
        <w:t xml:space="preserve"> with a clearly defined goal and functionalities</w:t>
      </w:r>
      <w:r w:rsidR="00E85045" w:rsidRPr="00AC31F8">
        <w:rPr>
          <w:lang w:val="en-GB"/>
        </w:rPr>
        <w:t>.</w:t>
      </w:r>
    </w:p>
    <w:p w14:paraId="73D47962" w14:textId="16E4016A" w:rsidR="00EC4F7B" w:rsidRPr="00AC31F8" w:rsidRDefault="00841803" w:rsidP="000D1B54">
      <w:pPr>
        <w:rPr>
          <w:lang w:val="en-GB"/>
        </w:rPr>
      </w:pPr>
      <w:r w:rsidRPr="00AC31F8">
        <w:rPr>
          <w:lang w:val="en-GB"/>
        </w:rPr>
        <w:t>What might leverage the</w:t>
      </w:r>
      <w:r w:rsidR="00A907BF" w:rsidRPr="00AC31F8">
        <w:rPr>
          <w:lang w:val="en-GB"/>
        </w:rPr>
        <w:t xml:space="preserve">se </w:t>
      </w:r>
      <w:r w:rsidRPr="00AC31F8">
        <w:rPr>
          <w:lang w:val="en-GB"/>
        </w:rPr>
        <w:t>efforts</w:t>
      </w:r>
      <w:r w:rsidR="00664CD6" w:rsidRPr="00AC31F8">
        <w:rPr>
          <w:lang w:val="en-GB"/>
        </w:rPr>
        <w:t xml:space="preserve"> even more</w:t>
      </w:r>
      <w:r w:rsidRPr="00AC31F8">
        <w:rPr>
          <w:lang w:val="en-GB"/>
        </w:rPr>
        <w:t xml:space="preserve"> is the fact, that</w:t>
      </w:r>
      <w:r w:rsidR="00182295" w:rsidRPr="00AC31F8">
        <w:rPr>
          <w:lang w:val="en-GB"/>
        </w:rPr>
        <w:t xml:space="preserve"> at the component level,</w:t>
      </w:r>
      <w:r w:rsidRPr="00AC31F8">
        <w:rPr>
          <w:lang w:val="en-GB"/>
        </w:rPr>
        <w:t xml:space="preserve"> </w:t>
      </w:r>
      <w:r w:rsidR="00182295" w:rsidRPr="00AC31F8">
        <w:rPr>
          <w:lang w:val="en-GB"/>
        </w:rPr>
        <w:t>the software</w:t>
      </w:r>
      <w:r w:rsidRPr="00AC31F8">
        <w:rPr>
          <w:lang w:val="en-GB"/>
        </w:rPr>
        <w:t xml:space="preserve"> is mainly based on </w:t>
      </w:r>
      <w:r w:rsidR="00182295" w:rsidRPr="00AC31F8">
        <w:rPr>
          <w:lang w:val="en-GB"/>
        </w:rPr>
        <w:t xml:space="preserve">publicly </w:t>
      </w:r>
      <w:r w:rsidR="00996833" w:rsidRPr="00AC31F8">
        <w:rPr>
          <w:lang w:val="en-GB"/>
        </w:rPr>
        <w:t>available</w:t>
      </w:r>
      <w:r w:rsidRPr="00AC31F8">
        <w:rPr>
          <w:lang w:val="en-GB"/>
        </w:rPr>
        <w:t xml:space="preserve"> libraries</w:t>
      </w:r>
      <w:r w:rsidR="006D5C1E" w:rsidRPr="00AC31F8">
        <w:rPr>
          <w:lang w:val="en-GB"/>
        </w:rPr>
        <w:t xml:space="preserve"> as</w:t>
      </w:r>
      <w:r w:rsidR="00782C5C" w:rsidRPr="00AC31F8">
        <w:rPr>
          <w:lang w:val="en-GB"/>
        </w:rPr>
        <w:t xml:space="preserve"> the:</w:t>
      </w:r>
    </w:p>
    <w:p w14:paraId="40E35A53" w14:textId="418A35FF" w:rsidR="00996833" w:rsidRPr="00AC31F8" w:rsidRDefault="00996833" w:rsidP="009C718D">
      <w:pPr>
        <w:pStyle w:val="ListParagraph"/>
        <w:numPr>
          <w:ilvl w:val="0"/>
          <w:numId w:val="22"/>
        </w:numPr>
        <w:rPr>
          <w:lang w:val="en-GB"/>
        </w:rPr>
      </w:pPr>
      <w:r w:rsidRPr="00AC31F8">
        <w:rPr>
          <w:lang w:val="en-GB"/>
        </w:rPr>
        <w:t xml:space="preserve">The JUnit </w:t>
      </w:r>
      <w:r w:rsidR="00F31FDD" w:rsidRPr="00AC31F8">
        <w:rPr>
          <w:lang w:val="en-GB"/>
        </w:rPr>
        <w:t>f</w:t>
      </w:r>
      <w:r w:rsidRPr="00AC31F8">
        <w:rPr>
          <w:lang w:val="en-GB"/>
        </w:rPr>
        <w:t>ramework</w:t>
      </w:r>
    </w:p>
    <w:p w14:paraId="259E3175" w14:textId="3E816AC3" w:rsidR="00996833" w:rsidRPr="00AC31F8" w:rsidRDefault="00996833" w:rsidP="009C718D">
      <w:pPr>
        <w:pStyle w:val="ListParagraph"/>
        <w:numPr>
          <w:ilvl w:val="0"/>
          <w:numId w:val="22"/>
        </w:numPr>
        <w:rPr>
          <w:lang w:val="en-GB"/>
        </w:rPr>
      </w:pPr>
      <w:r w:rsidRPr="00AC31F8">
        <w:rPr>
          <w:lang w:val="en-GB"/>
        </w:rPr>
        <w:t xml:space="preserve">The Cucumber </w:t>
      </w:r>
      <w:r w:rsidR="00F31FDD" w:rsidRPr="00AC31F8">
        <w:rPr>
          <w:lang w:val="en-GB"/>
        </w:rPr>
        <w:t>t</w:t>
      </w:r>
      <w:r w:rsidRPr="00AC31F8">
        <w:rPr>
          <w:lang w:val="en-GB"/>
        </w:rPr>
        <w:t xml:space="preserve">est </w:t>
      </w:r>
      <w:r w:rsidR="00F31FDD" w:rsidRPr="00AC31F8">
        <w:rPr>
          <w:lang w:val="en-GB"/>
        </w:rPr>
        <w:t>r</w:t>
      </w:r>
      <w:r w:rsidRPr="00AC31F8">
        <w:rPr>
          <w:lang w:val="en-GB"/>
        </w:rPr>
        <w:t>unner</w:t>
      </w:r>
    </w:p>
    <w:p w14:paraId="710159AF" w14:textId="66C00263" w:rsidR="00996833" w:rsidRPr="00AC31F8" w:rsidRDefault="00C34996" w:rsidP="009C718D">
      <w:pPr>
        <w:pStyle w:val="ListParagraph"/>
        <w:numPr>
          <w:ilvl w:val="0"/>
          <w:numId w:val="22"/>
        </w:numPr>
        <w:rPr>
          <w:lang w:val="en-GB"/>
        </w:rPr>
      </w:pPr>
      <w:r w:rsidRPr="00AC31F8">
        <w:rPr>
          <w:lang w:val="en-GB"/>
        </w:rPr>
        <w:t xml:space="preserve">Gherkin </w:t>
      </w:r>
    </w:p>
    <w:p w14:paraId="37AF23B8" w14:textId="0180A9B0" w:rsidR="00996833" w:rsidRPr="00AC31F8" w:rsidRDefault="00782C5C" w:rsidP="009C718D">
      <w:pPr>
        <w:pStyle w:val="ListParagraph"/>
        <w:numPr>
          <w:ilvl w:val="0"/>
          <w:numId w:val="22"/>
        </w:numPr>
        <w:rPr>
          <w:lang w:val="en-GB"/>
        </w:rPr>
      </w:pPr>
      <w:r w:rsidRPr="00AC31F8">
        <w:rPr>
          <w:lang w:val="en-GB"/>
        </w:rPr>
        <w:lastRenderedPageBreak/>
        <w:t xml:space="preserve">And </w:t>
      </w:r>
      <w:r w:rsidR="00996833" w:rsidRPr="00AC31F8">
        <w:rPr>
          <w:lang w:val="en-GB"/>
        </w:rPr>
        <w:t>Selenium</w:t>
      </w:r>
    </w:p>
    <w:p w14:paraId="0EC7E11E" w14:textId="4212AF83" w:rsidR="00996833" w:rsidRPr="00AC31F8" w:rsidRDefault="00DF1356" w:rsidP="00996833">
      <w:pPr>
        <w:rPr>
          <w:lang w:val="en-GB"/>
        </w:rPr>
      </w:pPr>
      <w:r w:rsidRPr="00AC31F8">
        <w:rPr>
          <w:lang w:val="en-GB"/>
        </w:rPr>
        <w:t xml:space="preserve">These are all widely used and </w:t>
      </w:r>
      <w:r w:rsidR="00996833" w:rsidRPr="00AC31F8">
        <w:rPr>
          <w:lang w:val="en-GB"/>
        </w:rPr>
        <w:t>established testing tools</w:t>
      </w:r>
      <w:r w:rsidR="002C614B" w:rsidRPr="00AC31F8">
        <w:rPr>
          <w:lang w:val="en-GB"/>
        </w:rPr>
        <w:t xml:space="preserve"> (Ahmed, 2019</w:t>
      </w:r>
      <w:r w:rsidR="003071BD" w:rsidRPr="00AC31F8">
        <w:rPr>
          <w:lang w:val="en-GB"/>
        </w:rPr>
        <w:t>; Cucumber, n.d.</w:t>
      </w:r>
      <w:r w:rsidR="00860DC2" w:rsidRPr="00AC31F8">
        <w:rPr>
          <w:lang w:val="en-GB"/>
        </w:rPr>
        <w:t>-a</w:t>
      </w:r>
      <w:r w:rsidR="003071BD" w:rsidRPr="00AC31F8">
        <w:rPr>
          <w:lang w:val="en-GB"/>
        </w:rPr>
        <w:t>; Wikipedia, 2020; Unadkat &amp; Krishnakumar, 2019)</w:t>
      </w:r>
      <w:r w:rsidR="009834E3" w:rsidRPr="00AC31F8">
        <w:rPr>
          <w:lang w:val="en-GB"/>
        </w:rPr>
        <w:t xml:space="preserve"> </w:t>
      </w:r>
      <w:r w:rsidR="001E7A3B" w:rsidRPr="00AC31F8">
        <w:rPr>
          <w:lang w:val="en-GB"/>
        </w:rPr>
        <w:t>that can therefore be considered</w:t>
      </w:r>
      <w:r w:rsidR="00996833" w:rsidRPr="00AC31F8">
        <w:rPr>
          <w:lang w:val="en-GB"/>
        </w:rPr>
        <w:t xml:space="preserve"> as </w:t>
      </w:r>
      <w:r w:rsidR="00076E30" w:rsidRPr="00AC31F8">
        <w:rPr>
          <w:lang w:val="en-GB"/>
        </w:rPr>
        <w:t>category 1 software</w:t>
      </w:r>
      <w:r w:rsidR="001E7A3B" w:rsidRPr="00AC31F8">
        <w:rPr>
          <w:lang w:val="en-GB"/>
        </w:rPr>
        <w:t xml:space="preserve"> according</w:t>
      </w:r>
      <w:r w:rsidR="003852EB" w:rsidRPr="00AC31F8">
        <w:rPr>
          <w:lang w:val="en-GB"/>
        </w:rPr>
        <w:t xml:space="preserve"> to GAMP5 (</w:t>
      </w:r>
      <w:r w:rsidR="00321971" w:rsidRPr="00AC31F8">
        <w:rPr>
          <w:lang w:val="en-GB"/>
        </w:rPr>
        <w:t>ISPE, 2008, p</w:t>
      </w:r>
      <w:r w:rsidR="003852EB" w:rsidRPr="00AC31F8">
        <w:rPr>
          <w:lang w:val="en-GB"/>
        </w:rPr>
        <w:t>.207)</w:t>
      </w:r>
      <w:r w:rsidR="00AB3A3E" w:rsidRPr="00AC31F8">
        <w:rPr>
          <w:lang w:val="en-GB"/>
        </w:rPr>
        <w:t xml:space="preserve">. </w:t>
      </w:r>
    </w:p>
    <w:p w14:paraId="5F08D43F" w14:textId="77777777" w:rsidR="003D707A" w:rsidRPr="00AC31F8" w:rsidRDefault="00836DF0" w:rsidP="00996833">
      <w:pPr>
        <w:rPr>
          <w:lang w:val="en-GB"/>
        </w:rPr>
      </w:pPr>
      <w:r w:rsidRPr="00AC31F8">
        <w:rPr>
          <w:lang w:val="en-GB"/>
        </w:rPr>
        <w:t xml:space="preserve">The validation focus should therefore be more pronounced in </w:t>
      </w:r>
      <w:r w:rsidR="00CA697B" w:rsidRPr="00AC31F8">
        <w:rPr>
          <w:lang w:val="en-GB"/>
        </w:rPr>
        <w:t>regard of the feature files, the glue code and the Cucumber-Scenarioo-plugin</w:t>
      </w:r>
      <w:r w:rsidR="003C12D6" w:rsidRPr="00AC31F8">
        <w:rPr>
          <w:lang w:val="en-GB"/>
        </w:rPr>
        <w:t xml:space="preserve">. </w:t>
      </w:r>
    </w:p>
    <w:p w14:paraId="39ACEC85" w14:textId="5CC0E69E" w:rsidR="00D66579" w:rsidRPr="00AC31F8" w:rsidRDefault="00F15380" w:rsidP="00996833">
      <w:pPr>
        <w:rPr>
          <w:lang w:val="en-GB"/>
        </w:rPr>
      </w:pPr>
      <w:r w:rsidRPr="00AC31F8">
        <w:rPr>
          <w:lang w:val="en-GB"/>
        </w:rPr>
        <w:t xml:space="preserve">As described in chapter </w:t>
      </w:r>
      <w:r w:rsidRPr="00AC31F8">
        <w:rPr>
          <w:lang w:val="en-GB"/>
        </w:rPr>
        <w:fldChar w:fldCharType="begin"/>
      </w:r>
      <w:r w:rsidRPr="00AC31F8">
        <w:rPr>
          <w:lang w:val="en-GB"/>
        </w:rPr>
        <w:instrText xml:space="preserve"> REF _Ref45990493 \r \h </w:instrText>
      </w:r>
      <w:r w:rsidRPr="00AC31F8">
        <w:rPr>
          <w:lang w:val="en-GB"/>
        </w:rPr>
      </w:r>
      <w:r w:rsidRPr="00AC31F8">
        <w:rPr>
          <w:lang w:val="en-GB"/>
        </w:rPr>
        <w:fldChar w:fldCharType="separate"/>
      </w:r>
      <w:r w:rsidRPr="00AC31F8">
        <w:rPr>
          <w:lang w:val="en-GB"/>
        </w:rPr>
        <w:t>6.4</w:t>
      </w:r>
      <w:r w:rsidRPr="00AC31F8">
        <w:rPr>
          <w:lang w:val="en-GB"/>
        </w:rPr>
        <w:fldChar w:fldCharType="end"/>
      </w:r>
      <w:r w:rsidRPr="00AC31F8">
        <w:rPr>
          <w:lang w:val="en-GB"/>
        </w:rPr>
        <w:t>, a specific strategy will be followed</w:t>
      </w:r>
      <w:r w:rsidR="006A4348" w:rsidRPr="00AC31F8">
        <w:rPr>
          <w:lang w:val="en-GB"/>
        </w:rPr>
        <w:t xml:space="preserve"> in respect of the feature files and the glue code to avoid revalidation</w:t>
      </w:r>
      <w:r w:rsidR="006B28F1" w:rsidRPr="00AC31F8">
        <w:rPr>
          <w:lang w:val="en-GB"/>
        </w:rPr>
        <w:t xml:space="preserve"> of the</w:t>
      </w:r>
      <w:r w:rsidR="00F47C87" w:rsidRPr="00AC31F8">
        <w:rPr>
          <w:lang w:val="en-GB"/>
        </w:rPr>
        <w:t xml:space="preserve"> OQ Test App</w:t>
      </w:r>
      <w:r w:rsidR="006A4348" w:rsidRPr="00AC31F8">
        <w:rPr>
          <w:lang w:val="en-GB"/>
        </w:rPr>
        <w:t xml:space="preserve"> for every JBA OQ</w:t>
      </w:r>
      <w:r w:rsidR="00CE6BAA" w:rsidRPr="00AC31F8">
        <w:rPr>
          <w:lang w:val="en-GB"/>
        </w:rPr>
        <w:t xml:space="preserve"> execution.</w:t>
      </w:r>
      <w:r w:rsidR="001E7AF7" w:rsidRPr="00AC31F8">
        <w:rPr>
          <w:lang w:val="en-GB"/>
        </w:rPr>
        <w:t xml:space="preserve"> </w:t>
      </w:r>
      <w:r w:rsidRPr="00AC31F8">
        <w:rPr>
          <w:lang w:val="en-GB"/>
        </w:rPr>
        <w:t xml:space="preserve">   </w:t>
      </w:r>
    </w:p>
    <w:p w14:paraId="2892A391" w14:textId="0CA375BC" w:rsidR="00C210DB" w:rsidRPr="009B28C9" w:rsidRDefault="008500E2" w:rsidP="00996833">
      <w:pPr>
        <w:rPr>
          <w:lang w:val="en-CH"/>
        </w:rPr>
      </w:pPr>
      <w:r w:rsidRPr="00AC31F8">
        <w:rPr>
          <w:lang w:val="en-GB"/>
        </w:rPr>
        <w:t>Therefore,</w:t>
      </w:r>
      <w:r w:rsidR="009043CD" w:rsidRPr="00AC31F8">
        <w:rPr>
          <w:lang w:val="en-GB"/>
        </w:rPr>
        <w:t xml:space="preserve"> the </w:t>
      </w:r>
      <w:r w:rsidRPr="00AC31F8">
        <w:rPr>
          <w:lang w:val="en-GB"/>
        </w:rPr>
        <w:t>last</w:t>
      </w:r>
      <w:r w:rsidR="009043CD" w:rsidRPr="00AC31F8">
        <w:rPr>
          <w:lang w:val="en-GB"/>
        </w:rPr>
        <w:t xml:space="preserve"> remaining </w:t>
      </w:r>
      <w:r w:rsidR="00E42A27" w:rsidRPr="00AC31F8">
        <w:rPr>
          <w:lang w:val="en-GB"/>
        </w:rPr>
        <w:t>component</w:t>
      </w:r>
      <w:r w:rsidR="009043CD" w:rsidRPr="00AC31F8">
        <w:rPr>
          <w:lang w:val="en-GB"/>
        </w:rPr>
        <w:t xml:space="preserve"> is the</w:t>
      </w:r>
      <w:r w:rsidR="00BA1A88" w:rsidRPr="00AC31F8">
        <w:rPr>
          <w:lang w:val="en-GB"/>
        </w:rPr>
        <w:t xml:space="preserve"> Cucumber-Scenarioo-plugin which needs to be considered as a category 5 software (</w:t>
      </w:r>
      <w:r w:rsidR="00321971" w:rsidRPr="00AC31F8">
        <w:rPr>
          <w:lang w:val="en-GB"/>
        </w:rPr>
        <w:t>ISPE, 2008, p</w:t>
      </w:r>
      <w:r w:rsidR="00BA1A88" w:rsidRPr="00AC31F8">
        <w:rPr>
          <w:lang w:val="en-GB"/>
        </w:rPr>
        <w:t>.129</w:t>
      </w:r>
      <w:r w:rsidR="00321971" w:rsidRPr="00AC31F8">
        <w:rPr>
          <w:lang w:val="en-GB"/>
        </w:rPr>
        <w:t>, p.</w:t>
      </w:r>
      <w:r w:rsidR="00BA1A88" w:rsidRPr="00AC31F8">
        <w:rPr>
          <w:lang w:val="en-GB"/>
        </w:rPr>
        <w:t xml:space="preserve"> 130).</w:t>
      </w:r>
      <w:r w:rsidR="0044079D" w:rsidRPr="00AC31F8">
        <w:rPr>
          <w:lang w:val="en-GB"/>
        </w:rPr>
        <w:t xml:space="preserve"> </w:t>
      </w:r>
      <w:r w:rsidR="00BB10CE" w:rsidRPr="00AC31F8">
        <w:rPr>
          <w:lang w:val="en-GB"/>
        </w:rPr>
        <w:t>The Cucumber-Scenarioo-plugin is responsible to make the Cucumber test report</w:t>
      </w:r>
      <w:r w:rsidR="00EC2B3D" w:rsidRPr="00AC31F8">
        <w:rPr>
          <w:lang w:val="en-GB"/>
        </w:rPr>
        <w:t xml:space="preserve"> and the screenshots displayable in Scenarioo. This should also be</w:t>
      </w:r>
      <w:r w:rsidR="00530B78" w:rsidRPr="00AC31F8">
        <w:rPr>
          <w:lang w:val="en-GB"/>
        </w:rPr>
        <w:t xml:space="preserve"> quite</w:t>
      </w:r>
      <w:r w:rsidR="00EC2B3D" w:rsidRPr="00AC31F8">
        <w:rPr>
          <w:lang w:val="en-GB"/>
        </w:rPr>
        <w:t xml:space="preserve"> easy to verify</w:t>
      </w:r>
      <w:r w:rsidR="004C1E8F" w:rsidRPr="00AC31F8">
        <w:rPr>
          <w:lang w:val="en-GB"/>
        </w:rPr>
        <w:t>, i.e. that th</w:t>
      </w:r>
      <w:r w:rsidR="00530B78" w:rsidRPr="00AC31F8">
        <w:rPr>
          <w:lang w:val="en-GB"/>
        </w:rPr>
        <w:t>e required test metadata, the</w:t>
      </w:r>
      <w:r w:rsidR="004C1E8F" w:rsidRPr="00AC31F8">
        <w:rPr>
          <w:lang w:val="en-GB"/>
        </w:rPr>
        <w:t xml:space="preserve"> test results are correctly displayed in Scenarioo and that the screenshots</w:t>
      </w:r>
      <w:r w:rsidR="00530B78" w:rsidRPr="00AC31F8">
        <w:rPr>
          <w:lang w:val="en-GB"/>
        </w:rPr>
        <w:t xml:space="preserve"> are </w:t>
      </w:r>
      <w:r w:rsidR="0020512F" w:rsidRPr="00AC31F8">
        <w:rPr>
          <w:lang w:val="en-GB"/>
        </w:rPr>
        <w:t>linked with the correct test step. If</w:t>
      </w:r>
      <w:r w:rsidR="00E03671" w:rsidRPr="00AC31F8">
        <w:rPr>
          <w:lang w:val="en-GB"/>
        </w:rPr>
        <w:t xml:space="preserve"> there is a malfunction in this plugin, it should be detectable </w:t>
      </w:r>
      <w:commentRangeStart w:id="254"/>
      <w:r w:rsidR="00E03671" w:rsidRPr="00AC31F8">
        <w:rPr>
          <w:lang w:val="en-GB"/>
        </w:rPr>
        <w:t>wit</w:t>
      </w:r>
      <w:r w:rsidR="001D3A35" w:rsidRPr="00AC31F8">
        <w:rPr>
          <w:lang w:val="en-GB"/>
        </w:rPr>
        <w:t>h good test data and a good test script.</w:t>
      </w:r>
      <w:commentRangeEnd w:id="254"/>
      <w:r w:rsidR="000E1177">
        <w:rPr>
          <w:rStyle w:val="CommentReference"/>
        </w:rPr>
        <w:commentReference w:id="254"/>
      </w:r>
      <w:r w:rsidR="009B28C9">
        <w:rPr>
          <w:lang w:val="en-CH"/>
        </w:rPr>
        <w:t xml:space="preserve"> </w:t>
      </w:r>
      <w:r w:rsidR="009B28C9" w:rsidRPr="00925E96">
        <w:rPr>
          <w:highlight w:val="yellow"/>
          <w:lang w:val="en-CH"/>
        </w:rPr>
        <w:t>To provide a reliable basis for such test data and test scripts, guidelines or SOPs should be established.</w:t>
      </w:r>
    </w:p>
    <w:p w14:paraId="7D07124F" w14:textId="09C681DC" w:rsidR="00821CBF" w:rsidRPr="00AC31F8" w:rsidRDefault="00821CBF" w:rsidP="00996833">
      <w:pPr>
        <w:rPr>
          <w:lang w:val="en-GB"/>
        </w:rPr>
      </w:pPr>
      <w:r w:rsidRPr="00AC31F8">
        <w:rPr>
          <w:lang w:val="en-GB"/>
        </w:rPr>
        <w:t>Next to these components, there is only very few</w:t>
      </w:r>
      <w:r w:rsidR="00875D18" w:rsidRPr="00AC31F8">
        <w:rPr>
          <w:lang w:val="en-GB"/>
        </w:rPr>
        <w:t xml:space="preserve"> own </w:t>
      </w:r>
      <w:proofErr w:type="gramStart"/>
      <w:r w:rsidR="00875D18" w:rsidRPr="00AC31F8">
        <w:rPr>
          <w:lang w:val="en-GB"/>
        </w:rPr>
        <w:t>logic</w:t>
      </w:r>
      <w:proofErr w:type="gramEnd"/>
      <w:r w:rsidR="00875D18" w:rsidRPr="00AC31F8">
        <w:rPr>
          <w:lang w:val="en-GB"/>
        </w:rPr>
        <w:t xml:space="preserve"> in the OQ Test App, as for example the</w:t>
      </w:r>
      <w:r w:rsidR="00F70DE4" w:rsidRPr="00AC31F8">
        <w:rPr>
          <w:lang w:val="en-GB"/>
        </w:rPr>
        <w:t xml:space="preserve"> authentication of the tester</w:t>
      </w:r>
      <w:r w:rsidR="003652DE" w:rsidRPr="00AC31F8">
        <w:rPr>
          <w:rStyle w:val="FootnoteReference"/>
          <w:lang w:val="en-GB"/>
        </w:rPr>
        <w:footnoteReference w:id="6"/>
      </w:r>
      <w:r w:rsidR="0066632A" w:rsidRPr="00AC31F8">
        <w:rPr>
          <w:lang w:val="en-GB"/>
        </w:rPr>
        <w:t>. Therefore</w:t>
      </w:r>
      <w:r w:rsidR="00B15894" w:rsidRPr="00AC31F8">
        <w:rPr>
          <w:lang w:val="en-GB"/>
        </w:rPr>
        <w:t>,</w:t>
      </w:r>
      <w:r w:rsidR="0066632A" w:rsidRPr="00AC31F8">
        <w:rPr>
          <w:lang w:val="en-GB"/>
        </w:rPr>
        <w:t xml:space="preserve"> also these functionalities should not pose </w:t>
      </w:r>
      <w:r w:rsidR="0087152C" w:rsidRPr="00AC31F8">
        <w:rPr>
          <w:lang w:val="en-GB"/>
        </w:rPr>
        <w:t xml:space="preserve">any </w:t>
      </w:r>
      <w:r w:rsidR="003652DE" w:rsidRPr="00AC31F8">
        <w:rPr>
          <w:lang w:val="en-GB"/>
        </w:rPr>
        <w:t>unmanageable barrier.</w:t>
      </w:r>
    </w:p>
    <w:p w14:paraId="274C0236" w14:textId="702BA337" w:rsidR="00C34996" w:rsidRPr="00AC31F8" w:rsidRDefault="00C34996" w:rsidP="00996833">
      <w:pPr>
        <w:rPr>
          <w:lang w:val="en-GB"/>
        </w:rPr>
      </w:pPr>
      <w:r w:rsidRPr="00AC31F8">
        <w:rPr>
          <w:lang w:val="en-GB"/>
        </w:rPr>
        <w:t>With this in mind</w:t>
      </w:r>
      <w:r w:rsidR="00A907BF" w:rsidRPr="00AC31F8">
        <w:rPr>
          <w:lang w:val="en-GB"/>
        </w:rPr>
        <w:t xml:space="preserve"> and taking</w:t>
      </w:r>
      <w:r w:rsidR="0061268F" w:rsidRPr="00AC31F8">
        <w:rPr>
          <w:lang w:val="en-GB"/>
        </w:rPr>
        <w:t xml:space="preserve"> again</w:t>
      </w:r>
      <w:r w:rsidR="00A907BF" w:rsidRPr="00AC31F8">
        <w:rPr>
          <w:lang w:val="en-GB"/>
        </w:rPr>
        <w:t xml:space="preserve"> into account the risks as described in the chapter </w:t>
      </w:r>
      <w:r w:rsidR="00321971" w:rsidRPr="00AC31F8">
        <w:rPr>
          <w:highlight w:val="yellow"/>
          <w:lang w:val="en-GB"/>
        </w:rPr>
        <w:fldChar w:fldCharType="begin"/>
      </w:r>
      <w:r w:rsidR="00321971" w:rsidRPr="00AC31F8">
        <w:rPr>
          <w:lang w:val="en-GB"/>
        </w:rPr>
        <w:instrText xml:space="preserve"> REF _Ref46055357 \r \h </w:instrText>
      </w:r>
      <w:r w:rsidR="00321971" w:rsidRPr="00AC31F8">
        <w:rPr>
          <w:highlight w:val="yellow"/>
          <w:lang w:val="en-GB"/>
        </w:rPr>
      </w:r>
      <w:r w:rsidR="00321971" w:rsidRPr="00AC31F8">
        <w:rPr>
          <w:highlight w:val="yellow"/>
          <w:lang w:val="en-GB"/>
        </w:rPr>
        <w:fldChar w:fldCharType="separate"/>
      </w:r>
      <w:r w:rsidR="00321971" w:rsidRPr="00AC31F8">
        <w:rPr>
          <w:lang w:val="en-GB"/>
        </w:rPr>
        <w:t>6.3.1</w:t>
      </w:r>
      <w:r w:rsidR="00321971" w:rsidRPr="00AC31F8">
        <w:rPr>
          <w:highlight w:val="yellow"/>
          <w:lang w:val="en-GB"/>
        </w:rPr>
        <w:fldChar w:fldCharType="end"/>
      </w:r>
      <w:r w:rsidRPr="00AC31F8">
        <w:rPr>
          <w:lang w:val="en-GB"/>
        </w:rPr>
        <w:t xml:space="preserve">, nothing could be determined, that would </w:t>
      </w:r>
      <w:r w:rsidR="00A907BF" w:rsidRPr="00AC31F8">
        <w:rPr>
          <w:lang w:val="en-GB"/>
        </w:rPr>
        <w:t>make it impossible to</w:t>
      </w:r>
      <w:r w:rsidRPr="00AC31F8">
        <w:rPr>
          <w:lang w:val="en-GB"/>
        </w:rPr>
        <w:t xml:space="preserve"> </w:t>
      </w:r>
      <w:r w:rsidR="00A907BF" w:rsidRPr="00AC31F8">
        <w:rPr>
          <w:lang w:val="en-GB"/>
        </w:rPr>
        <w:t>validate</w:t>
      </w:r>
      <w:r w:rsidRPr="00AC31F8">
        <w:rPr>
          <w:lang w:val="en-GB"/>
        </w:rPr>
        <w:t xml:space="preserve"> the OQ Test App and therefore its usage in a GxP environment.</w:t>
      </w:r>
      <w:r w:rsidR="006976E6" w:rsidRPr="00AC31F8">
        <w:rPr>
          <w:lang w:val="en-GB"/>
        </w:rPr>
        <w:t xml:space="preserve"> </w:t>
      </w:r>
    </w:p>
    <w:p w14:paraId="4C4A0B3F" w14:textId="77777777" w:rsidR="00DF6B10" w:rsidRPr="00AC31F8" w:rsidRDefault="00DF6B10" w:rsidP="00D37992">
      <w:pPr>
        <w:pStyle w:val="Heading4"/>
        <w:rPr>
          <w:lang w:val="en-GB"/>
        </w:rPr>
      </w:pPr>
      <w:bookmarkStart w:id="255" w:name="_Toc46067074"/>
      <w:bookmarkStart w:id="256" w:name="_Toc46238931"/>
      <w:r w:rsidRPr="00AC31F8">
        <w:rPr>
          <w:lang w:val="en-GB"/>
        </w:rPr>
        <w:t>Scenarioo</w:t>
      </w:r>
      <w:bookmarkEnd w:id="255"/>
      <w:bookmarkEnd w:id="256"/>
    </w:p>
    <w:p w14:paraId="4F9E453B" w14:textId="77777777" w:rsidR="00DF6B10" w:rsidRPr="00AC31F8" w:rsidRDefault="00DF6B10" w:rsidP="00DF6B10">
      <w:pPr>
        <w:rPr>
          <w:lang w:val="en-GB"/>
        </w:rPr>
      </w:pPr>
      <w:r w:rsidRPr="00AC31F8">
        <w:rPr>
          <w:lang w:val="en-GB"/>
        </w:rPr>
        <w:t>In order to validate Scenarioo, following aspects have to be taken into account:</w:t>
      </w:r>
    </w:p>
    <w:p w14:paraId="05D2BE01" w14:textId="73D136B2" w:rsidR="00DF6B10" w:rsidRPr="00AC31F8" w:rsidRDefault="00DF6B10" w:rsidP="00DF6B10">
      <w:pPr>
        <w:rPr>
          <w:lang w:val="en-GB"/>
        </w:rPr>
      </w:pPr>
      <w:r w:rsidRPr="00AC31F8">
        <w:rPr>
          <w:lang w:val="en-GB"/>
        </w:rPr>
        <w:t>Scenarioo 5.0.2 is deployed as standard (out of the box) war (web archive) file and could be considered as non</w:t>
      </w:r>
      <w:r w:rsidR="005235C7" w:rsidRPr="00AC31F8">
        <w:rPr>
          <w:lang w:val="en-GB"/>
        </w:rPr>
        <w:t>-</w:t>
      </w:r>
      <w:r w:rsidRPr="00AC31F8">
        <w:rPr>
          <w:lang w:val="en-GB"/>
        </w:rPr>
        <w:t xml:space="preserve">configured product even though minimal installation configuration was required to indicate the path to the folder with the test results from the OQ Test App </w:t>
      </w:r>
      <w:r w:rsidR="002C614B" w:rsidRPr="00AC31F8">
        <w:rPr>
          <w:lang w:val="en-GB"/>
        </w:rPr>
        <w:t>(Scenarioo, n.d.-b)</w:t>
      </w:r>
      <w:r w:rsidRPr="00AC31F8">
        <w:rPr>
          <w:lang w:val="en-GB"/>
        </w:rPr>
        <w:t xml:space="preserve">. Most importantly, no configuration </w:t>
      </w:r>
      <w:r w:rsidR="00BE14BD" w:rsidRPr="00AC31F8">
        <w:rPr>
          <w:lang w:val="en-GB"/>
        </w:rPr>
        <w:t>was</w:t>
      </w:r>
      <w:r w:rsidRPr="00AC31F8">
        <w:rPr>
          <w:lang w:val="en-GB"/>
        </w:rPr>
        <w:t xml:space="preserve"> needed to ensure functionalities or interfaces next to the test result folder. Therefore, it is regarded as a category 3 software according to GAMP5 (</w:t>
      </w:r>
      <w:r w:rsidR="00321971" w:rsidRPr="00AC31F8">
        <w:rPr>
          <w:lang w:val="en-GB"/>
        </w:rPr>
        <w:t>ISPE, 2008, pp</w:t>
      </w:r>
      <w:r w:rsidRPr="00AC31F8">
        <w:rPr>
          <w:lang w:val="en-GB"/>
        </w:rPr>
        <w:t>. 128-129)</w:t>
      </w:r>
      <w:r w:rsidR="00321971" w:rsidRPr="00AC31F8">
        <w:rPr>
          <w:lang w:val="en-GB"/>
        </w:rPr>
        <w:t>.</w:t>
      </w:r>
    </w:p>
    <w:p w14:paraId="00CFF07A" w14:textId="18AFB7B8" w:rsidR="00DF6B10" w:rsidRPr="00AC31F8" w:rsidRDefault="00DF6B10" w:rsidP="00DF6B10">
      <w:pPr>
        <w:rPr>
          <w:lang w:val="en-GB"/>
        </w:rPr>
      </w:pPr>
      <w:r w:rsidRPr="00AC31F8">
        <w:rPr>
          <w:lang w:val="en-GB"/>
        </w:rPr>
        <w:lastRenderedPageBreak/>
        <w:t xml:space="preserve">As foreseen for a category 3 software, </w:t>
      </w:r>
      <w:r w:rsidR="004D77BB" w:rsidRPr="00AC31F8">
        <w:rPr>
          <w:lang w:val="en-GB"/>
        </w:rPr>
        <w:t>the risk assessment procedure can be simplified</w:t>
      </w:r>
      <w:r w:rsidR="0082784D" w:rsidRPr="00AC31F8">
        <w:rPr>
          <w:lang w:val="en-GB"/>
        </w:rPr>
        <w:t xml:space="preserve"> (GAMP5 page 108)</w:t>
      </w:r>
      <w:r w:rsidRPr="00AC31F8">
        <w:rPr>
          <w:lang w:val="en-GB"/>
        </w:rPr>
        <w:t>.</w:t>
      </w:r>
      <w:r w:rsidR="00F65566" w:rsidRPr="00AC31F8">
        <w:rPr>
          <w:lang w:val="en-GB"/>
        </w:rPr>
        <w:t xml:space="preserve"> The main risk would be, that Scenarioo displays not all</w:t>
      </w:r>
      <w:r w:rsidR="003A274A" w:rsidRPr="00AC31F8">
        <w:rPr>
          <w:lang w:val="en-GB"/>
        </w:rPr>
        <w:t xml:space="preserve"> results or</w:t>
      </w:r>
      <w:r w:rsidR="00EA2726" w:rsidRPr="00AC31F8">
        <w:rPr>
          <w:lang w:val="en-GB"/>
        </w:rPr>
        <w:t xml:space="preserve"> that</w:t>
      </w:r>
      <w:r w:rsidR="003A274A" w:rsidRPr="00AC31F8">
        <w:rPr>
          <w:lang w:val="en-GB"/>
        </w:rPr>
        <w:t xml:space="preserve"> the results are wrongly displayed, these are risks that can be checked and excluded to a level</w:t>
      </w:r>
      <w:r w:rsidR="00EA2726" w:rsidRPr="00AC31F8">
        <w:rPr>
          <w:lang w:val="en-GB"/>
        </w:rPr>
        <w:t xml:space="preserve"> to make them acceptable.</w:t>
      </w:r>
      <w:r w:rsidR="00EA5147" w:rsidRPr="00AC31F8">
        <w:rPr>
          <w:lang w:val="en-GB"/>
        </w:rPr>
        <w:t xml:space="preserve"> </w:t>
      </w:r>
      <w:r w:rsidR="006E7232" w:rsidRPr="00AC31F8">
        <w:rPr>
          <w:lang w:val="en-GB"/>
        </w:rPr>
        <w:t>Additionally</w:t>
      </w:r>
      <w:r w:rsidR="006B467E" w:rsidRPr="00AC31F8">
        <w:rPr>
          <w:lang w:val="en-GB"/>
        </w:rPr>
        <w:t>, t</w:t>
      </w:r>
      <w:r w:rsidR="0040460A" w:rsidRPr="00AC31F8">
        <w:rPr>
          <w:lang w:val="en-GB"/>
        </w:rPr>
        <w:t>he software must not be considered as novel and also the complexity of the</w:t>
      </w:r>
      <w:r w:rsidR="00B31C5B" w:rsidRPr="00AC31F8">
        <w:rPr>
          <w:lang w:val="en-GB"/>
        </w:rPr>
        <w:t xml:space="preserve"> software is </w:t>
      </w:r>
      <w:r w:rsidR="006E7232" w:rsidRPr="00AC31F8">
        <w:rPr>
          <w:lang w:val="en-GB"/>
        </w:rPr>
        <w:t>manageable</w:t>
      </w:r>
      <w:r w:rsidR="00B31C5B" w:rsidRPr="00AC31F8">
        <w:rPr>
          <w:lang w:val="en-GB"/>
        </w:rPr>
        <w:t xml:space="preserve">, as </w:t>
      </w:r>
      <w:r w:rsidR="00183D46" w:rsidRPr="00AC31F8">
        <w:rPr>
          <w:lang w:val="en-GB"/>
        </w:rPr>
        <w:t>it is a small application with</w:t>
      </w:r>
      <w:r w:rsidR="00B31C5B" w:rsidRPr="00AC31F8">
        <w:rPr>
          <w:lang w:val="en-GB"/>
        </w:rPr>
        <w:t xml:space="preserve"> no </w:t>
      </w:r>
      <w:r w:rsidR="00183D46" w:rsidRPr="00AC31F8">
        <w:rPr>
          <w:lang w:val="en-GB"/>
        </w:rPr>
        <w:t>dependencies that could not be handled and managed</w:t>
      </w:r>
      <w:r w:rsidR="00090C78" w:rsidRPr="00AC31F8">
        <w:rPr>
          <w:lang w:val="en-GB"/>
        </w:rPr>
        <w:t>.</w:t>
      </w:r>
    </w:p>
    <w:p w14:paraId="44493011" w14:textId="425CD6EA" w:rsidR="00DF6B10" w:rsidRPr="00AC31F8" w:rsidRDefault="008D512B" w:rsidP="00DF6B10">
      <w:pPr>
        <w:rPr>
          <w:lang w:val="en-GB"/>
        </w:rPr>
      </w:pPr>
      <w:r w:rsidRPr="00AC31F8">
        <w:rPr>
          <w:lang w:val="en-GB"/>
        </w:rPr>
        <w:t xml:space="preserve">For category 3 software, the </w:t>
      </w:r>
      <w:r w:rsidR="00DF6B10" w:rsidRPr="00AC31F8">
        <w:rPr>
          <w:lang w:val="en-GB"/>
        </w:rPr>
        <w:t>leverage</w:t>
      </w:r>
      <w:r w:rsidRPr="00AC31F8">
        <w:rPr>
          <w:lang w:val="en-GB"/>
        </w:rPr>
        <w:t xml:space="preserve"> of</w:t>
      </w:r>
      <w:r w:rsidR="00DF6B10" w:rsidRPr="00AC31F8">
        <w:rPr>
          <w:lang w:val="en-GB"/>
        </w:rPr>
        <w:t xml:space="preserve"> supplier involvement (</w:t>
      </w:r>
      <w:r w:rsidR="00321971" w:rsidRPr="00AC31F8">
        <w:rPr>
          <w:lang w:val="en-GB"/>
        </w:rPr>
        <w:t>ISPE, 2008, p</w:t>
      </w:r>
      <w:r w:rsidR="00DF6B10" w:rsidRPr="00AC31F8">
        <w:rPr>
          <w:lang w:val="en-GB"/>
        </w:rPr>
        <w:t>.19)</w:t>
      </w:r>
      <w:r w:rsidRPr="00AC31F8">
        <w:rPr>
          <w:lang w:val="en-GB"/>
        </w:rPr>
        <w:t xml:space="preserve"> might be an aspect that</w:t>
      </w:r>
      <w:r w:rsidR="00551C7D" w:rsidRPr="00AC31F8">
        <w:rPr>
          <w:lang w:val="en-GB"/>
        </w:rPr>
        <w:t xml:space="preserve"> could significantly simplify the validation. Unfortunately</w:t>
      </w:r>
      <w:r w:rsidR="00321971" w:rsidRPr="00AC31F8">
        <w:rPr>
          <w:lang w:val="en-GB"/>
        </w:rPr>
        <w:t>,</w:t>
      </w:r>
      <w:r w:rsidR="00DF6B10" w:rsidRPr="00AC31F8">
        <w:rPr>
          <w:lang w:val="en-GB"/>
        </w:rPr>
        <w:t xml:space="preserve"> no indication was found on the </w:t>
      </w:r>
      <w:r w:rsidR="002F5F14" w:rsidRPr="00AC31F8">
        <w:rPr>
          <w:lang w:val="en-GB"/>
        </w:rPr>
        <w:t>S</w:t>
      </w:r>
      <w:r w:rsidR="00DF6B10" w:rsidRPr="00AC31F8">
        <w:rPr>
          <w:lang w:val="en-GB"/>
        </w:rPr>
        <w:t xml:space="preserve">cenarioo </w:t>
      </w:r>
      <w:r w:rsidR="002F5F14" w:rsidRPr="00AC31F8">
        <w:rPr>
          <w:lang w:val="en-GB"/>
        </w:rPr>
        <w:t>W</w:t>
      </w:r>
      <w:r w:rsidR="00DF6B10" w:rsidRPr="00AC31F8">
        <w:rPr>
          <w:lang w:val="en-GB"/>
        </w:rPr>
        <w:t xml:space="preserve">eb page, that </w:t>
      </w:r>
      <w:r w:rsidR="000E1177" w:rsidRPr="00AC31F8">
        <w:rPr>
          <w:lang w:val="en-GB"/>
        </w:rPr>
        <w:t>Scenarioo</w:t>
      </w:r>
      <w:r w:rsidR="00DF6B10" w:rsidRPr="00AC31F8">
        <w:rPr>
          <w:lang w:val="en-GB"/>
        </w:rPr>
        <w:t xml:space="preserve"> would have been used </w:t>
      </w:r>
      <w:r w:rsidR="004C103B" w:rsidRPr="00AC31F8">
        <w:rPr>
          <w:lang w:val="en-GB"/>
        </w:rPr>
        <w:t>already</w:t>
      </w:r>
      <w:r w:rsidR="00DF6B10" w:rsidRPr="00AC31F8">
        <w:rPr>
          <w:lang w:val="en-GB"/>
        </w:rPr>
        <w:t xml:space="preserve"> in a controlled environment of the pharmaceutical industry </w:t>
      </w:r>
      <w:r w:rsidR="00321971" w:rsidRPr="00AC31F8">
        <w:rPr>
          <w:lang w:val="en-GB"/>
        </w:rPr>
        <w:t>(Scenarioo, n.d.-a)</w:t>
      </w:r>
      <w:r w:rsidR="00DF6B10" w:rsidRPr="00AC31F8">
        <w:rPr>
          <w:lang w:val="en-GB"/>
        </w:rPr>
        <w:t xml:space="preserve">. </w:t>
      </w:r>
      <w:r w:rsidR="008726B9" w:rsidRPr="00AC31F8">
        <w:rPr>
          <w:lang w:val="en-GB"/>
        </w:rPr>
        <w:t xml:space="preserve">Nevertheless, validation, especially with the supplier’s support, should be </w:t>
      </w:r>
      <w:r w:rsidR="000E1177" w:rsidRPr="00AC31F8">
        <w:rPr>
          <w:lang w:val="en-GB"/>
        </w:rPr>
        <w:t>feasible</w:t>
      </w:r>
      <w:r w:rsidR="005C0938" w:rsidRPr="00AC31F8">
        <w:rPr>
          <w:lang w:val="en-GB"/>
        </w:rPr>
        <w:t xml:space="preserve"> as it is a standard on-premise software with clearly defined </w:t>
      </w:r>
      <w:r w:rsidR="00462E23" w:rsidRPr="00AC31F8">
        <w:rPr>
          <w:lang w:val="en-GB"/>
        </w:rPr>
        <w:t>functionalities to</w:t>
      </w:r>
      <w:r w:rsidR="003F4192" w:rsidRPr="00AC31F8">
        <w:rPr>
          <w:lang w:val="en-GB"/>
        </w:rPr>
        <w:t xml:space="preserve"> be</w:t>
      </w:r>
      <w:r w:rsidR="00462E23" w:rsidRPr="00AC31F8">
        <w:rPr>
          <w:lang w:val="en-GB"/>
        </w:rPr>
        <w:t xml:space="preserve"> verif</w:t>
      </w:r>
      <w:r w:rsidR="003F4192" w:rsidRPr="00AC31F8">
        <w:rPr>
          <w:lang w:val="en-GB"/>
        </w:rPr>
        <w:t>ied</w:t>
      </w:r>
      <w:r w:rsidR="00462E23" w:rsidRPr="00AC31F8">
        <w:rPr>
          <w:lang w:val="en-GB"/>
        </w:rPr>
        <w:t xml:space="preserve"> and with only limited risk.</w:t>
      </w:r>
      <w:r w:rsidR="005C0938" w:rsidRPr="00AC31F8">
        <w:rPr>
          <w:lang w:val="en-GB"/>
        </w:rPr>
        <w:t xml:space="preserve">   </w:t>
      </w:r>
    </w:p>
    <w:p w14:paraId="1E5F0C05" w14:textId="1986F617" w:rsidR="000178F8" w:rsidRPr="00AC31F8" w:rsidRDefault="00462E23" w:rsidP="00996833">
      <w:pPr>
        <w:rPr>
          <w:lang w:val="en-GB"/>
        </w:rPr>
      </w:pPr>
      <w:r w:rsidRPr="00AC31F8">
        <w:rPr>
          <w:lang w:val="en-GB"/>
        </w:rPr>
        <w:t>In c</w:t>
      </w:r>
      <w:r w:rsidR="00DF6B10" w:rsidRPr="00AC31F8">
        <w:rPr>
          <w:lang w:val="en-GB"/>
        </w:rPr>
        <w:t>onclusion</w:t>
      </w:r>
      <w:r w:rsidRPr="00AC31F8">
        <w:rPr>
          <w:lang w:val="en-GB"/>
        </w:rPr>
        <w:t>, n</w:t>
      </w:r>
      <w:r w:rsidR="00DF6B10" w:rsidRPr="00AC31F8">
        <w:rPr>
          <w:lang w:val="en-GB"/>
        </w:rPr>
        <w:t>o reasons could be found, that</w:t>
      </w:r>
      <w:r w:rsidR="00F16AE8" w:rsidRPr="00AC31F8">
        <w:rPr>
          <w:lang w:val="en-GB"/>
        </w:rPr>
        <w:t xml:space="preserve"> would</w:t>
      </w:r>
      <w:r w:rsidR="00DF6B10" w:rsidRPr="00AC31F8">
        <w:rPr>
          <w:lang w:val="en-GB"/>
        </w:rPr>
        <w:t xml:space="preserve"> impede the potential validation of Scenarioo and therefore its usage in a GxP environment.</w:t>
      </w:r>
    </w:p>
    <w:p w14:paraId="70C07AD2" w14:textId="4523ED1F" w:rsidR="00EC4F7B" w:rsidRPr="00AC31F8" w:rsidRDefault="00EC4F7B" w:rsidP="00EC4F7B">
      <w:pPr>
        <w:pStyle w:val="Heading3"/>
        <w:rPr>
          <w:lang w:val="en-GB"/>
        </w:rPr>
      </w:pPr>
      <w:bookmarkStart w:id="257" w:name="_Toc46067075"/>
      <w:bookmarkStart w:id="258" w:name="_Toc46238932"/>
      <w:r w:rsidRPr="00AC31F8">
        <w:rPr>
          <w:lang w:val="en-GB"/>
        </w:rPr>
        <w:t>Analysis of the OQ Test App</w:t>
      </w:r>
      <w:r w:rsidR="006C731E" w:rsidRPr="00AC31F8">
        <w:rPr>
          <w:lang w:val="en-GB"/>
        </w:rPr>
        <w:t>/Scenarioo System</w:t>
      </w:r>
      <w:bookmarkEnd w:id="257"/>
      <w:bookmarkEnd w:id="258"/>
    </w:p>
    <w:p w14:paraId="0CA074A8" w14:textId="19862353" w:rsidR="00B93ACF" w:rsidRPr="00AC31F8" w:rsidRDefault="007659C2" w:rsidP="000D1B54">
      <w:pPr>
        <w:rPr>
          <w:lang w:val="en-GB"/>
        </w:rPr>
      </w:pPr>
      <w:r w:rsidRPr="00AC31F8">
        <w:rPr>
          <w:lang w:val="en-GB"/>
        </w:rPr>
        <w:t>As already described earlier (</w:t>
      </w:r>
      <w:r w:rsidR="002C614B" w:rsidRPr="00AC31F8">
        <w:rPr>
          <w:lang w:val="en-GB"/>
        </w:rPr>
        <w:t xml:space="preserve">see </w:t>
      </w:r>
      <w:r w:rsidRPr="00AC31F8">
        <w:rPr>
          <w:lang w:val="en-GB"/>
        </w:rPr>
        <w:t>chapter</w:t>
      </w:r>
      <w:r w:rsidR="002C614B" w:rsidRPr="00AC31F8">
        <w:rPr>
          <w:lang w:val="en-GB"/>
        </w:rPr>
        <w:t xml:space="preserve"> </w:t>
      </w:r>
      <w:r w:rsidR="002C614B" w:rsidRPr="00AC31F8">
        <w:rPr>
          <w:lang w:val="en-GB"/>
        </w:rPr>
        <w:fldChar w:fldCharType="begin"/>
      </w:r>
      <w:r w:rsidR="002C614B" w:rsidRPr="00AC31F8">
        <w:rPr>
          <w:lang w:val="en-GB"/>
        </w:rPr>
        <w:instrText xml:space="preserve"> REF _Ref46152463 \r \h  \* MERGEFORMAT </w:instrText>
      </w:r>
      <w:r w:rsidR="002C614B" w:rsidRPr="00AC31F8">
        <w:rPr>
          <w:lang w:val="en-GB"/>
        </w:rPr>
      </w:r>
      <w:r w:rsidR="002C614B" w:rsidRPr="00AC31F8">
        <w:rPr>
          <w:lang w:val="en-GB"/>
        </w:rPr>
        <w:fldChar w:fldCharType="separate"/>
      </w:r>
      <w:r w:rsidR="002C614B" w:rsidRPr="00AC31F8">
        <w:rPr>
          <w:lang w:val="en-GB"/>
        </w:rPr>
        <w:t>6.1</w:t>
      </w:r>
      <w:r w:rsidR="002C614B" w:rsidRPr="00AC31F8">
        <w:rPr>
          <w:lang w:val="en-GB"/>
        </w:rPr>
        <w:fldChar w:fldCharType="end"/>
      </w:r>
      <w:r w:rsidRPr="00AC31F8">
        <w:rPr>
          <w:lang w:val="en-GB"/>
        </w:rPr>
        <w:t>), the OQ Test App generates test results and formats them using the Cucumber</w:t>
      </w:r>
      <w:r w:rsidR="009F7F98" w:rsidRPr="00AC31F8">
        <w:rPr>
          <w:lang w:val="en-GB"/>
        </w:rPr>
        <w:t>-</w:t>
      </w:r>
      <w:r w:rsidRPr="00AC31F8">
        <w:rPr>
          <w:lang w:val="en-GB"/>
        </w:rPr>
        <w:t>Scenarioo</w:t>
      </w:r>
      <w:r w:rsidR="009F7F98" w:rsidRPr="00AC31F8">
        <w:rPr>
          <w:lang w:val="en-GB"/>
        </w:rPr>
        <w:t>-p</w:t>
      </w:r>
      <w:r w:rsidRPr="00AC31F8">
        <w:rPr>
          <w:lang w:val="en-GB"/>
        </w:rPr>
        <w:t xml:space="preserve">lugin in order that the test results can be visualised in Scenarioo. The most critical point </w:t>
      </w:r>
      <w:r w:rsidR="007726BE" w:rsidRPr="00AC31F8">
        <w:rPr>
          <w:lang w:val="en-GB"/>
        </w:rPr>
        <w:t>during</w:t>
      </w:r>
      <w:r w:rsidRPr="00AC31F8">
        <w:rPr>
          <w:lang w:val="en-GB"/>
        </w:rPr>
        <w:t xml:space="preserve"> the OQ Test App/Scenarioo integration is the correct functioning of the Cucumber</w:t>
      </w:r>
      <w:r w:rsidR="00B93ACF" w:rsidRPr="00AC31F8">
        <w:rPr>
          <w:lang w:val="en-GB"/>
        </w:rPr>
        <w:t>-</w:t>
      </w:r>
      <w:r w:rsidRPr="00AC31F8">
        <w:rPr>
          <w:lang w:val="en-GB"/>
        </w:rPr>
        <w:t>Scenarioo</w:t>
      </w:r>
      <w:r w:rsidR="00B93ACF" w:rsidRPr="00AC31F8">
        <w:rPr>
          <w:lang w:val="en-GB"/>
        </w:rPr>
        <w:t>-p</w:t>
      </w:r>
      <w:r w:rsidRPr="00AC31F8">
        <w:rPr>
          <w:lang w:val="en-GB"/>
        </w:rPr>
        <w:t xml:space="preserve">lugin of the OQ Test App. </w:t>
      </w:r>
      <w:proofErr w:type="gramStart"/>
      <w:r w:rsidR="00DC5899" w:rsidRPr="00AC31F8">
        <w:rPr>
          <w:lang w:val="en-GB"/>
        </w:rPr>
        <w:t>With this in mind,</w:t>
      </w:r>
      <w:r w:rsidRPr="00AC31F8">
        <w:rPr>
          <w:lang w:val="en-GB"/>
        </w:rPr>
        <w:t xml:space="preserve"> the</w:t>
      </w:r>
      <w:proofErr w:type="gramEnd"/>
      <w:r w:rsidRPr="00AC31F8">
        <w:rPr>
          <w:lang w:val="en-GB"/>
        </w:rPr>
        <w:t xml:space="preserve"> integration of the OQ Test App/Scenarioo System should be part of the validation of the OQ Test App as described in chapter </w:t>
      </w:r>
      <w:r w:rsidR="00C92514" w:rsidRPr="00AC31F8">
        <w:rPr>
          <w:lang w:val="en-GB"/>
        </w:rPr>
        <w:fldChar w:fldCharType="begin"/>
      </w:r>
      <w:r w:rsidR="00C92514" w:rsidRPr="00AC31F8">
        <w:rPr>
          <w:lang w:val="en-GB"/>
        </w:rPr>
        <w:instrText xml:space="preserve"> REF _Ref46060753 \r \h </w:instrText>
      </w:r>
      <w:r w:rsidR="00C92514" w:rsidRPr="00AC31F8">
        <w:rPr>
          <w:lang w:val="en-GB"/>
        </w:rPr>
      </w:r>
      <w:r w:rsidR="00C92514" w:rsidRPr="00AC31F8">
        <w:rPr>
          <w:lang w:val="en-GB"/>
        </w:rPr>
        <w:fldChar w:fldCharType="separate"/>
      </w:r>
      <w:r w:rsidR="00C92514" w:rsidRPr="00AC31F8">
        <w:rPr>
          <w:lang w:val="en-GB"/>
        </w:rPr>
        <w:t>6.3.2.1</w:t>
      </w:r>
      <w:r w:rsidR="00C92514" w:rsidRPr="00AC31F8">
        <w:rPr>
          <w:lang w:val="en-GB"/>
        </w:rPr>
        <w:fldChar w:fldCharType="end"/>
      </w:r>
      <w:r w:rsidRPr="00AC31F8">
        <w:rPr>
          <w:lang w:val="en-GB"/>
        </w:rPr>
        <w:t>.</w:t>
      </w:r>
    </w:p>
    <w:p w14:paraId="0C12AD60" w14:textId="76EEB120" w:rsidR="000D1B54" w:rsidRPr="00AC31F8" w:rsidRDefault="007664D8" w:rsidP="00197C4B">
      <w:pPr>
        <w:pStyle w:val="Heading2"/>
        <w:rPr>
          <w:lang w:val="en-GB"/>
        </w:rPr>
      </w:pPr>
      <w:bookmarkStart w:id="259" w:name="_Ref45990493"/>
      <w:bookmarkStart w:id="260" w:name="_Toc46067076"/>
      <w:bookmarkStart w:id="261" w:name="_Ref46088855"/>
      <w:bookmarkStart w:id="262" w:name="_Toc46238933"/>
      <w:r w:rsidRPr="00AC31F8">
        <w:rPr>
          <w:lang w:val="en-GB"/>
        </w:rPr>
        <w:t>Updates of the</w:t>
      </w:r>
      <w:r w:rsidR="007A51F4" w:rsidRPr="00AC31F8">
        <w:rPr>
          <w:lang w:val="en-GB"/>
        </w:rPr>
        <w:t xml:space="preserve"> OQ</w:t>
      </w:r>
      <w:r w:rsidR="00B97642" w:rsidRPr="00AC31F8">
        <w:rPr>
          <w:lang w:val="en-GB"/>
        </w:rPr>
        <w:t xml:space="preserve"> Test</w:t>
      </w:r>
      <w:r w:rsidR="007A51F4" w:rsidRPr="00AC31F8">
        <w:rPr>
          <w:lang w:val="en-GB"/>
        </w:rPr>
        <w:t xml:space="preserve"> Automation </w:t>
      </w:r>
      <w:bookmarkEnd w:id="259"/>
      <w:bookmarkEnd w:id="260"/>
      <w:r w:rsidR="00B97642" w:rsidRPr="00AC31F8">
        <w:rPr>
          <w:lang w:val="en-GB"/>
        </w:rPr>
        <w:t>System</w:t>
      </w:r>
      <w:bookmarkEnd w:id="261"/>
      <w:bookmarkEnd w:id="262"/>
    </w:p>
    <w:p w14:paraId="07B5A87B" w14:textId="147EBC54" w:rsidR="00C34A08" w:rsidRPr="00AC31F8" w:rsidRDefault="007C3A45" w:rsidP="00AB6448">
      <w:pPr>
        <w:rPr>
          <w:lang w:val="en-GB"/>
        </w:rPr>
      </w:pPr>
      <w:r w:rsidRPr="00AC31F8">
        <w:rPr>
          <w:lang w:val="en-GB"/>
        </w:rPr>
        <w:t>In principle, any change in the software needs a re-validation of the new software version (</w:t>
      </w:r>
      <w:r w:rsidR="00321971" w:rsidRPr="00AC31F8">
        <w:rPr>
          <w:lang w:val="en-GB"/>
        </w:rPr>
        <w:t>ISPE, 2008, p. 30, Figure 4.1).</w:t>
      </w:r>
      <w:r w:rsidRPr="00AC31F8">
        <w:rPr>
          <w:lang w:val="en-GB"/>
        </w:rPr>
        <w:t xml:space="preserve"> For </w:t>
      </w:r>
      <w:r w:rsidR="000B6DDB" w:rsidRPr="00AC31F8">
        <w:rPr>
          <w:lang w:val="en-GB"/>
        </w:rPr>
        <w:t xml:space="preserve">the </w:t>
      </w:r>
      <w:r w:rsidR="007726BE" w:rsidRPr="00AC31F8">
        <w:rPr>
          <w:lang w:val="en-GB"/>
        </w:rPr>
        <w:t>components</w:t>
      </w:r>
      <w:r w:rsidR="00243943" w:rsidRPr="00AC31F8">
        <w:rPr>
          <w:lang w:val="en-GB"/>
        </w:rPr>
        <w:t xml:space="preserve"> of the test automation</w:t>
      </w:r>
      <w:r w:rsidR="00FB5906" w:rsidRPr="00AC31F8">
        <w:rPr>
          <w:lang w:val="en-GB"/>
        </w:rPr>
        <w:t xml:space="preserve"> system</w:t>
      </w:r>
      <w:r w:rsidR="00187D70" w:rsidRPr="00AC31F8">
        <w:rPr>
          <w:lang w:val="en-GB"/>
        </w:rPr>
        <w:t xml:space="preserve"> </w:t>
      </w:r>
      <w:r w:rsidR="00243943" w:rsidRPr="00AC31F8">
        <w:rPr>
          <w:lang w:val="en-GB"/>
        </w:rPr>
        <w:t>(</w:t>
      </w:r>
      <w:r w:rsidRPr="00AC31F8">
        <w:rPr>
          <w:lang w:val="en-GB"/>
        </w:rPr>
        <w:t>the OQ Test App and Scenarioo</w:t>
      </w:r>
      <w:r w:rsidR="00243943" w:rsidRPr="00AC31F8">
        <w:rPr>
          <w:lang w:val="en-GB"/>
        </w:rPr>
        <w:t>)</w:t>
      </w:r>
      <w:r w:rsidR="0036491B" w:rsidRPr="00AC31F8">
        <w:rPr>
          <w:lang w:val="en-GB"/>
        </w:rPr>
        <w:t>,</w:t>
      </w:r>
      <w:r w:rsidRPr="00AC31F8">
        <w:rPr>
          <w:lang w:val="en-GB"/>
        </w:rPr>
        <w:t xml:space="preserve"> </w:t>
      </w:r>
      <w:r w:rsidR="005456F1" w:rsidRPr="00AC31F8">
        <w:rPr>
          <w:lang w:val="en-GB"/>
        </w:rPr>
        <w:t>it can be decided</w:t>
      </w:r>
      <w:r w:rsidR="00426EA2" w:rsidRPr="00AC31F8">
        <w:rPr>
          <w:lang w:val="en-GB"/>
        </w:rPr>
        <w:t xml:space="preserve"> by the regulated company, when to </w:t>
      </w:r>
      <w:r w:rsidR="004F0169" w:rsidRPr="00AC31F8">
        <w:rPr>
          <w:lang w:val="en-GB"/>
        </w:rPr>
        <w:t>update</w:t>
      </w:r>
      <w:r w:rsidR="00702326" w:rsidRPr="00AC31F8">
        <w:rPr>
          <w:lang w:val="en-GB"/>
        </w:rPr>
        <w:t xml:space="preserve"> and re-validate</w:t>
      </w:r>
      <w:r w:rsidR="004F0169" w:rsidRPr="00AC31F8">
        <w:rPr>
          <w:lang w:val="en-GB"/>
        </w:rPr>
        <w:t xml:space="preserve"> the applications as they are on-</w:t>
      </w:r>
      <w:r w:rsidR="006B7102" w:rsidRPr="00AC31F8">
        <w:rPr>
          <w:lang w:val="en-GB"/>
        </w:rPr>
        <w:t xml:space="preserve">premise </w:t>
      </w:r>
      <w:r w:rsidR="00635BB9" w:rsidRPr="00AC31F8">
        <w:rPr>
          <w:lang w:val="en-GB"/>
        </w:rPr>
        <w:t>and</w:t>
      </w:r>
      <w:r w:rsidR="006B7102" w:rsidRPr="00AC31F8">
        <w:rPr>
          <w:lang w:val="en-GB"/>
        </w:rPr>
        <w:t xml:space="preserve"> in full control of the regulated company. </w:t>
      </w:r>
    </w:p>
    <w:p w14:paraId="4E1100F7" w14:textId="05811000" w:rsidR="00AB6448" w:rsidRPr="00AC31F8" w:rsidRDefault="009F2298" w:rsidP="00AB6448">
      <w:pPr>
        <w:rPr>
          <w:lang w:val="en-GB"/>
        </w:rPr>
      </w:pPr>
      <w:r w:rsidRPr="00AC31F8">
        <w:rPr>
          <w:lang w:val="en-GB"/>
        </w:rPr>
        <w:t>In respect to</w:t>
      </w:r>
      <w:r w:rsidR="006B7102" w:rsidRPr="00AC31F8">
        <w:rPr>
          <w:lang w:val="en-GB"/>
        </w:rPr>
        <w:t xml:space="preserve"> </w:t>
      </w:r>
      <w:r w:rsidR="004E3E8F" w:rsidRPr="00AC31F8">
        <w:rPr>
          <w:lang w:val="en-GB"/>
        </w:rPr>
        <w:t>S</w:t>
      </w:r>
      <w:r w:rsidR="006B7102" w:rsidRPr="00AC31F8">
        <w:rPr>
          <w:lang w:val="en-GB"/>
        </w:rPr>
        <w:t xml:space="preserve">cenarioo this means that the new version can be validated and installed </w:t>
      </w:r>
      <w:r w:rsidR="00CF6419" w:rsidRPr="00AC31F8">
        <w:rPr>
          <w:lang w:val="en-GB"/>
        </w:rPr>
        <w:t>w</w:t>
      </w:r>
      <w:r w:rsidR="00661035" w:rsidRPr="00AC31F8">
        <w:rPr>
          <w:lang w:val="en-GB"/>
        </w:rPr>
        <w:t xml:space="preserve">henever </w:t>
      </w:r>
      <w:r w:rsidR="00822EAD" w:rsidRPr="00AC31F8">
        <w:rPr>
          <w:lang w:val="en-GB"/>
        </w:rPr>
        <w:t xml:space="preserve">the </w:t>
      </w:r>
      <w:r w:rsidR="000B37F8" w:rsidRPr="00AC31F8">
        <w:rPr>
          <w:lang w:val="en-GB"/>
        </w:rPr>
        <w:t xml:space="preserve">improved </w:t>
      </w:r>
      <w:proofErr w:type="spellStart"/>
      <w:r w:rsidR="000B37F8" w:rsidRPr="00AC31F8">
        <w:rPr>
          <w:lang w:val="en-GB"/>
        </w:rPr>
        <w:t>Scen</w:t>
      </w:r>
      <w:proofErr w:type="spellEnd"/>
      <w:r w:rsidR="00734D41">
        <w:rPr>
          <w:lang w:val="en-CH"/>
        </w:rPr>
        <w:t>a</w:t>
      </w:r>
      <w:proofErr w:type="spellStart"/>
      <w:r w:rsidR="000B37F8" w:rsidRPr="00AC31F8">
        <w:rPr>
          <w:lang w:val="en-GB"/>
        </w:rPr>
        <w:t>rioo</w:t>
      </w:r>
      <w:proofErr w:type="spellEnd"/>
      <w:r w:rsidR="000B37F8" w:rsidRPr="00AC31F8">
        <w:rPr>
          <w:lang w:val="en-GB"/>
        </w:rPr>
        <w:t xml:space="preserve"> version</w:t>
      </w:r>
      <w:r w:rsidR="006B7102" w:rsidRPr="00AC31F8">
        <w:rPr>
          <w:lang w:val="en-GB"/>
        </w:rPr>
        <w:t xml:space="preserve"> add</w:t>
      </w:r>
      <w:r w:rsidR="000B37F8" w:rsidRPr="00AC31F8">
        <w:rPr>
          <w:lang w:val="en-GB"/>
        </w:rPr>
        <w:t>s</w:t>
      </w:r>
      <w:r w:rsidR="006B7102" w:rsidRPr="00AC31F8">
        <w:rPr>
          <w:lang w:val="en-GB"/>
        </w:rPr>
        <w:t xml:space="preserve"> </w:t>
      </w:r>
      <w:r w:rsidR="00661035" w:rsidRPr="00AC31F8">
        <w:rPr>
          <w:lang w:val="en-GB"/>
        </w:rPr>
        <w:t xml:space="preserve">significant </w:t>
      </w:r>
      <w:r w:rsidR="006B7102" w:rsidRPr="00AC31F8">
        <w:rPr>
          <w:lang w:val="en-GB"/>
        </w:rPr>
        <w:t xml:space="preserve">new value to the users </w:t>
      </w:r>
      <w:r w:rsidR="00822EAD" w:rsidRPr="00AC31F8">
        <w:rPr>
          <w:lang w:val="en-GB"/>
        </w:rPr>
        <w:t>which</w:t>
      </w:r>
      <w:r w:rsidR="006B7102" w:rsidRPr="00AC31F8">
        <w:rPr>
          <w:lang w:val="en-GB"/>
        </w:rPr>
        <w:t xml:space="preserve"> </w:t>
      </w:r>
      <w:r w:rsidR="00661035" w:rsidRPr="00AC31F8">
        <w:rPr>
          <w:lang w:val="en-GB"/>
        </w:rPr>
        <w:t>justifies</w:t>
      </w:r>
      <w:r w:rsidR="006B7102" w:rsidRPr="00AC31F8">
        <w:rPr>
          <w:lang w:val="en-GB"/>
        </w:rPr>
        <w:t xml:space="preserve"> the required validation efforts.</w:t>
      </w:r>
      <w:r w:rsidR="00243943" w:rsidRPr="00AC31F8">
        <w:rPr>
          <w:lang w:val="en-GB"/>
        </w:rPr>
        <w:t xml:space="preserve"> </w:t>
      </w:r>
    </w:p>
    <w:p w14:paraId="196FFD8A" w14:textId="72D7F05B" w:rsidR="00C34A08" w:rsidRPr="00AC31F8" w:rsidRDefault="00C34A08" w:rsidP="00AB6448">
      <w:pPr>
        <w:rPr>
          <w:lang w:val="en-GB"/>
        </w:rPr>
      </w:pPr>
      <w:r w:rsidRPr="00AC31F8">
        <w:rPr>
          <w:lang w:val="en-GB"/>
        </w:rPr>
        <w:t>The situation of the OQ Test App is a bit different compare</w:t>
      </w:r>
      <w:r w:rsidR="00661035" w:rsidRPr="00AC31F8">
        <w:rPr>
          <w:lang w:val="en-GB"/>
        </w:rPr>
        <w:t>d</w:t>
      </w:r>
      <w:r w:rsidRPr="00AC31F8">
        <w:rPr>
          <w:lang w:val="en-GB"/>
        </w:rPr>
        <w:t xml:space="preserve"> to the situation for Scenarioo: For each new OQ of the JBA</w:t>
      </w:r>
      <w:r w:rsidR="00B55E3B" w:rsidRPr="00AC31F8">
        <w:rPr>
          <w:lang w:val="en-GB"/>
        </w:rPr>
        <w:t>,</w:t>
      </w:r>
      <w:r w:rsidRPr="00AC31F8">
        <w:rPr>
          <w:lang w:val="en-GB"/>
        </w:rPr>
        <w:t xml:space="preserve"> changes in the feature files and in the glue code, </w:t>
      </w:r>
      <w:r w:rsidR="00B55E3B" w:rsidRPr="00AC31F8">
        <w:rPr>
          <w:lang w:val="en-GB"/>
        </w:rPr>
        <w:t>become</w:t>
      </w:r>
      <w:r w:rsidRPr="00AC31F8">
        <w:rPr>
          <w:lang w:val="en-GB"/>
        </w:rPr>
        <w:t xml:space="preserve"> necessary</w:t>
      </w:r>
      <w:r w:rsidR="00B55E3B" w:rsidRPr="00AC31F8">
        <w:rPr>
          <w:lang w:val="en-GB"/>
        </w:rPr>
        <w:t>. This means that</w:t>
      </w:r>
      <w:r w:rsidRPr="00AC31F8">
        <w:rPr>
          <w:lang w:val="en-GB"/>
        </w:rPr>
        <w:t xml:space="preserve"> for each </w:t>
      </w:r>
      <w:r w:rsidR="00B55E3B" w:rsidRPr="00AC31F8">
        <w:rPr>
          <w:lang w:val="en-GB"/>
        </w:rPr>
        <w:t xml:space="preserve">OQ the OQ Test App would need </w:t>
      </w:r>
      <w:r w:rsidR="004F3E2A" w:rsidRPr="00AC31F8">
        <w:rPr>
          <w:lang w:val="en-GB"/>
        </w:rPr>
        <w:t>some</w:t>
      </w:r>
      <w:r w:rsidR="00B55E3B" w:rsidRPr="00AC31F8">
        <w:rPr>
          <w:lang w:val="en-GB"/>
        </w:rPr>
        <w:t xml:space="preserve"> re-validat</w:t>
      </w:r>
      <w:r w:rsidR="004F3E2A" w:rsidRPr="00AC31F8">
        <w:rPr>
          <w:lang w:val="en-GB"/>
        </w:rPr>
        <w:t>ion</w:t>
      </w:r>
      <w:r w:rsidR="00B55E3B" w:rsidRPr="00AC31F8">
        <w:rPr>
          <w:lang w:val="en-GB"/>
        </w:rPr>
        <w:t xml:space="preserve">. </w:t>
      </w:r>
    </w:p>
    <w:p w14:paraId="394184E4" w14:textId="3A68FE97" w:rsidR="00AE6D92" w:rsidRPr="00AC31F8" w:rsidRDefault="00E56934" w:rsidP="00AB6448">
      <w:pPr>
        <w:rPr>
          <w:lang w:val="en-GB"/>
        </w:rPr>
      </w:pPr>
      <w:r w:rsidRPr="00AC31F8">
        <w:rPr>
          <w:lang w:val="en-GB"/>
        </w:rPr>
        <w:lastRenderedPageBreak/>
        <w:t>A possible solution</w:t>
      </w:r>
      <w:r w:rsidR="009347EC" w:rsidRPr="00AC31F8">
        <w:rPr>
          <w:lang w:val="en-GB"/>
        </w:rPr>
        <w:t xml:space="preserve"> to avoid </w:t>
      </w:r>
      <w:r w:rsidR="00092FA3" w:rsidRPr="00AC31F8">
        <w:rPr>
          <w:lang w:val="en-GB"/>
        </w:rPr>
        <w:t>constant</w:t>
      </w:r>
      <w:r w:rsidR="009347EC" w:rsidRPr="00AC31F8">
        <w:rPr>
          <w:lang w:val="en-GB"/>
        </w:rPr>
        <w:t xml:space="preserve"> re-validation of the OQ Test App</w:t>
      </w:r>
      <w:r w:rsidR="008F64E4" w:rsidRPr="00AC31F8">
        <w:rPr>
          <w:lang w:val="en-GB"/>
        </w:rPr>
        <w:t xml:space="preserve"> is</w:t>
      </w:r>
      <w:r w:rsidR="00CA75BD" w:rsidRPr="00AC31F8">
        <w:rPr>
          <w:lang w:val="en-GB"/>
        </w:rPr>
        <w:t xml:space="preserve"> therefore</w:t>
      </w:r>
      <w:r w:rsidRPr="00AC31F8">
        <w:rPr>
          <w:lang w:val="en-GB"/>
        </w:rPr>
        <w:t xml:space="preserve"> to </w:t>
      </w:r>
      <w:r w:rsidR="00632322" w:rsidRPr="00AC31F8">
        <w:rPr>
          <w:lang w:val="en-GB"/>
        </w:rPr>
        <w:t>‘</w:t>
      </w:r>
      <w:r w:rsidRPr="00AC31F8">
        <w:rPr>
          <w:lang w:val="en-GB"/>
        </w:rPr>
        <w:t>outsource</w:t>
      </w:r>
      <w:r w:rsidR="00632322" w:rsidRPr="00AC31F8">
        <w:rPr>
          <w:lang w:val="en-GB"/>
        </w:rPr>
        <w:t>’</w:t>
      </w:r>
      <w:r w:rsidRPr="00AC31F8">
        <w:rPr>
          <w:lang w:val="en-GB"/>
        </w:rPr>
        <w:t xml:space="preserve"> the glue code</w:t>
      </w:r>
      <w:r w:rsidR="006A1D42" w:rsidRPr="00AC31F8">
        <w:rPr>
          <w:lang w:val="en-GB"/>
        </w:rPr>
        <w:t xml:space="preserve"> and the feature files</w:t>
      </w:r>
      <w:r w:rsidRPr="00AC31F8">
        <w:rPr>
          <w:lang w:val="en-GB"/>
        </w:rPr>
        <w:t xml:space="preserve"> from the rest of the OQ Test App and to concentrate the validation of the OQ Test App on the remaining component, as they are the stable core of the application. This has </w:t>
      </w:r>
      <w:r w:rsidR="00DA3192" w:rsidRPr="00AC31F8">
        <w:rPr>
          <w:lang w:val="en-GB"/>
        </w:rPr>
        <w:t>three</w:t>
      </w:r>
      <w:r w:rsidRPr="00AC31F8">
        <w:rPr>
          <w:lang w:val="en-GB"/>
        </w:rPr>
        <w:t xml:space="preserve"> consequences: </w:t>
      </w:r>
    </w:p>
    <w:p w14:paraId="62130646" w14:textId="321E619C" w:rsidR="003C4EB9" w:rsidRPr="00AC31F8" w:rsidRDefault="003C4EB9" w:rsidP="003C4EB9">
      <w:pPr>
        <w:pStyle w:val="ListParagraph"/>
        <w:numPr>
          <w:ilvl w:val="0"/>
          <w:numId w:val="55"/>
        </w:numPr>
        <w:rPr>
          <w:lang w:val="en-GB"/>
        </w:rPr>
      </w:pPr>
      <w:r w:rsidRPr="00AC31F8">
        <w:rPr>
          <w:lang w:val="en-GB"/>
        </w:rPr>
        <w:t xml:space="preserve">The remaining OQ Test App core consists on category 1 components, which </w:t>
      </w:r>
      <w:proofErr w:type="gramStart"/>
      <w:r w:rsidRPr="00AC31F8">
        <w:rPr>
          <w:lang w:val="en-GB"/>
        </w:rPr>
        <w:t>are considered to be</w:t>
      </w:r>
      <w:proofErr w:type="gramEnd"/>
      <w:r w:rsidRPr="00AC31F8">
        <w:rPr>
          <w:lang w:val="en-GB"/>
        </w:rPr>
        <w:t xml:space="preserve"> reliable</w:t>
      </w:r>
      <w:r w:rsidR="002716FA">
        <w:rPr>
          <w:lang w:val="en-CH"/>
        </w:rPr>
        <w:t xml:space="preserve">. </w:t>
      </w:r>
      <w:r w:rsidR="00F4264C">
        <w:rPr>
          <w:lang w:val="en-CH"/>
        </w:rPr>
        <w:t>The validation efforts</w:t>
      </w:r>
      <w:r w:rsidRPr="00AC31F8">
        <w:rPr>
          <w:lang w:val="en-GB"/>
        </w:rPr>
        <w:t xml:space="preserve"> would need to be concentrated</w:t>
      </w:r>
      <w:r w:rsidR="00E46936">
        <w:rPr>
          <w:lang w:val="en-CH"/>
        </w:rPr>
        <w:t xml:space="preserve"> on the Cucumber-Scenarioo-plugin and</w:t>
      </w:r>
      <w:r w:rsidR="0022352A">
        <w:rPr>
          <w:lang w:val="en-CH"/>
        </w:rPr>
        <w:t xml:space="preserve"> on</w:t>
      </w:r>
      <w:r w:rsidR="00E46936">
        <w:rPr>
          <w:lang w:val="en-CH"/>
        </w:rPr>
        <w:t xml:space="preserve"> the small part of </w:t>
      </w:r>
      <w:r w:rsidR="004F7D4C">
        <w:rPr>
          <w:lang w:val="en-CH"/>
        </w:rPr>
        <w:t>the</w:t>
      </w:r>
      <w:r w:rsidRPr="00AC31F8">
        <w:rPr>
          <w:lang w:val="en-GB"/>
        </w:rPr>
        <w:t xml:space="preserve"> </w:t>
      </w:r>
      <w:r w:rsidR="00E8393B">
        <w:rPr>
          <w:lang w:val="en-CH"/>
        </w:rPr>
        <w:t xml:space="preserve">OQ Test App’s own logic </w:t>
      </w:r>
      <w:r w:rsidR="00B15D4D" w:rsidRPr="00AC31F8">
        <w:rPr>
          <w:lang w:val="en-GB"/>
        </w:rPr>
        <w:t xml:space="preserve">as already described in chapter </w:t>
      </w:r>
      <w:r w:rsidR="004A51B0">
        <w:rPr>
          <w:lang w:val="en-GB"/>
        </w:rPr>
        <w:fldChar w:fldCharType="begin"/>
      </w:r>
      <w:r w:rsidR="004A51B0">
        <w:rPr>
          <w:lang w:val="en-GB"/>
        </w:rPr>
        <w:instrText xml:space="preserve"> REF _Ref46060753 \r \h </w:instrText>
      </w:r>
      <w:r w:rsidR="004A51B0">
        <w:rPr>
          <w:lang w:val="en-GB"/>
        </w:rPr>
      </w:r>
      <w:r w:rsidR="004A51B0">
        <w:rPr>
          <w:lang w:val="en-GB"/>
        </w:rPr>
        <w:fldChar w:fldCharType="separate"/>
      </w:r>
      <w:r w:rsidR="004A51B0">
        <w:rPr>
          <w:lang w:val="en-GB"/>
        </w:rPr>
        <w:t>6.3.2.1</w:t>
      </w:r>
      <w:r w:rsidR="004A51B0">
        <w:rPr>
          <w:lang w:val="en-GB"/>
        </w:rPr>
        <w:fldChar w:fldCharType="end"/>
      </w:r>
      <w:r w:rsidRPr="00AC31F8">
        <w:rPr>
          <w:lang w:val="en-GB"/>
        </w:rPr>
        <w:t xml:space="preserve">. </w:t>
      </w:r>
    </w:p>
    <w:p w14:paraId="0EE4930F" w14:textId="3BE9D848" w:rsidR="003C4EB9" w:rsidRPr="00AC31F8" w:rsidRDefault="003C4EB9" w:rsidP="003C4EB9">
      <w:pPr>
        <w:pStyle w:val="ListParagraph"/>
        <w:numPr>
          <w:ilvl w:val="0"/>
          <w:numId w:val="55"/>
        </w:numPr>
        <w:rPr>
          <w:lang w:val="en-GB"/>
        </w:rPr>
      </w:pPr>
      <w:r w:rsidRPr="00AC31F8">
        <w:rPr>
          <w:lang w:val="en-GB"/>
        </w:rPr>
        <w:t xml:space="preserve">The OQ Test App would need an additional functionality consisting of importing the feature file and the glue code, thereby compiling and integrating the glue code into the OQ Test App. It can be assumed, that there is no real risk coming from this new functionality, as in case of a bug, the OQ Test App would rather run into an error state than giving wrong test results. </w:t>
      </w:r>
    </w:p>
    <w:p w14:paraId="43057D52" w14:textId="1746351C" w:rsidR="00AE6D92" w:rsidRPr="00AC31F8" w:rsidRDefault="003C4EB9" w:rsidP="003C4EB9">
      <w:pPr>
        <w:pStyle w:val="ListParagraph"/>
        <w:numPr>
          <w:ilvl w:val="0"/>
          <w:numId w:val="55"/>
        </w:numPr>
        <w:rPr>
          <w:lang w:val="en-GB"/>
        </w:rPr>
      </w:pPr>
      <w:r w:rsidRPr="00AC31F8">
        <w:rPr>
          <w:lang w:val="en-GB"/>
        </w:rPr>
        <w:t>The correctness of the glue code</w:t>
      </w:r>
      <w:r w:rsidR="00355A33" w:rsidRPr="00AC31F8">
        <w:rPr>
          <w:lang w:val="en-GB"/>
        </w:rPr>
        <w:t xml:space="preserve"> and the feature files</w:t>
      </w:r>
      <w:r w:rsidRPr="00AC31F8">
        <w:rPr>
          <w:lang w:val="en-GB"/>
        </w:rPr>
        <w:t xml:space="preserve"> need to be verified in a different way than it would be done for software validation as it is not a software but just </w:t>
      </w:r>
      <w:r w:rsidR="006B1AE0" w:rsidRPr="00AC31F8">
        <w:rPr>
          <w:lang w:val="en-GB"/>
        </w:rPr>
        <w:t>files</w:t>
      </w:r>
      <w:r w:rsidRPr="00AC31F8">
        <w:rPr>
          <w:lang w:val="en-GB"/>
        </w:rPr>
        <w:t>.</w:t>
      </w:r>
    </w:p>
    <w:p w14:paraId="3B09D652" w14:textId="4BE783EE" w:rsidR="00B34F32" w:rsidRPr="00AC31F8" w:rsidRDefault="00591F3C" w:rsidP="00AB6448">
      <w:pPr>
        <w:rPr>
          <w:lang w:val="en-GB"/>
        </w:rPr>
      </w:pPr>
      <w:r w:rsidRPr="00AC31F8">
        <w:rPr>
          <w:lang w:val="en-GB"/>
        </w:rPr>
        <w:t>For the further course of this project, it will be assumed, that the above described validation concept of the OQ Test App core</w:t>
      </w:r>
      <w:r w:rsidR="002E43D7" w:rsidRPr="00AC31F8">
        <w:rPr>
          <w:lang w:val="en-GB"/>
        </w:rPr>
        <w:t xml:space="preserve"> and a separate process to verify the feature files and the glue code</w:t>
      </w:r>
      <w:r w:rsidRPr="00AC31F8">
        <w:rPr>
          <w:lang w:val="en-GB"/>
        </w:rPr>
        <w:t xml:space="preserve"> </w:t>
      </w:r>
      <w:r w:rsidR="00661035" w:rsidRPr="00AC31F8">
        <w:rPr>
          <w:lang w:val="en-GB"/>
        </w:rPr>
        <w:t xml:space="preserve">will </w:t>
      </w:r>
      <w:r w:rsidRPr="00AC31F8">
        <w:rPr>
          <w:lang w:val="en-GB"/>
        </w:rPr>
        <w:t xml:space="preserve">be followed, even </w:t>
      </w:r>
      <w:r w:rsidR="00765A3A">
        <w:rPr>
          <w:lang w:val="en-CH"/>
        </w:rPr>
        <w:t>if</w:t>
      </w:r>
      <w:r w:rsidRPr="00AC31F8">
        <w:rPr>
          <w:lang w:val="en-GB"/>
        </w:rPr>
        <w:t xml:space="preserve"> for the prototype the</w:t>
      </w:r>
      <w:r w:rsidR="00284C2A" w:rsidRPr="00AC31F8">
        <w:rPr>
          <w:lang w:val="en-GB"/>
        </w:rPr>
        <w:t xml:space="preserve"> feature files and the</w:t>
      </w:r>
      <w:r w:rsidRPr="00AC31F8">
        <w:rPr>
          <w:lang w:val="en-GB"/>
        </w:rPr>
        <w:t xml:space="preserve"> glue code w</w:t>
      </w:r>
      <w:r w:rsidR="00284C2A" w:rsidRPr="00AC31F8">
        <w:rPr>
          <w:lang w:val="en-GB"/>
        </w:rPr>
        <w:t>ere</w:t>
      </w:r>
      <w:r w:rsidRPr="00AC31F8">
        <w:rPr>
          <w:lang w:val="en-GB"/>
        </w:rPr>
        <w:t xml:space="preserve"> directly buil</w:t>
      </w:r>
      <w:r w:rsidR="003D2FDC" w:rsidRPr="00AC31F8">
        <w:rPr>
          <w:lang w:val="en-GB"/>
        </w:rPr>
        <w:t>t</w:t>
      </w:r>
      <w:r w:rsidRPr="00AC31F8">
        <w:rPr>
          <w:lang w:val="en-GB"/>
        </w:rPr>
        <w:t xml:space="preserve"> into the OQ Test App. </w:t>
      </w:r>
      <w:r w:rsidR="00817CB0" w:rsidRPr="00AC31F8">
        <w:rPr>
          <w:lang w:val="en-GB"/>
        </w:rPr>
        <w:t>T</w:t>
      </w:r>
      <w:r w:rsidR="00D76C72">
        <w:rPr>
          <w:lang w:val="en-CH"/>
        </w:rPr>
        <w:t>he</w:t>
      </w:r>
      <w:r w:rsidRPr="00AC31F8">
        <w:rPr>
          <w:lang w:val="en-GB"/>
        </w:rPr>
        <w:t xml:space="preserve"> verification process was</w:t>
      </w:r>
      <w:r w:rsidR="00D76C72">
        <w:rPr>
          <w:lang w:val="en-CH"/>
        </w:rPr>
        <w:t xml:space="preserve"> therefore</w:t>
      </w:r>
      <w:r w:rsidRPr="00AC31F8">
        <w:rPr>
          <w:lang w:val="en-GB"/>
        </w:rPr>
        <w:t xml:space="preserve"> </w:t>
      </w:r>
      <w:r w:rsidR="0083266F">
        <w:rPr>
          <w:lang w:val="en-CH"/>
        </w:rPr>
        <w:t>elaborated</w:t>
      </w:r>
      <w:r w:rsidRPr="00AC31F8">
        <w:rPr>
          <w:lang w:val="en-GB"/>
        </w:rPr>
        <w:t>, as if the</w:t>
      </w:r>
      <w:r w:rsidR="00817CB0" w:rsidRPr="00AC31F8">
        <w:rPr>
          <w:lang w:val="en-GB"/>
        </w:rPr>
        <w:t xml:space="preserve"> feature files and the</w:t>
      </w:r>
      <w:r w:rsidRPr="00AC31F8">
        <w:rPr>
          <w:lang w:val="en-GB"/>
        </w:rPr>
        <w:t xml:space="preserve"> glue code </w:t>
      </w:r>
      <w:r w:rsidR="00817CB0" w:rsidRPr="00AC31F8">
        <w:rPr>
          <w:lang w:val="en-GB"/>
        </w:rPr>
        <w:t>were</w:t>
      </w:r>
      <w:r w:rsidRPr="00AC31F8">
        <w:rPr>
          <w:lang w:val="en-GB"/>
        </w:rPr>
        <w:t xml:space="preserve"> imported into the validated and deployed OQ Test App core.</w:t>
      </w:r>
    </w:p>
    <w:p w14:paraId="34AAD4FD" w14:textId="752A55F2" w:rsidR="00591F3C" w:rsidRDefault="00D90892" w:rsidP="00AB6448">
      <w:pPr>
        <w:rPr>
          <w:lang w:val="en-GB"/>
        </w:rPr>
      </w:pPr>
      <w:r w:rsidRPr="00AC31F8">
        <w:rPr>
          <w:lang w:val="en-GB"/>
        </w:rPr>
        <w:t>The rationale</w:t>
      </w:r>
      <w:r w:rsidR="00591F3C" w:rsidRPr="00AC31F8">
        <w:rPr>
          <w:lang w:val="en-GB"/>
        </w:rPr>
        <w:t xml:space="preserve"> </w:t>
      </w:r>
      <w:r w:rsidRPr="00AC31F8">
        <w:rPr>
          <w:lang w:val="en-GB"/>
        </w:rPr>
        <w:t xml:space="preserve">that was </w:t>
      </w:r>
      <w:r w:rsidR="00591F3C" w:rsidRPr="00AC31F8">
        <w:rPr>
          <w:lang w:val="en-GB"/>
        </w:rPr>
        <w:t>developed in order to allow the</w:t>
      </w:r>
      <w:r w:rsidR="009927DB" w:rsidRPr="00AC31F8">
        <w:rPr>
          <w:lang w:val="en-GB"/>
        </w:rPr>
        <w:t xml:space="preserve"> feature file and</w:t>
      </w:r>
      <w:r w:rsidR="00591F3C" w:rsidRPr="00AC31F8">
        <w:rPr>
          <w:lang w:val="en-GB"/>
        </w:rPr>
        <w:t xml:space="preserve"> glue code verification</w:t>
      </w:r>
      <w:r w:rsidRPr="00AC31F8">
        <w:rPr>
          <w:lang w:val="en-GB"/>
        </w:rPr>
        <w:t xml:space="preserve"> is summarised in </w:t>
      </w:r>
      <w:r w:rsidR="004D58C1" w:rsidRPr="00AC31F8">
        <w:rPr>
          <w:highlight w:val="yellow"/>
          <w:lang w:val="en-GB"/>
        </w:rPr>
        <w:fldChar w:fldCharType="begin"/>
      </w:r>
      <w:r w:rsidR="004D58C1" w:rsidRPr="00AC31F8">
        <w:rPr>
          <w:lang w:val="en-GB"/>
        </w:rPr>
        <w:instrText xml:space="preserve"> REF _Ref45987742 \h </w:instrText>
      </w:r>
      <w:r w:rsidR="004D58C1" w:rsidRPr="00AC31F8">
        <w:rPr>
          <w:highlight w:val="yellow"/>
          <w:lang w:val="en-GB"/>
        </w:rPr>
      </w:r>
      <w:r w:rsidR="004D58C1" w:rsidRPr="00AC31F8">
        <w:rPr>
          <w:highlight w:val="yellow"/>
          <w:lang w:val="en-GB"/>
        </w:rPr>
        <w:fldChar w:fldCharType="separate"/>
      </w:r>
      <w:r w:rsidR="00FA25A4" w:rsidRPr="00AC31F8">
        <w:rPr>
          <w:lang w:val="en-GB"/>
        </w:rPr>
        <w:t xml:space="preserve">Figure </w:t>
      </w:r>
      <w:r w:rsidR="00FA25A4" w:rsidRPr="00AC31F8">
        <w:rPr>
          <w:noProof/>
          <w:lang w:val="en-GB"/>
        </w:rPr>
        <w:t>31</w:t>
      </w:r>
      <w:r w:rsidR="004D58C1" w:rsidRPr="00AC31F8">
        <w:rPr>
          <w:highlight w:val="yellow"/>
          <w:lang w:val="en-GB"/>
        </w:rPr>
        <w:fldChar w:fldCharType="end"/>
      </w:r>
      <w:r w:rsidRPr="00AC31F8">
        <w:rPr>
          <w:lang w:val="en-GB"/>
        </w:rPr>
        <w:t>:</w:t>
      </w:r>
    </w:p>
    <w:p w14:paraId="7C3B6225" w14:textId="77777777" w:rsidR="00FC136F" w:rsidRPr="00AC31F8" w:rsidRDefault="00FC136F" w:rsidP="00AB6448">
      <w:pPr>
        <w:rPr>
          <w:lang w:val="en-GB"/>
        </w:rPr>
      </w:pPr>
    </w:p>
    <w:p w14:paraId="1E4BEB08" w14:textId="77777777" w:rsidR="001D5105" w:rsidRPr="00AC31F8" w:rsidRDefault="00F3391E" w:rsidP="001D5105">
      <w:pPr>
        <w:keepNext/>
        <w:rPr>
          <w:lang w:val="en-GB"/>
        </w:rPr>
      </w:pPr>
      <w:r w:rsidRPr="00AC31F8">
        <w:rPr>
          <w:noProof/>
          <w:lang w:eastAsia="de-CH"/>
        </w:rPr>
        <w:drawing>
          <wp:inline distT="0" distB="0" distL="0" distR="0" wp14:anchorId="005F2B36" wp14:editId="1E098250">
            <wp:extent cx="6120130" cy="2151380"/>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120130" cy="2151380"/>
                    </a:xfrm>
                    <a:prstGeom prst="rect">
                      <a:avLst/>
                    </a:prstGeom>
                    <a:noFill/>
                    <a:ln>
                      <a:noFill/>
                    </a:ln>
                  </pic:spPr>
                </pic:pic>
              </a:graphicData>
            </a:graphic>
          </wp:inline>
        </w:drawing>
      </w:r>
    </w:p>
    <w:p w14:paraId="6F43D620" w14:textId="4FEEBBA9" w:rsidR="00247620" w:rsidRPr="00AC31F8" w:rsidRDefault="001D5105" w:rsidP="001D5105">
      <w:pPr>
        <w:pStyle w:val="Caption"/>
        <w:rPr>
          <w:lang w:val="en-GB"/>
        </w:rPr>
      </w:pPr>
      <w:bookmarkStart w:id="263" w:name="_Ref45987742"/>
      <w:bookmarkStart w:id="264" w:name="_Toc46067151"/>
      <w:bookmarkStart w:id="265" w:name="_Toc46237538"/>
      <w:r w:rsidRPr="00AC31F8">
        <w:rPr>
          <w:lang w:val="en-GB"/>
        </w:rPr>
        <w:t xml:space="preserve">Figure </w:t>
      </w:r>
      <w:r w:rsidRPr="00AC31F8">
        <w:rPr>
          <w:lang w:val="en-GB"/>
        </w:rPr>
        <w:fldChar w:fldCharType="begin"/>
      </w:r>
      <w:r w:rsidRPr="00AC31F8">
        <w:rPr>
          <w:lang w:val="en-GB"/>
        </w:rPr>
        <w:instrText xml:space="preserve"> SEQ Figure \* ARABIC </w:instrText>
      </w:r>
      <w:r w:rsidRPr="00AC31F8">
        <w:rPr>
          <w:lang w:val="en-GB"/>
        </w:rPr>
        <w:fldChar w:fldCharType="separate"/>
      </w:r>
      <w:r w:rsidR="00FB5F37" w:rsidRPr="00AC31F8">
        <w:rPr>
          <w:noProof/>
          <w:lang w:val="en-GB"/>
        </w:rPr>
        <w:t>31</w:t>
      </w:r>
      <w:r w:rsidRPr="00AC31F8">
        <w:rPr>
          <w:lang w:val="en-GB"/>
        </w:rPr>
        <w:fldChar w:fldCharType="end"/>
      </w:r>
      <w:bookmarkEnd w:id="263"/>
      <w:r w:rsidRPr="00AC31F8">
        <w:rPr>
          <w:lang w:val="en-GB"/>
        </w:rPr>
        <w:t xml:space="preserve">: Glue </w:t>
      </w:r>
      <w:r w:rsidR="00B25EE0" w:rsidRPr="00AC31F8">
        <w:rPr>
          <w:lang w:val="en-GB"/>
        </w:rPr>
        <w:t>c</w:t>
      </w:r>
      <w:r w:rsidRPr="00AC31F8">
        <w:rPr>
          <w:lang w:val="en-GB"/>
        </w:rPr>
        <w:t>ode in analogy to</w:t>
      </w:r>
      <w:r w:rsidR="00FE1E96" w:rsidRPr="00AC31F8">
        <w:rPr>
          <w:lang w:val="en-GB"/>
        </w:rPr>
        <w:t xml:space="preserve"> a</w:t>
      </w:r>
      <w:r w:rsidRPr="00AC31F8">
        <w:rPr>
          <w:lang w:val="en-GB"/>
        </w:rPr>
        <w:t xml:space="preserve"> human tester</w:t>
      </w:r>
      <w:r w:rsidR="00B25EE0" w:rsidRPr="00AC31F8">
        <w:rPr>
          <w:lang w:val="en-GB"/>
        </w:rPr>
        <w:t xml:space="preserve">, feature files </w:t>
      </w:r>
      <w:r w:rsidR="00FE1E96" w:rsidRPr="00AC31F8">
        <w:rPr>
          <w:lang w:val="en-GB"/>
        </w:rPr>
        <w:t>are the</w:t>
      </w:r>
      <w:r w:rsidR="000E1A86" w:rsidRPr="00AC31F8">
        <w:rPr>
          <w:lang w:val="en-GB"/>
        </w:rPr>
        <w:t xml:space="preserve"> test scripts</w:t>
      </w:r>
      <w:bookmarkEnd w:id="264"/>
      <w:bookmarkEnd w:id="265"/>
    </w:p>
    <w:p w14:paraId="07E81646" w14:textId="2B55A6DD" w:rsidR="00361D28" w:rsidRPr="00AC31F8" w:rsidRDefault="00CC461D" w:rsidP="006F20AF">
      <w:pPr>
        <w:rPr>
          <w:lang w:val="en-GB"/>
        </w:rPr>
      </w:pPr>
      <w:r w:rsidRPr="00AC31F8">
        <w:rPr>
          <w:lang w:val="en-GB"/>
        </w:rPr>
        <w:lastRenderedPageBreak/>
        <w:t xml:space="preserve">The function and the intended use of the glue code is to control the </w:t>
      </w:r>
      <w:r w:rsidR="008B1210" w:rsidRPr="00AC31F8">
        <w:rPr>
          <w:lang w:val="en-GB"/>
        </w:rPr>
        <w:t xml:space="preserve">Web </w:t>
      </w:r>
      <w:r w:rsidR="00C951D4" w:rsidRPr="00AC31F8">
        <w:rPr>
          <w:lang w:val="en-GB"/>
        </w:rPr>
        <w:t>C</w:t>
      </w:r>
      <w:r w:rsidRPr="00AC31F8">
        <w:rPr>
          <w:lang w:val="en-GB"/>
        </w:rPr>
        <w:t>lient (i.e. the</w:t>
      </w:r>
      <w:r w:rsidR="008B1210" w:rsidRPr="00AC31F8">
        <w:rPr>
          <w:lang w:val="en-GB"/>
        </w:rPr>
        <w:t xml:space="preserve"> Web </w:t>
      </w:r>
      <w:r w:rsidR="00C951D4" w:rsidRPr="00AC31F8">
        <w:rPr>
          <w:lang w:val="en-GB"/>
        </w:rPr>
        <w:t>B</w:t>
      </w:r>
      <w:r w:rsidRPr="00AC31F8">
        <w:rPr>
          <w:lang w:val="en-GB"/>
        </w:rPr>
        <w:t>rowser) of the JBA based on the feature files. Figuratively speaking, the glue code assumes the function of the tester in a manually performed OQ testing.</w:t>
      </w:r>
    </w:p>
    <w:p w14:paraId="42BD96B3" w14:textId="517C1F50" w:rsidR="006F20AF" w:rsidRPr="00AC31F8" w:rsidRDefault="006242F3" w:rsidP="006F20AF">
      <w:pPr>
        <w:rPr>
          <w:lang w:val="en-GB"/>
        </w:rPr>
      </w:pPr>
      <w:r w:rsidRPr="00AC31F8">
        <w:rPr>
          <w:lang w:val="en-GB"/>
        </w:rPr>
        <w:t>To achieve this, t</w:t>
      </w:r>
      <w:r w:rsidR="006F20AF" w:rsidRPr="00AC31F8">
        <w:rPr>
          <w:lang w:val="en-GB"/>
        </w:rPr>
        <w:t xml:space="preserve">he glue code uses methods provided by Selenium which in turn use the </w:t>
      </w:r>
      <w:r w:rsidR="00C951D4" w:rsidRPr="00AC31F8">
        <w:rPr>
          <w:lang w:val="en-GB"/>
        </w:rPr>
        <w:t>W</w:t>
      </w:r>
      <w:r w:rsidR="006F20AF" w:rsidRPr="00AC31F8">
        <w:rPr>
          <w:lang w:val="en-GB"/>
        </w:rPr>
        <w:t>eb</w:t>
      </w:r>
      <w:r w:rsidR="00C951D4" w:rsidRPr="00AC31F8">
        <w:rPr>
          <w:lang w:val="en-GB"/>
        </w:rPr>
        <w:t xml:space="preserve"> D</w:t>
      </w:r>
      <w:r w:rsidR="006F20AF" w:rsidRPr="00AC31F8">
        <w:rPr>
          <w:lang w:val="en-GB"/>
        </w:rPr>
        <w:t xml:space="preserve">river corresponding to the foreseen </w:t>
      </w:r>
      <w:r w:rsidR="004A71CC" w:rsidRPr="00AC31F8">
        <w:rPr>
          <w:lang w:val="en-GB"/>
        </w:rPr>
        <w:t>W</w:t>
      </w:r>
      <w:r w:rsidR="006F20AF" w:rsidRPr="00AC31F8">
        <w:rPr>
          <w:lang w:val="en-GB"/>
        </w:rPr>
        <w:t xml:space="preserve">eb </w:t>
      </w:r>
      <w:r w:rsidR="004A71CC" w:rsidRPr="00AC31F8">
        <w:rPr>
          <w:lang w:val="en-GB"/>
        </w:rPr>
        <w:t>B</w:t>
      </w:r>
      <w:r w:rsidR="006F20AF" w:rsidRPr="00AC31F8">
        <w:rPr>
          <w:lang w:val="en-GB"/>
        </w:rPr>
        <w:t xml:space="preserve">rowser. This makes it possible to control the JBA web-client like a tester would do but in an automated way, as for example: </w:t>
      </w:r>
    </w:p>
    <w:p w14:paraId="7E4B35BA" w14:textId="04069F3A" w:rsidR="006F20AF" w:rsidRPr="00AC31F8" w:rsidRDefault="006F20AF" w:rsidP="009C718D">
      <w:pPr>
        <w:pStyle w:val="ListParagraph"/>
        <w:numPr>
          <w:ilvl w:val="0"/>
          <w:numId w:val="23"/>
        </w:numPr>
        <w:rPr>
          <w:lang w:val="en-GB"/>
        </w:rPr>
      </w:pPr>
      <w:r w:rsidRPr="00AC31F8">
        <w:rPr>
          <w:lang w:val="en-GB"/>
        </w:rPr>
        <w:t>Fields can be filled in with test data provided by the feature file.</w:t>
      </w:r>
    </w:p>
    <w:p w14:paraId="26592592" w14:textId="5974CC4C" w:rsidR="006F20AF" w:rsidRPr="00AC31F8" w:rsidRDefault="006F20AF" w:rsidP="009C718D">
      <w:pPr>
        <w:pStyle w:val="ListParagraph"/>
        <w:numPr>
          <w:ilvl w:val="0"/>
          <w:numId w:val="23"/>
        </w:numPr>
        <w:rPr>
          <w:lang w:val="en-GB"/>
        </w:rPr>
      </w:pPr>
      <w:r w:rsidRPr="00AC31F8">
        <w:rPr>
          <w:lang w:val="en-GB"/>
        </w:rPr>
        <w:t>Buttons can be clicked</w:t>
      </w:r>
    </w:p>
    <w:p w14:paraId="45031566" w14:textId="07F09638" w:rsidR="006F20AF" w:rsidRPr="00AC31F8" w:rsidRDefault="006F20AF" w:rsidP="009C718D">
      <w:pPr>
        <w:pStyle w:val="ListParagraph"/>
        <w:numPr>
          <w:ilvl w:val="0"/>
          <w:numId w:val="23"/>
        </w:numPr>
        <w:rPr>
          <w:lang w:val="en-GB"/>
        </w:rPr>
      </w:pPr>
      <w:r w:rsidRPr="00AC31F8">
        <w:rPr>
          <w:lang w:val="en-GB"/>
        </w:rPr>
        <w:t>Contents of a web page can be analysed</w:t>
      </w:r>
    </w:p>
    <w:p w14:paraId="2258CF36" w14:textId="5C3209B1" w:rsidR="006F20AF" w:rsidRPr="00AC31F8" w:rsidRDefault="006F20AF" w:rsidP="009C718D">
      <w:pPr>
        <w:pStyle w:val="ListParagraph"/>
        <w:numPr>
          <w:ilvl w:val="0"/>
          <w:numId w:val="23"/>
        </w:numPr>
        <w:rPr>
          <w:lang w:val="en-GB"/>
        </w:rPr>
      </w:pPr>
      <w:r w:rsidRPr="00AC31F8">
        <w:rPr>
          <w:lang w:val="en-GB"/>
        </w:rPr>
        <w:t>Screenshots can be taken</w:t>
      </w:r>
    </w:p>
    <w:p w14:paraId="0817C2F3" w14:textId="77777777" w:rsidR="000C45C5" w:rsidRDefault="00687578" w:rsidP="006F20AF">
      <w:pPr>
        <w:rPr>
          <w:lang w:val="en-GB"/>
        </w:rPr>
      </w:pPr>
      <w:r w:rsidRPr="00687578">
        <w:rPr>
          <w:lang w:val="en-GB"/>
        </w:rPr>
        <w:t xml:space="preserve">It should also be </w:t>
      </w:r>
      <w:proofErr w:type="gramStart"/>
      <w:r w:rsidRPr="00687578">
        <w:rPr>
          <w:lang w:val="en-GB"/>
        </w:rPr>
        <w:t>taken into account</w:t>
      </w:r>
      <w:proofErr w:type="gramEnd"/>
      <w:r w:rsidRPr="00687578">
        <w:rPr>
          <w:lang w:val="en-GB"/>
        </w:rPr>
        <w:t xml:space="preserve"> that the tester is </w:t>
      </w:r>
      <w:r w:rsidR="00BF1E21">
        <w:rPr>
          <w:lang w:val="en-CH"/>
        </w:rPr>
        <w:t>prone to errors</w:t>
      </w:r>
      <w:r w:rsidRPr="00687578">
        <w:rPr>
          <w:lang w:val="en-GB"/>
        </w:rPr>
        <w:t xml:space="preserve"> and the test scripts may contain errors</w:t>
      </w:r>
      <w:r w:rsidR="006F20AF" w:rsidRPr="00AC31F8">
        <w:rPr>
          <w:lang w:val="en-GB"/>
        </w:rPr>
        <w:t xml:space="preserve">. Therefore, </w:t>
      </w:r>
      <w:r w:rsidR="005B17E1">
        <w:rPr>
          <w:lang w:val="en-CH"/>
        </w:rPr>
        <w:t>the tester</w:t>
      </w:r>
      <w:r w:rsidR="006F20AF" w:rsidRPr="00AC31F8">
        <w:rPr>
          <w:lang w:val="en-GB"/>
        </w:rPr>
        <w:t xml:space="preserve"> needs to take screenshots and write some descriptions as testing evidence</w:t>
      </w:r>
      <w:r w:rsidR="00FA1C96" w:rsidRPr="00AC31F8">
        <w:rPr>
          <w:lang w:val="en-GB"/>
        </w:rPr>
        <w:t>.</w:t>
      </w:r>
      <w:r w:rsidR="006F20AF" w:rsidRPr="00AC31F8">
        <w:rPr>
          <w:lang w:val="en-GB"/>
        </w:rPr>
        <w:t xml:space="preserve"> </w:t>
      </w:r>
      <w:r w:rsidR="00FA1C96" w:rsidRPr="00AC31F8">
        <w:rPr>
          <w:lang w:val="en-GB"/>
        </w:rPr>
        <w:t>D</w:t>
      </w:r>
      <w:r w:rsidR="006F20AF" w:rsidRPr="00AC31F8">
        <w:rPr>
          <w:lang w:val="en-GB"/>
        </w:rPr>
        <w:t xml:space="preserve">uring the subsequent test review, the performed tests can be verified. </w:t>
      </w:r>
    </w:p>
    <w:p w14:paraId="2B1FDB78" w14:textId="69DAC07F" w:rsidR="00DE28D1" w:rsidRPr="00AC31F8" w:rsidRDefault="006F20AF" w:rsidP="006F20AF">
      <w:pPr>
        <w:rPr>
          <w:lang w:val="en-GB"/>
        </w:rPr>
      </w:pPr>
      <w:r w:rsidRPr="00AC31F8">
        <w:rPr>
          <w:lang w:val="en-GB"/>
        </w:rPr>
        <w:t>This same method could also be used to verify the correct functioning of the glue code</w:t>
      </w:r>
      <w:r w:rsidR="00853D24">
        <w:rPr>
          <w:lang w:val="en-CH"/>
        </w:rPr>
        <w:t>, which must reasonably be assumed to contain errors</w:t>
      </w:r>
      <w:r w:rsidRPr="00AC31F8">
        <w:rPr>
          <w:lang w:val="en-GB"/>
        </w:rPr>
        <w:t xml:space="preserve">. </w:t>
      </w:r>
    </w:p>
    <w:p w14:paraId="4BBE093B" w14:textId="365B9178" w:rsidR="00DE28D1" w:rsidRPr="00AC31F8" w:rsidRDefault="00DE28D1" w:rsidP="006F20AF">
      <w:pPr>
        <w:rPr>
          <w:lang w:val="en-GB"/>
        </w:rPr>
      </w:pPr>
      <w:r w:rsidRPr="00AC31F8">
        <w:rPr>
          <w:lang w:val="en-GB"/>
        </w:rPr>
        <w:t>The same is true for the feature files. They might contain errors</w:t>
      </w:r>
      <w:r w:rsidR="001D6B03" w:rsidRPr="00AC31F8">
        <w:rPr>
          <w:lang w:val="en-GB"/>
        </w:rPr>
        <w:t xml:space="preserve"> in the same way as </w:t>
      </w:r>
      <w:r w:rsidR="00C41AA2" w:rsidRPr="00AC31F8">
        <w:rPr>
          <w:lang w:val="en-GB"/>
        </w:rPr>
        <w:t>classical</w:t>
      </w:r>
      <w:r w:rsidR="001D6B03" w:rsidRPr="00AC31F8">
        <w:rPr>
          <w:lang w:val="en-GB"/>
        </w:rPr>
        <w:t xml:space="preserve"> test </w:t>
      </w:r>
      <w:r w:rsidR="00C41AA2" w:rsidRPr="00AC31F8">
        <w:rPr>
          <w:lang w:val="en-GB"/>
        </w:rPr>
        <w:t xml:space="preserve">scripts might </w:t>
      </w:r>
      <w:r w:rsidR="001D6B03" w:rsidRPr="00AC31F8">
        <w:rPr>
          <w:lang w:val="en-GB"/>
        </w:rPr>
        <w:t>contain errors, which have</w:t>
      </w:r>
      <w:r w:rsidR="005F4245" w:rsidRPr="00AC31F8">
        <w:rPr>
          <w:lang w:val="en-GB"/>
        </w:rPr>
        <w:t xml:space="preserve"> then</w:t>
      </w:r>
      <w:r w:rsidR="001D6B03" w:rsidRPr="00AC31F8">
        <w:rPr>
          <w:lang w:val="en-GB"/>
        </w:rPr>
        <w:t xml:space="preserve"> to be identified as test s</w:t>
      </w:r>
      <w:r w:rsidR="005F4245" w:rsidRPr="00AC31F8">
        <w:rPr>
          <w:lang w:val="en-GB"/>
        </w:rPr>
        <w:t>c</w:t>
      </w:r>
      <w:r w:rsidR="001D6B03" w:rsidRPr="00AC31F8">
        <w:rPr>
          <w:lang w:val="en-GB"/>
        </w:rPr>
        <w:t>rip errors during the test review process.</w:t>
      </w:r>
    </w:p>
    <w:p w14:paraId="59D87F95" w14:textId="679D7C92" w:rsidR="000A4F34" w:rsidRPr="00DA5623" w:rsidRDefault="00240AFC" w:rsidP="006F20AF">
      <w:pPr>
        <w:rPr>
          <w:lang w:val="en-CH"/>
        </w:rPr>
      </w:pPr>
      <w:r>
        <w:rPr>
          <w:lang w:val="en-CH"/>
        </w:rPr>
        <w:t>For this reason</w:t>
      </w:r>
      <w:r w:rsidR="006F20AF" w:rsidRPr="00AC31F8">
        <w:rPr>
          <w:lang w:val="en-GB"/>
        </w:rPr>
        <w:t>, Scenarioo</w:t>
      </w:r>
      <w:r w:rsidR="003D1AB4">
        <w:rPr>
          <w:lang w:val="en-CH"/>
        </w:rPr>
        <w:t xml:space="preserve"> plays an important role in</w:t>
      </w:r>
      <w:r w:rsidR="006F20AF" w:rsidRPr="00AC31F8">
        <w:rPr>
          <w:lang w:val="en-GB"/>
        </w:rPr>
        <w:t xml:space="preserve"> display</w:t>
      </w:r>
      <w:proofErr w:type="spellStart"/>
      <w:r w:rsidR="003D1AB4">
        <w:rPr>
          <w:lang w:val="en-CH"/>
        </w:rPr>
        <w:t>ing</w:t>
      </w:r>
      <w:proofErr w:type="spellEnd"/>
      <w:r w:rsidR="006F20AF" w:rsidRPr="00AC31F8">
        <w:rPr>
          <w:lang w:val="en-GB"/>
        </w:rPr>
        <w:t xml:space="preserve"> a test description</w:t>
      </w:r>
      <w:r w:rsidR="005517C8">
        <w:rPr>
          <w:lang w:val="en-CH"/>
        </w:rPr>
        <w:t xml:space="preserve"> and</w:t>
      </w:r>
      <w:r w:rsidR="006F20AF" w:rsidRPr="00AC31F8">
        <w:rPr>
          <w:lang w:val="en-GB"/>
        </w:rPr>
        <w:t xml:space="preserve"> data for evidence on the test performance </w:t>
      </w:r>
      <w:r w:rsidR="00A8361B">
        <w:rPr>
          <w:lang w:val="en-CH"/>
        </w:rPr>
        <w:t xml:space="preserve">together </w:t>
      </w:r>
      <w:r w:rsidR="003F17B1" w:rsidRPr="00AC31F8">
        <w:rPr>
          <w:lang w:val="en-GB"/>
        </w:rPr>
        <w:t>with</w:t>
      </w:r>
      <w:r w:rsidR="006F20AF" w:rsidRPr="00AC31F8">
        <w:rPr>
          <w:lang w:val="en-GB"/>
        </w:rPr>
        <w:t xml:space="preserve"> screenshots. </w:t>
      </w:r>
      <w:r w:rsidR="00FF69CB" w:rsidRPr="00FF69CB">
        <w:rPr>
          <w:lang w:val="en-CH"/>
        </w:rPr>
        <w:t>This enables to verify the test results in the following test review</w:t>
      </w:r>
      <w:r w:rsidR="00592667">
        <w:rPr>
          <w:lang w:val="en-CH"/>
        </w:rPr>
        <w:t>.</w:t>
      </w:r>
      <w:r w:rsidR="00DA5623">
        <w:rPr>
          <w:lang w:val="en-CH"/>
        </w:rPr>
        <w:t xml:space="preserve"> But it</w:t>
      </w:r>
      <w:r w:rsidR="006F20AF" w:rsidRPr="00AC31F8">
        <w:rPr>
          <w:lang w:val="en-GB"/>
        </w:rPr>
        <w:t xml:space="preserve"> implies, that the</w:t>
      </w:r>
      <w:r w:rsidR="00BA7F7E" w:rsidRPr="00AC31F8">
        <w:rPr>
          <w:lang w:val="en-GB"/>
        </w:rPr>
        <w:t xml:space="preserve"> tests</w:t>
      </w:r>
      <w:r w:rsidR="00A33042" w:rsidRPr="00AC31F8">
        <w:rPr>
          <w:lang w:val="en-GB"/>
        </w:rPr>
        <w:t xml:space="preserve"> and the</w:t>
      </w:r>
      <w:r w:rsidR="006F20AF" w:rsidRPr="00AC31F8">
        <w:rPr>
          <w:lang w:val="en-GB"/>
        </w:rPr>
        <w:t xml:space="preserve"> screenshots </w:t>
      </w:r>
      <w:proofErr w:type="gramStart"/>
      <w:r w:rsidR="006F20AF" w:rsidRPr="00AC31F8">
        <w:rPr>
          <w:lang w:val="en-GB"/>
        </w:rPr>
        <w:t>have to</w:t>
      </w:r>
      <w:proofErr w:type="gramEnd"/>
      <w:r w:rsidR="006F20AF" w:rsidRPr="00AC31F8">
        <w:rPr>
          <w:lang w:val="en-GB"/>
        </w:rPr>
        <w:t xml:space="preserve"> be </w:t>
      </w:r>
      <w:r w:rsidR="00A33042" w:rsidRPr="00AC31F8">
        <w:rPr>
          <w:lang w:val="en-GB"/>
        </w:rPr>
        <w:t>organised</w:t>
      </w:r>
      <w:r w:rsidR="006F20AF" w:rsidRPr="00AC31F8">
        <w:rPr>
          <w:lang w:val="en-GB"/>
        </w:rPr>
        <w:t xml:space="preserve"> in a way, that the correct functioning of the glue code</w:t>
      </w:r>
      <w:r w:rsidR="000A4F34" w:rsidRPr="00AC31F8">
        <w:rPr>
          <w:lang w:val="en-GB"/>
        </w:rPr>
        <w:t xml:space="preserve"> and the feature files</w:t>
      </w:r>
      <w:r w:rsidR="006F20AF" w:rsidRPr="00AC31F8">
        <w:rPr>
          <w:lang w:val="en-GB"/>
        </w:rPr>
        <w:t xml:space="preserve"> can be </w:t>
      </w:r>
      <w:r w:rsidR="003F17B1" w:rsidRPr="00AC31F8">
        <w:rPr>
          <w:lang w:val="en-GB"/>
        </w:rPr>
        <w:t>reviewed</w:t>
      </w:r>
      <w:r w:rsidR="006F20AF" w:rsidRPr="00AC31F8">
        <w:rPr>
          <w:lang w:val="en-GB"/>
        </w:rPr>
        <w:t xml:space="preserve">. </w:t>
      </w:r>
    </w:p>
    <w:p w14:paraId="22224FE8" w14:textId="07BE8414" w:rsidR="006F20AF" w:rsidRPr="00AC31F8" w:rsidRDefault="00A75D31" w:rsidP="006F20AF">
      <w:pPr>
        <w:rPr>
          <w:lang w:val="en-GB"/>
        </w:rPr>
      </w:pPr>
      <w:r w:rsidRPr="00AC31F8">
        <w:rPr>
          <w:lang w:val="en-GB"/>
        </w:rPr>
        <w:t>The reviewability of the glue code</w:t>
      </w:r>
      <w:r w:rsidR="006F20AF" w:rsidRPr="00AC31F8">
        <w:rPr>
          <w:lang w:val="en-GB"/>
        </w:rPr>
        <w:t xml:space="preserve"> can be achieved by checking</w:t>
      </w:r>
      <w:r w:rsidR="002C19FE" w:rsidRPr="00AC31F8">
        <w:rPr>
          <w:lang w:val="en-GB"/>
        </w:rPr>
        <w:t xml:space="preserve"> for example</w:t>
      </w:r>
      <w:r w:rsidR="006F20AF" w:rsidRPr="00AC31F8">
        <w:rPr>
          <w:lang w:val="en-GB"/>
        </w:rPr>
        <w:t xml:space="preserve"> following points</w:t>
      </w:r>
      <w:r w:rsidR="00285169" w:rsidRPr="00AC31F8">
        <w:rPr>
          <w:lang w:val="en-GB"/>
        </w:rPr>
        <w:t xml:space="preserve"> during the code review</w:t>
      </w:r>
      <w:r w:rsidR="006F20AF" w:rsidRPr="00AC31F8">
        <w:rPr>
          <w:lang w:val="en-GB"/>
        </w:rPr>
        <w:t>:</w:t>
      </w:r>
    </w:p>
    <w:p w14:paraId="2D8AD56D" w14:textId="265497F1" w:rsidR="006F20AF" w:rsidRPr="00AC31F8" w:rsidRDefault="006F20AF" w:rsidP="009C718D">
      <w:pPr>
        <w:pStyle w:val="ListParagraph"/>
        <w:numPr>
          <w:ilvl w:val="0"/>
          <w:numId w:val="24"/>
        </w:numPr>
        <w:rPr>
          <w:lang w:val="en-GB"/>
        </w:rPr>
      </w:pPr>
      <w:r w:rsidRPr="00AC31F8">
        <w:rPr>
          <w:lang w:val="en-GB"/>
        </w:rPr>
        <w:t>No empty functions in the glue code. This can be checked in two ways:</w:t>
      </w:r>
    </w:p>
    <w:p w14:paraId="1B85ACEF" w14:textId="2C2E3BD4" w:rsidR="006F20AF" w:rsidRPr="00AC31F8" w:rsidRDefault="006F20AF" w:rsidP="00B34F32">
      <w:pPr>
        <w:pStyle w:val="ListParagraph"/>
        <w:numPr>
          <w:ilvl w:val="0"/>
          <w:numId w:val="60"/>
        </w:numPr>
        <w:rPr>
          <w:lang w:val="en-GB"/>
        </w:rPr>
      </w:pPr>
      <w:r w:rsidRPr="00AC31F8">
        <w:rPr>
          <w:lang w:val="en-GB"/>
        </w:rPr>
        <w:t xml:space="preserve">In the </w:t>
      </w:r>
      <w:r w:rsidR="00651BB7" w:rsidRPr="00AC31F8">
        <w:rPr>
          <w:lang w:val="en-GB"/>
        </w:rPr>
        <w:t xml:space="preserve">glue </w:t>
      </w:r>
      <w:r w:rsidRPr="00AC31F8">
        <w:rPr>
          <w:lang w:val="en-GB"/>
        </w:rPr>
        <w:t>code review of the tester</w:t>
      </w:r>
    </w:p>
    <w:p w14:paraId="445F5C10" w14:textId="6B6DAA91" w:rsidR="006F20AF" w:rsidRPr="00AC31F8" w:rsidRDefault="006F20AF" w:rsidP="00B34F32">
      <w:pPr>
        <w:pStyle w:val="ListParagraph"/>
        <w:numPr>
          <w:ilvl w:val="0"/>
          <w:numId w:val="60"/>
        </w:numPr>
        <w:rPr>
          <w:lang w:val="en-GB"/>
        </w:rPr>
      </w:pPr>
      <w:r w:rsidRPr="00AC31F8">
        <w:rPr>
          <w:lang w:val="en-GB"/>
        </w:rPr>
        <w:t>By the test reviewer who has to verify, that each step took at least few milliseconds to perform.</w:t>
      </w:r>
    </w:p>
    <w:p w14:paraId="026AC3CA" w14:textId="63B9082F" w:rsidR="00730CE8" w:rsidRPr="00AC31F8" w:rsidRDefault="006F20AF" w:rsidP="00285169">
      <w:pPr>
        <w:pStyle w:val="ListParagraph"/>
        <w:numPr>
          <w:ilvl w:val="0"/>
          <w:numId w:val="24"/>
        </w:numPr>
        <w:rPr>
          <w:lang w:val="en-GB"/>
        </w:rPr>
      </w:pPr>
      <w:r w:rsidRPr="00AC31F8">
        <w:rPr>
          <w:lang w:val="en-GB"/>
        </w:rPr>
        <w:t xml:space="preserve">The </w:t>
      </w:r>
      <w:r w:rsidR="008A54BC">
        <w:rPr>
          <w:lang w:val="en-CH"/>
        </w:rPr>
        <w:t xml:space="preserve">glue </w:t>
      </w:r>
      <w:r w:rsidRPr="00AC31F8">
        <w:rPr>
          <w:lang w:val="en-GB"/>
        </w:rPr>
        <w:t>code only performs actions on the UI in the same way a human tester would do.</w:t>
      </w:r>
      <w:r w:rsidR="00032E88" w:rsidRPr="00AC31F8">
        <w:rPr>
          <w:lang w:val="en-GB"/>
        </w:rPr>
        <w:t xml:space="preserve"> Selenium</w:t>
      </w:r>
      <w:r w:rsidR="00596532" w:rsidRPr="00AC31F8">
        <w:rPr>
          <w:lang w:val="en-GB"/>
        </w:rPr>
        <w:t xml:space="preserve"> </w:t>
      </w:r>
      <w:r w:rsidR="00032E88" w:rsidRPr="00AC31F8">
        <w:rPr>
          <w:lang w:val="en-GB"/>
        </w:rPr>
        <w:t>i</w:t>
      </w:r>
      <w:r w:rsidR="00596532" w:rsidRPr="00AC31F8">
        <w:rPr>
          <w:lang w:val="en-GB"/>
        </w:rPr>
        <w:t>s</w:t>
      </w:r>
      <w:r w:rsidRPr="00AC31F8">
        <w:rPr>
          <w:lang w:val="en-GB"/>
        </w:rPr>
        <w:t xml:space="preserve"> a tool to </w:t>
      </w:r>
      <w:r w:rsidR="00FA1C96" w:rsidRPr="00AC31F8">
        <w:rPr>
          <w:lang w:val="en-GB"/>
        </w:rPr>
        <w:t>automate UI testing</w:t>
      </w:r>
      <w:r w:rsidRPr="00AC31F8">
        <w:rPr>
          <w:lang w:val="en-GB"/>
        </w:rPr>
        <w:t>. These tests are only meaningful, if Selenium performs only actions a user would do. Therefore, Selenium only supports UI actions users could perform in the same way (</w:t>
      </w:r>
      <w:r w:rsidR="002C614B" w:rsidRPr="00AC31F8">
        <w:rPr>
          <w:lang w:val="en-GB"/>
        </w:rPr>
        <w:t>Hacker Girl, 2016</w:t>
      </w:r>
      <w:r w:rsidRPr="00AC31F8">
        <w:rPr>
          <w:lang w:val="en-GB"/>
        </w:rPr>
        <w:t xml:space="preserve">). By only using Selenium to perform the UI actions, the human tester </w:t>
      </w:r>
      <w:r w:rsidR="00FA1C96" w:rsidRPr="00AC31F8">
        <w:rPr>
          <w:lang w:val="en-GB"/>
        </w:rPr>
        <w:t>is</w:t>
      </w:r>
      <w:r w:rsidRPr="00AC31F8">
        <w:rPr>
          <w:lang w:val="en-GB"/>
        </w:rPr>
        <w:t xml:space="preserve"> simulated. The tester has</w:t>
      </w:r>
      <w:r w:rsidR="009A1C98" w:rsidRPr="00AC31F8">
        <w:rPr>
          <w:lang w:val="en-GB"/>
        </w:rPr>
        <w:t xml:space="preserve"> therefore</w:t>
      </w:r>
      <w:r w:rsidRPr="00AC31F8">
        <w:rPr>
          <w:lang w:val="en-GB"/>
        </w:rPr>
        <w:t xml:space="preserve"> to make sure in the</w:t>
      </w:r>
      <w:r w:rsidR="00B358D6" w:rsidRPr="00AC31F8">
        <w:rPr>
          <w:lang w:val="en-GB"/>
        </w:rPr>
        <w:t xml:space="preserve"> glue</w:t>
      </w:r>
      <w:r w:rsidRPr="00AC31F8">
        <w:rPr>
          <w:lang w:val="en-GB"/>
        </w:rPr>
        <w:t xml:space="preserve"> code </w:t>
      </w:r>
      <w:r w:rsidRPr="00AC31F8">
        <w:rPr>
          <w:lang w:val="en-GB"/>
        </w:rPr>
        <w:lastRenderedPageBreak/>
        <w:t>review, that only Selenium functions are used</w:t>
      </w:r>
      <w:r w:rsidR="00230EBC" w:rsidRPr="00AC31F8">
        <w:rPr>
          <w:lang w:val="en-GB"/>
        </w:rPr>
        <w:t xml:space="preserve"> fo</w:t>
      </w:r>
      <w:r w:rsidR="007C45EE" w:rsidRPr="00AC31F8">
        <w:rPr>
          <w:lang w:val="en-GB"/>
        </w:rPr>
        <w:t>r the actual test steps</w:t>
      </w:r>
      <w:r w:rsidRPr="00AC31F8">
        <w:rPr>
          <w:lang w:val="en-GB"/>
        </w:rPr>
        <w:t>. For</w:t>
      </w:r>
      <w:r w:rsidR="000431EE" w:rsidRPr="00AC31F8">
        <w:rPr>
          <w:lang w:val="en-GB"/>
        </w:rPr>
        <w:t xml:space="preserve"> example </w:t>
      </w:r>
      <w:r w:rsidR="004D4116" w:rsidRPr="00AC31F8">
        <w:rPr>
          <w:lang w:val="en-GB"/>
        </w:rPr>
        <w:t>while testing</w:t>
      </w:r>
      <w:r w:rsidRPr="00AC31F8">
        <w:rPr>
          <w:lang w:val="en-GB"/>
        </w:rPr>
        <w:t xml:space="preserve"> a </w:t>
      </w:r>
      <w:r w:rsidR="004D4116" w:rsidRPr="00AC31F8">
        <w:rPr>
          <w:lang w:val="en-GB"/>
        </w:rPr>
        <w:t>W</w:t>
      </w:r>
      <w:r w:rsidRPr="00AC31F8">
        <w:rPr>
          <w:lang w:val="en-GB"/>
        </w:rPr>
        <w:t xml:space="preserve">eb application, there is the risk of making </w:t>
      </w:r>
      <w:r w:rsidR="000E5287" w:rsidRPr="00AC31F8">
        <w:rPr>
          <w:lang w:val="en-GB"/>
        </w:rPr>
        <w:t>direct calls to the back-end</w:t>
      </w:r>
      <w:r w:rsidRPr="00AC31F8">
        <w:rPr>
          <w:lang w:val="en-GB"/>
        </w:rPr>
        <w:t xml:space="preserve">. </w:t>
      </w:r>
      <w:r w:rsidR="004D4116" w:rsidRPr="00AC31F8">
        <w:rPr>
          <w:lang w:val="en-GB"/>
        </w:rPr>
        <w:t>T</w:t>
      </w:r>
      <w:r w:rsidRPr="00AC31F8">
        <w:rPr>
          <w:lang w:val="en-GB"/>
        </w:rPr>
        <w:t>his would be easy to identify.</w:t>
      </w:r>
    </w:p>
    <w:p w14:paraId="54EBBA7F" w14:textId="42015477" w:rsidR="000074C5" w:rsidRPr="00AC31F8" w:rsidRDefault="00F62A66" w:rsidP="000074C5">
      <w:pPr>
        <w:pStyle w:val="Heading2"/>
        <w:rPr>
          <w:lang w:val="en-GB"/>
        </w:rPr>
      </w:pPr>
      <w:bookmarkStart w:id="266" w:name="_Toc46067077"/>
      <w:bookmarkStart w:id="267" w:name="_Toc46238934"/>
      <w:r w:rsidRPr="00AC31F8">
        <w:rPr>
          <w:lang w:val="en-GB"/>
        </w:rPr>
        <w:t>Specification/</w:t>
      </w:r>
      <w:r w:rsidR="000074C5" w:rsidRPr="00AC31F8">
        <w:rPr>
          <w:lang w:val="en-GB"/>
        </w:rPr>
        <w:t>Formulation</w:t>
      </w:r>
      <w:bookmarkEnd w:id="266"/>
      <w:bookmarkEnd w:id="267"/>
    </w:p>
    <w:p w14:paraId="48123086" w14:textId="26AD7054" w:rsidR="008D49BE" w:rsidRPr="00AC31F8" w:rsidRDefault="00296D0B" w:rsidP="008D49BE">
      <w:pPr>
        <w:rPr>
          <w:lang w:val="en-GB" w:eastAsia="de-DE"/>
        </w:rPr>
      </w:pPr>
      <w:r w:rsidRPr="00AC31F8">
        <w:rPr>
          <w:lang w:val="en-GB" w:eastAsia="de-DE"/>
        </w:rPr>
        <w:t>In BDD, the specification (discovery) and formulation steps will turn the user stories into executable specifications (see chapter</w:t>
      </w:r>
      <w:r w:rsidR="007956F7" w:rsidRPr="00AC31F8">
        <w:rPr>
          <w:lang w:val="en-GB" w:eastAsia="de-DE"/>
        </w:rPr>
        <w:t xml:space="preserve">s </w:t>
      </w:r>
      <w:r w:rsidR="0074548C" w:rsidRPr="00AC31F8">
        <w:rPr>
          <w:lang w:val="en-GB" w:eastAsia="de-DE"/>
        </w:rPr>
        <w:fldChar w:fldCharType="begin"/>
      </w:r>
      <w:r w:rsidR="0074548C" w:rsidRPr="00AC31F8">
        <w:rPr>
          <w:lang w:val="en-GB" w:eastAsia="de-DE"/>
        </w:rPr>
        <w:instrText xml:space="preserve"> REF _Ref45900201 \r \h </w:instrText>
      </w:r>
      <w:r w:rsidR="0074548C" w:rsidRPr="00AC31F8">
        <w:rPr>
          <w:lang w:val="en-GB" w:eastAsia="de-DE"/>
        </w:rPr>
      </w:r>
      <w:r w:rsidR="0074548C" w:rsidRPr="00AC31F8">
        <w:rPr>
          <w:lang w:val="en-GB" w:eastAsia="de-DE"/>
        </w:rPr>
        <w:fldChar w:fldCharType="separate"/>
      </w:r>
      <w:r w:rsidR="0074548C" w:rsidRPr="00AC31F8">
        <w:rPr>
          <w:lang w:val="en-GB" w:eastAsia="de-DE"/>
        </w:rPr>
        <w:t>4.3</w:t>
      </w:r>
      <w:r w:rsidR="0074548C" w:rsidRPr="00AC31F8">
        <w:rPr>
          <w:lang w:val="en-GB" w:eastAsia="de-DE"/>
        </w:rPr>
        <w:fldChar w:fldCharType="end"/>
      </w:r>
      <w:r w:rsidR="0074548C" w:rsidRPr="00AC31F8">
        <w:rPr>
          <w:lang w:val="en-GB" w:eastAsia="de-DE"/>
        </w:rPr>
        <w:t xml:space="preserve"> and </w:t>
      </w:r>
      <w:r w:rsidR="0074548C" w:rsidRPr="00AC31F8">
        <w:rPr>
          <w:lang w:val="en-GB" w:eastAsia="de-DE"/>
        </w:rPr>
        <w:fldChar w:fldCharType="begin"/>
      </w:r>
      <w:r w:rsidR="0074548C" w:rsidRPr="00AC31F8">
        <w:rPr>
          <w:lang w:val="en-GB" w:eastAsia="de-DE"/>
        </w:rPr>
        <w:instrText xml:space="preserve"> REF _Ref45900214 \r \h </w:instrText>
      </w:r>
      <w:r w:rsidR="0074548C" w:rsidRPr="00AC31F8">
        <w:rPr>
          <w:lang w:val="en-GB" w:eastAsia="de-DE"/>
        </w:rPr>
      </w:r>
      <w:r w:rsidR="0074548C" w:rsidRPr="00AC31F8">
        <w:rPr>
          <w:lang w:val="en-GB" w:eastAsia="de-DE"/>
        </w:rPr>
        <w:fldChar w:fldCharType="separate"/>
      </w:r>
      <w:r w:rsidR="0074548C" w:rsidRPr="00AC31F8">
        <w:rPr>
          <w:lang w:val="en-GB" w:eastAsia="de-DE"/>
        </w:rPr>
        <w:t>4.4</w:t>
      </w:r>
      <w:r w:rsidR="0074548C" w:rsidRPr="00AC31F8">
        <w:rPr>
          <w:lang w:val="en-GB" w:eastAsia="de-DE"/>
        </w:rPr>
        <w:fldChar w:fldCharType="end"/>
      </w:r>
      <w:r w:rsidRPr="00AC31F8">
        <w:rPr>
          <w:lang w:val="en-GB" w:eastAsia="de-DE"/>
        </w:rPr>
        <w:t>)</w:t>
      </w:r>
      <w:r w:rsidR="00CF75B0" w:rsidRPr="00AC31F8">
        <w:rPr>
          <w:lang w:val="en-GB" w:eastAsia="de-DE"/>
        </w:rPr>
        <w:t>.</w:t>
      </w:r>
      <w:r w:rsidRPr="00AC31F8">
        <w:rPr>
          <w:lang w:val="en-GB" w:eastAsia="de-DE"/>
        </w:rPr>
        <w:t xml:space="preserve"> To develop the JBA, we therefore proceeded according to these BDD practices, always taking into account the GAMP5 requirements.</w:t>
      </w:r>
    </w:p>
    <w:p w14:paraId="2B43BEA0" w14:textId="77777777" w:rsidR="00F62A66" w:rsidRPr="00AC31F8" w:rsidRDefault="00F62A66" w:rsidP="00F62A66">
      <w:pPr>
        <w:pStyle w:val="Heading3"/>
        <w:rPr>
          <w:lang w:val="en-GB"/>
        </w:rPr>
      </w:pPr>
      <w:bookmarkStart w:id="268" w:name="_Toc46067078"/>
      <w:bookmarkStart w:id="269" w:name="_Toc46238935"/>
      <w:r w:rsidRPr="00AC31F8">
        <w:rPr>
          <w:lang w:val="en-GB"/>
        </w:rPr>
        <w:t>From User Stories to Feature Files</w:t>
      </w:r>
      <w:bookmarkEnd w:id="268"/>
      <w:bookmarkEnd w:id="269"/>
    </w:p>
    <w:p w14:paraId="60F4C907" w14:textId="6DB7D95E" w:rsidR="00F62A66" w:rsidRPr="00AC31F8" w:rsidRDefault="00040267" w:rsidP="006726B6">
      <w:pPr>
        <w:rPr>
          <w:lang w:val="en-GB"/>
        </w:rPr>
      </w:pPr>
      <w:r w:rsidRPr="00AC31F8">
        <w:rPr>
          <w:lang w:val="en-GB"/>
        </w:rPr>
        <w:t xml:space="preserve">The starting point for the JBA application of the prototype is based on a user story map that was created beforehand and adapted during the implementation process. It shows the defined user stories (see </w:t>
      </w:r>
      <w:r w:rsidR="006E7118" w:rsidRPr="00AC31F8">
        <w:rPr>
          <w:lang w:val="en-GB"/>
        </w:rPr>
        <w:t>Appendix XVIII</w:t>
      </w:r>
      <w:r w:rsidRPr="00AC31F8">
        <w:rPr>
          <w:lang w:val="en-GB"/>
        </w:rPr>
        <w:t>) in a general overview</w:t>
      </w:r>
      <w:r w:rsidR="00CE51A6" w:rsidRPr="00AC31F8">
        <w:rPr>
          <w:lang w:val="en-GB"/>
        </w:rPr>
        <w:t>:</w:t>
      </w:r>
    </w:p>
    <w:p w14:paraId="158E0A77" w14:textId="77777777" w:rsidR="001D5105" w:rsidRPr="00AC31F8" w:rsidRDefault="001D5105" w:rsidP="006726B6">
      <w:pPr>
        <w:rPr>
          <w:lang w:val="en-GB"/>
        </w:rPr>
      </w:pPr>
    </w:p>
    <w:p w14:paraId="3DE3E147" w14:textId="77777777" w:rsidR="001D5105" w:rsidRPr="00AC31F8" w:rsidRDefault="00B978E0" w:rsidP="001D5105">
      <w:pPr>
        <w:keepNext/>
        <w:rPr>
          <w:lang w:val="en-GB"/>
        </w:rPr>
      </w:pPr>
      <w:r w:rsidRPr="00AC31F8">
        <w:rPr>
          <w:noProof/>
          <w:lang w:eastAsia="de-CH"/>
        </w:rPr>
        <w:drawing>
          <wp:inline distT="0" distB="0" distL="0" distR="0" wp14:anchorId="7AF25ED5" wp14:editId="6DD8F4BA">
            <wp:extent cx="6120130" cy="3808730"/>
            <wp:effectExtent l="0" t="0" r="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120130" cy="3808730"/>
                    </a:xfrm>
                    <a:prstGeom prst="rect">
                      <a:avLst/>
                    </a:prstGeom>
                    <a:noFill/>
                    <a:ln>
                      <a:noFill/>
                    </a:ln>
                  </pic:spPr>
                </pic:pic>
              </a:graphicData>
            </a:graphic>
          </wp:inline>
        </w:drawing>
      </w:r>
    </w:p>
    <w:p w14:paraId="45A7F353" w14:textId="3C115CA5" w:rsidR="00B978E0" w:rsidRPr="00AC31F8" w:rsidRDefault="001D5105" w:rsidP="001D5105">
      <w:pPr>
        <w:pStyle w:val="Caption"/>
        <w:rPr>
          <w:lang w:val="en-GB"/>
        </w:rPr>
      </w:pPr>
      <w:bookmarkStart w:id="270" w:name="_Toc46067152"/>
      <w:bookmarkStart w:id="271" w:name="_Toc46237539"/>
      <w:r w:rsidRPr="00AC31F8">
        <w:rPr>
          <w:lang w:val="en-GB"/>
        </w:rPr>
        <w:t xml:space="preserve">Figure </w:t>
      </w:r>
      <w:r w:rsidRPr="00AC31F8">
        <w:rPr>
          <w:lang w:val="en-GB"/>
        </w:rPr>
        <w:fldChar w:fldCharType="begin"/>
      </w:r>
      <w:r w:rsidRPr="00AC31F8">
        <w:rPr>
          <w:lang w:val="en-GB"/>
        </w:rPr>
        <w:instrText xml:space="preserve"> SEQ Figure \* ARABIC </w:instrText>
      </w:r>
      <w:r w:rsidRPr="00AC31F8">
        <w:rPr>
          <w:lang w:val="en-GB"/>
        </w:rPr>
        <w:fldChar w:fldCharType="separate"/>
      </w:r>
      <w:r w:rsidR="00FB5F37" w:rsidRPr="00AC31F8">
        <w:rPr>
          <w:noProof/>
          <w:lang w:val="en-GB"/>
        </w:rPr>
        <w:t>32</w:t>
      </w:r>
      <w:r w:rsidRPr="00AC31F8">
        <w:rPr>
          <w:lang w:val="en-GB"/>
        </w:rPr>
        <w:fldChar w:fldCharType="end"/>
      </w:r>
      <w:r w:rsidRPr="00AC31F8">
        <w:rPr>
          <w:lang w:val="en-GB"/>
        </w:rPr>
        <w:t>: JBA User Story Map</w:t>
      </w:r>
      <w:bookmarkEnd w:id="270"/>
      <w:bookmarkEnd w:id="271"/>
    </w:p>
    <w:p w14:paraId="5DB6445C" w14:textId="4F467C7A" w:rsidR="001D5105" w:rsidRPr="00AC31F8" w:rsidRDefault="001D5105" w:rsidP="006726B6">
      <w:pPr>
        <w:rPr>
          <w:lang w:val="en-GB"/>
        </w:rPr>
      </w:pPr>
    </w:p>
    <w:p w14:paraId="00E3A14D" w14:textId="6CD2E7CB" w:rsidR="00CE51A6" w:rsidRPr="00AC31F8" w:rsidRDefault="00FF35E6" w:rsidP="006726B6">
      <w:pPr>
        <w:rPr>
          <w:lang w:val="en-GB"/>
        </w:rPr>
      </w:pPr>
      <w:r w:rsidRPr="00AC31F8">
        <w:rPr>
          <w:lang w:val="en-GB"/>
        </w:rPr>
        <w:lastRenderedPageBreak/>
        <w:t>As foreseen in the BDD process, a user story was selected to be implemented next (see</w:t>
      </w:r>
      <w:r w:rsidR="00844723" w:rsidRPr="00AC31F8">
        <w:rPr>
          <w:lang w:val="en-GB"/>
        </w:rPr>
        <w:t xml:space="preserve"> chapter</w:t>
      </w:r>
      <w:r w:rsidRPr="00AC31F8">
        <w:rPr>
          <w:lang w:val="en-GB"/>
        </w:rPr>
        <w:t xml:space="preserve"> </w:t>
      </w:r>
      <w:r w:rsidR="00844723" w:rsidRPr="00AC31F8">
        <w:rPr>
          <w:lang w:val="en-GB"/>
        </w:rPr>
        <w:fldChar w:fldCharType="begin"/>
      </w:r>
      <w:r w:rsidR="00844723" w:rsidRPr="00AC31F8">
        <w:rPr>
          <w:lang w:val="en-GB"/>
        </w:rPr>
        <w:instrText xml:space="preserve"> REF _Ref45900877 \r \h </w:instrText>
      </w:r>
      <w:r w:rsidR="00844723" w:rsidRPr="00AC31F8">
        <w:rPr>
          <w:lang w:val="en-GB"/>
        </w:rPr>
      </w:r>
      <w:r w:rsidR="00844723" w:rsidRPr="00AC31F8">
        <w:rPr>
          <w:lang w:val="en-GB"/>
        </w:rPr>
        <w:fldChar w:fldCharType="separate"/>
      </w:r>
      <w:r w:rsidR="00844723" w:rsidRPr="00AC31F8">
        <w:rPr>
          <w:lang w:val="en-GB"/>
        </w:rPr>
        <w:t>5.1</w:t>
      </w:r>
      <w:r w:rsidR="00844723" w:rsidRPr="00AC31F8">
        <w:rPr>
          <w:lang w:val="en-GB"/>
        </w:rPr>
        <w:fldChar w:fldCharType="end"/>
      </w:r>
      <w:r w:rsidRPr="00AC31F8">
        <w:rPr>
          <w:lang w:val="en-GB"/>
        </w:rPr>
        <w:t xml:space="preserve">). The selected user story was specified during a simulated Three Amigos </w:t>
      </w:r>
      <w:r w:rsidR="00EA10E5" w:rsidRPr="00AC31F8">
        <w:rPr>
          <w:lang w:val="en-GB"/>
        </w:rPr>
        <w:t>M</w:t>
      </w:r>
      <w:r w:rsidRPr="00AC31F8">
        <w:rPr>
          <w:lang w:val="en-GB"/>
        </w:rPr>
        <w:t>eeting using concrete examples and an example map</w:t>
      </w:r>
      <w:r w:rsidR="002F5640" w:rsidRPr="00AC31F8">
        <w:rPr>
          <w:lang w:val="en-GB"/>
        </w:rPr>
        <w:t>:</w:t>
      </w:r>
    </w:p>
    <w:p w14:paraId="4CBCCCC4" w14:textId="77777777" w:rsidR="001D5105" w:rsidRPr="00AC31F8" w:rsidRDefault="00AB19DA" w:rsidP="001D5105">
      <w:pPr>
        <w:keepNext/>
        <w:rPr>
          <w:lang w:val="en-GB"/>
        </w:rPr>
      </w:pPr>
      <w:r w:rsidRPr="00AC31F8">
        <w:rPr>
          <w:noProof/>
          <w:lang w:eastAsia="de-CH"/>
        </w:rPr>
        <w:drawing>
          <wp:inline distT="0" distB="0" distL="0" distR="0" wp14:anchorId="66E01C44" wp14:editId="791171B3">
            <wp:extent cx="6089650" cy="6432738"/>
            <wp:effectExtent l="0" t="0" r="635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6103947" cy="6447840"/>
                    </a:xfrm>
                    <a:prstGeom prst="rect">
                      <a:avLst/>
                    </a:prstGeom>
                    <a:noFill/>
                    <a:ln>
                      <a:noFill/>
                    </a:ln>
                  </pic:spPr>
                </pic:pic>
              </a:graphicData>
            </a:graphic>
          </wp:inline>
        </w:drawing>
      </w:r>
    </w:p>
    <w:p w14:paraId="0A5B29E2" w14:textId="07F3404C" w:rsidR="00AB19DA" w:rsidRPr="00AC31F8" w:rsidRDefault="001D5105" w:rsidP="001D5105">
      <w:pPr>
        <w:pStyle w:val="Caption"/>
        <w:rPr>
          <w:lang w:val="en-GB"/>
        </w:rPr>
      </w:pPr>
      <w:bookmarkStart w:id="272" w:name="_Toc46067153"/>
      <w:bookmarkStart w:id="273" w:name="_Toc46237540"/>
      <w:r w:rsidRPr="00AC31F8">
        <w:rPr>
          <w:lang w:val="en-GB"/>
        </w:rPr>
        <w:t xml:space="preserve">Figure </w:t>
      </w:r>
      <w:r w:rsidRPr="00AC31F8">
        <w:rPr>
          <w:lang w:val="en-GB"/>
        </w:rPr>
        <w:fldChar w:fldCharType="begin"/>
      </w:r>
      <w:r w:rsidRPr="00AC31F8">
        <w:rPr>
          <w:lang w:val="en-GB"/>
        </w:rPr>
        <w:instrText xml:space="preserve"> SEQ Figure \* ARABIC </w:instrText>
      </w:r>
      <w:r w:rsidRPr="00AC31F8">
        <w:rPr>
          <w:lang w:val="en-GB"/>
        </w:rPr>
        <w:fldChar w:fldCharType="separate"/>
      </w:r>
      <w:r w:rsidR="00FB5F37" w:rsidRPr="00AC31F8">
        <w:rPr>
          <w:noProof/>
          <w:lang w:val="en-GB"/>
        </w:rPr>
        <w:t>33</w:t>
      </w:r>
      <w:r w:rsidRPr="00AC31F8">
        <w:rPr>
          <w:lang w:val="en-GB"/>
        </w:rPr>
        <w:fldChar w:fldCharType="end"/>
      </w:r>
      <w:r w:rsidRPr="00AC31F8">
        <w:rPr>
          <w:lang w:val="en-GB"/>
        </w:rPr>
        <w:t>: Example Map for the User Story ‘Set Baseline Weight Measurement’</w:t>
      </w:r>
      <w:bookmarkEnd w:id="272"/>
      <w:bookmarkEnd w:id="273"/>
    </w:p>
    <w:p w14:paraId="7DD5C8E5" w14:textId="77777777" w:rsidR="00B34F32" w:rsidRPr="00AC31F8" w:rsidRDefault="00B34F32" w:rsidP="006726B6">
      <w:pPr>
        <w:rPr>
          <w:lang w:val="en-GB"/>
        </w:rPr>
      </w:pPr>
    </w:p>
    <w:p w14:paraId="57C68C9D" w14:textId="77777777" w:rsidR="00B34F32" w:rsidRPr="00AC31F8" w:rsidRDefault="00B34F32" w:rsidP="006726B6">
      <w:pPr>
        <w:rPr>
          <w:lang w:val="en-GB"/>
        </w:rPr>
      </w:pPr>
    </w:p>
    <w:p w14:paraId="5421354F" w14:textId="77777777" w:rsidR="00B34F32" w:rsidRPr="00AC31F8" w:rsidRDefault="00B34F32" w:rsidP="006726B6">
      <w:pPr>
        <w:rPr>
          <w:lang w:val="en-GB"/>
        </w:rPr>
      </w:pPr>
    </w:p>
    <w:p w14:paraId="74179A98" w14:textId="5819882A" w:rsidR="00BE7825" w:rsidRPr="00AC31F8" w:rsidRDefault="006960EB" w:rsidP="006726B6">
      <w:pPr>
        <w:rPr>
          <w:lang w:val="en-GB"/>
        </w:rPr>
      </w:pPr>
      <w:r w:rsidRPr="00AC31F8">
        <w:rPr>
          <w:lang w:val="en-GB"/>
        </w:rPr>
        <w:lastRenderedPageBreak/>
        <w:t xml:space="preserve">Based on the </w:t>
      </w:r>
      <w:r w:rsidR="00EA10E5" w:rsidRPr="00AC31F8">
        <w:rPr>
          <w:lang w:val="en-GB"/>
        </w:rPr>
        <w:t>e</w:t>
      </w:r>
      <w:r w:rsidRPr="00AC31F8">
        <w:rPr>
          <w:lang w:val="en-GB"/>
        </w:rPr>
        <w:t xml:space="preserve">xample </w:t>
      </w:r>
      <w:r w:rsidR="00EA10E5" w:rsidRPr="00AC31F8">
        <w:rPr>
          <w:lang w:val="en-GB"/>
        </w:rPr>
        <w:t>m</w:t>
      </w:r>
      <w:r w:rsidRPr="00AC31F8">
        <w:rPr>
          <w:lang w:val="en-GB"/>
        </w:rPr>
        <w:t>ap a first draft of</w:t>
      </w:r>
      <w:r w:rsidR="00B64EC4" w:rsidRPr="00AC31F8">
        <w:rPr>
          <w:lang w:val="en-GB"/>
        </w:rPr>
        <w:t xml:space="preserve"> the </w:t>
      </w:r>
      <w:r w:rsidR="00516EC2" w:rsidRPr="00AC31F8">
        <w:rPr>
          <w:lang w:val="en-GB"/>
        </w:rPr>
        <w:t>f</w:t>
      </w:r>
      <w:r w:rsidR="00B64EC4" w:rsidRPr="00AC31F8">
        <w:rPr>
          <w:lang w:val="en-GB"/>
        </w:rPr>
        <w:t xml:space="preserve">eature </w:t>
      </w:r>
      <w:r w:rsidR="00516EC2" w:rsidRPr="00AC31F8">
        <w:rPr>
          <w:lang w:val="en-GB"/>
        </w:rPr>
        <w:t>f</w:t>
      </w:r>
      <w:r w:rsidR="00B64EC4" w:rsidRPr="00AC31F8">
        <w:rPr>
          <w:lang w:val="en-GB"/>
        </w:rPr>
        <w:t xml:space="preserve">ile was </w:t>
      </w:r>
      <w:r w:rsidR="00BE7825" w:rsidRPr="00AC31F8">
        <w:rPr>
          <w:lang w:val="en-GB"/>
        </w:rPr>
        <w:t>formulated and then adapted, reviewed and approved for OQ</w:t>
      </w:r>
      <w:r w:rsidR="00380489" w:rsidRPr="00AC31F8">
        <w:rPr>
          <w:lang w:val="en-GB"/>
        </w:rPr>
        <w:t xml:space="preserve"> (</w:t>
      </w:r>
      <w:r w:rsidR="000403A8" w:rsidRPr="00AC31F8">
        <w:rPr>
          <w:highlight w:val="yellow"/>
          <w:lang w:val="en-GB"/>
        </w:rPr>
        <w:fldChar w:fldCharType="begin"/>
      </w:r>
      <w:r w:rsidR="000403A8" w:rsidRPr="00AC31F8">
        <w:rPr>
          <w:lang w:val="en-GB"/>
        </w:rPr>
        <w:instrText xml:space="preserve"> REF _Ref45869802 \h </w:instrText>
      </w:r>
      <w:r w:rsidR="000403A8" w:rsidRPr="00AC31F8">
        <w:rPr>
          <w:highlight w:val="yellow"/>
          <w:lang w:val="en-GB"/>
        </w:rPr>
      </w:r>
      <w:r w:rsidR="000403A8" w:rsidRPr="00AC31F8">
        <w:rPr>
          <w:highlight w:val="yellow"/>
          <w:lang w:val="en-GB"/>
        </w:rPr>
        <w:fldChar w:fldCharType="separate"/>
      </w:r>
      <w:r w:rsidR="00FA25A4" w:rsidRPr="00AC31F8">
        <w:rPr>
          <w:lang w:val="en-GB"/>
        </w:rPr>
        <w:t xml:space="preserve">Figure </w:t>
      </w:r>
      <w:r w:rsidR="00FA25A4">
        <w:rPr>
          <w:noProof/>
          <w:lang w:val="en-GB"/>
        </w:rPr>
        <w:t>19</w:t>
      </w:r>
      <w:r w:rsidR="000403A8" w:rsidRPr="00AC31F8">
        <w:rPr>
          <w:highlight w:val="yellow"/>
          <w:lang w:val="en-GB"/>
        </w:rPr>
        <w:fldChar w:fldCharType="end"/>
      </w:r>
      <w:r w:rsidR="00380489" w:rsidRPr="00AC31F8">
        <w:rPr>
          <w:lang w:val="en-GB"/>
        </w:rPr>
        <w:t>)</w:t>
      </w:r>
      <w:r w:rsidR="00BE7825" w:rsidRPr="00AC31F8">
        <w:rPr>
          <w:lang w:val="en-GB"/>
        </w:rPr>
        <w:t>.</w:t>
      </w:r>
    </w:p>
    <w:p w14:paraId="3FFE6012" w14:textId="77777777" w:rsidR="00E039C2" w:rsidRPr="00AC31F8" w:rsidRDefault="00E039C2" w:rsidP="006726B6">
      <w:pPr>
        <w:rPr>
          <w:lang w:val="en-GB"/>
        </w:rPr>
      </w:pPr>
    </w:p>
    <w:p w14:paraId="0EF2E772" w14:textId="77777777" w:rsidR="001D5105" w:rsidRPr="00AC31F8" w:rsidRDefault="002D0E67" w:rsidP="001D5105">
      <w:pPr>
        <w:keepNext/>
        <w:rPr>
          <w:lang w:val="en-GB"/>
        </w:rPr>
      </w:pPr>
      <w:r w:rsidRPr="00AC31F8">
        <w:rPr>
          <w:noProof/>
          <w:lang w:eastAsia="de-CH"/>
        </w:rPr>
        <w:drawing>
          <wp:inline distT="0" distB="0" distL="0" distR="0" wp14:anchorId="423402AB" wp14:editId="7EAAD680">
            <wp:extent cx="6107430" cy="6960870"/>
            <wp:effectExtent l="0" t="0" r="762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208"/>
                    <a:stretch/>
                  </pic:blipFill>
                  <pic:spPr bwMode="auto">
                    <a:xfrm>
                      <a:off x="0" y="0"/>
                      <a:ext cx="6107430" cy="6960870"/>
                    </a:xfrm>
                    <a:prstGeom prst="rect">
                      <a:avLst/>
                    </a:prstGeom>
                    <a:ln>
                      <a:noFill/>
                    </a:ln>
                    <a:extLst>
                      <a:ext uri="{53640926-AAD7-44D8-BBD7-CCE9431645EC}">
                        <a14:shadowObscured xmlns:a14="http://schemas.microsoft.com/office/drawing/2010/main"/>
                      </a:ext>
                    </a:extLst>
                  </pic:spPr>
                </pic:pic>
              </a:graphicData>
            </a:graphic>
          </wp:inline>
        </w:drawing>
      </w:r>
    </w:p>
    <w:p w14:paraId="1E95C0FC" w14:textId="32DE885C" w:rsidR="00537118" w:rsidRPr="00AC31F8" w:rsidRDefault="001D5105" w:rsidP="001D5105">
      <w:pPr>
        <w:pStyle w:val="Caption"/>
        <w:rPr>
          <w:lang w:val="en-GB"/>
        </w:rPr>
      </w:pPr>
      <w:bookmarkStart w:id="274" w:name="_Toc46067154"/>
      <w:bookmarkStart w:id="275" w:name="_Toc46237541"/>
      <w:r w:rsidRPr="00AC31F8">
        <w:rPr>
          <w:lang w:val="en-GB"/>
        </w:rPr>
        <w:t xml:space="preserve">Figure </w:t>
      </w:r>
      <w:r w:rsidRPr="00AC31F8">
        <w:rPr>
          <w:lang w:val="en-GB"/>
        </w:rPr>
        <w:fldChar w:fldCharType="begin"/>
      </w:r>
      <w:r w:rsidRPr="00AC31F8">
        <w:rPr>
          <w:lang w:val="en-GB"/>
        </w:rPr>
        <w:instrText xml:space="preserve"> SEQ Figure \* ARABIC </w:instrText>
      </w:r>
      <w:r w:rsidRPr="00AC31F8">
        <w:rPr>
          <w:lang w:val="en-GB"/>
        </w:rPr>
        <w:fldChar w:fldCharType="separate"/>
      </w:r>
      <w:r w:rsidR="00FB5F37" w:rsidRPr="00AC31F8">
        <w:rPr>
          <w:noProof/>
          <w:lang w:val="en-GB"/>
        </w:rPr>
        <w:t>34</w:t>
      </w:r>
      <w:r w:rsidRPr="00AC31F8">
        <w:rPr>
          <w:lang w:val="en-GB"/>
        </w:rPr>
        <w:fldChar w:fldCharType="end"/>
      </w:r>
      <w:r w:rsidRPr="00AC31F8">
        <w:rPr>
          <w:lang w:val="en-GB"/>
        </w:rPr>
        <w:t>: Example of a JBA feature file, that is approved for OQ</w:t>
      </w:r>
      <w:bookmarkEnd w:id="274"/>
      <w:bookmarkEnd w:id="275"/>
    </w:p>
    <w:p w14:paraId="0F1A036D" w14:textId="32D7030D" w:rsidR="00537118" w:rsidRPr="00AC31F8" w:rsidRDefault="00422016" w:rsidP="006726B6">
      <w:pPr>
        <w:rPr>
          <w:lang w:val="en-GB"/>
        </w:rPr>
      </w:pPr>
      <w:r w:rsidRPr="00AC31F8">
        <w:rPr>
          <w:lang w:val="en-GB"/>
        </w:rPr>
        <w:t>The complete set of feature files can be found in the Appendices IV-VII.</w:t>
      </w:r>
    </w:p>
    <w:p w14:paraId="14E6B375" w14:textId="2CDCA1AE" w:rsidR="00537118" w:rsidRPr="00AC31F8" w:rsidRDefault="0047584B" w:rsidP="0047584B">
      <w:pPr>
        <w:pStyle w:val="Heading3"/>
        <w:rPr>
          <w:lang w:val="en-GB"/>
        </w:rPr>
      </w:pPr>
      <w:bookmarkStart w:id="276" w:name="_Toc46067079"/>
      <w:bookmarkStart w:id="277" w:name="_Toc46238936"/>
      <w:r w:rsidRPr="00AC31F8">
        <w:rPr>
          <w:lang w:val="en-GB"/>
        </w:rPr>
        <w:lastRenderedPageBreak/>
        <w:t>Traceability</w:t>
      </w:r>
      <w:bookmarkEnd w:id="276"/>
      <w:bookmarkEnd w:id="277"/>
    </w:p>
    <w:p w14:paraId="07231EDD" w14:textId="3E5A1C62" w:rsidR="00524F85" w:rsidRPr="00AC31F8" w:rsidRDefault="00524F85" w:rsidP="00524F85">
      <w:pPr>
        <w:rPr>
          <w:lang w:val="en-GB"/>
        </w:rPr>
      </w:pPr>
      <w:r w:rsidRPr="00AC31F8">
        <w:rPr>
          <w:lang w:val="en-GB"/>
        </w:rPr>
        <w:t>As already described in the introduction to GAMP5, the traceability of the user requirements to the functional specifications and the OQ tests must be assured (</w:t>
      </w:r>
      <w:r w:rsidR="00A32044" w:rsidRPr="00AC31F8">
        <w:rPr>
          <w:lang w:val="en-GB"/>
        </w:rPr>
        <w:t>see</w:t>
      </w:r>
      <w:r w:rsidRPr="00AC31F8">
        <w:rPr>
          <w:lang w:val="en-GB"/>
        </w:rPr>
        <w:t xml:space="preserve"> chapter</w:t>
      </w:r>
      <w:r w:rsidR="00A32044" w:rsidRPr="00AC31F8">
        <w:rPr>
          <w:lang w:val="en-GB"/>
        </w:rPr>
        <w:t xml:space="preserve"> </w:t>
      </w:r>
      <w:r w:rsidR="00A32044" w:rsidRPr="00AC31F8">
        <w:rPr>
          <w:lang w:val="en-GB"/>
        </w:rPr>
        <w:fldChar w:fldCharType="begin"/>
      </w:r>
      <w:r w:rsidR="00A32044" w:rsidRPr="00AC31F8">
        <w:rPr>
          <w:lang w:val="en-GB"/>
        </w:rPr>
        <w:instrText xml:space="preserve"> REF _Ref45901403 \r \h </w:instrText>
      </w:r>
      <w:r w:rsidR="00A32044" w:rsidRPr="00AC31F8">
        <w:rPr>
          <w:lang w:val="en-GB"/>
        </w:rPr>
      </w:r>
      <w:r w:rsidR="00A32044" w:rsidRPr="00AC31F8">
        <w:rPr>
          <w:lang w:val="en-GB"/>
        </w:rPr>
        <w:fldChar w:fldCharType="separate"/>
      </w:r>
      <w:r w:rsidR="00A32044" w:rsidRPr="00AC31F8">
        <w:rPr>
          <w:lang w:val="en-GB"/>
        </w:rPr>
        <w:t>3.3.3</w:t>
      </w:r>
      <w:r w:rsidR="00A32044" w:rsidRPr="00AC31F8">
        <w:rPr>
          <w:lang w:val="en-GB"/>
        </w:rPr>
        <w:fldChar w:fldCharType="end"/>
      </w:r>
      <w:r w:rsidRPr="00AC31F8">
        <w:rPr>
          <w:lang w:val="en-GB"/>
        </w:rPr>
        <w:t xml:space="preserve">). </w:t>
      </w:r>
    </w:p>
    <w:p w14:paraId="7D3E5218" w14:textId="097433CA" w:rsidR="00537118" w:rsidRPr="00AC31F8" w:rsidRDefault="00B127CE" w:rsidP="006726B6">
      <w:pPr>
        <w:rPr>
          <w:lang w:val="en-GB"/>
        </w:rPr>
      </w:pPr>
      <w:r w:rsidRPr="00AC31F8">
        <w:rPr>
          <w:lang w:val="en-GB"/>
        </w:rPr>
        <w:t>The feature files</w:t>
      </w:r>
      <w:r w:rsidR="00CC1CEE">
        <w:rPr>
          <w:lang w:val="en-CH"/>
        </w:rPr>
        <w:t xml:space="preserve"> are ideally suited for this</w:t>
      </w:r>
      <w:r w:rsidRPr="00AC31F8">
        <w:rPr>
          <w:lang w:val="en-GB"/>
        </w:rPr>
        <w:t xml:space="preserve">: The specification brief section of the feature files describes the user requirements covered by the file. The user </w:t>
      </w:r>
      <w:r w:rsidR="006B1DCB" w:rsidRPr="00AC31F8">
        <w:rPr>
          <w:lang w:val="en-GB"/>
        </w:rPr>
        <w:t>r</w:t>
      </w:r>
      <w:r w:rsidRPr="00AC31F8">
        <w:rPr>
          <w:lang w:val="en-GB"/>
        </w:rPr>
        <w:t>equirements can either be inserted directly into the specification brief and managed there, or a unique link to the described user requirement can be inserted. Within the prototype the user requirement was inserted as a link via the unique ID of the Jira</w:t>
      </w:r>
      <w:r w:rsidR="006B1DCB" w:rsidRPr="00AC31F8">
        <w:rPr>
          <w:lang w:val="en-GB"/>
        </w:rPr>
        <w:t xml:space="preserve"> u</w:t>
      </w:r>
      <w:r w:rsidRPr="00AC31F8">
        <w:rPr>
          <w:lang w:val="en-GB"/>
        </w:rPr>
        <w:t xml:space="preserve">ser story in the </w:t>
      </w:r>
      <w:r w:rsidR="006B1DCB" w:rsidRPr="00AC31F8">
        <w:rPr>
          <w:lang w:val="en-GB"/>
        </w:rPr>
        <w:t>s</w:t>
      </w:r>
      <w:r w:rsidRPr="00AC31F8">
        <w:rPr>
          <w:lang w:val="en-GB"/>
        </w:rPr>
        <w:t xml:space="preserve">pecification brief - section (see </w:t>
      </w:r>
      <w:r w:rsidR="000B0BD2" w:rsidRPr="00AC31F8">
        <w:rPr>
          <w:lang w:val="en-GB"/>
        </w:rPr>
        <w:fldChar w:fldCharType="begin"/>
      </w:r>
      <w:r w:rsidR="000B0BD2" w:rsidRPr="00AC31F8">
        <w:rPr>
          <w:lang w:val="en-GB"/>
        </w:rPr>
        <w:instrText xml:space="preserve"> REF _Ref45901576 \h </w:instrText>
      </w:r>
      <w:r w:rsidR="000B0BD2" w:rsidRPr="00AC31F8">
        <w:rPr>
          <w:lang w:val="en-GB"/>
        </w:rPr>
      </w:r>
      <w:r w:rsidR="000B0BD2" w:rsidRPr="00AC31F8">
        <w:rPr>
          <w:lang w:val="en-GB"/>
        </w:rPr>
        <w:fldChar w:fldCharType="separate"/>
      </w:r>
      <w:r w:rsidR="00FA25A4" w:rsidRPr="00AC31F8">
        <w:rPr>
          <w:lang w:val="en-GB"/>
        </w:rPr>
        <w:t xml:space="preserve">Figure </w:t>
      </w:r>
      <w:r w:rsidR="00FA25A4" w:rsidRPr="00AC31F8">
        <w:rPr>
          <w:noProof/>
          <w:lang w:val="en-GB"/>
        </w:rPr>
        <w:t>35</w:t>
      </w:r>
      <w:r w:rsidR="000B0BD2" w:rsidRPr="00AC31F8">
        <w:rPr>
          <w:lang w:val="en-GB"/>
        </w:rPr>
        <w:fldChar w:fldCharType="end"/>
      </w:r>
      <w:r w:rsidRPr="00AC31F8">
        <w:rPr>
          <w:lang w:val="en-GB"/>
        </w:rPr>
        <w:t>)</w:t>
      </w:r>
      <w:r w:rsidR="00374F79" w:rsidRPr="00AC31F8">
        <w:rPr>
          <w:lang w:val="en-GB"/>
        </w:rPr>
        <w:t>.</w:t>
      </w:r>
    </w:p>
    <w:p w14:paraId="60BEFDA5" w14:textId="7CAEB7C9" w:rsidR="003D60DD" w:rsidRPr="00AC31F8" w:rsidRDefault="007D22D1" w:rsidP="006726B6">
      <w:pPr>
        <w:rPr>
          <w:lang w:val="en-GB"/>
        </w:rPr>
      </w:pPr>
      <w:r w:rsidRPr="00AC31F8">
        <w:rPr>
          <w:lang w:val="en-GB"/>
        </w:rPr>
        <w:t>The functional specifications are described as scenarios and since they also constitute executable test scripts, the traceability is already given by itself</w:t>
      </w:r>
      <w:r w:rsidR="00AA183C" w:rsidRPr="00AC31F8">
        <w:rPr>
          <w:lang w:val="en-GB"/>
        </w:rPr>
        <w:t>.</w:t>
      </w:r>
    </w:p>
    <w:p w14:paraId="2451D98D" w14:textId="417D2164" w:rsidR="00AA183C" w:rsidRPr="00AC31F8" w:rsidRDefault="001A6895" w:rsidP="006726B6">
      <w:pPr>
        <w:rPr>
          <w:lang w:val="en-GB"/>
        </w:rPr>
      </w:pPr>
      <w:r w:rsidRPr="00AC31F8">
        <w:rPr>
          <w:lang w:val="en-GB"/>
        </w:rPr>
        <w:t xml:space="preserve">In summary, it can be concluded that traceability can be easily ensured, as a feature </w:t>
      </w:r>
      <w:proofErr w:type="spellStart"/>
      <w:r w:rsidRPr="00AC31F8">
        <w:rPr>
          <w:lang w:val="en-GB"/>
        </w:rPr>
        <w:t>file</w:t>
      </w:r>
      <w:proofErr w:type="spellEnd"/>
      <w:r w:rsidRPr="00AC31F8">
        <w:rPr>
          <w:lang w:val="en-GB"/>
        </w:rPr>
        <w:t xml:space="preserve"> is structured in such a way</w:t>
      </w:r>
      <w:r w:rsidR="00221513">
        <w:rPr>
          <w:lang w:val="en-CH"/>
        </w:rPr>
        <w:t xml:space="preserve"> that it contains all elements that need to be traced.</w:t>
      </w:r>
      <w:r w:rsidRPr="00AC31F8">
        <w:rPr>
          <w:lang w:val="en-GB"/>
        </w:rPr>
        <w:t xml:space="preserve"> </w:t>
      </w:r>
    </w:p>
    <w:p w14:paraId="5BDC1A80" w14:textId="25F183EF" w:rsidR="0006086E" w:rsidRPr="00AC31F8" w:rsidRDefault="0006086E" w:rsidP="006726B6">
      <w:pPr>
        <w:rPr>
          <w:lang w:val="en-GB"/>
        </w:rPr>
      </w:pPr>
    </w:p>
    <w:p w14:paraId="3D5F1CB9" w14:textId="2AF0DA39" w:rsidR="0006086E" w:rsidRPr="00AC31F8" w:rsidRDefault="002543EB" w:rsidP="006726B6">
      <w:pPr>
        <w:rPr>
          <w:lang w:val="en-GB"/>
        </w:rPr>
      </w:pPr>
      <w:r w:rsidRPr="00AC31F8">
        <w:rPr>
          <w:noProof/>
          <w:lang w:eastAsia="de-CH"/>
        </w:rPr>
        <w:lastRenderedPageBreak/>
        <w:drawing>
          <wp:inline distT="0" distB="0" distL="0" distR="0" wp14:anchorId="6BFA7A98" wp14:editId="7AF3FB9C">
            <wp:extent cx="6120130" cy="774700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b="3243"/>
                    <a:stretch/>
                  </pic:blipFill>
                  <pic:spPr bwMode="auto">
                    <a:xfrm>
                      <a:off x="0" y="0"/>
                      <a:ext cx="6120130" cy="7747000"/>
                    </a:xfrm>
                    <a:prstGeom prst="rect">
                      <a:avLst/>
                    </a:prstGeom>
                    <a:ln>
                      <a:noFill/>
                    </a:ln>
                    <a:extLst>
                      <a:ext uri="{53640926-AAD7-44D8-BBD7-CCE9431645EC}">
                        <a14:shadowObscured xmlns:a14="http://schemas.microsoft.com/office/drawing/2010/main"/>
                      </a:ext>
                    </a:extLst>
                  </pic:spPr>
                </pic:pic>
              </a:graphicData>
            </a:graphic>
          </wp:inline>
        </w:drawing>
      </w:r>
    </w:p>
    <w:p w14:paraId="74F07BF2" w14:textId="0DD62EAD" w:rsidR="001D5105" w:rsidRPr="00AC31F8" w:rsidRDefault="001D5105" w:rsidP="001D5105">
      <w:pPr>
        <w:pStyle w:val="Caption"/>
        <w:rPr>
          <w:lang w:val="en-GB"/>
        </w:rPr>
      </w:pPr>
      <w:bookmarkStart w:id="278" w:name="_Ref45901576"/>
      <w:bookmarkStart w:id="279" w:name="_Toc46067155"/>
      <w:bookmarkStart w:id="280" w:name="_Toc46237542"/>
      <w:r w:rsidRPr="00AC31F8">
        <w:rPr>
          <w:lang w:val="en-GB"/>
        </w:rPr>
        <w:t xml:space="preserve">Figure </w:t>
      </w:r>
      <w:r w:rsidRPr="00AC31F8">
        <w:rPr>
          <w:lang w:val="en-GB"/>
        </w:rPr>
        <w:fldChar w:fldCharType="begin"/>
      </w:r>
      <w:r w:rsidRPr="00AC31F8">
        <w:rPr>
          <w:lang w:val="en-GB"/>
        </w:rPr>
        <w:instrText xml:space="preserve"> SEQ Figure \* ARABIC </w:instrText>
      </w:r>
      <w:r w:rsidRPr="00AC31F8">
        <w:rPr>
          <w:lang w:val="en-GB"/>
        </w:rPr>
        <w:fldChar w:fldCharType="separate"/>
      </w:r>
      <w:r w:rsidR="00FB5F37" w:rsidRPr="00AC31F8">
        <w:rPr>
          <w:noProof/>
          <w:lang w:val="en-GB"/>
        </w:rPr>
        <w:t>35</w:t>
      </w:r>
      <w:r w:rsidRPr="00AC31F8">
        <w:rPr>
          <w:lang w:val="en-GB"/>
        </w:rPr>
        <w:fldChar w:fldCharType="end"/>
      </w:r>
      <w:bookmarkEnd w:id="278"/>
      <w:r w:rsidRPr="00AC31F8">
        <w:rPr>
          <w:lang w:val="en-GB"/>
        </w:rPr>
        <w:t>: Link between the description of the user requirement and the executable functional specifications on the feature file</w:t>
      </w:r>
      <w:bookmarkEnd w:id="279"/>
      <w:bookmarkEnd w:id="280"/>
    </w:p>
    <w:p w14:paraId="29D107A2" w14:textId="77777777" w:rsidR="000074C5" w:rsidRPr="00AC31F8" w:rsidRDefault="00F62A66" w:rsidP="00F62A66">
      <w:pPr>
        <w:pStyle w:val="Heading3"/>
        <w:rPr>
          <w:lang w:val="en-GB"/>
        </w:rPr>
      </w:pPr>
      <w:bookmarkStart w:id="281" w:name="_Toc46067080"/>
      <w:bookmarkStart w:id="282" w:name="_Toc46238937"/>
      <w:r w:rsidRPr="00AC31F8">
        <w:rPr>
          <w:lang w:val="en-GB"/>
        </w:rPr>
        <w:lastRenderedPageBreak/>
        <w:t>Risk Assessment</w:t>
      </w:r>
      <w:bookmarkEnd w:id="281"/>
      <w:bookmarkEnd w:id="282"/>
    </w:p>
    <w:p w14:paraId="65E40B41" w14:textId="68482D0F" w:rsidR="00F43A39" w:rsidRPr="00AC31F8" w:rsidRDefault="006D2E6D" w:rsidP="006726B6">
      <w:pPr>
        <w:rPr>
          <w:lang w:val="en-GB"/>
        </w:rPr>
      </w:pPr>
      <w:r w:rsidRPr="00AC31F8">
        <w:rPr>
          <w:lang w:val="en-GB"/>
        </w:rPr>
        <w:t>As already described in various previous chapters, the GAMP5 concept is very much based on the management of risks. The risks are recorded and evaluated at different levels and in all parts of the process. Where necessary, measures must be taken to mitigate them</w:t>
      </w:r>
      <w:r w:rsidR="00463189" w:rsidRPr="00AC31F8">
        <w:rPr>
          <w:lang w:val="en-GB"/>
        </w:rPr>
        <w:t xml:space="preserve">. </w:t>
      </w:r>
      <w:r w:rsidR="000940A7" w:rsidRPr="00AC31F8">
        <w:rPr>
          <w:lang w:val="en-GB"/>
        </w:rPr>
        <w:t>To meet this GAMP5 requirement, the example mapping was extended by the card type 'Risk' and the colo</w:t>
      </w:r>
      <w:r w:rsidR="00840A3E" w:rsidRPr="00AC31F8">
        <w:rPr>
          <w:lang w:val="en-GB"/>
        </w:rPr>
        <w:t>u</w:t>
      </w:r>
      <w:r w:rsidR="000940A7" w:rsidRPr="00AC31F8">
        <w:rPr>
          <w:lang w:val="en-GB"/>
        </w:rPr>
        <w:t>r code was adapted correspondingly: The 'Risk' card was assigned the colour 'red' and the 'Question' card was reassigned the colour orange</w:t>
      </w:r>
      <w:r w:rsidR="009E0F57" w:rsidRPr="00AC31F8">
        <w:rPr>
          <w:lang w:val="en-GB"/>
        </w:rPr>
        <w:t xml:space="preserve">. </w:t>
      </w:r>
      <w:r w:rsidR="00B51697" w:rsidRPr="00AC31F8">
        <w:rPr>
          <w:lang w:val="en-GB"/>
        </w:rPr>
        <w:t xml:space="preserve">In this way, the discussion about risks and how they can be mitigated should be promoted and systematically included in the Three Amigos Meeting. An example of how this was realised for the prototype can be seen in the </w:t>
      </w:r>
      <w:r w:rsidR="00343B11" w:rsidRPr="00AC31F8">
        <w:rPr>
          <w:lang w:val="en-GB"/>
        </w:rPr>
        <w:fldChar w:fldCharType="begin"/>
      </w:r>
      <w:r w:rsidR="00343B11" w:rsidRPr="00AC31F8">
        <w:rPr>
          <w:lang w:val="en-GB"/>
        </w:rPr>
        <w:instrText xml:space="preserve"> REF _Ref45902258 \h </w:instrText>
      </w:r>
      <w:r w:rsidR="00343B11" w:rsidRPr="00AC31F8">
        <w:rPr>
          <w:lang w:val="en-GB"/>
        </w:rPr>
      </w:r>
      <w:r w:rsidR="00343B11" w:rsidRPr="00AC31F8">
        <w:rPr>
          <w:lang w:val="en-GB"/>
        </w:rPr>
        <w:fldChar w:fldCharType="separate"/>
      </w:r>
      <w:r w:rsidR="00FA25A4" w:rsidRPr="00AC31F8">
        <w:rPr>
          <w:lang w:val="en-GB"/>
        </w:rPr>
        <w:t xml:space="preserve">Figure </w:t>
      </w:r>
      <w:r w:rsidR="00FA25A4" w:rsidRPr="00AC31F8">
        <w:rPr>
          <w:noProof/>
          <w:lang w:val="en-GB"/>
        </w:rPr>
        <w:t>36</w:t>
      </w:r>
      <w:r w:rsidR="00343B11" w:rsidRPr="00AC31F8">
        <w:rPr>
          <w:lang w:val="en-GB"/>
        </w:rPr>
        <w:fldChar w:fldCharType="end"/>
      </w:r>
      <w:r w:rsidR="00343B11" w:rsidRPr="00AC31F8">
        <w:rPr>
          <w:lang w:val="en-GB"/>
        </w:rPr>
        <w:t xml:space="preserve">. </w:t>
      </w:r>
      <w:r w:rsidR="00B51697" w:rsidRPr="00AC31F8">
        <w:rPr>
          <w:lang w:val="en-GB"/>
        </w:rPr>
        <w:t>The examples and rules, which were recorded</w:t>
      </w:r>
      <w:r w:rsidR="00E203CA" w:rsidRPr="00AC31F8">
        <w:rPr>
          <w:lang w:val="en-GB"/>
        </w:rPr>
        <w:t xml:space="preserve"> in view of mitigating a risk</w:t>
      </w:r>
      <w:r w:rsidR="00B51697" w:rsidRPr="00AC31F8">
        <w:rPr>
          <w:lang w:val="en-GB"/>
        </w:rPr>
        <w:t xml:space="preserve"> in the Three Amigos Meeting, were converted into specific scenarios. </w:t>
      </w:r>
      <w:r w:rsidR="00545C40" w:rsidRPr="00AC31F8">
        <w:rPr>
          <w:lang w:val="en-GB"/>
        </w:rPr>
        <w:t>T</w:t>
      </w:r>
      <w:r w:rsidR="00B51697" w:rsidRPr="00AC31F8">
        <w:rPr>
          <w:lang w:val="en-GB"/>
        </w:rPr>
        <w:t xml:space="preserve">he scenario brief </w:t>
      </w:r>
      <w:r w:rsidR="009708D7" w:rsidRPr="00AC31F8">
        <w:rPr>
          <w:lang w:val="en-GB"/>
        </w:rPr>
        <w:t>was</w:t>
      </w:r>
      <w:r w:rsidR="00866EBA" w:rsidRPr="00AC31F8">
        <w:rPr>
          <w:lang w:val="en-GB"/>
        </w:rPr>
        <w:t xml:space="preserve"> then</w:t>
      </w:r>
      <w:r w:rsidR="009708D7" w:rsidRPr="00AC31F8">
        <w:rPr>
          <w:lang w:val="en-GB"/>
        </w:rPr>
        <w:t xml:space="preserve"> used to</w:t>
      </w:r>
      <w:r w:rsidR="00B51697" w:rsidRPr="00AC31F8">
        <w:rPr>
          <w:lang w:val="en-GB"/>
        </w:rPr>
        <w:t xml:space="preserve"> add information about </w:t>
      </w:r>
      <w:r w:rsidR="00866EBA" w:rsidRPr="00AC31F8">
        <w:rPr>
          <w:lang w:val="en-GB"/>
        </w:rPr>
        <w:t>t</w:t>
      </w:r>
      <w:r w:rsidR="00A646CF" w:rsidRPr="00AC31F8">
        <w:rPr>
          <w:lang w:val="en-GB"/>
        </w:rPr>
        <w:t>his risk mitigation measure</w:t>
      </w:r>
      <w:r w:rsidR="009538A0" w:rsidRPr="00AC31F8">
        <w:rPr>
          <w:lang w:val="en-GB"/>
        </w:rPr>
        <w:t>.</w:t>
      </w:r>
    </w:p>
    <w:p w14:paraId="74235A9F" w14:textId="77777777" w:rsidR="001D5105" w:rsidRPr="00AC31F8" w:rsidRDefault="007E3867" w:rsidP="001D5105">
      <w:pPr>
        <w:keepNext/>
        <w:rPr>
          <w:lang w:val="en-GB"/>
        </w:rPr>
      </w:pPr>
      <w:r w:rsidRPr="00AC31F8">
        <w:rPr>
          <w:noProof/>
          <w:lang w:eastAsia="de-CH"/>
        </w:rPr>
        <w:drawing>
          <wp:inline distT="0" distB="0" distL="0" distR="0" wp14:anchorId="38B457AE" wp14:editId="7D088D79">
            <wp:extent cx="6120130" cy="25209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120130" cy="2520950"/>
                    </a:xfrm>
                    <a:prstGeom prst="rect">
                      <a:avLst/>
                    </a:prstGeom>
                  </pic:spPr>
                </pic:pic>
              </a:graphicData>
            </a:graphic>
          </wp:inline>
        </w:drawing>
      </w:r>
    </w:p>
    <w:p w14:paraId="37FB999B" w14:textId="2436C820" w:rsidR="007E3867" w:rsidRPr="00AC31F8" w:rsidRDefault="001D5105" w:rsidP="001D5105">
      <w:pPr>
        <w:pStyle w:val="Caption"/>
        <w:rPr>
          <w:lang w:val="en-GB"/>
        </w:rPr>
      </w:pPr>
      <w:bookmarkStart w:id="283" w:name="_Ref45902258"/>
      <w:bookmarkStart w:id="284" w:name="_Toc46067156"/>
      <w:bookmarkStart w:id="285" w:name="_Toc46237543"/>
      <w:r w:rsidRPr="00AC31F8">
        <w:rPr>
          <w:lang w:val="en-GB"/>
        </w:rPr>
        <w:t xml:space="preserve">Figure </w:t>
      </w:r>
      <w:r w:rsidR="007032DB" w:rsidRPr="00AC31F8">
        <w:rPr>
          <w:lang w:val="en-GB"/>
        </w:rPr>
        <w:fldChar w:fldCharType="begin"/>
      </w:r>
      <w:r w:rsidR="007032DB" w:rsidRPr="00AC31F8">
        <w:rPr>
          <w:lang w:val="en-GB"/>
        </w:rPr>
        <w:instrText xml:space="preserve"> SEQ Figure \* ARABIC </w:instrText>
      </w:r>
      <w:r w:rsidR="007032DB" w:rsidRPr="00AC31F8">
        <w:rPr>
          <w:lang w:val="en-GB"/>
        </w:rPr>
        <w:fldChar w:fldCharType="separate"/>
      </w:r>
      <w:r w:rsidR="00FB5F37" w:rsidRPr="00AC31F8">
        <w:rPr>
          <w:noProof/>
          <w:lang w:val="en-GB"/>
        </w:rPr>
        <w:t>36</w:t>
      </w:r>
      <w:r w:rsidR="007032DB" w:rsidRPr="00AC31F8">
        <w:rPr>
          <w:noProof/>
          <w:lang w:val="en-GB"/>
        </w:rPr>
        <w:fldChar w:fldCharType="end"/>
      </w:r>
      <w:bookmarkEnd w:id="283"/>
      <w:r w:rsidRPr="00AC31F8">
        <w:rPr>
          <w:lang w:val="en-GB"/>
        </w:rPr>
        <w:t xml:space="preserve">: </w:t>
      </w:r>
      <w:r w:rsidR="00283DC2" w:rsidRPr="00AC31F8">
        <w:rPr>
          <w:lang w:val="en-GB"/>
        </w:rPr>
        <w:t>Example of how to deal with GAMP5 risk management requirements in BDD</w:t>
      </w:r>
      <w:bookmarkEnd w:id="284"/>
      <w:bookmarkEnd w:id="285"/>
    </w:p>
    <w:p w14:paraId="5674A799" w14:textId="77777777" w:rsidR="00F62A66" w:rsidRPr="00AC31F8" w:rsidRDefault="00F62A66" w:rsidP="00F62A66">
      <w:pPr>
        <w:pStyle w:val="Heading3"/>
        <w:rPr>
          <w:lang w:val="en-GB"/>
        </w:rPr>
      </w:pPr>
      <w:bookmarkStart w:id="286" w:name="_Toc46067081"/>
      <w:bookmarkStart w:id="287" w:name="_Toc46238938"/>
      <w:r w:rsidRPr="00AC31F8">
        <w:rPr>
          <w:lang w:val="en-GB"/>
        </w:rPr>
        <w:t>Compliance</w:t>
      </w:r>
      <w:bookmarkEnd w:id="286"/>
      <w:bookmarkEnd w:id="287"/>
    </w:p>
    <w:p w14:paraId="6D3BF41B" w14:textId="6B17C016" w:rsidR="006C017E" w:rsidRPr="007F3508" w:rsidRDefault="00A409C9" w:rsidP="006726B6">
      <w:pPr>
        <w:rPr>
          <w:lang w:val="en-CH"/>
        </w:rPr>
      </w:pPr>
      <w:r w:rsidRPr="00AC31F8">
        <w:rPr>
          <w:lang w:val="en-GB"/>
        </w:rPr>
        <w:t xml:space="preserve">As seen in the introduction (chapter </w:t>
      </w:r>
      <w:r w:rsidRPr="00AC31F8">
        <w:rPr>
          <w:lang w:val="en-GB"/>
        </w:rPr>
        <w:fldChar w:fldCharType="begin"/>
      </w:r>
      <w:r w:rsidRPr="00AC31F8">
        <w:rPr>
          <w:lang w:val="en-GB"/>
        </w:rPr>
        <w:instrText xml:space="preserve"> REF _Ref45902555 \r \h </w:instrText>
      </w:r>
      <w:r w:rsidRPr="00AC31F8">
        <w:rPr>
          <w:lang w:val="en-GB"/>
        </w:rPr>
      </w:r>
      <w:r w:rsidRPr="00AC31F8">
        <w:rPr>
          <w:lang w:val="en-GB"/>
        </w:rPr>
        <w:fldChar w:fldCharType="separate"/>
      </w:r>
      <w:r w:rsidRPr="00AC31F8">
        <w:rPr>
          <w:lang w:val="en-GB"/>
        </w:rPr>
        <w:t>1.1</w:t>
      </w:r>
      <w:r w:rsidRPr="00AC31F8">
        <w:rPr>
          <w:lang w:val="en-GB"/>
        </w:rPr>
        <w:fldChar w:fldCharType="end"/>
      </w:r>
      <w:r w:rsidRPr="00AC31F8">
        <w:rPr>
          <w:lang w:val="en-GB"/>
        </w:rPr>
        <w:t>), the purpose of validation is to demonstrate that the software is fit for its intended use and that it is compliant</w:t>
      </w:r>
      <w:r w:rsidR="007F3508">
        <w:rPr>
          <w:lang w:val="en-CH"/>
        </w:rPr>
        <w:t xml:space="preserve"> to applicable regulations</w:t>
      </w:r>
    </w:p>
    <w:p w14:paraId="29692D44" w14:textId="0112273C" w:rsidR="001134A3" w:rsidRPr="00AC31F8" w:rsidRDefault="00615A48" w:rsidP="006726B6">
      <w:pPr>
        <w:rPr>
          <w:lang w:val="en-GB"/>
        </w:rPr>
      </w:pPr>
      <w:r w:rsidRPr="00AC31F8">
        <w:rPr>
          <w:lang w:val="en-GB"/>
        </w:rPr>
        <w:t>One such compliance requirement is for example the 'Informed Consent'</w:t>
      </w:r>
      <w:r w:rsidR="00B92982" w:rsidRPr="00AC31F8">
        <w:rPr>
          <w:lang w:val="en-GB"/>
        </w:rPr>
        <w:t xml:space="preserve"> </w:t>
      </w:r>
      <w:r w:rsidR="002C614B" w:rsidRPr="00AC31F8">
        <w:rPr>
          <w:lang w:val="en-GB"/>
        </w:rPr>
        <w:t>(FDA, 2018)</w:t>
      </w:r>
      <w:r w:rsidR="00EA72A4" w:rsidRPr="00AC31F8">
        <w:rPr>
          <w:lang w:val="en-GB"/>
        </w:rPr>
        <w:t>.</w:t>
      </w:r>
      <w:r w:rsidR="00BD154F" w:rsidRPr="00AC31F8">
        <w:rPr>
          <w:lang w:val="en-GB"/>
        </w:rPr>
        <w:t xml:space="preserve"> </w:t>
      </w:r>
      <w:r w:rsidR="00B55546" w:rsidRPr="00AC31F8">
        <w:rPr>
          <w:lang w:val="en-GB"/>
        </w:rPr>
        <w:t>In order not to lose the connection between legal requirements and their representation in the system, the prototype was referred to the underlying legal basis in the 'Specification brief' section of the feature file concerned</w:t>
      </w:r>
      <w:r w:rsidR="00D37166" w:rsidRPr="00AC31F8">
        <w:rPr>
          <w:lang w:val="en-GB"/>
        </w:rPr>
        <w:t xml:space="preserve"> (see </w:t>
      </w:r>
      <w:r w:rsidR="00D37166" w:rsidRPr="00AC31F8">
        <w:rPr>
          <w:lang w:val="en-GB"/>
        </w:rPr>
        <w:fldChar w:fldCharType="begin"/>
      </w:r>
      <w:r w:rsidR="00D37166" w:rsidRPr="00AC31F8">
        <w:rPr>
          <w:lang w:val="en-GB"/>
        </w:rPr>
        <w:instrText xml:space="preserve"> REF _Ref45902714 \h </w:instrText>
      </w:r>
      <w:r w:rsidR="00D37166" w:rsidRPr="00AC31F8">
        <w:rPr>
          <w:lang w:val="en-GB"/>
        </w:rPr>
      </w:r>
      <w:r w:rsidR="00D37166" w:rsidRPr="00AC31F8">
        <w:rPr>
          <w:lang w:val="en-GB"/>
        </w:rPr>
        <w:fldChar w:fldCharType="separate"/>
      </w:r>
      <w:r w:rsidR="00FA25A4" w:rsidRPr="00AC31F8">
        <w:rPr>
          <w:lang w:val="en-GB"/>
        </w:rPr>
        <w:t xml:space="preserve">Figure </w:t>
      </w:r>
      <w:r w:rsidR="00FA25A4" w:rsidRPr="00AC31F8">
        <w:rPr>
          <w:noProof/>
          <w:lang w:val="en-GB"/>
        </w:rPr>
        <w:t>37</w:t>
      </w:r>
      <w:r w:rsidR="00D37166" w:rsidRPr="00AC31F8">
        <w:rPr>
          <w:lang w:val="en-GB"/>
        </w:rPr>
        <w:fldChar w:fldCharType="end"/>
      </w:r>
      <w:r w:rsidR="00D37166" w:rsidRPr="00AC31F8">
        <w:rPr>
          <w:lang w:val="en-GB"/>
        </w:rPr>
        <w:t xml:space="preserve"> )</w:t>
      </w:r>
      <w:r w:rsidR="00A56CF1" w:rsidRPr="00AC31F8">
        <w:rPr>
          <w:lang w:val="en-GB"/>
        </w:rPr>
        <w:t>.</w:t>
      </w:r>
    </w:p>
    <w:p w14:paraId="3F61774E" w14:textId="77777777" w:rsidR="00A33561" w:rsidRPr="00AC31F8" w:rsidRDefault="001134A3" w:rsidP="00A33561">
      <w:pPr>
        <w:keepNext/>
        <w:rPr>
          <w:lang w:val="en-GB"/>
        </w:rPr>
      </w:pPr>
      <w:r w:rsidRPr="00AC31F8">
        <w:rPr>
          <w:noProof/>
          <w:lang w:eastAsia="de-CH"/>
        </w:rPr>
        <w:lastRenderedPageBreak/>
        <w:drawing>
          <wp:inline distT="0" distB="0" distL="0" distR="0" wp14:anchorId="44CC8D9E" wp14:editId="1D48D035">
            <wp:extent cx="6107686" cy="3366895"/>
            <wp:effectExtent l="0" t="0" r="762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131819" cy="3380198"/>
                    </a:xfrm>
                    <a:prstGeom prst="rect">
                      <a:avLst/>
                    </a:prstGeom>
                  </pic:spPr>
                </pic:pic>
              </a:graphicData>
            </a:graphic>
          </wp:inline>
        </w:drawing>
      </w:r>
    </w:p>
    <w:p w14:paraId="6884F76D" w14:textId="39BCCF38" w:rsidR="001134A3" w:rsidRPr="00AC31F8" w:rsidRDefault="00A33561" w:rsidP="00A33561">
      <w:pPr>
        <w:pStyle w:val="Caption"/>
        <w:rPr>
          <w:lang w:val="en-GB"/>
        </w:rPr>
      </w:pPr>
      <w:bookmarkStart w:id="288" w:name="_Ref45902714"/>
      <w:bookmarkStart w:id="289" w:name="_Toc46067157"/>
      <w:bookmarkStart w:id="290" w:name="_Toc46237544"/>
      <w:r w:rsidRPr="00AC31F8">
        <w:rPr>
          <w:lang w:val="en-GB"/>
        </w:rPr>
        <w:t xml:space="preserve">Figure </w:t>
      </w:r>
      <w:r w:rsidR="007032DB" w:rsidRPr="00AC31F8">
        <w:rPr>
          <w:lang w:val="en-GB"/>
        </w:rPr>
        <w:fldChar w:fldCharType="begin"/>
      </w:r>
      <w:r w:rsidR="007032DB" w:rsidRPr="00AC31F8">
        <w:rPr>
          <w:lang w:val="en-GB"/>
        </w:rPr>
        <w:instrText xml:space="preserve"> SEQ Figure \* ARABIC </w:instrText>
      </w:r>
      <w:r w:rsidR="007032DB" w:rsidRPr="00AC31F8">
        <w:rPr>
          <w:lang w:val="en-GB"/>
        </w:rPr>
        <w:fldChar w:fldCharType="separate"/>
      </w:r>
      <w:r w:rsidR="00FB5F37" w:rsidRPr="00AC31F8">
        <w:rPr>
          <w:noProof/>
          <w:lang w:val="en-GB"/>
        </w:rPr>
        <w:t>37</w:t>
      </w:r>
      <w:r w:rsidR="007032DB" w:rsidRPr="00AC31F8">
        <w:rPr>
          <w:noProof/>
          <w:lang w:val="en-GB"/>
        </w:rPr>
        <w:fldChar w:fldCharType="end"/>
      </w:r>
      <w:bookmarkEnd w:id="288"/>
      <w:r w:rsidRPr="00AC31F8">
        <w:rPr>
          <w:lang w:val="en-GB"/>
        </w:rPr>
        <w:t>: Feature file</w:t>
      </w:r>
      <w:r w:rsidR="00BD23CB" w:rsidRPr="00AC31F8">
        <w:rPr>
          <w:lang w:val="en-GB"/>
        </w:rPr>
        <w:t xml:space="preserve"> with a reference in the specification brief to the underlying legal basis</w:t>
      </w:r>
      <w:bookmarkEnd w:id="289"/>
      <w:bookmarkEnd w:id="290"/>
    </w:p>
    <w:p w14:paraId="53FDE3A8" w14:textId="7B308348" w:rsidR="000F333C" w:rsidRPr="00AC31F8" w:rsidRDefault="000F333C" w:rsidP="0011500F">
      <w:pPr>
        <w:pStyle w:val="Heading3"/>
        <w:rPr>
          <w:lang w:val="en-GB"/>
        </w:rPr>
      </w:pPr>
      <w:bookmarkStart w:id="291" w:name="_Toc46067082"/>
      <w:bookmarkStart w:id="292" w:name="_Toc46238939"/>
      <w:r w:rsidRPr="00AC31F8">
        <w:rPr>
          <w:lang w:val="en-GB"/>
        </w:rPr>
        <w:t>Approval of the feature files</w:t>
      </w:r>
      <w:bookmarkEnd w:id="291"/>
      <w:bookmarkEnd w:id="292"/>
    </w:p>
    <w:p w14:paraId="0108DC90" w14:textId="2D5ED117" w:rsidR="00007D8A" w:rsidRPr="00AC31F8" w:rsidRDefault="002417C4" w:rsidP="00C9484D">
      <w:pPr>
        <w:rPr>
          <w:lang w:val="en-GB"/>
        </w:rPr>
      </w:pPr>
      <w:r w:rsidRPr="00AC31F8">
        <w:rPr>
          <w:lang w:val="en-GB"/>
        </w:rPr>
        <w:t xml:space="preserve">As already described more in detail in </w:t>
      </w:r>
      <w:r w:rsidR="00701FA6" w:rsidRPr="00AC31F8">
        <w:rPr>
          <w:lang w:val="en-GB"/>
        </w:rPr>
        <w:t xml:space="preserve">chapter </w:t>
      </w:r>
      <w:r w:rsidR="00022EFB" w:rsidRPr="00AC31F8">
        <w:rPr>
          <w:lang w:val="en-GB"/>
        </w:rPr>
        <w:fldChar w:fldCharType="begin"/>
      </w:r>
      <w:r w:rsidR="00022EFB" w:rsidRPr="00AC31F8">
        <w:rPr>
          <w:lang w:val="en-GB"/>
        </w:rPr>
        <w:instrText xml:space="preserve"> REF _Ref45975014 \r \h </w:instrText>
      </w:r>
      <w:r w:rsidR="00022EFB" w:rsidRPr="00AC31F8">
        <w:rPr>
          <w:lang w:val="en-GB"/>
        </w:rPr>
      </w:r>
      <w:r w:rsidR="00022EFB" w:rsidRPr="00AC31F8">
        <w:rPr>
          <w:lang w:val="en-GB"/>
        </w:rPr>
        <w:fldChar w:fldCharType="separate"/>
      </w:r>
      <w:r w:rsidR="00022EFB" w:rsidRPr="00AC31F8">
        <w:rPr>
          <w:lang w:val="en-GB"/>
        </w:rPr>
        <w:t>3.3.3</w:t>
      </w:r>
      <w:r w:rsidR="00022EFB" w:rsidRPr="00AC31F8">
        <w:rPr>
          <w:lang w:val="en-GB"/>
        </w:rPr>
        <w:fldChar w:fldCharType="end"/>
      </w:r>
      <w:r w:rsidR="00701FA6" w:rsidRPr="00AC31F8">
        <w:rPr>
          <w:lang w:val="en-GB"/>
        </w:rPr>
        <w:t xml:space="preserve">, </w:t>
      </w:r>
      <w:r w:rsidR="002D6A67" w:rsidRPr="00AC31F8">
        <w:rPr>
          <w:lang w:val="en-GB"/>
        </w:rPr>
        <w:t xml:space="preserve">OQ </w:t>
      </w:r>
      <w:r w:rsidR="008A43B7" w:rsidRPr="00AC31F8">
        <w:rPr>
          <w:lang w:val="en-GB"/>
        </w:rPr>
        <w:t>d</w:t>
      </w:r>
      <w:r w:rsidR="002D6A67" w:rsidRPr="00AC31F8">
        <w:rPr>
          <w:lang w:val="en-GB"/>
        </w:rPr>
        <w:t>ocuments need to be approved</w:t>
      </w:r>
      <w:r w:rsidR="00D016F2" w:rsidRPr="00AC31F8">
        <w:rPr>
          <w:lang w:val="en-GB"/>
        </w:rPr>
        <w:t xml:space="preserve">. </w:t>
      </w:r>
      <w:r w:rsidR="006269AF" w:rsidRPr="00AC31F8">
        <w:rPr>
          <w:lang w:val="en-GB"/>
        </w:rPr>
        <w:t>This applies in particular to the feature files. From the experience of creating the prototype, it must be expected that the feature file, which was created in the 'Formulation' step, has to be adapted at least formally for the 'Automation' step</w:t>
      </w:r>
      <w:r w:rsidR="00F1066A" w:rsidRPr="00AC31F8">
        <w:rPr>
          <w:lang w:val="en-GB"/>
        </w:rPr>
        <w:t>.</w:t>
      </w:r>
      <w:r w:rsidR="00CE58BE" w:rsidRPr="00AC31F8">
        <w:rPr>
          <w:lang w:val="en-GB"/>
        </w:rPr>
        <w:t xml:space="preserve"> </w:t>
      </w:r>
    </w:p>
    <w:p w14:paraId="3E1A7243" w14:textId="1498B0B7" w:rsidR="00E4481E" w:rsidRPr="00AC31F8" w:rsidRDefault="008E3670" w:rsidP="008E3670">
      <w:pPr>
        <w:rPr>
          <w:lang w:val="en-GB"/>
        </w:rPr>
      </w:pPr>
      <w:r w:rsidRPr="00AC31F8">
        <w:rPr>
          <w:lang w:val="en-GB"/>
        </w:rPr>
        <w:t xml:space="preserve">As shown in the OQ process and the combined process, the SME is responsible for the review and the </w:t>
      </w:r>
      <w:r w:rsidR="0063063B" w:rsidRPr="00AC31F8">
        <w:rPr>
          <w:lang w:val="en-GB"/>
        </w:rPr>
        <w:t>p</w:t>
      </w:r>
      <w:r w:rsidRPr="00AC31F8">
        <w:rPr>
          <w:lang w:val="en-GB"/>
        </w:rPr>
        <w:t xml:space="preserve">rocess </w:t>
      </w:r>
      <w:r w:rsidR="0063063B" w:rsidRPr="00AC31F8">
        <w:rPr>
          <w:lang w:val="en-GB"/>
        </w:rPr>
        <w:t>o</w:t>
      </w:r>
      <w:r w:rsidRPr="00AC31F8">
        <w:rPr>
          <w:lang w:val="en-GB"/>
        </w:rPr>
        <w:t>wner for the approval of the functional specifications as well as the test scripts</w:t>
      </w:r>
      <w:r w:rsidR="00F332F4" w:rsidRPr="00AC31F8">
        <w:rPr>
          <w:lang w:val="en-GB"/>
        </w:rPr>
        <w:t xml:space="preserve"> (chapter </w:t>
      </w:r>
      <w:r w:rsidRPr="00AC31F8">
        <w:rPr>
          <w:lang w:val="en-GB"/>
        </w:rPr>
        <w:t xml:space="preserve"> </w:t>
      </w:r>
      <w:r w:rsidRPr="00AC31F8">
        <w:rPr>
          <w:lang w:val="en-GB"/>
        </w:rPr>
        <w:fldChar w:fldCharType="begin"/>
      </w:r>
      <w:r w:rsidRPr="00AC31F8">
        <w:rPr>
          <w:lang w:val="en-GB"/>
        </w:rPr>
        <w:instrText xml:space="preserve"> REF _Ref45975953 \r \h </w:instrText>
      </w:r>
      <w:r w:rsidRPr="00AC31F8">
        <w:rPr>
          <w:lang w:val="en-GB"/>
        </w:rPr>
      </w:r>
      <w:r w:rsidRPr="00AC31F8">
        <w:rPr>
          <w:lang w:val="en-GB"/>
        </w:rPr>
        <w:fldChar w:fldCharType="separate"/>
      </w:r>
      <w:r w:rsidR="00F9117B" w:rsidRPr="00AC31F8">
        <w:rPr>
          <w:lang w:val="en-GB"/>
        </w:rPr>
        <w:t>5.2.1</w:t>
      </w:r>
      <w:r w:rsidRPr="00AC31F8">
        <w:rPr>
          <w:lang w:val="en-GB"/>
        </w:rPr>
        <w:fldChar w:fldCharType="end"/>
      </w:r>
      <w:r w:rsidR="00F332F4" w:rsidRPr="00AC31F8">
        <w:rPr>
          <w:lang w:val="en-GB"/>
        </w:rPr>
        <w:t xml:space="preserve">, </w:t>
      </w:r>
      <w:r w:rsidR="00F332F4" w:rsidRPr="00AC31F8">
        <w:rPr>
          <w:lang w:val="en-GB"/>
        </w:rPr>
        <w:fldChar w:fldCharType="begin"/>
      </w:r>
      <w:r w:rsidR="00F332F4" w:rsidRPr="00AC31F8">
        <w:rPr>
          <w:lang w:val="en-GB"/>
        </w:rPr>
        <w:instrText xml:space="preserve"> REF _Ref45813670 \h </w:instrText>
      </w:r>
      <w:r w:rsidR="00F332F4" w:rsidRPr="00AC31F8">
        <w:rPr>
          <w:lang w:val="en-GB"/>
        </w:rPr>
      </w:r>
      <w:r w:rsidR="00F332F4" w:rsidRPr="00AC31F8">
        <w:rPr>
          <w:lang w:val="en-GB"/>
        </w:rPr>
        <w:fldChar w:fldCharType="separate"/>
      </w:r>
      <w:r w:rsidR="00FA25A4" w:rsidRPr="00AC31F8">
        <w:rPr>
          <w:lang w:val="en-GB"/>
        </w:rPr>
        <w:t xml:space="preserve">Figure </w:t>
      </w:r>
      <w:r w:rsidR="00FA25A4" w:rsidRPr="00AC31F8">
        <w:rPr>
          <w:noProof/>
          <w:lang w:val="en-GB"/>
        </w:rPr>
        <w:t>5</w:t>
      </w:r>
      <w:r w:rsidR="00F332F4" w:rsidRPr="00AC31F8">
        <w:rPr>
          <w:lang w:val="en-GB"/>
        </w:rPr>
        <w:fldChar w:fldCharType="end"/>
      </w:r>
      <w:r w:rsidR="00F332F4" w:rsidRPr="00AC31F8">
        <w:rPr>
          <w:lang w:val="en-GB"/>
        </w:rPr>
        <w:t xml:space="preserve"> and </w:t>
      </w:r>
      <w:r w:rsidR="00F332F4" w:rsidRPr="00AC31F8">
        <w:rPr>
          <w:lang w:val="en-GB"/>
        </w:rPr>
        <w:fldChar w:fldCharType="begin"/>
      </w:r>
      <w:r w:rsidR="00F332F4" w:rsidRPr="00AC31F8">
        <w:rPr>
          <w:lang w:val="en-GB"/>
        </w:rPr>
        <w:instrText xml:space="preserve"> REF _Ref45869802 \h </w:instrText>
      </w:r>
      <w:r w:rsidR="00F332F4" w:rsidRPr="00AC31F8">
        <w:rPr>
          <w:lang w:val="en-GB"/>
        </w:rPr>
      </w:r>
      <w:r w:rsidR="00F332F4" w:rsidRPr="00AC31F8">
        <w:rPr>
          <w:lang w:val="en-GB"/>
        </w:rPr>
        <w:fldChar w:fldCharType="separate"/>
      </w:r>
      <w:r w:rsidR="00FA25A4" w:rsidRPr="00AC31F8">
        <w:rPr>
          <w:lang w:val="en-GB"/>
        </w:rPr>
        <w:t xml:space="preserve">Figure </w:t>
      </w:r>
      <w:r w:rsidR="00FA25A4">
        <w:rPr>
          <w:noProof/>
          <w:lang w:val="en-GB"/>
        </w:rPr>
        <w:t>19</w:t>
      </w:r>
      <w:r w:rsidR="00F332F4" w:rsidRPr="00AC31F8">
        <w:rPr>
          <w:lang w:val="en-GB"/>
        </w:rPr>
        <w:fldChar w:fldCharType="end"/>
      </w:r>
      <w:r w:rsidR="00085279" w:rsidRPr="00AC31F8">
        <w:rPr>
          <w:lang w:val="en-GB"/>
        </w:rPr>
        <w:t>)</w:t>
      </w:r>
      <w:r w:rsidR="00E7580E" w:rsidRPr="00AC31F8">
        <w:rPr>
          <w:lang w:val="en-GB"/>
        </w:rPr>
        <w:t>.</w:t>
      </w:r>
      <w:r w:rsidR="009D1CC1" w:rsidRPr="00AC31F8">
        <w:rPr>
          <w:lang w:val="en-GB"/>
        </w:rPr>
        <w:t xml:space="preserve"> </w:t>
      </w:r>
      <w:r w:rsidR="00105D30" w:rsidRPr="00AC31F8">
        <w:rPr>
          <w:lang w:val="en-GB"/>
        </w:rPr>
        <w:t>Therefore,</w:t>
      </w:r>
      <w:r w:rsidR="00E4481E" w:rsidRPr="00AC31F8">
        <w:rPr>
          <w:lang w:val="en-GB"/>
        </w:rPr>
        <w:t xml:space="preserve"> it is also them who should approve the feature files</w:t>
      </w:r>
      <w:r w:rsidR="00E032DF" w:rsidRPr="00AC31F8">
        <w:rPr>
          <w:lang w:val="en-GB"/>
        </w:rPr>
        <w:t xml:space="preserve">. </w:t>
      </w:r>
    </w:p>
    <w:p w14:paraId="5795BD83" w14:textId="1791CDB0" w:rsidR="002D6A67" w:rsidRPr="00AC31F8" w:rsidRDefault="009B42D5" w:rsidP="008E3670">
      <w:pPr>
        <w:rPr>
          <w:lang w:val="en-GB"/>
        </w:rPr>
      </w:pPr>
      <w:r w:rsidRPr="00AC31F8">
        <w:rPr>
          <w:lang w:val="en-GB"/>
        </w:rPr>
        <w:t xml:space="preserve">The following concept was thus applied to the prototype: First approval step of the feature files as functional specifications after formulation and second approval step of the feature files as test script for the pending OQs after </w:t>
      </w:r>
      <w:r w:rsidR="00997D43" w:rsidRPr="00AC31F8">
        <w:rPr>
          <w:lang w:val="en-GB"/>
        </w:rPr>
        <w:t>implementation of the automation</w:t>
      </w:r>
      <w:r w:rsidR="00F3163A" w:rsidRPr="00AC31F8">
        <w:rPr>
          <w:rStyle w:val="FootnoteReference"/>
          <w:lang w:val="en-GB"/>
        </w:rPr>
        <w:footnoteReference w:id="7"/>
      </w:r>
      <w:r w:rsidR="007E1880" w:rsidRPr="00AC31F8">
        <w:rPr>
          <w:lang w:val="en-GB"/>
        </w:rPr>
        <w:t>.</w:t>
      </w:r>
      <w:r w:rsidR="00853874" w:rsidRPr="00AC31F8">
        <w:rPr>
          <w:lang w:val="en-GB"/>
        </w:rPr>
        <w:t xml:space="preserve"> </w:t>
      </w:r>
      <w:r w:rsidR="00AD2F5F" w:rsidRPr="00AC31F8">
        <w:rPr>
          <w:lang w:val="en-GB"/>
        </w:rPr>
        <w:t>This was recorded accordingly in the document history in the specification brief of the feature file</w:t>
      </w:r>
      <w:r w:rsidR="00853874" w:rsidRPr="00AC31F8">
        <w:rPr>
          <w:lang w:val="en-GB"/>
        </w:rPr>
        <w:t>.</w:t>
      </w:r>
    </w:p>
    <w:p w14:paraId="541C14C9" w14:textId="77777777" w:rsidR="00C46ABC" w:rsidRPr="00AC31F8" w:rsidRDefault="00EA5530" w:rsidP="00C46ABC">
      <w:pPr>
        <w:keepNext/>
        <w:rPr>
          <w:lang w:val="en-GB"/>
        </w:rPr>
      </w:pPr>
      <w:r w:rsidRPr="00AC31F8">
        <w:rPr>
          <w:noProof/>
          <w:lang w:eastAsia="de-CH"/>
        </w:rPr>
        <w:lastRenderedPageBreak/>
        <w:drawing>
          <wp:inline distT="0" distB="0" distL="0" distR="0" wp14:anchorId="5251E4AC" wp14:editId="431B8731">
            <wp:extent cx="6120130" cy="2468245"/>
            <wp:effectExtent l="0" t="0" r="0"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120130" cy="2468245"/>
                    </a:xfrm>
                    <a:prstGeom prst="rect">
                      <a:avLst/>
                    </a:prstGeom>
                  </pic:spPr>
                </pic:pic>
              </a:graphicData>
            </a:graphic>
          </wp:inline>
        </w:drawing>
      </w:r>
    </w:p>
    <w:p w14:paraId="36CC5138" w14:textId="31D29617" w:rsidR="00853874" w:rsidRPr="00AC31F8" w:rsidRDefault="00C46ABC" w:rsidP="00C46ABC">
      <w:pPr>
        <w:pStyle w:val="Caption"/>
        <w:rPr>
          <w:lang w:val="en-GB"/>
        </w:rPr>
      </w:pPr>
      <w:bookmarkStart w:id="293" w:name="_Toc46067158"/>
      <w:bookmarkStart w:id="294" w:name="_Toc46237545"/>
      <w:r w:rsidRPr="00AC31F8">
        <w:rPr>
          <w:lang w:val="en-GB"/>
        </w:rPr>
        <w:t xml:space="preserve">Figure </w:t>
      </w:r>
      <w:r w:rsidRPr="00AC31F8">
        <w:rPr>
          <w:lang w:val="en-GB"/>
        </w:rPr>
        <w:fldChar w:fldCharType="begin"/>
      </w:r>
      <w:r w:rsidRPr="00AC31F8">
        <w:rPr>
          <w:lang w:val="en-GB"/>
        </w:rPr>
        <w:instrText xml:space="preserve"> SEQ Figure \* ARABIC </w:instrText>
      </w:r>
      <w:r w:rsidRPr="00AC31F8">
        <w:rPr>
          <w:lang w:val="en-GB"/>
        </w:rPr>
        <w:fldChar w:fldCharType="separate"/>
      </w:r>
      <w:r w:rsidR="00FB5F37" w:rsidRPr="00AC31F8">
        <w:rPr>
          <w:noProof/>
          <w:lang w:val="en-GB"/>
        </w:rPr>
        <w:t>38</w:t>
      </w:r>
      <w:r w:rsidRPr="00AC31F8">
        <w:rPr>
          <w:lang w:val="en-GB"/>
        </w:rPr>
        <w:fldChar w:fldCharType="end"/>
      </w:r>
      <w:r w:rsidRPr="00AC31F8">
        <w:rPr>
          <w:lang w:val="en-GB"/>
        </w:rPr>
        <w:t>: Feature file approval and document history</w:t>
      </w:r>
      <w:bookmarkEnd w:id="293"/>
      <w:bookmarkEnd w:id="294"/>
    </w:p>
    <w:p w14:paraId="62B611D1" w14:textId="77777777" w:rsidR="000074C5" w:rsidRPr="00AC31F8" w:rsidRDefault="000074C5" w:rsidP="00270BF3">
      <w:pPr>
        <w:pStyle w:val="Heading2"/>
        <w:rPr>
          <w:lang w:val="en-GB"/>
        </w:rPr>
      </w:pPr>
      <w:bookmarkStart w:id="295" w:name="_Toc46067083"/>
      <w:bookmarkStart w:id="296" w:name="_Toc46238940"/>
      <w:r w:rsidRPr="00AC31F8">
        <w:rPr>
          <w:lang w:val="en-GB"/>
        </w:rPr>
        <w:t>Test Automation</w:t>
      </w:r>
      <w:bookmarkEnd w:id="295"/>
      <w:bookmarkEnd w:id="296"/>
    </w:p>
    <w:p w14:paraId="0EA72614" w14:textId="77777777" w:rsidR="001D1458" w:rsidRPr="00AC31F8" w:rsidRDefault="00E54649" w:rsidP="006726B6">
      <w:pPr>
        <w:rPr>
          <w:lang w:val="en-GB"/>
        </w:rPr>
      </w:pPr>
      <w:r w:rsidRPr="00AC31F8">
        <w:rPr>
          <w:lang w:val="en-GB"/>
        </w:rPr>
        <w:t xml:space="preserve">In order to achieve test automation, </w:t>
      </w:r>
      <w:proofErr w:type="spellStart"/>
      <w:r w:rsidRPr="00AC31F8">
        <w:rPr>
          <w:lang w:val="en-GB"/>
        </w:rPr>
        <w:t>StepDefs</w:t>
      </w:r>
      <w:proofErr w:type="spellEnd"/>
      <w:r w:rsidRPr="00AC31F8">
        <w:rPr>
          <w:lang w:val="en-GB"/>
        </w:rPr>
        <w:t xml:space="preserve"> were written based on the feature files in order to store an automated action for each step of the scenarios. All </w:t>
      </w:r>
      <w:proofErr w:type="spellStart"/>
      <w:r w:rsidRPr="00AC31F8">
        <w:rPr>
          <w:lang w:val="en-GB"/>
        </w:rPr>
        <w:t>StepDefs</w:t>
      </w:r>
      <w:proofErr w:type="spellEnd"/>
      <w:r w:rsidRPr="00AC31F8">
        <w:rPr>
          <w:lang w:val="en-GB"/>
        </w:rPr>
        <w:t xml:space="preserve"> together are called glue code</w:t>
      </w:r>
      <w:r w:rsidR="00550D50" w:rsidRPr="00AC31F8">
        <w:rPr>
          <w:lang w:val="en-GB"/>
        </w:rPr>
        <w:t xml:space="preserve"> </w:t>
      </w:r>
      <w:r w:rsidR="000221BC" w:rsidRPr="00AC31F8">
        <w:rPr>
          <w:lang w:val="en-GB"/>
        </w:rPr>
        <w:t>(</w:t>
      </w:r>
      <w:r w:rsidR="00550D50" w:rsidRPr="00AC31F8">
        <w:rPr>
          <w:lang w:val="en-GB"/>
        </w:rPr>
        <w:t>compare chapter</w:t>
      </w:r>
      <w:r w:rsidR="000221BC" w:rsidRPr="00AC31F8">
        <w:rPr>
          <w:lang w:val="en-GB"/>
        </w:rPr>
        <w:t xml:space="preserve"> </w:t>
      </w:r>
      <w:r w:rsidR="00991702" w:rsidRPr="00AC31F8">
        <w:rPr>
          <w:lang w:val="en-GB"/>
        </w:rPr>
        <w:fldChar w:fldCharType="begin"/>
      </w:r>
      <w:r w:rsidR="00991702" w:rsidRPr="00AC31F8">
        <w:rPr>
          <w:lang w:val="en-GB"/>
        </w:rPr>
        <w:instrText xml:space="preserve"> REF _Ref45976963 \r \h </w:instrText>
      </w:r>
      <w:r w:rsidR="001D1458" w:rsidRPr="00AC31F8">
        <w:rPr>
          <w:lang w:val="en-GB"/>
        </w:rPr>
        <w:instrText xml:space="preserve"> \* MERGEFORMAT </w:instrText>
      </w:r>
      <w:r w:rsidR="00991702" w:rsidRPr="00AC31F8">
        <w:rPr>
          <w:lang w:val="en-GB"/>
        </w:rPr>
      </w:r>
      <w:r w:rsidR="00991702" w:rsidRPr="00AC31F8">
        <w:rPr>
          <w:lang w:val="en-GB"/>
        </w:rPr>
        <w:fldChar w:fldCharType="separate"/>
      </w:r>
      <w:r w:rsidR="00991702" w:rsidRPr="00AC31F8">
        <w:rPr>
          <w:lang w:val="en-GB"/>
        </w:rPr>
        <w:t>4.5</w:t>
      </w:r>
      <w:r w:rsidR="00991702" w:rsidRPr="00AC31F8">
        <w:rPr>
          <w:lang w:val="en-GB"/>
        </w:rPr>
        <w:fldChar w:fldCharType="end"/>
      </w:r>
      <w:r w:rsidR="000221BC" w:rsidRPr="00AC31F8">
        <w:rPr>
          <w:lang w:val="en-GB"/>
        </w:rPr>
        <w:t>)</w:t>
      </w:r>
      <w:r w:rsidR="006F0603" w:rsidRPr="00AC31F8">
        <w:rPr>
          <w:lang w:val="en-GB"/>
        </w:rPr>
        <w:t>.</w:t>
      </w:r>
      <w:r w:rsidR="005621F2" w:rsidRPr="00AC31F8">
        <w:rPr>
          <w:lang w:val="en-GB"/>
        </w:rPr>
        <w:t xml:space="preserve"> </w:t>
      </w:r>
    </w:p>
    <w:p w14:paraId="5F5C705A" w14:textId="0A75D2B6" w:rsidR="004D1D89" w:rsidRPr="00AC31F8" w:rsidRDefault="004D1D89" w:rsidP="004D1D89">
      <w:pPr>
        <w:rPr>
          <w:lang w:val="en-GB"/>
        </w:rPr>
      </w:pPr>
      <w:r w:rsidRPr="00AC31F8">
        <w:rPr>
          <w:lang w:val="en-GB"/>
        </w:rPr>
        <w:t xml:space="preserve">Next to the </w:t>
      </w:r>
      <w:proofErr w:type="spellStart"/>
      <w:r w:rsidRPr="00AC31F8">
        <w:rPr>
          <w:lang w:val="en-GB"/>
        </w:rPr>
        <w:t>StepDefs</w:t>
      </w:r>
      <w:proofErr w:type="spellEnd"/>
      <w:r w:rsidRPr="00AC31F8">
        <w:rPr>
          <w:lang w:val="en-GB"/>
        </w:rPr>
        <w:t xml:space="preserve">, the glue code also contains hooks to execute functions that are not directly related to a scenario steps, as shown as example in </w:t>
      </w:r>
      <w:r w:rsidR="00F379C7" w:rsidRPr="00AC31F8">
        <w:rPr>
          <w:lang w:val="en-GB"/>
        </w:rPr>
        <w:fldChar w:fldCharType="begin"/>
      </w:r>
      <w:r w:rsidR="00F379C7" w:rsidRPr="00AC31F8">
        <w:rPr>
          <w:lang w:val="en-GB"/>
        </w:rPr>
        <w:instrText xml:space="preserve"> REF _Ref45977200 \h </w:instrText>
      </w:r>
      <w:r w:rsidR="00F379C7" w:rsidRPr="00AC31F8">
        <w:rPr>
          <w:lang w:val="en-GB"/>
        </w:rPr>
      </w:r>
      <w:r w:rsidR="00F379C7" w:rsidRPr="00AC31F8">
        <w:rPr>
          <w:lang w:val="en-GB"/>
        </w:rPr>
        <w:fldChar w:fldCharType="separate"/>
      </w:r>
      <w:r w:rsidR="00FA25A4" w:rsidRPr="00AC31F8">
        <w:rPr>
          <w:lang w:val="en-GB"/>
        </w:rPr>
        <w:t xml:space="preserve">Figure </w:t>
      </w:r>
      <w:r w:rsidR="00FA25A4" w:rsidRPr="00AC31F8">
        <w:rPr>
          <w:noProof/>
          <w:lang w:val="en-GB"/>
        </w:rPr>
        <w:t>41</w:t>
      </w:r>
      <w:r w:rsidR="00F379C7" w:rsidRPr="00AC31F8">
        <w:rPr>
          <w:lang w:val="en-GB"/>
        </w:rPr>
        <w:fldChar w:fldCharType="end"/>
      </w:r>
      <w:r w:rsidR="00F379C7" w:rsidRPr="00AC31F8">
        <w:rPr>
          <w:lang w:val="en-GB"/>
        </w:rPr>
        <w:t>.</w:t>
      </w:r>
    </w:p>
    <w:p w14:paraId="4B14598C" w14:textId="5B8E139E" w:rsidR="00C85EFF" w:rsidRDefault="00064329" w:rsidP="006726B6">
      <w:pPr>
        <w:rPr>
          <w:lang w:val="en-GB"/>
        </w:rPr>
      </w:pPr>
      <w:r w:rsidRPr="00AC31F8">
        <w:rPr>
          <w:lang w:val="en-GB"/>
        </w:rPr>
        <w:t>To execute the feature files</w:t>
      </w:r>
      <w:r w:rsidR="009911CB" w:rsidRPr="00AC31F8">
        <w:rPr>
          <w:lang w:val="en-GB"/>
        </w:rPr>
        <w:t>,</w:t>
      </w:r>
      <w:r w:rsidRPr="00AC31F8">
        <w:rPr>
          <w:lang w:val="en-GB"/>
        </w:rPr>
        <w:t xml:space="preserve"> a Cucumber </w:t>
      </w:r>
      <w:r w:rsidR="00D6435B" w:rsidRPr="00AC31F8">
        <w:rPr>
          <w:lang w:val="en-GB"/>
        </w:rPr>
        <w:t>t</w:t>
      </w:r>
      <w:r w:rsidRPr="00AC31F8">
        <w:rPr>
          <w:lang w:val="en-GB"/>
        </w:rPr>
        <w:t xml:space="preserve">est </w:t>
      </w:r>
      <w:r w:rsidR="00D6435B" w:rsidRPr="00AC31F8">
        <w:rPr>
          <w:lang w:val="en-GB"/>
        </w:rPr>
        <w:t>r</w:t>
      </w:r>
      <w:r w:rsidRPr="00AC31F8">
        <w:rPr>
          <w:lang w:val="en-GB"/>
        </w:rPr>
        <w:t xml:space="preserve">unner is required which was configured as shown in the </w:t>
      </w:r>
      <w:r w:rsidR="00BB1987" w:rsidRPr="00AC31F8">
        <w:rPr>
          <w:lang w:val="en-GB"/>
        </w:rPr>
        <w:fldChar w:fldCharType="begin"/>
      </w:r>
      <w:r w:rsidR="00BB1987" w:rsidRPr="00AC31F8">
        <w:rPr>
          <w:lang w:val="en-GB"/>
        </w:rPr>
        <w:instrText xml:space="preserve"> REF _Ref45977347 \h </w:instrText>
      </w:r>
      <w:r w:rsidR="00BB1987" w:rsidRPr="00AC31F8">
        <w:rPr>
          <w:lang w:val="en-GB"/>
        </w:rPr>
      </w:r>
      <w:r w:rsidR="00BB1987" w:rsidRPr="00AC31F8">
        <w:rPr>
          <w:lang w:val="en-GB"/>
        </w:rPr>
        <w:fldChar w:fldCharType="separate"/>
      </w:r>
      <w:r w:rsidR="00FA25A4" w:rsidRPr="00AC31F8">
        <w:rPr>
          <w:lang w:val="en-GB"/>
        </w:rPr>
        <w:t xml:space="preserve">Figure </w:t>
      </w:r>
      <w:r w:rsidR="00FA25A4" w:rsidRPr="00AC31F8">
        <w:rPr>
          <w:noProof/>
          <w:lang w:val="en-GB"/>
        </w:rPr>
        <w:t>39</w:t>
      </w:r>
      <w:r w:rsidR="00BB1987" w:rsidRPr="00AC31F8">
        <w:rPr>
          <w:lang w:val="en-GB"/>
        </w:rPr>
        <w:fldChar w:fldCharType="end"/>
      </w:r>
      <w:r w:rsidR="00BE2B7A" w:rsidRPr="00AC31F8">
        <w:rPr>
          <w:lang w:val="en-GB"/>
        </w:rPr>
        <w:t>:</w:t>
      </w:r>
    </w:p>
    <w:p w14:paraId="080BB9EC" w14:textId="77777777" w:rsidR="00105D30" w:rsidRPr="00AC31F8" w:rsidRDefault="00105D30" w:rsidP="006726B6">
      <w:pPr>
        <w:rPr>
          <w:lang w:val="en-GB"/>
        </w:rPr>
      </w:pPr>
    </w:p>
    <w:p w14:paraId="775538CC" w14:textId="77777777" w:rsidR="00C46ABC" w:rsidRPr="00AC31F8" w:rsidRDefault="00DC4152" w:rsidP="00C46ABC">
      <w:pPr>
        <w:keepNext/>
        <w:rPr>
          <w:lang w:val="en-GB"/>
        </w:rPr>
      </w:pPr>
      <w:r w:rsidRPr="00AC31F8">
        <w:rPr>
          <w:noProof/>
          <w:lang w:eastAsia="de-CH"/>
        </w:rPr>
        <w:drawing>
          <wp:inline distT="0" distB="0" distL="0" distR="0" wp14:anchorId="0FF07229" wp14:editId="121E4E40">
            <wp:extent cx="6120130" cy="1555115"/>
            <wp:effectExtent l="0" t="0" r="0"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120130" cy="1555115"/>
                    </a:xfrm>
                    <a:prstGeom prst="rect">
                      <a:avLst/>
                    </a:prstGeom>
                  </pic:spPr>
                </pic:pic>
              </a:graphicData>
            </a:graphic>
          </wp:inline>
        </w:drawing>
      </w:r>
    </w:p>
    <w:p w14:paraId="7DB5C3CD" w14:textId="74760A46" w:rsidR="00BE2B7A" w:rsidRDefault="00C46ABC" w:rsidP="00C46ABC">
      <w:pPr>
        <w:pStyle w:val="Caption"/>
        <w:rPr>
          <w:lang w:val="en-GB"/>
        </w:rPr>
      </w:pPr>
      <w:bookmarkStart w:id="297" w:name="_Ref45977347"/>
      <w:bookmarkStart w:id="298" w:name="_Toc46067159"/>
      <w:bookmarkStart w:id="299" w:name="_Toc46237546"/>
      <w:r w:rsidRPr="00AC31F8">
        <w:rPr>
          <w:lang w:val="en-GB"/>
        </w:rPr>
        <w:t xml:space="preserve">Figure </w:t>
      </w:r>
      <w:r w:rsidRPr="00AC31F8">
        <w:rPr>
          <w:lang w:val="en-GB"/>
        </w:rPr>
        <w:fldChar w:fldCharType="begin"/>
      </w:r>
      <w:r w:rsidRPr="00AC31F8">
        <w:rPr>
          <w:lang w:val="en-GB"/>
        </w:rPr>
        <w:instrText xml:space="preserve"> SEQ Figure \* ARABIC </w:instrText>
      </w:r>
      <w:r w:rsidRPr="00AC31F8">
        <w:rPr>
          <w:lang w:val="en-GB"/>
        </w:rPr>
        <w:fldChar w:fldCharType="separate"/>
      </w:r>
      <w:r w:rsidR="00FB5F37" w:rsidRPr="00AC31F8">
        <w:rPr>
          <w:noProof/>
          <w:lang w:val="en-GB"/>
        </w:rPr>
        <w:t>39</w:t>
      </w:r>
      <w:r w:rsidRPr="00AC31F8">
        <w:rPr>
          <w:lang w:val="en-GB"/>
        </w:rPr>
        <w:fldChar w:fldCharType="end"/>
      </w:r>
      <w:bookmarkEnd w:id="297"/>
      <w:r w:rsidRPr="00AC31F8">
        <w:rPr>
          <w:lang w:val="en-GB"/>
        </w:rPr>
        <w:t>: Configuration of the Cucumber Test Runner</w:t>
      </w:r>
      <w:bookmarkEnd w:id="298"/>
      <w:bookmarkEnd w:id="299"/>
    </w:p>
    <w:p w14:paraId="3E2DB56D" w14:textId="77777777" w:rsidR="00105D30" w:rsidRPr="00105D30" w:rsidRDefault="00105D30" w:rsidP="00105D30">
      <w:pPr>
        <w:rPr>
          <w:lang w:val="en-GB" w:eastAsia="de-DE"/>
        </w:rPr>
      </w:pPr>
    </w:p>
    <w:p w14:paraId="23F29F0C" w14:textId="6AA12F90" w:rsidR="00270BF3" w:rsidRPr="00AC31F8" w:rsidRDefault="00270BF3" w:rsidP="00270BF3">
      <w:pPr>
        <w:pStyle w:val="Heading3"/>
        <w:rPr>
          <w:lang w:val="en-GB"/>
        </w:rPr>
      </w:pPr>
      <w:bookmarkStart w:id="300" w:name="_Ref45969459"/>
      <w:bookmarkStart w:id="301" w:name="_Ref45970192"/>
      <w:bookmarkStart w:id="302" w:name="_Toc46067084"/>
      <w:bookmarkStart w:id="303" w:name="_Toc46238941"/>
      <w:r w:rsidRPr="00AC31F8">
        <w:rPr>
          <w:lang w:val="en-GB"/>
        </w:rPr>
        <w:lastRenderedPageBreak/>
        <w:t xml:space="preserve">Glue </w:t>
      </w:r>
      <w:r w:rsidR="00893840" w:rsidRPr="00AC31F8">
        <w:rPr>
          <w:lang w:val="en-GB"/>
        </w:rPr>
        <w:t>Code</w:t>
      </w:r>
      <w:bookmarkEnd w:id="300"/>
      <w:bookmarkEnd w:id="301"/>
      <w:bookmarkEnd w:id="302"/>
      <w:bookmarkEnd w:id="303"/>
    </w:p>
    <w:p w14:paraId="14F9B838" w14:textId="2192B1DE" w:rsidR="00B03420" w:rsidRPr="00AC31F8" w:rsidRDefault="00466DA4" w:rsidP="006726B6">
      <w:pPr>
        <w:rPr>
          <w:lang w:val="en-GB"/>
        </w:rPr>
      </w:pPr>
      <w:r w:rsidRPr="00AC31F8">
        <w:rPr>
          <w:lang w:val="en-GB"/>
        </w:rPr>
        <w:t xml:space="preserve">For the implementation of the glue code some rules were established. These rules are based on findings described above (chapter </w:t>
      </w:r>
      <w:r w:rsidR="007A08CC" w:rsidRPr="00AC31F8">
        <w:rPr>
          <w:lang w:val="en-GB"/>
        </w:rPr>
        <w:fldChar w:fldCharType="begin"/>
      </w:r>
      <w:r w:rsidR="007A08CC" w:rsidRPr="00AC31F8">
        <w:rPr>
          <w:lang w:val="en-GB"/>
        </w:rPr>
        <w:instrText xml:space="preserve"> REF _Ref45977603 \r \h </w:instrText>
      </w:r>
      <w:r w:rsidR="007A08CC" w:rsidRPr="00AC31F8">
        <w:rPr>
          <w:lang w:val="en-GB"/>
        </w:rPr>
      </w:r>
      <w:r w:rsidR="007A08CC" w:rsidRPr="00AC31F8">
        <w:rPr>
          <w:lang w:val="en-GB"/>
        </w:rPr>
        <w:fldChar w:fldCharType="separate"/>
      </w:r>
      <w:r w:rsidR="007A08CC" w:rsidRPr="00AC31F8">
        <w:rPr>
          <w:lang w:val="en-GB"/>
        </w:rPr>
        <w:t>6.3.4</w:t>
      </w:r>
      <w:r w:rsidR="007A08CC" w:rsidRPr="00AC31F8">
        <w:rPr>
          <w:lang w:val="en-GB"/>
        </w:rPr>
        <w:fldChar w:fldCharType="end"/>
      </w:r>
      <w:r w:rsidRPr="00AC31F8">
        <w:rPr>
          <w:lang w:val="en-GB"/>
        </w:rPr>
        <w:t>) and on experiences made during the implementation of the prototype. This should ensure consistency with the OQ process rational and reviewability of the test results. Compliance with the defined rules must be ensured by the tester during the code review.</w:t>
      </w:r>
    </w:p>
    <w:p w14:paraId="62E2EC30" w14:textId="210C6D84" w:rsidR="006F5BC8" w:rsidRPr="00AC31F8" w:rsidRDefault="00176ED4" w:rsidP="006726B6">
      <w:pPr>
        <w:rPr>
          <w:lang w:val="en-GB"/>
        </w:rPr>
      </w:pPr>
      <w:r w:rsidRPr="00AC31F8">
        <w:rPr>
          <w:lang w:val="en-GB"/>
        </w:rPr>
        <w:t>In practice, such rules would be recorded in a coding guideline</w:t>
      </w:r>
      <w:r w:rsidR="00AD4E79" w:rsidRPr="00AC31F8">
        <w:rPr>
          <w:lang w:val="en-GB"/>
        </w:rPr>
        <w:t xml:space="preserve"> (</w:t>
      </w:r>
      <w:r w:rsidR="00A647CC" w:rsidRPr="00AC31F8">
        <w:rPr>
          <w:lang w:val="en-GB"/>
        </w:rPr>
        <w:t xml:space="preserve">see </w:t>
      </w:r>
      <w:r w:rsidR="0088442C" w:rsidRPr="00AC31F8">
        <w:rPr>
          <w:lang w:val="en-GB"/>
        </w:rPr>
        <w:t>Appendix XIV</w:t>
      </w:r>
      <w:r w:rsidR="00AD4E79" w:rsidRPr="00AC31F8">
        <w:rPr>
          <w:lang w:val="en-GB"/>
        </w:rPr>
        <w:t>).</w:t>
      </w:r>
    </w:p>
    <w:p w14:paraId="38C3BE12" w14:textId="7593218A" w:rsidR="008F295B" w:rsidRPr="00AC31F8" w:rsidRDefault="0028647A" w:rsidP="006726B6">
      <w:pPr>
        <w:rPr>
          <w:lang w:val="en-GB"/>
        </w:rPr>
      </w:pPr>
      <w:r w:rsidRPr="00AC31F8">
        <w:rPr>
          <w:lang w:val="en-GB"/>
        </w:rPr>
        <w:t>The following points could be established, which were taken into account within the concept elaborated here</w:t>
      </w:r>
      <w:r w:rsidR="00C75B66" w:rsidRPr="00AC31F8">
        <w:rPr>
          <w:lang w:val="en-GB"/>
        </w:rPr>
        <w:t>:</w:t>
      </w:r>
    </w:p>
    <w:p w14:paraId="20F022ED" w14:textId="5D635869" w:rsidR="00FE49ED" w:rsidRPr="00AC31F8" w:rsidRDefault="00725C10" w:rsidP="00B07F6F">
      <w:pPr>
        <w:pStyle w:val="ListParagraph"/>
        <w:numPr>
          <w:ilvl w:val="0"/>
          <w:numId w:val="34"/>
        </w:numPr>
        <w:rPr>
          <w:lang w:val="en-GB"/>
        </w:rPr>
      </w:pPr>
      <w:r w:rsidRPr="00AC31F8">
        <w:rPr>
          <w:lang w:val="en-GB"/>
        </w:rPr>
        <w:t xml:space="preserve">Control of the test automation only via the GUI: As stated in the discussion on the </w:t>
      </w:r>
      <w:r w:rsidR="000F260D" w:rsidRPr="00AC31F8">
        <w:rPr>
          <w:lang w:val="en-GB"/>
        </w:rPr>
        <w:t>up</w:t>
      </w:r>
      <w:r w:rsidR="00BC4726" w:rsidRPr="00AC31F8">
        <w:rPr>
          <w:lang w:val="en-GB"/>
        </w:rPr>
        <w:t>dates of the OQ Test Automation System</w:t>
      </w:r>
      <w:r w:rsidRPr="00AC31F8">
        <w:rPr>
          <w:lang w:val="en-GB"/>
        </w:rPr>
        <w:t xml:space="preserve"> and in this context the handling of the glue code (</w:t>
      </w:r>
      <w:r w:rsidR="00843FA0" w:rsidRPr="00AC31F8">
        <w:rPr>
          <w:lang w:val="en-GB"/>
        </w:rPr>
        <w:t xml:space="preserve">see </w:t>
      </w:r>
      <w:r w:rsidRPr="00AC31F8">
        <w:rPr>
          <w:lang w:val="en-GB"/>
        </w:rPr>
        <w:t>chapter</w:t>
      </w:r>
      <w:r w:rsidR="000E2EEF" w:rsidRPr="00AC31F8">
        <w:rPr>
          <w:lang w:val="en-GB"/>
        </w:rPr>
        <w:t xml:space="preserve"> </w:t>
      </w:r>
      <w:r w:rsidR="000F260D" w:rsidRPr="00AC31F8">
        <w:rPr>
          <w:lang w:val="en-GB"/>
        </w:rPr>
        <w:fldChar w:fldCharType="begin"/>
      </w:r>
      <w:r w:rsidR="000F260D" w:rsidRPr="00AC31F8">
        <w:rPr>
          <w:lang w:val="en-GB"/>
        </w:rPr>
        <w:instrText xml:space="preserve"> REF _Ref46088855 \r \h </w:instrText>
      </w:r>
      <w:r w:rsidR="000F260D" w:rsidRPr="00AC31F8">
        <w:rPr>
          <w:lang w:val="en-GB"/>
        </w:rPr>
      </w:r>
      <w:r w:rsidR="000F260D" w:rsidRPr="00AC31F8">
        <w:rPr>
          <w:lang w:val="en-GB"/>
        </w:rPr>
        <w:fldChar w:fldCharType="separate"/>
      </w:r>
      <w:r w:rsidR="000F260D" w:rsidRPr="00AC31F8">
        <w:rPr>
          <w:lang w:val="en-GB"/>
        </w:rPr>
        <w:t>6.4</w:t>
      </w:r>
      <w:r w:rsidR="000F260D" w:rsidRPr="00AC31F8">
        <w:rPr>
          <w:lang w:val="en-GB"/>
        </w:rPr>
        <w:fldChar w:fldCharType="end"/>
      </w:r>
      <w:r w:rsidRPr="00AC31F8">
        <w:rPr>
          <w:lang w:val="en-GB"/>
        </w:rPr>
        <w:t>), the test execution should only be done via the GUI in analogy to the human tester. Steps which are upstream or downstream of the actual test to create the right test conditions, e.g. creating/deleting test data can access other interfaces, e.g. Rest API</w:t>
      </w:r>
      <w:r w:rsidR="0066096C" w:rsidRPr="00AC31F8">
        <w:rPr>
          <w:lang w:val="en-GB"/>
        </w:rPr>
        <w:t>.</w:t>
      </w:r>
    </w:p>
    <w:p w14:paraId="0168D98A" w14:textId="0460AD3C" w:rsidR="00DB24FB" w:rsidRPr="00AC31F8" w:rsidRDefault="00867E06" w:rsidP="00867E06">
      <w:pPr>
        <w:pStyle w:val="ListParagraph"/>
        <w:numPr>
          <w:ilvl w:val="0"/>
          <w:numId w:val="34"/>
        </w:numPr>
        <w:rPr>
          <w:lang w:val="en-GB"/>
        </w:rPr>
      </w:pPr>
      <w:r w:rsidRPr="00AC31F8">
        <w:rPr>
          <w:lang w:val="en-GB"/>
        </w:rPr>
        <w:t xml:space="preserve">No empty methods in </w:t>
      </w:r>
      <w:proofErr w:type="spellStart"/>
      <w:r w:rsidRPr="00AC31F8">
        <w:rPr>
          <w:lang w:val="en-GB"/>
        </w:rPr>
        <w:t>StepDefs</w:t>
      </w:r>
      <w:proofErr w:type="spellEnd"/>
      <w:r w:rsidRPr="00AC31F8">
        <w:rPr>
          <w:lang w:val="en-GB"/>
        </w:rPr>
        <w:t xml:space="preserve">: Steps based on </w:t>
      </w:r>
      <w:proofErr w:type="spellStart"/>
      <w:r w:rsidRPr="00AC31F8">
        <w:rPr>
          <w:lang w:val="en-GB"/>
        </w:rPr>
        <w:t>StepDefs</w:t>
      </w:r>
      <w:proofErr w:type="spellEnd"/>
      <w:r w:rsidRPr="00AC31F8">
        <w:rPr>
          <w:lang w:val="en-GB"/>
        </w:rPr>
        <w:t xml:space="preserve"> with empty methods will result in a 'success', although no actual test has taken place. </w:t>
      </w:r>
      <w:r w:rsidR="004D5AB1" w:rsidRPr="00AC31F8">
        <w:rPr>
          <w:lang w:val="en-GB"/>
        </w:rPr>
        <w:t>Therefore,</w:t>
      </w:r>
      <w:r w:rsidRPr="00AC31F8">
        <w:rPr>
          <w:lang w:val="en-GB"/>
        </w:rPr>
        <w:t xml:space="preserve"> it is important to prevent </w:t>
      </w:r>
      <w:proofErr w:type="spellStart"/>
      <w:r w:rsidRPr="00AC31F8">
        <w:rPr>
          <w:lang w:val="en-GB"/>
        </w:rPr>
        <w:t>StepDefs</w:t>
      </w:r>
      <w:proofErr w:type="spellEnd"/>
      <w:r w:rsidRPr="00AC31F8">
        <w:rPr>
          <w:lang w:val="en-GB"/>
        </w:rPr>
        <w:t xml:space="preserve"> from consisting of empty methods. This can be achieved via code review, and as these steps do not need any execution time, they also can be detected during the test review</w:t>
      </w:r>
      <w:r w:rsidR="00EF18A6" w:rsidRPr="00AC31F8">
        <w:rPr>
          <w:lang w:val="en-GB"/>
        </w:rPr>
        <w:t>:</w:t>
      </w:r>
    </w:p>
    <w:p w14:paraId="24302769" w14:textId="77777777" w:rsidR="00352ED7" w:rsidRPr="00AC31F8" w:rsidRDefault="00EF18A6" w:rsidP="00352ED7">
      <w:pPr>
        <w:keepNext/>
        <w:ind w:left="720"/>
        <w:rPr>
          <w:lang w:val="en-GB"/>
        </w:rPr>
      </w:pPr>
      <w:r w:rsidRPr="00AC31F8">
        <w:rPr>
          <w:noProof/>
          <w:lang w:eastAsia="de-CH"/>
        </w:rPr>
        <w:drawing>
          <wp:inline distT="0" distB="0" distL="0" distR="0" wp14:anchorId="2824A6C0" wp14:editId="2FACB2DC">
            <wp:extent cx="5140521" cy="2019300"/>
            <wp:effectExtent l="0" t="0" r="317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150669" cy="2023286"/>
                    </a:xfrm>
                    <a:prstGeom prst="rect">
                      <a:avLst/>
                    </a:prstGeom>
                    <a:noFill/>
                    <a:ln>
                      <a:noFill/>
                    </a:ln>
                  </pic:spPr>
                </pic:pic>
              </a:graphicData>
            </a:graphic>
          </wp:inline>
        </w:drawing>
      </w:r>
    </w:p>
    <w:p w14:paraId="6EF7306F" w14:textId="16660A1A" w:rsidR="00352ED7" w:rsidRPr="00AC31F8" w:rsidRDefault="00352ED7" w:rsidP="00ED30C6">
      <w:pPr>
        <w:pStyle w:val="Caption"/>
        <w:ind w:hanging="556"/>
        <w:rPr>
          <w:lang w:val="en-GB"/>
        </w:rPr>
      </w:pPr>
      <w:bookmarkStart w:id="304" w:name="_Toc46067160"/>
      <w:bookmarkStart w:id="305" w:name="_Toc46237547"/>
      <w:r w:rsidRPr="00AC31F8">
        <w:rPr>
          <w:lang w:val="en-GB"/>
        </w:rPr>
        <w:t xml:space="preserve">Figure </w:t>
      </w:r>
      <w:r w:rsidR="001729B8" w:rsidRPr="00AC31F8">
        <w:rPr>
          <w:lang w:val="en-GB"/>
        </w:rPr>
        <w:fldChar w:fldCharType="begin"/>
      </w:r>
      <w:r w:rsidR="001729B8" w:rsidRPr="00AC31F8">
        <w:rPr>
          <w:lang w:val="en-GB"/>
        </w:rPr>
        <w:instrText xml:space="preserve"> SEQ Figure \* ARABIC </w:instrText>
      </w:r>
      <w:r w:rsidR="001729B8" w:rsidRPr="00AC31F8">
        <w:rPr>
          <w:lang w:val="en-GB"/>
        </w:rPr>
        <w:fldChar w:fldCharType="separate"/>
      </w:r>
      <w:r w:rsidR="00FB5F37" w:rsidRPr="00AC31F8">
        <w:rPr>
          <w:noProof/>
          <w:lang w:val="en-GB"/>
        </w:rPr>
        <w:t>40</w:t>
      </w:r>
      <w:r w:rsidR="001729B8" w:rsidRPr="00AC31F8">
        <w:rPr>
          <w:noProof/>
          <w:lang w:val="en-GB"/>
        </w:rPr>
        <w:fldChar w:fldCharType="end"/>
      </w:r>
      <w:r w:rsidRPr="00AC31F8">
        <w:rPr>
          <w:lang w:val="en-GB"/>
        </w:rPr>
        <w:t xml:space="preserve">: </w:t>
      </w:r>
      <w:r w:rsidR="0017042B" w:rsidRPr="00AC31F8">
        <w:rPr>
          <w:lang w:val="en-GB"/>
        </w:rPr>
        <w:t xml:space="preserve">Scenarioo visualization of a step whose </w:t>
      </w:r>
      <w:proofErr w:type="spellStart"/>
      <w:r w:rsidR="0017042B" w:rsidRPr="00AC31F8">
        <w:rPr>
          <w:lang w:val="en-GB"/>
        </w:rPr>
        <w:t>StepDef</w:t>
      </w:r>
      <w:proofErr w:type="spellEnd"/>
      <w:r w:rsidR="0017042B" w:rsidRPr="00AC31F8">
        <w:rPr>
          <w:lang w:val="en-GB"/>
        </w:rPr>
        <w:t xml:space="preserve"> contained only an empty method</w:t>
      </w:r>
      <w:bookmarkEnd w:id="304"/>
      <w:bookmarkEnd w:id="305"/>
    </w:p>
    <w:p w14:paraId="0879EACC" w14:textId="424A4E22" w:rsidR="00556FE3" w:rsidRPr="00AC31F8" w:rsidRDefault="00A87582" w:rsidP="00856C30">
      <w:pPr>
        <w:pStyle w:val="ListParagraph"/>
        <w:numPr>
          <w:ilvl w:val="0"/>
          <w:numId w:val="35"/>
        </w:numPr>
        <w:rPr>
          <w:lang w:val="en-GB"/>
        </w:rPr>
      </w:pPr>
      <w:r w:rsidRPr="00AC31F8">
        <w:rPr>
          <w:lang w:val="en-GB"/>
        </w:rPr>
        <w:t>Screen</w:t>
      </w:r>
      <w:r w:rsidR="003E4560">
        <w:rPr>
          <w:lang w:val="en-CH"/>
        </w:rPr>
        <w:t>s</w:t>
      </w:r>
      <w:r w:rsidRPr="00AC31F8">
        <w:rPr>
          <w:lang w:val="en-GB"/>
        </w:rPr>
        <w:t xml:space="preserve">hots: </w:t>
      </w:r>
      <w:r w:rsidR="00856C30" w:rsidRPr="00AC31F8">
        <w:rPr>
          <w:lang w:val="en-GB"/>
        </w:rPr>
        <w:t xml:space="preserve">After each step, the Cucumber test </w:t>
      </w:r>
      <w:r w:rsidR="007E22CB" w:rsidRPr="00AC31F8">
        <w:rPr>
          <w:lang w:val="en-GB"/>
        </w:rPr>
        <w:t>runner</w:t>
      </w:r>
      <w:r w:rsidR="00856C30" w:rsidRPr="00AC31F8">
        <w:rPr>
          <w:lang w:val="en-GB"/>
        </w:rPr>
        <w:t xml:space="preserve"> uses Selenium and the Cucumber</w:t>
      </w:r>
      <w:r w:rsidR="005772E2" w:rsidRPr="00AC31F8">
        <w:rPr>
          <w:lang w:val="en-GB"/>
        </w:rPr>
        <w:t>-S</w:t>
      </w:r>
      <w:r w:rsidR="00856C30" w:rsidRPr="00AC31F8">
        <w:rPr>
          <w:lang w:val="en-GB"/>
        </w:rPr>
        <w:t>cenario</w:t>
      </w:r>
      <w:r w:rsidR="005772E2" w:rsidRPr="00AC31F8">
        <w:rPr>
          <w:lang w:val="en-GB"/>
        </w:rPr>
        <w:t>o-</w:t>
      </w:r>
      <w:r w:rsidR="00856C30" w:rsidRPr="00AC31F8">
        <w:rPr>
          <w:lang w:val="en-GB"/>
        </w:rPr>
        <w:t>plugin to perform a hook that takes a screenshot of the currently displayed JBA page</w:t>
      </w:r>
      <w:r w:rsidR="005976DD" w:rsidRPr="00AC31F8">
        <w:rPr>
          <w:lang w:val="en-GB"/>
        </w:rPr>
        <w:t>:</w:t>
      </w:r>
    </w:p>
    <w:p w14:paraId="09C3A169" w14:textId="242D9F59" w:rsidR="00A93C31" w:rsidRPr="00AC31F8" w:rsidRDefault="00A153E7" w:rsidP="005976DD">
      <w:pPr>
        <w:ind w:left="720"/>
        <w:rPr>
          <w:lang w:val="en-GB"/>
        </w:rPr>
      </w:pPr>
      <w:r w:rsidRPr="00AC31F8">
        <w:rPr>
          <w:noProof/>
          <w:lang w:eastAsia="de-CH"/>
        </w:rPr>
        <w:lastRenderedPageBreak/>
        <w:drawing>
          <wp:inline distT="0" distB="0" distL="0" distR="0" wp14:anchorId="27DD03C7" wp14:editId="5FAB8653">
            <wp:extent cx="5616442" cy="903829"/>
            <wp:effectExtent l="0" t="0" r="381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644611" cy="908362"/>
                    </a:xfrm>
                    <a:prstGeom prst="rect">
                      <a:avLst/>
                    </a:prstGeom>
                  </pic:spPr>
                </pic:pic>
              </a:graphicData>
            </a:graphic>
          </wp:inline>
        </w:drawing>
      </w:r>
    </w:p>
    <w:p w14:paraId="3BC3280C" w14:textId="5280BE36" w:rsidR="00B03420" w:rsidRPr="00AC31F8" w:rsidRDefault="00E85B31" w:rsidP="00ED30C6">
      <w:pPr>
        <w:pStyle w:val="Caption"/>
        <w:ind w:hanging="556"/>
        <w:rPr>
          <w:lang w:val="en-GB"/>
        </w:rPr>
      </w:pPr>
      <w:bookmarkStart w:id="306" w:name="_Ref45977200"/>
      <w:bookmarkStart w:id="307" w:name="_Toc46067161"/>
      <w:bookmarkStart w:id="308" w:name="_Toc46237548"/>
      <w:r w:rsidRPr="00AC31F8">
        <w:rPr>
          <w:lang w:val="en-GB"/>
        </w:rPr>
        <w:t xml:space="preserve">Figure </w:t>
      </w:r>
      <w:r w:rsidR="001729B8" w:rsidRPr="00AC31F8">
        <w:rPr>
          <w:lang w:val="en-GB"/>
        </w:rPr>
        <w:fldChar w:fldCharType="begin"/>
      </w:r>
      <w:r w:rsidR="001729B8" w:rsidRPr="00AC31F8">
        <w:rPr>
          <w:lang w:val="en-GB"/>
        </w:rPr>
        <w:instrText xml:space="preserve"> SEQ Figure \* ARABIC </w:instrText>
      </w:r>
      <w:r w:rsidR="001729B8" w:rsidRPr="00AC31F8">
        <w:rPr>
          <w:lang w:val="en-GB"/>
        </w:rPr>
        <w:fldChar w:fldCharType="separate"/>
      </w:r>
      <w:r w:rsidR="00FB5F37" w:rsidRPr="00AC31F8">
        <w:rPr>
          <w:noProof/>
          <w:lang w:val="en-GB"/>
        </w:rPr>
        <w:t>41</w:t>
      </w:r>
      <w:r w:rsidR="001729B8" w:rsidRPr="00AC31F8">
        <w:rPr>
          <w:noProof/>
          <w:lang w:val="en-GB"/>
        </w:rPr>
        <w:fldChar w:fldCharType="end"/>
      </w:r>
      <w:bookmarkEnd w:id="306"/>
      <w:r w:rsidRPr="00AC31F8">
        <w:rPr>
          <w:lang w:val="en-GB"/>
        </w:rPr>
        <w:t xml:space="preserve">: </w:t>
      </w:r>
      <w:r w:rsidR="00106A04" w:rsidRPr="00AC31F8">
        <w:rPr>
          <w:lang w:val="en-GB"/>
        </w:rPr>
        <w:t>Hook, which is responsible for taking and saving the screenshots</w:t>
      </w:r>
      <w:bookmarkEnd w:id="307"/>
      <w:bookmarkEnd w:id="308"/>
    </w:p>
    <w:p w14:paraId="0519FF56" w14:textId="26224E48" w:rsidR="0024697F" w:rsidRPr="00AC31F8" w:rsidRDefault="00EE7004" w:rsidP="006726B6">
      <w:pPr>
        <w:rPr>
          <w:lang w:val="en-GB"/>
        </w:rPr>
      </w:pPr>
      <w:r w:rsidRPr="00AC31F8">
        <w:rPr>
          <w:lang w:val="en-GB"/>
        </w:rPr>
        <w:t xml:space="preserve">In order to write the glue code more clearly and </w:t>
      </w:r>
      <w:r w:rsidR="000B367D" w:rsidRPr="00AC31F8">
        <w:rPr>
          <w:lang w:val="en-GB"/>
        </w:rPr>
        <w:t>maintainable</w:t>
      </w:r>
      <w:r w:rsidRPr="00AC31F8">
        <w:rPr>
          <w:lang w:val="en-GB"/>
        </w:rPr>
        <w:t>, it turned out to be helpful if the GUI elements of the JBA were given a descriptive and unique ID. This allow</w:t>
      </w:r>
      <w:r w:rsidR="007A6539" w:rsidRPr="00AC31F8">
        <w:rPr>
          <w:lang w:val="en-GB"/>
        </w:rPr>
        <w:t>ed</w:t>
      </w:r>
      <w:r w:rsidRPr="00AC31F8">
        <w:rPr>
          <w:lang w:val="en-GB"/>
        </w:rPr>
        <w:t xml:space="preserve"> the elements to be addressed by Selenium via this ID. If, on the other hand, the elements are accessed via the DOM, the correct element may no longer be found</w:t>
      </w:r>
      <w:r w:rsidR="001831D2" w:rsidRPr="00AC31F8">
        <w:rPr>
          <w:lang w:val="en-GB"/>
        </w:rPr>
        <w:t>,</w:t>
      </w:r>
      <w:r w:rsidRPr="00AC31F8">
        <w:rPr>
          <w:lang w:val="en-GB"/>
        </w:rPr>
        <w:t xml:space="preserve"> or the wrong element may be accessed if the DOM has changed due to a change on the </w:t>
      </w:r>
      <w:r w:rsidR="007A6539" w:rsidRPr="00AC31F8">
        <w:rPr>
          <w:lang w:val="en-GB"/>
        </w:rPr>
        <w:t>W</w:t>
      </w:r>
      <w:r w:rsidRPr="00AC31F8">
        <w:rPr>
          <w:lang w:val="en-GB"/>
        </w:rPr>
        <w:t>eb page</w:t>
      </w:r>
      <w:r w:rsidR="005C02C1" w:rsidRPr="00AC31F8">
        <w:rPr>
          <w:lang w:val="en-GB"/>
        </w:rPr>
        <w:t>.</w:t>
      </w:r>
    </w:p>
    <w:p w14:paraId="0D21EBEA" w14:textId="61E23825" w:rsidR="00FF7B18" w:rsidRPr="00AC31F8" w:rsidRDefault="00FF7B18" w:rsidP="006726B6">
      <w:pPr>
        <w:rPr>
          <w:lang w:val="en-GB"/>
        </w:rPr>
      </w:pPr>
      <w:r w:rsidRPr="00AC31F8">
        <w:rPr>
          <w:lang w:val="en-GB"/>
        </w:rPr>
        <w:t>The glue code implemented in the course of this project can be found in the Appendices VIII-XIII.</w:t>
      </w:r>
    </w:p>
    <w:p w14:paraId="14EFA695" w14:textId="30EB9304" w:rsidR="00270BF3" w:rsidRPr="00AC31F8" w:rsidRDefault="00270BF3" w:rsidP="00270BF3">
      <w:pPr>
        <w:pStyle w:val="Heading3"/>
        <w:rPr>
          <w:lang w:val="en-GB"/>
        </w:rPr>
      </w:pPr>
      <w:bookmarkStart w:id="309" w:name="_Toc46067085"/>
      <w:bookmarkStart w:id="310" w:name="_Toc46238942"/>
      <w:r w:rsidRPr="00AC31F8">
        <w:rPr>
          <w:lang w:val="en-GB"/>
        </w:rPr>
        <w:t>Test R</w:t>
      </w:r>
      <w:r w:rsidR="00555AB8" w:rsidRPr="00AC31F8">
        <w:rPr>
          <w:lang w:val="en-GB"/>
        </w:rPr>
        <w:t>esults as Cucumber Reports</w:t>
      </w:r>
      <w:bookmarkEnd w:id="309"/>
      <w:bookmarkEnd w:id="310"/>
    </w:p>
    <w:p w14:paraId="48D6668A" w14:textId="24D368C3" w:rsidR="000074C5" w:rsidRPr="00AC31F8" w:rsidRDefault="00AC4BAE" w:rsidP="006726B6">
      <w:pPr>
        <w:rPr>
          <w:lang w:val="en-GB"/>
        </w:rPr>
      </w:pPr>
      <w:r w:rsidRPr="00AC31F8">
        <w:rPr>
          <w:lang w:val="en-GB"/>
        </w:rPr>
        <w:t xml:space="preserve">The test results </w:t>
      </w:r>
      <w:r w:rsidR="00E13821" w:rsidRPr="00AC31F8">
        <w:rPr>
          <w:lang w:val="en-GB"/>
        </w:rPr>
        <w:t>were</w:t>
      </w:r>
      <w:r w:rsidRPr="00AC31F8">
        <w:rPr>
          <w:lang w:val="en-GB"/>
        </w:rPr>
        <w:t xml:space="preserve"> generated by the Cucumber </w:t>
      </w:r>
      <w:r w:rsidR="007A698B" w:rsidRPr="00AC31F8">
        <w:rPr>
          <w:lang w:val="en-GB"/>
        </w:rPr>
        <w:t>t</w:t>
      </w:r>
      <w:r w:rsidRPr="00AC31F8">
        <w:rPr>
          <w:lang w:val="en-GB"/>
        </w:rPr>
        <w:t xml:space="preserve">est </w:t>
      </w:r>
      <w:r w:rsidR="007A698B" w:rsidRPr="00AC31F8">
        <w:rPr>
          <w:lang w:val="en-GB"/>
        </w:rPr>
        <w:t>r</w:t>
      </w:r>
      <w:r w:rsidRPr="00AC31F8">
        <w:rPr>
          <w:lang w:val="en-GB"/>
        </w:rPr>
        <w:t xml:space="preserve">unner in combination with the </w:t>
      </w:r>
      <w:r w:rsidR="003E4560">
        <w:rPr>
          <w:lang w:val="en-CH"/>
        </w:rPr>
        <w:t>Cucumber</w:t>
      </w:r>
      <w:r w:rsidR="00FA4B0A" w:rsidRPr="00AC31F8">
        <w:rPr>
          <w:lang w:val="en-GB"/>
        </w:rPr>
        <w:t>-Scenarioo-</w:t>
      </w:r>
      <w:r w:rsidRPr="00AC31F8">
        <w:rPr>
          <w:lang w:val="en-GB"/>
        </w:rPr>
        <w:t xml:space="preserve">plugin as xml reports and </w:t>
      </w:r>
      <w:r w:rsidR="00442AC2" w:rsidRPr="00AC31F8">
        <w:rPr>
          <w:lang w:val="en-GB"/>
        </w:rPr>
        <w:t>linked</w:t>
      </w:r>
      <w:r w:rsidRPr="00AC31F8">
        <w:rPr>
          <w:lang w:val="en-GB"/>
        </w:rPr>
        <w:t xml:space="preserve"> with the screenshots. To make these </w:t>
      </w:r>
      <w:r w:rsidR="007A698B" w:rsidRPr="00AC31F8">
        <w:rPr>
          <w:lang w:val="en-GB"/>
        </w:rPr>
        <w:t>test results</w:t>
      </w:r>
      <w:r w:rsidRPr="00AC31F8">
        <w:rPr>
          <w:lang w:val="en-GB"/>
        </w:rPr>
        <w:t xml:space="preserve"> accessible, they </w:t>
      </w:r>
      <w:r w:rsidR="00E13821" w:rsidRPr="00AC31F8">
        <w:rPr>
          <w:lang w:val="en-GB"/>
        </w:rPr>
        <w:t>were</w:t>
      </w:r>
      <w:r w:rsidRPr="00AC31F8">
        <w:rPr>
          <w:lang w:val="en-GB"/>
        </w:rPr>
        <w:t xml:space="preserve"> stored in a folder that </w:t>
      </w:r>
      <w:r w:rsidR="00E13821" w:rsidRPr="00AC31F8">
        <w:rPr>
          <w:lang w:val="en-GB"/>
        </w:rPr>
        <w:t>was</w:t>
      </w:r>
      <w:r w:rsidRPr="00AC31F8">
        <w:rPr>
          <w:lang w:val="en-GB"/>
        </w:rPr>
        <w:t xml:space="preserve"> automatically created specifically for this purpose so that this information </w:t>
      </w:r>
      <w:r w:rsidR="00FA4B0A" w:rsidRPr="00AC31F8">
        <w:rPr>
          <w:lang w:val="en-GB"/>
        </w:rPr>
        <w:t>could</w:t>
      </w:r>
      <w:r w:rsidRPr="00AC31F8">
        <w:rPr>
          <w:lang w:val="en-GB"/>
        </w:rPr>
        <w:t xml:space="preserve"> be displayed by Scenarioo</w:t>
      </w:r>
      <w:r w:rsidR="00B418E8" w:rsidRPr="00AC31F8">
        <w:rPr>
          <w:lang w:val="en-GB"/>
        </w:rPr>
        <w:t>.</w:t>
      </w:r>
    </w:p>
    <w:p w14:paraId="137B6F77" w14:textId="2B2543CC" w:rsidR="00D76F1B" w:rsidRPr="00AC31F8" w:rsidRDefault="002747FD" w:rsidP="006726B6">
      <w:pPr>
        <w:pStyle w:val="Heading2"/>
        <w:rPr>
          <w:lang w:val="en-GB"/>
        </w:rPr>
      </w:pPr>
      <w:bookmarkStart w:id="311" w:name="_Toc46067086"/>
      <w:bookmarkStart w:id="312" w:name="_Toc46238943"/>
      <w:r w:rsidRPr="00AC31F8">
        <w:rPr>
          <w:lang w:val="en-GB"/>
        </w:rPr>
        <w:t>Test Review</w:t>
      </w:r>
      <w:bookmarkEnd w:id="311"/>
      <w:bookmarkEnd w:id="312"/>
    </w:p>
    <w:p w14:paraId="4FA6BE74" w14:textId="38710906" w:rsidR="007F7EF8" w:rsidRDefault="00973427" w:rsidP="007F7EF8">
      <w:pPr>
        <w:rPr>
          <w:lang w:val="en-GB" w:eastAsia="de-DE"/>
        </w:rPr>
      </w:pPr>
      <w:r w:rsidRPr="00AC31F8">
        <w:rPr>
          <w:lang w:val="en-GB" w:eastAsia="de-DE"/>
        </w:rPr>
        <w:t xml:space="preserve">As </w:t>
      </w:r>
      <w:r w:rsidR="00CA3952">
        <w:rPr>
          <w:lang w:val="en-CH" w:eastAsia="de-DE"/>
        </w:rPr>
        <w:t>explained</w:t>
      </w:r>
      <w:r w:rsidRPr="00AC31F8">
        <w:rPr>
          <w:lang w:val="en-GB" w:eastAsia="de-DE"/>
        </w:rPr>
        <w:t>, a test review must take place after the test execution to meet the GAMP5 requirements. The purpose of the test review is to check the test results and to uncover any errors in the JBA, the feature files or the glue code. Based on the test review, the next steps are determined in a risk-based manner. In the ideal case, the OQ is passed, the OQ process can be completed and the PQ process can be started</w:t>
      </w:r>
      <w:r w:rsidR="003906FA" w:rsidRPr="00AC31F8">
        <w:rPr>
          <w:lang w:val="en-GB" w:eastAsia="de-DE"/>
        </w:rPr>
        <w:t>.</w:t>
      </w:r>
    </w:p>
    <w:p w14:paraId="5A3E2A39" w14:textId="264B1E1A" w:rsidR="008C4AB1" w:rsidRPr="00AC31F8" w:rsidRDefault="008C4AB1" w:rsidP="008C4AB1">
      <w:pPr>
        <w:tabs>
          <w:tab w:val="clear" w:pos="851"/>
        </w:tabs>
        <w:spacing w:after="0" w:line="240" w:lineRule="auto"/>
        <w:jc w:val="left"/>
        <w:rPr>
          <w:lang w:val="en-GB" w:eastAsia="de-DE"/>
        </w:rPr>
      </w:pPr>
      <w:r>
        <w:rPr>
          <w:lang w:val="en-GB" w:eastAsia="de-DE"/>
        </w:rPr>
        <w:br w:type="page"/>
      </w:r>
    </w:p>
    <w:p w14:paraId="66B8BCE0" w14:textId="33705D9A" w:rsidR="00D76F1B" w:rsidRPr="00AC31F8" w:rsidRDefault="007A69A0" w:rsidP="007A69A0">
      <w:pPr>
        <w:pStyle w:val="Heading3"/>
        <w:rPr>
          <w:lang w:val="en-GB"/>
        </w:rPr>
      </w:pPr>
      <w:bookmarkStart w:id="313" w:name="_Toc46067087"/>
      <w:bookmarkStart w:id="314" w:name="_Toc46238944"/>
      <w:r w:rsidRPr="00AC31F8">
        <w:rPr>
          <w:lang w:val="en-GB"/>
        </w:rPr>
        <w:t>Review</w:t>
      </w:r>
      <w:r w:rsidR="00433005" w:rsidRPr="00AC31F8">
        <w:rPr>
          <w:lang w:val="en-GB"/>
        </w:rPr>
        <w:t xml:space="preserve"> in Scenarioo</w:t>
      </w:r>
      <w:bookmarkEnd w:id="313"/>
      <w:bookmarkEnd w:id="314"/>
    </w:p>
    <w:p w14:paraId="37931C5D" w14:textId="7F82B334" w:rsidR="007A69A0" w:rsidRPr="00AC31F8" w:rsidRDefault="00B57D95" w:rsidP="006726B6">
      <w:pPr>
        <w:rPr>
          <w:lang w:val="en-GB"/>
        </w:rPr>
      </w:pPr>
      <w:r w:rsidRPr="00AC31F8">
        <w:rPr>
          <w:lang w:val="en-GB"/>
        </w:rPr>
        <w:t>To enable the test review, Scenarioo was given the path where the folders with the test results are stored. This gives Scenarioo access to the test results and enables it to display them in its user interface</w:t>
      </w:r>
      <w:r w:rsidR="00167254" w:rsidRPr="00AC31F8">
        <w:rPr>
          <w:lang w:val="en-GB"/>
        </w:rPr>
        <w:t>:</w:t>
      </w:r>
    </w:p>
    <w:p w14:paraId="27DAA3E9" w14:textId="77777777" w:rsidR="00E85B31" w:rsidRPr="00AC31F8" w:rsidRDefault="00167254" w:rsidP="00E85B31">
      <w:pPr>
        <w:keepNext/>
        <w:rPr>
          <w:lang w:val="en-GB"/>
        </w:rPr>
      </w:pPr>
      <w:r w:rsidRPr="00AC31F8">
        <w:rPr>
          <w:noProof/>
          <w:lang w:eastAsia="de-CH"/>
        </w:rPr>
        <w:lastRenderedPageBreak/>
        <w:drawing>
          <wp:inline distT="0" distB="0" distL="0" distR="0" wp14:anchorId="77B3E41F" wp14:editId="6D51B564">
            <wp:extent cx="6274173" cy="1527858"/>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343614" cy="1544768"/>
                    </a:xfrm>
                    <a:prstGeom prst="rect">
                      <a:avLst/>
                    </a:prstGeom>
                  </pic:spPr>
                </pic:pic>
              </a:graphicData>
            </a:graphic>
          </wp:inline>
        </w:drawing>
      </w:r>
    </w:p>
    <w:p w14:paraId="4CBFD291" w14:textId="3C636B14" w:rsidR="00167254" w:rsidRPr="00AC31F8" w:rsidRDefault="00E85B31" w:rsidP="00E85B31">
      <w:pPr>
        <w:pStyle w:val="Caption"/>
        <w:rPr>
          <w:lang w:val="en-GB"/>
        </w:rPr>
      </w:pPr>
      <w:bookmarkStart w:id="315" w:name="_Toc46067162"/>
      <w:bookmarkStart w:id="316" w:name="_Toc46237549"/>
      <w:r w:rsidRPr="00AC31F8">
        <w:rPr>
          <w:lang w:val="en-GB"/>
        </w:rPr>
        <w:t xml:space="preserve">Figure </w:t>
      </w:r>
      <w:r w:rsidRPr="00AC31F8">
        <w:rPr>
          <w:lang w:val="en-GB"/>
        </w:rPr>
        <w:fldChar w:fldCharType="begin"/>
      </w:r>
      <w:r w:rsidRPr="00AC31F8">
        <w:rPr>
          <w:lang w:val="en-GB"/>
        </w:rPr>
        <w:instrText xml:space="preserve"> SEQ Figure \* ARABIC </w:instrText>
      </w:r>
      <w:r w:rsidRPr="00AC31F8">
        <w:rPr>
          <w:lang w:val="en-GB"/>
        </w:rPr>
        <w:fldChar w:fldCharType="separate"/>
      </w:r>
      <w:r w:rsidR="00FB5F37" w:rsidRPr="00AC31F8">
        <w:rPr>
          <w:noProof/>
          <w:lang w:val="en-GB"/>
        </w:rPr>
        <w:t>42</w:t>
      </w:r>
      <w:r w:rsidRPr="00AC31F8">
        <w:rPr>
          <w:lang w:val="en-GB"/>
        </w:rPr>
        <w:fldChar w:fldCharType="end"/>
      </w:r>
      <w:r w:rsidRPr="00AC31F8">
        <w:rPr>
          <w:lang w:val="en-GB"/>
        </w:rPr>
        <w:t>: Different runs that can be viewed in Scenarioo</w:t>
      </w:r>
      <w:bookmarkEnd w:id="315"/>
      <w:bookmarkEnd w:id="316"/>
    </w:p>
    <w:p w14:paraId="196F4422" w14:textId="77777777" w:rsidR="00105D30" w:rsidRDefault="00105D30" w:rsidP="006726B6">
      <w:pPr>
        <w:rPr>
          <w:lang w:val="en-GB"/>
        </w:rPr>
      </w:pPr>
    </w:p>
    <w:p w14:paraId="10EE20C6" w14:textId="0410F40D" w:rsidR="007A69A0" w:rsidRPr="00AC31F8" w:rsidRDefault="00F80FAE" w:rsidP="006726B6">
      <w:pPr>
        <w:rPr>
          <w:lang w:val="en-GB"/>
        </w:rPr>
      </w:pPr>
      <w:r w:rsidRPr="00AC31F8">
        <w:rPr>
          <w:lang w:val="en-GB"/>
        </w:rPr>
        <w:t>Scenarioo presents the test results on four levels</w:t>
      </w:r>
      <w:r w:rsidR="00D06A3F" w:rsidRPr="00AC31F8">
        <w:rPr>
          <w:lang w:val="en-GB"/>
        </w:rPr>
        <w:t>:</w:t>
      </w:r>
    </w:p>
    <w:p w14:paraId="29F69243" w14:textId="5C9582AC" w:rsidR="00624970" w:rsidRDefault="000C6C24" w:rsidP="000C6C24">
      <w:pPr>
        <w:pStyle w:val="ListParagraph"/>
        <w:numPr>
          <w:ilvl w:val="0"/>
          <w:numId w:val="36"/>
        </w:numPr>
        <w:rPr>
          <w:lang w:val="en-GB"/>
        </w:rPr>
      </w:pPr>
      <w:r w:rsidRPr="00AC31F8">
        <w:rPr>
          <w:lang w:val="en-GB"/>
        </w:rPr>
        <w:t xml:space="preserve">The overview level on which the features (called 'use cases' in Scenarioo) and the final result of the tests for each feature </w:t>
      </w:r>
      <w:r w:rsidR="00711021" w:rsidRPr="00AC31F8">
        <w:rPr>
          <w:lang w:val="en-GB"/>
        </w:rPr>
        <w:t>is</w:t>
      </w:r>
      <w:r w:rsidRPr="00AC31F8">
        <w:rPr>
          <w:lang w:val="en-GB"/>
        </w:rPr>
        <w:t xml:space="preserve"> displayed</w:t>
      </w:r>
      <w:r w:rsidR="00467F27" w:rsidRPr="00AC31F8">
        <w:rPr>
          <w:lang w:val="en-GB"/>
        </w:rPr>
        <w:t>:</w:t>
      </w:r>
    </w:p>
    <w:p w14:paraId="6EC2F4C5" w14:textId="77777777" w:rsidR="00105D30" w:rsidRPr="00AC31F8" w:rsidRDefault="00105D30" w:rsidP="00105D30">
      <w:pPr>
        <w:pStyle w:val="ListParagraph"/>
        <w:rPr>
          <w:lang w:val="en-GB"/>
        </w:rPr>
      </w:pPr>
    </w:p>
    <w:p w14:paraId="3A10DE37" w14:textId="77777777" w:rsidR="002110D1" w:rsidRPr="00AC31F8" w:rsidRDefault="0078228B" w:rsidP="002110D1">
      <w:pPr>
        <w:keepNext/>
        <w:ind w:left="720"/>
        <w:rPr>
          <w:lang w:val="en-GB"/>
        </w:rPr>
      </w:pPr>
      <w:r w:rsidRPr="00AC31F8">
        <w:rPr>
          <w:noProof/>
          <w:lang w:eastAsia="de-CH"/>
        </w:rPr>
        <w:drawing>
          <wp:inline distT="0" distB="0" distL="0" distR="0" wp14:anchorId="763916FA" wp14:editId="4D2C235D">
            <wp:extent cx="6030916" cy="2303362"/>
            <wp:effectExtent l="0" t="0" r="8255"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071763" cy="2318962"/>
                    </a:xfrm>
                    <a:prstGeom prst="rect">
                      <a:avLst/>
                    </a:prstGeom>
                  </pic:spPr>
                </pic:pic>
              </a:graphicData>
            </a:graphic>
          </wp:inline>
        </w:drawing>
      </w:r>
    </w:p>
    <w:p w14:paraId="7B039F53" w14:textId="7B3E9995" w:rsidR="0078228B" w:rsidRPr="00AC31F8" w:rsidRDefault="002110D1" w:rsidP="009B4AB5">
      <w:pPr>
        <w:pStyle w:val="Caption"/>
        <w:ind w:hanging="556"/>
        <w:rPr>
          <w:lang w:val="en-GB"/>
        </w:rPr>
      </w:pPr>
      <w:bookmarkStart w:id="317" w:name="_Toc46067163"/>
      <w:bookmarkStart w:id="318" w:name="_Toc46237550"/>
      <w:r w:rsidRPr="00AC31F8">
        <w:rPr>
          <w:lang w:val="en-GB"/>
        </w:rPr>
        <w:t xml:space="preserve">Figure </w:t>
      </w:r>
      <w:r w:rsidRPr="00AC31F8">
        <w:rPr>
          <w:lang w:val="en-GB"/>
        </w:rPr>
        <w:fldChar w:fldCharType="begin"/>
      </w:r>
      <w:r w:rsidRPr="00AC31F8">
        <w:rPr>
          <w:lang w:val="en-GB"/>
        </w:rPr>
        <w:instrText xml:space="preserve"> SEQ Figure \* ARABIC </w:instrText>
      </w:r>
      <w:r w:rsidRPr="00AC31F8">
        <w:rPr>
          <w:lang w:val="en-GB"/>
        </w:rPr>
        <w:fldChar w:fldCharType="separate"/>
      </w:r>
      <w:r w:rsidR="00FB5F37" w:rsidRPr="00AC31F8">
        <w:rPr>
          <w:noProof/>
          <w:lang w:val="en-GB"/>
        </w:rPr>
        <w:t>43</w:t>
      </w:r>
      <w:r w:rsidRPr="00AC31F8">
        <w:rPr>
          <w:lang w:val="en-GB"/>
        </w:rPr>
        <w:fldChar w:fldCharType="end"/>
      </w:r>
      <w:r w:rsidRPr="00AC31F8">
        <w:rPr>
          <w:lang w:val="en-GB"/>
        </w:rPr>
        <w:t>: Feature overview in Scenarioo</w:t>
      </w:r>
      <w:bookmarkEnd w:id="317"/>
      <w:bookmarkEnd w:id="318"/>
    </w:p>
    <w:p w14:paraId="1D18A117" w14:textId="7CA51277" w:rsidR="0078228B" w:rsidRPr="00AC31F8" w:rsidRDefault="009C18B0" w:rsidP="00A64466">
      <w:pPr>
        <w:ind w:left="720"/>
        <w:rPr>
          <w:lang w:val="en-GB"/>
        </w:rPr>
      </w:pPr>
      <w:r w:rsidRPr="00AC31F8">
        <w:rPr>
          <w:lang w:val="en-GB"/>
        </w:rPr>
        <w:t>At this level, it is also possible to display which test it is, when and by whom it was performed. In the context of the present prototype this was achieved by a manual entry in the corresponding test result xml file to show that it is possible and how it would look like. In a real implemented OQ Test App the tester could enter this via an appropriate user interface, if the data could not be automatically taken over by the system (e.g. tester identification</w:t>
      </w:r>
      <w:r w:rsidR="00C6059F" w:rsidRPr="00AC31F8">
        <w:rPr>
          <w:lang w:val="en-GB"/>
        </w:rPr>
        <w:t>/authentication</w:t>
      </w:r>
      <w:r w:rsidRPr="00AC31F8">
        <w:rPr>
          <w:lang w:val="en-GB"/>
        </w:rPr>
        <w:t xml:space="preserve"> by single-sign</w:t>
      </w:r>
      <w:r w:rsidR="00A64466" w:rsidRPr="00AC31F8">
        <w:rPr>
          <w:lang w:val="en-GB"/>
        </w:rPr>
        <w:t>-</w:t>
      </w:r>
      <w:r w:rsidRPr="00AC31F8">
        <w:rPr>
          <w:lang w:val="en-GB"/>
        </w:rPr>
        <w:t>on).</w:t>
      </w:r>
    </w:p>
    <w:p w14:paraId="1A4AC39E" w14:textId="781C0DE8" w:rsidR="00624970" w:rsidRPr="00AC31F8" w:rsidRDefault="00190C9C" w:rsidP="00190C9C">
      <w:pPr>
        <w:pStyle w:val="ListParagraph"/>
        <w:numPr>
          <w:ilvl w:val="0"/>
          <w:numId w:val="36"/>
        </w:numPr>
        <w:rPr>
          <w:lang w:val="en-GB"/>
        </w:rPr>
      </w:pPr>
      <w:r w:rsidRPr="00AC31F8">
        <w:rPr>
          <w:lang w:val="en-GB"/>
        </w:rPr>
        <w:t>The feature level displays the test results at the level of the scenarios that are intended to test the corresponding feature</w:t>
      </w:r>
      <w:r w:rsidR="003A0F3D" w:rsidRPr="00AC31F8">
        <w:rPr>
          <w:lang w:val="en-GB"/>
        </w:rPr>
        <w:t>:</w:t>
      </w:r>
    </w:p>
    <w:p w14:paraId="1EC7122A" w14:textId="77777777" w:rsidR="00FE710D" w:rsidRPr="00AC31F8" w:rsidRDefault="003A0F3D" w:rsidP="00FE710D">
      <w:pPr>
        <w:pStyle w:val="ListParagraph"/>
        <w:keepNext/>
        <w:rPr>
          <w:lang w:val="en-GB"/>
        </w:rPr>
      </w:pPr>
      <w:r w:rsidRPr="00AC31F8">
        <w:rPr>
          <w:noProof/>
          <w:lang w:eastAsia="de-CH"/>
        </w:rPr>
        <w:lastRenderedPageBreak/>
        <w:drawing>
          <wp:inline distT="0" distB="0" distL="0" distR="0" wp14:anchorId="44661F61" wp14:editId="2978E7FA">
            <wp:extent cx="6045141" cy="2702689"/>
            <wp:effectExtent l="0" t="0" r="0"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060552" cy="2709579"/>
                    </a:xfrm>
                    <a:prstGeom prst="rect">
                      <a:avLst/>
                    </a:prstGeom>
                  </pic:spPr>
                </pic:pic>
              </a:graphicData>
            </a:graphic>
          </wp:inline>
        </w:drawing>
      </w:r>
    </w:p>
    <w:p w14:paraId="0D54F4B6" w14:textId="0F3C9607" w:rsidR="00F518E7" w:rsidRDefault="00FE710D" w:rsidP="00F518E7">
      <w:pPr>
        <w:pStyle w:val="Caption"/>
        <w:ind w:hanging="556"/>
        <w:rPr>
          <w:lang w:val="en-GB"/>
        </w:rPr>
      </w:pPr>
      <w:bookmarkStart w:id="319" w:name="_Toc46067164"/>
      <w:bookmarkStart w:id="320" w:name="_Toc46237551"/>
      <w:r w:rsidRPr="00AC31F8">
        <w:rPr>
          <w:lang w:val="en-GB"/>
        </w:rPr>
        <w:t xml:space="preserve">Figure </w:t>
      </w:r>
      <w:r w:rsidRPr="00AC31F8">
        <w:rPr>
          <w:lang w:val="en-GB"/>
        </w:rPr>
        <w:fldChar w:fldCharType="begin"/>
      </w:r>
      <w:r w:rsidRPr="00AC31F8">
        <w:rPr>
          <w:lang w:val="en-GB"/>
        </w:rPr>
        <w:instrText xml:space="preserve"> SEQ Figure \* ARABIC </w:instrText>
      </w:r>
      <w:r w:rsidRPr="00AC31F8">
        <w:rPr>
          <w:lang w:val="en-GB"/>
        </w:rPr>
        <w:fldChar w:fldCharType="separate"/>
      </w:r>
      <w:r w:rsidR="00FB5F37" w:rsidRPr="00AC31F8">
        <w:rPr>
          <w:noProof/>
          <w:lang w:val="en-GB"/>
        </w:rPr>
        <w:t>44</w:t>
      </w:r>
      <w:r w:rsidRPr="00AC31F8">
        <w:rPr>
          <w:lang w:val="en-GB"/>
        </w:rPr>
        <w:fldChar w:fldCharType="end"/>
      </w:r>
      <w:r w:rsidRPr="00AC31F8">
        <w:rPr>
          <w:lang w:val="en-GB"/>
        </w:rPr>
        <w:t>: Overview of all scenarios of a feature</w:t>
      </w:r>
      <w:bookmarkEnd w:id="319"/>
      <w:bookmarkEnd w:id="320"/>
    </w:p>
    <w:p w14:paraId="37DB644D" w14:textId="6C8315A7" w:rsidR="00FA4F07" w:rsidRPr="00AC31F8" w:rsidRDefault="00853702" w:rsidP="00853702">
      <w:pPr>
        <w:ind w:left="720"/>
        <w:rPr>
          <w:lang w:val="en-GB"/>
        </w:rPr>
      </w:pPr>
      <w:r w:rsidRPr="00AC31F8">
        <w:rPr>
          <w:lang w:val="en-GB"/>
        </w:rPr>
        <w:t>In addition, information from the specification brief section of the feature file is displayed automatically by the Cucumber-S</w:t>
      </w:r>
      <w:proofErr w:type="spellStart"/>
      <w:r w:rsidR="00406543">
        <w:rPr>
          <w:lang w:val="en-CH"/>
        </w:rPr>
        <w:t>cen</w:t>
      </w:r>
      <w:proofErr w:type="spellEnd"/>
      <w:r w:rsidRPr="00AC31F8">
        <w:rPr>
          <w:lang w:val="en-GB"/>
        </w:rPr>
        <w:t>a</w:t>
      </w:r>
      <w:r w:rsidR="00406543">
        <w:rPr>
          <w:lang w:val="en-CH"/>
        </w:rPr>
        <w:t>r</w:t>
      </w:r>
      <w:proofErr w:type="spellStart"/>
      <w:r w:rsidRPr="00AC31F8">
        <w:rPr>
          <w:lang w:val="en-GB"/>
        </w:rPr>
        <w:t>ioo</w:t>
      </w:r>
      <w:proofErr w:type="spellEnd"/>
      <w:r w:rsidRPr="00AC31F8">
        <w:rPr>
          <w:lang w:val="en-GB"/>
        </w:rPr>
        <w:t>-plugin. This information allows the test reviewer to check the completeness of the tests performed by the OQ Test App. In this context it is important that the expected extent (size) of scenarios and steps is specified in the specification brief</w:t>
      </w:r>
      <w:r w:rsidR="00C57B7F" w:rsidRPr="00AC31F8">
        <w:rPr>
          <w:lang w:val="en-GB"/>
        </w:rPr>
        <w:t>:</w:t>
      </w:r>
    </w:p>
    <w:p w14:paraId="0CA2CD9A" w14:textId="77777777" w:rsidR="003630A5" w:rsidRPr="00AC31F8" w:rsidRDefault="009A418D" w:rsidP="003630A5">
      <w:pPr>
        <w:pStyle w:val="ListParagraph"/>
        <w:keepNext/>
        <w:rPr>
          <w:lang w:val="en-GB"/>
        </w:rPr>
      </w:pPr>
      <w:r w:rsidRPr="00AC31F8">
        <w:rPr>
          <w:noProof/>
          <w:lang w:eastAsia="de-CH"/>
        </w:rPr>
        <w:drawing>
          <wp:inline distT="0" distB="0" distL="0" distR="0" wp14:anchorId="7C17B5AC" wp14:editId="5F0C8F48">
            <wp:extent cx="5346700" cy="2688882"/>
            <wp:effectExtent l="0" t="0" r="635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16478" cy="2723974"/>
                    </a:xfrm>
                    <a:prstGeom prst="rect">
                      <a:avLst/>
                    </a:prstGeom>
                  </pic:spPr>
                </pic:pic>
              </a:graphicData>
            </a:graphic>
          </wp:inline>
        </w:drawing>
      </w:r>
    </w:p>
    <w:p w14:paraId="2B41AD7B" w14:textId="01B042B9" w:rsidR="004A5CDB" w:rsidRPr="00F518E7" w:rsidRDefault="003630A5" w:rsidP="00470877">
      <w:pPr>
        <w:pStyle w:val="Caption"/>
        <w:ind w:hanging="556"/>
        <w:rPr>
          <w:lang w:val="en-GB"/>
        </w:rPr>
      </w:pPr>
      <w:bookmarkStart w:id="321" w:name="_Toc46067165"/>
      <w:bookmarkStart w:id="322" w:name="_Toc46237552"/>
      <w:r w:rsidRPr="00AC31F8">
        <w:rPr>
          <w:lang w:val="en-GB"/>
        </w:rPr>
        <w:t xml:space="preserve">Figure </w:t>
      </w:r>
      <w:r w:rsidRPr="00AC31F8">
        <w:rPr>
          <w:lang w:val="en-GB"/>
        </w:rPr>
        <w:fldChar w:fldCharType="begin"/>
      </w:r>
      <w:r w:rsidRPr="00AC31F8">
        <w:rPr>
          <w:lang w:val="en-GB"/>
        </w:rPr>
        <w:instrText xml:space="preserve"> SEQ Figure \* ARABIC </w:instrText>
      </w:r>
      <w:r w:rsidRPr="00AC31F8">
        <w:rPr>
          <w:lang w:val="en-GB"/>
        </w:rPr>
        <w:fldChar w:fldCharType="separate"/>
      </w:r>
      <w:r w:rsidR="00FB5F37" w:rsidRPr="00AC31F8">
        <w:rPr>
          <w:noProof/>
          <w:lang w:val="en-GB"/>
        </w:rPr>
        <w:t>45</w:t>
      </w:r>
      <w:r w:rsidRPr="00AC31F8">
        <w:rPr>
          <w:lang w:val="en-GB"/>
        </w:rPr>
        <w:fldChar w:fldCharType="end"/>
      </w:r>
      <w:r w:rsidRPr="00AC31F8">
        <w:rPr>
          <w:lang w:val="en-GB"/>
        </w:rPr>
        <w:t>: Indication of the testing extend to control the test coverage of the test runner</w:t>
      </w:r>
      <w:bookmarkEnd w:id="321"/>
      <w:bookmarkEnd w:id="322"/>
    </w:p>
    <w:p w14:paraId="50C37CB5" w14:textId="0D7409F8" w:rsidR="00D900C5" w:rsidRPr="00AC31F8" w:rsidRDefault="00BE3C38" w:rsidP="00BE3C38">
      <w:pPr>
        <w:pStyle w:val="ListParagraph"/>
        <w:numPr>
          <w:ilvl w:val="0"/>
          <w:numId w:val="36"/>
        </w:numPr>
        <w:rPr>
          <w:lang w:val="en-GB"/>
        </w:rPr>
      </w:pPr>
      <w:r w:rsidRPr="00AC31F8">
        <w:rPr>
          <w:lang w:val="en-GB"/>
        </w:rPr>
        <w:lastRenderedPageBreak/>
        <w:t>The scenario level shows an overview of the individual steps of a scenario with the corresponding screenshots</w:t>
      </w:r>
      <w:r w:rsidR="00017492" w:rsidRPr="00AC31F8">
        <w:rPr>
          <w:lang w:val="en-GB"/>
        </w:rPr>
        <w:t>:</w:t>
      </w:r>
    </w:p>
    <w:p w14:paraId="3811CB2D" w14:textId="24BBB074" w:rsidR="008D3FB9" w:rsidRPr="00AC31F8" w:rsidRDefault="003630A5" w:rsidP="00D900C5">
      <w:pPr>
        <w:pStyle w:val="ListParagraph"/>
        <w:rPr>
          <w:lang w:val="en-GB"/>
        </w:rPr>
      </w:pPr>
      <w:r w:rsidRPr="00AC31F8">
        <w:rPr>
          <w:noProof/>
          <w:lang w:eastAsia="de-CH"/>
        </w:rPr>
        <mc:AlternateContent>
          <mc:Choice Requires="wps">
            <w:drawing>
              <wp:anchor distT="0" distB="0" distL="114300" distR="114300" simplePos="0" relativeHeight="251658241" behindDoc="0" locked="0" layoutInCell="1" allowOverlap="1" wp14:anchorId="4F6D235D" wp14:editId="6FC67441">
                <wp:simplePos x="0" y="0"/>
                <wp:positionH relativeFrom="column">
                  <wp:posOffset>441960</wp:posOffset>
                </wp:positionH>
                <wp:positionV relativeFrom="paragraph">
                  <wp:posOffset>5866765</wp:posOffset>
                </wp:positionV>
                <wp:extent cx="6018530" cy="635"/>
                <wp:effectExtent l="0" t="0" r="0" b="0"/>
                <wp:wrapNone/>
                <wp:docPr id="59" name="Text Box 59"/>
                <wp:cNvGraphicFramePr/>
                <a:graphic xmlns:a="http://schemas.openxmlformats.org/drawingml/2006/main">
                  <a:graphicData uri="http://schemas.microsoft.com/office/word/2010/wordprocessingShape">
                    <wps:wsp>
                      <wps:cNvSpPr txBox="1"/>
                      <wps:spPr>
                        <a:xfrm>
                          <a:off x="0" y="0"/>
                          <a:ext cx="6018530" cy="635"/>
                        </a:xfrm>
                        <a:prstGeom prst="rect">
                          <a:avLst/>
                        </a:prstGeom>
                        <a:solidFill>
                          <a:prstClr val="white"/>
                        </a:solidFill>
                        <a:ln>
                          <a:noFill/>
                        </a:ln>
                      </wps:spPr>
                      <wps:txbx>
                        <w:txbxContent>
                          <w:p w14:paraId="58A25B6D" w14:textId="32E547EE" w:rsidR="000E1177" w:rsidRPr="003630A5" w:rsidRDefault="000E1177" w:rsidP="003630A5">
                            <w:pPr>
                              <w:pStyle w:val="Caption"/>
                              <w:rPr>
                                <w:noProof/>
                                <w:szCs w:val="24"/>
                                <w:lang w:val="en-GB" w:eastAsia="en-US"/>
                              </w:rPr>
                            </w:pPr>
                            <w:bookmarkStart w:id="323" w:name="_Toc46067166"/>
                            <w:bookmarkStart w:id="324" w:name="_Toc46237553"/>
                            <w:r w:rsidRPr="003630A5">
                              <w:rPr>
                                <w:lang w:val="en-GB"/>
                              </w:rPr>
                              <w:t xml:space="preserve">Figure </w:t>
                            </w:r>
                            <w:r>
                              <w:fldChar w:fldCharType="begin"/>
                            </w:r>
                            <w:r w:rsidRPr="003630A5">
                              <w:rPr>
                                <w:lang w:val="en-GB"/>
                              </w:rPr>
                              <w:instrText xml:space="preserve"> SEQ Figure \* ARABIC </w:instrText>
                            </w:r>
                            <w:r>
                              <w:fldChar w:fldCharType="separate"/>
                            </w:r>
                            <w:r>
                              <w:rPr>
                                <w:noProof/>
                                <w:lang w:val="en-GB"/>
                              </w:rPr>
                              <w:t>46</w:t>
                            </w:r>
                            <w:r>
                              <w:fldChar w:fldCharType="end"/>
                            </w:r>
                            <w:r w:rsidRPr="008364C8">
                              <w:rPr>
                                <w:lang w:val="en-GB"/>
                              </w:rPr>
                              <w:t>: Step overview of one scenario</w:t>
                            </w:r>
                            <w:bookmarkEnd w:id="323"/>
                            <w:bookmarkEnd w:id="3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F6D235D" id="_x0000_t202" coordsize="21600,21600" o:spt="202" path="m,l,21600r21600,l21600,xe">
                <v:stroke joinstyle="miter"/>
                <v:path gradientshapeok="t" o:connecttype="rect"/>
              </v:shapetype>
              <v:shape id="Text Box 59" o:spid="_x0000_s1026" type="#_x0000_t202" style="position:absolute;left:0;text-align:left;margin-left:34.8pt;margin-top:461.95pt;width:473.9pt;height:.05pt;z-index:25165824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" stroked="f">
                <v:textbox style="mso-fit-shape-to-text:t" inset="0,0,0,0">
                  <w:txbxContent>
                    <w:p w14:paraId="58A25B6D" w14:textId="32E547EE" w:rsidR="000E1177" w:rsidRPr="003630A5" w:rsidRDefault="000E1177" w:rsidP="003630A5">
                      <w:pPr>
                        <w:pStyle w:val="Caption"/>
                        <w:rPr>
                          <w:noProof/>
                          <w:szCs w:val="24"/>
                          <w:lang w:val="en-GB" w:eastAsia="en-US"/>
                        </w:rPr>
                      </w:pPr>
                      <w:bookmarkStart w:id="325" w:name="_Toc46067166"/>
                      <w:bookmarkStart w:id="326" w:name="_Toc46237553"/>
                      <w:r w:rsidRPr="003630A5">
                        <w:rPr>
                          <w:lang w:val="en-GB"/>
                        </w:rPr>
                        <w:t xml:space="preserve">Figure </w:t>
                      </w:r>
                      <w:r>
                        <w:fldChar w:fldCharType="begin"/>
                      </w:r>
                      <w:r w:rsidRPr="003630A5">
                        <w:rPr>
                          <w:lang w:val="en-GB"/>
                        </w:rPr>
                        <w:instrText xml:space="preserve"> SEQ Figure \* ARABIC </w:instrText>
                      </w:r>
                      <w:r>
                        <w:fldChar w:fldCharType="separate"/>
                      </w:r>
                      <w:r>
                        <w:rPr>
                          <w:noProof/>
                          <w:lang w:val="en-GB"/>
                        </w:rPr>
                        <w:t>46</w:t>
                      </w:r>
                      <w:r>
                        <w:fldChar w:fldCharType="end"/>
                      </w:r>
                      <w:r w:rsidRPr="008364C8">
                        <w:rPr>
                          <w:lang w:val="en-GB"/>
                        </w:rPr>
                        <w:t>: Step overview of one scenario</w:t>
                      </w:r>
                      <w:bookmarkEnd w:id="325"/>
                      <w:bookmarkEnd w:id="326"/>
                    </w:p>
                  </w:txbxContent>
                </v:textbox>
              </v:shape>
            </w:pict>
          </mc:Fallback>
        </mc:AlternateContent>
      </w:r>
      <w:r w:rsidR="00D56252" w:rsidRPr="00AC31F8">
        <w:rPr>
          <w:noProof/>
          <w:lang w:eastAsia="de-CH"/>
        </w:rPr>
        <mc:AlternateContent>
          <mc:Choice Requires="wpg">
            <w:drawing>
              <wp:anchor distT="0" distB="0" distL="114300" distR="114300" simplePos="0" relativeHeight="251658240" behindDoc="0" locked="0" layoutInCell="1" allowOverlap="1" wp14:anchorId="1CA1DBA3" wp14:editId="0002E292">
                <wp:simplePos x="0" y="0"/>
                <wp:positionH relativeFrom="column">
                  <wp:posOffset>442233</wp:posOffset>
                </wp:positionH>
                <wp:positionV relativeFrom="paragraph">
                  <wp:posOffset>196287</wp:posOffset>
                </wp:positionV>
                <wp:extent cx="6018836" cy="5613722"/>
                <wp:effectExtent l="0" t="0" r="1270" b="6350"/>
                <wp:wrapNone/>
                <wp:docPr id="45" name="Group 45"/>
                <wp:cNvGraphicFramePr/>
                <a:graphic xmlns:a="http://schemas.openxmlformats.org/drawingml/2006/main">
                  <a:graphicData uri="http://schemas.microsoft.com/office/word/2010/wordprocessingGroup">
                    <wpg:wgp>
                      <wpg:cNvGrpSpPr/>
                      <wpg:grpSpPr>
                        <a:xfrm>
                          <a:off x="0" y="0"/>
                          <a:ext cx="6018836" cy="5613722"/>
                          <a:chOff x="0" y="0"/>
                          <a:chExt cx="5645150" cy="5353335"/>
                        </a:xfrm>
                      </wpg:grpSpPr>
                      <pic:pic xmlns:pic="http://schemas.openxmlformats.org/drawingml/2006/picture">
                        <pic:nvPicPr>
                          <pic:cNvPr id="47" name="Picture 47"/>
                          <pic:cNvPicPr>
                            <a:picLocks noChangeAspect="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645150" cy="4698365"/>
                          </a:xfrm>
                          <a:prstGeom prst="rect">
                            <a:avLst/>
                          </a:prstGeom>
                          <a:noFill/>
                          <a:ln>
                            <a:noFill/>
                          </a:ln>
                        </pic:spPr>
                      </pic:pic>
                      <pic:pic xmlns:pic="http://schemas.openxmlformats.org/drawingml/2006/picture">
                        <pic:nvPicPr>
                          <pic:cNvPr id="44" name="Picture 44"/>
                          <pic:cNvPicPr>
                            <a:picLocks noChangeAspect="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70519" y="4245260"/>
                            <a:ext cx="3696970" cy="110807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7E2C3E9D" id="Group 45" o:spid="_x0000_s1026" style="position:absolute;margin-left:34.8pt;margin-top:15.45pt;width:473.9pt;height:442.05pt;z-index:251658240;mso-width-relative:margin;mso-height-relative:margin" coordsize="56451,535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7" o:spid="_x0000_s1027" type="#_x0000_t75" style="position:absolute;width:56451;height:469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">
                  <v:imagedata r:id="rId72" o:title=""/>
                </v:shape>
                <v:shape id="Picture 44" o:spid="_x0000_s1028" type="#_x0000_t75" style="position:absolute;left:705;top:42452;width:36969;height:110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">
                  <v:imagedata r:id="rId73" o:title=""/>
                </v:shape>
              </v:group>
            </w:pict>
          </mc:Fallback>
        </mc:AlternateContent>
      </w:r>
    </w:p>
    <w:p w14:paraId="79292C21" w14:textId="1CD765E5" w:rsidR="008D3FB9" w:rsidRPr="00AC31F8" w:rsidRDefault="008D3FB9" w:rsidP="008D3FB9">
      <w:pPr>
        <w:ind w:left="720"/>
        <w:rPr>
          <w:lang w:val="en-GB"/>
        </w:rPr>
      </w:pPr>
    </w:p>
    <w:p w14:paraId="75A7FBB8" w14:textId="77777777" w:rsidR="008D3FB9" w:rsidRPr="00AC31F8" w:rsidRDefault="008D3FB9" w:rsidP="008D3FB9">
      <w:pPr>
        <w:ind w:left="720"/>
        <w:rPr>
          <w:lang w:val="en-GB"/>
        </w:rPr>
      </w:pPr>
    </w:p>
    <w:p w14:paraId="28164097" w14:textId="77777777" w:rsidR="008D3FB9" w:rsidRPr="00AC31F8" w:rsidRDefault="008D3FB9" w:rsidP="008D3FB9">
      <w:pPr>
        <w:ind w:left="720"/>
        <w:rPr>
          <w:lang w:val="en-GB"/>
        </w:rPr>
      </w:pPr>
    </w:p>
    <w:p w14:paraId="6EA56D17" w14:textId="77777777" w:rsidR="000A3539" w:rsidRPr="00AC31F8" w:rsidRDefault="000A3539" w:rsidP="008D3FB9">
      <w:pPr>
        <w:ind w:left="720"/>
        <w:rPr>
          <w:lang w:val="en-GB"/>
        </w:rPr>
      </w:pPr>
    </w:p>
    <w:p w14:paraId="332178C4" w14:textId="77777777" w:rsidR="000A3539" w:rsidRPr="00AC31F8" w:rsidRDefault="000A3539" w:rsidP="008D3FB9">
      <w:pPr>
        <w:ind w:left="720"/>
        <w:rPr>
          <w:lang w:val="en-GB"/>
        </w:rPr>
      </w:pPr>
    </w:p>
    <w:p w14:paraId="2067086C" w14:textId="77777777" w:rsidR="000A3539" w:rsidRPr="00AC31F8" w:rsidRDefault="000A3539" w:rsidP="008D3FB9">
      <w:pPr>
        <w:ind w:left="720"/>
        <w:rPr>
          <w:lang w:val="en-GB"/>
        </w:rPr>
      </w:pPr>
    </w:p>
    <w:p w14:paraId="3897D2EF" w14:textId="77777777" w:rsidR="000A3539" w:rsidRPr="00AC31F8" w:rsidRDefault="000A3539" w:rsidP="008D3FB9">
      <w:pPr>
        <w:ind w:left="720"/>
        <w:rPr>
          <w:lang w:val="en-GB"/>
        </w:rPr>
      </w:pPr>
    </w:p>
    <w:p w14:paraId="5E0ADC6F" w14:textId="7BDD6E23" w:rsidR="008D3FB9" w:rsidRPr="00AC31F8" w:rsidRDefault="008D3FB9" w:rsidP="008D3FB9">
      <w:pPr>
        <w:ind w:left="720"/>
        <w:rPr>
          <w:lang w:val="en-GB"/>
        </w:rPr>
      </w:pPr>
    </w:p>
    <w:p w14:paraId="57B5FBCE" w14:textId="221AC075" w:rsidR="008D3FB9" w:rsidRPr="00AC31F8" w:rsidRDefault="008D3FB9" w:rsidP="008D3FB9">
      <w:pPr>
        <w:ind w:left="720"/>
        <w:rPr>
          <w:lang w:val="en-GB"/>
        </w:rPr>
      </w:pPr>
    </w:p>
    <w:p w14:paraId="738CB4E6" w14:textId="49B58169" w:rsidR="008D3FB9" w:rsidRPr="00AC31F8" w:rsidRDefault="008D3FB9" w:rsidP="008D3FB9">
      <w:pPr>
        <w:ind w:left="720"/>
        <w:rPr>
          <w:lang w:val="en-GB"/>
        </w:rPr>
      </w:pPr>
    </w:p>
    <w:p w14:paraId="6A3F17F3" w14:textId="7FE8B087" w:rsidR="008D3FB9" w:rsidRPr="00AC31F8" w:rsidRDefault="008D3FB9" w:rsidP="008D3FB9">
      <w:pPr>
        <w:ind w:left="720"/>
        <w:rPr>
          <w:lang w:val="en-GB"/>
        </w:rPr>
      </w:pPr>
    </w:p>
    <w:p w14:paraId="787B6690" w14:textId="250BEC3F" w:rsidR="008D3FB9" w:rsidRPr="00AC31F8" w:rsidRDefault="008D3FB9" w:rsidP="008D3FB9">
      <w:pPr>
        <w:ind w:left="720"/>
        <w:rPr>
          <w:lang w:val="en-GB"/>
        </w:rPr>
      </w:pPr>
    </w:p>
    <w:p w14:paraId="6394CDD2" w14:textId="33C2CE53" w:rsidR="008D3FB9" w:rsidRPr="00AC31F8" w:rsidRDefault="008D3FB9" w:rsidP="008D3FB9">
      <w:pPr>
        <w:ind w:left="720"/>
        <w:rPr>
          <w:lang w:val="en-GB"/>
        </w:rPr>
      </w:pPr>
    </w:p>
    <w:p w14:paraId="1184A91D" w14:textId="3B632F53" w:rsidR="008D3FB9" w:rsidRPr="00AC31F8" w:rsidRDefault="008D3FB9" w:rsidP="008D3FB9">
      <w:pPr>
        <w:ind w:left="720"/>
        <w:rPr>
          <w:lang w:val="en-GB"/>
        </w:rPr>
      </w:pPr>
    </w:p>
    <w:p w14:paraId="4205657A" w14:textId="6177CEF7" w:rsidR="008D3FB9" w:rsidRPr="00AC31F8" w:rsidRDefault="008D3FB9" w:rsidP="008D3FB9">
      <w:pPr>
        <w:ind w:left="720"/>
        <w:rPr>
          <w:lang w:val="en-GB"/>
        </w:rPr>
      </w:pPr>
    </w:p>
    <w:p w14:paraId="423812D7" w14:textId="77777777" w:rsidR="00AF1B95" w:rsidRPr="00AC31F8" w:rsidRDefault="00AF1B95" w:rsidP="0081268A">
      <w:pPr>
        <w:rPr>
          <w:lang w:val="en-GB"/>
        </w:rPr>
      </w:pPr>
    </w:p>
    <w:p w14:paraId="187C0CCD" w14:textId="77777777" w:rsidR="008B1F53" w:rsidRPr="00AC31F8" w:rsidRDefault="008B1F53" w:rsidP="008B1F53">
      <w:pPr>
        <w:ind w:left="851"/>
        <w:rPr>
          <w:lang w:val="en-GB"/>
        </w:rPr>
      </w:pPr>
    </w:p>
    <w:p w14:paraId="4FC0D381" w14:textId="24F0A7DA" w:rsidR="00D56252" w:rsidRPr="00AC31F8" w:rsidRDefault="00D56252" w:rsidP="008B1F53">
      <w:pPr>
        <w:ind w:left="851"/>
        <w:rPr>
          <w:lang w:val="en-GB"/>
        </w:rPr>
      </w:pPr>
    </w:p>
    <w:p w14:paraId="7EFA54C6" w14:textId="77777777" w:rsidR="0081268A" w:rsidRPr="00AC31F8" w:rsidRDefault="0081268A" w:rsidP="0081268A">
      <w:pPr>
        <w:rPr>
          <w:lang w:val="en-GB"/>
        </w:rPr>
      </w:pPr>
    </w:p>
    <w:p w14:paraId="2720864D" w14:textId="77777777" w:rsidR="00D56252" w:rsidRPr="00AC31F8" w:rsidRDefault="00D56252" w:rsidP="0081268A">
      <w:pPr>
        <w:rPr>
          <w:lang w:val="en-GB"/>
        </w:rPr>
      </w:pPr>
    </w:p>
    <w:p w14:paraId="032B7EB9" w14:textId="37AF2891" w:rsidR="00D56252" w:rsidRPr="00AC31F8" w:rsidRDefault="00D56252" w:rsidP="0081268A">
      <w:pPr>
        <w:rPr>
          <w:lang w:val="en-GB"/>
        </w:rPr>
      </w:pPr>
    </w:p>
    <w:p w14:paraId="55B4025D" w14:textId="75CB92C2" w:rsidR="00BE3C38" w:rsidRPr="00AC31F8" w:rsidRDefault="00BE3C38" w:rsidP="0081268A">
      <w:pPr>
        <w:rPr>
          <w:lang w:val="en-GB"/>
        </w:rPr>
      </w:pPr>
    </w:p>
    <w:p w14:paraId="1DCA08AD" w14:textId="6ABB9369" w:rsidR="00BE3C38" w:rsidRPr="00AC31F8" w:rsidRDefault="00BE3C38" w:rsidP="0081268A">
      <w:pPr>
        <w:rPr>
          <w:lang w:val="en-GB"/>
        </w:rPr>
      </w:pPr>
    </w:p>
    <w:p w14:paraId="391316AF" w14:textId="2C5A14DD" w:rsidR="00BE3C38" w:rsidRPr="00AC31F8" w:rsidRDefault="00BE3C38" w:rsidP="0081268A">
      <w:pPr>
        <w:rPr>
          <w:lang w:val="en-GB"/>
        </w:rPr>
      </w:pPr>
    </w:p>
    <w:p w14:paraId="16DF1B3C" w14:textId="77777777" w:rsidR="00BE3C38" w:rsidRPr="00AC31F8" w:rsidRDefault="00BE3C38" w:rsidP="0081268A">
      <w:pPr>
        <w:rPr>
          <w:lang w:val="en-GB"/>
        </w:rPr>
      </w:pPr>
    </w:p>
    <w:p w14:paraId="0DF4EDD5" w14:textId="28C8B605" w:rsidR="00AC71E3" w:rsidRPr="00AC31F8" w:rsidRDefault="00573ED8" w:rsidP="00AC71E3">
      <w:pPr>
        <w:pStyle w:val="ListParagraph"/>
        <w:numPr>
          <w:ilvl w:val="0"/>
          <w:numId w:val="36"/>
        </w:numPr>
        <w:rPr>
          <w:lang w:val="en-GB"/>
        </w:rPr>
      </w:pPr>
      <w:r w:rsidRPr="00AC31F8">
        <w:rPr>
          <w:lang w:val="en-GB"/>
        </w:rPr>
        <w:lastRenderedPageBreak/>
        <w:t>The step level displays</w:t>
      </w:r>
      <w:r w:rsidR="0081268A" w:rsidRPr="00AC31F8">
        <w:rPr>
          <w:lang w:val="en-GB"/>
        </w:rPr>
        <w:t xml:space="preserve"> </w:t>
      </w:r>
      <w:r w:rsidRPr="00AC31F8">
        <w:rPr>
          <w:lang w:val="en-GB"/>
        </w:rPr>
        <w:t>the details of every single step</w:t>
      </w:r>
      <w:r w:rsidR="0081268A" w:rsidRPr="00AC31F8">
        <w:rPr>
          <w:lang w:val="en-GB"/>
        </w:rPr>
        <w:t>:</w:t>
      </w:r>
    </w:p>
    <w:p w14:paraId="69516A11" w14:textId="77777777" w:rsidR="003630A5" w:rsidRPr="00AC31F8" w:rsidRDefault="00030D4D" w:rsidP="003630A5">
      <w:pPr>
        <w:keepNext/>
        <w:ind w:left="720"/>
        <w:rPr>
          <w:lang w:val="en-GB"/>
        </w:rPr>
      </w:pPr>
      <w:r w:rsidRPr="00AC31F8">
        <w:rPr>
          <w:noProof/>
          <w:lang w:eastAsia="de-CH"/>
        </w:rPr>
        <w:drawing>
          <wp:inline distT="0" distB="0" distL="0" distR="0" wp14:anchorId="777286E6" wp14:editId="0251261D">
            <wp:extent cx="5638800" cy="3148788"/>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651909" cy="3156108"/>
                    </a:xfrm>
                    <a:prstGeom prst="rect">
                      <a:avLst/>
                    </a:prstGeom>
                  </pic:spPr>
                </pic:pic>
              </a:graphicData>
            </a:graphic>
          </wp:inline>
        </w:drawing>
      </w:r>
    </w:p>
    <w:p w14:paraId="13176913" w14:textId="2EBD4123" w:rsidR="00624970" w:rsidRPr="00AC31F8" w:rsidRDefault="003630A5" w:rsidP="00BE3C38">
      <w:pPr>
        <w:pStyle w:val="Caption"/>
        <w:ind w:hanging="556"/>
        <w:rPr>
          <w:lang w:val="en-GB"/>
        </w:rPr>
      </w:pPr>
      <w:bookmarkStart w:id="327" w:name="_Toc46067167"/>
      <w:bookmarkStart w:id="328" w:name="_Toc46237554"/>
      <w:r w:rsidRPr="00AC31F8">
        <w:rPr>
          <w:lang w:val="en-GB"/>
        </w:rPr>
        <w:t xml:space="preserve">Figure </w:t>
      </w:r>
      <w:r w:rsidRPr="00AC31F8">
        <w:rPr>
          <w:lang w:val="en-GB"/>
        </w:rPr>
        <w:fldChar w:fldCharType="begin"/>
      </w:r>
      <w:r w:rsidRPr="00AC31F8">
        <w:rPr>
          <w:lang w:val="en-GB"/>
        </w:rPr>
        <w:instrText xml:space="preserve"> SEQ Figure \* ARABIC </w:instrText>
      </w:r>
      <w:r w:rsidRPr="00AC31F8">
        <w:rPr>
          <w:lang w:val="en-GB"/>
        </w:rPr>
        <w:fldChar w:fldCharType="separate"/>
      </w:r>
      <w:r w:rsidR="00FB5F37" w:rsidRPr="00AC31F8">
        <w:rPr>
          <w:noProof/>
          <w:lang w:val="en-GB"/>
        </w:rPr>
        <w:t>47</w:t>
      </w:r>
      <w:r w:rsidRPr="00AC31F8">
        <w:rPr>
          <w:lang w:val="en-GB"/>
        </w:rPr>
        <w:fldChar w:fldCharType="end"/>
      </w:r>
      <w:r w:rsidRPr="00AC31F8">
        <w:rPr>
          <w:lang w:val="en-GB"/>
        </w:rPr>
        <w:t>: Detail view of a step</w:t>
      </w:r>
      <w:bookmarkEnd w:id="327"/>
      <w:bookmarkEnd w:id="328"/>
    </w:p>
    <w:p w14:paraId="00820658" w14:textId="4CF1E60C" w:rsidR="00CA34D3" w:rsidRPr="00AC31F8" w:rsidRDefault="003F5E65" w:rsidP="003F5E65">
      <w:pPr>
        <w:ind w:left="720"/>
        <w:rPr>
          <w:lang w:val="en-GB"/>
        </w:rPr>
      </w:pPr>
      <w:r w:rsidRPr="00AC31F8">
        <w:rPr>
          <w:lang w:val="en-GB"/>
        </w:rPr>
        <w:t>This view allows the reviewer to examine the test results in great detail: On one side the screenshot is displayed, on the other side in the block 'Step' information from the feature file, e.g. 'Step title' and data about the test execution, e.g. '</w:t>
      </w:r>
      <w:proofErr w:type="spellStart"/>
      <w:r w:rsidRPr="00AC31F8">
        <w:rPr>
          <w:lang w:val="en-GB"/>
        </w:rPr>
        <w:t>step_duration</w:t>
      </w:r>
      <w:proofErr w:type="spellEnd"/>
      <w:r w:rsidRPr="00AC31F8">
        <w:rPr>
          <w:lang w:val="en-GB"/>
        </w:rPr>
        <w:t>' and 'Build status' are displayed. Contradictions between the displayed data and what is shown in the screenshot indicate that there is an error. This must then be investigated and evaluated in the test report described below</w:t>
      </w:r>
      <w:r w:rsidR="007A6E2E" w:rsidRPr="00AC31F8">
        <w:rPr>
          <w:lang w:val="en-GB"/>
        </w:rPr>
        <w:t>.</w:t>
      </w:r>
    </w:p>
    <w:p w14:paraId="34F51C48" w14:textId="1ACBF717" w:rsidR="00D65C02" w:rsidRPr="00AC31F8" w:rsidRDefault="00EE4759" w:rsidP="00D65C02">
      <w:pPr>
        <w:rPr>
          <w:lang w:val="en-GB"/>
        </w:rPr>
      </w:pPr>
      <w:r w:rsidRPr="00AC31F8">
        <w:rPr>
          <w:lang w:val="en-GB"/>
        </w:rPr>
        <w:t>This hierarchical structure of the test visuali</w:t>
      </w:r>
      <w:r w:rsidR="00803FD4" w:rsidRPr="00AC31F8">
        <w:rPr>
          <w:lang w:val="en-GB"/>
        </w:rPr>
        <w:t>s</w:t>
      </w:r>
      <w:r w:rsidRPr="00AC31F8">
        <w:rPr>
          <w:lang w:val="en-GB"/>
        </w:rPr>
        <w:t>ation with additional data from the feature file and from the actual test execution should allow the test reviewer to perform a targeted and an in-depth review of the test results</w:t>
      </w:r>
      <w:r w:rsidR="00DE0ED1" w:rsidRPr="00AC31F8">
        <w:rPr>
          <w:lang w:val="en-GB"/>
        </w:rPr>
        <w:t>.</w:t>
      </w:r>
    </w:p>
    <w:p w14:paraId="3C2F2A95" w14:textId="65CF6B4A" w:rsidR="007A69A0" w:rsidRPr="00AC31F8" w:rsidRDefault="00DE6781" w:rsidP="008F3650">
      <w:pPr>
        <w:pStyle w:val="Heading3"/>
        <w:rPr>
          <w:lang w:val="en-GB"/>
        </w:rPr>
      </w:pPr>
      <w:bookmarkStart w:id="329" w:name="_Toc46067088"/>
      <w:bookmarkStart w:id="330" w:name="_Toc46238945"/>
      <w:r w:rsidRPr="00AC31F8">
        <w:rPr>
          <w:lang w:val="en-GB"/>
        </w:rPr>
        <w:t>Test Report</w:t>
      </w:r>
      <w:bookmarkEnd w:id="329"/>
      <w:bookmarkEnd w:id="330"/>
    </w:p>
    <w:p w14:paraId="0CA6E12D" w14:textId="3905E81B" w:rsidR="00FF4096" w:rsidRPr="00AC31F8" w:rsidRDefault="008C4B29" w:rsidP="006726B6">
      <w:pPr>
        <w:rPr>
          <w:lang w:val="en-GB"/>
        </w:rPr>
      </w:pPr>
      <w:r w:rsidRPr="00AC31F8">
        <w:rPr>
          <w:lang w:val="en-GB"/>
        </w:rPr>
        <w:t xml:space="preserve">Based on the test review, the test reviewer writes a test report. For the prototype, this was developed as a form which must be filled out by the test reviewer (see </w:t>
      </w:r>
      <w:r w:rsidR="0088442C" w:rsidRPr="00AC31F8">
        <w:rPr>
          <w:lang w:val="en-GB"/>
        </w:rPr>
        <w:t>Appendix XVII</w:t>
      </w:r>
      <w:r w:rsidR="00626BBF" w:rsidRPr="00AC31F8">
        <w:rPr>
          <w:lang w:val="en-GB"/>
        </w:rPr>
        <w:t>)</w:t>
      </w:r>
    </w:p>
    <w:p w14:paraId="3B30A5A9" w14:textId="64AD83EE" w:rsidR="00A71844" w:rsidRDefault="00A71844" w:rsidP="006726B6">
      <w:pPr>
        <w:rPr>
          <w:lang w:val="en-GB"/>
        </w:rPr>
      </w:pPr>
    </w:p>
    <w:p w14:paraId="6FAB1DEB" w14:textId="77777777" w:rsidR="00E85CCD" w:rsidRPr="00AC31F8" w:rsidRDefault="00E85CCD" w:rsidP="006726B6">
      <w:pPr>
        <w:rPr>
          <w:lang w:val="en-GB"/>
        </w:rPr>
      </w:pPr>
    </w:p>
    <w:p w14:paraId="2CEAC7CF" w14:textId="43C89C9D" w:rsidR="000074C5" w:rsidRPr="00AC31F8" w:rsidRDefault="00C36BD3" w:rsidP="005D4F68">
      <w:pPr>
        <w:pStyle w:val="Heading2"/>
        <w:rPr>
          <w:lang w:val="en-GB"/>
        </w:rPr>
      </w:pPr>
      <w:bookmarkStart w:id="331" w:name="_Ref45968239"/>
      <w:bookmarkStart w:id="332" w:name="_Toc46067089"/>
      <w:bookmarkStart w:id="333" w:name="_Toc46238946"/>
      <w:bookmarkStart w:id="334" w:name="_Ref36378169"/>
      <w:bookmarkStart w:id="335" w:name="_Ref36378179"/>
      <w:bookmarkStart w:id="336" w:name="_Ref36378184"/>
      <w:bookmarkStart w:id="337" w:name="_Ref36378212"/>
      <w:r w:rsidRPr="00AC31F8">
        <w:rPr>
          <w:lang w:val="en-GB"/>
        </w:rPr>
        <w:lastRenderedPageBreak/>
        <w:t>Implic</w:t>
      </w:r>
      <w:r w:rsidR="00FE1A51" w:rsidRPr="00AC31F8">
        <w:rPr>
          <w:lang w:val="en-GB"/>
        </w:rPr>
        <w:t>a</w:t>
      </w:r>
      <w:r w:rsidRPr="00AC31F8">
        <w:rPr>
          <w:lang w:val="en-GB"/>
        </w:rPr>
        <w:t>tions</w:t>
      </w:r>
      <w:r w:rsidR="00A7351C" w:rsidRPr="00AC31F8">
        <w:rPr>
          <w:lang w:val="en-GB"/>
        </w:rPr>
        <w:t xml:space="preserve"> for the </w:t>
      </w:r>
      <w:r w:rsidR="00D03542" w:rsidRPr="00AC31F8">
        <w:rPr>
          <w:lang w:val="en-GB"/>
        </w:rPr>
        <w:t>A</w:t>
      </w:r>
      <w:r w:rsidR="00A7351C" w:rsidRPr="00AC31F8">
        <w:rPr>
          <w:lang w:val="en-GB"/>
        </w:rPr>
        <w:t>utomated OQ</w:t>
      </w:r>
      <w:r w:rsidRPr="00AC31F8">
        <w:rPr>
          <w:lang w:val="en-GB"/>
        </w:rPr>
        <w:t xml:space="preserve"> </w:t>
      </w:r>
      <w:r w:rsidR="00A7351C" w:rsidRPr="00AC31F8">
        <w:rPr>
          <w:lang w:val="en-GB"/>
        </w:rPr>
        <w:t>when</w:t>
      </w:r>
      <w:r w:rsidRPr="00AC31F8">
        <w:rPr>
          <w:lang w:val="en-GB"/>
        </w:rPr>
        <w:t xml:space="preserve"> </w:t>
      </w:r>
      <w:r w:rsidR="00D03542" w:rsidRPr="00AC31F8">
        <w:rPr>
          <w:lang w:val="en-GB"/>
        </w:rPr>
        <w:t>A</w:t>
      </w:r>
      <w:r w:rsidRPr="00AC31F8">
        <w:rPr>
          <w:lang w:val="en-GB"/>
        </w:rPr>
        <w:t xml:space="preserve">dding </w:t>
      </w:r>
      <w:r w:rsidR="00D03542" w:rsidRPr="00AC31F8">
        <w:rPr>
          <w:lang w:val="en-GB"/>
        </w:rPr>
        <w:t>N</w:t>
      </w:r>
      <w:r w:rsidRPr="00AC31F8">
        <w:rPr>
          <w:lang w:val="en-GB"/>
        </w:rPr>
        <w:t xml:space="preserve">ew </w:t>
      </w:r>
      <w:r w:rsidR="00D03542" w:rsidRPr="00AC31F8">
        <w:rPr>
          <w:lang w:val="en-GB"/>
        </w:rPr>
        <w:t>F</w:t>
      </w:r>
      <w:r w:rsidR="00B13855" w:rsidRPr="00AC31F8">
        <w:rPr>
          <w:lang w:val="en-GB"/>
        </w:rPr>
        <w:t>unctionalities</w:t>
      </w:r>
      <w:bookmarkEnd w:id="331"/>
      <w:bookmarkEnd w:id="332"/>
      <w:bookmarkEnd w:id="333"/>
      <w:r w:rsidR="00B13855" w:rsidRPr="00AC31F8">
        <w:rPr>
          <w:lang w:val="en-GB"/>
        </w:rPr>
        <w:t xml:space="preserve"> </w:t>
      </w:r>
      <w:bookmarkEnd w:id="334"/>
      <w:bookmarkEnd w:id="335"/>
      <w:bookmarkEnd w:id="336"/>
      <w:bookmarkEnd w:id="337"/>
    </w:p>
    <w:p w14:paraId="31A35071" w14:textId="2E378FA0" w:rsidR="00C91059" w:rsidRPr="00AC31F8" w:rsidRDefault="008A5269" w:rsidP="008D351B">
      <w:pPr>
        <w:rPr>
          <w:lang w:val="en-GB" w:eastAsia="de-DE"/>
        </w:rPr>
      </w:pPr>
      <w:bookmarkStart w:id="338" w:name="_GoBack"/>
      <w:bookmarkEnd w:id="338"/>
      <w:r>
        <w:rPr>
          <w:lang w:val="en-CH" w:eastAsia="de-DE"/>
        </w:rPr>
        <w:t>In the context of implementing a custom software it is quite</w:t>
      </w:r>
      <w:r w:rsidR="00870498">
        <w:rPr>
          <w:lang w:val="en-CH" w:eastAsia="de-DE"/>
        </w:rPr>
        <w:t xml:space="preserve"> conceivable </w:t>
      </w:r>
      <w:r w:rsidR="00946ED2" w:rsidRPr="00AC31F8">
        <w:rPr>
          <w:lang w:val="en-GB" w:eastAsia="de-DE"/>
        </w:rPr>
        <w:t xml:space="preserve">that </w:t>
      </w:r>
      <w:r w:rsidR="00290C6E" w:rsidRPr="00AC31F8">
        <w:rPr>
          <w:lang w:val="en-GB" w:eastAsia="de-DE"/>
        </w:rPr>
        <w:t xml:space="preserve">the need arises to adapt a functionality or to extend the software. During the creation of the prototype, the impact of such changes on the OQ documents was also examined. What was not part of the investigation, however, </w:t>
      </w:r>
      <w:r w:rsidR="008C53D5" w:rsidRPr="00AC31F8">
        <w:rPr>
          <w:lang w:val="en-GB" w:eastAsia="de-DE"/>
        </w:rPr>
        <w:t>was</w:t>
      </w:r>
      <w:r w:rsidR="00290C6E" w:rsidRPr="00AC31F8">
        <w:rPr>
          <w:lang w:val="en-GB" w:eastAsia="de-DE"/>
        </w:rPr>
        <w:t xml:space="preserve"> the associated change management process, which would also have to be taken into account in a real project. </w:t>
      </w:r>
    </w:p>
    <w:p w14:paraId="2E44BD31" w14:textId="646C8125" w:rsidR="008D351B" w:rsidRPr="00AC31F8" w:rsidRDefault="00290C6E" w:rsidP="008D351B">
      <w:pPr>
        <w:rPr>
          <w:lang w:val="en-GB" w:eastAsia="de-DE"/>
        </w:rPr>
      </w:pPr>
      <w:r w:rsidRPr="00AC31F8">
        <w:rPr>
          <w:lang w:val="en-GB" w:eastAsia="de-DE"/>
        </w:rPr>
        <w:t>Two situations were investigated</w:t>
      </w:r>
      <w:r w:rsidR="00922025" w:rsidRPr="00AC31F8">
        <w:rPr>
          <w:lang w:val="en-GB" w:eastAsia="de-DE"/>
        </w:rPr>
        <w:t>:</w:t>
      </w:r>
    </w:p>
    <w:p w14:paraId="14E4D6DB" w14:textId="68076438" w:rsidR="00922025" w:rsidRPr="00AC31F8" w:rsidRDefault="000065BB" w:rsidP="000065BB">
      <w:pPr>
        <w:pStyle w:val="ListParagraph"/>
        <w:numPr>
          <w:ilvl w:val="0"/>
          <w:numId w:val="37"/>
        </w:numPr>
        <w:rPr>
          <w:lang w:val="en-GB" w:eastAsia="de-DE"/>
        </w:rPr>
      </w:pPr>
      <w:r w:rsidRPr="00AC31F8">
        <w:rPr>
          <w:lang w:val="en-GB" w:eastAsia="de-DE"/>
        </w:rPr>
        <w:t>A</w:t>
      </w:r>
      <w:r w:rsidR="00F620A0" w:rsidRPr="00AC31F8">
        <w:rPr>
          <w:lang w:val="en-GB" w:eastAsia="de-DE"/>
        </w:rPr>
        <w:t xml:space="preserve"> change should be made before the OQ </w:t>
      </w:r>
      <w:r w:rsidR="004C24AC" w:rsidRPr="00AC31F8">
        <w:rPr>
          <w:lang w:val="en-GB" w:eastAsia="de-DE"/>
        </w:rPr>
        <w:t xml:space="preserve">were </w:t>
      </w:r>
      <w:r w:rsidR="00C91059" w:rsidRPr="00AC31F8">
        <w:rPr>
          <w:lang w:val="en-GB" w:eastAsia="de-DE"/>
        </w:rPr>
        <w:t>performed.</w:t>
      </w:r>
    </w:p>
    <w:p w14:paraId="40B33238" w14:textId="25479B3D" w:rsidR="000A13F7" w:rsidRPr="00AC31F8" w:rsidRDefault="004C24AC" w:rsidP="004C24AC">
      <w:pPr>
        <w:pStyle w:val="ListParagraph"/>
        <w:numPr>
          <w:ilvl w:val="0"/>
          <w:numId w:val="37"/>
        </w:numPr>
        <w:rPr>
          <w:lang w:val="en-GB" w:eastAsia="de-DE"/>
        </w:rPr>
      </w:pPr>
      <w:r w:rsidRPr="00AC31F8">
        <w:rPr>
          <w:lang w:val="en-GB" w:eastAsia="de-DE"/>
        </w:rPr>
        <w:t xml:space="preserve">After a first OQ has been performed (JBA version 1.0.0.0), the application </w:t>
      </w:r>
      <w:r w:rsidR="00C91059" w:rsidRPr="00AC31F8">
        <w:rPr>
          <w:lang w:val="en-GB" w:eastAsia="de-DE"/>
        </w:rPr>
        <w:t>was</w:t>
      </w:r>
      <w:r w:rsidRPr="00AC31F8">
        <w:rPr>
          <w:lang w:val="en-GB" w:eastAsia="de-DE"/>
        </w:rPr>
        <w:t xml:space="preserve"> to be extended, resulting in a second OQ over JBA version 1.1.0.0</w:t>
      </w:r>
      <w:r w:rsidR="005901C4" w:rsidRPr="00AC31F8">
        <w:rPr>
          <w:lang w:val="en-GB" w:eastAsia="de-DE"/>
        </w:rPr>
        <w:t>.</w:t>
      </w:r>
    </w:p>
    <w:p w14:paraId="27E324CE" w14:textId="59CAD063" w:rsidR="009F4B0B" w:rsidRPr="00AC31F8" w:rsidRDefault="00FD0CF2" w:rsidP="00BD72B1">
      <w:pPr>
        <w:pStyle w:val="Heading3"/>
        <w:rPr>
          <w:lang w:val="en-GB"/>
        </w:rPr>
      </w:pPr>
      <w:bookmarkStart w:id="339" w:name="_Toc46067090"/>
      <w:bookmarkStart w:id="340" w:name="_Toc46238947"/>
      <w:r w:rsidRPr="00AC31F8">
        <w:rPr>
          <w:lang w:val="en-GB"/>
        </w:rPr>
        <w:t xml:space="preserve">Change </w:t>
      </w:r>
      <w:r w:rsidR="00C313B6" w:rsidRPr="00AC31F8">
        <w:rPr>
          <w:lang w:val="en-GB"/>
        </w:rPr>
        <w:t>B</w:t>
      </w:r>
      <w:r w:rsidRPr="00AC31F8">
        <w:rPr>
          <w:lang w:val="en-GB"/>
        </w:rPr>
        <w:t>efore the</w:t>
      </w:r>
      <w:r w:rsidR="008066BF" w:rsidRPr="00AC31F8">
        <w:rPr>
          <w:lang w:val="en-GB"/>
        </w:rPr>
        <w:t xml:space="preserve"> OQ</w:t>
      </w:r>
      <w:bookmarkEnd w:id="339"/>
      <w:bookmarkEnd w:id="340"/>
    </w:p>
    <w:p w14:paraId="55A8A181" w14:textId="498A100A" w:rsidR="009F4B0B" w:rsidRPr="00AC31F8" w:rsidRDefault="00E44D90" w:rsidP="008D351B">
      <w:pPr>
        <w:rPr>
          <w:lang w:val="en-GB" w:eastAsia="de-DE"/>
        </w:rPr>
      </w:pPr>
      <w:r w:rsidRPr="00AC31F8">
        <w:rPr>
          <w:lang w:val="en-GB" w:eastAsia="de-DE"/>
        </w:rPr>
        <w:t>If it is decided during the development phase that a change should be made, this can be introduced via a new requirement. Th</w:t>
      </w:r>
      <w:r w:rsidR="00894435" w:rsidRPr="00AC31F8">
        <w:rPr>
          <w:lang w:val="en-GB" w:eastAsia="de-DE"/>
        </w:rPr>
        <w:t>e</w:t>
      </w:r>
      <w:r w:rsidRPr="00AC31F8">
        <w:rPr>
          <w:lang w:val="en-GB" w:eastAsia="de-DE"/>
        </w:rPr>
        <w:t xml:space="preserve"> </w:t>
      </w:r>
      <w:r w:rsidR="00894435" w:rsidRPr="00AC31F8">
        <w:rPr>
          <w:lang w:val="en-GB" w:eastAsia="de-DE"/>
        </w:rPr>
        <w:t>requirement</w:t>
      </w:r>
      <w:r w:rsidRPr="00AC31F8">
        <w:rPr>
          <w:lang w:val="en-GB" w:eastAsia="de-DE"/>
        </w:rPr>
        <w:t xml:space="preserve"> is specified and formulated as a scenario. This new scenario is </w:t>
      </w:r>
      <w:r w:rsidR="00CD1D3F" w:rsidRPr="00AC31F8">
        <w:rPr>
          <w:lang w:val="en-GB" w:eastAsia="de-DE"/>
        </w:rPr>
        <w:t xml:space="preserve">then </w:t>
      </w:r>
      <w:r w:rsidRPr="00AC31F8">
        <w:rPr>
          <w:lang w:val="en-GB" w:eastAsia="de-DE"/>
        </w:rPr>
        <w:t xml:space="preserve">either documented on a new feature file or, if it is only an extension of an existing functionality, added to the corresponding feature file, as shown </w:t>
      </w:r>
      <w:r w:rsidR="00560436" w:rsidRPr="00AC31F8">
        <w:rPr>
          <w:lang w:val="en-GB" w:eastAsia="de-DE"/>
        </w:rPr>
        <w:t xml:space="preserve">in </w:t>
      </w:r>
      <w:r w:rsidR="00560436" w:rsidRPr="00AC31F8">
        <w:rPr>
          <w:lang w:val="en-GB" w:eastAsia="de-DE"/>
        </w:rPr>
        <w:fldChar w:fldCharType="begin"/>
      </w:r>
      <w:r w:rsidR="00560436" w:rsidRPr="00AC31F8">
        <w:rPr>
          <w:lang w:val="en-GB" w:eastAsia="de-DE"/>
        </w:rPr>
        <w:instrText xml:space="preserve"> REF _Ref45980888 \h </w:instrText>
      </w:r>
      <w:r w:rsidR="00560436" w:rsidRPr="00AC31F8">
        <w:rPr>
          <w:lang w:val="en-GB" w:eastAsia="de-DE"/>
        </w:rPr>
      </w:r>
      <w:r w:rsidR="00560436" w:rsidRPr="00AC31F8">
        <w:rPr>
          <w:lang w:val="en-GB" w:eastAsia="de-DE"/>
        </w:rPr>
        <w:fldChar w:fldCharType="separate"/>
      </w:r>
      <w:r w:rsidR="00FA25A4" w:rsidRPr="00AC31F8">
        <w:rPr>
          <w:lang w:val="en-GB"/>
        </w:rPr>
        <w:t xml:space="preserve">Figure </w:t>
      </w:r>
      <w:r w:rsidR="00FA25A4" w:rsidRPr="00AC31F8">
        <w:rPr>
          <w:noProof/>
          <w:lang w:val="en-GB"/>
        </w:rPr>
        <w:t>48</w:t>
      </w:r>
      <w:r w:rsidR="00560436" w:rsidRPr="00AC31F8">
        <w:rPr>
          <w:lang w:val="en-GB" w:eastAsia="de-DE"/>
        </w:rPr>
        <w:fldChar w:fldCharType="end"/>
      </w:r>
      <w:r w:rsidR="0067515D" w:rsidRPr="00AC31F8">
        <w:rPr>
          <w:lang w:val="en-GB" w:eastAsia="de-DE"/>
        </w:rPr>
        <w:t>.</w:t>
      </w:r>
    </w:p>
    <w:p w14:paraId="00573CEB" w14:textId="77777777" w:rsidR="006B6D2B" w:rsidRPr="00AC31F8" w:rsidRDefault="00532F73" w:rsidP="006B6D2B">
      <w:pPr>
        <w:keepNext/>
        <w:rPr>
          <w:lang w:val="en-GB"/>
        </w:rPr>
      </w:pPr>
      <w:r w:rsidRPr="00AC31F8">
        <w:rPr>
          <w:noProof/>
          <w:lang w:eastAsia="de-CH"/>
        </w:rPr>
        <w:drawing>
          <wp:inline distT="0" distB="0" distL="0" distR="0" wp14:anchorId="30117C83" wp14:editId="71988EB8">
            <wp:extent cx="5885727" cy="3873539"/>
            <wp:effectExtent l="0" t="0" r="127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20206" cy="3896231"/>
                    </a:xfrm>
                    <a:prstGeom prst="rect">
                      <a:avLst/>
                    </a:prstGeom>
                  </pic:spPr>
                </pic:pic>
              </a:graphicData>
            </a:graphic>
          </wp:inline>
        </w:drawing>
      </w:r>
    </w:p>
    <w:p w14:paraId="3CA9282A" w14:textId="12A7C61F" w:rsidR="005817C5" w:rsidRPr="005817C5" w:rsidRDefault="006B6D2B" w:rsidP="00E85CCD">
      <w:pPr>
        <w:pStyle w:val="Caption"/>
        <w:rPr>
          <w:lang w:val="en-GB"/>
        </w:rPr>
      </w:pPr>
      <w:bookmarkStart w:id="341" w:name="_Ref45980888"/>
      <w:bookmarkStart w:id="342" w:name="_Toc46067168"/>
      <w:bookmarkStart w:id="343" w:name="_Toc46237555"/>
      <w:r w:rsidRPr="00AC31F8">
        <w:rPr>
          <w:lang w:val="en-GB"/>
        </w:rPr>
        <w:t xml:space="preserve">Figure </w:t>
      </w:r>
      <w:r w:rsidRPr="00AC31F8">
        <w:rPr>
          <w:lang w:val="en-GB"/>
        </w:rPr>
        <w:fldChar w:fldCharType="begin"/>
      </w:r>
      <w:r w:rsidRPr="00AC31F8">
        <w:rPr>
          <w:lang w:val="en-GB"/>
        </w:rPr>
        <w:instrText xml:space="preserve"> SEQ Figure \* ARABIC </w:instrText>
      </w:r>
      <w:r w:rsidRPr="00AC31F8">
        <w:rPr>
          <w:lang w:val="en-GB"/>
        </w:rPr>
        <w:fldChar w:fldCharType="separate"/>
      </w:r>
      <w:r w:rsidR="00FB5F37" w:rsidRPr="00AC31F8">
        <w:rPr>
          <w:noProof/>
          <w:lang w:val="en-GB"/>
        </w:rPr>
        <w:t>48</w:t>
      </w:r>
      <w:r w:rsidRPr="00AC31F8">
        <w:rPr>
          <w:lang w:val="en-GB"/>
        </w:rPr>
        <w:fldChar w:fldCharType="end"/>
      </w:r>
      <w:bookmarkEnd w:id="341"/>
      <w:r w:rsidRPr="00AC31F8">
        <w:rPr>
          <w:lang w:val="en-GB"/>
        </w:rPr>
        <w:t>: Adaptations in the specification brief due to the addition of a new requirement</w:t>
      </w:r>
      <w:bookmarkEnd w:id="342"/>
      <w:bookmarkEnd w:id="343"/>
    </w:p>
    <w:p w14:paraId="46001BA7" w14:textId="42610CFA" w:rsidR="000074C5" w:rsidRPr="00AC31F8" w:rsidRDefault="00223B2E" w:rsidP="00093345">
      <w:pPr>
        <w:pStyle w:val="Heading3"/>
        <w:rPr>
          <w:lang w:val="en-GB"/>
        </w:rPr>
      </w:pPr>
      <w:bookmarkStart w:id="344" w:name="_Toc46067091"/>
      <w:bookmarkStart w:id="345" w:name="_Toc46238948"/>
      <w:r w:rsidRPr="00AC31F8">
        <w:rPr>
          <w:lang w:val="en-GB"/>
        </w:rPr>
        <w:lastRenderedPageBreak/>
        <w:t xml:space="preserve">Extension of </w:t>
      </w:r>
      <w:r w:rsidR="00CC21C6" w:rsidRPr="00AC31F8">
        <w:rPr>
          <w:lang w:val="en-GB"/>
        </w:rPr>
        <w:t xml:space="preserve">JBA </w:t>
      </w:r>
      <w:r w:rsidR="00F22F18" w:rsidRPr="00AC31F8">
        <w:rPr>
          <w:lang w:val="en-GB"/>
        </w:rPr>
        <w:t>A</w:t>
      </w:r>
      <w:r w:rsidR="00CC21C6" w:rsidRPr="00AC31F8">
        <w:rPr>
          <w:lang w:val="en-GB"/>
        </w:rPr>
        <w:t>fter</w:t>
      </w:r>
      <w:r w:rsidR="00F22F18" w:rsidRPr="00AC31F8">
        <w:rPr>
          <w:lang w:val="en-GB"/>
        </w:rPr>
        <w:t xml:space="preserve"> the</w:t>
      </w:r>
      <w:r w:rsidR="008B5E21" w:rsidRPr="00AC31F8">
        <w:rPr>
          <w:lang w:val="en-GB"/>
        </w:rPr>
        <w:t xml:space="preserve"> OQ</w:t>
      </w:r>
      <w:bookmarkEnd w:id="344"/>
      <w:bookmarkEnd w:id="345"/>
    </w:p>
    <w:p w14:paraId="105CA3D2" w14:textId="136756BD" w:rsidR="00645AE2" w:rsidRPr="00AC31F8" w:rsidRDefault="00C43F82" w:rsidP="00C43F82">
      <w:pPr>
        <w:rPr>
          <w:lang w:val="en-GB"/>
        </w:rPr>
      </w:pPr>
      <w:r w:rsidRPr="00AC31F8">
        <w:rPr>
          <w:lang w:val="en-GB"/>
        </w:rPr>
        <w:t xml:space="preserve">If new functionalities are added to the application after an OQ has been performed, this usually means that a new OQ must be </w:t>
      </w:r>
      <w:r w:rsidR="00F22F18" w:rsidRPr="00AC31F8">
        <w:rPr>
          <w:lang w:val="en-GB"/>
        </w:rPr>
        <w:t>prepared</w:t>
      </w:r>
      <w:r w:rsidRPr="00AC31F8">
        <w:rPr>
          <w:lang w:val="en-GB"/>
        </w:rPr>
        <w:t xml:space="preserve"> based on a risk assessment. This OQ necessarily runs over parts of the application that have already been through </w:t>
      </w:r>
      <w:r w:rsidR="00AD67C7" w:rsidRPr="00AC31F8">
        <w:rPr>
          <w:lang w:val="en-GB"/>
        </w:rPr>
        <w:t>a former</w:t>
      </w:r>
      <w:r w:rsidRPr="00AC31F8">
        <w:rPr>
          <w:lang w:val="en-GB"/>
        </w:rPr>
        <w:t xml:space="preserve"> OQ and parts for which it is the first OQ. For the features that were already implemented, the </w:t>
      </w:r>
      <w:commentRangeStart w:id="346"/>
      <w:r w:rsidRPr="00AC31F8">
        <w:rPr>
          <w:lang w:val="en-GB"/>
        </w:rPr>
        <w:t xml:space="preserve">new tests </w:t>
      </w:r>
      <w:commentRangeEnd w:id="346"/>
      <w:r w:rsidR="000259E6">
        <w:rPr>
          <w:rStyle w:val="CommentReference"/>
        </w:rPr>
        <w:commentReference w:id="346"/>
      </w:r>
      <w:r w:rsidRPr="00AC31F8">
        <w:rPr>
          <w:lang w:val="en-GB"/>
        </w:rPr>
        <w:t>represent</w:t>
      </w:r>
      <w:r w:rsidR="00A02D0F" w:rsidRPr="00AC31F8">
        <w:rPr>
          <w:lang w:val="en-GB"/>
        </w:rPr>
        <w:t xml:space="preserve"> a</w:t>
      </w:r>
      <w:r w:rsidRPr="00AC31F8">
        <w:rPr>
          <w:lang w:val="en-GB"/>
        </w:rPr>
        <w:t xml:space="preserve"> regression test</w:t>
      </w:r>
      <w:r w:rsidR="00AD67C7" w:rsidRPr="00AC31F8">
        <w:rPr>
          <w:lang w:val="en-GB"/>
        </w:rPr>
        <w:t>ing</w:t>
      </w:r>
      <w:r w:rsidRPr="00AC31F8">
        <w:rPr>
          <w:lang w:val="en-GB"/>
        </w:rPr>
        <w:t xml:space="preserve"> </w:t>
      </w:r>
      <w:r w:rsidR="002C614B" w:rsidRPr="00AC31F8">
        <w:rPr>
          <w:lang w:val="en-GB"/>
        </w:rPr>
        <w:t>(Guru99, 2020c).</w:t>
      </w:r>
      <w:r w:rsidR="00700B83" w:rsidRPr="00AC31F8">
        <w:rPr>
          <w:lang w:val="en-GB"/>
        </w:rPr>
        <w:t xml:space="preserve"> </w:t>
      </w:r>
    </w:p>
    <w:p w14:paraId="4835653F" w14:textId="4A74F401" w:rsidR="00093345" w:rsidRPr="00AC31F8" w:rsidRDefault="00F736DB" w:rsidP="006726B6">
      <w:pPr>
        <w:rPr>
          <w:lang w:val="en-GB"/>
        </w:rPr>
      </w:pPr>
      <w:r w:rsidRPr="00AC31F8">
        <w:rPr>
          <w:lang w:val="en-GB"/>
        </w:rPr>
        <w:t>Provided that the corresponding feature files with the associated glue code have not changed since the last OQ and have been found to be 'fit for intended use' within the scope of this</w:t>
      </w:r>
      <w:r w:rsidR="00A02D0F" w:rsidRPr="00AC31F8">
        <w:rPr>
          <w:lang w:val="en-GB"/>
        </w:rPr>
        <w:t xml:space="preserve"> former</w:t>
      </w:r>
      <w:r w:rsidRPr="00AC31F8">
        <w:rPr>
          <w:lang w:val="en-GB"/>
        </w:rPr>
        <w:t xml:space="preserve"> OQ, OQ automation can be relied upon. Therefore, a more in-depth review process is not required for these functionalities. It is sufficient to check whether all tests have been performed and whether the automation has found errors (</w:t>
      </w:r>
      <w:commentRangeStart w:id="347"/>
      <w:r w:rsidRPr="00AC31F8">
        <w:rPr>
          <w:lang w:val="en-GB"/>
        </w:rPr>
        <w:t>partial test review</w:t>
      </w:r>
      <w:commentRangeEnd w:id="347"/>
      <w:r w:rsidR="000259E6">
        <w:rPr>
          <w:rStyle w:val="CommentReference"/>
        </w:rPr>
        <w:commentReference w:id="347"/>
      </w:r>
      <w:r w:rsidRPr="00AC31F8">
        <w:rPr>
          <w:lang w:val="en-GB"/>
        </w:rPr>
        <w:t>). These would then be described and evaluated in the test report</w:t>
      </w:r>
      <w:r w:rsidR="0094343E" w:rsidRPr="00AC31F8">
        <w:rPr>
          <w:lang w:val="en-GB"/>
        </w:rPr>
        <w:t>.</w:t>
      </w:r>
    </w:p>
    <w:p w14:paraId="2FD185C8" w14:textId="257B0CBB" w:rsidR="0094343E" w:rsidRPr="00AC31F8" w:rsidRDefault="00047D17" w:rsidP="00047D17">
      <w:pPr>
        <w:rPr>
          <w:lang w:val="en-GB"/>
        </w:rPr>
      </w:pPr>
      <w:r w:rsidRPr="00AC31F8">
        <w:rPr>
          <w:lang w:val="en-GB"/>
        </w:rPr>
        <w:t>A more in-depth review is necessary for the functionalities that have been added, which in addition to the JBA OQ also aims to check the feature files and</w:t>
      </w:r>
      <w:r w:rsidR="005C7304" w:rsidRPr="00AC31F8">
        <w:rPr>
          <w:lang w:val="en-GB"/>
        </w:rPr>
        <w:t xml:space="preserve"> the</w:t>
      </w:r>
      <w:r w:rsidRPr="00AC31F8">
        <w:rPr>
          <w:lang w:val="en-GB"/>
        </w:rPr>
        <w:t xml:space="preserve"> glue code. In this sense, a review is necessary </w:t>
      </w:r>
      <w:r w:rsidR="004C68A5" w:rsidRPr="00AC31F8">
        <w:rPr>
          <w:lang w:val="en-GB"/>
        </w:rPr>
        <w:t>in this case</w:t>
      </w:r>
      <w:r w:rsidRPr="00AC31F8">
        <w:rPr>
          <w:lang w:val="en-GB"/>
        </w:rPr>
        <w:t>, which checks every single step</w:t>
      </w:r>
      <w:r w:rsidR="00AC5752" w:rsidRPr="00AC31F8">
        <w:rPr>
          <w:lang w:val="en-GB"/>
        </w:rPr>
        <w:t xml:space="preserve"> </w:t>
      </w:r>
      <w:r w:rsidR="00AF13BA" w:rsidRPr="00AC31F8">
        <w:rPr>
          <w:lang w:val="en-GB"/>
        </w:rPr>
        <w:t>(</w:t>
      </w:r>
      <w:commentRangeStart w:id="348"/>
      <w:r w:rsidR="00AF13BA" w:rsidRPr="00AC31F8">
        <w:rPr>
          <w:lang w:val="en-GB"/>
        </w:rPr>
        <w:t xml:space="preserve">full </w:t>
      </w:r>
      <w:r w:rsidR="00BC4146" w:rsidRPr="00AC31F8">
        <w:rPr>
          <w:lang w:val="en-GB"/>
        </w:rPr>
        <w:t xml:space="preserve">test </w:t>
      </w:r>
      <w:r w:rsidR="00AF13BA" w:rsidRPr="00AC31F8">
        <w:rPr>
          <w:lang w:val="en-GB"/>
        </w:rPr>
        <w:t>review</w:t>
      </w:r>
      <w:commentRangeEnd w:id="348"/>
      <w:r w:rsidR="000259E6">
        <w:rPr>
          <w:rStyle w:val="CommentReference"/>
        </w:rPr>
        <w:commentReference w:id="348"/>
      </w:r>
      <w:r w:rsidR="00AF13BA" w:rsidRPr="00AC31F8">
        <w:rPr>
          <w:lang w:val="en-GB"/>
        </w:rPr>
        <w:t>)</w:t>
      </w:r>
      <w:r w:rsidR="00E16922" w:rsidRPr="00AC31F8">
        <w:rPr>
          <w:lang w:val="en-GB"/>
        </w:rPr>
        <w:t>.</w:t>
      </w:r>
    </w:p>
    <w:p w14:paraId="054C66E1" w14:textId="11D1F17D" w:rsidR="00E16922" w:rsidRPr="00AC31F8" w:rsidRDefault="008C1606" w:rsidP="006726B6">
      <w:pPr>
        <w:rPr>
          <w:lang w:val="en-GB"/>
        </w:rPr>
      </w:pPr>
      <w:r w:rsidRPr="00AC31F8">
        <w:rPr>
          <w:lang w:val="en-GB"/>
        </w:rPr>
        <w:t>In addition to the new functionalities, it may also be useful to subject certain key functionalities to a second full test review. This category could include functionalit</w:t>
      </w:r>
      <w:r w:rsidR="00B60EBF" w:rsidRPr="00AC31F8">
        <w:rPr>
          <w:lang w:val="en-GB"/>
        </w:rPr>
        <w:t>ies</w:t>
      </w:r>
      <w:r w:rsidRPr="00AC31F8">
        <w:rPr>
          <w:lang w:val="en-GB"/>
        </w:rPr>
        <w:t xml:space="preserve"> that in one way or another interacts with the new functionality and therefore needs to be tested for integration, or functionalit</w:t>
      </w:r>
      <w:r w:rsidR="00414EAE" w:rsidRPr="00AC31F8">
        <w:rPr>
          <w:lang w:val="en-GB"/>
        </w:rPr>
        <w:t>ies</w:t>
      </w:r>
      <w:r w:rsidRPr="00AC31F8">
        <w:rPr>
          <w:lang w:val="en-GB"/>
        </w:rPr>
        <w:t xml:space="preserve"> that </w:t>
      </w:r>
      <w:r w:rsidR="00414EAE" w:rsidRPr="00AC31F8">
        <w:rPr>
          <w:lang w:val="en-GB"/>
        </w:rPr>
        <w:t>are</w:t>
      </w:r>
      <w:r w:rsidRPr="00AC31F8">
        <w:rPr>
          <w:lang w:val="en-GB"/>
        </w:rPr>
        <w:t xml:space="preserve"> of particular business criticality and therefore needs to be fully tested again</w:t>
      </w:r>
      <w:r w:rsidR="00715E5E" w:rsidRPr="00AC31F8">
        <w:rPr>
          <w:lang w:val="en-GB"/>
        </w:rPr>
        <w:t>.</w:t>
      </w:r>
    </w:p>
    <w:p w14:paraId="41366EC4" w14:textId="1C03A2D9" w:rsidR="001557DC" w:rsidRPr="00AC31F8" w:rsidRDefault="0012368F" w:rsidP="006726B6">
      <w:pPr>
        <w:rPr>
          <w:lang w:val="en-GB"/>
        </w:rPr>
      </w:pPr>
      <w:r w:rsidRPr="00AC31F8">
        <w:rPr>
          <w:lang w:val="en-GB"/>
        </w:rPr>
        <w:t xml:space="preserve">In the prototype such an extension of the JBA was implemented and the audit was performed on this extended JBA (version 1.1.0.0). The concrete procedure for the OQ of this extended prototype was defined in the test specification with the two corresponding forms (Appendices </w:t>
      </w:r>
      <w:r w:rsidR="0088442C" w:rsidRPr="00AC31F8">
        <w:rPr>
          <w:lang w:val="en-GB"/>
        </w:rPr>
        <w:t>XV-XVII</w:t>
      </w:r>
      <w:r w:rsidRPr="00AC31F8">
        <w:rPr>
          <w:lang w:val="en-GB"/>
        </w:rPr>
        <w:t>)</w:t>
      </w:r>
      <w:r w:rsidR="000E2935" w:rsidRPr="00AC31F8">
        <w:rPr>
          <w:lang w:val="en-GB"/>
        </w:rPr>
        <w:t>.</w:t>
      </w:r>
    </w:p>
    <w:p w14:paraId="0D31AC23" w14:textId="6D8A967F" w:rsidR="000074C5" w:rsidRPr="00AC31F8" w:rsidRDefault="00C05323" w:rsidP="005C7415">
      <w:pPr>
        <w:pStyle w:val="Heading2"/>
        <w:rPr>
          <w:lang w:val="en-GB"/>
        </w:rPr>
      </w:pPr>
      <w:bookmarkStart w:id="349" w:name="_Toc46067092"/>
      <w:bookmarkStart w:id="350" w:name="_Toc46238949"/>
      <w:r w:rsidRPr="00AC31F8">
        <w:rPr>
          <w:lang w:val="en-GB"/>
        </w:rPr>
        <w:t xml:space="preserve">OQ </w:t>
      </w:r>
      <w:r w:rsidR="00177AB8" w:rsidRPr="00AC31F8">
        <w:rPr>
          <w:lang w:val="en-GB"/>
        </w:rPr>
        <w:t>Execution</w:t>
      </w:r>
      <w:bookmarkEnd w:id="349"/>
      <w:bookmarkEnd w:id="350"/>
    </w:p>
    <w:p w14:paraId="0911091C" w14:textId="206880D7" w:rsidR="005C7415" w:rsidRPr="00AC31F8" w:rsidRDefault="00491938" w:rsidP="006726B6">
      <w:pPr>
        <w:rPr>
          <w:lang w:val="en-GB"/>
        </w:rPr>
      </w:pPr>
      <w:r w:rsidRPr="00AC31F8">
        <w:rPr>
          <w:lang w:val="en-GB"/>
        </w:rPr>
        <w:t xml:space="preserve">As described in chapter </w:t>
      </w:r>
      <w:r w:rsidRPr="00AC31F8">
        <w:rPr>
          <w:lang w:val="en-GB"/>
        </w:rPr>
        <w:fldChar w:fldCharType="begin"/>
      </w:r>
      <w:r w:rsidRPr="00AC31F8">
        <w:rPr>
          <w:lang w:val="en-GB"/>
        </w:rPr>
        <w:instrText xml:space="preserve"> REF _Ref45981520 \r \h </w:instrText>
      </w:r>
      <w:r w:rsidRPr="00AC31F8">
        <w:rPr>
          <w:lang w:val="en-GB"/>
        </w:rPr>
      </w:r>
      <w:r w:rsidRPr="00AC31F8">
        <w:rPr>
          <w:lang w:val="en-GB"/>
        </w:rPr>
        <w:fldChar w:fldCharType="separate"/>
      </w:r>
      <w:r w:rsidRPr="00AC31F8">
        <w:rPr>
          <w:lang w:val="en-GB"/>
        </w:rPr>
        <w:t>3</w:t>
      </w:r>
      <w:r w:rsidRPr="00AC31F8">
        <w:rPr>
          <w:lang w:val="en-GB"/>
        </w:rPr>
        <w:fldChar w:fldCharType="end"/>
      </w:r>
      <w:r w:rsidRPr="00AC31F8">
        <w:rPr>
          <w:lang w:val="en-GB"/>
        </w:rPr>
        <w:t>, the type of OQ execution (manual, automated</w:t>
      </w:r>
      <w:r w:rsidR="0023782D" w:rsidRPr="00AC31F8">
        <w:rPr>
          <w:lang w:val="en-GB"/>
        </w:rPr>
        <w:t>)</w:t>
      </w:r>
      <w:r w:rsidRPr="00AC31F8">
        <w:rPr>
          <w:lang w:val="en-GB"/>
        </w:rPr>
        <w:t xml:space="preserve"> must be defined and planned. Within the scope of th</w:t>
      </w:r>
      <w:r w:rsidR="0023782D" w:rsidRPr="00AC31F8">
        <w:rPr>
          <w:lang w:val="en-GB"/>
        </w:rPr>
        <w:t>is</w:t>
      </w:r>
      <w:r w:rsidRPr="00AC31F8">
        <w:rPr>
          <w:lang w:val="en-GB"/>
        </w:rPr>
        <w:t xml:space="preserve"> OQ, two forms were developed in addition to a test specification, which </w:t>
      </w:r>
      <w:r w:rsidR="00AD4D3A" w:rsidRPr="00AC31F8">
        <w:rPr>
          <w:lang w:val="en-GB"/>
        </w:rPr>
        <w:t>were</w:t>
      </w:r>
      <w:r w:rsidRPr="00AC31F8">
        <w:rPr>
          <w:lang w:val="en-GB"/>
        </w:rPr>
        <w:t xml:space="preserve"> tailored to OQ test automation based on BDD as described above. This test specification with the two forms can be found in the </w:t>
      </w:r>
      <w:r w:rsidR="0088442C" w:rsidRPr="00AC31F8">
        <w:rPr>
          <w:lang w:val="en-GB"/>
        </w:rPr>
        <w:t>Appendices XV-XVII.</w:t>
      </w:r>
    </w:p>
    <w:p w14:paraId="28B79BBC" w14:textId="77777777" w:rsidR="00D21891" w:rsidRPr="00AC31F8" w:rsidRDefault="00D21891" w:rsidP="006726B6">
      <w:pPr>
        <w:rPr>
          <w:lang w:val="en-GB"/>
        </w:rPr>
      </w:pPr>
    </w:p>
    <w:p w14:paraId="26DE47A7" w14:textId="77777777" w:rsidR="00D21891" w:rsidRPr="00AC31F8" w:rsidRDefault="00D21891" w:rsidP="006726B6">
      <w:pPr>
        <w:rPr>
          <w:lang w:val="en-GB"/>
        </w:rPr>
      </w:pPr>
    </w:p>
    <w:p w14:paraId="386F88AB" w14:textId="745B9AFB" w:rsidR="00D21891" w:rsidRPr="00AC31F8" w:rsidRDefault="0006627F" w:rsidP="00D21891">
      <w:pPr>
        <w:pStyle w:val="Heading1"/>
        <w:rPr>
          <w:lang w:val="en-GB"/>
        </w:rPr>
      </w:pPr>
      <w:bookmarkStart w:id="351" w:name="_Ref45967849"/>
      <w:bookmarkStart w:id="352" w:name="_Toc46067093"/>
      <w:bookmarkStart w:id="353" w:name="_Toc46238950"/>
      <w:r w:rsidRPr="00AC31F8">
        <w:rPr>
          <w:lang w:val="en-GB"/>
        </w:rPr>
        <w:lastRenderedPageBreak/>
        <w:t>Prototype Audit</w:t>
      </w:r>
      <w:bookmarkEnd w:id="351"/>
      <w:bookmarkEnd w:id="352"/>
      <w:bookmarkEnd w:id="353"/>
    </w:p>
    <w:p w14:paraId="257550B5" w14:textId="74D0183A" w:rsidR="00900E62" w:rsidRPr="00AC31F8" w:rsidRDefault="00900E62" w:rsidP="00900E62">
      <w:pPr>
        <w:rPr>
          <w:lang w:val="en-GB" w:eastAsia="de-DE"/>
        </w:rPr>
      </w:pPr>
      <w:r w:rsidRPr="00AC31F8">
        <w:rPr>
          <w:lang w:val="en-GB" w:eastAsia="de-DE"/>
        </w:rPr>
        <w:t>The OQs on JBA version 1.1.0.0 were audited</w:t>
      </w:r>
      <w:r w:rsidR="00B57422" w:rsidRPr="00AC31F8">
        <w:rPr>
          <w:lang w:val="en-GB" w:eastAsia="de-DE"/>
        </w:rPr>
        <w:t xml:space="preserve"> to assess their GAMP5 compliance</w:t>
      </w:r>
      <w:r w:rsidRPr="00AC31F8">
        <w:rPr>
          <w:lang w:val="en-GB" w:eastAsia="de-DE"/>
        </w:rPr>
        <w:t xml:space="preserve">. This audit was performed by wega CSV expert Evelyne Daniel. The focus was the OQ process with the following documents: Test Specification, JBA Test Execution: Results, Test Report and feature files. The </w:t>
      </w:r>
      <w:r w:rsidR="003F40D8" w:rsidRPr="00AC31F8">
        <w:rPr>
          <w:lang w:val="en-GB" w:eastAsia="de-DE"/>
        </w:rPr>
        <w:t>displayed</w:t>
      </w:r>
      <w:r w:rsidRPr="00AC31F8">
        <w:rPr>
          <w:lang w:val="en-GB" w:eastAsia="de-DE"/>
        </w:rPr>
        <w:t xml:space="preserve"> test results in Scenarioo </w:t>
      </w:r>
      <w:r w:rsidR="003F40D8" w:rsidRPr="00AC31F8">
        <w:rPr>
          <w:lang w:val="en-GB" w:eastAsia="de-DE"/>
        </w:rPr>
        <w:t>were</w:t>
      </w:r>
      <w:r w:rsidRPr="00AC31F8">
        <w:rPr>
          <w:lang w:val="en-GB" w:eastAsia="de-DE"/>
        </w:rPr>
        <w:t xml:space="preserve"> also assessed.</w:t>
      </w:r>
    </w:p>
    <w:p w14:paraId="54DA794E" w14:textId="68411D0D" w:rsidR="0032773A" w:rsidRPr="00AC31F8" w:rsidRDefault="00CD322C" w:rsidP="0032773A">
      <w:pPr>
        <w:rPr>
          <w:lang w:val="en-GB" w:eastAsia="de-DE"/>
        </w:rPr>
      </w:pPr>
      <w:r w:rsidRPr="00AC31F8">
        <w:rPr>
          <w:lang w:val="en-GB" w:eastAsia="de-DE"/>
        </w:rPr>
        <w:t xml:space="preserve">Based on that audit, </w:t>
      </w:r>
      <w:r w:rsidR="001320CC" w:rsidRPr="00AC31F8">
        <w:rPr>
          <w:lang w:val="en-GB" w:eastAsia="de-DE"/>
        </w:rPr>
        <w:t>Evelyne Daniel wrote a</w:t>
      </w:r>
      <w:r w:rsidRPr="00AC31F8">
        <w:rPr>
          <w:lang w:val="en-GB" w:eastAsia="de-DE"/>
        </w:rPr>
        <w:t>n audit</w:t>
      </w:r>
      <w:r w:rsidR="001320CC" w:rsidRPr="00AC31F8">
        <w:rPr>
          <w:lang w:val="en-GB" w:eastAsia="de-DE"/>
        </w:rPr>
        <w:t xml:space="preserve"> report </w:t>
      </w:r>
      <w:r w:rsidRPr="00AC31F8">
        <w:rPr>
          <w:lang w:val="en-GB" w:eastAsia="de-DE"/>
        </w:rPr>
        <w:t>that</w:t>
      </w:r>
      <w:r w:rsidR="001320CC" w:rsidRPr="00AC31F8">
        <w:rPr>
          <w:lang w:val="en-GB" w:eastAsia="de-DE"/>
        </w:rPr>
        <w:t xml:space="preserve"> can be found in the </w:t>
      </w:r>
      <w:r w:rsidR="004F5079" w:rsidRPr="00AC31F8">
        <w:rPr>
          <w:lang w:val="en-GB" w:eastAsia="de-DE"/>
        </w:rPr>
        <w:t>A</w:t>
      </w:r>
      <w:r w:rsidR="001320CC" w:rsidRPr="00AC31F8">
        <w:rPr>
          <w:lang w:val="en-GB" w:eastAsia="de-DE"/>
        </w:rPr>
        <w:t xml:space="preserve">ppendix </w:t>
      </w:r>
      <w:r w:rsidR="004F5079" w:rsidRPr="00AC31F8">
        <w:rPr>
          <w:lang w:val="en-GB" w:eastAsia="de-DE"/>
        </w:rPr>
        <w:t>XIV</w:t>
      </w:r>
      <w:r w:rsidR="00531D2E" w:rsidRPr="00AC31F8">
        <w:rPr>
          <w:lang w:val="en-GB" w:eastAsia="de-DE"/>
        </w:rPr>
        <w:t>.</w:t>
      </w:r>
    </w:p>
    <w:p w14:paraId="4938D8C9" w14:textId="6BA0B387" w:rsidR="00D21891" w:rsidRPr="00AC31F8" w:rsidRDefault="00DC1468" w:rsidP="00D21891">
      <w:pPr>
        <w:pStyle w:val="Heading2"/>
        <w:rPr>
          <w:lang w:val="en-GB"/>
        </w:rPr>
      </w:pPr>
      <w:bookmarkStart w:id="354" w:name="_Toc46067094"/>
      <w:bookmarkStart w:id="355" w:name="_Toc46238951"/>
      <w:r w:rsidRPr="00AC31F8">
        <w:rPr>
          <w:lang w:val="en-GB"/>
        </w:rPr>
        <w:t>Results of the Audit</w:t>
      </w:r>
      <w:bookmarkEnd w:id="354"/>
      <w:bookmarkEnd w:id="355"/>
    </w:p>
    <w:p w14:paraId="49E3C0B0" w14:textId="019ABBB2" w:rsidR="000E1AE8" w:rsidRPr="00AC31F8" w:rsidRDefault="0062493F" w:rsidP="000E1AE8">
      <w:pPr>
        <w:rPr>
          <w:lang w:val="en-GB" w:eastAsia="de-DE"/>
        </w:rPr>
      </w:pPr>
      <w:r w:rsidRPr="00AC31F8">
        <w:rPr>
          <w:lang w:val="en-GB" w:eastAsia="de-DE"/>
        </w:rPr>
        <w:t>As the audit report shows, the prototype meets the GxP quality standards</w:t>
      </w:r>
      <w:r w:rsidR="009E3B37" w:rsidRPr="00AC31F8">
        <w:rPr>
          <w:lang w:val="en-GB" w:eastAsia="de-DE"/>
        </w:rPr>
        <w:t xml:space="preserve"> (</w:t>
      </w:r>
      <w:r w:rsidR="004F5079" w:rsidRPr="00AC31F8">
        <w:rPr>
          <w:lang w:val="en-GB" w:eastAsia="de-DE"/>
        </w:rPr>
        <w:t>Appendix XIV</w:t>
      </w:r>
      <w:r w:rsidR="009E3B37" w:rsidRPr="00AC31F8">
        <w:rPr>
          <w:lang w:val="en-GB" w:eastAsia="de-DE"/>
        </w:rPr>
        <w:t xml:space="preserve">). </w:t>
      </w:r>
      <w:r w:rsidR="000E1AE8" w:rsidRPr="00AC31F8">
        <w:rPr>
          <w:lang w:val="en-GB" w:eastAsia="de-DE"/>
        </w:rPr>
        <w:t>At the same time, however, points that should be improved (minor findings) or recommendations that would lead to an amelioration (recommendations) were also recorded.</w:t>
      </w:r>
    </w:p>
    <w:p w14:paraId="24E176DB" w14:textId="658B6AB6" w:rsidR="00D21891" w:rsidRPr="00AC31F8" w:rsidRDefault="00D94923" w:rsidP="00D21891">
      <w:pPr>
        <w:rPr>
          <w:lang w:val="en-GB" w:eastAsia="de-DE"/>
        </w:rPr>
      </w:pPr>
      <w:r w:rsidRPr="00AC31F8">
        <w:rPr>
          <w:lang w:val="en-GB" w:eastAsia="de-DE"/>
        </w:rPr>
        <w:t>Four of the seven findings concern documentation. This documentation was already adapted</w:t>
      </w:r>
      <w:r w:rsidR="00C9239D" w:rsidRPr="00AC31F8">
        <w:rPr>
          <w:lang w:val="en-GB" w:eastAsia="de-DE"/>
        </w:rPr>
        <w:t xml:space="preserve"> accordingly</w:t>
      </w:r>
      <w:r w:rsidRPr="00AC31F8">
        <w:rPr>
          <w:lang w:val="en-GB" w:eastAsia="de-DE"/>
        </w:rPr>
        <w:t xml:space="preserve"> during the audit and improved again in a subsequent review process with the help of Evelyne Daniel. </w:t>
      </w:r>
      <w:commentRangeStart w:id="356"/>
      <w:r w:rsidRPr="00AC31F8">
        <w:rPr>
          <w:lang w:val="en-GB" w:eastAsia="de-DE"/>
        </w:rPr>
        <w:t xml:space="preserve">This improved version of the </w:t>
      </w:r>
      <w:commentRangeStart w:id="357"/>
      <w:r w:rsidRPr="00AC31F8">
        <w:rPr>
          <w:lang w:val="en-GB" w:eastAsia="de-DE"/>
        </w:rPr>
        <w:t xml:space="preserve">test specification </w:t>
      </w:r>
      <w:commentRangeEnd w:id="357"/>
      <w:r w:rsidR="000259E6">
        <w:rPr>
          <w:rStyle w:val="CommentReference"/>
        </w:rPr>
        <w:commentReference w:id="357"/>
      </w:r>
      <w:r w:rsidRPr="00AC31F8">
        <w:rPr>
          <w:lang w:val="en-GB" w:eastAsia="de-DE"/>
        </w:rPr>
        <w:t xml:space="preserve">with the two forms 'JBA Test Execution: Results' and 'Test Report' can be found in the </w:t>
      </w:r>
      <w:r w:rsidR="004F5079" w:rsidRPr="00AC31F8">
        <w:rPr>
          <w:lang w:val="en-GB"/>
        </w:rPr>
        <w:t>Appendices XV-XVII</w:t>
      </w:r>
      <w:r w:rsidR="006D33BF" w:rsidRPr="00AC31F8">
        <w:rPr>
          <w:lang w:val="en-GB" w:eastAsia="de-DE"/>
        </w:rPr>
        <w:t>.</w:t>
      </w:r>
      <w:commentRangeEnd w:id="356"/>
      <w:r w:rsidR="00063620">
        <w:rPr>
          <w:rStyle w:val="CommentReference"/>
        </w:rPr>
        <w:commentReference w:id="356"/>
      </w:r>
    </w:p>
    <w:p w14:paraId="0D3EA619" w14:textId="456785DA" w:rsidR="007606AB" w:rsidRPr="00AC31F8" w:rsidRDefault="007606AB" w:rsidP="007606AB">
      <w:pPr>
        <w:rPr>
          <w:lang w:val="en-GB" w:eastAsia="de-DE"/>
        </w:rPr>
      </w:pPr>
      <w:commentRangeStart w:id="358"/>
      <w:r w:rsidRPr="00AC31F8">
        <w:rPr>
          <w:lang w:val="en-GB" w:eastAsia="de-DE"/>
        </w:rPr>
        <w:t xml:space="preserve">Another </w:t>
      </w:r>
      <w:commentRangeEnd w:id="358"/>
      <w:r w:rsidR="000259E6">
        <w:rPr>
          <w:rStyle w:val="CommentReference"/>
        </w:rPr>
        <w:commentReference w:id="358"/>
      </w:r>
      <w:r w:rsidRPr="00AC31F8">
        <w:rPr>
          <w:lang w:val="en-GB" w:eastAsia="de-DE"/>
        </w:rPr>
        <w:t>three findings concern the actual prototype:</w:t>
      </w:r>
    </w:p>
    <w:p w14:paraId="470936A0" w14:textId="66C4DDDC" w:rsidR="002701EE" w:rsidRPr="00AC31F8" w:rsidRDefault="002701EE" w:rsidP="002701EE">
      <w:pPr>
        <w:pStyle w:val="ListParagraph"/>
        <w:numPr>
          <w:ilvl w:val="0"/>
          <w:numId w:val="48"/>
        </w:numPr>
        <w:rPr>
          <w:lang w:val="en-GB" w:eastAsia="de-DE"/>
        </w:rPr>
      </w:pPr>
      <w:r w:rsidRPr="00AC31F8">
        <w:rPr>
          <w:lang w:val="en-GB" w:eastAsia="de-DE"/>
        </w:rPr>
        <w:t>The OQ Test App should contain a log of the activities that were conducted with the application (minor)</w:t>
      </w:r>
      <w:ins w:id="359" w:author="Evelyne" w:date="2020-07-21T20:16:00Z">
        <w:r w:rsidR="000259E6">
          <w:rPr>
            <w:lang w:val="en-GB" w:eastAsia="de-DE"/>
          </w:rPr>
          <w:t>.</w:t>
        </w:r>
      </w:ins>
    </w:p>
    <w:p w14:paraId="47818333" w14:textId="76AA29DB" w:rsidR="002701EE" w:rsidRPr="00AC31F8" w:rsidRDefault="002701EE" w:rsidP="002701EE">
      <w:pPr>
        <w:pStyle w:val="ListParagraph"/>
        <w:numPr>
          <w:ilvl w:val="0"/>
          <w:numId w:val="48"/>
        </w:numPr>
        <w:rPr>
          <w:lang w:val="en-GB" w:eastAsia="de-DE"/>
        </w:rPr>
      </w:pPr>
      <w:r w:rsidRPr="00AC31F8">
        <w:rPr>
          <w:lang w:val="en-GB" w:eastAsia="de-DE"/>
        </w:rPr>
        <w:t>The test results should be stored in the</w:t>
      </w:r>
      <w:r w:rsidR="002901AB" w:rsidRPr="00AC31F8">
        <w:rPr>
          <w:lang w:val="en-GB" w:eastAsia="de-DE"/>
        </w:rPr>
        <w:t xml:space="preserve"> same</w:t>
      </w:r>
      <w:r w:rsidRPr="00AC31F8">
        <w:rPr>
          <w:lang w:val="en-GB" w:eastAsia="de-DE"/>
        </w:rPr>
        <w:t xml:space="preserve"> location where Scenarioo can access them, so that the test results do not have to be moved manually (minor)</w:t>
      </w:r>
      <w:ins w:id="360" w:author="Evelyne" w:date="2020-07-21T20:16:00Z">
        <w:r w:rsidR="000259E6">
          <w:rPr>
            <w:lang w:val="en-GB" w:eastAsia="de-DE"/>
          </w:rPr>
          <w:t>.</w:t>
        </w:r>
      </w:ins>
    </w:p>
    <w:p w14:paraId="2F86DECE" w14:textId="68CE80D2" w:rsidR="002701EE" w:rsidRPr="00AC31F8" w:rsidRDefault="002701EE" w:rsidP="002701EE">
      <w:pPr>
        <w:pStyle w:val="ListParagraph"/>
        <w:numPr>
          <w:ilvl w:val="0"/>
          <w:numId w:val="48"/>
        </w:numPr>
        <w:rPr>
          <w:lang w:val="en-GB" w:eastAsia="de-DE"/>
        </w:rPr>
      </w:pPr>
      <w:r w:rsidRPr="00AC31F8">
        <w:rPr>
          <w:lang w:val="en-GB" w:eastAsia="de-DE"/>
        </w:rPr>
        <w:t>Scenarioo provides an out-of-the-box functionality that allows automated comparison of different test runs.</w:t>
      </w:r>
      <w:r w:rsidR="004817AC" w:rsidRPr="00AC31F8">
        <w:rPr>
          <w:lang w:val="en-GB" w:eastAsia="de-DE"/>
        </w:rPr>
        <w:t xml:space="preserve"> </w:t>
      </w:r>
      <w:r w:rsidRPr="00AC31F8">
        <w:rPr>
          <w:lang w:val="en-GB" w:eastAsia="de-DE"/>
        </w:rPr>
        <w:t>This functionality was not considered for the prototype but has the potential to improve the review process (recommendation).</w:t>
      </w:r>
    </w:p>
    <w:p w14:paraId="78996F3F" w14:textId="647EB975" w:rsidR="00D21891" w:rsidRPr="00AC31F8" w:rsidRDefault="0073302C" w:rsidP="00D21891">
      <w:pPr>
        <w:pStyle w:val="Heading2"/>
        <w:rPr>
          <w:lang w:val="en-GB"/>
        </w:rPr>
      </w:pPr>
      <w:bookmarkStart w:id="361" w:name="_Toc46067095"/>
      <w:bookmarkStart w:id="362" w:name="_Toc46238952"/>
      <w:r w:rsidRPr="00AC31F8">
        <w:rPr>
          <w:lang w:val="en-GB"/>
        </w:rPr>
        <w:t>Conclusions from the audit</w:t>
      </w:r>
      <w:bookmarkEnd w:id="361"/>
      <w:bookmarkEnd w:id="362"/>
      <w:r w:rsidR="004C73C7" w:rsidRPr="00AC31F8">
        <w:rPr>
          <w:lang w:val="en-GB"/>
        </w:rPr>
        <w:t xml:space="preserve"> </w:t>
      </w:r>
    </w:p>
    <w:p w14:paraId="2C9023B3" w14:textId="5DD59EA7" w:rsidR="00D21891" w:rsidRPr="00AC31F8" w:rsidRDefault="00F24213" w:rsidP="00D21891">
      <w:pPr>
        <w:rPr>
          <w:lang w:val="en-GB" w:eastAsia="de-DE"/>
        </w:rPr>
      </w:pPr>
      <w:r w:rsidRPr="00AC31F8">
        <w:rPr>
          <w:lang w:val="en-GB" w:eastAsia="de-DE"/>
        </w:rPr>
        <w:t>On the basis of the audit report it can be stated that the</w:t>
      </w:r>
      <w:r w:rsidR="004817AC" w:rsidRPr="00AC31F8">
        <w:rPr>
          <w:lang w:val="en-GB" w:eastAsia="de-DE"/>
        </w:rPr>
        <w:t xml:space="preserve"> developed</w:t>
      </w:r>
      <w:r w:rsidRPr="00AC31F8">
        <w:rPr>
          <w:lang w:val="en-GB" w:eastAsia="de-DE"/>
        </w:rPr>
        <w:t xml:space="preserve"> prototype with the corresponding OQ documentation (the test specification including the two forms) is promising. The audit revealed points that need to be improved, but none of </w:t>
      </w:r>
      <w:r w:rsidR="004817AC" w:rsidRPr="00AC31F8">
        <w:rPr>
          <w:lang w:val="en-GB" w:eastAsia="de-DE"/>
        </w:rPr>
        <w:t>them</w:t>
      </w:r>
      <w:r w:rsidRPr="00AC31F8">
        <w:rPr>
          <w:lang w:val="en-GB" w:eastAsia="de-DE"/>
        </w:rPr>
        <w:t xml:space="preserve"> would be </w:t>
      </w:r>
      <w:r w:rsidR="00367829" w:rsidRPr="00AC31F8">
        <w:rPr>
          <w:lang w:val="en-GB" w:eastAsia="de-DE"/>
        </w:rPr>
        <w:t>showstopper</w:t>
      </w:r>
      <w:r w:rsidRPr="00AC31F8">
        <w:rPr>
          <w:lang w:val="en-GB" w:eastAsia="de-DE"/>
        </w:rPr>
        <w:t>. As a conclusion</w:t>
      </w:r>
      <w:r w:rsidR="00367829" w:rsidRPr="00AC31F8">
        <w:rPr>
          <w:lang w:val="en-GB" w:eastAsia="de-DE"/>
        </w:rPr>
        <w:t xml:space="preserve"> </w:t>
      </w:r>
      <w:r w:rsidRPr="00AC31F8">
        <w:rPr>
          <w:lang w:val="en-GB" w:eastAsia="de-DE"/>
        </w:rPr>
        <w:t xml:space="preserve">after the audit has been carried out, it can still be stated that nothing could be found that would </w:t>
      </w:r>
      <w:commentRangeStart w:id="363"/>
      <w:r w:rsidRPr="00AC31F8">
        <w:rPr>
          <w:lang w:val="en-GB" w:eastAsia="de-DE"/>
        </w:rPr>
        <w:t xml:space="preserve">speak against </w:t>
      </w:r>
      <w:commentRangeEnd w:id="363"/>
      <w:r w:rsidR="007752C6">
        <w:rPr>
          <w:rStyle w:val="CommentReference"/>
        </w:rPr>
        <w:commentReference w:id="363"/>
      </w:r>
      <w:r w:rsidR="000F4100" w:rsidRPr="00AC31F8">
        <w:rPr>
          <w:lang w:val="en-GB" w:eastAsia="de-DE"/>
        </w:rPr>
        <w:t xml:space="preserve">an </w:t>
      </w:r>
      <w:r w:rsidRPr="00AC31F8">
        <w:rPr>
          <w:lang w:val="en-GB" w:eastAsia="de-DE"/>
        </w:rPr>
        <w:t>OQ automation with the involvement of BDD</w:t>
      </w:r>
      <w:r w:rsidR="000F4100" w:rsidRPr="00AC31F8">
        <w:rPr>
          <w:lang w:val="en-GB" w:eastAsia="de-DE"/>
        </w:rPr>
        <w:t xml:space="preserve"> in respect of GAMP5 compliance</w:t>
      </w:r>
      <w:r w:rsidRPr="00AC31F8">
        <w:rPr>
          <w:lang w:val="en-GB" w:eastAsia="de-DE"/>
        </w:rPr>
        <w:t>.</w:t>
      </w:r>
    </w:p>
    <w:p w14:paraId="30B65315" w14:textId="77777777" w:rsidR="00D21891" w:rsidRPr="00AC31F8" w:rsidRDefault="00D21891" w:rsidP="00D21891">
      <w:pPr>
        <w:rPr>
          <w:lang w:val="en-GB" w:eastAsia="de-DE"/>
        </w:rPr>
      </w:pPr>
    </w:p>
    <w:p w14:paraId="5D9E2A4A" w14:textId="25396C0B" w:rsidR="00D21891" w:rsidRPr="00AC31F8" w:rsidRDefault="00E709E2" w:rsidP="00D21891">
      <w:pPr>
        <w:pStyle w:val="Heading1"/>
        <w:rPr>
          <w:lang w:val="en-GB"/>
        </w:rPr>
      </w:pPr>
      <w:bookmarkStart w:id="364" w:name="_Toc46067096"/>
      <w:bookmarkStart w:id="365" w:name="_Toc46238953"/>
      <w:r w:rsidRPr="00AC31F8">
        <w:rPr>
          <w:lang w:val="en-GB"/>
        </w:rPr>
        <w:lastRenderedPageBreak/>
        <w:t xml:space="preserve">Learnings &amp; </w:t>
      </w:r>
      <w:r w:rsidR="0006627F" w:rsidRPr="00AC31F8">
        <w:rPr>
          <w:lang w:val="en-GB"/>
        </w:rPr>
        <w:t>Discussion</w:t>
      </w:r>
      <w:bookmarkEnd w:id="364"/>
      <w:bookmarkEnd w:id="365"/>
    </w:p>
    <w:p w14:paraId="2CDC2A69" w14:textId="6FBCB2A0" w:rsidR="008F2CD1" w:rsidRPr="00AC31F8" w:rsidRDefault="00D818AC" w:rsidP="00D21891">
      <w:pPr>
        <w:rPr>
          <w:lang w:val="en-GB" w:eastAsia="de-DE"/>
        </w:rPr>
      </w:pPr>
      <w:r w:rsidRPr="00AC31F8">
        <w:rPr>
          <w:lang w:val="en-GB" w:eastAsia="de-DE"/>
        </w:rPr>
        <w:t>In order to answer the initial question of this project</w:t>
      </w:r>
      <w:r w:rsidR="00D52323" w:rsidRPr="00AC31F8">
        <w:rPr>
          <w:lang w:val="en-GB" w:eastAsia="de-DE"/>
        </w:rPr>
        <w:t xml:space="preserve"> ‘BDD – A practicable Approach for CSV?’ </w:t>
      </w:r>
      <w:r w:rsidR="007755A6" w:rsidRPr="00AC31F8">
        <w:rPr>
          <w:lang w:val="en-GB" w:eastAsia="de-DE"/>
        </w:rPr>
        <w:t>the following hypothesis was investigated</w:t>
      </w:r>
      <w:r w:rsidR="00722D8D" w:rsidRPr="00AC31F8">
        <w:rPr>
          <w:lang w:val="en-GB" w:eastAsia="de-DE"/>
        </w:rPr>
        <w:t>:</w:t>
      </w:r>
    </w:p>
    <w:p w14:paraId="3A09C022" w14:textId="3B02C635" w:rsidR="00DA68DB" w:rsidRPr="00AC31F8" w:rsidRDefault="00D116B9" w:rsidP="00DA68DB">
      <w:pPr>
        <w:rPr>
          <w:lang w:val="en-GB" w:eastAsia="de-DE"/>
        </w:rPr>
      </w:pPr>
      <w:r w:rsidRPr="00AC31F8">
        <w:rPr>
          <w:lang w:val="en-GB" w:eastAsia="de-DE"/>
        </w:rPr>
        <w:t>“</w:t>
      </w:r>
      <w:r w:rsidR="00DA68DB" w:rsidRPr="00AC31F8">
        <w:rPr>
          <w:lang w:val="en-GB" w:eastAsia="de-DE"/>
        </w:rPr>
        <w:t>BDD with its activities from user stories to executable specifications (formulation) and automation is a practicable approach in respect of technical feasibility, taking into account Cucumber/Gherkin, Selenium and Scenarioo, and validation requirements according to GAMP5 for OQ test automation in highly regulated environments of the pharmaceutical industry</w:t>
      </w:r>
      <w:r w:rsidR="00412FC1" w:rsidRPr="00AC31F8">
        <w:rPr>
          <w:lang w:val="en-GB" w:eastAsia="de-DE"/>
        </w:rPr>
        <w:t>”</w:t>
      </w:r>
      <w:r w:rsidR="00DA68DB" w:rsidRPr="00AC31F8">
        <w:rPr>
          <w:lang w:val="en-GB" w:eastAsia="de-DE"/>
        </w:rPr>
        <w:t>.</w:t>
      </w:r>
    </w:p>
    <w:p w14:paraId="231CA83A" w14:textId="4FE7B26D" w:rsidR="00DA68DB" w:rsidRPr="00AC31F8" w:rsidRDefault="00FB752F" w:rsidP="00DA68DB">
      <w:pPr>
        <w:rPr>
          <w:lang w:val="en-GB" w:eastAsia="de-DE"/>
        </w:rPr>
      </w:pPr>
      <w:r w:rsidRPr="00AC31F8">
        <w:rPr>
          <w:lang w:val="en-GB" w:eastAsia="de-DE"/>
        </w:rPr>
        <w:t>For this purpose, four research questions in particular were dealt with</w:t>
      </w:r>
      <w:r w:rsidR="00FB7B61" w:rsidRPr="00AC31F8">
        <w:rPr>
          <w:lang w:val="en-GB" w:eastAsia="de-DE"/>
        </w:rPr>
        <w:t>:</w:t>
      </w:r>
    </w:p>
    <w:p w14:paraId="1D6E84AD" w14:textId="5FBE818E" w:rsidR="00DA68DB" w:rsidRPr="00AC31F8" w:rsidRDefault="00DA68DB" w:rsidP="00DA68DB">
      <w:pPr>
        <w:pStyle w:val="ListParagraph"/>
        <w:numPr>
          <w:ilvl w:val="0"/>
          <w:numId w:val="7"/>
        </w:numPr>
        <w:rPr>
          <w:lang w:val="en-GB" w:eastAsia="de-DE"/>
        </w:rPr>
      </w:pPr>
      <w:r w:rsidRPr="00AC31F8">
        <w:rPr>
          <w:lang w:val="en-GB" w:eastAsia="de-DE"/>
        </w:rPr>
        <w:t>Do the artefacts out of the BDD</w:t>
      </w:r>
      <w:r w:rsidR="008919DF" w:rsidRPr="00AC31F8">
        <w:rPr>
          <w:lang w:val="en-GB" w:eastAsia="de-DE"/>
        </w:rPr>
        <w:t>-OQ</w:t>
      </w:r>
      <w:r w:rsidRPr="00AC31F8">
        <w:rPr>
          <w:lang w:val="en-GB" w:eastAsia="de-DE"/>
        </w:rPr>
        <w:t xml:space="preserve"> process satisfy the GAMP5</w:t>
      </w:r>
      <w:r w:rsidR="002F7B38" w:rsidRPr="00AC31F8">
        <w:rPr>
          <w:lang w:val="en-GB" w:eastAsia="de-DE"/>
        </w:rPr>
        <w:t xml:space="preserve"> OQ</w:t>
      </w:r>
      <w:r w:rsidRPr="00AC31F8">
        <w:rPr>
          <w:lang w:val="en-GB" w:eastAsia="de-DE"/>
        </w:rPr>
        <w:t xml:space="preserve"> requirements?</w:t>
      </w:r>
    </w:p>
    <w:p w14:paraId="11AE4584" w14:textId="77777777" w:rsidR="00E61AE7" w:rsidRPr="00AC31F8" w:rsidRDefault="00DA68DB" w:rsidP="00E61AE7">
      <w:pPr>
        <w:pStyle w:val="ListParagraph"/>
        <w:numPr>
          <w:ilvl w:val="0"/>
          <w:numId w:val="7"/>
        </w:numPr>
        <w:rPr>
          <w:lang w:val="en-GB" w:eastAsia="de-DE"/>
        </w:rPr>
      </w:pPr>
      <w:r w:rsidRPr="00AC31F8">
        <w:rPr>
          <w:lang w:val="en-GB" w:eastAsia="de-DE"/>
        </w:rPr>
        <w:t>How can the executable requirement suite be adapted to the evolution of the application?</w:t>
      </w:r>
    </w:p>
    <w:p w14:paraId="64B05396" w14:textId="30C2A1E4" w:rsidR="00DA68DB" w:rsidRPr="00AC31F8" w:rsidRDefault="00E61AE7" w:rsidP="00E61AE7">
      <w:pPr>
        <w:pStyle w:val="ListParagraph"/>
        <w:numPr>
          <w:ilvl w:val="0"/>
          <w:numId w:val="7"/>
        </w:numPr>
        <w:rPr>
          <w:lang w:val="en-GB" w:eastAsia="de-DE"/>
        </w:rPr>
      </w:pPr>
      <w:r w:rsidRPr="00AC31F8">
        <w:rPr>
          <w:lang w:val="en-GB" w:eastAsia="de-DE"/>
        </w:rPr>
        <w:t>Can automation tools like Cucumber/Gherkin, Selenium and Scenarioo be used together in validated environments?</w:t>
      </w:r>
    </w:p>
    <w:p w14:paraId="5B839BA0" w14:textId="77777777" w:rsidR="00DA68DB" w:rsidRPr="00AC31F8" w:rsidRDefault="00DA68DB" w:rsidP="00DA68DB">
      <w:pPr>
        <w:pStyle w:val="ListParagraph"/>
        <w:numPr>
          <w:ilvl w:val="0"/>
          <w:numId w:val="7"/>
        </w:numPr>
        <w:rPr>
          <w:lang w:val="en-GB" w:eastAsia="de-DE"/>
        </w:rPr>
      </w:pPr>
      <w:r w:rsidRPr="00AC31F8">
        <w:rPr>
          <w:lang w:val="en-GB" w:eastAsia="de-DE"/>
        </w:rPr>
        <w:t>How could be dealt with new versions of the automation tools in terms of validation?</w:t>
      </w:r>
    </w:p>
    <w:p w14:paraId="382AA24A" w14:textId="211B1C6A" w:rsidR="00DA68DB" w:rsidRPr="00AC31F8" w:rsidRDefault="00CD75F5" w:rsidP="00D21891">
      <w:pPr>
        <w:rPr>
          <w:lang w:val="en-GB" w:eastAsia="de-DE"/>
        </w:rPr>
      </w:pPr>
      <w:r w:rsidRPr="00AC31F8">
        <w:rPr>
          <w:lang w:val="en-GB" w:eastAsia="de-DE"/>
        </w:rPr>
        <w:t>This was achieved in three incremental steps, which made it possible to examine the question with increasing depth and in a critical manner</w:t>
      </w:r>
      <w:r w:rsidR="00FA515D" w:rsidRPr="00AC31F8">
        <w:rPr>
          <w:lang w:val="en-GB" w:eastAsia="de-DE"/>
        </w:rPr>
        <w:t>:</w:t>
      </w:r>
    </w:p>
    <w:p w14:paraId="59ABEFEE" w14:textId="7CCDB5AC" w:rsidR="00FA515D" w:rsidRPr="00AC31F8" w:rsidRDefault="00F74172" w:rsidP="00B45FCE">
      <w:pPr>
        <w:pStyle w:val="ListParagraph"/>
        <w:numPr>
          <w:ilvl w:val="0"/>
          <w:numId w:val="38"/>
        </w:numPr>
        <w:rPr>
          <w:lang w:val="en-GB" w:eastAsia="de-DE"/>
        </w:rPr>
      </w:pPr>
      <w:r w:rsidRPr="00AC31F8">
        <w:rPr>
          <w:lang w:val="en-GB" w:eastAsia="de-DE"/>
        </w:rPr>
        <w:t xml:space="preserve">Theoretical consideration of the issue on the basis of GAMP5 and the BDD </w:t>
      </w:r>
      <w:commentRangeStart w:id="366"/>
      <w:r w:rsidRPr="00AC31F8">
        <w:rPr>
          <w:lang w:val="en-GB" w:eastAsia="de-DE"/>
        </w:rPr>
        <w:t xml:space="preserve">process The </w:t>
      </w:r>
      <w:commentRangeEnd w:id="366"/>
      <w:r w:rsidR="007752C6">
        <w:rPr>
          <w:rStyle w:val="CommentReference"/>
        </w:rPr>
        <w:commentReference w:id="366"/>
      </w:r>
      <w:r w:rsidRPr="00AC31F8">
        <w:rPr>
          <w:lang w:val="en-GB" w:eastAsia="de-DE"/>
        </w:rPr>
        <w:t>result was a combined process based on the OQ GAMP5 process and integrating BDD elements that would allow automated OQ</w:t>
      </w:r>
      <w:r w:rsidR="00B45FCE" w:rsidRPr="00AC31F8">
        <w:rPr>
          <w:lang w:val="en-GB" w:eastAsia="de-DE"/>
        </w:rPr>
        <w:t xml:space="preserve"> </w:t>
      </w:r>
      <w:r w:rsidR="002046B6" w:rsidRPr="00AC31F8">
        <w:rPr>
          <w:lang w:val="en-GB" w:eastAsia="de-DE"/>
        </w:rPr>
        <w:t xml:space="preserve">(see </w:t>
      </w:r>
      <w:r w:rsidR="00B25130" w:rsidRPr="00AC31F8">
        <w:rPr>
          <w:lang w:val="en-GB" w:eastAsia="de-DE"/>
        </w:rPr>
        <w:t>chapter</w:t>
      </w:r>
      <w:r w:rsidR="00046059" w:rsidRPr="00AC31F8">
        <w:rPr>
          <w:lang w:val="en-GB" w:eastAsia="de-DE"/>
        </w:rPr>
        <w:t>s</w:t>
      </w:r>
      <w:r w:rsidR="00B25130" w:rsidRPr="00AC31F8">
        <w:rPr>
          <w:lang w:val="en-GB" w:eastAsia="de-DE"/>
        </w:rPr>
        <w:t xml:space="preserve"> </w:t>
      </w:r>
      <w:r w:rsidR="00C2222D" w:rsidRPr="00AC31F8">
        <w:rPr>
          <w:lang w:val="en-GB" w:eastAsia="de-DE"/>
        </w:rPr>
        <w:fldChar w:fldCharType="begin"/>
      </w:r>
      <w:r w:rsidR="00C2222D" w:rsidRPr="00AC31F8">
        <w:rPr>
          <w:lang w:val="en-GB" w:eastAsia="de-DE"/>
        </w:rPr>
        <w:instrText xml:space="preserve"> REF _Ref45967721 \r \h </w:instrText>
      </w:r>
      <w:r w:rsidR="00C2222D" w:rsidRPr="00AC31F8">
        <w:rPr>
          <w:lang w:val="en-GB" w:eastAsia="de-DE"/>
        </w:rPr>
      </w:r>
      <w:r w:rsidR="00C2222D" w:rsidRPr="00AC31F8">
        <w:rPr>
          <w:lang w:val="en-GB" w:eastAsia="de-DE"/>
        </w:rPr>
        <w:fldChar w:fldCharType="separate"/>
      </w:r>
      <w:r w:rsidR="00C2222D" w:rsidRPr="00AC31F8">
        <w:rPr>
          <w:lang w:val="en-GB" w:eastAsia="de-DE"/>
        </w:rPr>
        <w:t>3</w:t>
      </w:r>
      <w:r w:rsidR="00C2222D" w:rsidRPr="00AC31F8">
        <w:rPr>
          <w:lang w:val="en-GB" w:eastAsia="de-DE"/>
        </w:rPr>
        <w:fldChar w:fldCharType="end"/>
      </w:r>
      <w:r w:rsidR="00046059" w:rsidRPr="00AC31F8">
        <w:rPr>
          <w:lang w:val="en-GB" w:eastAsia="de-DE"/>
        </w:rPr>
        <w:t xml:space="preserve"> to </w:t>
      </w:r>
      <w:r w:rsidR="00C2222D" w:rsidRPr="00AC31F8">
        <w:rPr>
          <w:lang w:val="en-GB" w:eastAsia="de-DE"/>
        </w:rPr>
        <w:fldChar w:fldCharType="begin"/>
      </w:r>
      <w:r w:rsidR="00C2222D" w:rsidRPr="00AC31F8">
        <w:rPr>
          <w:lang w:val="en-GB" w:eastAsia="de-DE"/>
        </w:rPr>
        <w:instrText xml:space="preserve"> REF _Ref45967736 \r \h </w:instrText>
      </w:r>
      <w:r w:rsidR="00C2222D" w:rsidRPr="00AC31F8">
        <w:rPr>
          <w:lang w:val="en-GB" w:eastAsia="de-DE"/>
        </w:rPr>
      </w:r>
      <w:r w:rsidR="00C2222D" w:rsidRPr="00AC31F8">
        <w:rPr>
          <w:lang w:val="en-GB" w:eastAsia="de-DE"/>
        </w:rPr>
        <w:fldChar w:fldCharType="separate"/>
      </w:r>
      <w:r w:rsidR="00C2222D" w:rsidRPr="00AC31F8">
        <w:rPr>
          <w:lang w:val="en-GB" w:eastAsia="de-DE"/>
        </w:rPr>
        <w:t>5</w:t>
      </w:r>
      <w:r w:rsidR="00C2222D" w:rsidRPr="00AC31F8">
        <w:rPr>
          <w:lang w:val="en-GB" w:eastAsia="de-DE"/>
        </w:rPr>
        <w:fldChar w:fldCharType="end"/>
      </w:r>
      <w:r w:rsidR="00202293" w:rsidRPr="00AC31F8">
        <w:rPr>
          <w:lang w:val="en-GB" w:eastAsia="de-DE"/>
        </w:rPr>
        <w:t xml:space="preserve">, especially </w:t>
      </w:r>
      <w:r w:rsidR="00202293" w:rsidRPr="00AC31F8">
        <w:rPr>
          <w:lang w:val="en-GB" w:eastAsia="de-DE"/>
        </w:rPr>
        <w:fldChar w:fldCharType="begin"/>
      </w:r>
      <w:r w:rsidR="00202293" w:rsidRPr="00AC31F8">
        <w:rPr>
          <w:lang w:val="en-GB" w:eastAsia="de-DE"/>
        </w:rPr>
        <w:instrText xml:space="preserve"> REF _Ref45869802 \h </w:instrText>
      </w:r>
      <w:r w:rsidR="00202293" w:rsidRPr="00AC31F8">
        <w:rPr>
          <w:lang w:val="en-GB" w:eastAsia="de-DE"/>
        </w:rPr>
      </w:r>
      <w:r w:rsidR="00202293" w:rsidRPr="00AC31F8">
        <w:rPr>
          <w:lang w:val="en-GB" w:eastAsia="de-DE"/>
        </w:rPr>
        <w:fldChar w:fldCharType="separate"/>
      </w:r>
      <w:r w:rsidR="00FA25A4" w:rsidRPr="00AC31F8">
        <w:rPr>
          <w:lang w:val="en-GB"/>
        </w:rPr>
        <w:t xml:space="preserve">Figure </w:t>
      </w:r>
      <w:r w:rsidR="00FA25A4">
        <w:rPr>
          <w:noProof/>
          <w:lang w:val="en-GB"/>
        </w:rPr>
        <w:t>19</w:t>
      </w:r>
      <w:r w:rsidR="00202293" w:rsidRPr="00AC31F8">
        <w:rPr>
          <w:lang w:val="en-GB" w:eastAsia="de-DE"/>
        </w:rPr>
        <w:fldChar w:fldCharType="end"/>
      </w:r>
      <w:r w:rsidR="002046B6" w:rsidRPr="00AC31F8">
        <w:rPr>
          <w:lang w:val="en-GB" w:eastAsia="de-DE"/>
        </w:rPr>
        <w:t>).</w:t>
      </w:r>
    </w:p>
    <w:p w14:paraId="09BB6C17" w14:textId="2546003E" w:rsidR="00D071CF" w:rsidRPr="00AC31F8" w:rsidRDefault="00231184" w:rsidP="009C68D7">
      <w:pPr>
        <w:pStyle w:val="ListParagraph"/>
        <w:numPr>
          <w:ilvl w:val="0"/>
          <w:numId w:val="38"/>
        </w:numPr>
        <w:rPr>
          <w:lang w:val="en-GB" w:eastAsia="de-DE"/>
        </w:rPr>
      </w:pPr>
      <w:r w:rsidRPr="00AC31F8">
        <w:rPr>
          <w:lang w:val="en-GB" w:eastAsia="de-DE"/>
        </w:rPr>
        <w:t>Implementation</w:t>
      </w:r>
      <w:r w:rsidR="00794E7C" w:rsidRPr="00AC31F8">
        <w:rPr>
          <w:lang w:val="en-GB" w:eastAsia="de-DE"/>
        </w:rPr>
        <w:t xml:space="preserve"> of</w:t>
      </w:r>
      <w:r w:rsidR="009C68D7" w:rsidRPr="00AC31F8">
        <w:rPr>
          <w:lang w:val="en-GB" w:eastAsia="de-DE"/>
        </w:rPr>
        <w:t xml:space="preserve"> a prototype</w:t>
      </w:r>
      <w:r w:rsidR="00D84694" w:rsidRPr="00AC31F8">
        <w:rPr>
          <w:lang w:val="en-GB" w:eastAsia="de-DE"/>
        </w:rPr>
        <w:t xml:space="preserve"> with respective OQ documentation</w:t>
      </w:r>
      <w:r w:rsidR="009C68D7" w:rsidRPr="00AC31F8">
        <w:rPr>
          <w:lang w:val="en-GB" w:eastAsia="de-DE"/>
        </w:rPr>
        <w:t xml:space="preserve"> based on the process developed in the first step</w:t>
      </w:r>
      <w:r w:rsidR="00D84694" w:rsidRPr="00AC31F8">
        <w:rPr>
          <w:lang w:val="en-GB" w:eastAsia="de-DE"/>
        </w:rPr>
        <w:t>:</w:t>
      </w:r>
      <w:r w:rsidR="009C68D7" w:rsidRPr="00AC31F8">
        <w:rPr>
          <w:lang w:val="en-GB" w:eastAsia="de-DE"/>
        </w:rPr>
        <w:t xml:space="preserve"> The creation of a prototype with automated OQ execution was possible, so that it could be shown that the theoretically developed process could also be implemented in practice</w:t>
      </w:r>
      <w:r w:rsidR="00AB0F8E" w:rsidRPr="00AC31F8">
        <w:rPr>
          <w:lang w:val="en-GB" w:eastAsia="de-DE"/>
        </w:rPr>
        <w:t xml:space="preserve"> (see chapter </w:t>
      </w:r>
      <w:r w:rsidR="004B7C23" w:rsidRPr="00AC31F8">
        <w:rPr>
          <w:lang w:val="en-GB" w:eastAsia="de-DE"/>
        </w:rPr>
        <w:fldChar w:fldCharType="begin"/>
      </w:r>
      <w:r w:rsidR="004B7C23" w:rsidRPr="00AC31F8">
        <w:rPr>
          <w:lang w:val="en-GB" w:eastAsia="de-DE"/>
        </w:rPr>
        <w:instrText xml:space="preserve"> REF _Ref45967818 \r \h </w:instrText>
      </w:r>
      <w:r w:rsidR="004B7C23" w:rsidRPr="00AC31F8">
        <w:rPr>
          <w:lang w:val="en-GB" w:eastAsia="de-DE"/>
        </w:rPr>
      </w:r>
      <w:r w:rsidR="004B7C23" w:rsidRPr="00AC31F8">
        <w:rPr>
          <w:lang w:val="en-GB" w:eastAsia="de-DE"/>
        </w:rPr>
        <w:fldChar w:fldCharType="separate"/>
      </w:r>
      <w:r w:rsidR="004B7C23" w:rsidRPr="00AC31F8">
        <w:rPr>
          <w:lang w:val="en-GB" w:eastAsia="de-DE"/>
        </w:rPr>
        <w:t>6</w:t>
      </w:r>
      <w:r w:rsidR="004B7C23" w:rsidRPr="00AC31F8">
        <w:rPr>
          <w:lang w:val="en-GB" w:eastAsia="de-DE"/>
        </w:rPr>
        <w:fldChar w:fldCharType="end"/>
      </w:r>
      <w:r w:rsidR="00AB0F8E" w:rsidRPr="00AC31F8">
        <w:rPr>
          <w:lang w:val="en-GB" w:eastAsia="de-DE"/>
        </w:rPr>
        <w:t>)</w:t>
      </w:r>
      <w:r w:rsidR="004179B1" w:rsidRPr="00AC31F8">
        <w:rPr>
          <w:lang w:val="en-GB" w:eastAsia="de-DE"/>
        </w:rPr>
        <w:t>.</w:t>
      </w:r>
    </w:p>
    <w:p w14:paraId="61BF518B" w14:textId="3DA430B2" w:rsidR="00DA68DB" w:rsidRPr="00AC31F8" w:rsidRDefault="007A55A9" w:rsidP="00E024AB">
      <w:pPr>
        <w:pStyle w:val="ListParagraph"/>
        <w:numPr>
          <w:ilvl w:val="0"/>
          <w:numId w:val="38"/>
        </w:numPr>
        <w:rPr>
          <w:lang w:val="en-GB" w:eastAsia="de-DE"/>
        </w:rPr>
      </w:pPr>
      <w:r w:rsidRPr="00AC31F8">
        <w:rPr>
          <w:lang w:val="en-GB" w:eastAsia="de-DE"/>
        </w:rPr>
        <w:t>Ev</w:t>
      </w:r>
      <w:r w:rsidR="00AE1390" w:rsidRPr="00AC31F8">
        <w:rPr>
          <w:lang w:val="en-GB" w:eastAsia="de-DE"/>
        </w:rPr>
        <w:t xml:space="preserve">aluation of the prototype with the associated OQ </w:t>
      </w:r>
      <w:r w:rsidRPr="00AC31F8">
        <w:rPr>
          <w:lang w:val="en-GB" w:eastAsia="de-DE"/>
        </w:rPr>
        <w:t>documents</w:t>
      </w:r>
      <w:r w:rsidR="00AE1390" w:rsidRPr="00AC31F8">
        <w:rPr>
          <w:lang w:val="en-GB" w:eastAsia="de-DE"/>
        </w:rPr>
        <w:t xml:space="preserve"> with regard to GxP compliance as required for the regulated environment of the pharmaceutical industry</w:t>
      </w:r>
      <w:r w:rsidR="00E024AB" w:rsidRPr="00AC31F8">
        <w:rPr>
          <w:lang w:val="en-GB" w:eastAsia="de-DE"/>
        </w:rPr>
        <w:t xml:space="preserve"> (see chapter </w:t>
      </w:r>
      <w:r w:rsidR="00FB4975" w:rsidRPr="00AC31F8">
        <w:rPr>
          <w:lang w:val="en-GB" w:eastAsia="de-DE"/>
        </w:rPr>
        <w:fldChar w:fldCharType="begin"/>
      </w:r>
      <w:r w:rsidR="00FB4975" w:rsidRPr="00AC31F8">
        <w:rPr>
          <w:lang w:val="en-GB" w:eastAsia="de-DE"/>
        </w:rPr>
        <w:instrText xml:space="preserve"> REF _Ref45967849 \r \h </w:instrText>
      </w:r>
      <w:r w:rsidR="00FB4975" w:rsidRPr="00AC31F8">
        <w:rPr>
          <w:lang w:val="en-GB" w:eastAsia="de-DE"/>
        </w:rPr>
      </w:r>
      <w:r w:rsidR="00FB4975" w:rsidRPr="00AC31F8">
        <w:rPr>
          <w:lang w:val="en-GB" w:eastAsia="de-DE"/>
        </w:rPr>
        <w:fldChar w:fldCharType="separate"/>
      </w:r>
      <w:r w:rsidR="00FB4975" w:rsidRPr="00AC31F8">
        <w:rPr>
          <w:lang w:val="en-GB" w:eastAsia="de-DE"/>
        </w:rPr>
        <w:t>7</w:t>
      </w:r>
      <w:r w:rsidR="00FB4975" w:rsidRPr="00AC31F8">
        <w:rPr>
          <w:lang w:val="en-GB" w:eastAsia="de-DE"/>
        </w:rPr>
        <w:fldChar w:fldCharType="end"/>
      </w:r>
      <w:r w:rsidR="00E024AB" w:rsidRPr="00AC31F8">
        <w:rPr>
          <w:lang w:val="en-GB" w:eastAsia="de-DE"/>
        </w:rPr>
        <w:t>)</w:t>
      </w:r>
      <w:r w:rsidR="009B306F" w:rsidRPr="00AC31F8">
        <w:rPr>
          <w:lang w:val="en-GB" w:eastAsia="de-DE"/>
        </w:rPr>
        <w:t>, that demonstrated, that such a OQ test system</w:t>
      </w:r>
      <w:r w:rsidR="00351452" w:rsidRPr="00AC31F8">
        <w:rPr>
          <w:lang w:val="en-GB" w:eastAsia="de-DE"/>
        </w:rPr>
        <w:t xml:space="preserve"> can indeed be implemented in a</w:t>
      </w:r>
      <w:r w:rsidR="002C614B" w:rsidRPr="00AC31F8">
        <w:rPr>
          <w:lang w:val="en-GB" w:eastAsia="de-DE"/>
        </w:rPr>
        <w:t xml:space="preserve"> </w:t>
      </w:r>
      <w:r w:rsidR="00351452" w:rsidRPr="00AC31F8">
        <w:rPr>
          <w:lang w:val="en-GB" w:eastAsia="de-DE"/>
        </w:rPr>
        <w:t>GxP compliant way</w:t>
      </w:r>
      <w:r w:rsidR="006E0FC4" w:rsidRPr="00AC31F8">
        <w:rPr>
          <w:lang w:val="en-GB" w:eastAsia="de-DE"/>
        </w:rPr>
        <w:t>.</w:t>
      </w:r>
    </w:p>
    <w:p w14:paraId="36F50654" w14:textId="61FE3923" w:rsidR="00417554" w:rsidRPr="00AC31F8" w:rsidRDefault="00926572" w:rsidP="00417554">
      <w:pPr>
        <w:rPr>
          <w:lang w:val="en-GB" w:eastAsia="de-DE"/>
        </w:rPr>
      </w:pPr>
      <w:r w:rsidRPr="00AC31F8">
        <w:rPr>
          <w:lang w:val="en-GB" w:eastAsia="de-DE"/>
        </w:rPr>
        <w:t>To come back to the four research questions it can be stated</w:t>
      </w:r>
      <w:r w:rsidR="00C15023" w:rsidRPr="00AC31F8">
        <w:rPr>
          <w:lang w:val="en-GB" w:eastAsia="de-DE"/>
        </w:rPr>
        <w:t xml:space="preserve"> that</w:t>
      </w:r>
      <w:r w:rsidR="00D53FAC" w:rsidRPr="00AC31F8">
        <w:rPr>
          <w:lang w:val="en-GB" w:eastAsia="de-DE"/>
        </w:rPr>
        <w:t>:</w:t>
      </w:r>
    </w:p>
    <w:p w14:paraId="5B4E0D41" w14:textId="3F2B322B" w:rsidR="00D53FAC" w:rsidRPr="00AC31F8" w:rsidRDefault="00024DFC" w:rsidP="00024DFC">
      <w:pPr>
        <w:pStyle w:val="ListParagraph"/>
        <w:numPr>
          <w:ilvl w:val="0"/>
          <w:numId w:val="39"/>
        </w:numPr>
        <w:rPr>
          <w:lang w:val="en-GB" w:eastAsia="de-DE"/>
        </w:rPr>
      </w:pPr>
      <w:r w:rsidRPr="00AC31F8">
        <w:rPr>
          <w:lang w:val="en-GB" w:eastAsia="de-DE"/>
        </w:rPr>
        <w:t xml:space="preserve">The </w:t>
      </w:r>
      <w:r w:rsidR="007D393B" w:rsidRPr="00AC31F8">
        <w:rPr>
          <w:lang w:val="en-GB" w:eastAsia="de-DE"/>
        </w:rPr>
        <w:t>artefacts</w:t>
      </w:r>
      <w:r w:rsidRPr="00AC31F8">
        <w:rPr>
          <w:lang w:val="en-GB" w:eastAsia="de-DE"/>
        </w:rPr>
        <w:t xml:space="preserve"> resulting from the BDD-OQ process, i.e. the feature files, the glue code, the test results in Scenarioo and the associated OQ documentation could be made GAMP5 compliant (see audit </w:t>
      </w:r>
      <w:commentRangeStart w:id="367"/>
      <w:r w:rsidRPr="00AC31F8">
        <w:rPr>
          <w:lang w:val="en-GB" w:eastAsia="de-DE"/>
        </w:rPr>
        <w:t>report</w:t>
      </w:r>
      <w:commentRangeEnd w:id="367"/>
      <w:r w:rsidR="007752C6">
        <w:rPr>
          <w:rStyle w:val="CommentReference"/>
        </w:rPr>
        <w:commentReference w:id="367"/>
      </w:r>
      <w:r w:rsidRPr="00AC31F8">
        <w:rPr>
          <w:lang w:val="en-GB" w:eastAsia="de-DE"/>
        </w:rPr>
        <w:t>)</w:t>
      </w:r>
      <w:r w:rsidR="004A3BDD" w:rsidRPr="00AC31F8">
        <w:rPr>
          <w:lang w:val="en-GB" w:eastAsia="de-DE"/>
        </w:rPr>
        <w:t>.</w:t>
      </w:r>
    </w:p>
    <w:p w14:paraId="2D2045E3" w14:textId="520FA7C6" w:rsidR="00DB5A18" w:rsidRPr="00AC31F8" w:rsidRDefault="00661FD4" w:rsidP="00087F2D">
      <w:pPr>
        <w:pStyle w:val="ListParagraph"/>
        <w:numPr>
          <w:ilvl w:val="0"/>
          <w:numId w:val="39"/>
        </w:numPr>
        <w:rPr>
          <w:lang w:val="en-GB" w:eastAsia="de-DE"/>
        </w:rPr>
      </w:pPr>
      <w:r w:rsidRPr="00AC31F8">
        <w:rPr>
          <w:lang w:val="en-GB" w:eastAsia="de-DE"/>
        </w:rPr>
        <w:t>The executable specification suite can be adapted relatively easily</w:t>
      </w:r>
      <w:r w:rsidR="00947763" w:rsidRPr="00AC31F8">
        <w:rPr>
          <w:lang w:val="en-GB" w:eastAsia="de-DE"/>
        </w:rPr>
        <w:t xml:space="preserve"> to new</w:t>
      </w:r>
      <w:r w:rsidR="00F377EA" w:rsidRPr="00AC31F8">
        <w:rPr>
          <w:lang w:val="en-GB" w:eastAsia="de-DE"/>
        </w:rPr>
        <w:t>ly arising</w:t>
      </w:r>
      <w:r w:rsidR="00947763" w:rsidRPr="00AC31F8">
        <w:rPr>
          <w:lang w:val="en-GB" w:eastAsia="de-DE"/>
        </w:rPr>
        <w:t xml:space="preserve"> requirements</w:t>
      </w:r>
      <w:r w:rsidRPr="00AC31F8">
        <w:rPr>
          <w:lang w:val="en-GB" w:eastAsia="de-DE"/>
        </w:rPr>
        <w:t xml:space="preserve">, as shown in chapter </w:t>
      </w:r>
      <w:r w:rsidR="00087F2D" w:rsidRPr="00AC31F8">
        <w:rPr>
          <w:lang w:val="en-GB" w:eastAsia="de-DE"/>
        </w:rPr>
        <w:fldChar w:fldCharType="begin"/>
      </w:r>
      <w:r w:rsidR="00087F2D" w:rsidRPr="00AC31F8">
        <w:rPr>
          <w:lang w:val="en-GB" w:eastAsia="de-DE"/>
        </w:rPr>
        <w:instrText xml:space="preserve"> REF _Ref45968239 \r \h </w:instrText>
      </w:r>
      <w:r w:rsidR="00087F2D" w:rsidRPr="00AC31F8">
        <w:rPr>
          <w:lang w:val="en-GB" w:eastAsia="de-DE"/>
        </w:rPr>
      </w:r>
      <w:r w:rsidR="00087F2D" w:rsidRPr="00AC31F8">
        <w:rPr>
          <w:lang w:val="en-GB" w:eastAsia="de-DE"/>
        </w:rPr>
        <w:fldChar w:fldCharType="separate"/>
      </w:r>
      <w:r w:rsidR="000E5588" w:rsidRPr="00AC31F8">
        <w:rPr>
          <w:lang w:val="en-GB" w:eastAsia="de-DE"/>
        </w:rPr>
        <w:t>6.8</w:t>
      </w:r>
      <w:r w:rsidR="00087F2D" w:rsidRPr="00AC31F8">
        <w:rPr>
          <w:lang w:val="en-GB" w:eastAsia="de-DE"/>
        </w:rPr>
        <w:fldChar w:fldCharType="end"/>
      </w:r>
      <w:r w:rsidRPr="00AC31F8">
        <w:rPr>
          <w:lang w:val="en-GB" w:eastAsia="de-DE"/>
        </w:rPr>
        <w:t xml:space="preserve">. </w:t>
      </w:r>
      <w:r w:rsidR="007D393B" w:rsidRPr="00AC31F8">
        <w:rPr>
          <w:lang w:val="en-GB" w:eastAsia="de-DE"/>
        </w:rPr>
        <w:t>Additionally</w:t>
      </w:r>
      <w:r w:rsidRPr="00AC31F8">
        <w:rPr>
          <w:lang w:val="en-GB" w:eastAsia="de-DE"/>
        </w:rPr>
        <w:t xml:space="preserve">, without having elaborated on this, it can reasonably be assumed that these adaptations are easier to make than in a classical approach, </w:t>
      </w:r>
      <w:r w:rsidRPr="00AC31F8">
        <w:rPr>
          <w:lang w:val="en-GB" w:eastAsia="de-DE"/>
        </w:rPr>
        <w:lastRenderedPageBreak/>
        <w:t>where the</w:t>
      </w:r>
      <w:r w:rsidR="0099034D" w:rsidRPr="00AC31F8">
        <w:rPr>
          <w:lang w:val="en-GB" w:eastAsia="de-DE"/>
        </w:rPr>
        <w:t xml:space="preserve"> functional</w:t>
      </w:r>
      <w:r w:rsidRPr="00AC31F8">
        <w:rPr>
          <w:lang w:val="en-GB" w:eastAsia="de-DE"/>
        </w:rPr>
        <w:t xml:space="preserve"> specification document</w:t>
      </w:r>
      <w:r w:rsidR="00FB66D1" w:rsidRPr="00AC31F8">
        <w:rPr>
          <w:lang w:val="en-GB" w:eastAsia="de-DE"/>
        </w:rPr>
        <w:t xml:space="preserve"> needs to be</w:t>
      </w:r>
      <w:r w:rsidRPr="00AC31F8">
        <w:rPr>
          <w:lang w:val="en-GB" w:eastAsia="de-DE"/>
        </w:rPr>
        <w:t xml:space="preserve"> adapted based on the new user requirements and the OQ test script must then be supplemented </w:t>
      </w:r>
      <w:r w:rsidR="002C614B" w:rsidRPr="00AC31F8">
        <w:rPr>
          <w:lang w:val="en-GB" w:eastAsia="de-DE"/>
        </w:rPr>
        <w:t>accordingly</w:t>
      </w:r>
      <w:r w:rsidR="00CB266A" w:rsidRPr="00AC31F8">
        <w:rPr>
          <w:lang w:val="en-GB" w:eastAsia="de-DE"/>
        </w:rPr>
        <w:t xml:space="preserve"> –</w:t>
      </w:r>
      <w:r w:rsidR="00C81A99" w:rsidRPr="00AC31F8">
        <w:rPr>
          <w:lang w:val="en-GB" w:eastAsia="de-DE"/>
        </w:rPr>
        <w:t xml:space="preserve"> and</w:t>
      </w:r>
      <w:r w:rsidR="00CB266A" w:rsidRPr="00AC31F8">
        <w:rPr>
          <w:lang w:val="en-GB" w:eastAsia="de-DE"/>
        </w:rPr>
        <w:t xml:space="preserve"> not to forget</w:t>
      </w:r>
      <w:r w:rsidR="00FB66D1" w:rsidRPr="00AC31F8">
        <w:rPr>
          <w:lang w:val="en-GB" w:eastAsia="de-DE"/>
        </w:rPr>
        <w:t xml:space="preserve"> -</w:t>
      </w:r>
      <w:r w:rsidR="00CB266A" w:rsidRPr="00AC31F8">
        <w:rPr>
          <w:lang w:val="en-GB" w:eastAsia="de-DE"/>
        </w:rPr>
        <w:t xml:space="preserve"> </w:t>
      </w:r>
      <w:r w:rsidR="00F54611" w:rsidRPr="00AC31F8">
        <w:rPr>
          <w:lang w:val="en-GB" w:eastAsia="de-DE"/>
        </w:rPr>
        <w:t>the traceability that</w:t>
      </w:r>
      <w:r w:rsidR="00FB66D1" w:rsidRPr="00AC31F8">
        <w:rPr>
          <w:lang w:val="en-GB" w:eastAsia="de-DE"/>
        </w:rPr>
        <w:t xml:space="preserve"> also</w:t>
      </w:r>
      <w:r w:rsidR="00F54611" w:rsidRPr="00AC31F8">
        <w:rPr>
          <w:lang w:val="en-GB" w:eastAsia="de-DE"/>
        </w:rPr>
        <w:t xml:space="preserve"> needs to be </w:t>
      </w:r>
      <w:r w:rsidRPr="00AC31F8">
        <w:rPr>
          <w:lang w:val="en-GB" w:eastAsia="de-DE"/>
        </w:rPr>
        <w:t xml:space="preserve">ensured. Whereas in BDD, the user requirements can be incorporated directly into </w:t>
      </w:r>
      <w:r w:rsidR="005A0DD4" w:rsidRPr="00AC31F8">
        <w:rPr>
          <w:lang w:val="en-GB" w:eastAsia="de-DE"/>
        </w:rPr>
        <w:t>a</w:t>
      </w:r>
      <w:r w:rsidRPr="00AC31F8">
        <w:rPr>
          <w:lang w:val="en-GB" w:eastAsia="de-DE"/>
        </w:rPr>
        <w:t xml:space="preserve"> feature file</w:t>
      </w:r>
      <w:r w:rsidR="000724CB" w:rsidRPr="00AC31F8">
        <w:rPr>
          <w:lang w:val="en-GB" w:eastAsia="de-DE"/>
        </w:rPr>
        <w:t>.</w:t>
      </w:r>
    </w:p>
    <w:p w14:paraId="4FCC4629" w14:textId="429C3D44" w:rsidR="009653F3" w:rsidRPr="00AC31F8" w:rsidRDefault="00DE3C91" w:rsidP="00B132B1">
      <w:pPr>
        <w:pStyle w:val="ListParagraph"/>
        <w:numPr>
          <w:ilvl w:val="0"/>
          <w:numId w:val="39"/>
        </w:numPr>
        <w:rPr>
          <w:lang w:val="en-GB" w:eastAsia="de-DE"/>
        </w:rPr>
      </w:pPr>
      <w:r w:rsidRPr="00AC31F8">
        <w:rPr>
          <w:lang w:val="en-GB" w:eastAsia="de-DE"/>
        </w:rPr>
        <w:t xml:space="preserve">According to a theoretical estimation, the test automation tool could be validated. This would make them suitable for use in the regulated environment of the pharmaceutical industry. However, an actual validation is still pending and would have to be carried out in a separate project. The approach on which such a project could build on can be found in </w:t>
      </w:r>
      <w:r w:rsidR="00AE5C38" w:rsidRPr="00AC31F8">
        <w:rPr>
          <w:lang w:val="en-GB" w:eastAsia="de-DE"/>
        </w:rPr>
        <w:t>chapter</w:t>
      </w:r>
      <w:r w:rsidRPr="00AC31F8">
        <w:rPr>
          <w:lang w:val="en-GB" w:eastAsia="de-DE"/>
        </w:rPr>
        <w:t xml:space="preserve"> </w:t>
      </w:r>
      <w:r w:rsidR="00F21EE3" w:rsidRPr="00AC31F8">
        <w:rPr>
          <w:lang w:val="en-GB" w:eastAsia="de-DE"/>
        </w:rPr>
        <w:fldChar w:fldCharType="begin"/>
      </w:r>
      <w:r w:rsidR="00F21EE3" w:rsidRPr="00AC31F8">
        <w:rPr>
          <w:lang w:val="en-GB" w:eastAsia="de-DE"/>
        </w:rPr>
        <w:instrText xml:space="preserve"> REF _Ref45968542 \r \h </w:instrText>
      </w:r>
      <w:r w:rsidR="00B132B1" w:rsidRPr="00AC31F8">
        <w:rPr>
          <w:lang w:val="en-GB" w:eastAsia="de-DE"/>
        </w:rPr>
        <w:instrText xml:space="preserve"> \* MERGEFORMAT </w:instrText>
      </w:r>
      <w:r w:rsidR="00F21EE3" w:rsidRPr="00AC31F8">
        <w:rPr>
          <w:lang w:val="en-GB" w:eastAsia="de-DE"/>
        </w:rPr>
      </w:r>
      <w:r w:rsidR="00F21EE3" w:rsidRPr="00AC31F8">
        <w:rPr>
          <w:lang w:val="en-GB" w:eastAsia="de-DE"/>
        </w:rPr>
        <w:fldChar w:fldCharType="separate"/>
      </w:r>
      <w:r w:rsidR="00B84BFB" w:rsidRPr="00AC31F8">
        <w:rPr>
          <w:lang w:val="en-GB" w:eastAsia="de-DE"/>
        </w:rPr>
        <w:t>6.3</w:t>
      </w:r>
      <w:r w:rsidR="00F21EE3" w:rsidRPr="00AC31F8">
        <w:rPr>
          <w:lang w:val="en-GB" w:eastAsia="de-DE"/>
        </w:rPr>
        <w:fldChar w:fldCharType="end"/>
      </w:r>
      <w:r w:rsidR="009653F3" w:rsidRPr="00AC31F8">
        <w:rPr>
          <w:lang w:val="en-GB" w:eastAsia="de-DE"/>
        </w:rPr>
        <w:t>.</w:t>
      </w:r>
    </w:p>
    <w:p w14:paraId="3C31C4F6" w14:textId="68FA43FC" w:rsidR="00F51362" w:rsidRPr="00AC31F8" w:rsidRDefault="00E54F04" w:rsidP="00452DBC">
      <w:pPr>
        <w:pStyle w:val="ListParagraph"/>
        <w:numPr>
          <w:ilvl w:val="0"/>
          <w:numId w:val="39"/>
        </w:numPr>
        <w:rPr>
          <w:lang w:val="en-GB" w:eastAsia="de-DE"/>
        </w:rPr>
      </w:pPr>
      <w:r w:rsidRPr="00AC31F8">
        <w:rPr>
          <w:lang w:val="en-GB" w:eastAsia="de-DE"/>
        </w:rPr>
        <w:t xml:space="preserve">The OQ Test App has hardly any logic of its own; it consists mainly of already existing components and libraries. These will </w:t>
      </w:r>
      <w:r w:rsidR="0085037B" w:rsidRPr="00AC31F8">
        <w:rPr>
          <w:lang w:val="en-GB" w:eastAsia="de-DE"/>
        </w:rPr>
        <w:t xml:space="preserve">normally </w:t>
      </w:r>
      <w:r w:rsidRPr="00AC31F8">
        <w:rPr>
          <w:lang w:val="en-GB" w:eastAsia="de-DE"/>
        </w:rPr>
        <w:t>be further developed and there could be a danger that the OQ Test App could start to make use of a different version than the one with which it was validated</w:t>
      </w:r>
      <w:commentRangeStart w:id="368"/>
      <w:r w:rsidRPr="00AC31F8">
        <w:rPr>
          <w:lang w:val="en-GB" w:eastAsia="de-DE"/>
        </w:rPr>
        <w:t>:</w:t>
      </w:r>
      <w:commentRangeEnd w:id="368"/>
      <w:r w:rsidR="007752C6">
        <w:rPr>
          <w:rStyle w:val="CommentReference"/>
        </w:rPr>
        <w:commentReference w:id="368"/>
      </w:r>
      <w:r w:rsidRPr="00AC31F8">
        <w:rPr>
          <w:lang w:val="en-GB" w:eastAsia="de-DE"/>
        </w:rPr>
        <w:t xml:space="preserve"> Because of this, the prototype was designed as a Maven project, in which the version of the components and libraries to be included can be clearly defined via the POM file (see </w:t>
      </w:r>
      <w:r w:rsidR="004F5079" w:rsidRPr="00AC31F8">
        <w:rPr>
          <w:lang w:val="en-GB" w:eastAsia="de-DE"/>
        </w:rPr>
        <w:t>A</w:t>
      </w:r>
      <w:r w:rsidRPr="00AC31F8">
        <w:rPr>
          <w:lang w:val="en-GB" w:eastAsia="de-DE"/>
        </w:rPr>
        <w:t xml:space="preserve">ppendix </w:t>
      </w:r>
      <w:r w:rsidR="004F5079" w:rsidRPr="00AC31F8">
        <w:rPr>
          <w:lang w:val="en-GB" w:eastAsia="de-DE"/>
        </w:rPr>
        <w:t>III</w:t>
      </w:r>
      <w:r w:rsidRPr="00AC31F8">
        <w:rPr>
          <w:lang w:val="en-GB" w:eastAsia="de-DE"/>
        </w:rPr>
        <w:t xml:space="preserve">). There is no risk of an automatic subsequent update because the OQ Test App was designed as an on-premise application that is deployed in a controlled environment (see chapter </w:t>
      </w:r>
      <w:r w:rsidR="00B94AAB" w:rsidRPr="00AC31F8">
        <w:rPr>
          <w:lang w:val="en-GB" w:eastAsia="de-DE"/>
        </w:rPr>
        <w:fldChar w:fldCharType="begin"/>
      </w:r>
      <w:r w:rsidR="00B94AAB" w:rsidRPr="00AC31F8">
        <w:rPr>
          <w:lang w:val="en-GB" w:eastAsia="de-DE"/>
        </w:rPr>
        <w:instrText xml:space="preserve"> REF _Ref45990493 \r \h </w:instrText>
      </w:r>
      <w:r w:rsidR="00B94AAB" w:rsidRPr="00AC31F8">
        <w:rPr>
          <w:lang w:val="en-GB" w:eastAsia="de-DE"/>
        </w:rPr>
      </w:r>
      <w:r w:rsidR="00B94AAB" w:rsidRPr="00AC31F8">
        <w:rPr>
          <w:lang w:val="en-GB" w:eastAsia="de-DE"/>
        </w:rPr>
        <w:fldChar w:fldCharType="separate"/>
      </w:r>
      <w:r w:rsidR="00B94AAB" w:rsidRPr="00AC31F8">
        <w:rPr>
          <w:lang w:val="en-GB" w:eastAsia="de-DE"/>
        </w:rPr>
        <w:t>6.4</w:t>
      </w:r>
      <w:r w:rsidR="00B94AAB" w:rsidRPr="00AC31F8">
        <w:rPr>
          <w:lang w:val="en-GB" w:eastAsia="de-DE"/>
        </w:rPr>
        <w:fldChar w:fldCharType="end"/>
      </w:r>
      <w:r w:rsidRPr="00AC31F8">
        <w:rPr>
          <w:lang w:val="en-GB" w:eastAsia="de-DE"/>
        </w:rPr>
        <w:t>).</w:t>
      </w:r>
      <w:r w:rsidR="00B0217D" w:rsidRPr="00AC31F8">
        <w:rPr>
          <w:lang w:val="en-GB" w:eastAsia="de-DE"/>
        </w:rPr>
        <w:t xml:space="preserve"> The </w:t>
      </w:r>
      <w:r w:rsidR="005869B7" w:rsidRPr="00AC31F8">
        <w:rPr>
          <w:lang w:val="en-GB" w:eastAsia="de-DE"/>
        </w:rPr>
        <w:t>gl</w:t>
      </w:r>
      <w:r w:rsidR="00B0217D" w:rsidRPr="00AC31F8">
        <w:rPr>
          <w:lang w:val="en-GB" w:eastAsia="de-DE"/>
        </w:rPr>
        <w:t xml:space="preserve">ue </w:t>
      </w:r>
      <w:r w:rsidR="005869B7" w:rsidRPr="00AC31F8">
        <w:rPr>
          <w:lang w:val="en-GB" w:eastAsia="de-DE"/>
        </w:rPr>
        <w:t>c</w:t>
      </w:r>
      <w:r w:rsidR="00B0217D" w:rsidRPr="00AC31F8">
        <w:rPr>
          <w:lang w:val="en-GB" w:eastAsia="de-DE"/>
        </w:rPr>
        <w:t>ode</w:t>
      </w:r>
      <w:r w:rsidR="000130E5" w:rsidRPr="00AC31F8">
        <w:rPr>
          <w:lang w:val="en-GB" w:eastAsia="de-DE"/>
        </w:rPr>
        <w:t xml:space="preserve"> and the feature files</w:t>
      </w:r>
      <w:r w:rsidR="007E655B" w:rsidRPr="00AC31F8">
        <w:rPr>
          <w:lang w:val="en-GB" w:eastAsia="de-DE"/>
        </w:rPr>
        <w:t xml:space="preserve">, which need a regular update, can be </w:t>
      </w:r>
      <w:r w:rsidR="005869B7" w:rsidRPr="00AC31F8">
        <w:rPr>
          <w:lang w:val="en-GB" w:eastAsia="de-DE"/>
        </w:rPr>
        <w:t>handled</w:t>
      </w:r>
      <w:r w:rsidR="007E655B" w:rsidRPr="00AC31F8">
        <w:rPr>
          <w:lang w:val="en-GB" w:eastAsia="de-DE"/>
        </w:rPr>
        <w:t xml:space="preserve"> </w:t>
      </w:r>
      <w:r w:rsidR="004B2536" w:rsidRPr="00AC31F8">
        <w:rPr>
          <w:lang w:val="en-GB" w:eastAsia="de-DE"/>
        </w:rPr>
        <w:t>separately</w:t>
      </w:r>
      <w:r w:rsidR="002D206E" w:rsidRPr="00AC31F8">
        <w:rPr>
          <w:lang w:val="en-GB" w:eastAsia="de-DE"/>
        </w:rPr>
        <w:t xml:space="preserve"> of the </w:t>
      </w:r>
      <w:r w:rsidR="005869B7" w:rsidRPr="00AC31F8">
        <w:rPr>
          <w:lang w:val="en-GB" w:eastAsia="de-DE"/>
        </w:rPr>
        <w:t>actual</w:t>
      </w:r>
      <w:r w:rsidR="002D206E" w:rsidRPr="00AC31F8">
        <w:rPr>
          <w:lang w:val="en-GB" w:eastAsia="de-DE"/>
        </w:rPr>
        <w:t xml:space="preserve"> OQ Test App updates</w:t>
      </w:r>
      <w:r w:rsidR="000E3A3C" w:rsidRPr="00AC31F8">
        <w:rPr>
          <w:lang w:val="en-GB" w:eastAsia="de-DE"/>
        </w:rPr>
        <w:t xml:space="preserve"> (see chapter </w:t>
      </w:r>
      <w:r w:rsidR="000E3A3C" w:rsidRPr="00AC31F8">
        <w:rPr>
          <w:lang w:val="en-GB" w:eastAsia="de-DE"/>
        </w:rPr>
        <w:fldChar w:fldCharType="begin"/>
      </w:r>
      <w:r w:rsidR="000E3A3C" w:rsidRPr="00AC31F8">
        <w:rPr>
          <w:lang w:val="en-GB" w:eastAsia="de-DE"/>
        </w:rPr>
        <w:instrText xml:space="preserve"> REF _Ref45990493 \r \h </w:instrText>
      </w:r>
      <w:r w:rsidR="000E3A3C" w:rsidRPr="00AC31F8">
        <w:rPr>
          <w:lang w:val="en-GB" w:eastAsia="de-DE"/>
        </w:rPr>
      </w:r>
      <w:r w:rsidR="000E3A3C" w:rsidRPr="00AC31F8">
        <w:rPr>
          <w:lang w:val="en-GB" w:eastAsia="de-DE"/>
        </w:rPr>
        <w:fldChar w:fldCharType="separate"/>
      </w:r>
      <w:r w:rsidR="000E3A3C" w:rsidRPr="00AC31F8">
        <w:rPr>
          <w:lang w:val="en-GB" w:eastAsia="de-DE"/>
        </w:rPr>
        <w:t>6.4</w:t>
      </w:r>
      <w:r w:rsidR="000E3A3C" w:rsidRPr="00AC31F8">
        <w:rPr>
          <w:lang w:val="en-GB" w:eastAsia="de-DE"/>
        </w:rPr>
        <w:fldChar w:fldCharType="end"/>
      </w:r>
      <w:r w:rsidR="000E3A3C" w:rsidRPr="00AC31F8">
        <w:rPr>
          <w:lang w:val="en-GB" w:eastAsia="de-DE"/>
        </w:rPr>
        <w:t>)</w:t>
      </w:r>
      <w:r w:rsidR="002D206E" w:rsidRPr="00AC31F8">
        <w:rPr>
          <w:lang w:val="en-GB" w:eastAsia="de-DE"/>
        </w:rPr>
        <w:t>.</w:t>
      </w:r>
      <w:r w:rsidR="00E41B25" w:rsidRPr="00AC31F8">
        <w:rPr>
          <w:lang w:val="en-GB" w:eastAsia="de-DE"/>
        </w:rPr>
        <w:t xml:space="preserve"> </w:t>
      </w:r>
    </w:p>
    <w:p w14:paraId="12216D4D" w14:textId="4BBE482D" w:rsidR="005D7F6F" w:rsidRPr="00AC31F8" w:rsidRDefault="005D7F6F" w:rsidP="005D7F6F">
      <w:pPr>
        <w:pStyle w:val="ListParagraph"/>
        <w:numPr>
          <w:ilvl w:val="0"/>
          <w:numId w:val="39"/>
        </w:numPr>
        <w:rPr>
          <w:lang w:val="en-GB" w:eastAsia="de-DE"/>
        </w:rPr>
      </w:pPr>
      <w:r w:rsidRPr="00AC31F8">
        <w:rPr>
          <w:lang w:val="en-GB" w:eastAsia="de-DE"/>
        </w:rPr>
        <w:t xml:space="preserve">Scenarioo is an on-premise application, which allow to handle and manage all updates in controlled way by the regulated company (see chapter </w:t>
      </w:r>
      <w:r w:rsidRPr="00AC31F8">
        <w:rPr>
          <w:lang w:val="en-GB" w:eastAsia="de-DE"/>
        </w:rPr>
        <w:fldChar w:fldCharType="begin"/>
      </w:r>
      <w:r w:rsidRPr="00AC31F8">
        <w:rPr>
          <w:lang w:val="en-GB" w:eastAsia="de-DE"/>
        </w:rPr>
        <w:instrText xml:space="preserve"> REF _Ref45990493 \r \h </w:instrText>
      </w:r>
      <w:r w:rsidRPr="00AC31F8">
        <w:rPr>
          <w:lang w:val="en-GB" w:eastAsia="de-DE"/>
        </w:rPr>
      </w:r>
      <w:r w:rsidRPr="00AC31F8">
        <w:rPr>
          <w:lang w:val="en-GB" w:eastAsia="de-DE"/>
        </w:rPr>
        <w:fldChar w:fldCharType="separate"/>
      </w:r>
      <w:r w:rsidRPr="00AC31F8">
        <w:rPr>
          <w:lang w:val="en-GB" w:eastAsia="de-DE"/>
        </w:rPr>
        <w:t>6.4</w:t>
      </w:r>
      <w:r w:rsidRPr="00AC31F8">
        <w:rPr>
          <w:lang w:val="en-GB" w:eastAsia="de-DE"/>
        </w:rPr>
        <w:fldChar w:fldCharType="end"/>
      </w:r>
      <w:r w:rsidRPr="00AC31F8">
        <w:rPr>
          <w:lang w:val="en-GB" w:eastAsia="de-DE"/>
        </w:rPr>
        <w:t>), therefore continuous updates in Scenarioo would not pose any problem to the regulated company.</w:t>
      </w:r>
    </w:p>
    <w:p w14:paraId="1F1948B0" w14:textId="714011E5" w:rsidR="00F95A7F" w:rsidRPr="00AC31F8" w:rsidRDefault="00D34077" w:rsidP="00417554">
      <w:pPr>
        <w:rPr>
          <w:lang w:val="en-GB" w:eastAsia="de-DE"/>
        </w:rPr>
      </w:pPr>
      <w:r w:rsidRPr="00AC31F8">
        <w:rPr>
          <w:lang w:val="en-GB" w:eastAsia="de-DE"/>
        </w:rPr>
        <w:t>Thus,</w:t>
      </w:r>
      <w:r w:rsidR="00C53254" w:rsidRPr="00AC31F8">
        <w:rPr>
          <w:lang w:val="en-GB" w:eastAsia="de-DE"/>
        </w:rPr>
        <w:t xml:space="preserve"> the hypothesis defined at the beginning can be confirmed: BDD with its three practices can be used to </w:t>
      </w:r>
      <w:r w:rsidR="00D00D6E" w:rsidRPr="00AC31F8">
        <w:rPr>
          <w:lang w:val="en-GB" w:eastAsia="de-DE"/>
        </w:rPr>
        <w:t>execute a</w:t>
      </w:r>
      <w:r w:rsidR="00C53254" w:rsidRPr="00AC31F8">
        <w:rPr>
          <w:lang w:val="en-GB" w:eastAsia="de-DE"/>
        </w:rPr>
        <w:t xml:space="preserve"> GAMP5 compliant OQ automation</w:t>
      </w:r>
      <w:r w:rsidR="00F11CE6" w:rsidRPr="00AC31F8">
        <w:rPr>
          <w:lang w:val="en-GB" w:eastAsia="de-DE"/>
        </w:rPr>
        <w:t>, as far as it has been tested and evaluated during the creation of the prototype</w:t>
      </w:r>
      <w:r w:rsidR="00C53254" w:rsidRPr="00AC31F8">
        <w:rPr>
          <w:lang w:val="en-GB" w:eastAsia="de-DE"/>
        </w:rPr>
        <w:t>.</w:t>
      </w:r>
    </w:p>
    <w:p w14:paraId="3CDCF172" w14:textId="57B328E9" w:rsidR="00F95A7F" w:rsidRPr="00AC31F8" w:rsidRDefault="005B21B9" w:rsidP="00417554">
      <w:pPr>
        <w:rPr>
          <w:lang w:val="en-GB" w:eastAsia="de-DE"/>
        </w:rPr>
      </w:pPr>
      <w:r w:rsidRPr="00AC31F8">
        <w:rPr>
          <w:lang w:val="en-GB" w:eastAsia="de-DE"/>
        </w:rPr>
        <w:t>In addition, the following supplementary insights were gained</w:t>
      </w:r>
      <w:r w:rsidR="004A1A09" w:rsidRPr="00AC31F8">
        <w:rPr>
          <w:lang w:val="en-GB" w:eastAsia="de-DE"/>
        </w:rPr>
        <w:t>:</w:t>
      </w:r>
    </w:p>
    <w:p w14:paraId="642AABAE" w14:textId="011FFF19" w:rsidR="00F356ED" w:rsidRPr="00AC31F8" w:rsidRDefault="008E12B8" w:rsidP="008E12B8">
      <w:pPr>
        <w:pStyle w:val="ListParagraph"/>
        <w:numPr>
          <w:ilvl w:val="0"/>
          <w:numId w:val="40"/>
        </w:numPr>
        <w:rPr>
          <w:lang w:val="en-GB" w:eastAsia="de-DE"/>
        </w:rPr>
      </w:pPr>
      <w:r w:rsidRPr="00AC31F8">
        <w:rPr>
          <w:lang w:val="en-GB" w:eastAsia="de-DE"/>
        </w:rPr>
        <w:t>It needs coding guidelines for the creation of the glue code as well as for the GUI of the web application. For example, you can determine that</w:t>
      </w:r>
      <w:r w:rsidR="00414C9B" w:rsidRPr="00AC31F8">
        <w:rPr>
          <w:lang w:val="en-GB" w:eastAsia="de-DE"/>
        </w:rPr>
        <w:t xml:space="preserve"> </w:t>
      </w:r>
    </w:p>
    <w:p w14:paraId="58127718" w14:textId="0F9A0FAC" w:rsidR="00FB47D6" w:rsidRPr="00AC31F8" w:rsidRDefault="009438F2" w:rsidP="00145069">
      <w:pPr>
        <w:pStyle w:val="ListParagraph"/>
        <w:numPr>
          <w:ilvl w:val="0"/>
          <w:numId w:val="41"/>
        </w:numPr>
        <w:rPr>
          <w:lang w:val="en-GB" w:eastAsia="de-DE"/>
        </w:rPr>
      </w:pPr>
      <w:r w:rsidRPr="00AC31F8">
        <w:rPr>
          <w:lang w:val="en-GB" w:eastAsia="de-DE"/>
        </w:rPr>
        <w:t xml:space="preserve">The tests are only controlled via the GUI, i.e. via Selenium, so that only tests are executed as they would be executed by a human. This also guarantees that the app is tested as it will be used by the users in the future (see chapter </w:t>
      </w:r>
      <w:r w:rsidR="00145069" w:rsidRPr="00AC31F8">
        <w:rPr>
          <w:lang w:val="en-GB" w:eastAsia="de-DE"/>
        </w:rPr>
        <w:fldChar w:fldCharType="begin"/>
      </w:r>
      <w:r w:rsidR="00145069" w:rsidRPr="00AC31F8">
        <w:rPr>
          <w:lang w:val="en-GB" w:eastAsia="de-DE"/>
        </w:rPr>
        <w:instrText xml:space="preserve"> REF _Ref45969459 \r \h </w:instrText>
      </w:r>
      <w:r w:rsidR="00145069" w:rsidRPr="00AC31F8">
        <w:rPr>
          <w:lang w:val="en-GB" w:eastAsia="de-DE"/>
        </w:rPr>
      </w:r>
      <w:r w:rsidR="00145069" w:rsidRPr="00AC31F8">
        <w:rPr>
          <w:lang w:val="en-GB" w:eastAsia="de-DE"/>
        </w:rPr>
        <w:fldChar w:fldCharType="separate"/>
      </w:r>
      <w:r w:rsidR="00145069" w:rsidRPr="00AC31F8">
        <w:rPr>
          <w:lang w:val="en-GB" w:eastAsia="de-DE"/>
        </w:rPr>
        <w:t>6.5.1</w:t>
      </w:r>
      <w:r w:rsidR="00145069" w:rsidRPr="00AC31F8">
        <w:rPr>
          <w:lang w:val="en-GB" w:eastAsia="de-DE"/>
        </w:rPr>
        <w:fldChar w:fldCharType="end"/>
      </w:r>
      <w:r w:rsidR="003E194B" w:rsidRPr="00AC31F8">
        <w:rPr>
          <w:lang w:val="en-GB" w:eastAsia="de-DE"/>
        </w:rPr>
        <w:t>)</w:t>
      </w:r>
      <w:r w:rsidR="00F356ED" w:rsidRPr="00AC31F8">
        <w:rPr>
          <w:lang w:val="en-GB" w:eastAsia="de-DE"/>
        </w:rPr>
        <w:t>.</w:t>
      </w:r>
      <w:r w:rsidR="00635F95" w:rsidRPr="00AC31F8">
        <w:rPr>
          <w:lang w:val="en-GB" w:eastAsia="de-DE"/>
        </w:rPr>
        <w:t xml:space="preserve"> </w:t>
      </w:r>
      <w:r w:rsidR="00DF3AFB" w:rsidRPr="00AC31F8">
        <w:rPr>
          <w:lang w:val="en-GB" w:eastAsia="de-DE"/>
        </w:rPr>
        <w:t xml:space="preserve"> </w:t>
      </w:r>
    </w:p>
    <w:p w14:paraId="58EC93BE" w14:textId="70013575" w:rsidR="00331C7B" w:rsidRPr="00AC31F8" w:rsidRDefault="00BE667E" w:rsidP="00565226">
      <w:pPr>
        <w:pStyle w:val="ListParagraph"/>
        <w:numPr>
          <w:ilvl w:val="0"/>
          <w:numId w:val="41"/>
        </w:numPr>
        <w:rPr>
          <w:lang w:val="en-GB" w:eastAsia="de-DE"/>
        </w:rPr>
      </w:pPr>
      <w:r w:rsidRPr="00AC31F8">
        <w:rPr>
          <w:lang w:val="en-GB" w:eastAsia="de-DE"/>
        </w:rPr>
        <w:t>T</w:t>
      </w:r>
      <w:r w:rsidR="00565226" w:rsidRPr="00AC31F8">
        <w:rPr>
          <w:lang w:val="en-GB" w:eastAsia="de-DE"/>
        </w:rPr>
        <w:t>he GUI elements</w:t>
      </w:r>
      <w:r w:rsidRPr="00AC31F8">
        <w:rPr>
          <w:lang w:val="en-GB" w:eastAsia="de-DE"/>
        </w:rPr>
        <w:t xml:space="preserve"> are tagged with</w:t>
      </w:r>
      <w:r w:rsidR="00565226" w:rsidRPr="00AC31F8">
        <w:rPr>
          <w:lang w:val="en-GB" w:eastAsia="de-DE"/>
        </w:rPr>
        <w:t xml:space="preserve"> a unique and descriptive ID to make their access via Selenium easier and more reliable</w:t>
      </w:r>
      <w:r w:rsidR="00B47D2E" w:rsidRPr="00AC31F8">
        <w:rPr>
          <w:lang w:val="en-GB" w:eastAsia="de-DE"/>
        </w:rPr>
        <w:t xml:space="preserve"> (</w:t>
      </w:r>
      <w:r w:rsidR="00D07F65" w:rsidRPr="00AC31F8">
        <w:rPr>
          <w:lang w:val="en-GB" w:eastAsia="de-DE"/>
        </w:rPr>
        <w:t>see chapter</w:t>
      </w:r>
      <w:r w:rsidR="00B47D2E" w:rsidRPr="00AC31F8">
        <w:rPr>
          <w:lang w:val="en-GB" w:eastAsia="de-DE"/>
        </w:rPr>
        <w:t xml:space="preserve"> </w:t>
      </w:r>
      <w:r w:rsidR="00FD7F9D" w:rsidRPr="00AC31F8">
        <w:rPr>
          <w:lang w:val="en-GB" w:eastAsia="de-DE"/>
        </w:rPr>
        <w:fldChar w:fldCharType="begin"/>
      </w:r>
      <w:r w:rsidR="00FD7F9D" w:rsidRPr="00AC31F8">
        <w:rPr>
          <w:lang w:val="en-GB" w:eastAsia="de-DE"/>
        </w:rPr>
        <w:instrText xml:space="preserve"> REF _Ref45970192 \r \h </w:instrText>
      </w:r>
      <w:r w:rsidR="00FD7F9D" w:rsidRPr="00AC31F8">
        <w:rPr>
          <w:lang w:val="en-GB" w:eastAsia="de-DE"/>
        </w:rPr>
      </w:r>
      <w:r w:rsidR="00FD7F9D" w:rsidRPr="00AC31F8">
        <w:rPr>
          <w:lang w:val="en-GB" w:eastAsia="de-DE"/>
        </w:rPr>
        <w:fldChar w:fldCharType="separate"/>
      </w:r>
      <w:r w:rsidR="00FD7F9D" w:rsidRPr="00AC31F8">
        <w:rPr>
          <w:lang w:val="en-GB" w:eastAsia="de-DE"/>
        </w:rPr>
        <w:t>6.5.1</w:t>
      </w:r>
      <w:r w:rsidR="00FD7F9D" w:rsidRPr="00AC31F8">
        <w:rPr>
          <w:lang w:val="en-GB" w:eastAsia="de-DE"/>
        </w:rPr>
        <w:fldChar w:fldCharType="end"/>
      </w:r>
      <w:r w:rsidR="003E194B" w:rsidRPr="00AC31F8">
        <w:rPr>
          <w:lang w:val="en-GB" w:eastAsia="de-DE"/>
        </w:rPr>
        <w:t>).</w:t>
      </w:r>
    </w:p>
    <w:p w14:paraId="08A8F14F" w14:textId="502C4AB0" w:rsidR="003E194B" w:rsidRPr="00AC31F8" w:rsidRDefault="005C76F4" w:rsidP="005C76F4">
      <w:pPr>
        <w:pStyle w:val="ListParagraph"/>
        <w:numPr>
          <w:ilvl w:val="0"/>
          <w:numId w:val="41"/>
        </w:numPr>
        <w:rPr>
          <w:lang w:val="en-GB" w:eastAsia="de-DE"/>
        </w:rPr>
      </w:pPr>
      <w:r w:rsidRPr="00AC31F8">
        <w:rPr>
          <w:lang w:val="en-GB" w:eastAsia="de-DE"/>
        </w:rPr>
        <w:t xml:space="preserve">The design of the web interface </w:t>
      </w:r>
      <w:r w:rsidR="009E12C1" w:rsidRPr="00AC31F8">
        <w:rPr>
          <w:lang w:val="en-GB" w:eastAsia="de-DE"/>
        </w:rPr>
        <w:t>should</w:t>
      </w:r>
      <w:r w:rsidRPr="00AC31F8">
        <w:rPr>
          <w:lang w:val="en-GB" w:eastAsia="de-DE"/>
        </w:rPr>
        <w:t xml:space="preserve"> not only be user-friendly, but</w:t>
      </w:r>
      <w:r w:rsidR="00DC5194" w:rsidRPr="00AC31F8">
        <w:rPr>
          <w:lang w:val="en-GB" w:eastAsia="de-DE"/>
        </w:rPr>
        <w:t xml:space="preserve"> should</w:t>
      </w:r>
      <w:r w:rsidRPr="00AC31F8">
        <w:rPr>
          <w:lang w:val="en-GB" w:eastAsia="de-DE"/>
        </w:rPr>
        <w:t xml:space="preserve"> also</w:t>
      </w:r>
      <w:r w:rsidR="00DC5194" w:rsidRPr="00AC31F8">
        <w:rPr>
          <w:lang w:val="en-GB" w:eastAsia="de-DE"/>
        </w:rPr>
        <w:t xml:space="preserve"> help</w:t>
      </w:r>
      <w:r w:rsidRPr="00AC31F8">
        <w:rPr>
          <w:lang w:val="en-GB" w:eastAsia="de-DE"/>
        </w:rPr>
        <w:t xml:space="preserve"> to simplify the review process, for example by making it easy to distinguish active from inactive buttons</w:t>
      </w:r>
      <w:r w:rsidR="00B86E7B" w:rsidRPr="00AC31F8">
        <w:rPr>
          <w:lang w:val="en-GB" w:eastAsia="de-DE"/>
        </w:rPr>
        <w:t>.</w:t>
      </w:r>
    </w:p>
    <w:p w14:paraId="3EC5D406" w14:textId="71D30D3E" w:rsidR="00312055" w:rsidRPr="00AC31F8" w:rsidRDefault="000C6BCE" w:rsidP="00A32F88">
      <w:pPr>
        <w:pStyle w:val="ListParagraph"/>
        <w:numPr>
          <w:ilvl w:val="0"/>
          <w:numId w:val="40"/>
        </w:numPr>
        <w:rPr>
          <w:lang w:val="en-GB" w:eastAsia="de-DE"/>
        </w:rPr>
      </w:pPr>
      <w:r w:rsidRPr="00AC31F8">
        <w:rPr>
          <w:lang w:val="en-GB" w:eastAsia="de-DE"/>
        </w:rPr>
        <w:lastRenderedPageBreak/>
        <w:t>It cannot be excluded that the feature files and/or the glue code</w:t>
      </w:r>
      <w:r w:rsidR="00516573" w:rsidRPr="00AC31F8">
        <w:rPr>
          <w:lang w:val="en-GB" w:eastAsia="de-DE"/>
        </w:rPr>
        <w:t xml:space="preserve"> has to be refactored, especially because test refactoring is an important principle of </w:t>
      </w:r>
      <w:commentRangeStart w:id="369"/>
      <w:r w:rsidR="00516573" w:rsidRPr="00AC31F8">
        <w:rPr>
          <w:lang w:val="en-GB" w:eastAsia="de-DE"/>
        </w:rPr>
        <w:t>TDD</w:t>
      </w:r>
      <w:r w:rsidR="005F1F34" w:rsidRPr="00AC31F8">
        <w:rPr>
          <w:lang w:val="en-GB" w:eastAsia="de-DE"/>
        </w:rPr>
        <w:t xml:space="preserve"> </w:t>
      </w:r>
      <w:commentRangeEnd w:id="369"/>
      <w:r w:rsidR="007752C6">
        <w:rPr>
          <w:rStyle w:val="CommentReference"/>
        </w:rPr>
        <w:commentReference w:id="369"/>
      </w:r>
      <w:r w:rsidR="005F1F34" w:rsidRPr="00AC31F8">
        <w:rPr>
          <w:lang w:val="en-GB" w:eastAsia="de-DE"/>
        </w:rPr>
        <w:t>(</w:t>
      </w:r>
      <w:r w:rsidR="00AE0986" w:rsidRPr="00AC31F8">
        <w:rPr>
          <w:lang w:val="en-GB" w:eastAsia="de-DE"/>
        </w:rPr>
        <w:t xml:space="preserve">Nagy and Rose, </w:t>
      </w:r>
      <w:r w:rsidR="00D02C1F" w:rsidRPr="00AC31F8">
        <w:rPr>
          <w:lang w:val="en-GB" w:eastAsia="de-DE"/>
        </w:rPr>
        <w:t>2018, p.15</w:t>
      </w:r>
      <w:r w:rsidR="005F1F34" w:rsidRPr="00AC31F8">
        <w:rPr>
          <w:lang w:val="en-GB" w:eastAsia="de-DE"/>
        </w:rPr>
        <w:t>)</w:t>
      </w:r>
      <w:r w:rsidR="00516573" w:rsidRPr="00AC31F8">
        <w:rPr>
          <w:lang w:val="en-GB" w:eastAsia="de-DE"/>
        </w:rPr>
        <w:t xml:space="preserve">. </w:t>
      </w:r>
      <w:r w:rsidR="00006B0F" w:rsidRPr="00AC31F8">
        <w:rPr>
          <w:lang w:val="en-GB" w:eastAsia="de-DE"/>
        </w:rPr>
        <w:t>It has to be taken into account that in the controlled environment of</w:t>
      </w:r>
      <w:r w:rsidR="0000582E" w:rsidRPr="00AC31F8">
        <w:rPr>
          <w:lang w:val="en-GB" w:eastAsia="de-DE"/>
        </w:rPr>
        <w:t xml:space="preserve"> the highly regulated pharmaceutical companies</w:t>
      </w:r>
      <w:r w:rsidR="003D38FC" w:rsidRPr="00AC31F8">
        <w:rPr>
          <w:lang w:val="en-GB" w:eastAsia="de-DE"/>
        </w:rPr>
        <w:t>,</w:t>
      </w:r>
      <w:r w:rsidR="00686D9B" w:rsidRPr="00AC31F8">
        <w:rPr>
          <w:lang w:val="en-GB" w:eastAsia="de-DE"/>
        </w:rPr>
        <w:t xml:space="preserve"> refactoring is always a risk and therefore it might imply extended revalidation in the worst case. </w:t>
      </w:r>
      <w:r w:rsidR="00DC5194" w:rsidRPr="00AC31F8">
        <w:rPr>
          <w:lang w:val="en-GB" w:eastAsia="de-DE"/>
        </w:rPr>
        <w:t>Therefore,</w:t>
      </w:r>
      <w:r w:rsidR="004D1761" w:rsidRPr="00AC31F8">
        <w:rPr>
          <w:lang w:val="en-GB" w:eastAsia="de-DE"/>
        </w:rPr>
        <w:t xml:space="preserve"> refactoring should be avoided </w:t>
      </w:r>
      <w:r w:rsidR="00DC5194" w:rsidRPr="00AC31F8">
        <w:rPr>
          <w:lang w:val="en-GB" w:eastAsia="de-DE"/>
        </w:rPr>
        <w:t>whenever</w:t>
      </w:r>
      <w:r w:rsidR="004D1761" w:rsidRPr="00AC31F8">
        <w:rPr>
          <w:lang w:val="en-GB" w:eastAsia="de-DE"/>
        </w:rPr>
        <w:t xml:space="preserve"> possible. </w:t>
      </w:r>
      <w:r w:rsidR="00BA4132" w:rsidRPr="00AC31F8">
        <w:rPr>
          <w:lang w:val="en-GB" w:eastAsia="de-DE"/>
        </w:rPr>
        <w:t xml:space="preserve">If it has to be done, the refactored glue code / feature file should be run over </w:t>
      </w:r>
      <w:r w:rsidR="00A02D71" w:rsidRPr="00AC31F8">
        <w:rPr>
          <w:lang w:val="en-GB" w:eastAsia="de-DE"/>
        </w:rPr>
        <w:t>the</w:t>
      </w:r>
      <w:r w:rsidR="00BA4132" w:rsidRPr="00AC31F8">
        <w:rPr>
          <w:lang w:val="en-GB" w:eastAsia="de-DE"/>
        </w:rPr>
        <w:t xml:space="preserve"> already tested</w:t>
      </w:r>
      <w:r w:rsidR="00E97F77" w:rsidRPr="00AC31F8">
        <w:rPr>
          <w:lang w:val="en-GB" w:eastAsia="de-DE"/>
        </w:rPr>
        <w:t xml:space="preserve"> and corresponding </w:t>
      </w:r>
      <w:r w:rsidR="00BA4132" w:rsidRPr="00AC31F8">
        <w:rPr>
          <w:lang w:val="en-GB" w:eastAsia="de-DE"/>
        </w:rPr>
        <w:t xml:space="preserve">version of JBA. Meaning, it is only </w:t>
      </w:r>
      <w:r w:rsidR="00500DAA" w:rsidRPr="00AC31F8">
        <w:rPr>
          <w:lang w:val="en-GB" w:eastAsia="de-DE"/>
        </w:rPr>
        <w:t>the refactoring itself</w:t>
      </w:r>
      <w:r w:rsidR="00612F64" w:rsidRPr="00AC31F8">
        <w:rPr>
          <w:lang w:val="en-GB" w:eastAsia="de-DE"/>
        </w:rPr>
        <w:t xml:space="preserve"> </w:t>
      </w:r>
      <w:r w:rsidR="00A02D71" w:rsidRPr="00AC31F8">
        <w:rPr>
          <w:lang w:val="en-GB" w:eastAsia="de-DE"/>
        </w:rPr>
        <w:t>in which the changes consists</w:t>
      </w:r>
      <w:r w:rsidR="00BA4132" w:rsidRPr="00AC31F8">
        <w:rPr>
          <w:lang w:val="en-GB" w:eastAsia="de-DE"/>
        </w:rPr>
        <w:t xml:space="preserve">, so that only the refactoring </w:t>
      </w:r>
      <w:r w:rsidR="000B5618" w:rsidRPr="00AC31F8">
        <w:rPr>
          <w:lang w:val="en-GB" w:eastAsia="de-DE"/>
        </w:rPr>
        <w:t>needs to be checked in the subsequent review and approval process</w:t>
      </w:r>
      <w:r w:rsidR="00BA4132" w:rsidRPr="00AC31F8">
        <w:rPr>
          <w:lang w:val="en-GB" w:eastAsia="de-DE"/>
        </w:rPr>
        <w:t xml:space="preserve">. This check could be done in a very similar way as for the automated OQs, </w:t>
      </w:r>
      <w:r w:rsidR="00A32F88" w:rsidRPr="00AC31F8">
        <w:rPr>
          <w:lang w:val="en-GB" w:eastAsia="de-DE"/>
        </w:rPr>
        <w:t>as this</w:t>
      </w:r>
      <w:r w:rsidR="00BA4132" w:rsidRPr="00AC31F8">
        <w:rPr>
          <w:lang w:val="en-GB" w:eastAsia="de-DE"/>
        </w:rPr>
        <w:t xml:space="preserve"> already includes </w:t>
      </w:r>
      <w:r w:rsidR="00A32F88" w:rsidRPr="00AC31F8">
        <w:rPr>
          <w:lang w:val="en-GB" w:eastAsia="de-DE"/>
        </w:rPr>
        <w:t>verifying activities</w:t>
      </w:r>
      <w:r w:rsidR="00BA4132" w:rsidRPr="00AC31F8">
        <w:rPr>
          <w:lang w:val="en-GB" w:eastAsia="de-DE"/>
        </w:rPr>
        <w:t xml:space="preserve"> for scenarios and </w:t>
      </w:r>
      <w:r w:rsidR="00A32F88" w:rsidRPr="00AC31F8">
        <w:rPr>
          <w:lang w:val="en-GB" w:eastAsia="de-DE"/>
        </w:rPr>
        <w:t>for new or changed</w:t>
      </w:r>
      <w:r w:rsidR="00BA4132" w:rsidRPr="00AC31F8">
        <w:rPr>
          <w:lang w:val="en-GB" w:eastAsia="de-DE"/>
        </w:rPr>
        <w:t xml:space="preserve"> glue code</w:t>
      </w:r>
      <w:r w:rsidR="007A48AE" w:rsidRPr="00AC31F8">
        <w:rPr>
          <w:lang w:val="en-GB" w:eastAsia="de-DE"/>
        </w:rPr>
        <w:t>.</w:t>
      </w:r>
    </w:p>
    <w:p w14:paraId="683D6B7D" w14:textId="65EC961E" w:rsidR="00671781" w:rsidRPr="00AC31F8" w:rsidRDefault="00A06522" w:rsidP="00A06522">
      <w:pPr>
        <w:pStyle w:val="ListParagraph"/>
        <w:numPr>
          <w:ilvl w:val="0"/>
          <w:numId w:val="40"/>
        </w:numPr>
        <w:rPr>
          <w:lang w:val="en-GB" w:eastAsia="de-DE"/>
        </w:rPr>
      </w:pPr>
      <w:r w:rsidRPr="00AC31F8">
        <w:rPr>
          <w:lang w:val="en-GB" w:eastAsia="de-DE"/>
        </w:rPr>
        <w:t>The review process could most likely significantly be improved or simplified by using the compare function of Scenarioo</w:t>
      </w:r>
      <w:r w:rsidR="00AF25D3" w:rsidRPr="00AC31F8">
        <w:rPr>
          <w:lang w:val="en-GB" w:eastAsia="de-DE"/>
        </w:rPr>
        <w:t>.</w:t>
      </w:r>
    </w:p>
    <w:p w14:paraId="710091D7" w14:textId="77777777" w:rsidR="00D21891" w:rsidRPr="00AC31F8" w:rsidRDefault="00D21891" w:rsidP="00417554">
      <w:pPr>
        <w:rPr>
          <w:lang w:val="en-GB" w:eastAsia="de-DE"/>
        </w:rPr>
      </w:pPr>
    </w:p>
    <w:p w14:paraId="7FCFA319" w14:textId="5BB0FD1A" w:rsidR="005017B8" w:rsidRPr="00AC31F8" w:rsidRDefault="005017B8" w:rsidP="00417554">
      <w:pPr>
        <w:rPr>
          <w:lang w:val="en-GB" w:eastAsia="de-DE"/>
        </w:rPr>
      </w:pPr>
    </w:p>
    <w:p w14:paraId="2FEAB493" w14:textId="5649EE47" w:rsidR="005017B8" w:rsidRPr="00AC31F8" w:rsidRDefault="005017B8" w:rsidP="00417554">
      <w:pPr>
        <w:rPr>
          <w:lang w:val="en-GB" w:eastAsia="de-DE"/>
        </w:rPr>
      </w:pPr>
    </w:p>
    <w:p w14:paraId="6D4709CF" w14:textId="1DAF0987" w:rsidR="005017B8" w:rsidRPr="00AC31F8" w:rsidRDefault="005017B8" w:rsidP="00417554">
      <w:pPr>
        <w:rPr>
          <w:lang w:val="en-GB" w:eastAsia="de-DE"/>
        </w:rPr>
      </w:pPr>
    </w:p>
    <w:p w14:paraId="5F0D3D1C" w14:textId="77777777" w:rsidR="005017B8" w:rsidRPr="00AC31F8" w:rsidRDefault="005017B8" w:rsidP="00417554">
      <w:pPr>
        <w:rPr>
          <w:lang w:val="en-GB" w:eastAsia="de-DE"/>
        </w:rPr>
      </w:pPr>
    </w:p>
    <w:p w14:paraId="2922F963" w14:textId="375E1568" w:rsidR="005B661F" w:rsidRPr="00AC31F8" w:rsidRDefault="0006627F" w:rsidP="005B661F">
      <w:pPr>
        <w:pStyle w:val="Heading1"/>
        <w:rPr>
          <w:lang w:val="en-GB"/>
        </w:rPr>
      </w:pPr>
      <w:bookmarkStart w:id="370" w:name="_Toc46067097"/>
      <w:bookmarkStart w:id="371" w:name="_Toc46238954"/>
      <w:r w:rsidRPr="00AC31F8">
        <w:rPr>
          <w:lang w:val="en-GB"/>
        </w:rPr>
        <w:lastRenderedPageBreak/>
        <w:t>Outlook</w:t>
      </w:r>
      <w:bookmarkEnd w:id="370"/>
      <w:bookmarkEnd w:id="371"/>
      <w:r w:rsidR="00EB0D1A" w:rsidRPr="00AC31F8">
        <w:rPr>
          <w:lang w:val="en-GB"/>
        </w:rPr>
        <w:t xml:space="preserve"> </w:t>
      </w:r>
    </w:p>
    <w:p w14:paraId="62DCDD41" w14:textId="18483E91" w:rsidR="00EB0D1A" w:rsidRPr="00AC31F8" w:rsidRDefault="00C71EBB" w:rsidP="005B661F">
      <w:pPr>
        <w:rPr>
          <w:lang w:val="en-GB" w:eastAsia="de-DE"/>
        </w:rPr>
      </w:pPr>
      <w:r w:rsidRPr="00AC31F8">
        <w:rPr>
          <w:lang w:val="en-GB" w:eastAsia="de-DE"/>
        </w:rPr>
        <w:t>This project did not only respond to questions,</w:t>
      </w:r>
      <w:r w:rsidR="007636A4" w:rsidRPr="00AC31F8">
        <w:rPr>
          <w:lang w:val="en-GB" w:eastAsia="de-DE"/>
        </w:rPr>
        <w:t xml:space="preserve"> </w:t>
      </w:r>
      <w:r w:rsidR="00004A49" w:rsidRPr="00AC31F8">
        <w:rPr>
          <w:lang w:val="en-GB" w:eastAsia="de-DE"/>
        </w:rPr>
        <w:t>in fact even more</w:t>
      </w:r>
      <w:r w:rsidRPr="00AC31F8">
        <w:rPr>
          <w:lang w:val="en-GB" w:eastAsia="de-DE"/>
        </w:rPr>
        <w:t xml:space="preserve"> new and further questions arose which could not be answered within the scope of this project. In the following these topics will therefore be raised and where possible first thoughts and approaches presented</w:t>
      </w:r>
      <w:r w:rsidR="00100F35" w:rsidRPr="00AC31F8">
        <w:rPr>
          <w:lang w:val="en-GB" w:eastAsia="de-DE"/>
        </w:rPr>
        <w:t>.</w:t>
      </w:r>
    </w:p>
    <w:p w14:paraId="77596FCA" w14:textId="111A5793" w:rsidR="00100F35" w:rsidRPr="00AC31F8" w:rsidRDefault="006572A0" w:rsidP="00A92DF3">
      <w:pPr>
        <w:pStyle w:val="Heading2"/>
        <w:rPr>
          <w:lang w:val="en-GB"/>
        </w:rPr>
      </w:pPr>
      <w:bookmarkStart w:id="372" w:name="_Toc46067098"/>
      <w:bookmarkStart w:id="373" w:name="_Toc46238955"/>
      <w:r w:rsidRPr="00AC31F8">
        <w:rPr>
          <w:lang w:val="en-GB"/>
        </w:rPr>
        <w:t xml:space="preserve">Added Value: </w:t>
      </w:r>
      <w:r w:rsidR="00A92DF3" w:rsidRPr="00AC31F8">
        <w:rPr>
          <w:lang w:val="en-GB"/>
        </w:rPr>
        <w:t>OQs on several Web Browsers</w:t>
      </w:r>
      <w:bookmarkEnd w:id="372"/>
      <w:bookmarkEnd w:id="373"/>
    </w:p>
    <w:p w14:paraId="3C4DDA08" w14:textId="16EC08A0" w:rsidR="0038225F" w:rsidRPr="00AC31F8" w:rsidRDefault="0038225F" w:rsidP="0038225F">
      <w:pPr>
        <w:rPr>
          <w:lang w:val="en-GB" w:eastAsia="de-DE"/>
        </w:rPr>
      </w:pPr>
      <w:r w:rsidRPr="00AC31F8">
        <w:rPr>
          <w:lang w:val="en-GB" w:eastAsia="de-DE"/>
        </w:rPr>
        <w:t xml:space="preserve">OQ automation could become </w:t>
      </w:r>
      <w:r w:rsidR="00566E21" w:rsidRPr="00AC31F8">
        <w:rPr>
          <w:lang w:val="en-GB" w:eastAsia="de-DE"/>
        </w:rPr>
        <w:t>especially</w:t>
      </w:r>
      <w:r w:rsidRPr="00AC31F8">
        <w:rPr>
          <w:lang w:val="en-GB" w:eastAsia="de-DE"/>
        </w:rPr>
        <w:t xml:space="preserve"> beneficial if the JBA is to run on different </w:t>
      </w:r>
      <w:r w:rsidR="00304B3D" w:rsidRPr="00AC31F8">
        <w:rPr>
          <w:lang w:val="en-GB" w:eastAsia="de-DE"/>
        </w:rPr>
        <w:t>W</w:t>
      </w:r>
      <w:r w:rsidRPr="00AC31F8">
        <w:rPr>
          <w:lang w:val="en-GB" w:eastAsia="de-DE"/>
        </w:rPr>
        <w:t xml:space="preserve">eb </w:t>
      </w:r>
      <w:r w:rsidR="00304B3D" w:rsidRPr="00AC31F8">
        <w:rPr>
          <w:lang w:val="en-GB" w:eastAsia="de-DE"/>
        </w:rPr>
        <w:t>B</w:t>
      </w:r>
      <w:r w:rsidRPr="00AC31F8">
        <w:rPr>
          <w:lang w:val="en-GB" w:eastAsia="de-DE"/>
        </w:rPr>
        <w:t>rowsers and thus the same tests are to be performed in different browsers.</w:t>
      </w:r>
    </w:p>
    <w:p w14:paraId="44332B44" w14:textId="5FF9525D" w:rsidR="004C7408" w:rsidRPr="00AC31F8" w:rsidRDefault="0038225F" w:rsidP="004C7408">
      <w:pPr>
        <w:rPr>
          <w:lang w:val="en-GB" w:eastAsia="de-DE"/>
        </w:rPr>
      </w:pPr>
      <w:r w:rsidRPr="00AC31F8">
        <w:rPr>
          <w:lang w:val="en-GB" w:eastAsia="de-DE"/>
        </w:rPr>
        <w:t xml:space="preserve">In the prototype, only </w:t>
      </w:r>
      <w:r w:rsidR="00CD5BA0" w:rsidRPr="00AC31F8">
        <w:rPr>
          <w:lang w:val="en-GB" w:eastAsia="de-DE"/>
        </w:rPr>
        <w:t>Chrome</w:t>
      </w:r>
      <w:r w:rsidRPr="00AC31F8">
        <w:rPr>
          <w:lang w:val="en-GB" w:eastAsia="de-DE"/>
        </w:rPr>
        <w:t xml:space="preserve"> was used as the </w:t>
      </w:r>
      <w:r w:rsidR="00CD5BA0" w:rsidRPr="00AC31F8">
        <w:rPr>
          <w:lang w:val="en-GB" w:eastAsia="de-DE"/>
        </w:rPr>
        <w:t>b</w:t>
      </w:r>
      <w:r w:rsidRPr="00AC31F8">
        <w:rPr>
          <w:lang w:val="en-GB" w:eastAsia="de-DE"/>
        </w:rPr>
        <w:t xml:space="preserve">rowser for the JBA. The executing </w:t>
      </w:r>
      <w:r w:rsidR="006830D2" w:rsidRPr="00AC31F8">
        <w:rPr>
          <w:lang w:val="en-GB" w:eastAsia="de-DE"/>
        </w:rPr>
        <w:t>W</w:t>
      </w:r>
      <w:r w:rsidRPr="00AC31F8">
        <w:rPr>
          <w:lang w:val="en-GB" w:eastAsia="de-DE"/>
        </w:rPr>
        <w:t xml:space="preserve">eb </w:t>
      </w:r>
      <w:r w:rsidR="006830D2" w:rsidRPr="00AC31F8">
        <w:rPr>
          <w:lang w:val="en-GB" w:eastAsia="de-DE"/>
        </w:rPr>
        <w:t>B</w:t>
      </w:r>
      <w:r w:rsidRPr="00AC31F8">
        <w:rPr>
          <w:lang w:val="en-GB" w:eastAsia="de-DE"/>
        </w:rPr>
        <w:t xml:space="preserve">rowser is defined by calling the corresponding </w:t>
      </w:r>
      <w:r w:rsidR="006830D2" w:rsidRPr="00AC31F8">
        <w:rPr>
          <w:lang w:val="en-GB" w:eastAsia="de-DE"/>
        </w:rPr>
        <w:t>W</w:t>
      </w:r>
      <w:r w:rsidRPr="00AC31F8">
        <w:rPr>
          <w:lang w:val="en-GB" w:eastAsia="de-DE"/>
        </w:rPr>
        <w:t xml:space="preserve">eb </w:t>
      </w:r>
      <w:r w:rsidR="006830D2" w:rsidRPr="00AC31F8">
        <w:rPr>
          <w:lang w:val="en-GB" w:eastAsia="de-DE"/>
        </w:rPr>
        <w:t>D</w:t>
      </w:r>
      <w:r w:rsidRPr="00AC31F8">
        <w:rPr>
          <w:lang w:val="en-GB" w:eastAsia="de-DE"/>
        </w:rPr>
        <w:t>river</w:t>
      </w:r>
      <w:r w:rsidR="00566E21" w:rsidRPr="00AC31F8">
        <w:rPr>
          <w:lang w:val="en-GB" w:eastAsia="de-DE"/>
        </w:rPr>
        <w:t xml:space="preserve"> as shown in </w:t>
      </w:r>
      <w:r w:rsidR="00566E21" w:rsidRPr="00AC31F8">
        <w:rPr>
          <w:lang w:val="en-GB" w:eastAsia="de-DE"/>
        </w:rPr>
        <w:fldChar w:fldCharType="begin"/>
      </w:r>
      <w:r w:rsidR="00566E21" w:rsidRPr="00AC31F8">
        <w:rPr>
          <w:lang w:val="en-GB" w:eastAsia="de-DE"/>
        </w:rPr>
        <w:instrText xml:space="preserve"> REF _Ref45961148 \h </w:instrText>
      </w:r>
      <w:r w:rsidR="00566E21" w:rsidRPr="00AC31F8">
        <w:rPr>
          <w:lang w:val="en-GB" w:eastAsia="de-DE"/>
        </w:rPr>
      </w:r>
      <w:r w:rsidR="00566E21" w:rsidRPr="00AC31F8">
        <w:rPr>
          <w:lang w:val="en-GB" w:eastAsia="de-DE"/>
        </w:rPr>
        <w:fldChar w:fldCharType="separate"/>
      </w:r>
      <w:r w:rsidR="00FA25A4" w:rsidRPr="00AC31F8">
        <w:rPr>
          <w:lang w:val="en-GB"/>
        </w:rPr>
        <w:t xml:space="preserve">Figure </w:t>
      </w:r>
      <w:r w:rsidR="00FA25A4" w:rsidRPr="00AC31F8">
        <w:rPr>
          <w:noProof/>
          <w:lang w:val="en-GB"/>
        </w:rPr>
        <w:t>49</w:t>
      </w:r>
      <w:r w:rsidR="00566E21" w:rsidRPr="00AC31F8">
        <w:rPr>
          <w:lang w:val="en-GB" w:eastAsia="de-DE"/>
        </w:rPr>
        <w:fldChar w:fldCharType="end"/>
      </w:r>
      <w:r w:rsidR="004C7408" w:rsidRPr="00AC31F8">
        <w:rPr>
          <w:lang w:val="en-GB" w:eastAsia="de-DE"/>
        </w:rPr>
        <w:t>.</w:t>
      </w:r>
    </w:p>
    <w:p w14:paraId="754C4AF8" w14:textId="77777777" w:rsidR="00B43145" w:rsidRPr="00AC31F8" w:rsidRDefault="004C7408" w:rsidP="00B43145">
      <w:pPr>
        <w:keepNext/>
        <w:rPr>
          <w:lang w:val="en-GB"/>
        </w:rPr>
      </w:pPr>
      <w:r w:rsidRPr="00AC31F8">
        <w:rPr>
          <w:noProof/>
          <w:lang w:eastAsia="de-CH"/>
        </w:rPr>
        <w:drawing>
          <wp:inline distT="0" distB="0" distL="0" distR="0" wp14:anchorId="42EB6D92" wp14:editId="5CD74318">
            <wp:extent cx="6120130" cy="1308735"/>
            <wp:effectExtent l="0" t="0" r="0" b="571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120130" cy="1308735"/>
                    </a:xfrm>
                    <a:prstGeom prst="rect">
                      <a:avLst/>
                    </a:prstGeom>
                  </pic:spPr>
                </pic:pic>
              </a:graphicData>
            </a:graphic>
          </wp:inline>
        </w:drawing>
      </w:r>
    </w:p>
    <w:p w14:paraId="7A0F959C" w14:textId="1F6ADF22" w:rsidR="004C7408" w:rsidRPr="00AC31F8" w:rsidRDefault="00B43145" w:rsidP="00B43145">
      <w:pPr>
        <w:pStyle w:val="Caption"/>
        <w:rPr>
          <w:lang w:val="en-GB"/>
        </w:rPr>
      </w:pPr>
      <w:bookmarkStart w:id="374" w:name="_Ref45961148"/>
      <w:bookmarkStart w:id="375" w:name="_Toc46067169"/>
      <w:bookmarkStart w:id="376" w:name="_Toc46237556"/>
      <w:r w:rsidRPr="00AC31F8">
        <w:rPr>
          <w:lang w:val="en-GB"/>
        </w:rPr>
        <w:t xml:space="preserve">Figure </w:t>
      </w:r>
      <w:r w:rsidR="001729B8" w:rsidRPr="00AC31F8">
        <w:rPr>
          <w:lang w:val="en-GB"/>
        </w:rPr>
        <w:fldChar w:fldCharType="begin"/>
      </w:r>
      <w:r w:rsidR="001729B8" w:rsidRPr="00AC31F8">
        <w:rPr>
          <w:lang w:val="en-GB"/>
        </w:rPr>
        <w:instrText xml:space="preserve"> SEQ Figure \* ARABIC </w:instrText>
      </w:r>
      <w:r w:rsidR="001729B8" w:rsidRPr="00AC31F8">
        <w:rPr>
          <w:lang w:val="en-GB"/>
        </w:rPr>
        <w:fldChar w:fldCharType="separate"/>
      </w:r>
      <w:r w:rsidR="00FB5F37" w:rsidRPr="00AC31F8">
        <w:rPr>
          <w:noProof/>
          <w:lang w:val="en-GB"/>
        </w:rPr>
        <w:t>49</w:t>
      </w:r>
      <w:r w:rsidR="001729B8" w:rsidRPr="00AC31F8">
        <w:rPr>
          <w:noProof/>
          <w:lang w:val="en-GB"/>
        </w:rPr>
        <w:fldChar w:fldCharType="end"/>
      </w:r>
      <w:bookmarkEnd w:id="374"/>
      <w:r w:rsidRPr="00AC31F8">
        <w:rPr>
          <w:lang w:val="en-GB"/>
        </w:rPr>
        <w:t xml:space="preserve">: </w:t>
      </w:r>
      <w:r w:rsidR="00337769" w:rsidRPr="00AC31F8">
        <w:rPr>
          <w:lang w:val="en-GB"/>
        </w:rPr>
        <w:t xml:space="preserve">Call of the </w:t>
      </w:r>
      <w:r w:rsidR="001F0AF8" w:rsidRPr="00AC31F8">
        <w:rPr>
          <w:lang w:val="en-GB"/>
        </w:rPr>
        <w:t>C</w:t>
      </w:r>
      <w:r w:rsidR="00337769" w:rsidRPr="00AC31F8">
        <w:rPr>
          <w:lang w:val="en-GB"/>
        </w:rPr>
        <w:t xml:space="preserve">hrome </w:t>
      </w:r>
      <w:r w:rsidR="001F0AF8" w:rsidRPr="00AC31F8">
        <w:rPr>
          <w:lang w:val="en-GB"/>
        </w:rPr>
        <w:t>W</w:t>
      </w:r>
      <w:r w:rsidR="000C29FD" w:rsidRPr="00AC31F8">
        <w:rPr>
          <w:lang w:val="en-GB"/>
        </w:rPr>
        <w:t xml:space="preserve">eb </w:t>
      </w:r>
      <w:r w:rsidR="001F0AF8" w:rsidRPr="00AC31F8">
        <w:rPr>
          <w:lang w:val="en-GB"/>
        </w:rPr>
        <w:t>D</w:t>
      </w:r>
      <w:r w:rsidR="000C29FD" w:rsidRPr="00AC31F8">
        <w:rPr>
          <w:lang w:val="en-GB"/>
        </w:rPr>
        <w:t>river</w:t>
      </w:r>
      <w:r w:rsidR="00337769" w:rsidRPr="00AC31F8">
        <w:rPr>
          <w:lang w:val="en-GB"/>
        </w:rPr>
        <w:t xml:space="preserve"> to perform the tests in </w:t>
      </w:r>
      <w:bookmarkEnd w:id="375"/>
      <w:r w:rsidR="001F0AF8" w:rsidRPr="00AC31F8">
        <w:rPr>
          <w:lang w:val="en-GB"/>
        </w:rPr>
        <w:t>Chrome.</w:t>
      </w:r>
      <w:bookmarkEnd w:id="376"/>
    </w:p>
    <w:p w14:paraId="30557D20" w14:textId="439EEADD" w:rsidR="00527424" w:rsidRPr="00AC31F8" w:rsidRDefault="00100870" w:rsidP="005B661F">
      <w:pPr>
        <w:rPr>
          <w:lang w:val="en-GB" w:eastAsia="de-DE"/>
        </w:rPr>
      </w:pPr>
      <w:r w:rsidRPr="00AC31F8">
        <w:rPr>
          <w:lang w:val="en-GB" w:eastAsia="de-DE"/>
        </w:rPr>
        <w:t xml:space="preserve">Therefore, the question </w:t>
      </w:r>
      <w:r w:rsidR="001F0AF8" w:rsidRPr="00AC31F8">
        <w:rPr>
          <w:lang w:val="en-GB" w:eastAsia="de-DE"/>
        </w:rPr>
        <w:t>arose</w:t>
      </w:r>
      <w:r w:rsidR="00B60756" w:rsidRPr="00AC31F8">
        <w:rPr>
          <w:lang w:val="en-GB" w:eastAsia="de-DE"/>
        </w:rPr>
        <w:t xml:space="preserve"> on</w:t>
      </w:r>
      <w:r w:rsidRPr="00AC31F8">
        <w:rPr>
          <w:lang w:val="en-GB" w:eastAsia="de-DE"/>
        </w:rPr>
        <w:t xml:space="preserve"> how the prototype could be extended so that the tests are automatically performed on different </w:t>
      </w:r>
      <w:r w:rsidR="00B60756" w:rsidRPr="00AC31F8">
        <w:rPr>
          <w:lang w:val="en-GB" w:eastAsia="de-DE"/>
        </w:rPr>
        <w:t>W</w:t>
      </w:r>
      <w:r w:rsidRPr="00AC31F8">
        <w:rPr>
          <w:lang w:val="en-GB" w:eastAsia="de-DE"/>
        </w:rPr>
        <w:t xml:space="preserve">eb </w:t>
      </w:r>
      <w:r w:rsidR="00B60756" w:rsidRPr="00AC31F8">
        <w:rPr>
          <w:lang w:val="en-GB" w:eastAsia="de-DE"/>
        </w:rPr>
        <w:t>B</w:t>
      </w:r>
      <w:r w:rsidRPr="00AC31F8">
        <w:rPr>
          <w:lang w:val="en-GB" w:eastAsia="de-DE"/>
        </w:rPr>
        <w:t>rowsers</w:t>
      </w:r>
      <w:r w:rsidR="00FF17F8" w:rsidRPr="00AC31F8">
        <w:rPr>
          <w:lang w:val="en-GB" w:eastAsia="de-DE"/>
        </w:rPr>
        <w:t>.</w:t>
      </w:r>
    </w:p>
    <w:p w14:paraId="6DA11CA4" w14:textId="3EF46889" w:rsidR="006C508D" w:rsidRPr="00AC31F8" w:rsidRDefault="00D271F8" w:rsidP="005B661F">
      <w:pPr>
        <w:rPr>
          <w:lang w:val="en-GB" w:eastAsia="de-DE"/>
        </w:rPr>
      </w:pPr>
      <w:r w:rsidRPr="00AC31F8">
        <w:rPr>
          <w:lang w:val="en-GB" w:eastAsia="de-DE"/>
        </w:rPr>
        <w:t xml:space="preserve">From experience it can be said that the use of </w:t>
      </w:r>
      <w:r w:rsidR="00B60756" w:rsidRPr="00AC31F8">
        <w:rPr>
          <w:lang w:val="en-GB" w:eastAsia="de-DE"/>
        </w:rPr>
        <w:t>W</w:t>
      </w:r>
      <w:r w:rsidRPr="00AC31F8">
        <w:rPr>
          <w:lang w:val="en-GB" w:eastAsia="de-DE"/>
        </w:rPr>
        <w:t xml:space="preserve">eb applications is at least in some cases only permitted </w:t>
      </w:r>
      <w:r w:rsidR="00D601A7" w:rsidRPr="00AC31F8">
        <w:rPr>
          <w:lang w:val="en-GB" w:eastAsia="de-DE"/>
        </w:rPr>
        <w:t>in</w:t>
      </w:r>
      <w:r w:rsidRPr="00AC31F8">
        <w:rPr>
          <w:lang w:val="en-GB" w:eastAsia="de-DE"/>
        </w:rPr>
        <w:t xml:space="preserve"> one, exactly defined, </w:t>
      </w:r>
      <w:r w:rsidR="00D601A7" w:rsidRPr="00AC31F8">
        <w:rPr>
          <w:lang w:val="en-GB" w:eastAsia="de-DE"/>
        </w:rPr>
        <w:t>W</w:t>
      </w:r>
      <w:r w:rsidRPr="00AC31F8">
        <w:rPr>
          <w:lang w:val="en-GB" w:eastAsia="de-DE"/>
        </w:rPr>
        <w:t xml:space="preserve">eb </w:t>
      </w:r>
      <w:r w:rsidR="00D601A7" w:rsidRPr="00AC31F8">
        <w:rPr>
          <w:lang w:val="en-GB" w:eastAsia="de-DE"/>
        </w:rPr>
        <w:t>B</w:t>
      </w:r>
      <w:r w:rsidRPr="00AC31F8">
        <w:rPr>
          <w:lang w:val="en-GB" w:eastAsia="de-DE"/>
        </w:rPr>
        <w:t xml:space="preserve">rowser. There is no flexibility in this respect. By simplifying testing on different </w:t>
      </w:r>
      <w:r w:rsidR="00A8451E" w:rsidRPr="00AC31F8">
        <w:rPr>
          <w:lang w:val="en-GB" w:eastAsia="de-DE"/>
        </w:rPr>
        <w:t>W</w:t>
      </w:r>
      <w:r w:rsidRPr="00AC31F8">
        <w:rPr>
          <w:lang w:val="en-GB" w:eastAsia="de-DE"/>
        </w:rPr>
        <w:t xml:space="preserve">eb </w:t>
      </w:r>
      <w:r w:rsidR="00A8451E" w:rsidRPr="00AC31F8">
        <w:rPr>
          <w:lang w:val="en-GB" w:eastAsia="de-DE"/>
        </w:rPr>
        <w:t>B</w:t>
      </w:r>
      <w:r w:rsidRPr="00AC31F8">
        <w:rPr>
          <w:lang w:val="en-GB" w:eastAsia="de-DE"/>
        </w:rPr>
        <w:t xml:space="preserve">rowsers, </w:t>
      </w:r>
      <w:r w:rsidR="00A8451E" w:rsidRPr="00AC31F8">
        <w:rPr>
          <w:lang w:val="en-GB" w:eastAsia="de-DE"/>
        </w:rPr>
        <w:t>could</w:t>
      </w:r>
      <w:r w:rsidRPr="00AC31F8">
        <w:rPr>
          <w:lang w:val="en-GB" w:eastAsia="de-DE"/>
        </w:rPr>
        <w:t xml:space="preserve"> increase th</w:t>
      </w:r>
      <w:r w:rsidR="00601983" w:rsidRPr="00AC31F8">
        <w:rPr>
          <w:lang w:val="en-GB" w:eastAsia="de-DE"/>
        </w:rPr>
        <w:t>e</w:t>
      </w:r>
      <w:r w:rsidRPr="00AC31F8">
        <w:rPr>
          <w:lang w:val="en-GB" w:eastAsia="de-DE"/>
        </w:rPr>
        <w:t xml:space="preserve"> flexibility</w:t>
      </w:r>
      <w:r w:rsidR="00601983" w:rsidRPr="00AC31F8">
        <w:rPr>
          <w:lang w:val="en-GB" w:eastAsia="de-DE"/>
        </w:rPr>
        <w:t xml:space="preserve"> in this </w:t>
      </w:r>
      <w:r w:rsidR="000C29FD" w:rsidRPr="00AC31F8">
        <w:rPr>
          <w:lang w:val="en-GB" w:eastAsia="de-DE"/>
        </w:rPr>
        <w:t>respect</w:t>
      </w:r>
      <w:r w:rsidR="00A8451E" w:rsidRPr="00AC31F8">
        <w:rPr>
          <w:lang w:val="en-GB" w:eastAsia="de-DE"/>
        </w:rPr>
        <w:t xml:space="preserve"> and make it possible, that more than one Web Browser would be admitted</w:t>
      </w:r>
      <w:r w:rsidR="007846FC" w:rsidRPr="00AC31F8">
        <w:rPr>
          <w:lang w:val="en-GB" w:eastAsia="de-DE"/>
        </w:rPr>
        <w:t xml:space="preserve"> for use</w:t>
      </w:r>
      <w:r w:rsidR="00B213AC" w:rsidRPr="00AC31F8">
        <w:rPr>
          <w:lang w:val="en-GB" w:eastAsia="de-DE"/>
        </w:rPr>
        <w:t>.</w:t>
      </w:r>
    </w:p>
    <w:p w14:paraId="7216B1E4" w14:textId="3C51C8CE" w:rsidR="00100F35" w:rsidRPr="00AC31F8" w:rsidRDefault="00100F35" w:rsidP="00892246">
      <w:pPr>
        <w:pStyle w:val="Heading2"/>
        <w:rPr>
          <w:lang w:val="en-GB"/>
        </w:rPr>
      </w:pPr>
      <w:bookmarkStart w:id="377" w:name="_Toc46067099"/>
      <w:bookmarkStart w:id="378" w:name="_Toc46238956"/>
      <w:r w:rsidRPr="00AC31F8">
        <w:rPr>
          <w:lang w:val="en-GB"/>
        </w:rPr>
        <w:t xml:space="preserve">Further Topics </w:t>
      </w:r>
      <w:r w:rsidR="00B10213" w:rsidRPr="00AC31F8">
        <w:rPr>
          <w:lang w:val="en-GB"/>
        </w:rPr>
        <w:t>to Address</w:t>
      </w:r>
      <w:bookmarkEnd w:id="377"/>
      <w:bookmarkEnd w:id="378"/>
    </w:p>
    <w:p w14:paraId="201E7B04" w14:textId="4F8A8849" w:rsidR="00252EBE" w:rsidRPr="00AC31F8" w:rsidRDefault="008C3F09" w:rsidP="005B661F">
      <w:pPr>
        <w:rPr>
          <w:lang w:val="en-GB" w:eastAsia="de-DE"/>
        </w:rPr>
      </w:pPr>
      <w:r w:rsidRPr="00AC31F8">
        <w:rPr>
          <w:lang w:val="en-GB" w:eastAsia="de-DE"/>
        </w:rPr>
        <w:t xml:space="preserve">This project focused on the development of a Category 5 software and did not address a concrete process model. </w:t>
      </w:r>
      <w:r w:rsidR="000C29FD" w:rsidRPr="00AC31F8">
        <w:rPr>
          <w:lang w:val="en-GB" w:eastAsia="de-DE"/>
        </w:rPr>
        <w:t>Therefore,</w:t>
      </w:r>
      <w:r w:rsidRPr="00AC31F8">
        <w:rPr>
          <w:lang w:val="en-GB" w:eastAsia="de-DE"/>
        </w:rPr>
        <w:t xml:space="preserve"> it would be interesting to clarify how it would prove itself in slightly different situations, such as</w:t>
      </w:r>
      <w:r w:rsidR="00A357EB" w:rsidRPr="00AC31F8">
        <w:rPr>
          <w:lang w:val="en-GB" w:eastAsia="de-DE"/>
        </w:rPr>
        <w:t>:</w:t>
      </w:r>
    </w:p>
    <w:p w14:paraId="77EEEA54" w14:textId="5474CE62" w:rsidR="00892246" w:rsidRPr="00AC31F8" w:rsidRDefault="00252EBE" w:rsidP="00A357EB">
      <w:pPr>
        <w:pStyle w:val="ListParagraph"/>
        <w:numPr>
          <w:ilvl w:val="0"/>
          <w:numId w:val="43"/>
        </w:numPr>
        <w:rPr>
          <w:lang w:val="en-GB" w:eastAsia="de-DE"/>
        </w:rPr>
      </w:pPr>
      <w:r w:rsidRPr="00AC31F8">
        <w:rPr>
          <w:lang w:val="en-GB" w:eastAsia="de-DE"/>
        </w:rPr>
        <w:t>Automated OQ Process with BDD for Category 4 Software</w:t>
      </w:r>
    </w:p>
    <w:p w14:paraId="63C4B484" w14:textId="06A4F3C6" w:rsidR="00892246" w:rsidRPr="00AC31F8" w:rsidRDefault="00EF253A" w:rsidP="00A357EB">
      <w:pPr>
        <w:pStyle w:val="ListParagraph"/>
        <w:numPr>
          <w:ilvl w:val="0"/>
          <w:numId w:val="43"/>
        </w:numPr>
        <w:rPr>
          <w:lang w:val="en-GB" w:eastAsia="de-DE"/>
        </w:rPr>
      </w:pPr>
      <w:r w:rsidRPr="00AC31F8">
        <w:rPr>
          <w:lang w:val="en-GB" w:eastAsia="de-DE"/>
        </w:rPr>
        <w:t>BDD</w:t>
      </w:r>
      <w:r w:rsidR="008A201B" w:rsidRPr="00AC31F8">
        <w:rPr>
          <w:lang w:val="en-GB" w:eastAsia="de-DE"/>
        </w:rPr>
        <w:t xml:space="preserve"> OQ</w:t>
      </w:r>
      <w:r w:rsidR="00156354" w:rsidRPr="00AC31F8">
        <w:rPr>
          <w:lang w:val="en-GB" w:eastAsia="de-DE"/>
        </w:rPr>
        <w:t xml:space="preserve"> Testing for Device Integration</w:t>
      </w:r>
    </w:p>
    <w:p w14:paraId="327AD5F7" w14:textId="65D4D2BB" w:rsidR="00156354" w:rsidRPr="00AC31F8" w:rsidRDefault="00EF253A" w:rsidP="00A357EB">
      <w:pPr>
        <w:pStyle w:val="ListParagraph"/>
        <w:numPr>
          <w:ilvl w:val="0"/>
          <w:numId w:val="43"/>
        </w:numPr>
        <w:rPr>
          <w:lang w:val="en-GB" w:eastAsia="de-DE"/>
        </w:rPr>
      </w:pPr>
      <w:r w:rsidRPr="00AC31F8">
        <w:rPr>
          <w:lang w:val="en-GB" w:eastAsia="de-DE"/>
        </w:rPr>
        <w:t>BDD OQ Testing in Agile Projects</w:t>
      </w:r>
    </w:p>
    <w:p w14:paraId="03F223F1" w14:textId="62CC1B5A" w:rsidR="00892246" w:rsidRPr="00AC31F8" w:rsidRDefault="00EF253A" w:rsidP="005B661F">
      <w:pPr>
        <w:pStyle w:val="ListParagraph"/>
        <w:numPr>
          <w:ilvl w:val="0"/>
          <w:numId w:val="43"/>
        </w:numPr>
        <w:rPr>
          <w:lang w:val="en-GB" w:eastAsia="de-DE"/>
        </w:rPr>
      </w:pPr>
      <w:r w:rsidRPr="00AC31F8">
        <w:rPr>
          <w:lang w:val="en-GB" w:eastAsia="de-DE"/>
        </w:rPr>
        <w:t>BDD</w:t>
      </w:r>
      <w:r w:rsidR="008A201B" w:rsidRPr="00AC31F8">
        <w:rPr>
          <w:lang w:val="en-GB" w:eastAsia="de-DE"/>
        </w:rPr>
        <w:t xml:space="preserve"> OQ Testing and DevOps</w:t>
      </w:r>
    </w:p>
    <w:p w14:paraId="4B422C21" w14:textId="073A08BA" w:rsidR="003D6200" w:rsidRPr="00AC31F8" w:rsidRDefault="003D6200" w:rsidP="005B661F">
      <w:pPr>
        <w:pStyle w:val="ListParagraph"/>
        <w:numPr>
          <w:ilvl w:val="0"/>
          <w:numId w:val="43"/>
        </w:numPr>
        <w:rPr>
          <w:lang w:val="en-GB" w:eastAsia="de-DE"/>
        </w:rPr>
      </w:pPr>
      <w:r w:rsidRPr="00AC31F8">
        <w:rPr>
          <w:lang w:val="en-GB" w:eastAsia="de-DE"/>
        </w:rPr>
        <w:lastRenderedPageBreak/>
        <w:t xml:space="preserve">Impact on the automated OQ </w:t>
      </w:r>
      <w:r w:rsidR="003B0FCC" w:rsidRPr="00AC31F8">
        <w:rPr>
          <w:lang w:val="en-GB" w:eastAsia="de-DE"/>
        </w:rPr>
        <w:t>t</w:t>
      </w:r>
      <w:r w:rsidRPr="00AC31F8">
        <w:rPr>
          <w:lang w:val="en-GB" w:eastAsia="de-DE"/>
        </w:rPr>
        <w:t>esting on</w:t>
      </w:r>
      <w:r w:rsidR="0042659F" w:rsidRPr="00AC31F8">
        <w:rPr>
          <w:lang w:val="en-GB" w:eastAsia="de-DE"/>
        </w:rPr>
        <w:t xml:space="preserve"> </w:t>
      </w:r>
      <w:r w:rsidRPr="00AC31F8">
        <w:rPr>
          <w:lang w:val="en-GB" w:eastAsia="de-DE"/>
        </w:rPr>
        <w:t>time</w:t>
      </w:r>
      <w:r w:rsidR="003B0FCC" w:rsidRPr="00AC31F8">
        <w:rPr>
          <w:lang w:val="en-GB" w:eastAsia="de-DE"/>
        </w:rPr>
        <w:t>-</w:t>
      </w:r>
      <w:r w:rsidRPr="00AC31F8">
        <w:rPr>
          <w:lang w:val="en-GB" w:eastAsia="de-DE"/>
        </w:rPr>
        <w:t>to</w:t>
      </w:r>
      <w:r w:rsidR="003B0FCC" w:rsidRPr="00AC31F8">
        <w:rPr>
          <w:lang w:val="en-GB" w:eastAsia="de-DE"/>
        </w:rPr>
        <w:t>-</w:t>
      </w:r>
      <w:r w:rsidRPr="00AC31F8">
        <w:rPr>
          <w:lang w:val="en-GB" w:eastAsia="de-DE"/>
        </w:rPr>
        <w:t>market</w:t>
      </w:r>
      <w:r w:rsidR="0042659F" w:rsidRPr="00AC31F8">
        <w:rPr>
          <w:lang w:val="en-GB" w:eastAsia="de-DE"/>
        </w:rPr>
        <w:t xml:space="preserve"> </w:t>
      </w:r>
      <w:r w:rsidR="003B0FCC" w:rsidRPr="00AC31F8">
        <w:rPr>
          <w:lang w:val="en-GB" w:eastAsia="de-DE"/>
        </w:rPr>
        <w:t>for a new</w:t>
      </w:r>
      <w:r w:rsidR="0042659F" w:rsidRPr="00AC31F8">
        <w:rPr>
          <w:lang w:val="en-GB" w:eastAsia="de-DE"/>
        </w:rPr>
        <w:t xml:space="preserve"> software</w:t>
      </w:r>
    </w:p>
    <w:p w14:paraId="1E906E07" w14:textId="7993920B" w:rsidR="001A3437" w:rsidRPr="00AC31F8" w:rsidRDefault="002E688D" w:rsidP="001A3437">
      <w:pPr>
        <w:pStyle w:val="ListParagraph"/>
        <w:numPr>
          <w:ilvl w:val="0"/>
          <w:numId w:val="43"/>
        </w:numPr>
        <w:rPr>
          <w:lang w:val="en-GB" w:eastAsia="de-DE"/>
        </w:rPr>
      </w:pPr>
      <w:r w:rsidRPr="00AC31F8">
        <w:rPr>
          <w:lang w:val="en-GB" w:eastAsia="de-DE"/>
        </w:rPr>
        <w:t>BDD Testing for PQ</w:t>
      </w:r>
    </w:p>
    <w:p w14:paraId="72F506EC" w14:textId="5C7A08BC" w:rsidR="001A3437" w:rsidRPr="00AC31F8" w:rsidRDefault="00B10213" w:rsidP="005A1D8E">
      <w:pPr>
        <w:pStyle w:val="Heading2"/>
        <w:rPr>
          <w:lang w:val="en-GB"/>
        </w:rPr>
      </w:pPr>
      <w:bookmarkStart w:id="379" w:name="_Toc46067100"/>
      <w:bookmarkStart w:id="380" w:name="_Toc46238957"/>
      <w:r w:rsidRPr="00AC31F8">
        <w:rPr>
          <w:lang w:val="en-GB"/>
        </w:rPr>
        <w:t>Pharmaceutical</w:t>
      </w:r>
      <w:r w:rsidR="00CE7A39" w:rsidRPr="00AC31F8">
        <w:rPr>
          <w:lang w:val="en-GB"/>
        </w:rPr>
        <w:t xml:space="preserve"> Companies show </w:t>
      </w:r>
      <w:r w:rsidR="005A1D8E" w:rsidRPr="00AC31F8">
        <w:rPr>
          <w:lang w:val="en-GB"/>
        </w:rPr>
        <w:t>I</w:t>
      </w:r>
      <w:r w:rsidR="00CE7A39" w:rsidRPr="00AC31F8">
        <w:rPr>
          <w:lang w:val="en-GB"/>
        </w:rPr>
        <w:t>nterest</w:t>
      </w:r>
      <w:bookmarkEnd w:id="379"/>
      <w:bookmarkEnd w:id="380"/>
    </w:p>
    <w:p w14:paraId="4AEA6D50" w14:textId="48809E34" w:rsidR="001A3437" w:rsidRPr="00AC31F8" w:rsidRDefault="00967EBE" w:rsidP="001A3437">
      <w:pPr>
        <w:rPr>
          <w:lang w:val="en-GB" w:eastAsia="de-DE"/>
        </w:rPr>
      </w:pPr>
      <w:r w:rsidRPr="00AC31F8">
        <w:rPr>
          <w:lang w:val="en-GB" w:eastAsia="de-DE"/>
        </w:rPr>
        <w:t xml:space="preserve">During the implementation of this project it turned out that this project met high interest in the entourage of wega. Especially two pharmaceutical companies gave positive signals as well as wega employees working in projects of pharmaceutical companies. </w:t>
      </w:r>
      <w:r w:rsidR="00215826" w:rsidRPr="00AC31F8">
        <w:rPr>
          <w:lang w:val="en-GB" w:eastAsia="de-DE"/>
        </w:rPr>
        <w:t>I</w:t>
      </w:r>
      <w:r w:rsidRPr="00AC31F8">
        <w:rPr>
          <w:lang w:val="en-GB" w:eastAsia="de-DE"/>
        </w:rPr>
        <w:t>n personal conversations it became apparent that it would be worthwhile to continue to pursue the idea of BDD-Test Automation in the pharmaceutical community, for the verification of software according to GAMP5 and for other areas as well.</w:t>
      </w:r>
    </w:p>
    <w:p w14:paraId="529834AE" w14:textId="244A642F" w:rsidR="0072592B" w:rsidRPr="00AC31F8" w:rsidRDefault="0072592B" w:rsidP="0072592B">
      <w:pPr>
        <w:pStyle w:val="Heading2"/>
        <w:rPr>
          <w:lang w:val="en-GB"/>
        </w:rPr>
      </w:pPr>
      <w:bookmarkStart w:id="381" w:name="_Toc46067101"/>
      <w:bookmarkStart w:id="382" w:name="_Toc46238958"/>
      <w:r w:rsidRPr="00AC31F8">
        <w:rPr>
          <w:lang w:val="en-GB"/>
        </w:rPr>
        <w:t>Automated OQ Testing and Artificial Intelligence</w:t>
      </w:r>
      <w:bookmarkEnd w:id="381"/>
      <w:bookmarkEnd w:id="382"/>
    </w:p>
    <w:p w14:paraId="0564453B" w14:textId="183A1FC9" w:rsidR="0072592B" w:rsidRPr="00AC31F8" w:rsidRDefault="00BA40B5" w:rsidP="001A3437">
      <w:pPr>
        <w:rPr>
          <w:lang w:val="en-GB" w:eastAsia="de-DE"/>
        </w:rPr>
      </w:pPr>
      <w:r w:rsidRPr="00AC31F8">
        <w:rPr>
          <w:lang w:val="en-GB" w:eastAsia="de-DE"/>
        </w:rPr>
        <w:t>In the testing community there are efforts not only to automate testing more and more, but also to include an AI</w:t>
      </w:r>
      <w:r w:rsidR="00354224" w:rsidRPr="00AC31F8">
        <w:rPr>
          <w:lang w:val="en-GB" w:eastAsia="de-DE"/>
        </w:rPr>
        <w:t xml:space="preserve"> </w:t>
      </w:r>
      <w:r w:rsidR="002C614B" w:rsidRPr="00AC31F8">
        <w:rPr>
          <w:lang w:val="en-GB"/>
        </w:rPr>
        <w:t>(Khan, 2020)</w:t>
      </w:r>
      <w:r w:rsidR="007058CF" w:rsidRPr="00AC31F8">
        <w:rPr>
          <w:lang w:val="en-GB"/>
        </w:rPr>
        <w:t xml:space="preserve">. </w:t>
      </w:r>
      <w:r w:rsidR="00590E74" w:rsidRPr="00AC31F8">
        <w:rPr>
          <w:lang w:val="en-GB"/>
        </w:rPr>
        <w:t xml:space="preserve">It may well be worth investigating whether the newly developed OQ process could be simplified or made more efficient by including a </w:t>
      </w:r>
      <w:r w:rsidR="00887981" w:rsidRPr="00AC31F8">
        <w:rPr>
          <w:lang w:val="en-GB"/>
        </w:rPr>
        <w:t>t</w:t>
      </w:r>
      <w:r w:rsidR="00590E74" w:rsidRPr="00AC31F8">
        <w:rPr>
          <w:lang w:val="en-GB"/>
        </w:rPr>
        <w:t>est AI</w:t>
      </w:r>
      <w:r w:rsidR="004A7AB1" w:rsidRPr="00AC31F8">
        <w:rPr>
          <w:lang w:val="en-GB"/>
        </w:rPr>
        <w:t>.</w:t>
      </w:r>
    </w:p>
    <w:p w14:paraId="51D7CAAE" w14:textId="6B9069C4" w:rsidR="00007858" w:rsidRPr="00AC31F8" w:rsidRDefault="00007858" w:rsidP="00007858">
      <w:pPr>
        <w:pStyle w:val="Heading2"/>
        <w:rPr>
          <w:lang w:val="en-GB"/>
        </w:rPr>
      </w:pPr>
      <w:bookmarkStart w:id="383" w:name="_Toc46067102"/>
      <w:bookmarkStart w:id="384" w:name="_Toc46238959"/>
      <w:r w:rsidRPr="00AC31F8">
        <w:rPr>
          <w:lang w:val="en-GB"/>
        </w:rPr>
        <w:t>Towards</w:t>
      </w:r>
      <w:r w:rsidR="00624BBC" w:rsidRPr="00AC31F8">
        <w:rPr>
          <w:lang w:val="en-GB"/>
        </w:rPr>
        <w:t xml:space="preserve"> </w:t>
      </w:r>
      <w:r w:rsidR="003E7068" w:rsidRPr="00AC31F8">
        <w:rPr>
          <w:lang w:val="en-GB"/>
        </w:rPr>
        <w:t>a</w:t>
      </w:r>
      <w:r w:rsidRPr="00AC31F8">
        <w:rPr>
          <w:lang w:val="en-GB"/>
        </w:rPr>
        <w:t xml:space="preserve"> Digital Transformation</w:t>
      </w:r>
      <w:r w:rsidR="00BB743F" w:rsidRPr="00AC31F8">
        <w:rPr>
          <w:lang w:val="en-GB"/>
        </w:rPr>
        <w:t xml:space="preserve"> of the Software Verification Pro</w:t>
      </w:r>
      <w:r w:rsidR="00624BBC" w:rsidRPr="00AC31F8">
        <w:rPr>
          <w:lang w:val="en-GB"/>
        </w:rPr>
        <w:t>cess</w:t>
      </w:r>
      <w:bookmarkEnd w:id="383"/>
      <w:bookmarkEnd w:id="384"/>
    </w:p>
    <w:p w14:paraId="79A52410" w14:textId="1ABD9622" w:rsidR="00007858" w:rsidRPr="00AC31F8" w:rsidRDefault="0087792A" w:rsidP="00007858">
      <w:pPr>
        <w:rPr>
          <w:lang w:val="en-GB" w:eastAsia="de-DE"/>
        </w:rPr>
      </w:pPr>
      <w:r w:rsidRPr="00AC31F8">
        <w:rPr>
          <w:lang w:val="en-GB" w:eastAsia="de-DE"/>
        </w:rPr>
        <w:t xml:space="preserve">In creating the OQ process, taking into account BDD practices and automation, the GAMP5 OQ process was based on the same principles as </w:t>
      </w:r>
      <w:commentRangeStart w:id="385"/>
      <w:r w:rsidRPr="00AC31F8">
        <w:rPr>
          <w:lang w:val="en-GB" w:eastAsia="de-DE"/>
        </w:rPr>
        <w:t xml:space="preserve">to </w:t>
      </w:r>
      <w:commentRangeEnd w:id="385"/>
      <w:r w:rsidR="007752C6">
        <w:rPr>
          <w:rStyle w:val="CommentReference"/>
        </w:rPr>
        <w:commentReference w:id="385"/>
      </w:r>
      <w:r w:rsidRPr="00AC31F8">
        <w:rPr>
          <w:lang w:val="en-GB" w:eastAsia="de-DE"/>
        </w:rPr>
        <w:t>manual OQ execution. Only those adjustments were made that were minimally necessary to achieve GxP-compliant automation. This had the advantage that the process included steps that made it easy to have the glue code and feature files checked and approved by</w:t>
      </w:r>
      <w:r w:rsidR="00A011F3" w:rsidRPr="00AC31F8">
        <w:rPr>
          <w:lang w:val="en-GB" w:eastAsia="de-DE"/>
        </w:rPr>
        <w:t xml:space="preserve"> the</w:t>
      </w:r>
      <w:r w:rsidRPr="00AC31F8">
        <w:rPr>
          <w:lang w:val="en-GB" w:eastAsia="de-DE"/>
        </w:rPr>
        <w:t xml:space="preserve"> QA. In consequence, this process still includes many manual steps. But nevertheless, it can be seen as a first step towards digital transformation of the software verification process</w:t>
      </w:r>
      <w:r w:rsidR="003305EA" w:rsidRPr="00AC31F8">
        <w:rPr>
          <w:lang w:val="en-GB" w:eastAsia="de-DE"/>
        </w:rPr>
        <w:t>.</w:t>
      </w:r>
    </w:p>
    <w:p w14:paraId="5C4A828B" w14:textId="05D9F75C" w:rsidR="000F0076" w:rsidRPr="00AC31F8" w:rsidRDefault="00ED31DB" w:rsidP="00007858">
      <w:pPr>
        <w:rPr>
          <w:lang w:val="en-GB" w:eastAsia="de-DE"/>
        </w:rPr>
      </w:pPr>
      <w:r w:rsidRPr="00AC31F8">
        <w:rPr>
          <w:lang w:val="en-GB" w:eastAsia="de-DE"/>
        </w:rPr>
        <w:t>With regard to a further digital transformation of the software verification process, it is conceivable that starting with the build process of the software, through its installation and the IQ, OQ and perhaps even PQ, all steps woul</w:t>
      </w:r>
      <w:r w:rsidR="000F0076" w:rsidRPr="00AC31F8">
        <w:rPr>
          <w:lang w:val="en-GB" w:eastAsia="de-DE"/>
        </w:rPr>
        <w:t>d</w:t>
      </w:r>
      <w:r w:rsidRPr="00AC31F8">
        <w:rPr>
          <w:lang w:val="en-GB" w:eastAsia="de-DE"/>
        </w:rPr>
        <w:t xml:space="preserve"> become fully automated</w:t>
      </w:r>
      <w:r w:rsidR="00EC238E" w:rsidRPr="00AC31F8">
        <w:rPr>
          <w:lang w:val="en-GB" w:eastAsia="de-DE"/>
        </w:rPr>
        <w:t xml:space="preserve">. </w:t>
      </w:r>
      <w:r w:rsidR="00C504D4" w:rsidRPr="00AC31F8">
        <w:rPr>
          <w:lang w:val="en-GB" w:eastAsia="de-DE"/>
        </w:rPr>
        <w:t xml:space="preserve">This will undoubtedly </w:t>
      </w:r>
      <w:r w:rsidR="006D2EE9" w:rsidRPr="00AC31F8">
        <w:rPr>
          <w:lang w:val="en-GB" w:eastAsia="de-DE"/>
        </w:rPr>
        <w:t xml:space="preserve">only be possible, if </w:t>
      </w:r>
      <w:r w:rsidR="00DB4E96" w:rsidRPr="00AC31F8">
        <w:rPr>
          <w:lang w:val="en-GB" w:eastAsia="de-DE"/>
        </w:rPr>
        <w:t>the</w:t>
      </w:r>
      <w:r w:rsidR="00CC3F3A" w:rsidRPr="00AC31F8">
        <w:rPr>
          <w:lang w:val="en-GB" w:eastAsia="de-DE"/>
        </w:rPr>
        <w:t xml:space="preserve"> overall QA approach, of review and approval</w:t>
      </w:r>
      <w:r w:rsidR="004431A1" w:rsidRPr="00AC31F8">
        <w:rPr>
          <w:lang w:val="en-GB" w:eastAsia="de-DE"/>
        </w:rPr>
        <w:t xml:space="preserve"> as described in GAMP</w:t>
      </w:r>
      <w:r w:rsidR="001F1AD9" w:rsidRPr="00AC31F8">
        <w:rPr>
          <w:lang w:val="en-GB" w:eastAsia="de-DE"/>
        </w:rPr>
        <w:t>5,</w:t>
      </w:r>
      <w:r w:rsidR="004431A1" w:rsidRPr="00AC31F8">
        <w:rPr>
          <w:lang w:val="en-GB" w:eastAsia="de-DE"/>
        </w:rPr>
        <w:t xml:space="preserve"> will change.</w:t>
      </w:r>
      <w:r w:rsidR="001F1AD9" w:rsidRPr="00AC31F8">
        <w:rPr>
          <w:lang w:val="en-GB" w:eastAsia="de-DE"/>
        </w:rPr>
        <w:t xml:space="preserve"> This will impact processes and even more importantly people</w:t>
      </w:r>
      <w:r w:rsidR="00F6266E" w:rsidRPr="00AC31F8">
        <w:rPr>
          <w:lang w:val="en-GB" w:eastAsia="de-DE"/>
        </w:rPr>
        <w:t xml:space="preserve"> who will need to adapt</w:t>
      </w:r>
      <w:r w:rsidR="0043189B" w:rsidRPr="00AC31F8">
        <w:rPr>
          <w:lang w:val="en-GB" w:eastAsia="de-DE"/>
        </w:rPr>
        <w:t xml:space="preserve"> and this in a much more profound way </w:t>
      </w:r>
      <w:r w:rsidR="00D46E81" w:rsidRPr="00AC31F8">
        <w:rPr>
          <w:lang w:val="en-GB" w:eastAsia="de-DE"/>
        </w:rPr>
        <w:t>than</w:t>
      </w:r>
      <w:r w:rsidR="0043189B" w:rsidRPr="00AC31F8">
        <w:rPr>
          <w:lang w:val="en-GB" w:eastAsia="de-DE"/>
        </w:rPr>
        <w:t xml:space="preserve"> described in this project for the role of the tester</w:t>
      </w:r>
      <w:r w:rsidR="00303D90" w:rsidRPr="00AC31F8">
        <w:rPr>
          <w:rStyle w:val="FootnoteReference"/>
          <w:lang w:val="en-GB" w:eastAsia="de-DE"/>
        </w:rPr>
        <w:footnoteReference w:id="8"/>
      </w:r>
      <w:r w:rsidR="0043189B" w:rsidRPr="00AC31F8">
        <w:rPr>
          <w:lang w:val="en-GB" w:eastAsia="de-DE"/>
        </w:rPr>
        <w:t>.</w:t>
      </w:r>
    </w:p>
    <w:p w14:paraId="2489F5C8" w14:textId="64D56715" w:rsidR="005E304C" w:rsidRPr="00AC31F8" w:rsidRDefault="00713ACC" w:rsidP="00007858">
      <w:pPr>
        <w:rPr>
          <w:lang w:val="en-GB" w:eastAsia="de-DE"/>
        </w:rPr>
      </w:pPr>
      <w:r w:rsidRPr="00AC31F8">
        <w:rPr>
          <w:lang w:val="en-GB" w:eastAsia="de-DE"/>
        </w:rPr>
        <w:lastRenderedPageBreak/>
        <w:t xml:space="preserve">However, there is still a long way to go in this respect, where many clarifications and investigations will be needed. </w:t>
      </w:r>
      <w:r w:rsidR="006E35CD" w:rsidRPr="00AC31F8">
        <w:rPr>
          <w:lang w:val="en-GB" w:eastAsia="de-DE"/>
        </w:rPr>
        <w:t>Nevertheless</w:t>
      </w:r>
      <w:r w:rsidRPr="00AC31F8">
        <w:rPr>
          <w:lang w:val="en-GB" w:eastAsia="de-DE"/>
        </w:rPr>
        <w:t xml:space="preserve">, it would be exciting and promising to approach this vision step by step, for example by starting with the suggestions made before and always keeping an open mind for new ideas and options. </w:t>
      </w:r>
    </w:p>
    <w:p w14:paraId="39FBA70B" w14:textId="401FAEFB" w:rsidR="0021595B" w:rsidRPr="00AC31F8" w:rsidRDefault="00713ACC" w:rsidP="00007858">
      <w:pPr>
        <w:rPr>
          <w:lang w:val="en-GB" w:eastAsia="de-DE"/>
        </w:rPr>
      </w:pPr>
      <w:r w:rsidRPr="00AC31F8">
        <w:rPr>
          <w:lang w:val="en-GB" w:eastAsia="de-DE"/>
        </w:rPr>
        <w:t>In any case, such a transformation would also have to be accompanied by a change in the prevailing culture of the pharmaceutical industry (</w:t>
      </w:r>
      <w:r w:rsidR="001A09A3" w:rsidRPr="00AC31F8">
        <w:rPr>
          <w:lang w:val="en-GB"/>
        </w:rPr>
        <w:t>Reilly, 2020</w:t>
      </w:r>
      <w:r w:rsidRPr="00AC31F8">
        <w:rPr>
          <w:lang w:val="en-GB" w:eastAsia="de-DE"/>
        </w:rPr>
        <w:t>), which would require a lot of sensitivity and a gradual approach</w:t>
      </w:r>
      <w:r w:rsidR="00AE666A" w:rsidRPr="00AC31F8">
        <w:rPr>
          <w:lang w:val="en-GB" w:eastAsia="de-DE"/>
        </w:rPr>
        <w:t>.</w:t>
      </w:r>
      <w:r w:rsidR="0066734B" w:rsidRPr="00AC31F8">
        <w:rPr>
          <w:lang w:val="en-GB" w:eastAsia="de-DE"/>
        </w:rPr>
        <w:t xml:space="preserve"> </w:t>
      </w:r>
    </w:p>
    <w:p w14:paraId="6BDF118D" w14:textId="519E640A" w:rsidR="00A92DF3" w:rsidRPr="00AC31F8" w:rsidRDefault="00E96BF5" w:rsidP="009F0C1F">
      <w:pPr>
        <w:pStyle w:val="Heading1"/>
        <w:rPr>
          <w:lang w:val="en-GB"/>
        </w:rPr>
      </w:pPr>
      <w:bookmarkStart w:id="389" w:name="_Toc46067103"/>
      <w:bookmarkStart w:id="390" w:name="_Toc46238960"/>
      <w:r w:rsidRPr="00AC31F8">
        <w:rPr>
          <w:lang w:val="en-GB"/>
        </w:rPr>
        <w:lastRenderedPageBreak/>
        <w:t>Recommendation to th</w:t>
      </w:r>
      <w:r w:rsidR="00674546" w:rsidRPr="00AC31F8">
        <w:rPr>
          <w:lang w:val="en-GB"/>
        </w:rPr>
        <w:t>e</w:t>
      </w:r>
      <w:r w:rsidRPr="00AC31F8">
        <w:rPr>
          <w:lang w:val="en-GB"/>
        </w:rPr>
        <w:t xml:space="preserve"> Attention of</w:t>
      </w:r>
      <w:r w:rsidR="009F0C1F" w:rsidRPr="00AC31F8">
        <w:rPr>
          <w:lang w:val="en-GB"/>
        </w:rPr>
        <w:t xml:space="preserve"> wega</w:t>
      </w:r>
      <w:r w:rsidR="00E841C1" w:rsidRPr="00AC31F8">
        <w:rPr>
          <w:lang w:val="en-GB"/>
        </w:rPr>
        <w:t xml:space="preserve"> </w:t>
      </w:r>
      <w:proofErr w:type="spellStart"/>
      <w:r w:rsidR="00E841C1" w:rsidRPr="00AC31F8">
        <w:rPr>
          <w:lang w:val="en-GB"/>
        </w:rPr>
        <w:t>Informatik</w:t>
      </w:r>
      <w:proofErr w:type="spellEnd"/>
      <w:r w:rsidR="00E841C1" w:rsidRPr="00AC31F8">
        <w:rPr>
          <w:lang w:val="en-GB"/>
        </w:rPr>
        <w:t xml:space="preserve"> AG</w:t>
      </w:r>
      <w:bookmarkEnd w:id="389"/>
      <w:bookmarkEnd w:id="390"/>
    </w:p>
    <w:p w14:paraId="31E94151" w14:textId="1D8933E1" w:rsidR="00EA385B" w:rsidRPr="00AC31F8" w:rsidRDefault="00EA385B" w:rsidP="00EA385B">
      <w:pPr>
        <w:rPr>
          <w:lang w:val="en-GB" w:eastAsia="de-DE"/>
        </w:rPr>
      </w:pPr>
      <w:r w:rsidRPr="00AC31F8">
        <w:rPr>
          <w:lang w:val="en-GB" w:eastAsia="de-DE"/>
        </w:rPr>
        <w:t xml:space="preserve">In this project it was shown that OQ test automation based on BDD practices can be implemented in a GxP compliant manner. The interest shown in this topic from different sides and the fact that </w:t>
      </w:r>
      <w:proofErr w:type="spellStart"/>
      <w:r w:rsidRPr="00AC31F8">
        <w:rPr>
          <w:lang w:val="en-GB" w:eastAsia="de-DE"/>
        </w:rPr>
        <w:t>wega</w:t>
      </w:r>
      <w:r w:rsidR="00E96BF5" w:rsidRPr="00AC31F8">
        <w:rPr>
          <w:lang w:val="en-GB" w:eastAsia="de-DE"/>
        </w:rPr>
        <w:t>’</w:t>
      </w:r>
      <w:r w:rsidRPr="00AC31F8">
        <w:rPr>
          <w:lang w:val="en-GB" w:eastAsia="de-DE"/>
        </w:rPr>
        <w:t>s</w:t>
      </w:r>
      <w:proofErr w:type="spellEnd"/>
      <w:r w:rsidRPr="00AC31F8">
        <w:rPr>
          <w:lang w:val="en-GB" w:eastAsia="de-DE"/>
        </w:rPr>
        <w:t xml:space="preserve"> customers signalled that they would be interested </w:t>
      </w:r>
      <w:r w:rsidR="002900C9" w:rsidRPr="00AC31F8">
        <w:rPr>
          <w:lang w:val="en-GB" w:eastAsia="de-DE"/>
        </w:rPr>
        <w:t>to participate</w:t>
      </w:r>
      <w:r w:rsidR="00B93D9B" w:rsidRPr="00AC31F8">
        <w:rPr>
          <w:lang w:val="en-GB" w:eastAsia="de-DE"/>
        </w:rPr>
        <w:t>,</w:t>
      </w:r>
      <w:r w:rsidRPr="00AC31F8">
        <w:rPr>
          <w:lang w:val="en-GB" w:eastAsia="de-DE"/>
        </w:rPr>
        <w:t xml:space="preserve"> shows that it would be worthwhile to build on the experience gained and to pursue this topic further.</w:t>
      </w:r>
    </w:p>
    <w:p w14:paraId="5C5F9814" w14:textId="074593D2" w:rsidR="007E6372" w:rsidRPr="00AC31F8" w:rsidRDefault="007E6372" w:rsidP="007E6372">
      <w:pPr>
        <w:rPr>
          <w:lang w:val="en-GB" w:eastAsia="de-DE"/>
        </w:rPr>
      </w:pPr>
      <w:r w:rsidRPr="00AC31F8">
        <w:rPr>
          <w:lang w:val="en-GB" w:eastAsia="de-DE"/>
        </w:rPr>
        <w:t>In this sense, the next step would be to investigate the real potential of the approach, such as improved quality, increased flexibility, increased efficiency, reduced 'time-to-market' or in the sense of this project - reduced 'time-to-production</w:t>
      </w:r>
      <w:r w:rsidR="007A05BE" w:rsidRPr="00AC31F8">
        <w:rPr>
          <w:lang w:val="en-GB" w:eastAsia="de-DE"/>
        </w:rPr>
        <w:t>’</w:t>
      </w:r>
      <w:r w:rsidR="00617B66" w:rsidRPr="00AC31F8">
        <w:rPr>
          <w:lang w:val="en-GB" w:eastAsia="de-DE"/>
        </w:rPr>
        <w:t>.</w:t>
      </w:r>
    </w:p>
    <w:p w14:paraId="7086CFF9" w14:textId="77777777" w:rsidR="003865D0" w:rsidRPr="00AC31F8" w:rsidRDefault="00591BF0" w:rsidP="00A92DF3">
      <w:pPr>
        <w:rPr>
          <w:lang w:val="en-GB" w:eastAsia="de-DE"/>
        </w:rPr>
      </w:pPr>
      <w:r w:rsidRPr="00AC31F8">
        <w:rPr>
          <w:lang w:val="en-GB" w:eastAsia="de-DE"/>
        </w:rPr>
        <w:t xml:space="preserve">In order to determine the effective added value, it would also be important to compare the expected benefit with the additional work required, such as the validation of the OQ Test App, the verification process of the glue code and generally the maintenance of the executable specification suite. </w:t>
      </w:r>
    </w:p>
    <w:p w14:paraId="0011AAAB" w14:textId="6C78C768" w:rsidR="00F87BCE" w:rsidRPr="00AC31F8" w:rsidRDefault="00591BF0" w:rsidP="00A92DF3">
      <w:pPr>
        <w:rPr>
          <w:lang w:val="en-GB" w:eastAsia="de-DE"/>
        </w:rPr>
      </w:pPr>
      <w:r w:rsidRPr="00AC31F8">
        <w:rPr>
          <w:lang w:val="en-GB" w:eastAsia="de-DE"/>
        </w:rPr>
        <w:t xml:space="preserve">Since the </w:t>
      </w:r>
      <w:r w:rsidR="003865D0" w:rsidRPr="00AC31F8">
        <w:rPr>
          <w:lang w:val="en-GB" w:eastAsia="de-DE"/>
        </w:rPr>
        <w:t>p</w:t>
      </w:r>
      <w:r w:rsidRPr="00AC31F8">
        <w:rPr>
          <w:lang w:val="en-GB" w:eastAsia="de-DE"/>
        </w:rPr>
        <w:t xml:space="preserve">rototype developed here is still too far away from reality, it was unfortunately not possible to </w:t>
      </w:r>
      <w:commentRangeStart w:id="391"/>
      <w:r w:rsidRPr="00AC31F8">
        <w:rPr>
          <w:lang w:val="en-GB" w:eastAsia="de-DE"/>
        </w:rPr>
        <w:t xml:space="preserve">test </w:t>
      </w:r>
      <w:commentRangeEnd w:id="391"/>
      <w:r w:rsidR="00354F8B">
        <w:rPr>
          <w:rStyle w:val="CommentReference"/>
        </w:rPr>
        <w:commentReference w:id="391"/>
      </w:r>
      <w:r w:rsidRPr="00AC31F8">
        <w:rPr>
          <w:lang w:val="en-GB" w:eastAsia="de-DE"/>
        </w:rPr>
        <w:t>such questions. Therefore, in this next step it would be important to start a project together with the industry, which could be carried out parallel to a real validation project, so that a concrete comparison in a practice-relevant situation would become possible</w:t>
      </w:r>
      <w:r w:rsidR="00515729" w:rsidRPr="00AC31F8">
        <w:rPr>
          <w:lang w:val="en-GB" w:eastAsia="de-DE"/>
        </w:rPr>
        <w:t>.</w:t>
      </w:r>
    </w:p>
    <w:p w14:paraId="16B60D62" w14:textId="77777777" w:rsidR="00A92DF3" w:rsidRPr="00AC31F8" w:rsidRDefault="00A92DF3" w:rsidP="00A92DF3">
      <w:pPr>
        <w:rPr>
          <w:lang w:val="en-GB" w:eastAsia="de-DE"/>
        </w:rPr>
      </w:pPr>
    </w:p>
    <w:p w14:paraId="7ABDC922" w14:textId="77777777" w:rsidR="005B661F" w:rsidRPr="00AC31F8" w:rsidRDefault="005B661F" w:rsidP="005B661F">
      <w:pPr>
        <w:rPr>
          <w:lang w:val="en-GB" w:eastAsia="de-DE"/>
        </w:rPr>
      </w:pPr>
    </w:p>
    <w:p w14:paraId="5DDA20A0" w14:textId="77777777" w:rsidR="005B661F" w:rsidRPr="00AC31F8" w:rsidRDefault="005B661F" w:rsidP="005B661F">
      <w:pPr>
        <w:rPr>
          <w:lang w:val="en-GB" w:eastAsia="de-DE"/>
        </w:rPr>
      </w:pPr>
    </w:p>
    <w:p w14:paraId="14227CF5" w14:textId="77777777" w:rsidR="005B661F" w:rsidRPr="00AC31F8" w:rsidRDefault="005B661F" w:rsidP="005B661F">
      <w:pPr>
        <w:rPr>
          <w:lang w:val="en-GB" w:eastAsia="de-DE"/>
        </w:rPr>
      </w:pPr>
    </w:p>
    <w:p w14:paraId="0A208CE3" w14:textId="77777777" w:rsidR="005B661F" w:rsidRPr="00AC31F8" w:rsidRDefault="005B661F" w:rsidP="005B661F">
      <w:pPr>
        <w:rPr>
          <w:lang w:val="en-GB" w:eastAsia="de-DE"/>
        </w:rPr>
      </w:pPr>
    </w:p>
    <w:p w14:paraId="1DC997B0" w14:textId="77777777" w:rsidR="005B661F" w:rsidRPr="00AC31F8" w:rsidRDefault="005B661F" w:rsidP="005B661F">
      <w:pPr>
        <w:rPr>
          <w:lang w:val="en-GB" w:eastAsia="de-DE"/>
        </w:rPr>
      </w:pPr>
    </w:p>
    <w:p w14:paraId="59CD0FC1" w14:textId="77777777" w:rsidR="005B661F" w:rsidRPr="00AC31F8" w:rsidRDefault="005B661F" w:rsidP="005B661F">
      <w:pPr>
        <w:rPr>
          <w:lang w:val="en-GB" w:eastAsia="de-DE"/>
        </w:rPr>
      </w:pPr>
    </w:p>
    <w:p w14:paraId="2AE250A2" w14:textId="77777777" w:rsidR="00D21891" w:rsidRPr="00AC31F8" w:rsidRDefault="00D21891" w:rsidP="00417554">
      <w:pPr>
        <w:rPr>
          <w:lang w:val="en-GB" w:eastAsia="de-DE"/>
        </w:rPr>
      </w:pPr>
    </w:p>
    <w:p w14:paraId="0A9E8C56" w14:textId="77777777" w:rsidR="00BA0923" w:rsidRPr="00AC31F8" w:rsidRDefault="00A16CD1" w:rsidP="00D000CF">
      <w:pPr>
        <w:pStyle w:val="Heading1withoutnumbering"/>
        <w:rPr>
          <w:lang w:val="en-GB"/>
        </w:rPr>
      </w:pPr>
      <w:bookmarkStart w:id="392" w:name="_Toc46067113"/>
      <w:bookmarkStart w:id="393" w:name="_Toc46238961"/>
      <w:bookmarkStart w:id="394" w:name="_Toc51063184"/>
      <w:bookmarkStart w:id="395" w:name="_Toc10599446"/>
      <w:bookmarkStart w:id="396" w:name="_Toc511191246"/>
      <w:r w:rsidRPr="00AC31F8">
        <w:rPr>
          <w:lang w:val="en-GB"/>
        </w:rPr>
        <w:lastRenderedPageBreak/>
        <w:t>R</w:t>
      </w:r>
      <w:r w:rsidR="00F96196" w:rsidRPr="00AC31F8">
        <w:rPr>
          <w:lang w:val="en-GB"/>
        </w:rPr>
        <w:t>ef</w:t>
      </w:r>
      <w:r w:rsidRPr="00AC31F8">
        <w:rPr>
          <w:lang w:val="en-GB"/>
        </w:rPr>
        <w:t>erences</w:t>
      </w:r>
      <w:bookmarkEnd w:id="392"/>
      <w:bookmarkEnd w:id="393"/>
    </w:p>
    <w:p w14:paraId="2759AAE4" w14:textId="77777777" w:rsidR="00524B65" w:rsidRPr="00AC31F8" w:rsidRDefault="00524B65" w:rsidP="00376952">
      <w:pPr>
        <w:pStyle w:val="Literatureentry"/>
        <w:rPr>
          <w:lang w:val="en-GB"/>
        </w:rPr>
      </w:pPr>
      <w:bookmarkStart w:id="397" w:name="Abbildungsverzeichnis"/>
      <w:bookmarkStart w:id="398" w:name="_Toc59933380"/>
      <w:bookmarkEnd w:id="394"/>
    </w:p>
    <w:p w14:paraId="07329016" w14:textId="77777777" w:rsidR="00C2289B" w:rsidRPr="00AC31F8" w:rsidRDefault="00C2289B" w:rsidP="00C2289B">
      <w:pPr>
        <w:pStyle w:val="Literatureentry"/>
        <w:rPr>
          <w:lang w:val="en-GB"/>
        </w:rPr>
      </w:pPr>
      <w:proofErr w:type="spellStart"/>
      <w:r w:rsidRPr="00AC31F8">
        <w:rPr>
          <w:lang w:val="en-GB"/>
        </w:rPr>
        <w:t>AdoptOpenJDK</w:t>
      </w:r>
      <w:proofErr w:type="spellEnd"/>
      <w:r w:rsidRPr="00AC31F8">
        <w:rPr>
          <w:lang w:val="en-GB"/>
        </w:rPr>
        <w:t>. (n.d.). Prebuilt OpenJDK Binaries for Free! Retrieved 6 April 2020, from https://adoptopenjdk.net/index.html?variant=openjdk14&amp;jvmVariant=hotspot</w:t>
      </w:r>
    </w:p>
    <w:p w14:paraId="39CE47D3" w14:textId="77777777" w:rsidR="00C2289B" w:rsidRPr="00AC31F8" w:rsidRDefault="00C2289B" w:rsidP="00C2289B">
      <w:pPr>
        <w:pStyle w:val="Literatureentry"/>
        <w:rPr>
          <w:lang w:val="en-GB"/>
        </w:rPr>
      </w:pPr>
      <w:r w:rsidRPr="00AC31F8">
        <w:rPr>
          <w:lang w:val="en-GB"/>
        </w:rPr>
        <w:t>Agile Alliance. (2019, September 27). What are the Three Amigos in Agile? Retrieved 6 July 2020, from https://www.agilealliance.org/glossary/three-amigos</w:t>
      </w:r>
    </w:p>
    <w:p w14:paraId="39A64D75" w14:textId="77777777" w:rsidR="00C2289B" w:rsidRPr="00AC31F8" w:rsidRDefault="00C2289B" w:rsidP="00C2289B">
      <w:pPr>
        <w:pStyle w:val="Literatureentry"/>
        <w:rPr>
          <w:lang w:val="en-GB"/>
        </w:rPr>
      </w:pPr>
      <w:r w:rsidRPr="00AC31F8">
        <w:rPr>
          <w:lang w:val="en-GB"/>
        </w:rPr>
        <w:t>Ahmed, J. (2019, November 18). JUnit vs. TestNG: Choosing a Framework for Unit Testing. Retrieved 29 June 2020, from https://www.stickyminds.com/article/junit-vs-testng-choosing-framework-unit-testing</w:t>
      </w:r>
    </w:p>
    <w:p w14:paraId="3BF6593F" w14:textId="77777777" w:rsidR="00C2289B" w:rsidRPr="00AC31F8" w:rsidRDefault="00C2289B" w:rsidP="00C2289B">
      <w:pPr>
        <w:pStyle w:val="Literatureentry"/>
        <w:rPr>
          <w:lang w:val="en-GB"/>
        </w:rPr>
      </w:pPr>
      <w:r w:rsidRPr="00AC31F8">
        <w:rPr>
          <w:lang w:val="en-GB"/>
        </w:rPr>
        <w:t>Anish. (2018, March 18). Create Cucumber Test Runner class. Retrieved 28 June 2020, from http://www.automationtestinghub.com/cucumber-test-runner-class-junit/</w:t>
      </w:r>
    </w:p>
    <w:p w14:paraId="1AA6A808" w14:textId="77777777" w:rsidR="00C2289B" w:rsidRPr="00AC31F8" w:rsidRDefault="00C2289B" w:rsidP="00C2289B">
      <w:pPr>
        <w:pStyle w:val="Literatureentry"/>
        <w:rPr>
          <w:lang w:val="en-GB"/>
        </w:rPr>
      </w:pPr>
      <w:r w:rsidRPr="00AC31F8">
        <w:rPr>
          <w:lang w:val="en-GB"/>
        </w:rPr>
        <w:t>Atlassian. (n.d.-a). Confluence - Accomplish more together. Retrieved 7 July 2020, from https://www.atlassian.com/software/confluence</w:t>
      </w:r>
    </w:p>
    <w:p w14:paraId="0688FEB8" w14:textId="77777777" w:rsidR="00C2289B" w:rsidRPr="00AC31F8" w:rsidRDefault="00C2289B" w:rsidP="00C2289B">
      <w:pPr>
        <w:pStyle w:val="Literatureentry"/>
        <w:rPr>
          <w:lang w:val="en-GB"/>
        </w:rPr>
      </w:pPr>
      <w:r w:rsidRPr="00AC31F8">
        <w:rPr>
          <w:lang w:val="en-GB"/>
        </w:rPr>
        <w:t>Atlassian. (n.d.-b). Jira | Issue &amp; Project Tracking Software. Retrieved 7 July 2020, from https://www.atlassian.com/software/jira</w:t>
      </w:r>
    </w:p>
    <w:p w14:paraId="50A09B14" w14:textId="116B22ED" w:rsidR="00C2289B" w:rsidRPr="00AC31F8" w:rsidRDefault="00C2289B" w:rsidP="00C2289B">
      <w:pPr>
        <w:pStyle w:val="Literatureentry"/>
        <w:rPr>
          <w:lang w:val="en-GB"/>
        </w:rPr>
      </w:pPr>
      <w:r w:rsidRPr="00AC31F8">
        <w:rPr>
          <w:lang w:val="en-GB"/>
        </w:rPr>
        <w:t>Blaze Systems. (n.d.). Blaze IQ,</w:t>
      </w:r>
      <w:r w:rsidR="009F3FA8" w:rsidRPr="00AC31F8">
        <w:rPr>
          <w:lang w:val="en-GB"/>
        </w:rPr>
        <w:t xml:space="preserve"> </w:t>
      </w:r>
      <w:r w:rsidRPr="00AC31F8">
        <w:rPr>
          <w:lang w:val="en-GB"/>
        </w:rPr>
        <w:t>OQ,</w:t>
      </w:r>
      <w:r w:rsidR="009F3FA8" w:rsidRPr="00AC31F8">
        <w:rPr>
          <w:lang w:val="en-GB"/>
        </w:rPr>
        <w:t xml:space="preserve"> </w:t>
      </w:r>
      <w:r w:rsidRPr="00AC31F8">
        <w:rPr>
          <w:lang w:val="en-GB"/>
        </w:rPr>
        <w:t>PQ. Retrieved 19 April 2020, from https://www.blazesystems.com/blaze-iq-oq-pq.html</w:t>
      </w:r>
    </w:p>
    <w:p w14:paraId="3C6A3DFC" w14:textId="77777777" w:rsidR="00C2289B" w:rsidRPr="00AC31F8" w:rsidRDefault="00C2289B" w:rsidP="00C2289B">
      <w:pPr>
        <w:pStyle w:val="Literatureentry"/>
        <w:rPr>
          <w:lang w:val="en-GB"/>
        </w:rPr>
      </w:pPr>
      <w:proofErr w:type="spellStart"/>
      <w:r w:rsidRPr="00AC31F8">
        <w:rPr>
          <w:lang w:val="en-GB"/>
        </w:rPr>
        <w:t>BootstrapVue</w:t>
      </w:r>
      <w:proofErr w:type="spellEnd"/>
      <w:r w:rsidRPr="00AC31F8">
        <w:rPr>
          <w:lang w:val="en-GB"/>
        </w:rPr>
        <w:t>. (n.d.). Components groups. Retrieved 28 June 2020, from https://bootstrap-vue.org/docs/components</w:t>
      </w:r>
    </w:p>
    <w:p w14:paraId="52D8BFB7" w14:textId="77777777" w:rsidR="00C2289B" w:rsidRPr="00AC31F8" w:rsidRDefault="00C2289B" w:rsidP="00C2289B">
      <w:pPr>
        <w:pStyle w:val="Literatureentry"/>
        <w:rPr>
          <w:lang w:val="en-GB"/>
        </w:rPr>
      </w:pPr>
      <w:r w:rsidRPr="00AC31F8">
        <w:rPr>
          <w:lang w:val="en-GB"/>
        </w:rPr>
        <w:t>Brown, S. (n.d.). The C4 model for visualising software architecture. Retrieved 6 April 2020, from https://c4model.com/</w:t>
      </w:r>
    </w:p>
    <w:p w14:paraId="603FC125" w14:textId="77777777" w:rsidR="00C2289B" w:rsidRPr="00AC31F8" w:rsidRDefault="00C2289B" w:rsidP="00C2289B">
      <w:pPr>
        <w:pStyle w:val="Literatureentry"/>
        <w:rPr>
          <w:lang w:val="en-GB"/>
        </w:rPr>
      </w:pPr>
      <w:r w:rsidRPr="00AC31F8">
        <w:rPr>
          <w:lang w:val="en-GB"/>
        </w:rPr>
        <w:t>Burnett, J. (2009). Practical Use of Automated Tools in Computer System Compliance. Journal of Validation Technology, 15(4), 73–76. Retrieved from https://www.ivtnetwork.com/journal-validation-technology/journal-of-validation-technology-3004</w:t>
      </w:r>
    </w:p>
    <w:p w14:paraId="08E19757" w14:textId="77777777" w:rsidR="00C2289B" w:rsidRPr="00AC31F8" w:rsidRDefault="00C2289B" w:rsidP="00C2289B">
      <w:pPr>
        <w:pStyle w:val="Literatureentry"/>
        <w:rPr>
          <w:lang w:val="en-GB"/>
        </w:rPr>
      </w:pPr>
      <w:proofErr w:type="spellStart"/>
      <w:r w:rsidRPr="00AC31F8">
        <w:rPr>
          <w:lang w:val="en-GB"/>
        </w:rPr>
        <w:t>ChromeDriver</w:t>
      </w:r>
      <w:proofErr w:type="spellEnd"/>
      <w:r w:rsidRPr="00AC31F8">
        <w:rPr>
          <w:lang w:val="en-GB"/>
        </w:rPr>
        <w:t xml:space="preserve"> Users. (2015, June 11). </w:t>
      </w:r>
      <w:proofErr w:type="spellStart"/>
      <w:r w:rsidRPr="00AC31F8">
        <w:rPr>
          <w:lang w:val="en-GB"/>
        </w:rPr>
        <w:t>ChromeDriver</w:t>
      </w:r>
      <w:proofErr w:type="spellEnd"/>
      <w:r w:rsidRPr="00AC31F8">
        <w:rPr>
          <w:lang w:val="en-GB"/>
        </w:rPr>
        <w:t xml:space="preserve"> Architecture. Retrieved 27 June 2020, from https://groups.google.com/forum/#!msg/chromedriver-users/xVMy5OGLcl8/2JljtZ1FAAAJ</w:t>
      </w:r>
    </w:p>
    <w:p w14:paraId="5177917D" w14:textId="77777777" w:rsidR="00C2289B" w:rsidRPr="00AC31F8" w:rsidRDefault="00C2289B" w:rsidP="00C2289B">
      <w:pPr>
        <w:pStyle w:val="Literatureentry"/>
        <w:rPr>
          <w:lang w:val="en-GB"/>
        </w:rPr>
      </w:pPr>
      <w:r w:rsidRPr="00AC31F8">
        <w:rPr>
          <w:lang w:val="en-GB"/>
        </w:rPr>
        <w:t xml:space="preserve">Chromium. (n.d.). </w:t>
      </w:r>
      <w:proofErr w:type="spellStart"/>
      <w:r w:rsidRPr="00AC31F8">
        <w:rPr>
          <w:lang w:val="en-GB"/>
        </w:rPr>
        <w:t>ChromeDriver</w:t>
      </w:r>
      <w:proofErr w:type="spellEnd"/>
      <w:r w:rsidRPr="00AC31F8">
        <w:rPr>
          <w:lang w:val="en-GB"/>
        </w:rPr>
        <w:t xml:space="preserve"> - WebDriver for Chrome. Retrieved 6 April 2020, from https://chromedriver.chromium.org/</w:t>
      </w:r>
    </w:p>
    <w:p w14:paraId="73153AAE" w14:textId="77777777" w:rsidR="00C2289B" w:rsidRPr="00AC31F8" w:rsidRDefault="00C2289B" w:rsidP="00C2289B">
      <w:pPr>
        <w:pStyle w:val="Literatureentry"/>
        <w:rPr>
          <w:lang w:val="en-GB"/>
        </w:rPr>
      </w:pPr>
      <w:proofErr w:type="spellStart"/>
      <w:r w:rsidRPr="00AC31F8">
        <w:rPr>
          <w:lang w:val="en-GB"/>
        </w:rPr>
        <w:t>Coveros</w:t>
      </w:r>
      <w:proofErr w:type="spellEnd"/>
      <w:r w:rsidRPr="00AC31F8">
        <w:rPr>
          <w:lang w:val="en-GB"/>
        </w:rPr>
        <w:t>. (2014, April 14). Exploring Glue Code with Cucumber-JVM. Retrieved 28 June 2020, from https://www.coveros.com/exploring-glue-code-with-cucumber-jvm/</w:t>
      </w:r>
    </w:p>
    <w:p w14:paraId="10790FFD" w14:textId="77777777" w:rsidR="00C2289B" w:rsidRPr="00AC31F8" w:rsidRDefault="00C2289B" w:rsidP="00C2289B">
      <w:pPr>
        <w:pStyle w:val="Literatureentry"/>
        <w:rPr>
          <w:lang w:val="en-GB"/>
        </w:rPr>
      </w:pPr>
      <w:r w:rsidRPr="00AC31F8">
        <w:rPr>
          <w:lang w:val="en-GB"/>
        </w:rPr>
        <w:lastRenderedPageBreak/>
        <w:t>Cucumber. (n.d.-a). Cucumber Open - Get Started with BDD Today. Retrieved 29 June 2020, from https://cucumber.io/tools/cucumber-open/</w:t>
      </w:r>
    </w:p>
    <w:p w14:paraId="0F670A3F" w14:textId="77777777" w:rsidR="00C2289B" w:rsidRPr="00AC31F8" w:rsidRDefault="00C2289B" w:rsidP="00C2289B">
      <w:pPr>
        <w:pStyle w:val="Literatureentry"/>
        <w:rPr>
          <w:lang w:val="en-GB"/>
        </w:rPr>
      </w:pPr>
      <w:r w:rsidRPr="00AC31F8">
        <w:rPr>
          <w:lang w:val="en-GB"/>
        </w:rPr>
        <w:t>Cucumber. (n.d.-b). Reporting - Cucumber Documentation. Retrieved 7 July 2020, from https://cucumber.io/docs/cucumber/reporting/</w:t>
      </w:r>
    </w:p>
    <w:p w14:paraId="7F00C23D" w14:textId="77777777" w:rsidR="00C2289B" w:rsidRPr="00AC31F8" w:rsidRDefault="00C2289B" w:rsidP="00C2289B">
      <w:pPr>
        <w:pStyle w:val="Literatureentry"/>
        <w:rPr>
          <w:lang w:val="en-GB"/>
        </w:rPr>
      </w:pPr>
      <w:r w:rsidRPr="00AC31F8">
        <w:rPr>
          <w:lang w:val="en-GB"/>
        </w:rPr>
        <w:t>draw.io. (n.d.). draw.io - we love diagrams. Retrieved 7 July 2020, from https://drawio-app.com/</w:t>
      </w:r>
    </w:p>
    <w:p w14:paraId="5B289692" w14:textId="77777777" w:rsidR="00C2289B" w:rsidRPr="00AC31F8" w:rsidRDefault="00C2289B" w:rsidP="00C2289B">
      <w:pPr>
        <w:pStyle w:val="Literatureentry"/>
        <w:rPr>
          <w:lang w:val="en-GB"/>
        </w:rPr>
      </w:pPr>
      <w:proofErr w:type="spellStart"/>
      <w:r w:rsidRPr="002C0DCC">
        <w:rPr>
          <w:lang w:val="de-CH"/>
        </w:rPr>
        <w:t>Esch</w:t>
      </w:r>
      <w:proofErr w:type="spellEnd"/>
      <w:r w:rsidRPr="002C0DCC">
        <w:rPr>
          <w:lang w:val="de-CH"/>
        </w:rPr>
        <w:t xml:space="preserve">, P. M., </w:t>
      </w:r>
      <w:proofErr w:type="spellStart"/>
      <w:r w:rsidRPr="002C0DCC">
        <w:rPr>
          <w:lang w:val="de-CH"/>
        </w:rPr>
        <w:t>Donzé</w:t>
      </w:r>
      <w:proofErr w:type="spellEnd"/>
      <w:r w:rsidRPr="002C0DCC">
        <w:rPr>
          <w:lang w:val="de-CH"/>
        </w:rPr>
        <w:t xml:space="preserve">, G., Eschbach, B., Hassler, S., Hutter, L., Saxer, H. P., … </w:t>
      </w:r>
      <w:proofErr w:type="spellStart"/>
      <w:r w:rsidRPr="00AC31F8">
        <w:rPr>
          <w:lang w:val="en-GB"/>
        </w:rPr>
        <w:t>Zühlke</w:t>
      </w:r>
      <w:proofErr w:type="spellEnd"/>
      <w:r w:rsidRPr="00AC31F8">
        <w:rPr>
          <w:lang w:val="en-GB"/>
        </w:rPr>
        <w:t>, R. (2007). Good Laboratory Practice (GLP) - guidelines for the validation of computerised systems. The Quality Assurance Journal, 11(3–4), 208–220. https://doi.org/10.1002/qaj.426</w:t>
      </w:r>
    </w:p>
    <w:p w14:paraId="3F2534FB" w14:textId="77777777" w:rsidR="00C2289B" w:rsidRPr="00AC31F8" w:rsidRDefault="00C2289B" w:rsidP="00C2289B">
      <w:pPr>
        <w:pStyle w:val="Literatureentry"/>
        <w:rPr>
          <w:lang w:val="en-GB"/>
        </w:rPr>
      </w:pPr>
      <w:r w:rsidRPr="00AC31F8">
        <w:rPr>
          <w:lang w:val="en-GB"/>
        </w:rPr>
        <w:t>FDA. (2018, January 4). Informed Consent for Clinical Trials. Retrieved 10 July 2020, from https://www.fda.gov/patients/clinical-trials-what-patients-need-know/informed-consent-clinical-trials</w:t>
      </w:r>
    </w:p>
    <w:p w14:paraId="116E6823" w14:textId="77777777" w:rsidR="00C2289B" w:rsidRPr="00AC31F8" w:rsidRDefault="00C2289B" w:rsidP="00C2289B">
      <w:pPr>
        <w:pStyle w:val="Literatureentry"/>
        <w:rPr>
          <w:lang w:val="en-GB"/>
        </w:rPr>
      </w:pPr>
      <w:proofErr w:type="spellStart"/>
      <w:r w:rsidRPr="00AC31F8">
        <w:rPr>
          <w:lang w:val="en-GB"/>
        </w:rPr>
        <w:t>Flenner</w:t>
      </w:r>
      <w:proofErr w:type="spellEnd"/>
      <w:r w:rsidRPr="00AC31F8">
        <w:rPr>
          <w:lang w:val="en-GB"/>
        </w:rPr>
        <w:t>, Y. (2020, February 26). What’s So Great About JUnit 5? Retrieved 7 July 2020, from https://blog.testproject.io/2019/02/26/junit-5/</w:t>
      </w:r>
    </w:p>
    <w:p w14:paraId="539DD038" w14:textId="5B207317" w:rsidR="00C2289B" w:rsidRPr="00AC31F8" w:rsidRDefault="00C2289B" w:rsidP="00C2289B">
      <w:pPr>
        <w:pStyle w:val="Literatureentry"/>
        <w:rPr>
          <w:lang w:val="en-GB"/>
        </w:rPr>
      </w:pPr>
      <w:r w:rsidRPr="00AC31F8">
        <w:rPr>
          <w:lang w:val="en-GB"/>
        </w:rPr>
        <w:t>GitHub, Inc. (2020). Build for developers. Retrieved 27 March 2020, from https://github.com/</w:t>
      </w:r>
    </w:p>
    <w:p w14:paraId="6849D573" w14:textId="77777777" w:rsidR="00C2289B" w:rsidRPr="00AC31F8" w:rsidRDefault="00C2289B" w:rsidP="00C2289B">
      <w:pPr>
        <w:pStyle w:val="Literatureentry"/>
        <w:rPr>
          <w:lang w:val="en-GB"/>
        </w:rPr>
      </w:pPr>
      <w:r w:rsidRPr="00AC31F8">
        <w:rPr>
          <w:lang w:val="en-GB"/>
        </w:rPr>
        <w:t xml:space="preserve">Guru99. (2020a, March 19). Introduction to HP ALM (Quality </w:t>
      </w:r>
      <w:proofErr w:type="spellStart"/>
      <w:r w:rsidRPr="00AC31F8">
        <w:rPr>
          <w:lang w:val="en-GB"/>
        </w:rPr>
        <w:t>Center</w:t>
      </w:r>
      <w:proofErr w:type="spellEnd"/>
      <w:r w:rsidRPr="00AC31F8">
        <w:rPr>
          <w:lang w:val="en-GB"/>
        </w:rPr>
        <w:t>). Retrieved 3 April 2020, from https://www.guru99.com/hp-alm-introduction.html</w:t>
      </w:r>
    </w:p>
    <w:p w14:paraId="738E8633" w14:textId="77777777" w:rsidR="00C2289B" w:rsidRPr="00AC31F8" w:rsidRDefault="00C2289B" w:rsidP="00C2289B">
      <w:pPr>
        <w:pStyle w:val="Literatureentry"/>
        <w:rPr>
          <w:lang w:val="en-GB"/>
        </w:rPr>
      </w:pPr>
      <w:r w:rsidRPr="00AC31F8">
        <w:rPr>
          <w:lang w:val="en-GB"/>
        </w:rPr>
        <w:t>Guru99. (2020b, March 23). Automation Testing Vs. Manual Testing: What’s the Difference? Retrieved 3 April 2020, from https://www.guru99.com/difference-automated-vs-manual-testing.html</w:t>
      </w:r>
    </w:p>
    <w:p w14:paraId="3DBF422C" w14:textId="77777777" w:rsidR="00C2289B" w:rsidRPr="00AC31F8" w:rsidRDefault="00C2289B" w:rsidP="00C2289B">
      <w:pPr>
        <w:pStyle w:val="Literatureentry"/>
        <w:rPr>
          <w:lang w:val="en-GB"/>
        </w:rPr>
      </w:pPr>
      <w:r w:rsidRPr="00AC31F8">
        <w:rPr>
          <w:lang w:val="en-GB"/>
        </w:rPr>
        <w:t>Guru99. (2020c, June 15). What is Regression Testing? Definition, Test Cases (Example). Retrieved 13 July 2020, from https://www.guru99.com/regression-testing.html</w:t>
      </w:r>
    </w:p>
    <w:p w14:paraId="6D5A5E55" w14:textId="77777777" w:rsidR="00C2289B" w:rsidRPr="00AC31F8" w:rsidRDefault="00C2289B" w:rsidP="00C2289B">
      <w:pPr>
        <w:pStyle w:val="Literatureentry"/>
        <w:rPr>
          <w:lang w:val="en-GB"/>
        </w:rPr>
      </w:pPr>
      <w:r w:rsidRPr="00AC31F8">
        <w:rPr>
          <w:lang w:val="en-GB"/>
        </w:rPr>
        <w:t>H2. (n.d.). H2 Database Engine. Retrieved 28 June 2020, from https://www.h2database.com/html/main.html</w:t>
      </w:r>
    </w:p>
    <w:p w14:paraId="3EE1E69A" w14:textId="77777777" w:rsidR="00C2289B" w:rsidRPr="00AC31F8" w:rsidRDefault="00C2289B" w:rsidP="00C2289B">
      <w:pPr>
        <w:pStyle w:val="Literatureentry"/>
        <w:rPr>
          <w:lang w:val="en-GB"/>
        </w:rPr>
      </w:pPr>
      <w:r w:rsidRPr="00AC31F8">
        <w:rPr>
          <w:lang w:val="en-GB"/>
        </w:rPr>
        <w:t>Hacker Girl. (2016, April 23). How to click on hidden element in Selenium WebDriver. Retrieved 17 July 2020, from https://medium.com/@hacker_girl/how-to-click-on-hidden-element-in-selenium-webdriver-873773dc333c</w:t>
      </w:r>
    </w:p>
    <w:p w14:paraId="7B58885E" w14:textId="77777777" w:rsidR="00C2289B" w:rsidRPr="00AC31F8" w:rsidRDefault="00C2289B" w:rsidP="00C2289B">
      <w:pPr>
        <w:pStyle w:val="Literatureentry"/>
        <w:rPr>
          <w:lang w:val="en-GB"/>
        </w:rPr>
      </w:pPr>
      <w:proofErr w:type="spellStart"/>
      <w:r w:rsidRPr="00AC31F8">
        <w:rPr>
          <w:lang w:val="en-GB"/>
        </w:rPr>
        <w:t>Hellesøy</w:t>
      </w:r>
      <w:proofErr w:type="spellEnd"/>
      <w:r w:rsidRPr="00AC31F8">
        <w:rPr>
          <w:lang w:val="en-GB"/>
        </w:rPr>
        <w:t>, A. (2015, March 24). Are you doing BDD? Or are you just using Cucumber? Retrieved 9 July 2020, from https://cucumber.io/blog/bdd/single-source-of-truth/</w:t>
      </w:r>
    </w:p>
    <w:p w14:paraId="0E7489F8" w14:textId="77777777" w:rsidR="00C2289B" w:rsidRPr="00AC31F8" w:rsidRDefault="00C2289B" w:rsidP="00C2289B">
      <w:pPr>
        <w:pStyle w:val="Literatureentry"/>
        <w:rPr>
          <w:lang w:val="en-GB"/>
        </w:rPr>
      </w:pPr>
      <w:proofErr w:type="spellStart"/>
      <w:r w:rsidRPr="002C0DCC">
        <w:rPr>
          <w:lang w:val="de-CH"/>
        </w:rPr>
        <w:t>Hoogenraad</w:t>
      </w:r>
      <w:proofErr w:type="spellEnd"/>
      <w:r w:rsidRPr="002C0DCC">
        <w:rPr>
          <w:lang w:val="de-CH"/>
        </w:rPr>
        <w:t xml:space="preserve">, W. (2017, </w:t>
      </w:r>
      <w:proofErr w:type="spellStart"/>
      <w:r w:rsidRPr="002C0DCC">
        <w:rPr>
          <w:lang w:val="de-CH"/>
        </w:rPr>
        <w:t>October</w:t>
      </w:r>
      <w:proofErr w:type="spellEnd"/>
      <w:r w:rsidRPr="002C0DCC">
        <w:rPr>
          <w:lang w:val="de-CH"/>
        </w:rPr>
        <w:t xml:space="preserve"> 11). Was ist manuelles Testen? </w:t>
      </w:r>
      <w:r w:rsidRPr="00AC31F8">
        <w:rPr>
          <w:lang w:val="en-GB"/>
        </w:rPr>
        <w:t>Retrieved 3 April 2020, from https://de.itpedia.nl/2017/10/11/wat-is-handmatig-testen/</w:t>
      </w:r>
    </w:p>
    <w:p w14:paraId="27DDA079" w14:textId="77777777" w:rsidR="00C2289B" w:rsidRPr="00AC31F8" w:rsidRDefault="00C2289B" w:rsidP="00C2289B">
      <w:pPr>
        <w:pStyle w:val="Literatureentry"/>
        <w:rPr>
          <w:lang w:val="en-GB"/>
        </w:rPr>
      </w:pPr>
      <w:r w:rsidRPr="00AC31F8">
        <w:rPr>
          <w:lang w:val="en-GB"/>
        </w:rPr>
        <w:t>Hosbach, A. (2020, July 20). Cucumber-Scenarioo-plugin. Retrieved 4 May 2020, from https://github.com/andreashosbach/cucumber-reporter</w:t>
      </w:r>
    </w:p>
    <w:p w14:paraId="7C621054" w14:textId="77777777" w:rsidR="00C2289B" w:rsidRPr="00AC31F8" w:rsidRDefault="00C2289B" w:rsidP="00C2289B">
      <w:pPr>
        <w:pStyle w:val="Literatureentry"/>
        <w:rPr>
          <w:lang w:val="en-GB"/>
        </w:rPr>
      </w:pPr>
      <w:commentRangeStart w:id="399"/>
      <w:r w:rsidRPr="00AC31F8">
        <w:rPr>
          <w:lang w:val="en-GB"/>
        </w:rPr>
        <w:lastRenderedPageBreak/>
        <w:t xml:space="preserve">ISPE. (2008). GAMP 5 - </w:t>
      </w:r>
      <w:commentRangeEnd w:id="399"/>
      <w:r w:rsidR="008E4AE6">
        <w:rPr>
          <w:rStyle w:val="CommentReference"/>
          <w:snapToGrid/>
          <w:color w:val="auto"/>
          <w:lang w:val="de-CH" w:eastAsia="en-US"/>
        </w:rPr>
        <w:commentReference w:id="399"/>
      </w:r>
      <w:r w:rsidRPr="00AC31F8">
        <w:rPr>
          <w:lang w:val="en-GB"/>
        </w:rPr>
        <w:t>A Risk-Based Approach to Compliant GxP Computerized Systems. North Bethesda, United States of America: ISPE.</w:t>
      </w:r>
    </w:p>
    <w:p w14:paraId="59196691" w14:textId="77777777" w:rsidR="00C2289B" w:rsidRPr="00AC31F8" w:rsidRDefault="00C2289B" w:rsidP="00C2289B">
      <w:pPr>
        <w:pStyle w:val="Literatureentry"/>
        <w:rPr>
          <w:lang w:val="en-GB"/>
        </w:rPr>
      </w:pPr>
      <w:r w:rsidRPr="00AC31F8">
        <w:rPr>
          <w:lang w:val="en-GB"/>
        </w:rPr>
        <w:t>Jain, N., &amp; Sawant, T. (2018, February 5). Setup for Selenium with Cucumber Using Maven. Retrieved 3 April 2020, from https://www.axelerant.com/resources/team-blog/setup-for-selenium-with-cucumber-using-maven</w:t>
      </w:r>
    </w:p>
    <w:p w14:paraId="3E80B2D9" w14:textId="77777777" w:rsidR="00C2289B" w:rsidRPr="00AC31F8" w:rsidRDefault="00C2289B" w:rsidP="00C2289B">
      <w:pPr>
        <w:pStyle w:val="Literatureentry"/>
        <w:rPr>
          <w:lang w:val="en-GB"/>
        </w:rPr>
      </w:pPr>
      <w:proofErr w:type="spellStart"/>
      <w:r w:rsidRPr="00AC31F8">
        <w:rPr>
          <w:lang w:val="en-GB"/>
        </w:rPr>
        <w:t>javaTpoint</w:t>
      </w:r>
      <w:proofErr w:type="spellEnd"/>
      <w:r w:rsidRPr="00AC31F8">
        <w:rPr>
          <w:lang w:val="en-GB"/>
        </w:rPr>
        <w:t xml:space="preserve">. (n.d.). Spring Boot JPA - </w:t>
      </w:r>
      <w:proofErr w:type="spellStart"/>
      <w:r w:rsidRPr="00AC31F8">
        <w:rPr>
          <w:lang w:val="en-GB"/>
        </w:rPr>
        <w:t>javatpoint</w:t>
      </w:r>
      <w:proofErr w:type="spellEnd"/>
      <w:r w:rsidRPr="00AC31F8">
        <w:rPr>
          <w:lang w:val="en-GB"/>
        </w:rPr>
        <w:t>. Retrieved 18 July 2020, from https://www.javatpoint.com/spring-boot-jpa</w:t>
      </w:r>
    </w:p>
    <w:p w14:paraId="6A5A176E" w14:textId="77777777" w:rsidR="00C2289B" w:rsidRPr="00AC31F8" w:rsidRDefault="00C2289B" w:rsidP="00C2289B">
      <w:pPr>
        <w:pStyle w:val="Literatureentry"/>
        <w:rPr>
          <w:lang w:val="en-GB"/>
        </w:rPr>
      </w:pPr>
      <w:r w:rsidRPr="00AC31F8">
        <w:rPr>
          <w:lang w:val="en-GB"/>
        </w:rPr>
        <w:t>Jet Brains. (2019, July 24). IntelliJ IDEA: The Java IDE for Professional Developers. Retrieved 6 April 2020, from https://www.jetbrains.com/idea/</w:t>
      </w:r>
    </w:p>
    <w:p w14:paraId="1D41C6AE" w14:textId="77777777" w:rsidR="00C2289B" w:rsidRPr="00AC31F8" w:rsidRDefault="00C2289B" w:rsidP="00C2289B">
      <w:pPr>
        <w:pStyle w:val="Literatureentry"/>
        <w:rPr>
          <w:lang w:val="en-GB"/>
        </w:rPr>
      </w:pPr>
      <w:r w:rsidRPr="00AC31F8">
        <w:rPr>
          <w:lang w:val="en-GB"/>
        </w:rPr>
        <w:t>Johner, C. (2017, April 5). Computer System Validation CSV. Retrieved 29 March 2020, from https://www.johner-institut.de/blog/regulatory-affairs/computer-system-validation-csv/</w:t>
      </w:r>
    </w:p>
    <w:p w14:paraId="7F6FD461" w14:textId="77777777" w:rsidR="00C2289B" w:rsidRPr="00AC31F8" w:rsidRDefault="00C2289B" w:rsidP="00C2289B">
      <w:pPr>
        <w:pStyle w:val="Literatureentry"/>
        <w:rPr>
          <w:lang w:val="en-GB"/>
        </w:rPr>
      </w:pPr>
      <w:proofErr w:type="spellStart"/>
      <w:r w:rsidRPr="00AC31F8">
        <w:rPr>
          <w:lang w:val="en-GB"/>
        </w:rPr>
        <w:t>Kazeeva</w:t>
      </w:r>
      <w:proofErr w:type="spellEnd"/>
      <w:r w:rsidRPr="00AC31F8">
        <w:rPr>
          <w:lang w:val="en-GB"/>
        </w:rPr>
        <w:t>, A. (2018, March 14). 10 Best Open Source Test Automation Frameworks for Every Purpose. Retrieved 7 July 2020, from https://dzone.com/articles/10-best-open-source-test-automation-frameworks-for</w:t>
      </w:r>
    </w:p>
    <w:p w14:paraId="00337EE9" w14:textId="77777777" w:rsidR="00C2289B" w:rsidRPr="00AC31F8" w:rsidRDefault="00C2289B" w:rsidP="00C2289B">
      <w:pPr>
        <w:pStyle w:val="Literatureentry"/>
        <w:rPr>
          <w:lang w:val="en-GB"/>
        </w:rPr>
      </w:pPr>
      <w:proofErr w:type="spellStart"/>
      <w:r w:rsidRPr="00AC31F8">
        <w:rPr>
          <w:lang w:val="en-GB"/>
        </w:rPr>
        <w:t>Ketterlin</w:t>
      </w:r>
      <w:proofErr w:type="spellEnd"/>
      <w:r w:rsidRPr="00AC31F8">
        <w:rPr>
          <w:lang w:val="en-GB"/>
        </w:rPr>
        <w:t xml:space="preserve"> Fisher, C. (2019, February 28). 3 open source </w:t>
      </w:r>
      <w:proofErr w:type="spellStart"/>
      <w:r w:rsidRPr="00AC31F8">
        <w:rPr>
          <w:lang w:val="en-GB"/>
        </w:rPr>
        <w:t>behavior</w:t>
      </w:r>
      <w:proofErr w:type="spellEnd"/>
      <w:r w:rsidRPr="00AC31F8">
        <w:rPr>
          <w:lang w:val="en-GB"/>
        </w:rPr>
        <w:t>-driven development tools. Retrieved 7 July 2020, from https://opensource.com/article/19/2/behavior-driven-development-tools</w:t>
      </w:r>
    </w:p>
    <w:p w14:paraId="529852E3" w14:textId="77777777" w:rsidR="00C2289B" w:rsidRPr="00AC31F8" w:rsidRDefault="00C2289B" w:rsidP="00C2289B">
      <w:pPr>
        <w:pStyle w:val="Literatureentry"/>
        <w:rPr>
          <w:lang w:val="en-GB"/>
        </w:rPr>
      </w:pPr>
      <w:r w:rsidRPr="00AC31F8">
        <w:rPr>
          <w:lang w:val="en-GB"/>
        </w:rPr>
        <w:t>Khan, A. (2020, June 2). Artificial Intelligence is changing Test Automation and Micro Focus is leading the way. Retrieved 20 June 2020, from https://community.microfocus.com/t5/Application-Delivery-Management/Artificial-Intelligence-is-changing-Test-Automation-and-Micro/ba-p/2802102</w:t>
      </w:r>
    </w:p>
    <w:p w14:paraId="38B0A8AE" w14:textId="77777777" w:rsidR="00C2289B" w:rsidRPr="00AC31F8" w:rsidRDefault="00C2289B" w:rsidP="00C2289B">
      <w:pPr>
        <w:pStyle w:val="Literatureentry"/>
        <w:rPr>
          <w:lang w:val="en-GB"/>
        </w:rPr>
      </w:pPr>
      <w:r w:rsidRPr="00AC31F8">
        <w:rPr>
          <w:lang w:val="en-GB"/>
        </w:rPr>
        <w:t>Microsoft. (n.d.). Microsoft Teams. Retrieved 7 July 2020, from https://www.microsoft.com/en/microsoft-365/microsoft-teams/group-chat-software</w:t>
      </w:r>
    </w:p>
    <w:p w14:paraId="6C43F7BF" w14:textId="77777777" w:rsidR="00C2289B" w:rsidRPr="00AC31F8" w:rsidRDefault="00C2289B" w:rsidP="00C2289B">
      <w:pPr>
        <w:pStyle w:val="Literatureentry"/>
        <w:rPr>
          <w:lang w:val="en-GB"/>
        </w:rPr>
      </w:pPr>
      <w:r w:rsidRPr="00AC31F8">
        <w:rPr>
          <w:lang w:val="en-GB"/>
        </w:rPr>
        <w:t>Nagy, G., &amp; Rose, S. (2018). Discovery - Explore behaviour using examples. Victoria, Canada: https://leanpub.com/.</w:t>
      </w:r>
    </w:p>
    <w:p w14:paraId="068440BE" w14:textId="77777777" w:rsidR="00C2289B" w:rsidRPr="002C0DCC" w:rsidRDefault="00C2289B" w:rsidP="00C2289B">
      <w:pPr>
        <w:pStyle w:val="Literatureentry"/>
        <w:rPr>
          <w:lang w:val="sv-SE"/>
        </w:rPr>
      </w:pPr>
      <w:proofErr w:type="spellStart"/>
      <w:r w:rsidRPr="00AC31F8">
        <w:rPr>
          <w:lang w:val="en-GB"/>
        </w:rPr>
        <w:t>Nicieja</w:t>
      </w:r>
      <w:proofErr w:type="spellEnd"/>
      <w:r w:rsidRPr="00AC31F8">
        <w:rPr>
          <w:lang w:val="en-GB"/>
        </w:rPr>
        <w:t xml:space="preserve">, K. (2018). Writing Great Specifications. </w:t>
      </w:r>
      <w:proofErr w:type="spellStart"/>
      <w:r w:rsidRPr="002C0DCC">
        <w:rPr>
          <w:lang w:val="sv-SE"/>
        </w:rPr>
        <w:t>Shelter</w:t>
      </w:r>
      <w:proofErr w:type="spellEnd"/>
      <w:r w:rsidRPr="002C0DCC">
        <w:rPr>
          <w:lang w:val="sv-SE"/>
        </w:rPr>
        <w:t xml:space="preserve"> Island, NY, USA: Manning </w:t>
      </w:r>
      <w:proofErr w:type="spellStart"/>
      <w:r w:rsidRPr="002C0DCC">
        <w:rPr>
          <w:lang w:val="sv-SE"/>
        </w:rPr>
        <w:t>Publications</w:t>
      </w:r>
      <w:proofErr w:type="spellEnd"/>
      <w:r w:rsidRPr="002C0DCC">
        <w:rPr>
          <w:lang w:val="sv-SE"/>
        </w:rPr>
        <w:t>.</w:t>
      </w:r>
    </w:p>
    <w:p w14:paraId="1AB4714C" w14:textId="77777777" w:rsidR="00C2289B" w:rsidRPr="00AC31F8" w:rsidRDefault="00C2289B" w:rsidP="00C2289B">
      <w:pPr>
        <w:pStyle w:val="Literatureentry"/>
        <w:rPr>
          <w:lang w:val="en-GB"/>
        </w:rPr>
      </w:pPr>
      <w:r w:rsidRPr="00AC31F8">
        <w:rPr>
          <w:lang w:val="en-GB"/>
        </w:rPr>
        <w:t>North, D. (2006, June 5). Introducing BDD. Retrieved 6 July 2020, from https://dannorth.net/introducing-bdd/</w:t>
      </w:r>
    </w:p>
    <w:p w14:paraId="176B33E6" w14:textId="2855885D" w:rsidR="00C2289B" w:rsidRPr="00AC31F8" w:rsidRDefault="00C2289B" w:rsidP="00C2289B">
      <w:pPr>
        <w:pStyle w:val="Literatureentry"/>
        <w:rPr>
          <w:lang w:val="en-GB"/>
        </w:rPr>
      </w:pPr>
      <w:r w:rsidRPr="00AC31F8">
        <w:rPr>
          <w:lang w:val="en-GB"/>
        </w:rPr>
        <w:t>Object Management Group. (1997). Business Process Model and Notation. Retrieved 27 March 2020, from http://www.bpmn.org/</w:t>
      </w:r>
    </w:p>
    <w:p w14:paraId="06B2B661" w14:textId="77777777" w:rsidR="00C2289B" w:rsidRPr="00AC31F8" w:rsidRDefault="00C2289B" w:rsidP="00C2289B">
      <w:pPr>
        <w:pStyle w:val="Literatureentry"/>
        <w:rPr>
          <w:lang w:val="en-GB"/>
        </w:rPr>
      </w:pPr>
      <w:proofErr w:type="spellStart"/>
      <w:r w:rsidRPr="00AC31F8">
        <w:rPr>
          <w:lang w:val="en-GB"/>
        </w:rPr>
        <w:lastRenderedPageBreak/>
        <w:t>Plagiannos</w:t>
      </w:r>
      <w:proofErr w:type="spellEnd"/>
      <w:r w:rsidRPr="00AC31F8">
        <w:rPr>
          <w:lang w:val="en-GB"/>
        </w:rPr>
        <w:t>, C. (2015, November 30). What is GAMP®5 and how do I use it effectively? Retrieved 20 July 2020, from https://blog.montrium.com/experts/what-is-gamp5-and-how-do-i-use-it-effectively</w:t>
      </w:r>
    </w:p>
    <w:p w14:paraId="110B6715" w14:textId="77777777" w:rsidR="00C2289B" w:rsidRPr="00AC31F8" w:rsidRDefault="00C2289B" w:rsidP="00C2289B">
      <w:pPr>
        <w:pStyle w:val="Literatureentry"/>
        <w:rPr>
          <w:lang w:val="en-GB"/>
        </w:rPr>
      </w:pPr>
      <w:proofErr w:type="spellStart"/>
      <w:r w:rsidRPr="00AC31F8">
        <w:rPr>
          <w:lang w:val="en-GB"/>
        </w:rPr>
        <w:t>Qualitest</w:t>
      </w:r>
      <w:proofErr w:type="spellEnd"/>
      <w:r w:rsidRPr="00AC31F8">
        <w:rPr>
          <w:lang w:val="en-GB"/>
        </w:rPr>
        <w:t>. (n.d.). Functional Testing vs. Usability Testing. Retrieved 3 April 2020, from https://www.qualitestgroup.com/white-papers/functional-testing-vs-usability-testing/</w:t>
      </w:r>
    </w:p>
    <w:p w14:paraId="7D7E3ACF" w14:textId="77777777" w:rsidR="00C2289B" w:rsidRPr="00AC31F8" w:rsidRDefault="00C2289B" w:rsidP="00C2289B">
      <w:pPr>
        <w:pStyle w:val="Literatureentry"/>
        <w:rPr>
          <w:lang w:val="en-GB"/>
        </w:rPr>
      </w:pPr>
      <w:r w:rsidRPr="00AC31F8">
        <w:rPr>
          <w:lang w:val="en-GB"/>
        </w:rPr>
        <w:t>Reilly, D. (2020, June 1). It’s all in the mind(set): digital transformation in pharma. Retrieved 18 July 2020, from https://pharmafield.co.uk/in_depth/its-all-in-the-mindset-digital-transformation-in-pharma/</w:t>
      </w:r>
    </w:p>
    <w:p w14:paraId="6EA32184" w14:textId="77777777" w:rsidR="00C2289B" w:rsidRPr="00AC31F8" w:rsidRDefault="00C2289B" w:rsidP="00C2289B">
      <w:pPr>
        <w:pStyle w:val="Literatureentry"/>
        <w:rPr>
          <w:lang w:val="en-GB"/>
        </w:rPr>
      </w:pPr>
      <w:r w:rsidRPr="00AC31F8">
        <w:rPr>
          <w:lang w:val="en-GB"/>
        </w:rPr>
        <w:t>Rose, S. (2015, October 26). Introduction to BDD with Cucumber for Java. Retrieved 7 July 2020, from https://www.slideshare.net/sebrose/introduction-to-bdd-with-cucumber-for-java</w:t>
      </w:r>
    </w:p>
    <w:p w14:paraId="0349AAC9" w14:textId="7B5B0083" w:rsidR="00C2289B" w:rsidRPr="00AC31F8" w:rsidRDefault="00C2289B" w:rsidP="00C2289B">
      <w:pPr>
        <w:pStyle w:val="Literatureentry"/>
        <w:rPr>
          <w:lang w:val="en-GB"/>
        </w:rPr>
      </w:pPr>
      <w:r w:rsidRPr="00AC31F8">
        <w:rPr>
          <w:lang w:val="en-GB"/>
        </w:rPr>
        <w:t xml:space="preserve">Rose, S., Wynne, M., &amp; </w:t>
      </w:r>
      <w:proofErr w:type="spellStart"/>
      <w:r w:rsidRPr="00AC31F8">
        <w:rPr>
          <w:lang w:val="en-GB"/>
        </w:rPr>
        <w:t>Helles</w:t>
      </w:r>
      <w:r w:rsidR="0093089D" w:rsidRPr="00AC31F8">
        <w:rPr>
          <w:lang w:val="en-GB"/>
        </w:rPr>
        <w:t>ø</w:t>
      </w:r>
      <w:r w:rsidRPr="00AC31F8">
        <w:rPr>
          <w:lang w:val="en-GB"/>
        </w:rPr>
        <w:t>y</w:t>
      </w:r>
      <w:proofErr w:type="spellEnd"/>
      <w:r w:rsidRPr="00AC31F8">
        <w:rPr>
          <w:lang w:val="en-GB"/>
        </w:rPr>
        <w:t>, A. (2015). The Cucumber for Java Book. Raleigh, United States of America: Pragmatic Bookshelf.</w:t>
      </w:r>
    </w:p>
    <w:p w14:paraId="3C298ECD" w14:textId="77777777" w:rsidR="00C2289B" w:rsidRPr="00AC31F8" w:rsidRDefault="00C2289B" w:rsidP="00C2289B">
      <w:pPr>
        <w:pStyle w:val="Literatureentry"/>
        <w:rPr>
          <w:lang w:val="en-GB"/>
        </w:rPr>
      </w:pPr>
      <w:r w:rsidRPr="00AC31F8">
        <w:rPr>
          <w:lang w:val="en-GB"/>
        </w:rPr>
        <w:t>Scenarioo. (n.d.-a). Scenarioo. Retrieved 27 March 2020, from http://scenarioo.org/</w:t>
      </w:r>
    </w:p>
    <w:p w14:paraId="215827A4" w14:textId="77777777" w:rsidR="00C2289B" w:rsidRPr="00AC31F8" w:rsidRDefault="00C2289B" w:rsidP="00C2289B">
      <w:pPr>
        <w:pStyle w:val="Literatureentry"/>
        <w:rPr>
          <w:lang w:val="en-GB"/>
        </w:rPr>
      </w:pPr>
      <w:r w:rsidRPr="00AC31F8">
        <w:rPr>
          <w:lang w:val="en-GB"/>
        </w:rPr>
        <w:t>Scenarioo. (n.d.-b). Setup of Scenarioo Viewer Web App. Retrieved 29 June 2020, from http://scenarioo.org/docs/master/tutorial/Scenarioo-Viewer-Web-Application-Setup.html</w:t>
      </w:r>
    </w:p>
    <w:p w14:paraId="4DF58EE7" w14:textId="77777777" w:rsidR="00C2289B" w:rsidRPr="00AC31F8" w:rsidRDefault="00C2289B" w:rsidP="00C2289B">
      <w:pPr>
        <w:pStyle w:val="Literatureentry"/>
        <w:rPr>
          <w:lang w:val="en-GB"/>
        </w:rPr>
      </w:pPr>
      <w:proofErr w:type="spellStart"/>
      <w:r w:rsidRPr="002C0DCC">
        <w:rPr>
          <w:lang w:val="de-CH"/>
        </w:rPr>
        <w:t>Selenium</w:t>
      </w:r>
      <w:proofErr w:type="spellEnd"/>
      <w:r w:rsidRPr="002C0DCC">
        <w:rPr>
          <w:lang w:val="de-CH"/>
        </w:rPr>
        <w:t>. (</w:t>
      </w:r>
      <w:proofErr w:type="spellStart"/>
      <w:r w:rsidRPr="002C0DCC">
        <w:rPr>
          <w:lang w:val="de-CH"/>
        </w:rPr>
        <w:t>n.d</w:t>
      </w:r>
      <w:proofErr w:type="spellEnd"/>
      <w:r w:rsidRPr="002C0DCC">
        <w:rPr>
          <w:lang w:val="de-CH"/>
        </w:rPr>
        <w:t xml:space="preserve">.). </w:t>
      </w:r>
      <w:proofErr w:type="spellStart"/>
      <w:r w:rsidRPr="002C0DCC">
        <w:rPr>
          <w:lang w:val="de-CH"/>
        </w:rPr>
        <w:t>Selenium</w:t>
      </w:r>
      <w:proofErr w:type="spellEnd"/>
      <w:r w:rsidRPr="002C0DCC">
        <w:rPr>
          <w:lang w:val="de-CH"/>
        </w:rPr>
        <w:t xml:space="preserve"> </w:t>
      </w:r>
      <w:proofErr w:type="spellStart"/>
      <w:r w:rsidRPr="002C0DCC">
        <w:rPr>
          <w:lang w:val="de-CH"/>
        </w:rPr>
        <w:t>automates</w:t>
      </w:r>
      <w:proofErr w:type="spellEnd"/>
      <w:r w:rsidRPr="002C0DCC">
        <w:rPr>
          <w:lang w:val="de-CH"/>
        </w:rPr>
        <w:t xml:space="preserve"> </w:t>
      </w:r>
      <w:proofErr w:type="spellStart"/>
      <w:r w:rsidRPr="002C0DCC">
        <w:rPr>
          <w:lang w:val="de-CH"/>
        </w:rPr>
        <w:t>browsers</w:t>
      </w:r>
      <w:proofErr w:type="spellEnd"/>
      <w:r w:rsidRPr="002C0DCC">
        <w:rPr>
          <w:lang w:val="de-CH"/>
        </w:rPr>
        <w:t xml:space="preserve">. </w:t>
      </w:r>
      <w:r w:rsidRPr="00AC31F8">
        <w:rPr>
          <w:lang w:val="en-GB"/>
        </w:rPr>
        <w:t>That’s it! Retrieved 27 March 2020, from https://www.selenium.dev/</w:t>
      </w:r>
    </w:p>
    <w:p w14:paraId="607802F7" w14:textId="77777777" w:rsidR="00C2289B" w:rsidRPr="002C0DCC" w:rsidRDefault="00C2289B" w:rsidP="00C2289B">
      <w:pPr>
        <w:pStyle w:val="Literatureentry"/>
        <w:rPr>
          <w:lang w:val="sv-SE"/>
        </w:rPr>
      </w:pPr>
      <w:r w:rsidRPr="00AC31F8">
        <w:rPr>
          <w:lang w:val="en-GB"/>
        </w:rPr>
        <w:t xml:space="preserve">Smart, J. F. (2015). BDD in Action. </w:t>
      </w:r>
      <w:proofErr w:type="spellStart"/>
      <w:r w:rsidRPr="002C0DCC">
        <w:rPr>
          <w:lang w:val="sv-SE"/>
        </w:rPr>
        <w:t>Shelter</w:t>
      </w:r>
      <w:proofErr w:type="spellEnd"/>
      <w:r w:rsidRPr="002C0DCC">
        <w:rPr>
          <w:lang w:val="sv-SE"/>
        </w:rPr>
        <w:t xml:space="preserve"> Island, NY, USA: Manning </w:t>
      </w:r>
      <w:proofErr w:type="spellStart"/>
      <w:r w:rsidRPr="002C0DCC">
        <w:rPr>
          <w:lang w:val="sv-SE"/>
        </w:rPr>
        <w:t>Publications</w:t>
      </w:r>
      <w:proofErr w:type="spellEnd"/>
      <w:r w:rsidRPr="002C0DCC">
        <w:rPr>
          <w:lang w:val="sv-SE"/>
        </w:rPr>
        <w:t>.</w:t>
      </w:r>
    </w:p>
    <w:p w14:paraId="7716AFC5" w14:textId="4BBE3F10" w:rsidR="00C2289B" w:rsidRPr="00AC31F8" w:rsidRDefault="00C2289B" w:rsidP="00C2289B">
      <w:pPr>
        <w:pStyle w:val="Literatureentry"/>
        <w:rPr>
          <w:lang w:val="en-GB"/>
        </w:rPr>
      </w:pPr>
      <w:proofErr w:type="spellStart"/>
      <w:r w:rsidRPr="00AC31F8">
        <w:rPr>
          <w:lang w:val="en-GB"/>
        </w:rPr>
        <w:t>SmartBear</w:t>
      </w:r>
      <w:proofErr w:type="spellEnd"/>
      <w:r w:rsidRPr="00AC31F8">
        <w:rPr>
          <w:lang w:val="en-GB"/>
        </w:rPr>
        <w:t xml:space="preserve"> Software. (2020). Tools &amp; techniques that elevate teams to greatness. Retrieved 27 March 2020, from https://cucumber.io/</w:t>
      </w:r>
    </w:p>
    <w:p w14:paraId="3C6203F0" w14:textId="77777777" w:rsidR="00C2289B" w:rsidRPr="00AC31F8" w:rsidRDefault="00C2289B" w:rsidP="00C2289B">
      <w:pPr>
        <w:pStyle w:val="Literatureentry"/>
        <w:rPr>
          <w:lang w:val="en-GB"/>
        </w:rPr>
      </w:pPr>
      <w:proofErr w:type="spellStart"/>
      <w:r w:rsidRPr="00AC31F8">
        <w:rPr>
          <w:lang w:val="en-GB"/>
        </w:rPr>
        <w:t>SoftwareTestingHelp</w:t>
      </w:r>
      <w:proofErr w:type="spellEnd"/>
      <w:r w:rsidRPr="00AC31F8">
        <w:rPr>
          <w:lang w:val="en-GB"/>
        </w:rPr>
        <w:t xml:space="preserve">. (2020, June 30). 8 Best </w:t>
      </w:r>
      <w:proofErr w:type="spellStart"/>
      <w:r w:rsidRPr="00AC31F8">
        <w:rPr>
          <w:lang w:val="en-GB"/>
        </w:rPr>
        <w:t>Behavior</w:t>
      </w:r>
      <w:proofErr w:type="spellEnd"/>
      <w:r w:rsidRPr="00AC31F8">
        <w:rPr>
          <w:lang w:val="en-GB"/>
        </w:rPr>
        <w:t xml:space="preserve"> Driven Development (BDD) Tools and Testing Frameworks. Retrieved 7 July 2020, from https://www.softwaretestinghelp.com/behavior-driven-development-bdd-tools/</w:t>
      </w:r>
    </w:p>
    <w:p w14:paraId="173DF345" w14:textId="77777777" w:rsidR="00C2289B" w:rsidRPr="00AC31F8" w:rsidRDefault="00C2289B" w:rsidP="00C2289B">
      <w:pPr>
        <w:pStyle w:val="Literatureentry"/>
        <w:rPr>
          <w:lang w:val="en-GB"/>
        </w:rPr>
      </w:pPr>
      <w:r w:rsidRPr="00AC31F8">
        <w:rPr>
          <w:lang w:val="en-GB"/>
        </w:rPr>
        <w:t>Spring. (n.d.). Spring Boot. Retrieved 28 June 2020, from https://spring.io/projects/spring-boot</w:t>
      </w:r>
    </w:p>
    <w:p w14:paraId="3EAA52D1" w14:textId="77777777" w:rsidR="00C2289B" w:rsidRPr="00AC31F8" w:rsidRDefault="00C2289B" w:rsidP="00C2289B">
      <w:pPr>
        <w:pStyle w:val="Literatureentry"/>
        <w:rPr>
          <w:lang w:val="en-GB"/>
        </w:rPr>
      </w:pPr>
      <w:proofErr w:type="spellStart"/>
      <w:r w:rsidRPr="00AC31F8">
        <w:rPr>
          <w:lang w:val="en-GB"/>
        </w:rPr>
        <w:t>stackoverflow</w:t>
      </w:r>
      <w:proofErr w:type="spellEnd"/>
      <w:r w:rsidRPr="00AC31F8">
        <w:rPr>
          <w:lang w:val="en-GB"/>
        </w:rPr>
        <w:t xml:space="preserve">. (2018, September 20). Difference between OpenJDK and </w:t>
      </w:r>
      <w:proofErr w:type="spellStart"/>
      <w:r w:rsidRPr="00AC31F8">
        <w:rPr>
          <w:lang w:val="en-GB"/>
        </w:rPr>
        <w:t>Adoptium</w:t>
      </w:r>
      <w:proofErr w:type="spellEnd"/>
      <w:r w:rsidRPr="00AC31F8">
        <w:rPr>
          <w:lang w:val="en-GB"/>
        </w:rPr>
        <w:t>/</w:t>
      </w:r>
      <w:proofErr w:type="spellStart"/>
      <w:r w:rsidRPr="00AC31F8">
        <w:rPr>
          <w:lang w:val="en-GB"/>
        </w:rPr>
        <w:t>AdoptOpenJDK</w:t>
      </w:r>
      <w:proofErr w:type="spellEnd"/>
      <w:r w:rsidRPr="00AC31F8">
        <w:rPr>
          <w:lang w:val="en-GB"/>
        </w:rPr>
        <w:t>. Retrieved 6 April 2020, from https://stackoverflow.com/questions/52431764/</w:t>
      </w:r>
    </w:p>
    <w:p w14:paraId="2737F0F9" w14:textId="3D643801" w:rsidR="00C2289B" w:rsidRPr="00AC31F8" w:rsidRDefault="00C2289B" w:rsidP="00C2289B">
      <w:pPr>
        <w:pStyle w:val="Literatureentry"/>
        <w:rPr>
          <w:lang w:val="en-GB"/>
        </w:rPr>
      </w:pPr>
      <w:r w:rsidRPr="00AC31F8">
        <w:rPr>
          <w:lang w:val="en-GB"/>
        </w:rPr>
        <w:t>The Apache Software Foundation. (2002). Maven. Retrieved 27 March 2020, from https://maven.apache.org/</w:t>
      </w:r>
    </w:p>
    <w:p w14:paraId="10D7BEC4" w14:textId="77777777" w:rsidR="00C2289B" w:rsidRPr="00AC31F8" w:rsidRDefault="00C2289B" w:rsidP="00C2289B">
      <w:pPr>
        <w:pStyle w:val="Literatureentry"/>
        <w:rPr>
          <w:lang w:val="en-GB"/>
        </w:rPr>
      </w:pPr>
      <w:proofErr w:type="spellStart"/>
      <w:r w:rsidRPr="00AC31F8">
        <w:rPr>
          <w:lang w:val="en-GB"/>
        </w:rPr>
        <w:t>Tutorialspoint</w:t>
      </w:r>
      <w:proofErr w:type="spellEnd"/>
      <w:r w:rsidRPr="00AC31F8">
        <w:rPr>
          <w:lang w:val="en-GB"/>
        </w:rPr>
        <w:t xml:space="preserve">. (n.d.-a). Cucumber - Gherkins - </w:t>
      </w:r>
      <w:proofErr w:type="spellStart"/>
      <w:r w:rsidRPr="00AC31F8">
        <w:rPr>
          <w:lang w:val="en-GB"/>
        </w:rPr>
        <w:t>Tutorialspoint</w:t>
      </w:r>
      <w:proofErr w:type="spellEnd"/>
      <w:r w:rsidRPr="00AC31F8">
        <w:rPr>
          <w:lang w:val="en-GB"/>
        </w:rPr>
        <w:t>. Retrieved 28 June 2020, from https://www.tutorialspoint.com/cucumber/cucumber_gherkins.htm</w:t>
      </w:r>
    </w:p>
    <w:p w14:paraId="3FBE1B74" w14:textId="77777777" w:rsidR="00C2289B" w:rsidRPr="00AC31F8" w:rsidRDefault="00C2289B" w:rsidP="00C2289B">
      <w:pPr>
        <w:pStyle w:val="Literatureentry"/>
        <w:rPr>
          <w:lang w:val="en-GB"/>
        </w:rPr>
      </w:pPr>
      <w:proofErr w:type="spellStart"/>
      <w:r w:rsidRPr="00AC31F8">
        <w:rPr>
          <w:lang w:val="en-GB"/>
        </w:rPr>
        <w:lastRenderedPageBreak/>
        <w:t>Tutorialspoint</w:t>
      </w:r>
      <w:proofErr w:type="spellEnd"/>
      <w:r w:rsidRPr="00AC31F8">
        <w:rPr>
          <w:lang w:val="en-GB"/>
        </w:rPr>
        <w:t xml:space="preserve">. (n.d.-b). Cucumber - JUnit Runner - </w:t>
      </w:r>
      <w:proofErr w:type="spellStart"/>
      <w:r w:rsidRPr="00AC31F8">
        <w:rPr>
          <w:lang w:val="en-GB"/>
        </w:rPr>
        <w:t>Tutorialspoint</w:t>
      </w:r>
      <w:proofErr w:type="spellEnd"/>
      <w:r w:rsidRPr="00AC31F8">
        <w:rPr>
          <w:lang w:val="en-GB"/>
        </w:rPr>
        <w:t>. Retrieved 28 June 2020, from https://www.tutorialspoint.com/cucumber/cucumber_junit_runner.htm</w:t>
      </w:r>
    </w:p>
    <w:p w14:paraId="7B2FF818" w14:textId="77777777" w:rsidR="00C2289B" w:rsidRPr="00AC31F8" w:rsidRDefault="00C2289B" w:rsidP="00C2289B">
      <w:pPr>
        <w:pStyle w:val="Literatureentry"/>
        <w:rPr>
          <w:lang w:val="en-GB"/>
        </w:rPr>
      </w:pPr>
      <w:proofErr w:type="spellStart"/>
      <w:r w:rsidRPr="00AC31F8">
        <w:rPr>
          <w:lang w:val="en-GB"/>
        </w:rPr>
        <w:t>Tutorialspoint</w:t>
      </w:r>
      <w:proofErr w:type="spellEnd"/>
      <w:r w:rsidRPr="00AC31F8">
        <w:rPr>
          <w:lang w:val="en-GB"/>
        </w:rPr>
        <w:t xml:space="preserve">. (n.d.-c). Selenium - </w:t>
      </w:r>
      <w:proofErr w:type="spellStart"/>
      <w:r w:rsidRPr="00AC31F8">
        <w:rPr>
          <w:lang w:val="en-GB"/>
        </w:rPr>
        <w:t>Webdriver</w:t>
      </w:r>
      <w:proofErr w:type="spellEnd"/>
      <w:r w:rsidRPr="00AC31F8">
        <w:rPr>
          <w:lang w:val="en-GB"/>
        </w:rPr>
        <w:t xml:space="preserve"> - </w:t>
      </w:r>
      <w:proofErr w:type="spellStart"/>
      <w:r w:rsidRPr="00AC31F8">
        <w:rPr>
          <w:lang w:val="en-GB"/>
        </w:rPr>
        <w:t>Tutorialspoint</w:t>
      </w:r>
      <w:proofErr w:type="spellEnd"/>
      <w:r w:rsidRPr="00AC31F8">
        <w:rPr>
          <w:lang w:val="en-GB"/>
        </w:rPr>
        <w:t>. Retrieved 28 June 2020, from https://www.tutorialspoint.com/selenium/selenium_webdriver.htm</w:t>
      </w:r>
    </w:p>
    <w:p w14:paraId="7A4DB171" w14:textId="77777777" w:rsidR="00C2289B" w:rsidRPr="00AC31F8" w:rsidRDefault="00C2289B" w:rsidP="00C2289B">
      <w:pPr>
        <w:pStyle w:val="Literatureentry"/>
        <w:rPr>
          <w:lang w:val="en-GB"/>
        </w:rPr>
      </w:pPr>
      <w:r w:rsidRPr="00AC31F8">
        <w:rPr>
          <w:lang w:val="en-GB"/>
        </w:rPr>
        <w:t>Tyson, M. (2019, April 2). What is JPA? Introduction to the Java Persistence API. Retrieved 18 July 2020, from https://www.infoworld.com/article/3379043/what-is-jpa-introduction-to-the-java-persistence-api.html</w:t>
      </w:r>
    </w:p>
    <w:p w14:paraId="119D3EA7" w14:textId="77777777" w:rsidR="00C2289B" w:rsidRPr="00AC31F8" w:rsidRDefault="00C2289B" w:rsidP="00C2289B">
      <w:pPr>
        <w:pStyle w:val="Literatureentry"/>
        <w:rPr>
          <w:lang w:val="en-GB"/>
        </w:rPr>
      </w:pPr>
      <w:proofErr w:type="spellStart"/>
      <w:r w:rsidRPr="002C0DCC">
        <w:rPr>
          <w:lang w:val="sv-SE"/>
        </w:rPr>
        <w:t>Unadkat</w:t>
      </w:r>
      <w:proofErr w:type="spellEnd"/>
      <w:r w:rsidRPr="002C0DCC">
        <w:rPr>
          <w:lang w:val="sv-SE"/>
        </w:rPr>
        <w:t xml:space="preserve">, J., &amp; </w:t>
      </w:r>
      <w:proofErr w:type="spellStart"/>
      <w:r w:rsidRPr="002C0DCC">
        <w:rPr>
          <w:lang w:val="sv-SE"/>
        </w:rPr>
        <w:t>Krishnakumar</w:t>
      </w:r>
      <w:proofErr w:type="spellEnd"/>
      <w:r w:rsidRPr="002C0DCC">
        <w:rPr>
          <w:lang w:val="sv-SE"/>
        </w:rPr>
        <w:t xml:space="preserve">, P. (2019, </w:t>
      </w:r>
      <w:proofErr w:type="spellStart"/>
      <w:r w:rsidRPr="002C0DCC">
        <w:rPr>
          <w:lang w:val="sv-SE"/>
        </w:rPr>
        <w:t>July</w:t>
      </w:r>
      <w:proofErr w:type="spellEnd"/>
      <w:r w:rsidRPr="002C0DCC">
        <w:rPr>
          <w:lang w:val="sv-SE"/>
        </w:rPr>
        <w:t xml:space="preserve"> 8). </w:t>
      </w:r>
      <w:r w:rsidRPr="00AC31F8">
        <w:rPr>
          <w:lang w:val="en-GB"/>
        </w:rPr>
        <w:t xml:space="preserve">Selenium </w:t>
      </w:r>
      <w:proofErr w:type="spellStart"/>
      <w:r w:rsidRPr="00AC31F8">
        <w:rPr>
          <w:lang w:val="en-GB"/>
        </w:rPr>
        <w:t>Webdriver</w:t>
      </w:r>
      <w:proofErr w:type="spellEnd"/>
      <w:r w:rsidRPr="00AC31F8">
        <w:rPr>
          <w:lang w:val="en-GB"/>
        </w:rPr>
        <w:t xml:space="preserve"> Tutorial with Examples. Retrieved 26 June 2020, from https://www.browserstack.com/guide/selenium-webdriver-tutorial</w:t>
      </w:r>
    </w:p>
    <w:p w14:paraId="58795738" w14:textId="77777777" w:rsidR="00C2289B" w:rsidRPr="00AC31F8" w:rsidRDefault="00C2289B" w:rsidP="00C2289B">
      <w:pPr>
        <w:pStyle w:val="Literatureentry"/>
        <w:rPr>
          <w:lang w:val="en-GB"/>
        </w:rPr>
      </w:pPr>
      <w:r w:rsidRPr="00AC31F8">
        <w:rPr>
          <w:lang w:val="en-GB"/>
        </w:rPr>
        <w:t>VMware. (2020, January 1). Spring makes Java... Retrieved 27 March 2020, from https://spring.io/</w:t>
      </w:r>
    </w:p>
    <w:p w14:paraId="4213F548" w14:textId="77777777" w:rsidR="00C2289B" w:rsidRPr="00AC31F8" w:rsidRDefault="00C2289B" w:rsidP="00C2289B">
      <w:pPr>
        <w:pStyle w:val="Literatureentry"/>
        <w:rPr>
          <w:lang w:val="en-GB"/>
        </w:rPr>
      </w:pPr>
      <w:r w:rsidRPr="00AC31F8">
        <w:rPr>
          <w:lang w:val="en-GB"/>
        </w:rPr>
        <w:t>Vue.js. (n.d.). Vue.js. Retrieved 28 June 2020, from https://vuejs.org/</w:t>
      </w:r>
    </w:p>
    <w:p w14:paraId="12B5A140" w14:textId="328C8D98" w:rsidR="00C2289B" w:rsidRDefault="00C2289B" w:rsidP="00C2289B">
      <w:pPr>
        <w:pStyle w:val="Literatureentry"/>
        <w:rPr>
          <w:lang w:val="en-GB"/>
        </w:rPr>
      </w:pPr>
      <w:r w:rsidRPr="00AC31F8">
        <w:rPr>
          <w:lang w:val="en-GB"/>
        </w:rPr>
        <w:t>Wikipedia. (n.d.). OpenJDK. Retrieved 6 April 2020, from https://en.wikipedia.org/wiki/OpenJDK</w:t>
      </w:r>
    </w:p>
    <w:p w14:paraId="5520C514" w14:textId="37A2982B" w:rsidR="005F3410" w:rsidRPr="00AC31F8" w:rsidRDefault="005A105E" w:rsidP="005A105E">
      <w:pPr>
        <w:pStyle w:val="Literatureentry"/>
        <w:rPr>
          <w:lang w:val="en-GB"/>
        </w:rPr>
      </w:pPr>
      <w:r w:rsidRPr="00C2289B">
        <w:rPr>
          <w:lang w:val="en-GB"/>
        </w:rPr>
        <w:t>Wikipedia. (2018, June 26). GxP. Retrieved 29 March 2020, from https://de.wikipedia.org/w/index.php?title=GxP&amp;oldid=178646512</w:t>
      </w:r>
    </w:p>
    <w:p w14:paraId="2CC3AD8F" w14:textId="77777777" w:rsidR="00C2289B" w:rsidRPr="00AC31F8" w:rsidRDefault="00C2289B" w:rsidP="00C2289B">
      <w:pPr>
        <w:pStyle w:val="Literatureentry"/>
        <w:rPr>
          <w:lang w:val="en-GB"/>
        </w:rPr>
      </w:pPr>
      <w:r w:rsidRPr="00AC31F8">
        <w:rPr>
          <w:lang w:val="en-GB"/>
        </w:rPr>
        <w:t>Wikipedia. (2020, May 11). Cucumber (software). Retrieved 29 June 2020, from https://en.wikipedia.org/w/index.php?title=Cucumber_(software)&amp;oldid=956132812</w:t>
      </w:r>
    </w:p>
    <w:p w14:paraId="69E60271" w14:textId="77777777" w:rsidR="00C2289B" w:rsidRPr="00AC31F8" w:rsidRDefault="00C2289B" w:rsidP="00C2289B">
      <w:pPr>
        <w:pStyle w:val="Literatureentry"/>
        <w:rPr>
          <w:lang w:val="en-GB"/>
        </w:rPr>
      </w:pPr>
      <w:r w:rsidRPr="00AC31F8">
        <w:rPr>
          <w:lang w:val="en-GB"/>
        </w:rPr>
        <w:t>Wyn, S. (2018). GAMP 5: Ten years on. Pharmaceutical Engineering, 38(3), 18–19. Retrieved from https://ispe.org/pharmaceutical-engineering/may-june-2018</w:t>
      </w:r>
    </w:p>
    <w:p w14:paraId="37F88B6F" w14:textId="77777777" w:rsidR="00C2289B" w:rsidRPr="00AC31F8" w:rsidRDefault="00C2289B" w:rsidP="00C2289B">
      <w:pPr>
        <w:pStyle w:val="Literatureentry"/>
        <w:rPr>
          <w:lang w:val="en-GB"/>
        </w:rPr>
      </w:pPr>
      <w:r w:rsidRPr="00AC31F8">
        <w:rPr>
          <w:lang w:val="en-GB"/>
        </w:rPr>
        <w:t>Wynne, M. (n.d.). Introduction to BDD Example Mapping. Retrieved 6 July 2020, from https://cucumber.io/blog/bdd/example-mapping-introduction/</w:t>
      </w:r>
    </w:p>
    <w:p w14:paraId="295913FE" w14:textId="77777777" w:rsidR="00C2289B" w:rsidRPr="00AC31F8" w:rsidRDefault="00C2289B" w:rsidP="00376952">
      <w:pPr>
        <w:pStyle w:val="Literatureentry"/>
        <w:rPr>
          <w:lang w:val="en-GB"/>
        </w:rPr>
      </w:pPr>
    </w:p>
    <w:p w14:paraId="11743FB4" w14:textId="5960C247" w:rsidR="00376952" w:rsidRPr="00AC31F8" w:rsidRDefault="00376952" w:rsidP="00376952">
      <w:pPr>
        <w:pStyle w:val="Literatureentry"/>
        <w:rPr>
          <w:lang w:val="en-GB"/>
        </w:rPr>
      </w:pPr>
    </w:p>
    <w:p w14:paraId="63810921" w14:textId="77777777" w:rsidR="00376952" w:rsidRPr="00AC31F8" w:rsidRDefault="00376952" w:rsidP="000B46AE">
      <w:pPr>
        <w:pStyle w:val="Literatureentry"/>
        <w:rPr>
          <w:lang w:val="en-GB"/>
        </w:rPr>
      </w:pPr>
    </w:p>
    <w:p w14:paraId="53AD8F4D" w14:textId="77777777" w:rsidR="00696A18" w:rsidRPr="00AC31F8" w:rsidRDefault="00F601A6" w:rsidP="00696A18">
      <w:pPr>
        <w:pStyle w:val="Heading1withoutnumbering"/>
        <w:rPr>
          <w:lang w:val="en-GB"/>
        </w:rPr>
      </w:pPr>
      <w:bookmarkStart w:id="400" w:name="_Toc46067114"/>
      <w:bookmarkStart w:id="401" w:name="_Toc46238962"/>
      <w:bookmarkEnd w:id="397"/>
      <w:bookmarkEnd w:id="398"/>
      <w:r w:rsidRPr="00AC31F8">
        <w:rPr>
          <w:lang w:val="en-GB"/>
        </w:rPr>
        <w:lastRenderedPageBreak/>
        <w:t xml:space="preserve">List of </w:t>
      </w:r>
      <w:r w:rsidR="00F57DC7" w:rsidRPr="00AC31F8">
        <w:rPr>
          <w:lang w:val="en-GB"/>
        </w:rPr>
        <w:t>F</w:t>
      </w:r>
      <w:r w:rsidRPr="00AC31F8">
        <w:rPr>
          <w:lang w:val="en-GB"/>
        </w:rPr>
        <w:t>igures</w:t>
      </w:r>
      <w:bookmarkEnd w:id="400"/>
      <w:bookmarkEnd w:id="401"/>
    </w:p>
    <w:p w14:paraId="502A3657" w14:textId="49A244B3" w:rsidR="00AC5BAE" w:rsidRPr="00AC31F8" w:rsidRDefault="00723BB2">
      <w:pPr>
        <w:pStyle w:val="TableofFigures"/>
        <w:tabs>
          <w:tab w:val="right" w:leader="dot" w:pos="9628"/>
        </w:tabs>
        <w:rPr>
          <w:rFonts w:asciiTheme="minorHAnsi" w:eastAsiaTheme="minorEastAsia" w:hAnsiTheme="minorHAnsi" w:cstheme="minorBidi"/>
          <w:noProof/>
          <w:szCs w:val="22"/>
          <w:lang w:val="en-GB" w:eastAsia="en-GB"/>
        </w:rPr>
      </w:pPr>
      <w:r w:rsidRPr="00AC31F8">
        <w:rPr>
          <w:lang w:val="en-GB"/>
        </w:rPr>
        <w:fldChar w:fldCharType="begin"/>
      </w:r>
      <w:r w:rsidRPr="00AC31F8">
        <w:rPr>
          <w:lang w:val="en-GB"/>
        </w:rPr>
        <w:instrText xml:space="preserve"> TOC \h \z \c "Figure" </w:instrText>
      </w:r>
      <w:r w:rsidRPr="00AC31F8">
        <w:rPr>
          <w:lang w:val="en-GB"/>
        </w:rPr>
        <w:fldChar w:fldCharType="separate"/>
      </w:r>
      <w:hyperlink w:anchor="_Toc46237508" w:history="1">
        <w:r w:rsidR="00AC5BAE" w:rsidRPr="00AC31F8">
          <w:rPr>
            <w:rStyle w:val="Hyperlink"/>
            <w:noProof/>
            <w:lang w:val="en-GB"/>
          </w:rPr>
          <w:t>Figure 1 Process to investigate OQ test automation</w:t>
        </w:r>
        <w:r w:rsidR="00AC5BAE" w:rsidRPr="00AC31F8">
          <w:rPr>
            <w:noProof/>
            <w:webHidden/>
            <w:lang w:val="en-GB"/>
          </w:rPr>
          <w:tab/>
        </w:r>
        <w:r w:rsidR="00AC5BAE" w:rsidRPr="00AC31F8">
          <w:rPr>
            <w:noProof/>
            <w:webHidden/>
            <w:lang w:val="en-GB"/>
          </w:rPr>
          <w:fldChar w:fldCharType="begin"/>
        </w:r>
        <w:r w:rsidR="00AC5BAE" w:rsidRPr="00AC31F8">
          <w:rPr>
            <w:noProof/>
            <w:webHidden/>
            <w:lang w:val="en-GB"/>
          </w:rPr>
          <w:instrText xml:space="preserve"> PAGEREF _Toc46237508 \h </w:instrText>
        </w:r>
        <w:r w:rsidR="00AC5BAE" w:rsidRPr="00AC31F8">
          <w:rPr>
            <w:noProof/>
            <w:webHidden/>
            <w:lang w:val="en-GB"/>
          </w:rPr>
        </w:r>
        <w:r w:rsidR="00AC5BAE" w:rsidRPr="00AC31F8">
          <w:rPr>
            <w:noProof/>
            <w:webHidden/>
            <w:lang w:val="en-GB"/>
          </w:rPr>
          <w:fldChar w:fldCharType="separate"/>
        </w:r>
        <w:r w:rsidR="00AC5BAE" w:rsidRPr="00AC31F8">
          <w:rPr>
            <w:noProof/>
            <w:webHidden/>
            <w:lang w:val="en-GB"/>
          </w:rPr>
          <w:t>5</w:t>
        </w:r>
        <w:r w:rsidR="00AC5BAE" w:rsidRPr="00AC31F8">
          <w:rPr>
            <w:noProof/>
            <w:webHidden/>
            <w:lang w:val="en-GB"/>
          </w:rPr>
          <w:fldChar w:fldCharType="end"/>
        </w:r>
      </w:hyperlink>
    </w:p>
    <w:p w14:paraId="7E73949F" w14:textId="524C3E92" w:rsidR="00AC5BAE" w:rsidRPr="00AC31F8" w:rsidRDefault="003D1F1E">
      <w:pPr>
        <w:pStyle w:val="TableofFigures"/>
        <w:tabs>
          <w:tab w:val="right" w:leader="dot" w:pos="9628"/>
        </w:tabs>
        <w:rPr>
          <w:rFonts w:asciiTheme="minorHAnsi" w:eastAsiaTheme="minorEastAsia" w:hAnsiTheme="minorHAnsi" w:cstheme="minorBidi"/>
          <w:noProof/>
          <w:szCs w:val="22"/>
          <w:lang w:val="en-GB" w:eastAsia="en-GB"/>
        </w:rPr>
      </w:pPr>
      <w:hyperlink w:anchor="_Toc46237509" w:history="1">
        <w:r w:rsidR="00AC5BAE" w:rsidRPr="00AC31F8">
          <w:rPr>
            <w:rStyle w:val="Hyperlink"/>
            <w:noProof/>
            <w:lang w:val="en-GB"/>
          </w:rPr>
          <w:t>Figure 2 Analysis of the applicability of the foreseen automation tools in regulated environments</w:t>
        </w:r>
        <w:r w:rsidR="00AC5BAE" w:rsidRPr="00AC31F8">
          <w:rPr>
            <w:noProof/>
            <w:webHidden/>
            <w:lang w:val="en-GB"/>
          </w:rPr>
          <w:tab/>
        </w:r>
        <w:r w:rsidR="00AC5BAE" w:rsidRPr="00AC31F8">
          <w:rPr>
            <w:noProof/>
            <w:webHidden/>
            <w:lang w:val="en-GB"/>
          </w:rPr>
          <w:fldChar w:fldCharType="begin"/>
        </w:r>
        <w:r w:rsidR="00AC5BAE" w:rsidRPr="00AC31F8">
          <w:rPr>
            <w:noProof/>
            <w:webHidden/>
            <w:lang w:val="en-GB"/>
          </w:rPr>
          <w:instrText xml:space="preserve"> PAGEREF _Toc46237509 \h </w:instrText>
        </w:r>
        <w:r w:rsidR="00AC5BAE" w:rsidRPr="00AC31F8">
          <w:rPr>
            <w:noProof/>
            <w:webHidden/>
            <w:lang w:val="en-GB"/>
          </w:rPr>
        </w:r>
        <w:r w:rsidR="00AC5BAE" w:rsidRPr="00AC31F8">
          <w:rPr>
            <w:noProof/>
            <w:webHidden/>
            <w:lang w:val="en-GB"/>
          </w:rPr>
          <w:fldChar w:fldCharType="separate"/>
        </w:r>
        <w:r w:rsidR="00AC5BAE" w:rsidRPr="00AC31F8">
          <w:rPr>
            <w:noProof/>
            <w:webHidden/>
            <w:lang w:val="en-GB"/>
          </w:rPr>
          <w:t>5</w:t>
        </w:r>
        <w:r w:rsidR="00AC5BAE" w:rsidRPr="00AC31F8">
          <w:rPr>
            <w:noProof/>
            <w:webHidden/>
            <w:lang w:val="en-GB"/>
          </w:rPr>
          <w:fldChar w:fldCharType="end"/>
        </w:r>
      </w:hyperlink>
    </w:p>
    <w:p w14:paraId="3319A2FB" w14:textId="7A8E682E" w:rsidR="00AC5BAE" w:rsidRPr="00AC31F8" w:rsidRDefault="003D1F1E">
      <w:pPr>
        <w:pStyle w:val="TableofFigures"/>
        <w:tabs>
          <w:tab w:val="right" w:leader="dot" w:pos="9628"/>
        </w:tabs>
        <w:rPr>
          <w:rFonts w:asciiTheme="minorHAnsi" w:eastAsiaTheme="minorEastAsia" w:hAnsiTheme="minorHAnsi" w:cstheme="minorBidi"/>
          <w:noProof/>
          <w:szCs w:val="22"/>
          <w:lang w:val="en-GB" w:eastAsia="en-GB"/>
        </w:rPr>
      </w:pPr>
      <w:hyperlink w:anchor="_Toc46237510" w:history="1">
        <w:r w:rsidR="00AC5BAE" w:rsidRPr="00AC31F8">
          <w:rPr>
            <w:rStyle w:val="Hyperlink"/>
            <w:noProof/>
            <w:lang w:val="en-GB"/>
          </w:rPr>
          <w:t>Figure 3: Design- and verification process according to GAMP5</w:t>
        </w:r>
        <w:r w:rsidR="00AC5BAE" w:rsidRPr="00AC31F8">
          <w:rPr>
            <w:noProof/>
            <w:webHidden/>
            <w:lang w:val="en-GB"/>
          </w:rPr>
          <w:tab/>
        </w:r>
        <w:r w:rsidR="00AC5BAE" w:rsidRPr="00AC31F8">
          <w:rPr>
            <w:noProof/>
            <w:webHidden/>
            <w:lang w:val="en-GB"/>
          </w:rPr>
          <w:fldChar w:fldCharType="begin"/>
        </w:r>
        <w:r w:rsidR="00AC5BAE" w:rsidRPr="00AC31F8">
          <w:rPr>
            <w:noProof/>
            <w:webHidden/>
            <w:lang w:val="en-GB"/>
          </w:rPr>
          <w:instrText xml:space="preserve"> PAGEREF _Toc46237510 \h </w:instrText>
        </w:r>
        <w:r w:rsidR="00AC5BAE" w:rsidRPr="00AC31F8">
          <w:rPr>
            <w:noProof/>
            <w:webHidden/>
            <w:lang w:val="en-GB"/>
          </w:rPr>
        </w:r>
        <w:r w:rsidR="00AC5BAE" w:rsidRPr="00AC31F8">
          <w:rPr>
            <w:noProof/>
            <w:webHidden/>
            <w:lang w:val="en-GB"/>
          </w:rPr>
          <w:fldChar w:fldCharType="separate"/>
        </w:r>
        <w:r w:rsidR="00AC5BAE" w:rsidRPr="00AC31F8">
          <w:rPr>
            <w:noProof/>
            <w:webHidden/>
            <w:lang w:val="en-GB"/>
          </w:rPr>
          <w:t>12</w:t>
        </w:r>
        <w:r w:rsidR="00AC5BAE" w:rsidRPr="00AC31F8">
          <w:rPr>
            <w:noProof/>
            <w:webHidden/>
            <w:lang w:val="en-GB"/>
          </w:rPr>
          <w:fldChar w:fldCharType="end"/>
        </w:r>
      </w:hyperlink>
    </w:p>
    <w:p w14:paraId="798E3D8A" w14:textId="602864DB" w:rsidR="00AC5BAE" w:rsidRPr="00AC31F8" w:rsidRDefault="003D1F1E">
      <w:pPr>
        <w:pStyle w:val="TableofFigures"/>
        <w:tabs>
          <w:tab w:val="right" w:leader="dot" w:pos="9628"/>
        </w:tabs>
        <w:rPr>
          <w:rFonts w:asciiTheme="minorHAnsi" w:eastAsiaTheme="minorEastAsia" w:hAnsiTheme="minorHAnsi" w:cstheme="minorBidi"/>
          <w:noProof/>
          <w:szCs w:val="22"/>
          <w:lang w:val="en-GB" w:eastAsia="en-GB"/>
        </w:rPr>
      </w:pPr>
      <w:hyperlink w:anchor="_Toc46237511" w:history="1">
        <w:r w:rsidR="00AC5BAE" w:rsidRPr="00AC31F8">
          <w:rPr>
            <w:rStyle w:val="Hyperlink"/>
            <w:noProof/>
            <w:lang w:val="en-GB"/>
          </w:rPr>
          <w:t>Figure 4: Documents produced in the OQ main process</w:t>
        </w:r>
        <w:r w:rsidR="00AC5BAE" w:rsidRPr="00AC31F8">
          <w:rPr>
            <w:noProof/>
            <w:webHidden/>
            <w:lang w:val="en-GB"/>
          </w:rPr>
          <w:tab/>
        </w:r>
        <w:r w:rsidR="00AC5BAE" w:rsidRPr="00AC31F8">
          <w:rPr>
            <w:noProof/>
            <w:webHidden/>
            <w:lang w:val="en-GB"/>
          </w:rPr>
          <w:fldChar w:fldCharType="begin"/>
        </w:r>
        <w:r w:rsidR="00AC5BAE" w:rsidRPr="00AC31F8">
          <w:rPr>
            <w:noProof/>
            <w:webHidden/>
            <w:lang w:val="en-GB"/>
          </w:rPr>
          <w:instrText xml:space="preserve"> PAGEREF _Toc46237511 \h </w:instrText>
        </w:r>
        <w:r w:rsidR="00AC5BAE" w:rsidRPr="00AC31F8">
          <w:rPr>
            <w:noProof/>
            <w:webHidden/>
            <w:lang w:val="en-GB"/>
          </w:rPr>
        </w:r>
        <w:r w:rsidR="00AC5BAE" w:rsidRPr="00AC31F8">
          <w:rPr>
            <w:noProof/>
            <w:webHidden/>
            <w:lang w:val="en-GB"/>
          </w:rPr>
          <w:fldChar w:fldCharType="separate"/>
        </w:r>
        <w:r w:rsidR="00AC5BAE" w:rsidRPr="00AC31F8">
          <w:rPr>
            <w:noProof/>
            <w:webHidden/>
            <w:lang w:val="en-GB"/>
          </w:rPr>
          <w:t>14</w:t>
        </w:r>
        <w:r w:rsidR="00AC5BAE" w:rsidRPr="00AC31F8">
          <w:rPr>
            <w:noProof/>
            <w:webHidden/>
            <w:lang w:val="en-GB"/>
          </w:rPr>
          <w:fldChar w:fldCharType="end"/>
        </w:r>
      </w:hyperlink>
    </w:p>
    <w:p w14:paraId="60DBC679" w14:textId="112B188A" w:rsidR="00AC5BAE" w:rsidRPr="00AC31F8" w:rsidRDefault="003D1F1E">
      <w:pPr>
        <w:pStyle w:val="TableofFigures"/>
        <w:tabs>
          <w:tab w:val="right" w:leader="dot" w:pos="9628"/>
        </w:tabs>
        <w:rPr>
          <w:rFonts w:asciiTheme="minorHAnsi" w:eastAsiaTheme="minorEastAsia" w:hAnsiTheme="minorHAnsi" w:cstheme="minorBidi"/>
          <w:noProof/>
          <w:szCs w:val="22"/>
          <w:lang w:val="en-GB" w:eastAsia="en-GB"/>
        </w:rPr>
      </w:pPr>
      <w:hyperlink w:anchor="_Toc46237512" w:history="1">
        <w:r w:rsidR="00AC5BAE" w:rsidRPr="00AC31F8">
          <w:rPr>
            <w:rStyle w:val="Hyperlink"/>
            <w:noProof/>
            <w:lang w:val="en-GB"/>
          </w:rPr>
          <w:t>Figure 5: Exemplary OQ Process according to GAMP5</w:t>
        </w:r>
        <w:r w:rsidR="00AC5BAE" w:rsidRPr="00AC31F8">
          <w:rPr>
            <w:noProof/>
            <w:webHidden/>
            <w:lang w:val="en-GB"/>
          </w:rPr>
          <w:tab/>
        </w:r>
        <w:r w:rsidR="00AC5BAE" w:rsidRPr="00AC31F8">
          <w:rPr>
            <w:noProof/>
            <w:webHidden/>
            <w:lang w:val="en-GB"/>
          </w:rPr>
          <w:fldChar w:fldCharType="begin"/>
        </w:r>
        <w:r w:rsidR="00AC5BAE" w:rsidRPr="00AC31F8">
          <w:rPr>
            <w:noProof/>
            <w:webHidden/>
            <w:lang w:val="en-GB"/>
          </w:rPr>
          <w:instrText xml:space="preserve"> PAGEREF _Toc46237512 \h </w:instrText>
        </w:r>
        <w:r w:rsidR="00AC5BAE" w:rsidRPr="00AC31F8">
          <w:rPr>
            <w:noProof/>
            <w:webHidden/>
            <w:lang w:val="en-GB"/>
          </w:rPr>
        </w:r>
        <w:r w:rsidR="00AC5BAE" w:rsidRPr="00AC31F8">
          <w:rPr>
            <w:noProof/>
            <w:webHidden/>
            <w:lang w:val="en-GB"/>
          </w:rPr>
          <w:fldChar w:fldCharType="separate"/>
        </w:r>
        <w:r w:rsidR="00AC5BAE" w:rsidRPr="00AC31F8">
          <w:rPr>
            <w:noProof/>
            <w:webHidden/>
            <w:lang w:val="en-GB"/>
          </w:rPr>
          <w:t>17</w:t>
        </w:r>
        <w:r w:rsidR="00AC5BAE" w:rsidRPr="00AC31F8">
          <w:rPr>
            <w:noProof/>
            <w:webHidden/>
            <w:lang w:val="en-GB"/>
          </w:rPr>
          <w:fldChar w:fldCharType="end"/>
        </w:r>
      </w:hyperlink>
    </w:p>
    <w:p w14:paraId="6A5A0D29" w14:textId="327F33A5" w:rsidR="00AC5BAE" w:rsidRPr="00AC31F8" w:rsidRDefault="003D1F1E">
      <w:pPr>
        <w:pStyle w:val="TableofFigures"/>
        <w:tabs>
          <w:tab w:val="right" w:leader="dot" w:pos="9628"/>
        </w:tabs>
        <w:rPr>
          <w:rFonts w:asciiTheme="minorHAnsi" w:eastAsiaTheme="minorEastAsia" w:hAnsiTheme="minorHAnsi" w:cstheme="minorBidi"/>
          <w:noProof/>
          <w:szCs w:val="22"/>
          <w:lang w:val="en-GB" w:eastAsia="en-GB"/>
        </w:rPr>
      </w:pPr>
      <w:hyperlink w:anchor="_Toc46237513" w:history="1">
        <w:r w:rsidR="00AC5BAE" w:rsidRPr="00AC31F8">
          <w:rPr>
            <w:rStyle w:val="Hyperlink"/>
            <w:noProof/>
            <w:lang w:val="en-GB"/>
          </w:rPr>
          <w:t>Figure 6: The three BDD practices (Nagy &amp; Rose, 2018, p. 20)</w:t>
        </w:r>
        <w:r w:rsidR="00AC5BAE" w:rsidRPr="00AC31F8">
          <w:rPr>
            <w:noProof/>
            <w:webHidden/>
            <w:lang w:val="en-GB"/>
          </w:rPr>
          <w:tab/>
        </w:r>
        <w:r w:rsidR="00AC5BAE" w:rsidRPr="00AC31F8">
          <w:rPr>
            <w:noProof/>
            <w:webHidden/>
            <w:lang w:val="en-GB"/>
          </w:rPr>
          <w:fldChar w:fldCharType="begin"/>
        </w:r>
        <w:r w:rsidR="00AC5BAE" w:rsidRPr="00AC31F8">
          <w:rPr>
            <w:noProof/>
            <w:webHidden/>
            <w:lang w:val="en-GB"/>
          </w:rPr>
          <w:instrText xml:space="preserve"> PAGEREF _Toc46237513 \h </w:instrText>
        </w:r>
        <w:r w:rsidR="00AC5BAE" w:rsidRPr="00AC31F8">
          <w:rPr>
            <w:noProof/>
            <w:webHidden/>
            <w:lang w:val="en-GB"/>
          </w:rPr>
        </w:r>
        <w:r w:rsidR="00AC5BAE" w:rsidRPr="00AC31F8">
          <w:rPr>
            <w:noProof/>
            <w:webHidden/>
            <w:lang w:val="en-GB"/>
          </w:rPr>
          <w:fldChar w:fldCharType="separate"/>
        </w:r>
        <w:r w:rsidR="00AC5BAE" w:rsidRPr="00AC31F8">
          <w:rPr>
            <w:noProof/>
            <w:webHidden/>
            <w:lang w:val="en-GB"/>
          </w:rPr>
          <w:t>19</w:t>
        </w:r>
        <w:r w:rsidR="00AC5BAE" w:rsidRPr="00AC31F8">
          <w:rPr>
            <w:noProof/>
            <w:webHidden/>
            <w:lang w:val="en-GB"/>
          </w:rPr>
          <w:fldChar w:fldCharType="end"/>
        </w:r>
      </w:hyperlink>
    </w:p>
    <w:p w14:paraId="1BB7CBBE" w14:textId="4B6BF53E" w:rsidR="00AC5BAE" w:rsidRPr="00AC31F8" w:rsidRDefault="003D1F1E">
      <w:pPr>
        <w:pStyle w:val="TableofFigures"/>
        <w:tabs>
          <w:tab w:val="right" w:leader="dot" w:pos="9628"/>
        </w:tabs>
        <w:rPr>
          <w:rFonts w:asciiTheme="minorHAnsi" w:eastAsiaTheme="minorEastAsia" w:hAnsiTheme="minorHAnsi" w:cstheme="minorBidi"/>
          <w:noProof/>
          <w:szCs w:val="22"/>
          <w:lang w:val="en-GB" w:eastAsia="en-GB"/>
        </w:rPr>
      </w:pPr>
      <w:hyperlink w:anchor="_Toc46237514" w:history="1">
        <w:r w:rsidR="00AC5BAE" w:rsidRPr="00AC31F8">
          <w:rPr>
            <w:rStyle w:val="Hyperlink"/>
            <w:noProof/>
            <w:lang w:val="en-GB"/>
          </w:rPr>
          <w:t>Figure 7: BDD Process according to Nagy &amp; Rose (2018, pp. 56-61)</w:t>
        </w:r>
        <w:r w:rsidR="00AC5BAE" w:rsidRPr="00AC31F8">
          <w:rPr>
            <w:noProof/>
            <w:webHidden/>
            <w:lang w:val="en-GB"/>
          </w:rPr>
          <w:tab/>
        </w:r>
        <w:r w:rsidR="00AC5BAE" w:rsidRPr="00AC31F8">
          <w:rPr>
            <w:noProof/>
            <w:webHidden/>
            <w:lang w:val="en-GB"/>
          </w:rPr>
          <w:fldChar w:fldCharType="begin"/>
        </w:r>
        <w:r w:rsidR="00AC5BAE" w:rsidRPr="00AC31F8">
          <w:rPr>
            <w:noProof/>
            <w:webHidden/>
            <w:lang w:val="en-GB"/>
          </w:rPr>
          <w:instrText xml:space="preserve"> PAGEREF _Toc46237514 \h </w:instrText>
        </w:r>
        <w:r w:rsidR="00AC5BAE" w:rsidRPr="00AC31F8">
          <w:rPr>
            <w:noProof/>
            <w:webHidden/>
            <w:lang w:val="en-GB"/>
          </w:rPr>
        </w:r>
        <w:r w:rsidR="00AC5BAE" w:rsidRPr="00AC31F8">
          <w:rPr>
            <w:noProof/>
            <w:webHidden/>
            <w:lang w:val="en-GB"/>
          </w:rPr>
          <w:fldChar w:fldCharType="separate"/>
        </w:r>
        <w:r w:rsidR="00AC5BAE" w:rsidRPr="00AC31F8">
          <w:rPr>
            <w:noProof/>
            <w:webHidden/>
            <w:lang w:val="en-GB"/>
          </w:rPr>
          <w:t>20</w:t>
        </w:r>
        <w:r w:rsidR="00AC5BAE" w:rsidRPr="00AC31F8">
          <w:rPr>
            <w:noProof/>
            <w:webHidden/>
            <w:lang w:val="en-GB"/>
          </w:rPr>
          <w:fldChar w:fldCharType="end"/>
        </w:r>
      </w:hyperlink>
    </w:p>
    <w:p w14:paraId="750FF670" w14:textId="6AB14F1F" w:rsidR="00AC5BAE" w:rsidRPr="00AC31F8" w:rsidRDefault="003D1F1E">
      <w:pPr>
        <w:pStyle w:val="TableofFigures"/>
        <w:tabs>
          <w:tab w:val="right" w:leader="dot" w:pos="9628"/>
        </w:tabs>
        <w:rPr>
          <w:rFonts w:asciiTheme="minorHAnsi" w:eastAsiaTheme="minorEastAsia" w:hAnsiTheme="minorHAnsi" w:cstheme="minorBidi"/>
          <w:noProof/>
          <w:szCs w:val="22"/>
          <w:lang w:val="en-GB" w:eastAsia="en-GB"/>
        </w:rPr>
      </w:pPr>
      <w:hyperlink w:anchor="_Toc46237515" w:history="1">
        <w:r w:rsidR="00AC5BAE" w:rsidRPr="00AC31F8">
          <w:rPr>
            <w:rStyle w:val="Hyperlink"/>
            <w:noProof/>
            <w:lang w:val="en-GB"/>
          </w:rPr>
          <w:t>Figure 8: Activities within the BDD discovery step according to Nagy &amp; Rose (2018).</w:t>
        </w:r>
        <w:r w:rsidR="00AC5BAE" w:rsidRPr="00AC31F8">
          <w:rPr>
            <w:noProof/>
            <w:webHidden/>
            <w:lang w:val="en-GB"/>
          </w:rPr>
          <w:tab/>
        </w:r>
        <w:r w:rsidR="00AC5BAE" w:rsidRPr="00AC31F8">
          <w:rPr>
            <w:noProof/>
            <w:webHidden/>
            <w:lang w:val="en-GB"/>
          </w:rPr>
          <w:fldChar w:fldCharType="begin"/>
        </w:r>
        <w:r w:rsidR="00AC5BAE" w:rsidRPr="00AC31F8">
          <w:rPr>
            <w:noProof/>
            <w:webHidden/>
            <w:lang w:val="en-GB"/>
          </w:rPr>
          <w:instrText xml:space="preserve"> PAGEREF _Toc46237515 \h </w:instrText>
        </w:r>
        <w:r w:rsidR="00AC5BAE" w:rsidRPr="00AC31F8">
          <w:rPr>
            <w:noProof/>
            <w:webHidden/>
            <w:lang w:val="en-GB"/>
          </w:rPr>
        </w:r>
        <w:r w:rsidR="00AC5BAE" w:rsidRPr="00AC31F8">
          <w:rPr>
            <w:noProof/>
            <w:webHidden/>
            <w:lang w:val="en-GB"/>
          </w:rPr>
          <w:fldChar w:fldCharType="separate"/>
        </w:r>
        <w:r w:rsidR="00AC5BAE" w:rsidRPr="00AC31F8">
          <w:rPr>
            <w:noProof/>
            <w:webHidden/>
            <w:lang w:val="en-GB"/>
          </w:rPr>
          <w:t>21</w:t>
        </w:r>
        <w:r w:rsidR="00AC5BAE" w:rsidRPr="00AC31F8">
          <w:rPr>
            <w:noProof/>
            <w:webHidden/>
            <w:lang w:val="en-GB"/>
          </w:rPr>
          <w:fldChar w:fldCharType="end"/>
        </w:r>
      </w:hyperlink>
    </w:p>
    <w:p w14:paraId="006E0C4B" w14:textId="580DE182" w:rsidR="00AC5BAE" w:rsidRPr="00AC31F8" w:rsidRDefault="003D1F1E">
      <w:pPr>
        <w:pStyle w:val="TableofFigures"/>
        <w:tabs>
          <w:tab w:val="right" w:leader="dot" w:pos="9628"/>
        </w:tabs>
        <w:rPr>
          <w:rFonts w:asciiTheme="minorHAnsi" w:eastAsiaTheme="minorEastAsia" w:hAnsiTheme="minorHAnsi" w:cstheme="minorBidi"/>
          <w:noProof/>
          <w:szCs w:val="22"/>
          <w:lang w:val="en-GB" w:eastAsia="en-GB"/>
        </w:rPr>
      </w:pPr>
      <w:hyperlink w:anchor="_Toc46237516" w:history="1">
        <w:r w:rsidR="00AC5BAE" w:rsidRPr="00AC31F8">
          <w:rPr>
            <w:rStyle w:val="Hyperlink"/>
            <w:noProof/>
            <w:lang w:val="en-GB"/>
          </w:rPr>
          <w:t>Figure 9: Example Map - structure and colour codes (Wynne, n.d.)</w:t>
        </w:r>
        <w:r w:rsidR="00AC5BAE" w:rsidRPr="00AC31F8">
          <w:rPr>
            <w:noProof/>
            <w:webHidden/>
            <w:lang w:val="en-GB"/>
          </w:rPr>
          <w:tab/>
        </w:r>
        <w:r w:rsidR="00AC5BAE" w:rsidRPr="00AC31F8">
          <w:rPr>
            <w:noProof/>
            <w:webHidden/>
            <w:lang w:val="en-GB"/>
          </w:rPr>
          <w:fldChar w:fldCharType="begin"/>
        </w:r>
        <w:r w:rsidR="00AC5BAE" w:rsidRPr="00AC31F8">
          <w:rPr>
            <w:noProof/>
            <w:webHidden/>
            <w:lang w:val="en-GB"/>
          </w:rPr>
          <w:instrText xml:space="preserve"> PAGEREF _Toc46237516 \h </w:instrText>
        </w:r>
        <w:r w:rsidR="00AC5BAE" w:rsidRPr="00AC31F8">
          <w:rPr>
            <w:noProof/>
            <w:webHidden/>
            <w:lang w:val="en-GB"/>
          </w:rPr>
        </w:r>
        <w:r w:rsidR="00AC5BAE" w:rsidRPr="00AC31F8">
          <w:rPr>
            <w:noProof/>
            <w:webHidden/>
            <w:lang w:val="en-GB"/>
          </w:rPr>
          <w:fldChar w:fldCharType="separate"/>
        </w:r>
        <w:r w:rsidR="00AC5BAE" w:rsidRPr="00AC31F8">
          <w:rPr>
            <w:noProof/>
            <w:webHidden/>
            <w:lang w:val="en-GB"/>
          </w:rPr>
          <w:t>22</w:t>
        </w:r>
        <w:r w:rsidR="00AC5BAE" w:rsidRPr="00AC31F8">
          <w:rPr>
            <w:noProof/>
            <w:webHidden/>
            <w:lang w:val="en-GB"/>
          </w:rPr>
          <w:fldChar w:fldCharType="end"/>
        </w:r>
      </w:hyperlink>
    </w:p>
    <w:p w14:paraId="18DA586A" w14:textId="02062F9B" w:rsidR="00AC5BAE" w:rsidRPr="00AC31F8" w:rsidRDefault="003D1F1E">
      <w:pPr>
        <w:pStyle w:val="TableofFigures"/>
        <w:tabs>
          <w:tab w:val="right" w:leader="dot" w:pos="9628"/>
        </w:tabs>
        <w:rPr>
          <w:rFonts w:asciiTheme="minorHAnsi" w:eastAsiaTheme="minorEastAsia" w:hAnsiTheme="minorHAnsi" w:cstheme="minorBidi"/>
          <w:noProof/>
          <w:szCs w:val="22"/>
          <w:lang w:val="en-GB" w:eastAsia="en-GB"/>
        </w:rPr>
      </w:pPr>
      <w:hyperlink w:anchor="_Toc46237517" w:history="1">
        <w:r w:rsidR="00AC5BAE" w:rsidRPr="00AC31F8">
          <w:rPr>
            <w:rStyle w:val="Hyperlink"/>
            <w:noProof/>
            <w:lang w:val="en-GB"/>
          </w:rPr>
          <w:t>Figure 10: Activities within the BDD formulation step according to Nagy &amp; Rose (2018)</w:t>
        </w:r>
        <w:r w:rsidR="00AC5BAE" w:rsidRPr="00AC31F8">
          <w:rPr>
            <w:noProof/>
            <w:webHidden/>
            <w:lang w:val="en-GB"/>
          </w:rPr>
          <w:tab/>
        </w:r>
        <w:r w:rsidR="00AC5BAE" w:rsidRPr="00AC31F8">
          <w:rPr>
            <w:noProof/>
            <w:webHidden/>
            <w:lang w:val="en-GB"/>
          </w:rPr>
          <w:fldChar w:fldCharType="begin"/>
        </w:r>
        <w:r w:rsidR="00AC5BAE" w:rsidRPr="00AC31F8">
          <w:rPr>
            <w:noProof/>
            <w:webHidden/>
            <w:lang w:val="en-GB"/>
          </w:rPr>
          <w:instrText xml:space="preserve"> PAGEREF _Toc46237517 \h </w:instrText>
        </w:r>
        <w:r w:rsidR="00AC5BAE" w:rsidRPr="00AC31F8">
          <w:rPr>
            <w:noProof/>
            <w:webHidden/>
            <w:lang w:val="en-GB"/>
          </w:rPr>
        </w:r>
        <w:r w:rsidR="00AC5BAE" w:rsidRPr="00AC31F8">
          <w:rPr>
            <w:noProof/>
            <w:webHidden/>
            <w:lang w:val="en-GB"/>
          </w:rPr>
          <w:fldChar w:fldCharType="separate"/>
        </w:r>
        <w:r w:rsidR="00AC5BAE" w:rsidRPr="00AC31F8">
          <w:rPr>
            <w:noProof/>
            <w:webHidden/>
            <w:lang w:val="en-GB"/>
          </w:rPr>
          <w:t>23</w:t>
        </w:r>
        <w:r w:rsidR="00AC5BAE" w:rsidRPr="00AC31F8">
          <w:rPr>
            <w:noProof/>
            <w:webHidden/>
            <w:lang w:val="en-GB"/>
          </w:rPr>
          <w:fldChar w:fldCharType="end"/>
        </w:r>
      </w:hyperlink>
    </w:p>
    <w:p w14:paraId="0B7E92B5" w14:textId="01C8F262" w:rsidR="00AC5BAE" w:rsidRPr="00AC31F8" w:rsidRDefault="003D1F1E">
      <w:pPr>
        <w:pStyle w:val="TableofFigures"/>
        <w:tabs>
          <w:tab w:val="right" w:leader="dot" w:pos="9628"/>
        </w:tabs>
        <w:rPr>
          <w:rFonts w:asciiTheme="minorHAnsi" w:eastAsiaTheme="minorEastAsia" w:hAnsiTheme="minorHAnsi" w:cstheme="minorBidi"/>
          <w:noProof/>
          <w:szCs w:val="22"/>
          <w:lang w:val="en-GB" w:eastAsia="en-GB"/>
        </w:rPr>
      </w:pPr>
      <w:hyperlink w:anchor="_Toc46237518" w:history="1">
        <w:r w:rsidR="00AC5BAE" w:rsidRPr="00AC31F8">
          <w:rPr>
            <w:rStyle w:val="Hyperlink"/>
            <w:noProof/>
            <w:lang w:val="en-GB"/>
          </w:rPr>
          <w:t>Figure 11: Example of a Scenario with the Given-When-Then structure from Kamil Nicieja (2018, p.43)</w:t>
        </w:r>
        <w:r w:rsidR="00AC5BAE" w:rsidRPr="00AC31F8">
          <w:rPr>
            <w:noProof/>
            <w:webHidden/>
            <w:lang w:val="en-GB"/>
          </w:rPr>
          <w:tab/>
        </w:r>
        <w:r w:rsidR="00AC5BAE" w:rsidRPr="00AC31F8">
          <w:rPr>
            <w:noProof/>
            <w:webHidden/>
            <w:lang w:val="en-GB"/>
          </w:rPr>
          <w:fldChar w:fldCharType="begin"/>
        </w:r>
        <w:r w:rsidR="00AC5BAE" w:rsidRPr="00AC31F8">
          <w:rPr>
            <w:noProof/>
            <w:webHidden/>
            <w:lang w:val="en-GB"/>
          </w:rPr>
          <w:instrText xml:space="preserve"> PAGEREF _Toc46237518 \h </w:instrText>
        </w:r>
        <w:r w:rsidR="00AC5BAE" w:rsidRPr="00AC31F8">
          <w:rPr>
            <w:noProof/>
            <w:webHidden/>
            <w:lang w:val="en-GB"/>
          </w:rPr>
        </w:r>
        <w:r w:rsidR="00AC5BAE" w:rsidRPr="00AC31F8">
          <w:rPr>
            <w:noProof/>
            <w:webHidden/>
            <w:lang w:val="en-GB"/>
          </w:rPr>
          <w:fldChar w:fldCharType="separate"/>
        </w:r>
        <w:r w:rsidR="00AC5BAE" w:rsidRPr="00AC31F8">
          <w:rPr>
            <w:noProof/>
            <w:webHidden/>
            <w:lang w:val="en-GB"/>
          </w:rPr>
          <w:t>23</w:t>
        </w:r>
        <w:r w:rsidR="00AC5BAE" w:rsidRPr="00AC31F8">
          <w:rPr>
            <w:noProof/>
            <w:webHidden/>
            <w:lang w:val="en-GB"/>
          </w:rPr>
          <w:fldChar w:fldCharType="end"/>
        </w:r>
      </w:hyperlink>
    </w:p>
    <w:p w14:paraId="11CEF193" w14:textId="5D26D60A" w:rsidR="00AC5BAE" w:rsidRPr="00AC31F8" w:rsidRDefault="003D1F1E">
      <w:pPr>
        <w:pStyle w:val="TableofFigures"/>
        <w:tabs>
          <w:tab w:val="right" w:leader="dot" w:pos="9628"/>
        </w:tabs>
        <w:rPr>
          <w:rFonts w:asciiTheme="minorHAnsi" w:eastAsiaTheme="minorEastAsia" w:hAnsiTheme="minorHAnsi" w:cstheme="minorBidi"/>
          <w:noProof/>
          <w:szCs w:val="22"/>
          <w:lang w:val="en-GB" w:eastAsia="en-GB"/>
        </w:rPr>
      </w:pPr>
      <w:hyperlink w:anchor="_Toc46237519" w:history="1">
        <w:r w:rsidR="00AC5BAE" w:rsidRPr="00AC31F8">
          <w:rPr>
            <w:rStyle w:val="Hyperlink"/>
            <w:noProof/>
            <w:lang w:val="en-GB"/>
          </w:rPr>
          <w:t>Figure 12: Example of a Scenario with the ‘And’ keyword from Kamil Nicieja (2018, p.53).</w:t>
        </w:r>
        <w:r w:rsidR="00AC5BAE" w:rsidRPr="00AC31F8">
          <w:rPr>
            <w:noProof/>
            <w:webHidden/>
            <w:lang w:val="en-GB"/>
          </w:rPr>
          <w:tab/>
        </w:r>
        <w:r w:rsidR="00AC5BAE" w:rsidRPr="00AC31F8">
          <w:rPr>
            <w:noProof/>
            <w:webHidden/>
            <w:lang w:val="en-GB"/>
          </w:rPr>
          <w:fldChar w:fldCharType="begin"/>
        </w:r>
        <w:r w:rsidR="00AC5BAE" w:rsidRPr="00AC31F8">
          <w:rPr>
            <w:noProof/>
            <w:webHidden/>
            <w:lang w:val="en-GB"/>
          </w:rPr>
          <w:instrText xml:space="preserve"> PAGEREF _Toc46237519 \h </w:instrText>
        </w:r>
        <w:r w:rsidR="00AC5BAE" w:rsidRPr="00AC31F8">
          <w:rPr>
            <w:noProof/>
            <w:webHidden/>
            <w:lang w:val="en-GB"/>
          </w:rPr>
        </w:r>
        <w:r w:rsidR="00AC5BAE" w:rsidRPr="00AC31F8">
          <w:rPr>
            <w:noProof/>
            <w:webHidden/>
            <w:lang w:val="en-GB"/>
          </w:rPr>
          <w:fldChar w:fldCharType="separate"/>
        </w:r>
        <w:r w:rsidR="00AC5BAE" w:rsidRPr="00AC31F8">
          <w:rPr>
            <w:noProof/>
            <w:webHidden/>
            <w:lang w:val="en-GB"/>
          </w:rPr>
          <w:t>24</w:t>
        </w:r>
        <w:r w:rsidR="00AC5BAE" w:rsidRPr="00AC31F8">
          <w:rPr>
            <w:noProof/>
            <w:webHidden/>
            <w:lang w:val="en-GB"/>
          </w:rPr>
          <w:fldChar w:fldCharType="end"/>
        </w:r>
      </w:hyperlink>
    </w:p>
    <w:p w14:paraId="4B165EFE" w14:textId="288F7143" w:rsidR="00AC5BAE" w:rsidRPr="00AC31F8" w:rsidRDefault="003D1F1E">
      <w:pPr>
        <w:pStyle w:val="TableofFigures"/>
        <w:tabs>
          <w:tab w:val="right" w:leader="dot" w:pos="9628"/>
        </w:tabs>
        <w:rPr>
          <w:rFonts w:asciiTheme="minorHAnsi" w:eastAsiaTheme="minorEastAsia" w:hAnsiTheme="minorHAnsi" w:cstheme="minorBidi"/>
          <w:noProof/>
          <w:szCs w:val="22"/>
          <w:lang w:val="en-GB" w:eastAsia="en-GB"/>
        </w:rPr>
      </w:pPr>
      <w:hyperlink w:anchor="_Toc46237520" w:history="1">
        <w:r w:rsidR="00AC5BAE" w:rsidRPr="00AC31F8">
          <w:rPr>
            <w:rStyle w:val="Hyperlink"/>
            <w:noProof/>
            <w:lang w:val="en-GB"/>
          </w:rPr>
          <w:t>Figure 13: Example of a keyword and a step from Kamil Nicieja (2018, p.44)</w:t>
        </w:r>
        <w:r w:rsidR="00AC5BAE" w:rsidRPr="00AC31F8">
          <w:rPr>
            <w:noProof/>
            <w:webHidden/>
            <w:lang w:val="en-GB"/>
          </w:rPr>
          <w:tab/>
        </w:r>
        <w:r w:rsidR="00AC5BAE" w:rsidRPr="00AC31F8">
          <w:rPr>
            <w:noProof/>
            <w:webHidden/>
            <w:lang w:val="en-GB"/>
          </w:rPr>
          <w:fldChar w:fldCharType="begin"/>
        </w:r>
        <w:r w:rsidR="00AC5BAE" w:rsidRPr="00AC31F8">
          <w:rPr>
            <w:noProof/>
            <w:webHidden/>
            <w:lang w:val="en-GB"/>
          </w:rPr>
          <w:instrText xml:space="preserve"> PAGEREF _Toc46237520 \h </w:instrText>
        </w:r>
        <w:r w:rsidR="00AC5BAE" w:rsidRPr="00AC31F8">
          <w:rPr>
            <w:noProof/>
            <w:webHidden/>
            <w:lang w:val="en-GB"/>
          </w:rPr>
        </w:r>
        <w:r w:rsidR="00AC5BAE" w:rsidRPr="00AC31F8">
          <w:rPr>
            <w:noProof/>
            <w:webHidden/>
            <w:lang w:val="en-GB"/>
          </w:rPr>
          <w:fldChar w:fldCharType="separate"/>
        </w:r>
        <w:r w:rsidR="00AC5BAE" w:rsidRPr="00AC31F8">
          <w:rPr>
            <w:noProof/>
            <w:webHidden/>
            <w:lang w:val="en-GB"/>
          </w:rPr>
          <w:t>24</w:t>
        </w:r>
        <w:r w:rsidR="00AC5BAE" w:rsidRPr="00AC31F8">
          <w:rPr>
            <w:noProof/>
            <w:webHidden/>
            <w:lang w:val="en-GB"/>
          </w:rPr>
          <w:fldChar w:fldCharType="end"/>
        </w:r>
      </w:hyperlink>
    </w:p>
    <w:p w14:paraId="34471C84" w14:textId="5A9AAEF6" w:rsidR="00AC5BAE" w:rsidRPr="00AC31F8" w:rsidRDefault="003D1F1E">
      <w:pPr>
        <w:pStyle w:val="TableofFigures"/>
        <w:tabs>
          <w:tab w:val="right" w:leader="dot" w:pos="9628"/>
        </w:tabs>
        <w:rPr>
          <w:rFonts w:asciiTheme="minorHAnsi" w:eastAsiaTheme="minorEastAsia" w:hAnsiTheme="minorHAnsi" w:cstheme="minorBidi"/>
          <w:noProof/>
          <w:szCs w:val="22"/>
          <w:lang w:val="en-GB" w:eastAsia="en-GB"/>
        </w:rPr>
      </w:pPr>
      <w:hyperlink w:anchor="_Toc46237521" w:history="1">
        <w:r w:rsidR="00AC5BAE" w:rsidRPr="00AC31F8">
          <w:rPr>
            <w:rStyle w:val="Hyperlink"/>
            <w:noProof/>
            <w:lang w:val="en-GB"/>
          </w:rPr>
          <w:t>Figure 14: Example of a Scenario outline from Kamil Nicieja (Nicieja, 2018, p.86)</w:t>
        </w:r>
        <w:r w:rsidR="00AC5BAE" w:rsidRPr="00AC31F8">
          <w:rPr>
            <w:noProof/>
            <w:webHidden/>
            <w:lang w:val="en-GB"/>
          </w:rPr>
          <w:tab/>
        </w:r>
        <w:r w:rsidR="00AC5BAE" w:rsidRPr="00AC31F8">
          <w:rPr>
            <w:noProof/>
            <w:webHidden/>
            <w:lang w:val="en-GB"/>
          </w:rPr>
          <w:fldChar w:fldCharType="begin"/>
        </w:r>
        <w:r w:rsidR="00AC5BAE" w:rsidRPr="00AC31F8">
          <w:rPr>
            <w:noProof/>
            <w:webHidden/>
            <w:lang w:val="en-GB"/>
          </w:rPr>
          <w:instrText xml:space="preserve"> PAGEREF _Toc46237521 \h </w:instrText>
        </w:r>
        <w:r w:rsidR="00AC5BAE" w:rsidRPr="00AC31F8">
          <w:rPr>
            <w:noProof/>
            <w:webHidden/>
            <w:lang w:val="en-GB"/>
          </w:rPr>
        </w:r>
        <w:r w:rsidR="00AC5BAE" w:rsidRPr="00AC31F8">
          <w:rPr>
            <w:noProof/>
            <w:webHidden/>
            <w:lang w:val="en-GB"/>
          </w:rPr>
          <w:fldChar w:fldCharType="separate"/>
        </w:r>
        <w:r w:rsidR="00AC5BAE" w:rsidRPr="00AC31F8">
          <w:rPr>
            <w:noProof/>
            <w:webHidden/>
            <w:lang w:val="en-GB"/>
          </w:rPr>
          <w:t>25</w:t>
        </w:r>
        <w:r w:rsidR="00AC5BAE" w:rsidRPr="00AC31F8">
          <w:rPr>
            <w:noProof/>
            <w:webHidden/>
            <w:lang w:val="en-GB"/>
          </w:rPr>
          <w:fldChar w:fldCharType="end"/>
        </w:r>
      </w:hyperlink>
    </w:p>
    <w:p w14:paraId="271DB4D8" w14:textId="1CCBAD1E" w:rsidR="00AC5BAE" w:rsidRPr="00AC31F8" w:rsidRDefault="003D1F1E">
      <w:pPr>
        <w:pStyle w:val="TableofFigures"/>
        <w:tabs>
          <w:tab w:val="right" w:leader="dot" w:pos="9628"/>
        </w:tabs>
        <w:rPr>
          <w:rFonts w:asciiTheme="minorHAnsi" w:eastAsiaTheme="minorEastAsia" w:hAnsiTheme="minorHAnsi" w:cstheme="minorBidi"/>
          <w:noProof/>
          <w:szCs w:val="22"/>
          <w:lang w:val="en-GB" w:eastAsia="en-GB"/>
        </w:rPr>
      </w:pPr>
      <w:hyperlink w:anchor="_Toc46237522" w:history="1">
        <w:r w:rsidR="00AC5BAE" w:rsidRPr="00AC31F8">
          <w:rPr>
            <w:rStyle w:val="Hyperlink"/>
            <w:noProof/>
            <w:lang w:val="en-GB"/>
          </w:rPr>
          <w:t>Figure 15: Example of a feature file with one scenario from Kamil Nicieja (2018, p.34)</w:t>
        </w:r>
        <w:r w:rsidR="00AC5BAE" w:rsidRPr="00AC31F8">
          <w:rPr>
            <w:noProof/>
            <w:webHidden/>
            <w:lang w:val="en-GB"/>
          </w:rPr>
          <w:tab/>
        </w:r>
        <w:r w:rsidR="00AC5BAE" w:rsidRPr="00AC31F8">
          <w:rPr>
            <w:noProof/>
            <w:webHidden/>
            <w:lang w:val="en-GB"/>
          </w:rPr>
          <w:fldChar w:fldCharType="begin"/>
        </w:r>
        <w:r w:rsidR="00AC5BAE" w:rsidRPr="00AC31F8">
          <w:rPr>
            <w:noProof/>
            <w:webHidden/>
            <w:lang w:val="en-GB"/>
          </w:rPr>
          <w:instrText xml:space="preserve"> PAGEREF _Toc46237522 \h </w:instrText>
        </w:r>
        <w:r w:rsidR="00AC5BAE" w:rsidRPr="00AC31F8">
          <w:rPr>
            <w:noProof/>
            <w:webHidden/>
            <w:lang w:val="en-GB"/>
          </w:rPr>
        </w:r>
        <w:r w:rsidR="00AC5BAE" w:rsidRPr="00AC31F8">
          <w:rPr>
            <w:noProof/>
            <w:webHidden/>
            <w:lang w:val="en-GB"/>
          </w:rPr>
          <w:fldChar w:fldCharType="separate"/>
        </w:r>
        <w:r w:rsidR="00AC5BAE" w:rsidRPr="00AC31F8">
          <w:rPr>
            <w:noProof/>
            <w:webHidden/>
            <w:lang w:val="en-GB"/>
          </w:rPr>
          <w:t>25</w:t>
        </w:r>
        <w:r w:rsidR="00AC5BAE" w:rsidRPr="00AC31F8">
          <w:rPr>
            <w:noProof/>
            <w:webHidden/>
            <w:lang w:val="en-GB"/>
          </w:rPr>
          <w:fldChar w:fldCharType="end"/>
        </w:r>
      </w:hyperlink>
    </w:p>
    <w:p w14:paraId="39AF817C" w14:textId="17F3404D" w:rsidR="00AC5BAE" w:rsidRPr="00AC31F8" w:rsidRDefault="003D1F1E">
      <w:pPr>
        <w:pStyle w:val="TableofFigures"/>
        <w:tabs>
          <w:tab w:val="right" w:leader="dot" w:pos="9628"/>
        </w:tabs>
        <w:rPr>
          <w:rFonts w:asciiTheme="minorHAnsi" w:eastAsiaTheme="minorEastAsia" w:hAnsiTheme="minorHAnsi" w:cstheme="minorBidi"/>
          <w:noProof/>
          <w:szCs w:val="22"/>
          <w:lang w:val="en-GB" w:eastAsia="en-GB"/>
        </w:rPr>
      </w:pPr>
      <w:hyperlink w:anchor="_Toc46237523" w:history="1">
        <w:r w:rsidR="00AC5BAE" w:rsidRPr="00AC31F8">
          <w:rPr>
            <w:rStyle w:val="Hyperlink"/>
            <w:noProof/>
            <w:lang w:val="en-GB"/>
          </w:rPr>
          <w:t>Figure 16: Example of a Specification brief from Kamil Nicieja (2018, p.39)</w:t>
        </w:r>
        <w:r w:rsidR="00AC5BAE" w:rsidRPr="00AC31F8">
          <w:rPr>
            <w:noProof/>
            <w:webHidden/>
            <w:lang w:val="en-GB"/>
          </w:rPr>
          <w:tab/>
        </w:r>
        <w:r w:rsidR="00AC5BAE" w:rsidRPr="00AC31F8">
          <w:rPr>
            <w:noProof/>
            <w:webHidden/>
            <w:lang w:val="en-GB"/>
          </w:rPr>
          <w:fldChar w:fldCharType="begin"/>
        </w:r>
        <w:r w:rsidR="00AC5BAE" w:rsidRPr="00AC31F8">
          <w:rPr>
            <w:noProof/>
            <w:webHidden/>
            <w:lang w:val="en-GB"/>
          </w:rPr>
          <w:instrText xml:space="preserve"> PAGEREF _Toc46237523 \h </w:instrText>
        </w:r>
        <w:r w:rsidR="00AC5BAE" w:rsidRPr="00AC31F8">
          <w:rPr>
            <w:noProof/>
            <w:webHidden/>
            <w:lang w:val="en-GB"/>
          </w:rPr>
        </w:r>
        <w:r w:rsidR="00AC5BAE" w:rsidRPr="00AC31F8">
          <w:rPr>
            <w:noProof/>
            <w:webHidden/>
            <w:lang w:val="en-GB"/>
          </w:rPr>
          <w:fldChar w:fldCharType="separate"/>
        </w:r>
        <w:r w:rsidR="00AC5BAE" w:rsidRPr="00AC31F8">
          <w:rPr>
            <w:noProof/>
            <w:webHidden/>
            <w:lang w:val="en-GB"/>
          </w:rPr>
          <w:t>26</w:t>
        </w:r>
        <w:r w:rsidR="00AC5BAE" w:rsidRPr="00AC31F8">
          <w:rPr>
            <w:noProof/>
            <w:webHidden/>
            <w:lang w:val="en-GB"/>
          </w:rPr>
          <w:fldChar w:fldCharType="end"/>
        </w:r>
      </w:hyperlink>
    </w:p>
    <w:p w14:paraId="1D0742AC" w14:textId="4AC4DA70" w:rsidR="00AC5BAE" w:rsidRPr="00AC31F8" w:rsidRDefault="003D1F1E">
      <w:pPr>
        <w:pStyle w:val="TableofFigures"/>
        <w:tabs>
          <w:tab w:val="right" w:leader="dot" w:pos="9628"/>
        </w:tabs>
        <w:rPr>
          <w:rFonts w:asciiTheme="minorHAnsi" w:eastAsiaTheme="minorEastAsia" w:hAnsiTheme="minorHAnsi" w:cstheme="minorBidi"/>
          <w:noProof/>
          <w:szCs w:val="22"/>
          <w:lang w:val="en-GB" w:eastAsia="en-GB"/>
        </w:rPr>
      </w:pPr>
      <w:hyperlink w:anchor="_Toc46237524" w:history="1">
        <w:r w:rsidR="00AC5BAE" w:rsidRPr="00AC31F8">
          <w:rPr>
            <w:rStyle w:val="Hyperlink"/>
            <w:noProof/>
            <w:lang w:val="en-GB"/>
          </w:rPr>
          <w:t>Figure 17: StepDef der ein Scenario Step in Gherkin automatisiert</w:t>
        </w:r>
        <w:r w:rsidR="00AC5BAE" w:rsidRPr="00AC31F8">
          <w:rPr>
            <w:noProof/>
            <w:webHidden/>
            <w:lang w:val="en-GB"/>
          </w:rPr>
          <w:tab/>
        </w:r>
        <w:r w:rsidR="00AC5BAE" w:rsidRPr="00AC31F8">
          <w:rPr>
            <w:noProof/>
            <w:webHidden/>
            <w:lang w:val="en-GB"/>
          </w:rPr>
          <w:fldChar w:fldCharType="begin"/>
        </w:r>
        <w:r w:rsidR="00AC5BAE" w:rsidRPr="00AC31F8">
          <w:rPr>
            <w:noProof/>
            <w:webHidden/>
            <w:lang w:val="en-GB"/>
          </w:rPr>
          <w:instrText xml:space="preserve"> PAGEREF _Toc46237524 \h </w:instrText>
        </w:r>
        <w:r w:rsidR="00AC5BAE" w:rsidRPr="00AC31F8">
          <w:rPr>
            <w:noProof/>
            <w:webHidden/>
            <w:lang w:val="en-GB"/>
          </w:rPr>
        </w:r>
        <w:r w:rsidR="00AC5BAE" w:rsidRPr="00AC31F8">
          <w:rPr>
            <w:noProof/>
            <w:webHidden/>
            <w:lang w:val="en-GB"/>
          </w:rPr>
          <w:fldChar w:fldCharType="separate"/>
        </w:r>
        <w:r w:rsidR="00AC5BAE" w:rsidRPr="00AC31F8">
          <w:rPr>
            <w:noProof/>
            <w:webHidden/>
            <w:lang w:val="en-GB"/>
          </w:rPr>
          <w:t>27</w:t>
        </w:r>
        <w:r w:rsidR="00AC5BAE" w:rsidRPr="00AC31F8">
          <w:rPr>
            <w:noProof/>
            <w:webHidden/>
            <w:lang w:val="en-GB"/>
          </w:rPr>
          <w:fldChar w:fldCharType="end"/>
        </w:r>
      </w:hyperlink>
    </w:p>
    <w:p w14:paraId="3A95850B" w14:textId="6A278B10" w:rsidR="00AC5BAE" w:rsidRPr="00AC31F8" w:rsidRDefault="003D1F1E">
      <w:pPr>
        <w:pStyle w:val="TableofFigures"/>
        <w:tabs>
          <w:tab w:val="right" w:leader="dot" w:pos="9628"/>
        </w:tabs>
        <w:rPr>
          <w:rFonts w:asciiTheme="minorHAnsi" w:eastAsiaTheme="minorEastAsia" w:hAnsiTheme="minorHAnsi" w:cstheme="minorBidi"/>
          <w:noProof/>
          <w:szCs w:val="22"/>
          <w:lang w:val="en-GB" w:eastAsia="en-GB"/>
        </w:rPr>
      </w:pPr>
      <w:hyperlink w:anchor="_Toc46237525" w:history="1">
        <w:r w:rsidR="00AC5BAE" w:rsidRPr="00AC31F8">
          <w:rPr>
            <w:rStyle w:val="Hyperlink"/>
            <w:noProof/>
            <w:lang w:val="en-GB"/>
          </w:rPr>
          <w:t>Figure 18: Activities within the BDD automation step according to Nagy &amp; Rose, 2018</w:t>
        </w:r>
        <w:r w:rsidR="00AC5BAE" w:rsidRPr="00AC31F8">
          <w:rPr>
            <w:noProof/>
            <w:webHidden/>
            <w:lang w:val="en-GB"/>
          </w:rPr>
          <w:tab/>
        </w:r>
        <w:r w:rsidR="00AC5BAE" w:rsidRPr="00AC31F8">
          <w:rPr>
            <w:noProof/>
            <w:webHidden/>
            <w:lang w:val="en-GB"/>
          </w:rPr>
          <w:fldChar w:fldCharType="begin"/>
        </w:r>
        <w:r w:rsidR="00AC5BAE" w:rsidRPr="00AC31F8">
          <w:rPr>
            <w:noProof/>
            <w:webHidden/>
            <w:lang w:val="en-GB"/>
          </w:rPr>
          <w:instrText xml:space="preserve"> PAGEREF _Toc46237525 \h </w:instrText>
        </w:r>
        <w:r w:rsidR="00AC5BAE" w:rsidRPr="00AC31F8">
          <w:rPr>
            <w:noProof/>
            <w:webHidden/>
            <w:lang w:val="en-GB"/>
          </w:rPr>
        </w:r>
        <w:r w:rsidR="00AC5BAE" w:rsidRPr="00AC31F8">
          <w:rPr>
            <w:noProof/>
            <w:webHidden/>
            <w:lang w:val="en-GB"/>
          </w:rPr>
          <w:fldChar w:fldCharType="separate"/>
        </w:r>
        <w:r w:rsidR="00AC5BAE" w:rsidRPr="00AC31F8">
          <w:rPr>
            <w:noProof/>
            <w:webHidden/>
            <w:lang w:val="en-GB"/>
          </w:rPr>
          <w:t>28</w:t>
        </w:r>
        <w:r w:rsidR="00AC5BAE" w:rsidRPr="00AC31F8">
          <w:rPr>
            <w:noProof/>
            <w:webHidden/>
            <w:lang w:val="en-GB"/>
          </w:rPr>
          <w:fldChar w:fldCharType="end"/>
        </w:r>
      </w:hyperlink>
    </w:p>
    <w:p w14:paraId="151DD88E" w14:textId="3B98F9AA" w:rsidR="00AC5BAE" w:rsidRPr="00AC31F8" w:rsidRDefault="003D1F1E">
      <w:pPr>
        <w:pStyle w:val="TableofFigures"/>
        <w:tabs>
          <w:tab w:val="right" w:leader="dot" w:pos="9628"/>
        </w:tabs>
        <w:rPr>
          <w:rFonts w:asciiTheme="minorHAnsi" w:eastAsiaTheme="minorEastAsia" w:hAnsiTheme="minorHAnsi" w:cstheme="minorBidi"/>
          <w:noProof/>
          <w:szCs w:val="22"/>
          <w:lang w:val="en-GB" w:eastAsia="en-GB"/>
        </w:rPr>
      </w:pPr>
      <w:hyperlink w:anchor="_Toc46237526" w:history="1">
        <w:r w:rsidR="00AC5BAE" w:rsidRPr="00AC31F8">
          <w:rPr>
            <w:rStyle w:val="Hyperlink"/>
            <w:noProof/>
            <w:lang w:val="en-GB"/>
          </w:rPr>
          <w:t xml:space="preserve">Figure 19: </w:t>
        </w:r>
        <w:r w:rsidR="00AC5BAE" w:rsidRPr="00AC31F8">
          <w:rPr>
            <w:rStyle w:val="Hyperlink"/>
            <w:noProof/>
            <w:lang w:val="en-GB" w:eastAsia="de-DE"/>
          </w:rPr>
          <w:t>Process with integrated BDD practices</w:t>
        </w:r>
        <w:r w:rsidR="00AC5BAE" w:rsidRPr="00AC31F8">
          <w:rPr>
            <w:noProof/>
            <w:webHidden/>
            <w:lang w:val="en-GB"/>
          </w:rPr>
          <w:tab/>
        </w:r>
        <w:r w:rsidR="00AC5BAE" w:rsidRPr="00AC31F8">
          <w:rPr>
            <w:noProof/>
            <w:webHidden/>
            <w:lang w:val="en-GB"/>
          </w:rPr>
          <w:fldChar w:fldCharType="begin"/>
        </w:r>
        <w:r w:rsidR="00AC5BAE" w:rsidRPr="00AC31F8">
          <w:rPr>
            <w:noProof/>
            <w:webHidden/>
            <w:lang w:val="en-GB"/>
          </w:rPr>
          <w:instrText xml:space="preserve"> PAGEREF _Toc46237526 \h </w:instrText>
        </w:r>
        <w:r w:rsidR="00AC5BAE" w:rsidRPr="00AC31F8">
          <w:rPr>
            <w:noProof/>
            <w:webHidden/>
            <w:lang w:val="en-GB"/>
          </w:rPr>
        </w:r>
        <w:r w:rsidR="00AC5BAE" w:rsidRPr="00AC31F8">
          <w:rPr>
            <w:noProof/>
            <w:webHidden/>
            <w:lang w:val="en-GB"/>
          </w:rPr>
          <w:fldChar w:fldCharType="separate"/>
        </w:r>
        <w:r w:rsidR="00AC5BAE" w:rsidRPr="00AC31F8">
          <w:rPr>
            <w:noProof/>
            <w:webHidden/>
            <w:lang w:val="en-GB"/>
          </w:rPr>
          <w:t>30</w:t>
        </w:r>
        <w:r w:rsidR="00AC5BAE" w:rsidRPr="00AC31F8">
          <w:rPr>
            <w:noProof/>
            <w:webHidden/>
            <w:lang w:val="en-GB"/>
          </w:rPr>
          <w:fldChar w:fldCharType="end"/>
        </w:r>
      </w:hyperlink>
    </w:p>
    <w:p w14:paraId="35098618" w14:textId="5634DFAD" w:rsidR="00AC5BAE" w:rsidRPr="00AC31F8" w:rsidRDefault="003D1F1E">
      <w:pPr>
        <w:pStyle w:val="TableofFigures"/>
        <w:tabs>
          <w:tab w:val="right" w:leader="dot" w:pos="9628"/>
        </w:tabs>
        <w:rPr>
          <w:rFonts w:asciiTheme="minorHAnsi" w:eastAsiaTheme="minorEastAsia" w:hAnsiTheme="minorHAnsi" w:cstheme="minorBidi"/>
          <w:noProof/>
          <w:szCs w:val="22"/>
          <w:lang w:val="en-GB" w:eastAsia="en-GB"/>
        </w:rPr>
      </w:pPr>
      <w:hyperlink w:anchor="_Toc46237527" w:history="1">
        <w:r w:rsidR="00AC5BAE" w:rsidRPr="00AC31F8">
          <w:rPr>
            <w:rStyle w:val="Hyperlink"/>
            <w:noProof/>
            <w:lang w:val="en-GB"/>
          </w:rPr>
          <w:t>Figure 20: The documents are no longer structured according to the type 'User Requirement', 'Functional Specification', 'Test Scripts', but according to the functionality of the application, which is completely represented in each document</w:t>
        </w:r>
        <w:r w:rsidR="00AC5BAE" w:rsidRPr="00AC31F8">
          <w:rPr>
            <w:noProof/>
            <w:webHidden/>
            <w:lang w:val="en-GB"/>
          </w:rPr>
          <w:tab/>
        </w:r>
        <w:r w:rsidR="00AC5BAE" w:rsidRPr="00AC31F8">
          <w:rPr>
            <w:noProof/>
            <w:webHidden/>
            <w:lang w:val="en-GB"/>
          </w:rPr>
          <w:fldChar w:fldCharType="begin"/>
        </w:r>
        <w:r w:rsidR="00AC5BAE" w:rsidRPr="00AC31F8">
          <w:rPr>
            <w:noProof/>
            <w:webHidden/>
            <w:lang w:val="en-GB"/>
          </w:rPr>
          <w:instrText xml:space="preserve"> PAGEREF _Toc46237527 \h </w:instrText>
        </w:r>
        <w:r w:rsidR="00AC5BAE" w:rsidRPr="00AC31F8">
          <w:rPr>
            <w:noProof/>
            <w:webHidden/>
            <w:lang w:val="en-GB"/>
          </w:rPr>
        </w:r>
        <w:r w:rsidR="00AC5BAE" w:rsidRPr="00AC31F8">
          <w:rPr>
            <w:noProof/>
            <w:webHidden/>
            <w:lang w:val="en-GB"/>
          </w:rPr>
          <w:fldChar w:fldCharType="separate"/>
        </w:r>
        <w:r w:rsidR="00AC5BAE" w:rsidRPr="00AC31F8">
          <w:rPr>
            <w:noProof/>
            <w:webHidden/>
            <w:lang w:val="en-GB"/>
          </w:rPr>
          <w:t>33</w:t>
        </w:r>
        <w:r w:rsidR="00AC5BAE" w:rsidRPr="00AC31F8">
          <w:rPr>
            <w:noProof/>
            <w:webHidden/>
            <w:lang w:val="en-GB"/>
          </w:rPr>
          <w:fldChar w:fldCharType="end"/>
        </w:r>
      </w:hyperlink>
    </w:p>
    <w:p w14:paraId="496A1DA3" w14:textId="3EA615A5" w:rsidR="00AC5BAE" w:rsidRPr="00AC31F8" w:rsidRDefault="003D1F1E">
      <w:pPr>
        <w:pStyle w:val="TableofFigures"/>
        <w:tabs>
          <w:tab w:val="right" w:leader="dot" w:pos="9628"/>
        </w:tabs>
        <w:rPr>
          <w:rFonts w:asciiTheme="minorHAnsi" w:eastAsiaTheme="minorEastAsia" w:hAnsiTheme="minorHAnsi" w:cstheme="minorBidi"/>
          <w:noProof/>
          <w:szCs w:val="22"/>
          <w:lang w:val="en-GB" w:eastAsia="en-GB"/>
        </w:rPr>
      </w:pPr>
      <w:hyperlink w:anchor="_Toc46237528" w:history="1">
        <w:r w:rsidR="00AC5BAE" w:rsidRPr="00AC31F8">
          <w:rPr>
            <w:rStyle w:val="Hyperlink"/>
            <w:noProof/>
            <w:lang w:val="en-GB"/>
          </w:rPr>
          <w:t>Figure 21: System context of the Prototype Design according to the C4 model</w:t>
        </w:r>
        <w:r w:rsidR="00AC5BAE" w:rsidRPr="00AC31F8">
          <w:rPr>
            <w:noProof/>
            <w:webHidden/>
            <w:lang w:val="en-GB"/>
          </w:rPr>
          <w:tab/>
        </w:r>
        <w:r w:rsidR="00AC5BAE" w:rsidRPr="00AC31F8">
          <w:rPr>
            <w:noProof/>
            <w:webHidden/>
            <w:lang w:val="en-GB"/>
          </w:rPr>
          <w:fldChar w:fldCharType="begin"/>
        </w:r>
        <w:r w:rsidR="00AC5BAE" w:rsidRPr="00AC31F8">
          <w:rPr>
            <w:noProof/>
            <w:webHidden/>
            <w:lang w:val="en-GB"/>
          </w:rPr>
          <w:instrText xml:space="preserve"> PAGEREF _Toc46237528 \h </w:instrText>
        </w:r>
        <w:r w:rsidR="00AC5BAE" w:rsidRPr="00AC31F8">
          <w:rPr>
            <w:noProof/>
            <w:webHidden/>
            <w:lang w:val="en-GB"/>
          </w:rPr>
        </w:r>
        <w:r w:rsidR="00AC5BAE" w:rsidRPr="00AC31F8">
          <w:rPr>
            <w:noProof/>
            <w:webHidden/>
            <w:lang w:val="en-GB"/>
          </w:rPr>
          <w:fldChar w:fldCharType="separate"/>
        </w:r>
        <w:r w:rsidR="00AC5BAE" w:rsidRPr="00AC31F8">
          <w:rPr>
            <w:noProof/>
            <w:webHidden/>
            <w:lang w:val="en-GB"/>
          </w:rPr>
          <w:t>36</w:t>
        </w:r>
        <w:r w:rsidR="00AC5BAE" w:rsidRPr="00AC31F8">
          <w:rPr>
            <w:noProof/>
            <w:webHidden/>
            <w:lang w:val="en-GB"/>
          </w:rPr>
          <w:fldChar w:fldCharType="end"/>
        </w:r>
      </w:hyperlink>
    </w:p>
    <w:p w14:paraId="06FFC4AB" w14:textId="54E82B7F" w:rsidR="00AC5BAE" w:rsidRPr="00AC31F8" w:rsidRDefault="003D1F1E">
      <w:pPr>
        <w:pStyle w:val="TableofFigures"/>
        <w:tabs>
          <w:tab w:val="right" w:leader="dot" w:pos="9628"/>
        </w:tabs>
        <w:rPr>
          <w:rFonts w:asciiTheme="minorHAnsi" w:eastAsiaTheme="minorEastAsia" w:hAnsiTheme="minorHAnsi" w:cstheme="minorBidi"/>
          <w:noProof/>
          <w:szCs w:val="22"/>
          <w:lang w:val="en-GB" w:eastAsia="en-GB"/>
        </w:rPr>
      </w:pPr>
      <w:hyperlink w:anchor="_Toc46237529" w:history="1">
        <w:r w:rsidR="00AC5BAE" w:rsidRPr="00AC31F8">
          <w:rPr>
            <w:rStyle w:val="Hyperlink"/>
            <w:noProof/>
            <w:lang w:val="en-GB"/>
          </w:rPr>
          <w:t>Figure 22: Overview of exemplary functionalities of the JBA</w:t>
        </w:r>
        <w:r w:rsidR="00AC5BAE" w:rsidRPr="00AC31F8">
          <w:rPr>
            <w:noProof/>
            <w:webHidden/>
            <w:lang w:val="en-GB"/>
          </w:rPr>
          <w:tab/>
        </w:r>
        <w:r w:rsidR="00AC5BAE" w:rsidRPr="00AC31F8">
          <w:rPr>
            <w:noProof/>
            <w:webHidden/>
            <w:lang w:val="en-GB"/>
          </w:rPr>
          <w:fldChar w:fldCharType="begin"/>
        </w:r>
        <w:r w:rsidR="00AC5BAE" w:rsidRPr="00AC31F8">
          <w:rPr>
            <w:noProof/>
            <w:webHidden/>
            <w:lang w:val="en-GB"/>
          </w:rPr>
          <w:instrText xml:space="preserve"> PAGEREF _Toc46237529 \h </w:instrText>
        </w:r>
        <w:r w:rsidR="00AC5BAE" w:rsidRPr="00AC31F8">
          <w:rPr>
            <w:noProof/>
            <w:webHidden/>
            <w:lang w:val="en-GB"/>
          </w:rPr>
        </w:r>
        <w:r w:rsidR="00AC5BAE" w:rsidRPr="00AC31F8">
          <w:rPr>
            <w:noProof/>
            <w:webHidden/>
            <w:lang w:val="en-GB"/>
          </w:rPr>
          <w:fldChar w:fldCharType="separate"/>
        </w:r>
        <w:r w:rsidR="00AC5BAE" w:rsidRPr="00AC31F8">
          <w:rPr>
            <w:noProof/>
            <w:webHidden/>
            <w:lang w:val="en-GB"/>
          </w:rPr>
          <w:t>36</w:t>
        </w:r>
        <w:r w:rsidR="00AC5BAE" w:rsidRPr="00AC31F8">
          <w:rPr>
            <w:noProof/>
            <w:webHidden/>
            <w:lang w:val="en-GB"/>
          </w:rPr>
          <w:fldChar w:fldCharType="end"/>
        </w:r>
      </w:hyperlink>
    </w:p>
    <w:p w14:paraId="1D288E6B" w14:textId="7B8BC05D" w:rsidR="00AC5BAE" w:rsidRPr="00AC31F8" w:rsidRDefault="003D1F1E">
      <w:pPr>
        <w:pStyle w:val="TableofFigures"/>
        <w:tabs>
          <w:tab w:val="right" w:leader="dot" w:pos="9628"/>
        </w:tabs>
        <w:rPr>
          <w:rFonts w:asciiTheme="minorHAnsi" w:eastAsiaTheme="minorEastAsia" w:hAnsiTheme="minorHAnsi" w:cstheme="minorBidi"/>
          <w:noProof/>
          <w:szCs w:val="22"/>
          <w:lang w:val="en-GB" w:eastAsia="en-GB"/>
        </w:rPr>
      </w:pPr>
      <w:hyperlink w:anchor="_Toc46237530" w:history="1">
        <w:r w:rsidR="00AC5BAE" w:rsidRPr="00AC31F8">
          <w:rPr>
            <w:rStyle w:val="Hyperlink"/>
            <w:noProof/>
            <w:lang w:val="en-GB"/>
          </w:rPr>
          <w:t>Figure 23: Container Diagram of JBA</w:t>
        </w:r>
        <w:r w:rsidR="00AC5BAE" w:rsidRPr="00AC31F8">
          <w:rPr>
            <w:noProof/>
            <w:webHidden/>
            <w:lang w:val="en-GB"/>
          </w:rPr>
          <w:tab/>
        </w:r>
        <w:r w:rsidR="00AC5BAE" w:rsidRPr="00AC31F8">
          <w:rPr>
            <w:noProof/>
            <w:webHidden/>
            <w:lang w:val="en-GB"/>
          </w:rPr>
          <w:fldChar w:fldCharType="begin"/>
        </w:r>
        <w:r w:rsidR="00AC5BAE" w:rsidRPr="00AC31F8">
          <w:rPr>
            <w:noProof/>
            <w:webHidden/>
            <w:lang w:val="en-GB"/>
          </w:rPr>
          <w:instrText xml:space="preserve"> PAGEREF _Toc46237530 \h </w:instrText>
        </w:r>
        <w:r w:rsidR="00AC5BAE" w:rsidRPr="00AC31F8">
          <w:rPr>
            <w:noProof/>
            <w:webHidden/>
            <w:lang w:val="en-GB"/>
          </w:rPr>
        </w:r>
        <w:r w:rsidR="00AC5BAE" w:rsidRPr="00AC31F8">
          <w:rPr>
            <w:noProof/>
            <w:webHidden/>
            <w:lang w:val="en-GB"/>
          </w:rPr>
          <w:fldChar w:fldCharType="separate"/>
        </w:r>
        <w:r w:rsidR="00AC5BAE" w:rsidRPr="00AC31F8">
          <w:rPr>
            <w:noProof/>
            <w:webHidden/>
            <w:lang w:val="en-GB"/>
          </w:rPr>
          <w:t>37</w:t>
        </w:r>
        <w:r w:rsidR="00AC5BAE" w:rsidRPr="00AC31F8">
          <w:rPr>
            <w:noProof/>
            <w:webHidden/>
            <w:lang w:val="en-GB"/>
          </w:rPr>
          <w:fldChar w:fldCharType="end"/>
        </w:r>
      </w:hyperlink>
    </w:p>
    <w:p w14:paraId="37EC5E7C" w14:textId="00F00605" w:rsidR="00AC5BAE" w:rsidRPr="00AC31F8" w:rsidRDefault="003D1F1E">
      <w:pPr>
        <w:pStyle w:val="TableofFigures"/>
        <w:tabs>
          <w:tab w:val="right" w:leader="dot" w:pos="9628"/>
        </w:tabs>
        <w:rPr>
          <w:rFonts w:asciiTheme="minorHAnsi" w:eastAsiaTheme="minorEastAsia" w:hAnsiTheme="minorHAnsi" w:cstheme="minorBidi"/>
          <w:noProof/>
          <w:szCs w:val="22"/>
          <w:lang w:val="en-GB" w:eastAsia="en-GB"/>
        </w:rPr>
      </w:pPr>
      <w:hyperlink w:anchor="_Toc46237531" w:history="1">
        <w:r w:rsidR="00AC5BAE" w:rsidRPr="00AC31F8">
          <w:rPr>
            <w:rStyle w:val="Hyperlink"/>
            <w:noProof/>
            <w:lang w:val="en-GB"/>
          </w:rPr>
          <w:t>Figure 24: JBA Home Page</w:t>
        </w:r>
        <w:r w:rsidR="00AC5BAE" w:rsidRPr="00AC31F8">
          <w:rPr>
            <w:noProof/>
            <w:webHidden/>
            <w:lang w:val="en-GB"/>
          </w:rPr>
          <w:tab/>
        </w:r>
        <w:r w:rsidR="00AC5BAE" w:rsidRPr="00AC31F8">
          <w:rPr>
            <w:noProof/>
            <w:webHidden/>
            <w:lang w:val="en-GB"/>
          </w:rPr>
          <w:fldChar w:fldCharType="begin"/>
        </w:r>
        <w:r w:rsidR="00AC5BAE" w:rsidRPr="00AC31F8">
          <w:rPr>
            <w:noProof/>
            <w:webHidden/>
            <w:lang w:val="en-GB"/>
          </w:rPr>
          <w:instrText xml:space="preserve"> PAGEREF _Toc46237531 \h </w:instrText>
        </w:r>
        <w:r w:rsidR="00AC5BAE" w:rsidRPr="00AC31F8">
          <w:rPr>
            <w:noProof/>
            <w:webHidden/>
            <w:lang w:val="en-GB"/>
          </w:rPr>
        </w:r>
        <w:r w:rsidR="00AC5BAE" w:rsidRPr="00AC31F8">
          <w:rPr>
            <w:noProof/>
            <w:webHidden/>
            <w:lang w:val="en-GB"/>
          </w:rPr>
          <w:fldChar w:fldCharType="separate"/>
        </w:r>
        <w:r w:rsidR="00AC5BAE" w:rsidRPr="00AC31F8">
          <w:rPr>
            <w:noProof/>
            <w:webHidden/>
            <w:lang w:val="en-GB"/>
          </w:rPr>
          <w:t>38</w:t>
        </w:r>
        <w:r w:rsidR="00AC5BAE" w:rsidRPr="00AC31F8">
          <w:rPr>
            <w:noProof/>
            <w:webHidden/>
            <w:lang w:val="en-GB"/>
          </w:rPr>
          <w:fldChar w:fldCharType="end"/>
        </w:r>
      </w:hyperlink>
    </w:p>
    <w:p w14:paraId="01F19D0F" w14:textId="49401796" w:rsidR="00AC5BAE" w:rsidRPr="00AC31F8" w:rsidRDefault="003D1F1E">
      <w:pPr>
        <w:pStyle w:val="TableofFigures"/>
        <w:tabs>
          <w:tab w:val="right" w:leader="dot" w:pos="9628"/>
        </w:tabs>
        <w:rPr>
          <w:rFonts w:asciiTheme="minorHAnsi" w:eastAsiaTheme="minorEastAsia" w:hAnsiTheme="minorHAnsi" w:cstheme="minorBidi"/>
          <w:noProof/>
          <w:szCs w:val="22"/>
          <w:lang w:val="en-GB" w:eastAsia="en-GB"/>
        </w:rPr>
      </w:pPr>
      <w:hyperlink w:anchor="_Toc46237532" w:history="1">
        <w:r w:rsidR="00AC5BAE" w:rsidRPr="00AC31F8">
          <w:rPr>
            <w:rStyle w:val="Hyperlink"/>
            <w:noProof/>
            <w:lang w:val="en-GB"/>
          </w:rPr>
          <w:t>Figure 25: JBA participant registration</w:t>
        </w:r>
        <w:r w:rsidR="00AC5BAE" w:rsidRPr="00AC31F8">
          <w:rPr>
            <w:noProof/>
            <w:webHidden/>
            <w:lang w:val="en-GB"/>
          </w:rPr>
          <w:tab/>
        </w:r>
        <w:r w:rsidR="00AC5BAE" w:rsidRPr="00AC31F8">
          <w:rPr>
            <w:noProof/>
            <w:webHidden/>
            <w:lang w:val="en-GB"/>
          </w:rPr>
          <w:fldChar w:fldCharType="begin"/>
        </w:r>
        <w:r w:rsidR="00AC5BAE" w:rsidRPr="00AC31F8">
          <w:rPr>
            <w:noProof/>
            <w:webHidden/>
            <w:lang w:val="en-GB"/>
          </w:rPr>
          <w:instrText xml:space="preserve"> PAGEREF _Toc46237532 \h </w:instrText>
        </w:r>
        <w:r w:rsidR="00AC5BAE" w:rsidRPr="00AC31F8">
          <w:rPr>
            <w:noProof/>
            <w:webHidden/>
            <w:lang w:val="en-GB"/>
          </w:rPr>
        </w:r>
        <w:r w:rsidR="00AC5BAE" w:rsidRPr="00AC31F8">
          <w:rPr>
            <w:noProof/>
            <w:webHidden/>
            <w:lang w:val="en-GB"/>
          </w:rPr>
          <w:fldChar w:fldCharType="separate"/>
        </w:r>
        <w:r w:rsidR="00AC5BAE" w:rsidRPr="00AC31F8">
          <w:rPr>
            <w:noProof/>
            <w:webHidden/>
            <w:lang w:val="en-GB"/>
          </w:rPr>
          <w:t>39</w:t>
        </w:r>
        <w:r w:rsidR="00AC5BAE" w:rsidRPr="00AC31F8">
          <w:rPr>
            <w:noProof/>
            <w:webHidden/>
            <w:lang w:val="en-GB"/>
          </w:rPr>
          <w:fldChar w:fldCharType="end"/>
        </w:r>
      </w:hyperlink>
    </w:p>
    <w:p w14:paraId="2D22EC0B" w14:textId="21038A2C" w:rsidR="00AC5BAE" w:rsidRPr="00AC31F8" w:rsidRDefault="003D1F1E">
      <w:pPr>
        <w:pStyle w:val="TableofFigures"/>
        <w:tabs>
          <w:tab w:val="right" w:leader="dot" w:pos="9628"/>
        </w:tabs>
        <w:rPr>
          <w:rFonts w:asciiTheme="minorHAnsi" w:eastAsiaTheme="minorEastAsia" w:hAnsiTheme="minorHAnsi" w:cstheme="minorBidi"/>
          <w:noProof/>
          <w:szCs w:val="22"/>
          <w:lang w:val="en-GB" w:eastAsia="en-GB"/>
        </w:rPr>
      </w:pPr>
      <w:hyperlink w:anchor="_Toc46237533" w:history="1">
        <w:r w:rsidR="00AC5BAE" w:rsidRPr="00AC31F8">
          <w:rPr>
            <w:rStyle w:val="Hyperlink"/>
            <w:noProof/>
            <w:lang w:val="en-GB"/>
          </w:rPr>
          <w:t>Figure 26: JBA participant overview</w:t>
        </w:r>
        <w:r w:rsidR="00AC5BAE" w:rsidRPr="00AC31F8">
          <w:rPr>
            <w:noProof/>
            <w:webHidden/>
            <w:lang w:val="en-GB"/>
          </w:rPr>
          <w:tab/>
        </w:r>
        <w:r w:rsidR="00AC5BAE" w:rsidRPr="00AC31F8">
          <w:rPr>
            <w:noProof/>
            <w:webHidden/>
            <w:lang w:val="en-GB"/>
          </w:rPr>
          <w:fldChar w:fldCharType="begin"/>
        </w:r>
        <w:r w:rsidR="00AC5BAE" w:rsidRPr="00AC31F8">
          <w:rPr>
            <w:noProof/>
            <w:webHidden/>
            <w:lang w:val="en-GB"/>
          </w:rPr>
          <w:instrText xml:space="preserve"> PAGEREF _Toc46237533 \h </w:instrText>
        </w:r>
        <w:r w:rsidR="00AC5BAE" w:rsidRPr="00AC31F8">
          <w:rPr>
            <w:noProof/>
            <w:webHidden/>
            <w:lang w:val="en-GB"/>
          </w:rPr>
        </w:r>
        <w:r w:rsidR="00AC5BAE" w:rsidRPr="00AC31F8">
          <w:rPr>
            <w:noProof/>
            <w:webHidden/>
            <w:lang w:val="en-GB"/>
          </w:rPr>
          <w:fldChar w:fldCharType="separate"/>
        </w:r>
        <w:r w:rsidR="00AC5BAE" w:rsidRPr="00AC31F8">
          <w:rPr>
            <w:noProof/>
            <w:webHidden/>
            <w:lang w:val="en-GB"/>
          </w:rPr>
          <w:t>39</w:t>
        </w:r>
        <w:r w:rsidR="00AC5BAE" w:rsidRPr="00AC31F8">
          <w:rPr>
            <w:noProof/>
            <w:webHidden/>
            <w:lang w:val="en-GB"/>
          </w:rPr>
          <w:fldChar w:fldCharType="end"/>
        </w:r>
      </w:hyperlink>
    </w:p>
    <w:p w14:paraId="2FC62031" w14:textId="5F27A468" w:rsidR="00AC5BAE" w:rsidRPr="00AC31F8" w:rsidRDefault="003D1F1E">
      <w:pPr>
        <w:pStyle w:val="TableofFigures"/>
        <w:tabs>
          <w:tab w:val="right" w:leader="dot" w:pos="9628"/>
        </w:tabs>
        <w:rPr>
          <w:rFonts w:asciiTheme="minorHAnsi" w:eastAsiaTheme="minorEastAsia" w:hAnsiTheme="minorHAnsi" w:cstheme="minorBidi"/>
          <w:noProof/>
          <w:szCs w:val="22"/>
          <w:lang w:val="en-GB" w:eastAsia="en-GB"/>
        </w:rPr>
      </w:pPr>
      <w:hyperlink w:anchor="_Toc46237534" w:history="1">
        <w:r w:rsidR="00AC5BAE" w:rsidRPr="00AC31F8">
          <w:rPr>
            <w:rStyle w:val="Hyperlink"/>
            <w:noProof/>
            <w:lang w:val="en-GB"/>
          </w:rPr>
          <w:t>Figure 27: JBA participant's detail page</w:t>
        </w:r>
        <w:r w:rsidR="00AC5BAE" w:rsidRPr="00AC31F8">
          <w:rPr>
            <w:noProof/>
            <w:webHidden/>
            <w:lang w:val="en-GB"/>
          </w:rPr>
          <w:tab/>
        </w:r>
        <w:r w:rsidR="00AC5BAE" w:rsidRPr="00AC31F8">
          <w:rPr>
            <w:noProof/>
            <w:webHidden/>
            <w:lang w:val="en-GB"/>
          </w:rPr>
          <w:fldChar w:fldCharType="begin"/>
        </w:r>
        <w:r w:rsidR="00AC5BAE" w:rsidRPr="00AC31F8">
          <w:rPr>
            <w:noProof/>
            <w:webHidden/>
            <w:lang w:val="en-GB"/>
          </w:rPr>
          <w:instrText xml:space="preserve"> PAGEREF _Toc46237534 \h </w:instrText>
        </w:r>
        <w:r w:rsidR="00AC5BAE" w:rsidRPr="00AC31F8">
          <w:rPr>
            <w:noProof/>
            <w:webHidden/>
            <w:lang w:val="en-GB"/>
          </w:rPr>
        </w:r>
        <w:r w:rsidR="00AC5BAE" w:rsidRPr="00AC31F8">
          <w:rPr>
            <w:noProof/>
            <w:webHidden/>
            <w:lang w:val="en-GB"/>
          </w:rPr>
          <w:fldChar w:fldCharType="separate"/>
        </w:r>
        <w:r w:rsidR="00AC5BAE" w:rsidRPr="00AC31F8">
          <w:rPr>
            <w:noProof/>
            <w:webHidden/>
            <w:lang w:val="en-GB"/>
          </w:rPr>
          <w:t>39</w:t>
        </w:r>
        <w:r w:rsidR="00AC5BAE" w:rsidRPr="00AC31F8">
          <w:rPr>
            <w:noProof/>
            <w:webHidden/>
            <w:lang w:val="en-GB"/>
          </w:rPr>
          <w:fldChar w:fldCharType="end"/>
        </w:r>
      </w:hyperlink>
    </w:p>
    <w:p w14:paraId="5ECDB923" w14:textId="5FA6E8BC" w:rsidR="00AC5BAE" w:rsidRPr="00AC31F8" w:rsidRDefault="003D1F1E">
      <w:pPr>
        <w:pStyle w:val="TableofFigures"/>
        <w:tabs>
          <w:tab w:val="right" w:leader="dot" w:pos="9628"/>
        </w:tabs>
        <w:rPr>
          <w:rFonts w:asciiTheme="minorHAnsi" w:eastAsiaTheme="minorEastAsia" w:hAnsiTheme="minorHAnsi" w:cstheme="minorBidi"/>
          <w:noProof/>
          <w:szCs w:val="22"/>
          <w:lang w:val="en-GB" w:eastAsia="en-GB"/>
        </w:rPr>
      </w:pPr>
      <w:hyperlink w:anchor="_Toc46237535" w:history="1">
        <w:r w:rsidR="00AC5BAE" w:rsidRPr="00AC31F8">
          <w:rPr>
            <w:rStyle w:val="Hyperlink"/>
            <w:noProof/>
            <w:lang w:val="en-GB"/>
          </w:rPr>
          <w:t>Figure 28: Container Diagram of the OQ Test App</w:t>
        </w:r>
        <w:r w:rsidR="00AC5BAE" w:rsidRPr="00AC31F8">
          <w:rPr>
            <w:noProof/>
            <w:webHidden/>
            <w:lang w:val="en-GB"/>
          </w:rPr>
          <w:tab/>
        </w:r>
        <w:r w:rsidR="00AC5BAE" w:rsidRPr="00AC31F8">
          <w:rPr>
            <w:noProof/>
            <w:webHidden/>
            <w:lang w:val="en-GB"/>
          </w:rPr>
          <w:fldChar w:fldCharType="begin"/>
        </w:r>
        <w:r w:rsidR="00AC5BAE" w:rsidRPr="00AC31F8">
          <w:rPr>
            <w:noProof/>
            <w:webHidden/>
            <w:lang w:val="en-GB"/>
          </w:rPr>
          <w:instrText xml:space="preserve"> PAGEREF _Toc46237535 \h </w:instrText>
        </w:r>
        <w:r w:rsidR="00AC5BAE" w:rsidRPr="00AC31F8">
          <w:rPr>
            <w:noProof/>
            <w:webHidden/>
            <w:lang w:val="en-GB"/>
          </w:rPr>
        </w:r>
        <w:r w:rsidR="00AC5BAE" w:rsidRPr="00AC31F8">
          <w:rPr>
            <w:noProof/>
            <w:webHidden/>
            <w:lang w:val="en-GB"/>
          </w:rPr>
          <w:fldChar w:fldCharType="separate"/>
        </w:r>
        <w:r w:rsidR="00AC5BAE" w:rsidRPr="00AC31F8">
          <w:rPr>
            <w:noProof/>
            <w:webHidden/>
            <w:lang w:val="en-GB"/>
          </w:rPr>
          <w:t>41</w:t>
        </w:r>
        <w:r w:rsidR="00AC5BAE" w:rsidRPr="00AC31F8">
          <w:rPr>
            <w:noProof/>
            <w:webHidden/>
            <w:lang w:val="en-GB"/>
          </w:rPr>
          <w:fldChar w:fldCharType="end"/>
        </w:r>
      </w:hyperlink>
    </w:p>
    <w:p w14:paraId="15445C8B" w14:textId="22E112F3" w:rsidR="00AC5BAE" w:rsidRPr="00AC31F8" w:rsidRDefault="003D1F1E">
      <w:pPr>
        <w:pStyle w:val="TableofFigures"/>
        <w:tabs>
          <w:tab w:val="right" w:leader="dot" w:pos="9628"/>
        </w:tabs>
        <w:rPr>
          <w:rFonts w:asciiTheme="minorHAnsi" w:eastAsiaTheme="minorEastAsia" w:hAnsiTheme="minorHAnsi" w:cstheme="minorBidi"/>
          <w:noProof/>
          <w:szCs w:val="22"/>
          <w:lang w:val="en-GB" w:eastAsia="en-GB"/>
        </w:rPr>
      </w:pPr>
      <w:hyperlink w:anchor="_Toc46237536" w:history="1">
        <w:r w:rsidR="00AC5BAE" w:rsidRPr="00AC31F8">
          <w:rPr>
            <w:rStyle w:val="Hyperlink"/>
            <w:noProof/>
            <w:lang w:val="en-GB"/>
          </w:rPr>
          <w:t>Figure 29: Component Diagram of the OQ Test App</w:t>
        </w:r>
        <w:r w:rsidR="00AC5BAE" w:rsidRPr="00AC31F8">
          <w:rPr>
            <w:noProof/>
            <w:webHidden/>
            <w:lang w:val="en-GB"/>
          </w:rPr>
          <w:tab/>
        </w:r>
        <w:r w:rsidR="00AC5BAE" w:rsidRPr="00AC31F8">
          <w:rPr>
            <w:noProof/>
            <w:webHidden/>
            <w:lang w:val="en-GB"/>
          </w:rPr>
          <w:fldChar w:fldCharType="begin"/>
        </w:r>
        <w:r w:rsidR="00AC5BAE" w:rsidRPr="00AC31F8">
          <w:rPr>
            <w:noProof/>
            <w:webHidden/>
            <w:lang w:val="en-GB"/>
          </w:rPr>
          <w:instrText xml:space="preserve"> PAGEREF _Toc46237536 \h </w:instrText>
        </w:r>
        <w:r w:rsidR="00AC5BAE" w:rsidRPr="00AC31F8">
          <w:rPr>
            <w:noProof/>
            <w:webHidden/>
            <w:lang w:val="en-GB"/>
          </w:rPr>
        </w:r>
        <w:r w:rsidR="00AC5BAE" w:rsidRPr="00AC31F8">
          <w:rPr>
            <w:noProof/>
            <w:webHidden/>
            <w:lang w:val="en-GB"/>
          </w:rPr>
          <w:fldChar w:fldCharType="separate"/>
        </w:r>
        <w:r w:rsidR="00AC5BAE" w:rsidRPr="00AC31F8">
          <w:rPr>
            <w:noProof/>
            <w:webHidden/>
            <w:lang w:val="en-GB"/>
          </w:rPr>
          <w:t>42</w:t>
        </w:r>
        <w:r w:rsidR="00AC5BAE" w:rsidRPr="00AC31F8">
          <w:rPr>
            <w:noProof/>
            <w:webHidden/>
            <w:lang w:val="en-GB"/>
          </w:rPr>
          <w:fldChar w:fldCharType="end"/>
        </w:r>
      </w:hyperlink>
    </w:p>
    <w:p w14:paraId="7A9EF864" w14:textId="72AA0FB8" w:rsidR="00AC5BAE" w:rsidRPr="00AC31F8" w:rsidRDefault="003D1F1E">
      <w:pPr>
        <w:pStyle w:val="TableofFigures"/>
        <w:tabs>
          <w:tab w:val="right" w:leader="dot" w:pos="9628"/>
        </w:tabs>
        <w:rPr>
          <w:rFonts w:asciiTheme="minorHAnsi" w:eastAsiaTheme="minorEastAsia" w:hAnsiTheme="minorHAnsi" w:cstheme="minorBidi"/>
          <w:noProof/>
          <w:szCs w:val="22"/>
          <w:lang w:val="en-GB" w:eastAsia="en-GB"/>
        </w:rPr>
      </w:pPr>
      <w:hyperlink w:anchor="_Toc46237537" w:history="1">
        <w:r w:rsidR="00AC5BAE" w:rsidRPr="00AC31F8">
          <w:rPr>
            <w:rStyle w:val="Hyperlink"/>
            <w:noProof/>
            <w:lang w:val="en-GB"/>
          </w:rPr>
          <w:t>Figure 30: The only Scenarioo configuration</w:t>
        </w:r>
        <w:r w:rsidR="00AC5BAE" w:rsidRPr="00AC31F8">
          <w:rPr>
            <w:noProof/>
            <w:webHidden/>
            <w:lang w:val="en-GB"/>
          </w:rPr>
          <w:tab/>
        </w:r>
        <w:r w:rsidR="00AC5BAE" w:rsidRPr="00AC31F8">
          <w:rPr>
            <w:noProof/>
            <w:webHidden/>
            <w:lang w:val="en-GB"/>
          </w:rPr>
          <w:fldChar w:fldCharType="begin"/>
        </w:r>
        <w:r w:rsidR="00AC5BAE" w:rsidRPr="00AC31F8">
          <w:rPr>
            <w:noProof/>
            <w:webHidden/>
            <w:lang w:val="en-GB"/>
          </w:rPr>
          <w:instrText xml:space="preserve"> PAGEREF _Toc46237537 \h </w:instrText>
        </w:r>
        <w:r w:rsidR="00AC5BAE" w:rsidRPr="00AC31F8">
          <w:rPr>
            <w:noProof/>
            <w:webHidden/>
            <w:lang w:val="en-GB"/>
          </w:rPr>
        </w:r>
        <w:r w:rsidR="00AC5BAE" w:rsidRPr="00AC31F8">
          <w:rPr>
            <w:noProof/>
            <w:webHidden/>
            <w:lang w:val="en-GB"/>
          </w:rPr>
          <w:fldChar w:fldCharType="separate"/>
        </w:r>
        <w:r w:rsidR="00AC5BAE" w:rsidRPr="00AC31F8">
          <w:rPr>
            <w:noProof/>
            <w:webHidden/>
            <w:lang w:val="en-GB"/>
          </w:rPr>
          <w:t>42</w:t>
        </w:r>
        <w:r w:rsidR="00AC5BAE" w:rsidRPr="00AC31F8">
          <w:rPr>
            <w:noProof/>
            <w:webHidden/>
            <w:lang w:val="en-GB"/>
          </w:rPr>
          <w:fldChar w:fldCharType="end"/>
        </w:r>
      </w:hyperlink>
    </w:p>
    <w:p w14:paraId="3FAC0180" w14:textId="21A6DBDA" w:rsidR="00AC5BAE" w:rsidRPr="00AC31F8" w:rsidRDefault="003D1F1E">
      <w:pPr>
        <w:pStyle w:val="TableofFigures"/>
        <w:tabs>
          <w:tab w:val="right" w:leader="dot" w:pos="9628"/>
        </w:tabs>
        <w:rPr>
          <w:rFonts w:asciiTheme="minorHAnsi" w:eastAsiaTheme="minorEastAsia" w:hAnsiTheme="minorHAnsi" w:cstheme="minorBidi"/>
          <w:noProof/>
          <w:szCs w:val="22"/>
          <w:lang w:val="en-GB" w:eastAsia="en-GB"/>
        </w:rPr>
      </w:pPr>
      <w:hyperlink w:anchor="_Toc46237538" w:history="1">
        <w:r w:rsidR="00AC5BAE" w:rsidRPr="00AC31F8">
          <w:rPr>
            <w:rStyle w:val="Hyperlink"/>
            <w:noProof/>
            <w:lang w:val="en-GB"/>
          </w:rPr>
          <w:t>Figure 31: Glue code in analogy to a human tester, feature files are the test scripts</w:t>
        </w:r>
        <w:r w:rsidR="00AC5BAE" w:rsidRPr="00AC31F8">
          <w:rPr>
            <w:noProof/>
            <w:webHidden/>
            <w:lang w:val="en-GB"/>
          </w:rPr>
          <w:tab/>
        </w:r>
        <w:r w:rsidR="00AC5BAE" w:rsidRPr="00AC31F8">
          <w:rPr>
            <w:noProof/>
            <w:webHidden/>
            <w:lang w:val="en-GB"/>
          </w:rPr>
          <w:fldChar w:fldCharType="begin"/>
        </w:r>
        <w:r w:rsidR="00AC5BAE" w:rsidRPr="00AC31F8">
          <w:rPr>
            <w:noProof/>
            <w:webHidden/>
            <w:lang w:val="en-GB"/>
          </w:rPr>
          <w:instrText xml:space="preserve"> PAGEREF _Toc46237538 \h </w:instrText>
        </w:r>
        <w:r w:rsidR="00AC5BAE" w:rsidRPr="00AC31F8">
          <w:rPr>
            <w:noProof/>
            <w:webHidden/>
            <w:lang w:val="en-GB"/>
          </w:rPr>
        </w:r>
        <w:r w:rsidR="00AC5BAE" w:rsidRPr="00AC31F8">
          <w:rPr>
            <w:noProof/>
            <w:webHidden/>
            <w:lang w:val="en-GB"/>
          </w:rPr>
          <w:fldChar w:fldCharType="separate"/>
        </w:r>
        <w:r w:rsidR="00AC5BAE" w:rsidRPr="00AC31F8">
          <w:rPr>
            <w:noProof/>
            <w:webHidden/>
            <w:lang w:val="en-GB"/>
          </w:rPr>
          <w:t>47</w:t>
        </w:r>
        <w:r w:rsidR="00AC5BAE" w:rsidRPr="00AC31F8">
          <w:rPr>
            <w:noProof/>
            <w:webHidden/>
            <w:lang w:val="en-GB"/>
          </w:rPr>
          <w:fldChar w:fldCharType="end"/>
        </w:r>
      </w:hyperlink>
    </w:p>
    <w:p w14:paraId="44C25800" w14:textId="010847D1" w:rsidR="00AC5BAE" w:rsidRPr="00AC31F8" w:rsidRDefault="003D1F1E">
      <w:pPr>
        <w:pStyle w:val="TableofFigures"/>
        <w:tabs>
          <w:tab w:val="right" w:leader="dot" w:pos="9628"/>
        </w:tabs>
        <w:rPr>
          <w:rFonts w:asciiTheme="minorHAnsi" w:eastAsiaTheme="minorEastAsia" w:hAnsiTheme="minorHAnsi" w:cstheme="minorBidi"/>
          <w:noProof/>
          <w:szCs w:val="22"/>
          <w:lang w:val="en-GB" w:eastAsia="en-GB"/>
        </w:rPr>
      </w:pPr>
      <w:hyperlink w:anchor="_Toc46237539" w:history="1">
        <w:r w:rsidR="00AC5BAE" w:rsidRPr="00AC31F8">
          <w:rPr>
            <w:rStyle w:val="Hyperlink"/>
            <w:noProof/>
            <w:lang w:val="en-GB"/>
          </w:rPr>
          <w:t>Figure 32: JBA User Story Map</w:t>
        </w:r>
        <w:r w:rsidR="00AC5BAE" w:rsidRPr="00AC31F8">
          <w:rPr>
            <w:noProof/>
            <w:webHidden/>
            <w:lang w:val="en-GB"/>
          </w:rPr>
          <w:tab/>
        </w:r>
        <w:r w:rsidR="00AC5BAE" w:rsidRPr="00AC31F8">
          <w:rPr>
            <w:noProof/>
            <w:webHidden/>
            <w:lang w:val="en-GB"/>
          </w:rPr>
          <w:fldChar w:fldCharType="begin"/>
        </w:r>
        <w:r w:rsidR="00AC5BAE" w:rsidRPr="00AC31F8">
          <w:rPr>
            <w:noProof/>
            <w:webHidden/>
            <w:lang w:val="en-GB"/>
          </w:rPr>
          <w:instrText xml:space="preserve"> PAGEREF _Toc46237539 \h </w:instrText>
        </w:r>
        <w:r w:rsidR="00AC5BAE" w:rsidRPr="00AC31F8">
          <w:rPr>
            <w:noProof/>
            <w:webHidden/>
            <w:lang w:val="en-GB"/>
          </w:rPr>
        </w:r>
        <w:r w:rsidR="00AC5BAE" w:rsidRPr="00AC31F8">
          <w:rPr>
            <w:noProof/>
            <w:webHidden/>
            <w:lang w:val="en-GB"/>
          </w:rPr>
          <w:fldChar w:fldCharType="separate"/>
        </w:r>
        <w:r w:rsidR="00AC5BAE" w:rsidRPr="00AC31F8">
          <w:rPr>
            <w:noProof/>
            <w:webHidden/>
            <w:lang w:val="en-GB"/>
          </w:rPr>
          <w:t>49</w:t>
        </w:r>
        <w:r w:rsidR="00AC5BAE" w:rsidRPr="00AC31F8">
          <w:rPr>
            <w:noProof/>
            <w:webHidden/>
            <w:lang w:val="en-GB"/>
          </w:rPr>
          <w:fldChar w:fldCharType="end"/>
        </w:r>
      </w:hyperlink>
    </w:p>
    <w:p w14:paraId="6EB6E34B" w14:textId="796A2496" w:rsidR="00AC5BAE" w:rsidRPr="00AC31F8" w:rsidRDefault="003D1F1E">
      <w:pPr>
        <w:pStyle w:val="TableofFigures"/>
        <w:tabs>
          <w:tab w:val="right" w:leader="dot" w:pos="9628"/>
        </w:tabs>
        <w:rPr>
          <w:rFonts w:asciiTheme="minorHAnsi" w:eastAsiaTheme="minorEastAsia" w:hAnsiTheme="minorHAnsi" w:cstheme="minorBidi"/>
          <w:noProof/>
          <w:szCs w:val="22"/>
          <w:lang w:val="en-GB" w:eastAsia="en-GB"/>
        </w:rPr>
      </w:pPr>
      <w:hyperlink w:anchor="_Toc46237540" w:history="1">
        <w:r w:rsidR="00AC5BAE" w:rsidRPr="00AC31F8">
          <w:rPr>
            <w:rStyle w:val="Hyperlink"/>
            <w:noProof/>
            <w:lang w:val="en-GB"/>
          </w:rPr>
          <w:t>Figure 33: Example Map for the User Story ‘Set Baseline Weight Measurement’</w:t>
        </w:r>
        <w:r w:rsidR="00AC5BAE" w:rsidRPr="00AC31F8">
          <w:rPr>
            <w:noProof/>
            <w:webHidden/>
            <w:lang w:val="en-GB"/>
          </w:rPr>
          <w:tab/>
        </w:r>
        <w:r w:rsidR="00AC5BAE" w:rsidRPr="00AC31F8">
          <w:rPr>
            <w:noProof/>
            <w:webHidden/>
            <w:lang w:val="en-GB"/>
          </w:rPr>
          <w:fldChar w:fldCharType="begin"/>
        </w:r>
        <w:r w:rsidR="00AC5BAE" w:rsidRPr="00AC31F8">
          <w:rPr>
            <w:noProof/>
            <w:webHidden/>
            <w:lang w:val="en-GB"/>
          </w:rPr>
          <w:instrText xml:space="preserve"> PAGEREF _Toc46237540 \h </w:instrText>
        </w:r>
        <w:r w:rsidR="00AC5BAE" w:rsidRPr="00AC31F8">
          <w:rPr>
            <w:noProof/>
            <w:webHidden/>
            <w:lang w:val="en-GB"/>
          </w:rPr>
        </w:r>
        <w:r w:rsidR="00AC5BAE" w:rsidRPr="00AC31F8">
          <w:rPr>
            <w:noProof/>
            <w:webHidden/>
            <w:lang w:val="en-GB"/>
          </w:rPr>
          <w:fldChar w:fldCharType="separate"/>
        </w:r>
        <w:r w:rsidR="00AC5BAE" w:rsidRPr="00AC31F8">
          <w:rPr>
            <w:noProof/>
            <w:webHidden/>
            <w:lang w:val="en-GB"/>
          </w:rPr>
          <w:t>50</w:t>
        </w:r>
        <w:r w:rsidR="00AC5BAE" w:rsidRPr="00AC31F8">
          <w:rPr>
            <w:noProof/>
            <w:webHidden/>
            <w:lang w:val="en-GB"/>
          </w:rPr>
          <w:fldChar w:fldCharType="end"/>
        </w:r>
      </w:hyperlink>
    </w:p>
    <w:p w14:paraId="793AB8A4" w14:textId="37AC0876" w:rsidR="00AC5BAE" w:rsidRPr="00AC31F8" w:rsidRDefault="003D1F1E">
      <w:pPr>
        <w:pStyle w:val="TableofFigures"/>
        <w:tabs>
          <w:tab w:val="right" w:leader="dot" w:pos="9628"/>
        </w:tabs>
        <w:rPr>
          <w:rFonts w:asciiTheme="minorHAnsi" w:eastAsiaTheme="minorEastAsia" w:hAnsiTheme="minorHAnsi" w:cstheme="minorBidi"/>
          <w:noProof/>
          <w:szCs w:val="22"/>
          <w:lang w:val="en-GB" w:eastAsia="en-GB"/>
        </w:rPr>
      </w:pPr>
      <w:hyperlink w:anchor="_Toc46237541" w:history="1">
        <w:r w:rsidR="00AC5BAE" w:rsidRPr="00AC31F8">
          <w:rPr>
            <w:rStyle w:val="Hyperlink"/>
            <w:noProof/>
            <w:lang w:val="en-GB"/>
          </w:rPr>
          <w:t>Figure 34: Example of a JBA feature file, that is approved for OQ</w:t>
        </w:r>
        <w:r w:rsidR="00AC5BAE" w:rsidRPr="00AC31F8">
          <w:rPr>
            <w:noProof/>
            <w:webHidden/>
            <w:lang w:val="en-GB"/>
          </w:rPr>
          <w:tab/>
        </w:r>
        <w:r w:rsidR="00AC5BAE" w:rsidRPr="00AC31F8">
          <w:rPr>
            <w:noProof/>
            <w:webHidden/>
            <w:lang w:val="en-GB"/>
          </w:rPr>
          <w:fldChar w:fldCharType="begin"/>
        </w:r>
        <w:r w:rsidR="00AC5BAE" w:rsidRPr="00AC31F8">
          <w:rPr>
            <w:noProof/>
            <w:webHidden/>
            <w:lang w:val="en-GB"/>
          </w:rPr>
          <w:instrText xml:space="preserve"> PAGEREF _Toc46237541 \h </w:instrText>
        </w:r>
        <w:r w:rsidR="00AC5BAE" w:rsidRPr="00AC31F8">
          <w:rPr>
            <w:noProof/>
            <w:webHidden/>
            <w:lang w:val="en-GB"/>
          </w:rPr>
        </w:r>
        <w:r w:rsidR="00AC5BAE" w:rsidRPr="00AC31F8">
          <w:rPr>
            <w:noProof/>
            <w:webHidden/>
            <w:lang w:val="en-GB"/>
          </w:rPr>
          <w:fldChar w:fldCharType="separate"/>
        </w:r>
        <w:r w:rsidR="00AC5BAE" w:rsidRPr="00AC31F8">
          <w:rPr>
            <w:noProof/>
            <w:webHidden/>
            <w:lang w:val="en-GB"/>
          </w:rPr>
          <w:t>51</w:t>
        </w:r>
        <w:r w:rsidR="00AC5BAE" w:rsidRPr="00AC31F8">
          <w:rPr>
            <w:noProof/>
            <w:webHidden/>
            <w:lang w:val="en-GB"/>
          </w:rPr>
          <w:fldChar w:fldCharType="end"/>
        </w:r>
      </w:hyperlink>
    </w:p>
    <w:p w14:paraId="5CCA6A48" w14:textId="182041E3" w:rsidR="00AC5BAE" w:rsidRPr="00AC31F8" w:rsidRDefault="003D1F1E">
      <w:pPr>
        <w:pStyle w:val="TableofFigures"/>
        <w:tabs>
          <w:tab w:val="right" w:leader="dot" w:pos="9628"/>
        </w:tabs>
        <w:rPr>
          <w:rFonts w:asciiTheme="minorHAnsi" w:eastAsiaTheme="minorEastAsia" w:hAnsiTheme="minorHAnsi" w:cstheme="minorBidi"/>
          <w:noProof/>
          <w:szCs w:val="22"/>
          <w:lang w:val="en-GB" w:eastAsia="en-GB"/>
        </w:rPr>
      </w:pPr>
      <w:hyperlink w:anchor="_Toc46237542" w:history="1">
        <w:r w:rsidR="00AC5BAE" w:rsidRPr="00AC31F8">
          <w:rPr>
            <w:rStyle w:val="Hyperlink"/>
            <w:noProof/>
            <w:lang w:val="en-GB"/>
          </w:rPr>
          <w:t>Figure 35: Link between the description of the user requirement and the executable functional specifications on the feature file</w:t>
        </w:r>
        <w:r w:rsidR="00AC5BAE" w:rsidRPr="00AC31F8">
          <w:rPr>
            <w:noProof/>
            <w:webHidden/>
            <w:lang w:val="en-GB"/>
          </w:rPr>
          <w:tab/>
        </w:r>
        <w:r w:rsidR="00AC5BAE" w:rsidRPr="00AC31F8">
          <w:rPr>
            <w:noProof/>
            <w:webHidden/>
            <w:lang w:val="en-GB"/>
          </w:rPr>
          <w:fldChar w:fldCharType="begin"/>
        </w:r>
        <w:r w:rsidR="00AC5BAE" w:rsidRPr="00AC31F8">
          <w:rPr>
            <w:noProof/>
            <w:webHidden/>
            <w:lang w:val="en-GB"/>
          </w:rPr>
          <w:instrText xml:space="preserve"> PAGEREF _Toc46237542 \h </w:instrText>
        </w:r>
        <w:r w:rsidR="00AC5BAE" w:rsidRPr="00AC31F8">
          <w:rPr>
            <w:noProof/>
            <w:webHidden/>
            <w:lang w:val="en-GB"/>
          </w:rPr>
        </w:r>
        <w:r w:rsidR="00AC5BAE" w:rsidRPr="00AC31F8">
          <w:rPr>
            <w:noProof/>
            <w:webHidden/>
            <w:lang w:val="en-GB"/>
          </w:rPr>
          <w:fldChar w:fldCharType="separate"/>
        </w:r>
        <w:r w:rsidR="00AC5BAE" w:rsidRPr="00AC31F8">
          <w:rPr>
            <w:noProof/>
            <w:webHidden/>
            <w:lang w:val="en-GB"/>
          </w:rPr>
          <w:t>53</w:t>
        </w:r>
        <w:r w:rsidR="00AC5BAE" w:rsidRPr="00AC31F8">
          <w:rPr>
            <w:noProof/>
            <w:webHidden/>
            <w:lang w:val="en-GB"/>
          </w:rPr>
          <w:fldChar w:fldCharType="end"/>
        </w:r>
      </w:hyperlink>
    </w:p>
    <w:p w14:paraId="5C5C2BFD" w14:textId="27DE3DBB" w:rsidR="00AC5BAE" w:rsidRPr="00AC31F8" w:rsidRDefault="003D1F1E">
      <w:pPr>
        <w:pStyle w:val="TableofFigures"/>
        <w:tabs>
          <w:tab w:val="right" w:leader="dot" w:pos="9628"/>
        </w:tabs>
        <w:rPr>
          <w:rFonts w:asciiTheme="minorHAnsi" w:eastAsiaTheme="minorEastAsia" w:hAnsiTheme="minorHAnsi" w:cstheme="minorBidi"/>
          <w:noProof/>
          <w:szCs w:val="22"/>
          <w:lang w:val="en-GB" w:eastAsia="en-GB"/>
        </w:rPr>
      </w:pPr>
      <w:hyperlink w:anchor="_Toc46237543" w:history="1">
        <w:r w:rsidR="00AC5BAE" w:rsidRPr="00AC31F8">
          <w:rPr>
            <w:rStyle w:val="Hyperlink"/>
            <w:noProof/>
            <w:lang w:val="en-GB"/>
          </w:rPr>
          <w:t>Figure 36: Example of how to deal with GAMP5 risk management requirements in BDD</w:t>
        </w:r>
        <w:r w:rsidR="00AC5BAE" w:rsidRPr="00AC31F8">
          <w:rPr>
            <w:noProof/>
            <w:webHidden/>
            <w:lang w:val="en-GB"/>
          </w:rPr>
          <w:tab/>
        </w:r>
        <w:r w:rsidR="00AC5BAE" w:rsidRPr="00AC31F8">
          <w:rPr>
            <w:noProof/>
            <w:webHidden/>
            <w:lang w:val="en-GB"/>
          </w:rPr>
          <w:fldChar w:fldCharType="begin"/>
        </w:r>
        <w:r w:rsidR="00AC5BAE" w:rsidRPr="00AC31F8">
          <w:rPr>
            <w:noProof/>
            <w:webHidden/>
            <w:lang w:val="en-GB"/>
          </w:rPr>
          <w:instrText xml:space="preserve"> PAGEREF _Toc46237543 \h </w:instrText>
        </w:r>
        <w:r w:rsidR="00AC5BAE" w:rsidRPr="00AC31F8">
          <w:rPr>
            <w:noProof/>
            <w:webHidden/>
            <w:lang w:val="en-GB"/>
          </w:rPr>
        </w:r>
        <w:r w:rsidR="00AC5BAE" w:rsidRPr="00AC31F8">
          <w:rPr>
            <w:noProof/>
            <w:webHidden/>
            <w:lang w:val="en-GB"/>
          </w:rPr>
          <w:fldChar w:fldCharType="separate"/>
        </w:r>
        <w:r w:rsidR="00AC5BAE" w:rsidRPr="00AC31F8">
          <w:rPr>
            <w:noProof/>
            <w:webHidden/>
            <w:lang w:val="en-GB"/>
          </w:rPr>
          <w:t>54</w:t>
        </w:r>
        <w:r w:rsidR="00AC5BAE" w:rsidRPr="00AC31F8">
          <w:rPr>
            <w:noProof/>
            <w:webHidden/>
            <w:lang w:val="en-GB"/>
          </w:rPr>
          <w:fldChar w:fldCharType="end"/>
        </w:r>
      </w:hyperlink>
    </w:p>
    <w:p w14:paraId="57106EF6" w14:textId="6454D755" w:rsidR="00AC5BAE" w:rsidRPr="00AC31F8" w:rsidRDefault="003D1F1E">
      <w:pPr>
        <w:pStyle w:val="TableofFigures"/>
        <w:tabs>
          <w:tab w:val="right" w:leader="dot" w:pos="9628"/>
        </w:tabs>
        <w:rPr>
          <w:rFonts w:asciiTheme="minorHAnsi" w:eastAsiaTheme="minorEastAsia" w:hAnsiTheme="minorHAnsi" w:cstheme="minorBidi"/>
          <w:noProof/>
          <w:szCs w:val="22"/>
          <w:lang w:val="en-GB" w:eastAsia="en-GB"/>
        </w:rPr>
      </w:pPr>
      <w:hyperlink w:anchor="_Toc46237544" w:history="1">
        <w:r w:rsidR="00AC5BAE" w:rsidRPr="00AC31F8">
          <w:rPr>
            <w:rStyle w:val="Hyperlink"/>
            <w:noProof/>
            <w:lang w:val="en-GB"/>
          </w:rPr>
          <w:t>Figure 37: Feature file with a reference in the specification brief to the underlying legal basis</w:t>
        </w:r>
        <w:r w:rsidR="00AC5BAE" w:rsidRPr="00AC31F8">
          <w:rPr>
            <w:noProof/>
            <w:webHidden/>
            <w:lang w:val="en-GB"/>
          </w:rPr>
          <w:tab/>
        </w:r>
        <w:r w:rsidR="00AC5BAE" w:rsidRPr="00AC31F8">
          <w:rPr>
            <w:noProof/>
            <w:webHidden/>
            <w:lang w:val="en-GB"/>
          </w:rPr>
          <w:fldChar w:fldCharType="begin"/>
        </w:r>
        <w:r w:rsidR="00AC5BAE" w:rsidRPr="00AC31F8">
          <w:rPr>
            <w:noProof/>
            <w:webHidden/>
            <w:lang w:val="en-GB"/>
          </w:rPr>
          <w:instrText xml:space="preserve"> PAGEREF _Toc46237544 \h </w:instrText>
        </w:r>
        <w:r w:rsidR="00AC5BAE" w:rsidRPr="00AC31F8">
          <w:rPr>
            <w:noProof/>
            <w:webHidden/>
            <w:lang w:val="en-GB"/>
          </w:rPr>
        </w:r>
        <w:r w:rsidR="00AC5BAE" w:rsidRPr="00AC31F8">
          <w:rPr>
            <w:noProof/>
            <w:webHidden/>
            <w:lang w:val="en-GB"/>
          </w:rPr>
          <w:fldChar w:fldCharType="separate"/>
        </w:r>
        <w:r w:rsidR="00AC5BAE" w:rsidRPr="00AC31F8">
          <w:rPr>
            <w:noProof/>
            <w:webHidden/>
            <w:lang w:val="en-GB"/>
          </w:rPr>
          <w:t>55</w:t>
        </w:r>
        <w:r w:rsidR="00AC5BAE" w:rsidRPr="00AC31F8">
          <w:rPr>
            <w:noProof/>
            <w:webHidden/>
            <w:lang w:val="en-GB"/>
          </w:rPr>
          <w:fldChar w:fldCharType="end"/>
        </w:r>
      </w:hyperlink>
    </w:p>
    <w:p w14:paraId="2C7DBC58" w14:textId="00B6DD54" w:rsidR="00AC5BAE" w:rsidRPr="00AC31F8" w:rsidRDefault="003D1F1E">
      <w:pPr>
        <w:pStyle w:val="TableofFigures"/>
        <w:tabs>
          <w:tab w:val="right" w:leader="dot" w:pos="9628"/>
        </w:tabs>
        <w:rPr>
          <w:rFonts w:asciiTheme="minorHAnsi" w:eastAsiaTheme="minorEastAsia" w:hAnsiTheme="minorHAnsi" w:cstheme="minorBidi"/>
          <w:noProof/>
          <w:szCs w:val="22"/>
          <w:lang w:val="en-GB" w:eastAsia="en-GB"/>
        </w:rPr>
      </w:pPr>
      <w:hyperlink w:anchor="_Toc46237545" w:history="1">
        <w:r w:rsidR="00AC5BAE" w:rsidRPr="00AC31F8">
          <w:rPr>
            <w:rStyle w:val="Hyperlink"/>
            <w:noProof/>
            <w:lang w:val="en-GB"/>
          </w:rPr>
          <w:t>Figure 38: Feature file approval and document history</w:t>
        </w:r>
        <w:r w:rsidR="00AC5BAE" w:rsidRPr="00AC31F8">
          <w:rPr>
            <w:noProof/>
            <w:webHidden/>
            <w:lang w:val="en-GB"/>
          </w:rPr>
          <w:tab/>
        </w:r>
        <w:r w:rsidR="00AC5BAE" w:rsidRPr="00AC31F8">
          <w:rPr>
            <w:noProof/>
            <w:webHidden/>
            <w:lang w:val="en-GB"/>
          </w:rPr>
          <w:fldChar w:fldCharType="begin"/>
        </w:r>
        <w:r w:rsidR="00AC5BAE" w:rsidRPr="00AC31F8">
          <w:rPr>
            <w:noProof/>
            <w:webHidden/>
            <w:lang w:val="en-GB"/>
          </w:rPr>
          <w:instrText xml:space="preserve"> PAGEREF _Toc46237545 \h </w:instrText>
        </w:r>
        <w:r w:rsidR="00AC5BAE" w:rsidRPr="00AC31F8">
          <w:rPr>
            <w:noProof/>
            <w:webHidden/>
            <w:lang w:val="en-GB"/>
          </w:rPr>
        </w:r>
        <w:r w:rsidR="00AC5BAE" w:rsidRPr="00AC31F8">
          <w:rPr>
            <w:noProof/>
            <w:webHidden/>
            <w:lang w:val="en-GB"/>
          </w:rPr>
          <w:fldChar w:fldCharType="separate"/>
        </w:r>
        <w:r w:rsidR="00AC5BAE" w:rsidRPr="00AC31F8">
          <w:rPr>
            <w:noProof/>
            <w:webHidden/>
            <w:lang w:val="en-GB"/>
          </w:rPr>
          <w:t>56</w:t>
        </w:r>
        <w:r w:rsidR="00AC5BAE" w:rsidRPr="00AC31F8">
          <w:rPr>
            <w:noProof/>
            <w:webHidden/>
            <w:lang w:val="en-GB"/>
          </w:rPr>
          <w:fldChar w:fldCharType="end"/>
        </w:r>
      </w:hyperlink>
    </w:p>
    <w:p w14:paraId="6EAF41CD" w14:textId="0C926EC8" w:rsidR="00AC5BAE" w:rsidRPr="00AC31F8" w:rsidRDefault="003D1F1E">
      <w:pPr>
        <w:pStyle w:val="TableofFigures"/>
        <w:tabs>
          <w:tab w:val="right" w:leader="dot" w:pos="9628"/>
        </w:tabs>
        <w:rPr>
          <w:rFonts w:asciiTheme="minorHAnsi" w:eastAsiaTheme="minorEastAsia" w:hAnsiTheme="minorHAnsi" w:cstheme="minorBidi"/>
          <w:noProof/>
          <w:szCs w:val="22"/>
          <w:lang w:val="en-GB" w:eastAsia="en-GB"/>
        </w:rPr>
      </w:pPr>
      <w:hyperlink w:anchor="_Toc46237546" w:history="1">
        <w:r w:rsidR="00AC5BAE" w:rsidRPr="00AC31F8">
          <w:rPr>
            <w:rStyle w:val="Hyperlink"/>
            <w:noProof/>
            <w:lang w:val="en-GB"/>
          </w:rPr>
          <w:t>Figure 39: Configuration of the Cucumber Test Runner</w:t>
        </w:r>
        <w:r w:rsidR="00AC5BAE" w:rsidRPr="00AC31F8">
          <w:rPr>
            <w:noProof/>
            <w:webHidden/>
            <w:lang w:val="en-GB"/>
          </w:rPr>
          <w:tab/>
        </w:r>
        <w:r w:rsidR="00AC5BAE" w:rsidRPr="00AC31F8">
          <w:rPr>
            <w:noProof/>
            <w:webHidden/>
            <w:lang w:val="en-GB"/>
          </w:rPr>
          <w:fldChar w:fldCharType="begin"/>
        </w:r>
        <w:r w:rsidR="00AC5BAE" w:rsidRPr="00AC31F8">
          <w:rPr>
            <w:noProof/>
            <w:webHidden/>
            <w:lang w:val="en-GB"/>
          </w:rPr>
          <w:instrText xml:space="preserve"> PAGEREF _Toc46237546 \h </w:instrText>
        </w:r>
        <w:r w:rsidR="00AC5BAE" w:rsidRPr="00AC31F8">
          <w:rPr>
            <w:noProof/>
            <w:webHidden/>
            <w:lang w:val="en-GB"/>
          </w:rPr>
        </w:r>
        <w:r w:rsidR="00AC5BAE" w:rsidRPr="00AC31F8">
          <w:rPr>
            <w:noProof/>
            <w:webHidden/>
            <w:lang w:val="en-GB"/>
          </w:rPr>
          <w:fldChar w:fldCharType="separate"/>
        </w:r>
        <w:r w:rsidR="00AC5BAE" w:rsidRPr="00AC31F8">
          <w:rPr>
            <w:noProof/>
            <w:webHidden/>
            <w:lang w:val="en-GB"/>
          </w:rPr>
          <w:t>56</w:t>
        </w:r>
        <w:r w:rsidR="00AC5BAE" w:rsidRPr="00AC31F8">
          <w:rPr>
            <w:noProof/>
            <w:webHidden/>
            <w:lang w:val="en-GB"/>
          </w:rPr>
          <w:fldChar w:fldCharType="end"/>
        </w:r>
      </w:hyperlink>
    </w:p>
    <w:p w14:paraId="547C3A66" w14:textId="1AD4FDF8" w:rsidR="00AC5BAE" w:rsidRPr="00AC31F8" w:rsidRDefault="003D1F1E">
      <w:pPr>
        <w:pStyle w:val="TableofFigures"/>
        <w:tabs>
          <w:tab w:val="right" w:leader="dot" w:pos="9628"/>
        </w:tabs>
        <w:rPr>
          <w:rFonts w:asciiTheme="minorHAnsi" w:eastAsiaTheme="minorEastAsia" w:hAnsiTheme="minorHAnsi" w:cstheme="minorBidi"/>
          <w:noProof/>
          <w:szCs w:val="22"/>
          <w:lang w:val="en-GB" w:eastAsia="en-GB"/>
        </w:rPr>
      </w:pPr>
      <w:hyperlink w:anchor="_Toc46237547" w:history="1">
        <w:r w:rsidR="00AC5BAE" w:rsidRPr="00AC31F8">
          <w:rPr>
            <w:rStyle w:val="Hyperlink"/>
            <w:noProof/>
            <w:lang w:val="en-GB"/>
          </w:rPr>
          <w:t>Figure 40: Scenarioo visualization of a step whose StepDef contained only an empty method</w:t>
        </w:r>
        <w:r w:rsidR="00AC5BAE" w:rsidRPr="00AC31F8">
          <w:rPr>
            <w:noProof/>
            <w:webHidden/>
            <w:lang w:val="en-GB"/>
          </w:rPr>
          <w:tab/>
        </w:r>
        <w:r w:rsidR="00AC5BAE" w:rsidRPr="00AC31F8">
          <w:rPr>
            <w:noProof/>
            <w:webHidden/>
            <w:lang w:val="en-GB"/>
          </w:rPr>
          <w:fldChar w:fldCharType="begin"/>
        </w:r>
        <w:r w:rsidR="00AC5BAE" w:rsidRPr="00AC31F8">
          <w:rPr>
            <w:noProof/>
            <w:webHidden/>
            <w:lang w:val="en-GB"/>
          </w:rPr>
          <w:instrText xml:space="preserve"> PAGEREF _Toc46237547 \h </w:instrText>
        </w:r>
        <w:r w:rsidR="00AC5BAE" w:rsidRPr="00AC31F8">
          <w:rPr>
            <w:noProof/>
            <w:webHidden/>
            <w:lang w:val="en-GB"/>
          </w:rPr>
        </w:r>
        <w:r w:rsidR="00AC5BAE" w:rsidRPr="00AC31F8">
          <w:rPr>
            <w:noProof/>
            <w:webHidden/>
            <w:lang w:val="en-GB"/>
          </w:rPr>
          <w:fldChar w:fldCharType="separate"/>
        </w:r>
        <w:r w:rsidR="00AC5BAE" w:rsidRPr="00AC31F8">
          <w:rPr>
            <w:noProof/>
            <w:webHidden/>
            <w:lang w:val="en-GB"/>
          </w:rPr>
          <w:t>57</w:t>
        </w:r>
        <w:r w:rsidR="00AC5BAE" w:rsidRPr="00AC31F8">
          <w:rPr>
            <w:noProof/>
            <w:webHidden/>
            <w:lang w:val="en-GB"/>
          </w:rPr>
          <w:fldChar w:fldCharType="end"/>
        </w:r>
      </w:hyperlink>
    </w:p>
    <w:p w14:paraId="3CD94EAB" w14:textId="7ACF0EF0" w:rsidR="00AC5BAE" w:rsidRPr="00AC31F8" w:rsidRDefault="003D1F1E">
      <w:pPr>
        <w:pStyle w:val="TableofFigures"/>
        <w:tabs>
          <w:tab w:val="right" w:leader="dot" w:pos="9628"/>
        </w:tabs>
        <w:rPr>
          <w:rFonts w:asciiTheme="minorHAnsi" w:eastAsiaTheme="minorEastAsia" w:hAnsiTheme="minorHAnsi" w:cstheme="minorBidi"/>
          <w:noProof/>
          <w:szCs w:val="22"/>
          <w:lang w:val="en-GB" w:eastAsia="en-GB"/>
        </w:rPr>
      </w:pPr>
      <w:hyperlink w:anchor="_Toc46237548" w:history="1">
        <w:r w:rsidR="00AC5BAE" w:rsidRPr="00AC31F8">
          <w:rPr>
            <w:rStyle w:val="Hyperlink"/>
            <w:noProof/>
            <w:lang w:val="en-GB"/>
          </w:rPr>
          <w:t>Figure 41: Hook, which is responsible for taking and saving the screenshots</w:t>
        </w:r>
        <w:r w:rsidR="00AC5BAE" w:rsidRPr="00AC31F8">
          <w:rPr>
            <w:noProof/>
            <w:webHidden/>
            <w:lang w:val="en-GB"/>
          </w:rPr>
          <w:tab/>
        </w:r>
        <w:r w:rsidR="00AC5BAE" w:rsidRPr="00AC31F8">
          <w:rPr>
            <w:noProof/>
            <w:webHidden/>
            <w:lang w:val="en-GB"/>
          </w:rPr>
          <w:fldChar w:fldCharType="begin"/>
        </w:r>
        <w:r w:rsidR="00AC5BAE" w:rsidRPr="00AC31F8">
          <w:rPr>
            <w:noProof/>
            <w:webHidden/>
            <w:lang w:val="en-GB"/>
          </w:rPr>
          <w:instrText xml:space="preserve"> PAGEREF _Toc46237548 \h </w:instrText>
        </w:r>
        <w:r w:rsidR="00AC5BAE" w:rsidRPr="00AC31F8">
          <w:rPr>
            <w:noProof/>
            <w:webHidden/>
            <w:lang w:val="en-GB"/>
          </w:rPr>
        </w:r>
        <w:r w:rsidR="00AC5BAE" w:rsidRPr="00AC31F8">
          <w:rPr>
            <w:noProof/>
            <w:webHidden/>
            <w:lang w:val="en-GB"/>
          </w:rPr>
          <w:fldChar w:fldCharType="separate"/>
        </w:r>
        <w:r w:rsidR="00AC5BAE" w:rsidRPr="00AC31F8">
          <w:rPr>
            <w:noProof/>
            <w:webHidden/>
            <w:lang w:val="en-GB"/>
          </w:rPr>
          <w:t>57</w:t>
        </w:r>
        <w:r w:rsidR="00AC5BAE" w:rsidRPr="00AC31F8">
          <w:rPr>
            <w:noProof/>
            <w:webHidden/>
            <w:lang w:val="en-GB"/>
          </w:rPr>
          <w:fldChar w:fldCharType="end"/>
        </w:r>
      </w:hyperlink>
    </w:p>
    <w:p w14:paraId="77ABDA5F" w14:textId="1F801F06" w:rsidR="00AC5BAE" w:rsidRPr="00AC31F8" w:rsidRDefault="003D1F1E">
      <w:pPr>
        <w:pStyle w:val="TableofFigures"/>
        <w:tabs>
          <w:tab w:val="right" w:leader="dot" w:pos="9628"/>
        </w:tabs>
        <w:rPr>
          <w:rFonts w:asciiTheme="minorHAnsi" w:eastAsiaTheme="minorEastAsia" w:hAnsiTheme="minorHAnsi" w:cstheme="minorBidi"/>
          <w:noProof/>
          <w:szCs w:val="22"/>
          <w:lang w:val="en-GB" w:eastAsia="en-GB"/>
        </w:rPr>
      </w:pPr>
      <w:hyperlink w:anchor="_Toc46237549" w:history="1">
        <w:r w:rsidR="00AC5BAE" w:rsidRPr="00AC31F8">
          <w:rPr>
            <w:rStyle w:val="Hyperlink"/>
            <w:noProof/>
            <w:lang w:val="en-GB"/>
          </w:rPr>
          <w:t>Figure 42: Different runs that can be viewed in Scenarioo</w:t>
        </w:r>
        <w:r w:rsidR="00AC5BAE" w:rsidRPr="00AC31F8">
          <w:rPr>
            <w:noProof/>
            <w:webHidden/>
            <w:lang w:val="en-GB"/>
          </w:rPr>
          <w:tab/>
        </w:r>
        <w:r w:rsidR="00AC5BAE" w:rsidRPr="00AC31F8">
          <w:rPr>
            <w:noProof/>
            <w:webHidden/>
            <w:lang w:val="en-GB"/>
          </w:rPr>
          <w:fldChar w:fldCharType="begin"/>
        </w:r>
        <w:r w:rsidR="00AC5BAE" w:rsidRPr="00AC31F8">
          <w:rPr>
            <w:noProof/>
            <w:webHidden/>
            <w:lang w:val="en-GB"/>
          </w:rPr>
          <w:instrText xml:space="preserve"> PAGEREF _Toc46237549 \h </w:instrText>
        </w:r>
        <w:r w:rsidR="00AC5BAE" w:rsidRPr="00AC31F8">
          <w:rPr>
            <w:noProof/>
            <w:webHidden/>
            <w:lang w:val="en-GB"/>
          </w:rPr>
        </w:r>
        <w:r w:rsidR="00AC5BAE" w:rsidRPr="00AC31F8">
          <w:rPr>
            <w:noProof/>
            <w:webHidden/>
            <w:lang w:val="en-GB"/>
          </w:rPr>
          <w:fldChar w:fldCharType="separate"/>
        </w:r>
        <w:r w:rsidR="00AC5BAE" w:rsidRPr="00AC31F8">
          <w:rPr>
            <w:noProof/>
            <w:webHidden/>
            <w:lang w:val="en-GB"/>
          </w:rPr>
          <w:t>58</w:t>
        </w:r>
        <w:r w:rsidR="00AC5BAE" w:rsidRPr="00AC31F8">
          <w:rPr>
            <w:noProof/>
            <w:webHidden/>
            <w:lang w:val="en-GB"/>
          </w:rPr>
          <w:fldChar w:fldCharType="end"/>
        </w:r>
      </w:hyperlink>
    </w:p>
    <w:p w14:paraId="16E57011" w14:textId="4E2B46F0" w:rsidR="00AC5BAE" w:rsidRPr="00AC31F8" w:rsidRDefault="003D1F1E">
      <w:pPr>
        <w:pStyle w:val="TableofFigures"/>
        <w:tabs>
          <w:tab w:val="right" w:leader="dot" w:pos="9628"/>
        </w:tabs>
        <w:rPr>
          <w:rFonts w:asciiTheme="minorHAnsi" w:eastAsiaTheme="minorEastAsia" w:hAnsiTheme="minorHAnsi" w:cstheme="minorBidi"/>
          <w:noProof/>
          <w:szCs w:val="22"/>
          <w:lang w:val="en-GB" w:eastAsia="en-GB"/>
        </w:rPr>
      </w:pPr>
      <w:hyperlink w:anchor="_Toc46237550" w:history="1">
        <w:r w:rsidR="00AC5BAE" w:rsidRPr="00AC31F8">
          <w:rPr>
            <w:rStyle w:val="Hyperlink"/>
            <w:noProof/>
            <w:lang w:val="en-GB"/>
          </w:rPr>
          <w:t>Figure 43: Feature overview in Scenarioo</w:t>
        </w:r>
        <w:r w:rsidR="00AC5BAE" w:rsidRPr="00AC31F8">
          <w:rPr>
            <w:noProof/>
            <w:webHidden/>
            <w:lang w:val="en-GB"/>
          </w:rPr>
          <w:tab/>
        </w:r>
        <w:r w:rsidR="00AC5BAE" w:rsidRPr="00AC31F8">
          <w:rPr>
            <w:noProof/>
            <w:webHidden/>
            <w:lang w:val="en-GB"/>
          </w:rPr>
          <w:fldChar w:fldCharType="begin"/>
        </w:r>
        <w:r w:rsidR="00AC5BAE" w:rsidRPr="00AC31F8">
          <w:rPr>
            <w:noProof/>
            <w:webHidden/>
            <w:lang w:val="en-GB"/>
          </w:rPr>
          <w:instrText xml:space="preserve"> PAGEREF _Toc46237550 \h </w:instrText>
        </w:r>
        <w:r w:rsidR="00AC5BAE" w:rsidRPr="00AC31F8">
          <w:rPr>
            <w:noProof/>
            <w:webHidden/>
            <w:lang w:val="en-GB"/>
          </w:rPr>
        </w:r>
        <w:r w:rsidR="00AC5BAE" w:rsidRPr="00AC31F8">
          <w:rPr>
            <w:noProof/>
            <w:webHidden/>
            <w:lang w:val="en-GB"/>
          </w:rPr>
          <w:fldChar w:fldCharType="separate"/>
        </w:r>
        <w:r w:rsidR="00AC5BAE" w:rsidRPr="00AC31F8">
          <w:rPr>
            <w:noProof/>
            <w:webHidden/>
            <w:lang w:val="en-GB"/>
          </w:rPr>
          <w:t>59</w:t>
        </w:r>
        <w:r w:rsidR="00AC5BAE" w:rsidRPr="00AC31F8">
          <w:rPr>
            <w:noProof/>
            <w:webHidden/>
            <w:lang w:val="en-GB"/>
          </w:rPr>
          <w:fldChar w:fldCharType="end"/>
        </w:r>
      </w:hyperlink>
    </w:p>
    <w:p w14:paraId="7B08F1E5" w14:textId="7E34033B" w:rsidR="00AC5BAE" w:rsidRPr="00AC31F8" w:rsidRDefault="003D1F1E">
      <w:pPr>
        <w:pStyle w:val="TableofFigures"/>
        <w:tabs>
          <w:tab w:val="right" w:leader="dot" w:pos="9628"/>
        </w:tabs>
        <w:rPr>
          <w:rFonts w:asciiTheme="minorHAnsi" w:eastAsiaTheme="minorEastAsia" w:hAnsiTheme="minorHAnsi" w:cstheme="minorBidi"/>
          <w:noProof/>
          <w:szCs w:val="22"/>
          <w:lang w:val="en-GB" w:eastAsia="en-GB"/>
        </w:rPr>
      </w:pPr>
      <w:hyperlink w:anchor="_Toc46237551" w:history="1">
        <w:r w:rsidR="00AC5BAE" w:rsidRPr="00AC31F8">
          <w:rPr>
            <w:rStyle w:val="Hyperlink"/>
            <w:noProof/>
            <w:lang w:val="en-GB"/>
          </w:rPr>
          <w:t>Figure 44: Overview of all scenarios of a feature</w:t>
        </w:r>
        <w:r w:rsidR="00AC5BAE" w:rsidRPr="00AC31F8">
          <w:rPr>
            <w:noProof/>
            <w:webHidden/>
            <w:lang w:val="en-GB"/>
          </w:rPr>
          <w:tab/>
        </w:r>
        <w:r w:rsidR="00AC5BAE" w:rsidRPr="00AC31F8">
          <w:rPr>
            <w:noProof/>
            <w:webHidden/>
            <w:lang w:val="en-GB"/>
          </w:rPr>
          <w:fldChar w:fldCharType="begin"/>
        </w:r>
        <w:r w:rsidR="00AC5BAE" w:rsidRPr="00AC31F8">
          <w:rPr>
            <w:noProof/>
            <w:webHidden/>
            <w:lang w:val="en-GB"/>
          </w:rPr>
          <w:instrText xml:space="preserve"> PAGEREF _Toc46237551 \h </w:instrText>
        </w:r>
        <w:r w:rsidR="00AC5BAE" w:rsidRPr="00AC31F8">
          <w:rPr>
            <w:noProof/>
            <w:webHidden/>
            <w:lang w:val="en-GB"/>
          </w:rPr>
        </w:r>
        <w:r w:rsidR="00AC5BAE" w:rsidRPr="00AC31F8">
          <w:rPr>
            <w:noProof/>
            <w:webHidden/>
            <w:lang w:val="en-GB"/>
          </w:rPr>
          <w:fldChar w:fldCharType="separate"/>
        </w:r>
        <w:r w:rsidR="00AC5BAE" w:rsidRPr="00AC31F8">
          <w:rPr>
            <w:noProof/>
            <w:webHidden/>
            <w:lang w:val="en-GB"/>
          </w:rPr>
          <w:t>59</w:t>
        </w:r>
        <w:r w:rsidR="00AC5BAE" w:rsidRPr="00AC31F8">
          <w:rPr>
            <w:noProof/>
            <w:webHidden/>
            <w:lang w:val="en-GB"/>
          </w:rPr>
          <w:fldChar w:fldCharType="end"/>
        </w:r>
      </w:hyperlink>
    </w:p>
    <w:p w14:paraId="2134E776" w14:textId="734E6901" w:rsidR="00AC5BAE" w:rsidRPr="00AC31F8" w:rsidRDefault="003D1F1E">
      <w:pPr>
        <w:pStyle w:val="TableofFigures"/>
        <w:tabs>
          <w:tab w:val="right" w:leader="dot" w:pos="9628"/>
        </w:tabs>
        <w:rPr>
          <w:rFonts w:asciiTheme="minorHAnsi" w:eastAsiaTheme="minorEastAsia" w:hAnsiTheme="minorHAnsi" w:cstheme="minorBidi"/>
          <w:noProof/>
          <w:szCs w:val="22"/>
          <w:lang w:val="en-GB" w:eastAsia="en-GB"/>
        </w:rPr>
      </w:pPr>
      <w:hyperlink w:anchor="_Toc46237552" w:history="1">
        <w:r w:rsidR="00AC5BAE" w:rsidRPr="00AC31F8">
          <w:rPr>
            <w:rStyle w:val="Hyperlink"/>
            <w:noProof/>
            <w:lang w:val="en-GB"/>
          </w:rPr>
          <w:t>Figure 45: Indication of the testing extend to control the test coverage of the test runner</w:t>
        </w:r>
        <w:r w:rsidR="00AC5BAE" w:rsidRPr="00AC31F8">
          <w:rPr>
            <w:noProof/>
            <w:webHidden/>
            <w:lang w:val="en-GB"/>
          </w:rPr>
          <w:tab/>
        </w:r>
        <w:r w:rsidR="00AC5BAE" w:rsidRPr="00AC31F8">
          <w:rPr>
            <w:noProof/>
            <w:webHidden/>
            <w:lang w:val="en-GB"/>
          </w:rPr>
          <w:fldChar w:fldCharType="begin"/>
        </w:r>
        <w:r w:rsidR="00AC5BAE" w:rsidRPr="00AC31F8">
          <w:rPr>
            <w:noProof/>
            <w:webHidden/>
            <w:lang w:val="en-GB"/>
          </w:rPr>
          <w:instrText xml:space="preserve"> PAGEREF _Toc46237552 \h </w:instrText>
        </w:r>
        <w:r w:rsidR="00AC5BAE" w:rsidRPr="00AC31F8">
          <w:rPr>
            <w:noProof/>
            <w:webHidden/>
            <w:lang w:val="en-GB"/>
          </w:rPr>
        </w:r>
        <w:r w:rsidR="00AC5BAE" w:rsidRPr="00AC31F8">
          <w:rPr>
            <w:noProof/>
            <w:webHidden/>
            <w:lang w:val="en-GB"/>
          </w:rPr>
          <w:fldChar w:fldCharType="separate"/>
        </w:r>
        <w:r w:rsidR="00AC5BAE" w:rsidRPr="00AC31F8">
          <w:rPr>
            <w:noProof/>
            <w:webHidden/>
            <w:lang w:val="en-GB"/>
          </w:rPr>
          <w:t>60</w:t>
        </w:r>
        <w:r w:rsidR="00AC5BAE" w:rsidRPr="00AC31F8">
          <w:rPr>
            <w:noProof/>
            <w:webHidden/>
            <w:lang w:val="en-GB"/>
          </w:rPr>
          <w:fldChar w:fldCharType="end"/>
        </w:r>
      </w:hyperlink>
    </w:p>
    <w:p w14:paraId="05A06AB8" w14:textId="0EC5BA7D" w:rsidR="00AC5BAE" w:rsidRPr="00AC31F8" w:rsidRDefault="003D1F1E">
      <w:pPr>
        <w:pStyle w:val="TableofFigures"/>
        <w:tabs>
          <w:tab w:val="right" w:leader="dot" w:pos="9628"/>
        </w:tabs>
        <w:rPr>
          <w:rFonts w:asciiTheme="minorHAnsi" w:eastAsiaTheme="minorEastAsia" w:hAnsiTheme="minorHAnsi" w:cstheme="minorBidi"/>
          <w:noProof/>
          <w:szCs w:val="22"/>
          <w:lang w:val="en-GB" w:eastAsia="en-GB"/>
        </w:rPr>
      </w:pPr>
      <w:hyperlink r:id="rId77" w:anchor="_Toc46237553" w:history="1">
        <w:r w:rsidR="00AC5BAE" w:rsidRPr="00AC31F8">
          <w:rPr>
            <w:rStyle w:val="Hyperlink"/>
            <w:noProof/>
            <w:lang w:val="en-GB"/>
          </w:rPr>
          <w:t>Figure 46: Step overview of one scenario</w:t>
        </w:r>
        <w:r w:rsidR="00AC5BAE" w:rsidRPr="00AC31F8">
          <w:rPr>
            <w:noProof/>
            <w:webHidden/>
            <w:lang w:val="en-GB"/>
          </w:rPr>
          <w:tab/>
        </w:r>
        <w:r w:rsidR="00AC5BAE" w:rsidRPr="00AC31F8">
          <w:rPr>
            <w:noProof/>
            <w:webHidden/>
            <w:lang w:val="en-GB"/>
          </w:rPr>
          <w:fldChar w:fldCharType="begin"/>
        </w:r>
        <w:r w:rsidR="00AC5BAE" w:rsidRPr="00AC31F8">
          <w:rPr>
            <w:noProof/>
            <w:webHidden/>
            <w:lang w:val="en-GB"/>
          </w:rPr>
          <w:instrText xml:space="preserve"> PAGEREF _Toc46237553 \h </w:instrText>
        </w:r>
        <w:r w:rsidR="00AC5BAE" w:rsidRPr="00AC31F8">
          <w:rPr>
            <w:noProof/>
            <w:webHidden/>
            <w:lang w:val="en-GB"/>
          </w:rPr>
        </w:r>
        <w:r w:rsidR="00AC5BAE" w:rsidRPr="00AC31F8">
          <w:rPr>
            <w:noProof/>
            <w:webHidden/>
            <w:lang w:val="en-GB"/>
          </w:rPr>
          <w:fldChar w:fldCharType="separate"/>
        </w:r>
        <w:r w:rsidR="00AC5BAE" w:rsidRPr="00AC31F8">
          <w:rPr>
            <w:noProof/>
            <w:webHidden/>
            <w:lang w:val="en-GB"/>
          </w:rPr>
          <w:t>61</w:t>
        </w:r>
        <w:r w:rsidR="00AC5BAE" w:rsidRPr="00AC31F8">
          <w:rPr>
            <w:noProof/>
            <w:webHidden/>
            <w:lang w:val="en-GB"/>
          </w:rPr>
          <w:fldChar w:fldCharType="end"/>
        </w:r>
      </w:hyperlink>
    </w:p>
    <w:p w14:paraId="762AC7F1" w14:textId="71C84120" w:rsidR="00AC5BAE" w:rsidRPr="00AC31F8" w:rsidRDefault="003D1F1E">
      <w:pPr>
        <w:pStyle w:val="TableofFigures"/>
        <w:tabs>
          <w:tab w:val="right" w:leader="dot" w:pos="9628"/>
        </w:tabs>
        <w:rPr>
          <w:rFonts w:asciiTheme="minorHAnsi" w:eastAsiaTheme="minorEastAsia" w:hAnsiTheme="minorHAnsi" w:cstheme="minorBidi"/>
          <w:noProof/>
          <w:szCs w:val="22"/>
          <w:lang w:val="en-GB" w:eastAsia="en-GB"/>
        </w:rPr>
      </w:pPr>
      <w:hyperlink w:anchor="_Toc46237554" w:history="1">
        <w:r w:rsidR="00AC5BAE" w:rsidRPr="00AC31F8">
          <w:rPr>
            <w:rStyle w:val="Hyperlink"/>
            <w:noProof/>
            <w:lang w:val="en-GB"/>
          </w:rPr>
          <w:t>Figure 47: Detail view of a step</w:t>
        </w:r>
        <w:r w:rsidR="00AC5BAE" w:rsidRPr="00AC31F8">
          <w:rPr>
            <w:noProof/>
            <w:webHidden/>
            <w:lang w:val="en-GB"/>
          </w:rPr>
          <w:tab/>
        </w:r>
        <w:r w:rsidR="00AC5BAE" w:rsidRPr="00AC31F8">
          <w:rPr>
            <w:noProof/>
            <w:webHidden/>
            <w:lang w:val="en-GB"/>
          </w:rPr>
          <w:fldChar w:fldCharType="begin"/>
        </w:r>
        <w:r w:rsidR="00AC5BAE" w:rsidRPr="00AC31F8">
          <w:rPr>
            <w:noProof/>
            <w:webHidden/>
            <w:lang w:val="en-GB"/>
          </w:rPr>
          <w:instrText xml:space="preserve"> PAGEREF _Toc46237554 \h </w:instrText>
        </w:r>
        <w:r w:rsidR="00AC5BAE" w:rsidRPr="00AC31F8">
          <w:rPr>
            <w:noProof/>
            <w:webHidden/>
            <w:lang w:val="en-GB"/>
          </w:rPr>
        </w:r>
        <w:r w:rsidR="00AC5BAE" w:rsidRPr="00AC31F8">
          <w:rPr>
            <w:noProof/>
            <w:webHidden/>
            <w:lang w:val="en-GB"/>
          </w:rPr>
          <w:fldChar w:fldCharType="separate"/>
        </w:r>
        <w:r w:rsidR="00AC5BAE" w:rsidRPr="00AC31F8">
          <w:rPr>
            <w:noProof/>
            <w:webHidden/>
            <w:lang w:val="en-GB"/>
          </w:rPr>
          <w:t>62</w:t>
        </w:r>
        <w:r w:rsidR="00AC5BAE" w:rsidRPr="00AC31F8">
          <w:rPr>
            <w:noProof/>
            <w:webHidden/>
            <w:lang w:val="en-GB"/>
          </w:rPr>
          <w:fldChar w:fldCharType="end"/>
        </w:r>
      </w:hyperlink>
    </w:p>
    <w:p w14:paraId="6245641B" w14:textId="661EC0CA" w:rsidR="00AC5BAE" w:rsidRPr="00AC31F8" w:rsidRDefault="003D1F1E">
      <w:pPr>
        <w:pStyle w:val="TableofFigures"/>
        <w:tabs>
          <w:tab w:val="right" w:leader="dot" w:pos="9628"/>
        </w:tabs>
        <w:rPr>
          <w:rFonts w:asciiTheme="minorHAnsi" w:eastAsiaTheme="minorEastAsia" w:hAnsiTheme="minorHAnsi" w:cstheme="minorBidi"/>
          <w:noProof/>
          <w:szCs w:val="22"/>
          <w:lang w:val="en-GB" w:eastAsia="en-GB"/>
        </w:rPr>
      </w:pPr>
      <w:hyperlink w:anchor="_Toc46237555" w:history="1">
        <w:r w:rsidR="00AC5BAE" w:rsidRPr="00AC31F8">
          <w:rPr>
            <w:rStyle w:val="Hyperlink"/>
            <w:noProof/>
            <w:lang w:val="en-GB"/>
          </w:rPr>
          <w:t>Figure 48: Adaptations in the specification brief due to the addition of a new requirement</w:t>
        </w:r>
        <w:r w:rsidR="00AC5BAE" w:rsidRPr="00AC31F8">
          <w:rPr>
            <w:noProof/>
            <w:webHidden/>
            <w:lang w:val="en-GB"/>
          </w:rPr>
          <w:tab/>
        </w:r>
        <w:r w:rsidR="00AC5BAE" w:rsidRPr="00AC31F8">
          <w:rPr>
            <w:noProof/>
            <w:webHidden/>
            <w:lang w:val="en-GB"/>
          </w:rPr>
          <w:fldChar w:fldCharType="begin"/>
        </w:r>
        <w:r w:rsidR="00AC5BAE" w:rsidRPr="00AC31F8">
          <w:rPr>
            <w:noProof/>
            <w:webHidden/>
            <w:lang w:val="en-GB"/>
          </w:rPr>
          <w:instrText xml:space="preserve"> PAGEREF _Toc46237555 \h </w:instrText>
        </w:r>
        <w:r w:rsidR="00AC5BAE" w:rsidRPr="00AC31F8">
          <w:rPr>
            <w:noProof/>
            <w:webHidden/>
            <w:lang w:val="en-GB"/>
          </w:rPr>
        </w:r>
        <w:r w:rsidR="00AC5BAE" w:rsidRPr="00AC31F8">
          <w:rPr>
            <w:noProof/>
            <w:webHidden/>
            <w:lang w:val="en-GB"/>
          </w:rPr>
          <w:fldChar w:fldCharType="separate"/>
        </w:r>
        <w:r w:rsidR="00AC5BAE" w:rsidRPr="00AC31F8">
          <w:rPr>
            <w:noProof/>
            <w:webHidden/>
            <w:lang w:val="en-GB"/>
          </w:rPr>
          <w:t>63</w:t>
        </w:r>
        <w:r w:rsidR="00AC5BAE" w:rsidRPr="00AC31F8">
          <w:rPr>
            <w:noProof/>
            <w:webHidden/>
            <w:lang w:val="en-GB"/>
          </w:rPr>
          <w:fldChar w:fldCharType="end"/>
        </w:r>
      </w:hyperlink>
    </w:p>
    <w:p w14:paraId="1B1E4DE1" w14:textId="747DC144" w:rsidR="00AC5BAE" w:rsidRPr="00AC31F8" w:rsidRDefault="003D1F1E">
      <w:pPr>
        <w:pStyle w:val="TableofFigures"/>
        <w:tabs>
          <w:tab w:val="right" w:leader="dot" w:pos="9628"/>
        </w:tabs>
        <w:rPr>
          <w:rFonts w:asciiTheme="minorHAnsi" w:eastAsiaTheme="minorEastAsia" w:hAnsiTheme="minorHAnsi" w:cstheme="minorBidi"/>
          <w:noProof/>
          <w:szCs w:val="22"/>
          <w:lang w:val="en-GB" w:eastAsia="en-GB"/>
        </w:rPr>
      </w:pPr>
      <w:hyperlink w:anchor="_Toc46237556" w:history="1">
        <w:r w:rsidR="00AC5BAE" w:rsidRPr="00AC31F8">
          <w:rPr>
            <w:rStyle w:val="Hyperlink"/>
            <w:noProof/>
            <w:lang w:val="en-GB"/>
          </w:rPr>
          <w:t>Figure 49: Call of the Chrome Web Driver to perform the tests in Chrome.</w:t>
        </w:r>
        <w:r w:rsidR="00AC5BAE" w:rsidRPr="00AC31F8">
          <w:rPr>
            <w:noProof/>
            <w:webHidden/>
            <w:lang w:val="en-GB"/>
          </w:rPr>
          <w:tab/>
        </w:r>
        <w:r w:rsidR="00AC5BAE" w:rsidRPr="00AC31F8">
          <w:rPr>
            <w:noProof/>
            <w:webHidden/>
            <w:lang w:val="en-GB"/>
          </w:rPr>
          <w:fldChar w:fldCharType="begin"/>
        </w:r>
        <w:r w:rsidR="00AC5BAE" w:rsidRPr="00AC31F8">
          <w:rPr>
            <w:noProof/>
            <w:webHidden/>
            <w:lang w:val="en-GB"/>
          </w:rPr>
          <w:instrText xml:space="preserve"> PAGEREF _Toc46237556 \h </w:instrText>
        </w:r>
        <w:r w:rsidR="00AC5BAE" w:rsidRPr="00AC31F8">
          <w:rPr>
            <w:noProof/>
            <w:webHidden/>
            <w:lang w:val="en-GB"/>
          </w:rPr>
        </w:r>
        <w:r w:rsidR="00AC5BAE" w:rsidRPr="00AC31F8">
          <w:rPr>
            <w:noProof/>
            <w:webHidden/>
            <w:lang w:val="en-GB"/>
          </w:rPr>
          <w:fldChar w:fldCharType="separate"/>
        </w:r>
        <w:r w:rsidR="00AC5BAE" w:rsidRPr="00AC31F8">
          <w:rPr>
            <w:noProof/>
            <w:webHidden/>
            <w:lang w:val="en-GB"/>
          </w:rPr>
          <w:t>69</w:t>
        </w:r>
        <w:r w:rsidR="00AC5BAE" w:rsidRPr="00AC31F8">
          <w:rPr>
            <w:noProof/>
            <w:webHidden/>
            <w:lang w:val="en-GB"/>
          </w:rPr>
          <w:fldChar w:fldCharType="end"/>
        </w:r>
      </w:hyperlink>
    </w:p>
    <w:p w14:paraId="63D047E8" w14:textId="5A7FA3A8" w:rsidR="00B34F32" w:rsidRPr="00AC31F8" w:rsidRDefault="00723BB2" w:rsidP="00696A18">
      <w:pPr>
        <w:rPr>
          <w:lang w:val="en-GB"/>
        </w:rPr>
      </w:pPr>
      <w:r w:rsidRPr="00AC31F8">
        <w:rPr>
          <w:lang w:val="en-GB"/>
        </w:rPr>
        <w:fldChar w:fldCharType="end"/>
      </w:r>
    </w:p>
    <w:p w14:paraId="31C0834B" w14:textId="6DDFD3AB" w:rsidR="00696A18" w:rsidRPr="00AC31F8" w:rsidRDefault="000B5E04" w:rsidP="005E076F">
      <w:pPr>
        <w:pStyle w:val="Heading1withoutnumbering"/>
        <w:rPr>
          <w:lang w:val="en-GB"/>
        </w:rPr>
      </w:pPr>
      <w:bookmarkStart w:id="402" w:name="_Toc46067116"/>
      <w:bookmarkStart w:id="403" w:name="_Toc46238963"/>
      <w:commentRangeStart w:id="404"/>
      <w:r w:rsidRPr="00AC31F8">
        <w:rPr>
          <w:lang w:val="en-GB"/>
        </w:rPr>
        <w:lastRenderedPageBreak/>
        <w:t xml:space="preserve">List </w:t>
      </w:r>
      <w:commentRangeEnd w:id="404"/>
      <w:r w:rsidR="00354F8B">
        <w:rPr>
          <w:rStyle w:val="CommentReference"/>
          <w:b w:val="0"/>
          <w:kern w:val="0"/>
          <w:lang w:eastAsia="en-US"/>
        </w:rPr>
        <w:commentReference w:id="404"/>
      </w:r>
      <w:r w:rsidRPr="00AC31F8">
        <w:rPr>
          <w:lang w:val="en-GB"/>
        </w:rPr>
        <w:t xml:space="preserve">of </w:t>
      </w:r>
      <w:r w:rsidRPr="00AC31F8">
        <w:rPr>
          <w:rStyle w:val="hps"/>
          <w:lang w:val="en-GB"/>
        </w:rPr>
        <w:t>Abbreviations</w:t>
      </w:r>
      <w:bookmarkEnd w:id="402"/>
      <w:bookmarkEnd w:id="403"/>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87"/>
        <w:gridCol w:w="7941"/>
      </w:tblGrid>
      <w:tr w:rsidR="00DB49D1" w:rsidRPr="00AC31F8" w14:paraId="1017E544" w14:textId="77777777" w:rsidTr="00AC4246">
        <w:tc>
          <w:tcPr>
            <w:tcW w:w="876" w:type="pct"/>
          </w:tcPr>
          <w:p w14:paraId="41799B81" w14:textId="77777777" w:rsidR="00DB49D1" w:rsidRPr="00AC31F8" w:rsidRDefault="00DB49D1" w:rsidP="008F5DB7">
            <w:pPr>
              <w:jc w:val="left"/>
              <w:rPr>
                <w:b/>
                <w:bCs/>
                <w:lang w:val="en-GB"/>
              </w:rPr>
            </w:pPr>
            <w:r w:rsidRPr="00AC31F8">
              <w:rPr>
                <w:b/>
                <w:bCs/>
                <w:lang w:val="en-GB"/>
              </w:rPr>
              <w:t>Abbreviation</w:t>
            </w:r>
          </w:p>
        </w:tc>
        <w:tc>
          <w:tcPr>
            <w:tcW w:w="4124" w:type="pct"/>
          </w:tcPr>
          <w:p w14:paraId="714F73BC" w14:textId="77777777" w:rsidR="00DB49D1" w:rsidRPr="00AC31F8" w:rsidRDefault="00DB49D1" w:rsidP="008F5DB7">
            <w:pPr>
              <w:jc w:val="left"/>
              <w:rPr>
                <w:b/>
                <w:bCs/>
                <w:lang w:val="en-GB"/>
              </w:rPr>
            </w:pPr>
            <w:r w:rsidRPr="00AC31F8">
              <w:rPr>
                <w:b/>
                <w:bCs/>
                <w:lang w:val="en-GB"/>
              </w:rPr>
              <w:t>Description</w:t>
            </w:r>
          </w:p>
        </w:tc>
      </w:tr>
      <w:tr w:rsidR="00793BF0" w:rsidRPr="00AC31F8" w14:paraId="51993F21" w14:textId="77777777" w:rsidTr="00AC4246">
        <w:tc>
          <w:tcPr>
            <w:tcW w:w="876" w:type="pct"/>
          </w:tcPr>
          <w:p w14:paraId="51E5F5FA" w14:textId="49AF174B" w:rsidR="00793BF0" w:rsidRPr="00AC31F8" w:rsidRDefault="00793BF0" w:rsidP="008F5DB7">
            <w:pPr>
              <w:jc w:val="left"/>
              <w:rPr>
                <w:lang w:val="en-GB"/>
              </w:rPr>
            </w:pPr>
            <w:r w:rsidRPr="00AC31F8">
              <w:rPr>
                <w:lang w:val="en-GB"/>
              </w:rPr>
              <w:t>AI</w:t>
            </w:r>
          </w:p>
        </w:tc>
        <w:tc>
          <w:tcPr>
            <w:tcW w:w="4124" w:type="pct"/>
          </w:tcPr>
          <w:p w14:paraId="7E1A4A17" w14:textId="62BC7C8F" w:rsidR="00793BF0" w:rsidRPr="00AC31F8" w:rsidRDefault="00793BF0" w:rsidP="008F5DB7">
            <w:pPr>
              <w:jc w:val="left"/>
              <w:rPr>
                <w:lang w:val="en-GB"/>
              </w:rPr>
            </w:pPr>
            <w:r w:rsidRPr="00AC31F8">
              <w:rPr>
                <w:lang w:val="en-GB"/>
              </w:rPr>
              <w:t>Artificial Intelligence</w:t>
            </w:r>
          </w:p>
        </w:tc>
      </w:tr>
      <w:tr w:rsidR="00AC4246" w:rsidRPr="00AC31F8" w14:paraId="64149B82" w14:textId="77777777" w:rsidTr="00AC4246">
        <w:tc>
          <w:tcPr>
            <w:tcW w:w="876" w:type="pct"/>
          </w:tcPr>
          <w:p w14:paraId="7C52CF3C" w14:textId="2B0CB46A" w:rsidR="00AC4246" w:rsidRPr="00AC31F8" w:rsidRDefault="00AC4246" w:rsidP="008F5DB7">
            <w:pPr>
              <w:jc w:val="left"/>
              <w:rPr>
                <w:lang w:val="en-GB"/>
              </w:rPr>
            </w:pPr>
            <w:r w:rsidRPr="00AC31F8">
              <w:rPr>
                <w:lang w:val="en-GB"/>
              </w:rPr>
              <w:t>API</w:t>
            </w:r>
          </w:p>
        </w:tc>
        <w:tc>
          <w:tcPr>
            <w:tcW w:w="4124" w:type="pct"/>
          </w:tcPr>
          <w:p w14:paraId="0FE5204B" w14:textId="1E9A6883" w:rsidR="00AC4246" w:rsidRPr="00AC31F8" w:rsidRDefault="00AC4246" w:rsidP="008F5DB7">
            <w:pPr>
              <w:jc w:val="left"/>
              <w:rPr>
                <w:lang w:val="en-GB"/>
              </w:rPr>
            </w:pPr>
            <w:r w:rsidRPr="00AC31F8">
              <w:rPr>
                <w:lang w:val="en-GB"/>
              </w:rPr>
              <w:t>Application Programming Interface</w:t>
            </w:r>
          </w:p>
        </w:tc>
      </w:tr>
      <w:tr w:rsidR="00DB49D1" w:rsidRPr="00AC31F8" w14:paraId="0B03E078" w14:textId="77777777" w:rsidTr="00AC4246">
        <w:tc>
          <w:tcPr>
            <w:tcW w:w="876" w:type="pct"/>
          </w:tcPr>
          <w:p w14:paraId="7FC31FD1" w14:textId="77777777" w:rsidR="00DB49D1" w:rsidRPr="00AC31F8" w:rsidRDefault="00DB49D1" w:rsidP="008F5DB7">
            <w:pPr>
              <w:jc w:val="left"/>
              <w:rPr>
                <w:lang w:val="en-GB"/>
              </w:rPr>
            </w:pPr>
            <w:r w:rsidRPr="00AC31F8">
              <w:rPr>
                <w:lang w:val="en-GB"/>
              </w:rPr>
              <w:t>BDD</w:t>
            </w:r>
          </w:p>
        </w:tc>
        <w:tc>
          <w:tcPr>
            <w:tcW w:w="4124" w:type="pct"/>
          </w:tcPr>
          <w:p w14:paraId="7BA88504" w14:textId="22FB32AA" w:rsidR="008F5DB7" w:rsidRPr="00AC31F8" w:rsidRDefault="008F5DB7" w:rsidP="008F5DB7">
            <w:pPr>
              <w:jc w:val="left"/>
              <w:rPr>
                <w:lang w:val="en-GB"/>
              </w:rPr>
            </w:pPr>
            <w:r w:rsidRPr="00AC31F8">
              <w:rPr>
                <w:lang w:val="en-GB"/>
              </w:rPr>
              <w:t>Behaviour Driven Development:</w:t>
            </w:r>
          </w:p>
        </w:tc>
      </w:tr>
      <w:tr w:rsidR="009F08E9" w:rsidRPr="00AC31F8" w14:paraId="6FC48283" w14:textId="77777777" w:rsidTr="00AC4246">
        <w:tc>
          <w:tcPr>
            <w:tcW w:w="876" w:type="pct"/>
          </w:tcPr>
          <w:p w14:paraId="077784F6" w14:textId="1A440397" w:rsidR="009F08E9" w:rsidRPr="00864513" w:rsidRDefault="00864513" w:rsidP="008F5DB7">
            <w:pPr>
              <w:jc w:val="left"/>
              <w:rPr>
                <w:lang w:val="en-CH"/>
              </w:rPr>
            </w:pPr>
            <w:r>
              <w:rPr>
                <w:lang w:val="en-CH"/>
              </w:rPr>
              <w:t>BPMN</w:t>
            </w:r>
          </w:p>
        </w:tc>
        <w:tc>
          <w:tcPr>
            <w:tcW w:w="4124" w:type="pct"/>
          </w:tcPr>
          <w:p w14:paraId="0F349854" w14:textId="77777777" w:rsidR="009F08E9" w:rsidRPr="00AC31F8" w:rsidRDefault="009F08E9" w:rsidP="008F5DB7">
            <w:pPr>
              <w:jc w:val="left"/>
              <w:rPr>
                <w:lang w:val="en-GB"/>
              </w:rPr>
            </w:pPr>
          </w:p>
        </w:tc>
      </w:tr>
      <w:tr w:rsidR="00044B0D" w:rsidRPr="00AC31F8" w14:paraId="493F1BCD" w14:textId="77777777" w:rsidTr="00AC4246">
        <w:tc>
          <w:tcPr>
            <w:tcW w:w="876" w:type="pct"/>
          </w:tcPr>
          <w:p w14:paraId="73CE3DA6" w14:textId="151A6E21" w:rsidR="00044B0D" w:rsidRPr="00AC31F8" w:rsidRDefault="00044B0D" w:rsidP="008F5DB7">
            <w:pPr>
              <w:jc w:val="left"/>
              <w:rPr>
                <w:lang w:val="en-GB"/>
              </w:rPr>
            </w:pPr>
            <w:r w:rsidRPr="00AC31F8">
              <w:rPr>
                <w:lang w:val="en-GB"/>
              </w:rPr>
              <w:t>CSV</w:t>
            </w:r>
          </w:p>
        </w:tc>
        <w:tc>
          <w:tcPr>
            <w:tcW w:w="4124" w:type="pct"/>
          </w:tcPr>
          <w:p w14:paraId="4A2003D0" w14:textId="48D87A96" w:rsidR="00044B0D" w:rsidRPr="00AC31F8" w:rsidRDefault="006C5F22" w:rsidP="008F5DB7">
            <w:pPr>
              <w:jc w:val="left"/>
              <w:rPr>
                <w:lang w:val="en-GB"/>
              </w:rPr>
            </w:pPr>
            <w:r w:rsidRPr="00AC31F8">
              <w:rPr>
                <w:lang w:val="en-GB"/>
              </w:rPr>
              <w:t>Computerised System Validation</w:t>
            </w:r>
          </w:p>
        </w:tc>
      </w:tr>
      <w:tr w:rsidR="009A7025" w:rsidRPr="00AC31F8" w14:paraId="5A3FFBE0" w14:textId="77777777" w:rsidTr="00AC4246">
        <w:tc>
          <w:tcPr>
            <w:tcW w:w="876" w:type="pct"/>
          </w:tcPr>
          <w:p w14:paraId="73549030" w14:textId="6E26064D" w:rsidR="009A7025" w:rsidRPr="00AC31F8" w:rsidRDefault="009A7025" w:rsidP="008F5DB7">
            <w:pPr>
              <w:jc w:val="left"/>
              <w:rPr>
                <w:lang w:val="en-GB"/>
              </w:rPr>
            </w:pPr>
            <w:r w:rsidRPr="00AC31F8">
              <w:rPr>
                <w:lang w:val="en-GB"/>
              </w:rPr>
              <w:t>DOM</w:t>
            </w:r>
          </w:p>
        </w:tc>
        <w:tc>
          <w:tcPr>
            <w:tcW w:w="4124" w:type="pct"/>
          </w:tcPr>
          <w:p w14:paraId="0E2C72E2" w14:textId="38C874FC" w:rsidR="009A7025" w:rsidRPr="00AC31F8" w:rsidRDefault="006C5F22" w:rsidP="008F5DB7">
            <w:pPr>
              <w:jc w:val="left"/>
              <w:rPr>
                <w:lang w:val="en-GB"/>
              </w:rPr>
            </w:pPr>
            <w:r w:rsidRPr="00AC31F8">
              <w:rPr>
                <w:lang w:val="en-GB"/>
              </w:rPr>
              <w:t>Document Object Model</w:t>
            </w:r>
          </w:p>
        </w:tc>
      </w:tr>
      <w:tr w:rsidR="006C64CD" w:rsidRPr="00D246A2" w14:paraId="7BE53833" w14:textId="77777777" w:rsidTr="00AC4246">
        <w:tc>
          <w:tcPr>
            <w:tcW w:w="876" w:type="pct"/>
          </w:tcPr>
          <w:p w14:paraId="33050C3F" w14:textId="10717643" w:rsidR="006C64CD" w:rsidRPr="00AC31F8" w:rsidRDefault="006C64CD" w:rsidP="008F5DB7">
            <w:pPr>
              <w:jc w:val="left"/>
              <w:rPr>
                <w:lang w:val="en-GB"/>
              </w:rPr>
            </w:pPr>
            <w:r w:rsidRPr="00AC31F8">
              <w:rPr>
                <w:lang w:val="en-GB"/>
              </w:rPr>
              <w:t>FDA</w:t>
            </w:r>
          </w:p>
        </w:tc>
        <w:tc>
          <w:tcPr>
            <w:tcW w:w="4124" w:type="pct"/>
          </w:tcPr>
          <w:p w14:paraId="63B39843" w14:textId="6C710B54" w:rsidR="006C64CD" w:rsidRPr="00AC31F8" w:rsidRDefault="006C64CD" w:rsidP="008F5DB7">
            <w:pPr>
              <w:jc w:val="left"/>
              <w:rPr>
                <w:lang w:val="en-GB"/>
              </w:rPr>
            </w:pPr>
            <w:r w:rsidRPr="00AC31F8">
              <w:rPr>
                <w:lang w:val="en-GB"/>
              </w:rPr>
              <w:t>U.S. Food and Drug Administration</w:t>
            </w:r>
          </w:p>
        </w:tc>
      </w:tr>
      <w:tr w:rsidR="00221C63" w:rsidRPr="00AC31F8" w14:paraId="404B21AD" w14:textId="77777777" w:rsidTr="00AC4246">
        <w:tc>
          <w:tcPr>
            <w:tcW w:w="876" w:type="pct"/>
          </w:tcPr>
          <w:p w14:paraId="5D52B717" w14:textId="0E35E59E" w:rsidR="00221C63" w:rsidRPr="00AC31F8" w:rsidRDefault="00221C63" w:rsidP="008F5DB7">
            <w:pPr>
              <w:jc w:val="left"/>
              <w:rPr>
                <w:lang w:val="en-GB"/>
              </w:rPr>
            </w:pPr>
            <w:r w:rsidRPr="00AC31F8">
              <w:rPr>
                <w:lang w:val="en-GB"/>
              </w:rPr>
              <w:t>FRA</w:t>
            </w:r>
          </w:p>
        </w:tc>
        <w:tc>
          <w:tcPr>
            <w:tcW w:w="4124" w:type="pct"/>
          </w:tcPr>
          <w:p w14:paraId="4946E850" w14:textId="670C9C5B" w:rsidR="00221C63" w:rsidRPr="00AC31F8" w:rsidRDefault="006C5F22" w:rsidP="008F5DB7">
            <w:pPr>
              <w:jc w:val="left"/>
              <w:rPr>
                <w:lang w:val="en-GB"/>
              </w:rPr>
            </w:pPr>
            <w:r w:rsidRPr="00AC31F8">
              <w:rPr>
                <w:lang w:val="en-GB"/>
              </w:rPr>
              <w:t>Functional Risk Assessment</w:t>
            </w:r>
          </w:p>
        </w:tc>
      </w:tr>
      <w:tr w:rsidR="00044B0D" w:rsidRPr="00AC31F8" w14:paraId="16ED7D12" w14:textId="77777777" w:rsidTr="00AC4246">
        <w:tc>
          <w:tcPr>
            <w:tcW w:w="876" w:type="pct"/>
          </w:tcPr>
          <w:p w14:paraId="04A134D7" w14:textId="2FE3E379" w:rsidR="00044B0D" w:rsidRPr="00AC31F8" w:rsidRDefault="00044B0D" w:rsidP="008F5DB7">
            <w:pPr>
              <w:jc w:val="left"/>
              <w:rPr>
                <w:lang w:val="en-GB"/>
              </w:rPr>
            </w:pPr>
            <w:r w:rsidRPr="00AC31F8">
              <w:rPr>
                <w:lang w:val="en-GB"/>
              </w:rPr>
              <w:t>GAMP</w:t>
            </w:r>
          </w:p>
        </w:tc>
        <w:tc>
          <w:tcPr>
            <w:tcW w:w="4124" w:type="pct"/>
          </w:tcPr>
          <w:p w14:paraId="3774CD1C" w14:textId="401CBCD0" w:rsidR="00044B0D" w:rsidRPr="00AC31F8" w:rsidRDefault="006C5F22" w:rsidP="008F5DB7">
            <w:pPr>
              <w:jc w:val="left"/>
              <w:rPr>
                <w:lang w:val="en-GB"/>
              </w:rPr>
            </w:pPr>
            <w:r w:rsidRPr="00AC31F8">
              <w:rPr>
                <w:lang w:val="en-GB"/>
              </w:rPr>
              <w:t xml:space="preserve">Good </w:t>
            </w:r>
            <w:r w:rsidR="00AC4246" w:rsidRPr="00AC31F8">
              <w:rPr>
                <w:lang w:val="en-GB"/>
              </w:rPr>
              <w:t>Automated Manufacturing</w:t>
            </w:r>
            <w:r w:rsidRPr="00AC31F8">
              <w:rPr>
                <w:lang w:val="en-GB"/>
              </w:rPr>
              <w:t xml:space="preserve"> Practice</w:t>
            </w:r>
          </w:p>
        </w:tc>
      </w:tr>
      <w:tr w:rsidR="00044B0D" w:rsidRPr="00D246A2" w14:paraId="6D0EE52A" w14:textId="77777777" w:rsidTr="00AC4246">
        <w:tc>
          <w:tcPr>
            <w:tcW w:w="876" w:type="pct"/>
          </w:tcPr>
          <w:p w14:paraId="1408EE09" w14:textId="32762491" w:rsidR="00044B0D" w:rsidRPr="00AC31F8" w:rsidRDefault="00044B0D" w:rsidP="008F5DB7">
            <w:pPr>
              <w:jc w:val="left"/>
              <w:rPr>
                <w:lang w:val="en-GB"/>
              </w:rPr>
            </w:pPr>
            <w:commentRangeStart w:id="405"/>
            <w:r w:rsidRPr="00AC31F8">
              <w:rPr>
                <w:lang w:val="en-GB"/>
              </w:rPr>
              <w:t>GAMP5</w:t>
            </w:r>
            <w:commentRangeEnd w:id="405"/>
            <w:r w:rsidR="00A90A48">
              <w:rPr>
                <w:rStyle w:val="CommentReference"/>
              </w:rPr>
              <w:commentReference w:id="405"/>
            </w:r>
          </w:p>
        </w:tc>
        <w:tc>
          <w:tcPr>
            <w:tcW w:w="4124" w:type="pct"/>
          </w:tcPr>
          <w:p w14:paraId="35A098B3" w14:textId="513AA801" w:rsidR="00044B0D" w:rsidRPr="00AC31F8" w:rsidRDefault="00354F8B" w:rsidP="00A90A48">
            <w:pPr>
              <w:jc w:val="left"/>
              <w:rPr>
                <w:lang w:val="en-GB"/>
              </w:rPr>
            </w:pPr>
            <w:ins w:id="406" w:author="Evelyne" w:date="2020-07-21T20:28:00Z">
              <w:r>
                <w:rPr>
                  <w:lang w:val="en-GB"/>
                </w:rPr>
                <w:t>GAMP Guide “A R</w:t>
              </w:r>
            </w:ins>
            <w:ins w:id="407" w:author="Evelyne" w:date="2020-07-21T20:29:00Z">
              <w:r>
                <w:rPr>
                  <w:lang w:val="en-GB"/>
                </w:rPr>
                <w:t xml:space="preserve">isk-Based Approach to Compliant GxP Computerized Systems” </w:t>
              </w:r>
            </w:ins>
            <w:del w:id="408" w:author="Evelyne" w:date="2020-07-21T20:29:00Z">
              <w:r w:rsidR="006C5F22" w:rsidRPr="00AC31F8" w:rsidDel="00354F8B">
                <w:rPr>
                  <w:lang w:val="en-GB"/>
                </w:rPr>
                <w:delText>Guide on how to achieve CSV</w:delText>
              </w:r>
            </w:del>
            <w:ins w:id="409" w:author="Evelyne" w:date="2020-07-21T20:33:00Z">
              <w:r w:rsidR="00A90A48">
                <w:rPr>
                  <w:lang w:val="en-GB"/>
                </w:rPr>
                <w:t xml:space="preserve"> </w:t>
              </w:r>
            </w:ins>
          </w:p>
        </w:tc>
      </w:tr>
      <w:tr w:rsidR="00E74D3F" w:rsidRPr="00D246A2" w14:paraId="44F37AAE" w14:textId="77777777" w:rsidTr="00AC4246">
        <w:tc>
          <w:tcPr>
            <w:tcW w:w="876" w:type="pct"/>
          </w:tcPr>
          <w:p w14:paraId="46A7752E" w14:textId="4BB63DA0" w:rsidR="00E74D3F" w:rsidRPr="00AC31F8" w:rsidRDefault="00E74D3F" w:rsidP="008F5DB7">
            <w:pPr>
              <w:jc w:val="left"/>
              <w:rPr>
                <w:lang w:val="en-GB"/>
              </w:rPr>
            </w:pPr>
            <w:r w:rsidRPr="00AC31F8">
              <w:rPr>
                <w:lang w:val="en-GB"/>
              </w:rPr>
              <w:t>GxP</w:t>
            </w:r>
          </w:p>
        </w:tc>
        <w:tc>
          <w:tcPr>
            <w:tcW w:w="4124" w:type="pct"/>
          </w:tcPr>
          <w:p w14:paraId="21473CC8" w14:textId="1713E26D" w:rsidR="006C5F22" w:rsidRPr="00AC31F8" w:rsidRDefault="006C5F22" w:rsidP="008F5DB7">
            <w:pPr>
              <w:jc w:val="left"/>
              <w:rPr>
                <w:lang w:val="en-GB"/>
              </w:rPr>
            </w:pPr>
            <w:r w:rsidRPr="00AC31F8">
              <w:rPr>
                <w:lang w:val="en-GB"/>
              </w:rPr>
              <w:t>Good x Practice - x acts as a placeholder for the different practices.</w:t>
            </w:r>
            <w:r w:rsidRPr="00AC31F8">
              <w:rPr>
                <w:lang w:val="en-GB"/>
              </w:rPr>
              <w:br/>
              <w:t>For example:</w:t>
            </w:r>
            <w:r w:rsidRPr="00AC31F8">
              <w:rPr>
                <w:lang w:val="en-GB"/>
              </w:rPr>
              <w:br/>
              <w:t>M for Manufacturing</w:t>
            </w:r>
            <w:r w:rsidRPr="00AC31F8">
              <w:rPr>
                <w:lang w:val="en-GB"/>
              </w:rPr>
              <w:br/>
              <w:t xml:space="preserve">L for </w:t>
            </w:r>
            <w:commentRangeStart w:id="410"/>
            <w:r w:rsidRPr="00AC31F8">
              <w:rPr>
                <w:lang w:val="en-GB"/>
              </w:rPr>
              <w:t>Laboratory</w:t>
            </w:r>
            <w:commentRangeEnd w:id="410"/>
            <w:r w:rsidR="00354F8B">
              <w:rPr>
                <w:rStyle w:val="CommentReference"/>
              </w:rPr>
              <w:commentReference w:id="410"/>
            </w:r>
            <w:r w:rsidRPr="00AC31F8">
              <w:rPr>
                <w:lang w:val="en-GB"/>
              </w:rPr>
              <w:br/>
              <w:t xml:space="preserve">AM for </w:t>
            </w:r>
            <w:r w:rsidR="00AC4246" w:rsidRPr="00AC31F8">
              <w:rPr>
                <w:lang w:val="en-GB"/>
              </w:rPr>
              <w:t>Automated Manufacturing</w:t>
            </w:r>
          </w:p>
        </w:tc>
      </w:tr>
      <w:tr w:rsidR="0089095C" w:rsidRPr="00AC31F8" w14:paraId="5E2DD791" w14:textId="77777777" w:rsidTr="00AC4246">
        <w:tc>
          <w:tcPr>
            <w:tcW w:w="876" w:type="pct"/>
          </w:tcPr>
          <w:p w14:paraId="78C2A1D9" w14:textId="50DCE9D0" w:rsidR="0089095C" w:rsidRPr="00AC31F8" w:rsidRDefault="0089095C" w:rsidP="008F5DB7">
            <w:pPr>
              <w:jc w:val="left"/>
              <w:rPr>
                <w:lang w:val="en-GB"/>
              </w:rPr>
            </w:pPr>
            <w:r w:rsidRPr="00AC31F8">
              <w:rPr>
                <w:lang w:val="en-GB"/>
              </w:rPr>
              <w:t>IQ</w:t>
            </w:r>
          </w:p>
        </w:tc>
        <w:tc>
          <w:tcPr>
            <w:tcW w:w="4124" w:type="pct"/>
          </w:tcPr>
          <w:p w14:paraId="5DC809D3" w14:textId="3DA660D8" w:rsidR="0089095C" w:rsidRPr="00AC31F8" w:rsidRDefault="006C5F22" w:rsidP="008F5DB7">
            <w:pPr>
              <w:jc w:val="left"/>
              <w:rPr>
                <w:lang w:val="en-GB"/>
              </w:rPr>
            </w:pPr>
            <w:r w:rsidRPr="00AC31F8">
              <w:rPr>
                <w:lang w:val="en-GB"/>
              </w:rPr>
              <w:t>Installation Qualification</w:t>
            </w:r>
          </w:p>
        </w:tc>
      </w:tr>
      <w:tr w:rsidR="00E02612" w:rsidRPr="00AC31F8" w14:paraId="632225F9" w14:textId="77777777" w:rsidTr="00AC4246">
        <w:tc>
          <w:tcPr>
            <w:tcW w:w="876" w:type="pct"/>
          </w:tcPr>
          <w:p w14:paraId="6BE93295" w14:textId="2287C149" w:rsidR="00E02612" w:rsidRPr="00E02612" w:rsidRDefault="00E02612" w:rsidP="008F5DB7">
            <w:pPr>
              <w:jc w:val="left"/>
              <w:rPr>
                <w:lang w:val="en-CH"/>
              </w:rPr>
            </w:pPr>
            <w:r>
              <w:rPr>
                <w:lang w:val="en-CH"/>
              </w:rPr>
              <w:t>ISPE</w:t>
            </w:r>
          </w:p>
        </w:tc>
        <w:tc>
          <w:tcPr>
            <w:tcW w:w="4124" w:type="pct"/>
          </w:tcPr>
          <w:p w14:paraId="6C4661C8" w14:textId="77777777" w:rsidR="00E02612" w:rsidRPr="00AC31F8" w:rsidRDefault="00E02612" w:rsidP="008F5DB7">
            <w:pPr>
              <w:jc w:val="left"/>
              <w:rPr>
                <w:lang w:val="en-GB"/>
              </w:rPr>
            </w:pPr>
          </w:p>
        </w:tc>
      </w:tr>
      <w:tr w:rsidR="006C18FD" w:rsidRPr="00AC31F8" w14:paraId="12C85BE7" w14:textId="77777777" w:rsidTr="00AC4246">
        <w:tc>
          <w:tcPr>
            <w:tcW w:w="876" w:type="pct"/>
          </w:tcPr>
          <w:p w14:paraId="20DC062E" w14:textId="0EB26467" w:rsidR="006C18FD" w:rsidRPr="00AC31F8" w:rsidRDefault="006C18FD" w:rsidP="008F5DB7">
            <w:pPr>
              <w:jc w:val="left"/>
              <w:rPr>
                <w:lang w:val="en-GB"/>
              </w:rPr>
            </w:pPr>
            <w:r w:rsidRPr="00AC31F8">
              <w:rPr>
                <w:lang w:val="en-GB"/>
              </w:rPr>
              <w:t>JBA</w:t>
            </w:r>
          </w:p>
        </w:tc>
        <w:tc>
          <w:tcPr>
            <w:tcW w:w="4124" w:type="pct"/>
          </w:tcPr>
          <w:p w14:paraId="33E5D27A" w14:textId="364C67AC" w:rsidR="006C18FD" w:rsidRPr="00AC31F8" w:rsidRDefault="006C5F22" w:rsidP="008F5DB7">
            <w:pPr>
              <w:jc w:val="left"/>
              <w:rPr>
                <w:lang w:val="en-GB"/>
              </w:rPr>
            </w:pPr>
            <w:r w:rsidRPr="00AC31F8">
              <w:rPr>
                <w:lang w:val="en-GB"/>
              </w:rPr>
              <w:t>Java Business App</w:t>
            </w:r>
          </w:p>
        </w:tc>
      </w:tr>
      <w:tr w:rsidR="0047501D" w:rsidRPr="00AC31F8" w14:paraId="586EB5E7" w14:textId="77777777" w:rsidTr="00AC4246">
        <w:tc>
          <w:tcPr>
            <w:tcW w:w="876" w:type="pct"/>
          </w:tcPr>
          <w:p w14:paraId="359D22CA" w14:textId="3F2BC352" w:rsidR="0047501D" w:rsidRPr="00AC31F8" w:rsidRDefault="0047501D" w:rsidP="008F5DB7">
            <w:pPr>
              <w:jc w:val="left"/>
              <w:rPr>
                <w:lang w:val="en-GB"/>
              </w:rPr>
            </w:pPr>
            <w:r w:rsidRPr="00AC31F8">
              <w:rPr>
                <w:lang w:val="en-GB"/>
              </w:rPr>
              <w:t>JPA</w:t>
            </w:r>
          </w:p>
        </w:tc>
        <w:tc>
          <w:tcPr>
            <w:tcW w:w="4124" w:type="pct"/>
          </w:tcPr>
          <w:p w14:paraId="684C7699" w14:textId="23DB5BAE" w:rsidR="0047501D" w:rsidRPr="00AC31F8" w:rsidRDefault="00AC4246" w:rsidP="008F5DB7">
            <w:pPr>
              <w:jc w:val="left"/>
              <w:rPr>
                <w:lang w:val="en-GB"/>
              </w:rPr>
            </w:pPr>
            <w:r w:rsidRPr="00AC31F8">
              <w:rPr>
                <w:lang w:val="en-GB"/>
              </w:rPr>
              <w:t xml:space="preserve">Java </w:t>
            </w:r>
            <w:proofErr w:type="spellStart"/>
            <w:r w:rsidRPr="00AC31F8">
              <w:rPr>
                <w:lang w:val="en-GB"/>
              </w:rPr>
              <w:t>Persistance</w:t>
            </w:r>
            <w:proofErr w:type="spellEnd"/>
            <w:r w:rsidRPr="00AC31F8">
              <w:rPr>
                <w:lang w:val="en-GB"/>
              </w:rPr>
              <w:t xml:space="preserve"> API</w:t>
            </w:r>
          </w:p>
        </w:tc>
      </w:tr>
      <w:tr w:rsidR="00BD0BBE" w:rsidRPr="00AC31F8" w14:paraId="4AE07E50" w14:textId="77777777" w:rsidTr="00AC4246">
        <w:tc>
          <w:tcPr>
            <w:tcW w:w="876" w:type="pct"/>
          </w:tcPr>
          <w:p w14:paraId="76B4D751" w14:textId="6BC70948" w:rsidR="00BD0BBE" w:rsidRPr="00AC31F8" w:rsidRDefault="00BD0BBE" w:rsidP="008F5DB7">
            <w:pPr>
              <w:jc w:val="left"/>
              <w:rPr>
                <w:lang w:val="en-GB"/>
              </w:rPr>
            </w:pPr>
            <w:r w:rsidRPr="00AC31F8">
              <w:rPr>
                <w:lang w:val="en-GB"/>
              </w:rPr>
              <w:t>JVM</w:t>
            </w:r>
          </w:p>
        </w:tc>
        <w:tc>
          <w:tcPr>
            <w:tcW w:w="4124" w:type="pct"/>
          </w:tcPr>
          <w:p w14:paraId="12B52887" w14:textId="45E599A4" w:rsidR="00BD0BBE" w:rsidRPr="00AC31F8" w:rsidRDefault="00BD0BBE" w:rsidP="008F5DB7">
            <w:pPr>
              <w:jc w:val="left"/>
              <w:rPr>
                <w:lang w:val="en-GB"/>
              </w:rPr>
            </w:pPr>
            <w:r w:rsidRPr="00AC31F8">
              <w:rPr>
                <w:lang w:val="en-GB"/>
              </w:rPr>
              <w:t>Java Virtual Machine</w:t>
            </w:r>
          </w:p>
        </w:tc>
      </w:tr>
      <w:tr w:rsidR="00DB49D1" w:rsidRPr="00AC31F8" w14:paraId="12C7DF33" w14:textId="77777777" w:rsidTr="00AC4246">
        <w:tc>
          <w:tcPr>
            <w:tcW w:w="876" w:type="pct"/>
          </w:tcPr>
          <w:p w14:paraId="2EC7125E" w14:textId="77777777" w:rsidR="00DB49D1" w:rsidRPr="00AC31F8" w:rsidRDefault="00DB49D1" w:rsidP="008F5DB7">
            <w:pPr>
              <w:jc w:val="left"/>
              <w:rPr>
                <w:lang w:val="en-GB"/>
              </w:rPr>
            </w:pPr>
            <w:r w:rsidRPr="00AC31F8">
              <w:rPr>
                <w:lang w:val="en-GB"/>
              </w:rPr>
              <w:t>OQ</w:t>
            </w:r>
          </w:p>
        </w:tc>
        <w:tc>
          <w:tcPr>
            <w:tcW w:w="4124" w:type="pct"/>
          </w:tcPr>
          <w:p w14:paraId="26187186" w14:textId="48E039E2" w:rsidR="00DB49D1" w:rsidRPr="00AC31F8" w:rsidRDefault="008F5DB7" w:rsidP="008F5DB7">
            <w:pPr>
              <w:jc w:val="left"/>
              <w:rPr>
                <w:lang w:val="en-GB"/>
              </w:rPr>
            </w:pPr>
            <w:r w:rsidRPr="00AC31F8">
              <w:rPr>
                <w:lang w:val="en-GB"/>
              </w:rPr>
              <w:t>Operational Qualification</w:t>
            </w:r>
            <w:commentRangeStart w:id="411"/>
            <w:r w:rsidRPr="00AC31F8">
              <w:rPr>
                <w:lang w:val="en-GB"/>
              </w:rPr>
              <w:t>:</w:t>
            </w:r>
            <w:commentRangeEnd w:id="411"/>
            <w:r w:rsidR="00354F8B">
              <w:rPr>
                <w:rStyle w:val="CommentReference"/>
              </w:rPr>
              <w:commentReference w:id="411"/>
            </w:r>
          </w:p>
        </w:tc>
      </w:tr>
      <w:tr w:rsidR="00561A7F" w:rsidRPr="00AC31F8" w14:paraId="3C4D5039" w14:textId="77777777" w:rsidTr="00AC4246">
        <w:tc>
          <w:tcPr>
            <w:tcW w:w="876" w:type="pct"/>
          </w:tcPr>
          <w:p w14:paraId="3C18477E" w14:textId="6CC85280" w:rsidR="00561A7F" w:rsidRPr="00AC31F8" w:rsidRDefault="00561A7F" w:rsidP="008F5DB7">
            <w:pPr>
              <w:jc w:val="left"/>
              <w:rPr>
                <w:lang w:val="en-GB"/>
              </w:rPr>
            </w:pPr>
            <w:r w:rsidRPr="00AC31F8">
              <w:rPr>
                <w:lang w:val="en-GB"/>
              </w:rPr>
              <w:t>POM</w:t>
            </w:r>
          </w:p>
        </w:tc>
        <w:tc>
          <w:tcPr>
            <w:tcW w:w="4124" w:type="pct"/>
          </w:tcPr>
          <w:p w14:paraId="0A7B6E90" w14:textId="1240D497" w:rsidR="00561A7F" w:rsidRPr="00AC31F8" w:rsidRDefault="006C5F22" w:rsidP="008F5DB7">
            <w:pPr>
              <w:jc w:val="left"/>
              <w:rPr>
                <w:lang w:val="en-GB"/>
              </w:rPr>
            </w:pPr>
            <w:r w:rsidRPr="00AC31F8">
              <w:rPr>
                <w:lang w:val="en-GB"/>
              </w:rPr>
              <w:t>Project Object Model</w:t>
            </w:r>
          </w:p>
        </w:tc>
      </w:tr>
      <w:tr w:rsidR="00DB49D1" w:rsidRPr="00AC31F8" w14:paraId="1C85A08E" w14:textId="77777777" w:rsidTr="00AC4246">
        <w:trPr>
          <w:trHeight w:val="477"/>
        </w:trPr>
        <w:tc>
          <w:tcPr>
            <w:tcW w:w="876" w:type="pct"/>
          </w:tcPr>
          <w:p w14:paraId="18CA5FE0" w14:textId="77777777" w:rsidR="00DB49D1" w:rsidRPr="00AC31F8" w:rsidRDefault="00DB49D1" w:rsidP="008F5DB7">
            <w:pPr>
              <w:jc w:val="left"/>
              <w:rPr>
                <w:lang w:val="en-GB"/>
              </w:rPr>
            </w:pPr>
            <w:r w:rsidRPr="00AC31F8">
              <w:rPr>
                <w:lang w:val="en-GB"/>
              </w:rPr>
              <w:t>PQ</w:t>
            </w:r>
          </w:p>
        </w:tc>
        <w:tc>
          <w:tcPr>
            <w:tcW w:w="4124" w:type="pct"/>
          </w:tcPr>
          <w:p w14:paraId="26CCDEA1" w14:textId="53D1C801" w:rsidR="00DB49D1" w:rsidRPr="00AC31F8" w:rsidRDefault="00E53618" w:rsidP="008F5DB7">
            <w:pPr>
              <w:jc w:val="left"/>
              <w:rPr>
                <w:lang w:val="en-GB"/>
              </w:rPr>
            </w:pPr>
            <w:r w:rsidRPr="00AC31F8">
              <w:rPr>
                <w:lang w:val="en-GB"/>
              </w:rPr>
              <w:t>Performance Qualification</w:t>
            </w:r>
          </w:p>
        </w:tc>
      </w:tr>
      <w:tr w:rsidR="000318AB" w:rsidRPr="00AC31F8" w14:paraId="4CAC0C5A" w14:textId="77777777" w:rsidTr="00AC4246">
        <w:trPr>
          <w:trHeight w:val="435"/>
        </w:trPr>
        <w:tc>
          <w:tcPr>
            <w:tcW w:w="876" w:type="pct"/>
          </w:tcPr>
          <w:p w14:paraId="69ED41A1" w14:textId="0AF1A638" w:rsidR="000318AB" w:rsidRPr="00AC31F8" w:rsidRDefault="000318AB" w:rsidP="008F5DB7">
            <w:pPr>
              <w:jc w:val="left"/>
              <w:rPr>
                <w:lang w:val="en-GB"/>
              </w:rPr>
            </w:pPr>
            <w:r w:rsidRPr="00AC31F8">
              <w:rPr>
                <w:lang w:val="en-GB"/>
              </w:rPr>
              <w:t>QA</w:t>
            </w:r>
          </w:p>
        </w:tc>
        <w:tc>
          <w:tcPr>
            <w:tcW w:w="4124" w:type="pct"/>
          </w:tcPr>
          <w:p w14:paraId="4DFBB719" w14:textId="53D5808F" w:rsidR="000318AB" w:rsidRPr="00AC31F8" w:rsidRDefault="006C5F22" w:rsidP="008F5DB7">
            <w:pPr>
              <w:jc w:val="left"/>
              <w:rPr>
                <w:lang w:val="en-GB"/>
              </w:rPr>
            </w:pPr>
            <w:r w:rsidRPr="00AC31F8">
              <w:rPr>
                <w:lang w:val="en-GB"/>
              </w:rPr>
              <w:t>Quality Assurance</w:t>
            </w:r>
          </w:p>
        </w:tc>
      </w:tr>
      <w:tr w:rsidR="0089095C" w:rsidRPr="00AC31F8" w14:paraId="7B0CCFA4" w14:textId="77777777" w:rsidTr="00AC4246">
        <w:trPr>
          <w:trHeight w:val="416"/>
        </w:trPr>
        <w:tc>
          <w:tcPr>
            <w:tcW w:w="876" w:type="pct"/>
          </w:tcPr>
          <w:p w14:paraId="4DFC750A" w14:textId="4B964008" w:rsidR="0089095C" w:rsidRPr="00AC31F8" w:rsidRDefault="0089095C" w:rsidP="008F5DB7">
            <w:pPr>
              <w:jc w:val="left"/>
              <w:rPr>
                <w:lang w:val="en-GB"/>
              </w:rPr>
            </w:pPr>
            <w:r w:rsidRPr="00AC31F8">
              <w:rPr>
                <w:lang w:val="en-GB"/>
              </w:rPr>
              <w:lastRenderedPageBreak/>
              <w:t>Rest</w:t>
            </w:r>
          </w:p>
        </w:tc>
        <w:tc>
          <w:tcPr>
            <w:tcW w:w="4124" w:type="pct"/>
          </w:tcPr>
          <w:p w14:paraId="6922E735" w14:textId="2C1A2DBB" w:rsidR="0089095C" w:rsidRPr="00AC31F8" w:rsidRDefault="006C5F22" w:rsidP="008F5DB7">
            <w:pPr>
              <w:jc w:val="left"/>
              <w:rPr>
                <w:lang w:val="en-GB"/>
              </w:rPr>
            </w:pPr>
            <w:r w:rsidRPr="00AC31F8">
              <w:rPr>
                <w:lang w:val="en-GB"/>
              </w:rPr>
              <w:t>Representational state transfer</w:t>
            </w:r>
          </w:p>
        </w:tc>
      </w:tr>
      <w:tr w:rsidR="00DB49D1" w:rsidRPr="00AC31F8" w14:paraId="692BEDD9" w14:textId="77777777" w:rsidTr="00AC4246">
        <w:tc>
          <w:tcPr>
            <w:tcW w:w="876" w:type="pct"/>
          </w:tcPr>
          <w:p w14:paraId="4D6D27CD" w14:textId="25657092" w:rsidR="00DB49D1" w:rsidRPr="00AC31F8" w:rsidRDefault="00B62555" w:rsidP="008F5DB7">
            <w:pPr>
              <w:jc w:val="left"/>
              <w:rPr>
                <w:lang w:val="en-GB"/>
              </w:rPr>
            </w:pPr>
            <w:r w:rsidRPr="00AC31F8">
              <w:rPr>
                <w:lang w:val="en-GB"/>
              </w:rPr>
              <w:t>SME</w:t>
            </w:r>
          </w:p>
        </w:tc>
        <w:tc>
          <w:tcPr>
            <w:tcW w:w="4124" w:type="pct"/>
          </w:tcPr>
          <w:p w14:paraId="6F9CB07F" w14:textId="30BB9F53" w:rsidR="00DB49D1" w:rsidRPr="00AC31F8" w:rsidRDefault="00B62555" w:rsidP="008F5DB7">
            <w:pPr>
              <w:jc w:val="left"/>
              <w:rPr>
                <w:lang w:val="en-GB"/>
              </w:rPr>
            </w:pPr>
            <w:r w:rsidRPr="00AC31F8">
              <w:rPr>
                <w:lang w:val="en-GB"/>
              </w:rPr>
              <w:t>Subject Matter Expert</w:t>
            </w:r>
          </w:p>
        </w:tc>
      </w:tr>
      <w:tr w:rsidR="00DB49D1" w:rsidRPr="00AC31F8" w14:paraId="224C9ACE" w14:textId="77777777" w:rsidTr="00AC4246">
        <w:tc>
          <w:tcPr>
            <w:tcW w:w="876" w:type="pct"/>
          </w:tcPr>
          <w:p w14:paraId="55508575" w14:textId="4AB4ABCF" w:rsidR="00DB49D1" w:rsidRPr="00AC31F8" w:rsidRDefault="00E63A39" w:rsidP="008F5DB7">
            <w:pPr>
              <w:jc w:val="left"/>
              <w:rPr>
                <w:lang w:val="en-GB"/>
              </w:rPr>
            </w:pPr>
            <w:proofErr w:type="spellStart"/>
            <w:r w:rsidRPr="00AC31F8">
              <w:rPr>
                <w:lang w:val="en-GB"/>
              </w:rPr>
              <w:t>StepDefs</w:t>
            </w:r>
            <w:proofErr w:type="spellEnd"/>
          </w:p>
        </w:tc>
        <w:tc>
          <w:tcPr>
            <w:tcW w:w="4124" w:type="pct"/>
          </w:tcPr>
          <w:p w14:paraId="0D1CBB5D" w14:textId="3B1E7140" w:rsidR="00DB49D1" w:rsidRPr="00AC31F8" w:rsidRDefault="006C5F22" w:rsidP="008F5DB7">
            <w:pPr>
              <w:jc w:val="left"/>
              <w:rPr>
                <w:lang w:val="en-GB"/>
              </w:rPr>
            </w:pPr>
            <w:r w:rsidRPr="00AC31F8">
              <w:rPr>
                <w:lang w:val="en-GB"/>
              </w:rPr>
              <w:t>Step definitions</w:t>
            </w:r>
          </w:p>
        </w:tc>
      </w:tr>
      <w:tr w:rsidR="00864513" w:rsidRPr="00AC31F8" w14:paraId="3BAD8BC8" w14:textId="77777777" w:rsidTr="00AC4246">
        <w:tc>
          <w:tcPr>
            <w:tcW w:w="876" w:type="pct"/>
          </w:tcPr>
          <w:p w14:paraId="3BABB685" w14:textId="2346F79D" w:rsidR="00864513" w:rsidRPr="00864513" w:rsidRDefault="00864513" w:rsidP="008F5DB7">
            <w:pPr>
              <w:jc w:val="left"/>
              <w:rPr>
                <w:lang w:val="en-CH"/>
              </w:rPr>
            </w:pPr>
            <w:r>
              <w:rPr>
                <w:lang w:val="en-CH"/>
              </w:rPr>
              <w:t>TDD</w:t>
            </w:r>
          </w:p>
        </w:tc>
        <w:tc>
          <w:tcPr>
            <w:tcW w:w="4124" w:type="pct"/>
          </w:tcPr>
          <w:p w14:paraId="4585DE4A" w14:textId="77777777" w:rsidR="00864513" w:rsidRPr="00AC31F8" w:rsidRDefault="00864513" w:rsidP="008F5DB7">
            <w:pPr>
              <w:jc w:val="left"/>
              <w:rPr>
                <w:lang w:val="en-GB"/>
              </w:rPr>
            </w:pPr>
          </w:p>
        </w:tc>
      </w:tr>
    </w:tbl>
    <w:p w14:paraId="017847DE" w14:textId="5F24C2B0" w:rsidR="00F854C8" w:rsidRPr="00AC31F8" w:rsidRDefault="00F854C8" w:rsidP="00D07B47">
      <w:pPr>
        <w:rPr>
          <w:lang w:val="en-GB"/>
        </w:rPr>
      </w:pPr>
    </w:p>
    <w:p w14:paraId="1A208BF2" w14:textId="707BCB85" w:rsidR="00F46A72" w:rsidRPr="00AC31F8" w:rsidRDefault="00F46A72" w:rsidP="00F46A72">
      <w:pPr>
        <w:pStyle w:val="Heading1withoutnumbering"/>
        <w:rPr>
          <w:lang w:val="en-GB"/>
        </w:rPr>
      </w:pPr>
      <w:bookmarkStart w:id="412" w:name="_Toc46238964"/>
      <w:r w:rsidRPr="00AC31F8">
        <w:rPr>
          <w:lang w:val="en-GB"/>
        </w:rPr>
        <w:lastRenderedPageBreak/>
        <w:t xml:space="preserve">Appendix </w:t>
      </w:r>
      <w:r w:rsidR="00DC42AA" w:rsidRPr="00AC31F8">
        <w:rPr>
          <w:lang w:val="en-GB"/>
        </w:rPr>
        <w:t>I</w:t>
      </w:r>
      <w:r w:rsidRPr="00AC31F8">
        <w:rPr>
          <w:lang w:val="en-GB"/>
        </w:rPr>
        <w:t>: Helpful Sites Used for the Prototype Implementation</w:t>
      </w:r>
      <w:bookmarkEnd w:id="412"/>
    </w:p>
    <w:p w14:paraId="6DA58107" w14:textId="77777777" w:rsidR="00F46A72" w:rsidRPr="00AC31F8" w:rsidRDefault="00F46A72" w:rsidP="00F46A72">
      <w:pPr>
        <w:rPr>
          <w:lang w:val="en-GB"/>
        </w:rPr>
      </w:pPr>
    </w:p>
    <w:p w14:paraId="0153D9A4" w14:textId="77777777" w:rsidR="00F46A72" w:rsidRPr="00AC31F8" w:rsidRDefault="000A28DB" w:rsidP="00F46A72">
      <w:pPr>
        <w:rPr>
          <w:lang w:val="en-GB" w:eastAsia="de-DE"/>
        </w:rPr>
      </w:pPr>
      <w:r>
        <w:fldChar w:fldCharType="begin"/>
      </w:r>
      <w:r w:rsidRPr="00DA5613">
        <w:rPr>
          <w:lang w:val="en-GB"/>
          <w:rPrChange w:id="413" w:author="Leuenberger Sabrina (s)" w:date="2020-07-22T07:30:00Z">
            <w:rPr/>
          </w:rPrChange>
        </w:rPr>
        <w:instrText xml:space="preserve"> HYPERLINK "https://stackoverflow.com/" </w:instrText>
      </w:r>
      <w:r>
        <w:fldChar w:fldCharType="separate"/>
      </w:r>
      <w:r w:rsidR="00F46A72" w:rsidRPr="00AC31F8">
        <w:rPr>
          <w:rStyle w:val="Hyperlink"/>
          <w:lang w:val="en-GB"/>
        </w:rPr>
        <w:t>https://stackoverflow.com/</w:t>
      </w:r>
      <w:r>
        <w:rPr>
          <w:rStyle w:val="Hyperlink"/>
          <w:lang w:val="en-GB"/>
        </w:rPr>
        <w:fldChar w:fldCharType="end"/>
      </w:r>
    </w:p>
    <w:p w14:paraId="08D111DE" w14:textId="77777777" w:rsidR="00F46A72" w:rsidRPr="00AC31F8" w:rsidRDefault="000A28DB" w:rsidP="00F46A72">
      <w:pPr>
        <w:rPr>
          <w:rStyle w:val="Hyperlink"/>
          <w:lang w:val="en-GB"/>
        </w:rPr>
      </w:pPr>
      <w:r>
        <w:fldChar w:fldCharType="begin"/>
      </w:r>
      <w:r w:rsidRPr="00DA5613">
        <w:rPr>
          <w:lang w:val="en-GB"/>
          <w:rPrChange w:id="414" w:author="Leuenberger Sabrina (s)" w:date="2020-07-22T07:30:00Z">
            <w:rPr/>
          </w:rPrChange>
        </w:rPr>
        <w:instrText xml:space="preserve"> HYPERLINK "https://www.guru99.com/" </w:instrText>
      </w:r>
      <w:r>
        <w:fldChar w:fldCharType="separate"/>
      </w:r>
      <w:r w:rsidR="00F46A72" w:rsidRPr="00AC31F8">
        <w:rPr>
          <w:rStyle w:val="Hyperlink"/>
          <w:lang w:val="en-GB"/>
        </w:rPr>
        <w:t>https://www.guru99.com/</w:t>
      </w:r>
      <w:r>
        <w:rPr>
          <w:rStyle w:val="Hyperlink"/>
          <w:lang w:val="en-GB"/>
        </w:rPr>
        <w:fldChar w:fldCharType="end"/>
      </w:r>
    </w:p>
    <w:p w14:paraId="57A72859" w14:textId="77777777" w:rsidR="00F46A72" w:rsidRPr="00AC31F8" w:rsidRDefault="000A28DB" w:rsidP="00F46A72">
      <w:pPr>
        <w:rPr>
          <w:lang w:val="en-GB"/>
        </w:rPr>
      </w:pPr>
      <w:r>
        <w:fldChar w:fldCharType="begin"/>
      </w:r>
      <w:r w:rsidRPr="00DA5613">
        <w:rPr>
          <w:lang w:val="en-GB"/>
          <w:rPrChange w:id="415" w:author="Leuenberger Sabrina (s)" w:date="2020-07-22T07:30:00Z">
            <w:rPr/>
          </w:rPrChange>
        </w:rPr>
        <w:instrText xml:space="preserve"> HYPERLINK "https://www.tutorialspoint.com/index.htm" </w:instrText>
      </w:r>
      <w:r>
        <w:fldChar w:fldCharType="separate"/>
      </w:r>
      <w:r w:rsidR="00F46A72" w:rsidRPr="00AC31F8">
        <w:rPr>
          <w:rStyle w:val="Hyperlink"/>
          <w:lang w:val="en-GB"/>
        </w:rPr>
        <w:t>https://www.tutorialspoint.com/index.htm</w:t>
      </w:r>
      <w:r>
        <w:rPr>
          <w:rStyle w:val="Hyperlink"/>
          <w:lang w:val="en-GB"/>
        </w:rPr>
        <w:fldChar w:fldCharType="end"/>
      </w:r>
      <w:r w:rsidR="00F46A72" w:rsidRPr="00AC31F8">
        <w:rPr>
          <w:lang w:val="en-GB"/>
        </w:rPr>
        <w:t xml:space="preserve"> </w:t>
      </w:r>
    </w:p>
    <w:p w14:paraId="42C3B43D" w14:textId="77777777" w:rsidR="00F46A72" w:rsidRPr="00AC31F8" w:rsidRDefault="000A28DB" w:rsidP="00F46A72">
      <w:pPr>
        <w:rPr>
          <w:lang w:val="en-GB"/>
        </w:rPr>
      </w:pPr>
      <w:r>
        <w:fldChar w:fldCharType="begin"/>
      </w:r>
      <w:r w:rsidRPr="00DA5613">
        <w:rPr>
          <w:lang w:val="en-GB"/>
          <w:rPrChange w:id="416" w:author="Leuenberger Sabrina (s)" w:date="2020-07-22T07:30:00Z">
            <w:rPr/>
          </w:rPrChange>
        </w:rPr>
        <w:instrText xml:space="preserve"> HYPERLINK "https://www.tutorialspoint.com/selenium/index.htm" </w:instrText>
      </w:r>
      <w:r>
        <w:fldChar w:fldCharType="separate"/>
      </w:r>
      <w:r w:rsidR="00F46A72" w:rsidRPr="00AC31F8">
        <w:rPr>
          <w:rStyle w:val="Hyperlink"/>
          <w:lang w:val="en-GB"/>
        </w:rPr>
        <w:t>https://www.tutorialspoint.com/selenium/index.htm</w:t>
      </w:r>
      <w:r>
        <w:rPr>
          <w:rStyle w:val="Hyperlink"/>
          <w:lang w:val="en-GB"/>
        </w:rPr>
        <w:fldChar w:fldCharType="end"/>
      </w:r>
      <w:r w:rsidR="00F46A72" w:rsidRPr="00AC31F8">
        <w:rPr>
          <w:lang w:val="en-GB"/>
        </w:rPr>
        <w:t xml:space="preserve"> </w:t>
      </w:r>
    </w:p>
    <w:p w14:paraId="68E6587B" w14:textId="77777777" w:rsidR="00F46A72" w:rsidRPr="00AC31F8" w:rsidRDefault="000A28DB" w:rsidP="00F46A72">
      <w:pPr>
        <w:rPr>
          <w:rStyle w:val="Hyperlink"/>
          <w:lang w:val="en-GB"/>
        </w:rPr>
      </w:pPr>
      <w:r>
        <w:fldChar w:fldCharType="begin"/>
      </w:r>
      <w:r w:rsidRPr="00DA5613">
        <w:rPr>
          <w:lang w:val="en-GB"/>
          <w:rPrChange w:id="417" w:author="Leuenberger Sabrina (s)" w:date="2020-07-22T07:30:00Z">
            <w:rPr/>
          </w:rPrChange>
        </w:rPr>
        <w:instrText xml:space="preserve"> HYPERLINK "https://cucumber.io/docs/cucumber/" </w:instrText>
      </w:r>
      <w:r>
        <w:fldChar w:fldCharType="separate"/>
      </w:r>
      <w:r w:rsidR="00F46A72" w:rsidRPr="00AC31F8">
        <w:rPr>
          <w:rStyle w:val="Hyperlink"/>
          <w:lang w:val="en-GB"/>
        </w:rPr>
        <w:t>https://cucumber.io/docs/cucumber/</w:t>
      </w:r>
      <w:r>
        <w:rPr>
          <w:rStyle w:val="Hyperlink"/>
          <w:lang w:val="en-GB"/>
        </w:rPr>
        <w:fldChar w:fldCharType="end"/>
      </w:r>
    </w:p>
    <w:p w14:paraId="67DD5C18" w14:textId="77777777" w:rsidR="00F46A72" w:rsidRPr="00AC31F8" w:rsidRDefault="000A28DB" w:rsidP="00F46A72">
      <w:pPr>
        <w:rPr>
          <w:lang w:val="en-GB"/>
        </w:rPr>
      </w:pPr>
      <w:r>
        <w:fldChar w:fldCharType="begin"/>
      </w:r>
      <w:r w:rsidRPr="00DA5613">
        <w:rPr>
          <w:lang w:val="en-GB"/>
          <w:rPrChange w:id="418" w:author="Leuenberger Sabrina (s)" w:date="2020-07-22T07:30:00Z">
            <w:rPr/>
          </w:rPrChange>
        </w:rPr>
        <w:instrText xml:space="preserve"> HYPERLINK "https://www.tutorialspoint.com/cucumber/index.htm" </w:instrText>
      </w:r>
      <w:r>
        <w:fldChar w:fldCharType="separate"/>
      </w:r>
      <w:r w:rsidR="00F46A72" w:rsidRPr="00AC31F8">
        <w:rPr>
          <w:rStyle w:val="Hyperlink"/>
          <w:lang w:val="en-GB"/>
        </w:rPr>
        <w:t>https://www.tutorialspoint.com/cucumber/index.htm</w:t>
      </w:r>
      <w:r>
        <w:rPr>
          <w:rStyle w:val="Hyperlink"/>
          <w:lang w:val="en-GB"/>
        </w:rPr>
        <w:fldChar w:fldCharType="end"/>
      </w:r>
      <w:r w:rsidR="00F46A72" w:rsidRPr="00AC31F8">
        <w:rPr>
          <w:lang w:val="en-GB"/>
        </w:rPr>
        <w:t xml:space="preserve"> </w:t>
      </w:r>
    </w:p>
    <w:p w14:paraId="3222F6C3" w14:textId="77777777" w:rsidR="00F46A72" w:rsidRPr="00AC31F8" w:rsidRDefault="000A28DB" w:rsidP="00F46A72">
      <w:pPr>
        <w:rPr>
          <w:lang w:val="en-GB"/>
        </w:rPr>
      </w:pPr>
      <w:r>
        <w:fldChar w:fldCharType="begin"/>
      </w:r>
      <w:r w:rsidRPr="00DA5613">
        <w:rPr>
          <w:lang w:val="en-GB"/>
          <w:rPrChange w:id="419" w:author="Leuenberger Sabrina (s)" w:date="2020-07-22T07:30:00Z">
            <w:rPr/>
          </w:rPrChange>
        </w:rPr>
        <w:instrText xml:space="preserve"> HYPERLINK "https://cucumber.io/docs/gherkin/" </w:instrText>
      </w:r>
      <w:r>
        <w:fldChar w:fldCharType="separate"/>
      </w:r>
      <w:r w:rsidR="00F46A72" w:rsidRPr="00AC31F8">
        <w:rPr>
          <w:rStyle w:val="Hyperlink"/>
          <w:lang w:val="en-GB"/>
        </w:rPr>
        <w:t>https://cucumber.io/docs/gherkin/</w:t>
      </w:r>
      <w:r>
        <w:rPr>
          <w:rStyle w:val="Hyperlink"/>
          <w:lang w:val="en-GB"/>
        </w:rPr>
        <w:fldChar w:fldCharType="end"/>
      </w:r>
    </w:p>
    <w:p w14:paraId="02615BDA" w14:textId="77777777" w:rsidR="00F46A72" w:rsidRPr="00AC31F8" w:rsidRDefault="000A28DB" w:rsidP="00F46A72">
      <w:pPr>
        <w:rPr>
          <w:lang w:val="en-GB"/>
        </w:rPr>
      </w:pPr>
      <w:r>
        <w:fldChar w:fldCharType="begin"/>
      </w:r>
      <w:r w:rsidRPr="00DA5613">
        <w:rPr>
          <w:lang w:val="en-GB"/>
          <w:rPrChange w:id="420" w:author="Leuenberger Sabrina (s)" w:date="2020-07-22T07:30:00Z">
            <w:rPr/>
          </w:rPrChange>
        </w:rPr>
        <w:instrText xml:space="preserve"> HYPERLINK "https://www.javatpoint.com/spring-boot-tutorial" </w:instrText>
      </w:r>
      <w:r>
        <w:fldChar w:fldCharType="separate"/>
      </w:r>
      <w:r w:rsidR="00F46A72" w:rsidRPr="00AC31F8">
        <w:rPr>
          <w:rStyle w:val="Hyperlink"/>
          <w:lang w:val="en-GB"/>
        </w:rPr>
        <w:t>https://www.javatpoint.com/spring-boot-tutorial</w:t>
      </w:r>
      <w:r>
        <w:rPr>
          <w:rStyle w:val="Hyperlink"/>
          <w:lang w:val="en-GB"/>
        </w:rPr>
        <w:fldChar w:fldCharType="end"/>
      </w:r>
    </w:p>
    <w:p w14:paraId="6C0D78D5" w14:textId="77777777" w:rsidR="00F46A72" w:rsidRPr="00AC31F8" w:rsidRDefault="000A28DB" w:rsidP="00F46A72">
      <w:pPr>
        <w:rPr>
          <w:lang w:val="en-GB"/>
        </w:rPr>
      </w:pPr>
      <w:r>
        <w:fldChar w:fldCharType="begin"/>
      </w:r>
      <w:r w:rsidRPr="00DA5613">
        <w:rPr>
          <w:lang w:val="en-GB"/>
          <w:rPrChange w:id="421" w:author="Leuenberger Sabrina (s)" w:date="2020-07-22T07:30:00Z">
            <w:rPr/>
          </w:rPrChange>
        </w:rPr>
        <w:instrText xml:space="preserve"> HYPERLINK "https://www.javatpoint.com/selenium-tutorial" </w:instrText>
      </w:r>
      <w:r>
        <w:fldChar w:fldCharType="separate"/>
      </w:r>
      <w:r w:rsidR="00F46A72" w:rsidRPr="00AC31F8">
        <w:rPr>
          <w:rStyle w:val="Hyperlink"/>
          <w:lang w:val="en-GB"/>
        </w:rPr>
        <w:t>https://www.javatpoint.com/selenium-tutorial</w:t>
      </w:r>
      <w:r>
        <w:rPr>
          <w:rStyle w:val="Hyperlink"/>
          <w:lang w:val="en-GB"/>
        </w:rPr>
        <w:fldChar w:fldCharType="end"/>
      </w:r>
    </w:p>
    <w:p w14:paraId="5BE17DE3" w14:textId="77777777" w:rsidR="00F46A72" w:rsidRPr="00AC31F8" w:rsidRDefault="000A28DB" w:rsidP="00F46A72">
      <w:pPr>
        <w:rPr>
          <w:lang w:val="en-GB"/>
        </w:rPr>
      </w:pPr>
      <w:r>
        <w:fldChar w:fldCharType="begin"/>
      </w:r>
      <w:r w:rsidRPr="00DA5613">
        <w:rPr>
          <w:lang w:val="en-GB"/>
          <w:rPrChange w:id="422" w:author="Leuenberger Sabrina (s)" w:date="2020-07-22T07:30:00Z">
            <w:rPr/>
          </w:rPrChange>
        </w:rPr>
        <w:instrText xml:space="preserve"> HYPERLINK "https://www.javatpoint.com/java-tutorial" </w:instrText>
      </w:r>
      <w:r>
        <w:fldChar w:fldCharType="separate"/>
      </w:r>
      <w:r w:rsidR="00F46A72" w:rsidRPr="00AC31F8">
        <w:rPr>
          <w:rStyle w:val="Hyperlink"/>
          <w:lang w:val="en-GB"/>
        </w:rPr>
        <w:t>https://www.javatpoint.com/java-tutorial</w:t>
      </w:r>
      <w:r>
        <w:rPr>
          <w:rStyle w:val="Hyperlink"/>
          <w:lang w:val="en-GB"/>
        </w:rPr>
        <w:fldChar w:fldCharType="end"/>
      </w:r>
    </w:p>
    <w:p w14:paraId="74A75DA1" w14:textId="77777777" w:rsidR="00F46A72" w:rsidRPr="00AC31F8" w:rsidRDefault="000A28DB" w:rsidP="00F46A72">
      <w:pPr>
        <w:rPr>
          <w:lang w:val="en-GB"/>
        </w:rPr>
      </w:pPr>
      <w:r>
        <w:fldChar w:fldCharType="begin"/>
      </w:r>
      <w:r w:rsidRPr="00DA5613">
        <w:rPr>
          <w:lang w:val="en-GB"/>
          <w:rPrChange w:id="423" w:author="Leuenberger Sabrina (s)" w:date="2020-07-22T07:30:00Z">
            <w:rPr/>
          </w:rPrChange>
        </w:rPr>
        <w:instrText xml:space="preserve"> HYPERLINK "https://vueschool.io/courses?filter=free-courses" </w:instrText>
      </w:r>
      <w:r>
        <w:fldChar w:fldCharType="separate"/>
      </w:r>
      <w:r w:rsidR="00F46A72" w:rsidRPr="00AC31F8">
        <w:rPr>
          <w:rStyle w:val="Hyperlink"/>
          <w:lang w:val="en-GB"/>
        </w:rPr>
        <w:t>https://vueschool.io/courses?filter=free-courses</w:t>
      </w:r>
      <w:r>
        <w:rPr>
          <w:rStyle w:val="Hyperlink"/>
          <w:lang w:val="en-GB"/>
        </w:rPr>
        <w:fldChar w:fldCharType="end"/>
      </w:r>
    </w:p>
    <w:p w14:paraId="53BFE678" w14:textId="77777777" w:rsidR="00F46A72" w:rsidRPr="00AC31F8" w:rsidRDefault="000A28DB" w:rsidP="00F46A72">
      <w:pPr>
        <w:rPr>
          <w:lang w:val="en-GB"/>
        </w:rPr>
      </w:pPr>
      <w:r>
        <w:fldChar w:fldCharType="begin"/>
      </w:r>
      <w:r w:rsidRPr="00DA5613">
        <w:rPr>
          <w:lang w:val="en-GB"/>
          <w:rPrChange w:id="424" w:author="Leuenberger Sabrina (s)" w:date="2020-07-22T07:30:00Z">
            <w:rPr/>
          </w:rPrChange>
        </w:rPr>
        <w:instrText xml:space="preserve"> HYPERLINK "https://vuejs.org/" </w:instrText>
      </w:r>
      <w:r>
        <w:fldChar w:fldCharType="separate"/>
      </w:r>
      <w:r w:rsidR="00F46A72" w:rsidRPr="00AC31F8">
        <w:rPr>
          <w:rStyle w:val="Hyperlink"/>
          <w:lang w:val="en-GB"/>
        </w:rPr>
        <w:t>https://vuejs.org/</w:t>
      </w:r>
      <w:r>
        <w:rPr>
          <w:rStyle w:val="Hyperlink"/>
          <w:lang w:val="en-GB"/>
        </w:rPr>
        <w:fldChar w:fldCharType="end"/>
      </w:r>
    </w:p>
    <w:p w14:paraId="03F9628A" w14:textId="77777777" w:rsidR="00F46A72" w:rsidRPr="00AC31F8" w:rsidRDefault="000A28DB" w:rsidP="00F46A72">
      <w:pPr>
        <w:rPr>
          <w:lang w:val="en-GB"/>
        </w:rPr>
      </w:pPr>
      <w:r>
        <w:fldChar w:fldCharType="begin"/>
      </w:r>
      <w:r w:rsidRPr="00DA5613">
        <w:rPr>
          <w:lang w:val="en-GB"/>
          <w:rPrChange w:id="425" w:author="Leuenberger Sabrina (s)" w:date="2020-07-22T07:30:00Z">
            <w:rPr/>
          </w:rPrChange>
        </w:rPr>
        <w:instrText xml:space="preserve"> HYPERLINK "https://bootstrap-vue.org/" </w:instrText>
      </w:r>
      <w:r>
        <w:fldChar w:fldCharType="separate"/>
      </w:r>
      <w:r w:rsidR="00F46A72" w:rsidRPr="00AC31F8">
        <w:rPr>
          <w:rStyle w:val="Hyperlink"/>
          <w:lang w:val="en-GB"/>
        </w:rPr>
        <w:t>https://bootstrap-vue.org/</w:t>
      </w:r>
      <w:r>
        <w:rPr>
          <w:rStyle w:val="Hyperlink"/>
          <w:lang w:val="en-GB"/>
        </w:rPr>
        <w:fldChar w:fldCharType="end"/>
      </w:r>
    </w:p>
    <w:p w14:paraId="1145EC8D" w14:textId="77777777" w:rsidR="00F46A72" w:rsidRPr="00AC31F8" w:rsidRDefault="000A28DB" w:rsidP="00F46A72">
      <w:pPr>
        <w:rPr>
          <w:rStyle w:val="Hyperlink"/>
          <w:lang w:val="en-GB"/>
        </w:rPr>
      </w:pPr>
      <w:r>
        <w:fldChar w:fldCharType="begin"/>
      </w:r>
      <w:r w:rsidRPr="00DA5613">
        <w:rPr>
          <w:lang w:val="en-GB"/>
          <w:rPrChange w:id="426" w:author="Leuenberger Sabrina (s)" w:date="2020-07-22T07:30:00Z">
            <w:rPr/>
          </w:rPrChange>
        </w:rPr>
        <w:instrText xml:space="preserve"> HYPERLINK "https://commonmark.org/help/" </w:instrText>
      </w:r>
      <w:r>
        <w:fldChar w:fldCharType="separate"/>
      </w:r>
      <w:r w:rsidR="00F46A72" w:rsidRPr="00AC31F8">
        <w:rPr>
          <w:rStyle w:val="Hyperlink"/>
          <w:lang w:val="en-GB"/>
        </w:rPr>
        <w:t>https://commonmark.org/help/</w:t>
      </w:r>
      <w:r>
        <w:rPr>
          <w:rStyle w:val="Hyperlink"/>
          <w:lang w:val="en-GB"/>
        </w:rPr>
        <w:fldChar w:fldCharType="end"/>
      </w:r>
    </w:p>
    <w:p w14:paraId="42909B57" w14:textId="77777777" w:rsidR="00F46A72" w:rsidRPr="00AC31F8" w:rsidRDefault="00F46A72" w:rsidP="00F46A72">
      <w:pPr>
        <w:rPr>
          <w:lang w:val="en-GB"/>
        </w:rPr>
      </w:pPr>
    </w:p>
    <w:p w14:paraId="40A42256" w14:textId="77777777" w:rsidR="00F46A72" w:rsidRPr="00AC31F8" w:rsidRDefault="00F46A72" w:rsidP="00F46A72">
      <w:pPr>
        <w:rPr>
          <w:lang w:val="en-GB"/>
        </w:rPr>
      </w:pPr>
    </w:p>
    <w:p w14:paraId="204DB5A7" w14:textId="7F9E0B8D" w:rsidR="00F854C8" w:rsidRPr="00AC31F8" w:rsidRDefault="00F854C8" w:rsidP="00D07B47">
      <w:pPr>
        <w:rPr>
          <w:lang w:val="en-GB"/>
        </w:rPr>
      </w:pPr>
    </w:p>
    <w:p w14:paraId="11D518AE" w14:textId="583B9A1C" w:rsidR="00F854C8" w:rsidRPr="00AC31F8" w:rsidRDefault="00F854C8" w:rsidP="00F854C8">
      <w:pPr>
        <w:pStyle w:val="Heading1withoutnumbering"/>
        <w:rPr>
          <w:lang w:val="en-GB"/>
        </w:rPr>
      </w:pPr>
      <w:bookmarkStart w:id="427" w:name="_Toc46238965"/>
      <w:r w:rsidRPr="00AC31F8">
        <w:rPr>
          <w:lang w:val="en-GB"/>
        </w:rPr>
        <w:lastRenderedPageBreak/>
        <w:t>Appendix</w:t>
      </w:r>
      <w:r w:rsidR="001F7AD8" w:rsidRPr="00AC31F8">
        <w:rPr>
          <w:lang w:val="en-GB"/>
        </w:rPr>
        <w:t xml:space="preserve"> </w:t>
      </w:r>
      <w:r w:rsidR="00DC42AA" w:rsidRPr="00AC31F8">
        <w:rPr>
          <w:lang w:val="en-GB"/>
        </w:rPr>
        <w:t>I</w:t>
      </w:r>
      <w:r w:rsidR="00986841" w:rsidRPr="00AC31F8">
        <w:rPr>
          <w:lang w:val="en-GB"/>
        </w:rPr>
        <w:t>I</w:t>
      </w:r>
      <w:r w:rsidR="001F7AD8" w:rsidRPr="00AC31F8">
        <w:rPr>
          <w:lang w:val="en-GB"/>
        </w:rPr>
        <w:t xml:space="preserve">: </w:t>
      </w:r>
      <w:r w:rsidR="00714054" w:rsidRPr="00AC31F8">
        <w:rPr>
          <w:lang w:val="en-GB"/>
        </w:rPr>
        <w:t>Version control</w:t>
      </w:r>
      <w:r w:rsidR="001F7AD8" w:rsidRPr="00AC31F8">
        <w:rPr>
          <w:lang w:val="en-GB"/>
        </w:rPr>
        <w:t xml:space="preserve"> files JBA</w:t>
      </w:r>
      <w:r w:rsidR="00714054" w:rsidRPr="00AC31F8">
        <w:rPr>
          <w:lang w:val="en-GB"/>
        </w:rPr>
        <w:t xml:space="preserve"> (POM</w:t>
      </w:r>
      <w:r w:rsidR="00F46A72" w:rsidRPr="00AC31F8">
        <w:rPr>
          <w:lang w:val="en-GB"/>
        </w:rPr>
        <w:t>/</w:t>
      </w:r>
      <w:proofErr w:type="spellStart"/>
      <w:r w:rsidR="00714054" w:rsidRPr="00AC31F8">
        <w:rPr>
          <w:lang w:val="en-GB"/>
        </w:rPr>
        <w:t>package.json</w:t>
      </w:r>
      <w:proofErr w:type="spellEnd"/>
      <w:r w:rsidR="00714054" w:rsidRPr="00AC31F8">
        <w:rPr>
          <w:lang w:val="en-GB"/>
        </w:rPr>
        <w:t>)</w:t>
      </w:r>
      <w:bookmarkEnd w:id="427"/>
    </w:p>
    <w:p w14:paraId="37209790" w14:textId="229DA0FB" w:rsidR="00F854C8" w:rsidRPr="00AC31F8" w:rsidRDefault="00714054" w:rsidP="00F854C8">
      <w:pPr>
        <w:rPr>
          <w:b/>
          <w:bCs/>
          <w:lang w:val="en-GB"/>
        </w:rPr>
      </w:pPr>
      <w:r w:rsidRPr="00AC31F8">
        <w:rPr>
          <w:b/>
          <w:bCs/>
          <w:lang w:val="en-GB"/>
        </w:rPr>
        <w:t>JBA POM</w:t>
      </w:r>
    </w:p>
    <w:p w14:paraId="613F525D"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&lt;?xml version="1.0" encoding="UTF-8"?&gt;</w:t>
      </w:r>
    </w:p>
    <w:p w14:paraId="55479F03"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&lt;project </w:t>
      </w:r>
      <w:proofErr w:type="spellStart"/>
      <w:r w:rsidRPr="00AC31F8">
        <w:rPr>
          <w:rFonts w:ascii="Courier New" w:hAnsi="Courier New" w:cs="Courier New"/>
          <w:sz w:val="18"/>
          <w:szCs w:val="18"/>
          <w:lang w:val="en-GB"/>
        </w:rPr>
        <w:t>xmlns</w:t>
      </w:r>
      <w:proofErr w:type="spellEnd"/>
      <w:r w:rsidRPr="00AC31F8">
        <w:rPr>
          <w:rFonts w:ascii="Courier New" w:hAnsi="Courier New" w:cs="Courier New"/>
          <w:sz w:val="18"/>
          <w:szCs w:val="18"/>
          <w:lang w:val="en-GB"/>
        </w:rPr>
        <w:t>="http://maven.apache.org/POM/4.0.0"</w:t>
      </w:r>
    </w:p>
    <w:p w14:paraId="37AC1F24"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roofErr w:type="spellStart"/>
      <w:r w:rsidRPr="00AC31F8">
        <w:rPr>
          <w:rFonts w:ascii="Courier New" w:hAnsi="Courier New" w:cs="Courier New"/>
          <w:sz w:val="18"/>
          <w:szCs w:val="18"/>
          <w:lang w:val="en-GB"/>
        </w:rPr>
        <w:t>xmlns:xsi</w:t>
      </w:r>
      <w:proofErr w:type="spellEnd"/>
      <w:r w:rsidRPr="00AC31F8">
        <w:rPr>
          <w:rFonts w:ascii="Courier New" w:hAnsi="Courier New" w:cs="Courier New"/>
          <w:sz w:val="18"/>
          <w:szCs w:val="18"/>
          <w:lang w:val="en-GB"/>
        </w:rPr>
        <w:t>="http://www.w3.org/2001/XMLSchema-instance"</w:t>
      </w:r>
    </w:p>
    <w:p w14:paraId="613374E1"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roofErr w:type="spellStart"/>
      <w:r w:rsidRPr="00AC31F8">
        <w:rPr>
          <w:rFonts w:ascii="Courier New" w:hAnsi="Courier New" w:cs="Courier New"/>
          <w:sz w:val="18"/>
          <w:szCs w:val="18"/>
          <w:lang w:val="en-GB"/>
        </w:rPr>
        <w:t>xsi:schemaLocation</w:t>
      </w:r>
      <w:proofErr w:type="spellEnd"/>
      <w:r w:rsidRPr="00AC31F8">
        <w:rPr>
          <w:rFonts w:ascii="Courier New" w:hAnsi="Courier New" w:cs="Courier New"/>
          <w:sz w:val="18"/>
          <w:szCs w:val="18"/>
          <w:lang w:val="en-GB"/>
        </w:rPr>
        <w:t>="http://maven.apache.org/POM/4.0.0 http://maven.apache.org/xsd/maven-4.0.0.xsd"&gt;</w:t>
      </w:r>
    </w:p>
    <w:p w14:paraId="0E17BC8D"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w:t>
      </w:r>
      <w:proofErr w:type="spellStart"/>
      <w:r w:rsidRPr="00AC31F8">
        <w:rPr>
          <w:rFonts w:ascii="Courier New" w:hAnsi="Courier New" w:cs="Courier New"/>
          <w:sz w:val="18"/>
          <w:szCs w:val="18"/>
          <w:lang w:val="en-GB"/>
        </w:rPr>
        <w:t>modelVersion</w:t>
      </w:r>
      <w:proofErr w:type="spellEnd"/>
      <w:r w:rsidRPr="00AC31F8">
        <w:rPr>
          <w:rFonts w:ascii="Courier New" w:hAnsi="Courier New" w:cs="Courier New"/>
          <w:sz w:val="18"/>
          <w:szCs w:val="18"/>
          <w:lang w:val="en-GB"/>
        </w:rPr>
        <w:t>&gt;4.0.0&lt;/</w:t>
      </w:r>
      <w:proofErr w:type="spellStart"/>
      <w:r w:rsidRPr="00AC31F8">
        <w:rPr>
          <w:rFonts w:ascii="Courier New" w:hAnsi="Courier New" w:cs="Courier New"/>
          <w:sz w:val="18"/>
          <w:szCs w:val="18"/>
          <w:lang w:val="en-GB"/>
        </w:rPr>
        <w:t>modelVersion</w:t>
      </w:r>
      <w:proofErr w:type="spellEnd"/>
      <w:r w:rsidRPr="00AC31F8">
        <w:rPr>
          <w:rFonts w:ascii="Courier New" w:hAnsi="Courier New" w:cs="Courier New"/>
          <w:sz w:val="18"/>
          <w:szCs w:val="18"/>
          <w:lang w:val="en-GB"/>
        </w:rPr>
        <w:t>&gt;</w:t>
      </w:r>
    </w:p>
    <w:p w14:paraId="3FA91469" w14:textId="77777777" w:rsidR="00026875" w:rsidRPr="00AC31F8" w:rsidRDefault="00026875" w:rsidP="00026875">
      <w:pPr>
        <w:spacing w:after="0" w:line="240" w:lineRule="auto"/>
        <w:jc w:val="left"/>
        <w:rPr>
          <w:rFonts w:ascii="Courier New" w:hAnsi="Courier New" w:cs="Courier New"/>
          <w:sz w:val="18"/>
          <w:szCs w:val="18"/>
          <w:lang w:val="en-GB"/>
        </w:rPr>
      </w:pPr>
    </w:p>
    <w:p w14:paraId="5480D9E8"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w:t>
      </w:r>
      <w:proofErr w:type="spellStart"/>
      <w:r w:rsidRPr="00AC31F8">
        <w:rPr>
          <w:rFonts w:ascii="Courier New" w:hAnsi="Courier New" w:cs="Courier New"/>
          <w:sz w:val="18"/>
          <w:szCs w:val="18"/>
          <w:lang w:val="en-GB"/>
        </w:rPr>
        <w:t>groupId</w:t>
      </w:r>
      <w:proofErr w:type="spellEnd"/>
      <w:r w:rsidRPr="00AC31F8">
        <w:rPr>
          <w:rFonts w:ascii="Courier New" w:hAnsi="Courier New" w:cs="Courier New"/>
          <w:sz w:val="18"/>
          <w:szCs w:val="18"/>
          <w:lang w:val="en-GB"/>
        </w:rPr>
        <w:t>&gt;</w:t>
      </w:r>
      <w:proofErr w:type="spellStart"/>
      <w:r w:rsidRPr="00AC31F8">
        <w:rPr>
          <w:rFonts w:ascii="Courier New" w:hAnsi="Courier New" w:cs="Courier New"/>
          <w:sz w:val="18"/>
          <w:szCs w:val="18"/>
          <w:lang w:val="en-GB"/>
        </w:rPr>
        <w:t>com.github.sableu</w:t>
      </w:r>
      <w:proofErr w:type="spellEnd"/>
      <w:r w:rsidRPr="00AC31F8">
        <w:rPr>
          <w:rFonts w:ascii="Courier New" w:hAnsi="Courier New" w:cs="Courier New"/>
          <w:sz w:val="18"/>
          <w:szCs w:val="18"/>
          <w:lang w:val="en-GB"/>
        </w:rPr>
        <w:t>&lt;/</w:t>
      </w:r>
      <w:proofErr w:type="spellStart"/>
      <w:r w:rsidRPr="00AC31F8">
        <w:rPr>
          <w:rFonts w:ascii="Courier New" w:hAnsi="Courier New" w:cs="Courier New"/>
          <w:sz w:val="18"/>
          <w:szCs w:val="18"/>
          <w:lang w:val="en-GB"/>
        </w:rPr>
        <w:t>groupId</w:t>
      </w:r>
      <w:proofErr w:type="spellEnd"/>
      <w:r w:rsidRPr="00AC31F8">
        <w:rPr>
          <w:rFonts w:ascii="Courier New" w:hAnsi="Courier New" w:cs="Courier New"/>
          <w:sz w:val="18"/>
          <w:szCs w:val="18"/>
          <w:lang w:val="en-GB"/>
        </w:rPr>
        <w:t>&gt;</w:t>
      </w:r>
    </w:p>
    <w:p w14:paraId="6E348A58"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w:t>
      </w:r>
      <w:proofErr w:type="spellStart"/>
      <w:r w:rsidRPr="00AC31F8">
        <w:rPr>
          <w:rFonts w:ascii="Courier New" w:hAnsi="Courier New" w:cs="Courier New"/>
          <w:sz w:val="18"/>
          <w:szCs w:val="18"/>
          <w:lang w:val="en-GB"/>
        </w:rPr>
        <w:t>artifactId</w:t>
      </w:r>
      <w:proofErr w:type="spellEnd"/>
      <w:r w:rsidRPr="00AC31F8">
        <w:rPr>
          <w:rFonts w:ascii="Courier New" w:hAnsi="Courier New" w:cs="Courier New"/>
          <w:sz w:val="18"/>
          <w:szCs w:val="18"/>
          <w:lang w:val="en-GB"/>
        </w:rPr>
        <w:t>&gt;bdd4oq-jba&lt;/</w:t>
      </w:r>
      <w:proofErr w:type="spellStart"/>
      <w:r w:rsidRPr="00AC31F8">
        <w:rPr>
          <w:rFonts w:ascii="Courier New" w:hAnsi="Courier New" w:cs="Courier New"/>
          <w:sz w:val="18"/>
          <w:szCs w:val="18"/>
          <w:lang w:val="en-GB"/>
        </w:rPr>
        <w:t>artifactId</w:t>
      </w:r>
      <w:proofErr w:type="spellEnd"/>
      <w:r w:rsidRPr="00AC31F8">
        <w:rPr>
          <w:rFonts w:ascii="Courier New" w:hAnsi="Courier New" w:cs="Courier New"/>
          <w:sz w:val="18"/>
          <w:szCs w:val="18"/>
          <w:lang w:val="en-GB"/>
        </w:rPr>
        <w:t>&gt;</w:t>
      </w:r>
    </w:p>
    <w:p w14:paraId="70AC55D7"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&lt;packaging&gt;pom&lt;/packaging&gt;</w:t>
      </w:r>
    </w:p>
    <w:p w14:paraId="1E660D52" w14:textId="328732DD"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&lt;version&gt;</w:t>
      </w:r>
      <w:r w:rsidR="003C4026" w:rsidRPr="00AC31F8">
        <w:rPr>
          <w:rFonts w:ascii="Courier New" w:hAnsi="Courier New" w:cs="Courier New"/>
          <w:sz w:val="18"/>
          <w:szCs w:val="18"/>
          <w:lang w:val="en-GB"/>
        </w:rPr>
        <w:t>1.1.0</w:t>
      </w:r>
      <w:r w:rsidRPr="00AC31F8">
        <w:rPr>
          <w:rFonts w:ascii="Courier New" w:hAnsi="Courier New" w:cs="Courier New"/>
          <w:sz w:val="18"/>
          <w:szCs w:val="18"/>
          <w:lang w:val="en-GB"/>
        </w:rPr>
        <w:t>&lt;/version&gt;</w:t>
      </w:r>
    </w:p>
    <w:p w14:paraId="4C19D223"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&lt;modules&gt;</w:t>
      </w:r>
    </w:p>
    <w:p w14:paraId="159F7045"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&lt;module&gt;backend&lt;/module&gt;</w:t>
      </w:r>
    </w:p>
    <w:p w14:paraId="20A2BB98"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&lt;module&gt;frontend&lt;/module&gt;</w:t>
      </w:r>
    </w:p>
    <w:p w14:paraId="1E03765C"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&lt;/modules&gt;</w:t>
      </w:r>
    </w:p>
    <w:p w14:paraId="14357C20" w14:textId="05E06D7C" w:rsidR="00714054"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&lt;/project&gt;</w:t>
      </w:r>
    </w:p>
    <w:p w14:paraId="2C70C903" w14:textId="77777777" w:rsidR="00714054" w:rsidRPr="00AC31F8" w:rsidRDefault="00714054" w:rsidP="00714054">
      <w:pPr>
        <w:spacing w:after="0" w:line="240" w:lineRule="auto"/>
        <w:jc w:val="left"/>
        <w:rPr>
          <w:rFonts w:ascii="Courier New" w:hAnsi="Courier New" w:cs="Courier New"/>
          <w:lang w:val="en-GB"/>
        </w:rPr>
      </w:pPr>
    </w:p>
    <w:p w14:paraId="6B230FD6" w14:textId="3B2365ED" w:rsidR="00714054" w:rsidRPr="00AC31F8" w:rsidRDefault="00714054" w:rsidP="00F854C8">
      <w:pPr>
        <w:rPr>
          <w:lang w:val="en-GB"/>
        </w:rPr>
      </w:pPr>
    </w:p>
    <w:p w14:paraId="5809FF33" w14:textId="32E9C3E6" w:rsidR="00714054" w:rsidRPr="00AC31F8" w:rsidRDefault="00714054" w:rsidP="00F854C8">
      <w:pPr>
        <w:rPr>
          <w:b/>
          <w:bCs/>
          <w:lang w:val="en-GB"/>
        </w:rPr>
      </w:pPr>
      <w:r w:rsidRPr="00AC31F8">
        <w:rPr>
          <w:b/>
          <w:bCs/>
          <w:lang w:val="en-GB"/>
        </w:rPr>
        <w:t>JBA Frontend POM</w:t>
      </w:r>
    </w:p>
    <w:p w14:paraId="5FB3BC07"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&lt;?xml version="1.0" encoding="UTF-8"?&gt;</w:t>
      </w:r>
    </w:p>
    <w:p w14:paraId="0D414651"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&lt;project </w:t>
      </w:r>
      <w:proofErr w:type="spellStart"/>
      <w:r w:rsidRPr="00AC31F8">
        <w:rPr>
          <w:rFonts w:ascii="Courier New" w:hAnsi="Courier New" w:cs="Courier New"/>
          <w:sz w:val="18"/>
          <w:szCs w:val="18"/>
          <w:lang w:val="en-GB"/>
        </w:rPr>
        <w:t>xmlns</w:t>
      </w:r>
      <w:proofErr w:type="spellEnd"/>
      <w:r w:rsidRPr="00AC31F8">
        <w:rPr>
          <w:rFonts w:ascii="Courier New" w:hAnsi="Courier New" w:cs="Courier New"/>
          <w:sz w:val="18"/>
          <w:szCs w:val="18"/>
          <w:lang w:val="en-GB"/>
        </w:rPr>
        <w:t>="http://maven.apache.org/POM/4.0.0"</w:t>
      </w:r>
    </w:p>
    <w:p w14:paraId="1C3348E0"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roofErr w:type="spellStart"/>
      <w:r w:rsidRPr="00AC31F8">
        <w:rPr>
          <w:rFonts w:ascii="Courier New" w:hAnsi="Courier New" w:cs="Courier New"/>
          <w:sz w:val="18"/>
          <w:szCs w:val="18"/>
          <w:lang w:val="en-GB"/>
        </w:rPr>
        <w:t>xmlns:xsi</w:t>
      </w:r>
      <w:proofErr w:type="spellEnd"/>
      <w:r w:rsidRPr="00AC31F8">
        <w:rPr>
          <w:rFonts w:ascii="Courier New" w:hAnsi="Courier New" w:cs="Courier New"/>
          <w:sz w:val="18"/>
          <w:szCs w:val="18"/>
          <w:lang w:val="en-GB"/>
        </w:rPr>
        <w:t>="http://www.w3.org/2001/XMLSchema-instance"</w:t>
      </w:r>
    </w:p>
    <w:p w14:paraId="767F7CBC"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roofErr w:type="spellStart"/>
      <w:r w:rsidRPr="00AC31F8">
        <w:rPr>
          <w:rFonts w:ascii="Courier New" w:hAnsi="Courier New" w:cs="Courier New"/>
          <w:sz w:val="18"/>
          <w:szCs w:val="18"/>
          <w:lang w:val="en-GB"/>
        </w:rPr>
        <w:t>xsi:schemaLocation</w:t>
      </w:r>
      <w:proofErr w:type="spellEnd"/>
      <w:r w:rsidRPr="00AC31F8">
        <w:rPr>
          <w:rFonts w:ascii="Courier New" w:hAnsi="Courier New" w:cs="Courier New"/>
          <w:sz w:val="18"/>
          <w:szCs w:val="18"/>
          <w:lang w:val="en-GB"/>
        </w:rPr>
        <w:t>="http://maven.apache.org/POM/4.0.0 http://maven.apache.org/xsd/maven-4.0.0.xsd"&gt;</w:t>
      </w:r>
    </w:p>
    <w:p w14:paraId="13E11D74"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&lt;parent&gt;</w:t>
      </w:r>
    </w:p>
    <w:p w14:paraId="3E33A702"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w:t>
      </w:r>
      <w:proofErr w:type="spellStart"/>
      <w:r w:rsidRPr="00AC31F8">
        <w:rPr>
          <w:rFonts w:ascii="Courier New" w:hAnsi="Courier New" w:cs="Courier New"/>
          <w:sz w:val="18"/>
          <w:szCs w:val="18"/>
          <w:lang w:val="en-GB"/>
        </w:rPr>
        <w:t>artifactId</w:t>
      </w:r>
      <w:proofErr w:type="spellEnd"/>
      <w:r w:rsidRPr="00AC31F8">
        <w:rPr>
          <w:rFonts w:ascii="Courier New" w:hAnsi="Courier New" w:cs="Courier New"/>
          <w:sz w:val="18"/>
          <w:szCs w:val="18"/>
          <w:lang w:val="en-GB"/>
        </w:rPr>
        <w:t>&gt;bdd4oq-jba&lt;/</w:t>
      </w:r>
      <w:proofErr w:type="spellStart"/>
      <w:r w:rsidRPr="00AC31F8">
        <w:rPr>
          <w:rFonts w:ascii="Courier New" w:hAnsi="Courier New" w:cs="Courier New"/>
          <w:sz w:val="18"/>
          <w:szCs w:val="18"/>
          <w:lang w:val="en-GB"/>
        </w:rPr>
        <w:t>artifactId</w:t>
      </w:r>
      <w:proofErr w:type="spellEnd"/>
      <w:r w:rsidRPr="00AC31F8">
        <w:rPr>
          <w:rFonts w:ascii="Courier New" w:hAnsi="Courier New" w:cs="Courier New"/>
          <w:sz w:val="18"/>
          <w:szCs w:val="18"/>
          <w:lang w:val="en-GB"/>
        </w:rPr>
        <w:t>&gt;</w:t>
      </w:r>
    </w:p>
    <w:p w14:paraId="5E9AD696"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w:t>
      </w:r>
      <w:proofErr w:type="spellStart"/>
      <w:r w:rsidRPr="00AC31F8">
        <w:rPr>
          <w:rFonts w:ascii="Courier New" w:hAnsi="Courier New" w:cs="Courier New"/>
          <w:sz w:val="18"/>
          <w:szCs w:val="18"/>
          <w:lang w:val="en-GB"/>
        </w:rPr>
        <w:t>groupId</w:t>
      </w:r>
      <w:proofErr w:type="spellEnd"/>
      <w:r w:rsidRPr="00AC31F8">
        <w:rPr>
          <w:rFonts w:ascii="Courier New" w:hAnsi="Courier New" w:cs="Courier New"/>
          <w:sz w:val="18"/>
          <w:szCs w:val="18"/>
          <w:lang w:val="en-GB"/>
        </w:rPr>
        <w:t>&gt;</w:t>
      </w:r>
      <w:proofErr w:type="spellStart"/>
      <w:r w:rsidRPr="00AC31F8">
        <w:rPr>
          <w:rFonts w:ascii="Courier New" w:hAnsi="Courier New" w:cs="Courier New"/>
          <w:sz w:val="18"/>
          <w:szCs w:val="18"/>
          <w:lang w:val="en-GB"/>
        </w:rPr>
        <w:t>com.github.sableu</w:t>
      </w:r>
      <w:proofErr w:type="spellEnd"/>
      <w:r w:rsidRPr="00AC31F8">
        <w:rPr>
          <w:rFonts w:ascii="Courier New" w:hAnsi="Courier New" w:cs="Courier New"/>
          <w:sz w:val="18"/>
          <w:szCs w:val="18"/>
          <w:lang w:val="en-GB"/>
        </w:rPr>
        <w:t>&lt;/</w:t>
      </w:r>
      <w:proofErr w:type="spellStart"/>
      <w:r w:rsidRPr="00AC31F8">
        <w:rPr>
          <w:rFonts w:ascii="Courier New" w:hAnsi="Courier New" w:cs="Courier New"/>
          <w:sz w:val="18"/>
          <w:szCs w:val="18"/>
          <w:lang w:val="en-GB"/>
        </w:rPr>
        <w:t>groupId</w:t>
      </w:r>
      <w:proofErr w:type="spellEnd"/>
      <w:r w:rsidRPr="00AC31F8">
        <w:rPr>
          <w:rFonts w:ascii="Courier New" w:hAnsi="Courier New" w:cs="Courier New"/>
          <w:sz w:val="18"/>
          <w:szCs w:val="18"/>
          <w:lang w:val="en-GB"/>
        </w:rPr>
        <w:t>&gt;</w:t>
      </w:r>
    </w:p>
    <w:p w14:paraId="752710AE" w14:textId="39EE684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&lt;version&gt;1.</w:t>
      </w:r>
      <w:r w:rsidR="003C4026" w:rsidRPr="00AC31F8">
        <w:rPr>
          <w:rFonts w:ascii="Courier New" w:hAnsi="Courier New" w:cs="Courier New"/>
          <w:sz w:val="18"/>
          <w:szCs w:val="18"/>
          <w:lang w:val="en-GB"/>
        </w:rPr>
        <w:t>1.0</w:t>
      </w:r>
      <w:r w:rsidRPr="00AC31F8">
        <w:rPr>
          <w:rFonts w:ascii="Courier New" w:hAnsi="Courier New" w:cs="Courier New"/>
          <w:sz w:val="18"/>
          <w:szCs w:val="18"/>
          <w:lang w:val="en-GB"/>
        </w:rPr>
        <w:t>&lt;/version&gt;</w:t>
      </w:r>
    </w:p>
    <w:p w14:paraId="76B7DB65"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&lt;/parent&gt;</w:t>
      </w:r>
    </w:p>
    <w:p w14:paraId="06689905" w14:textId="77777777" w:rsidR="00026875" w:rsidRPr="00AC31F8" w:rsidRDefault="00026875" w:rsidP="00026875">
      <w:pPr>
        <w:spacing w:after="0" w:line="240" w:lineRule="auto"/>
        <w:jc w:val="left"/>
        <w:rPr>
          <w:rFonts w:ascii="Courier New" w:hAnsi="Courier New" w:cs="Courier New"/>
          <w:sz w:val="18"/>
          <w:szCs w:val="18"/>
          <w:lang w:val="en-GB"/>
        </w:rPr>
      </w:pPr>
    </w:p>
    <w:p w14:paraId="75C31ADF"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w:t>
      </w:r>
      <w:proofErr w:type="spellStart"/>
      <w:r w:rsidRPr="00AC31F8">
        <w:rPr>
          <w:rFonts w:ascii="Courier New" w:hAnsi="Courier New" w:cs="Courier New"/>
          <w:sz w:val="18"/>
          <w:szCs w:val="18"/>
          <w:lang w:val="en-GB"/>
        </w:rPr>
        <w:t>modelVersion</w:t>
      </w:r>
      <w:proofErr w:type="spellEnd"/>
      <w:r w:rsidRPr="00AC31F8">
        <w:rPr>
          <w:rFonts w:ascii="Courier New" w:hAnsi="Courier New" w:cs="Courier New"/>
          <w:sz w:val="18"/>
          <w:szCs w:val="18"/>
          <w:lang w:val="en-GB"/>
        </w:rPr>
        <w:t>&gt;4.0.0&lt;/</w:t>
      </w:r>
      <w:proofErr w:type="spellStart"/>
      <w:r w:rsidRPr="00AC31F8">
        <w:rPr>
          <w:rFonts w:ascii="Courier New" w:hAnsi="Courier New" w:cs="Courier New"/>
          <w:sz w:val="18"/>
          <w:szCs w:val="18"/>
          <w:lang w:val="en-GB"/>
        </w:rPr>
        <w:t>modelVersion</w:t>
      </w:r>
      <w:proofErr w:type="spellEnd"/>
      <w:r w:rsidRPr="00AC31F8">
        <w:rPr>
          <w:rFonts w:ascii="Courier New" w:hAnsi="Courier New" w:cs="Courier New"/>
          <w:sz w:val="18"/>
          <w:szCs w:val="18"/>
          <w:lang w:val="en-GB"/>
        </w:rPr>
        <w:t>&gt;</w:t>
      </w:r>
    </w:p>
    <w:p w14:paraId="58EAD6D8"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w:t>
      </w:r>
      <w:proofErr w:type="spellStart"/>
      <w:r w:rsidRPr="00AC31F8">
        <w:rPr>
          <w:rFonts w:ascii="Courier New" w:hAnsi="Courier New" w:cs="Courier New"/>
          <w:sz w:val="18"/>
          <w:szCs w:val="18"/>
          <w:lang w:val="en-GB"/>
        </w:rPr>
        <w:t>artifactId</w:t>
      </w:r>
      <w:proofErr w:type="spellEnd"/>
      <w:r w:rsidRPr="00AC31F8">
        <w:rPr>
          <w:rFonts w:ascii="Courier New" w:hAnsi="Courier New" w:cs="Courier New"/>
          <w:sz w:val="18"/>
          <w:szCs w:val="18"/>
          <w:lang w:val="en-GB"/>
        </w:rPr>
        <w:t>&gt;frontend&lt;/</w:t>
      </w:r>
      <w:proofErr w:type="spellStart"/>
      <w:r w:rsidRPr="00AC31F8">
        <w:rPr>
          <w:rFonts w:ascii="Courier New" w:hAnsi="Courier New" w:cs="Courier New"/>
          <w:sz w:val="18"/>
          <w:szCs w:val="18"/>
          <w:lang w:val="en-GB"/>
        </w:rPr>
        <w:t>artifactId</w:t>
      </w:r>
      <w:proofErr w:type="spellEnd"/>
      <w:r w:rsidRPr="00AC31F8">
        <w:rPr>
          <w:rFonts w:ascii="Courier New" w:hAnsi="Courier New" w:cs="Courier New"/>
          <w:sz w:val="18"/>
          <w:szCs w:val="18"/>
          <w:lang w:val="en-GB"/>
        </w:rPr>
        <w:t>&gt;</w:t>
      </w:r>
    </w:p>
    <w:p w14:paraId="444103CC"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&lt;packaging&gt;pom&lt;/packaging&gt;</w:t>
      </w:r>
    </w:p>
    <w:p w14:paraId="0D3B6F19" w14:textId="77777777" w:rsidR="00026875" w:rsidRPr="00AC31F8" w:rsidRDefault="00026875" w:rsidP="00026875">
      <w:pPr>
        <w:spacing w:after="0" w:line="240" w:lineRule="auto"/>
        <w:jc w:val="left"/>
        <w:rPr>
          <w:rFonts w:ascii="Courier New" w:hAnsi="Courier New" w:cs="Courier New"/>
          <w:sz w:val="18"/>
          <w:szCs w:val="18"/>
          <w:lang w:val="en-GB"/>
        </w:rPr>
      </w:pPr>
    </w:p>
    <w:p w14:paraId="3C21B839"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&lt;properties&gt;</w:t>
      </w:r>
    </w:p>
    <w:p w14:paraId="74A527A3"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&lt;project.build.sourceEncoding&gt;UTF-8&lt;/project.build.sourceEncoding&gt;</w:t>
      </w:r>
    </w:p>
    <w:p w14:paraId="7EEE9C9C"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&lt;project.reporting.outputEncoding&gt;UTF-8&lt;/project.reporting.outputEncoding&gt;</w:t>
      </w:r>
    </w:p>
    <w:p w14:paraId="22FB0B61"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&lt;frontend-maven-plugin.version&gt;1.9.1&lt;/frontend-maven-plugin.version&gt;</w:t>
      </w:r>
    </w:p>
    <w:p w14:paraId="13F041B6"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&lt;/properties&gt;</w:t>
      </w:r>
    </w:p>
    <w:p w14:paraId="0315A2CF" w14:textId="77777777" w:rsidR="00026875" w:rsidRPr="00AC31F8" w:rsidRDefault="00026875" w:rsidP="00026875">
      <w:pPr>
        <w:spacing w:after="0" w:line="240" w:lineRule="auto"/>
        <w:jc w:val="left"/>
        <w:rPr>
          <w:rFonts w:ascii="Courier New" w:hAnsi="Courier New" w:cs="Courier New"/>
          <w:sz w:val="18"/>
          <w:szCs w:val="18"/>
          <w:lang w:val="en-GB"/>
        </w:rPr>
      </w:pPr>
    </w:p>
    <w:p w14:paraId="7013A1CF"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&lt;build&gt;</w:t>
      </w:r>
    </w:p>
    <w:p w14:paraId="3C336E66"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&lt;plugins&gt;</w:t>
      </w:r>
    </w:p>
    <w:p w14:paraId="1C1F14B3"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&lt;plugin&gt;</w:t>
      </w:r>
    </w:p>
    <w:p w14:paraId="6F69E21A"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w:t>
      </w:r>
      <w:proofErr w:type="spellStart"/>
      <w:r w:rsidRPr="00AC31F8">
        <w:rPr>
          <w:rFonts w:ascii="Courier New" w:hAnsi="Courier New" w:cs="Courier New"/>
          <w:sz w:val="18"/>
          <w:szCs w:val="18"/>
          <w:lang w:val="en-GB"/>
        </w:rPr>
        <w:t>groupId</w:t>
      </w:r>
      <w:proofErr w:type="spellEnd"/>
      <w:r w:rsidRPr="00AC31F8">
        <w:rPr>
          <w:rFonts w:ascii="Courier New" w:hAnsi="Courier New" w:cs="Courier New"/>
          <w:sz w:val="18"/>
          <w:szCs w:val="18"/>
          <w:lang w:val="en-GB"/>
        </w:rPr>
        <w:t>&gt;</w:t>
      </w:r>
      <w:proofErr w:type="spellStart"/>
      <w:r w:rsidRPr="00AC31F8">
        <w:rPr>
          <w:rFonts w:ascii="Courier New" w:hAnsi="Courier New" w:cs="Courier New"/>
          <w:sz w:val="18"/>
          <w:szCs w:val="18"/>
          <w:lang w:val="en-GB"/>
        </w:rPr>
        <w:t>com.github.eirslett</w:t>
      </w:r>
      <w:proofErr w:type="spellEnd"/>
      <w:r w:rsidRPr="00AC31F8">
        <w:rPr>
          <w:rFonts w:ascii="Courier New" w:hAnsi="Courier New" w:cs="Courier New"/>
          <w:sz w:val="18"/>
          <w:szCs w:val="18"/>
          <w:lang w:val="en-GB"/>
        </w:rPr>
        <w:t>&lt;/</w:t>
      </w:r>
      <w:proofErr w:type="spellStart"/>
      <w:r w:rsidRPr="00AC31F8">
        <w:rPr>
          <w:rFonts w:ascii="Courier New" w:hAnsi="Courier New" w:cs="Courier New"/>
          <w:sz w:val="18"/>
          <w:szCs w:val="18"/>
          <w:lang w:val="en-GB"/>
        </w:rPr>
        <w:t>groupId</w:t>
      </w:r>
      <w:proofErr w:type="spellEnd"/>
      <w:r w:rsidRPr="00AC31F8">
        <w:rPr>
          <w:rFonts w:ascii="Courier New" w:hAnsi="Courier New" w:cs="Courier New"/>
          <w:sz w:val="18"/>
          <w:szCs w:val="18"/>
          <w:lang w:val="en-GB"/>
        </w:rPr>
        <w:t>&gt;</w:t>
      </w:r>
    </w:p>
    <w:p w14:paraId="4C13FFCC"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w:t>
      </w:r>
      <w:proofErr w:type="spellStart"/>
      <w:r w:rsidRPr="00AC31F8">
        <w:rPr>
          <w:rFonts w:ascii="Courier New" w:hAnsi="Courier New" w:cs="Courier New"/>
          <w:sz w:val="18"/>
          <w:szCs w:val="18"/>
          <w:lang w:val="en-GB"/>
        </w:rPr>
        <w:t>artifactId</w:t>
      </w:r>
      <w:proofErr w:type="spellEnd"/>
      <w:r w:rsidRPr="00AC31F8">
        <w:rPr>
          <w:rFonts w:ascii="Courier New" w:hAnsi="Courier New" w:cs="Courier New"/>
          <w:sz w:val="18"/>
          <w:szCs w:val="18"/>
          <w:lang w:val="en-GB"/>
        </w:rPr>
        <w:t>&gt;frontend-maven-plugin&lt;/</w:t>
      </w:r>
      <w:proofErr w:type="spellStart"/>
      <w:r w:rsidRPr="00AC31F8">
        <w:rPr>
          <w:rFonts w:ascii="Courier New" w:hAnsi="Courier New" w:cs="Courier New"/>
          <w:sz w:val="18"/>
          <w:szCs w:val="18"/>
          <w:lang w:val="en-GB"/>
        </w:rPr>
        <w:t>artifactId</w:t>
      </w:r>
      <w:proofErr w:type="spellEnd"/>
      <w:r w:rsidRPr="00AC31F8">
        <w:rPr>
          <w:rFonts w:ascii="Courier New" w:hAnsi="Courier New" w:cs="Courier New"/>
          <w:sz w:val="18"/>
          <w:szCs w:val="18"/>
          <w:lang w:val="en-GB"/>
        </w:rPr>
        <w:t>&gt;</w:t>
      </w:r>
    </w:p>
    <w:p w14:paraId="364914CB"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&lt;version&gt;${frontend-maven-</w:t>
      </w:r>
      <w:proofErr w:type="spellStart"/>
      <w:proofErr w:type="gramStart"/>
      <w:r w:rsidRPr="00AC31F8">
        <w:rPr>
          <w:rFonts w:ascii="Courier New" w:hAnsi="Courier New" w:cs="Courier New"/>
          <w:sz w:val="18"/>
          <w:szCs w:val="18"/>
          <w:lang w:val="en-GB"/>
        </w:rPr>
        <w:t>plugin.version</w:t>
      </w:r>
      <w:proofErr w:type="spellEnd"/>
      <w:proofErr w:type="gramEnd"/>
      <w:r w:rsidRPr="00AC31F8">
        <w:rPr>
          <w:rFonts w:ascii="Courier New" w:hAnsi="Courier New" w:cs="Courier New"/>
          <w:sz w:val="18"/>
          <w:szCs w:val="18"/>
          <w:lang w:val="en-GB"/>
        </w:rPr>
        <w:t>}&lt;/version&gt;</w:t>
      </w:r>
    </w:p>
    <w:p w14:paraId="2CAF87DD"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&lt;executions&gt;</w:t>
      </w:r>
    </w:p>
    <w:p w14:paraId="64FBF423"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roofErr w:type="gramStart"/>
      <w:r w:rsidRPr="00AC31F8">
        <w:rPr>
          <w:rFonts w:ascii="Courier New" w:hAnsi="Courier New" w:cs="Courier New"/>
          <w:sz w:val="18"/>
          <w:szCs w:val="18"/>
          <w:lang w:val="en-GB"/>
        </w:rPr>
        <w:t>&lt;!--</w:t>
      </w:r>
      <w:proofErr w:type="gramEnd"/>
      <w:r w:rsidRPr="00AC31F8">
        <w:rPr>
          <w:rFonts w:ascii="Courier New" w:hAnsi="Courier New" w:cs="Courier New"/>
          <w:sz w:val="18"/>
          <w:szCs w:val="18"/>
          <w:lang w:val="en-GB"/>
        </w:rPr>
        <w:t xml:space="preserve"> Install our node and </w:t>
      </w:r>
      <w:proofErr w:type="spellStart"/>
      <w:r w:rsidRPr="00AC31F8">
        <w:rPr>
          <w:rFonts w:ascii="Courier New" w:hAnsi="Courier New" w:cs="Courier New"/>
          <w:sz w:val="18"/>
          <w:szCs w:val="18"/>
          <w:lang w:val="en-GB"/>
        </w:rPr>
        <w:t>npm</w:t>
      </w:r>
      <w:proofErr w:type="spellEnd"/>
      <w:r w:rsidRPr="00AC31F8">
        <w:rPr>
          <w:rFonts w:ascii="Courier New" w:hAnsi="Courier New" w:cs="Courier New"/>
          <w:sz w:val="18"/>
          <w:szCs w:val="18"/>
          <w:lang w:val="en-GB"/>
        </w:rPr>
        <w:t xml:space="preserve"> version to run </w:t>
      </w:r>
      <w:proofErr w:type="spellStart"/>
      <w:r w:rsidRPr="00AC31F8">
        <w:rPr>
          <w:rFonts w:ascii="Courier New" w:hAnsi="Courier New" w:cs="Courier New"/>
          <w:sz w:val="18"/>
          <w:szCs w:val="18"/>
          <w:lang w:val="en-GB"/>
        </w:rPr>
        <w:t>npm</w:t>
      </w:r>
      <w:proofErr w:type="spellEnd"/>
      <w:r w:rsidRPr="00AC31F8">
        <w:rPr>
          <w:rFonts w:ascii="Courier New" w:hAnsi="Courier New" w:cs="Courier New"/>
          <w:sz w:val="18"/>
          <w:szCs w:val="18"/>
          <w:lang w:val="en-GB"/>
        </w:rPr>
        <w:t>/node scripts--&gt;</w:t>
      </w:r>
    </w:p>
    <w:p w14:paraId="30D1CE2A"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&lt;execution&gt;</w:t>
      </w:r>
    </w:p>
    <w:p w14:paraId="7BDEE6DD"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&lt;id&gt;install node and </w:t>
      </w:r>
      <w:proofErr w:type="spellStart"/>
      <w:r w:rsidRPr="00AC31F8">
        <w:rPr>
          <w:rFonts w:ascii="Courier New" w:hAnsi="Courier New" w:cs="Courier New"/>
          <w:sz w:val="18"/>
          <w:szCs w:val="18"/>
          <w:lang w:val="en-GB"/>
        </w:rPr>
        <w:t>npm</w:t>
      </w:r>
      <w:proofErr w:type="spellEnd"/>
      <w:r w:rsidRPr="00AC31F8">
        <w:rPr>
          <w:rFonts w:ascii="Courier New" w:hAnsi="Courier New" w:cs="Courier New"/>
          <w:sz w:val="18"/>
          <w:szCs w:val="18"/>
          <w:lang w:val="en-GB"/>
        </w:rPr>
        <w:t>&lt;/id&gt;</w:t>
      </w:r>
    </w:p>
    <w:p w14:paraId="314BA2AC"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&lt;goals&gt;</w:t>
      </w:r>
    </w:p>
    <w:p w14:paraId="3DAC7A06"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&lt;goal&gt;install-node-and-</w:t>
      </w:r>
      <w:proofErr w:type="spellStart"/>
      <w:r w:rsidRPr="00AC31F8">
        <w:rPr>
          <w:rFonts w:ascii="Courier New" w:hAnsi="Courier New" w:cs="Courier New"/>
          <w:sz w:val="18"/>
          <w:szCs w:val="18"/>
          <w:lang w:val="en-GB"/>
        </w:rPr>
        <w:t>npm</w:t>
      </w:r>
      <w:proofErr w:type="spellEnd"/>
      <w:r w:rsidRPr="00AC31F8">
        <w:rPr>
          <w:rFonts w:ascii="Courier New" w:hAnsi="Courier New" w:cs="Courier New"/>
          <w:sz w:val="18"/>
          <w:szCs w:val="18"/>
          <w:lang w:val="en-GB"/>
        </w:rPr>
        <w:t>&lt;/goal&gt;</w:t>
      </w:r>
    </w:p>
    <w:p w14:paraId="1CD21458"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&lt;/goals&gt;</w:t>
      </w:r>
    </w:p>
    <w:p w14:paraId="4263377B"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&lt;configuration&gt;</w:t>
      </w:r>
    </w:p>
    <w:p w14:paraId="73543668"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w:t>
      </w:r>
      <w:proofErr w:type="spellStart"/>
      <w:r w:rsidRPr="00AC31F8">
        <w:rPr>
          <w:rFonts w:ascii="Courier New" w:hAnsi="Courier New" w:cs="Courier New"/>
          <w:sz w:val="18"/>
          <w:szCs w:val="18"/>
          <w:lang w:val="en-GB"/>
        </w:rPr>
        <w:t>nodeVersion</w:t>
      </w:r>
      <w:proofErr w:type="spellEnd"/>
      <w:r w:rsidRPr="00AC31F8">
        <w:rPr>
          <w:rFonts w:ascii="Courier New" w:hAnsi="Courier New" w:cs="Courier New"/>
          <w:sz w:val="18"/>
          <w:szCs w:val="18"/>
          <w:lang w:val="en-GB"/>
        </w:rPr>
        <w:t>&gt;v12.12.0&lt;/</w:t>
      </w:r>
      <w:proofErr w:type="spellStart"/>
      <w:r w:rsidRPr="00AC31F8">
        <w:rPr>
          <w:rFonts w:ascii="Courier New" w:hAnsi="Courier New" w:cs="Courier New"/>
          <w:sz w:val="18"/>
          <w:szCs w:val="18"/>
          <w:lang w:val="en-GB"/>
        </w:rPr>
        <w:t>nodeVersion</w:t>
      </w:r>
      <w:proofErr w:type="spellEnd"/>
      <w:r w:rsidRPr="00AC31F8">
        <w:rPr>
          <w:rFonts w:ascii="Courier New" w:hAnsi="Courier New" w:cs="Courier New"/>
          <w:sz w:val="18"/>
          <w:szCs w:val="18"/>
          <w:lang w:val="en-GB"/>
        </w:rPr>
        <w:t>&gt;</w:t>
      </w:r>
    </w:p>
    <w:p w14:paraId="00B833FD"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&lt;/configuration&gt;</w:t>
      </w:r>
    </w:p>
    <w:p w14:paraId="35AF1C4B"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&lt;/execution&gt;</w:t>
      </w:r>
    </w:p>
    <w:p w14:paraId="19DD499C"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roofErr w:type="gramStart"/>
      <w:r w:rsidRPr="00AC31F8">
        <w:rPr>
          <w:rFonts w:ascii="Courier New" w:hAnsi="Courier New" w:cs="Courier New"/>
          <w:sz w:val="18"/>
          <w:szCs w:val="18"/>
          <w:lang w:val="en-GB"/>
        </w:rPr>
        <w:t>&lt;!--</w:t>
      </w:r>
      <w:proofErr w:type="gramEnd"/>
      <w:r w:rsidRPr="00AC31F8">
        <w:rPr>
          <w:rFonts w:ascii="Courier New" w:hAnsi="Courier New" w:cs="Courier New"/>
          <w:sz w:val="18"/>
          <w:szCs w:val="18"/>
          <w:lang w:val="en-GB"/>
        </w:rPr>
        <w:t xml:space="preserve"> Install all project dependencies --&gt;</w:t>
      </w:r>
    </w:p>
    <w:p w14:paraId="595D94E0"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lastRenderedPageBreak/>
        <w:t xml:space="preserve">                    &lt;execution&gt;</w:t>
      </w:r>
    </w:p>
    <w:p w14:paraId="76253FD8"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&lt;id&gt;</w:t>
      </w:r>
      <w:proofErr w:type="spellStart"/>
      <w:r w:rsidRPr="00AC31F8">
        <w:rPr>
          <w:rFonts w:ascii="Courier New" w:hAnsi="Courier New" w:cs="Courier New"/>
          <w:sz w:val="18"/>
          <w:szCs w:val="18"/>
          <w:lang w:val="en-GB"/>
        </w:rPr>
        <w:t>npm</w:t>
      </w:r>
      <w:proofErr w:type="spellEnd"/>
      <w:r w:rsidRPr="00AC31F8">
        <w:rPr>
          <w:rFonts w:ascii="Courier New" w:hAnsi="Courier New" w:cs="Courier New"/>
          <w:sz w:val="18"/>
          <w:szCs w:val="18"/>
          <w:lang w:val="en-GB"/>
        </w:rPr>
        <w:t xml:space="preserve"> install&lt;/id&gt;</w:t>
      </w:r>
    </w:p>
    <w:p w14:paraId="0E0F45F2"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&lt;goals&gt;</w:t>
      </w:r>
    </w:p>
    <w:p w14:paraId="7AFB0DC8"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&lt;goal&gt;</w:t>
      </w:r>
      <w:proofErr w:type="spellStart"/>
      <w:r w:rsidRPr="00AC31F8">
        <w:rPr>
          <w:rFonts w:ascii="Courier New" w:hAnsi="Courier New" w:cs="Courier New"/>
          <w:sz w:val="18"/>
          <w:szCs w:val="18"/>
          <w:lang w:val="en-GB"/>
        </w:rPr>
        <w:t>npm</w:t>
      </w:r>
      <w:proofErr w:type="spellEnd"/>
      <w:r w:rsidRPr="00AC31F8">
        <w:rPr>
          <w:rFonts w:ascii="Courier New" w:hAnsi="Courier New" w:cs="Courier New"/>
          <w:sz w:val="18"/>
          <w:szCs w:val="18"/>
          <w:lang w:val="en-GB"/>
        </w:rPr>
        <w:t>&lt;/goal&gt;</w:t>
      </w:r>
    </w:p>
    <w:p w14:paraId="0C4CACB1"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&lt;/goals&gt;</w:t>
      </w:r>
    </w:p>
    <w:p w14:paraId="7489BFAA"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roofErr w:type="gramStart"/>
      <w:r w:rsidRPr="00AC31F8">
        <w:rPr>
          <w:rFonts w:ascii="Courier New" w:hAnsi="Courier New" w:cs="Courier New"/>
          <w:sz w:val="18"/>
          <w:szCs w:val="18"/>
          <w:lang w:val="en-GB"/>
        </w:rPr>
        <w:t>&lt;!--</w:t>
      </w:r>
      <w:proofErr w:type="gramEnd"/>
      <w:r w:rsidRPr="00AC31F8">
        <w:rPr>
          <w:rFonts w:ascii="Courier New" w:hAnsi="Courier New" w:cs="Courier New"/>
          <w:sz w:val="18"/>
          <w:szCs w:val="18"/>
          <w:lang w:val="en-GB"/>
        </w:rPr>
        <w:t xml:space="preserve"> optional: default phase is "generate-resources" --&gt;</w:t>
      </w:r>
    </w:p>
    <w:p w14:paraId="638AD3E4"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&lt;phase&gt;generate-resources&lt;/phase&gt;</w:t>
      </w:r>
    </w:p>
    <w:p w14:paraId="5FEFCAD6"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roofErr w:type="gramStart"/>
      <w:r w:rsidRPr="00AC31F8">
        <w:rPr>
          <w:rFonts w:ascii="Courier New" w:hAnsi="Courier New" w:cs="Courier New"/>
          <w:sz w:val="18"/>
          <w:szCs w:val="18"/>
          <w:lang w:val="en-GB"/>
        </w:rPr>
        <w:t>&lt;!--</w:t>
      </w:r>
      <w:proofErr w:type="gramEnd"/>
      <w:r w:rsidRPr="00AC31F8">
        <w:rPr>
          <w:rFonts w:ascii="Courier New" w:hAnsi="Courier New" w:cs="Courier New"/>
          <w:sz w:val="18"/>
          <w:szCs w:val="18"/>
          <w:lang w:val="en-GB"/>
        </w:rPr>
        <w:t xml:space="preserve"> Optional configuration which provides for running any </w:t>
      </w:r>
      <w:proofErr w:type="spellStart"/>
      <w:r w:rsidRPr="00AC31F8">
        <w:rPr>
          <w:rFonts w:ascii="Courier New" w:hAnsi="Courier New" w:cs="Courier New"/>
          <w:sz w:val="18"/>
          <w:szCs w:val="18"/>
          <w:lang w:val="en-GB"/>
        </w:rPr>
        <w:t>npm</w:t>
      </w:r>
      <w:proofErr w:type="spellEnd"/>
      <w:r w:rsidRPr="00AC31F8">
        <w:rPr>
          <w:rFonts w:ascii="Courier New" w:hAnsi="Courier New" w:cs="Courier New"/>
          <w:sz w:val="18"/>
          <w:szCs w:val="18"/>
          <w:lang w:val="en-GB"/>
        </w:rPr>
        <w:t xml:space="preserve"> command --&gt;</w:t>
      </w:r>
    </w:p>
    <w:p w14:paraId="0D455AFF"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&lt;configuration&gt;</w:t>
      </w:r>
    </w:p>
    <w:p w14:paraId="38C0A7A7"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&lt;arguments&gt;install&lt;/arguments&gt;</w:t>
      </w:r>
    </w:p>
    <w:p w14:paraId="51EC824A"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&lt;/configuration&gt;</w:t>
      </w:r>
    </w:p>
    <w:p w14:paraId="794F3BCD"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&lt;/execution&gt;</w:t>
      </w:r>
    </w:p>
    <w:p w14:paraId="6FB62F64"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roofErr w:type="gramStart"/>
      <w:r w:rsidRPr="00AC31F8">
        <w:rPr>
          <w:rFonts w:ascii="Courier New" w:hAnsi="Courier New" w:cs="Courier New"/>
          <w:sz w:val="18"/>
          <w:szCs w:val="18"/>
          <w:lang w:val="en-GB"/>
        </w:rPr>
        <w:t>&lt;!--</w:t>
      </w:r>
      <w:proofErr w:type="gramEnd"/>
      <w:r w:rsidRPr="00AC31F8">
        <w:rPr>
          <w:rFonts w:ascii="Courier New" w:hAnsi="Courier New" w:cs="Courier New"/>
          <w:sz w:val="18"/>
          <w:szCs w:val="18"/>
          <w:lang w:val="en-GB"/>
        </w:rPr>
        <w:t xml:space="preserve"> Build and minify static files --&gt;</w:t>
      </w:r>
    </w:p>
    <w:p w14:paraId="3B44FC59"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&lt;execution&gt;</w:t>
      </w:r>
    </w:p>
    <w:p w14:paraId="6091C742"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&lt;id&gt;</w:t>
      </w:r>
      <w:proofErr w:type="spellStart"/>
      <w:r w:rsidRPr="00AC31F8">
        <w:rPr>
          <w:rFonts w:ascii="Courier New" w:hAnsi="Courier New" w:cs="Courier New"/>
          <w:sz w:val="18"/>
          <w:szCs w:val="18"/>
          <w:lang w:val="en-GB"/>
        </w:rPr>
        <w:t>npm</w:t>
      </w:r>
      <w:proofErr w:type="spellEnd"/>
      <w:r w:rsidRPr="00AC31F8">
        <w:rPr>
          <w:rFonts w:ascii="Courier New" w:hAnsi="Courier New" w:cs="Courier New"/>
          <w:sz w:val="18"/>
          <w:szCs w:val="18"/>
          <w:lang w:val="en-GB"/>
        </w:rPr>
        <w:t xml:space="preserve"> run build&lt;/id&gt;</w:t>
      </w:r>
    </w:p>
    <w:p w14:paraId="53962284"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&lt;goals&gt;</w:t>
      </w:r>
    </w:p>
    <w:p w14:paraId="41B6FF3D"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&lt;goal&gt;</w:t>
      </w:r>
      <w:proofErr w:type="spellStart"/>
      <w:r w:rsidRPr="00AC31F8">
        <w:rPr>
          <w:rFonts w:ascii="Courier New" w:hAnsi="Courier New" w:cs="Courier New"/>
          <w:sz w:val="18"/>
          <w:szCs w:val="18"/>
          <w:lang w:val="en-GB"/>
        </w:rPr>
        <w:t>npm</w:t>
      </w:r>
      <w:proofErr w:type="spellEnd"/>
      <w:r w:rsidRPr="00AC31F8">
        <w:rPr>
          <w:rFonts w:ascii="Courier New" w:hAnsi="Courier New" w:cs="Courier New"/>
          <w:sz w:val="18"/>
          <w:szCs w:val="18"/>
          <w:lang w:val="en-GB"/>
        </w:rPr>
        <w:t>&lt;/goal&gt;</w:t>
      </w:r>
    </w:p>
    <w:p w14:paraId="246AA679"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&lt;/goals&gt;</w:t>
      </w:r>
    </w:p>
    <w:p w14:paraId="2A81253C"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&lt;configuration&gt;</w:t>
      </w:r>
    </w:p>
    <w:p w14:paraId="377E27E5"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&lt;arguments&gt;run build&lt;/arguments&gt;</w:t>
      </w:r>
    </w:p>
    <w:p w14:paraId="7DCD3F66"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&lt;/configuration&gt;</w:t>
      </w:r>
    </w:p>
    <w:p w14:paraId="460629A2"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&lt;/execution&gt;</w:t>
      </w:r>
    </w:p>
    <w:p w14:paraId="7578162C"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&lt;/executions&gt;</w:t>
      </w:r>
    </w:p>
    <w:p w14:paraId="1AF78C86"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&lt;/plugin&gt;</w:t>
      </w:r>
    </w:p>
    <w:p w14:paraId="25D6B1F2"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&lt;/plugins&gt;</w:t>
      </w:r>
    </w:p>
    <w:p w14:paraId="38754C68"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&lt;/build&gt;</w:t>
      </w:r>
    </w:p>
    <w:p w14:paraId="4D0D1EA7" w14:textId="0701142A" w:rsidR="00714054"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&lt;/project&gt;</w:t>
      </w:r>
    </w:p>
    <w:p w14:paraId="28950F64" w14:textId="7DDC40FE" w:rsidR="00714054" w:rsidRPr="00AC31F8" w:rsidRDefault="00714054" w:rsidP="00714054">
      <w:pPr>
        <w:spacing w:after="0" w:line="240" w:lineRule="auto"/>
        <w:jc w:val="left"/>
        <w:rPr>
          <w:rFonts w:ascii="Courier New" w:hAnsi="Courier New" w:cs="Courier New"/>
          <w:lang w:val="en-GB"/>
        </w:rPr>
      </w:pPr>
    </w:p>
    <w:p w14:paraId="05B6465D" w14:textId="5E33094F" w:rsidR="00714054" w:rsidRPr="00AC31F8" w:rsidRDefault="00714054" w:rsidP="00F854C8">
      <w:pPr>
        <w:rPr>
          <w:lang w:val="en-GB"/>
        </w:rPr>
      </w:pPr>
    </w:p>
    <w:p w14:paraId="16D440DA" w14:textId="77777777" w:rsidR="00986841" w:rsidRPr="00AC31F8" w:rsidRDefault="00986841" w:rsidP="00986841">
      <w:pPr>
        <w:rPr>
          <w:b/>
          <w:bCs/>
          <w:lang w:val="en-GB"/>
        </w:rPr>
      </w:pPr>
      <w:proofErr w:type="spellStart"/>
      <w:r w:rsidRPr="00AC31F8">
        <w:rPr>
          <w:b/>
          <w:bCs/>
          <w:lang w:val="en-GB"/>
        </w:rPr>
        <w:t>Package.json</w:t>
      </w:r>
      <w:proofErr w:type="spellEnd"/>
    </w:p>
    <w:p w14:paraId="67C8AC61" w14:textId="77777777" w:rsidR="00986841" w:rsidRPr="00AC31F8" w:rsidRDefault="00986841" w:rsidP="00986841">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w:t>
      </w:r>
    </w:p>
    <w:p w14:paraId="188A067E" w14:textId="77777777" w:rsidR="00986841" w:rsidRPr="00AC31F8" w:rsidRDefault="00986841" w:rsidP="00986841">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"name": "frontend",</w:t>
      </w:r>
    </w:p>
    <w:p w14:paraId="0227CFEB" w14:textId="77777777" w:rsidR="00986841" w:rsidRPr="001F44DF" w:rsidRDefault="00986841" w:rsidP="00986841">
      <w:pPr>
        <w:spacing w:after="0" w:line="240" w:lineRule="auto"/>
        <w:rPr>
          <w:rFonts w:ascii="Courier New" w:hAnsi="Courier New" w:cs="Courier New"/>
          <w:sz w:val="18"/>
          <w:szCs w:val="18"/>
          <w:lang w:val="fr-CH"/>
        </w:rPr>
      </w:pPr>
      <w:r w:rsidRPr="00AC31F8">
        <w:rPr>
          <w:rFonts w:ascii="Courier New" w:hAnsi="Courier New" w:cs="Courier New"/>
          <w:sz w:val="18"/>
          <w:szCs w:val="18"/>
          <w:lang w:val="en-GB"/>
        </w:rPr>
        <w:t xml:space="preserve">  </w:t>
      </w:r>
      <w:r w:rsidRPr="001F44DF">
        <w:rPr>
          <w:rFonts w:ascii="Courier New" w:hAnsi="Courier New" w:cs="Courier New"/>
          <w:sz w:val="18"/>
          <w:szCs w:val="18"/>
          <w:lang w:val="fr-CH"/>
        </w:rPr>
        <w:t>"version</w:t>
      </w:r>
      <w:proofErr w:type="gramStart"/>
      <w:r w:rsidRPr="001F44DF">
        <w:rPr>
          <w:rFonts w:ascii="Courier New" w:hAnsi="Courier New" w:cs="Courier New"/>
          <w:sz w:val="18"/>
          <w:szCs w:val="18"/>
          <w:lang w:val="fr-CH"/>
        </w:rPr>
        <w:t>":</w:t>
      </w:r>
      <w:proofErr w:type="gramEnd"/>
      <w:r w:rsidRPr="001F44DF">
        <w:rPr>
          <w:rFonts w:ascii="Courier New" w:hAnsi="Courier New" w:cs="Courier New"/>
          <w:sz w:val="18"/>
          <w:szCs w:val="18"/>
          <w:lang w:val="fr-CH"/>
        </w:rPr>
        <w:t xml:space="preserve"> "1.1.0",</w:t>
      </w:r>
    </w:p>
    <w:p w14:paraId="4C600A11" w14:textId="77777777" w:rsidR="00986841" w:rsidRPr="001F44DF" w:rsidRDefault="00986841" w:rsidP="00986841">
      <w:pPr>
        <w:spacing w:after="0" w:line="240" w:lineRule="auto"/>
        <w:rPr>
          <w:rFonts w:ascii="Courier New" w:hAnsi="Courier New" w:cs="Courier New"/>
          <w:sz w:val="18"/>
          <w:szCs w:val="18"/>
          <w:lang w:val="fr-CH"/>
        </w:rPr>
      </w:pPr>
      <w:r w:rsidRPr="001F44DF">
        <w:rPr>
          <w:rFonts w:ascii="Courier New" w:hAnsi="Courier New" w:cs="Courier New"/>
          <w:sz w:val="18"/>
          <w:szCs w:val="18"/>
          <w:lang w:val="fr-CH"/>
        </w:rPr>
        <w:t xml:space="preserve">  "description</w:t>
      </w:r>
      <w:proofErr w:type="gramStart"/>
      <w:r w:rsidRPr="001F44DF">
        <w:rPr>
          <w:rFonts w:ascii="Courier New" w:hAnsi="Courier New" w:cs="Courier New"/>
          <w:sz w:val="18"/>
          <w:szCs w:val="18"/>
          <w:lang w:val="fr-CH"/>
        </w:rPr>
        <w:t>":</w:t>
      </w:r>
      <w:proofErr w:type="gramEnd"/>
      <w:r w:rsidRPr="001F44DF">
        <w:rPr>
          <w:rFonts w:ascii="Courier New" w:hAnsi="Courier New" w:cs="Courier New"/>
          <w:sz w:val="18"/>
          <w:szCs w:val="18"/>
          <w:lang w:val="fr-CH"/>
        </w:rPr>
        <w:t xml:space="preserve"> "Vue.js frontend",</w:t>
      </w:r>
    </w:p>
    <w:p w14:paraId="1B6F01A7" w14:textId="77777777" w:rsidR="00986841" w:rsidRPr="00AC31F8" w:rsidRDefault="00986841" w:rsidP="00986841">
      <w:pPr>
        <w:spacing w:after="0" w:line="240" w:lineRule="auto"/>
        <w:rPr>
          <w:rFonts w:ascii="Courier New" w:hAnsi="Courier New" w:cs="Courier New"/>
          <w:sz w:val="18"/>
          <w:szCs w:val="18"/>
          <w:lang w:val="en-GB"/>
        </w:rPr>
      </w:pPr>
      <w:r w:rsidRPr="001F44DF">
        <w:rPr>
          <w:rFonts w:ascii="Courier New" w:hAnsi="Courier New" w:cs="Courier New"/>
          <w:sz w:val="18"/>
          <w:szCs w:val="18"/>
          <w:lang w:val="fr-CH"/>
        </w:rPr>
        <w:t xml:space="preserve">  </w:t>
      </w:r>
      <w:r w:rsidRPr="00AC31F8">
        <w:rPr>
          <w:rFonts w:ascii="Courier New" w:hAnsi="Courier New" w:cs="Courier New"/>
          <w:sz w:val="18"/>
          <w:szCs w:val="18"/>
          <w:lang w:val="en-GB"/>
        </w:rPr>
        <w:t>"private": true,</w:t>
      </w:r>
    </w:p>
    <w:p w14:paraId="0C9F1520" w14:textId="77777777" w:rsidR="00986841" w:rsidRPr="00AC31F8" w:rsidRDefault="00986841" w:rsidP="00986841">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"scripts": {</w:t>
      </w:r>
    </w:p>
    <w:p w14:paraId="4DFA1B9B" w14:textId="77777777" w:rsidR="00986841" w:rsidRPr="00AC31F8" w:rsidRDefault="00986841" w:rsidP="00986841">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"clean": "rm -rf </w:t>
      </w:r>
      <w:proofErr w:type="spellStart"/>
      <w:r w:rsidRPr="00AC31F8">
        <w:rPr>
          <w:rFonts w:ascii="Courier New" w:hAnsi="Courier New" w:cs="Courier New"/>
          <w:sz w:val="18"/>
          <w:szCs w:val="18"/>
          <w:lang w:val="en-GB"/>
        </w:rPr>
        <w:t>node_modules</w:t>
      </w:r>
      <w:proofErr w:type="spellEnd"/>
      <w:r w:rsidRPr="00AC31F8">
        <w:rPr>
          <w:rFonts w:ascii="Courier New" w:hAnsi="Courier New" w:cs="Courier New"/>
          <w:sz w:val="18"/>
          <w:szCs w:val="18"/>
          <w:lang w:val="en-GB"/>
        </w:rPr>
        <w:t xml:space="preserve"> target",</w:t>
      </w:r>
    </w:p>
    <w:p w14:paraId="0F01DEE1" w14:textId="77777777" w:rsidR="00986841" w:rsidRPr="001F44DF" w:rsidRDefault="00986841" w:rsidP="00986841">
      <w:pPr>
        <w:spacing w:after="0" w:line="240" w:lineRule="auto"/>
        <w:rPr>
          <w:rFonts w:ascii="Courier New" w:hAnsi="Courier New" w:cs="Courier New"/>
          <w:sz w:val="18"/>
          <w:szCs w:val="18"/>
          <w:lang w:val="fr-CH"/>
        </w:rPr>
      </w:pPr>
      <w:r w:rsidRPr="00AC31F8">
        <w:rPr>
          <w:rFonts w:ascii="Courier New" w:hAnsi="Courier New" w:cs="Courier New"/>
          <w:sz w:val="18"/>
          <w:szCs w:val="18"/>
          <w:lang w:val="en-GB"/>
        </w:rPr>
        <w:t xml:space="preserve">    </w:t>
      </w:r>
      <w:r w:rsidRPr="001F44DF">
        <w:rPr>
          <w:rFonts w:ascii="Courier New" w:hAnsi="Courier New" w:cs="Courier New"/>
          <w:sz w:val="18"/>
          <w:szCs w:val="18"/>
          <w:lang w:val="fr-CH"/>
        </w:rPr>
        <w:t>"serve</w:t>
      </w:r>
      <w:proofErr w:type="gramStart"/>
      <w:r w:rsidRPr="001F44DF">
        <w:rPr>
          <w:rFonts w:ascii="Courier New" w:hAnsi="Courier New" w:cs="Courier New"/>
          <w:sz w:val="18"/>
          <w:szCs w:val="18"/>
          <w:lang w:val="fr-CH"/>
        </w:rPr>
        <w:t>":</w:t>
      </w:r>
      <w:proofErr w:type="gramEnd"/>
      <w:r w:rsidRPr="001F44DF">
        <w:rPr>
          <w:rFonts w:ascii="Courier New" w:hAnsi="Courier New" w:cs="Courier New"/>
          <w:sz w:val="18"/>
          <w:szCs w:val="18"/>
          <w:lang w:val="fr-CH"/>
        </w:rPr>
        <w:t xml:space="preserve"> "vue-cli-service serve",</w:t>
      </w:r>
    </w:p>
    <w:p w14:paraId="55D021D9" w14:textId="77777777" w:rsidR="00986841" w:rsidRPr="00AC31F8" w:rsidRDefault="00986841" w:rsidP="00986841">
      <w:pPr>
        <w:spacing w:after="0" w:line="240" w:lineRule="auto"/>
        <w:rPr>
          <w:rFonts w:ascii="Courier New" w:hAnsi="Courier New" w:cs="Courier New"/>
          <w:sz w:val="18"/>
          <w:szCs w:val="18"/>
          <w:lang w:val="en-GB"/>
        </w:rPr>
      </w:pPr>
      <w:r w:rsidRPr="001F44DF">
        <w:rPr>
          <w:rFonts w:ascii="Courier New" w:hAnsi="Courier New" w:cs="Courier New"/>
          <w:sz w:val="18"/>
          <w:szCs w:val="18"/>
          <w:lang w:val="fr-CH"/>
        </w:rPr>
        <w:t xml:space="preserve">    </w:t>
      </w:r>
      <w:r w:rsidRPr="00AC31F8">
        <w:rPr>
          <w:rFonts w:ascii="Courier New" w:hAnsi="Courier New" w:cs="Courier New"/>
          <w:sz w:val="18"/>
          <w:szCs w:val="18"/>
          <w:lang w:val="en-GB"/>
        </w:rPr>
        <w:t>"build": "</w:t>
      </w:r>
      <w:proofErr w:type="spellStart"/>
      <w:r w:rsidRPr="00AC31F8">
        <w:rPr>
          <w:rFonts w:ascii="Courier New" w:hAnsi="Courier New" w:cs="Courier New"/>
          <w:sz w:val="18"/>
          <w:szCs w:val="18"/>
          <w:lang w:val="en-GB"/>
        </w:rPr>
        <w:t>vue</w:t>
      </w:r>
      <w:proofErr w:type="spellEnd"/>
      <w:r w:rsidRPr="00AC31F8">
        <w:rPr>
          <w:rFonts w:ascii="Courier New" w:hAnsi="Courier New" w:cs="Courier New"/>
          <w:sz w:val="18"/>
          <w:szCs w:val="18"/>
          <w:lang w:val="en-GB"/>
        </w:rPr>
        <w:t>-cli-service build"</w:t>
      </w:r>
    </w:p>
    <w:p w14:paraId="2CAF5FF2" w14:textId="77777777" w:rsidR="00986841" w:rsidRPr="001F44DF" w:rsidRDefault="00986841" w:rsidP="00986841">
      <w:pPr>
        <w:spacing w:after="0" w:line="240" w:lineRule="auto"/>
        <w:rPr>
          <w:rFonts w:ascii="Courier New" w:hAnsi="Courier New" w:cs="Courier New"/>
          <w:sz w:val="18"/>
          <w:szCs w:val="18"/>
          <w:lang w:val="fr-CH"/>
        </w:rPr>
      </w:pPr>
      <w:r w:rsidRPr="00AC31F8">
        <w:rPr>
          <w:rFonts w:ascii="Courier New" w:hAnsi="Courier New" w:cs="Courier New"/>
          <w:sz w:val="18"/>
          <w:szCs w:val="18"/>
          <w:lang w:val="en-GB"/>
        </w:rPr>
        <w:t xml:space="preserve">  </w:t>
      </w:r>
      <w:r w:rsidRPr="001F44DF">
        <w:rPr>
          <w:rFonts w:ascii="Courier New" w:hAnsi="Courier New" w:cs="Courier New"/>
          <w:sz w:val="18"/>
          <w:szCs w:val="18"/>
          <w:lang w:val="fr-CH"/>
        </w:rPr>
        <w:t>},</w:t>
      </w:r>
    </w:p>
    <w:p w14:paraId="5F007FC8" w14:textId="77777777" w:rsidR="00986841" w:rsidRPr="001F44DF" w:rsidRDefault="00986841" w:rsidP="00986841">
      <w:pPr>
        <w:spacing w:after="0" w:line="240" w:lineRule="auto"/>
        <w:rPr>
          <w:rFonts w:ascii="Courier New" w:hAnsi="Courier New" w:cs="Courier New"/>
          <w:sz w:val="18"/>
          <w:szCs w:val="18"/>
          <w:lang w:val="fr-CH"/>
        </w:rPr>
      </w:pPr>
      <w:r w:rsidRPr="001F44DF">
        <w:rPr>
          <w:rFonts w:ascii="Courier New" w:hAnsi="Courier New" w:cs="Courier New"/>
          <w:sz w:val="18"/>
          <w:szCs w:val="18"/>
          <w:lang w:val="fr-CH"/>
        </w:rPr>
        <w:t xml:space="preserve">  "</w:t>
      </w:r>
      <w:proofErr w:type="spellStart"/>
      <w:r w:rsidRPr="001F44DF">
        <w:rPr>
          <w:rFonts w:ascii="Courier New" w:hAnsi="Courier New" w:cs="Courier New"/>
          <w:sz w:val="18"/>
          <w:szCs w:val="18"/>
          <w:lang w:val="fr-CH"/>
        </w:rPr>
        <w:t>dependencies</w:t>
      </w:r>
      <w:proofErr w:type="spellEnd"/>
      <w:proofErr w:type="gramStart"/>
      <w:r w:rsidRPr="001F44DF">
        <w:rPr>
          <w:rFonts w:ascii="Courier New" w:hAnsi="Courier New" w:cs="Courier New"/>
          <w:sz w:val="18"/>
          <w:szCs w:val="18"/>
          <w:lang w:val="fr-CH"/>
        </w:rPr>
        <w:t>":</w:t>
      </w:r>
      <w:proofErr w:type="gramEnd"/>
      <w:r w:rsidRPr="001F44DF">
        <w:rPr>
          <w:rFonts w:ascii="Courier New" w:hAnsi="Courier New" w:cs="Courier New"/>
          <w:sz w:val="18"/>
          <w:szCs w:val="18"/>
          <w:lang w:val="fr-CH"/>
        </w:rPr>
        <w:t xml:space="preserve"> {</w:t>
      </w:r>
    </w:p>
    <w:p w14:paraId="313316B1" w14:textId="77777777" w:rsidR="00986841" w:rsidRPr="001F44DF" w:rsidRDefault="00986841" w:rsidP="00986841">
      <w:pPr>
        <w:spacing w:after="0" w:line="240" w:lineRule="auto"/>
        <w:rPr>
          <w:rFonts w:ascii="Courier New" w:hAnsi="Courier New" w:cs="Courier New"/>
          <w:sz w:val="18"/>
          <w:szCs w:val="18"/>
          <w:lang w:val="fr-CH"/>
        </w:rPr>
      </w:pPr>
      <w:r w:rsidRPr="001F44DF">
        <w:rPr>
          <w:rFonts w:ascii="Courier New" w:hAnsi="Courier New" w:cs="Courier New"/>
          <w:sz w:val="18"/>
          <w:szCs w:val="18"/>
          <w:lang w:val="fr-CH"/>
        </w:rPr>
        <w:t xml:space="preserve">    "</w:t>
      </w:r>
      <w:proofErr w:type="spellStart"/>
      <w:r w:rsidRPr="001F44DF">
        <w:rPr>
          <w:rFonts w:ascii="Courier New" w:hAnsi="Courier New" w:cs="Courier New"/>
          <w:sz w:val="18"/>
          <w:szCs w:val="18"/>
          <w:lang w:val="fr-CH"/>
        </w:rPr>
        <w:t>axios</w:t>
      </w:r>
      <w:proofErr w:type="spellEnd"/>
      <w:proofErr w:type="gramStart"/>
      <w:r w:rsidRPr="001F44DF">
        <w:rPr>
          <w:rFonts w:ascii="Courier New" w:hAnsi="Courier New" w:cs="Courier New"/>
          <w:sz w:val="18"/>
          <w:szCs w:val="18"/>
          <w:lang w:val="fr-CH"/>
        </w:rPr>
        <w:t>":</w:t>
      </w:r>
      <w:proofErr w:type="gramEnd"/>
      <w:r w:rsidRPr="001F44DF">
        <w:rPr>
          <w:rFonts w:ascii="Courier New" w:hAnsi="Courier New" w:cs="Courier New"/>
          <w:sz w:val="18"/>
          <w:szCs w:val="18"/>
          <w:lang w:val="fr-CH"/>
        </w:rPr>
        <w:t xml:space="preserve"> "0.19.2",</w:t>
      </w:r>
    </w:p>
    <w:p w14:paraId="0FFA4185" w14:textId="77777777" w:rsidR="00986841" w:rsidRPr="001F44DF" w:rsidRDefault="00986841" w:rsidP="00986841">
      <w:pPr>
        <w:spacing w:after="0" w:line="240" w:lineRule="auto"/>
        <w:rPr>
          <w:rFonts w:ascii="Courier New" w:hAnsi="Courier New" w:cs="Courier New"/>
          <w:sz w:val="18"/>
          <w:szCs w:val="18"/>
          <w:lang w:val="fr-CH"/>
        </w:rPr>
      </w:pPr>
      <w:r w:rsidRPr="001F44DF">
        <w:rPr>
          <w:rFonts w:ascii="Courier New" w:hAnsi="Courier New" w:cs="Courier New"/>
          <w:sz w:val="18"/>
          <w:szCs w:val="18"/>
          <w:lang w:val="fr-CH"/>
        </w:rPr>
        <w:t xml:space="preserve">    "</w:t>
      </w:r>
      <w:proofErr w:type="spellStart"/>
      <w:r w:rsidRPr="001F44DF">
        <w:rPr>
          <w:rFonts w:ascii="Courier New" w:hAnsi="Courier New" w:cs="Courier New"/>
          <w:sz w:val="18"/>
          <w:szCs w:val="18"/>
          <w:lang w:val="fr-CH"/>
        </w:rPr>
        <w:t>bootstrap</w:t>
      </w:r>
      <w:proofErr w:type="spellEnd"/>
      <w:proofErr w:type="gramStart"/>
      <w:r w:rsidRPr="001F44DF">
        <w:rPr>
          <w:rFonts w:ascii="Courier New" w:hAnsi="Courier New" w:cs="Courier New"/>
          <w:sz w:val="18"/>
          <w:szCs w:val="18"/>
          <w:lang w:val="fr-CH"/>
        </w:rPr>
        <w:t>":</w:t>
      </w:r>
      <w:proofErr w:type="gramEnd"/>
      <w:r w:rsidRPr="001F44DF">
        <w:rPr>
          <w:rFonts w:ascii="Courier New" w:hAnsi="Courier New" w:cs="Courier New"/>
          <w:sz w:val="18"/>
          <w:szCs w:val="18"/>
          <w:lang w:val="fr-CH"/>
        </w:rPr>
        <w:t xml:space="preserve"> "4.4.1",</w:t>
      </w:r>
    </w:p>
    <w:p w14:paraId="0EB04E28" w14:textId="77777777" w:rsidR="00986841" w:rsidRPr="001F44DF" w:rsidRDefault="00986841" w:rsidP="00986841">
      <w:pPr>
        <w:spacing w:after="0" w:line="240" w:lineRule="auto"/>
        <w:rPr>
          <w:rFonts w:ascii="Courier New" w:hAnsi="Courier New" w:cs="Courier New"/>
          <w:sz w:val="18"/>
          <w:szCs w:val="18"/>
          <w:lang w:val="fr-CH"/>
        </w:rPr>
      </w:pPr>
      <w:r w:rsidRPr="001F44DF">
        <w:rPr>
          <w:rFonts w:ascii="Courier New" w:hAnsi="Courier New" w:cs="Courier New"/>
          <w:sz w:val="18"/>
          <w:szCs w:val="18"/>
          <w:lang w:val="fr-CH"/>
        </w:rPr>
        <w:t xml:space="preserve">    "</w:t>
      </w:r>
      <w:proofErr w:type="spellStart"/>
      <w:r w:rsidRPr="001F44DF">
        <w:rPr>
          <w:rFonts w:ascii="Courier New" w:hAnsi="Courier New" w:cs="Courier New"/>
          <w:sz w:val="18"/>
          <w:szCs w:val="18"/>
          <w:lang w:val="fr-CH"/>
        </w:rPr>
        <w:t>bootstrap</w:t>
      </w:r>
      <w:proofErr w:type="spellEnd"/>
      <w:r w:rsidRPr="001F44DF">
        <w:rPr>
          <w:rFonts w:ascii="Courier New" w:hAnsi="Courier New" w:cs="Courier New"/>
          <w:sz w:val="18"/>
          <w:szCs w:val="18"/>
          <w:lang w:val="fr-CH"/>
        </w:rPr>
        <w:t>-vue": "2.11.0",</w:t>
      </w:r>
    </w:p>
    <w:p w14:paraId="1CB308E9" w14:textId="77777777" w:rsidR="00986841" w:rsidRPr="001F44DF" w:rsidRDefault="00986841" w:rsidP="00986841">
      <w:pPr>
        <w:spacing w:after="0" w:line="240" w:lineRule="auto"/>
        <w:rPr>
          <w:rFonts w:ascii="Courier New" w:hAnsi="Courier New" w:cs="Courier New"/>
          <w:sz w:val="18"/>
          <w:szCs w:val="18"/>
          <w:lang w:val="fr-CH"/>
        </w:rPr>
      </w:pPr>
      <w:r w:rsidRPr="001F44DF">
        <w:rPr>
          <w:rFonts w:ascii="Courier New" w:hAnsi="Courier New" w:cs="Courier New"/>
          <w:sz w:val="18"/>
          <w:szCs w:val="18"/>
          <w:lang w:val="fr-CH"/>
        </w:rPr>
        <w:t xml:space="preserve">    "</w:t>
      </w:r>
      <w:proofErr w:type="spellStart"/>
      <w:r w:rsidRPr="001F44DF">
        <w:rPr>
          <w:rFonts w:ascii="Courier New" w:hAnsi="Courier New" w:cs="Courier New"/>
          <w:sz w:val="18"/>
          <w:szCs w:val="18"/>
          <w:lang w:val="fr-CH"/>
        </w:rPr>
        <w:t>jquery</w:t>
      </w:r>
      <w:proofErr w:type="spellEnd"/>
      <w:proofErr w:type="gramStart"/>
      <w:r w:rsidRPr="001F44DF">
        <w:rPr>
          <w:rFonts w:ascii="Courier New" w:hAnsi="Courier New" w:cs="Courier New"/>
          <w:sz w:val="18"/>
          <w:szCs w:val="18"/>
          <w:lang w:val="fr-CH"/>
        </w:rPr>
        <w:t>":</w:t>
      </w:r>
      <w:proofErr w:type="gramEnd"/>
      <w:r w:rsidRPr="001F44DF">
        <w:rPr>
          <w:rFonts w:ascii="Courier New" w:hAnsi="Courier New" w:cs="Courier New"/>
          <w:sz w:val="18"/>
          <w:szCs w:val="18"/>
          <w:lang w:val="fr-CH"/>
        </w:rPr>
        <w:t xml:space="preserve"> "3.5.0",</w:t>
      </w:r>
    </w:p>
    <w:p w14:paraId="1B6984D9" w14:textId="77777777" w:rsidR="00986841" w:rsidRPr="001F44DF" w:rsidRDefault="00986841" w:rsidP="00986841">
      <w:pPr>
        <w:spacing w:after="0" w:line="240" w:lineRule="auto"/>
        <w:rPr>
          <w:rFonts w:ascii="Courier New" w:hAnsi="Courier New" w:cs="Courier New"/>
          <w:sz w:val="18"/>
          <w:szCs w:val="18"/>
          <w:lang w:val="fr-CH"/>
        </w:rPr>
      </w:pPr>
      <w:r w:rsidRPr="001F44DF">
        <w:rPr>
          <w:rFonts w:ascii="Courier New" w:hAnsi="Courier New" w:cs="Courier New"/>
          <w:sz w:val="18"/>
          <w:szCs w:val="18"/>
          <w:lang w:val="fr-CH"/>
        </w:rPr>
        <w:t xml:space="preserve">    "</w:t>
      </w:r>
      <w:proofErr w:type="spellStart"/>
      <w:r w:rsidRPr="001F44DF">
        <w:rPr>
          <w:rFonts w:ascii="Courier New" w:hAnsi="Courier New" w:cs="Courier New"/>
          <w:sz w:val="18"/>
          <w:szCs w:val="18"/>
          <w:lang w:val="fr-CH"/>
        </w:rPr>
        <w:t>core-js</w:t>
      </w:r>
      <w:proofErr w:type="spellEnd"/>
      <w:r w:rsidRPr="001F44DF">
        <w:rPr>
          <w:rFonts w:ascii="Courier New" w:hAnsi="Courier New" w:cs="Courier New"/>
          <w:sz w:val="18"/>
          <w:szCs w:val="18"/>
          <w:lang w:val="fr-CH"/>
        </w:rPr>
        <w:t>": "3.6.5",</w:t>
      </w:r>
    </w:p>
    <w:p w14:paraId="3A1A4722" w14:textId="77777777" w:rsidR="00986841" w:rsidRPr="001F44DF" w:rsidRDefault="00986841" w:rsidP="00986841">
      <w:pPr>
        <w:spacing w:after="0" w:line="240" w:lineRule="auto"/>
        <w:rPr>
          <w:rFonts w:ascii="Courier New" w:hAnsi="Courier New" w:cs="Courier New"/>
          <w:sz w:val="18"/>
          <w:szCs w:val="18"/>
          <w:lang w:val="fr-CH"/>
        </w:rPr>
      </w:pPr>
      <w:r w:rsidRPr="001F44DF">
        <w:rPr>
          <w:rFonts w:ascii="Courier New" w:hAnsi="Courier New" w:cs="Courier New"/>
          <w:sz w:val="18"/>
          <w:szCs w:val="18"/>
          <w:lang w:val="fr-CH"/>
        </w:rPr>
        <w:t xml:space="preserve">    "vue</w:t>
      </w:r>
      <w:proofErr w:type="gramStart"/>
      <w:r w:rsidRPr="001F44DF">
        <w:rPr>
          <w:rFonts w:ascii="Courier New" w:hAnsi="Courier New" w:cs="Courier New"/>
          <w:sz w:val="18"/>
          <w:szCs w:val="18"/>
          <w:lang w:val="fr-CH"/>
        </w:rPr>
        <w:t>":</w:t>
      </w:r>
      <w:proofErr w:type="gramEnd"/>
      <w:r w:rsidRPr="001F44DF">
        <w:rPr>
          <w:rFonts w:ascii="Courier New" w:hAnsi="Courier New" w:cs="Courier New"/>
          <w:sz w:val="18"/>
          <w:szCs w:val="18"/>
          <w:lang w:val="fr-CH"/>
        </w:rPr>
        <w:t xml:space="preserve"> "2.6.11",</w:t>
      </w:r>
    </w:p>
    <w:p w14:paraId="1D27B613" w14:textId="77777777" w:rsidR="00986841" w:rsidRPr="001F44DF" w:rsidRDefault="00986841" w:rsidP="00986841">
      <w:pPr>
        <w:spacing w:after="0" w:line="240" w:lineRule="auto"/>
        <w:rPr>
          <w:rFonts w:ascii="Courier New" w:hAnsi="Courier New" w:cs="Courier New"/>
          <w:sz w:val="18"/>
          <w:szCs w:val="18"/>
          <w:lang w:val="fr-CH"/>
        </w:rPr>
      </w:pPr>
      <w:r w:rsidRPr="001F44DF">
        <w:rPr>
          <w:rFonts w:ascii="Courier New" w:hAnsi="Courier New" w:cs="Courier New"/>
          <w:sz w:val="18"/>
          <w:szCs w:val="18"/>
          <w:lang w:val="fr-CH"/>
        </w:rPr>
        <w:t xml:space="preserve">    "vue-router": "3.1.6",</w:t>
      </w:r>
    </w:p>
    <w:p w14:paraId="1780BEC3" w14:textId="77777777" w:rsidR="00986841" w:rsidRPr="001F44DF" w:rsidRDefault="00986841" w:rsidP="00986841">
      <w:pPr>
        <w:spacing w:after="0" w:line="240" w:lineRule="auto"/>
        <w:rPr>
          <w:rFonts w:ascii="Courier New" w:hAnsi="Courier New" w:cs="Courier New"/>
          <w:sz w:val="18"/>
          <w:szCs w:val="18"/>
          <w:lang w:val="fr-CH"/>
        </w:rPr>
      </w:pPr>
      <w:r w:rsidRPr="001F44DF">
        <w:rPr>
          <w:rFonts w:ascii="Courier New" w:hAnsi="Courier New" w:cs="Courier New"/>
          <w:sz w:val="18"/>
          <w:szCs w:val="18"/>
          <w:lang w:val="fr-CH"/>
        </w:rPr>
        <w:t xml:space="preserve">    "</w:t>
      </w:r>
      <w:proofErr w:type="spellStart"/>
      <w:r w:rsidRPr="001F44DF">
        <w:rPr>
          <w:rFonts w:ascii="Courier New" w:hAnsi="Courier New" w:cs="Courier New"/>
          <w:sz w:val="18"/>
          <w:szCs w:val="18"/>
          <w:lang w:val="fr-CH"/>
        </w:rPr>
        <w:t>vuex</w:t>
      </w:r>
      <w:proofErr w:type="spellEnd"/>
      <w:proofErr w:type="gramStart"/>
      <w:r w:rsidRPr="001F44DF">
        <w:rPr>
          <w:rFonts w:ascii="Courier New" w:hAnsi="Courier New" w:cs="Courier New"/>
          <w:sz w:val="18"/>
          <w:szCs w:val="18"/>
          <w:lang w:val="fr-CH"/>
        </w:rPr>
        <w:t>":</w:t>
      </w:r>
      <w:proofErr w:type="gramEnd"/>
      <w:r w:rsidRPr="001F44DF">
        <w:rPr>
          <w:rFonts w:ascii="Courier New" w:hAnsi="Courier New" w:cs="Courier New"/>
          <w:sz w:val="18"/>
          <w:szCs w:val="18"/>
          <w:lang w:val="fr-CH"/>
        </w:rPr>
        <w:t xml:space="preserve"> "3.1.3"</w:t>
      </w:r>
    </w:p>
    <w:p w14:paraId="4122F9BC" w14:textId="77777777" w:rsidR="00986841" w:rsidRPr="001F44DF" w:rsidRDefault="00986841" w:rsidP="00986841">
      <w:pPr>
        <w:spacing w:after="0" w:line="240" w:lineRule="auto"/>
        <w:rPr>
          <w:rFonts w:ascii="Courier New" w:hAnsi="Courier New" w:cs="Courier New"/>
          <w:sz w:val="18"/>
          <w:szCs w:val="18"/>
          <w:lang w:val="fr-CH"/>
        </w:rPr>
      </w:pPr>
      <w:r w:rsidRPr="001F44DF">
        <w:rPr>
          <w:rFonts w:ascii="Courier New" w:hAnsi="Courier New" w:cs="Courier New"/>
          <w:sz w:val="18"/>
          <w:szCs w:val="18"/>
          <w:lang w:val="fr-CH"/>
        </w:rPr>
        <w:t xml:space="preserve">  },</w:t>
      </w:r>
    </w:p>
    <w:p w14:paraId="75D3724B" w14:textId="77777777" w:rsidR="00986841" w:rsidRPr="001F44DF" w:rsidRDefault="00986841" w:rsidP="00986841">
      <w:pPr>
        <w:spacing w:after="0" w:line="240" w:lineRule="auto"/>
        <w:rPr>
          <w:rFonts w:ascii="Courier New" w:hAnsi="Courier New" w:cs="Courier New"/>
          <w:sz w:val="18"/>
          <w:szCs w:val="18"/>
          <w:lang w:val="fr-CH"/>
        </w:rPr>
      </w:pPr>
      <w:r w:rsidRPr="001F44DF">
        <w:rPr>
          <w:rFonts w:ascii="Courier New" w:hAnsi="Courier New" w:cs="Courier New"/>
          <w:sz w:val="18"/>
          <w:szCs w:val="18"/>
          <w:lang w:val="fr-CH"/>
        </w:rPr>
        <w:t xml:space="preserve">  "</w:t>
      </w:r>
      <w:proofErr w:type="spellStart"/>
      <w:r w:rsidRPr="001F44DF">
        <w:rPr>
          <w:rFonts w:ascii="Courier New" w:hAnsi="Courier New" w:cs="Courier New"/>
          <w:sz w:val="18"/>
          <w:szCs w:val="18"/>
          <w:lang w:val="fr-CH"/>
        </w:rPr>
        <w:t>devDependencies</w:t>
      </w:r>
      <w:proofErr w:type="spellEnd"/>
      <w:proofErr w:type="gramStart"/>
      <w:r w:rsidRPr="001F44DF">
        <w:rPr>
          <w:rFonts w:ascii="Courier New" w:hAnsi="Courier New" w:cs="Courier New"/>
          <w:sz w:val="18"/>
          <w:szCs w:val="18"/>
          <w:lang w:val="fr-CH"/>
        </w:rPr>
        <w:t>":</w:t>
      </w:r>
      <w:proofErr w:type="gramEnd"/>
      <w:r w:rsidRPr="001F44DF">
        <w:rPr>
          <w:rFonts w:ascii="Courier New" w:hAnsi="Courier New" w:cs="Courier New"/>
          <w:sz w:val="18"/>
          <w:szCs w:val="18"/>
          <w:lang w:val="fr-CH"/>
        </w:rPr>
        <w:t xml:space="preserve"> {</w:t>
      </w:r>
    </w:p>
    <w:p w14:paraId="4BD48EA6" w14:textId="77777777" w:rsidR="00986841" w:rsidRPr="001F44DF" w:rsidRDefault="00986841" w:rsidP="00986841">
      <w:pPr>
        <w:spacing w:after="0" w:line="240" w:lineRule="auto"/>
        <w:rPr>
          <w:rFonts w:ascii="Courier New" w:hAnsi="Courier New" w:cs="Courier New"/>
          <w:sz w:val="18"/>
          <w:szCs w:val="18"/>
          <w:lang w:val="fr-CH"/>
        </w:rPr>
      </w:pPr>
      <w:r w:rsidRPr="001F44DF">
        <w:rPr>
          <w:rFonts w:ascii="Courier New" w:hAnsi="Courier New" w:cs="Courier New"/>
          <w:sz w:val="18"/>
          <w:szCs w:val="18"/>
          <w:lang w:val="fr-CH"/>
        </w:rPr>
        <w:t xml:space="preserve">    "@vue/cli-plugin-</w:t>
      </w:r>
      <w:proofErr w:type="spellStart"/>
      <w:r w:rsidRPr="001F44DF">
        <w:rPr>
          <w:rFonts w:ascii="Courier New" w:hAnsi="Courier New" w:cs="Courier New"/>
          <w:sz w:val="18"/>
          <w:szCs w:val="18"/>
          <w:lang w:val="fr-CH"/>
        </w:rPr>
        <w:t>babel</w:t>
      </w:r>
      <w:proofErr w:type="spellEnd"/>
      <w:r w:rsidRPr="001F44DF">
        <w:rPr>
          <w:rFonts w:ascii="Courier New" w:hAnsi="Courier New" w:cs="Courier New"/>
          <w:sz w:val="18"/>
          <w:szCs w:val="18"/>
          <w:lang w:val="fr-CH"/>
        </w:rPr>
        <w:t>": "4.3.1",</w:t>
      </w:r>
    </w:p>
    <w:p w14:paraId="34714342" w14:textId="77777777" w:rsidR="00986841" w:rsidRPr="001F44DF" w:rsidRDefault="00986841" w:rsidP="00986841">
      <w:pPr>
        <w:spacing w:after="0" w:line="240" w:lineRule="auto"/>
        <w:rPr>
          <w:rFonts w:ascii="Courier New" w:hAnsi="Courier New" w:cs="Courier New"/>
          <w:sz w:val="18"/>
          <w:szCs w:val="18"/>
          <w:lang w:val="fr-CH"/>
        </w:rPr>
      </w:pPr>
      <w:r w:rsidRPr="001F44DF">
        <w:rPr>
          <w:rFonts w:ascii="Courier New" w:hAnsi="Courier New" w:cs="Courier New"/>
          <w:sz w:val="18"/>
          <w:szCs w:val="18"/>
          <w:lang w:val="fr-CH"/>
        </w:rPr>
        <w:t xml:space="preserve">    "@vue/cli-plugin-router": "4.3.1",</w:t>
      </w:r>
    </w:p>
    <w:p w14:paraId="782E035B" w14:textId="77777777" w:rsidR="00986841" w:rsidRPr="001F44DF" w:rsidRDefault="00986841" w:rsidP="00986841">
      <w:pPr>
        <w:spacing w:after="0" w:line="240" w:lineRule="auto"/>
        <w:rPr>
          <w:rFonts w:ascii="Courier New" w:hAnsi="Courier New" w:cs="Courier New"/>
          <w:sz w:val="18"/>
          <w:szCs w:val="18"/>
          <w:lang w:val="fr-CH"/>
        </w:rPr>
      </w:pPr>
      <w:r w:rsidRPr="001F44DF">
        <w:rPr>
          <w:rFonts w:ascii="Courier New" w:hAnsi="Courier New" w:cs="Courier New"/>
          <w:sz w:val="18"/>
          <w:szCs w:val="18"/>
          <w:lang w:val="fr-CH"/>
        </w:rPr>
        <w:t xml:space="preserve">    "@vue/cli-plugin-</w:t>
      </w:r>
      <w:proofErr w:type="spellStart"/>
      <w:r w:rsidRPr="001F44DF">
        <w:rPr>
          <w:rFonts w:ascii="Courier New" w:hAnsi="Courier New" w:cs="Courier New"/>
          <w:sz w:val="18"/>
          <w:szCs w:val="18"/>
          <w:lang w:val="fr-CH"/>
        </w:rPr>
        <w:t>vuex</w:t>
      </w:r>
      <w:proofErr w:type="spellEnd"/>
      <w:r w:rsidRPr="001F44DF">
        <w:rPr>
          <w:rFonts w:ascii="Courier New" w:hAnsi="Courier New" w:cs="Courier New"/>
          <w:sz w:val="18"/>
          <w:szCs w:val="18"/>
          <w:lang w:val="fr-CH"/>
        </w:rPr>
        <w:t>": "4.3.1",</w:t>
      </w:r>
    </w:p>
    <w:p w14:paraId="1843A5BC" w14:textId="77777777" w:rsidR="00986841" w:rsidRPr="002C0DCC" w:rsidRDefault="00986841" w:rsidP="00986841">
      <w:pPr>
        <w:spacing w:after="0" w:line="240" w:lineRule="auto"/>
        <w:rPr>
          <w:rFonts w:ascii="Courier New" w:hAnsi="Courier New" w:cs="Courier New"/>
          <w:sz w:val="18"/>
          <w:szCs w:val="18"/>
          <w:lang w:val="sv-SE"/>
        </w:rPr>
      </w:pPr>
      <w:r w:rsidRPr="001F44DF">
        <w:rPr>
          <w:rFonts w:ascii="Courier New" w:hAnsi="Courier New" w:cs="Courier New"/>
          <w:sz w:val="18"/>
          <w:szCs w:val="18"/>
          <w:lang w:val="fr-CH"/>
        </w:rPr>
        <w:t xml:space="preserve">    </w:t>
      </w:r>
      <w:r w:rsidRPr="002C0DCC">
        <w:rPr>
          <w:rFonts w:ascii="Courier New" w:hAnsi="Courier New" w:cs="Courier New"/>
          <w:sz w:val="18"/>
          <w:szCs w:val="18"/>
          <w:lang w:val="sv-SE"/>
        </w:rPr>
        <w:t>"@</w:t>
      </w:r>
      <w:proofErr w:type="spellStart"/>
      <w:r w:rsidRPr="002C0DCC">
        <w:rPr>
          <w:rFonts w:ascii="Courier New" w:hAnsi="Courier New" w:cs="Courier New"/>
          <w:sz w:val="18"/>
          <w:szCs w:val="18"/>
          <w:lang w:val="sv-SE"/>
        </w:rPr>
        <w:t>vue</w:t>
      </w:r>
      <w:proofErr w:type="spellEnd"/>
      <w:r w:rsidRPr="002C0DCC">
        <w:rPr>
          <w:rFonts w:ascii="Courier New" w:hAnsi="Courier New" w:cs="Courier New"/>
          <w:sz w:val="18"/>
          <w:szCs w:val="18"/>
          <w:lang w:val="sv-SE"/>
        </w:rPr>
        <w:t>/cli-service": "4.3.1",</w:t>
      </w:r>
    </w:p>
    <w:p w14:paraId="7639D185" w14:textId="77777777" w:rsidR="00986841" w:rsidRPr="002C0DCC" w:rsidRDefault="00986841" w:rsidP="00986841">
      <w:pPr>
        <w:spacing w:after="0" w:line="240" w:lineRule="auto"/>
        <w:rPr>
          <w:rFonts w:ascii="Courier New" w:hAnsi="Courier New" w:cs="Courier New"/>
          <w:sz w:val="18"/>
          <w:szCs w:val="18"/>
          <w:lang w:val="sv-SE"/>
        </w:rPr>
      </w:pPr>
      <w:r w:rsidRPr="002C0DCC">
        <w:rPr>
          <w:rFonts w:ascii="Courier New" w:hAnsi="Courier New" w:cs="Courier New"/>
          <w:sz w:val="18"/>
          <w:szCs w:val="18"/>
          <w:lang w:val="sv-SE"/>
        </w:rPr>
        <w:t xml:space="preserve">    "</w:t>
      </w:r>
      <w:proofErr w:type="spellStart"/>
      <w:r w:rsidRPr="002C0DCC">
        <w:rPr>
          <w:rFonts w:ascii="Courier New" w:hAnsi="Courier New" w:cs="Courier New"/>
          <w:sz w:val="18"/>
          <w:szCs w:val="18"/>
          <w:lang w:val="sv-SE"/>
        </w:rPr>
        <w:t>node-sass</w:t>
      </w:r>
      <w:proofErr w:type="spellEnd"/>
      <w:r w:rsidRPr="002C0DCC">
        <w:rPr>
          <w:rFonts w:ascii="Courier New" w:hAnsi="Courier New" w:cs="Courier New"/>
          <w:sz w:val="18"/>
          <w:szCs w:val="18"/>
          <w:lang w:val="sv-SE"/>
        </w:rPr>
        <w:t>": "4.13.1",</w:t>
      </w:r>
    </w:p>
    <w:p w14:paraId="2327CC4F" w14:textId="77777777" w:rsidR="00986841" w:rsidRPr="001F44DF" w:rsidRDefault="00986841" w:rsidP="00986841">
      <w:pPr>
        <w:spacing w:after="0" w:line="240" w:lineRule="auto"/>
        <w:rPr>
          <w:rFonts w:ascii="Courier New" w:hAnsi="Courier New" w:cs="Courier New"/>
          <w:sz w:val="18"/>
          <w:szCs w:val="18"/>
          <w:lang w:val="fr-CH"/>
        </w:rPr>
      </w:pPr>
      <w:r w:rsidRPr="002C0DCC">
        <w:rPr>
          <w:rFonts w:ascii="Courier New" w:hAnsi="Courier New" w:cs="Courier New"/>
          <w:sz w:val="18"/>
          <w:szCs w:val="18"/>
          <w:lang w:val="sv-SE"/>
        </w:rPr>
        <w:t xml:space="preserve">    </w:t>
      </w:r>
      <w:r w:rsidRPr="001F44DF">
        <w:rPr>
          <w:rFonts w:ascii="Courier New" w:hAnsi="Courier New" w:cs="Courier New"/>
          <w:sz w:val="18"/>
          <w:szCs w:val="18"/>
          <w:lang w:val="fr-CH"/>
        </w:rPr>
        <w:t>"</w:t>
      </w:r>
      <w:proofErr w:type="spellStart"/>
      <w:r w:rsidRPr="001F44DF">
        <w:rPr>
          <w:rFonts w:ascii="Courier New" w:hAnsi="Courier New" w:cs="Courier New"/>
          <w:sz w:val="18"/>
          <w:szCs w:val="18"/>
          <w:lang w:val="fr-CH"/>
        </w:rPr>
        <w:t>sass</w:t>
      </w:r>
      <w:proofErr w:type="spellEnd"/>
      <w:r w:rsidRPr="001F44DF">
        <w:rPr>
          <w:rFonts w:ascii="Courier New" w:hAnsi="Courier New" w:cs="Courier New"/>
          <w:sz w:val="18"/>
          <w:szCs w:val="18"/>
          <w:lang w:val="fr-CH"/>
        </w:rPr>
        <w:t>-loader": "8.0.2",</w:t>
      </w:r>
    </w:p>
    <w:p w14:paraId="48D5C93E" w14:textId="77777777" w:rsidR="00986841" w:rsidRPr="001F44DF" w:rsidRDefault="00986841" w:rsidP="00986841">
      <w:pPr>
        <w:spacing w:after="0" w:line="240" w:lineRule="auto"/>
        <w:rPr>
          <w:rFonts w:ascii="Courier New" w:hAnsi="Courier New" w:cs="Courier New"/>
          <w:sz w:val="18"/>
          <w:szCs w:val="18"/>
          <w:lang w:val="fr-CH"/>
        </w:rPr>
      </w:pPr>
      <w:r w:rsidRPr="001F44DF">
        <w:rPr>
          <w:rFonts w:ascii="Courier New" w:hAnsi="Courier New" w:cs="Courier New"/>
          <w:sz w:val="18"/>
          <w:szCs w:val="18"/>
          <w:lang w:val="fr-CH"/>
        </w:rPr>
        <w:t xml:space="preserve">    "vue-</w:t>
      </w:r>
      <w:proofErr w:type="spellStart"/>
      <w:r w:rsidRPr="001F44DF">
        <w:rPr>
          <w:rFonts w:ascii="Courier New" w:hAnsi="Courier New" w:cs="Courier New"/>
          <w:sz w:val="18"/>
          <w:szCs w:val="18"/>
          <w:lang w:val="fr-CH"/>
        </w:rPr>
        <w:t>template</w:t>
      </w:r>
      <w:proofErr w:type="spellEnd"/>
      <w:r w:rsidRPr="001F44DF">
        <w:rPr>
          <w:rFonts w:ascii="Courier New" w:hAnsi="Courier New" w:cs="Courier New"/>
          <w:sz w:val="18"/>
          <w:szCs w:val="18"/>
          <w:lang w:val="fr-CH"/>
        </w:rPr>
        <w:t>-compiler": "2.6.11"</w:t>
      </w:r>
    </w:p>
    <w:p w14:paraId="4C96217F" w14:textId="77777777" w:rsidR="00986841" w:rsidRPr="00DF5F90" w:rsidRDefault="00986841" w:rsidP="00986841">
      <w:pPr>
        <w:spacing w:after="0" w:line="240" w:lineRule="auto"/>
        <w:rPr>
          <w:rFonts w:ascii="Courier New" w:hAnsi="Courier New" w:cs="Courier New"/>
          <w:sz w:val="18"/>
          <w:szCs w:val="18"/>
          <w:lang w:val="fr-CH"/>
        </w:rPr>
      </w:pPr>
      <w:r w:rsidRPr="001F44DF">
        <w:rPr>
          <w:rFonts w:ascii="Courier New" w:hAnsi="Courier New" w:cs="Courier New"/>
          <w:sz w:val="18"/>
          <w:szCs w:val="18"/>
          <w:lang w:val="fr-CH"/>
        </w:rPr>
        <w:t xml:space="preserve">  </w:t>
      </w:r>
      <w:r w:rsidRPr="00DF5F90">
        <w:rPr>
          <w:rFonts w:ascii="Courier New" w:hAnsi="Courier New" w:cs="Courier New"/>
          <w:sz w:val="18"/>
          <w:szCs w:val="18"/>
          <w:lang w:val="fr-CH"/>
        </w:rPr>
        <w:t>}</w:t>
      </w:r>
    </w:p>
    <w:p w14:paraId="368FD40A" w14:textId="46C64160" w:rsidR="00986841" w:rsidRPr="00DF5F90" w:rsidRDefault="00986841" w:rsidP="00986841">
      <w:pPr>
        <w:spacing w:after="0" w:line="240" w:lineRule="auto"/>
        <w:rPr>
          <w:rFonts w:ascii="Courier New" w:hAnsi="Courier New" w:cs="Courier New"/>
          <w:sz w:val="18"/>
          <w:szCs w:val="18"/>
          <w:lang w:val="fr-CH"/>
        </w:rPr>
      </w:pPr>
      <w:r w:rsidRPr="00DF5F90">
        <w:rPr>
          <w:rFonts w:ascii="Courier New" w:hAnsi="Courier New" w:cs="Courier New"/>
          <w:sz w:val="18"/>
          <w:szCs w:val="18"/>
          <w:lang w:val="fr-CH"/>
        </w:rPr>
        <w:t>}</w:t>
      </w:r>
    </w:p>
    <w:p w14:paraId="66F91169" w14:textId="7C1DD0B1" w:rsidR="00986841" w:rsidRPr="00DF5F90" w:rsidRDefault="00986841" w:rsidP="00F854C8">
      <w:pPr>
        <w:rPr>
          <w:lang w:val="fr-CH"/>
        </w:rPr>
      </w:pPr>
    </w:p>
    <w:p w14:paraId="2CC58E30" w14:textId="6BB828E0" w:rsidR="00714054" w:rsidRPr="00DF5F90" w:rsidRDefault="00714054" w:rsidP="00F854C8">
      <w:pPr>
        <w:rPr>
          <w:b/>
          <w:lang w:val="fr-CH"/>
        </w:rPr>
      </w:pPr>
      <w:r w:rsidRPr="00DF5F90">
        <w:rPr>
          <w:b/>
          <w:lang w:val="fr-CH"/>
        </w:rPr>
        <w:lastRenderedPageBreak/>
        <w:t>JBA Backen</w:t>
      </w:r>
      <w:r w:rsidR="00986841" w:rsidRPr="00DF5F90">
        <w:rPr>
          <w:b/>
          <w:lang w:val="fr-CH"/>
        </w:rPr>
        <w:t>d</w:t>
      </w:r>
      <w:r w:rsidRPr="00DF5F90">
        <w:rPr>
          <w:b/>
          <w:lang w:val="fr-CH"/>
        </w:rPr>
        <w:t xml:space="preserve"> POM</w:t>
      </w:r>
    </w:p>
    <w:p w14:paraId="74F47099" w14:textId="77777777" w:rsidR="00026875" w:rsidRPr="00DF5F90" w:rsidRDefault="00026875" w:rsidP="00026875">
      <w:pPr>
        <w:spacing w:after="0" w:line="240" w:lineRule="auto"/>
        <w:jc w:val="left"/>
        <w:rPr>
          <w:rFonts w:ascii="Courier New" w:hAnsi="Courier New" w:cs="Courier New"/>
          <w:sz w:val="18"/>
          <w:szCs w:val="18"/>
          <w:lang w:val="fr-CH"/>
        </w:rPr>
      </w:pPr>
      <w:proofErr w:type="gramStart"/>
      <w:r w:rsidRPr="00DF5F90">
        <w:rPr>
          <w:rFonts w:ascii="Courier New" w:hAnsi="Courier New" w:cs="Courier New"/>
          <w:sz w:val="18"/>
          <w:szCs w:val="18"/>
          <w:lang w:val="fr-CH"/>
        </w:rPr>
        <w:t>&lt;?</w:t>
      </w:r>
      <w:proofErr w:type="gramEnd"/>
      <w:r w:rsidRPr="00DF5F90">
        <w:rPr>
          <w:rFonts w:ascii="Courier New" w:hAnsi="Courier New" w:cs="Courier New"/>
          <w:sz w:val="18"/>
          <w:szCs w:val="18"/>
          <w:lang w:val="fr-CH"/>
        </w:rPr>
        <w:t xml:space="preserve">xml version="1.0" </w:t>
      </w:r>
      <w:proofErr w:type="spellStart"/>
      <w:r w:rsidRPr="00DF5F90">
        <w:rPr>
          <w:rFonts w:ascii="Courier New" w:hAnsi="Courier New" w:cs="Courier New"/>
          <w:sz w:val="18"/>
          <w:szCs w:val="18"/>
          <w:lang w:val="fr-CH"/>
        </w:rPr>
        <w:t>encoding</w:t>
      </w:r>
      <w:proofErr w:type="spellEnd"/>
      <w:r w:rsidRPr="00DF5F90">
        <w:rPr>
          <w:rFonts w:ascii="Courier New" w:hAnsi="Courier New" w:cs="Courier New"/>
          <w:sz w:val="18"/>
          <w:szCs w:val="18"/>
          <w:lang w:val="fr-CH"/>
        </w:rPr>
        <w:t>="UTF-8"?&gt;</w:t>
      </w:r>
    </w:p>
    <w:p w14:paraId="60908402" w14:textId="77777777" w:rsidR="00026875" w:rsidRPr="00DF5F90" w:rsidRDefault="00026875" w:rsidP="00026875">
      <w:pPr>
        <w:spacing w:after="0" w:line="240" w:lineRule="auto"/>
        <w:jc w:val="left"/>
        <w:rPr>
          <w:rFonts w:ascii="Courier New" w:hAnsi="Courier New" w:cs="Courier New"/>
          <w:sz w:val="18"/>
          <w:szCs w:val="18"/>
          <w:lang w:val="fr-CH"/>
        </w:rPr>
      </w:pPr>
      <w:r w:rsidRPr="00DF5F90">
        <w:rPr>
          <w:rFonts w:ascii="Courier New" w:hAnsi="Courier New" w:cs="Courier New"/>
          <w:sz w:val="18"/>
          <w:szCs w:val="18"/>
          <w:lang w:val="fr-CH"/>
        </w:rPr>
        <w:t>&lt;</w:t>
      </w:r>
      <w:proofErr w:type="spellStart"/>
      <w:r w:rsidRPr="00DF5F90">
        <w:rPr>
          <w:rFonts w:ascii="Courier New" w:hAnsi="Courier New" w:cs="Courier New"/>
          <w:sz w:val="18"/>
          <w:szCs w:val="18"/>
          <w:lang w:val="fr-CH"/>
        </w:rPr>
        <w:t>project</w:t>
      </w:r>
      <w:proofErr w:type="spellEnd"/>
      <w:r w:rsidRPr="00DF5F90">
        <w:rPr>
          <w:rFonts w:ascii="Courier New" w:hAnsi="Courier New" w:cs="Courier New"/>
          <w:sz w:val="18"/>
          <w:szCs w:val="18"/>
          <w:lang w:val="fr-CH"/>
        </w:rPr>
        <w:t xml:space="preserve"> </w:t>
      </w:r>
      <w:proofErr w:type="spellStart"/>
      <w:r w:rsidRPr="00DF5F90">
        <w:rPr>
          <w:rFonts w:ascii="Courier New" w:hAnsi="Courier New" w:cs="Courier New"/>
          <w:sz w:val="18"/>
          <w:szCs w:val="18"/>
          <w:lang w:val="fr-CH"/>
        </w:rPr>
        <w:t>xmlns</w:t>
      </w:r>
      <w:proofErr w:type="spellEnd"/>
      <w:r w:rsidRPr="00DF5F90">
        <w:rPr>
          <w:rFonts w:ascii="Courier New" w:hAnsi="Courier New" w:cs="Courier New"/>
          <w:sz w:val="18"/>
          <w:szCs w:val="18"/>
          <w:lang w:val="fr-CH"/>
        </w:rPr>
        <w:t>="http://maven.apache.org/POM/4.0.0"</w:t>
      </w:r>
    </w:p>
    <w:p w14:paraId="23252642" w14:textId="77777777" w:rsidR="00026875" w:rsidRPr="00DF5F90" w:rsidRDefault="00026875" w:rsidP="00026875">
      <w:pPr>
        <w:spacing w:after="0" w:line="240" w:lineRule="auto"/>
        <w:jc w:val="left"/>
        <w:rPr>
          <w:rFonts w:ascii="Courier New" w:hAnsi="Courier New" w:cs="Courier New"/>
          <w:sz w:val="18"/>
          <w:szCs w:val="18"/>
          <w:lang w:val="fr-CH"/>
        </w:rPr>
      </w:pPr>
      <w:r w:rsidRPr="00DF5F90">
        <w:rPr>
          <w:rFonts w:ascii="Courier New" w:hAnsi="Courier New" w:cs="Courier New"/>
          <w:sz w:val="18"/>
          <w:szCs w:val="18"/>
          <w:lang w:val="fr-CH"/>
        </w:rPr>
        <w:t xml:space="preserve">         </w:t>
      </w:r>
      <w:proofErr w:type="spellStart"/>
      <w:r w:rsidRPr="00DF5F90">
        <w:rPr>
          <w:rFonts w:ascii="Courier New" w:hAnsi="Courier New" w:cs="Courier New"/>
          <w:sz w:val="18"/>
          <w:szCs w:val="18"/>
          <w:lang w:val="fr-CH"/>
        </w:rPr>
        <w:t>xmlns:xsi</w:t>
      </w:r>
      <w:proofErr w:type="spellEnd"/>
      <w:r w:rsidRPr="00DF5F90">
        <w:rPr>
          <w:rFonts w:ascii="Courier New" w:hAnsi="Courier New" w:cs="Courier New"/>
          <w:sz w:val="18"/>
          <w:szCs w:val="18"/>
          <w:lang w:val="fr-CH"/>
        </w:rPr>
        <w:t>="http://www.w3.org/2001/XMLSchema-instance"</w:t>
      </w:r>
    </w:p>
    <w:p w14:paraId="63396A2C" w14:textId="77777777" w:rsidR="00026875" w:rsidRPr="00DF5F90" w:rsidRDefault="00026875" w:rsidP="00026875">
      <w:pPr>
        <w:spacing w:after="0" w:line="240" w:lineRule="auto"/>
        <w:jc w:val="left"/>
        <w:rPr>
          <w:rFonts w:ascii="Courier New" w:hAnsi="Courier New" w:cs="Courier New"/>
          <w:sz w:val="18"/>
          <w:szCs w:val="18"/>
          <w:lang w:val="fr-CH"/>
        </w:rPr>
      </w:pPr>
      <w:r w:rsidRPr="00DF5F90">
        <w:rPr>
          <w:rFonts w:ascii="Courier New" w:hAnsi="Courier New" w:cs="Courier New"/>
          <w:sz w:val="18"/>
          <w:szCs w:val="18"/>
          <w:lang w:val="fr-CH"/>
        </w:rPr>
        <w:t xml:space="preserve">         </w:t>
      </w:r>
      <w:proofErr w:type="spellStart"/>
      <w:r w:rsidRPr="00DF5F90">
        <w:rPr>
          <w:rFonts w:ascii="Courier New" w:hAnsi="Courier New" w:cs="Courier New"/>
          <w:sz w:val="18"/>
          <w:szCs w:val="18"/>
          <w:lang w:val="fr-CH"/>
        </w:rPr>
        <w:t>xsi:schemaLocation</w:t>
      </w:r>
      <w:proofErr w:type="spellEnd"/>
      <w:r w:rsidRPr="00DF5F90">
        <w:rPr>
          <w:rFonts w:ascii="Courier New" w:hAnsi="Courier New" w:cs="Courier New"/>
          <w:sz w:val="18"/>
          <w:szCs w:val="18"/>
          <w:lang w:val="fr-CH"/>
        </w:rPr>
        <w:t>="http://maven.apache.org/POM/4.0.0 http://maven.apache.org/xsd/maven-4.0.0.xsd"&gt;</w:t>
      </w:r>
    </w:p>
    <w:p w14:paraId="2CAAFCAB" w14:textId="77777777" w:rsidR="00026875" w:rsidRPr="00AC31F8" w:rsidRDefault="00026875" w:rsidP="00026875">
      <w:pPr>
        <w:spacing w:after="0" w:line="240" w:lineRule="auto"/>
        <w:jc w:val="left"/>
        <w:rPr>
          <w:rFonts w:ascii="Courier New" w:hAnsi="Courier New" w:cs="Courier New"/>
          <w:sz w:val="18"/>
          <w:szCs w:val="18"/>
          <w:lang w:val="en-GB"/>
        </w:rPr>
      </w:pPr>
      <w:r w:rsidRPr="00DF5F90">
        <w:rPr>
          <w:rFonts w:ascii="Courier New" w:hAnsi="Courier New" w:cs="Courier New"/>
          <w:sz w:val="18"/>
          <w:szCs w:val="18"/>
          <w:lang w:val="fr-CH"/>
        </w:rPr>
        <w:t xml:space="preserve">    </w:t>
      </w:r>
      <w:r w:rsidRPr="00AC31F8">
        <w:rPr>
          <w:rFonts w:ascii="Courier New" w:hAnsi="Courier New" w:cs="Courier New"/>
          <w:sz w:val="18"/>
          <w:szCs w:val="18"/>
          <w:lang w:val="en-GB"/>
        </w:rPr>
        <w:t>&lt;parent&gt;</w:t>
      </w:r>
    </w:p>
    <w:p w14:paraId="36ABE811"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w:t>
      </w:r>
      <w:proofErr w:type="spellStart"/>
      <w:r w:rsidRPr="00AC31F8">
        <w:rPr>
          <w:rFonts w:ascii="Courier New" w:hAnsi="Courier New" w:cs="Courier New"/>
          <w:sz w:val="18"/>
          <w:szCs w:val="18"/>
          <w:lang w:val="en-GB"/>
        </w:rPr>
        <w:t>artifactId</w:t>
      </w:r>
      <w:proofErr w:type="spellEnd"/>
      <w:r w:rsidRPr="00AC31F8">
        <w:rPr>
          <w:rFonts w:ascii="Courier New" w:hAnsi="Courier New" w:cs="Courier New"/>
          <w:sz w:val="18"/>
          <w:szCs w:val="18"/>
          <w:lang w:val="en-GB"/>
        </w:rPr>
        <w:t>&gt;bdd4oq-jba&lt;/</w:t>
      </w:r>
      <w:proofErr w:type="spellStart"/>
      <w:r w:rsidRPr="00AC31F8">
        <w:rPr>
          <w:rFonts w:ascii="Courier New" w:hAnsi="Courier New" w:cs="Courier New"/>
          <w:sz w:val="18"/>
          <w:szCs w:val="18"/>
          <w:lang w:val="en-GB"/>
        </w:rPr>
        <w:t>artifactId</w:t>
      </w:r>
      <w:proofErr w:type="spellEnd"/>
      <w:r w:rsidRPr="00AC31F8">
        <w:rPr>
          <w:rFonts w:ascii="Courier New" w:hAnsi="Courier New" w:cs="Courier New"/>
          <w:sz w:val="18"/>
          <w:szCs w:val="18"/>
          <w:lang w:val="en-GB"/>
        </w:rPr>
        <w:t>&gt;</w:t>
      </w:r>
    </w:p>
    <w:p w14:paraId="7BF293A3"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w:t>
      </w:r>
      <w:proofErr w:type="spellStart"/>
      <w:r w:rsidRPr="00AC31F8">
        <w:rPr>
          <w:rFonts w:ascii="Courier New" w:hAnsi="Courier New" w:cs="Courier New"/>
          <w:sz w:val="18"/>
          <w:szCs w:val="18"/>
          <w:lang w:val="en-GB"/>
        </w:rPr>
        <w:t>groupId</w:t>
      </w:r>
      <w:proofErr w:type="spellEnd"/>
      <w:r w:rsidRPr="00AC31F8">
        <w:rPr>
          <w:rFonts w:ascii="Courier New" w:hAnsi="Courier New" w:cs="Courier New"/>
          <w:sz w:val="18"/>
          <w:szCs w:val="18"/>
          <w:lang w:val="en-GB"/>
        </w:rPr>
        <w:t>&gt;</w:t>
      </w:r>
      <w:proofErr w:type="spellStart"/>
      <w:r w:rsidRPr="00AC31F8">
        <w:rPr>
          <w:rFonts w:ascii="Courier New" w:hAnsi="Courier New" w:cs="Courier New"/>
          <w:sz w:val="18"/>
          <w:szCs w:val="18"/>
          <w:lang w:val="en-GB"/>
        </w:rPr>
        <w:t>com.github.sableu</w:t>
      </w:r>
      <w:proofErr w:type="spellEnd"/>
      <w:r w:rsidRPr="00AC31F8">
        <w:rPr>
          <w:rFonts w:ascii="Courier New" w:hAnsi="Courier New" w:cs="Courier New"/>
          <w:sz w:val="18"/>
          <w:szCs w:val="18"/>
          <w:lang w:val="en-GB"/>
        </w:rPr>
        <w:t>&lt;/</w:t>
      </w:r>
      <w:proofErr w:type="spellStart"/>
      <w:r w:rsidRPr="00AC31F8">
        <w:rPr>
          <w:rFonts w:ascii="Courier New" w:hAnsi="Courier New" w:cs="Courier New"/>
          <w:sz w:val="18"/>
          <w:szCs w:val="18"/>
          <w:lang w:val="en-GB"/>
        </w:rPr>
        <w:t>groupId</w:t>
      </w:r>
      <w:proofErr w:type="spellEnd"/>
      <w:r w:rsidRPr="00AC31F8">
        <w:rPr>
          <w:rFonts w:ascii="Courier New" w:hAnsi="Courier New" w:cs="Courier New"/>
          <w:sz w:val="18"/>
          <w:szCs w:val="18"/>
          <w:lang w:val="en-GB"/>
        </w:rPr>
        <w:t>&gt;</w:t>
      </w:r>
    </w:p>
    <w:p w14:paraId="2416CEA6" w14:textId="7B46289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&lt;version&gt;1.</w:t>
      </w:r>
      <w:r w:rsidR="003C4026" w:rsidRPr="00AC31F8">
        <w:rPr>
          <w:rFonts w:ascii="Courier New" w:hAnsi="Courier New" w:cs="Courier New"/>
          <w:sz w:val="18"/>
          <w:szCs w:val="18"/>
          <w:lang w:val="en-GB"/>
        </w:rPr>
        <w:t>1.0</w:t>
      </w:r>
      <w:r w:rsidRPr="00AC31F8">
        <w:rPr>
          <w:rFonts w:ascii="Courier New" w:hAnsi="Courier New" w:cs="Courier New"/>
          <w:sz w:val="18"/>
          <w:szCs w:val="18"/>
          <w:lang w:val="en-GB"/>
        </w:rPr>
        <w:t>&lt;/version&gt;</w:t>
      </w:r>
    </w:p>
    <w:p w14:paraId="1A0288A7"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&lt;/parent&gt;</w:t>
      </w:r>
    </w:p>
    <w:p w14:paraId="6E413A0B" w14:textId="77777777" w:rsidR="00026875" w:rsidRPr="00AC31F8" w:rsidRDefault="00026875" w:rsidP="00026875">
      <w:pPr>
        <w:spacing w:after="0" w:line="240" w:lineRule="auto"/>
        <w:jc w:val="left"/>
        <w:rPr>
          <w:rFonts w:ascii="Courier New" w:hAnsi="Courier New" w:cs="Courier New"/>
          <w:sz w:val="18"/>
          <w:szCs w:val="18"/>
          <w:lang w:val="en-GB"/>
        </w:rPr>
      </w:pPr>
    </w:p>
    <w:p w14:paraId="575CADDB"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w:t>
      </w:r>
      <w:proofErr w:type="spellStart"/>
      <w:r w:rsidRPr="00AC31F8">
        <w:rPr>
          <w:rFonts w:ascii="Courier New" w:hAnsi="Courier New" w:cs="Courier New"/>
          <w:sz w:val="18"/>
          <w:szCs w:val="18"/>
          <w:lang w:val="en-GB"/>
        </w:rPr>
        <w:t>modelVersion</w:t>
      </w:r>
      <w:proofErr w:type="spellEnd"/>
      <w:r w:rsidRPr="00AC31F8">
        <w:rPr>
          <w:rFonts w:ascii="Courier New" w:hAnsi="Courier New" w:cs="Courier New"/>
          <w:sz w:val="18"/>
          <w:szCs w:val="18"/>
          <w:lang w:val="en-GB"/>
        </w:rPr>
        <w:t>&gt;4.0.0&lt;/</w:t>
      </w:r>
      <w:proofErr w:type="spellStart"/>
      <w:r w:rsidRPr="00AC31F8">
        <w:rPr>
          <w:rFonts w:ascii="Courier New" w:hAnsi="Courier New" w:cs="Courier New"/>
          <w:sz w:val="18"/>
          <w:szCs w:val="18"/>
          <w:lang w:val="en-GB"/>
        </w:rPr>
        <w:t>modelVersion</w:t>
      </w:r>
      <w:proofErr w:type="spellEnd"/>
      <w:r w:rsidRPr="00AC31F8">
        <w:rPr>
          <w:rFonts w:ascii="Courier New" w:hAnsi="Courier New" w:cs="Courier New"/>
          <w:sz w:val="18"/>
          <w:szCs w:val="18"/>
          <w:lang w:val="en-GB"/>
        </w:rPr>
        <w:t>&gt;</w:t>
      </w:r>
    </w:p>
    <w:p w14:paraId="1986A020"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w:t>
      </w:r>
      <w:proofErr w:type="spellStart"/>
      <w:r w:rsidRPr="00AC31F8">
        <w:rPr>
          <w:rFonts w:ascii="Courier New" w:hAnsi="Courier New" w:cs="Courier New"/>
          <w:sz w:val="18"/>
          <w:szCs w:val="18"/>
          <w:lang w:val="en-GB"/>
        </w:rPr>
        <w:t>artifactId</w:t>
      </w:r>
      <w:proofErr w:type="spellEnd"/>
      <w:r w:rsidRPr="00AC31F8">
        <w:rPr>
          <w:rFonts w:ascii="Courier New" w:hAnsi="Courier New" w:cs="Courier New"/>
          <w:sz w:val="18"/>
          <w:szCs w:val="18"/>
          <w:lang w:val="en-GB"/>
        </w:rPr>
        <w:t>&gt;backend&lt;/</w:t>
      </w:r>
      <w:proofErr w:type="spellStart"/>
      <w:r w:rsidRPr="00AC31F8">
        <w:rPr>
          <w:rFonts w:ascii="Courier New" w:hAnsi="Courier New" w:cs="Courier New"/>
          <w:sz w:val="18"/>
          <w:szCs w:val="18"/>
          <w:lang w:val="en-GB"/>
        </w:rPr>
        <w:t>artifactId</w:t>
      </w:r>
      <w:proofErr w:type="spellEnd"/>
      <w:r w:rsidRPr="00AC31F8">
        <w:rPr>
          <w:rFonts w:ascii="Courier New" w:hAnsi="Courier New" w:cs="Courier New"/>
          <w:sz w:val="18"/>
          <w:szCs w:val="18"/>
          <w:lang w:val="en-GB"/>
        </w:rPr>
        <w:t>&gt;</w:t>
      </w:r>
    </w:p>
    <w:p w14:paraId="5CB99EE0"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&lt;packaging&gt;jar&lt;/packaging&gt;</w:t>
      </w:r>
    </w:p>
    <w:p w14:paraId="5810DA81" w14:textId="77777777" w:rsidR="00026875" w:rsidRPr="00AC31F8" w:rsidRDefault="00026875" w:rsidP="00026875">
      <w:pPr>
        <w:spacing w:after="0" w:line="240" w:lineRule="auto"/>
        <w:jc w:val="left"/>
        <w:rPr>
          <w:rFonts w:ascii="Courier New" w:hAnsi="Courier New" w:cs="Courier New"/>
          <w:sz w:val="18"/>
          <w:szCs w:val="18"/>
          <w:lang w:val="en-GB"/>
        </w:rPr>
      </w:pPr>
    </w:p>
    <w:p w14:paraId="199B6C9E"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&lt;properties&gt;</w:t>
      </w:r>
    </w:p>
    <w:p w14:paraId="7AA2B67F"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&lt;project.build.sourceEncoding&gt;UTF-8&lt;/project.build.sourceEncoding&gt;</w:t>
      </w:r>
    </w:p>
    <w:p w14:paraId="4F4022D1"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&lt;project.reporting.outputEncoding&gt;UTF-8&lt;/project.reporting.outputEncoding&gt;</w:t>
      </w:r>
    </w:p>
    <w:p w14:paraId="6A848F5A"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w:t>
      </w:r>
      <w:proofErr w:type="spellStart"/>
      <w:r w:rsidRPr="00AC31F8">
        <w:rPr>
          <w:rFonts w:ascii="Courier New" w:hAnsi="Courier New" w:cs="Courier New"/>
          <w:sz w:val="18"/>
          <w:szCs w:val="18"/>
          <w:lang w:val="en-GB"/>
        </w:rPr>
        <w:t>java.version</w:t>
      </w:r>
      <w:proofErr w:type="spellEnd"/>
      <w:r w:rsidRPr="00AC31F8">
        <w:rPr>
          <w:rFonts w:ascii="Courier New" w:hAnsi="Courier New" w:cs="Courier New"/>
          <w:sz w:val="18"/>
          <w:szCs w:val="18"/>
          <w:lang w:val="en-GB"/>
        </w:rPr>
        <w:t>&gt;1.8&lt;/</w:t>
      </w:r>
      <w:proofErr w:type="spellStart"/>
      <w:r w:rsidRPr="00AC31F8">
        <w:rPr>
          <w:rFonts w:ascii="Courier New" w:hAnsi="Courier New" w:cs="Courier New"/>
          <w:sz w:val="18"/>
          <w:szCs w:val="18"/>
          <w:lang w:val="en-GB"/>
        </w:rPr>
        <w:t>java.version</w:t>
      </w:r>
      <w:proofErr w:type="spellEnd"/>
      <w:r w:rsidRPr="00AC31F8">
        <w:rPr>
          <w:rFonts w:ascii="Courier New" w:hAnsi="Courier New" w:cs="Courier New"/>
          <w:sz w:val="18"/>
          <w:szCs w:val="18"/>
          <w:lang w:val="en-GB"/>
        </w:rPr>
        <w:t>&gt;</w:t>
      </w:r>
    </w:p>
    <w:p w14:paraId="7A7C7151"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&lt;spring-</w:t>
      </w:r>
      <w:proofErr w:type="spellStart"/>
      <w:r w:rsidRPr="00AC31F8">
        <w:rPr>
          <w:rFonts w:ascii="Courier New" w:hAnsi="Courier New" w:cs="Courier New"/>
          <w:sz w:val="18"/>
          <w:szCs w:val="18"/>
          <w:lang w:val="en-GB"/>
        </w:rPr>
        <w:t>boot.version</w:t>
      </w:r>
      <w:proofErr w:type="spellEnd"/>
      <w:r w:rsidRPr="00AC31F8">
        <w:rPr>
          <w:rFonts w:ascii="Courier New" w:hAnsi="Courier New" w:cs="Courier New"/>
          <w:sz w:val="18"/>
          <w:szCs w:val="18"/>
          <w:lang w:val="en-GB"/>
        </w:rPr>
        <w:t>&gt;2.2.7.RELEASE&lt;/spring-</w:t>
      </w:r>
      <w:proofErr w:type="spellStart"/>
      <w:r w:rsidRPr="00AC31F8">
        <w:rPr>
          <w:rFonts w:ascii="Courier New" w:hAnsi="Courier New" w:cs="Courier New"/>
          <w:sz w:val="18"/>
          <w:szCs w:val="18"/>
          <w:lang w:val="en-GB"/>
        </w:rPr>
        <w:t>boot.version</w:t>
      </w:r>
      <w:proofErr w:type="spellEnd"/>
      <w:r w:rsidRPr="00AC31F8">
        <w:rPr>
          <w:rFonts w:ascii="Courier New" w:hAnsi="Courier New" w:cs="Courier New"/>
          <w:sz w:val="18"/>
          <w:szCs w:val="18"/>
          <w:lang w:val="en-GB"/>
        </w:rPr>
        <w:t>&gt;</w:t>
      </w:r>
    </w:p>
    <w:p w14:paraId="131439C6"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&lt;h2.version&gt;1.4.200&lt;/h2.version&gt;</w:t>
      </w:r>
    </w:p>
    <w:p w14:paraId="09F91276"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&lt;rest-</w:t>
      </w:r>
      <w:proofErr w:type="spellStart"/>
      <w:r w:rsidRPr="00AC31F8">
        <w:rPr>
          <w:rFonts w:ascii="Courier New" w:hAnsi="Courier New" w:cs="Courier New"/>
          <w:sz w:val="18"/>
          <w:szCs w:val="18"/>
          <w:lang w:val="en-GB"/>
        </w:rPr>
        <w:t>assured.version</w:t>
      </w:r>
      <w:proofErr w:type="spellEnd"/>
      <w:r w:rsidRPr="00AC31F8">
        <w:rPr>
          <w:rFonts w:ascii="Courier New" w:hAnsi="Courier New" w:cs="Courier New"/>
          <w:sz w:val="18"/>
          <w:szCs w:val="18"/>
          <w:lang w:val="en-GB"/>
        </w:rPr>
        <w:t>&gt;4.3.0&lt;/rest-</w:t>
      </w:r>
      <w:proofErr w:type="spellStart"/>
      <w:r w:rsidRPr="00AC31F8">
        <w:rPr>
          <w:rFonts w:ascii="Courier New" w:hAnsi="Courier New" w:cs="Courier New"/>
          <w:sz w:val="18"/>
          <w:szCs w:val="18"/>
          <w:lang w:val="en-GB"/>
        </w:rPr>
        <w:t>assured.version</w:t>
      </w:r>
      <w:proofErr w:type="spellEnd"/>
      <w:r w:rsidRPr="00AC31F8">
        <w:rPr>
          <w:rFonts w:ascii="Courier New" w:hAnsi="Courier New" w:cs="Courier New"/>
          <w:sz w:val="18"/>
          <w:szCs w:val="18"/>
          <w:lang w:val="en-GB"/>
        </w:rPr>
        <w:t>&gt;</w:t>
      </w:r>
    </w:p>
    <w:p w14:paraId="3345EED1"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w:t>
      </w:r>
      <w:proofErr w:type="spellStart"/>
      <w:r w:rsidRPr="00AC31F8">
        <w:rPr>
          <w:rFonts w:ascii="Courier New" w:hAnsi="Courier New" w:cs="Courier New"/>
          <w:sz w:val="18"/>
          <w:szCs w:val="18"/>
          <w:lang w:val="en-GB"/>
        </w:rPr>
        <w:t>maven.compiler.source</w:t>
      </w:r>
      <w:proofErr w:type="spellEnd"/>
      <w:r w:rsidRPr="00AC31F8">
        <w:rPr>
          <w:rFonts w:ascii="Courier New" w:hAnsi="Courier New" w:cs="Courier New"/>
          <w:sz w:val="18"/>
          <w:szCs w:val="18"/>
          <w:lang w:val="en-GB"/>
        </w:rPr>
        <w:t>&gt;1.8&lt;/</w:t>
      </w:r>
      <w:proofErr w:type="spellStart"/>
      <w:r w:rsidRPr="00AC31F8">
        <w:rPr>
          <w:rFonts w:ascii="Courier New" w:hAnsi="Courier New" w:cs="Courier New"/>
          <w:sz w:val="18"/>
          <w:szCs w:val="18"/>
          <w:lang w:val="en-GB"/>
        </w:rPr>
        <w:t>maven.compiler.source</w:t>
      </w:r>
      <w:proofErr w:type="spellEnd"/>
      <w:r w:rsidRPr="00AC31F8">
        <w:rPr>
          <w:rFonts w:ascii="Courier New" w:hAnsi="Courier New" w:cs="Courier New"/>
          <w:sz w:val="18"/>
          <w:szCs w:val="18"/>
          <w:lang w:val="en-GB"/>
        </w:rPr>
        <w:t>&gt;</w:t>
      </w:r>
    </w:p>
    <w:p w14:paraId="1CE79960"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w:t>
      </w:r>
      <w:proofErr w:type="spellStart"/>
      <w:r w:rsidRPr="00AC31F8">
        <w:rPr>
          <w:rFonts w:ascii="Courier New" w:hAnsi="Courier New" w:cs="Courier New"/>
          <w:sz w:val="18"/>
          <w:szCs w:val="18"/>
          <w:lang w:val="en-GB"/>
        </w:rPr>
        <w:t>maven.compiler.target</w:t>
      </w:r>
      <w:proofErr w:type="spellEnd"/>
      <w:r w:rsidRPr="00AC31F8">
        <w:rPr>
          <w:rFonts w:ascii="Courier New" w:hAnsi="Courier New" w:cs="Courier New"/>
          <w:sz w:val="18"/>
          <w:szCs w:val="18"/>
          <w:lang w:val="en-GB"/>
        </w:rPr>
        <w:t>&gt;1.8&lt;/</w:t>
      </w:r>
      <w:proofErr w:type="spellStart"/>
      <w:r w:rsidRPr="00AC31F8">
        <w:rPr>
          <w:rFonts w:ascii="Courier New" w:hAnsi="Courier New" w:cs="Courier New"/>
          <w:sz w:val="18"/>
          <w:szCs w:val="18"/>
          <w:lang w:val="en-GB"/>
        </w:rPr>
        <w:t>maven.compiler.target</w:t>
      </w:r>
      <w:proofErr w:type="spellEnd"/>
      <w:r w:rsidRPr="00AC31F8">
        <w:rPr>
          <w:rFonts w:ascii="Courier New" w:hAnsi="Courier New" w:cs="Courier New"/>
          <w:sz w:val="18"/>
          <w:szCs w:val="18"/>
          <w:lang w:val="en-GB"/>
        </w:rPr>
        <w:t>&gt;</w:t>
      </w:r>
    </w:p>
    <w:p w14:paraId="7BF3BC5B" w14:textId="77777777" w:rsidR="00026875" w:rsidRPr="001F44DF" w:rsidRDefault="00026875" w:rsidP="00026875">
      <w:pPr>
        <w:spacing w:after="0" w:line="240" w:lineRule="auto"/>
        <w:jc w:val="left"/>
        <w:rPr>
          <w:rFonts w:ascii="Courier New" w:hAnsi="Courier New" w:cs="Courier New"/>
          <w:sz w:val="18"/>
          <w:szCs w:val="18"/>
          <w:lang w:val="fr-CH"/>
        </w:rPr>
      </w:pPr>
      <w:r w:rsidRPr="00AC31F8">
        <w:rPr>
          <w:rFonts w:ascii="Courier New" w:hAnsi="Courier New" w:cs="Courier New"/>
          <w:sz w:val="18"/>
          <w:szCs w:val="18"/>
          <w:lang w:val="en-GB"/>
        </w:rPr>
        <w:t xml:space="preserve">        </w:t>
      </w:r>
      <w:r w:rsidRPr="001F44DF">
        <w:rPr>
          <w:rFonts w:ascii="Courier New" w:hAnsi="Courier New" w:cs="Courier New"/>
          <w:sz w:val="18"/>
          <w:szCs w:val="18"/>
          <w:lang w:val="fr-CH"/>
        </w:rPr>
        <w:t>&lt;maven-resources-plugin.version&gt;3.1.0&lt;/maven-resources-plugin.version&gt;</w:t>
      </w:r>
    </w:p>
    <w:p w14:paraId="508DF002" w14:textId="77777777" w:rsidR="00026875" w:rsidRPr="00AC31F8" w:rsidRDefault="00026875" w:rsidP="00026875">
      <w:pPr>
        <w:spacing w:after="0" w:line="240" w:lineRule="auto"/>
        <w:jc w:val="left"/>
        <w:rPr>
          <w:rFonts w:ascii="Courier New" w:hAnsi="Courier New" w:cs="Courier New"/>
          <w:sz w:val="18"/>
          <w:szCs w:val="18"/>
          <w:lang w:val="en-GB"/>
        </w:rPr>
      </w:pPr>
      <w:r w:rsidRPr="001F44DF">
        <w:rPr>
          <w:rFonts w:ascii="Courier New" w:hAnsi="Courier New" w:cs="Courier New"/>
          <w:sz w:val="18"/>
          <w:szCs w:val="18"/>
          <w:lang w:val="fr-CH"/>
        </w:rPr>
        <w:t xml:space="preserve">    </w:t>
      </w:r>
      <w:r w:rsidRPr="00AC31F8">
        <w:rPr>
          <w:rFonts w:ascii="Courier New" w:hAnsi="Courier New" w:cs="Courier New"/>
          <w:sz w:val="18"/>
          <w:szCs w:val="18"/>
          <w:lang w:val="en-GB"/>
        </w:rPr>
        <w:t>&lt;/properties&gt;</w:t>
      </w:r>
    </w:p>
    <w:p w14:paraId="703D6DCA" w14:textId="77777777" w:rsidR="00026875" w:rsidRPr="00AC31F8" w:rsidRDefault="00026875" w:rsidP="00026875">
      <w:pPr>
        <w:spacing w:after="0" w:line="240" w:lineRule="auto"/>
        <w:jc w:val="left"/>
        <w:rPr>
          <w:rFonts w:ascii="Courier New" w:hAnsi="Courier New" w:cs="Courier New"/>
          <w:sz w:val="18"/>
          <w:szCs w:val="18"/>
          <w:lang w:val="en-GB"/>
        </w:rPr>
      </w:pPr>
    </w:p>
    <w:p w14:paraId="7FA9E241"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&lt;dependencies&gt;</w:t>
      </w:r>
    </w:p>
    <w:p w14:paraId="3359CBD4"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&lt;dependency&gt;</w:t>
      </w:r>
    </w:p>
    <w:p w14:paraId="16ED535E"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w:t>
      </w:r>
      <w:proofErr w:type="spellStart"/>
      <w:r w:rsidRPr="00AC31F8">
        <w:rPr>
          <w:rFonts w:ascii="Courier New" w:hAnsi="Courier New" w:cs="Courier New"/>
          <w:sz w:val="18"/>
          <w:szCs w:val="18"/>
          <w:lang w:val="en-GB"/>
        </w:rPr>
        <w:t>groupId</w:t>
      </w:r>
      <w:proofErr w:type="spellEnd"/>
      <w:r w:rsidRPr="00AC31F8">
        <w:rPr>
          <w:rFonts w:ascii="Courier New" w:hAnsi="Courier New" w:cs="Courier New"/>
          <w:sz w:val="18"/>
          <w:szCs w:val="18"/>
          <w:lang w:val="en-GB"/>
        </w:rPr>
        <w:t>&gt;</w:t>
      </w:r>
      <w:proofErr w:type="spellStart"/>
      <w:r w:rsidRPr="00AC31F8">
        <w:rPr>
          <w:rFonts w:ascii="Courier New" w:hAnsi="Courier New" w:cs="Courier New"/>
          <w:sz w:val="18"/>
          <w:szCs w:val="18"/>
          <w:lang w:val="en-GB"/>
        </w:rPr>
        <w:t>org.springframework.boot</w:t>
      </w:r>
      <w:proofErr w:type="spellEnd"/>
      <w:r w:rsidRPr="00AC31F8">
        <w:rPr>
          <w:rFonts w:ascii="Courier New" w:hAnsi="Courier New" w:cs="Courier New"/>
          <w:sz w:val="18"/>
          <w:szCs w:val="18"/>
          <w:lang w:val="en-GB"/>
        </w:rPr>
        <w:t>&lt;/</w:t>
      </w:r>
      <w:proofErr w:type="spellStart"/>
      <w:r w:rsidRPr="00AC31F8">
        <w:rPr>
          <w:rFonts w:ascii="Courier New" w:hAnsi="Courier New" w:cs="Courier New"/>
          <w:sz w:val="18"/>
          <w:szCs w:val="18"/>
          <w:lang w:val="en-GB"/>
        </w:rPr>
        <w:t>groupId</w:t>
      </w:r>
      <w:proofErr w:type="spellEnd"/>
      <w:r w:rsidRPr="00AC31F8">
        <w:rPr>
          <w:rFonts w:ascii="Courier New" w:hAnsi="Courier New" w:cs="Courier New"/>
          <w:sz w:val="18"/>
          <w:szCs w:val="18"/>
          <w:lang w:val="en-GB"/>
        </w:rPr>
        <w:t>&gt;</w:t>
      </w:r>
    </w:p>
    <w:p w14:paraId="29A3FE56"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w:t>
      </w:r>
      <w:proofErr w:type="spellStart"/>
      <w:r w:rsidRPr="00AC31F8">
        <w:rPr>
          <w:rFonts w:ascii="Courier New" w:hAnsi="Courier New" w:cs="Courier New"/>
          <w:sz w:val="18"/>
          <w:szCs w:val="18"/>
          <w:lang w:val="en-GB"/>
        </w:rPr>
        <w:t>artifactId</w:t>
      </w:r>
      <w:proofErr w:type="spellEnd"/>
      <w:r w:rsidRPr="00AC31F8">
        <w:rPr>
          <w:rFonts w:ascii="Courier New" w:hAnsi="Courier New" w:cs="Courier New"/>
          <w:sz w:val="18"/>
          <w:szCs w:val="18"/>
          <w:lang w:val="en-GB"/>
        </w:rPr>
        <w:t>&gt;spring-boot-starter-web&lt;/</w:t>
      </w:r>
      <w:proofErr w:type="spellStart"/>
      <w:r w:rsidRPr="00AC31F8">
        <w:rPr>
          <w:rFonts w:ascii="Courier New" w:hAnsi="Courier New" w:cs="Courier New"/>
          <w:sz w:val="18"/>
          <w:szCs w:val="18"/>
          <w:lang w:val="en-GB"/>
        </w:rPr>
        <w:t>artifactId</w:t>
      </w:r>
      <w:proofErr w:type="spellEnd"/>
      <w:r w:rsidRPr="00AC31F8">
        <w:rPr>
          <w:rFonts w:ascii="Courier New" w:hAnsi="Courier New" w:cs="Courier New"/>
          <w:sz w:val="18"/>
          <w:szCs w:val="18"/>
          <w:lang w:val="en-GB"/>
        </w:rPr>
        <w:t>&gt;</w:t>
      </w:r>
    </w:p>
    <w:p w14:paraId="13610422"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&lt;version&gt;${spring-</w:t>
      </w:r>
      <w:proofErr w:type="spellStart"/>
      <w:proofErr w:type="gramStart"/>
      <w:r w:rsidRPr="00AC31F8">
        <w:rPr>
          <w:rFonts w:ascii="Courier New" w:hAnsi="Courier New" w:cs="Courier New"/>
          <w:sz w:val="18"/>
          <w:szCs w:val="18"/>
          <w:lang w:val="en-GB"/>
        </w:rPr>
        <w:t>boot.version</w:t>
      </w:r>
      <w:proofErr w:type="spellEnd"/>
      <w:proofErr w:type="gramEnd"/>
      <w:r w:rsidRPr="00AC31F8">
        <w:rPr>
          <w:rFonts w:ascii="Courier New" w:hAnsi="Courier New" w:cs="Courier New"/>
          <w:sz w:val="18"/>
          <w:szCs w:val="18"/>
          <w:lang w:val="en-GB"/>
        </w:rPr>
        <w:t>}&lt;/version&gt;</w:t>
      </w:r>
    </w:p>
    <w:p w14:paraId="0BE84C7E"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&lt;/dependency&gt;</w:t>
      </w:r>
    </w:p>
    <w:p w14:paraId="69CB43D4"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&lt;dependency&gt;</w:t>
      </w:r>
    </w:p>
    <w:p w14:paraId="35F615DA"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w:t>
      </w:r>
      <w:proofErr w:type="spellStart"/>
      <w:r w:rsidRPr="00AC31F8">
        <w:rPr>
          <w:rFonts w:ascii="Courier New" w:hAnsi="Courier New" w:cs="Courier New"/>
          <w:sz w:val="18"/>
          <w:szCs w:val="18"/>
          <w:lang w:val="en-GB"/>
        </w:rPr>
        <w:t>groupId</w:t>
      </w:r>
      <w:proofErr w:type="spellEnd"/>
      <w:r w:rsidRPr="00AC31F8">
        <w:rPr>
          <w:rFonts w:ascii="Courier New" w:hAnsi="Courier New" w:cs="Courier New"/>
          <w:sz w:val="18"/>
          <w:szCs w:val="18"/>
          <w:lang w:val="en-GB"/>
        </w:rPr>
        <w:t>&gt;</w:t>
      </w:r>
      <w:proofErr w:type="spellStart"/>
      <w:r w:rsidRPr="00AC31F8">
        <w:rPr>
          <w:rFonts w:ascii="Courier New" w:hAnsi="Courier New" w:cs="Courier New"/>
          <w:sz w:val="18"/>
          <w:szCs w:val="18"/>
          <w:lang w:val="en-GB"/>
        </w:rPr>
        <w:t>org.springframework.boot</w:t>
      </w:r>
      <w:proofErr w:type="spellEnd"/>
      <w:r w:rsidRPr="00AC31F8">
        <w:rPr>
          <w:rFonts w:ascii="Courier New" w:hAnsi="Courier New" w:cs="Courier New"/>
          <w:sz w:val="18"/>
          <w:szCs w:val="18"/>
          <w:lang w:val="en-GB"/>
        </w:rPr>
        <w:t>&lt;/</w:t>
      </w:r>
      <w:proofErr w:type="spellStart"/>
      <w:r w:rsidRPr="00AC31F8">
        <w:rPr>
          <w:rFonts w:ascii="Courier New" w:hAnsi="Courier New" w:cs="Courier New"/>
          <w:sz w:val="18"/>
          <w:szCs w:val="18"/>
          <w:lang w:val="en-GB"/>
        </w:rPr>
        <w:t>groupId</w:t>
      </w:r>
      <w:proofErr w:type="spellEnd"/>
      <w:r w:rsidRPr="00AC31F8">
        <w:rPr>
          <w:rFonts w:ascii="Courier New" w:hAnsi="Courier New" w:cs="Courier New"/>
          <w:sz w:val="18"/>
          <w:szCs w:val="18"/>
          <w:lang w:val="en-GB"/>
        </w:rPr>
        <w:t>&gt;</w:t>
      </w:r>
    </w:p>
    <w:p w14:paraId="3CB10D02"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w:t>
      </w:r>
      <w:proofErr w:type="spellStart"/>
      <w:r w:rsidRPr="00AC31F8">
        <w:rPr>
          <w:rFonts w:ascii="Courier New" w:hAnsi="Courier New" w:cs="Courier New"/>
          <w:sz w:val="18"/>
          <w:szCs w:val="18"/>
          <w:lang w:val="en-GB"/>
        </w:rPr>
        <w:t>artifactId</w:t>
      </w:r>
      <w:proofErr w:type="spellEnd"/>
      <w:r w:rsidRPr="00AC31F8">
        <w:rPr>
          <w:rFonts w:ascii="Courier New" w:hAnsi="Courier New" w:cs="Courier New"/>
          <w:sz w:val="18"/>
          <w:szCs w:val="18"/>
          <w:lang w:val="en-GB"/>
        </w:rPr>
        <w:t>&gt;spring-boot-</w:t>
      </w:r>
      <w:proofErr w:type="spellStart"/>
      <w:r w:rsidRPr="00AC31F8">
        <w:rPr>
          <w:rFonts w:ascii="Courier New" w:hAnsi="Courier New" w:cs="Courier New"/>
          <w:sz w:val="18"/>
          <w:szCs w:val="18"/>
          <w:lang w:val="en-GB"/>
        </w:rPr>
        <w:t>devtools</w:t>
      </w:r>
      <w:proofErr w:type="spellEnd"/>
      <w:r w:rsidRPr="00AC31F8">
        <w:rPr>
          <w:rFonts w:ascii="Courier New" w:hAnsi="Courier New" w:cs="Courier New"/>
          <w:sz w:val="18"/>
          <w:szCs w:val="18"/>
          <w:lang w:val="en-GB"/>
        </w:rPr>
        <w:t>&lt;/</w:t>
      </w:r>
      <w:proofErr w:type="spellStart"/>
      <w:r w:rsidRPr="00AC31F8">
        <w:rPr>
          <w:rFonts w:ascii="Courier New" w:hAnsi="Courier New" w:cs="Courier New"/>
          <w:sz w:val="18"/>
          <w:szCs w:val="18"/>
          <w:lang w:val="en-GB"/>
        </w:rPr>
        <w:t>artifactId</w:t>
      </w:r>
      <w:proofErr w:type="spellEnd"/>
      <w:r w:rsidRPr="00AC31F8">
        <w:rPr>
          <w:rFonts w:ascii="Courier New" w:hAnsi="Courier New" w:cs="Courier New"/>
          <w:sz w:val="18"/>
          <w:szCs w:val="18"/>
          <w:lang w:val="en-GB"/>
        </w:rPr>
        <w:t>&gt;</w:t>
      </w:r>
    </w:p>
    <w:p w14:paraId="6F4CE422"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&lt;optional&gt;true&lt;/optional&gt;</w:t>
      </w:r>
    </w:p>
    <w:p w14:paraId="73D8E775"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&lt;version&gt;${spring-</w:t>
      </w:r>
      <w:proofErr w:type="spellStart"/>
      <w:proofErr w:type="gramStart"/>
      <w:r w:rsidRPr="00AC31F8">
        <w:rPr>
          <w:rFonts w:ascii="Courier New" w:hAnsi="Courier New" w:cs="Courier New"/>
          <w:sz w:val="18"/>
          <w:szCs w:val="18"/>
          <w:lang w:val="en-GB"/>
        </w:rPr>
        <w:t>boot.version</w:t>
      </w:r>
      <w:proofErr w:type="spellEnd"/>
      <w:proofErr w:type="gramEnd"/>
      <w:r w:rsidRPr="00AC31F8">
        <w:rPr>
          <w:rFonts w:ascii="Courier New" w:hAnsi="Courier New" w:cs="Courier New"/>
          <w:sz w:val="18"/>
          <w:szCs w:val="18"/>
          <w:lang w:val="en-GB"/>
        </w:rPr>
        <w:t>}&lt;/version&gt;</w:t>
      </w:r>
    </w:p>
    <w:p w14:paraId="63345E20"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&lt;/dependency&gt;</w:t>
      </w:r>
    </w:p>
    <w:p w14:paraId="6B0BDDBF" w14:textId="77777777" w:rsidR="00026875" w:rsidRPr="00AC31F8" w:rsidRDefault="00026875" w:rsidP="00026875">
      <w:pPr>
        <w:spacing w:after="0" w:line="240" w:lineRule="auto"/>
        <w:jc w:val="left"/>
        <w:rPr>
          <w:rFonts w:ascii="Courier New" w:hAnsi="Courier New" w:cs="Courier New"/>
          <w:sz w:val="18"/>
          <w:szCs w:val="18"/>
          <w:lang w:val="en-GB"/>
        </w:rPr>
      </w:pPr>
    </w:p>
    <w:p w14:paraId="4146C659"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&lt;dependency&gt;</w:t>
      </w:r>
    </w:p>
    <w:p w14:paraId="533415C7"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w:t>
      </w:r>
      <w:proofErr w:type="spellStart"/>
      <w:r w:rsidRPr="00AC31F8">
        <w:rPr>
          <w:rFonts w:ascii="Courier New" w:hAnsi="Courier New" w:cs="Courier New"/>
          <w:sz w:val="18"/>
          <w:szCs w:val="18"/>
          <w:lang w:val="en-GB"/>
        </w:rPr>
        <w:t>groupId</w:t>
      </w:r>
      <w:proofErr w:type="spellEnd"/>
      <w:r w:rsidRPr="00AC31F8">
        <w:rPr>
          <w:rFonts w:ascii="Courier New" w:hAnsi="Courier New" w:cs="Courier New"/>
          <w:sz w:val="18"/>
          <w:szCs w:val="18"/>
          <w:lang w:val="en-GB"/>
        </w:rPr>
        <w:t>&gt;</w:t>
      </w:r>
      <w:proofErr w:type="spellStart"/>
      <w:r w:rsidRPr="00AC31F8">
        <w:rPr>
          <w:rFonts w:ascii="Courier New" w:hAnsi="Courier New" w:cs="Courier New"/>
          <w:sz w:val="18"/>
          <w:szCs w:val="18"/>
          <w:lang w:val="en-GB"/>
        </w:rPr>
        <w:t>org.springframework.boot</w:t>
      </w:r>
      <w:proofErr w:type="spellEnd"/>
      <w:r w:rsidRPr="00AC31F8">
        <w:rPr>
          <w:rFonts w:ascii="Courier New" w:hAnsi="Courier New" w:cs="Courier New"/>
          <w:sz w:val="18"/>
          <w:szCs w:val="18"/>
          <w:lang w:val="en-GB"/>
        </w:rPr>
        <w:t>&lt;/</w:t>
      </w:r>
      <w:proofErr w:type="spellStart"/>
      <w:r w:rsidRPr="00AC31F8">
        <w:rPr>
          <w:rFonts w:ascii="Courier New" w:hAnsi="Courier New" w:cs="Courier New"/>
          <w:sz w:val="18"/>
          <w:szCs w:val="18"/>
          <w:lang w:val="en-GB"/>
        </w:rPr>
        <w:t>groupId</w:t>
      </w:r>
      <w:proofErr w:type="spellEnd"/>
      <w:r w:rsidRPr="00AC31F8">
        <w:rPr>
          <w:rFonts w:ascii="Courier New" w:hAnsi="Courier New" w:cs="Courier New"/>
          <w:sz w:val="18"/>
          <w:szCs w:val="18"/>
          <w:lang w:val="en-GB"/>
        </w:rPr>
        <w:t>&gt;</w:t>
      </w:r>
    </w:p>
    <w:p w14:paraId="10345E25"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w:t>
      </w:r>
      <w:proofErr w:type="spellStart"/>
      <w:r w:rsidRPr="00AC31F8">
        <w:rPr>
          <w:rFonts w:ascii="Courier New" w:hAnsi="Courier New" w:cs="Courier New"/>
          <w:sz w:val="18"/>
          <w:szCs w:val="18"/>
          <w:lang w:val="en-GB"/>
        </w:rPr>
        <w:t>artifactId</w:t>
      </w:r>
      <w:proofErr w:type="spellEnd"/>
      <w:r w:rsidRPr="00AC31F8">
        <w:rPr>
          <w:rFonts w:ascii="Courier New" w:hAnsi="Courier New" w:cs="Courier New"/>
          <w:sz w:val="18"/>
          <w:szCs w:val="18"/>
          <w:lang w:val="en-GB"/>
        </w:rPr>
        <w:t>&gt;spring-boot-starter-data-</w:t>
      </w:r>
      <w:proofErr w:type="spellStart"/>
      <w:r w:rsidRPr="00AC31F8">
        <w:rPr>
          <w:rFonts w:ascii="Courier New" w:hAnsi="Courier New" w:cs="Courier New"/>
          <w:sz w:val="18"/>
          <w:szCs w:val="18"/>
          <w:lang w:val="en-GB"/>
        </w:rPr>
        <w:t>jpa</w:t>
      </w:r>
      <w:proofErr w:type="spellEnd"/>
      <w:r w:rsidRPr="00AC31F8">
        <w:rPr>
          <w:rFonts w:ascii="Courier New" w:hAnsi="Courier New" w:cs="Courier New"/>
          <w:sz w:val="18"/>
          <w:szCs w:val="18"/>
          <w:lang w:val="en-GB"/>
        </w:rPr>
        <w:t>&lt;/</w:t>
      </w:r>
      <w:proofErr w:type="spellStart"/>
      <w:r w:rsidRPr="00AC31F8">
        <w:rPr>
          <w:rFonts w:ascii="Courier New" w:hAnsi="Courier New" w:cs="Courier New"/>
          <w:sz w:val="18"/>
          <w:szCs w:val="18"/>
          <w:lang w:val="en-GB"/>
        </w:rPr>
        <w:t>artifactId</w:t>
      </w:r>
      <w:proofErr w:type="spellEnd"/>
      <w:r w:rsidRPr="00AC31F8">
        <w:rPr>
          <w:rFonts w:ascii="Courier New" w:hAnsi="Courier New" w:cs="Courier New"/>
          <w:sz w:val="18"/>
          <w:szCs w:val="18"/>
          <w:lang w:val="en-GB"/>
        </w:rPr>
        <w:t>&gt;</w:t>
      </w:r>
    </w:p>
    <w:p w14:paraId="440C65AB"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&lt;version&gt;${spring-</w:t>
      </w:r>
      <w:proofErr w:type="spellStart"/>
      <w:proofErr w:type="gramStart"/>
      <w:r w:rsidRPr="00AC31F8">
        <w:rPr>
          <w:rFonts w:ascii="Courier New" w:hAnsi="Courier New" w:cs="Courier New"/>
          <w:sz w:val="18"/>
          <w:szCs w:val="18"/>
          <w:lang w:val="en-GB"/>
        </w:rPr>
        <w:t>boot.version</w:t>
      </w:r>
      <w:proofErr w:type="spellEnd"/>
      <w:proofErr w:type="gramEnd"/>
      <w:r w:rsidRPr="00AC31F8">
        <w:rPr>
          <w:rFonts w:ascii="Courier New" w:hAnsi="Courier New" w:cs="Courier New"/>
          <w:sz w:val="18"/>
          <w:szCs w:val="18"/>
          <w:lang w:val="en-GB"/>
        </w:rPr>
        <w:t>}&lt;/version&gt;</w:t>
      </w:r>
    </w:p>
    <w:p w14:paraId="2AA51BC0"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&lt;/dependency&gt;</w:t>
      </w:r>
    </w:p>
    <w:p w14:paraId="1B266B4B" w14:textId="77777777" w:rsidR="00026875" w:rsidRPr="00AC31F8" w:rsidRDefault="00026875" w:rsidP="00026875">
      <w:pPr>
        <w:spacing w:after="0" w:line="240" w:lineRule="auto"/>
        <w:jc w:val="left"/>
        <w:rPr>
          <w:rFonts w:ascii="Courier New" w:hAnsi="Courier New" w:cs="Courier New"/>
          <w:sz w:val="18"/>
          <w:szCs w:val="18"/>
          <w:lang w:val="en-GB"/>
        </w:rPr>
      </w:pPr>
    </w:p>
    <w:p w14:paraId="2BEEEE38"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roofErr w:type="gramStart"/>
      <w:r w:rsidRPr="00AC31F8">
        <w:rPr>
          <w:rFonts w:ascii="Courier New" w:hAnsi="Courier New" w:cs="Courier New"/>
          <w:sz w:val="18"/>
          <w:szCs w:val="18"/>
          <w:lang w:val="en-GB"/>
        </w:rPr>
        <w:t>&lt;!--</w:t>
      </w:r>
      <w:proofErr w:type="gramEnd"/>
      <w:r w:rsidRPr="00AC31F8">
        <w:rPr>
          <w:rFonts w:ascii="Courier New" w:hAnsi="Courier New" w:cs="Courier New"/>
          <w:sz w:val="18"/>
          <w:szCs w:val="18"/>
          <w:lang w:val="en-GB"/>
        </w:rPr>
        <w:t xml:space="preserve"> In-Memory database used for local development &amp; testing --&gt;</w:t>
      </w:r>
    </w:p>
    <w:p w14:paraId="0835A93F"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&lt;dependency&gt;</w:t>
      </w:r>
    </w:p>
    <w:p w14:paraId="0DAA93A2"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w:t>
      </w:r>
      <w:proofErr w:type="spellStart"/>
      <w:r w:rsidRPr="00AC31F8">
        <w:rPr>
          <w:rFonts w:ascii="Courier New" w:hAnsi="Courier New" w:cs="Courier New"/>
          <w:sz w:val="18"/>
          <w:szCs w:val="18"/>
          <w:lang w:val="en-GB"/>
        </w:rPr>
        <w:t>groupId</w:t>
      </w:r>
      <w:proofErr w:type="spellEnd"/>
      <w:r w:rsidRPr="00AC31F8">
        <w:rPr>
          <w:rFonts w:ascii="Courier New" w:hAnsi="Courier New" w:cs="Courier New"/>
          <w:sz w:val="18"/>
          <w:szCs w:val="18"/>
          <w:lang w:val="en-GB"/>
        </w:rPr>
        <w:t>&gt;com.h2database&lt;/</w:t>
      </w:r>
      <w:proofErr w:type="spellStart"/>
      <w:r w:rsidRPr="00AC31F8">
        <w:rPr>
          <w:rFonts w:ascii="Courier New" w:hAnsi="Courier New" w:cs="Courier New"/>
          <w:sz w:val="18"/>
          <w:szCs w:val="18"/>
          <w:lang w:val="en-GB"/>
        </w:rPr>
        <w:t>groupId</w:t>
      </w:r>
      <w:proofErr w:type="spellEnd"/>
      <w:r w:rsidRPr="00AC31F8">
        <w:rPr>
          <w:rFonts w:ascii="Courier New" w:hAnsi="Courier New" w:cs="Courier New"/>
          <w:sz w:val="18"/>
          <w:szCs w:val="18"/>
          <w:lang w:val="en-GB"/>
        </w:rPr>
        <w:t>&gt;</w:t>
      </w:r>
    </w:p>
    <w:p w14:paraId="63EE54BD"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w:t>
      </w:r>
      <w:proofErr w:type="spellStart"/>
      <w:r w:rsidRPr="00AC31F8">
        <w:rPr>
          <w:rFonts w:ascii="Courier New" w:hAnsi="Courier New" w:cs="Courier New"/>
          <w:sz w:val="18"/>
          <w:szCs w:val="18"/>
          <w:lang w:val="en-GB"/>
        </w:rPr>
        <w:t>artifactId</w:t>
      </w:r>
      <w:proofErr w:type="spellEnd"/>
      <w:r w:rsidRPr="00AC31F8">
        <w:rPr>
          <w:rFonts w:ascii="Courier New" w:hAnsi="Courier New" w:cs="Courier New"/>
          <w:sz w:val="18"/>
          <w:szCs w:val="18"/>
          <w:lang w:val="en-GB"/>
        </w:rPr>
        <w:t>&gt;h2&lt;/</w:t>
      </w:r>
      <w:proofErr w:type="spellStart"/>
      <w:r w:rsidRPr="00AC31F8">
        <w:rPr>
          <w:rFonts w:ascii="Courier New" w:hAnsi="Courier New" w:cs="Courier New"/>
          <w:sz w:val="18"/>
          <w:szCs w:val="18"/>
          <w:lang w:val="en-GB"/>
        </w:rPr>
        <w:t>artifactId</w:t>
      </w:r>
      <w:proofErr w:type="spellEnd"/>
      <w:r w:rsidRPr="00AC31F8">
        <w:rPr>
          <w:rFonts w:ascii="Courier New" w:hAnsi="Courier New" w:cs="Courier New"/>
          <w:sz w:val="18"/>
          <w:szCs w:val="18"/>
          <w:lang w:val="en-GB"/>
        </w:rPr>
        <w:t>&gt;</w:t>
      </w:r>
    </w:p>
    <w:p w14:paraId="4935BAEA"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&lt;version&gt;${h</w:t>
      </w:r>
      <w:proofErr w:type="gramStart"/>
      <w:r w:rsidRPr="00AC31F8">
        <w:rPr>
          <w:rFonts w:ascii="Courier New" w:hAnsi="Courier New" w:cs="Courier New"/>
          <w:sz w:val="18"/>
          <w:szCs w:val="18"/>
          <w:lang w:val="en-GB"/>
        </w:rPr>
        <w:t>2.version</w:t>
      </w:r>
      <w:proofErr w:type="gramEnd"/>
      <w:r w:rsidRPr="00AC31F8">
        <w:rPr>
          <w:rFonts w:ascii="Courier New" w:hAnsi="Courier New" w:cs="Courier New"/>
          <w:sz w:val="18"/>
          <w:szCs w:val="18"/>
          <w:lang w:val="en-GB"/>
        </w:rPr>
        <w:t>}&lt;/version&gt;</w:t>
      </w:r>
    </w:p>
    <w:p w14:paraId="2D507E32"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&lt;/dependency&gt;</w:t>
      </w:r>
    </w:p>
    <w:p w14:paraId="0406202E" w14:textId="77777777" w:rsidR="00026875" w:rsidRPr="00AC31F8" w:rsidRDefault="00026875" w:rsidP="00026875">
      <w:pPr>
        <w:spacing w:after="0" w:line="240" w:lineRule="auto"/>
        <w:jc w:val="left"/>
        <w:rPr>
          <w:rFonts w:ascii="Courier New" w:hAnsi="Courier New" w:cs="Courier New"/>
          <w:sz w:val="18"/>
          <w:szCs w:val="18"/>
          <w:lang w:val="en-GB"/>
        </w:rPr>
      </w:pPr>
    </w:p>
    <w:p w14:paraId="7A0D3A48"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&lt;dependency&gt;</w:t>
      </w:r>
    </w:p>
    <w:p w14:paraId="6881D77C"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w:t>
      </w:r>
      <w:proofErr w:type="spellStart"/>
      <w:r w:rsidRPr="00AC31F8">
        <w:rPr>
          <w:rFonts w:ascii="Courier New" w:hAnsi="Courier New" w:cs="Courier New"/>
          <w:sz w:val="18"/>
          <w:szCs w:val="18"/>
          <w:lang w:val="en-GB"/>
        </w:rPr>
        <w:t>groupId</w:t>
      </w:r>
      <w:proofErr w:type="spellEnd"/>
      <w:r w:rsidRPr="00AC31F8">
        <w:rPr>
          <w:rFonts w:ascii="Courier New" w:hAnsi="Courier New" w:cs="Courier New"/>
          <w:sz w:val="18"/>
          <w:szCs w:val="18"/>
          <w:lang w:val="en-GB"/>
        </w:rPr>
        <w:t>&gt;</w:t>
      </w:r>
      <w:proofErr w:type="spellStart"/>
      <w:r w:rsidRPr="00AC31F8">
        <w:rPr>
          <w:rFonts w:ascii="Courier New" w:hAnsi="Courier New" w:cs="Courier New"/>
          <w:sz w:val="18"/>
          <w:szCs w:val="18"/>
          <w:lang w:val="en-GB"/>
        </w:rPr>
        <w:t>jakarta.xml.bind</w:t>
      </w:r>
      <w:proofErr w:type="spellEnd"/>
      <w:r w:rsidRPr="00AC31F8">
        <w:rPr>
          <w:rFonts w:ascii="Courier New" w:hAnsi="Courier New" w:cs="Courier New"/>
          <w:sz w:val="18"/>
          <w:szCs w:val="18"/>
          <w:lang w:val="en-GB"/>
        </w:rPr>
        <w:t>&lt;/</w:t>
      </w:r>
      <w:proofErr w:type="spellStart"/>
      <w:r w:rsidRPr="00AC31F8">
        <w:rPr>
          <w:rFonts w:ascii="Courier New" w:hAnsi="Courier New" w:cs="Courier New"/>
          <w:sz w:val="18"/>
          <w:szCs w:val="18"/>
          <w:lang w:val="en-GB"/>
        </w:rPr>
        <w:t>groupId</w:t>
      </w:r>
      <w:proofErr w:type="spellEnd"/>
      <w:r w:rsidRPr="00AC31F8">
        <w:rPr>
          <w:rFonts w:ascii="Courier New" w:hAnsi="Courier New" w:cs="Courier New"/>
          <w:sz w:val="18"/>
          <w:szCs w:val="18"/>
          <w:lang w:val="en-GB"/>
        </w:rPr>
        <w:t>&gt;</w:t>
      </w:r>
    </w:p>
    <w:p w14:paraId="5834AFA6"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w:t>
      </w:r>
      <w:proofErr w:type="spellStart"/>
      <w:r w:rsidRPr="00AC31F8">
        <w:rPr>
          <w:rFonts w:ascii="Courier New" w:hAnsi="Courier New" w:cs="Courier New"/>
          <w:sz w:val="18"/>
          <w:szCs w:val="18"/>
          <w:lang w:val="en-GB"/>
        </w:rPr>
        <w:t>artifactId</w:t>
      </w:r>
      <w:proofErr w:type="spellEnd"/>
      <w:r w:rsidRPr="00AC31F8">
        <w:rPr>
          <w:rFonts w:ascii="Courier New" w:hAnsi="Courier New" w:cs="Courier New"/>
          <w:sz w:val="18"/>
          <w:szCs w:val="18"/>
          <w:lang w:val="en-GB"/>
        </w:rPr>
        <w:t>&gt;</w:t>
      </w:r>
      <w:proofErr w:type="spellStart"/>
      <w:r w:rsidRPr="00AC31F8">
        <w:rPr>
          <w:rFonts w:ascii="Courier New" w:hAnsi="Courier New" w:cs="Courier New"/>
          <w:sz w:val="18"/>
          <w:szCs w:val="18"/>
          <w:lang w:val="en-GB"/>
        </w:rPr>
        <w:t>jakarta.xml.bind-api</w:t>
      </w:r>
      <w:proofErr w:type="spellEnd"/>
      <w:r w:rsidRPr="00AC31F8">
        <w:rPr>
          <w:rFonts w:ascii="Courier New" w:hAnsi="Courier New" w:cs="Courier New"/>
          <w:sz w:val="18"/>
          <w:szCs w:val="18"/>
          <w:lang w:val="en-GB"/>
        </w:rPr>
        <w:t>&lt;/</w:t>
      </w:r>
      <w:proofErr w:type="spellStart"/>
      <w:r w:rsidRPr="00AC31F8">
        <w:rPr>
          <w:rFonts w:ascii="Courier New" w:hAnsi="Courier New" w:cs="Courier New"/>
          <w:sz w:val="18"/>
          <w:szCs w:val="18"/>
          <w:lang w:val="en-GB"/>
        </w:rPr>
        <w:t>artifactId</w:t>
      </w:r>
      <w:proofErr w:type="spellEnd"/>
      <w:r w:rsidRPr="00AC31F8">
        <w:rPr>
          <w:rFonts w:ascii="Courier New" w:hAnsi="Courier New" w:cs="Courier New"/>
          <w:sz w:val="18"/>
          <w:szCs w:val="18"/>
          <w:lang w:val="en-GB"/>
        </w:rPr>
        <w:t>&gt;</w:t>
      </w:r>
    </w:p>
    <w:p w14:paraId="784359F4"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&lt;version&gt;2.3.2&lt;/version&gt;</w:t>
      </w:r>
    </w:p>
    <w:p w14:paraId="4ADEE000"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&lt;/dependency&gt;</w:t>
      </w:r>
    </w:p>
    <w:p w14:paraId="63442B4D" w14:textId="77777777" w:rsidR="00026875" w:rsidRPr="00AC31F8" w:rsidRDefault="00026875" w:rsidP="00026875">
      <w:pPr>
        <w:spacing w:after="0" w:line="240" w:lineRule="auto"/>
        <w:jc w:val="left"/>
        <w:rPr>
          <w:rFonts w:ascii="Courier New" w:hAnsi="Courier New" w:cs="Courier New"/>
          <w:sz w:val="18"/>
          <w:szCs w:val="18"/>
          <w:lang w:val="en-GB"/>
        </w:rPr>
      </w:pPr>
    </w:p>
    <w:p w14:paraId="493E17DE"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roofErr w:type="gramStart"/>
      <w:r w:rsidRPr="00AC31F8">
        <w:rPr>
          <w:rFonts w:ascii="Courier New" w:hAnsi="Courier New" w:cs="Courier New"/>
          <w:sz w:val="18"/>
          <w:szCs w:val="18"/>
          <w:lang w:val="en-GB"/>
        </w:rPr>
        <w:t>&lt;!--</w:t>
      </w:r>
      <w:proofErr w:type="gramEnd"/>
      <w:r w:rsidRPr="00AC31F8">
        <w:rPr>
          <w:rFonts w:ascii="Courier New" w:hAnsi="Courier New" w:cs="Courier New"/>
          <w:sz w:val="18"/>
          <w:szCs w:val="18"/>
          <w:lang w:val="en-GB"/>
        </w:rPr>
        <w:t xml:space="preserve"> Runtime, </w:t>
      </w:r>
      <w:proofErr w:type="spellStart"/>
      <w:r w:rsidRPr="00AC31F8">
        <w:rPr>
          <w:rFonts w:ascii="Courier New" w:hAnsi="Courier New" w:cs="Courier New"/>
          <w:sz w:val="18"/>
          <w:szCs w:val="18"/>
          <w:lang w:val="en-GB"/>
        </w:rPr>
        <w:t>com.sun.xml.bind</w:t>
      </w:r>
      <w:proofErr w:type="spellEnd"/>
      <w:r w:rsidRPr="00AC31F8">
        <w:rPr>
          <w:rFonts w:ascii="Courier New" w:hAnsi="Courier New" w:cs="Courier New"/>
          <w:sz w:val="18"/>
          <w:szCs w:val="18"/>
          <w:lang w:val="en-GB"/>
        </w:rPr>
        <w:t xml:space="preserve"> module --&gt;</w:t>
      </w:r>
    </w:p>
    <w:p w14:paraId="6E2672E4"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&lt;dependency&gt;</w:t>
      </w:r>
    </w:p>
    <w:p w14:paraId="54128D76"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w:t>
      </w:r>
      <w:proofErr w:type="spellStart"/>
      <w:r w:rsidRPr="00AC31F8">
        <w:rPr>
          <w:rFonts w:ascii="Courier New" w:hAnsi="Courier New" w:cs="Courier New"/>
          <w:sz w:val="18"/>
          <w:szCs w:val="18"/>
          <w:lang w:val="en-GB"/>
        </w:rPr>
        <w:t>groupId</w:t>
      </w:r>
      <w:proofErr w:type="spellEnd"/>
      <w:r w:rsidRPr="00AC31F8">
        <w:rPr>
          <w:rFonts w:ascii="Courier New" w:hAnsi="Courier New" w:cs="Courier New"/>
          <w:sz w:val="18"/>
          <w:szCs w:val="18"/>
          <w:lang w:val="en-GB"/>
        </w:rPr>
        <w:t>&gt;</w:t>
      </w:r>
      <w:proofErr w:type="spellStart"/>
      <w:r w:rsidRPr="00AC31F8">
        <w:rPr>
          <w:rFonts w:ascii="Courier New" w:hAnsi="Courier New" w:cs="Courier New"/>
          <w:sz w:val="18"/>
          <w:szCs w:val="18"/>
          <w:lang w:val="en-GB"/>
        </w:rPr>
        <w:t>org.glassfish.jaxb</w:t>
      </w:r>
      <w:proofErr w:type="spellEnd"/>
      <w:r w:rsidRPr="00AC31F8">
        <w:rPr>
          <w:rFonts w:ascii="Courier New" w:hAnsi="Courier New" w:cs="Courier New"/>
          <w:sz w:val="18"/>
          <w:szCs w:val="18"/>
          <w:lang w:val="en-GB"/>
        </w:rPr>
        <w:t>&lt;/</w:t>
      </w:r>
      <w:proofErr w:type="spellStart"/>
      <w:r w:rsidRPr="00AC31F8">
        <w:rPr>
          <w:rFonts w:ascii="Courier New" w:hAnsi="Courier New" w:cs="Courier New"/>
          <w:sz w:val="18"/>
          <w:szCs w:val="18"/>
          <w:lang w:val="en-GB"/>
        </w:rPr>
        <w:t>groupId</w:t>
      </w:r>
      <w:proofErr w:type="spellEnd"/>
      <w:r w:rsidRPr="00AC31F8">
        <w:rPr>
          <w:rFonts w:ascii="Courier New" w:hAnsi="Courier New" w:cs="Courier New"/>
          <w:sz w:val="18"/>
          <w:szCs w:val="18"/>
          <w:lang w:val="en-GB"/>
        </w:rPr>
        <w:t>&gt;</w:t>
      </w:r>
    </w:p>
    <w:p w14:paraId="66C9D2CA"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w:t>
      </w:r>
      <w:proofErr w:type="spellStart"/>
      <w:r w:rsidRPr="00AC31F8">
        <w:rPr>
          <w:rFonts w:ascii="Courier New" w:hAnsi="Courier New" w:cs="Courier New"/>
          <w:sz w:val="18"/>
          <w:szCs w:val="18"/>
          <w:lang w:val="en-GB"/>
        </w:rPr>
        <w:t>artifactId</w:t>
      </w:r>
      <w:proofErr w:type="spellEnd"/>
      <w:r w:rsidRPr="00AC31F8">
        <w:rPr>
          <w:rFonts w:ascii="Courier New" w:hAnsi="Courier New" w:cs="Courier New"/>
          <w:sz w:val="18"/>
          <w:szCs w:val="18"/>
          <w:lang w:val="en-GB"/>
        </w:rPr>
        <w:t>&gt;</w:t>
      </w:r>
      <w:proofErr w:type="spellStart"/>
      <w:r w:rsidRPr="00AC31F8">
        <w:rPr>
          <w:rFonts w:ascii="Courier New" w:hAnsi="Courier New" w:cs="Courier New"/>
          <w:sz w:val="18"/>
          <w:szCs w:val="18"/>
          <w:lang w:val="en-GB"/>
        </w:rPr>
        <w:t>jaxb</w:t>
      </w:r>
      <w:proofErr w:type="spellEnd"/>
      <w:r w:rsidRPr="00AC31F8">
        <w:rPr>
          <w:rFonts w:ascii="Courier New" w:hAnsi="Courier New" w:cs="Courier New"/>
          <w:sz w:val="18"/>
          <w:szCs w:val="18"/>
          <w:lang w:val="en-GB"/>
        </w:rPr>
        <w:t>-runtime&lt;/</w:t>
      </w:r>
      <w:proofErr w:type="spellStart"/>
      <w:r w:rsidRPr="00AC31F8">
        <w:rPr>
          <w:rFonts w:ascii="Courier New" w:hAnsi="Courier New" w:cs="Courier New"/>
          <w:sz w:val="18"/>
          <w:szCs w:val="18"/>
          <w:lang w:val="en-GB"/>
        </w:rPr>
        <w:t>artifactId</w:t>
      </w:r>
      <w:proofErr w:type="spellEnd"/>
      <w:r w:rsidRPr="00AC31F8">
        <w:rPr>
          <w:rFonts w:ascii="Courier New" w:hAnsi="Courier New" w:cs="Courier New"/>
          <w:sz w:val="18"/>
          <w:szCs w:val="18"/>
          <w:lang w:val="en-GB"/>
        </w:rPr>
        <w:t>&gt;</w:t>
      </w:r>
    </w:p>
    <w:p w14:paraId="67A870F0"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&lt;version&gt;2.3.2&lt;/version&gt;</w:t>
      </w:r>
    </w:p>
    <w:p w14:paraId="4401940F"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lastRenderedPageBreak/>
        <w:t xml:space="preserve">        &lt;/dependency&gt;</w:t>
      </w:r>
    </w:p>
    <w:p w14:paraId="0B99DA5F" w14:textId="77777777" w:rsidR="00026875" w:rsidRPr="00AC31F8" w:rsidRDefault="00026875" w:rsidP="00026875">
      <w:pPr>
        <w:spacing w:after="0" w:line="240" w:lineRule="auto"/>
        <w:jc w:val="left"/>
        <w:rPr>
          <w:rFonts w:ascii="Courier New" w:hAnsi="Courier New" w:cs="Courier New"/>
          <w:sz w:val="18"/>
          <w:szCs w:val="18"/>
          <w:lang w:val="en-GB"/>
        </w:rPr>
      </w:pPr>
    </w:p>
    <w:p w14:paraId="285B169A"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roofErr w:type="gramStart"/>
      <w:r w:rsidRPr="00AC31F8">
        <w:rPr>
          <w:rFonts w:ascii="Courier New" w:hAnsi="Courier New" w:cs="Courier New"/>
          <w:sz w:val="18"/>
          <w:szCs w:val="18"/>
          <w:lang w:val="en-GB"/>
        </w:rPr>
        <w:t>&lt;!--</w:t>
      </w:r>
      <w:proofErr w:type="gramEnd"/>
      <w:r w:rsidRPr="00AC31F8">
        <w:rPr>
          <w:rFonts w:ascii="Courier New" w:hAnsi="Courier New" w:cs="Courier New"/>
          <w:sz w:val="18"/>
          <w:szCs w:val="18"/>
          <w:lang w:val="en-GB"/>
        </w:rPr>
        <w:t xml:space="preserve"> Testing --&gt;</w:t>
      </w:r>
    </w:p>
    <w:p w14:paraId="497ECC3D"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&lt;dependency&gt;</w:t>
      </w:r>
    </w:p>
    <w:p w14:paraId="206E2624"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w:t>
      </w:r>
      <w:proofErr w:type="spellStart"/>
      <w:r w:rsidRPr="00AC31F8">
        <w:rPr>
          <w:rFonts w:ascii="Courier New" w:hAnsi="Courier New" w:cs="Courier New"/>
          <w:sz w:val="18"/>
          <w:szCs w:val="18"/>
          <w:lang w:val="en-GB"/>
        </w:rPr>
        <w:t>groupId</w:t>
      </w:r>
      <w:proofErr w:type="spellEnd"/>
      <w:r w:rsidRPr="00AC31F8">
        <w:rPr>
          <w:rFonts w:ascii="Courier New" w:hAnsi="Courier New" w:cs="Courier New"/>
          <w:sz w:val="18"/>
          <w:szCs w:val="18"/>
          <w:lang w:val="en-GB"/>
        </w:rPr>
        <w:t>&gt;</w:t>
      </w:r>
      <w:proofErr w:type="spellStart"/>
      <w:r w:rsidRPr="00AC31F8">
        <w:rPr>
          <w:rFonts w:ascii="Courier New" w:hAnsi="Courier New" w:cs="Courier New"/>
          <w:sz w:val="18"/>
          <w:szCs w:val="18"/>
          <w:lang w:val="en-GB"/>
        </w:rPr>
        <w:t>org.springframework.boot</w:t>
      </w:r>
      <w:proofErr w:type="spellEnd"/>
      <w:r w:rsidRPr="00AC31F8">
        <w:rPr>
          <w:rFonts w:ascii="Courier New" w:hAnsi="Courier New" w:cs="Courier New"/>
          <w:sz w:val="18"/>
          <w:szCs w:val="18"/>
          <w:lang w:val="en-GB"/>
        </w:rPr>
        <w:t>&lt;/</w:t>
      </w:r>
      <w:proofErr w:type="spellStart"/>
      <w:r w:rsidRPr="00AC31F8">
        <w:rPr>
          <w:rFonts w:ascii="Courier New" w:hAnsi="Courier New" w:cs="Courier New"/>
          <w:sz w:val="18"/>
          <w:szCs w:val="18"/>
          <w:lang w:val="en-GB"/>
        </w:rPr>
        <w:t>groupId</w:t>
      </w:r>
      <w:proofErr w:type="spellEnd"/>
      <w:r w:rsidRPr="00AC31F8">
        <w:rPr>
          <w:rFonts w:ascii="Courier New" w:hAnsi="Courier New" w:cs="Courier New"/>
          <w:sz w:val="18"/>
          <w:szCs w:val="18"/>
          <w:lang w:val="en-GB"/>
        </w:rPr>
        <w:t>&gt;</w:t>
      </w:r>
    </w:p>
    <w:p w14:paraId="3CB9EEB9"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w:t>
      </w:r>
      <w:proofErr w:type="spellStart"/>
      <w:r w:rsidRPr="00AC31F8">
        <w:rPr>
          <w:rFonts w:ascii="Courier New" w:hAnsi="Courier New" w:cs="Courier New"/>
          <w:sz w:val="18"/>
          <w:szCs w:val="18"/>
          <w:lang w:val="en-GB"/>
        </w:rPr>
        <w:t>artifactId</w:t>
      </w:r>
      <w:proofErr w:type="spellEnd"/>
      <w:r w:rsidRPr="00AC31F8">
        <w:rPr>
          <w:rFonts w:ascii="Courier New" w:hAnsi="Courier New" w:cs="Courier New"/>
          <w:sz w:val="18"/>
          <w:szCs w:val="18"/>
          <w:lang w:val="en-GB"/>
        </w:rPr>
        <w:t>&gt;spring-boot-starter-test&lt;/</w:t>
      </w:r>
      <w:proofErr w:type="spellStart"/>
      <w:r w:rsidRPr="00AC31F8">
        <w:rPr>
          <w:rFonts w:ascii="Courier New" w:hAnsi="Courier New" w:cs="Courier New"/>
          <w:sz w:val="18"/>
          <w:szCs w:val="18"/>
          <w:lang w:val="en-GB"/>
        </w:rPr>
        <w:t>artifactId</w:t>
      </w:r>
      <w:proofErr w:type="spellEnd"/>
      <w:r w:rsidRPr="00AC31F8">
        <w:rPr>
          <w:rFonts w:ascii="Courier New" w:hAnsi="Courier New" w:cs="Courier New"/>
          <w:sz w:val="18"/>
          <w:szCs w:val="18"/>
          <w:lang w:val="en-GB"/>
        </w:rPr>
        <w:t>&gt;</w:t>
      </w:r>
    </w:p>
    <w:p w14:paraId="4407F929"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&lt;version&gt;${spring-</w:t>
      </w:r>
      <w:proofErr w:type="spellStart"/>
      <w:proofErr w:type="gramStart"/>
      <w:r w:rsidRPr="00AC31F8">
        <w:rPr>
          <w:rFonts w:ascii="Courier New" w:hAnsi="Courier New" w:cs="Courier New"/>
          <w:sz w:val="18"/>
          <w:szCs w:val="18"/>
          <w:lang w:val="en-GB"/>
        </w:rPr>
        <w:t>boot.version</w:t>
      </w:r>
      <w:proofErr w:type="spellEnd"/>
      <w:proofErr w:type="gramEnd"/>
      <w:r w:rsidRPr="00AC31F8">
        <w:rPr>
          <w:rFonts w:ascii="Courier New" w:hAnsi="Courier New" w:cs="Courier New"/>
          <w:sz w:val="18"/>
          <w:szCs w:val="18"/>
          <w:lang w:val="en-GB"/>
        </w:rPr>
        <w:t>}&lt;/version&gt;</w:t>
      </w:r>
    </w:p>
    <w:p w14:paraId="00EE7E74"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&lt;scope&gt;test&lt;/scope&gt;</w:t>
      </w:r>
    </w:p>
    <w:p w14:paraId="5875D279"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&lt;/dependency&gt;</w:t>
      </w:r>
    </w:p>
    <w:p w14:paraId="3B185DDA" w14:textId="77777777" w:rsidR="00026875" w:rsidRPr="00AC31F8" w:rsidRDefault="00026875" w:rsidP="00026875">
      <w:pPr>
        <w:spacing w:after="0" w:line="240" w:lineRule="auto"/>
        <w:jc w:val="left"/>
        <w:rPr>
          <w:rFonts w:ascii="Courier New" w:hAnsi="Courier New" w:cs="Courier New"/>
          <w:sz w:val="18"/>
          <w:szCs w:val="18"/>
          <w:lang w:val="en-GB"/>
        </w:rPr>
      </w:pPr>
    </w:p>
    <w:p w14:paraId="30D536BC"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&lt;dependency&gt;</w:t>
      </w:r>
    </w:p>
    <w:p w14:paraId="7EA18929"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w:t>
      </w:r>
      <w:proofErr w:type="spellStart"/>
      <w:r w:rsidRPr="00AC31F8">
        <w:rPr>
          <w:rFonts w:ascii="Courier New" w:hAnsi="Courier New" w:cs="Courier New"/>
          <w:sz w:val="18"/>
          <w:szCs w:val="18"/>
          <w:lang w:val="en-GB"/>
        </w:rPr>
        <w:t>groupId</w:t>
      </w:r>
      <w:proofErr w:type="spellEnd"/>
      <w:r w:rsidRPr="00AC31F8">
        <w:rPr>
          <w:rFonts w:ascii="Courier New" w:hAnsi="Courier New" w:cs="Courier New"/>
          <w:sz w:val="18"/>
          <w:szCs w:val="18"/>
          <w:lang w:val="en-GB"/>
        </w:rPr>
        <w:t>&gt;</w:t>
      </w:r>
      <w:proofErr w:type="spellStart"/>
      <w:r w:rsidRPr="00AC31F8">
        <w:rPr>
          <w:rFonts w:ascii="Courier New" w:hAnsi="Courier New" w:cs="Courier New"/>
          <w:sz w:val="18"/>
          <w:szCs w:val="18"/>
          <w:lang w:val="en-GB"/>
        </w:rPr>
        <w:t>io.rest</w:t>
      </w:r>
      <w:proofErr w:type="spellEnd"/>
      <w:r w:rsidRPr="00AC31F8">
        <w:rPr>
          <w:rFonts w:ascii="Courier New" w:hAnsi="Courier New" w:cs="Courier New"/>
          <w:sz w:val="18"/>
          <w:szCs w:val="18"/>
          <w:lang w:val="en-GB"/>
        </w:rPr>
        <w:t>-assured&lt;/</w:t>
      </w:r>
      <w:proofErr w:type="spellStart"/>
      <w:r w:rsidRPr="00AC31F8">
        <w:rPr>
          <w:rFonts w:ascii="Courier New" w:hAnsi="Courier New" w:cs="Courier New"/>
          <w:sz w:val="18"/>
          <w:szCs w:val="18"/>
          <w:lang w:val="en-GB"/>
        </w:rPr>
        <w:t>groupId</w:t>
      </w:r>
      <w:proofErr w:type="spellEnd"/>
      <w:r w:rsidRPr="00AC31F8">
        <w:rPr>
          <w:rFonts w:ascii="Courier New" w:hAnsi="Courier New" w:cs="Courier New"/>
          <w:sz w:val="18"/>
          <w:szCs w:val="18"/>
          <w:lang w:val="en-GB"/>
        </w:rPr>
        <w:t>&gt;</w:t>
      </w:r>
    </w:p>
    <w:p w14:paraId="1617D2F2"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w:t>
      </w:r>
      <w:proofErr w:type="spellStart"/>
      <w:r w:rsidRPr="00AC31F8">
        <w:rPr>
          <w:rFonts w:ascii="Courier New" w:hAnsi="Courier New" w:cs="Courier New"/>
          <w:sz w:val="18"/>
          <w:szCs w:val="18"/>
          <w:lang w:val="en-GB"/>
        </w:rPr>
        <w:t>artifactId</w:t>
      </w:r>
      <w:proofErr w:type="spellEnd"/>
      <w:r w:rsidRPr="00AC31F8">
        <w:rPr>
          <w:rFonts w:ascii="Courier New" w:hAnsi="Courier New" w:cs="Courier New"/>
          <w:sz w:val="18"/>
          <w:szCs w:val="18"/>
          <w:lang w:val="en-GB"/>
        </w:rPr>
        <w:t>&gt;rest-assured&lt;/</w:t>
      </w:r>
      <w:proofErr w:type="spellStart"/>
      <w:r w:rsidRPr="00AC31F8">
        <w:rPr>
          <w:rFonts w:ascii="Courier New" w:hAnsi="Courier New" w:cs="Courier New"/>
          <w:sz w:val="18"/>
          <w:szCs w:val="18"/>
          <w:lang w:val="en-GB"/>
        </w:rPr>
        <w:t>artifactId</w:t>
      </w:r>
      <w:proofErr w:type="spellEnd"/>
      <w:r w:rsidRPr="00AC31F8">
        <w:rPr>
          <w:rFonts w:ascii="Courier New" w:hAnsi="Courier New" w:cs="Courier New"/>
          <w:sz w:val="18"/>
          <w:szCs w:val="18"/>
          <w:lang w:val="en-GB"/>
        </w:rPr>
        <w:t>&gt;</w:t>
      </w:r>
    </w:p>
    <w:p w14:paraId="2B045ADE"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&lt;version&gt;${rest-</w:t>
      </w:r>
      <w:proofErr w:type="spellStart"/>
      <w:proofErr w:type="gramStart"/>
      <w:r w:rsidRPr="00AC31F8">
        <w:rPr>
          <w:rFonts w:ascii="Courier New" w:hAnsi="Courier New" w:cs="Courier New"/>
          <w:sz w:val="18"/>
          <w:szCs w:val="18"/>
          <w:lang w:val="en-GB"/>
        </w:rPr>
        <w:t>assured.version</w:t>
      </w:r>
      <w:proofErr w:type="spellEnd"/>
      <w:proofErr w:type="gramEnd"/>
      <w:r w:rsidRPr="00AC31F8">
        <w:rPr>
          <w:rFonts w:ascii="Courier New" w:hAnsi="Courier New" w:cs="Courier New"/>
          <w:sz w:val="18"/>
          <w:szCs w:val="18"/>
          <w:lang w:val="en-GB"/>
        </w:rPr>
        <w:t>}&lt;/version&gt;</w:t>
      </w:r>
    </w:p>
    <w:p w14:paraId="611EBF07"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&lt;scope&gt;test&lt;/scope&gt;</w:t>
      </w:r>
    </w:p>
    <w:p w14:paraId="73935B36"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&lt;/dependency&gt;</w:t>
      </w:r>
    </w:p>
    <w:p w14:paraId="771F277E" w14:textId="77777777" w:rsidR="00026875" w:rsidRPr="00AC31F8" w:rsidRDefault="00026875" w:rsidP="00026875">
      <w:pPr>
        <w:spacing w:after="0" w:line="240" w:lineRule="auto"/>
        <w:jc w:val="left"/>
        <w:rPr>
          <w:rFonts w:ascii="Courier New" w:hAnsi="Courier New" w:cs="Courier New"/>
          <w:sz w:val="18"/>
          <w:szCs w:val="18"/>
          <w:lang w:val="en-GB"/>
        </w:rPr>
      </w:pPr>
    </w:p>
    <w:p w14:paraId="013AF6CD" w14:textId="77777777" w:rsidR="00026875" w:rsidRPr="00AC31F8" w:rsidRDefault="00026875" w:rsidP="00026875">
      <w:pPr>
        <w:spacing w:after="0" w:line="240" w:lineRule="auto"/>
        <w:jc w:val="left"/>
        <w:rPr>
          <w:rFonts w:ascii="Courier New" w:hAnsi="Courier New" w:cs="Courier New"/>
          <w:sz w:val="18"/>
          <w:szCs w:val="18"/>
          <w:lang w:val="en-GB"/>
        </w:rPr>
      </w:pPr>
    </w:p>
    <w:p w14:paraId="4E1ACAD9"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&lt;/dependencies&gt;</w:t>
      </w:r>
    </w:p>
    <w:p w14:paraId="74E4BF65" w14:textId="77777777" w:rsidR="00026875" w:rsidRPr="00AC31F8" w:rsidRDefault="00026875" w:rsidP="00026875">
      <w:pPr>
        <w:spacing w:after="0" w:line="240" w:lineRule="auto"/>
        <w:jc w:val="left"/>
        <w:rPr>
          <w:rFonts w:ascii="Courier New" w:hAnsi="Courier New" w:cs="Courier New"/>
          <w:sz w:val="18"/>
          <w:szCs w:val="18"/>
          <w:lang w:val="en-GB"/>
        </w:rPr>
      </w:pPr>
    </w:p>
    <w:p w14:paraId="068F85D3"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&lt;build&gt;</w:t>
      </w:r>
    </w:p>
    <w:p w14:paraId="4B0D9424"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&lt;plugins&gt;</w:t>
      </w:r>
    </w:p>
    <w:p w14:paraId="62F91486"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&lt;plugin&gt;</w:t>
      </w:r>
    </w:p>
    <w:p w14:paraId="089544A8"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w:t>
      </w:r>
      <w:proofErr w:type="spellStart"/>
      <w:r w:rsidRPr="00AC31F8">
        <w:rPr>
          <w:rFonts w:ascii="Courier New" w:hAnsi="Courier New" w:cs="Courier New"/>
          <w:sz w:val="18"/>
          <w:szCs w:val="18"/>
          <w:lang w:val="en-GB"/>
        </w:rPr>
        <w:t>groupId</w:t>
      </w:r>
      <w:proofErr w:type="spellEnd"/>
      <w:r w:rsidRPr="00AC31F8">
        <w:rPr>
          <w:rFonts w:ascii="Courier New" w:hAnsi="Courier New" w:cs="Courier New"/>
          <w:sz w:val="18"/>
          <w:szCs w:val="18"/>
          <w:lang w:val="en-GB"/>
        </w:rPr>
        <w:t>&gt;</w:t>
      </w:r>
      <w:proofErr w:type="spellStart"/>
      <w:r w:rsidRPr="00AC31F8">
        <w:rPr>
          <w:rFonts w:ascii="Courier New" w:hAnsi="Courier New" w:cs="Courier New"/>
          <w:sz w:val="18"/>
          <w:szCs w:val="18"/>
          <w:lang w:val="en-GB"/>
        </w:rPr>
        <w:t>org.springframework.boot</w:t>
      </w:r>
      <w:proofErr w:type="spellEnd"/>
      <w:r w:rsidRPr="00AC31F8">
        <w:rPr>
          <w:rFonts w:ascii="Courier New" w:hAnsi="Courier New" w:cs="Courier New"/>
          <w:sz w:val="18"/>
          <w:szCs w:val="18"/>
          <w:lang w:val="en-GB"/>
        </w:rPr>
        <w:t>&lt;/</w:t>
      </w:r>
      <w:proofErr w:type="spellStart"/>
      <w:r w:rsidRPr="00AC31F8">
        <w:rPr>
          <w:rFonts w:ascii="Courier New" w:hAnsi="Courier New" w:cs="Courier New"/>
          <w:sz w:val="18"/>
          <w:szCs w:val="18"/>
          <w:lang w:val="en-GB"/>
        </w:rPr>
        <w:t>groupId</w:t>
      </w:r>
      <w:proofErr w:type="spellEnd"/>
      <w:r w:rsidRPr="00AC31F8">
        <w:rPr>
          <w:rFonts w:ascii="Courier New" w:hAnsi="Courier New" w:cs="Courier New"/>
          <w:sz w:val="18"/>
          <w:szCs w:val="18"/>
          <w:lang w:val="en-GB"/>
        </w:rPr>
        <w:t>&gt;</w:t>
      </w:r>
    </w:p>
    <w:p w14:paraId="61778AB1"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w:t>
      </w:r>
      <w:proofErr w:type="spellStart"/>
      <w:r w:rsidRPr="00AC31F8">
        <w:rPr>
          <w:rFonts w:ascii="Courier New" w:hAnsi="Courier New" w:cs="Courier New"/>
          <w:sz w:val="18"/>
          <w:szCs w:val="18"/>
          <w:lang w:val="en-GB"/>
        </w:rPr>
        <w:t>artifactId</w:t>
      </w:r>
      <w:proofErr w:type="spellEnd"/>
      <w:r w:rsidRPr="00AC31F8">
        <w:rPr>
          <w:rFonts w:ascii="Courier New" w:hAnsi="Courier New" w:cs="Courier New"/>
          <w:sz w:val="18"/>
          <w:szCs w:val="18"/>
          <w:lang w:val="en-GB"/>
        </w:rPr>
        <w:t>&gt;spring-boot-maven-plugin&lt;/</w:t>
      </w:r>
      <w:proofErr w:type="spellStart"/>
      <w:r w:rsidRPr="00AC31F8">
        <w:rPr>
          <w:rFonts w:ascii="Courier New" w:hAnsi="Courier New" w:cs="Courier New"/>
          <w:sz w:val="18"/>
          <w:szCs w:val="18"/>
          <w:lang w:val="en-GB"/>
        </w:rPr>
        <w:t>artifactId</w:t>
      </w:r>
      <w:proofErr w:type="spellEnd"/>
      <w:r w:rsidRPr="00AC31F8">
        <w:rPr>
          <w:rFonts w:ascii="Courier New" w:hAnsi="Courier New" w:cs="Courier New"/>
          <w:sz w:val="18"/>
          <w:szCs w:val="18"/>
          <w:lang w:val="en-GB"/>
        </w:rPr>
        <w:t>&gt;</w:t>
      </w:r>
    </w:p>
    <w:p w14:paraId="421081D7"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&lt;version&gt;${spring-</w:t>
      </w:r>
      <w:proofErr w:type="spellStart"/>
      <w:proofErr w:type="gramStart"/>
      <w:r w:rsidRPr="00AC31F8">
        <w:rPr>
          <w:rFonts w:ascii="Courier New" w:hAnsi="Courier New" w:cs="Courier New"/>
          <w:sz w:val="18"/>
          <w:szCs w:val="18"/>
          <w:lang w:val="en-GB"/>
        </w:rPr>
        <w:t>boot.version</w:t>
      </w:r>
      <w:proofErr w:type="spellEnd"/>
      <w:proofErr w:type="gramEnd"/>
      <w:r w:rsidRPr="00AC31F8">
        <w:rPr>
          <w:rFonts w:ascii="Courier New" w:hAnsi="Courier New" w:cs="Courier New"/>
          <w:sz w:val="18"/>
          <w:szCs w:val="18"/>
          <w:lang w:val="en-GB"/>
        </w:rPr>
        <w:t>}&lt;/version&gt;</w:t>
      </w:r>
    </w:p>
    <w:p w14:paraId="0E51F145"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&lt;/plugin&gt;</w:t>
      </w:r>
    </w:p>
    <w:p w14:paraId="78A1A793"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&lt;plugin&gt;</w:t>
      </w:r>
    </w:p>
    <w:p w14:paraId="6CA6A57D"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w:t>
      </w:r>
      <w:proofErr w:type="spellStart"/>
      <w:r w:rsidRPr="00AC31F8">
        <w:rPr>
          <w:rFonts w:ascii="Courier New" w:hAnsi="Courier New" w:cs="Courier New"/>
          <w:sz w:val="18"/>
          <w:szCs w:val="18"/>
          <w:lang w:val="en-GB"/>
        </w:rPr>
        <w:t>artifactId</w:t>
      </w:r>
      <w:proofErr w:type="spellEnd"/>
      <w:r w:rsidRPr="00AC31F8">
        <w:rPr>
          <w:rFonts w:ascii="Courier New" w:hAnsi="Courier New" w:cs="Courier New"/>
          <w:sz w:val="18"/>
          <w:szCs w:val="18"/>
          <w:lang w:val="en-GB"/>
        </w:rPr>
        <w:t>&gt;maven-resources-plugin&lt;/</w:t>
      </w:r>
      <w:proofErr w:type="spellStart"/>
      <w:r w:rsidRPr="00AC31F8">
        <w:rPr>
          <w:rFonts w:ascii="Courier New" w:hAnsi="Courier New" w:cs="Courier New"/>
          <w:sz w:val="18"/>
          <w:szCs w:val="18"/>
          <w:lang w:val="en-GB"/>
        </w:rPr>
        <w:t>artifactId</w:t>
      </w:r>
      <w:proofErr w:type="spellEnd"/>
      <w:r w:rsidRPr="00AC31F8">
        <w:rPr>
          <w:rFonts w:ascii="Courier New" w:hAnsi="Courier New" w:cs="Courier New"/>
          <w:sz w:val="18"/>
          <w:szCs w:val="18"/>
          <w:lang w:val="en-GB"/>
        </w:rPr>
        <w:t>&gt;</w:t>
      </w:r>
    </w:p>
    <w:p w14:paraId="5027AC9D"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&lt;version&gt;${maven-resources-</w:t>
      </w:r>
      <w:proofErr w:type="spellStart"/>
      <w:proofErr w:type="gramStart"/>
      <w:r w:rsidRPr="00AC31F8">
        <w:rPr>
          <w:rFonts w:ascii="Courier New" w:hAnsi="Courier New" w:cs="Courier New"/>
          <w:sz w:val="18"/>
          <w:szCs w:val="18"/>
          <w:lang w:val="en-GB"/>
        </w:rPr>
        <w:t>plugin.version</w:t>
      </w:r>
      <w:proofErr w:type="spellEnd"/>
      <w:proofErr w:type="gramEnd"/>
      <w:r w:rsidRPr="00AC31F8">
        <w:rPr>
          <w:rFonts w:ascii="Courier New" w:hAnsi="Courier New" w:cs="Courier New"/>
          <w:sz w:val="18"/>
          <w:szCs w:val="18"/>
          <w:lang w:val="en-GB"/>
        </w:rPr>
        <w:t>}&lt;/version&gt;</w:t>
      </w:r>
    </w:p>
    <w:p w14:paraId="1D15D4C9"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&lt;executions&gt;</w:t>
      </w:r>
    </w:p>
    <w:p w14:paraId="6990DD03"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&lt;execution&gt;</w:t>
      </w:r>
    </w:p>
    <w:p w14:paraId="757BAC8E"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&lt;id&gt;copy Vue.js frontend content&lt;/id&gt;</w:t>
      </w:r>
    </w:p>
    <w:p w14:paraId="2497B614"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&lt;phase&gt;generate-resources&lt;/phase&gt;</w:t>
      </w:r>
    </w:p>
    <w:p w14:paraId="6B30E5B8"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&lt;goals&gt;</w:t>
      </w:r>
    </w:p>
    <w:p w14:paraId="4DE9B67C"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&lt;goal&gt;copy-resources&lt;/goal&gt;</w:t>
      </w:r>
    </w:p>
    <w:p w14:paraId="1A0A8997"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&lt;/goals&gt;</w:t>
      </w:r>
    </w:p>
    <w:p w14:paraId="214D37D4"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&lt;configuration&gt;</w:t>
      </w:r>
    </w:p>
    <w:p w14:paraId="2A638EEB"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w:t>
      </w:r>
      <w:proofErr w:type="spellStart"/>
      <w:r w:rsidRPr="00AC31F8">
        <w:rPr>
          <w:rFonts w:ascii="Courier New" w:hAnsi="Courier New" w:cs="Courier New"/>
          <w:sz w:val="18"/>
          <w:szCs w:val="18"/>
          <w:lang w:val="en-GB"/>
        </w:rPr>
        <w:t>outputDirectory</w:t>
      </w:r>
      <w:proofErr w:type="spellEnd"/>
      <w:r w:rsidRPr="00AC31F8">
        <w:rPr>
          <w:rFonts w:ascii="Courier New" w:hAnsi="Courier New" w:cs="Courier New"/>
          <w:sz w:val="18"/>
          <w:szCs w:val="18"/>
          <w:lang w:val="en-GB"/>
        </w:rPr>
        <w:t>&gt;</w:t>
      </w:r>
      <w:proofErr w:type="spellStart"/>
      <w:r w:rsidRPr="00AC31F8">
        <w:rPr>
          <w:rFonts w:ascii="Courier New" w:hAnsi="Courier New" w:cs="Courier New"/>
          <w:sz w:val="18"/>
          <w:szCs w:val="18"/>
          <w:lang w:val="en-GB"/>
        </w:rPr>
        <w:t>src</w:t>
      </w:r>
      <w:proofErr w:type="spellEnd"/>
      <w:r w:rsidRPr="00AC31F8">
        <w:rPr>
          <w:rFonts w:ascii="Courier New" w:hAnsi="Courier New" w:cs="Courier New"/>
          <w:sz w:val="18"/>
          <w:szCs w:val="18"/>
          <w:lang w:val="en-GB"/>
        </w:rPr>
        <w:t>/main/resources/public&lt;/</w:t>
      </w:r>
      <w:proofErr w:type="spellStart"/>
      <w:r w:rsidRPr="00AC31F8">
        <w:rPr>
          <w:rFonts w:ascii="Courier New" w:hAnsi="Courier New" w:cs="Courier New"/>
          <w:sz w:val="18"/>
          <w:szCs w:val="18"/>
          <w:lang w:val="en-GB"/>
        </w:rPr>
        <w:t>outputDirectory</w:t>
      </w:r>
      <w:proofErr w:type="spellEnd"/>
      <w:r w:rsidRPr="00AC31F8">
        <w:rPr>
          <w:rFonts w:ascii="Courier New" w:hAnsi="Courier New" w:cs="Courier New"/>
          <w:sz w:val="18"/>
          <w:szCs w:val="18"/>
          <w:lang w:val="en-GB"/>
        </w:rPr>
        <w:t>&gt;</w:t>
      </w:r>
    </w:p>
    <w:p w14:paraId="486E8B1D"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&lt;overwrite&gt;true&lt;/overwrite&gt;</w:t>
      </w:r>
    </w:p>
    <w:p w14:paraId="53DBA4C9"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&lt;resources&gt;</w:t>
      </w:r>
    </w:p>
    <w:p w14:paraId="2C4D9746"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&lt;resource&gt;</w:t>
      </w:r>
    </w:p>
    <w:p w14:paraId="37B1339E"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&lt;directory&gt;${project.parent.basedir}/frontend/target/dist&lt;/directory&gt;</w:t>
      </w:r>
    </w:p>
    <w:p w14:paraId="2416106A"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&lt;includes&gt;</w:t>
      </w:r>
    </w:p>
    <w:p w14:paraId="7D806814"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&lt;include&gt;static/&lt;/include&gt;</w:t>
      </w:r>
    </w:p>
    <w:p w14:paraId="4225C299"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&lt;include&gt;index.html&lt;/include&gt;</w:t>
      </w:r>
    </w:p>
    <w:p w14:paraId="3DA740D2"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&lt;/includes&gt;</w:t>
      </w:r>
    </w:p>
    <w:p w14:paraId="546E9EF1"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&lt;/resource&gt;</w:t>
      </w:r>
    </w:p>
    <w:p w14:paraId="32D4578C"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&lt;/resources&gt;</w:t>
      </w:r>
    </w:p>
    <w:p w14:paraId="172F6117"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&lt;/configuration&gt;</w:t>
      </w:r>
    </w:p>
    <w:p w14:paraId="0FAC70EC"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&lt;/execution&gt;</w:t>
      </w:r>
    </w:p>
    <w:p w14:paraId="6574BEBC"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&lt;/executions&gt;</w:t>
      </w:r>
    </w:p>
    <w:p w14:paraId="4AC62A8E"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&lt;/plugin&gt;</w:t>
      </w:r>
    </w:p>
    <w:p w14:paraId="2F5B77E2"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&lt;/plugins&gt;</w:t>
      </w:r>
    </w:p>
    <w:p w14:paraId="6312DAF6"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&lt;/build&gt;</w:t>
      </w:r>
    </w:p>
    <w:p w14:paraId="645AA508" w14:textId="6567029B" w:rsidR="00714054"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&lt;/project&gt;</w:t>
      </w:r>
    </w:p>
    <w:p w14:paraId="5BB14463" w14:textId="3A997377" w:rsidR="00714054" w:rsidRPr="00AC31F8" w:rsidRDefault="00714054" w:rsidP="00714054">
      <w:pPr>
        <w:spacing w:after="0" w:line="240" w:lineRule="auto"/>
        <w:jc w:val="left"/>
        <w:rPr>
          <w:rFonts w:ascii="Courier New" w:hAnsi="Courier New" w:cs="Courier New"/>
          <w:sz w:val="18"/>
          <w:szCs w:val="18"/>
          <w:lang w:val="en-GB"/>
        </w:rPr>
      </w:pPr>
    </w:p>
    <w:p w14:paraId="2BEF6C7B" w14:textId="1B2172C4" w:rsidR="00714054" w:rsidRPr="00AC31F8" w:rsidRDefault="00714054" w:rsidP="00F854C8">
      <w:pPr>
        <w:rPr>
          <w:lang w:val="en-GB"/>
        </w:rPr>
      </w:pPr>
    </w:p>
    <w:p w14:paraId="37877ADF" w14:textId="170D42CE" w:rsidR="00714054" w:rsidRPr="00AC31F8" w:rsidRDefault="00714054" w:rsidP="00D07B47">
      <w:pPr>
        <w:rPr>
          <w:lang w:val="en-GB"/>
        </w:rPr>
      </w:pPr>
    </w:p>
    <w:p w14:paraId="7DA419A7" w14:textId="6243A236" w:rsidR="00F854C8" w:rsidRPr="00AC31F8" w:rsidRDefault="00F854C8" w:rsidP="00F854C8">
      <w:pPr>
        <w:pStyle w:val="Heading1withoutnumbering"/>
        <w:rPr>
          <w:lang w:val="en-GB"/>
        </w:rPr>
      </w:pPr>
      <w:bookmarkStart w:id="428" w:name="_Toc46238966"/>
      <w:r w:rsidRPr="00AC31F8">
        <w:rPr>
          <w:lang w:val="en-GB"/>
        </w:rPr>
        <w:lastRenderedPageBreak/>
        <w:t>Appendix</w:t>
      </w:r>
      <w:r w:rsidR="003319A1" w:rsidRPr="00AC31F8">
        <w:rPr>
          <w:lang w:val="en-GB"/>
        </w:rPr>
        <w:t xml:space="preserve"> </w:t>
      </w:r>
      <w:r w:rsidR="00DC42AA" w:rsidRPr="00AC31F8">
        <w:rPr>
          <w:lang w:val="en-GB"/>
        </w:rPr>
        <w:t>III</w:t>
      </w:r>
      <w:r w:rsidR="003319A1" w:rsidRPr="00AC31F8">
        <w:rPr>
          <w:lang w:val="en-GB"/>
        </w:rPr>
        <w:t xml:space="preserve">: </w:t>
      </w:r>
      <w:r w:rsidR="006B513B" w:rsidRPr="00AC31F8">
        <w:rPr>
          <w:lang w:val="en-GB"/>
        </w:rPr>
        <w:t>Version control file</w:t>
      </w:r>
      <w:r w:rsidR="003319A1" w:rsidRPr="00AC31F8">
        <w:rPr>
          <w:lang w:val="en-GB"/>
        </w:rPr>
        <w:t xml:space="preserve"> OQ Test App</w:t>
      </w:r>
      <w:r w:rsidR="006B513B" w:rsidRPr="00AC31F8">
        <w:rPr>
          <w:lang w:val="en-GB"/>
        </w:rPr>
        <w:t xml:space="preserve"> (POM)</w:t>
      </w:r>
      <w:bookmarkEnd w:id="428"/>
    </w:p>
    <w:p w14:paraId="623CAF13" w14:textId="56DE8468" w:rsidR="00F854C8" w:rsidRPr="00AC31F8" w:rsidRDefault="00F854C8" w:rsidP="00D07B47">
      <w:pPr>
        <w:rPr>
          <w:lang w:val="en-GB"/>
        </w:rPr>
      </w:pPr>
    </w:p>
    <w:p w14:paraId="45EA316B"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&lt;?xml version="1.0" encoding="UTF-8"?&gt;</w:t>
      </w:r>
    </w:p>
    <w:p w14:paraId="44769FAD"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&lt;project </w:t>
      </w:r>
      <w:proofErr w:type="spellStart"/>
      <w:r w:rsidRPr="00AC31F8">
        <w:rPr>
          <w:rFonts w:ascii="Courier New" w:hAnsi="Courier New" w:cs="Courier New"/>
          <w:sz w:val="18"/>
          <w:szCs w:val="18"/>
          <w:lang w:val="en-GB"/>
        </w:rPr>
        <w:t>xmlns</w:t>
      </w:r>
      <w:proofErr w:type="spellEnd"/>
      <w:r w:rsidRPr="00AC31F8">
        <w:rPr>
          <w:rFonts w:ascii="Courier New" w:hAnsi="Courier New" w:cs="Courier New"/>
          <w:sz w:val="18"/>
          <w:szCs w:val="18"/>
          <w:lang w:val="en-GB"/>
        </w:rPr>
        <w:t>="http://maven.apache.org/POM/4.0.0"</w:t>
      </w:r>
    </w:p>
    <w:p w14:paraId="15D88678" w14:textId="77777777" w:rsidR="00F46A72" w:rsidRPr="00AC31F8" w:rsidRDefault="00F46A72" w:rsidP="004D04D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roofErr w:type="spellStart"/>
      <w:r w:rsidRPr="00AC31F8">
        <w:rPr>
          <w:rFonts w:ascii="Courier New" w:hAnsi="Courier New" w:cs="Courier New"/>
          <w:sz w:val="18"/>
          <w:szCs w:val="18"/>
          <w:lang w:val="en-GB"/>
        </w:rPr>
        <w:t>xmlns:xsi</w:t>
      </w:r>
      <w:proofErr w:type="spellEnd"/>
      <w:r w:rsidRPr="00AC31F8">
        <w:rPr>
          <w:rFonts w:ascii="Courier New" w:hAnsi="Courier New" w:cs="Courier New"/>
          <w:sz w:val="18"/>
          <w:szCs w:val="18"/>
          <w:lang w:val="en-GB"/>
        </w:rPr>
        <w:t>="http://www.w3.org/2001/XMLSchema-instance"</w:t>
      </w:r>
    </w:p>
    <w:p w14:paraId="2EAB5C2C" w14:textId="521C1B3D" w:rsidR="00F46A72" w:rsidRPr="00AC31F8" w:rsidRDefault="00F46A72" w:rsidP="004D04D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roofErr w:type="spellStart"/>
      <w:r w:rsidRPr="00AC31F8">
        <w:rPr>
          <w:rFonts w:ascii="Courier New" w:hAnsi="Courier New" w:cs="Courier New"/>
          <w:sz w:val="18"/>
          <w:szCs w:val="18"/>
          <w:lang w:val="en-GB"/>
        </w:rPr>
        <w:t>xsi:schemaLocation</w:t>
      </w:r>
      <w:proofErr w:type="spellEnd"/>
      <w:r w:rsidRPr="00AC31F8">
        <w:rPr>
          <w:rFonts w:ascii="Courier New" w:hAnsi="Courier New" w:cs="Courier New"/>
          <w:sz w:val="18"/>
          <w:szCs w:val="18"/>
          <w:lang w:val="en-GB"/>
        </w:rPr>
        <w:t>="http://maven.apache.org/POM/4.0.0 http://m</w:t>
      </w:r>
      <w:r w:rsidR="004D04D9" w:rsidRPr="00AC31F8">
        <w:rPr>
          <w:rFonts w:ascii="Courier New" w:hAnsi="Courier New" w:cs="Courier New"/>
          <w:sz w:val="18"/>
          <w:szCs w:val="18"/>
          <w:lang w:val="en-GB"/>
        </w:rPr>
        <w:t>a</w:t>
      </w:r>
      <w:r w:rsidRPr="00AC31F8">
        <w:rPr>
          <w:rFonts w:ascii="Courier New" w:hAnsi="Courier New" w:cs="Courier New"/>
          <w:sz w:val="18"/>
          <w:szCs w:val="18"/>
          <w:lang w:val="en-GB"/>
        </w:rPr>
        <w:t>ven.apache.org/xsd/maven-4.0.0.xsd"&gt;</w:t>
      </w:r>
    </w:p>
    <w:p w14:paraId="7EFBCEC2"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w:t>
      </w:r>
      <w:proofErr w:type="spellStart"/>
      <w:r w:rsidRPr="00AC31F8">
        <w:rPr>
          <w:rFonts w:ascii="Courier New" w:hAnsi="Courier New" w:cs="Courier New"/>
          <w:sz w:val="18"/>
          <w:szCs w:val="18"/>
          <w:lang w:val="en-GB"/>
        </w:rPr>
        <w:t>modelVersion</w:t>
      </w:r>
      <w:proofErr w:type="spellEnd"/>
      <w:r w:rsidRPr="00AC31F8">
        <w:rPr>
          <w:rFonts w:ascii="Courier New" w:hAnsi="Courier New" w:cs="Courier New"/>
          <w:sz w:val="18"/>
          <w:szCs w:val="18"/>
          <w:lang w:val="en-GB"/>
        </w:rPr>
        <w:t>&gt;4.0.0&lt;/</w:t>
      </w:r>
      <w:proofErr w:type="spellStart"/>
      <w:r w:rsidRPr="00AC31F8">
        <w:rPr>
          <w:rFonts w:ascii="Courier New" w:hAnsi="Courier New" w:cs="Courier New"/>
          <w:sz w:val="18"/>
          <w:szCs w:val="18"/>
          <w:lang w:val="en-GB"/>
        </w:rPr>
        <w:t>modelVersion</w:t>
      </w:r>
      <w:proofErr w:type="spellEnd"/>
      <w:r w:rsidRPr="00AC31F8">
        <w:rPr>
          <w:rFonts w:ascii="Courier New" w:hAnsi="Courier New" w:cs="Courier New"/>
          <w:sz w:val="18"/>
          <w:szCs w:val="18"/>
          <w:lang w:val="en-GB"/>
        </w:rPr>
        <w:t>&gt;</w:t>
      </w:r>
    </w:p>
    <w:p w14:paraId="1D37F352" w14:textId="77777777" w:rsidR="00F46A72" w:rsidRPr="00AC31F8" w:rsidRDefault="00F46A72" w:rsidP="004D04D9">
      <w:pPr>
        <w:spacing w:after="0" w:line="240" w:lineRule="auto"/>
        <w:rPr>
          <w:rFonts w:ascii="Courier New" w:hAnsi="Courier New" w:cs="Courier New"/>
          <w:sz w:val="18"/>
          <w:szCs w:val="18"/>
          <w:lang w:val="en-GB"/>
        </w:rPr>
      </w:pPr>
    </w:p>
    <w:p w14:paraId="067E5A99"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w:t>
      </w:r>
      <w:proofErr w:type="spellStart"/>
      <w:r w:rsidRPr="00AC31F8">
        <w:rPr>
          <w:rFonts w:ascii="Courier New" w:hAnsi="Courier New" w:cs="Courier New"/>
          <w:sz w:val="18"/>
          <w:szCs w:val="18"/>
          <w:lang w:val="en-GB"/>
        </w:rPr>
        <w:t>groupId</w:t>
      </w:r>
      <w:proofErr w:type="spellEnd"/>
      <w:r w:rsidRPr="00AC31F8">
        <w:rPr>
          <w:rFonts w:ascii="Courier New" w:hAnsi="Courier New" w:cs="Courier New"/>
          <w:sz w:val="18"/>
          <w:szCs w:val="18"/>
          <w:lang w:val="en-GB"/>
        </w:rPr>
        <w:t>&gt;</w:t>
      </w:r>
      <w:proofErr w:type="spellStart"/>
      <w:r w:rsidRPr="00AC31F8">
        <w:rPr>
          <w:rFonts w:ascii="Courier New" w:hAnsi="Courier New" w:cs="Courier New"/>
          <w:sz w:val="18"/>
          <w:szCs w:val="18"/>
          <w:lang w:val="en-GB"/>
        </w:rPr>
        <w:t>com.github.sableu</w:t>
      </w:r>
      <w:proofErr w:type="spellEnd"/>
      <w:r w:rsidRPr="00AC31F8">
        <w:rPr>
          <w:rFonts w:ascii="Courier New" w:hAnsi="Courier New" w:cs="Courier New"/>
          <w:sz w:val="18"/>
          <w:szCs w:val="18"/>
          <w:lang w:val="en-GB"/>
        </w:rPr>
        <w:t>&lt;/</w:t>
      </w:r>
      <w:proofErr w:type="spellStart"/>
      <w:r w:rsidRPr="00AC31F8">
        <w:rPr>
          <w:rFonts w:ascii="Courier New" w:hAnsi="Courier New" w:cs="Courier New"/>
          <w:sz w:val="18"/>
          <w:szCs w:val="18"/>
          <w:lang w:val="en-GB"/>
        </w:rPr>
        <w:t>groupId</w:t>
      </w:r>
      <w:proofErr w:type="spellEnd"/>
      <w:r w:rsidRPr="00AC31F8">
        <w:rPr>
          <w:rFonts w:ascii="Courier New" w:hAnsi="Courier New" w:cs="Courier New"/>
          <w:sz w:val="18"/>
          <w:szCs w:val="18"/>
          <w:lang w:val="en-GB"/>
        </w:rPr>
        <w:t>&gt;</w:t>
      </w:r>
    </w:p>
    <w:p w14:paraId="38664FD6"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w:t>
      </w:r>
      <w:proofErr w:type="spellStart"/>
      <w:r w:rsidRPr="00AC31F8">
        <w:rPr>
          <w:rFonts w:ascii="Courier New" w:hAnsi="Courier New" w:cs="Courier New"/>
          <w:sz w:val="18"/>
          <w:szCs w:val="18"/>
          <w:lang w:val="en-GB"/>
        </w:rPr>
        <w:t>artifactId</w:t>
      </w:r>
      <w:proofErr w:type="spellEnd"/>
      <w:r w:rsidRPr="00AC31F8">
        <w:rPr>
          <w:rFonts w:ascii="Courier New" w:hAnsi="Courier New" w:cs="Courier New"/>
          <w:sz w:val="18"/>
          <w:szCs w:val="18"/>
          <w:lang w:val="en-GB"/>
        </w:rPr>
        <w:t>&gt;bdd4oq-test-app&lt;/</w:t>
      </w:r>
      <w:proofErr w:type="spellStart"/>
      <w:r w:rsidRPr="00AC31F8">
        <w:rPr>
          <w:rFonts w:ascii="Courier New" w:hAnsi="Courier New" w:cs="Courier New"/>
          <w:sz w:val="18"/>
          <w:szCs w:val="18"/>
          <w:lang w:val="en-GB"/>
        </w:rPr>
        <w:t>artifactId</w:t>
      </w:r>
      <w:proofErr w:type="spellEnd"/>
      <w:r w:rsidRPr="00AC31F8">
        <w:rPr>
          <w:rFonts w:ascii="Courier New" w:hAnsi="Courier New" w:cs="Courier New"/>
          <w:sz w:val="18"/>
          <w:szCs w:val="18"/>
          <w:lang w:val="en-GB"/>
        </w:rPr>
        <w:t>&gt;</w:t>
      </w:r>
    </w:p>
    <w:p w14:paraId="48119DAF"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&lt;version&gt;0.0.1&lt;/version&gt;</w:t>
      </w:r>
    </w:p>
    <w:p w14:paraId="66DB0D5A"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&lt;packaging&gt;jar&lt;/packaging&gt;</w:t>
      </w:r>
    </w:p>
    <w:p w14:paraId="7C9C1A2C" w14:textId="77777777" w:rsidR="00F46A72" w:rsidRPr="00AC31F8" w:rsidRDefault="00F46A72" w:rsidP="004D04D9">
      <w:pPr>
        <w:spacing w:after="0" w:line="240" w:lineRule="auto"/>
        <w:rPr>
          <w:rFonts w:ascii="Courier New" w:hAnsi="Courier New" w:cs="Courier New"/>
          <w:sz w:val="18"/>
          <w:szCs w:val="18"/>
          <w:lang w:val="en-GB"/>
        </w:rPr>
      </w:pPr>
    </w:p>
    <w:p w14:paraId="0BA4FA15"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&lt;name&gt;</w:t>
      </w:r>
      <w:proofErr w:type="spellStart"/>
      <w:r w:rsidRPr="00AC31F8">
        <w:rPr>
          <w:rFonts w:ascii="Courier New" w:hAnsi="Courier New" w:cs="Courier New"/>
          <w:sz w:val="18"/>
          <w:szCs w:val="18"/>
          <w:lang w:val="en-GB"/>
        </w:rPr>
        <w:t>oq-test.app</w:t>
      </w:r>
      <w:proofErr w:type="spellEnd"/>
      <w:r w:rsidRPr="00AC31F8">
        <w:rPr>
          <w:rFonts w:ascii="Courier New" w:hAnsi="Courier New" w:cs="Courier New"/>
          <w:sz w:val="18"/>
          <w:szCs w:val="18"/>
          <w:lang w:val="en-GB"/>
        </w:rPr>
        <w:t>&lt;/name&gt;</w:t>
      </w:r>
    </w:p>
    <w:p w14:paraId="531AA0EA"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&lt;description&gt;Test automation tool to perform OQs on a web application&lt;/description&gt;</w:t>
      </w:r>
    </w:p>
    <w:p w14:paraId="3F9C0E12"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w:t>
      </w:r>
      <w:proofErr w:type="spellStart"/>
      <w:r w:rsidRPr="00AC31F8">
        <w:rPr>
          <w:rFonts w:ascii="Courier New" w:hAnsi="Courier New" w:cs="Courier New"/>
          <w:sz w:val="18"/>
          <w:szCs w:val="18"/>
          <w:lang w:val="en-GB"/>
        </w:rPr>
        <w:t>url</w:t>
      </w:r>
      <w:proofErr w:type="spellEnd"/>
      <w:r w:rsidRPr="00AC31F8">
        <w:rPr>
          <w:rFonts w:ascii="Courier New" w:hAnsi="Courier New" w:cs="Courier New"/>
          <w:sz w:val="18"/>
          <w:szCs w:val="18"/>
          <w:lang w:val="en-GB"/>
        </w:rPr>
        <w:t>&gt;https://github.com/sableu/BDD4OQ&lt;/url&gt;</w:t>
      </w:r>
    </w:p>
    <w:p w14:paraId="60D492F1" w14:textId="77777777" w:rsidR="00F46A72" w:rsidRPr="00AC31F8" w:rsidRDefault="00F46A72" w:rsidP="004D04D9">
      <w:pPr>
        <w:spacing w:after="0" w:line="240" w:lineRule="auto"/>
        <w:rPr>
          <w:rFonts w:ascii="Courier New" w:hAnsi="Courier New" w:cs="Courier New"/>
          <w:sz w:val="18"/>
          <w:szCs w:val="18"/>
          <w:lang w:val="en-GB"/>
        </w:rPr>
      </w:pPr>
    </w:p>
    <w:p w14:paraId="56160F8D"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&lt;licenses&gt;</w:t>
      </w:r>
    </w:p>
    <w:p w14:paraId="275F728F"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&lt;license&gt;</w:t>
      </w:r>
    </w:p>
    <w:p w14:paraId="13BAA5BA"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&lt;name&gt;The Apache License, Version 2.0&lt;/name&gt;</w:t>
      </w:r>
    </w:p>
    <w:p w14:paraId="7A7498DF"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w:t>
      </w:r>
      <w:proofErr w:type="spellStart"/>
      <w:r w:rsidRPr="00AC31F8">
        <w:rPr>
          <w:rFonts w:ascii="Courier New" w:hAnsi="Courier New" w:cs="Courier New"/>
          <w:sz w:val="18"/>
          <w:szCs w:val="18"/>
          <w:lang w:val="en-GB"/>
        </w:rPr>
        <w:t>url</w:t>
      </w:r>
      <w:proofErr w:type="spellEnd"/>
      <w:r w:rsidRPr="00AC31F8">
        <w:rPr>
          <w:rFonts w:ascii="Courier New" w:hAnsi="Courier New" w:cs="Courier New"/>
          <w:sz w:val="18"/>
          <w:szCs w:val="18"/>
          <w:lang w:val="en-GB"/>
        </w:rPr>
        <w:t>&gt;http://www.apache.org/licenses/LICENSE-2.0.txt&lt;/url&gt;</w:t>
      </w:r>
    </w:p>
    <w:p w14:paraId="6619AE14"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&lt;/license&gt;</w:t>
      </w:r>
    </w:p>
    <w:p w14:paraId="023813E7"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&lt;/licenses&gt;</w:t>
      </w:r>
    </w:p>
    <w:p w14:paraId="3C604834" w14:textId="77777777" w:rsidR="00F46A72" w:rsidRPr="00AC31F8" w:rsidRDefault="00F46A72" w:rsidP="004D04D9">
      <w:pPr>
        <w:spacing w:after="0" w:line="240" w:lineRule="auto"/>
        <w:rPr>
          <w:rFonts w:ascii="Courier New" w:hAnsi="Courier New" w:cs="Courier New"/>
          <w:sz w:val="18"/>
          <w:szCs w:val="18"/>
          <w:lang w:val="en-GB"/>
        </w:rPr>
      </w:pPr>
    </w:p>
    <w:p w14:paraId="54BED114"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&lt;developers&gt;</w:t>
      </w:r>
    </w:p>
    <w:p w14:paraId="3767C31C"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&lt;developer&gt;</w:t>
      </w:r>
    </w:p>
    <w:p w14:paraId="22B4D0A8"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&lt;name&gt;Sabrina Leuenberger&lt;/name&gt;</w:t>
      </w:r>
    </w:p>
    <w:p w14:paraId="0DB57B73"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&lt;email&gt;saleuenberger@gmx.ch&lt;/email&gt;</w:t>
      </w:r>
    </w:p>
    <w:p w14:paraId="064DAA05"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w:t>
      </w:r>
      <w:proofErr w:type="spellStart"/>
      <w:r w:rsidRPr="00AC31F8">
        <w:rPr>
          <w:rFonts w:ascii="Courier New" w:hAnsi="Courier New" w:cs="Courier New"/>
          <w:sz w:val="18"/>
          <w:szCs w:val="18"/>
          <w:lang w:val="en-GB"/>
        </w:rPr>
        <w:t>organizationUrl</w:t>
      </w:r>
      <w:proofErr w:type="spellEnd"/>
      <w:r w:rsidRPr="00AC31F8">
        <w:rPr>
          <w:rFonts w:ascii="Courier New" w:hAnsi="Courier New" w:cs="Courier New"/>
          <w:sz w:val="18"/>
          <w:szCs w:val="18"/>
          <w:lang w:val="en-GB"/>
        </w:rPr>
        <w:t>&gt;https://github.com/sableu&lt;/organizationUrl&gt;</w:t>
      </w:r>
    </w:p>
    <w:p w14:paraId="6C8040FB"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&lt;/developer&gt;</w:t>
      </w:r>
    </w:p>
    <w:p w14:paraId="0F49BBBF"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&lt;/developers&gt;</w:t>
      </w:r>
    </w:p>
    <w:p w14:paraId="1AB44ADB" w14:textId="77777777" w:rsidR="00F46A72" w:rsidRPr="00AC31F8" w:rsidRDefault="00F46A72" w:rsidP="004D04D9">
      <w:pPr>
        <w:spacing w:after="0" w:line="240" w:lineRule="auto"/>
        <w:rPr>
          <w:rFonts w:ascii="Courier New" w:hAnsi="Courier New" w:cs="Courier New"/>
          <w:sz w:val="18"/>
          <w:szCs w:val="18"/>
          <w:lang w:val="en-GB"/>
        </w:rPr>
      </w:pPr>
    </w:p>
    <w:p w14:paraId="11A87D71"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w:t>
      </w:r>
      <w:proofErr w:type="spellStart"/>
      <w:r w:rsidRPr="00AC31F8">
        <w:rPr>
          <w:rFonts w:ascii="Courier New" w:hAnsi="Courier New" w:cs="Courier New"/>
          <w:sz w:val="18"/>
          <w:szCs w:val="18"/>
          <w:lang w:val="en-GB"/>
        </w:rPr>
        <w:t>scm</w:t>
      </w:r>
      <w:proofErr w:type="spellEnd"/>
      <w:r w:rsidRPr="00AC31F8">
        <w:rPr>
          <w:rFonts w:ascii="Courier New" w:hAnsi="Courier New" w:cs="Courier New"/>
          <w:sz w:val="18"/>
          <w:szCs w:val="18"/>
          <w:lang w:val="en-GB"/>
        </w:rPr>
        <w:t>&gt;</w:t>
      </w:r>
    </w:p>
    <w:p w14:paraId="07E10F47"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&lt;connection&gt;</w:t>
      </w:r>
      <w:proofErr w:type="spellStart"/>
      <w:r w:rsidRPr="00AC31F8">
        <w:rPr>
          <w:rFonts w:ascii="Courier New" w:hAnsi="Courier New" w:cs="Courier New"/>
          <w:sz w:val="18"/>
          <w:szCs w:val="18"/>
          <w:lang w:val="en-GB"/>
        </w:rPr>
        <w:t>scm:git:git</w:t>
      </w:r>
      <w:proofErr w:type="spellEnd"/>
      <w:r w:rsidRPr="00AC31F8">
        <w:rPr>
          <w:rFonts w:ascii="Courier New" w:hAnsi="Courier New" w:cs="Courier New"/>
          <w:sz w:val="18"/>
          <w:szCs w:val="18"/>
          <w:lang w:val="en-GB"/>
        </w:rPr>
        <w:t>://github.com/</w:t>
      </w:r>
      <w:proofErr w:type="spellStart"/>
      <w:r w:rsidRPr="00AC31F8">
        <w:rPr>
          <w:rFonts w:ascii="Courier New" w:hAnsi="Courier New" w:cs="Courier New"/>
          <w:sz w:val="18"/>
          <w:szCs w:val="18"/>
          <w:lang w:val="en-GB"/>
        </w:rPr>
        <w:t>sableu</w:t>
      </w:r>
      <w:proofErr w:type="spellEnd"/>
      <w:r w:rsidRPr="00AC31F8">
        <w:rPr>
          <w:rFonts w:ascii="Courier New" w:hAnsi="Courier New" w:cs="Courier New"/>
          <w:sz w:val="18"/>
          <w:szCs w:val="18"/>
          <w:lang w:val="en-GB"/>
        </w:rPr>
        <w:t>/BDD4OQ&lt;/connection&gt;</w:t>
      </w:r>
    </w:p>
    <w:p w14:paraId="6013C53F"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&lt;developerConnection&gt;scm:git:ssh://github.com/sableu/BDD4OQ&lt;/developerConnection&gt;</w:t>
      </w:r>
    </w:p>
    <w:p w14:paraId="7182F366"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w:t>
      </w:r>
      <w:proofErr w:type="spellStart"/>
      <w:r w:rsidRPr="00AC31F8">
        <w:rPr>
          <w:rFonts w:ascii="Courier New" w:hAnsi="Courier New" w:cs="Courier New"/>
          <w:sz w:val="18"/>
          <w:szCs w:val="18"/>
          <w:lang w:val="en-GB"/>
        </w:rPr>
        <w:t>url</w:t>
      </w:r>
      <w:proofErr w:type="spellEnd"/>
      <w:r w:rsidRPr="00AC31F8">
        <w:rPr>
          <w:rFonts w:ascii="Courier New" w:hAnsi="Courier New" w:cs="Courier New"/>
          <w:sz w:val="18"/>
          <w:szCs w:val="18"/>
          <w:lang w:val="en-GB"/>
        </w:rPr>
        <w:t>&gt;https://github.com/sableu/BDD4OQ&lt;/url&gt;</w:t>
      </w:r>
    </w:p>
    <w:p w14:paraId="47C09760"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w:t>
      </w:r>
      <w:proofErr w:type="spellStart"/>
      <w:r w:rsidRPr="00AC31F8">
        <w:rPr>
          <w:rFonts w:ascii="Courier New" w:hAnsi="Courier New" w:cs="Courier New"/>
          <w:sz w:val="18"/>
          <w:szCs w:val="18"/>
          <w:lang w:val="en-GB"/>
        </w:rPr>
        <w:t>scm</w:t>
      </w:r>
      <w:proofErr w:type="spellEnd"/>
      <w:r w:rsidRPr="00AC31F8">
        <w:rPr>
          <w:rFonts w:ascii="Courier New" w:hAnsi="Courier New" w:cs="Courier New"/>
          <w:sz w:val="18"/>
          <w:szCs w:val="18"/>
          <w:lang w:val="en-GB"/>
        </w:rPr>
        <w:t>&gt;</w:t>
      </w:r>
    </w:p>
    <w:p w14:paraId="427C1983" w14:textId="77777777" w:rsidR="00F46A72" w:rsidRPr="00AC31F8" w:rsidRDefault="00F46A72" w:rsidP="004D04D9">
      <w:pPr>
        <w:spacing w:after="0" w:line="240" w:lineRule="auto"/>
        <w:rPr>
          <w:rFonts w:ascii="Courier New" w:hAnsi="Courier New" w:cs="Courier New"/>
          <w:sz w:val="18"/>
          <w:szCs w:val="18"/>
          <w:lang w:val="en-GB"/>
        </w:rPr>
      </w:pPr>
    </w:p>
    <w:p w14:paraId="2DEB960D"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&lt;properties&gt;</w:t>
      </w:r>
    </w:p>
    <w:p w14:paraId="41E833EF"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&lt;project.build.sourceEncoding&gt;UTF-8&lt;/project.build.sourceEncoding&gt;</w:t>
      </w:r>
    </w:p>
    <w:p w14:paraId="041D2F0B" w14:textId="77777777" w:rsidR="00F46A72" w:rsidRPr="001F44DF" w:rsidRDefault="00F46A72" w:rsidP="004D04D9">
      <w:pPr>
        <w:spacing w:after="0" w:line="240" w:lineRule="auto"/>
        <w:rPr>
          <w:rFonts w:ascii="Courier New" w:hAnsi="Courier New" w:cs="Courier New"/>
          <w:sz w:val="18"/>
          <w:szCs w:val="18"/>
          <w:lang w:val="fr-CH"/>
        </w:rPr>
      </w:pPr>
      <w:r w:rsidRPr="00AC31F8">
        <w:rPr>
          <w:rFonts w:ascii="Courier New" w:hAnsi="Courier New" w:cs="Courier New"/>
          <w:sz w:val="18"/>
          <w:szCs w:val="18"/>
          <w:lang w:val="en-GB"/>
        </w:rPr>
        <w:t xml:space="preserve">        </w:t>
      </w:r>
      <w:r w:rsidRPr="001F44DF">
        <w:rPr>
          <w:rFonts w:ascii="Courier New" w:hAnsi="Courier New" w:cs="Courier New"/>
          <w:sz w:val="18"/>
          <w:szCs w:val="18"/>
          <w:lang w:val="fr-CH"/>
        </w:rPr>
        <w:t>&lt;</w:t>
      </w:r>
      <w:proofErr w:type="spellStart"/>
      <w:r w:rsidRPr="001F44DF">
        <w:rPr>
          <w:rFonts w:ascii="Courier New" w:hAnsi="Courier New" w:cs="Courier New"/>
          <w:sz w:val="18"/>
          <w:szCs w:val="18"/>
          <w:lang w:val="fr-CH"/>
        </w:rPr>
        <w:t>maven.compiler.source</w:t>
      </w:r>
      <w:proofErr w:type="spellEnd"/>
      <w:r w:rsidRPr="001F44DF">
        <w:rPr>
          <w:rFonts w:ascii="Courier New" w:hAnsi="Courier New" w:cs="Courier New"/>
          <w:sz w:val="18"/>
          <w:szCs w:val="18"/>
          <w:lang w:val="fr-CH"/>
        </w:rPr>
        <w:t>&gt;1.8&lt;/</w:t>
      </w:r>
      <w:proofErr w:type="spellStart"/>
      <w:r w:rsidRPr="001F44DF">
        <w:rPr>
          <w:rFonts w:ascii="Courier New" w:hAnsi="Courier New" w:cs="Courier New"/>
          <w:sz w:val="18"/>
          <w:szCs w:val="18"/>
          <w:lang w:val="fr-CH"/>
        </w:rPr>
        <w:t>maven.compiler.source</w:t>
      </w:r>
      <w:proofErr w:type="spellEnd"/>
      <w:r w:rsidRPr="001F44DF">
        <w:rPr>
          <w:rFonts w:ascii="Courier New" w:hAnsi="Courier New" w:cs="Courier New"/>
          <w:sz w:val="18"/>
          <w:szCs w:val="18"/>
          <w:lang w:val="fr-CH"/>
        </w:rPr>
        <w:t>&gt;</w:t>
      </w:r>
    </w:p>
    <w:p w14:paraId="6EA27CF4" w14:textId="77777777" w:rsidR="00F46A72" w:rsidRPr="00DF5F90" w:rsidRDefault="00F46A72" w:rsidP="004D04D9">
      <w:pPr>
        <w:spacing w:after="0" w:line="240" w:lineRule="auto"/>
        <w:rPr>
          <w:rFonts w:ascii="Courier New" w:hAnsi="Courier New" w:cs="Courier New"/>
          <w:sz w:val="18"/>
          <w:szCs w:val="18"/>
          <w:lang w:val="fr-CH"/>
        </w:rPr>
      </w:pPr>
      <w:r w:rsidRPr="001F44DF">
        <w:rPr>
          <w:rFonts w:ascii="Courier New" w:hAnsi="Courier New" w:cs="Courier New"/>
          <w:sz w:val="18"/>
          <w:szCs w:val="18"/>
          <w:lang w:val="fr-CH"/>
        </w:rPr>
        <w:t xml:space="preserve">        </w:t>
      </w:r>
      <w:r w:rsidRPr="00DF5F90">
        <w:rPr>
          <w:rFonts w:ascii="Courier New" w:hAnsi="Courier New" w:cs="Courier New"/>
          <w:sz w:val="18"/>
          <w:szCs w:val="18"/>
          <w:lang w:val="fr-CH"/>
        </w:rPr>
        <w:t>&lt;</w:t>
      </w:r>
      <w:proofErr w:type="spellStart"/>
      <w:r w:rsidRPr="00DF5F90">
        <w:rPr>
          <w:rFonts w:ascii="Courier New" w:hAnsi="Courier New" w:cs="Courier New"/>
          <w:sz w:val="18"/>
          <w:szCs w:val="18"/>
          <w:lang w:val="fr-CH"/>
        </w:rPr>
        <w:t>maven.compiler.target</w:t>
      </w:r>
      <w:proofErr w:type="spellEnd"/>
      <w:r w:rsidRPr="00DF5F90">
        <w:rPr>
          <w:rFonts w:ascii="Courier New" w:hAnsi="Courier New" w:cs="Courier New"/>
          <w:sz w:val="18"/>
          <w:szCs w:val="18"/>
          <w:lang w:val="fr-CH"/>
        </w:rPr>
        <w:t>&gt;1.8&lt;/</w:t>
      </w:r>
      <w:proofErr w:type="spellStart"/>
      <w:r w:rsidRPr="00DF5F90">
        <w:rPr>
          <w:rFonts w:ascii="Courier New" w:hAnsi="Courier New" w:cs="Courier New"/>
          <w:sz w:val="18"/>
          <w:szCs w:val="18"/>
          <w:lang w:val="fr-CH"/>
        </w:rPr>
        <w:t>maven.compiler.target</w:t>
      </w:r>
      <w:proofErr w:type="spellEnd"/>
      <w:r w:rsidRPr="00DF5F90">
        <w:rPr>
          <w:rFonts w:ascii="Courier New" w:hAnsi="Courier New" w:cs="Courier New"/>
          <w:sz w:val="18"/>
          <w:szCs w:val="18"/>
          <w:lang w:val="fr-CH"/>
        </w:rPr>
        <w:t>&gt;</w:t>
      </w:r>
    </w:p>
    <w:p w14:paraId="6AA0932D" w14:textId="77777777" w:rsidR="00F46A72" w:rsidRPr="00AC31F8" w:rsidRDefault="00F46A72" w:rsidP="004D04D9">
      <w:pPr>
        <w:spacing w:after="0" w:line="240" w:lineRule="auto"/>
        <w:rPr>
          <w:rFonts w:ascii="Courier New" w:hAnsi="Courier New" w:cs="Courier New"/>
          <w:sz w:val="18"/>
          <w:szCs w:val="18"/>
          <w:lang w:val="en-GB"/>
        </w:rPr>
      </w:pPr>
      <w:r w:rsidRPr="00DF5F90">
        <w:rPr>
          <w:rFonts w:ascii="Courier New" w:hAnsi="Courier New" w:cs="Courier New"/>
          <w:sz w:val="18"/>
          <w:szCs w:val="18"/>
          <w:lang w:val="fr-CH"/>
        </w:rPr>
        <w:t xml:space="preserve">        </w:t>
      </w:r>
      <w:r w:rsidRPr="00AC31F8">
        <w:rPr>
          <w:rFonts w:ascii="Courier New" w:hAnsi="Courier New" w:cs="Courier New"/>
          <w:sz w:val="18"/>
          <w:szCs w:val="18"/>
          <w:lang w:val="en-GB"/>
        </w:rPr>
        <w:t>&lt;cucumber-version&gt;5.1.3&lt;/cucumber-version&gt;</w:t>
      </w:r>
    </w:p>
    <w:p w14:paraId="2D3B0CFA"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&lt;gherkin-version&gt;9.0.0&lt;/gherkin-version&gt;</w:t>
      </w:r>
    </w:p>
    <w:p w14:paraId="4D6D8E50"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&lt;rest-</w:t>
      </w:r>
      <w:proofErr w:type="spellStart"/>
      <w:r w:rsidRPr="00AC31F8">
        <w:rPr>
          <w:rFonts w:ascii="Courier New" w:hAnsi="Courier New" w:cs="Courier New"/>
          <w:sz w:val="18"/>
          <w:szCs w:val="18"/>
          <w:lang w:val="en-GB"/>
        </w:rPr>
        <w:t>assured.version</w:t>
      </w:r>
      <w:proofErr w:type="spellEnd"/>
      <w:r w:rsidRPr="00AC31F8">
        <w:rPr>
          <w:rFonts w:ascii="Courier New" w:hAnsi="Courier New" w:cs="Courier New"/>
          <w:sz w:val="18"/>
          <w:szCs w:val="18"/>
          <w:lang w:val="en-GB"/>
        </w:rPr>
        <w:t>&gt;4.3.0&lt;/rest-</w:t>
      </w:r>
      <w:proofErr w:type="spellStart"/>
      <w:r w:rsidRPr="00AC31F8">
        <w:rPr>
          <w:rFonts w:ascii="Courier New" w:hAnsi="Courier New" w:cs="Courier New"/>
          <w:sz w:val="18"/>
          <w:szCs w:val="18"/>
          <w:lang w:val="en-GB"/>
        </w:rPr>
        <w:t>assured.version</w:t>
      </w:r>
      <w:proofErr w:type="spellEnd"/>
      <w:r w:rsidRPr="00AC31F8">
        <w:rPr>
          <w:rFonts w:ascii="Courier New" w:hAnsi="Courier New" w:cs="Courier New"/>
          <w:sz w:val="18"/>
          <w:szCs w:val="18"/>
          <w:lang w:val="en-GB"/>
        </w:rPr>
        <w:t>&gt;</w:t>
      </w:r>
    </w:p>
    <w:p w14:paraId="7EF97571"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&lt;/properties&gt;</w:t>
      </w:r>
    </w:p>
    <w:p w14:paraId="431B5CD9" w14:textId="77777777" w:rsidR="00F46A72" w:rsidRPr="00AC31F8" w:rsidRDefault="00F46A72" w:rsidP="004D04D9">
      <w:pPr>
        <w:spacing w:after="0" w:line="240" w:lineRule="auto"/>
        <w:rPr>
          <w:rFonts w:ascii="Courier New" w:hAnsi="Courier New" w:cs="Courier New"/>
          <w:sz w:val="18"/>
          <w:szCs w:val="18"/>
          <w:lang w:val="en-GB"/>
        </w:rPr>
      </w:pPr>
    </w:p>
    <w:p w14:paraId="0BC5C0C9"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&lt;dependencies&gt;</w:t>
      </w:r>
    </w:p>
    <w:p w14:paraId="3C818B3A" w14:textId="77777777" w:rsidR="00F46A72" w:rsidRPr="00AC31F8" w:rsidRDefault="00F46A72" w:rsidP="004D04D9">
      <w:pPr>
        <w:spacing w:after="0" w:line="240" w:lineRule="auto"/>
        <w:rPr>
          <w:rFonts w:ascii="Courier New" w:hAnsi="Courier New" w:cs="Courier New"/>
          <w:sz w:val="18"/>
          <w:szCs w:val="18"/>
          <w:lang w:val="en-GB"/>
        </w:rPr>
      </w:pPr>
    </w:p>
    <w:p w14:paraId="50C7105A"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&lt;dependency&gt;</w:t>
      </w:r>
    </w:p>
    <w:p w14:paraId="7FCB3631"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w:t>
      </w:r>
      <w:proofErr w:type="spellStart"/>
      <w:r w:rsidRPr="00AC31F8">
        <w:rPr>
          <w:rFonts w:ascii="Courier New" w:hAnsi="Courier New" w:cs="Courier New"/>
          <w:sz w:val="18"/>
          <w:szCs w:val="18"/>
          <w:lang w:val="en-GB"/>
        </w:rPr>
        <w:t>groupId</w:t>
      </w:r>
      <w:proofErr w:type="spellEnd"/>
      <w:r w:rsidRPr="00AC31F8">
        <w:rPr>
          <w:rFonts w:ascii="Courier New" w:hAnsi="Courier New" w:cs="Courier New"/>
          <w:sz w:val="18"/>
          <w:szCs w:val="18"/>
          <w:lang w:val="en-GB"/>
        </w:rPr>
        <w:t>&gt;</w:t>
      </w:r>
      <w:proofErr w:type="spellStart"/>
      <w:r w:rsidRPr="00AC31F8">
        <w:rPr>
          <w:rFonts w:ascii="Courier New" w:hAnsi="Courier New" w:cs="Courier New"/>
          <w:sz w:val="18"/>
          <w:szCs w:val="18"/>
          <w:lang w:val="en-GB"/>
        </w:rPr>
        <w:t>org.junit.jupiter</w:t>
      </w:r>
      <w:proofErr w:type="spellEnd"/>
      <w:r w:rsidRPr="00AC31F8">
        <w:rPr>
          <w:rFonts w:ascii="Courier New" w:hAnsi="Courier New" w:cs="Courier New"/>
          <w:sz w:val="18"/>
          <w:szCs w:val="18"/>
          <w:lang w:val="en-GB"/>
        </w:rPr>
        <w:t>&lt;/</w:t>
      </w:r>
      <w:proofErr w:type="spellStart"/>
      <w:r w:rsidRPr="00AC31F8">
        <w:rPr>
          <w:rFonts w:ascii="Courier New" w:hAnsi="Courier New" w:cs="Courier New"/>
          <w:sz w:val="18"/>
          <w:szCs w:val="18"/>
          <w:lang w:val="en-GB"/>
        </w:rPr>
        <w:t>groupId</w:t>
      </w:r>
      <w:proofErr w:type="spellEnd"/>
      <w:r w:rsidRPr="00AC31F8">
        <w:rPr>
          <w:rFonts w:ascii="Courier New" w:hAnsi="Courier New" w:cs="Courier New"/>
          <w:sz w:val="18"/>
          <w:szCs w:val="18"/>
          <w:lang w:val="en-GB"/>
        </w:rPr>
        <w:t>&gt;</w:t>
      </w:r>
    </w:p>
    <w:p w14:paraId="31EAEC6A"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w:t>
      </w:r>
      <w:proofErr w:type="spellStart"/>
      <w:r w:rsidRPr="00AC31F8">
        <w:rPr>
          <w:rFonts w:ascii="Courier New" w:hAnsi="Courier New" w:cs="Courier New"/>
          <w:sz w:val="18"/>
          <w:szCs w:val="18"/>
          <w:lang w:val="en-GB"/>
        </w:rPr>
        <w:t>artifactId</w:t>
      </w:r>
      <w:proofErr w:type="spellEnd"/>
      <w:r w:rsidRPr="00AC31F8">
        <w:rPr>
          <w:rFonts w:ascii="Courier New" w:hAnsi="Courier New" w:cs="Courier New"/>
          <w:sz w:val="18"/>
          <w:szCs w:val="18"/>
          <w:lang w:val="en-GB"/>
        </w:rPr>
        <w:t>&gt;</w:t>
      </w:r>
      <w:proofErr w:type="spellStart"/>
      <w:r w:rsidRPr="00AC31F8">
        <w:rPr>
          <w:rFonts w:ascii="Courier New" w:hAnsi="Courier New" w:cs="Courier New"/>
          <w:sz w:val="18"/>
          <w:szCs w:val="18"/>
          <w:lang w:val="en-GB"/>
        </w:rPr>
        <w:t>junit</w:t>
      </w:r>
      <w:proofErr w:type="spellEnd"/>
      <w:r w:rsidRPr="00AC31F8">
        <w:rPr>
          <w:rFonts w:ascii="Courier New" w:hAnsi="Courier New" w:cs="Courier New"/>
          <w:sz w:val="18"/>
          <w:szCs w:val="18"/>
          <w:lang w:val="en-GB"/>
        </w:rPr>
        <w:t>-</w:t>
      </w:r>
      <w:proofErr w:type="spellStart"/>
      <w:r w:rsidRPr="00AC31F8">
        <w:rPr>
          <w:rFonts w:ascii="Courier New" w:hAnsi="Courier New" w:cs="Courier New"/>
          <w:sz w:val="18"/>
          <w:szCs w:val="18"/>
          <w:lang w:val="en-GB"/>
        </w:rPr>
        <w:t>jupiter</w:t>
      </w:r>
      <w:proofErr w:type="spellEnd"/>
      <w:r w:rsidRPr="00AC31F8">
        <w:rPr>
          <w:rFonts w:ascii="Courier New" w:hAnsi="Courier New" w:cs="Courier New"/>
          <w:sz w:val="18"/>
          <w:szCs w:val="18"/>
          <w:lang w:val="en-GB"/>
        </w:rPr>
        <w:t>-engine&lt;/</w:t>
      </w:r>
      <w:proofErr w:type="spellStart"/>
      <w:r w:rsidRPr="00AC31F8">
        <w:rPr>
          <w:rFonts w:ascii="Courier New" w:hAnsi="Courier New" w:cs="Courier New"/>
          <w:sz w:val="18"/>
          <w:szCs w:val="18"/>
          <w:lang w:val="en-GB"/>
        </w:rPr>
        <w:t>artifactId</w:t>
      </w:r>
      <w:proofErr w:type="spellEnd"/>
      <w:r w:rsidRPr="00AC31F8">
        <w:rPr>
          <w:rFonts w:ascii="Courier New" w:hAnsi="Courier New" w:cs="Courier New"/>
          <w:sz w:val="18"/>
          <w:szCs w:val="18"/>
          <w:lang w:val="en-GB"/>
        </w:rPr>
        <w:t>&gt;</w:t>
      </w:r>
    </w:p>
    <w:p w14:paraId="1C7C66AB"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&lt;version&gt;5.6.0&lt;/version&gt;</w:t>
      </w:r>
    </w:p>
    <w:p w14:paraId="6B7B5E86"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&lt;/dependency&gt;</w:t>
      </w:r>
    </w:p>
    <w:p w14:paraId="76E6218E" w14:textId="77777777" w:rsidR="00F46A72" w:rsidRPr="00AC31F8" w:rsidRDefault="00F46A72" w:rsidP="004D04D9">
      <w:pPr>
        <w:spacing w:after="0" w:line="240" w:lineRule="auto"/>
        <w:rPr>
          <w:rFonts w:ascii="Courier New" w:hAnsi="Courier New" w:cs="Courier New"/>
          <w:sz w:val="18"/>
          <w:szCs w:val="18"/>
          <w:lang w:val="en-GB"/>
        </w:rPr>
      </w:pPr>
    </w:p>
    <w:p w14:paraId="75A22D8F"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&lt;dependency&gt;</w:t>
      </w:r>
    </w:p>
    <w:p w14:paraId="69BAB338"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w:t>
      </w:r>
      <w:proofErr w:type="spellStart"/>
      <w:r w:rsidRPr="00AC31F8">
        <w:rPr>
          <w:rFonts w:ascii="Courier New" w:hAnsi="Courier New" w:cs="Courier New"/>
          <w:sz w:val="18"/>
          <w:szCs w:val="18"/>
          <w:lang w:val="en-GB"/>
        </w:rPr>
        <w:t>groupId</w:t>
      </w:r>
      <w:proofErr w:type="spellEnd"/>
      <w:r w:rsidRPr="00AC31F8">
        <w:rPr>
          <w:rFonts w:ascii="Courier New" w:hAnsi="Courier New" w:cs="Courier New"/>
          <w:sz w:val="18"/>
          <w:szCs w:val="18"/>
          <w:lang w:val="en-GB"/>
        </w:rPr>
        <w:t>&gt;</w:t>
      </w:r>
      <w:proofErr w:type="spellStart"/>
      <w:r w:rsidRPr="00AC31F8">
        <w:rPr>
          <w:rFonts w:ascii="Courier New" w:hAnsi="Courier New" w:cs="Courier New"/>
          <w:sz w:val="18"/>
          <w:szCs w:val="18"/>
          <w:lang w:val="en-GB"/>
        </w:rPr>
        <w:t>org.junit.platform</w:t>
      </w:r>
      <w:proofErr w:type="spellEnd"/>
      <w:r w:rsidRPr="00AC31F8">
        <w:rPr>
          <w:rFonts w:ascii="Courier New" w:hAnsi="Courier New" w:cs="Courier New"/>
          <w:sz w:val="18"/>
          <w:szCs w:val="18"/>
          <w:lang w:val="en-GB"/>
        </w:rPr>
        <w:t>&lt;/</w:t>
      </w:r>
      <w:proofErr w:type="spellStart"/>
      <w:r w:rsidRPr="00AC31F8">
        <w:rPr>
          <w:rFonts w:ascii="Courier New" w:hAnsi="Courier New" w:cs="Courier New"/>
          <w:sz w:val="18"/>
          <w:szCs w:val="18"/>
          <w:lang w:val="en-GB"/>
        </w:rPr>
        <w:t>groupId</w:t>
      </w:r>
      <w:proofErr w:type="spellEnd"/>
      <w:r w:rsidRPr="00AC31F8">
        <w:rPr>
          <w:rFonts w:ascii="Courier New" w:hAnsi="Courier New" w:cs="Courier New"/>
          <w:sz w:val="18"/>
          <w:szCs w:val="18"/>
          <w:lang w:val="en-GB"/>
        </w:rPr>
        <w:t>&gt;</w:t>
      </w:r>
    </w:p>
    <w:p w14:paraId="3A7A5751"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w:t>
      </w:r>
      <w:proofErr w:type="spellStart"/>
      <w:r w:rsidRPr="00AC31F8">
        <w:rPr>
          <w:rFonts w:ascii="Courier New" w:hAnsi="Courier New" w:cs="Courier New"/>
          <w:sz w:val="18"/>
          <w:szCs w:val="18"/>
          <w:lang w:val="en-GB"/>
        </w:rPr>
        <w:t>artifactId</w:t>
      </w:r>
      <w:proofErr w:type="spellEnd"/>
      <w:r w:rsidRPr="00AC31F8">
        <w:rPr>
          <w:rFonts w:ascii="Courier New" w:hAnsi="Courier New" w:cs="Courier New"/>
          <w:sz w:val="18"/>
          <w:szCs w:val="18"/>
          <w:lang w:val="en-GB"/>
        </w:rPr>
        <w:t>&gt;</w:t>
      </w:r>
      <w:proofErr w:type="spellStart"/>
      <w:r w:rsidRPr="00AC31F8">
        <w:rPr>
          <w:rFonts w:ascii="Courier New" w:hAnsi="Courier New" w:cs="Courier New"/>
          <w:sz w:val="18"/>
          <w:szCs w:val="18"/>
          <w:lang w:val="en-GB"/>
        </w:rPr>
        <w:t>junit</w:t>
      </w:r>
      <w:proofErr w:type="spellEnd"/>
      <w:r w:rsidRPr="00AC31F8">
        <w:rPr>
          <w:rFonts w:ascii="Courier New" w:hAnsi="Courier New" w:cs="Courier New"/>
          <w:sz w:val="18"/>
          <w:szCs w:val="18"/>
          <w:lang w:val="en-GB"/>
        </w:rPr>
        <w:t>-platform-launcher&lt;/</w:t>
      </w:r>
      <w:proofErr w:type="spellStart"/>
      <w:r w:rsidRPr="00AC31F8">
        <w:rPr>
          <w:rFonts w:ascii="Courier New" w:hAnsi="Courier New" w:cs="Courier New"/>
          <w:sz w:val="18"/>
          <w:szCs w:val="18"/>
          <w:lang w:val="en-GB"/>
        </w:rPr>
        <w:t>artifactId</w:t>
      </w:r>
      <w:proofErr w:type="spellEnd"/>
      <w:r w:rsidRPr="00AC31F8">
        <w:rPr>
          <w:rFonts w:ascii="Courier New" w:hAnsi="Courier New" w:cs="Courier New"/>
          <w:sz w:val="18"/>
          <w:szCs w:val="18"/>
          <w:lang w:val="en-GB"/>
        </w:rPr>
        <w:t>&gt;</w:t>
      </w:r>
    </w:p>
    <w:p w14:paraId="02748E74"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&lt;version&gt;1.6.2&lt;/version&gt;</w:t>
      </w:r>
    </w:p>
    <w:p w14:paraId="4C89AB51"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&lt;/dependency&gt;</w:t>
      </w:r>
    </w:p>
    <w:p w14:paraId="587E1E97" w14:textId="77777777" w:rsidR="00F46A72" w:rsidRPr="00AC31F8" w:rsidRDefault="00F46A72" w:rsidP="004D04D9">
      <w:pPr>
        <w:spacing w:after="0" w:line="240" w:lineRule="auto"/>
        <w:rPr>
          <w:rFonts w:ascii="Courier New" w:hAnsi="Courier New" w:cs="Courier New"/>
          <w:sz w:val="18"/>
          <w:szCs w:val="18"/>
          <w:lang w:val="en-GB"/>
        </w:rPr>
      </w:pPr>
    </w:p>
    <w:p w14:paraId="7968615E"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&lt;dependency&gt;</w:t>
      </w:r>
    </w:p>
    <w:p w14:paraId="346C3D2C"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lastRenderedPageBreak/>
        <w:t xml:space="preserve">            &lt;</w:t>
      </w:r>
      <w:proofErr w:type="spellStart"/>
      <w:r w:rsidRPr="00AC31F8">
        <w:rPr>
          <w:rFonts w:ascii="Courier New" w:hAnsi="Courier New" w:cs="Courier New"/>
          <w:sz w:val="18"/>
          <w:szCs w:val="18"/>
          <w:lang w:val="en-GB"/>
        </w:rPr>
        <w:t>groupId</w:t>
      </w:r>
      <w:proofErr w:type="spellEnd"/>
      <w:r w:rsidRPr="00AC31F8">
        <w:rPr>
          <w:rFonts w:ascii="Courier New" w:hAnsi="Courier New" w:cs="Courier New"/>
          <w:sz w:val="18"/>
          <w:szCs w:val="18"/>
          <w:lang w:val="en-GB"/>
        </w:rPr>
        <w:t>&gt;</w:t>
      </w:r>
      <w:proofErr w:type="spellStart"/>
      <w:r w:rsidRPr="00AC31F8">
        <w:rPr>
          <w:rFonts w:ascii="Courier New" w:hAnsi="Courier New" w:cs="Courier New"/>
          <w:sz w:val="18"/>
          <w:szCs w:val="18"/>
          <w:lang w:val="en-GB"/>
        </w:rPr>
        <w:t>org.junit.vintage</w:t>
      </w:r>
      <w:proofErr w:type="spellEnd"/>
      <w:r w:rsidRPr="00AC31F8">
        <w:rPr>
          <w:rFonts w:ascii="Courier New" w:hAnsi="Courier New" w:cs="Courier New"/>
          <w:sz w:val="18"/>
          <w:szCs w:val="18"/>
          <w:lang w:val="en-GB"/>
        </w:rPr>
        <w:t>&lt;/</w:t>
      </w:r>
      <w:proofErr w:type="spellStart"/>
      <w:r w:rsidRPr="00AC31F8">
        <w:rPr>
          <w:rFonts w:ascii="Courier New" w:hAnsi="Courier New" w:cs="Courier New"/>
          <w:sz w:val="18"/>
          <w:szCs w:val="18"/>
          <w:lang w:val="en-GB"/>
        </w:rPr>
        <w:t>groupId</w:t>
      </w:r>
      <w:proofErr w:type="spellEnd"/>
      <w:r w:rsidRPr="00AC31F8">
        <w:rPr>
          <w:rFonts w:ascii="Courier New" w:hAnsi="Courier New" w:cs="Courier New"/>
          <w:sz w:val="18"/>
          <w:szCs w:val="18"/>
          <w:lang w:val="en-GB"/>
        </w:rPr>
        <w:t>&gt;</w:t>
      </w:r>
    </w:p>
    <w:p w14:paraId="37739BB9"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w:t>
      </w:r>
      <w:proofErr w:type="spellStart"/>
      <w:r w:rsidRPr="00AC31F8">
        <w:rPr>
          <w:rFonts w:ascii="Courier New" w:hAnsi="Courier New" w:cs="Courier New"/>
          <w:sz w:val="18"/>
          <w:szCs w:val="18"/>
          <w:lang w:val="en-GB"/>
        </w:rPr>
        <w:t>artifactId</w:t>
      </w:r>
      <w:proofErr w:type="spellEnd"/>
      <w:r w:rsidRPr="00AC31F8">
        <w:rPr>
          <w:rFonts w:ascii="Courier New" w:hAnsi="Courier New" w:cs="Courier New"/>
          <w:sz w:val="18"/>
          <w:szCs w:val="18"/>
          <w:lang w:val="en-GB"/>
        </w:rPr>
        <w:t>&gt;</w:t>
      </w:r>
      <w:proofErr w:type="spellStart"/>
      <w:r w:rsidRPr="00AC31F8">
        <w:rPr>
          <w:rFonts w:ascii="Courier New" w:hAnsi="Courier New" w:cs="Courier New"/>
          <w:sz w:val="18"/>
          <w:szCs w:val="18"/>
          <w:lang w:val="en-GB"/>
        </w:rPr>
        <w:t>junit</w:t>
      </w:r>
      <w:proofErr w:type="spellEnd"/>
      <w:r w:rsidRPr="00AC31F8">
        <w:rPr>
          <w:rFonts w:ascii="Courier New" w:hAnsi="Courier New" w:cs="Courier New"/>
          <w:sz w:val="18"/>
          <w:szCs w:val="18"/>
          <w:lang w:val="en-GB"/>
        </w:rPr>
        <w:t>-vintage-engine&lt;/</w:t>
      </w:r>
      <w:proofErr w:type="spellStart"/>
      <w:r w:rsidRPr="00AC31F8">
        <w:rPr>
          <w:rFonts w:ascii="Courier New" w:hAnsi="Courier New" w:cs="Courier New"/>
          <w:sz w:val="18"/>
          <w:szCs w:val="18"/>
          <w:lang w:val="en-GB"/>
        </w:rPr>
        <w:t>artifactId</w:t>
      </w:r>
      <w:proofErr w:type="spellEnd"/>
      <w:r w:rsidRPr="00AC31F8">
        <w:rPr>
          <w:rFonts w:ascii="Courier New" w:hAnsi="Courier New" w:cs="Courier New"/>
          <w:sz w:val="18"/>
          <w:szCs w:val="18"/>
          <w:lang w:val="en-GB"/>
        </w:rPr>
        <w:t>&gt;</w:t>
      </w:r>
    </w:p>
    <w:p w14:paraId="6929E0C5"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&lt;version&gt;5.6.2&lt;/version&gt;</w:t>
      </w:r>
    </w:p>
    <w:p w14:paraId="06A0DA3C"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&lt;/dependency&gt;</w:t>
      </w:r>
    </w:p>
    <w:p w14:paraId="63E0DC27" w14:textId="77777777" w:rsidR="00F46A72" w:rsidRPr="00AC31F8" w:rsidRDefault="00F46A72" w:rsidP="004D04D9">
      <w:pPr>
        <w:spacing w:after="0" w:line="240" w:lineRule="auto"/>
        <w:rPr>
          <w:rFonts w:ascii="Courier New" w:hAnsi="Courier New" w:cs="Courier New"/>
          <w:sz w:val="18"/>
          <w:szCs w:val="18"/>
          <w:lang w:val="en-GB"/>
        </w:rPr>
      </w:pPr>
    </w:p>
    <w:p w14:paraId="446AB263"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&lt;dependency&gt;</w:t>
      </w:r>
    </w:p>
    <w:p w14:paraId="4C4A6139"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w:t>
      </w:r>
      <w:proofErr w:type="spellStart"/>
      <w:r w:rsidRPr="00AC31F8">
        <w:rPr>
          <w:rFonts w:ascii="Courier New" w:hAnsi="Courier New" w:cs="Courier New"/>
          <w:sz w:val="18"/>
          <w:szCs w:val="18"/>
          <w:lang w:val="en-GB"/>
        </w:rPr>
        <w:t>groupId</w:t>
      </w:r>
      <w:proofErr w:type="spellEnd"/>
      <w:r w:rsidRPr="00AC31F8">
        <w:rPr>
          <w:rFonts w:ascii="Courier New" w:hAnsi="Courier New" w:cs="Courier New"/>
          <w:sz w:val="18"/>
          <w:szCs w:val="18"/>
          <w:lang w:val="en-GB"/>
        </w:rPr>
        <w:t>&gt;</w:t>
      </w:r>
      <w:proofErr w:type="spellStart"/>
      <w:r w:rsidRPr="00AC31F8">
        <w:rPr>
          <w:rFonts w:ascii="Courier New" w:hAnsi="Courier New" w:cs="Courier New"/>
          <w:sz w:val="18"/>
          <w:szCs w:val="18"/>
          <w:lang w:val="en-GB"/>
        </w:rPr>
        <w:t>io.rest</w:t>
      </w:r>
      <w:proofErr w:type="spellEnd"/>
      <w:r w:rsidRPr="00AC31F8">
        <w:rPr>
          <w:rFonts w:ascii="Courier New" w:hAnsi="Courier New" w:cs="Courier New"/>
          <w:sz w:val="18"/>
          <w:szCs w:val="18"/>
          <w:lang w:val="en-GB"/>
        </w:rPr>
        <w:t>-assured&lt;/</w:t>
      </w:r>
      <w:proofErr w:type="spellStart"/>
      <w:r w:rsidRPr="00AC31F8">
        <w:rPr>
          <w:rFonts w:ascii="Courier New" w:hAnsi="Courier New" w:cs="Courier New"/>
          <w:sz w:val="18"/>
          <w:szCs w:val="18"/>
          <w:lang w:val="en-GB"/>
        </w:rPr>
        <w:t>groupId</w:t>
      </w:r>
      <w:proofErr w:type="spellEnd"/>
      <w:r w:rsidRPr="00AC31F8">
        <w:rPr>
          <w:rFonts w:ascii="Courier New" w:hAnsi="Courier New" w:cs="Courier New"/>
          <w:sz w:val="18"/>
          <w:szCs w:val="18"/>
          <w:lang w:val="en-GB"/>
        </w:rPr>
        <w:t>&gt;</w:t>
      </w:r>
    </w:p>
    <w:p w14:paraId="5C8098B4"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w:t>
      </w:r>
      <w:proofErr w:type="spellStart"/>
      <w:r w:rsidRPr="00AC31F8">
        <w:rPr>
          <w:rFonts w:ascii="Courier New" w:hAnsi="Courier New" w:cs="Courier New"/>
          <w:sz w:val="18"/>
          <w:szCs w:val="18"/>
          <w:lang w:val="en-GB"/>
        </w:rPr>
        <w:t>artifactId</w:t>
      </w:r>
      <w:proofErr w:type="spellEnd"/>
      <w:r w:rsidRPr="00AC31F8">
        <w:rPr>
          <w:rFonts w:ascii="Courier New" w:hAnsi="Courier New" w:cs="Courier New"/>
          <w:sz w:val="18"/>
          <w:szCs w:val="18"/>
          <w:lang w:val="en-GB"/>
        </w:rPr>
        <w:t>&gt;rest-assured&lt;/</w:t>
      </w:r>
      <w:proofErr w:type="spellStart"/>
      <w:r w:rsidRPr="00AC31F8">
        <w:rPr>
          <w:rFonts w:ascii="Courier New" w:hAnsi="Courier New" w:cs="Courier New"/>
          <w:sz w:val="18"/>
          <w:szCs w:val="18"/>
          <w:lang w:val="en-GB"/>
        </w:rPr>
        <w:t>artifactId</w:t>
      </w:r>
      <w:proofErr w:type="spellEnd"/>
      <w:r w:rsidRPr="00AC31F8">
        <w:rPr>
          <w:rFonts w:ascii="Courier New" w:hAnsi="Courier New" w:cs="Courier New"/>
          <w:sz w:val="18"/>
          <w:szCs w:val="18"/>
          <w:lang w:val="en-GB"/>
        </w:rPr>
        <w:t>&gt;</w:t>
      </w:r>
    </w:p>
    <w:p w14:paraId="4C6F18CB"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&lt;version&gt;${rest-</w:t>
      </w:r>
      <w:proofErr w:type="spellStart"/>
      <w:proofErr w:type="gramStart"/>
      <w:r w:rsidRPr="00AC31F8">
        <w:rPr>
          <w:rFonts w:ascii="Courier New" w:hAnsi="Courier New" w:cs="Courier New"/>
          <w:sz w:val="18"/>
          <w:szCs w:val="18"/>
          <w:lang w:val="en-GB"/>
        </w:rPr>
        <w:t>assured.version</w:t>
      </w:r>
      <w:proofErr w:type="spellEnd"/>
      <w:proofErr w:type="gramEnd"/>
      <w:r w:rsidRPr="00AC31F8">
        <w:rPr>
          <w:rFonts w:ascii="Courier New" w:hAnsi="Courier New" w:cs="Courier New"/>
          <w:sz w:val="18"/>
          <w:szCs w:val="18"/>
          <w:lang w:val="en-GB"/>
        </w:rPr>
        <w:t>}&lt;/version&gt;</w:t>
      </w:r>
    </w:p>
    <w:p w14:paraId="5D16F0B2"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&lt;/dependency&gt;</w:t>
      </w:r>
    </w:p>
    <w:p w14:paraId="541CCB68" w14:textId="77777777" w:rsidR="00F46A72" w:rsidRPr="00AC31F8" w:rsidRDefault="00F46A72" w:rsidP="004D04D9">
      <w:pPr>
        <w:spacing w:after="0" w:line="240" w:lineRule="auto"/>
        <w:rPr>
          <w:rFonts w:ascii="Courier New" w:hAnsi="Courier New" w:cs="Courier New"/>
          <w:sz w:val="18"/>
          <w:szCs w:val="18"/>
          <w:lang w:val="en-GB"/>
        </w:rPr>
      </w:pPr>
    </w:p>
    <w:p w14:paraId="6FB44073"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&lt;dependency&gt;</w:t>
      </w:r>
    </w:p>
    <w:p w14:paraId="71197CA7"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w:t>
      </w:r>
      <w:proofErr w:type="spellStart"/>
      <w:r w:rsidRPr="00AC31F8">
        <w:rPr>
          <w:rFonts w:ascii="Courier New" w:hAnsi="Courier New" w:cs="Courier New"/>
          <w:sz w:val="18"/>
          <w:szCs w:val="18"/>
          <w:lang w:val="en-GB"/>
        </w:rPr>
        <w:t>groupId</w:t>
      </w:r>
      <w:proofErr w:type="spellEnd"/>
      <w:r w:rsidRPr="00AC31F8">
        <w:rPr>
          <w:rFonts w:ascii="Courier New" w:hAnsi="Courier New" w:cs="Courier New"/>
          <w:sz w:val="18"/>
          <w:szCs w:val="18"/>
          <w:lang w:val="en-GB"/>
        </w:rPr>
        <w:t>&gt;</w:t>
      </w:r>
      <w:proofErr w:type="spellStart"/>
      <w:r w:rsidRPr="00AC31F8">
        <w:rPr>
          <w:rFonts w:ascii="Courier New" w:hAnsi="Courier New" w:cs="Courier New"/>
          <w:sz w:val="18"/>
          <w:szCs w:val="18"/>
          <w:lang w:val="en-GB"/>
        </w:rPr>
        <w:t>io.cucumber</w:t>
      </w:r>
      <w:proofErr w:type="spellEnd"/>
      <w:r w:rsidRPr="00AC31F8">
        <w:rPr>
          <w:rFonts w:ascii="Courier New" w:hAnsi="Courier New" w:cs="Courier New"/>
          <w:sz w:val="18"/>
          <w:szCs w:val="18"/>
          <w:lang w:val="en-GB"/>
        </w:rPr>
        <w:t>&lt;/</w:t>
      </w:r>
      <w:proofErr w:type="spellStart"/>
      <w:r w:rsidRPr="00AC31F8">
        <w:rPr>
          <w:rFonts w:ascii="Courier New" w:hAnsi="Courier New" w:cs="Courier New"/>
          <w:sz w:val="18"/>
          <w:szCs w:val="18"/>
          <w:lang w:val="en-GB"/>
        </w:rPr>
        <w:t>groupId</w:t>
      </w:r>
      <w:proofErr w:type="spellEnd"/>
      <w:r w:rsidRPr="00AC31F8">
        <w:rPr>
          <w:rFonts w:ascii="Courier New" w:hAnsi="Courier New" w:cs="Courier New"/>
          <w:sz w:val="18"/>
          <w:szCs w:val="18"/>
          <w:lang w:val="en-GB"/>
        </w:rPr>
        <w:t>&gt;</w:t>
      </w:r>
    </w:p>
    <w:p w14:paraId="79CFFCB0"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w:t>
      </w:r>
      <w:proofErr w:type="spellStart"/>
      <w:r w:rsidRPr="00AC31F8">
        <w:rPr>
          <w:rFonts w:ascii="Courier New" w:hAnsi="Courier New" w:cs="Courier New"/>
          <w:sz w:val="18"/>
          <w:szCs w:val="18"/>
          <w:lang w:val="en-GB"/>
        </w:rPr>
        <w:t>artifactId</w:t>
      </w:r>
      <w:proofErr w:type="spellEnd"/>
      <w:r w:rsidRPr="00AC31F8">
        <w:rPr>
          <w:rFonts w:ascii="Courier New" w:hAnsi="Courier New" w:cs="Courier New"/>
          <w:sz w:val="18"/>
          <w:szCs w:val="18"/>
          <w:lang w:val="en-GB"/>
        </w:rPr>
        <w:t>&gt;cucumber-java&lt;/</w:t>
      </w:r>
      <w:proofErr w:type="spellStart"/>
      <w:r w:rsidRPr="00AC31F8">
        <w:rPr>
          <w:rFonts w:ascii="Courier New" w:hAnsi="Courier New" w:cs="Courier New"/>
          <w:sz w:val="18"/>
          <w:szCs w:val="18"/>
          <w:lang w:val="en-GB"/>
        </w:rPr>
        <w:t>artifactId</w:t>
      </w:r>
      <w:proofErr w:type="spellEnd"/>
      <w:r w:rsidRPr="00AC31F8">
        <w:rPr>
          <w:rFonts w:ascii="Courier New" w:hAnsi="Courier New" w:cs="Courier New"/>
          <w:sz w:val="18"/>
          <w:szCs w:val="18"/>
          <w:lang w:val="en-GB"/>
        </w:rPr>
        <w:t>&gt;</w:t>
      </w:r>
    </w:p>
    <w:p w14:paraId="3B1DED0A"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&lt;version&gt;${cucumber-</w:t>
      </w:r>
      <w:proofErr w:type="gramStart"/>
      <w:r w:rsidRPr="00AC31F8">
        <w:rPr>
          <w:rFonts w:ascii="Courier New" w:hAnsi="Courier New" w:cs="Courier New"/>
          <w:sz w:val="18"/>
          <w:szCs w:val="18"/>
          <w:lang w:val="en-GB"/>
        </w:rPr>
        <w:t>version}&lt;</w:t>
      </w:r>
      <w:proofErr w:type="gramEnd"/>
      <w:r w:rsidRPr="00AC31F8">
        <w:rPr>
          <w:rFonts w:ascii="Courier New" w:hAnsi="Courier New" w:cs="Courier New"/>
          <w:sz w:val="18"/>
          <w:szCs w:val="18"/>
          <w:lang w:val="en-GB"/>
        </w:rPr>
        <w:t>/version&gt;</w:t>
      </w:r>
    </w:p>
    <w:p w14:paraId="061B7147"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&lt;/dependency&gt;</w:t>
      </w:r>
    </w:p>
    <w:p w14:paraId="65D55FB2" w14:textId="77777777" w:rsidR="00F46A72" w:rsidRPr="00AC31F8" w:rsidRDefault="00F46A72" w:rsidP="004D04D9">
      <w:pPr>
        <w:spacing w:after="0" w:line="240" w:lineRule="auto"/>
        <w:rPr>
          <w:rFonts w:ascii="Courier New" w:hAnsi="Courier New" w:cs="Courier New"/>
          <w:sz w:val="18"/>
          <w:szCs w:val="18"/>
          <w:lang w:val="en-GB"/>
        </w:rPr>
      </w:pPr>
    </w:p>
    <w:p w14:paraId="45C524A1"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&lt;dependency&gt;</w:t>
      </w:r>
    </w:p>
    <w:p w14:paraId="371AFCB8"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w:t>
      </w:r>
      <w:proofErr w:type="spellStart"/>
      <w:r w:rsidRPr="00AC31F8">
        <w:rPr>
          <w:rFonts w:ascii="Courier New" w:hAnsi="Courier New" w:cs="Courier New"/>
          <w:sz w:val="18"/>
          <w:szCs w:val="18"/>
          <w:lang w:val="en-GB"/>
        </w:rPr>
        <w:t>groupId</w:t>
      </w:r>
      <w:proofErr w:type="spellEnd"/>
      <w:r w:rsidRPr="00AC31F8">
        <w:rPr>
          <w:rFonts w:ascii="Courier New" w:hAnsi="Courier New" w:cs="Courier New"/>
          <w:sz w:val="18"/>
          <w:szCs w:val="18"/>
          <w:lang w:val="en-GB"/>
        </w:rPr>
        <w:t>&gt;</w:t>
      </w:r>
      <w:proofErr w:type="spellStart"/>
      <w:r w:rsidRPr="00AC31F8">
        <w:rPr>
          <w:rFonts w:ascii="Courier New" w:hAnsi="Courier New" w:cs="Courier New"/>
          <w:sz w:val="18"/>
          <w:szCs w:val="18"/>
          <w:lang w:val="en-GB"/>
        </w:rPr>
        <w:t>io.cucumber</w:t>
      </w:r>
      <w:proofErr w:type="spellEnd"/>
      <w:r w:rsidRPr="00AC31F8">
        <w:rPr>
          <w:rFonts w:ascii="Courier New" w:hAnsi="Courier New" w:cs="Courier New"/>
          <w:sz w:val="18"/>
          <w:szCs w:val="18"/>
          <w:lang w:val="en-GB"/>
        </w:rPr>
        <w:t>&lt;/</w:t>
      </w:r>
      <w:proofErr w:type="spellStart"/>
      <w:r w:rsidRPr="00AC31F8">
        <w:rPr>
          <w:rFonts w:ascii="Courier New" w:hAnsi="Courier New" w:cs="Courier New"/>
          <w:sz w:val="18"/>
          <w:szCs w:val="18"/>
          <w:lang w:val="en-GB"/>
        </w:rPr>
        <w:t>groupId</w:t>
      </w:r>
      <w:proofErr w:type="spellEnd"/>
      <w:r w:rsidRPr="00AC31F8">
        <w:rPr>
          <w:rFonts w:ascii="Courier New" w:hAnsi="Courier New" w:cs="Courier New"/>
          <w:sz w:val="18"/>
          <w:szCs w:val="18"/>
          <w:lang w:val="en-GB"/>
        </w:rPr>
        <w:t>&gt;</w:t>
      </w:r>
    </w:p>
    <w:p w14:paraId="215DFC95"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w:t>
      </w:r>
      <w:proofErr w:type="spellStart"/>
      <w:r w:rsidRPr="00AC31F8">
        <w:rPr>
          <w:rFonts w:ascii="Courier New" w:hAnsi="Courier New" w:cs="Courier New"/>
          <w:sz w:val="18"/>
          <w:szCs w:val="18"/>
          <w:lang w:val="en-GB"/>
        </w:rPr>
        <w:t>artifactId</w:t>
      </w:r>
      <w:proofErr w:type="spellEnd"/>
      <w:r w:rsidRPr="00AC31F8">
        <w:rPr>
          <w:rFonts w:ascii="Courier New" w:hAnsi="Courier New" w:cs="Courier New"/>
          <w:sz w:val="18"/>
          <w:szCs w:val="18"/>
          <w:lang w:val="en-GB"/>
        </w:rPr>
        <w:t>&gt;cucumber-core&lt;/</w:t>
      </w:r>
      <w:proofErr w:type="spellStart"/>
      <w:r w:rsidRPr="00AC31F8">
        <w:rPr>
          <w:rFonts w:ascii="Courier New" w:hAnsi="Courier New" w:cs="Courier New"/>
          <w:sz w:val="18"/>
          <w:szCs w:val="18"/>
          <w:lang w:val="en-GB"/>
        </w:rPr>
        <w:t>artifactId</w:t>
      </w:r>
      <w:proofErr w:type="spellEnd"/>
      <w:r w:rsidRPr="00AC31F8">
        <w:rPr>
          <w:rFonts w:ascii="Courier New" w:hAnsi="Courier New" w:cs="Courier New"/>
          <w:sz w:val="18"/>
          <w:szCs w:val="18"/>
          <w:lang w:val="en-GB"/>
        </w:rPr>
        <w:t>&gt;</w:t>
      </w:r>
    </w:p>
    <w:p w14:paraId="2DAF9C86"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&lt;version&gt;${cucumber-</w:t>
      </w:r>
      <w:proofErr w:type="gramStart"/>
      <w:r w:rsidRPr="00AC31F8">
        <w:rPr>
          <w:rFonts w:ascii="Courier New" w:hAnsi="Courier New" w:cs="Courier New"/>
          <w:sz w:val="18"/>
          <w:szCs w:val="18"/>
          <w:lang w:val="en-GB"/>
        </w:rPr>
        <w:t>version}&lt;</w:t>
      </w:r>
      <w:proofErr w:type="gramEnd"/>
      <w:r w:rsidRPr="00AC31F8">
        <w:rPr>
          <w:rFonts w:ascii="Courier New" w:hAnsi="Courier New" w:cs="Courier New"/>
          <w:sz w:val="18"/>
          <w:szCs w:val="18"/>
          <w:lang w:val="en-GB"/>
        </w:rPr>
        <w:t>/version&gt;</w:t>
      </w:r>
    </w:p>
    <w:p w14:paraId="45148397"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&lt;/dependency&gt;</w:t>
      </w:r>
    </w:p>
    <w:p w14:paraId="3F091990" w14:textId="77777777" w:rsidR="00F46A72" w:rsidRPr="00AC31F8" w:rsidRDefault="00F46A72" w:rsidP="004D04D9">
      <w:pPr>
        <w:spacing w:after="0" w:line="240" w:lineRule="auto"/>
        <w:rPr>
          <w:rFonts w:ascii="Courier New" w:hAnsi="Courier New" w:cs="Courier New"/>
          <w:sz w:val="18"/>
          <w:szCs w:val="18"/>
          <w:lang w:val="en-GB"/>
        </w:rPr>
      </w:pPr>
    </w:p>
    <w:p w14:paraId="5B267DC1"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&lt;dependency&gt;</w:t>
      </w:r>
    </w:p>
    <w:p w14:paraId="6EB34A26"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w:t>
      </w:r>
      <w:proofErr w:type="spellStart"/>
      <w:r w:rsidRPr="00AC31F8">
        <w:rPr>
          <w:rFonts w:ascii="Courier New" w:hAnsi="Courier New" w:cs="Courier New"/>
          <w:sz w:val="18"/>
          <w:szCs w:val="18"/>
          <w:lang w:val="en-GB"/>
        </w:rPr>
        <w:t>groupId</w:t>
      </w:r>
      <w:proofErr w:type="spellEnd"/>
      <w:r w:rsidRPr="00AC31F8">
        <w:rPr>
          <w:rFonts w:ascii="Courier New" w:hAnsi="Courier New" w:cs="Courier New"/>
          <w:sz w:val="18"/>
          <w:szCs w:val="18"/>
          <w:lang w:val="en-GB"/>
        </w:rPr>
        <w:t>&gt;</w:t>
      </w:r>
      <w:proofErr w:type="spellStart"/>
      <w:r w:rsidRPr="00AC31F8">
        <w:rPr>
          <w:rFonts w:ascii="Courier New" w:hAnsi="Courier New" w:cs="Courier New"/>
          <w:sz w:val="18"/>
          <w:szCs w:val="18"/>
          <w:lang w:val="en-GB"/>
        </w:rPr>
        <w:t>io.cucumber</w:t>
      </w:r>
      <w:proofErr w:type="spellEnd"/>
      <w:r w:rsidRPr="00AC31F8">
        <w:rPr>
          <w:rFonts w:ascii="Courier New" w:hAnsi="Courier New" w:cs="Courier New"/>
          <w:sz w:val="18"/>
          <w:szCs w:val="18"/>
          <w:lang w:val="en-GB"/>
        </w:rPr>
        <w:t>&lt;/</w:t>
      </w:r>
      <w:proofErr w:type="spellStart"/>
      <w:r w:rsidRPr="00AC31F8">
        <w:rPr>
          <w:rFonts w:ascii="Courier New" w:hAnsi="Courier New" w:cs="Courier New"/>
          <w:sz w:val="18"/>
          <w:szCs w:val="18"/>
          <w:lang w:val="en-GB"/>
        </w:rPr>
        <w:t>groupId</w:t>
      </w:r>
      <w:proofErr w:type="spellEnd"/>
      <w:r w:rsidRPr="00AC31F8">
        <w:rPr>
          <w:rFonts w:ascii="Courier New" w:hAnsi="Courier New" w:cs="Courier New"/>
          <w:sz w:val="18"/>
          <w:szCs w:val="18"/>
          <w:lang w:val="en-GB"/>
        </w:rPr>
        <w:t>&gt;</w:t>
      </w:r>
    </w:p>
    <w:p w14:paraId="6F30895D"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w:t>
      </w:r>
      <w:proofErr w:type="spellStart"/>
      <w:r w:rsidRPr="00AC31F8">
        <w:rPr>
          <w:rFonts w:ascii="Courier New" w:hAnsi="Courier New" w:cs="Courier New"/>
          <w:sz w:val="18"/>
          <w:szCs w:val="18"/>
          <w:lang w:val="en-GB"/>
        </w:rPr>
        <w:t>artifactId</w:t>
      </w:r>
      <w:proofErr w:type="spellEnd"/>
      <w:r w:rsidRPr="00AC31F8">
        <w:rPr>
          <w:rFonts w:ascii="Courier New" w:hAnsi="Courier New" w:cs="Courier New"/>
          <w:sz w:val="18"/>
          <w:szCs w:val="18"/>
          <w:lang w:val="en-GB"/>
        </w:rPr>
        <w:t>&gt;cucumber-</w:t>
      </w:r>
      <w:proofErr w:type="spellStart"/>
      <w:r w:rsidRPr="00AC31F8">
        <w:rPr>
          <w:rFonts w:ascii="Courier New" w:hAnsi="Courier New" w:cs="Courier New"/>
          <w:sz w:val="18"/>
          <w:szCs w:val="18"/>
          <w:lang w:val="en-GB"/>
        </w:rPr>
        <w:t>junit</w:t>
      </w:r>
      <w:proofErr w:type="spellEnd"/>
      <w:r w:rsidRPr="00AC31F8">
        <w:rPr>
          <w:rFonts w:ascii="Courier New" w:hAnsi="Courier New" w:cs="Courier New"/>
          <w:sz w:val="18"/>
          <w:szCs w:val="18"/>
          <w:lang w:val="en-GB"/>
        </w:rPr>
        <w:t>&lt;/</w:t>
      </w:r>
      <w:proofErr w:type="spellStart"/>
      <w:r w:rsidRPr="00AC31F8">
        <w:rPr>
          <w:rFonts w:ascii="Courier New" w:hAnsi="Courier New" w:cs="Courier New"/>
          <w:sz w:val="18"/>
          <w:szCs w:val="18"/>
          <w:lang w:val="en-GB"/>
        </w:rPr>
        <w:t>artifactId</w:t>
      </w:r>
      <w:proofErr w:type="spellEnd"/>
      <w:r w:rsidRPr="00AC31F8">
        <w:rPr>
          <w:rFonts w:ascii="Courier New" w:hAnsi="Courier New" w:cs="Courier New"/>
          <w:sz w:val="18"/>
          <w:szCs w:val="18"/>
          <w:lang w:val="en-GB"/>
        </w:rPr>
        <w:t>&gt;</w:t>
      </w:r>
    </w:p>
    <w:p w14:paraId="3412B4D7"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&lt;version&gt;${cucumber-</w:t>
      </w:r>
      <w:proofErr w:type="gramStart"/>
      <w:r w:rsidRPr="00AC31F8">
        <w:rPr>
          <w:rFonts w:ascii="Courier New" w:hAnsi="Courier New" w:cs="Courier New"/>
          <w:sz w:val="18"/>
          <w:szCs w:val="18"/>
          <w:lang w:val="en-GB"/>
        </w:rPr>
        <w:t>version}&lt;</w:t>
      </w:r>
      <w:proofErr w:type="gramEnd"/>
      <w:r w:rsidRPr="00AC31F8">
        <w:rPr>
          <w:rFonts w:ascii="Courier New" w:hAnsi="Courier New" w:cs="Courier New"/>
          <w:sz w:val="18"/>
          <w:szCs w:val="18"/>
          <w:lang w:val="en-GB"/>
        </w:rPr>
        <w:t>/version&gt;</w:t>
      </w:r>
    </w:p>
    <w:p w14:paraId="4CB05FEA"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&lt;/dependency&gt;</w:t>
      </w:r>
    </w:p>
    <w:p w14:paraId="255C7C9C" w14:textId="77777777" w:rsidR="00F46A72" w:rsidRPr="00AC31F8" w:rsidRDefault="00F46A72" w:rsidP="004D04D9">
      <w:pPr>
        <w:spacing w:after="0" w:line="240" w:lineRule="auto"/>
        <w:rPr>
          <w:rFonts w:ascii="Courier New" w:hAnsi="Courier New" w:cs="Courier New"/>
          <w:sz w:val="18"/>
          <w:szCs w:val="18"/>
          <w:lang w:val="en-GB"/>
        </w:rPr>
      </w:pPr>
    </w:p>
    <w:p w14:paraId="68253606"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&lt;dependency&gt;</w:t>
      </w:r>
    </w:p>
    <w:p w14:paraId="76967DB6"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w:t>
      </w:r>
      <w:proofErr w:type="spellStart"/>
      <w:r w:rsidRPr="00AC31F8">
        <w:rPr>
          <w:rFonts w:ascii="Courier New" w:hAnsi="Courier New" w:cs="Courier New"/>
          <w:sz w:val="18"/>
          <w:szCs w:val="18"/>
          <w:lang w:val="en-GB"/>
        </w:rPr>
        <w:t>groupId</w:t>
      </w:r>
      <w:proofErr w:type="spellEnd"/>
      <w:r w:rsidRPr="00AC31F8">
        <w:rPr>
          <w:rFonts w:ascii="Courier New" w:hAnsi="Courier New" w:cs="Courier New"/>
          <w:sz w:val="18"/>
          <w:szCs w:val="18"/>
          <w:lang w:val="en-GB"/>
        </w:rPr>
        <w:t>&gt;</w:t>
      </w:r>
      <w:proofErr w:type="spellStart"/>
      <w:r w:rsidRPr="00AC31F8">
        <w:rPr>
          <w:rFonts w:ascii="Courier New" w:hAnsi="Courier New" w:cs="Courier New"/>
          <w:sz w:val="18"/>
          <w:szCs w:val="18"/>
          <w:lang w:val="en-GB"/>
        </w:rPr>
        <w:t>io.cucumber</w:t>
      </w:r>
      <w:proofErr w:type="spellEnd"/>
      <w:r w:rsidRPr="00AC31F8">
        <w:rPr>
          <w:rFonts w:ascii="Courier New" w:hAnsi="Courier New" w:cs="Courier New"/>
          <w:sz w:val="18"/>
          <w:szCs w:val="18"/>
          <w:lang w:val="en-GB"/>
        </w:rPr>
        <w:t>&lt;/</w:t>
      </w:r>
      <w:proofErr w:type="spellStart"/>
      <w:r w:rsidRPr="00AC31F8">
        <w:rPr>
          <w:rFonts w:ascii="Courier New" w:hAnsi="Courier New" w:cs="Courier New"/>
          <w:sz w:val="18"/>
          <w:szCs w:val="18"/>
          <w:lang w:val="en-GB"/>
        </w:rPr>
        <w:t>groupId</w:t>
      </w:r>
      <w:proofErr w:type="spellEnd"/>
      <w:r w:rsidRPr="00AC31F8">
        <w:rPr>
          <w:rFonts w:ascii="Courier New" w:hAnsi="Courier New" w:cs="Courier New"/>
          <w:sz w:val="18"/>
          <w:szCs w:val="18"/>
          <w:lang w:val="en-GB"/>
        </w:rPr>
        <w:t>&gt;</w:t>
      </w:r>
    </w:p>
    <w:p w14:paraId="0661A0CA"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w:t>
      </w:r>
      <w:proofErr w:type="spellStart"/>
      <w:r w:rsidRPr="00AC31F8">
        <w:rPr>
          <w:rFonts w:ascii="Courier New" w:hAnsi="Courier New" w:cs="Courier New"/>
          <w:sz w:val="18"/>
          <w:szCs w:val="18"/>
          <w:lang w:val="en-GB"/>
        </w:rPr>
        <w:t>artifactId</w:t>
      </w:r>
      <w:proofErr w:type="spellEnd"/>
      <w:r w:rsidRPr="00AC31F8">
        <w:rPr>
          <w:rFonts w:ascii="Courier New" w:hAnsi="Courier New" w:cs="Courier New"/>
          <w:sz w:val="18"/>
          <w:szCs w:val="18"/>
          <w:lang w:val="en-GB"/>
        </w:rPr>
        <w:t>&gt;gherkin&lt;/</w:t>
      </w:r>
      <w:proofErr w:type="spellStart"/>
      <w:r w:rsidRPr="00AC31F8">
        <w:rPr>
          <w:rFonts w:ascii="Courier New" w:hAnsi="Courier New" w:cs="Courier New"/>
          <w:sz w:val="18"/>
          <w:szCs w:val="18"/>
          <w:lang w:val="en-GB"/>
        </w:rPr>
        <w:t>artifactId</w:t>
      </w:r>
      <w:proofErr w:type="spellEnd"/>
      <w:r w:rsidRPr="00AC31F8">
        <w:rPr>
          <w:rFonts w:ascii="Courier New" w:hAnsi="Courier New" w:cs="Courier New"/>
          <w:sz w:val="18"/>
          <w:szCs w:val="18"/>
          <w:lang w:val="en-GB"/>
        </w:rPr>
        <w:t>&gt;</w:t>
      </w:r>
    </w:p>
    <w:p w14:paraId="6A62079F"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&lt;version&gt;${gherkin-</w:t>
      </w:r>
      <w:proofErr w:type="gramStart"/>
      <w:r w:rsidRPr="00AC31F8">
        <w:rPr>
          <w:rFonts w:ascii="Courier New" w:hAnsi="Courier New" w:cs="Courier New"/>
          <w:sz w:val="18"/>
          <w:szCs w:val="18"/>
          <w:lang w:val="en-GB"/>
        </w:rPr>
        <w:t>version}&lt;</w:t>
      </w:r>
      <w:proofErr w:type="gramEnd"/>
      <w:r w:rsidRPr="00AC31F8">
        <w:rPr>
          <w:rFonts w:ascii="Courier New" w:hAnsi="Courier New" w:cs="Courier New"/>
          <w:sz w:val="18"/>
          <w:szCs w:val="18"/>
          <w:lang w:val="en-GB"/>
        </w:rPr>
        <w:t>/version&gt;</w:t>
      </w:r>
    </w:p>
    <w:p w14:paraId="4DCB5F57"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&lt;/dependency&gt;</w:t>
      </w:r>
    </w:p>
    <w:p w14:paraId="0E155AC2" w14:textId="77777777" w:rsidR="00F46A72" w:rsidRPr="00AC31F8" w:rsidRDefault="00F46A72" w:rsidP="004D04D9">
      <w:pPr>
        <w:spacing w:after="0" w:line="240" w:lineRule="auto"/>
        <w:rPr>
          <w:rFonts w:ascii="Courier New" w:hAnsi="Courier New" w:cs="Courier New"/>
          <w:sz w:val="18"/>
          <w:szCs w:val="18"/>
          <w:lang w:val="en-GB"/>
        </w:rPr>
      </w:pPr>
    </w:p>
    <w:p w14:paraId="64478942"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&lt;dependency&gt;</w:t>
      </w:r>
    </w:p>
    <w:p w14:paraId="27699F71"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w:t>
      </w:r>
      <w:proofErr w:type="spellStart"/>
      <w:r w:rsidRPr="00AC31F8">
        <w:rPr>
          <w:rFonts w:ascii="Courier New" w:hAnsi="Courier New" w:cs="Courier New"/>
          <w:sz w:val="18"/>
          <w:szCs w:val="18"/>
          <w:lang w:val="en-GB"/>
        </w:rPr>
        <w:t>groupId</w:t>
      </w:r>
      <w:proofErr w:type="spellEnd"/>
      <w:r w:rsidRPr="00AC31F8">
        <w:rPr>
          <w:rFonts w:ascii="Courier New" w:hAnsi="Courier New" w:cs="Courier New"/>
          <w:sz w:val="18"/>
          <w:szCs w:val="18"/>
          <w:lang w:val="en-GB"/>
        </w:rPr>
        <w:t>&gt;</w:t>
      </w:r>
      <w:proofErr w:type="spellStart"/>
      <w:r w:rsidRPr="00AC31F8">
        <w:rPr>
          <w:rFonts w:ascii="Courier New" w:hAnsi="Courier New" w:cs="Courier New"/>
          <w:sz w:val="18"/>
          <w:szCs w:val="18"/>
          <w:lang w:val="en-GB"/>
        </w:rPr>
        <w:t>org.seleniumhq.selenium</w:t>
      </w:r>
      <w:proofErr w:type="spellEnd"/>
      <w:r w:rsidRPr="00AC31F8">
        <w:rPr>
          <w:rFonts w:ascii="Courier New" w:hAnsi="Courier New" w:cs="Courier New"/>
          <w:sz w:val="18"/>
          <w:szCs w:val="18"/>
          <w:lang w:val="en-GB"/>
        </w:rPr>
        <w:t>&lt;/</w:t>
      </w:r>
      <w:proofErr w:type="spellStart"/>
      <w:r w:rsidRPr="00AC31F8">
        <w:rPr>
          <w:rFonts w:ascii="Courier New" w:hAnsi="Courier New" w:cs="Courier New"/>
          <w:sz w:val="18"/>
          <w:szCs w:val="18"/>
          <w:lang w:val="en-GB"/>
        </w:rPr>
        <w:t>groupId</w:t>
      </w:r>
      <w:proofErr w:type="spellEnd"/>
      <w:r w:rsidRPr="00AC31F8">
        <w:rPr>
          <w:rFonts w:ascii="Courier New" w:hAnsi="Courier New" w:cs="Courier New"/>
          <w:sz w:val="18"/>
          <w:szCs w:val="18"/>
          <w:lang w:val="en-GB"/>
        </w:rPr>
        <w:t>&gt;</w:t>
      </w:r>
    </w:p>
    <w:p w14:paraId="1A166C33"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w:t>
      </w:r>
      <w:proofErr w:type="spellStart"/>
      <w:r w:rsidRPr="00AC31F8">
        <w:rPr>
          <w:rFonts w:ascii="Courier New" w:hAnsi="Courier New" w:cs="Courier New"/>
          <w:sz w:val="18"/>
          <w:szCs w:val="18"/>
          <w:lang w:val="en-GB"/>
        </w:rPr>
        <w:t>artifactId</w:t>
      </w:r>
      <w:proofErr w:type="spellEnd"/>
      <w:r w:rsidRPr="00AC31F8">
        <w:rPr>
          <w:rFonts w:ascii="Courier New" w:hAnsi="Courier New" w:cs="Courier New"/>
          <w:sz w:val="18"/>
          <w:szCs w:val="18"/>
          <w:lang w:val="en-GB"/>
        </w:rPr>
        <w:t>&gt;selenium-java&lt;/</w:t>
      </w:r>
      <w:proofErr w:type="spellStart"/>
      <w:r w:rsidRPr="00AC31F8">
        <w:rPr>
          <w:rFonts w:ascii="Courier New" w:hAnsi="Courier New" w:cs="Courier New"/>
          <w:sz w:val="18"/>
          <w:szCs w:val="18"/>
          <w:lang w:val="en-GB"/>
        </w:rPr>
        <w:t>artifactId</w:t>
      </w:r>
      <w:proofErr w:type="spellEnd"/>
      <w:r w:rsidRPr="00AC31F8">
        <w:rPr>
          <w:rFonts w:ascii="Courier New" w:hAnsi="Courier New" w:cs="Courier New"/>
          <w:sz w:val="18"/>
          <w:szCs w:val="18"/>
          <w:lang w:val="en-GB"/>
        </w:rPr>
        <w:t>&gt;</w:t>
      </w:r>
    </w:p>
    <w:p w14:paraId="69419234"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&lt;version&gt;3.141.59&lt;/version&gt;</w:t>
      </w:r>
    </w:p>
    <w:p w14:paraId="1392BF24"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&lt;/dependency&gt;</w:t>
      </w:r>
    </w:p>
    <w:p w14:paraId="7FBB9148" w14:textId="77777777" w:rsidR="00F46A72" w:rsidRPr="00AC31F8" w:rsidRDefault="00F46A72" w:rsidP="004D04D9">
      <w:pPr>
        <w:spacing w:after="0" w:line="240" w:lineRule="auto"/>
        <w:rPr>
          <w:rFonts w:ascii="Courier New" w:hAnsi="Courier New" w:cs="Courier New"/>
          <w:sz w:val="18"/>
          <w:szCs w:val="18"/>
          <w:lang w:val="en-GB"/>
        </w:rPr>
      </w:pPr>
    </w:p>
    <w:p w14:paraId="59C162C1"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&lt;dependency&gt;</w:t>
      </w:r>
    </w:p>
    <w:p w14:paraId="6AF659A8"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w:t>
      </w:r>
      <w:proofErr w:type="spellStart"/>
      <w:r w:rsidRPr="00AC31F8">
        <w:rPr>
          <w:rFonts w:ascii="Courier New" w:hAnsi="Courier New" w:cs="Courier New"/>
          <w:sz w:val="18"/>
          <w:szCs w:val="18"/>
          <w:lang w:val="en-GB"/>
        </w:rPr>
        <w:t>groupId</w:t>
      </w:r>
      <w:proofErr w:type="spellEnd"/>
      <w:r w:rsidRPr="00AC31F8">
        <w:rPr>
          <w:rFonts w:ascii="Courier New" w:hAnsi="Courier New" w:cs="Courier New"/>
          <w:sz w:val="18"/>
          <w:szCs w:val="18"/>
          <w:lang w:val="en-GB"/>
        </w:rPr>
        <w:t>&gt;</w:t>
      </w:r>
      <w:proofErr w:type="spellStart"/>
      <w:r w:rsidRPr="00AC31F8">
        <w:rPr>
          <w:rFonts w:ascii="Courier New" w:hAnsi="Courier New" w:cs="Courier New"/>
          <w:sz w:val="18"/>
          <w:szCs w:val="18"/>
          <w:lang w:val="en-GB"/>
        </w:rPr>
        <w:t>com.github.andreashosbach</w:t>
      </w:r>
      <w:proofErr w:type="spellEnd"/>
      <w:r w:rsidRPr="00AC31F8">
        <w:rPr>
          <w:rFonts w:ascii="Courier New" w:hAnsi="Courier New" w:cs="Courier New"/>
          <w:sz w:val="18"/>
          <w:szCs w:val="18"/>
          <w:lang w:val="en-GB"/>
        </w:rPr>
        <w:t>&lt;/</w:t>
      </w:r>
      <w:proofErr w:type="spellStart"/>
      <w:r w:rsidRPr="00AC31F8">
        <w:rPr>
          <w:rFonts w:ascii="Courier New" w:hAnsi="Courier New" w:cs="Courier New"/>
          <w:sz w:val="18"/>
          <w:szCs w:val="18"/>
          <w:lang w:val="en-GB"/>
        </w:rPr>
        <w:t>groupId</w:t>
      </w:r>
      <w:proofErr w:type="spellEnd"/>
      <w:r w:rsidRPr="00AC31F8">
        <w:rPr>
          <w:rFonts w:ascii="Courier New" w:hAnsi="Courier New" w:cs="Courier New"/>
          <w:sz w:val="18"/>
          <w:szCs w:val="18"/>
          <w:lang w:val="en-GB"/>
        </w:rPr>
        <w:t>&gt;</w:t>
      </w:r>
    </w:p>
    <w:p w14:paraId="07DA702E"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w:t>
      </w:r>
      <w:proofErr w:type="spellStart"/>
      <w:r w:rsidRPr="00AC31F8">
        <w:rPr>
          <w:rFonts w:ascii="Courier New" w:hAnsi="Courier New" w:cs="Courier New"/>
          <w:sz w:val="18"/>
          <w:szCs w:val="18"/>
          <w:lang w:val="en-GB"/>
        </w:rPr>
        <w:t>artifactId</w:t>
      </w:r>
      <w:proofErr w:type="spellEnd"/>
      <w:r w:rsidRPr="00AC31F8">
        <w:rPr>
          <w:rFonts w:ascii="Courier New" w:hAnsi="Courier New" w:cs="Courier New"/>
          <w:sz w:val="18"/>
          <w:szCs w:val="18"/>
          <w:lang w:val="en-GB"/>
        </w:rPr>
        <w:t>&gt;cucumber-</w:t>
      </w:r>
      <w:proofErr w:type="spellStart"/>
      <w:r w:rsidRPr="00AC31F8">
        <w:rPr>
          <w:rFonts w:ascii="Courier New" w:hAnsi="Courier New" w:cs="Courier New"/>
          <w:sz w:val="18"/>
          <w:szCs w:val="18"/>
          <w:lang w:val="en-GB"/>
        </w:rPr>
        <w:t>scenarioo</w:t>
      </w:r>
      <w:proofErr w:type="spellEnd"/>
      <w:r w:rsidRPr="00AC31F8">
        <w:rPr>
          <w:rFonts w:ascii="Courier New" w:hAnsi="Courier New" w:cs="Courier New"/>
          <w:sz w:val="18"/>
          <w:szCs w:val="18"/>
          <w:lang w:val="en-GB"/>
        </w:rPr>
        <w:t>-plugin&lt;/</w:t>
      </w:r>
      <w:proofErr w:type="spellStart"/>
      <w:r w:rsidRPr="00AC31F8">
        <w:rPr>
          <w:rFonts w:ascii="Courier New" w:hAnsi="Courier New" w:cs="Courier New"/>
          <w:sz w:val="18"/>
          <w:szCs w:val="18"/>
          <w:lang w:val="en-GB"/>
        </w:rPr>
        <w:t>artifactId</w:t>
      </w:r>
      <w:proofErr w:type="spellEnd"/>
      <w:r w:rsidRPr="00AC31F8">
        <w:rPr>
          <w:rFonts w:ascii="Courier New" w:hAnsi="Courier New" w:cs="Courier New"/>
          <w:sz w:val="18"/>
          <w:szCs w:val="18"/>
          <w:lang w:val="en-GB"/>
        </w:rPr>
        <w:t>&gt;</w:t>
      </w:r>
    </w:p>
    <w:p w14:paraId="620E48C9"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&lt;version&gt;0.5.0&lt;/version&gt;</w:t>
      </w:r>
    </w:p>
    <w:p w14:paraId="590B2A13"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&lt;/dependency&gt;</w:t>
      </w:r>
    </w:p>
    <w:p w14:paraId="1C59F9B0" w14:textId="77777777" w:rsidR="00F46A72" w:rsidRPr="00AC31F8" w:rsidRDefault="00F46A72" w:rsidP="004D04D9">
      <w:pPr>
        <w:spacing w:after="0" w:line="240" w:lineRule="auto"/>
        <w:rPr>
          <w:rFonts w:ascii="Courier New" w:hAnsi="Courier New" w:cs="Courier New"/>
          <w:sz w:val="18"/>
          <w:szCs w:val="18"/>
          <w:lang w:val="en-GB"/>
        </w:rPr>
      </w:pPr>
    </w:p>
    <w:p w14:paraId="42CCA629"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&lt;/dependencies&gt;</w:t>
      </w:r>
    </w:p>
    <w:p w14:paraId="400F48D6" w14:textId="77777777" w:rsidR="00F46A72" w:rsidRPr="00AC31F8" w:rsidRDefault="00F46A72" w:rsidP="004D04D9">
      <w:pPr>
        <w:spacing w:after="0" w:line="240" w:lineRule="auto"/>
        <w:rPr>
          <w:rFonts w:ascii="Courier New" w:hAnsi="Courier New" w:cs="Courier New"/>
          <w:sz w:val="18"/>
          <w:szCs w:val="18"/>
          <w:lang w:val="en-GB"/>
        </w:rPr>
      </w:pPr>
    </w:p>
    <w:p w14:paraId="0DA2F162" w14:textId="256A20B2" w:rsidR="003C4026"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&lt;/project&gt;</w:t>
      </w:r>
    </w:p>
    <w:p w14:paraId="548A9943" w14:textId="1B4DCAC1" w:rsidR="003319A1" w:rsidRPr="00AC31F8" w:rsidRDefault="003319A1" w:rsidP="00D07B47">
      <w:pPr>
        <w:rPr>
          <w:lang w:val="en-GB"/>
        </w:rPr>
      </w:pPr>
    </w:p>
    <w:p w14:paraId="12680E8E" w14:textId="77777777" w:rsidR="004D04D9" w:rsidRPr="00AC31F8" w:rsidRDefault="004D04D9" w:rsidP="00D07B47">
      <w:pPr>
        <w:rPr>
          <w:lang w:val="en-GB"/>
        </w:rPr>
      </w:pPr>
    </w:p>
    <w:p w14:paraId="2741B835" w14:textId="4D4A3563" w:rsidR="00BA0923" w:rsidRPr="00AC31F8" w:rsidRDefault="00723BB2" w:rsidP="00D000CF">
      <w:pPr>
        <w:pStyle w:val="Heading1withoutnumbering"/>
        <w:rPr>
          <w:lang w:val="en-GB"/>
        </w:rPr>
      </w:pPr>
      <w:bookmarkStart w:id="429" w:name="_Toc46067117"/>
      <w:bookmarkStart w:id="430" w:name="_Toc46238967"/>
      <w:bookmarkEnd w:id="395"/>
      <w:r w:rsidRPr="00AC31F8">
        <w:rPr>
          <w:lang w:val="en-GB"/>
        </w:rPr>
        <w:lastRenderedPageBreak/>
        <w:t>Appendix</w:t>
      </w:r>
      <w:bookmarkEnd w:id="429"/>
      <w:r w:rsidR="00E41D83" w:rsidRPr="00AC31F8">
        <w:rPr>
          <w:lang w:val="en-GB"/>
        </w:rPr>
        <w:t xml:space="preserve"> </w:t>
      </w:r>
      <w:r w:rsidR="00AE6770" w:rsidRPr="00AC31F8">
        <w:rPr>
          <w:lang w:val="en-GB"/>
        </w:rPr>
        <w:t>IV</w:t>
      </w:r>
      <w:r w:rsidR="00E41D83" w:rsidRPr="00AC31F8">
        <w:rPr>
          <w:lang w:val="en-GB"/>
        </w:rPr>
        <w:t xml:space="preserve">: </w:t>
      </w:r>
      <w:r w:rsidR="00986841" w:rsidRPr="00AC31F8">
        <w:rPr>
          <w:lang w:val="en-GB"/>
        </w:rPr>
        <w:t>Feature File – Participant Overview</w:t>
      </w:r>
      <w:bookmarkEnd w:id="430"/>
      <w:r w:rsidR="00986841" w:rsidRPr="00AC31F8">
        <w:rPr>
          <w:lang w:val="en-GB"/>
        </w:rPr>
        <w:t xml:space="preserve"> </w:t>
      </w:r>
    </w:p>
    <w:p w14:paraId="4A7EC1E5" w14:textId="7BE15151" w:rsidR="00AF6B78" w:rsidRPr="00AC31F8" w:rsidRDefault="00AF6B78" w:rsidP="00BA0923">
      <w:pPr>
        <w:rPr>
          <w:lang w:val="en-GB"/>
        </w:rPr>
      </w:pPr>
    </w:p>
    <w:p w14:paraId="4C6A9F93" w14:textId="77777777" w:rsidR="004D04D9" w:rsidRPr="00AC31F8" w:rsidRDefault="004D04D9" w:rsidP="003B7C44">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#language: </w:t>
      </w:r>
      <w:proofErr w:type="spellStart"/>
      <w:r w:rsidRPr="00AC31F8">
        <w:rPr>
          <w:rFonts w:ascii="Courier New" w:hAnsi="Courier New" w:cs="Courier New"/>
          <w:sz w:val="18"/>
          <w:szCs w:val="18"/>
          <w:lang w:val="en-GB"/>
        </w:rPr>
        <w:t>en</w:t>
      </w:r>
      <w:proofErr w:type="spellEnd"/>
    </w:p>
    <w:p w14:paraId="3178BA6C" w14:textId="77777777" w:rsidR="004D04D9" w:rsidRPr="00AC31F8" w:rsidRDefault="004D04D9" w:rsidP="003B7C44">
      <w:pPr>
        <w:spacing w:after="0" w:line="240" w:lineRule="auto"/>
        <w:jc w:val="left"/>
        <w:rPr>
          <w:rFonts w:ascii="Courier New" w:hAnsi="Courier New" w:cs="Courier New"/>
          <w:sz w:val="18"/>
          <w:szCs w:val="18"/>
          <w:lang w:val="en-GB"/>
        </w:rPr>
      </w:pPr>
    </w:p>
    <w:p w14:paraId="7F9489E9" w14:textId="77777777" w:rsidR="004D04D9" w:rsidRPr="00AC31F8" w:rsidRDefault="004D04D9" w:rsidP="003B7C44">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Feature: Participant's overview</w:t>
      </w:r>
    </w:p>
    <w:p w14:paraId="007BB732" w14:textId="77777777" w:rsidR="004D04D9" w:rsidRPr="00AC31F8" w:rsidRDefault="004D04D9" w:rsidP="003B7C44">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An overview of all registered participants is displayed, so that starting from this overview, the baseline weight measurement can be set for the participants where it was not done so far</w:t>
      </w:r>
    </w:p>
    <w:p w14:paraId="252F9CE8" w14:textId="77777777" w:rsidR="004D04D9" w:rsidRPr="00AC31F8" w:rsidRDefault="004D04D9" w:rsidP="003B7C44">
      <w:pPr>
        <w:spacing w:after="0" w:line="240" w:lineRule="auto"/>
        <w:jc w:val="left"/>
        <w:rPr>
          <w:rFonts w:ascii="Courier New" w:hAnsi="Courier New" w:cs="Courier New"/>
          <w:sz w:val="18"/>
          <w:szCs w:val="18"/>
          <w:lang w:val="en-GB"/>
        </w:rPr>
      </w:pPr>
    </w:p>
    <w:p w14:paraId="2EA33C69" w14:textId="77777777" w:rsidR="004D04D9" w:rsidRPr="00AC31F8" w:rsidRDefault="004D04D9" w:rsidP="003B7C44">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Covered Requirements:</w:t>
      </w:r>
    </w:p>
    <w:p w14:paraId="47515C1A" w14:textId="77777777" w:rsidR="004D04D9" w:rsidRPr="00AC31F8" w:rsidRDefault="004D04D9" w:rsidP="003B7C44">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bddoq-50: Overview (List) of all Registered Participants</w:t>
      </w:r>
    </w:p>
    <w:p w14:paraId="17472C60" w14:textId="77777777" w:rsidR="004D04D9" w:rsidRPr="00AC31F8" w:rsidRDefault="004D04D9" w:rsidP="003B7C44">
      <w:pPr>
        <w:spacing w:after="0" w:line="240" w:lineRule="auto"/>
        <w:jc w:val="left"/>
        <w:rPr>
          <w:rFonts w:ascii="Courier New" w:hAnsi="Courier New" w:cs="Courier New"/>
          <w:sz w:val="18"/>
          <w:szCs w:val="18"/>
          <w:lang w:val="en-GB"/>
        </w:rPr>
      </w:pPr>
    </w:p>
    <w:p w14:paraId="207E0F48" w14:textId="77777777" w:rsidR="004D04D9" w:rsidRPr="00AC31F8" w:rsidRDefault="004D04D9" w:rsidP="003B7C44">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History (the last 8 versions are displayed on this list):</w:t>
      </w:r>
    </w:p>
    <w:p w14:paraId="1F1CFDAC" w14:textId="77777777" w:rsidR="004D04D9" w:rsidRPr="00AC31F8" w:rsidRDefault="004D04D9" w:rsidP="003B7C44">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
    <w:p w14:paraId="363C7206" w14:textId="77777777" w:rsidR="004D04D9" w:rsidRPr="00AC31F8" w:rsidRDefault="004D04D9" w:rsidP="003B7C44">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|Sig. </w:t>
      </w:r>
      <w:proofErr w:type="spellStart"/>
      <w:r w:rsidRPr="00AC31F8">
        <w:rPr>
          <w:rFonts w:ascii="Courier New" w:hAnsi="Courier New" w:cs="Courier New"/>
          <w:sz w:val="18"/>
          <w:szCs w:val="18"/>
          <w:lang w:val="en-GB"/>
        </w:rPr>
        <w:t>V.|Description</w:t>
      </w:r>
      <w:proofErr w:type="spellEnd"/>
      <w:r w:rsidRPr="00AC31F8">
        <w:rPr>
          <w:rFonts w:ascii="Courier New" w:hAnsi="Courier New" w:cs="Courier New"/>
          <w:sz w:val="18"/>
          <w:szCs w:val="18"/>
          <w:lang w:val="en-GB"/>
        </w:rPr>
        <w:t xml:space="preserve">                    |Name               |Date       |</w:t>
      </w:r>
      <w:proofErr w:type="spellStart"/>
      <w:r w:rsidRPr="00AC31F8">
        <w:rPr>
          <w:rFonts w:ascii="Courier New" w:hAnsi="Courier New" w:cs="Courier New"/>
          <w:sz w:val="18"/>
          <w:szCs w:val="18"/>
          <w:lang w:val="en-GB"/>
        </w:rPr>
        <w:t>dig.Sig</w:t>
      </w:r>
      <w:proofErr w:type="spellEnd"/>
      <w:r w:rsidRPr="00AC31F8">
        <w:rPr>
          <w:rFonts w:ascii="Courier New" w:hAnsi="Courier New" w:cs="Courier New"/>
          <w:sz w:val="18"/>
          <w:szCs w:val="18"/>
          <w:lang w:val="en-GB"/>
        </w:rPr>
        <w:t>.|</w:t>
      </w:r>
    </w:p>
    <w:p w14:paraId="47EF0F0B" w14:textId="77777777" w:rsidR="004D04D9" w:rsidRPr="00AC31F8" w:rsidRDefault="004D04D9" w:rsidP="003B7C44">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
    <w:p w14:paraId="3921020C" w14:textId="77777777" w:rsidR="004D04D9" w:rsidRPr="00AC31F8" w:rsidRDefault="004D04D9" w:rsidP="003B7C44">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|0.0.0.1|FS initial version --&gt; bddoq-50|Sabrina Leuenberger|23-May-2020|le      |</w:t>
      </w:r>
    </w:p>
    <w:p w14:paraId="42585329" w14:textId="77777777" w:rsidR="004D04D9" w:rsidRPr="00AC31F8" w:rsidRDefault="004D04D9" w:rsidP="003B7C44">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|0.0.0.2|FS initial version reviewed    |Patricia Walker    |24-May-2020|wp      |</w:t>
      </w:r>
    </w:p>
    <w:p w14:paraId="517B2CB3" w14:textId="77777777" w:rsidR="004D04D9" w:rsidRPr="00AC31F8" w:rsidRDefault="004D04D9" w:rsidP="003B7C44">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|0.0.1.0|FS initial version approved    |Hank </w:t>
      </w:r>
      <w:proofErr w:type="spellStart"/>
      <w:r w:rsidRPr="00AC31F8">
        <w:rPr>
          <w:rFonts w:ascii="Courier New" w:hAnsi="Courier New" w:cs="Courier New"/>
          <w:sz w:val="18"/>
          <w:szCs w:val="18"/>
          <w:lang w:val="en-GB"/>
        </w:rPr>
        <w:t>McKoy</w:t>
      </w:r>
      <w:proofErr w:type="spellEnd"/>
      <w:r w:rsidRPr="00AC31F8">
        <w:rPr>
          <w:rFonts w:ascii="Courier New" w:hAnsi="Courier New" w:cs="Courier New"/>
          <w:sz w:val="18"/>
          <w:szCs w:val="18"/>
          <w:lang w:val="en-GB"/>
        </w:rPr>
        <w:t xml:space="preserve">         |25-May-2020|mh      |</w:t>
      </w:r>
    </w:p>
    <w:p w14:paraId="7D6EC2F0" w14:textId="77777777" w:rsidR="004D04D9" w:rsidRPr="00AC31F8" w:rsidRDefault="004D04D9" w:rsidP="003B7C44">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|0.0.1.1|FS adapted as Test script (TS) |Andreas Hosbach    |03-Jun-2020|ha      |</w:t>
      </w:r>
    </w:p>
    <w:p w14:paraId="1D397151" w14:textId="77777777" w:rsidR="004D04D9" w:rsidRPr="00AC31F8" w:rsidRDefault="004D04D9" w:rsidP="003B7C44">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|0.0.1.2|TS reviewed                    |Patricia Walker    |04-Jun-2020|wp      |</w:t>
      </w:r>
    </w:p>
    <w:p w14:paraId="3FBCFB48" w14:textId="77777777" w:rsidR="004D04D9" w:rsidRPr="00AC31F8" w:rsidRDefault="004D04D9" w:rsidP="003B7C44">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|1.0.0.0|TS </w:t>
      </w:r>
      <w:proofErr w:type="gramStart"/>
      <w:r w:rsidRPr="00AC31F8">
        <w:rPr>
          <w:rFonts w:ascii="Courier New" w:hAnsi="Courier New" w:cs="Courier New"/>
          <w:sz w:val="18"/>
          <w:szCs w:val="18"/>
          <w:lang w:val="en-GB"/>
        </w:rPr>
        <w:t>approved  --</w:t>
      </w:r>
      <w:proofErr w:type="gramEnd"/>
      <w:r w:rsidRPr="00AC31F8">
        <w:rPr>
          <w:rFonts w:ascii="Courier New" w:hAnsi="Courier New" w:cs="Courier New"/>
          <w:sz w:val="18"/>
          <w:szCs w:val="18"/>
          <w:lang w:val="en-GB"/>
        </w:rPr>
        <w:t xml:space="preserve">&gt; ready for OQ  |Hank </w:t>
      </w:r>
      <w:proofErr w:type="spellStart"/>
      <w:r w:rsidRPr="00AC31F8">
        <w:rPr>
          <w:rFonts w:ascii="Courier New" w:hAnsi="Courier New" w:cs="Courier New"/>
          <w:sz w:val="18"/>
          <w:szCs w:val="18"/>
          <w:lang w:val="en-GB"/>
        </w:rPr>
        <w:t>McKoy</w:t>
      </w:r>
      <w:proofErr w:type="spellEnd"/>
      <w:r w:rsidRPr="00AC31F8">
        <w:rPr>
          <w:rFonts w:ascii="Courier New" w:hAnsi="Courier New" w:cs="Courier New"/>
          <w:sz w:val="18"/>
          <w:szCs w:val="18"/>
          <w:lang w:val="en-GB"/>
        </w:rPr>
        <w:t xml:space="preserve">         |04-Jun-2020|mh      |</w:t>
      </w:r>
    </w:p>
    <w:p w14:paraId="5000BE3D" w14:textId="77777777" w:rsidR="004D04D9" w:rsidRPr="00AC31F8" w:rsidRDefault="004D04D9" w:rsidP="003B7C44">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
    <w:p w14:paraId="478F1622" w14:textId="77777777" w:rsidR="004D04D9" w:rsidRPr="00AC31F8" w:rsidRDefault="004D04D9" w:rsidP="003B7C44">
      <w:pPr>
        <w:spacing w:after="0" w:line="240" w:lineRule="auto"/>
        <w:jc w:val="left"/>
        <w:rPr>
          <w:rFonts w:ascii="Courier New" w:hAnsi="Courier New" w:cs="Courier New"/>
          <w:sz w:val="18"/>
          <w:szCs w:val="18"/>
          <w:lang w:val="en-GB"/>
        </w:rPr>
      </w:pPr>
    </w:p>
    <w:p w14:paraId="5750E660" w14:textId="77777777" w:rsidR="004D04D9" w:rsidRPr="00AC31F8" w:rsidRDefault="004D04D9" w:rsidP="003B7C44">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Size:</w:t>
      </w:r>
    </w:p>
    <w:p w14:paraId="55A2CA6A" w14:textId="77777777" w:rsidR="004D04D9" w:rsidRPr="00AC31F8" w:rsidRDefault="004D04D9" w:rsidP="003B7C44">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1 active scenario</w:t>
      </w:r>
    </w:p>
    <w:p w14:paraId="613C20AB" w14:textId="77777777" w:rsidR="004D04D9" w:rsidRPr="00AC31F8" w:rsidRDefault="004D04D9" w:rsidP="003B7C44">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3 active step</w:t>
      </w:r>
    </w:p>
    <w:p w14:paraId="5ABE29FE" w14:textId="77777777" w:rsidR="004D04D9" w:rsidRPr="00AC31F8" w:rsidRDefault="004D04D9" w:rsidP="003B7C44">
      <w:pPr>
        <w:spacing w:after="0" w:line="240" w:lineRule="auto"/>
        <w:jc w:val="left"/>
        <w:rPr>
          <w:rFonts w:ascii="Courier New" w:hAnsi="Courier New" w:cs="Courier New"/>
          <w:sz w:val="18"/>
          <w:szCs w:val="18"/>
          <w:lang w:val="en-GB"/>
        </w:rPr>
      </w:pPr>
    </w:p>
    <w:p w14:paraId="4C5DE85D" w14:textId="77777777" w:rsidR="004D04D9" w:rsidRPr="00AC31F8" w:rsidRDefault="004D04D9" w:rsidP="003B7C44">
      <w:pPr>
        <w:spacing w:after="0" w:line="240" w:lineRule="auto"/>
        <w:jc w:val="left"/>
        <w:rPr>
          <w:rFonts w:ascii="Courier New" w:hAnsi="Courier New" w:cs="Courier New"/>
          <w:sz w:val="18"/>
          <w:szCs w:val="18"/>
          <w:lang w:val="en-GB"/>
        </w:rPr>
      </w:pPr>
    </w:p>
    <w:p w14:paraId="49A811A0" w14:textId="77777777" w:rsidR="004D04D9" w:rsidRPr="00AC31F8" w:rsidRDefault="004D04D9" w:rsidP="003B7C44">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Background:</w:t>
      </w:r>
    </w:p>
    <w:p w14:paraId="4FB8F8CC" w14:textId="77777777" w:rsidR="004D04D9" w:rsidRPr="00AC31F8" w:rsidRDefault="004D04D9" w:rsidP="003B7C44">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Given Patricia has the application open</w:t>
      </w:r>
    </w:p>
    <w:p w14:paraId="062D8381" w14:textId="77777777" w:rsidR="004D04D9" w:rsidRPr="00AC31F8" w:rsidRDefault="004D04D9" w:rsidP="003B7C44">
      <w:pPr>
        <w:spacing w:after="0" w:line="240" w:lineRule="auto"/>
        <w:jc w:val="left"/>
        <w:rPr>
          <w:rFonts w:ascii="Courier New" w:hAnsi="Courier New" w:cs="Courier New"/>
          <w:sz w:val="18"/>
          <w:szCs w:val="18"/>
          <w:lang w:val="en-GB"/>
        </w:rPr>
      </w:pPr>
    </w:p>
    <w:p w14:paraId="1B1A93BA" w14:textId="77777777" w:rsidR="004D04D9" w:rsidRPr="00AC31F8" w:rsidRDefault="004D04D9" w:rsidP="003B7C44">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Scenario: Overview of all registered participants</w:t>
      </w:r>
    </w:p>
    <w:p w14:paraId="65A21252" w14:textId="77777777" w:rsidR="004D04D9" w:rsidRPr="00AC31F8" w:rsidRDefault="004D04D9" w:rsidP="003B7C44">
      <w:pPr>
        <w:spacing w:after="0" w:line="240" w:lineRule="auto"/>
        <w:jc w:val="left"/>
        <w:rPr>
          <w:rFonts w:ascii="Courier New" w:hAnsi="Courier New" w:cs="Courier New"/>
          <w:sz w:val="18"/>
          <w:szCs w:val="18"/>
          <w:lang w:val="en-GB"/>
        </w:rPr>
      </w:pPr>
    </w:p>
    <w:p w14:paraId="15A5C622" w14:textId="77777777" w:rsidR="004D04D9" w:rsidRPr="00AC31F8" w:rsidRDefault="004D04D9" w:rsidP="003B7C44">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Given participants with first name, last name, birthday, gender are registered</w:t>
      </w:r>
    </w:p>
    <w:p w14:paraId="13AEC0E0" w14:textId="77777777" w:rsidR="004D04D9" w:rsidRPr="00AC31F8" w:rsidRDefault="004D04D9" w:rsidP="003B7C44">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 "Natasha" | "Romanoff" | "1st of January 1984" | "female" |</w:t>
      </w:r>
    </w:p>
    <w:p w14:paraId="3229FF88" w14:textId="77777777" w:rsidR="004D04D9" w:rsidRPr="00AC31F8" w:rsidRDefault="004D04D9" w:rsidP="003B7C44">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 "Scott"   | "Lang"     | "1st of March 1997"   | "male"   |</w:t>
      </w:r>
    </w:p>
    <w:p w14:paraId="103CDA0D" w14:textId="77777777" w:rsidR="004D04D9" w:rsidRPr="00AC31F8" w:rsidRDefault="004D04D9" w:rsidP="003B7C44">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 "Bruce"   | "Banner"   | "1st of May 1962"     | "male"   |</w:t>
      </w:r>
    </w:p>
    <w:p w14:paraId="0985EFCE" w14:textId="77777777" w:rsidR="004D04D9" w:rsidRPr="00AC31F8" w:rsidRDefault="004D04D9" w:rsidP="003B7C44">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 "Betty"   | "Ross"     | "1st of May 1962"     | "female" |</w:t>
      </w:r>
    </w:p>
    <w:p w14:paraId="11D64568" w14:textId="724D6575" w:rsidR="001406DA" w:rsidRPr="00AC31F8" w:rsidRDefault="004D04D9" w:rsidP="003B7C44">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Then the participants should be found in the overview</w:t>
      </w:r>
    </w:p>
    <w:p w14:paraId="6575FA82" w14:textId="77777777" w:rsidR="00EE6B15" w:rsidRPr="00AC31F8" w:rsidRDefault="00EE6B15" w:rsidP="003B7C44">
      <w:pPr>
        <w:spacing w:after="0" w:line="240" w:lineRule="auto"/>
        <w:jc w:val="left"/>
        <w:rPr>
          <w:rFonts w:ascii="Courier New" w:hAnsi="Courier New" w:cs="Courier New"/>
          <w:lang w:val="en-GB"/>
        </w:rPr>
      </w:pPr>
    </w:p>
    <w:p w14:paraId="56D8A1D4" w14:textId="77777777" w:rsidR="00EE6B15" w:rsidRPr="00AC31F8" w:rsidRDefault="00EE6B15" w:rsidP="004D04D9">
      <w:pPr>
        <w:spacing w:after="0" w:line="240" w:lineRule="auto"/>
        <w:rPr>
          <w:rFonts w:ascii="Courier New" w:hAnsi="Courier New" w:cs="Courier New"/>
          <w:lang w:val="en-GB"/>
        </w:rPr>
      </w:pPr>
    </w:p>
    <w:p w14:paraId="4C83221A" w14:textId="77777777" w:rsidR="00EE6B15" w:rsidRPr="00AC31F8" w:rsidRDefault="00EE6B15" w:rsidP="004D04D9">
      <w:pPr>
        <w:spacing w:after="0" w:line="240" w:lineRule="auto"/>
        <w:rPr>
          <w:rFonts w:ascii="Courier New" w:hAnsi="Courier New" w:cs="Courier New"/>
          <w:lang w:val="en-GB"/>
        </w:rPr>
      </w:pPr>
    </w:p>
    <w:p w14:paraId="40587D37" w14:textId="77777777" w:rsidR="00EE6B15" w:rsidRPr="00AC31F8" w:rsidRDefault="00EE6B15" w:rsidP="004D04D9">
      <w:pPr>
        <w:spacing w:after="0" w:line="240" w:lineRule="auto"/>
        <w:rPr>
          <w:rFonts w:ascii="Courier New" w:hAnsi="Courier New" w:cs="Courier New"/>
          <w:lang w:val="en-GB"/>
        </w:rPr>
      </w:pPr>
    </w:p>
    <w:p w14:paraId="1C0AA805" w14:textId="77777777" w:rsidR="00EE6B15" w:rsidRPr="00AC31F8" w:rsidRDefault="00EE6B15" w:rsidP="00BA0923">
      <w:pPr>
        <w:rPr>
          <w:lang w:val="en-GB"/>
        </w:rPr>
      </w:pPr>
    </w:p>
    <w:p w14:paraId="3657221D" w14:textId="6850A895" w:rsidR="00EE6B15" w:rsidRPr="001F44DF" w:rsidRDefault="00EE6B15" w:rsidP="00EE6B15">
      <w:pPr>
        <w:pStyle w:val="Heading1withoutnumbering"/>
        <w:rPr>
          <w:lang w:val="fr-CH"/>
        </w:rPr>
      </w:pPr>
      <w:bookmarkStart w:id="431" w:name="_Toc46067118"/>
      <w:bookmarkStart w:id="432" w:name="_Toc46238968"/>
      <w:r w:rsidRPr="001F44DF">
        <w:rPr>
          <w:lang w:val="fr-CH"/>
        </w:rPr>
        <w:lastRenderedPageBreak/>
        <w:t>Appendix</w:t>
      </w:r>
      <w:bookmarkEnd w:id="431"/>
      <w:r w:rsidR="00AE6770" w:rsidRPr="001F44DF">
        <w:rPr>
          <w:lang w:val="fr-CH"/>
        </w:rPr>
        <w:t xml:space="preserve"> </w:t>
      </w:r>
      <w:proofErr w:type="gramStart"/>
      <w:r w:rsidR="00AE6770" w:rsidRPr="001F44DF">
        <w:rPr>
          <w:lang w:val="fr-CH"/>
        </w:rPr>
        <w:t>V:</w:t>
      </w:r>
      <w:proofErr w:type="gramEnd"/>
      <w:r w:rsidR="00DC42AA" w:rsidRPr="001F44DF">
        <w:rPr>
          <w:lang w:val="fr-CH"/>
        </w:rPr>
        <w:t xml:space="preserve">  </w:t>
      </w:r>
      <w:proofErr w:type="spellStart"/>
      <w:r w:rsidR="00DC42AA" w:rsidRPr="001F44DF">
        <w:rPr>
          <w:lang w:val="fr-CH"/>
        </w:rPr>
        <w:t>Feature</w:t>
      </w:r>
      <w:proofErr w:type="spellEnd"/>
      <w:r w:rsidR="00DC42AA" w:rsidRPr="001F44DF">
        <w:rPr>
          <w:lang w:val="fr-CH"/>
        </w:rPr>
        <w:t xml:space="preserve"> File – Participant </w:t>
      </w:r>
      <w:r w:rsidR="00AE6770" w:rsidRPr="001F44DF">
        <w:rPr>
          <w:lang w:val="fr-CH"/>
        </w:rPr>
        <w:t>Registration</w:t>
      </w:r>
      <w:bookmarkEnd w:id="432"/>
    </w:p>
    <w:p w14:paraId="3BA63E7B" w14:textId="77777777" w:rsidR="00EE6B15" w:rsidRPr="001F44DF" w:rsidRDefault="00EE6B15" w:rsidP="00BA0923">
      <w:pPr>
        <w:rPr>
          <w:lang w:val="fr-CH"/>
        </w:rPr>
      </w:pPr>
    </w:p>
    <w:p w14:paraId="47272CB3" w14:textId="77777777" w:rsidR="00BC6169" w:rsidRPr="001F44DF" w:rsidRDefault="00BC6169" w:rsidP="00BC6169">
      <w:pPr>
        <w:spacing w:after="0" w:line="240" w:lineRule="auto"/>
        <w:jc w:val="left"/>
        <w:rPr>
          <w:rFonts w:ascii="Courier New" w:hAnsi="Courier New" w:cs="Courier New"/>
          <w:sz w:val="18"/>
          <w:szCs w:val="18"/>
          <w:lang w:val="fr-CH"/>
        </w:rPr>
      </w:pPr>
      <w:r w:rsidRPr="001F44DF">
        <w:rPr>
          <w:rFonts w:ascii="Courier New" w:hAnsi="Courier New" w:cs="Courier New"/>
          <w:sz w:val="18"/>
          <w:szCs w:val="18"/>
          <w:lang w:val="fr-CH"/>
        </w:rPr>
        <w:t>#</w:t>
      </w:r>
      <w:proofErr w:type="spellStart"/>
      <w:r w:rsidRPr="001F44DF">
        <w:rPr>
          <w:rFonts w:ascii="Courier New" w:hAnsi="Courier New" w:cs="Courier New"/>
          <w:sz w:val="18"/>
          <w:szCs w:val="18"/>
          <w:lang w:val="fr-CH"/>
        </w:rPr>
        <w:t>language</w:t>
      </w:r>
      <w:proofErr w:type="spellEnd"/>
      <w:r w:rsidRPr="001F44DF">
        <w:rPr>
          <w:rFonts w:ascii="Courier New" w:hAnsi="Courier New" w:cs="Courier New"/>
          <w:sz w:val="18"/>
          <w:szCs w:val="18"/>
          <w:lang w:val="fr-CH"/>
        </w:rPr>
        <w:t>: en</w:t>
      </w:r>
    </w:p>
    <w:p w14:paraId="44EABC59" w14:textId="77777777" w:rsidR="00BC6169" w:rsidRPr="001F44DF" w:rsidRDefault="00BC6169" w:rsidP="00BC6169">
      <w:pPr>
        <w:spacing w:after="0" w:line="240" w:lineRule="auto"/>
        <w:jc w:val="left"/>
        <w:rPr>
          <w:rFonts w:ascii="Courier New" w:hAnsi="Courier New" w:cs="Courier New"/>
          <w:sz w:val="18"/>
          <w:szCs w:val="18"/>
          <w:lang w:val="fr-CH"/>
        </w:rPr>
      </w:pPr>
    </w:p>
    <w:p w14:paraId="7C487CB1"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Feature: Registration of a participant</w:t>
      </w:r>
    </w:p>
    <w:p w14:paraId="03E494C1"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This specification describes how a person that would like to</w:t>
      </w:r>
    </w:p>
    <w:p w14:paraId="732B6CBA"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participate in a clinical trial gets registered (or not) by the nurse Patricia.</w:t>
      </w:r>
    </w:p>
    <w:p w14:paraId="63F719BF" w14:textId="77777777" w:rsidR="00BC6169" w:rsidRPr="00AC31F8" w:rsidRDefault="00BC6169" w:rsidP="00BC6169">
      <w:pPr>
        <w:spacing w:after="0" w:line="240" w:lineRule="auto"/>
        <w:jc w:val="left"/>
        <w:rPr>
          <w:rFonts w:ascii="Courier New" w:hAnsi="Courier New" w:cs="Courier New"/>
          <w:sz w:val="18"/>
          <w:szCs w:val="18"/>
          <w:lang w:val="en-GB"/>
        </w:rPr>
      </w:pPr>
    </w:p>
    <w:p w14:paraId="19A3B019"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Covered Requirements:</w:t>
      </w:r>
    </w:p>
    <w:p w14:paraId="37A75E4A"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bddoq-21: Participant Registration</w:t>
      </w:r>
    </w:p>
    <w:p w14:paraId="2AD900FF"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bddoq-51: Re-Direction to the Participant's Page after successful Registration</w:t>
      </w:r>
    </w:p>
    <w:p w14:paraId="6207EE62" w14:textId="77777777" w:rsidR="00BC6169" w:rsidRPr="00AC31F8" w:rsidRDefault="00BC6169" w:rsidP="00BC6169">
      <w:pPr>
        <w:spacing w:after="0" w:line="240" w:lineRule="auto"/>
        <w:jc w:val="left"/>
        <w:rPr>
          <w:rFonts w:ascii="Courier New" w:hAnsi="Courier New" w:cs="Courier New"/>
          <w:sz w:val="18"/>
          <w:szCs w:val="18"/>
          <w:lang w:val="en-GB"/>
        </w:rPr>
      </w:pPr>
    </w:p>
    <w:p w14:paraId="655104D5"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History (the last 8 versions are displayed on this list):</w:t>
      </w:r>
    </w:p>
    <w:p w14:paraId="70335A69"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
    <w:p w14:paraId="7D2051B9"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|Sig. </w:t>
      </w:r>
      <w:proofErr w:type="spellStart"/>
      <w:r w:rsidRPr="00AC31F8">
        <w:rPr>
          <w:rFonts w:ascii="Courier New" w:hAnsi="Courier New" w:cs="Courier New"/>
          <w:sz w:val="18"/>
          <w:szCs w:val="18"/>
          <w:lang w:val="en-GB"/>
        </w:rPr>
        <w:t>V.|Description</w:t>
      </w:r>
      <w:proofErr w:type="spellEnd"/>
      <w:r w:rsidRPr="00AC31F8">
        <w:rPr>
          <w:rFonts w:ascii="Courier New" w:hAnsi="Courier New" w:cs="Courier New"/>
          <w:sz w:val="18"/>
          <w:szCs w:val="18"/>
          <w:lang w:val="en-GB"/>
        </w:rPr>
        <w:t xml:space="preserve">                   |Name               |Date       |</w:t>
      </w:r>
      <w:proofErr w:type="spellStart"/>
      <w:r w:rsidRPr="00AC31F8">
        <w:rPr>
          <w:rFonts w:ascii="Courier New" w:hAnsi="Courier New" w:cs="Courier New"/>
          <w:sz w:val="18"/>
          <w:szCs w:val="18"/>
          <w:lang w:val="en-GB"/>
        </w:rPr>
        <w:t>dig.Sig</w:t>
      </w:r>
      <w:proofErr w:type="spellEnd"/>
      <w:r w:rsidRPr="00AC31F8">
        <w:rPr>
          <w:rFonts w:ascii="Courier New" w:hAnsi="Courier New" w:cs="Courier New"/>
          <w:sz w:val="18"/>
          <w:szCs w:val="18"/>
          <w:lang w:val="en-GB"/>
        </w:rPr>
        <w:t>.|</w:t>
      </w:r>
    </w:p>
    <w:p w14:paraId="5BEC0F7B"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
    <w:p w14:paraId="0A1AC378"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|0.0.1.2|TS reviewed                   |Patricia Walker    |25-May-2020|wp      |</w:t>
      </w:r>
    </w:p>
    <w:p w14:paraId="3FC987A5"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|0.1.0.0|TS approved                   |Hank </w:t>
      </w:r>
      <w:proofErr w:type="spellStart"/>
      <w:r w:rsidRPr="00AC31F8">
        <w:rPr>
          <w:rFonts w:ascii="Courier New" w:hAnsi="Courier New" w:cs="Courier New"/>
          <w:sz w:val="18"/>
          <w:szCs w:val="18"/>
          <w:lang w:val="en-GB"/>
        </w:rPr>
        <w:t>McKoy</w:t>
      </w:r>
      <w:proofErr w:type="spellEnd"/>
      <w:r w:rsidRPr="00AC31F8">
        <w:rPr>
          <w:rFonts w:ascii="Courier New" w:hAnsi="Courier New" w:cs="Courier New"/>
          <w:sz w:val="18"/>
          <w:szCs w:val="18"/>
          <w:lang w:val="en-GB"/>
        </w:rPr>
        <w:t xml:space="preserve">         |25-May-2020|mh      |</w:t>
      </w:r>
    </w:p>
    <w:p w14:paraId="31658F7F"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|0.1.0.1|FS bddoq-51 included          |Sabrina Leuenberger|28-May-2020|le      |</w:t>
      </w:r>
    </w:p>
    <w:p w14:paraId="203ECAB6"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|0.1.0.2|FS reviewed                   |Patricia Walker    |29-May-2020|wp      |</w:t>
      </w:r>
    </w:p>
    <w:p w14:paraId="23F37E36"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|0.1.1.0|FS approved                   |Hank </w:t>
      </w:r>
      <w:proofErr w:type="spellStart"/>
      <w:r w:rsidRPr="00AC31F8">
        <w:rPr>
          <w:rFonts w:ascii="Courier New" w:hAnsi="Courier New" w:cs="Courier New"/>
          <w:sz w:val="18"/>
          <w:szCs w:val="18"/>
          <w:lang w:val="en-GB"/>
        </w:rPr>
        <w:t>McKoy</w:t>
      </w:r>
      <w:proofErr w:type="spellEnd"/>
      <w:r w:rsidRPr="00AC31F8">
        <w:rPr>
          <w:rFonts w:ascii="Courier New" w:hAnsi="Courier New" w:cs="Courier New"/>
          <w:sz w:val="18"/>
          <w:szCs w:val="18"/>
          <w:lang w:val="en-GB"/>
        </w:rPr>
        <w:t xml:space="preserve">         |29-May-2020|mh      |</w:t>
      </w:r>
    </w:p>
    <w:p w14:paraId="4F3DAC24"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|0.1.1.1|FS adapted as Test script (TS)|Andreas Hosbach    |03-Jun-2020|ha      |</w:t>
      </w:r>
    </w:p>
    <w:p w14:paraId="0C01C8B5"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|0.1.1.2|TS reviewed                   |Patricia Walker    |04-Jun-2020|wp      |</w:t>
      </w:r>
    </w:p>
    <w:p w14:paraId="3B7D833F"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|1.0.0.0|TS </w:t>
      </w:r>
      <w:proofErr w:type="gramStart"/>
      <w:r w:rsidRPr="00AC31F8">
        <w:rPr>
          <w:rFonts w:ascii="Courier New" w:hAnsi="Courier New" w:cs="Courier New"/>
          <w:sz w:val="18"/>
          <w:szCs w:val="18"/>
          <w:lang w:val="en-GB"/>
        </w:rPr>
        <w:t>approved  --</w:t>
      </w:r>
      <w:proofErr w:type="gramEnd"/>
      <w:r w:rsidRPr="00AC31F8">
        <w:rPr>
          <w:rFonts w:ascii="Courier New" w:hAnsi="Courier New" w:cs="Courier New"/>
          <w:sz w:val="18"/>
          <w:szCs w:val="18"/>
          <w:lang w:val="en-GB"/>
        </w:rPr>
        <w:t xml:space="preserve">&gt; ready for OQ |Hank </w:t>
      </w:r>
      <w:proofErr w:type="spellStart"/>
      <w:r w:rsidRPr="00AC31F8">
        <w:rPr>
          <w:rFonts w:ascii="Courier New" w:hAnsi="Courier New" w:cs="Courier New"/>
          <w:sz w:val="18"/>
          <w:szCs w:val="18"/>
          <w:lang w:val="en-GB"/>
        </w:rPr>
        <w:t>McKoy</w:t>
      </w:r>
      <w:proofErr w:type="spellEnd"/>
      <w:r w:rsidRPr="00AC31F8">
        <w:rPr>
          <w:rFonts w:ascii="Courier New" w:hAnsi="Courier New" w:cs="Courier New"/>
          <w:sz w:val="18"/>
          <w:szCs w:val="18"/>
          <w:lang w:val="en-GB"/>
        </w:rPr>
        <w:t xml:space="preserve">         |04-Jun-2020|mh      |</w:t>
      </w:r>
    </w:p>
    <w:p w14:paraId="5920EA44"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
    <w:p w14:paraId="5EC81F7F" w14:textId="77777777" w:rsidR="00BC6169" w:rsidRPr="00AC31F8" w:rsidRDefault="00BC6169" w:rsidP="00BC6169">
      <w:pPr>
        <w:spacing w:after="0" w:line="240" w:lineRule="auto"/>
        <w:jc w:val="left"/>
        <w:rPr>
          <w:rFonts w:ascii="Courier New" w:hAnsi="Courier New" w:cs="Courier New"/>
          <w:sz w:val="18"/>
          <w:szCs w:val="18"/>
          <w:lang w:val="en-GB"/>
        </w:rPr>
      </w:pPr>
    </w:p>
    <w:p w14:paraId="3E6D4173"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Size:</w:t>
      </w:r>
    </w:p>
    <w:p w14:paraId="0074AB5A"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3 active scenarios</w:t>
      </w:r>
    </w:p>
    <w:p w14:paraId="16DE559E"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21 active steps</w:t>
      </w:r>
    </w:p>
    <w:p w14:paraId="6A875188" w14:textId="77777777" w:rsidR="00BC6169" w:rsidRPr="00AC31F8" w:rsidRDefault="00BC6169" w:rsidP="00BC6169">
      <w:pPr>
        <w:spacing w:after="0" w:line="240" w:lineRule="auto"/>
        <w:jc w:val="left"/>
        <w:rPr>
          <w:rFonts w:ascii="Courier New" w:hAnsi="Courier New" w:cs="Courier New"/>
          <w:sz w:val="18"/>
          <w:szCs w:val="18"/>
          <w:lang w:val="en-GB"/>
        </w:rPr>
      </w:pPr>
    </w:p>
    <w:p w14:paraId="644FD084" w14:textId="77777777" w:rsidR="00BC6169" w:rsidRPr="00AC31F8" w:rsidRDefault="00BC6169" w:rsidP="00BC6169">
      <w:pPr>
        <w:spacing w:after="0" w:line="240" w:lineRule="auto"/>
        <w:jc w:val="left"/>
        <w:rPr>
          <w:rFonts w:ascii="Courier New" w:hAnsi="Courier New" w:cs="Courier New"/>
          <w:sz w:val="18"/>
          <w:szCs w:val="18"/>
          <w:lang w:val="en-GB"/>
        </w:rPr>
      </w:pPr>
    </w:p>
    <w:p w14:paraId="64FF5515"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Background:</w:t>
      </w:r>
    </w:p>
    <w:p w14:paraId="326FED82"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Given Patricia has the application open</w:t>
      </w:r>
    </w:p>
    <w:p w14:paraId="0AF756C4" w14:textId="77777777" w:rsidR="00BC6169" w:rsidRPr="00AC31F8" w:rsidRDefault="00BC6169" w:rsidP="00BC6169">
      <w:pPr>
        <w:spacing w:after="0" w:line="240" w:lineRule="auto"/>
        <w:jc w:val="left"/>
        <w:rPr>
          <w:rFonts w:ascii="Courier New" w:hAnsi="Courier New" w:cs="Courier New"/>
          <w:sz w:val="18"/>
          <w:szCs w:val="18"/>
          <w:lang w:val="en-GB"/>
        </w:rPr>
      </w:pPr>
    </w:p>
    <w:p w14:paraId="4DC85C11" w14:textId="77777777" w:rsidR="00BC6169" w:rsidRPr="00AC31F8" w:rsidRDefault="00BC6169" w:rsidP="00BC6169">
      <w:pPr>
        <w:spacing w:after="0" w:line="240" w:lineRule="auto"/>
        <w:jc w:val="left"/>
        <w:rPr>
          <w:rFonts w:ascii="Courier New" w:hAnsi="Courier New" w:cs="Courier New"/>
          <w:sz w:val="18"/>
          <w:szCs w:val="18"/>
          <w:lang w:val="en-GB"/>
        </w:rPr>
      </w:pPr>
    </w:p>
    <w:p w14:paraId="1A80E13A"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Scenario: Registration of an unknown participant</w:t>
      </w:r>
    </w:p>
    <w:p w14:paraId="5D4D3ADF" w14:textId="77777777" w:rsidR="00BC6169" w:rsidRPr="00AC31F8" w:rsidRDefault="00BC6169" w:rsidP="00BC6169">
      <w:pPr>
        <w:spacing w:after="0" w:line="240" w:lineRule="auto"/>
        <w:jc w:val="left"/>
        <w:rPr>
          <w:rFonts w:ascii="Courier New" w:hAnsi="Courier New" w:cs="Courier New"/>
          <w:sz w:val="18"/>
          <w:szCs w:val="18"/>
          <w:lang w:val="en-GB"/>
        </w:rPr>
      </w:pPr>
    </w:p>
    <w:p w14:paraId="76D85DD1"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To register a new participant who has no entry in the DB yet, the first name, family name, gender and birth date needs to be entered in order to successfully register the new participant.</w:t>
      </w:r>
    </w:p>
    <w:p w14:paraId="65940ED6"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This represents the simplest happy path.</w:t>
      </w:r>
    </w:p>
    <w:p w14:paraId="7C0A27F1" w14:textId="77777777" w:rsidR="00BC6169" w:rsidRPr="00AC31F8" w:rsidRDefault="00BC6169" w:rsidP="00BC6169">
      <w:pPr>
        <w:spacing w:after="0" w:line="240" w:lineRule="auto"/>
        <w:jc w:val="left"/>
        <w:rPr>
          <w:rFonts w:ascii="Courier New" w:hAnsi="Courier New" w:cs="Courier New"/>
          <w:sz w:val="18"/>
          <w:szCs w:val="18"/>
          <w:lang w:val="en-GB"/>
        </w:rPr>
      </w:pPr>
    </w:p>
    <w:p w14:paraId="2CAB4096"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Given a participant with first name "Peter", last name "Parker", birthday "10.08.2001" and is "male"</w:t>
      </w:r>
    </w:p>
    <w:p w14:paraId="40D99408"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And "Peter" is not registered yet</w:t>
      </w:r>
    </w:p>
    <w:p w14:paraId="7610D311"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And Patricia wants to register "Peter"</w:t>
      </w:r>
    </w:p>
    <w:p w14:paraId="7E7E1D0C"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When Patricia enters "</w:t>
      </w:r>
      <w:proofErr w:type="spellStart"/>
      <w:r w:rsidRPr="00AC31F8">
        <w:rPr>
          <w:rFonts w:ascii="Courier New" w:hAnsi="Courier New" w:cs="Courier New"/>
          <w:sz w:val="18"/>
          <w:szCs w:val="18"/>
          <w:lang w:val="en-GB"/>
        </w:rPr>
        <w:t>Peter"'s</w:t>
      </w:r>
      <w:proofErr w:type="spellEnd"/>
      <w:r w:rsidRPr="00AC31F8">
        <w:rPr>
          <w:rFonts w:ascii="Courier New" w:hAnsi="Courier New" w:cs="Courier New"/>
          <w:sz w:val="18"/>
          <w:szCs w:val="18"/>
          <w:lang w:val="en-GB"/>
        </w:rPr>
        <w:t xml:space="preserve"> data</w:t>
      </w:r>
    </w:p>
    <w:p w14:paraId="472D4886"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And registers "</w:t>
      </w:r>
      <w:proofErr w:type="spellStart"/>
      <w:r w:rsidRPr="00AC31F8">
        <w:rPr>
          <w:rFonts w:ascii="Courier New" w:hAnsi="Courier New" w:cs="Courier New"/>
          <w:sz w:val="18"/>
          <w:szCs w:val="18"/>
          <w:lang w:val="en-GB"/>
        </w:rPr>
        <w:t>Peter"'s</w:t>
      </w:r>
      <w:proofErr w:type="spellEnd"/>
      <w:r w:rsidRPr="00AC31F8">
        <w:rPr>
          <w:rFonts w:ascii="Courier New" w:hAnsi="Courier New" w:cs="Courier New"/>
          <w:sz w:val="18"/>
          <w:szCs w:val="18"/>
          <w:lang w:val="en-GB"/>
        </w:rPr>
        <w:t xml:space="preserve"> data</w:t>
      </w:r>
    </w:p>
    <w:p w14:paraId="2F441D90"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Then "</w:t>
      </w:r>
      <w:proofErr w:type="spellStart"/>
      <w:r w:rsidRPr="00AC31F8">
        <w:rPr>
          <w:rFonts w:ascii="Courier New" w:hAnsi="Courier New" w:cs="Courier New"/>
          <w:sz w:val="18"/>
          <w:szCs w:val="18"/>
          <w:lang w:val="en-GB"/>
        </w:rPr>
        <w:t>Peter"'s</w:t>
      </w:r>
      <w:proofErr w:type="spellEnd"/>
      <w:r w:rsidRPr="00AC31F8">
        <w:rPr>
          <w:rFonts w:ascii="Courier New" w:hAnsi="Courier New" w:cs="Courier New"/>
          <w:sz w:val="18"/>
          <w:szCs w:val="18"/>
          <w:lang w:val="en-GB"/>
        </w:rPr>
        <w:t xml:space="preserve"> details should be displayed</w:t>
      </w:r>
    </w:p>
    <w:p w14:paraId="632EF1D4" w14:textId="77777777" w:rsidR="00BC6169" w:rsidRPr="00AC31F8" w:rsidRDefault="00BC6169" w:rsidP="00BC6169">
      <w:pPr>
        <w:spacing w:after="0" w:line="240" w:lineRule="auto"/>
        <w:jc w:val="left"/>
        <w:rPr>
          <w:rFonts w:ascii="Courier New" w:hAnsi="Courier New" w:cs="Courier New"/>
          <w:sz w:val="18"/>
          <w:szCs w:val="18"/>
          <w:lang w:val="en-GB"/>
        </w:rPr>
      </w:pPr>
    </w:p>
    <w:p w14:paraId="1B004E06" w14:textId="77777777" w:rsidR="00BC6169" w:rsidRPr="00AC31F8" w:rsidRDefault="00BC6169" w:rsidP="00BC6169">
      <w:pPr>
        <w:spacing w:after="0" w:line="240" w:lineRule="auto"/>
        <w:jc w:val="left"/>
        <w:rPr>
          <w:rFonts w:ascii="Courier New" w:hAnsi="Courier New" w:cs="Courier New"/>
          <w:sz w:val="18"/>
          <w:szCs w:val="18"/>
          <w:lang w:val="en-GB"/>
        </w:rPr>
      </w:pPr>
    </w:p>
    <w:p w14:paraId="75BE0741"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Scenario Outline: Registration of unknown participants with complicated names &lt;description&gt;</w:t>
      </w:r>
    </w:p>
    <w:p w14:paraId="162948F8" w14:textId="77777777" w:rsidR="00BC6169" w:rsidRPr="00AC31F8" w:rsidRDefault="00BC6169" w:rsidP="00BC6169">
      <w:pPr>
        <w:spacing w:after="0" w:line="240" w:lineRule="auto"/>
        <w:jc w:val="left"/>
        <w:rPr>
          <w:rFonts w:ascii="Courier New" w:hAnsi="Courier New" w:cs="Courier New"/>
          <w:sz w:val="18"/>
          <w:szCs w:val="18"/>
          <w:lang w:val="en-GB"/>
        </w:rPr>
      </w:pPr>
    </w:p>
    <w:p w14:paraId="48E10B6A"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roofErr w:type="spellStart"/>
      <w:proofErr w:type="gramStart"/>
      <w:r w:rsidRPr="00AC31F8">
        <w:rPr>
          <w:rFonts w:ascii="Courier New" w:hAnsi="Courier New" w:cs="Courier New"/>
          <w:sz w:val="18"/>
          <w:szCs w:val="18"/>
          <w:lang w:val="en-GB"/>
        </w:rPr>
        <w:t>Non standard</w:t>
      </w:r>
      <w:proofErr w:type="spellEnd"/>
      <w:proofErr w:type="gramEnd"/>
      <w:r w:rsidRPr="00AC31F8">
        <w:rPr>
          <w:rFonts w:ascii="Courier New" w:hAnsi="Courier New" w:cs="Courier New"/>
          <w:sz w:val="18"/>
          <w:szCs w:val="18"/>
          <w:lang w:val="en-GB"/>
        </w:rPr>
        <w:t xml:space="preserve"> characters, that might be used in some names, have to be accepted by the system</w:t>
      </w:r>
    </w:p>
    <w:p w14:paraId="7C7FB99F" w14:textId="77777777" w:rsidR="00BC6169" w:rsidRPr="00AC31F8" w:rsidRDefault="00BC6169" w:rsidP="00BC6169">
      <w:pPr>
        <w:spacing w:after="0" w:line="240" w:lineRule="auto"/>
        <w:jc w:val="left"/>
        <w:rPr>
          <w:rFonts w:ascii="Courier New" w:hAnsi="Courier New" w:cs="Courier New"/>
          <w:sz w:val="18"/>
          <w:szCs w:val="18"/>
          <w:lang w:val="en-GB"/>
        </w:rPr>
      </w:pPr>
    </w:p>
    <w:p w14:paraId="4B00F9FA"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Given a participant with first name &lt;</w:t>
      </w:r>
      <w:proofErr w:type="spellStart"/>
      <w:r w:rsidRPr="00AC31F8">
        <w:rPr>
          <w:rFonts w:ascii="Courier New" w:hAnsi="Courier New" w:cs="Courier New"/>
          <w:sz w:val="18"/>
          <w:szCs w:val="18"/>
          <w:lang w:val="en-GB"/>
        </w:rPr>
        <w:t>first_name</w:t>
      </w:r>
      <w:proofErr w:type="spellEnd"/>
      <w:r w:rsidRPr="00AC31F8">
        <w:rPr>
          <w:rFonts w:ascii="Courier New" w:hAnsi="Courier New" w:cs="Courier New"/>
          <w:sz w:val="18"/>
          <w:szCs w:val="18"/>
          <w:lang w:val="en-GB"/>
        </w:rPr>
        <w:t>&gt;, last name &lt;</w:t>
      </w:r>
      <w:proofErr w:type="spellStart"/>
      <w:r w:rsidRPr="00AC31F8">
        <w:rPr>
          <w:rFonts w:ascii="Courier New" w:hAnsi="Courier New" w:cs="Courier New"/>
          <w:sz w:val="18"/>
          <w:szCs w:val="18"/>
          <w:lang w:val="en-GB"/>
        </w:rPr>
        <w:t>last_name</w:t>
      </w:r>
      <w:proofErr w:type="spellEnd"/>
      <w:r w:rsidRPr="00AC31F8">
        <w:rPr>
          <w:rFonts w:ascii="Courier New" w:hAnsi="Courier New" w:cs="Courier New"/>
          <w:sz w:val="18"/>
          <w:szCs w:val="18"/>
          <w:lang w:val="en-GB"/>
        </w:rPr>
        <w:t>&gt;, birthday &lt;birthday&gt; and is &lt;gender&gt;</w:t>
      </w:r>
    </w:p>
    <w:p w14:paraId="7F82D757"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And &lt;</w:t>
      </w:r>
      <w:proofErr w:type="spellStart"/>
      <w:r w:rsidRPr="00AC31F8">
        <w:rPr>
          <w:rFonts w:ascii="Courier New" w:hAnsi="Courier New" w:cs="Courier New"/>
          <w:sz w:val="18"/>
          <w:szCs w:val="18"/>
          <w:lang w:val="en-GB"/>
        </w:rPr>
        <w:t>first_name</w:t>
      </w:r>
      <w:proofErr w:type="spellEnd"/>
      <w:r w:rsidRPr="00AC31F8">
        <w:rPr>
          <w:rFonts w:ascii="Courier New" w:hAnsi="Courier New" w:cs="Courier New"/>
          <w:sz w:val="18"/>
          <w:szCs w:val="18"/>
          <w:lang w:val="en-GB"/>
        </w:rPr>
        <w:t>&gt; is not registered yet</w:t>
      </w:r>
    </w:p>
    <w:p w14:paraId="598C178B"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And Patricia wants to register &lt;</w:t>
      </w:r>
      <w:proofErr w:type="spellStart"/>
      <w:r w:rsidRPr="00AC31F8">
        <w:rPr>
          <w:rFonts w:ascii="Courier New" w:hAnsi="Courier New" w:cs="Courier New"/>
          <w:sz w:val="18"/>
          <w:szCs w:val="18"/>
          <w:lang w:val="en-GB"/>
        </w:rPr>
        <w:t>first_name</w:t>
      </w:r>
      <w:proofErr w:type="spellEnd"/>
      <w:r w:rsidRPr="00AC31F8">
        <w:rPr>
          <w:rFonts w:ascii="Courier New" w:hAnsi="Courier New" w:cs="Courier New"/>
          <w:sz w:val="18"/>
          <w:szCs w:val="18"/>
          <w:lang w:val="en-GB"/>
        </w:rPr>
        <w:t>&gt;</w:t>
      </w:r>
    </w:p>
    <w:p w14:paraId="6E7021E9"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When Patricia enters &lt;</w:t>
      </w:r>
      <w:proofErr w:type="spellStart"/>
      <w:r w:rsidRPr="00AC31F8">
        <w:rPr>
          <w:rFonts w:ascii="Courier New" w:hAnsi="Courier New" w:cs="Courier New"/>
          <w:sz w:val="18"/>
          <w:szCs w:val="18"/>
          <w:lang w:val="en-GB"/>
        </w:rPr>
        <w:t>first_name</w:t>
      </w:r>
      <w:proofErr w:type="spellEnd"/>
      <w:r w:rsidRPr="00AC31F8">
        <w:rPr>
          <w:rFonts w:ascii="Courier New" w:hAnsi="Courier New" w:cs="Courier New"/>
          <w:sz w:val="18"/>
          <w:szCs w:val="18"/>
          <w:lang w:val="en-GB"/>
        </w:rPr>
        <w:t>&gt;'s data</w:t>
      </w:r>
    </w:p>
    <w:p w14:paraId="5ED1CF7E"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And registers &lt;</w:t>
      </w:r>
      <w:proofErr w:type="spellStart"/>
      <w:r w:rsidRPr="00AC31F8">
        <w:rPr>
          <w:rFonts w:ascii="Courier New" w:hAnsi="Courier New" w:cs="Courier New"/>
          <w:sz w:val="18"/>
          <w:szCs w:val="18"/>
          <w:lang w:val="en-GB"/>
        </w:rPr>
        <w:t>first_name</w:t>
      </w:r>
      <w:proofErr w:type="spellEnd"/>
      <w:r w:rsidRPr="00AC31F8">
        <w:rPr>
          <w:rFonts w:ascii="Courier New" w:hAnsi="Courier New" w:cs="Courier New"/>
          <w:sz w:val="18"/>
          <w:szCs w:val="18"/>
          <w:lang w:val="en-GB"/>
        </w:rPr>
        <w:t>&gt;'s data</w:t>
      </w:r>
    </w:p>
    <w:p w14:paraId="32120BB0"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lastRenderedPageBreak/>
        <w:t xml:space="preserve">    Then &lt;</w:t>
      </w:r>
      <w:proofErr w:type="spellStart"/>
      <w:r w:rsidRPr="00AC31F8">
        <w:rPr>
          <w:rFonts w:ascii="Courier New" w:hAnsi="Courier New" w:cs="Courier New"/>
          <w:sz w:val="18"/>
          <w:szCs w:val="18"/>
          <w:lang w:val="en-GB"/>
        </w:rPr>
        <w:t>first_name</w:t>
      </w:r>
      <w:proofErr w:type="spellEnd"/>
      <w:r w:rsidRPr="00AC31F8">
        <w:rPr>
          <w:rFonts w:ascii="Courier New" w:hAnsi="Courier New" w:cs="Courier New"/>
          <w:sz w:val="18"/>
          <w:szCs w:val="18"/>
          <w:lang w:val="en-GB"/>
        </w:rPr>
        <w:t>&gt;'s details should be displayed</w:t>
      </w:r>
    </w:p>
    <w:p w14:paraId="79571C86"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Examples:</w:t>
      </w:r>
    </w:p>
    <w:p w14:paraId="1DEE4CB9"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 description    | </w:t>
      </w:r>
      <w:proofErr w:type="spellStart"/>
      <w:r w:rsidRPr="00AC31F8">
        <w:rPr>
          <w:rFonts w:ascii="Courier New" w:hAnsi="Courier New" w:cs="Courier New"/>
          <w:sz w:val="18"/>
          <w:szCs w:val="18"/>
          <w:lang w:val="en-GB"/>
        </w:rPr>
        <w:t>first_name</w:t>
      </w:r>
      <w:proofErr w:type="spellEnd"/>
      <w:r w:rsidRPr="00AC31F8">
        <w:rPr>
          <w:rFonts w:ascii="Courier New" w:hAnsi="Courier New" w:cs="Courier New"/>
          <w:sz w:val="18"/>
          <w:szCs w:val="18"/>
          <w:lang w:val="en-GB"/>
        </w:rPr>
        <w:t xml:space="preserve">      | </w:t>
      </w:r>
      <w:proofErr w:type="spellStart"/>
      <w:r w:rsidRPr="00AC31F8">
        <w:rPr>
          <w:rFonts w:ascii="Courier New" w:hAnsi="Courier New" w:cs="Courier New"/>
          <w:sz w:val="18"/>
          <w:szCs w:val="18"/>
          <w:lang w:val="en-GB"/>
        </w:rPr>
        <w:t>last_name</w:t>
      </w:r>
      <w:proofErr w:type="spellEnd"/>
      <w:r w:rsidRPr="00AC31F8">
        <w:rPr>
          <w:rFonts w:ascii="Courier New" w:hAnsi="Courier New" w:cs="Courier New"/>
          <w:sz w:val="18"/>
          <w:szCs w:val="18"/>
          <w:lang w:val="en-GB"/>
        </w:rPr>
        <w:t xml:space="preserve">         | birthday                | gender   |</w:t>
      </w:r>
    </w:p>
    <w:p w14:paraId="5A021B6A"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 "specialities" | "Hans-Peter J." | "Rudolf von Rohr" | "16th of May 1951"      | "male"   |</w:t>
      </w:r>
    </w:p>
    <w:p w14:paraId="1DE292EB"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 "</w:t>
      </w:r>
      <w:proofErr w:type="spellStart"/>
      <w:r w:rsidRPr="00AC31F8">
        <w:rPr>
          <w:rFonts w:ascii="Courier New" w:hAnsi="Courier New" w:cs="Courier New"/>
          <w:sz w:val="18"/>
          <w:szCs w:val="18"/>
          <w:lang w:val="en-GB"/>
        </w:rPr>
        <w:t>french</w:t>
      </w:r>
      <w:proofErr w:type="spellEnd"/>
      <w:r w:rsidRPr="00AC31F8">
        <w:rPr>
          <w:rFonts w:ascii="Courier New" w:hAnsi="Courier New" w:cs="Courier New"/>
          <w:sz w:val="18"/>
          <w:szCs w:val="18"/>
          <w:lang w:val="en-GB"/>
        </w:rPr>
        <w:t>"       | "Céline"        | "</w:t>
      </w:r>
      <w:proofErr w:type="spellStart"/>
      <w:r w:rsidRPr="00AC31F8">
        <w:rPr>
          <w:rFonts w:ascii="Courier New" w:hAnsi="Courier New" w:cs="Courier New"/>
          <w:sz w:val="18"/>
          <w:szCs w:val="18"/>
          <w:lang w:val="en-GB"/>
        </w:rPr>
        <w:t>d'Artagnan</w:t>
      </w:r>
      <w:proofErr w:type="spellEnd"/>
      <w:r w:rsidRPr="00AC31F8">
        <w:rPr>
          <w:rFonts w:ascii="Courier New" w:hAnsi="Courier New" w:cs="Courier New"/>
          <w:sz w:val="18"/>
          <w:szCs w:val="18"/>
          <w:lang w:val="en-GB"/>
        </w:rPr>
        <w:t>"      | "18th of November 1982" | "female" |</w:t>
      </w:r>
    </w:p>
    <w:p w14:paraId="182AF9F2" w14:textId="77777777" w:rsidR="00BC6169" w:rsidRPr="00AC31F8" w:rsidRDefault="00BC6169" w:rsidP="00BC6169">
      <w:pPr>
        <w:spacing w:after="0" w:line="240" w:lineRule="auto"/>
        <w:jc w:val="left"/>
        <w:rPr>
          <w:rFonts w:ascii="Courier New" w:hAnsi="Courier New" w:cs="Courier New"/>
          <w:sz w:val="18"/>
          <w:szCs w:val="18"/>
          <w:lang w:val="en-GB"/>
        </w:rPr>
      </w:pPr>
    </w:p>
    <w:p w14:paraId="43C371B6" w14:textId="77777777" w:rsidR="00BC6169" w:rsidRPr="00AC31F8" w:rsidRDefault="00BC6169" w:rsidP="00BC6169">
      <w:pPr>
        <w:spacing w:after="0" w:line="240" w:lineRule="auto"/>
        <w:jc w:val="left"/>
        <w:rPr>
          <w:rFonts w:ascii="Courier New" w:hAnsi="Courier New" w:cs="Courier New"/>
          <w:sz w:val="18"/>
          <w:szCs w:val="18"/>
          <w:lang w:val="en-GB"/>
        </w:rPr>
      </w:pPr>
    </w:p>
    <w:p w14:paraId="3BEE20D2"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@Ignore</w:t>
      </w:r>
    </w:p>
    <w:p w14:paraId="396DD9A1"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Scenario Outline: Denied registration of an unknown participant</w:t>
      </w:r>
    </w:p>
    <w:p w14:paraId="4642B7F3" w14:textId="77777777" w:rsidR="00BC6169" w:rsidRPr="00AC31F8" w:rsidRDefault="00BC6169" w:rsidP="00BC6169">
      <w:pPr>
        <w:spacing w:after="0" w:line="240" w:lineRule="auto"/>
        <w:jc w:val="left"/>
        <w:rPr>
          <w:rFonts w:ascii="Courier New" w:hAnsi="Courier New" w:cs="Courier New"/>
          <w:sz w:val="18"/>
          <w:szCs w:val="18"/>
          <w:lang w:val="en-GB"/>
        </w:rPr>
      </w:pPr>
    </w:p>
    <w:p w14:paraId="0897C38A"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First name, family name, gender and birth date are mandatory fields and needs to be entered in order to finalise the registration.</w:t>
      </w:r>
    </w:p>
    <w:p w14:paraId="41354BF1"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The mandatory fields are defined in a way to mitigate the risk of a mix-up of two participants.</w:t>
      </w:r>
    </w:p>
    <w:p w14:paraId="34AF28FB" w14:textId="77777777" w:rsidR="00BC6169" w:rsidRPr="00AC31F8" w:rsidRDefault="00BC6169" w:rsidP="00BC6169">
      <w:pPr>
        <w:spacing w:after="0" w:line="240" w:lineRule="auto"/>
        <w:jc w:val="left"/>
        <w:rPr>
          <w:rFonts w:ascii="Courier New" w:hAnsi="Courier New" w:cs="Courier New"/>
          <w:sz w:val="18"/>
          <w:szCs w:val="18"/>
          <w:lang w:val="en-GB"/>
        </w:rPr>
      </w:pPr>
    </w:p>
    <w:p w14:paraId="3EC3E326"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Given Alex is not registered yet</w:t>
      </w:r>
    </w:p>
    <w:p w14:paraId="7BEE0AF5"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And the registration form is displayed</w:t>
      </w:r>
    </w:p>
    <w:p w14:paraId="76275741"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And the First Name field of the form has value &lt;</w:t>
      </w:r>
      <w:proofErr w:type="spellStart"/>
      <w:r w:rsidRPr="00AC31F8">
        <w:rPr>
          <w:rFonts w:ascii="Courier New" w:hAnsi="Courier New" w:cs="Courier New"/>
          <w:sz w:val="18"/>
          <w:szCs w:val="18"/>
          <w:lang w:val="en-GB"/>
        </w:rPr>
        <w:t>first_name</w:t>
      </w:r>
      <w:proofErr w:type="spellEnd"/>
      <w:r w:rsidRPr="00AC31F8">
        <w:rPr>
          <w:rFonts w:ascii="Courier New" w:hAnsi="Courier New" w:cs="Courier New"/>
          <w:sz w:val="18"/>
          <w:szCs w:val="18"/>
          <w:lang w:val="en-GB"/>
        </w:rPr>
        <w:t>&gt;</w:t>
      </w:r>
    </w:p>
    <w:p w14:paraId="5E4B5B5D"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And the Last Name field of the form has value &lt;</w:t>
      </w:r>
      <w:proofErr w:type="spellStart"/>
      <w:r w:rsidRPr="00AC31F8">
        <w:rPr>
          <w:rFonts w:ascii="Courier New" w:hAnsi="Courier New" w:cs="Courier New"/>
          <w:sz w:val="18"/>
          <w:szCs w:val="18"/>
          <w:lang w:val="en-GB"/>
        </w:rPr>
        <w:t>last_name</w:t>
      </w:r>
      <w:proofErr w:type="spellEnd"/>
      <w:r w:rsidRPr="00AC31F8">
        <w:rPr>
          <w:rFonts w:ascii="Courier New" w:hAnsi="Courier New" w:cs="Courier New"/>
          <w:sz w:val="18"/>
          <w:szCs w:val="18"/>
          <w:lang w:val="en-GB"/>
        </w:rPr>
        <w:t>&gt;</w:t>
      </w:r>
    </w:p>
    <w:p w14:paraId="0BFCD747"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And the birthday field of the form has value &lt;birthday&gt;</w:t>
      </w:r>
    </w:p>
    <w:p w14:paraId="7DDB861F"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And the Gender field of the form has value &lt;gender&gt;</w:t>
      </w:r>
    </w:p>
    <w:p w14:paraId="69B55077"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When Patricia confirms the registration</w:t>
      </w:r>
    </w:p>
    <w:p w14:paraId="6BDCD326"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Then The system should stay on the registration page</w:t>
      </w:r>
    </w:p>
    <w:p w14:paraId="119D448E"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And should display the message</w:t>
      </w:r>
    </w:p>
    <w:p w14:paraId="595BB6DA"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ab/>
        <w:t xml:space="preserve">  """</w:t>
      </w:r>
    </w:p>
    <w:p w14:paraId="2E82BD09"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ab/>
        <w:t xml:space="preserve">  Please fill in all mandatory fields!</w:t>
      </w:r>
    </w:p>
    <w:p w14:paraId="689AD510"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ab/>
        <w:t xml:space="preserve">  """</w:t>
      </w:r>
    </w:p>
    <w:p w14:paraId="16ECBC01"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And Alex should not be registered</w:t>
      </w:r>
    </w:p>
    <w:p w14:paraId="12F52924" w14:textId="77777777" w:rsidR="00BC6169" w:rsidRPr="00AC31F8" w:rsidRDefault="00BC6169" w:rsidP="00BC6169">
      <w:pPr>
        <w:spacing w:after="0" w:line="240" w:lineRule="auto"/>
        <w:jc w:val="left"/>
        <w:rPr>
          <w:rFonts w:ascii="Courier New" w:hAnsi="Courier New" w:cs="Courier New"/>
          <w:sz w:val="18"/>
          <w:szCs w:val="18"/>
          <w:lang w:val="en-GB"/>
        </w:rPr>
      </w:pPr>
    </w:p>
    <w:p w14:paraId="6237F516"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Examples:</w:t>
      </w:r>
    </w:p>
    <w:p w14:paraId="17C230E0"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 </w:t>
      </w:r>
      <w:proofErr w:type="spellStart"/>
      <w:r w:rsidRPr="00AC31F8">
        <w:rPr>
          <w:rFonts w:ascii="Courier New" w:hAnsi="Courier New" w:cs="Courier New"/>
          <w:sz w:val="18"/>
          <w:szCs w:val="18"/>
          <w:lang w:val="en-GB"/>
        </w:rPr>
        <w:t>first_name</w:t>
      </w:r>
      <w:proofErr w:type="spellEnd"/>
      <w:r w:rsidRPr="00AC31F8">
        <w:rPr>
          <w:rFonts w:ascii="Courier New" w:hAnsi="Courier New" w:cs="Courier New"/>
          <w:sz w:val="18"/>
          <w:szCs w:val="18"/>
          <w:lang w:val="en-GB"/>
        </w:rPr>
        <w:t xml:space="preserve"> | </w:t>
      </w:r>
      <w:proofErr w:type="spellStart"/>
      <w:r w:rsidRPr="00AC31F8">
        <w:rPr>
          <w:rFonts w:ascii="Courier New" w:hAnsi="Courier New" w:cs="Courier New"/>
          <w:sz w:val="18"/>
          <w:szCs w:val="18"/>
          <w:lang w:val="en-GB"/>
        </w:rPr>
        <w:t>last_name</w:t>
      </w:r>
      <w:proofErr w:type="spellEnd"/>
      <w:r w:rsidRPr="00AC31F8">
        <w:rPr>
          <w:rFonts w:ascii="Courier New" w:hAnsi="Courier New" w:cs="Courier New"/>
          <w:sz w:val="18"/>
          <w:szCs w:val="18"/>
          <w:lang w:val="en-GB"/>
        </w:rPr>
        <w:t xml:space="preserve"> | birthday     | gender |</w:t>
      </w:r>
    </w:p>
    <w:p w14:paraId="0FD9B9B9"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 "Alex"     | "Turner</w:t>
      </w:r>
      <w:proofErr w:type="gramStart"/>
      <w:r w:rsidRPr="00AC31F8">
        <w:rPr>
          <w:rFonts w:ascii="Courier New" w:hAnsi="Courier New" w:cs="Courier New"/>
          <w:sz w:val="18"/>
          <w:szCs w:val="18"/>
          <w:lang w:val="en-GB"/>
        </w:rPr>
        <w:t>"  |</w:t>
      </w:r>
      <w:proofErr w:type="gramEnd"/>
      <w:r w:rsidRPr="00AC31F8">
        <w:rPr>
          <w:rFonts w:ascii="Courier New" w:hAnsi="Courier New" w:cs="Courier New"/>
          <w:sz w:val="18"/>
          <w:szCs w:val="18"/>
          <w:lang w:val="en-GB"/>
        </w:rPr>
        <w:t xml:space="preserve"> "21.09.1946" | ""     |</w:t>
      </w:r>
    </w:p>
    <w:p w14:paraId="2EB6B876"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 "Alex"     | "Turner</w:t>
      </w:r>
      <w:proofErr w:type="gramStart"/>
      <w:r w:rsidRPr="00AC31F8">
        <w:rPr>
          <w:rFonts w:ascii="Courier New" w:hAnsi="Courier New" w:cs="Courier New"/>
          <w:sz w:val="18"/>
          <w:szCs w:val="18"/>
          <w:lang w:val="en-GB"/>
        </w:rPr>
        <w:t>"  |</w:t>
      </w:r>
      <w:proofErr w:type="gramEnd"/>
      <w:r w:rsidRPr="00AC31F8">
        <w:rPr>
          <w:rFonts w:ascii="Courier New" w:hAnsi="Courier New" w:cs="Courier New"/>
          <w:sz w:val="18"/>
          <w:szCs w:val="18"/>
          <w:lang w:val="en-GB"/>
        </w:rPr>
        <w:t xml:space="preserve"> ""           | "male" |</w:t>
      </w:r>
    </w:p>
    <w:p w14:paraId="32CF60EF"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 "Alex"     | ""        | "21.09.1946" | "male" |</w:t>
      </w:r>
    </w:p>
    <w:p w14:paraId="58C67109"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 ""         | "Turner</w:t>
      </w:r>
      <w:proofErr w:type="gramStart"/>
      <w:r w:rsidRPr="00AC31F8">
        <w:rPr>
          <w:rFonts w:ascii="Courier New" w:hAnsi="Courier New" w:cs="Courier New"/>
          <w:sz w:val="18"/>
          <w:szCs w:val="18"/>
          <w:lang w:val="en-GB"/>
        </w:rPr>
        <w:t>"  |</w:t>
      </w:r>
      <w:proofErr w:type="gramEnd"/>
      <w:r w:rsidRPr="00AC31F8">
        <w:rPr>
          <w:rFonts w:ascii="Courier New" w:hAnsi="Courier New" w:cs="Courier New"/>
          <w:sz w:val="18"/>
          <w:szCs w:val="18"/>
          <w:lang w:val="en-GB"/>
        </w:rPr>
        <w:t xml:space="preserve"> "21.09.1946" | "male" |</w:t>
      </w:r>
    </w:p>
    <w:p w14:paraId="4FEB59A9"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 "Alex"     | "Turner</w:t>
      </w:r>
      <w:proofErr w:type="gramStart"/>
      <w:r w:rsidRPr="00AC31F8">
        <w:rPr>
          <w:rFonts w:ascii="Courier New" w:hAnsi="Courier New" w:cs="Courier New"/>
          <w:sz w:val="18"/>
          <w:szCs w:val="18"/>
          <w:lang w:val="en-GB"/>
        </w:rPr>
        <w:t>"  |</w:t>
      </w:r>
      <w:proofErr w:type="gramEnd"/>
      <w:r w:rsidRPr="00AC31F8">
        <w:rPr>
          <w:rFonts w:ascii="Courier New" w:hAnsi="Courier New" w:cs="Courier New"/>
          <w:sz w:val="18"/>
          <w:szCs w:val="18"/>
          <w:lang w:val="en-GB"/>
        </w:rPr>
        <w:t xml:space="preserve"> ""           | ""     |</w:t>
      </w:r>
    </w:p>
    <w:p w14:paraId="12DB77BF"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 ""         | "Turner</w:t>
      </w:r>
      <w:proofErr w:type="gramStart"/>
      <w:r w:rsidRPr="00AC31F8">
        <w:rPr>
          <w:rFonts w:ascii="Courier New" w:hAnsi="Courier New" w:cs="Courier New"/>
          <w:sz w:val="18"/>
          <w:szCs w:val="18"/>
          <w:lang w:val="en-GB"/>
        </w:rPr>
        <w:t>"  |</w:t>
      </w:r>
      <w:proofErr w:type="gramEnd"/>
      <w:r w:rsidRPr="00AC31F8">
        <w:rPr>
          <w:rFonts w:ascii="Courier New" w:hAnsi="Courier New" w:cs="Courier New"/>
          <w:sz w:val="18"/>
          <w:szCs w:val="18"/>
          <w:lang w:val="en-GB"/>
        </w:rPr>
        <w:t xml:space="preserve"> ""           | ""     |</w:t>
      </w:r>
    </w:p>
    <w:p w14:paraId="088D9B94" w14:textId="77777777" w:rsidR="00BC6169" w:rsidRPr="00AC31F8" w:rsidRDefault="00BC6169" w:rsidP="00BC6169">
      <w:pPr>
        <w:spacing w:after="0" w:line="240" w:lineRule="auto"/>
        <w:jc w:val="left"/>
        <w:rPr>
          <w:rFonts w:ascii="Courier New" w:hAnsi="Courier New" w:cs="Courier New"/>
          <w:sz w:val="18"/>
          <w:szCs w:val="18"/>
          <w:lang w:val="en-GB"/>
        </w:rPr>
      </w:pPr>
    </w:p>
    <w:p w14:paraId="3B96314A" w14:textId="77777777" w:rsidR="00BC6169" w:rsidRPr="00AC31F8" w:rsidRDefault="00BC6169" w:rsidP="00BC6169">
      <w:pPr>
        <w:spacing w:after="0" w:line="240" w:lineRule="auto"/>
        <w:jc w:val="left"/>
        <w:rPr>
          <w:rFonts w:ascii="Courier New" w:hAnsi="Courier New" w:cs="Courier New"/>
          <w:sz w:val="18"/>
          <w:szCs w:val="18"/>
          <w:lang w:val="en-GB"/>
        </w:rPr>
      </w:pPr>
    </w:p>
    <w:p w14:paraId="0BEDCA63"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@Ignore</w:t>
      </w:r>
    </w:p>
    <w:p w14:paraId="3C79FE06"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Scenario: Registration with denial of participation</w:t>
      </w:r>
    </w:p>
    <w:p w14:paraId="2F12FFA7" w14:textId="77777777" w:rsidR="00BC6169" w:rsidRPr="00AC31F8" w:rsidRDefault="00BC6169" w:rsidP="00BC6169">
      <w:pPr>
        <w:spacing w:after="0" w:line="240" w:lineRule="auto"/>
        <w:jc w:val="left"/>
        <w:rPr>
          <w:rFonts w:ascii="Courier New" w:hAnsi="Courier New" w:cs="Courier New"/>
          <w:sz w:val="18"/>
          <w:szCs w:val="18"/>
          <w:lang w:val="en-GB"/>
        </w:rPr>
      </w:pPr>
    </w:p>
    <w:p w14:paraId="06E66A7C"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A person would like to participate in the clinical trial, but he/she is not allowed to. He/she can still be registered in view of future clinical trials, where the person could participate.</w:t>
      </w:r>
    </w:p>
    <w:p w14:paraId="508FCF18" w14:textId="77777777" w:rsidR="00BC6169" w:rsidRPr="00AC31F8" w:rsidRDefault="00BC6169" w:rsidP="00BC6169">
      <w:pPr>
        <w:spacing w:after="0" w:line="240" w:lineRule="auto"/>
        <w:jc w:val="left"/>
        <w:rPr>
          <w:rFonts w:ascii="Courier New" w:hAnsi="Courier New" w:cs="Courier New"/>
          <w:sz w:val="18"/>
          <w:szCs w:val="18"/>
          <w:lang w:val="en-GB"/>
        </w:rPr>
      </w:pPr>
    </w:p>
    <w:p w14:paraId="3808A077" w14:textId="77777777" w:rsidR="00BC6169" w:rsidRPr="00AC31F8" w:rsidRDefault="00BC6169" w:rsidP="00B74AB2">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Given Alicia is not registered yet</w:t>
      </w:r>
    </w:p>
    <w:p w14:paraId="3E00B96A" w14:textId="77777777" w:rsidR="00BC6169" w:rsidRPr="00AC31F8" w:rsidRDefault="00BC6169" w:rsidP="00B74AB2">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And Alicia is not allowed to participate yet</w:t>
      </w:r>
    </w:p>
    <w:p w14:paraId="3CD5FC96" w14:textId="77777777" w:rsidR="00BC6169" w:rsidRPr="00AC31F8" w:rsidRDefault="00BC6169" w:rsidP="00B74AB2">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And Patricia wants to register her for a future clinical trial</w:t>
      </w:r>
    </w:p>
    <w:p w14:paraId="7847E19A" w14:textId="77777777" w:rsidR="00BC6169" w:rsidRPr="00AC31F8" w:rsidRDefault="00BC6169" w:rsidP="00B74AB2">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When Patricia enters the following dates and confirms</w:t>
      </w:r>
    </w:p>
    <w:p w14:paraId="78A6CC59" w14:textId="3973627F" w:rsidR="00BC6169" w:rsidRPr="00AC31F8" w:rsidRDefault="00BC6169" w:rsidP="00B74AB2">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 field                 | value                          </w:t>
      </w:r>
      <w:r w:rsidR="00B74AB2" w:rsidRPr="00AC31F8">
        <w:rPr>
          <w:rFonts w:ascii="Courier New" w:hAnsi="Courier New" w:cs="Courier New"/>
          <w:sz w:val="18"/>
          <w:szCs w:val="18"/>
          <w:lang w:val="en-GB"/>
        </w:rPr>
        <w:t xml:space="preserve">                         </w:t>
      </w:r>
      <w:r w:rsidRPr="00AC31F8">
        <w:rPr>
          <w:rFonts w:ascii="Courier New" w:hAnsi="Courier New" w:cs="Courier New"/>
          <w:sz w:val="18"/>
          <w:szCs w:val="18"/>
          <w:lang w:val="en-GB"/>
        </w:rPr>
        <w:t>|</w:t>
      </w:r>
    </w:p>
    <w:p w14:paraId="31FA78D4" w14:textId="163E3C40" w:rsidR="00BC6169" w:rsidRPr="00AC31F8" w:rsidRDefault="00BC6169" w:rsidP="00B74AB2">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 "First Name"          | "Alicia"                      </w:t>
      </w:r>
      <w:r w:rsidR="00B74AB2" w:rsidRPr="00AC31F8">
        <w:rPr>
          <w:rFonts w:ascii="Courier New" w:hAnsi="Courier New" w:cs="Courier New"/>
          <w:sz w:val="18"/>
          <w:szCs w:val="18"/>
          <w:lang w:val="en-GB"/>
        </w:rPr>
        <w:t xml:space="preserve">      </w:t>
      </w:r>
      <w:r w:rsidRPr="00AC31F8">
        <w:rPr>
          <w:rFonts w:ascii="Courier New" w:hAnsi="Courier New" w:cs="Courier New"/>
          <w:sz w:val="18"/>
          <w:szCs w:val="18"/>
          <w:lang w:val="en-GB"/>
        </w:rPr>
        <w:t xml:space="preserve">                    |</w:t>
      </w:r>
    </w:p>
    <w:p w14:paraId="70FA38A6" w14:textId="20B9F171" w:rsidR="00BC6169" w:rsidRPr="00AC31F8" w:rsidRDefault="00BC6169" w:rsidP="00B74AB2">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 "Last Name"           | "Bianchi"                            </w:t>
      </w:r>
      <w:r w:rsidR="00B74AB2" w:rsidRPr="00AC31F8">
        <w:rPr>
          <w:rFonts w:ascii="Courier New" w:hAnsi="Courier New" w:cs="Courier New"/>
          <w:sz w:val="18"/>
          <w:szCs w:val="18"/>
          <w:lang w:val="en-GB"/>
        </w:rPr>
        <w:t xml:space="preserve"> </w:t>
      </w:r>
      <w:r w:rsidRPr="00AC31F8">
        <w:rPr>
          <w:rFonts w:ascii="Courier New" w:hAnsi="Courier New" w:cs="Courier New"/>
          <w:sz w:val="18"/>
          <w:szCs w:val="18"/>
          <w:lang w:val="en-GB"/>
        </w:rPr>
        <w:t xml:space="preserve">                  |</w:t>
      </w:r>
    </w:p>
    <w:p w14:paraId="4A5C3E20" w14:textId="6C9A129A" w:rsidR="00BC6169" w:rsidRPr="00AC31F8" w:rsidRDefault="00BC6169" w:rsidP="00B74AB2">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 "Gender"              | "female"                                                |</w:t>
      </w:r>
    </w:p>
    <w:p w14:paraId="4FC83B59" w14:textId="378FACA1" w:rsidR="00BC6169" w:rsidRPr="00AC31F8" w:rsidRDefault="00BC6169" w:rsidP="00B74AB2">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 "Birthday"            | "9.2.1992"                                        </w:t>
      </w:r>
      <w:r w:rsidR="00B74AB2" w:rsidRPr="00AC31F8">
        <w:rPr>
          <w:rFonts w:ascii="Courier New" w:hAnsi="Courier New" w:cs="Courier New"/>
          <w:sz w:val="18"/>
          <w:szCs w:val="18"/>
          <w:lang w:val="en-GB"/>
        </w:rPr>
        <w:t xml:space="preserve"> </w:t>
      </w:r>
      <w:r w:rsidRPr="00AC31F8">
        <w:rPr>
          <w:rFonts w:ascii="Courier New" w:hAnsi="Courier New" w:cs="Courier New"/>
          <w:sz w:val="18"/>
          <w:szCs w:val="18"/>
          <w:lang w:val="en-GB"/>
        </w:rPr>
        <w:t xml:space="preserve">     |</w:t>
      </w:r>
    </w:p>
    <w:p w14:paraId="4F99AA7C" w14:textId="6124A5B9" w:rsidR="00BC6169" w:rsidRPr="00AC31F8" w:rsidRDefault="00BC6169" w:rsidP="00B74AB2">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 "Participation denied | "yes"                                       </w:t>
      </w:r>
      <w:r w:rsidR="00B74AB2" w:rsidRPr="00AC31F8">
        <w:rPr>
          <w:rFonts w:ascii="Courier New" w:hAnsi="Courier New" w:cs="Courier New"/>
          <w:sz w:val="18"/>
          <w:szCs w:val="18"/>
          <w:lang w:val="en-GB"/>
        </w:rPr>
        <w:t xml:space="preserve">      </w:t>
      </w:r>
      <w:r w:rsidRPr="00AC31F8">
        <w:rPr>
          <w:rFonts w:ascii="Courier New" w:hAnsi="Courier New" w:cs="Courier New"/>
          <w:sz w:val="18"/>
          <w:szCs w:val="18"/>
          <w:lang w:val="en-GB"/>
        </w:rPr>
        <w:t xml:space="preserve">      |</w:t>
      </w:r>
    </w:p>
    <w:p w14:paraId="552E3921" w14:textId="77777777" w:rsidR="00BC6169" w:rsidRPr="00AC31F8" w:rsidRDefault="00BC6169" w:rsidP="00B74AB2">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 "Comment"             | "Patricia is pregnant. She will be able to participate in 2022: alicia@foo.com" |</w:t>
      </w:r>
    </w:p>
    <w:p w14:paraId="695277E9" w14:textId="77777777" w:rsidR="00BC6169" w:rsidRPr="00AC31F8" w:rsidRDefault="00BC6169" w:rsidP="00B74AB2">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Then Alicia should be found in the system with all the information entered.</w:t>
      </w:r>
    </w:p>
    <w:p w14:paraId="1BCF0614" w14:textId="77777777" w:rsidR="00BC6169" w:rsidRPr="00AC31F8" w:rsidRDefault="00BC6169" w:rsidP="00B74AB2">
      <w:pPr>
        <w:spacing w:after="0" w:line="240" w:lineRule="auto"/>
        <w:jc w:val="left"/>
        <w:rPr>
          <w:rFonts w:ascii="Courier New" w:hAnsi="Courier New" w:cs="Courier New"/>
          <w:sz w:val="18"/>
          <w:szCs w:val="18"/>
          <w:lang w:val="en-GB"/>
        </w:rPr>
      </w:pPr>
    </w:p>
    <w:p w14:paraId="7028FE56" w14:textId="77777777" w:rsidR="00BC6169" w:rsidRPr="00AC31F8" w:rsidRDefault="00BC6169" w:rsidP="00B74AB2">
      <w:pPr>
        <w:spacing w:after="0" w:line="240" w:lineRule="auto"/>
        <w:jc w:val="left"/>
        <w:rPr>
          <w:rFonts w:ascii="Courier New" w:hAnsi="Courier New" w:cs="Courier New"/>
          <w:sz w:val="18"/>
          <w:szCs w:val="18"/>
          <w:lang w:val="en-GB"/>
        </w:rPr>
      </w:pPr>
    </w:p>
    <w:p w14:paraId="6FB2179C" w14:textId="77777777" w:rsidR="00BC6169" w:rsidRPr="00AC31F8" w:rsidRDefault="00BC6169" w:rsidP="00B74AB2">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@Ignore</w:t>
      </w:r>
    </w:p>
    <w:p w14:paraId="1E40AAF1"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Scenario: Update registration of known participant</w:t>
      </w:r>
    </w:p>
    <w:p w14:paraId="31EAAF5A" w14:textId="77777777" w:rsidR="00BC6169" w:rsidRPr="00AC31F8" w:rsidRDefault="00BC6169" w:rsidP="00BC6169">
      <w:pPr>
        <w:spacing w:after="0" w:line="240" w:lineRule="auto"/>
        <w:jc w:val="left"/>
        <w:rPr>
          <w:rFonts w:ascii="Courier New" w:hAnsi="Courier New" w:cs="Courier New"/>
          <w:sz w:val="18"/>
          <w:szCs w:val="18"/>
          <w:lang w:val="en-GB"/>
        </w:rPr>
      </w:pPr>
    </w:p>
    <w:p w14:paraId="1355D455"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A person is already registered, but one or several of the entries needs to be updated.</w:t>
      </w:r>
    </w:p>
    <w:p w14:paraId="5EBF830A" w14:textId="77777777" w:rsidR="00BC6169" w:rsidRPr="00AC31F8" w:rsidRDefault="00BC6169" w:rsidP="00BC6169">
      <w:pPr>
        <w:spacing w:after="0" w:line="240" w:lineRule="auto"/>
        <w:jc w:val="left"/>
        <w:rPr>
          <w:rFonts w:ascii="Courier New" w:hAnsi="Courier New" w:cs="Courier New"/>
          <w:sz w:val="18"/>
          <w:szCs w:val="18"/>
          <w:lang w:val="en-GB"/>
        </w:rPr>
      </w:pPr>
    </w:p>
    <w:p w14:paraId="7412FF61"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Given Mia is already registered as Mia Parker</w:t>
      </w:r>
    </w:p>
    <w:p w14:paraId="17DC29E5"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And Patricia wants to update her last name and add a comment</w:t>
      </w:r>
    </w:p>
    <w:p w14:paraId="74400131"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When Patricia enters "Miller" in the respective field</w:t>
      </w:r>
    </w:p>
    <w:p w14:paraId="567AAE2F"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And adds into the comment field "married the 12th of June 2019"</w:t>
      </w:r>
    </w:p>
    <w:p w14:paraId="3B7924CE"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Then the new set of data should be found in the system</w:t>
      </w:r>
    </w:p>
    <w:p w14:paraId="3185C39C" w14:textId="77777777" w:rsidR="00BC6169" w:rsidRPr="00AC31F8" w:rsidRDefault="00BC6169" w:rsidP="00BC6169">
      <w:pPr>
        <w:spacing w:after="0" w:line="240" w:lineRule="auto"/>
        <w:jc w:val="left"/>
        <w:rPr>
          <w:rFonts w:ascii="Courier New" w:hAnsi="Courier New" w:cs="Courier New"/>
          <w:sz w:val="18"/>
          <w:szCs w:val="18"/>
          <w:lang w:val="en-GB"/>
        </w:rPr>
      </w:pPr>
    </w:p>
    <w:p w14:paraId="73AE0A2A" w14:textId="77777777" w:rsidR="00BC6169" w:rsidRPr="00AC31F8" w:rsidRDefault="00BC6169" w:rsidP="00BC6169">
      <w:pPr>
        <w:spacing w:after="0" w:line="240" w:lineRule="auto"/>
        <w:jc w:val="left"/>
        <w:rPr>
          <w:rFonts w:ascii="Courier New" w:hAnsi="Courier New" w:cs="Courier New"/>
          <w:sz w:val="18"/>
          <w:szCs w:val="18"/>
          <w:lang w:val="en-GB"/>
        </w:rPr>
      </w:pPr>
    </w:p>
    <w:p w14:paraId="76C8ECEF"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@Ignore</w:t>
      </w:r>
    </w:p>
    <w:p w14:paraId="15367A72"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Scenario Outline: Denied registration of known participant</w:t>
      </w:r>
    </w:p>
    <w:p w14:paraId="6604375C" w14:textId="77777777" w:rsidR="00BC6169" w:rsidRPr="00AC31F8" w:rsidRDefault="00BC6169" w:rsidP="00BC6169">
      <w:pPr>
        <w:spacing w:after="0" w:line="240" w:lineRule="auto"/>
        <w:jc w:val="left"/>
        <w:rPr>
          <w:rFonts w:ascii="Courier New" w:hAnsi="Courier New" w:cs="Courier New"/>
          <w:sz w:val="18"/>
          <w:szCs w:val="18"/>
          <w:lang w:val="en-GB"/>
        </w:rPr>
      </w:pPr>
    </w:p>
    <w:p w14:paraId="4ACCBD5B"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A person is already registered, then it should not be possible to register him/her a second time.</w:t>
      </w:r>
    </w:p>
    <w:p w14:paraId="2B892C58"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To mitigate the risk of mixing up participants, the combination of the first name, last name and birthday must be unique and case insensitive.</w:t>
      </w:r>
    </w:p>
    <w:p w14:paraId="4876EF1B" w14:textId="77777777" w:rsidR="00BC6169" w:rsidRPr="00AC31F8" w:rsidRDefault="00BC6169" w:rsidP="00BC6169">
      <w:pPr>
        <w:spacing w:after="0" w:line="240" w:lineRule="auto"/>
        <w:jc w:val="left"/>
        <w:rPr>
          <w:rFonts w:ascii="Courier New" w:hAnsi="Courier New" w:cs="Courier New"/>
          <w:sz w:val="18"/>
          <w:szCs w:val="18"/>
          <w:lang w:val="en-GB"/>
        </w:rPr>
      </w:pPr>
    </w:p>
    <w:p w14:paraId="15BFAF0F"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Given Scott is already registered with following data: "Scott", "Lang", "1st of March 1997", "male"</w:t>
      </w:r>
    </w:p>
    <w:p w14:paraId="75AB9A87"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And Patricia wants to register Scott</w:t>
      </w:r>
    </w:p>
    <w:p w14:paraId="53542334"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When Patricia enters &lt;</w:t>
      </w:r>
      <w:proofErr w:type="spellStart"/>
      <w:r w:rsidRPr="00AC31F8">
        <w:rPr>
          <w:rFonts w:ascii="Courier New" w:hAnsi="Courier New" w:cs="Courier New"/>
          <w:sz w:val="18"/>
          <w:szCs w:val="18"/>
          <w:lang w:val="en-GB"/>
        </w:rPr>
        <w:t>first_name</w:t>
      </w:r>
      <w:proofErr w:type="spellEnd"/>
      <w:r w:rsidRPr="00AC31F8">
        <w:rPr>
          <w:rFonts w:ascii="Courier New" w:hAnsi="Courier New" w:cs="Courier New"/>
          <w:sz w:val="18"/>
          <w:szCs w:val="18"/>
          <w:lang w:val="en-GB"/>
        </w:rPr>
        <w:t>&gt;, &lt;</w:t>
      </w:r>
      <w:proofErr w:type="spellStart"/>
      <w:r w:rsidRPr="00AC31F8">
        <w:rPr>
          <w:rFonts w:ascii="Courier New" w:hAnsi="Courier New" w:cs="Courier New"/>
          <w:sz w:val="18"/>
          <w:szCs w:val="18"/>
          <w:lang w:val="en-GB"/>
        </w:rPr>
        <w:t>last_name</w:t>
      </w:r>
      <w:proofErr w:type="spellEnd"/>
      <w:r w:rsidRPr="00AC31F8">
        <w:rPr>
          <w:rFonts w:ascii="Courier New" w:hAnsi="Courier New" w:cs="Courier New"/>
          <w:sz w:val="18"/>
          <w:szCs w:val="18"/>
          <w:lang w:val="en-GB"/>
        </w:rPr>
        <w:t>&gt;, &lt;birthday&gt;" and &lt;gender&gt; in the respective fields</w:t>
      </w:r>
    </w:p>
    <w:p w14:paraId="5DD76CF6"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Then The system should display the message</w:t>
      </w:r>
    </w:p>
    <w:p w14:paraId="2C7C08DD"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ab/>
        <w:t xml:space="preserve">  """</w:t>
      </w:r>
    </w:p>
    <w:p w14:paraId="2D6CC48D"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ab/>
        <w:t xml:space="preserve">  Entry already exists!</w:t>
      </w:r>
    </w:p>
    <w:p w14:paraId="40BD2CE4"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ab/>
        <w:t xml:space="preserve">  """</w:t>
      </w:r>
    </w:p>
    <w:p w14:paraId="346FEE3C"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And the existing entry should show up.</w:t>
      </w:r>
    </w:p>
    <w:p w14:paraId="4513519B"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Examples:</w:t>
      </w:r>
    </w:p>
    <w:p w14:paraId="112E9109"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 </w:t>
      </w:r>
      <w:proofErr w:type="spellStart"/>
      <w:r w:rsidRPr="00AC31F8">
        <w:rPr>
          <w:rFonts w:ascii="Courier New" w:hAnsi="Courier New" w:cs="Courier New"/>
          <w:sz w:val="18"/>
          <w:szCs w:val="18"/>
          <w:lang w:val="en-GB"/>
        </w:rPr>
        <w:t>first_name</w:t>
      </w:r>
      <w:proofErr w:type="spellEnd"/>
      <w:r w:rsidRPr="00AC31F8">
        <w:rPr>
          <w:rFonts w:ascii="Courier New" w:hAnsi="Courier New" w:cs="Courier New"/>
          <w:sz w:val="18"/>
          <w:szCs w:val="18"/>
          <w:lang w:val="en-GB"/>
        </w:rPr>
        <w:t xml:space="preserve"> | </w:t>
      </w:r>
      <w:proofErr w:type="spellStart"/>
      <w:r w:rsidRPr="00AC31F8">
        <w:rPr>
          <w:rFonts w:ascii="Courier New" w:hAnsi="Courier New" w:cs="Courier New"/>
          <w:sz w:val="18"/>
          <w:szCs w:val="18"/>
          <w:lang w:val="en-GB"/>
        </w:rPr>
        <w:t>last_name</w:t>
      </w:r>
      <w:proofErr w:type="spellEnd"/>
      <w:r w:rsidRPr="00AC31F8">
        <w:rPr>
          <w:rFonts w:ascii="Courier New" w:hAnsi="Courier New" w:cs="Courier New"/>
          <w:sz w:val="18"/>
          <w:szCs w:val="18"/>
          <w:lang w:val="en-GB"/>
        </w:rPr>
        <w:t xml:space="preserve"> | birthday            | gender   |</w:t>
      </w:r>
    </w:p>
    <w:p w14:paraId="427EC50F"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 "Scott"    | "Lang"    | "1st of March 1997" | "male"   |</w:t>
      </w:r>
    </w:p>
    <w:p w14:paraId="145AB289"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 "Scott"    | "Lang"    | "1st of March 1997" | "female" |</w:t>
      </w:r>
    </w:p>
    <w:p w14:paraId="767FDC53"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 "Scott"    | "</w:t>
      </w:r>
      <w:proofErr w:type="spellStart"/>
      <w:r w:rsidRPr="00AC31F8">
        <w:rPr>
          <w:rFonts w:ascii="Courier New" w:hAnsi="Courier New" w:cs="Courier New"/>
          <w:sz w:val="18"/>
          <w:szCs w:val="18"/>
          <w:lang w:val="en-GB"/>
        </w:rPr>
        <w:t>lang</w:t>
      </w:r>
      <w:proofErr w:type="spellEnd"/>
      <w:r w:rsidRPr="00AC31F8">
        <w:rPr>
          <w:rFonts w:ascii="Courier New" w:hAnsi="Courier New" w:cs="Courier New"/>
          <w:sz w:val="18"/>
          <w:szCs w:val="18"/>
          <w:lang w:val="en-GB"/>
        </w:rPr>
        <w:t>"    | "1st of March 1997" | "male"   |</w:t>
      </w:r>
    </w:p>
    <w:p w14:paraId="223462F3"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 "</w:t>
      </w:r>
      <w:proofErr w:type="spellStart"/>
      <w:r w:rsidRPr="00AC31F8">
        <w:rPr>
          <w:rFonts w:ascii="Courier New" w:hAnsi="Courier New" w:cs="Courier New"/>
          <w:sz w:val="18"/>
          <w:szCs w:val="18"/>
          <w:lang w:val="en-GB"/>
        </w:rPr>
        <w:t>scott</w:t>
      </w:r>
      <w:proofErr w:type="spellEnd"/>
      <w:r w:rsidRPr="00AC31F8">
        <w:rPr>
          <w:rFonts w:ascii="Courier New" w:hAnsi="Courier New" w:cs="Courier New"/>
          <w:sz w:val="18"/>
          <w:szCs w:val="18"/>
          <w:lang w:val="en-GB"/>
        </w:rPr>
        <w:t>"    | "</w:t>
      </w:r>
      <w:proofErr w:type="spellStart"/>
      <w:r w:rsidRPr="00AC31F8">
        <w:rPr>
          <w:rFonts w:ascii="Courier New" w:hAnsi="Courier New" w:cs="Courier New"/>
          <w:sz w:val="18"/>
          <w:szCs w:val="18"/>
          <w:lang w:val="en-GB"/>
        </w:rPr>
        <w:t>lang</w:t>
      </w:r>
      <w:proofErr w:type="spellEnd"/>
      <w:r w:rsidRPr="00AC31F8">
        <w:rPr>
          <w:rFonts w:ascii="Courier New" w:hAnsi="Courier New" w:cs="Courier New"/>
          <w:sz w:val="18"/>
          <w:szCs w:val="18"/>
          <w:lang w:val="en-GB"/>
        </w:rPr>
        <w:t>"    | "1st of March 1997" | "male"   |</w:t>
      </w:r>
    </w:p>
    <w:p w14:paraId="4EC4D56D"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 "</w:t>
      </w:r>
      <w:proofErr w:type="spellStart"/>
      <w:r w:rsidRPr="00AC31F8">
        <w:rPr>
          <w:rFonts w:ascii="Courier New" w:hAnsi="Courier New" w:cs="Courier New"/>
          <w:sz w:val="18"/>
          <w:szCs w:val="18"/>
          <w:lang w:val="en-GB"/>
        </w:rPr>
        <w:t>scott</w:t>
      </w:r>
      <w:proofErr w:type="spellEnd"/>
      <w:r w:rsidRPr="00AC31F8">
        <w:rPr>
          <w:rFonts w:ascii="Courier New" w:hAnsi="Courier New" w:cs="Courier New"/>
          <w:sz w:val="18"/>
          <w:szCs w:val="18"/>
          <w:lang w:val="en-GB"/>
        </w:rPr>
        <w:t>"    | "Lang"    | "1st of March 1997" | "male"   |</w:t>
      </w:r>
    </w:p>
    <w:p w14:paraId="703C8592" w14:textId="77777777" w:rsidR="00BC6169" w:rsidRPr="00AC31F8" w:rsidRDefault="00BC6169" w:rsidP="00BC6169">
      <w:pPr>
        <w:spacing w:after="0" w:line="240" w:lineRule="auto"/>
        <w:jc w:val="left"/>
        <w:rPr>
          <w:rFonts w:ascii="Courier New" w:hAnsi="Courier New" w:cs="Courier New"/>
          <w:sz w:val="18"/>
          <w:szCs w:val="18"/>
          <w:lang w:val="en-GB"/>
        </w:rPr>
      </w:pPr>
    </w:p>
    <w:p w14:paraId="5CDD1D1C" w14:textId="77777777" w:rsidR="00BC6169" w:rsidRPr="00AC31F8" w:rsidRDefault="00BC6169" w:rsidP="00BC6169">
      <w:pPr>
        <w:spacing w:after="0" w:line="240" w:lineRule="auto"/>
        <w:jc w:val="left"/>
        <w:rPr>
          <w:rFonts w:ascii="Courier New" w:hAnsi="Courier New" w:cs="Courier New"/>
          <w:sz w:val="18"/>
          <w:szCs w:val="18"/>
          <w:lang w:val="en-GB"/>
        </w:rPr>
      </w:pPr>
    </w:p>
    <w:p w14:paraId="29B2AABE"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@Ignore</w:t>
      </w:r>
    </w:p>
    <w:p w14:paraId="464D0042"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Scenario Outline: Accepted registration of a similar participant</w:t>
      </w:r>
    </w:p>
    <w:p w14:paraId="130FB786" w14:textId="77777777" w:rsidR="00BC6169" w:rsidRPr="00AC31F8" w:rsidRDefault="00BC6169" w:rsidP="00BC6169">
      <w:pPr>
        <w:spacing w:after="0" w:line="240" w:lineRule="auto"/>
        <w:jc w:val="left"/>
        <w:rPr>
          <w:rFonts w:ascii="Courier New" w:hAnsi="Courier New" w:cs="Courier New"/>
          <w:sz w:val="18"/>
          <w:szCs w:val="18"/>
          <w:lang w:val="en-GB"/>
        </w:rPr>
      </w:pPr>
    </w:p>
    <w:p w14:paraId="5D005776"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A person is already registered, then it should not be possible to register him/her a second time.</w:t>
      </w:r>
    </w:p>
    <w:p w14:paraId="71282427" w14:textId="77777777" w:rsidR="00BC6169" w:rsidRPr="00AC31F8" w:rsidRDefault="00BC6169" w:rsidP="00BC6169">
      <w:pPr>
        <w:spacing w:after="0" w:line="240" w:lineRule="auto"/>
        <w:jc w:val="left"/>
        <w:rPr>
          <w:rFonts w:ascii="Courier New" w:hAnsi="Courier New" w:cs="Courier New"/>
          <w:sz w:val="18"/>
          <w:szCs w:val="18"/>
          <w:lang w:val="en-GB"/>
        </w:rPr>
      </w:pPr>
    </w:p>
    <w:p w14:paraId="2BFFE7A7"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Given Scott is already registered with following data: "Scott", "Lang", "1st of March 1997", "male"</w:t>
      </w:r>
    </w:p>
    <w:p w14:paraId="1366B256"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And Patricia wants to register a similar participant</w:t>
      </w:r>
    </w:p>
    <w:p w14:paraId="65D4375A"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When Patricia enters &lt;</w:t>
      </w:r>
      <w:proofErr w:type="spellStart"/>
      <w:r w:rsidRPr="00AC31F8">
        <w:rPr>
          <w:rFonts w:ascii="Courier New" w:hAnsi="Courier New" w:cs="Courier New"/>
          <w:sz w:val="18"/>
          <w:szCs w:val="18"/>
          <w:lang w:val="en-GB"/>
        </w:rPr>
        <w:t>first_name</w:t>
      </w:r>
      <w:proofErr w:type="spellEnd"/>
      <w:r w:rsidRPr="00AC31F8">
        <w:rPr>
          <w:rFonts w:ascii="Courier New" w:hAnsi="Courier New" w:cs="Courier New"/>
          <w:sz w:val="18"/>
          <w:szCs w:val="18"/>
          <w:lang w:val="en-GB"/>
        </w:rPr>
        <w:t>&gt;, &lt;</w:t>
      </w:r>
      <w:proofErr w:type="spellStart"/>
      <w:r w:rsidRPr="00AC31F8">
        <w:rPr>
          <w:rFonts w:ascii="Courier New" w:hAnsi="Courier New" w:cs="Courier New"/>
          <w:sz w:val="18"/>
          <w:szCs w:val="18"/>
          <w:lang w:val="en-GB"/>
        </w:rPr>
        <w:t>last_name</w:t>
      </w:r>
      <w:proofErr w:type="spellEnd"/>
      <w:r w:rsidRPr="00AC31F8">
        <w:rPr>
          <w:rFonts w:ascii="Courier New" w:hAnsi="Courier New" w:cs="Courier New"/>
          <w:sz w:val="18"/>
          <w:szCs w:val="18"/>
          <w:lang w:val="en-GB"/>
        </w:rPr>
        <w:t>&gt;, &lt;birthday&gt;" and &lt;gender&gt; in the respective fields</w:t>
      </w:r>
    </w:p>
    <w:p w14:paraId="195C54AF"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And wants to register them</w:t>
      </w:r>
    </w:p>
    <w:p w14:paraId="06298103"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Then the similar participant should be found in the system</w:t>
      </w:r>
    </w:p>
    <w:p w14:paraId="014715DA"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Examples:</w:t>
      </w:r>
    </w:p>
    <w:p w14:paraId="1F1E03CB"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 </w:t>
      </w:r>
      <w:proofErr w:type="spellStart"/>
      <w:r w:rsidRPr="00AC31F8">
        <w:rPr>
          <w:rFonts w:ascii="Courier New" w:hAnsi="Courier New" w:cs="Courier New"/>
          <w:sz w:val="18"/>
          <w:szCs w:val="18"/>
          <w:lang w:val="en-GB"/>
        </w:rPr>
        <w:t>first_name</w:t>
      </w:r>
      <w:proofErr w:type="spellEnd"/>
      <w:r w:rsidRPr="00AC31F8">
        <w:rPr>
          <w:rFonts w:ascii="Courier New" w:hAnsi="Courier New" w:cs="Courier New"/>
          <w:sz w:val="18"/>
          <w:szCs w:val="18"/>
          <w:lang w:val="en-GB"/>
        </w:rPr>
        <w:t xml:space="preserve"> | </w:t>
      </w:r>
      <w:proofErr w:type="spellStart"/>
      <w:r w:rsidRPr="00AC31F8">
        <w:rPr>
          <w:rFonts w:ascii="Courier New" w:hAnsi="Courier New" w:cs="Courier New"/>
          <w:sz w:val="18"/>
          <w:szCs w:val="18"/>
          <w:lang w:val="en-GB"/>
        </w:rPr>
        <w:t>last_name</w:t>
      </w:r>
      <w:proofErr w:type="spellEnd"/>
      <w:r w:rsidRPr="00AC31F8">
        <w:rPr>
          <w:rFonts w:ascii="Courier New" w:hAnsi="Courier New" w:cs="Courier New"/>
          <w:sz w:val="18"/>
          <w:szCs w:val="18"/>
          <w:lang w:val="en-GB"/>
        </w:rPr>
        <w:t xml:space="preserve"> | birthday             | gender |</w:t>
      </w:r>
    </w:p>
    <w:p w14:paraId="5D84540B"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 "Scott"    | "Lang"    | "31st of March 1990" | "male" |</w:t>
      </w:r>
    </w:p>
    <w:p w14:paraId="38991269"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 "Scotty"   | "Lang"    | "1st of March 1997</w:t>
      </w:r>
      <w:proofErr w:type="gramStart"/>
      <w:r w:rsidRPr="00AC31F8">
        <w:rPr>
          <w:rFonts w:ascii="Courier New" w:hAnsi="Courier New" w:cs="Courier New"/>
          <w:sz w:val="18"/>
          <w:szCs w:val="18"/>
          <w:lang w:val="en-GB"/>
        </w:rPr>
        <w:t>"  |</w:t>
      </w:r>
      <w:proofErr w:type="gramEnd"/>
      <w:r w:rsidRPr="00AC31F8">
        <w:rPr>
          <w:rFonts w:ascii="Courier New" w:hAnsi="Courier New" w:cs="Courier New"/>
          <w:sz w:val="18"/>
          <w:szCs w:val="18"/>
          <w:lang w:val="en-GB"/>
        </w:rPr>
        <w:t xml:space="preserve"> "male" |</w:t>
      </w:r>
    </w:p>
    <w:p w14:paraId="5959F80E" w14:textId="63641139" w:rsidR="00672164"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 "Scott"    | "</w:t>
      </w:r>
      <w:proofErr w:type="spellStart"/>
      <w:r w:rsidRPr="00AC31F8">
        <w:rPr>
          <w:rFonts w:ascii="Courier New" w:hAnsi="Courier New" w:cs="Courier New"/>
          <w:sz w:val="18"/>
          <w:szCs w:val="18"/>
          <w:lang w:val="en-GB"/>
        </w:rPr>
        <w:t>Lango</w:t>
      </w:r>
      <w:proofErr w:type="spellEnd"/>
      <w:r w:rsidRPr="00AC31F8">
        <w:rPr>
          <w:rFonts w:ascii="Courier New" w:hAnsi="Courier New" w:cs="Courier New"/>
          <w:sz w:val="18"/>
          <w:szCs w:val="18"/>
          <w:lang w:val="en-GB"/>
        </w:rPr>
        <w:t>"   | "1st of March 1997</w:t>
      </w:r>
      <w:proofErr w:type="gramStart"/>
      <w:r w:rsidRPr="00AC31F8">
        <w:rPr>
          <w:rFonts w:ascii="Courier New" w:hAnsi="Courier New" w:cs="Courier New"/>
          <w:sz w:val="18"/>
          <w:szCs w:val="18"/>
          <w:lang w:val="en-GB"/>
        </w:rPr>
        <w:t>"  |</w:t>
      </w:r>
      <w:proofErr w:type="gramEnd"/>
      <w:r w:rsidRPr="00AC31F8">
        <w:rPr>
          <w:rFonts w:ascii="Courier New" w:hAnsi="Courier New" w:cs="Courier New"/>
          <w:sz w:val="18"/>
          <w:szCs w:val="18"/>
          <w:lang w:val="en-GB"/>
        </w:rPr>
        <w:t xml:space="preserve"> "male" |</w:t>
      </w:r>
    </w:p>
    <w:p w14:paraId="58ED66F2" w14:textId="23D80863" w:rsidR="00672164" w:rsidRPr="00AC31F8" w:rsidRDefault="00672164" w:rsidP="00BC6169">
      <w:pPr>
        <w:spacing w:after="0" w:line="240" w:lineRule="auto"/>
        <w:jc w:val="left"/>
        <w:rPr>
          <w:rFonts w:ascii="Courier New" w:hAnsi="Courier New" w:cs="Courier New"/>
          <w:sz w:val="18"/>
          <w:szCs w:val="18"/>
          <w:lang w:val="en-GB"/>
        </w:rPr>
      </w:pPr>
    </w:p>
    <w:p w14:paraId="0B27DA28" w14:textId="12E8F8FD" w:rsidR="00986841" w:rsidRPr="00AC31F8" w:rsidRDefault="00986841" w:rsidP="00BA0923">
      <w:pPr>
        <w:rPr>
          <w:lang w:val="en-GB"/>
        </w:rPr>
      </w:pPr>
    </w:p>
    <w:p w14:paraId="698F17B0" w14:textId="21E2B135" w:rsidR="00986841" w:rsidRPr="00AC31F8" w:rsidRDefault="00986841" w:rsidP="00986841">
      <w:pPr>
        <w:pStyle w:val="Heading1withoutnumbering"/>
        <w:rPr>
          <w:lang w:val="en-GB"/>
        </w:rPr>
      </w:pPr>
      <w:bookmarkStart w:id="433" w:name="_Toc46238969"/>
      <w:r w:rsidRPr="00AC31F8">
        <w:rPr>
          <w:lang w:val="en-GB"/>
        </w:rPr>
        <w:lastRenderedPageBreak/>
        <w:t>Appendix</w:t>
      </w:r>
      <w:r w:rsidR="00AE6770" w:rsidRPr="00AC31F8">
        <w:rPr>
          <w:lang w:val="en-GB"/>
        </w:rPr>
        <w:t xml:space="preserve"> VI: Feature File – Baseline Weight Measurement</w:t>
      </w:r>
      <w:bookmarkEnd w:id="433"/>
    </w:p>
    <w:p w14:paraId="7B313112" w14:textId="77777777" w:rsidR="00986841" w:rsidRPr="00AC31F8" w:rsidRDefault="00986841" w:rsidP="00986841">
      <w:pPr>
        <w:rPr>
          <w:lang w:val="en-GB"/>
        </w:rPr>
      </w:pPr>
    </w:p>
    <w:p w14:paraId="7B053895" w14:textId="77777777" w:rsidR="0004198F" w:rsidRPr="00AC31F8" w:rsidRDefault="0004198F" w:rsidP="0004198F">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#language: </w:t>
      </w:r>
      <w:proofErr w:type="spellStart"/>
      <w:r w:rsidRPr="00AC31F8">
        <w:rPr>
          <w:rFonts w:ascii="Courier New" w:hAnsi="Courier New" w:cs="Courier New"/>
          <w:sz w:val="18"/>
          <w:szCs w:val="18"/>
          <w:lang w:val="en-GB"/>
        </w:rPr>
        <w:t>en</w:t>
      </w:r>
      <w:proofErr w:type="spellEnd"/>
    </w:p>
    <w:p w14:paraId="1258B387" w14:textId="77777777" w:rsidR="0004198F" w:rsidRPr="00AC31F8" w:rsidRDefault="0004198F" w:rsidP="0004198F">
      <w:pPr>
        <w:spacing w:after="0" w:line="240" w:lineRule="auto"/>
        <w:jc w:val="left"/>
        <w:rPr>
          <w:rFonts w:ascii="Courier New" w:hAnsi="Courier New" w:cs="Courier New"/>
          <w:sz w:val="18"/>
          <w:szCs w:val="18"/>
          <w:lang w:val="en-GB"/>
        </w:rPr>
      </w:pPr>
    </w:p>
    <w:p w14:paraId="6FEBFE35" w14:textId="77777777" w:rsidR="0004198F" w:rsidRPr="00AC31F8" w:rsidRDefault="0004198F" w:rsidP="0004198F">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Feature: Setting the baseline weight measurement</w:t>
      </w:r>
    </w:p>
    <w:p w14:paraId="4B8431FC" w14:textId="77777777" w:rsidR="0004198F" w:rsidRPr="00AC31F8" w:rsidRDefault="0004198F" w:rsidP="0004198F">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This specification describes how the nurse Patricia sets the baseline weight measurement of the participants.</w:t>
      </w:r>
    </w:p>
    <w:p w14:paraId="297E7EC5" w14:textId="77777777" w:rsidR="0004198F" w:rsidRPr="00AC31F8" w:rsidRDefault="0004198F" w:rsidP="0004198F">
      <w:pPr>
        <w:spacing w:after="0" w:line="240" w:lineRule="auto"/>
        <w:jc w:val="left"/>
        <w:rPr>
          <w:rFonts w:ascii="Courier New" w:hAnsi="Courier New" w:cs="Courier New"/>
          <w:sz w:val="18"/>
          <w:szCs w:val="18"/>
          <w:lang w:val="en-GB"/>
        </w:rPr>
      </w:pPr>
    </w:p>
    <w:p w14:paraId="74D20675" w14:textId="77777777" w:rsidR="0004198F" w:rsidRPr="00AC31F8" w:rsidRDefault="0004198F" w:rsidP="0004198F">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Covered Requirements:</w:t>
      </w:r>
    </w:p>
    <w:p w14:paraId="384EADDE" w14:textId="77777777" w:rsidR="0004198F" w:rsidRPr="00AC31F8" w:rsidRDefault="0004198F" w:rsidP="0004198F">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bddoq-26: Setting of the Participant's Baseline Weight Measurement</w:t>
      </w:r>
    </w:p>
    <w:p w14:paraId="3D70DEC3" w14:textId="77777777" w:rsidR="0004198F" w:rsidRPr="00AC31F8" w:rsidRDefault="0004198F" w:rsidP="0004198F">
      <w:pPr>
        <w:spacing w:after="0" w:line="240" w:lineRule="auto"/>
        <w:jc w:val="left"/>
        <w:rPr>
          <w:rFonts w:ascii="Courier New" w:hAnsi="Courier New" w:cs="Courier New"/>
          <w:sz w:val="18"/>
          <w:szCs w:val="18"/>
          <w:lang w:val="en-GB"/>
        </w:rPr>
      </w:pPr>
    </w:p>
    <w:p w14:paraId="2E1EB2C3" w14:textId="77777777" w:rsidR="0004198F" w:rsidRPr="00AC31F8" w:rsidRDefault="0004198F" w:rsidP="0004198F">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History (the last 8 versions are displayed on this list):</w:t>
      </w:r>
    </w:p>
    <w:p w14:paraId="6ABCA719" w14:textId="77777777" w:rsidR="0004198F" w:rsidRPr="00AC31F8" w:rsidRDefault="0004198F" w:rsidP="0004198F">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
    <w:p w14:paraId="62635620" w14:textId="77777777" w:rsidR="0004198F" w:rsidRPr="00AC31F8" w:rsidRDefault="0004198F" w:rsidP="0004198F">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|Sig. </w:t>
      </w:r>
      <w:proofErr w:type="spellStart"/>
      <w:r w:rsidRPr="00AC31F8">
        <w:rPr>
          <w:rFonts w:ascii="Courier New" w:hAnsi="Courier New" w:cs="Courier New"/>
          <w:sz w:val="18"/>
          <w:szCs w:val="18"/>
          <w:lang w:val="en-GB"/>
        </w:rPr>
        <w:t>V.|Description</w:t>
      </w:r>
      <w:proofErr w:type="spellEnd"/>
      <w:r w:rsidRPr="00AC31F8">
        <w:rPr>
          <w:rFonts w:ascii="Courier New" w:hAnsi="Courier New" w:cs="Courier New"/>
          <w:sz w:val="18"/>
          <w:szCs w:val="18"/>
          <w:lang w:val="en-GB"/>
        </w:rPr>
        <w:t xml:space="preserve">                    | Name               | Date       |</w:t>
      </w:r>
      <w:proofErr w:type="spellStart"/>
      <w:r w:rsidRPr="00AC31F8">
        <w:rPr>
          <w:rFonts w:ascii="Courier New" w:hAnsi="Courier New" w:cs="Courier New"/>
          <w:sz w:val="18"/>
          <w:szCs w:val="18"/>
          <w:lang w:val="en-GB"/>
        </w:rPr>
        <w:t>dig.Sig</w:t>
      </w:r>
      <w:proofErr w:type="spellEnd"/>
      <w:r w:rsidRPr="00AC31F8">
        <w:rPr>
          <w:rFonts w:ascii="Courier New" w:hAnsi="Courier New" w:cs="Courier New"/>
          <w:sz w:val="18"/>
          <w:szCs w:val="18"/>
          <w:lang w:val="en-GB"/>
        </w:rPr>
        <w:t>.|</w:t>
      </w:r>
    </w:p>
    <w:p w14:paraId="17EC06FC" w14:textId="77777777" w:rsidR="0004198F" w:rsidRPr="00AC31F8" w:rsidRDefault="0004198F" w:rsidP="0004198F">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
    <w:p w14:paraId="54D4A09A" w14:textId="77777777" w:rsidR="0004198F" w:rsidRPr="00AC31F8" w:rsidRDefault="0004198F" w:rsidP="0004198F">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|0.0.0.1|FS initial version --&gt; bddoq-26| Sabrina Leuenberger| 28-May-2020|le      |</w:t>
      </w:r>
    </w:p>
    <w:p w14:paraId="7C22107A" w14:textId="77777777" w:rsidR="0004198F" w:rsidRPr="00AC31F8" w:rsidRDefault="0004198F" w:rsidP="0004198F">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|0.0.0.2|FS initial version reviewed    | Patricia Walker    | 29-May-2020|wp      |</w:t>
      </w:r>
    </w:p>
    <w:p w14:paraId="41DF2509" w14:textId="77777777" w:rsidR="0004198F" w:rsidRPr="00AC31F8" w:rsidRDefault="0004198F" w:rsidP="0004198F">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|0.0.1.0|FS initial version approved    | Hank </w:t>
      </w:r>
      <w:proofErr w:type="spellStart"/>
      <w:r w:rsidRPr="00AC31F8">
        <w:rPr>
          <w:rFonts w:ascii="Courier New" w:hAnsi="Courier New" w:cs="Courier New"/>
          <w:sz w:val="18"/>
          <w:szCs w:val="18"/>
          <w:lang w:val="en-GB"/>
        </w:rPr>
        <w:t>McKoy</w:t>
      </w:r>
      <w:proofErr w:type="spellEnd"/>
      <w:r w:rsidRPr="00AC31F8">
        <w:rPr>
          <w:rFonts w:ascii="Courier New" w:hAnsi="Courier New" w:cs="Courier New"/>
          <w:sz w:val="18"/>
          <w:szCs w:val="18"/>
          <w:lang w:val="en-GB"/>
        </w:rPr>
        <w:t xml:space="preserve">         | 29-May-2020|mh      |</w:t>
      </w:r>
    </w:p>
    <w:p w14:paraId="289CA8E8" w14:textId="77777777" w:rsidR="0004198F" w:rsidRPr="00AC31F8" w:rsidRDefault="0004198F" w:rsidP="0004198F">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|0.0.1.1|FS adapted as Test script (TS) | Andreas Hosbach    | 03-Jun-2020|ha      |</w:t>
      </w:r>
    </w:p>
    <w:p w14:paraId="1D088F92" w14:textId="77777777" w:rsidR="0004198F" w:rsidRPr="00AC31F8" w:rsidRDefault="0004198F" w:rsidP="0004198F">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|0.0.1.2|TS reviewed                    | Patricia Walker    | 04-Jun-2020|wp      |</w:t>
      </w:r>
    </w:p>
    <w:p w14:paraId="6C788BDC" w14:textId="77777777" w:rsidR="0004198F" w:rsidRPr="00AC31F8" w:rsidRDefault="0004198F" w:rsidP="0004198F">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|1.0.0.0|TS approved: Ready for OQ      | Hank </w:t>
      </w:r>
      <w:proofErr w:type="spellStart"/>
      <w:r w:rsidRPr="00AC31F8">
        <w:rPr>
          <w:rFonts w:ascii="Courier New" w:hAnsi="Courier New" w:cs="Courier New"/>
          <w:sz w:val="18"/>
          <w:szCs w:val="18"/>
          <w:lang w:val="en-GB"/>
        </w:rPr>
        <w:t>McKoy</w:t>
      </w:r>
      <w:proofErr w:type="spellEnd"/>
      <w:r w:rsidRPr="00AC31F8">
        <w:rPr>
          <w:rFonts w:ascii="Courier New" w:hAnsi="Courier New" w:cs="Courier New"/>
          <w:sz w:val="18"/>
          <w:szCs w:val="18"/>
          <w:lang w:val="en-GB"/>
        </w:rPr>
        <w:t xml:space="preserve">         | 04-Jun-2020|mh      |</w:t>
      </w:r>
    </w:p>
    <w:p w14:paraId="679A5D1F" w14:textId="77777777" w:rsidR="0004198F" w:rsidRPr="00AC31F8" w:rsidRDefault="0004198F" w:rsidP="0004198F">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
    <w:p w14:paraId="27F3652D" w14:textId="77777777" w:rsidR="0004198F" w:rsidRPr="00AC31F8" w:rsidRDefault="0004198F" w:rsidP="0004198F">
      <w:pPr>
        <w:spacing w:after="0" w:line="240" w:lineRule="auto"/>
        <w:jc w:val="left"/>
        <w:rPr>
          <w:rFonts w:ascii="Courier New" w:hAnsi="Courier New" w:cs="Courier New"/>
          <w:sz w:val="18"/>
          <w:szCs w:val="18"/>
          <w:lang w:val="en-GB"/>
        </w:rPr>
      </w:pPr>
    </w:p>
    <w:p w14:paraId="3F7D2CF0" w14:textId="77777777" w:rsidR="0004198F" w:rsidRPr="00AC31F8" w:rsidRDefault="0004198F" w:rsidP="0004198F">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Size:</w:t>
      </w:r>
    </w:p>
    <w:p w14:paraId="4031D8DE" w14:textId="77777777" w:rsidR="0004198F" w:rsidRPr="00AC31F8" w:rsidRDefault="0004198F" w:rsidP="0004198F">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10 active scenarios</w:t>
      </w:r>
    </w:p>
    <w:p w14:paraId="535982C8" w14:textId="77777777" w:rsidR="0004198F" w:rsidRPr="00AC31F8" w:rsidRDefault="0004198F" w:rsidP="0004198F">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61 active steps</w:t>
      </w:r>
    </w:p>
    <w:p w14:paraId="2BFB0D19" w14:textId="77777777" w:rsidR="0004198F" w:rsidRPr="00AC31F8" w:rsidRDefault="0004198F" w:rsidP="0004198F">
      <w:pPr>
        <w:spacing w:after="0" w:line="240" w:lineRule="auto"/>
        <w:jc w:val="left"/>
        <w:rPr>
          <w:rFonts w:ascii="Courier New" w:hAnsi="Courier New" w:cs="Courier New"/>
          <w:sz w:val="18"/>
          <w:szCs w:val="18"/>
          <w:lang w:val="en-GB"/>
        </w:rPr>
      </w:pPr>
    </w:p>
    <w:p w14:paraId="593234C6" w14:textId="77777777" w:rsidR="0004198F" w:rsidRPr="00AC31F8" w:rsidRDefault="0004198F" w:rsidP="0004198F">
      <w:pPr>
        <w:spacing w:after="0" w:line="240" w:lineRule="auto"/>
        <w:jc w:val="left"/>
        <w:rPr>
          <w:rFonts w:ascii="Courier New" w:hAnsi="Courier New" w:cs="Courier New"/>
          <w:sz w:val="18"/>
          <w:szCs w:val="18"/>
          <w:lang w:val="en-GB"/>
        </w:rPr>
      </w:pPr>
    </w:p>
    <w:p w14:paraId="761F6EB6" w14:textId="77777777" w:rsidR="0004198F" w:rsidRPr="00AC31F8" w:rsidRDefault="0004198F" w:rsidP="0004198F">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Background:</w:t>
      </w:r>
    </w:p>
    <w:p w14:paraId="2EE733B4" w14:textId="77777777" w:rsidR="0004198F" w:rsidRPr="00AC31F8" w:rsidRDefault="0004198F" w:rsidP="0004198F">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Given Patricia has the application open</w:t>
      </w:r>
    </w:p>
    <w:p w14:paraId="76B75655" w14:textId="77777777" w:rsidR="0004198F" w:rsidRPr="00AC31F8" w:rsidRDefault="0004198F" w:rsidP="0004198F">
      <w:pPr>
        <w:spacing w:after="0" w:line="240" w:lineRule="auto"/>
        <w:jc w:val="left"/>
        <w:rPr>
          <w:rFonts w:ascii="Courier New" w:hAnsi="Courier New" w:cs="Courier New"/>
          <w:sz w:val="18"/>
          <w:szCs w:val="18"/>
          <w:lang w:val="en-GB"/>
        </w:rPr>
      </w:pPr>
    </w:p>
    <w:p w14:paraId="7277E1D4" w14:textId="77777777" w:rsidR="0004198F" w:rsidRPr="00AC31F8" w:rsidRDefault="0004198F" w:rsidP="0004198F">
      <w:pPr>
        <w:spacing w:after="0" w:line="240" w:lineRule="auto"/>
        <w:jc w:val="left"/>
        <w:rPr>
          <w:rFonts w:ascii="Courier New" w:hAnsi="Courier New" w:cs="Courier New"/>
          <w:sz w:val="18"/>
          <w:szCs w:val="18"/>
          <w:lang w:val="en-GB"/>
        </w:rPr>
      </w:pPr>
    </w:p>
    <w:p w14:paraId="7C1F7208" w14:textId="77777777" w:rsidR="0004198F" w:rsidRPr="00AC31F8" w:rsidRDefault="0004198F" w:rsidP="0004198F">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Scenario: Setting of the baseline weight measurement of a participant</w:t>
      </w:r>
    </w:p>
    <w:p w14:paraId="5D668C06" w14:textId="77777777" w:rsidR="0004198F" w:rsidRPr="00AC31F8" w:rsidRDefault="0004198F" w:rsidP="0004198F">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Patricia, the nurse, needs to set Ava's baseline measurement by entering the weight, the date and time and a comment.</w:t>
      </w:r>
    </w:p>
    <w:p w14:paraId="4216AA68" w14:textId="77777777" w:rsidR="0004198F" w:rsidRPr="00AC31F8" w:rsidRDefault="0004198F" w:rsidP="0004198F">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This represents the simplest happy path.</w:t>
      </w:r>
    </w:p>
    <w:p w14:paraId="7A9424A8" w14:textId="77777777" w:rsidR="0004198F" w:rsidRPr="00AC31F8" w:rsidRDefault="0004198F" w:rsidP="0004198F">
      <w:pPr>
        <w:spacing w:after="0" w:line="240" w:lineRule="auto"/>
        <w:jc w:val="left"/>
        <w:rPr>
          <w:rFonts w:ascii="Courier New" w:hAnsi="Courier New" w:cs="Courier New"/>
          <w:sz w:val="18"/>
          <w:szCs w:val="18"/>
          <w:lang w:val="en-GB"/>
        </w:rPr>
      </w:pPr>
    </w:p>
    <w:p w14:paraId="204F28CF" w14:textId="77777777" w:rsidR="0004198F" w:rsidRPr="00AC31F8" w:rsidRDefault="0004198F" w:rsidP="0004198F">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Given a participant with first name "Ava", last name "Johnson", birthday "01.01.1989", gender "female" is registered</w:t>
      </w:r>
    </w:p>
    <w:p w14:paraId="17DD56B5" w14:textId="77777777" w:rsidR="0004198F" w:rsidRPr="00AC31F8" w:rsidRDefault="0004198F" w:rsidP="0004198F">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And "Ava" has no baseline weight measurement entry yet</w:t>
      </w:r>
    </w:p>
    <w:p w14:paraId="21541880" w14:textId="77777777" w:rsidR="0004198F" w:rsidRPr="00AC31F8" w:rsidRDefault="0004198F" w:rsidP="0004198F">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And Patricia wants to set "</w:t>
      </w:r>
      <w:proofErr w:type="spellStart"/>
      <w:r w:rsidRPr="00AC31F8">
        <w:rPr>
          <w:rFonts w:ascii="Courier New" w:hAnsi="Courier New" w:cs="Courier New"/>
          <w:sz w:val="18"/>
          <w:szCs w:val="18"/>
          <w:lang w:val="en-GB"/>
        </w:rPr>
        <w:t>Ava"'s</w:t>
      </w:r>
      <w:proofErr w:type="spellEnd"/>
      <w:r w:rsidRPr="00AC31F8">
        <w:rPr>
          <w:rFonts w:ascii="Courier New" w:hAnsi="Courier New" w:cs="Courier New"/>
          <w:sz w:val="18"/>
          <w:szCs w:val="18"/>
          <w:lang w:val="en-GB"/>
        </w:rPr>
        <w:t xml:space="preserve"> baseline weight measurement</w:t>
      </w:r>
    </w:p>
    <w:p w14:paraId="323CA990" w14:textId="77777777" w:rsidR="0004198F" w:rsidRPr="00AC31F8" w:rsidRDefault="0004198F" w:rsidP="0004198F">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When Patricia enters 68.5 kg in the weight field, "15.5.20, 8:15am" in the time field and "measurement done right after breakfast" in the comment field</w:t>
      </w:r>
    </w:p>
    <w:p w14:paraId="5C41C297" w14:textId="77777777" w:rsidR="0004198F" w:rsidRPr="00AC31F8" w:rsidRDefault="0004198F" w:rsidP="0004198F">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And she saves these entries</w:t>
      </w:r>
    </w:p>
    <w:p w14:paraId="61D30D6B" w14:textId="77777777" w:rsidR="0004198F" w:rsidRPr="00AC31F8" w:rsidRDefault="0004198F" w:rsidP="0004198F">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Then "</w:t>
      </w:r>
      <w:proofErr w:type="spellStart"/>
      <w:r w:rsidRPr="00AC31F8">
        <w:rPr>
          <w:rFonts w:ascii="Courier New" w:hAnsi="Courier New" w:cs="Courier New"/>
          <w:sz w:val="18"/>
          <w:szCs w:val="18"/>
          <w:lang w:val="en-GB"/>
        </w:rPr>
        <w:t>Ava"'s</w:t>
      </w:r>
      <w:proofErr w:type="spellEnd"/>
      <w:r w:rsidRPr="00AC31F8">
        <w:rPr>
          <w:rFonts w:ascii="Courier New" w:hAnsi="Courier New" w:cs="Courier New"/>
          <w:sz w:val="18"/>
          <w:szCs w:val="18"/>
          <w:lang w:val="en-GB"/>
        </w:rPr>
        <w:t xml:space="preserve"> baseline weight entry should be found in the system</w:t>
      </w:r>
    </w:p>
    <w:p w14:paraId="78B6B7A8" w14:textId="77777777" w:rsidR="0004198F" w:rsidRPr="00AC31F8" w:rsidRDefault="0004198F" w:rsidP="0004198F">
      <w:pPr>
        <w:spacing w:after="0" w:line="240" w:lineRule="auto"/>
        <w:jc w:val="left"/>
        <w:rPr>
          <w:rFonts w:ascii="Courier New" w:hAnsi="Courier New" w:cs="Courier New"/>
          <w:sz w:val="18"/>
          <w:szCs w:val="18"/>
          <w:lang w:val="en-GB"/>
        </w:rPr>
      </w:pPr>
    </w:p>
    <w:p w14:paraId="14B0968E" w14:textId="77777777" w:rsidR="0004198F" w:rsidRPr="00AC31F8" w:rsidRDefault="0004198F" w:rsidP="0004198F">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Scenario: Displaying baseline weight measurement of a participant</w:t>
      </w:r>
    </w:p>
    <w:p w14:paraId="558C7610" w14:textId="77777777" w:rsidR="0004198F" w:rsidRPr="00AC31F8" w:rsidRDefault="0004198F" w:rsidP="0004198F">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Patricia needs to see the baseline weight measurement entry of a participant once it is set.</w:t>
      </w:r>
    </w:p>
    <w:p w14:paraId="089A31A9" w14:textId="77777777" w:rsidR="0004198F" w:rsidRPr="00AC31F8" w:rsidRDefault="0004198F" w:rsidP="0004198F">
      <w:pPr>
        <w:spacing w:after="0" w:line="240" w:lineRule="auto"/>
        <w:jc w:val="left"/>
        <w:rPr>
          <w:rFonts w:ascii="Courier New" w:hAnsi="Courier New" w:cs="Courier New"/>
          <w:sz w:val="18"/>
          <w:szCs w:val="18"/>
          <w:lang w:val="en-GB"/>
        </w:rPr>
      </w:pPr>
    </w:p>
    <w:p w14:paraId="1E6FDED0" w14:textId="77777777" w:rsidR="0004198F" w:rsidRPr="00AC31F8" w:rsidRDefault="0004198F" w:rsidP="0004198F">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Given a participant with first name "Ava", last name "Johnson", birthday "01.01.1989", gender "female" is registered</w:t>
      </w:r>
    </w:p>
    <w:p w14:paraId="44C390CD" w14:textId="77777777" w:rsidR="0004198F" w:rsidRPr="00AC31F8" w:rsidRDefault="0004198F" w:rsidP="0004198F">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And "</w:t>
      </w:r>
      <w:proofErr w:type="spellStart"/>
      <w:r w:rsidRPr="00AC31F8">
        <w:rPr>
          <w:rFonts w:ascii="Courier New" w:hAnsi="Courier New" w:cs="Courier New"/>
          <w:sz w:val="18"/>
          <w:szCs w:val="18"/>
          <w:lang w:val="en-GB"/>
        </w:rPr>
        <w:t>Ava"'s</w:t>
      </w:r>
      <w:proofErr w:type="spellEnd"/>
      <w:r w:rsidRPr="00AC31F8">
        <w:rPr>
          <w:rFonts w:ascii="Courier New" w:hAnsi="Courier New" w:cs="Courier New"/>
          <w:sz w:val="18"/>
          <w:szCs w:val="18"/>
          <w:lang w:val="en-GB"/>
        </w:rPr>
        <w:t xml:space="preserve"> baseline weight measurement is set</w:t>
      </w:r>
    </w:p>
    <w:p w14:paraId="1D96EE01" w14:textId="77777777" w:rsidR="0004198F" w:rsidRPr="00AC31F8" w:rsidRDefault="0004198F" w:rsidP="0004198F">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And Patricia is on the participants overview page</w:t>
      </w:r>
    </w:p>
    <w:p w14:paraId="4235548F" w14:textId="77777777" w:rsidR="0004198F" w:rsidRPr="00AC31F8" w:rsidRDefault="0004198F" w:rsidP="0004198F">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When Patricia opens "</w:t>
      </w:r>
      <w:proofErr w:type="spellStart"/>
      <w:r w:rsidRPr="00AC31F8">
        <w:rPr>
          <w:rFonts w:ascii="Courier New" w:hAnsi="Courier New" w:cs="Courier New"/>
          <w:sz w:val="18"/>
          <w:szCs w:val="18"/>
          <w:lang w:val="en-GB"/>
        </w:rPr>
        <w:t>Ava"'s</w:t>
      </w:r>
      <w:proofErr w:type="spellEnd"/>
      <w:r w:rsidRPr="00AC31F8">
        <w:rPr>
          <w:rFonts w:ascii="Courier New" w:hAnsi="Courier New" w:cs="Courier New"/>
          <w:sz w:val="18"/>
          <w:szCs w:val="18"/>
          <w:lang w:val="en-GB"/>
        </w:rPr>
        <w:t xml:space="preserve"> detail page</w:t>
      </w:r>
    </w:p>
    <w:p w14:paraId="12F9D4A2" w14:textId="77777777" w:rsidR="0004198F" w:rsidRPr="00AC31F8" w:rsidRDefault="0004198F" w:rsidP="0004198F">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Then "</w:t>
      </w:r>
      <w:proofErr w:type="spellStart"/>
      <w:r w:rsidRPr="00AC31F8">
        <w:rPr>
          <w:rFonts w:ascii="Courier New" w:hAnsi="Courier New" w:cs="Courier New"/>
          <w:sz w:val="18"/>
          <w:szCs w:val="18"/>
          <w:lang w:val="en-GB"/>
        </w:rPr>
        <w:t>Ava"'s</w:t>
      </w:r>
      <w:proofErr w:type="spellEnd"/>
      <w:r w:rsidRPr="00AC31F8">
        <w:rPr>
          <w:rFonts w:ascii="Courier New" w:hAnsi="Courier New" w:cs="Courier New"/>
          <w:sz w:val="18"/>
          <w:szCs w:val="18"/>
          <w:lang w:val="en-GB"/>
        </w:rPr>
        <w:t xml:space="preserve"> baseline weight entry should be displayed on that page</w:t>
      </w:r>
    </w:p>
    <w:p w14:paraId="155F06CC" w14:textId="77777777" w:rsidR="0004198F" w:rsidRPr="00AC31F8" w:rsidRDefault="0004198F" w:rsidP="0004198F">
      <w:pPr>
        <w:spacing w:after="0" w:line="240" w:lineRule="auto"/>
        <w:jc w:val="left"/>
        <w:rPr>
          <w:rFonts w:ascii="Courier New" w:hAnsi="Courier New" w:cs="Courier New"/>
          <w:sz w:val="18"/>
          <w:szCs w:val="18"/>
          <w:lang w:val="en-GB"/>
        </w:rPr>
      </w:pPr>
    </w:p>
    <w:p w14:paraId="79947F92" w14:textId="77777777" w:rsidR="0004198F" w:rsidRPr="00AC31F8" w:rsidRDefault="0004198F" w:rsidP="0004198F">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@Ignore</w:t>
      </w:r>
    </w:p>
    <w:p w14:paraId="50EEFE79" w14:textId="77777777" w:rsidR="0004198F" w:rsidRPr="00AC31F8" w:rsidRDefault="0004198F" w:rsidP="0004198F">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Scenario: Denial of setting the baseline weight measurement when it already exists.</w:t>
      </w:r>
    </w:p>
    <w:p w14:paraId="7BA53A4D" w14:textId="77777777" w:rsidR="0004198F" w:rsidRPr="00AC31F8" w:rsidRDefault="0004198F" w:rsidP="0004198F">
      <w:pPr>
        <w:spacing w:after="0" w:line="240" w:lineRule="auto"/>
        <w:jc w:val="left"/>
        <w:rPr>
          <w:rFonts w:ascii="Courier New" w:hAnsi="Courier New" w:cs="Courier New"/>
          <w:sz w:val="18"/>
          <w:szCs w:val="18"/>
          <w:lang w:val="en-GB"/>
        </w:rPr>
      </w:pPr>
    </w:p>
    <w:p w14:paraId="0CBA8DB8" w14:textId="77777777" w:rsidR="0004198F" w:rsidRPr="00AC31F8" w:rsidRDefault="0004198F" w:rsidP="0004198F">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Given Ava with first name "Ava", last name "Johnson", birthday "01.01.1989", gender "female" is registered</w:t>
      </w:r>
    </w:p>
    <w:p w14:paraId="6BDB7520" w14:textId="77777777" w:rsidR="0004198F" w:rsidRPr="00AC31F8" w:rsidRDefault="0004198F" w:rsidP="0004198F">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And Ava has already a baseline measurement</w:t>
      </w:r>
    </w:p>
    <w:p w14:paraId="5D29500C" w14:textId="77777777" w:rsidR="0004198F" w:rsidRPr="00AC31F8" w:rsidRDefault="0004198F" w:rsidP="0004198F">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lastRenderedPageBreak/>
        <w:t xml:space="preserve">    When Patricia wants to register Ava's baseline weight measurement</w:t>
      </w:r>
    </w:p>
    <w:p w14:paraId="14F0CD47" w14:textId="77777777" w:rsidR="0004198F" w:rsidRPr="00AC31F8" w:rsidRDefault="0004198F" w:rsidP="0004198F">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Then she should not be able to register a new baseline measurement</w:t>
      </w:r>
    </w:p>
    <w:p w14:paraId="74FFEC5D" w14:textId="77777777" w:rsidR="0004198F" w:rsidRPr="00AC31F8" w:rsidRDefault="0004198F" w:rsidP="0004198F">
      <w:pPr>
        <w:spacing w:after="0" w:line="240" w:lineRule="auto"/>
        <w:jc w:val="left"/>
        <w:rPr>
          <w:rFonts w:ascii="Courier New" w:hAnsi="Courier New" w:cs="Courier New"/>
          <w:sz w:val="18"/>
          <w:szCs w:val="18"/>
          <w:lang w:val="en-GB"/>
        </w:rPr>
      </w:pPr>
    </w:p>
    <w:p w14:paraId="191BA83E" w14:textId="77777777" w:rsidR="0004198F" w:rsidRPr="00AC31F8" w:rsidRDefault="0004198F" w:rsidP="0004198F">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Scenario Outline: Allowed weight entry values: &lt;weight&gt;</w:t>
      </w:r>
    </w:p>
    <w:p w14:paraId="5512211F" w14:textId="77777777" w:rsidR="0004198F" w:rsidRPr="00AC31F8" w:rsidRDefault="0004198F" w:rsidP="0004198F">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To minimise the risk of wrong entries, only entries between &gt;=0.5 and &lt;=200 are valid</w:t>
      </w:r>
    </w:p>
    <w:p w14:paraId="338D90DB" w14:textId="77777777" w:rsidR="0004198F" w:rsidRPr="00AC31F8" w:rsidRDefault="0004198F" w:rsidP="0004198F">
      <w:pPr>
        <w:spacing w:after="0" w:line="240" w:lineRule="auto"/>
        <w:jc w:val="left"/>
        <w:rPr>
          <w:rFonts w:ascii="Courier New" w:hAnsi="Courier New" w:cs="Courier New"/>
          <w:sz w:val="18"/>
          <w:szCs w:val="18"/>
          <w:lang w:val="en-GB"/>
        </w:rPr>
      </w:pPr>
    </w:p>
    <w:p w14:paraId="58FAFF4B" w14:textId="77777777" w:rsidR="0004198F" w:rsidRPr="00AC31F8" w:rsidRDefault="0004198F" w:rsidP="0004198F">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Given a participant with first name &lt;</w:t>
      </w:r>
      <w:proofErr w:type="spellStart"/>
      <w:r w:rsidRPr="00AC31F8">
        <w:rPr>
          <w:rFonts w:ascii="Courier New" w:hAnsi="Courier New" w:cs="Courier New"/>
          <w:sz w:val="18"/>
          <w:szCs w:val="18"/>
          <w:lang w:val="en-GB"/>
        </w:rPr>
        <w:t>first_name</w:t>
      </w:r>
      <w:proofErr w:type="spellEnd"/>
      <w:r w:rsidRPr="00AC31F8">
        <w:rPr>
          <w:rFonts w:ascii="Courier New" w:hAnsi="Courier New" w:cs="Courier New"/>
          <w:sz w:val="18"/>
          <w:szCs w:val="18"/>
          <w:lang w:val="en-GB"/>
        </w:rPr>
        <w:t>&gt;, last name &lt;</w:t>
      </w:r>
      <w:proofErr w:type="spellStart"/>
      <w:r w:rsidRPr="00AC31F8">
        <w:rPr>
          <w:rFonts w:ascii="Courier New" w:hAnsi="Courier New" w:cs="Courier New"/>
          <w:sz w:val="18"/>
          <w:szCs w:val="18"/>
          <w:lang w:val="en-GB"/>
        </w:rPr>
        <w:t>last_name</w:t>
      </w:r>
      <w:proofErr w:type="spellEnd"/>
      <w:r w:rsidRPr="00AC31F8">
        <w:rPr>
          <w:rFonts w:ascii="Courier New" w:hAnsi="Courier New" w:cs="Courier New"/>
          <w:sz w:val="18"/>
          <w:szCs w:val="18"/>
          <w:lang w:val="en-GB"/>
        </w:rPr>
        <w:t>&gt;, birthday "21.09.2014", gender "male" is registered</w:t>
      </w:r>
    </w:p>
    <w:p w14:paraId="3020C301" w14:textId="77777777" w:rsidR="0004198F" w:rsidRPr="00AC31F8" w:rsidRDefault="0004198F" w:rsidP="0004198F">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And &lt;</w:t>
      </w:r>
      <w:proofErr w:type="spellStart"/>
      <w:r w:rsidRPr="00AC31F8">
        <w:rPr>
          <w:rFonts w:ascii="Courier New" w:hAnsi="Courier New" w:cs="Courier New"/>
          <w:sz w:val="18"/>
          <w:szCs w:val="18"/>
          <w:lang w:val="en-GB"/>
        </w:rPr>
        <w:t>first_name</w:t>
      </w:r>
      <w:proofErr w:type="spellEnd"/>
      <w:r w:rsidRPr="00AC31F8">
        <w:rPr>
          <w:rFonts w:ascii="Courier New" w:hAnsi="Courier New" w:cs="Courier New"/>
          <w:sz w:val="18"/>
          <w:szCs w:val="18"/>
          <w:lang w:val="en-GB"/>
        </w:rPr>
        <w:t>&gt; has no baseline weight measurement entry yet</w:t>
      </w:r>
    </w:p>
    <w:p w14:paraId="73E5C045" w14:textId="77777777" w:rsidR="0004198F" w:rsidRPr="00AC31F8" w:rsidRDefault="0004198F" w:rsidP="0004198F">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And Patricia wants to set &lt;</w:t>
      </w:r>
      <w:proofErr w:type="spellStart"/>
      <w:r w:rsidRPr="00AC31F8">
        <w:rPr>
          <w:rFonts w:ascii="Courier New" w:hAnsi="Courier New" w:cs="Courier New"/>
          <w:sz w:val="18"/>
          <w:szCs w:val="18"/>
          <w:lang w:val="en-GB"/>
        </w:rPr>
        <w:t>first_name</w:t>
      </w:r>
      <w:proofErr w:type="spellEnd"/>
      <w:r w:rsidRPr="00AC31F8">
        <w:rPr>
          <w:rFonts w:ascii="Courier New" w:hAnsi="Courier New" w:cs="Courier New"/>
          <w:sz w:val="18"/>
          <w:szCs w:val="18"/>
          <w:lang w:val="en-GB"/>
        </w:rPr>
        <w:t>&gt;'s baseline weight measurement</w:t>
      </w:r>
    </w:p>
    <w:p w14:paraId="500E1F23" w14:textId="77777777" w:rsidR="0004198F" w:rsidRPr="00AC31F8" w:rsidRDefault="0004198F" w:rsidP="0004198F">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When Patricia enters &lt;weight&gt; kg and any valid date time</w:t>
      </w:r>
    </w:p>
    <w:p w14:paraId="48CD5629" w14:textId="77777777" w:rsidR="0004198F" w:rsidRPr="00AC31F8" w:rsidRDefault="0004198F" w:rsidP="0004198F">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Then she can set the baseline weight measurement</w:t>
      </w:r>
    </w:p>
    <w:p w14:paraId="086F3193" w14:textId="77777777" w:rsidR="0004198F" w:rsidRPr="00AC31F8" w:rsidRDefault="0004198F" w:rsidP="0004198F">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Examples:</w:t>
      </w:r>
    </w:p>
    <w:p w14:paraId="2CCD7D3D" w14:textId="77777777" w:rsidR="0004198F" w:rsidRPr="00AC31F8" w:rsidRDefault="0004198F" w:rsidP="0004198F">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 </w:t>
      </w:r>
      <w:proofErr w:type="spellStart"/>
      <w:r w:rsidRPr="00AC31F8">
        <w:rPr>
          <w:rFonts w:ascii="Courier New" w:hAnsi="Courier New" w:cs="Courier New"/>
          <w:sz w:val="18"/>
          <w:szCs w:val="18"/>
          <w:lang w:val="en-GB"/>
        </w:rPr>
        <w:t>first_name</w:t>
      </w:r>
      <w:proofErr w:type="spellEnd"/>
      <w:r w:rsidRPr="00AC31F8">
        <w:rPr>
          <w:rFonts w:ascii="Courier New" w:hAnsi="Courier New" w:cs="Courier New"/>
          <w:sz w:val="18"/>
          <w:szCs w:val="18"/>
          <w:lang w:val="en-GB"/>
        </w:rPr>
        <w:t xml:space="preserve"> | </w:t>
      </w:r>
      <w:proofErr w:type="spellStart"/>
      <w:r w:rsidRPr="00AC31F8">
        <w:rPr>
          <w:rFonts w:ascii="Courier New" w:hAnsi="Courier New" w:cs="Courier New"/>
          <w:sz w:val="18"/>
          <w:szCs w:val="18"/>
          <w:lang w:val="en-GB"/>
        </w:rPr>
        <w:t>last_name</w:t>
      </w:r>
      <w:proofErr w:type="spellEnd"/>
      <w:r w:rsidRPr="00AC31F8">
        <w:rPr>
          <w:rFonts w:ascii="Courier New" w:hAnsi="Courier New" w:cs="Courier New"/>
          <w:sz w:val="18"/>
          <w:szCs w:val="18"/>
          <w:lang w:val="en-GB"/>
        </w:rPr>
        <w:t xml:space="preserve"> | weight |</w:t>
      </w:r>
    </w:p>
    <w:p w14:paraId="624A66C6" w14:textId="77777777" w:rsidR="0004198F" w:rsidRPr="00AC31F8" w:rsidRDefault="0004198F" w:rsidP="0004198F">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 "Alec"     | "Turner</w:t>
      </w:r>
      <w:proofErr w:type="gramStart"/>
      <w:r w:rsidRPr="00AC31F8">
        <w:rPr>
          <w:rFonts w:ascii="Courier New" w:hAnsi="Courier New" w:cs="Courier New"/>
          <w:sz w:val="18"/>
          <w:szCs w:val="18"/>
          <w:lang w:val="en-GB"/>
        </w:rPr>
        <w:t>"  |</w:t>
      </w:r>
      <w:proofErr w:type="gramEnd"/>
      <w:r w:rsidRPr="00AC31F8">
        <w:rPr>
          <w:rFonts w:ascii="Courier New" w:hAnsi="Courier New" w:cs="Courier New"/>
          <w:sz w:val="18"/>
          <w:szCs w:val="18"/>
          <w:lang w:val="en-GB"/>
        </w:rPr>
        <w:t xml:space="preserve"> 0.5    |</w:t>
      </w:r>
    </w:p>
    <w:p w14:paraId="5B559D0F" w14:textId="77777777" w:rsidR="0004198F" w:rsidRPr="00AC31F8" w:rsidRDefault="0004198F" w:rsidP="0004198F">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 "Elec"     | "Turner</w:t>
      </w:r>
      <w:proofErr w:type="gramStart"/>
      <w:r w:rsidRPr="00AC31F8">
        <w:rPr>
          <w:rFonts w:ascii="Courier New" w:hAnsi="Courier New" w:cs="Courier New"/>
          <w:sz w:val="18"/>
          <w:szCs w:val="18"/>
          <w:lang w:val="en-GB"/>
        </w:rPr>
        <w:t>"  |</w:t>
      </w:r>
      <w:proofErr w:type="gramEnd"/>
      <w:r w:rsidRPr="00AC31F8">
        <w:rPr>
          <w:rFonts w:ascii="Courier New" w:hAnsi="Courier New" w:cs="Courier New"/>
          <w:sz w:val="18"/>
          <w:szCs w:val="18"/>
          <w:lang w:val="en-GB"/>
        </w:rPr>
        <w:t xml:space="preserve"> 200.0  |</w:t>
      </w:r>
    </w:p>
    <w:p w14:paraId="7E772E33" w14:textId="77777777" w:rsidR="0004198F" w:rsidRPr="00AC31F8" w:rsidRDefault="0004198F" w:rsidP="0004198F">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 "Ilex"     | "Turner</w:t>
      </w:r>
      <w:proofErr w:type="gramStart"/>
      <w:r w:rsidRPr="00AC31F8">
        <w:rPr>
          <w:rFonts w:ascii="Courier New" w:hAnsi="Courier New" w:cs="Courier New"/>
          <w:sz w:val="18"/>
          <w:szCs w:val="18"/>
          <w:lang w:val="en-GB"/>
        </w:rPr>
        <w:t>"  |</w:t>
      </w:r>
      <w:proofErr w:type="gramEnd"/>
      <w:r w:rsidRPr="00AC31F8">
        <w:rPr>
          <w:rFonts w:ascii="Courier New" w:hAnsi="Courier New" w:cs="Courier New"/>
          <w:sz w:val="18"/>
          <w:szCs w:val="18"/>
          <w:lang w:val="en-GB"/>
        </w:rPr>
        <w:t xml:space="preserve"> 12.8   |</w:t>
      </w:r>
    </w:p>
    <w:p w14:paraId="3D344DFE" w14:textId="77777777" w:rsidR="0004198F" w:rsidRPr="00AC31F8" w:rsidRDefault="0004198F" w:rsidP="0004198F">
      <w:pPr>
        <w:spacing w:after="0" w:line="240" w:lineRule="auto"/>
        <w:jc w:val="left"/>
        <w:rPr>
          <w:rFonts w:ascii="Courier New" w:hAnsi="Courier New" w:cs="Courier New"/>
          <w:sz w:val="18"/>
          <w:szCs w:val="18"/>
          <w:lang w:val="en-GB"/>
        </w:rPr>
      </w:pPr>
    </w:p>
    <w:p w14:paraId="1AA0DFAB" w14:textId="77777777" w:rsidR="0004198F" w:rsidRPr="00AC31F8" w:rsidRDefault="0004198F" w:rsidP="0004198F">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Scenario Outline: Forbidden weight entry values: &lt;weight&gt;</w:t>
      </w:r>
    </w:p>
    <w:p w14:paraId="28B16728" w14:textId="77777777" w:rsidR="0004198F" w:rsidRPr="00AC31F8" w:rsidRDefault="0004198F" w:rsidP="0004198F">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To minimise the risk of wrong entries, values are invalid when they are not in the range between &gt;=0.5 and &lt;=200</w:t>
      </w:r>
    </w:p>
    <w:p w14:paraId="38CF40AC" w14:textId="77777777" w:rsidR="0004198F" w:rsidRPr="00AC31F8" w:rsidRDefault="0004198F" w:rsidP="0004198F">
      <w:pPr>
        <w:spacing w:after="0" w:line="240" w:lineRule="auto"/>
        <w:jc w:val="left"/>
        <w:rPr>
          <w:rFonts w:ascii="Courier New" w:hAnsi="Courier New" w:cs="Courier New"/>
          <w:sz w:val="18"/>
          <w:szCs w:val="18"/>
          <w:lang w:val="en-GB"/>
        </w:rPr>
      </w:pPr>
    </w:p>
    <w:p w14:paraId="01F0E9D8" w14:textId="77777777" w:rsidR="0004198F" w:rsidRPr="00AC31F8" w:rsidRDefault="0004198F" w:rsidP="0004198F">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Given a participant with first name "Eric", last name "Turner", birthday "21.09.2014", gender "male" is registered</w:t>
      </w:r>
    </w:p>
    <w:p w14:paraId="1247B167" w14:textId="77777777" w:rsidR="0004198F" w:rsidRPr="00AC31F8" w:rsidRDefault="0004198F" w:rsidP="0004198F">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And "Eric" has no baseline weight measurement entry yet</w:t>
      </w:r>
    </w:p>
    <w:p w14:paraId="636D7D28" w14:textId="77777777" w:rsidR="0004198F" w:rsidRPr="00AC31F8" w:rsidRDefault="0004198F" w:rsidP="0004198F">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And Patricia wants to set "</w:t>
      </w:r>
      <w:proofErr w:type="spellStart"/>
      <w:r w:rsidRPr="00AC31F8">
        <w:rPr>
          <w:rFonts w:ascii="Courier New" w:hAnsi="Courier New" w:cs="Courier New"/>
          <w:sz w:val="18"/>
          <w:szCs w:val="18"/>
          <w:lang w:val="en-GB"/>
        </w:rPr>
        <w:t>Eric"'s</w:t>
      </w:r>
      <w:proofErr w:type="spellEnd"/>
      <w:r w:rsidRPr="00AC31F8">
        <w:rPr>
          <w:rFonts w:ascii="Courier New" w:hAnsi="Courier New" w:cs="Courier New"/>
          <w:sz w:val="18"/>
          <w:szCs w:val="18"/>
          <w:lang w:val="en-GB"/>
        </w:rPr>
        <w:t xml:space="preserve"> baseline weight measurement</w:t>
      </w:r>
    </w:p>
    <w:p w14:paraId="7A6755F9" w14:textId="77777777" w:rsidR="0004198F" w:rsidRPr="00AC31F8" w:rsidRDefault="0004198F" w:rsidP="0004198F">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When Patricia enters &lt;weight&gt; kg and any valid date time</w:t>
      </w:r>
    </w:p>
    <w:p w14:paraId="695A279E" w14:textId="77777777" w:rsidR="0004198F" w:rsidRPr="00AC31F8" w:rsidRDefault="0004198F" w:rsidP="0004198F">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Then she cannot set the baseline weight measurement</w:t>
      </w:r>
    </w:p>
    <w:p w14:paraId="42AEC379" w14:textId="77777777" w:rsidR="0004198F" w:rsidRPr="00AC31F8" w:rsidRDefault="0004198F" w:rsidP="0004198F">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Examples:</w:t>
      </w:r>
    </w:p>
    <w:p w14:paraId="458DC216" w14:textId="77777777" w:rsidR="0004198F" w:rsidRPr="00AC31F8" w:rsidRDefault="0004198F" w:rsidP="0004198F">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 weight |</w:t>
      </w:r>
    </w:p>
    <w:p w14:paraId="6A5BAA9E" w14:textId="77777777" w:rsidR="0004198F" w:rsidRPr="00AC31F8" w:rsidRDefault="0004198F" w:rsidP="0004198F">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 785    |</w:t>
      </w:r>
    </w:p>
    <w:p w14:paraId="59AD6D6D" w14:textId="77777777" w:rsidR="0004198F" w:rsidRPr="00AC31F8" w:rsidRDefault="0004198F" w:rsidP="0004198F">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 0.45   |</w:t>
      </w:r>
    </w:p>
    <w:p w14:paraId="6D4BDC5D" w14:textId="77777777" w:rsidR="0004198F" w:rsidRPr="00AC31F8" w:rsidRDefault="0004198F" w:rsidP="0004198F">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 0.3    |</w:t>
      </w:r>
    </w:p>
    <w:p w14:paraId="1251DFF6" w14:textId="77777777" w:rsidR="0004198F" w:rsidRPr="00AC31F8" w:rsidRDefault="0004198F" w:rsidP="0004198F">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 -20.</w:t>
      </w:r>
      <w:proofErr w:type="gramStart"/>
      <w:r w:rsidRPr="00AC31F8">
        <w:rPr>
          <w:rFonts w:ascii="Courier New" w:hAnsi="Courier New" w:cs="Courier New"/>
          <w:sz w:val="18"/>
          <w:szCs w:val="18"/>
          <w:lang w:val="en-GB"/>
        </w:rPr>
        <w:t>0  |</w:t>
      </w:r>
      <w:proofErr w:type="gramEnd"/>
    </w:p>
    <w:p w14:paraId="29347EC5" w14:textId="6A09A3BA" w:rsidR="00986841" w:rsidRPr="00AC31F8" w:rsidRDefault="0004198F" w:rsidP="0004198F">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 200.05 |</w:t>
      </w:r>
    </w:p>
    <w:p w14:paraId="5DF00F86" w14:textId="77777777" w:rsidR="00986841" w:rsidRPr="00AC31F8" w:rsidRDefault="00986841" w:rsidP="0004198F">
      <w:pPr>
        <w:spacing w:after="0" w:line="240" w:lineRule="auto"/>
        <w:jc w:val="left"/>
        <w:rPr>
          <w:rFonts w:ascii="Courier New" w:hAnsi="Courier New" w:cs="Courier New"/>
          <w:lang w:val="en-GB"/>
        </w:rPr>
      </w:pPr>
    </w:p>
    <w:p w14:paraId="5D907E37" w14:textId="77777777" w:rsidR="00986841" w:rsidRPr="00AC31F8" w:rsidRDefault="00986841" w:rsidP="0004198F">
      <w:pPr>
        <w:spacing w:after="0" w:line="240" w:lineRule="auto"/>
        <w:jc w:val="left"/>
        <w:rPr>
          <w:rFonts w:ascii="Courier New" w:hAnsi="Courier New" w:cs="Courier New"/>
          <w:lang w:val="en-GB"/>
        </w:rPr>
      </w:pPr>
    </w:p>
    <w:p w14:paraId="0B46EB76" w14:textId="77777777" w:rsidR="00986841" w:rsidRPr="00AC31F8" w:rsidRDefault="00986841" w:rsidP="00986841">
      <w:pPr>
        <w:rPr>
          <w:lang w:val="en-GB"/>
        </w:rPr>
      </w:pPr>
    </w:p>
    <w:p w14:paraId="0EA4CE31" w14:textId="3AC3BB6D" w:rsidR="00986841" w:rsidRPr="00AC31F8" w:rsidRDefault="00986841" w:rsidP="00BA0923">
      <w:pPr>
        <w:rPr>
          <w:lang w:val="en-GB"/>
        </w:rPr>
      </w:pPr>
    </w:p>
    <w:p w14:paraId="23570307" w14:textId="5C1BD8E4" w:rsidR="00986841" w:rsidRPr="00AC31F8" w:rsidRDefault="00986841" w:rsidP="00BA0923">
      <w:pPr>
        <w:rPr>
          <w:lang w:val="en-GB"/>
        </w:rPr>
      </w:pPr>
    </w:p>
    <w:p w14:paraId="335C8942" w14:textId="000A6812" w:rsidR="00986841" w:rsidRPr="00AC31F8" w:rsidRDefault="00986841" w:rsidP="00BA0923">
      <w:pPr>
        <w:rPr>
          <w:lang w:val="en-GB"/>
        </w:rPr>
      </w:pPr>
    </w:p>
    <w:p w14:paraId="01EA0410" w14:textId="251A4714" w:rsidR="00986841" w:rsidRPr="00AC31F8" w:rsidRDefault="00986841" w:rsidP="00986841">
      <w:pPr>
        <w:pStyle w:val="Heading1withoutnumbering"/>
        <w:rPr>
          <w:lang w:val="en-GB"/>
        </w:rPr>
      </w:pPr>
      <w:bookmarkStart w:id="434" w:name="_Toc46238970"/>
      <w:r w:rsidRPr="00AC31F8">
        <w:rPr>
          <w:lang w:val="en-GB"/>
        </w:rPr>
        <w:lastRenderedPageBreak/>
        <w:t>Appendix</w:t>
      </w:r>
      <w:r w:rsidR="00AE6770" w:rsidRPr="00AC31F8">
        <w:rPr>
          <w:lang w:val="en-GB"/>
        </w:rPr>
        <w:t xml:space="preserve"> VII: Feature File – Consent Management</w:t>
      </w:r>
      <w:bookmarkEnd w:id="434"/>
    </w:p>
    <w:p w14:paraId="6E09AC6B" w14:textId="77777777" w:rsidR="00986841" w:rsidRPr="00AC31F8" w:rsidRDefault="00986841" w:rsidP="00986841">
      <w:pPr>
        <w:rPr>
          <w:lang w:val="en-GB"/>
        </w:rPr>
      </w:pPr>
    </w:p>
    <w:p w14:paraId="6BE5D131" w14:textId="77777777" w:rsidR="00293A76" w:rsidRPr="00AC31F8" w:rsidRDefault="00293A76" w:rsidP="00293A76">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#language: </w:t>
      </w:r>
      <w:proofErr w:type="spellStart"/>
      <w:r w:rsidRPr="00AC31F8">
        <w:rPr>
          <w:rFonts w:ascii="Courier New" w:hAnsi="Courier New" w:cs="Courier New"/>
          <w:sz w:val="18"/>
          <w:szCs w:val="18"/>
          <w:lang w:val="en-GB"/>
        </w:rPr>
        <w:t>en</w:t>
      </w:r>
      <w:proofErr w:type="spellEnd"/>
    </w:p>
    <w:p w14:paraId="6A9724A2" w14:textId="77777777" w:rsidR="00293A76" w:rsidRPr="00AC31F8" w:rsidRDefault="00293A76" w:rsidP="00293A76">
      <w:pPr>
        <w:spacing w:after="0" w:line="240" w:lineRule="auto"/>
        <w:jc w:val="left"/>
        <w:rPr>
          <w:rFonts w:ascii="Courier New" w:hAnsi="Courier New" w:cs="Courier New"/>
          <w:sz w:val="18"/>
          <w:szCs w:val="18"/>
          <w:lang w:val="en-GB"/>
        </w:rPr>
      </w:pPr>
    </w:p>
    <w:p w14:paraId="436540FB" w14:textId="77777777" w:rsidR="00293A76" w:rsidRPr="00AC31F8" w:rsidRDefault="00293A76" w:rsidP="00293A76">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Feature: Consent management</w:t>
      </w:r>
    </w:p>
    <w:p w14:paraId="1E7AA6C4" w14:textId="77777777" w:rsidR="00293A76" w:rsidRPr="00AC31F8" w:rsidRDefault="00293A76" w:rsidP="00293A76">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This specification describes how the nurse Patricia manages the participant's consent. </w:t>
      </w:r>
    </w:p>
    <w:p w14:paraId="625C6EEA" w14:textId="77777777" w:rsidR="00293A76" w:rsidRPr="00AC31F8" w:rsidRDefault="00293A76" w:rsidP="00293A76">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The participant's consent is an important aspect in order to achieve compliance with HFV Art. 31 (https://www.eknz.ch/gesuchseinreichung/)</w:t>
      </w:r>
    </w:p>
    <w:p w14:paraId="0F17EC50" w14:textId="77777777" w:rsidR="00293A76" w:rsidRPr="00AC31F8" w:rsidRDefault="00293A76" w:rsidP="00293A76">
      <w:pPr>
        <w:spacing w:after="0" w:line="240" w:lineRule="auto"/>
        <w:jc w:val="left"/>
        <w:rPr>
          <w:rFonts w:ascii="Courier New" w:hAnsi="Courier New" w:cs="Courier New"/>
          <w:sz w:val="18"/>
          <w:szCs w:val="18"/>
          <w:lang w:val="en-GB"/>
        </w:rPr>
      </w:pPr>
    </w:p>
    <w:p w14:paraId="23D182B8" w14:textId="77777777" w:rsidR="00293A76" w:rsidRPr="00AC31F8" w:rsidRDefault="00293A76" w:rsidP="00293A76">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Covered Requirements:</w:t>
      </w:r>
    </w:p>
    <w:p w14:paraId="37909586" w14:textId="77777777" w:rsidR="00293A76" w:rsidRPr="00AC31F8" w:rsidRDefault="00293A76" w:rsidP="00293A76">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bddoq-22: Consent registration</w:t>
      </w:r>
    </w:p>
    <w:p w14:paraId="40C516DD" w14:textId="77777777" w:rsidR="00293A76" w:rsidRPr="00AC31F8" w:rsidRDefault="00293A76" w:rsidP="00293A76">
      <w:pPr>
        <w:spacing w:after="0" w:line="240" w:lineRule="auto"/>
        <w:jc w:val="left"/>
        <w:rPr>
          <w:rFonts w:ascii="Courier New" w:hAnsi="Courier New" w:cs="Courier New"/>
          <w:sz w:val="18"/>
          <w:szCs w:val="18"/>
          <w:lang w:val="en-GB"/>
        </w:rPr>
      </w:pPr>
    </w:p>
    <w:p w14:paraId="640AE650" w14:textId="77777777" w:rsidR="00293A76" w:rsidRPr="00AC31F8" w:rsidRDefault="00293A76" w:rsidP="00293A76">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History (the last 8 versions are displayed on this list):</w:t>
      </w:r>
    </w:p>
    <w:p w14:paraId="11327696" w14:textId="77777777" w:rsidR="00293A76" w:rsidRPr="00AC31F8" w:rsidRDefault="00293A76" w:rsidP="00293A76">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
    <w:p w14:paraId="57FC2511" w14:textId="77777777" w:rsidR="00293A76" w:rsidRPr="00AC31F8" w:rsidRDefault="00293A76" w:rsidP="00293A76">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|Sig. </w:t>
      </w:r>
      <w:proofErr w:type="spellStart"/>
      <w:r w:rsidRPr="00AC31F8">
        <w:rPr>
          <w:rFonts w:ascii="Courier New" w:hAnsi="Courier New" w:cs="Courier New"/>
          <w:sz w:val="18"/>
          <w:szCs w:val="18"/>
          <w:lang w:val="en-GB"/>
        </w:rPr>
        <w:t>V.|Description</w:t>
      </w:r>
      <w:proofErr w:type="spellEnd"/>
      <w:r w:rsidRPr="00AC31F8">
        <w:rPr>
          <w:rFonts w:ascii="Courier New" w:hAnsi="Courier New" w:cs="Courier New"/>
          <w:sz w:val="18"/>
          <w:szCs w:val="18"/>
          <w:lang w:val="en-GB"/>
        </w:rPr>
        <w:t xml:space="preserve">                    | Name              | Date      |</w:t>
      </w:r>
      <w:proofErr w:type="spellStart"/>
      <w:r w:rsidRPr="00AC31F8">
        <w:rPr>
          <w:rFonts w:ascii="Courier New" w:hAnsi="Courier New" w:cs="Courier New"/>
          <w:sz w:val="18"/>
          <w:szCs w:val="18"/>
          <w:lang w:val="en-GB"/>
        </w:rPr>
        <w:t>dig.Sig</w:t>
      </w:r>
      <w:proofErr w:type="spellEnd"/>
      <w:r w:rsidRPr="00AC31F8">
        <w:rPr>
          <w:rFonts w:ascii="Courier New" w:hAnsi="Courier New" w:cs="Courier New"/>
          <w:sz w:val="18"/>
          <w:szCs w:val="18"/>
          <w:lang w:val="en-GB"/>
        </w:rPr>
        <w:t>.|</w:t>
      </w:r>
    </w:p>
    <w:p w14:paraId="7F26EF70" w14:textId="77777777" w:rsidR="00293A76" w:rsidRPr="00AC31F8" w:rsidRDefault="00293A76" w:rsidP="00293A76">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
    <w:p w14:paraId="13BC9BF8" w14:textId="77777777" w:rsidR="00293A76" w:rsidRPr="00AC31F8" w:rsidRDefault="00293A76" w:rsidP="00293A76">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|0.0.0.1|FS initial version --&gt; bddoq-22|Sabrina Leuenberger|11-Jun-2020|le      |</w:t>
      </w:r>
    </w:p>
    <w:p w14:paraId="45B82B5F" w14:textId="77777777" w:rsidR="00293A76" w:rsidRPr="00AC31F8" w:rsidRDefault="00293A76" w:rsidP="00293A76">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|0.0.0.2|FS initial version reviewed    |Patricia Walker    |11-Jun-2020|wp      |</w:t>
      </w:r>
    </w:p>
    <w:p w14:paraId="4564B0C8" w14:textId="77777777" w:rsidR="00293A76" w:rsidRPr="00AC31F8" w:rsidRDefault="00293A76" w:rsidP="00293A76">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|0.0.1.0|FS initial version approved    |Hank </w:t>
      </w:r>
      <w:proofErr w:type="spellStart"/>
      <w:r w:rsidRPr="00AC31F8">
        <w:rPr>
          <w:rFonts w:ascii="Courier New" w:hAnsi="Courier New" w:cs="Courier New"/>
          <w:sz w:val="18"/>
          <w:szCs w:val="18"/>
          <w:lang w:val="en-GB"/>
        </w:rPr>
        <w:t>McKoy</w:t>
      </w:r>
      <w:proofErr w:type="spellEnd"/>
      <w:r w:rsidRPr="00AC31F8">
        <w:rPr>
          <w:rFonts w:ascii="Courier New" w:hAnsi="Courier New" w:cs="Courier New"/>
          <w:sz w:val="18"/>
          <w:szCs w:val="18"/>
          <w:lang w:val="en-GB"/>
        </w:rPr>
        <w:t xml:space="preserve">         |11-Jun-2020|mh      |</w:t>
      </w:r>
    </w:p>
    <w:p w14:paraId="42DEB742" w14:textId="77777777" w:rsidR="00293A76" w:rsidRPr="00AC31F8" w:rsidRDefault="00293A76" w:rsidP="00293A76">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|0.0.1.1|FS adapted as Test script (TS) |Andreas Hosbach    |15-Jun-2020|ha      |</w:t>
      </w:r>
    </w:p>
    <w:p w14:paraId="75292734" w14:textId="77777777" w:rsidR="00293A76" w:rsidRPr="00AC31F8" w:rsidRDefault="00293A76" w:rsidP="00293A76">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|0.0.1.2|TS reviewed                    |Patricia Walker    |15-Jun-2020|wp      |</w:t>
      </w:r>
    </w:p>
    <w:p w14:paraId="46D1F9FD" w14:textId="77777777" w:rsidR="00293A76" w:rsidRPr="00AC31F8" w:rsidRDefault="00293A76" w:rsidP="00293A76">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|1.0.0.0|TS </w:t>
      </w:r>
      <w:proofErr w:type="gramStart"/>
      <w:r w:rsidRPr="00AC31F8">
        <w:rPr>
          <w:rFonts w:ascii="Courier New" w:hAnsi="Courier New" w:cs="Courier New"/>
          <w:sz w:val="18"/>
          <w:szCs w:val="18"/>
          <w:lang w:val="en-GB"/>
        </w:rPr>
        <w:t>approved  --</w:t>
      </w:r>
      <w:proofErr w:type="gramEnd"/>
      <w:r w:rsidRPr="00AC31F8">
        <w:rPr>
          <w:rFonts w:ascii="Courier New" w:hAnsi="Courier New" w:cs="Courier New"/>
          <w:sz w:val="18"/>
          <w:szCs w:val="18"/>
          <w:lang w:val="en-GB"/>
        </w:rPr>
        <w:t xml:space="preserve">&gt; ready for OQ  |Hank </w:t>
      </w:r>
      <w:proofErr w:type="spellStart"/>
      <w:r w:rsidRPr="00AC31F8">
        <w:rPr>
          <w:rFonts w:ascii="Courier New" w:hAnsi="Courier New" w:cs="Courier New"/>
          <w:sz w:val="18"/>
          <w:szCs w:val="18"/>
          <w:lang w:val="en-GB"/>
        </w:rPr>
        <w:t>McKoy</w:t>
      </w:r>
      <w:proofErr w:type="spellEnd"/>
      <w:r w:rsidRPr="00AC31F8">
        <w:rPr>
          <w:rFonts w:ascii="Courier New" w:hAnsi="Courier New" w:cs="Courier New"/>
          <w:sz w:val="18"/>
          <w:szCs w:val="18"/>
          <w:lang w:val="en-GB"/>
        </w:rPr>
        <w:t xml:space="preserve">         |15-Jun-2020|mh      |</w:t>
      </w:r>
    </w:p>
    <w:p w14:paraId="007041BF" w14:textId="77777777" w:rsidR="00293A76" w:rsidRPr="00AC31F8" w:rsidRDefault="00293A76" w:rsidP="00293A76">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
    <w:p w14:paraId="6D96DFE6" w14:textId="77777777" w:rsidR="00293A76" w:rsidRPr="00AC31F8" w:rsidRDefault="00293A76" w:rsidP="00293A76">
      <w:pPr>
        <w:spacing w:after="0" w:line="240" w:lineRule="auto"/>
        <w:jc w:val="left"/>
        <w:rPr>
          <w:rFonts w:ascii="Courier New" w:hAnsi="Courier New" w:cs="Courier New"/>
          <w:sz w:val="18"/>
          <w:szCs w:val="18"/>
          <w:lang w:val="en-GB"/>
        </w:rPr>
      </w:pPr>
    </w:p>
    <w:p w14:paraId="50187E81" w14:textId="77777777" w:rsidR="00293A76" w:rsidRPr="00AC31F8" w:rsidRDefault="00293A76" w:rsidP="00293A76">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Size:</w:t>
      </w:r>
    </w:p>
    <w:p w14:paraId="56B9FB4C" w14:textId="77777777" w:rsidR="00293A76" w:rsidRPr="00AC31F8" w:rsidRDefault="00293A76" w:rsidP="00293A76">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1 active scenarios</w:t>
      </w:r>
    </w:p>
    <w:p w14:paraId="37EA63AF" w14:textId="77777777" w:rsidR="00293A76" w:rsidRPr="00AC31F8" w:rsidRDefault="00293A76" w:rsidP="00293A76">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6 active steps</w:t>
      </w:r>
    </w:p>
    <w:p w14:paraId="35FEF895" w14:textId="77777777" w:rsidR="00293A76" w:rsidRPr="00AC31F8" w:rsidRDefault="00293A76" w:rsidP="00293A76">
      <w:pPr>
        <w:spacing w:after="0" w:line="240" w:lineRule="auto"/>
        <w:jc w:val="left"/>
        <w:rPr>
          <w:rFonts w:ascii="Courier New" w:hAnsi="Courier New" w:cs="Courier New"/>
          <w:sz w:val="18"/>
          <w:szCs w:val="18"/>
          <w:lang w:val="en-GB"/>
        </w:rPr>
      </w:pPr>
    </w:p>
    <w:p w14:paraId="119334F6" w14:textId="77777777" w:rsidR="00293A76" w:rsidRPr="00AC31F8" w:rsidRDefault="00293A76" w:rsidP="00293A76">
      <w:pPr>
        <w:spacing w:after="0" w:line="240" w:lineRule="auto"/>
        <w:jc w:val="left"/>
        <w:rPr>
          <w:rFonts w:ascii="Courier New" w:hAnsi="Courier New" w:cs="Courier New"/>
          <w:sz w:val="18"/>
          <w:szCs w:val="18"/>
          <w:lang w:val="en-GB"/>
        </w:rPr>
      </w:pPr>
    </w:p>
    <w:p w14:paraId="57638A1F" w14:textId="77777777" w:rsidR="00293A76" w:rsidRPr="00AC31F8" w:rsidRDefault="00293A76" w:rsidP="00293A76">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Background:</w:t>
      </w:r>
    </w:p>
    <w:p w14:paraId="20B6AF6A" w14:textId="77777777" w:rsidR="00293A76" w:rsidRPr="00AC31F8" w:rsidRDefault="00293A76" w:rsidP="00293A76">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Given Patricia has the application open</w:t>
      </w:r>
    </w:p>
    <w:p w14:paraId="1B743B6B" w14:textId="77777777" w:rsidR="00293A76" w:rsidRPr="00AC31F8" w:rsidRDefault="00293A76" w:rsidP="00293A76">
      <w:pPr>
        <w:spacing w:after="0" w:line="240" w:lineRule="auto"/>
        <w:jc w:val="left"/>
        <w:rPr>
          <w:rFonts w:ascii="Courier New" w:hAnsi="Courier New" w:cs="Courier New"/>
          <w:sz w:val="18"/>
          <w:szCs w:val="18"/>
          <w:lang w:val="en-GB"/>
        </w:rPr>
      </w:pPr>
    </w:p>
    <w:p w14:paraId="55183D67" w14:textId="77777777" w:rsidR="00293A76" w:rsidRPr="00AC31F8" w:rsidRDefault="00293A76" w:rsidP="00293A76">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Scenario: Consent registration</w:t>
      </w:r>
    </w:p>
    <w:p w14:paraId="1DF887D7" w14:textId="77777777" w:rsidR="00293A76" w:rsidRPr="00AC31F8" w:rsidRDefault="00293A76" w:rsidP="00293A76">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Patricia, the nurse, needs to know, if a participant has given her consent for the weight </w:t>
      </w:r>
      <w:proofErr w:type="spellStart"/>
      <w:r w:rsidRPr="00AC31F8">
        <w:rPr>
          <w:rFonts w:ascii="Courier New" w:hAnsi="Courier New" w:cs="Courier New"/>
          <w:sz w:val="18"/>
          <w:szCs w:val="18"/>
          <w:lang w:val="en-GB"/>
        </w:rPr>
        <w:t>measurments</w:t>
      </w:r>
      <w:proofErr w:type="spellEnd"/>
      <w:r w:rsidRPr="00AC31F8">
        <w:rPr>
          <w:rFonts w:ascii="Courier New" w:hAnsi="Courier New" w:cs="Courier New"/>
          <w:sz w:val="18"/>
          <w:szCs w:val="18"/>
          <w:lang w:val="en-GB"/>
        </w:rPr>
        <w:t xml:space="preserve"> and the subsequent data handling. Therefore she has to add that information, after the consent was given.</w:t>
      </w:r>
    </w:p>
    <w:p w14:paraId="627FFA67" w14:textId="77777777" w:rsidR="00293A76" w:rsidRPr="00AC31F8" w:rsidRDefault="00293A76" w:rsidP="00293A76">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This represents the simplest happy path.</w:t>
      </w:r>
    </w:p>
    <w:p w14:paraId="62B61D34" w14:textId="77777777" w:rsidR="00293A76" w:rsidRPr="00AC31F8" w:rsidRDefault="00293A76" w:rsidP="00293A76">
      <w:pPr>
        <w:spacing w:after="0" w:line="240" w:lineRule="auto"/>
        <w:jc w:val="left"/>
        <w:rPr>
          <w:rFonts w:ascii="Courier New" w:hAnsi="Courier New" w:cs="Courier New"/>
          <w:sz w:val="18"/>
          <w:szCs w:val="18"/>
          <w:lang w:val="en-GB"/>
        </w:rPr>
      </w:pPr>
    </w:p>
    <w:p w14:paraId="7F8B4148" w14:textId="77777777" w:rsidR="00293A76" w:rsidRPr="00AC31F8" w:rsidRDefault="00293A76" w:rsidP="00293A76">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Given a participant with first name "Wanda", last name "Maximoff", birthday "12.12.1989", gender "female" is registered</w:t>
      </w:r>
    </w:p>
    <w:p w14:paraId="1C546EDB" w14:textId="77777777" w:rsidR="00293A76" w:rsidRPr="00AC31F8" w:rsidRDefault="00293A76" w:rsidP="00293A76">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And "Wanda" did not give her consent so far</w:t>
      </w:r>
    </w:p>
    <w:p w14:paraId="6E2D793C" w14:textId="77777777" w:rsidR="00293A76" w:rsidRPr="00AC31F8" w:rsidRDefault="00293A76" w:rsidP="00293A76">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When Patricia registers that "Wanda" gave her consent</w:t>
      </w:r>
    </w:p>
    <w:p w14:paraId="6190DD0B" w14:textId="77777777" w:rsidR="00293A76" w:rsidRPr="00AC31F8" w:rsidRDefault="00293A76" w:rsidP="00293A76">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ab/>
        <w:t>And she displays "</w:t>
      </w:r>
      <w:proofErr w:type="spellStart"/>
      <w:r w:rsidRPr="00AC31F8">
        <w:rPr>
          <w:rFonts w:ascii="Courier New" w:hAnsi="Courier New" w:cs="Courier New"/>
          <w:sz w:val="18"/>
          <w:szCs w:val="18"/>
          <w:lang w:val="en-GB"/>
        </w:rPr>
        <w:t>Wanda"'s</w:t>
      </w:r>
      <w:proofErr w:type="spellEnd"/>
      <w:r w:rsidRPr="00AC31F8">
        <w:rPr>
          <w:rFonts w:ascii="Courier New" w:hAnsi="Courier New" w:cs="Courier New"/>
          <w:sz w:val="18"/>
          <w:szCs w:val="18"/>
          <w:lang w:val="en-GB"/>
        </w:rPr>
        <w:t xml:space="preserve"> details</w:t>
      </w:r>
    </w:p>
    <w:p w14:paraId="0D7CDEB8" w14:textId="77777777" w:rsidR="00293A76" w:rsidRPr="00AC31F8" w:rsidRDefault="00293A76" w:rsidP="00293A76">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ab/>
        <w:t>Then Patricia should see on the participant detail page that the consent was given.</w:t>
      </w:r>
    </w:p>
    <w:p w14:paraId="04287628" w14:textId="7D380727" w:rsidR="00986841" w:rsidRPr="00AC31F8" w:rsidRDefault="00986841" w:rsidP="00293A76">
      <w:pPr>
        <w:spacing w:after="0" w:line="240" w:lineRule="auto"/>
        <w:jc w:val="left"/>
        <w:rPr>
          <w:rFonts w:ascii="Courier New" w:hAnsi="Courier New" w:cs="Courier New"/>
          <w:sz w:val="18"/>
          <w:szCs w:val="18"/>
          <w:lang w:val="en-GB"/>
        </w:rPr>
      </w:pPr>
    </w:p>
    <w:p w14:paraId="1F499973" w14:textId="77777777" w:rsidR="00986841" w:rsidRPr="00AC31F8" w:rsidRDefault="00986841" w:rsidP="00293A76">
      <w:pPr>
        <w:spacing w:after="0" w:line="240" w:lineRule="auto"/>
        <w:jc w:val="left"/>
        <w:rPr>
          <w:rFonts w:ascii="Courier New" w:hAnsi="Courier New" w:cs="Courier New"/>
          <w:sz w:val="18"/>
          <w:szCs w:val="18"/>
          <w:lang w:val="en-GB"/>
        </w:rPr>
      </w:pPr>
    </w:p>
    <w:p w14:paraId="65909E1A" w14:textId="77777777" w:rsidR="00986841" w:rsidRPr="00AC31F8" w:rsidRDefault="00986841" w:rsidP="00293A76">
      <w:pPr>
        <w:spacing w:after="0" w:line="240" w:lineRule="auto"/>
        <w:jc w:val="left"/>
        <w:rPr>
          <w:rFonts w:ascii="Courier New" w:hAnsi="Courier New" w:cs="Courier New"/>
          <w:sz w:val="18"/>
          <w:szCs w:val="18"/>
          <w:lang w:val="en-GB"/>
        </w:rPr>
      </w:pPr>
    </w:p>
    <w:p w14:paraId="780E36AA" w14:textId="77777777" w:rsidR="00986841" w:rsidRPr="00AC31F8" w:rsidRDefault="00986841" w:rsidP="00986841">
      <w:pPr>
        <w:rPr>
          <w:lang w:val="en-GB"/>
        </w:rPr>
      </w:pPr>
    </w:p>
    <w:p w14:paraId="2A472BC5" w14:textId="54541530" w:rsidR="00986841" w:rsidRPr="00AC31F8" w:rsidRDefault="00986841" w:rsidP="00BA0923">
      <w:pPr>
        <w:rPr>
          <w:lang w:val="en-GB"/>
        </w:rPr>
      </w:pPr>
    </w:p>
    <w:p w14:paraId="38BDAEFA" w14:textId="5FEE6CCF" w:rsidR="00986841" w:rsidRPr="00AC31F8" w:rsidRDefault="00986841" w:rsidP="00BA0923">
      <w:pPr>
        <w:rPr>
          <w:lang w:val="en-GB"/>
        </w:rPr>
      </w:pPr>
    </w:p>
    <w:p w14:paraId="58D11FAF" w14:textId="69B95849" w:rsidR="00986841" w:rsidRPr="00AC31F8" w:rsidRDefault="00986841" w:rsidP="00BA0923">
      <w:pPr>
        <w:rPr>
          <w:lang w:val="en-GB"/>
        </w:rPr>
      </w:pPr>
    </w:p>
    <w:p w14:paraId="1510D568" w14:textId="16F04AFA" w:rsidR="00986841" w:rsidRPr="001F44DF" w:rsidRDefault="00986841" w:rsidP="00986841">
      <w:pPr>
        <w:pStyle w:val="Heading1withoutnumbering"/>
        <w:rPr>
          <w:lang w:val="fr-CH"/>
        </w:rPr>
      </w:pPr>
      <w:bookmarkStart w:id="435" w:name="_Toc46238971"/>
      <w:r w:rsidRPr="001F44DF">
        <w:rPr>
          <w:lang w:val="fr-CH"/>
        </w:rPr>
        <w:lastRenderedPageBreak/>
        <w:t>Appendix</w:t>
      </w:r>
      <w:r w:rsidR="009B1094" w:rsidRPr="001F44DF">
        <w:rPr>
          <w:lang w:val="fr-CH"/>
        </w:rPr>
        <w:t xml:space="preserve"> VIII: Glue Code – Test </w:t>
      </w:r>
      <w:proofErr w:type="spellStart"/>
      <w:r w:rsidR="009B1094" w:rsidRPr="001F44DF">
        <w:rPr>
          <w:lang w:val="fr-CH"/>
        </w:rPr>
        <w:t>Context</w:t>
      </w:r>
      <w:bookmarkEnd w:id="435"/>
      <w:proofErr w:type="spellEnd"/>
    </w:p>
    <w:p w14:paraId="0AB6CBA0" w14:textId="77777777" w:rsidR="00986841" w:rsidRPr="001F44DF" w:rsidRDefault="00986841" w:rsidP="00986841">
      <w:pPr>
        <w:rPr>
          <w:lang w:val="fr-CH"/>
        </w:rPr>
      </w:pPr>
    </w:p>
    <w:p w14:paraId="0D9F6495" w14:textId="77777777" w:rsidR="00D10B1E" w:rsidRPr="001F44DF" w:rsidRDefault="00D10B1E" w:rsidP="001708D5">
      <w:pPr>
        <w:spacing w:after="0" w:line="240" w:lineRule="auto"/>
        <w:jc w:val="left"/>
        <w:rPr>
          <w:rFonts w:ascii="Courier New" w:hAnsi="Courier New" w:cs="Courier New"/>
          <w:sz w:val="18"/>
          <w:szCs w:val="18"/>
          <w:lang w:val="fr-CH"/>
        </w:rPr>
      </w:pPr>
      <w:proofErr w:type="gramStart"/>
      <w:r w:rsidRPr="001F44DF">
        <w:rPr>
          <w:rFonts w:ascii="Courier New" w:hAnsi="Courier New" w:cs="Courier New"/>
          <w:sz w:val="18"/>
          <w:szCs w:val="18"/>
          <w:lang w:val="fr-CH"/>
        </w:rPr>
        <w:t>package</w:t>
      </w:r>
      <w:proofErr w:type="gramEnd"/>
      <w:r w:rsidRPr="001F44DF">
        <w:rPr>
          <w:rFonts w:ascii="Courier New" w:hAnsi="Courier New" w:cs="Courier New"/>
          <w:sz w:val="18"/>
          <w:szCs w:val="18"/>
          <w:lang w:val="fr-CH"/>
        </w:rPr>
        <w:t xml:space="preserve"> </w:t>
      </w:r>
      <w:proofErr w:type="spellStart"/>
      <w:r w:rsidRPr="001F44DF">
        <w:rPr>
          <w:rFonts w:ascii="Courier New" w:hAnsi="Courier New" w:cs="Courier New"/>
          <w:sz w:val="18"/>
          <w:szCs w:val="18"/>
          <w:lang w:val="fr-CH"/>
        </w:rPr>
        <w:t>oq_glue_code</w:t>
      </w:r>
      <w:proofErr w:type="spellEnd"/>
      <w:r w:rsidRPr="001F44DF">
        <w:rPr>
          <w:rFonts w:ascii="Courier New" w:hAnsi="Courier New" w:cs="Courier New"/>
          <w:sz w:val="18"/>
          <w:szCs w:val="18"/>
          <w:lang w:val="fr-CH"/>
        </w:rPr>
        <w:t>;</w:t>
      </w:r>
    </w:p>
    <w:p w14:paraId="36E24EF1" w14:textId="77777777" w:rsidR="00D10B1E" w:rsidRPr="001F44DF" w:rsidRDefault="00D10B1E" w:rsidP="001708D5">
      <w:pPr>
        <w:spacing w:after="0" w:line="240" w:lineRule="auto"/>
        <w:jc w:val="left"/>
        <w:rPr>
          <w:rFonts w:ascii="Courier New" w:hAnsi="Courier New" w:cs="Courier New"/>
          <w:sz w:val="18"/>
          <w:szCs w:val="18"/>
          <w:lang w:val="fr-CH"/>
        </w:rPr>
      </w:pPr>
    </w:p>
    <w:p w14:paraId="22FB50D7" w14:textId="77777777" w:rsidR="00D10B1E" w:rsidRPr="001F44DF" w:rsidRDefault="00D10B1E" w:rsidP="001708D5">
      <w:pPr>
        <w:spacing w:after="0" w:line="240" w:lineRule="auto"/>
        <w:jc w:val="left"/>
        <w:rPr>
          <w:rFonts w:ascii="Courier New" w:hAnsi="Courier New" w:cs="Courier New"/>
          <w:sz w:val="18"/>
          <w:szCs w:val="18"/>
          <w:lang w:val="fr-CH"/>
        </w:rPr>
      </w:pPr>
      <w:proofErr w:type="gramStart"/>
      <w:r w:rsidRPr="001F44DF">
        <w:rPr>
          <w:rFonts w:ascii="Courier New" w:hAnsi="Courier New" w:cs="Courier New"/>
          <w:sz w:val="18"/>
          <w:szCs w:val="18"/>
          <w:lang w:val="fr-CH"/>
        </w:rPr>
        <w:t>import</w:t>
      </w:r>
      <w:proofErr w:type="gramEnd"/>
      <w:r w:rsidRPr="001F44DF">
        <w:rPr>
          <w:rFonts w:ascii="Courier New" w:hAnsi="Courier New" w:cs="Courier New"/>
          <w:sz w:val="18"/>
          <w:szCs w:val="18"/>
          <w:lang w:val="fr-CH"/>
        </w:rPr>
        <w:t xml:space="preserve"> </w:t>
      </w:r>
      <w:proofErr w:type="spellStart"/>
      <w:r w:rsidRPr="001F44DF">
        <w:rPr>
          <w:rFonts w:ascii="Courier New" w:hAnsi="Courier New" w:cs="Courier New"/>
          <w:sz w:val="18"/>
          <w:szCs w:val="18"/>
          <w:lang w:val="fr-CH"/>
        </w:rPr>
        <w:t>io.restassured.RestAssured</w:t>
      </w:r>
      <w:proofErr w:type="spellEnd"/>
      <w:r w:rsidRPr="001F44DF">
        <w:rPr>
          <w:rFonts w:ascii="Courier New" w:hAnsi="Courier New" w:cs="Courier New"/>
          <w:sz w:val="18"/>
          <w:szCs w:val="18"/>
          <w:lang w:val="fr-CH"/>
        </w:rPr>
        <w:t>;</w:t>
      </w:r>
    </w:p>
    <w:p w14:paraId="1E59010E" w14:textId="77777777" w:rsidR="00D10B1E" w:rsidRPr="001F44DF" w:rsidRDefault="00D10B1E" w:rsidP="001708D5">
      <w:pPr>
        <w:spacing w:after="0" w:line="240" w:lineRule="auto"/>
        <w:jc w:val="left"/>
        <w:rPr>
          <w:rFonts w:ascii="Courier New" w:hAnsi="Courier New" w:cs="Courier New"/>
          <w:sz w:val="18"/>
          <w:szCs w:val="18"/>
          <w:lang w:val="fr-CH"/>
        </w:rPr>
      </w:pPr>
      <w:proofErr w:type="gramStart"/>
      <w:r w:rsidRPr="001F44DF">
        <w:rPr>
          <w:rFonts w:ascii="Courier New" w:hAnsi="Courier New" w:cs="Courier New"/>
          <w:sz w:val="18"/>
          <w:szCs w:val="18"/>
          <w:lang w:val="fr-CH"/>
        </w:rPr>
        <w:t>import</w:t>
      </w:r>
      <w:proofErr w:type="gramEnd"/>
      <w:r w:rsidRPr="001F44DF">
        <w:rPr>
          <w:rFonts w:ascii="Courier New" w:hAnsi="Courier New" w:cs="Courier New"/>
          <w:sz w:val="18"/>
          <w:szCs w:val="18"/>
          <w:lang w:val="fr-CH"/>
        </w:rPr>
        <w:t xml:space="preserve"> </w:t>
      </w:r>
      <w:proofErr w:type="spellStart"/>
      <w:r w:rsidRPr="001F44DF">
        <w:rPr>
          <w:rFonts w:ascii="Courier New" w:hAnsi="Courier New" w:cs="Courier New"/>
          <w:sz w:val="18"/>
          <w:szCs w:val="18"/>
          <w:lang w:val="fr-CH"/>
        </w:rPr>
        <w:t>org.openqa.selenium.Dimension</w:t>
      </w:r>
      <w:proofErr w:type="spellEnd"/>
      <w:r w:rsidRPr="001F44DF">
        <w:rPr>
          <w:rFonts w:ascii="Courier New" w:hAnsi="Courier New" w:cs="Courier New"/>
          <w:sz w:val="18"/>
          <w:szCs w:val="18"/>
          <w:lang w:val="fr-CH"/>
        </w:rPr>
        <w:t>;</w:t>
      </w:r>
    </w:p>
    <w:p w14:paraId="578A2B5C" w14:textId="77777777" w:rsidR="00D10B1E" w:rsidRPr="001F44DF" w:rsidRDefault="00D10B1E" w:rsidP="001708D5">
      <w:pPr>
        <w:spacing w:after="0" w:line="240" w:lineRule="auto"/>
        <w:jc w:val="left"/>
        <w:rPr>
          <w:rFonts w:ascii="Courier New" w:hAnsi="Courier New" w:cs="Courier New"/>
          <w:sz w:val="18"/>
          <w:szCs w:val="18"/>
          <w:lang w:val="fr-CH"/>
        </w:rPr>
      </w:pPr>
      <w:proofErr w:type="gramStart"/>
      <w:r w:rsidRPr="001F44DF">
        <w:rPr>
          <w:rFonts w:ascii="Courier New" w:hAnsi="Courier New" w:cs="Courier New"/>
          <w:sz w:val="18"/>
          <w:szCs w:val="18"/>
          <w:lang w:val="fr-CH"/>
        </w:rPr>
        <w:t>import</w:t>
      </w:r>
      <w:proofErr w:type="gramEnd"/>
      <w:r w:rsidRPr="001F44DF">
        <w:rPr>
          <w:rFonts w:ascii="Courier New" w:hAnsi="Courier New" w:cs="Courier New"/>
          <w:sz w:val="18"/>
          <w:szCs w:val="18"/>
          <w:lang w:val="fr-CH"/>
        </w:rPr>
        <w:t xml:space="preserve"> </w:t>
      </w:r>
      <w:proofErr w:type="spellStart"/>
      <w:r w:rsidRPr="001F44DF">
        <w:rPr>
          <w:rFonts w:ascii="Courier New" w:hAnsi="Courier New" w:cs="Courier New"/>
          <w:sz w:val="18"/>
          <w:szCs w:val="18"/>
          <w:lang w:val="fr-CH"/>
        </w:rPr>
        <w:t>org.openqa.selenium.WebDriver</w:t>
      </w:r>
      <w:proofErr w:type="spellEnd"/>
      <w:r w:rsidRPr="001F44DF">
        <w:rPr>
          <w:rFonts w:ascii="Courier New" w:hAnsi="Courier New" w:cs="Courier New"/>
          <w:sz w:val="18"/>
          <w:szCs w:val="18"/>
          <w:lang w:val="fr-CH"/>
        </w:rPr>
        <w:t>;</w:t>
      </w:r>
    </w:p>
    <w:p w14:paraId="6AAE47E1" w14:textId="77777777" w:rsidR="00D10B1E" w:rsidRPr="001F44DF" w:rsidRDefault="00D10B1E" w:rsidP="001708D5">
      <w:pPr>
        <w:spacing w:after="0" w:line="240" w:lineRule="auto"/>
        <w:jc w:val="left"/>
        <w:rPr>
          <w:rFonts w:ascii="Courier New" w:hAnsi="Courier New" w:cs="Courier New"/>
          <w:sz w:val="18"/>
          <w:szCs w:val="18"/>
          <w:lang w:val="fr-CH"/>
        </w:rPr>
      </w:pPr>
      <w:proofErr w:type="gramStart"/>
      <w:r w:rsidRPr="001F44DF">
        <w:rPr>
          <w:rFonts w:ascii="Courier New" w:hAnsi="Courier New" w:cs="Courier New"/>
          <w:sz w:val="18"/>
          <w:szCs w:val="18"/>
          <w:lang w:val="fr-CH"/>
        </w:rPr>
        <w:t>import</w:t>
      </w:r>
      <w:proofErr w:type="gramEnd"/>
      <w:r w:rsidRPr="001F44DF">
        <w:rPr>
          <w:rFonts w:ascii="Courier New" w:hAnsi="Courier New" w:cs="Courier New"/>
          <w:sz w:val="18"/>
          <w:szCs w:val="18"/>
          <w:lang w:val="fr-CH"/>
        </w:rPr>
        <w:t xml:space="preserve"> </w:t>
      </w:r>
      <w:proofErr w:type="spellStart"/>
      <w:r w:rsidRPr="001F44DF">
        <w:rPr>
          <w:rFonts w:ascii="Courier New" w:hAnsi="Courier New" w:cs="Courier New"/>
          <w:sz w:val="18"/>
          <w:szCs w:val="18"/>
          <w:lang w:val="fr-CH"/>
        </w:rPr>
        <w:t>org.openqa.selenium.chrome.ChromeDriver</w:t>
      </w:r>
      <w:proofErr w:type="spellEnd"/>
      <w:r w:rsidRPr="001F44DF">
        <w:rPr>
          <w:rFonts w:ascii="Courier New" w:hAnsi="Courier New" w:cs="Courier New"/>
          <w:sz w:val="18"/>
          <w:szCs w:val="18"/>
          <w:lang w:val="fr-CH"/>
        </w:rPr>
        <w:t>;</w:t>
      </w:r>
    </w:p>
    <w:p w14:paraId="3B086C50" w14:textId="77777777" w:rsidR="00D10B1E" w:rsidRPr="001F44DF" w:rsidRDefault="00D10B1E" w:rsidP="001708D5">
      <w:pPr>
        <w:spacing w:after="0" w:line="240" w:lineRule="auto"/>
        <w:jc w:val="left"/>
        <w:rPr>
          <w:rFonts w:ascii="Courier New" w:hAnsi="Courier New" w:cs="Courier New"/>
          <w:sz w:val="18"/>
          <w:szCs w:val="18"/>
          <w:lang w:val="fr-CH"/>
        </w:rPr>
      </w:pPr>
    </w:p>
    <w:p w14:paraId="4D301047" w14:textId="77777777" w:rsidR="00D10B1E" w:rsidRPr="001F44DF" w:rsidRDefault="00D10B1E" w:rsidP="001708D5">
      <w:pPr>
        <w:spacing w:after="0" w:line="240" w:lineRule="auto"/>
        <w:jc w:val="left"/>
        <w:rPr>
          <w:rFonts w:ascii="Courier New" w:hAnsi="Courier New" w:cs="Courier New"/>
          <w:sz w:val="18"/>
          <w:szCs w:val="18"/>
          <w:lang w:val="fr-CH"/>
        </w:rPr>
      </w:pPr>
      <w:proofErr w:type="gramStart"/>
      <w:r w:rsidRPr="001F44DF">
        <w:rPr>
          <w:rFonts w:ascii="Courier New" w:hAnsi="Courier New" w:cs="Courier New"/>
          <w:sz w:val="18"/>
          <w:szCs w:val="18"/>
          <w:lang w:val="fr-CH"/>
        </w:rPr>
        <w:t>import</w:t>
      </w:r>
      <w:proofErr w:type="gramEnd"/>
      <w:r w:rsidRPr="001F44DF">
        <w:rPr>
          <w:rFonts w:ascii="Courier New" w:hAnsi="Courier New" w:cs="Courier New"/>
          <w:sz w:val="18"/>
          <w:szCs w:val="18"/>
          <w:lang w:val="fr-CH"/>
        </w:rPr>
        <w:t xml:space="preserve"> </w:t>
      </w:r>
      <w:proofErr w:type="spellStart"/>
      <w:r w:rsidRPr="001F44DF">
        <w:rPr>
          <w:rFonts w:ascii="Courier New" w:hAnsi="Courier New" w:cs="Courier New"/>
          <w:sz w:val="18"/>
          <w:szCs w:val="18"/>
          <w:lang w:val="fr-CH"/>
        </w:rPr>
        <w:t>java.util.ArrayList</w:t>
      </w:r>
      <w:proofErr w:type="spellEnd"/>
      <w:r w:rsidRPr="001F44DF">
        <w:rPr>
          <w:rFonts w:ascii="Courier New" w:hAnsi="Courier New" w:cs="Courier New"/>
          <w:sz w:val="18"/>
          <w:szCs w:val="18"/>
          <w:lang w:val="fr-CH"/>
        </w:rPr>
        <w:t>;</w:t>
      </w:r>
    </w:p>
    <w:p w14:paraId="47ED5E1E" w14:textId="77777777" w:rsidR="00D10B1E" w:rsidRPr="001F44DF" w:rsidRDefault="00D10B1E" w:rsidP="001708D5">
      <w:pPr>
        <w:spacing w:after="0" w:line="240" w:lineRule="auto"/>
        <w:jc w:val="left"/>
        <w:rPr>
          <w:rFonts w:ascii="Courier New" w:hAnsi="Courier New" w:cs="Courier New"/>
          <w:sz w:val="18"/>
          <w:szCs w:val="18"/>
          <w:lang w:val="fr-CH"/>
        </w:rPr>
      </w:pPr>
      <w:proofErr w:type="gramStart"/>
      <w:r w:rsidRPr="001F44DF">
        <w:rPr>
          <w:rFonts w:ascii="Courier New" w:hAnsi="Courier New" w:cs="Courier New"/>
          <w:sz w:val="18"/>
          <w:szCs w:val="18"/>
          <w:lang w:val="fr-CH"/>
        </w:rPr>
        <w:t>import</w:t>
      </w:r>
      <w:proofErr w:type="gramEnd"/>
      <w:r w:rsidRPr="001F44DF">
        <w:rPr>
          <w:rFonts w:ascii="Courier New" w:hAnsi="Courier New" w:cs="Courier New"/>
          <w:sz w:val="18"/>
          <w:szCs w:val="18"/>
          <w:lang w:val="fr-CH"/>
        </w:rPr>
        <w:t xml:space="preserve"> </w:t>
      </w:r>
      <w:proofErr w:type="spellStart"/>
      <w:r w:rsidRPr="001F44DF">
        <w:rPr>
          <w:rFonts w:ascii="Courier New" w:hAnsi="Courier New" w:cs="Courier New"/>
          <w:sz w:val="18"/>
          <w:szCs w:val="18"/>
          <w:lang w:val="fr-CH"/>
        </w:rPr>
        <w:t>java.util.List</w:t>
      </w:r>
      <w:proofErr w:type="spellEnd"/>
      <w:r w:rsidRPr="001F44DF">
        <w:rPr>
          <w:rFonts w:ascii="Courier New" w:hAnsi="Courier New" w:cs="Courier New"/>
          <w:sz w:val="18"/>
          <w:szCs w:val="18"/>
          <w:lang w:val="fr-CH"/>
        </w:rPr>
        <w:t>;</w:t>
      </w:r>
    </w:p>
    <w:p w14:paraId="78407512" w14:textId="77777777" w:rsidR="00D10B1E" w:rsidRPr="001F44DF" w:rsidRDefault="00D10B1E" w:rsidP="001708D5">
      <w:pPr>
        <w:spacing w:after="0" w:line="240" w:lineRule="auto"/>
        <w:jc w:val="left"/>
        <w:rPr>
          <w:rFonts w:ascii="Courier New" w:hAnsi="Courier New" w:cs="Courier New"/>
          <w:sz w:val="18"/>
          <w:szCs w:val="18"/>
          <w:lang w:val="fr-CH"/>
        </w:rPr>
      </w:pPr>
      <w:proofErr w:type="gramStart"/>
      <w:r w:rsidRPr="001F44DF">
        <w:rPr>
          <w:rFonts w:ascii="Courier New" w:hAnsi="Courier New" w:cs="Courier New"/>
          <w:sz w:val="18"/>
          <w:szCs w:val="18"/>
          <w:lang w:val="fr-CH"/>
        </w:rPr>
        <w:t>import</w:t>
      </w:r>
      <w:proofErr w:type="gramEnd"/>
      <w:r w:rsidRPr="001F44DF">
        <w:rPr>
          <w:rFonts w:ascii="Courier New" w:hAnsi="Courier New" w:cs="Courier New"/>
          <w:sz w:val="18"/>
          <w:szCs w:val="18"/>
          <w:lang w:val="fr-CH"/>
        </w:rPr>
        <w:t xml:space="preserve"> </w:t>
      </w:r>
      <w:proofErr w:type="spellStart"/>
      <w:r w:rsidRPr="001F44DF">
        <w:rPr>
          <w:rFonts w:ascii="Courier New" w:hAnsi="Courier New" w:cs="Courier New"/>
          <w:sz w:val="18"/>
          <w:szCs w:val="18"/>
          <w:lang w:val="fr-CH"/>
        </w:rPr>
        <w:t>java.util.concurrent.TimeUnit</w:t>
      </w:r>
      <w:proofErr w:type="spellEnd"/>
      <w:r w:rsidRPr="001F44DF">
        <w:rPr>
          <w:rFonts w:ascii="Courier New" w:hAnsi="Courier New" w:cs="Courier New"/>
          <w:sz w:val="18"/>
          <w:szCs w:val="18"/>
          <w:lang w:val="fr-CH"/>
        </w:rPr>
        <w:t>;</w:t>
      </w:r>
    </w:p>
    <w:p w14:paraId="5BD81B03" w14:textId="77777777" w:rsidR="00D10B1E" w:rsidRPr="001F44DF" w:rsidRDefault="00D10B1E" w:rsidP="001708D5">
      <w:pPr>
        <w:spacing w:after="0" w:line="240" w:lineRule="auto"/>
        <w:jc w:val="left"/>
        <w:rPr>
          <w:rFonts w:ascii="Courier New" w:hAnsi="Courier New" w:cs="Courier New"/>
          <w:sz w:val="18"/>
          <w:szCs w:val="18"/>
          <w:lang w:val="fr-CH"/>
        </w:rPr>
      </w:pPr>
    </w:p>
    <w:p w14:paraId="0C913C74" w14:textId="77777777" w:rsidR="00D10B1E" w:rsidRPr="00AC31F8" w:rsidRDefault="00D10B1E" w:rsidP="001708D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public class </w:t>
      </w:r>
      <w:proofErr w:type="spellStart"/>
      <w:r w:rsidRPr="00AC31F8">
        <w:rPr>
          <w:rFonts w:ascii="Courier New" w:hAnsi="Courier New" w:cs="Courier New"/>
          <w:sz w:val="18"/>
          <w:szCs w:val="18"/>
          <w:lang w:val="en-GB"/>
        </w:rPr>
        <w:t>TestContext</w:t>
      </w:r>
      <w:proofErr w:type="spellEnd"/>
      <w:r w:rsidRPr="00AC31F8">
        <w:rPr>
          <w:rFonts w:ascii="Courier New" w:hAnsi="Courier New" w:cs="Courier New"/>
          <w:sz w:val="18"/>
          <w:szCs w:val="18"/>
          <w:lang w:val="en-GB"/>
        </w:rPr>
        <w:t xml:space="preserve"> {</w:t>
      </w:r>
    </w:p>
    <w:p w14:paraId="3AC8D302" w14:textId="77777777" w:rsidR="00D10B1E" w:rsidRPr="00AC31F8" w:rsidRDefault="00D10B1E" w:rsidP="001708D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private static </w:t>
      </w:r>
      <w:proofErr w:type="spellStart"/>
      <w:r w:rsidRPr="00AC31F8">
        <w:rPr>
          <w:rFonts w:ascii="Courier New" w:hAnsi="Courier New" w:cs="Courier New"/>
          <w:sz w:val="18"/>
          <w:szCs w:val="18"/>
          <w:lang w:val="en-GB"/>
        </w:rPr>
        <w:t>TestContext</w:t>
      </w:r>
      <w:proofErr w:type="spellEnd"/>
      <w:r w:rsidRPr="00AC31F8">
        <w:rPr>
          <w:rFonts w:ascii="Courier New" w:hAnsi="Courier New" w:cs="Courier New"/>
          <w:sz w:val="18"/>
          <w:szCs w:val="18"/>
          <w:lang w:val="en-GB"/>
        </w:rPr>
        <w:t xml:space="preserve"> instance;</w:t>
      </w:r>
    </w:p>
    <w:p w14:paraId="4553B54A" w14:textId="77777777" w:rsidR="00D10B1E" w:rsidRPr="00AC31F8" w:rsidRDefault="00D10B1E" w:rsidP="001708D5">
      <w:pPr>
        <w:spacing w:after="0" w:line="240" w:lineRule="auto"/>
        <w:jc w:val="left"/>
        <w:rPr>
          <w:rFonts w:ascii="Courier New" w:hAnsi="Courier New" w:cs="Courier New"/>
          <w:sz w:val="18"/>
          <w:szCs w:val="18"/>
          <w:lang w:val="en-GB"/>
        </w:rPr>
      </w:pPr>
    </w:p>
    <w:p w14:paraId="375EAF40" w14:textId="77777777" w:rsidR="00D10B1E" w:rsidRPr="00AC31F8" w:rsidRDefault="00D10B1E" w:rsidP="001708D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public static </w:t>
      </w:r>
      <w:proofErr w:type="spellStart"/>
      <w:r w:rsidRPr="00AC31F8">
        <w:rPr>
          <w:rFonts w:ascii="Courier New" w:hAnsi="Courier New" w:cs="Courier New"/>
          <w:sz w:val="18"/>
          <w:szCs w:val="18"/>
          <w:lang w:val="en-GB"/>
        </w:rPr>
        <w:t>TestContext</w:t>
      </w:r>
      <w:proofErr w:type="spellEnd"/>
      <w:r w:rsidRPr="00AC31F8">
        <w:rPr>
          <w:rFonts w:ascii="Courier New" w:hAnsi="Courier New" w:cs="Courier New"/>
          <w:sz w:val="18"/>
          <w:szCs w:val="18"/>
          <w:lang w:val="en-GB"/>
        </w:rPr>
        <w:t xml:space="preserve"> </w:t>
      </w:r>
      <w:proofErr w:type="spellStart"/>
      <w:proofErr w:type="gramStart"/>
      <w:r w:rsidRPr="00AC31F8">
        <w:rPr>
          <w:rFonts w:ascii="Courier New" w:hAnsi="Courier New" w:cs="Courier New"/>
          <w:sz w:val="18"/>
          <w:szCs w:val="18"/>
          <w:lang w:val="en-GB"/>
        </w:rPr>
        <w:t>getInstance</w:t>
      </w:r>
      <w:proofErr w:type="spellEnd"/>
      <w:r w:rsidRPr="00AC31F8">
        <w:rPr>
          <w:rFonts w:ascii="Courier New" w:hAnsi="Courier New" w:cs="Courier New"/>
          <w:sz w:val="18"/>
          <w:szCs w:val="18"/>
          <w:lang w:val="en-GB"/>
        </w:rPr>
        <w:t>(</w:t>
      </w:r>
      <w:proofErr w:type="gramEnd"/>
      <w:r w:rsidRPr="00AC31F8">
        <w:rPr>
          <w:rFonts w:ascii="Courier New" w:hAnsi="Courier New" w:cs="Courier New"/>
          <w:sz w:val="18"/>
          <w:szCs w:val="18"/>
          <w:lang w:val="en-GB"/>
        </w:rPr>
        <w:t>) {</w:t>
      </w:r>
    </w:p>
    <w:p w14:paraId="4675FC26" w14:textId="77777777" w:rsidR="00D10B1E" w:rsidRPr="00AC31F8" w:rsidRDefault="00D10B1E" w:rsidP="001708D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if (instance == null) {</w:t>
      </w:r>
    </w:p>
    <w:p w14:paraId="375705BD" w14:textId="77777777" w:rsidR="00D10B1E" w:rsidRPr="00AC31F8" w:rsidRDefault="00D10B1E" w:rsidP="001708D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instance = new </w:t>
      </w:r>
      <w:proofErr w:type="spellStart"/>
      <w:proofErr w:type="gramStart"/>
      <w:r w:rsidRPr="00AC31F8">
        <w:rPr>
          <w:rFonts w:ascii="Courier New" w:hAnsi="Courier New" w:cs="Courier New"/>
          <w:sz w:val="18"/>
          <w:szCs w:val="18"/>
          <w:lang w:val="en-GB"/>
        </w:rPr>
        <w:t>TestContext</w:t>
      </w:r>
      <w:proofErr w:type="spellEnd"/>
      <w:r w:rsidRPr="00AC31F8">
        <w:rPr>
          <w:rFonts w:ascii="Courier New" w:hAnsi="Courier New" w:cs="Courier New"/>
          <w:sz w:val="18"/>
          <w:szCs w:val="18"/>
          <w:lang w:val="en-GB"/>
        </w:rPr>
        <w:t>(</w:t>
      </w:r>
      <w:proofErr w:type="gramEnd"/>
      <w:r w:rsidRPr="00AC31F8">
        <w:rPr>
          <w:rFonts w:ascii="Courier New" w:hAnsi="Courier New" w:cs="Courier New"/>
          <w:sz w:val="18"/>
          <w:szCs w:val="18"/>
          <w:lang w:val="en-GB"/>
        </w:rPr>
        <w:t>);</w:t>
      </w:r>
    </w:p>
    <w:p w14:paraId="2083E586" w14:textId="77777777" w:rsidR="00D10B1E" w:rsidRPr="00AC31F8" w:rsidRDefault="00D10B1E" w:rsidP="001708D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
    <w:p w14:paraId="7F09128D" w14:textId="77777777" w:rsidR="00D10B1E" w:rsidRPr="00AC31F8" w:rsidRDefault="00D10B1E" w:rsidP="001708D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return instance;</w:t>
      </w:r>
    </w:p>
    <w:p w14:paraId="1A19B95D" w14:textId="77777777" w:rsidR="00D10B1E" w:rsidRPr="00AC31F8" w:rsidRDefault="00D10B1E" w:rsidP="001708D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
    <w:p w14:paraId="67E8EE4A" w14:textId="77777777" w:rsidR="00D10B1E" w:rsidRPr="00AC31F8" w:rsidRDefault="00D10B1E" w:rsidP="001708D5">
      <w:pPr>
        <w:spacing w:after="0" w:line="240" w:lineRule="auto"/>
        <w:jc w:val="left"/>
        <w:rPr>
          <w:rFonts w:ascii="Courier New" w:hAnsi="Courier New" w:cs="Courier New"/>
          <w:sz w:val="18"/>
          <w:szCs w:val="18"/>
          <w:lang w:val="en-GB"/>
        </w:rPr>
      </w:pPr>
    </w:p>
    <w:p w14:paraId="6E0A6DFD" w14:textId="77777777" w:rsidR="00D10B1E" w:rsidRPr="00AC31F8" w:rsidRDefault="00D10B1E" w:rsidP="001708D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public static void </w:t>
      </w:r>
      <w:proofErr w:type="spellStart"/>
      <w:proofErr w:type="gramStart"/>
      <w:r w:rsidRPr="00AC31F8">
        <w:rPr>
          <w:rFonts w:ascii="Courier New" w:hAnsi="Courier New" w:cs="Courier New"/>
          <w:sz w:val="18"/>
          <w:szCs w:val="18"/>
          <w:lang w:val="en-GB"/>
        </w:rPr>
        <w:t>cleanup</w:t>
      </w:r>
      <w:proofErr w:type="spellEnd"/>
      <w:r w:rsidRPr="00AC31F8">
        <w:rPr>
          <w:rFonts w:ascii="Courier New" w:hAnsi="Courier New" w:cs="Courier New"/>
          <w:sz w:val="18"/>
          <w:szCs w:val="18"/>
          <w:lang w:val="en-GB"/>
        </w:rPr>
        <w:t>(</w:t>
      </w:r>
      <w:proofErr w:type="gramEnd"/>
      <w:r w:rsidRPr="00AC31F8">
        <w:rPr>
          <w:rFonts w:ascii="Courier New" w:hAnsi="Courier New" w:cs="Courier New"/>
          <w:sz w:val="18"/>
          <w:szCs w:val="18"/>
          <w:lang w:val="en-GB"/>
        </w:rPr>
        <w:t>) {</w:t>
      </w:r>
    </w:p>
    <w:p w14:paraId="212A6C56" w14:textId="77777777" w:rsidR="00D10B1E" w:rsidRPr="00AC31F8" w:rsidRDefault="00D10B1E" w:rsidP="001708D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if (</w:t>
      </w:r>
      <w:proofErr w:type="gramStart"/>
      <w:r w:rsidRPr="00AC31F8">
        <w:rPr>
          <w:rFonts w:ascii="Courier New" w:hAnsi="Courier New" w:cs="Courier New"/>
          <w:sz w:val="18"/>
          <w:szCs w:val="18"/>
          <w:lang w:val="en-GB"/>
        </w:rPr>
        <w:t>instance !</w:t>
      </w:r>
      <w:proofErr w:type="gramEnd"/>
      <w:r w:rsidRPr="00AC31F8">
        <w:rPr>
          <w:rFonts w:ascii="Courier New" w:hAnsi="Courier New" w:cs="Courier New"/>
          <w:sz w:val="18"/>
          <w:szCs w:val="18"/>
          <w:lang w:val="en-GB"/>
        </w:rPr>
        <w:t>= null) {</w:t>
      </w:r>
    </w:p>
    <w:p w14:paraId="738AE898" w14:textId="77777777" w:rsidR="00D10B1E" w:rsidRPr="00AC31F8" w:rsidRDefault="00D10B1E" w:rsidP="001708D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roofErr w:type="spellStart"/>
      <w:proofErr w:type="gramStart"/>
      <w:r w:rsidRPr="00AC31F8">
        <w:rPr>
          <w:rFonts w:ascii="Courier New" w:hAnsi="Courier New" w:cs="Courier New"/>
          <w:sz w:val="18"/>
          <w:szCs w:val="18"/>
          <w:lang w:val="en-GB"/>
        </w:rPr>
        <w:t>instance.webDriver.close</w:t>
      </w:r>
      <w:proofErr w:type="spellEnd"/>
      <w:proofErr w:type="gramEnd"/>
      <w:r w:rsidRPr="00AC31F8">
        <w:rPr>
          <w:rFonts w:ascii="Courier New" w:hAnsi="Courier New" w:cs="Courier New"/>
          <w:sz w:val="18"/>
          <w:szCs w:val="18"/>
          <w:lang w:val="en-GB"/>
        </w:rPr>
        <w:t>();</w:t>
      </w:r>
    </w:p>
    <w:p w14:paraId="330A08C1" w14:textId="77777777" w:rsidR="00D10B1E" w:rsidRPr="00AC31F8" w:rsidRDefault="00D10B1E" w:rsidP="001708D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roofErr w:type="spellStart"/>
      <w:proofErr w:type="gramStart"/>
      <w:r w:rsidRPr="00AC31F8">
        <w:rPr>
          <w:rFonts w:ascii="Courier New" w:hAnsi="Courier New" w:cs="Courier New"/>
          <w:sz w:val="18"/>
          <w:szCs w:val="18"/>
          <w:lang w:val="en-GB"/>
        </w:rPr>
        <w:t>instance.webDriver.quit</w:t>
      </w:r>
      <w:proofErr w:type="spellEnd"/>
      <w:proofErr w:type="gramEnd"/>
      <w:r w:rsidRPr="00AC31F8">
        <w:rPr>
          <w:rFonts w:ascii="Courier New" w:hAnsi="Courier New" w:cs="Courier New"/>
          <w:sz w:val="18"/>
          <w:szCs w:val="18"/>
          <w:lang w:val="en-GB"/>
        </w:rPr>
        <w:t>();</w:t>
      </w:r>
    </w:p>
    <w:p w14:paraId="22FE9F91" w14:textId="77777777" w:rsidR="00D10B1E" w:rsidRPr="00AC31F8" w:rsidRDefault="00D10B1E" w:rsidP="001708D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instance = null;</w:t>
      </w:r>
    </w:p>
    <w:p w14:paraId="1D3C5425" w14:textId="77777777" w:rsidR="00D10B1E" w:rsidRPr="00AC31F8" w:rsidRDefault="00D10B1E" w:rsidP="001708D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
    <w:p w14:paraId="2E74DA72" w14:textId="77777777" w:rsidR="00D10B1E" w:rsidRPr="00AC31F8" w:rsidRDefault="00D10B1E" w:rsidP="001708D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
    <w:p w14:paraId="53ED1A6F" w14:textId="77777777" w:rsidR="00D10B1E" w:rsidRPr="00AC31F8" w:rsidRDefault="00D10B1E" w:rsidP="001708D5">
      <w:pPr>
        <w:spacing w:after="0" w:line="240" w:lineRule="auto"/>
        <w:jc w:val="left"/>
        <w:rPr>
          <w:rFonts w:ascii="Courier New" w:hAnsi="Courier New" w:cs="Courier New"/>
          <w:sz w:val="18"/>
          <w:szCs w:val="18"/>
          <w:lang w:val="en-GB"/>
        </w:rPr>
      </w:pPr>
    </w:p>
    <w:p w14:paraId="4A1BF80E" w14:textId="77777777" w:rsidR="00D10B1E" w:rsidRPr="00AC31F8" w:rsidRDefault="00D10B1E" w:rsidP="001708D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public static WebDriver </w:t>
      </w:r>
      <w:proofErr w:type="spellStart"/>
      <w:proofErr w:type="gramStart"/>
      <w:r w:rsidRPr="00AC31F8">
        <w:rPr>
          <w:rFonts w:ascii="Courier New" w:hAnsi="Courier New" w:cs="Courier New"/>
          <w:sz w:val="18"/>
          <w:szCs w:val="18"/>
          <w:lang w:val="en-GB"/>
        </w:rPr>
        <w:t>webDriver</w:t>
      </w:r>
      <w:proofErr w:type="spellEnd"/>
      <w:r w:rsidRPr="00AC31F8">
        <w:rPr>
          <w:rFonts w:ascii="Courier New" w:hAnsi="Courier New" w:cs="Courier New"/>
          <w:sz w:val="18"/>
          <w:szCs w:val="18"/>
          <w:lang w:val="en-GB"/>
        </w:rPr>
        <w:t>(</w:t>
      </w:r>
      <w:proofErr w:type="gramEnd"/>
      <w:r w:rsidRPr="00AC31F8">
        <w:rPr>
          <w:rFonts w:ascii="Courier New" w:hAnsi="Courier New" w:cs="Courier New"/>
          <w:sz w:val="18"/>
          <w:szCs w:val="18"/>
          <w:lang w:val="en-GB"/>
        </w:rPr>
        <w:t>){</w:t>
      </w:r>
    </w:p>
    <w:p w14:paraId="2E0801DC" w14:textId="77777777" w:rsidR="00D10B1E" w:rsidRPr="00AC31F8" w:rsidRDefault="00D10B1E" w:rsidP="001708D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return </w:t>
      </w:r>
      <w:proofErr w:type="spellStart"/>
      <w:r w:rsidRPr="00AC31F8">
        <w:rPr>
          <w:rFonts w:ascii="Courier New" w:hAnsi="Courier New" w:cs="Courier New"/>
          <w:sz w:val="18"/>
          <w:szCs w:val="18"/>
          <w:lang w:val="en-GB"/>
        </w:rPr>
        <w:t>getInstance</w:t>
      </w:r>
      <w:proofErr w:type="spellEnd"/>
      <w:r w:rsidRPr="00AC31F8">
        <w:rPr>
          <w:rFonts w:ascii="Courier New" w:hAnsi="Courier New" w:cs="Courier New"/>
          <w:sz w:val="18"/>
          <w:szCs w:val="18"/>
          <w:lang w:val="en-GB"/>
        </w:rPr>
        <w:t>(</w:t>
      </w:r>
      <w:proofErr w:type="gramStart"/>
      <w:r w:rsidRPr="00AC31F8">
        <w:rPr>
          <w:rFonts w:ascii="Courier New" w:hAnsi="Courier New" w:cs="Courier New"/>
          <w:sz w:val="18"/>
          <w:szCs w:val="18"/>
          <w:lang w:val="en-GB"/>
        </w:rPr>
        <w:t>).</w:t>
      </w:r>
      <w:proofErr w:type="spellStart"/>
      <w:r w:rsidRPr="00AC31F8">
        <w:rPr>
          <w:rFonts w:ascii="Courier New" w:hAnsi="Courier New" w:cs="Courier New"/>
          <w:sz w:val="18"/>
          <w:szCs w:val="18"/>
          <w:lang w:val="en-GB"/>
        </w:rPr>
        <w:t>getWebDriver</w:t>
      </w:r>
      <w:proofErr w:type="spellEnd"/>
      <w:proofErr w:type="gramEnd"/>
      <w:r w:rsidRPr="00AC31F8">
        <w:rPr>
          <w:rFonts w:ascii="Courier New" w:hAnsi="Courier New" w:cs="Courier New"/>
          <w:sz w:val="18"/>
          <w:szCs w:val="18"/>
          <w:lang w:val="en-GB"/>
        </w:rPr>
        <w:t>();</w:t>
      </w:r>
    </w:p>
    <w:p w14:paraId="043C276C" w14:textId="77777777" w:rsidR="00D10B1E" w:rsidRPr="00AC31F8" w:rsidRDefault="00D10B1E" w:rsidP="001708D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
    <w:p w14:paraId="12C10D30" w14:textId="77777777" w:rsidR="00D10B1E" w:rsidRPr="00AC31F8" w:rsidRDefault="00D10B1E" w:rsidP="001708D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private List&lt;Participant&gt; participants </w:t>
      </w:r>
      <w:proofErr w:type="gramStart"/>
      <w:r w:rsidRPr="00AC31F8">
        <w:rPr>
          <w:rFonts w:ascii="Courier New" w:hAnsi="Courier New" w:cs="Courier New"/>
          <w:sz w:val="18"/>
          <w:szCs w:val="18"/>
          <w:lang w:val="en-GB"/>
        </w:rPr>
        <w:t>=  new</w:t>
      </w:r>
      <w:proofErr w:type="gramEnd"/>
      <w:r w:rsidRPr="00AC31F8">
        <w:rPr>
          <w:rFonts w:ascii="Courier New" w:hAnsi="Courier New" w:cs="Courier New"/>
          <w:sz w:val="18"/>
          <w:szCs w:val="18"/>
          <w:lang w:val="en-GB"/>
        </w:rPr>
        <w:t xml:space="preserve"> </w:t>
      </w:r>
      <w:proofErr w:type="spellStart"/>
      <w:r w:rsidRPr="00AC31F8">
        <w:rPr>
          <w:rFonts w:ascii="Courier New" w:hAnsi="Courier New" w:cs="Courier New"/>
          <w:sz w:val="18"/>
          <w:szCs w:val="18"/>
          <w:lang w:val="en-GB"/>
        </w:rPr>
        <w:t>ArrayList</w:t>
      </w:r>
      <w:proofErr w:type="spellEnd"/>
      <w:r w:rsidRPr="00AC31F8">
        <w:rPr>
          <w:rFonts w:ascii="Courier New" w:hAnsi="Courier New" w:cs="Courier New"/>
          <w:sz w:val="18"/>
          <w:szCs w:val="18"/>
          <w:lang w:val="en-GB"/>
        </w:rPr>
        <w:t>&lt;&gt;();</w:t>
      </w:r>
    </w:p>
    <w:p w14:paraId="1323B1B3" w14:textId="77777777" w:rsidR="00D10B1E" w:rsidRPr="00AC31F8" w:rsidRDefault="00D10B1E" w:rsidP="001708D5">
      <w:pPr>
        <w:spacing w:after="0" w:line="240" w:lineRule="auto"/>
        <w:jc w:val="left"/>
        <w:rPr>
          <w:rFonts w:ascii="Courier New" w:hAnsi="Courier New" w:cs="Courier New"/>
          <w:sz w:val="18"/>
          <w:szCs w:val="18"/>
          <w:lang w:val="en-GB"/>
        </w:rPr>
      </w:pPr>
    </w:p>
    <w:p w14:paraId="5B64C989" w14:textId="77777777" w:rsidR="00D10B1E" w:rsidRPr="00AC31F8" w:rsidRDefault="00D10B1E" w:rsidP="001708D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public static Participant </w:t>
      </w:r>
      <w:proofErr w:type="gramStart"/>
      <w:r w:rsidRPr="00AC31F8">
        <w:rPr>
          <w:rFonts w:ascii="Courier New" w:hAnsi="Courier New" w:cs="Courier New"/>
          <w:sz w:val="18"/>
          <w:szCs w:val="18"/>
          <w:lang w:val="en-GB"/>
        </w:rPr>
        <w:t>participant(</w:t>
      </w:r>
      <w:proofErr w:type="gramEnd"/>
      <w:r w:rsidRPr="00AC31F8">
        <w:rPr>
          <w:rFonts w:ascii="Courier New" w:hAnsi="Courier New" w:cs="Courier New"/>
          <w:sz w:val="18"/>
          <w:szCs w:val="18"/>
          <w:lang w:val="en-GB"/>
        </w:rPr>
        <w:t xml:space="preserve">String </w:t>
      </w:r>
      <w:proofErr w:type="spellStart"/>
      <w:r w:rsidRPr="00AC31F8">
        <w:rPr>
          <w:rFonts w:ascii="Courier New" w:hAnsi="Courier New" w:cs="Courier New"/>
          <w:sz w:val="18"/>
          <w:szCs w:val="18"/>
          <w:lang w:val="en-GB"/>
        </w:rPr>
        <w:t>firstName</w:t>
      </w:r>
      <w:proofErr w:type="spellEnd"/>
      <w:r w:rsidRPr="00AC31F8">
        <w:rPr>
          <w:rFonts w:ascii="Courier New" w:hAnsi="Courier New" w:cs="Courier New"/>
          <w:sz w:val="18"/>
          <w:szCs w:val="18"/>
          <w:lang w:val="en-GB"/>
        </w:rPr>
        <w:t>){</w:t>
      </w:r>
    </w:p>
    <w:p w14:paraId="44947EBC" w14:textId="77777777" w:rsidR="00D10B1E" w:rsidRPr="00AC31F8" w:rsidRDefault="00D10B1E" w:rsidP="001708D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return </w:t>
      </w:r>
      <w:proofErr w:type="spellStart"/>
      <w:r w:rsidRPr="00AC31F8">
        <w:rPr>
          <w:rFonts w:ascii="Courier New" w:hAnsi="Courier New" w:cs="Courier New"/>
          <w:sz w:val="18"/>
          <w:szCs w:val="18"/>
          <w:lang w:val="en-GB"/>
        </w:rPr>
        <w:t>getInstance</w:t>
      </w:r>
      <w:proofErr w:type="spellEnd"/>
      <w:r w:rsidRPr="00AC31F8">
        <w:rPr>
          <w:rFonts w:ascii="Courier New" w:hAnsi="Courier New" w:cs="Courier New"/>
          <w:sz w:val="18"/>
          <w:szCs w:val="18"/>
          <w:lang w:val="en-GB"/>
        </w:rPr>
        <w:t>(</w:t>
      </w:r>
      <w:proofErr w:type="gramStart"/>
      <w:r w:rsidRPr="00AC31F8">
        <w:rPr>
          <w:rFonts w:ascii="Courier New" w:hAnsi="Courier New" w:cs="Courier New"/>
          <w:sz w:val="18"/>
          <w:szCs w:val="18"/>
          <w:lang w:val="en-GB"/>
        </w:rPr>
        <w:t>).</w:t>
      </w:r>
      <w:proofErr w:type="spellStart"/>
      <w:r w:rsidRPr="00AC31F8">
        <w:rPr>
          <w:rFonts w:ascii="Courier New" w:hAnsi="Courier New" w:cs="Courier New"/>
          <w:sz w:val="18"/>
          <w:szCs w:val="18"/>
          <w:lang w:val="en-GB"/>
        </w:rPr>
        <w:t>getParticipant</w:t>
      </w:r>
      <w:proofErr w:type="spellEnd"/>
      <w:proofErr w:type="gramEnd"/>
      <w:r w:rsidRPr="00AC31F8">
        <w:rPr>
          <w:rFonts w:ascii="Courier New" w:hAnsi="Courier New" w:cs="Courier New"/>
          <w:sz w:val="18"/>
          <w:szCs w:val="18"/>
          <w:lang w:val="en-GB"/>
        </w:rPr>
        <w:t>(</w:t>
      </w:r>
      <w:proofErr w:type="spellStart"/>
      <w:r w:rsidRPr="00AC31F8">
        <w:rPr>
          <w:rFonts w:ascii="Courier New" w:hAnsi="Courier New" w:cs="Courier New"/>
          <w:sz w:val="18"/>
          <w:szCs w:val="18"/>
          <w:lang w:val="en-GB"/>
        </w:rPr>
        <w:t>firstName</w:t>
      </w:r>
      <w:proofErr w:type="spellEnd"/>
      <w:r w:rsidRPr="00AC31F8">
        <w:rPr>
          <w:rFonts w:ascii="Courier New" w:hAnsi="Courier New" w:cs="Courier New"/>
          <w:sz w:val="18"/>
          <w:szCs w:val="18"/>
          <w:lang w:val="en-GB"/>
        </w:rPr>
        <w:t>);</w:t>
      </w:r>
    </w:p>
    <w:p w14:paraId="0FCED6B4" w14:textId="77777777" w:rsidR="00D10B1E" w:rsidRPr="001F44DF" w:rsidRDefault="00D10B1E" w:rsidP="001708D5">
      <w:pPr>
        <w:spacing w:after="0" w:line="240" w:lineRule="auto"/>
        <w:jc w:val="left"/>
        <w:rPr>
          <w:rFonts w:ascii="Courier New" w:hAnsi="Courier New" w:cs="Courier New"/>
          <w:sz w:val="18"/>
          <w:szCs w:val="18"/>
          <w:lang w:val="fr-CH"/>
        </w:rPr>
      </w:pPr>
      <w:r w:rsidRPr="00AC31F8">
        <w:rPr>
          <w:rFonts w:ascii="Courier New" w:hAnsi="Courier New" w:cs="Courier New"/>
          <w:sz w:val="18"/>
          <w:szCs w:val="18"/>
          <w:lang w:val="en-GB"/>
        </w:rPr>
        <w:t xml:space="preserve">    </w:t>
      </w:r>
      <w:r w:rsidRPr="001F44DF">
        <w:rPr>
          <w:rFonts w:ascii="Courier New" w:hAnsi="Courier New" w:cs="Courier New"/>
          <w:sz w:val="18"/>
          <w:szCs w:val="18"/>
          <w:lang w:val="fr-CH"/>
        </w:rPr>
        <w:t>}</w:t>
      </w:r>
    </w:p>
    <w:p w14:paraId="0D0F7A28" w14:textId="77777777" w:rsidR="00D10B1E" w:rsidRPr="001F44DF" w:rsidRDefault="00D10B1E" w:rsidP="001708D5">
      <w:pPr>
        <w:spacing w:after="0" w:line="240" w:lineRule="auto"/>
        <w:jc w:val="left"/>
        <w:rPr>
          <w:rFonts w:ascii="Courier New" w:hAnsi="Courier New" w:cs="Courier New"/>
          <w:sz w:val="18"/>
          <w:szCs w:val="18"/>
          <w:lang w:val="fr-CH"/>
        </w:rPr>
      </w:pPr>
    </w:p>
    <w:p w14:paraId="25CDFDF1" w14:textId="77777777" w:rsidR="00D10B1E" w:rsidRPr="001F44DF" w:rsidRDefault="00D10B1E" w:rsidP="001708D5">
      <w:pPr>
        <w:spacing w:after="0" w:line="240" w:lineRule="auto"/>
        <w:jc w:val="left"/>
        <w:rPr>
          <w:rFonts w:ascii="Courier New" w:hAnsi="Courier New" w:cs="Courier New"/>
          <w:sz w:val="18"/>
          <w:szCs w:val="18"/>
          <w:lang w:val="fr-CH"/>
        </w:rPr>
      </w:pPr>
      <w:r w:rsidRPr="001F44DF">
        <w:rPr>
          <w:rFonts w:ascii="Courier New" w:hAnsi="Courier New" w:cs="Courier New"/>
          <w:sz w:val="18"/>
          <w:szCs w:val="18"/>
          <w:lang w:val="fr-CH"/>
        </w:rPr>
        <w:t xml:space="preserve">    </w:t>
      </w:r>
      <w:proofErr w:type="gramStart"/>
      <w:r w:rsidRPr="001F44DF">
        <w:rPr>
          <w:rFonts w:ascii="Courier New" w:hAnsi="Courier New" w:cs="Courier New"/>
          <w:sz w:val="18"/>
          <w:szCs w:val="18"/>
          <w:lang w:val="fr-CH"/>
        </w:rPr>
        <w:t>public</w:t>
      </w:r>
      <w:proofErr w:type="gramEnd"/>
      <w:r w:rsidRPr="001F44DF">
        <w:rPr>
          <w:rFonts w:ascii="Courier New" w:hAnsi="Courier New" w:cs="Courier New"/>
          <w:sz w:val="18"/>
          <w:szCs w:val="18"/>
          <w:lang w:val="fr-CH"/>
        </w:rPr>
        <w:t xml:space="preserve"> </w:t>
      </w:r>
      <w:proofErr w:type="spellStart"/>
      <w:r w:rsidRPr="001F44DF">
        <w:rPr>
          <w:rFonts w:ascii="Courier New" w:hAnsi="Courier New" w:cs="Courier New"/>
          <w:sz w:val="18"/>
          <w:szCs w:val="18"/>
          <w:lang w:val="fr-CH"/>
        </w:rPr>
        <w:t>static</w:t>
      </w:r>
      <w:proofErr w:type="spellEnd"/>
      <w:r w:rsidRPr="001F44DF">
        <w:rPr>
          <w:rFonts w:ascii="Courier New" w:hAnsi="Courier New" w:cs="Courier New"/>
          <w:sz w:val="18"/>
          <w:szCs w:val="18"/>
          <w:lang w:val="fr-CH"/>
        </w:rPr>
        <w:t xml:space="preserve"> List&lt;Participant&gt; participants(){</w:t>
      </w:r>
    </w:p>
    <w:p w14:paraId="6A93BCDF" w14:textId="77777777" w:rsidR="00D10B1E" w:rsidRPr="00AC31F8" w:rsidRDefault="00D10B1E" w:rsidP="001708D5">
      <w:pPr>
        <w:spacing w:after="0" w:line="240" w:lineRule="auto"/>
        <w:jc w:val="left"/>
        <w:rPr>
          <w:rFonts w:ascii="Courier New" w:hAnsi="Courier New" w:cs="Courier New"/>
          <w:sz w:val="18"/>
          <w:szCs w:val="18"/>
          <w:lang w:val="en-GB"/>
        </w:rPr>
      </w:pPr>
      <w:r w:rsidRPr="001F44DF">
        <w:rPr>
          <w:rFonts w:ascii="Courier New" w:hAnsi="Courier New" w:cs="Courier New"/>
          <w:sz w:val="18"/>
          <w:szCs w:val="18"/>
          <w:lang w:val="fr-CH"/>
        </w:rPr>
        <w:t xml:space="preserve">        </w:t>
      </w:r>
      <w:r w:rsidRPr="00AC31F8">
        <w:rPr>
          <w:rFonts w:ascii="Courier New" w:hAnsi="Courier New" w:cs="Courier New"/>
          <w:sz w:val="18"/>
          <w:szCs w:val="18"/>
          <w:lang w:val="en-GB"/>
        </w:rPr>
        <w:t xml:space="preserve">return </w:t>
      </w:r>
      <w:proofErr w:type="spellStart"/>
      <w:r w:rsidRPr="00AC31F8">
        <w:rPr>
          <w:rFonts w:ascii="Courier New" w:hAnsi="Courier New" w:cs="Courier New"/>
          <w:sz w:val="18"/>
          <w:szCs w:val="18"/>
          <w:lang w:val="en-GB"/>
        </w:rPr>
        <w:t>getInstance</w:t>
      </w:r>
      <w:proofErr w:type="spellEnd"/>
      <w:r w:rsidRPr="00AC31F8">
        <w:rPr>
          <w:rFonts w:ascii="Courier New" w:hAnsi="Courier New" w:cs="Courier New"/>
          <w:sz w:val="18"/>
          <w:szCs w:val="18"/>
          <w:lang w:val="en-GB"/>
        </w:rPr>
        <w:t>(</w:t>
      </w:r>
      <w:proofErr w:type="gramStart"/>
      <w:r w:rsidRPr="00AC31F8">
        <w:rPr>
          <w:rFonts w:ascii="Courier New" w:hAnsi="Courier New" w:cs="Courier New"/>
          <w:sz w:val="18"/>
          <w:szCs w:val="18"/>
          <w:lang w:val="en-GB"/>
        </w:rPr>
        <w:t>).</w:t>
      </w:r>
      <w:proofErr w:type="spellStart"/>
      <w:r w:rsidRPr="00AC31F8">
        <w:rPr>
          <w:rFonts w:ascii="Courier New" w:hAnsi="Courier New" w:cs="Courier New"/>
          <w:sz w:val="18"/>
          <w:szCs w:val="18"/>
          <w:lang w:val="en-GB"/>
        </w:rPr>
        <w:t>getParticipants</w:t>
      </w:r>
      <w:proofErr w:type="spellEnd"/>
      <w:proofErr w:type="gramEnd"/>
      <w:r w:rsidRPr="00AC31F8">
        <w:rPr>
          <w:rFonts w:ascii="Courier New" w:hAnsi="Courier New" w:cs="Courier New"/>
          <w:sz w:val="18"/>
          <w:szCs w:val="18"/>
          <w:lang w:val="en-GB"/>
        </w:rPr>
        <w:t>();</w:t>
      </w:r>
    </w:p>
    <w:p w14:paraId="40C1AB4D" w14:textId="77777777" w:rsidR="00D10B1E" w:rsidRPr="00AC31F8" w:rsidRDefault="00D10B1E" w:rsidP="001708D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
    <w:p w14:paraId="60D57F37" w14:textId="77777777" w:rsidR="00D10B1E" w:rsidRPr="00AC31F8" w:rsidRDefault="00D10B1E" w:rsidP="001708D5">
      <w:pPr>
        <w:spacing w:after="0" w:line="240" w:lineRule="auto"/>
        <w:jc w:val="left"/>
        <w:rPr>
          <w:rFonts w:ascii="Courier New" w:hAnsi="Courier New" w:cs="Courier New"/>
          <w:sz w:val="18"/>
          <w:szCs w:val="18"/>
          <w:lang w:val="en-GB"/>
        </w:rPr>
      </w:pPr>
    </w:p>
    <w:p w14:paraId="797E3D70" w14:textId="77777777" w:rsidR="00D10B1E" w:rsidRPr="00AC31F8" w:rsidRDefault="00D10B1E" w:rsidP="001708D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public static void </w:t>
      </w:r>
      <w:proofErr w:type="spellStart"/>
      <w:proofErr w:type="gramStart"/>
      <w:r w:rsidRPr="00AC31F8">
        <w:rPr>
          <w:rFonts w:ascii="Courier New" w:hAnsi="Courier New" w:cs="Courier New"/>
          <w:sz w:val="18"/>
          <w:szCs w:val="18"/>
          <w:lang w:val="en-GB"/>
        </w:rPr>
        <w:t>addParticipant</w:t>
      </w:r>
      <w:proofErr w:type="spellEnd"/>
      <w:r w:rsidRPr="00AC31F8">
        <w:rPr>
          <w:rFonts w:ascii="Courier New" w:hAnsi="Courier New" w:cs="Courier New"/>
          <w:sz w:val="18"/>
          <w:szCs w:val="18"/>
          <w:lang w:val="en-GB"/>
        </w:rPr>
        <w:t>(</w:t>
      </w:r>
      <w:proofErr w:type="gramEnd"/>
      <w:r w:rsidRPr="00AC31F8">
        <w:rPr>
          <w:rFonts w:ascii="Courier New" w:hAnsi="Courier New" w:cs="Courier New"/>
          <w:sz w:val="18"/>
          <w:szCs w:val="18"/>
          <w:lang w:val="en-GB"/>
        </w:rPr>
        <w:t xml:space="preserve">String </w:t>
      </w:r>
      <w:proofErr w:type="spellStart"/>
      <w:r w:rsidRPr="00AC31F8">
        <w:rPr>
          <w:rFonts w:ascii="Courier New" w:hAnsi="Courier New" w:cs="Courier New"/>
          <w:sz w:val="18"/>
          <w:szCs w:val="18"/>
          <w:lang w:val="en-GB"/>
        </w:rPr>
        <w:t>firsName</w:t>
      </w:r>
      <w:proofErr w:type="spellEnd"/>
      <w:r w:rsidRPr="00AC31F8">
        <w:rPr>
          <w:rFonts w:ascii="Courier New" w:hAnsi="Courier New" w:cs="Courier New"/>
          <w:sz w:val="18"/>
          <w:szCs w:val="18"/>
          <w:lang w:val="en-GB"/>
        </w:rPr>
        <w:t>){</w:t>
      </w:r>
    </w:p>
    <w:p w14:paraId="7B07F76E" w14:textId="77777777" w:rsidR="00D10B1E" w:rsidRPr="001F44DF" w:rsidRDefault="00D10B1E" w:rsidP="001708D5">
      <w:pPr>
        <w:spacing w:after="0" w:line="240" w:lineRule="auto"/>
        <w:jc w:val="left"/>
        <w:rPr>
          <w:rFonts w:ascii="Courier New" w:hAnsi="Courier New" w:cs="Courier New"/>
          <w:sz w:val="18"/>
          <w:szCs w:val="18"/>
          <w:lang w:val="fr-CH"/>
        </w:rPr>
      </w:pPr>
      <w:r w:rsidRPr="00AC31F8">
        <w:rPr>
          <w:rFonts w:ascii="Courier New" w:hAnsi="Courier New" w:cs="Courier New"/>
          <w:sz w:val="18"/>
          <w:szCs w:val="18"/>
          <w:lang w:val="en-GB"/>
        </w:rPr>
        <w:t xml:space="preserve">        </w:t>
      </w:r>
      <w:r w:rsidRPr="001F44DF">
        <w:rPr>
          <w:rFonts w:ascii="Courier New" w:hAnsi="Courier New" w:cs="Courier New"/>
          <w:sz w:val="18"/>
          <w:szCs w:val="18"/>
          <w:lang w:val="fr-CH"/>
        </w:rPr>
        <w:t xml:space="preserve">Participant </w:t>
      </w:r>
      <w:proofErr w:type="spellStart"/>
      <w:r w:rsidRPr="001F44DF">
        <w:rPr>
          <w:rFonts w:ascii="Courier New" w:hAnsi="Courier New" w:cs="Courier New"/>
          <w:sz w:val="18"/>
          <w:szCs w:val="18"/>
          <w:lang w:val="fr-CH"/>
        </w:rPr>
        <w:t>participant</w:t>
      </w:r>
      <w:proofErr w:type="spellEnd"/>
      <w:r w:rsidRPr="001F44DF">
        <w:rPr>
          <w:rFonts w:ascii="Courier New" w:hAnsi="Courier New" w:cs="Courier New"/>
          <w:sz w:val="18"/>
          <w:szCs w:val="18"/>
          <w:lang w:val="fr-CH"/>
        </w:rPr>
        <w:t xml:space="preserve"> = new </w:t>
      </w:r>
      <w:proofErr w:type="gramStart"/>
      <w:r w:rsidRPr="001F44DF">
        <w:rPr>
          <w:rFonts w:ascii="Courier New" w:hAnsi="Courier New" w:cs="Courier New"/>
          <w:sz w:val="18"/>
          <w:szCs w:val="18"/>
          <w:lang w:val="fr-CH"/>
        </w:rPr>
        <w:t>Participant(</w:t>
      </w:r>
      <w:proofErr w:type="gramEnd"/>
      <w:r w:rsidRPr="001F44DF">
        <w:rPr>
          <w:rFonts w:ascii="Courier New" w:hAnsi="Courier New" w:cs="Courier New"/>
          <w:sz w:val="18"/>
          <w:szCs w:val="18"/>
          <w:lang w:val="fr-CH"/>
        </w:rPr>
        <w:t>);</w:t>
      </w:r>
    </w:p>
    <w:p w14:paraId="7BAC4000" w14:textId="77777777" w:rsidR="00D10B1E" w:rsidRPr="001F44DF" w:rsidRDefault="00D10B1E" w:rsidP="001708D5">
      <w:pPr>
        <w:spacing w:after="0" w:line="240" w:lineRule="auto"/>
        <w:jc w:val="left"/>
        <w:rPr>
          <w:rFonts w:ascii="Courier New" w:hAnsi="Courier New" w:cs="Courier New"/>
          <w:sz w:val="18"/>
          <w:szCs w:val="18"/>
          <w:lang w:val="fr-CH"/>
        </w:rPr>
      </w:pPr>
      <w:r w:rsidRPr="001F44DF">
        <w:rPr>
          <w:rFonts w:ascii="Courier New" w:hAnsi="Courier New" w:cs="Courier New"/>
          <w:sz w:val="18"/>
          <w:szCs w:val="18"/>
          <w:lang w:val="fr-CH"/>
        </w:rPr>
        <w:t xml:space="preserve">        </w:t>
      </w:r>
      <w:proofErr w:type="spellStart"/>
      <w:r w:rsidRPr="001F44DF">
        <w:rPr>
          <w:rFonts w:ascii="Courier New" w:hAnsi="Courier New" w:cs="Courier New"/>
          <w:sz w:val="18"/>
          <w:szCs w:val="18"/>
          <w:lang w:val="fr-CH"/>
        </w:rPr>
        <w:t>participant.firstName</w:t>
      </w:r>
      <w:proofErr w:type="spellEnd"/>
      <w:r w:rsidRPr="001F44DF">
        <w:rPr>
          <w:rFonts w:ascii="Courier New" w:hAnsi="Courier New" w:cs="Courier New"/>
          <w:sz w:val="18"/>
          <w:szCs w:val="18"/>
          <w:lang w:val="fr-CH"/>
        </w:rPr>
        <w:t xml:space="preserve"> = </w:t>
      </w:r>
      <w:proofErr w:type="spellStart"/>
      <w:r w:rsidRPr="001F44DF">
        <w:rPr>
          <w:rFonts w:ascii="Courier New" w:hAnsi="Courier New" w:cs="Courier New"/>
          <w:sz w:val="18"/>
          <w:szCs w:val="18"/>
          <w:lang w:val="fr-CH"/>
        </w:rPr>
        <w:t>firsName</w:t>
      </w:r>
      <w:proofErr w:type="spellEnd"/>
      <w:r w:rsidRPr="001F44DF">
        <w:rPr>
          <w:rFonts w:ascii="Courier New" w:hAnsi="Courier New" w:cs="Courier New"/>
          <w:sz w:val="18"/>
          <w:szCs w:val="18"/>
          <w:lang w:val="fr-CH"/>
        </w:rPr>
        <w:t>;</w:t>
      </w:r>
    </w:p>
    <w:p w14:paraId="1A2048BF" w14:textId="77777777" w:rsidR="00D10B1E" w:rsidRPr="001F44DF" w:rsidRDefault="00D10B1E" w:rsidP="001708D5">
      <w:pPr>
        <w:spacing w:after="0" w:line="240" w:lineRule="auto"/>
        <w:jc w:val="left"/>
        <w:rPr>
          <w:rFonts w:ascii="Courier New" w:hAnsi="Courier New" w:cs="Courier New"/>
          <w:sz w:val="18"/>
          <w:szCs w:val="18"/>
          <w:lang w:val="fr-CH"/>
        </w:rPr>
      </w:pPr>
      <w:r w:rsidRPr="001F44DF">
        <w:rPr>
          <w:rFonts w:ascii="Courier New" w:hAnsi="Courier New" w:cs="Courier New"/>
          <w:sz w:val="18"/>
          <w:szCs w:val="18"/>
          <w:lang w:val="fr-CH"/>
        </w:rPr>
        <w:t xml:space="preserve">        </w:t>
      </w:r>
      <w:proofErr w:type="spellStart"/>
      <w:proofErr w:type="gramStart"/>
      <w:r w:rsidRPr="001F44DF">
        <w:rPr>
          <w:rFonts w:ascii="Courier New" w:hAnsi="Courier New" w:cs="Courier New"/>
          <w:sz w:val="18"/>
          <w:szCs w:val="18"/>
          <w:lang w:val="fr-CH"/>
        </w:rPr>
        <w:t>getInstance</w:t>
      </w:r>
      <w:proofErr w:type="spellEnd"/>
      <w:proofErr w:type="gramEnd"/>
      <w:r w:rsidRPr="001F44DF">
        <w:rPr>
          <w:rFonts w:ascii="Courier New" w:hAnsi="Courier New" w:cs="Courier New"/>
          <w:sz w:val="18"/>
          <w:szCs w:val="18"/>
          <w:lang w:val="fr-CH"/>
        </w:rPr>
        <w:t>().</w:t>
      </w:r>
      <w:proofErr w:type="spellStart"/>
      <w:r w:rsidRPr="001F44DF">
        <w:rPr>
          <w:rFonts w:ascii="Courier New" w:hAnsi="Courier New" w:cs="Courier New"/>
          <w:sz w:val="18"/>
          <w:szCs w:val="18"/>
          <w:lang w:val="fr-CH"/>
        </w:rPr>
        <w:t>addParticipant</w:t>
      </w:r>
      <w:proofErr w:type="spellEnd"/>
      <w:r w:rsidRPr="001F44DF">
        <w:rPr>
          <w:rFonts w:ascii="Courier New" w:hAnsi="Courier New" w:cs="Courier New"/>
          <w:sz w:val="18"/>
          <w:szCs w:val="18"/>
          <w:lang w:val="fr-CH"/>
        </w:rPr>
        <w:t>(participant);</w:t>
      </w:r>
    </w:p>
    <w:p w14:paraId="63938DE4" w14:textId="77777777" w:rsidR="00D10B1E" w:rsidRPr="001F44DF" w:rsidRDefault="00D10B1E" w:rsidP="001708D5">
      <w:pPr>
        <w:spacing w:after="0" w:line="240" w:lineRule="auto"/>
        <w:jc w:val="left"/>
        <w:rPr>
          <w:rFonts w:ascii="Courier New" w:hAnsi="Courier New" w:cs="Courier New"/>
          <w:sz w:val="18"/>
          <w:szCs w:val="18"/>
          <w:lang w:val="fr-CH"/>
        </w:rPr>
      </w:pPr>
      <w:r w:rsidRPr="001F44DF">
        <w:rPr>
          <w:rFonts w:ascii="Courier New" w:hAnsi="Courier New" w:cs="Courier New"/>
          <w:sz w:val="18"/>
          <w:szCs w:val="18"/>
          <w:lang w:val="fr-CH"/>
        </w:rPr>
        <w:t xml:space="preserve">    }</w:t>
      </w:r>
    </w:p>
    <w:p w14:paraId="2EB7611C" w14:textId="77777777" w:rsidR="00D10B1E" w:rsidRPr="001F44DF" w:rsidRDefault="00D10B1E" w:rsidP="001708D5">
      <w:pPr>
        <w:spacing w:after="0" w:line="240" w:lineRule="auto"/>
        <w:jc w:val="left"/>
        <w:rPr>
          <w:rFonts w:ascii="Courier New" w:hAnsi="Courier New" w:cs="Courier New"/>
          <w:sz w:val="18"/>
          <w:szCs w:val="18"/>
          <w:lang w:val="fr-CH"/>
        </w:rPr>
      </w:pPr>
    </w:p>
    <w:p w14:paraId="4C153D9F" w14:textId="77777777" w:rsidR="00D10B1E" w:rsidRPr="001F44DF" w:rsidRDefault="00D10B1E" w:rsidP="001708D5">
      <w:pPr>
        <w:spacing w:after="0" w:line="240" w:lineRule="auto"/>
        <w:jc w:val="left"/>
        <w:rPr>
          <w:rFonts w:ascii="Courier New" w:hAnsi="Courier New" w:cs="Courier New"/>
          <w:sz w:val="18"/>
          <w:szCs w:val="18"/>
          <w:lang w:val="fr-CH"/>
        </w:rPr>
      </w:pPr>
      <w:r w:rsidRPr="001F44DF">
        <w:rPr>
          <w:rFonts w:ascii="Courier New" w:hAnsi="Courier New" w:cs="Courier New"/>
          <w:sz w:val="18"/>
          <w:szCs w:val="18"/>
          <w:lang w:val="fr-CH"/>
        </w:rPr>
        <w:t xml:space="preserve">    </w:t>
      </w:r>
      <w:proofErr w:type="gramStart"/>
      <w:r w:rsidRPr="001F44DF">
        <w:rPr>
          <w:rFonts w:ascii="Courier New" w:hAnsi="Courier New" w:cs="Courier New"/>
          <w:sz w:val="18"/>
          <w:szCs w:val="18"/>
          <w:lang w:val="fr-CH"/>
        </w:rPr>
        <w:t>public</w:t>
      </w:r>
      <w:proofErr w:type="gramEnd"/>
      <w:r w:rsidRPr="001F44DF">
        <w:rPr>
          <w:rFonts w:ascii="Courier New" w:hAnsi="Courier New" w:cs="Courier New"/>
          <w:sz w:val="18"/>
          <w:szCs w:val="18"/>
          <w:lang w:val="fr-CH"/>
        </w:rPr>
        <w:t xml:space="preserve"> </w:t>
      </w:r>
      <w:proofErr w:type="spellStart"/>
      <w:r w:rsidRPr="001F44DF">
        <w:rPr>
          <w:rFonts w:ascii="Courier New" w:hAnsi="Courier New" w:cs="Courier New"/>
          <w:sz w:val="18"/>
          <w:szCs w:val="18"/>
          <w:lang w:val="fr-CH"/>
        </w:rPr>
        <w:t>static</w:t>
      </w:r>
      <w:proofErr w:type="spellEnd"/>
      <w:r w:rsidRPr="001F44DF">
        <w:rPr>
          <w:rFonts w:ascii="Courier New" w:hAnsi="Courier New" w:cs="Courier New"/>
          <w:sz w:val="18"/>
          <w:szCs w:val="18"/>
          <w:lang w:val="fr-CH"/>
        </w:rPr>
        <w:t xml:space="preserve">  </w:t>
      </w:r>
      <w:proofErr w:type="spellStart"/>
      <w:r w:rsidRPr="001F44DF">
        <w:rPr>
          <w:rFonts w:ascii="Courier New" w:hAnsi="Courier New" w:cs="Courier New"/>
          <w:sz w:val="18"/>
          <w:szCs w:val="18"/>
          <w:lang w:val="fr-CH"/>
        </w:rPr>
        <w:t>void</w:t>
      </w:r>
      <w:proofErr w:type="spellEnd"/>
      <w:r w:rsidRPr="001F44DF">
        <w:rPr>
          <w:rFonts w:ascii="Courier New" w:hAnsi="Courier New" w:cs="Courier New"/>
          <w:sz w:val="18"/>
          <w:szCs w:val="18"/>
          <w:lang w:val="fr-CH"/>
        </w:rPr>
        <w:t xml:space="preserve"> </w:t>
      </w:r>
      <w:proofErr w:type="spellStart"/>
      <w:r w:rsidRPr="001F44DF">
        <w:rPr>
          <w:rFonts w:ascii="Courier New" w:hAnsi="Courier New" w:cs="Courier New"/>
          <w:sz w:val="18"/>
          <w:szCs w:val="18"/>
          <w:lang w:val="fr-CH"/>
        </w:rPr>
        <w:t>clearParticipants</w:t>
      </w:r>
      <w:proofErr w:type="spellEnd"/>
      <w:r w:rsidRPr="001F44DF">
        <w:rPr>
          <w:rFonts w:ascii="Courier New" w:hAnsi="Courier New" w:cs="Courier New"/>
          <w:sz w:val="18"/>
          <w:szCs w:val="18"/>
          <w:lang w:val="fr-CH"/>
        </w:rPr>
        <w:t>(){</w:t>
      </w:r>
    </w:p>
    <w:p w14:paraId="65E9DD6B" w14:textId="77777777" w:rsidR="00D10B1E" w:rsidRPr="001F44DF" w:rsidRDefault="00D10B1E" w:rsidP="001708D5">
      <w:pPr>
        <w:spacing w:after="0" w:line="240" w:lineRule="auto"/>
        <w:jc w:val="left"/>
        <w:rPr>
          <w:rFonts w:ascii="Courier New" w:hAnsi="Courier New" w:cs="Courier New"/>
          <w:sz w:val="18"/>
          <w:szCs w:val="18"/>
          <w:lang w:val="fr-CH"/>
        </w:rPr>
      </w:pPr>
      <w:r w:rsidRPr="001F44DF">
        <w:rPr>
          <w:rFonts w:ascii="Courier New" w:hAnsi="Courier New" w:cs="Courier New"/>
          <w:sz w:val="18"/>
          <w:szCs w:val="18"/>
          <w:lang w:val="fr-CH"/>
        </w:rPr>
        <w:t xml:space="preserve">        </w:t>
      </w:r>
      <w:proofErr w:type="spellStart"/>
      <w:proofErr w:type="gramStart"/>
      <w:r w:rsidRPr="001F44DF">
        <w:rPr>
          <w:rFonts w:ascii="Courier New" w:hAnsi="Courier New" w:cs="Courier New"/>
          <w:sz w:val="18"/>
          <w:szCs w:val="18"/>
          <w:lang w:val="fr-CH"/>
        </w:rPr>
        <w:t>getInstance</w:t>
      </w:r>
      <w:proofErr w:type="spellEnd"/>
      <w:proofErr w:type="gramEnd"/>
      <w:r w:rsidRPr="001F44DF">
        <w:rPr>
          <w:rFonts w:ascii="Courier New" w:hAnsi="Courier New" w:cs="Courier New"/>
          <w:sz w:val="18"/>
          <w:szCs w:val="18"/>
          <w:lang w:val="fr-CH"/>
        </w:rPr>
        <w:t>().</w:t>
      </w:r>
      <w:proofErr w:type="spellStart"/>
      <w:r w:rsidRPr="001F44DF">
        <w:rPr>
          <w:rFonts w:ascii="Courier New" w:hAnsi="Courier New" w:cs="Courier New"/>
          <w:sz w:val="18"/>
          <w:szCs w:val="18"/>
          <w:lang w:val="fr-CH"/>
        </w:rPr>
        <w:t>getParticipants</w:t>
      </w:r>
      <w:proofErr w:type="spellEnd"/>
      <w:r w:rsidRPr="001F44DF">
        <w:rPr>
          <w:rFonts w:ascii="Courier New" w:hAnsi="Courier New" w:cs="Courier New"/>
          <w:sz w:val="18"/>
          <w:szCs w:val="18"/>
          <w:lang w:val="fr-CH"/>
        </w:rPr>
        <w:t>().</w:t>
      </w:r>
      <w:proofErr w:type="spellStart"/>
      <w:r w:rsidRPr="001F44DF">
        <w:rPr>
          <w:rFonts w:ascii="Courier New" w:hAnsi="Courier New" w:cs="Courier New"/>
          <w:sz w:val="18"/>
          <w:szCs w:val="18"/>
          <w:lang w:val="fr-CH"/>
        </w:rPr>
        <w:t>clear</w:t>
      </w:r>
      <w:proofErr w:type="spellEnd"/>
      <w:r w:rsidRPr="001F44DF">
        <w:rPr>
          <w:rFonts w:ascii="Courier New" w:hAnsi="Courier New" w:cs="Courier New"/>
          <w:sz w:val="18"/>
          <w:szCs w:val="18"/>
          <w:lang w:val="fr-CH"/>
        </w:rPr>
        <w:t>();</w:t>
      </w:r>
    </w:p>
    <w:p w14:paraId="57E037D9" w14:textId="77777777" w:rsidR="00D10B1E" w:rsidRPr="001F44DF" w:rsidRDefault="00D10B1E" w:rsidP="001708D5">
      <w:pPr>
        <w:spacing w:after="0" w:line="240" w:lineRule="auto"/>
        <w:jc w:val="left"/>
        <w:rPr>
          <w:rFonts w:ascii="Courier New" w:hAnsi="Courier New" w:cs="Courier New"/>
          <w:sz w:val="18"/>
          <w:szCs w:val="18"/>
          <w:lang w:val="fr-CH"/>
        </w:rPr>
      </w:pPr>
      <w:r w:rsidRPr="001F44DF">
        <w:rPr>
          <w:rFonts w:ascii="Courier New" w:hAnsi="Courier New" w:cs="Courier New"/>
          <w:sz w:val="18"/>
          <w:szCs w:val="18"/>
          <w:lang w:val="fr-CH"/>
        </w:rPr>
        <w:t xml:space="preserve">    }</w:t>
      </w:r>
    </w:p>
    <w:p w14:paraId="4FCB61D6" w14:textId="77777777" w:rsidR="00D10B1E" w:rsidRPr="001F44DF" w:rsidRDefault="00D10B1E" w:rsidP="001708D5">
      <w:pPr>
        <w:spacing w:after="0" w:line="240" w:lineRule="auto"/>
        <w:jc w:val="left"/>
        <w:rPr>
          <w:rFonts w:ascii="Courier New" w:hAnsi="Courier New" w:cs="Courier New"/>
          <w:sz w:val="18"/>
          <w:szCs w:val="18"/>
          <w:lang w:val="fr-CH"/>
        </w:rPr>
      </w:pPr>
      <w:r w:rsidRPr="001F44DF">
        <w:rPr>
          <w:rFonts w:ascii="Courier New" w:hAnsi="Courier New" w:cs="Courier New"/>
          <w:sz w:val="18"/>
          <w:szCs w:val="18"/>
          <w:lang w:val="fr-CH"/>
        </w:rPr>
        <w:t xml:space="preserve">    </w:t>
      </w:r>
      <w:proofErr w:type="spellStart"/>
      <w:proofErr w:type="gramStart"/>
      <w:r w:rsidRPr="001F44DF">
        <w:rPr>
          <w:rFonts w:ascii="Courier New" w:hAnsi="Courier New" w:cs="Courier New"/>
          <w:sz w:val="18"/>
          <w:szCs w:val="18"/>
          <w:lang w:val="fr-CH"/>
        </w:rPr>
        <w:t>private</w:t>
      </w:r>
      <w:proofErr w:type="spellEnd"/>
      <w:proofErr w:type="gramEnd"/>
      <w:r w:rsidRPr="001F44DF">
        <w:rPr>
          <w:rFonts w:ascii="Courier New" w:hAnsi="Courier New" w:cs="Courier New"/>
          <w:sz w:val="18"/>
          <w:szCs w:val="18"/>
          <w:lang w:val="fr-CH"/>
        </w:rPr>
        <w:t xml:space="preserve"> </w:t>
      </w:r>
      <w:proofErr w:type="spellStart"/>
      <w:r w:rsidRPr="001F44DF">
        <w:rPr>
          <w:rFonts w:ascii="Courier New" w:hAnsi="Courier New" w:cs="Courier New"/>
          <w:sz w:val="18"/>
          <w:szCs w:val="18"/>
          <w:lang w:val="fr-CH"/>
        </w:rPr>
        <w:t>WebDriver</w:t>
      </w:r>
      <w:proofErr w:type="spellEnd"/>
      <w:r w:rsidRPr="001F44DF">
        <w:rPr>
          <w:rFonts w:ascii="Courier New" w:hAnsi="Courier New" w:cs="Courier New"/>
          <w:sz w:val="18"/>
          <w:szCs w:val="18"/>
          <w:lang w:val="fr-CH"/>
        </w:rPr>
        <w:t xml:space="preserve"> </w:t>
      </w:r>
      <w:proofErr w:type="spellStart"/>
      <w:r w:rsidRPr="001F44DF">
        <w:rPr>
          <w:rFonts w:ascii="Courier New" w:hAnsi="Courier New" w:cs="Courier New"/>
          <w:sz w:val="18"/>
          <w:szCs w:val="18"/>
          <w:lang w:val="fr-CH"/>
        </w:rPr>
        <w:t>webDriver</w:t>
      </w:r>
      <w:proofErr w:type="spellEnd"/>
      <w:r w:rsidRPr="001F44DF">
        <w:rPr>
          <w:rFonts w:ascii="Courier New" w:hAnsi="Courier New" w:cs="Courier New"/>
          <w:sz w:val="18"/>
          <w:szCs w:val="18"/>
          <w:lang w:val="fr-CH"/>
        </w:rPr>
        <w:t>;</w:t>
      </w:r>
    </w:p>
    <w:p w14:paraId="48753F0F" w14:textId="77777777" w:rsidR="00D10B1E" w:rsidRPr="001F44DF" w:rsidRDefault="00D10B1E" w:rsidP="001708D5">
      <w:pPr>
        <w:spacing w:after="0" w:line="240" w:lineRule="auto"/>
        <w:jc w:val="left"/>
        <w:rPr>
          <w:rFonts w:ascii="Courier New" w:hAnsi="Courier New" w:cs="Courier New"/>
          <w:sz w:val="18"/>
          <w:szCs w:val="18"/>
          <w:lang w:val="fr-CH"/>
        </w:rPr>
      </w:pPr>
    </w:p>
    <w:p w14:paraId="55010701" w14:textId="77777777" w:rsidR="00D10B1E" w:rsidRPr="001F44DF" w:rsidRDefault="00D10B1E" w:rsidP="001708D5">
      <w:pPr>
        <w:spacing w:after="0" w:line="240" w:lineRule="auto"/>
        <w:jc w:val="left"/>
        <w:rPr>
          <w:rFonts w:ascii="Courier New" w:hAnsi="Courier New" w:cs="Courier New"/>
          <w:sz w:val="18"/>
          <w:szCs w:val="18"/>
          <w:lang w:val="fr-CH"/>
        </w:rPr>
      </w:pPr>
      <w:r w:rsidRPr="001F44DF">
        <w:rPr>
          <w:rFonts w:ascii="Courier New" w:hAnsi="Courier New" w:cs="Courier New"/>
          <w:sz w:val="18"/>
          <w:szCs w:val="18"/>
          <w:lang w:val="fr-CH"/>
        </w:rPr>
        <w:t xml:space="preserve">    </w:t>
      </w:r>
      <w:proofErr w:type="spellStart"/>
      <w:proofErr w:type="gramStart"/>
      <w:r w:rsidRPr="001F44DF">
        <w:rPr>
          <w:rFonts w:ascii="Courier New" w:hAnsi="Courier New" w:cs="Courier New"/>
          <w:sz w:val="18"/>
          <w:szCs w:val="18"/>
          <w:lang w:val="fr-CH"/>
        </w:rPr>
        <w:t>private</w:t>
      </w:r>
      <w:proofErr w:type="spellEnd"/>
      <w:proofErr w:type="gramEnd"/>
      <w:r w:rsidRPr="001F44DF">
        <w:rPr>
          <w:rFonts w:ascii="Courier New" w:hAnsi="Courier New" w:cs="Courier New"/>
          <w:sz w:val="18"/>
          <w:szCs w:val="18"/>
          <w:lang w:val="fr-CH"/>
        </w:rPr>
        <w:t xml:space="preserve"> </w:t>
      </w:r>
      <w:proofErr w:type="spellStart"/>
      <w:r w:rsidRPr="001F44DF">
        <w:rPr>
          <w:rFonts w:ascii="Courier New" w:hAnsi="Courier New" w:cs="Courier New"/>
          <w:sz w:val="18"/>
          <w:szCs w:val="18"/>
          <w:lang w:val="fr-CH"/>
        </w:rPr>
        <w:t>TestContext</w:t>
      </w:r>
      <w:proofErr w:type="spellEnd"/>
      <w:r w:rsidRPr="001F44DF">
        <w:rPr>
          <w:rFonts w:ascii="Courier New" w:hAnsi="Courier New" w:cs="Courier New"/>
          <w:sz w:val="18"/>
          <w:szCs w:val="18"/>
          <w:lang w:val="fr-CH"/>
        </w:rPr>
        <w:t>() {</w:t>
      </w:r>
    </w:p>
    <w:p w14:paraId="23768210" w14:textId="77777777" w:rsidR="00D10B1E" w:rsidRPr="001F44DF" w:rsidRDefault="00D10B1E" w:rsidP="001708D5">
      <w:pPr>
        <w:spacing w:after="0" w:line="240" w:lineRule="auto"/>
        <w:jc w:val="left"/>
        <w:rPr>
          <w:rFonts w:ascii="Courier New" w:hAnsi="Courier New" w:cs="Courier New"/>
          <w:sz w:val="18"/>
          <w:szCs w:val="18"/>
          <w:lang w:val="fr-CH"/>
        </w:rPr>
      </w:pPr>
      <w:r w:rsidRPr="001F44DF">
        <w:rPr>
          <w:rFonts w:ascii="Courier New" w:hAnsi="Courier New" w:cs="Courier New"/>
          <w:sz w:val="18"/>
          <w:szCs w:val="18"/>
          <w:lang w:val="fr-CH"/>
        </w:rPr>
        <w:t xml:space="preserve">        </w:t>
      </w:r>
      <w:proofErr w:type="spellStart"/>
      <w:r w:rsidRPr="001F44DF">
        <w:rPr>
          <w:rFonts w:ascii="Courier New" w:hAnsi="Courier New" w:cs="Courier New"/>
          <w:sz w:val="18"/>
          <w:szCs w:val="18"/>
          <w:lang w:val="fr-CH"/>
        </w:rPr>
        <w:t>System.setProperty</w:t>
      </w:r>
      <w:proofErr w:type="spellEnd"/>
      <w:r w:rsidRPr="001F44DF">
        <w:rPr>
          <w:rFonts w:ascii="Courier New" w:hAnsi="Courier New" w:cs="Courier New"/>
          <w:sz w:val="18"/>
          <w:szCs w:val="18"/>
          <w:lang w:val="fr-CH"/>
        </w:rPr>
        <w:t>("</w:t>
      </w:r>
      <w:proofErr w:type="spellStart"/>
      <w:proofErr w:type="gramStart"/>
      <w:r w:rsidRPr="001F44DF">
        <w:rPr>
          <w:rFonts w:ascii="Courier New" w:hAnsi="Courier New" w:cs="Courier New"/>
          <w:sz w:val="18"/>
          <w:szCs w:val="18"/>
          <w:lang w:val="fr-CH"/>
        </w:rPr>
        <w:t>webdriver.chrome</w:t>
      </w:r>
      <w:proofErr w:type="gramEnd"/>
      <w:r w:rsidRPr="001F44DF">
        <w:rPr>
          <w:rFonts w:ascii="Courier New" w:hAnsi="Courier New" w:cs="Courier New"/>
          <w:sz w:val="18"/>
          <w:szCs w:val="18"/>
          <w:lang w:val="fr-CH"/>
        </w:rPr>
        <w:t>.driver</w:t>
      </w:r>
      <w:proofErr w:type="spellEnd"/>
      <w:r w:rsidRPr="001F44DF">
        <w:rPr>
          <w:rFonts w:ascii="Courier New" w:hAnsi="Courier New" w:cs="Courier New"/>
          <w:sz w:val="18"/>
          <w:szCs w:val="18"/>
          <w:lang w:val="fr-CH"/>
        </w:rPr>
        <w:t>", "C:\\Program Files (x86)\\Google\\Chrome\\Application\\chromedriver.exe");</w:t>
      </w:r>
    </w:p>
    <w:p w14:paraId="14686B58" w14:textId="77777777" w:rsidR="00D10B1E" w:rsidRPr="00AC31F8" w:rsidRDefault="00D10B1E" w:rsidP="001708D5">
      <w:pPr>
        <w:spacing w:after="0" w:line="240" w:lineRule="auto"/>
        <w:jc w:val="left"/>
        <w:rPr>
          <w:rFonts w:ascii="Courier New" w:hAnsi="Courier New" w:cs="Courier New"/>
          <w:sz w:val="18"/>
          <w:szCs w:val="18"/>
          <w:lang w:val="en-GB"/>
        </w:rPr>
      </w:pPr>
      <w:r w:rsidRPr="001F44DF">
        <w:rPr>
          <w:rFonts w:ascii="Courier New" w:hAnsi="Courier New" w:cs="Courier New"/>
          <w:sz w:val="18"/>
          <w:szCs w:val="18"/>
          <w:lang w:val="fr-CH"/>
        </w:rPr>
        <w:t xml:space="preserve">        </w:t>
      </w:r>
      <w:proofErr w:type="spellStart"/>
      <w:r w:rsidRPr="00AC31F8">
        <w:rPr>
          <w:rFonts w:ascii="Courier New" w:hAnsi="Courier New" w:cs="Courier New"/>
          <w:sz w:val="18"/>
          <w:szCs w:val="18"/>
          <w:lang w:val="en-GB"/>
        </w:rPr>
        <w:t>webDriver</w:t>
      </w:r>
      <w:proofErr w:type="spellEnd"/>
      <w:r w:rsidRPr="00AC31F8">
        <w:rPr>
          <w:rFonts w:ascii="Courier New" w:hAnsi="Courier New" w:cs="Courier New"/>
          <w:sz w:val="18"/>
          <w:szCs w:val="18"/>
          <w:lang w:val="en-GB"/>
        </w:rPr>
        <w:t xml:space="preserve"> = new </w:t>
      </w:r>
      <w:proofErr w:type="spellStart"/>
      <w:proofErr w:type="gramStart"/>
      <w:r w:rsidRPr="00AC31F8">
        <w:rPr>
          <w:rFonts w:ascii="Courier New" w:hAnsi="Courier New" w:cs="Courier New"/>
          <w:sz w:val="18"/>
          <w:szCs w:val="18"/>
          <w:lang w:val="en-GB"/>
        </w:rPr>
        <w:t>ChromeDriver</w:t>
      </w:r>
      <w:proofErr w:type="spellEnd"/>
      <w:r w:rsidRPr="00AC31F8">
        <w:rPr>
          <w:rFonts w:ascii="Courier New" w:hAnsi="Courier New" w:cs="Courier New"/>
          <w:sz w:val="18"/>
          <w:szCs w:val="18"/>
          <w:lang w:val="en-GB"/>
        </w:rPr>
        <w:t>(</w:t>
      </w:r>
      <w:proofErr w:type="gramEnd"/>
      <w:r w:rsidRPr="00AC31F8">
        <w:rPr>
          <w:rFonts w:ascii="Courier New" w:hAnsi="Courier New" w:cs="Courier New"/>
          <w:sz w:val="18"/>
          <w:szCs w:val="18"/>
          <w:lang w:val="en-GB"/>
        </w:rPr>
        <w:t>);</w:t>
      </w:r>
    </w:p>
    <w:p w14:paraId="04EAC60C" w14:textId="77777777" w:rsidR="00D10B1E" w:rsidRPr="00AC31F8" w:rsidRDefault="00D10B1E" w:rsidP="001708D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roofErr w:type="spellStart"/>
      <w:r w:rsidRPr="00AC31F8">
        <w:rPr>
          <w:rFonts w:ascii="Courier New" w:hAnsi="Courier New" w:cs="Courier New"/>
          <w:sz w:val="18"/>
          <w:szCs w:val="18"/>
          <w:lang w:val="en-GB"/>
        </w:rPr>
        <w:t>webDriver.manage</w:t>
      </w:r>
      <w:proofErr w:type="spellEnd"/>
      <w:r w:rsidRPr="00AC31F8">
        <w:rPr>
          <w:rFonts w:ascii="Courier New" w:hAnsi="Courier New" w:cs="Courier New"/>
          <w:sz w:val="18"/>
          <w:szCs w:val="18"/>
          <w:lang w:val="en-GB"/>
        </w:rPr>
        <w:t>(</w:t>
      </w:r>
      <w:proofErr w:type="gramStart"/>
      <w:r w:rsidRPr="00AC31F8">
        <w:rPr>
          <w:rFonts w:ascii="Courier New" w:hAnsi="Courier New" w:cs="Courier New"/>
          <w:sz w:val="18"/>
          <w:szCs w:val="18"/>
          <w:lang w:val="en-GB"/>
        </w:rPr>
        <w:t>).window</w:t>
      </w:r>
      <w:proofErr w:type="gramEnd"/>
      <w:r w:rsidRPr="00AC31F8">
        <w:rPr>
          <w:rFonts w:ascii="Courier New" w:hAnsi="Courier New" w:cs="Courier New"/>
          <w:sz w:val="18"/>
          <w:szCs w:val="18"/>
          <w:lang w:val="en-GB"/>
        </w:rPr>
        <w:t>().</w:t>
      </w:r>
      <w:proofErr w:type="spellStart"/>
      <w:r w:rsidRPr="00AC31F8">
        <w:rPr>
          <w:rFonts w:ascii="Courier New" w:hAnsi="Courier New" w:cs="Courier New"/>
          <w:sz w:val="18"/>
          <w:szCs w:val="18"/>
          <w:lang w:val="en-GB"/>
        </w:rPr>
        <w:t>setSize</w:t>
      </w:r>
      <w:proofErr w:type="spellEnd"/>
      <w:r w:rsidRPr="00AC31F8">
        <w:rPr>
          <w:rFonts w:ascii="Courier New" w:hAnsi="Courier New" w:cs="Courier New"/>
          <w:sz w:val="18"/>
          <w:szCs w:val="18"/>
          <w:lang w:val="en-GB"/>
        </w:rPr>
        <w:t>(new Dimension(1024, 768));</w:t>
      </w:r>
    </w:p>
    <w:p w14:paraId="3DBC5AE1" w14:textId="77777777" w:rsidR="00D10B1E" w:rsidRPr="00AC31F8" w:rsidRDefault="00D10B1E" w:rsidP="001708D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roofErr w:type="spellStart"/>
      <w:r w:rsidRPr="00AC31F8">
        <w:rPr>
          <w:rFonts w:ascii="Courier New" w:hAnsi="Courier New" w:cs="Courier New"/>
          <w:sz w:val="18"/>
          <w:szCs w:val="18"/>
          <w:lang w:val="en-GB"/>
        </w:rPr>
        <w:t>webDriver.manage</w:t>
      </w:r>
      <w:proofErr w:type="spellEnd"/>
      <w:r w:rsidRPr="00AC31F8">
        <w:rPr>
          <w:rFonts w:ascii="Courier New" w:hAnsi="Courier New" w:cs="Courier New"/>
          <w:sz w:val="18"/>
          <w:szCs w:val="18"/>
          <w:lang w:val="en-GB"/>
        </w:rPr>
        <w:t>(</w:t>
      </w:r>
      <w:proofErr w:type="gramStart"/>
      <w:r w:rsidRPr="00AC31F8">
        <w:rPr>
          <w:rFonts w:ascii="Courier New" w:hAnsi="Courier New" w:cs="Courier New"/>
          <w:sz w:val="18"/>
          <w:szCs w:val="18"/>
          <w:lang w:val="en-GB"/>
        </w:rPr>
        <w:t>).timeouts</w:t>
      </w:r>
      <w:proofErr w:type="gramEnd"/>
      <w:r w:rsidRPr="00AC31F8">
        <w:rPr>
          <w:rFonts w:ascii="Courier New" w:hAnsi="Courier New" w:cs="Courier New"/>
          <w:sz w:val="18"/>
          <w:szCs w:val="18"/>
          <w:lang w:val="en-GB"/>
        </w:rPr>
        <w:t>().</w:t>
      </w:r>
      <w:proofErr w:type="spellStart"/>
      <w:r w:rsidRPr="00AC31F8">
        <w:rPr>
          <w:rFonts w:ascii="Courier New" w:hAnsi="Courier New" w:cs="Courier New"/>
          <w:sz w:val="18"/>
          <w:szCs w:val="18"/>
          <w:lang w:val="en-GB"/>
        </w:rPr>
        <w:t>pageLoadTimeout</w:t>
      </w:r>
      <w:proofErr w:type="spellEnd"/>
      <w:r w:rsidRPr="00AC31F8">
        <w:rPr>
          <w:rFonts w:ascii="Courier New" w:hAnsi="Courier New" w:cs="Courier New"/>
          <w:sz w:val="18"/>
          <w:szCs w:val="18"/>
          <w:lang w:val="en-GB"/>
        </w:rPr>
        <w:t xml:space="preserve">(5, </w:t>
      </w:r>
      <w:proofErr w:type="spellStart"/>
      <w:r w:rsidRPr="00AC31F8">
        <w:rPr>
          <w:rFonts w:ascii="Courier New" w:hAnsi="Courier New" w:cs="Courier New"/>
          <w:sz w:val="18"/>
          <w:szCs w:val="18"/>
          <w:lang w:val="en-GB"/>
        </w:rPr>
        <w:t>TimeUnit.SECONDS</w:t>
      </w:r>
      <w:proofErr w:type="spellEnd"/>
      <w:r w:rsidRPr="00AC31F8">
        <w:rPr>
          <w:rFonts w:ascii="Courier New" w:hAnsi="Courier New" w:cs="Courier New"/>
          <w:sz w:val="18"/>
          <w:szCs w:val="18"/>
          <w:lang w:val="en-GB"/>
        </w:rPr>
        <w:t>);</w:t>
      </w:r>
    </w:p>
    <w:p w14:paraId="7DF73D21" w14:textId="77777777" w:rsidR="00D10B1E" w:rsidRPr="00AC31F8" w:rsidRDefault="00D10B1E" w:rsidP="001708D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roofErr w:type="spellStart"/>
      <w:r w:rsidRPr="00AC31F8">
        <w:rPr>
          <w:rFonts w:ascii="Courier New" w:hAnsi="Courier New" w:cs="Courier New"/>
          <w:sz w:val="18"/>
          <w:szCs w:val="18"/>
          <w:lang w:val="en-GB"/>
        </w:rPr>
        <w:t>webDriver.manage</w:t>
      </w:r>
      <w:proofErr w:type="spellEnd"/>
      <w:r w:rsidRPr="00AC31F8">
        <w:rPr>
          <w:rFonts w:ascii="Courier New" w:hAnsi="Courier New" w:cs="Courier New"/>
          <w:sz w:val="18"/>
          <w:szCs w:val="18"/>
          <w:lang w:val="en-GB"/>
        </w:rPr>
        <w:t>(</w:t>
      </w:r>
      <w:proofErr w:type="gramStart"/>
      <w:r w:rsidRPr="00AC31F8">
        <w:rPr>
          <w:rFonts w:ascii="Courier New" w:hAnsi="Courier New" w:cs="Courier New"/>
          <w:sz w:val="18"/>
          <w:szCs w:val="18"/>
          <w:lang w:val="en-GB"/>
        </w:rPr>
        <w:t>).timeouts</w:t>
      </w:r>
      <w:proofErr w:type="gramEnd"/>
      <w:r w:rsidRPr="00AC31F8">
        <w:rPr>
          <w:rFonts w:ascii="Courier New" w:hAnsi="Courier New" w:cs="Courier New"/>
          <w:sz w:val="18"/>
          <w:szCs w:val="18"/>
          <w:lang w:val="en-GB"/>
        </w:rPr>
        <w:t>().</w:t>
      </w:r>
      <w:proofErr w:type="spellStart"/>
      <w:r w:rsidRPr="00AC31F8">
        <w:rPr>
          <w:rFonts w:ascii="Courier New" w:hAnsi="Courier New" w:cs="Courier New"/>
          <w:sz w:val="18"/>
          <w:szCs w:val="18"/>
          <w:lang w:val="en-GB"/>
        </w:rPr>
        <w:t>implicitlyWait</w:t>
      </w:r>
      <w:proofErr w:type="spellEnd"/>
      <w:r w:rsidRPr="00AC31F8">
        <w:rPr>
          <w:rFonts w:ascii="Courier New" w:hAnsi="Courier New" w:cs="Courier New"/>
          <w:sz w:val="18"/>
          <w:szCs w:val="18"/>
          <w:lang w:val="en-GB"/>
        </w:rPr>
        <w:t xml:space="preserve">(5, </w:t>
      </w:r>
      <w:proofErr w:type="spellStart"/>
      <w:r w:rsidRPr="00AC31F8">
        <w:rPr>
          <w:rFonts w:ascii="Courier New" w:hAnsi="Courier New" w:cs="Courier New"/>
          <w:sz w:val="18"/>
          <w:szCs w:val="18"/>
          <w:lang w:val="en-GB"/>
        </w:rPr>
        <w:t>TimeUnit.SECONDS</w:t>
      </w:r>
      <w:proofErr w:type="spellEnd"/>
      <w:r w:rsidRPr="00AC31F8">
        <w:rPr>
          <w:rFonts w:ascii="Courier New" w:hAnsi="Courier New" w:cs="Courier New"/>
          <w:sz w:val="18"/>
          <w:szCs w:val="18"/>
          <w:lang w:val="en-GB"/>
        </w:rPr>
        <w:t>);</w:t>
      </w:r>
    </w:p>
    <w:p w14:paraId="10F12190" w14:textId="77777777" w:rsidR="00D10B1E" w:rsidRPr="00AC31F8" w:rsidRDefault="00D10B1E" w:rsidP="001708D5">
      <w:pPr>
        <w:spacing w:after="0" w:line="240" w:lineRule="auto"/>
        <w:jc w:val="left"/>
        <w:rPr>
          <w:rFonts w:ascii="Courier New" w:hAnsi="Courier New" w:cs="Courier New"/>
          <w:sz w:val="18"/>
          <w:szCs w:val="18"/>
          <w:lang w:val="en-GB"/>
        </w:rPr>
      </w:pPr>
    </w:p>
    <w:p w14:paraId="0DA14D7C" w14:textId="77777777" w:rsidR="00D10B1E" w:rsidRPr="001F44DF" w:rsidRDefault="00D10B1E" w:rsidP="001708D5">
      <w:pPr>
        <w:spacing w:after="0" w:line="240" w:lineRule="auto"/>
        <w:jc w:val="left"/>
        <w:rPr>
          <w:rFonts w:ascii="Courier New" w:hAnsi="Courier New" w:cs="Courier New"/>
          <w:sz w:val="18"/>
          <w:szCs w:val="18"/>
          <w:lang w:val="fr-CH"/>
        </w:rPr>
      </w:pPr>
      <w:r w:rsidRPr="00AC31F8">
        <w:rPr>
          <w:rFonts w:ascii="Courier New" w:hAnsi="Courier New" w:cs="Courier New"/>
          <w:sz w:val="18"/>
          <w:szCs w:val="18"/>
          <w:lang w:val="en-GB"/>
        </w:rPr>
        <w:lastRenderedPageBreak/>
        <w:t xml:space="preserve">        </w:t>
      </w:r>
      <w:proofErr w:type="spellStart"/>
      <w:r w:rsidRPr="001F44DF">
        <w:rPr>
          <w:rFonts w:ascii="Courier New" w:hAnsi="Courier New" w:cs="Courier New"/>
          <w:sz w:val="18"/>
          <w:szCs w:val="18"/>
          <w:lang w:val="fr-CH"/>
        </w:rPr>
        <w:t>RestAssured.baseURI</w:t>
      </w:r>
      <w:proofErr w:type="spellEnd"/>
      <w:r w:rsidRPr="001F44DF">
        <w:rPr>
          <w:rFonts w:ascii="Courier New" w:hAnsi="Courier New" w:cs="Courier New"/>
          <w:sz w:val="18"/>
          <w:szCs w:val="18"/>
          <w:lang w:val="fr-CH"/>
        </w:rPr>
        <w:t xml:space="preserve"> = "http://localhost";</w:t>
      </w:r>
    </w:p>
    <w:p w14:paraId="00263C0F" w14:textId="77777777" w:rsidR="00D10B1E" w:rsidRPr="001F44DF" w:rsidRDefault="00D10B1E" w:rsidP="001708D5">
      <w:pPr>
        <w:spacing w:after="0" w:line="240" w:lineRule="auto"/>
        <w:jc w:val="left"/>
        <w:rPr>
          <w:rFonts w:ascii="Courier New" w:hAnsi="Courier New" w:cs="Courier New"/>
          <w:sz w:val="18"/>
          <w:szCs w:val="18"/>
          <w:lang w:val="fr-CH"/>
        </w:rPr>
      </w:pPr>
      <w:r w:rsidRPr="001F44DF">
        <w:rPr>
          <w:rFonts w:ascii="Courier New" w:hAnsi="Courier New" w:cs="Courier New"/>
          <w:sz w:val="18"/>
          <w:szCs w:val="18"/>
          <w:lang w:val="fr-CH"/>
        </w:rPr>
        <w:t xml:space="preserve">        </w:t>
      </w:r>
      <w:proofErr w:type="spellStart"/>
      <w:r w:rsidRPr="001F44DF">
        <w:rPr>
          <w:rFonts w:ascii="Courier New" w:hAnsi="Courier New" w:cs="Courier New"/>
          <w:sz w:val="18"/>
          <w:szCs w:val="18"/>
          <w:lang w:val="fr-CH"/>
        </w:rPr>
        <w:t>RestAssured.port</w:t>
      </w:r>
      <w:proofErr w:type="spellEnd"/>
      <w:r w:rsidRPr="001F44DF">
        <w:rPr>
          <w:rFonts w:ascii="Courier New" w:hAnsi="Courier New" w:cs="Courier New"/>
          <w:sz w:val="18"/>
          <w:szCs w:val="18"/>
          <w:lang w:val="fr-CH"/>
        </w:rPr>
        <w:t xml:space="preserve"> = 8098;</w:t>
      </w:r>
    </w:p>
    <w:p w14:paraId="55DAACCB" w14:textId="77777777" w:rsidR="00D10B1E" w:rsidRPr="00AC31F8" w:rsidRDefault="00D10B1E" w:rsidP="001708D5">
      <w:pPr>
        <w:spacing w:after="0" w:line="240" w:lineRule="auto"/>
        <w:jc w:val="left"/>
        <w:rPr>
          <w:rFonts w:ascii="Courier New" w:hAnsi="Courier New" w:cs="Courier New"/>
          <w:sz w:val="18"/>
          <w:szCs w:val="18"/>
          <w:lang w:val="en-GB"/>
        </w:rPr>
      </w:pPr>
      <w:r w:rsidRPr="001F44DF">
        <w:rPr>
          <w:rFonts w:ascii="Courier New" w:hAnsi="Courier New" w:cs="Courier New"/>
          <w:sz w:val="18"/>
          <w:szCs w:val="18"/>
          <w:lang w:val="fr-CH"/>
        </w:rPr>
        <w:t xml:space="preserve">    </w:t>
      </w:r>
      <w:r w:rsidRPr="00AC31F8">
        <w:rPr>
          <w:rFonts w:ascii="Courier New" w:hAnsi="Courier New" w:cs="Courier New"/>
          <w:sz w:val="18"/>
          <w:szCs w:val="18"/>
          <w:lang w:val="en-GB"/>
        </w:rPr>
        <w:t>}</w:t>
      </w:r>
    </w:p>
    <w:p w14:paraId="4123BB11" w14:textId="77777777" w:rsidR="00D10B1E" w:rsidRPr="00AC31F8" w:rsidRDefault="00D10B1E" w:rsidP="001708D5">
      <w:pPr>
        <w:spacing w:after="0" w:line="240" w:lineRule="auto"/>
        <w:jc w:val="left"/>
        <w:rPr>
          <w:rFonts w:ascii="Courier New" w:hAnsi="Courier New" w:cs="Courier New"/>
          <w:sz w:val="18"/>
          <w:szCs w:val="18"/>
          <w:lang w:val="en-GB"/>
        </w:rPr>
      </w:pPr>
    </w:p>
    <w:p w14:paraId="12CC62CE" w14:textId="77777777" w:rsidR="00D10B1E" w:rsidRPr="00AC31F8" w:rsidRDefault="00D10B1E" w:rsidP="001708D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private WebDriver </w:t>
      </w:r>
      <w:proofErr w:type="spellStart"/>
      <w:proofErr w:type="gramStart"/>
      <w:r w:rsidRPr="00AC31F8">
        <w:rPr>
          <w:rFonts w:ascii="Courier New" w:hAnsi="Courier New" w:cs="Courier New"/>
          <w:sz w:val="18"/>
          <w:szCs w:val="18"/>
          <w:lang w:val="en-GB"/>
        </w:rPr>
        <w:t>getWebDriver</w:t>
      </w:r>
      <w:proofErr w:type="spellEnd"/>
      <w:r w:rsidRPr="00AC31F8">
        <w:rPr>
          <w:rFonts w:ascii="Courier New" w:hAnsi="Courier New" w:cs="Courier New"/>
          <w:sz w:val="18"/>
          <w:szCs w:val="18"/>
          <w:lang w:val="en-GB"/>
        </w:rPr>
        <w:t>(</w:t>
      </w:r>
      <w:proofErr w:type="gramEnd"/>
      <w:r w:rsidRPr="00AC31F8">
        <w:rPr>
          <w:rFonts w:ascii="Courier New" w:hAnsi="Courier New" w:cs="Courier New"/>
          <w:sz w:val="18"/>
          <w:szCs w:val="18"/>
          <w:lang w:val="en-GB"/>
        </w:rPr>
        <w:t>) {</w:t>
      </w:r>
    </w:p>
    <w:p w14:paraId="45F73454" w14:textId="77777777" w:rsidR="00D10B1E" w:rsidRPr="00AC31F8" w:rsidRDefault="00D10B1E" w:rsidP="001708D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return </w:t>
      </w:r>
      <w:proofErr w:type="spellStart"/>
      <w:r w:rsidRPr="00AC31F8">
        <w:rPr>
          <w:rFonts w:ascii="Courier New" w:hAnsi="Courier New" w:cs="Courier New"/>
          <w:sz w:val="18"/>
          <w:szCs w:val="18"/>
          <w:lang w:val="en-GB"/>
        </w:rPr>
        <w:t>webDriver</w:t>
      </w:r>
      <w:proofErr w:type="spellEnd"/>
      <w:r w:rsidRPr="00AC31F8">
        <w:rPr>
          <w:rFonts w:ascii="Courier New" w:hAnsi="Courier New" w:cs="Courier New"/>
          <w:sz w:val="18"/>
          <w:szCs w:val="18"/>
          <w:lang w:val="en-GB"/>
        </w:rPr>
        <w:t>;</w:t>
      </w:r>
    </w:p>
    <w:p w14:paraId="379F5CE6" w14:textId="77777777" w:rsidR="00D10B1E" w:rsidRPr="00AC31F8" w:rsidRDefault="00D10B1E" w:rsidP="001708D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
    <w:p w14:paraId="77BBA9FC" w14:textId="77777777" w:rsidR="00D10B1E" w:rsidRPr="00AC31F8" w:rsidRDefault="00D10B1E" w:rsidP="001708D5">
      <w:pPr>
        <w:spacing w:after="0" w:line="240" w:lineRule="auto"/>
        <w:jc w:val="left"/>
        <w:rPr>
          <w:rFonts w:ascii="Courier New" w:hAnsi="Courier New" w:cs="Courier New"/>
          <w:sz w:val="18"/>
          <w:szCs w:val="18"/>
          <w:lang w:val="en-GB"/>
        </w:rPr>
      </w:pPr>
    </w:p>
    <w:p w14:paraId="75751EDB" w14:textId="77777777" w:rsidR="00D10B1E" w:rsidRPr="00AC31F8" w:rsidRDefault="00D10B1E" w:rsidP="001708D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private Participant </w:t>
      </w:r>
      <w:proofErr w:type="spellStart"/>
      <w:proofErr w:type="gramStart"/>
      <w:r w:rsidRPr="00AC31F8">
        <w:rPr>
          <w:rFonts w:ascii="Courier New" w:hAnsi="Courier New" w:cs="Courier New"/>
          <w:sz w:val="18"/>
          <w:szCs w:val="18"/>
          <w:lang w:val="en-GB"/>
        </w:rPr>
        <w:t>getParticipant</w:t>
      </w:r>
      <w:proofErr w:type="spellEnd"/>
      <w:r w:rsidRPr="00AC31F8">
        <w:rPr>
          <w:rFonts w:ascii="Courier New" w:hAnsi="Courier New" w:cs="Courier New"/>
          <w:sz w:val="18"/>
          <w:szCs w:val="18"/>
          <w:lang w:val="en-GB"/>
        </w:rPr>
        <w:t>(</w:t>
      </w:r>
      <w:proofErr w:type="gramEnd"/>
      <w:r w:rsidRPr="00AC31F8">
        <w:rPr>
          <w:rFonts w:ascii="Courier New" w:hAnsi="Courier New" w:cs="Courier New"/>
          <w:sz w:val="18"/>
          <w:szCs w:val="18"/>
          <w:lang w:val="en-GB"/>
        </w:rPr>
        <w:t xml:space="preserve">String </w:t>
      </w:r>
      <w:proofErr w:type="spellStart"/>
      <w:r w:rsidRPr="00AC31F8">
        <w:rPr>
          <w:rFonts w:ascii="Courier New" w:hAnsi="Courier New" w:cs="Courier New"/>
          <w:sz w:val="18"/>
          <w:szCs w:val="18"/>
          <w:lang w:val="en-GB"/>
        </w:rPr>
        <w:t>firstName</w:t>
      </w:r>
      <w:proofErr w:type="spellEnd"/>
      <w:r w:rsidRPr="00AC31F8">
        <w:rPr>
          <w:rFonts w:ascii="Courier New" w:hAnsi="Courier New" w:cs="Courier New"/>
          <w:sz w:val="18"/>
          <w:szCs w:val="18"/>
          <w:lang w:val="en-GB"/>
        </w:rPr>
        <w:t>){</w:t>
      </w:r>
    </w:p>
    <w:p w14:paraId="292DB092" w14:textId="77777777" w:rsidR="00D10B1E" w:rsidRPr="00AC31F8" w:rsidRDefault="00D10B1E" w:rsidP="001708D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return </w:t>
      </w:r>
      <w:proofErr w:type="spellStart"/>
      <w:proofErr w:type="gramStart"/>
      <w:r w:rsidRPr="00AC31F8">
        <w:rPr>
          <w:rFonts w:ascii="Courier New" w:hAnsi="Courier New" w:cs="Courier New"/>
          <w:sz w:val="18"/>
          <w:szCs w:val="18"/>
          <w:lang w:val="en-GB"/>
        </w:rPr>
        <w:t>participants.stream</w:t>
      </w:r>
      <w:proofErr w:type="spellEnd"/>
      <w:proofErr w:type="gramEnd"/>
      <w:r w:rsidRPr="00AC31F8">
        <w:rPr>
          <w:rFonts w:ascii="Courier New" w:hAnsi="Courier New" w:cs="Courier New"/>
          <w:sz w:val="18"/>
          <w:szCs w:val="18"/>
          <w:lang w:val="en-GB"/>
        </w:rPr>
        <w:t xml:space="preserve">().filter(p -&gt; </w:t>
      </w:r>
      <w:proofErr w:type="spellStart"/>
      <w:r w:rsidRPr="00AC31F8">
        <w:rPr>
          <w:rFonts w:ascii="Courier New" w:hAnsi="Courier New" w:cs="Courier New"/>
          <w:sz w:val="18"/>
          <w:szCs w:val="18"/>
          <w:lang w:val="en-GB"/>
        </w:rPr>
        <w:t>firstName.equals</w:t>
      </w:r>
      <w:proofErr w:type="spellEnd"/>
      <w:r w:rsidRPr="00AC31F8">
        <w:rPr>
          <w:rFonts w:ascii="Courier New" w:hAnsi="Courier New" w:cs="Courier New"/>
          <w:sz w:val="18"/>
          <w:szCs w:val="18"/>
          <w:lang w:val="en-GB"/>
        </w:rPr>
        <w:t>(</w:t>
      </w:r>
      <w:proofErr w:type="spellStart"/>
      <w:r w:rsidRPr="00AC31F8">
        <w:rPr>
          <w:rFonts w:ascii="Courier New" w:hAnsi="Courier New" w:cs="Courier New"/>
          <w:sz w:val="18"/>
          <w:szCs w:val="18"/>
          <w:lang w:val="en-GB"/>
        </w:rPr>
        <w:t>p.firstName</w:t>
      </w:r>
      <w:proofErr w:type="spellEnd"/>
      <w:r w:rsidRPr="00AC31F8">
        <w:rPr>
          <w:rFonts w:ascii="Courier New" w:hAnsi="Courier New" w:cs="Courier New"/>
          <w:sz w:val="18"/>
          <w:szCs w:val="18"/>
          <w:lang w:val="en-GB"/>
        </w:rPr>
        <w:t>)).</w:t>
      </w:r>
      <w:proofErr w:type="spellStart"/>
      <w:r w:rsidRPr="00AC31F8">
        <w:rPr>
          <w:rFonts w:ascii="Courier New" w:hAnsi="Courier New" w:cs="Courier New"/>
          <w:sz w:val="18"/>
          <w:szCs w:val="18"/>
          <w:lang w:val="en-GB"/>
        </w:rPr>
        <w:t>findFirst</w:t>
      </w:r>
      <w:proofErr w:type="spellEnd"/>
      <w:r w:rsidRPr="00AC31F8">
        <w:rPr>
          <w:rFonts w:ascii="Courier New" w:hAnsi="Courier New" w:cs="Courier New"/>
          <w:sz w:val="18"/>
          <w:szCs w:val="18"/>
          <w:lang w:val="en-GB"/>
        </w:rPr>
        <w:t>().get();</w:t>
      </w:r>
    </w:p>
    <w:p w14:paraId="58DB9200" w14:textId="77777777" w:rsidR="00D10B1E" w:rsidRPr="001F44DF" w:rsidRDefault="00D10B1E" w:rsidP="001708D5">
      <w:pPr>
        <w:spacing w:after="0" w:line="240" w:lineRule="auto"/>
        <w:jc w:val="left"/>
        <w:rPr>
          <w:rFonts w:ascii="Courier New" w:hAnsi="Courier New" w:cs="Courier New"/>
          <w:sz w:val="18"/>
          <w:szCs w:val="18"/>
          <w:lang w:val="fr-CH"/>
        </w:rPr>
      </w:pPr>
      <w:r w:rsidRPr="00AC31F8">
        <w:rPr>
          <w:rFonts w:ascii="Courier New" w:hAnsi="Courier New" w:cs="Courier New"/>
          <w:sz w:val="18"/>
          <w:szCs w:val="18"/>
          <w:lang w:val="en-GB"/>
        </w:rPr>
        <w:t xml:space="preserve">    </w:t>
      </w:r>
      <w:r w:rsidRPr="001F44DF">
        <w:rPr>
          <w:rFonts w:ascii="Courier New" w:hAnsi="Courier New" w:cs="Courier New"/>
          <w:sz w:val="18"/>
          <w:szCs w:val="18"/>
          <w:lang w:val="fr-CH"/>
        </w:rPr>
        <w:t>}</w:t>
      </w:r>
    </w:p>
    <w:p w14:paraId="7A7CF658" w14:textId="77777777" w:rsidR="00D10B1E" w:rsidRPr="001F44DF" w:rsidRDefault="00D10B1E" w:rsidP="001708D5">
      <w:pPr>
        <w:spacing w:after="0" w:line="240" w:lineRule="auto"/>
        <w:jc w:val="left"/>
        <w:rPr>
          <w:rFonts w:ascii="Courier New" w:hAnsi="Courier New" w:cs="Courier New"/>
          <w:sz w:val="18"/>
          <w:szCs w:val="18"/>
          <w:lang w:val="fr-CH"/>
        </w:rPr>
      </w:pPr>
    </w:p>
    <w:p w14:paraId="270380D6" w14:textId="77777777" w:rsidR="00D10B1E" w:rsidRPr="001F44DF" w:rsidRDefault="00D10B1E" w:rsidP="001708D5">
      <w:pPr>
        <w:spacing w:after="0" w:line="240" w:lineRule="auto"/>
        <w:jc w:val="left"/>
        <w:rPr>
          <w:rFonts w:ascii="Courier New" w:hAnsi="Courier New" w:cs="Courier New"/>
          <w:sz w:val="18"/>
          <w:szCs w:val="18"/>
          <w:lang w:val="fr-CH"/>
        </w:rPr>
      </w:pPr>
      <w:r w:rsidRPr="001F44DF">
        <w:rPr>
          <w:rFonts w:ascii="Courier New" w:hAnsi="Courier New" w:cs="Courier New"/>
          <w:sz w:val="18"/>
          <w:szCs w:val="18"/>
          <w:lang w:val="fr-CH"/>
        </w:rPr>
        <w:t xml:space="preserve">    </w:t>
      </w:r>
      <w:proofErr w:type="spellStart"/>
      <w:proofErr w:type="gramStart"/>
      <w:r w:rsidRPr="001F44DF">
        <w:rPr>
          <w:rFonts w:ascii="Courier New" w:hAnsi="Courier New" w:cs="Courier New"/>
          <w:sz w:val="18"/>
          <w:szCs w:val="18"/>
          <w:lang w:val="fr-CH"/>
        </w:rPr>
        <w:t>private</w:t>
      </w:r>
      <w:proofErr w:type="spellEnd"/>
      <w:proofErr w:type="gramEnd"/>
      <w:r w:rsidRPr="001F44DF">
        <w:rPr>
          <w:rFonts w:ascii="Courier New" w:hAnsi="Courier New" w:cs="Courier New"/>
          <w:sz w:val="18"/>
          <w:szCs w:val="18"/>
          <w:lang w:val="fr-CH"/>
        </w:rPr>
        <w:t xml:space="preserve"> List&lt;Participant&gt; </w:t>
      </w:r>
      <w:proofErr w:type="spellStart"/>
      <w:r w:rsidRPr="001F44DF">
        <w:rPr>
          <w:rFonts w:ascii="Courier New" w:hAnsi="Courier New" w:cs="Courier New"/>
          <w:sz w:val="18"/>
          <w:szCs w:val="18"/>
          <w:lang w:val="fr-CH"/>
        </w:rPr>
        <w:t>getParticipants</w:t>
      </w:r>
      <w:proofErr w:type="spellEnd"/>
      <w:r w:rsidRPr="001F44DF">
        <w:rPr>
          <w:rFonts w:ascii="Courier New" w:hAnsi="Courier New" w:cs="Courier New"/>
          <w:sz w:val="18"/>
          <w:szCs w:val="18"/>
          <w:lang w:val="fr-CH"/>
        </w:rPr>
        <w:t>(){</w:t>
      </w:r>
    </w:p>
    <w:p w14:paraId="4C7256C0" w14:textId="77777777" w:rsidR="00D10B1E" w:rsidRPr="001F44DF" w:rsidRDefault="00D10B1E" w:rsidP="001708D5">
      <w:pPr>
        <w:spacing w:after="0" w:line="240" w:lineRule="auto"/>
        <w:jc w:val="left"/>
        <w:rPr>
          <w:rFonts w:ascii="Courier New" w:hAnsi="Courier New" w:cs="Courier New"/>
          <w:sz w:val="18"/>
          <w:szCs w:val="18"/>
          <w:lang w:val="fr-CH"/>
        </w:rPr>
      </w:pPr>
      <w:r w:rsidRPr="001F44DF">
        <w:rPr>
          <w:rFonts w:ascii="Courier New" w:hAnsi="Courier New" w:cs="Courier New"/>
          <w:sz w:val="18"/>
          <w:szCs w:val="18"/>
          <w:lang w:val="fr-CH"/>
        </w:rPr>
        <w:t xml:space="preserve">        </w:t>
      </w:r>
      <w:proofErr w:type="gramStart"/>
      <w:r w:rsidRPr="001F44DF">
        <w:rPr>
          <w:rFonts w:ascii="Courier New" w:hAnsi="Courier New" w:cs="Courier New"/>
          <w:sz w:val="18"/>
          <w:szCs w:val="18"/>
          <w:lang w:val="fr-CH"/>
        </w:rPr>
        <w:t>return</w:t>
      </w:r>
      <w:proofErr w:type="gramEnd"/>
      <w:r w:rsidRPr="001F44DF">
        <w:rPr>
          <w:rFonts w:ascii="Courier New" w:hAnsi="Courier New" w:cs="Courier New"/>
          <w:sz w:val="18"/>
          <w:szCs w:val="18"/>
          <w:lang w:val="fr-CH"/>
        </w:rPr>
        <w:t xml:space="preserve"> participants;</w:t>
      </w:r>
    </w:p>
    <w:p w14:paraId="5976E8C1" w14:textId="77777777" w:rsidR="00D10B1E" w:rsidRPr="001F44DF" w:rsidRDefault="00D10B1E" w:rsidP="001708D5">
      <w:pPr>
        <w:spacing w:after="0" w:line="240" w:lineRule="auto"/>
        <w:jc w:val="left"/>
        <w:rPr>
          <w:rFonts w:ascii="Courier New" w:hAnsi="Courier New" w:cs="Courier New"/>
          <w:sz w:val="18"/>
          <w:szCs w:val="18"/>
          <w:lang w:val="fr-CH"/>
        </w:rPr>
      </w:pPr>
      <w:r w:rsidRPr="001F44DF">
        <w:rPr>
          <w:rFonts w:ascii="Courier New" w:hAnsi="Courier New" w:cs="Courier New"/>
          <w:sz w:val="18"/>
          <w:szCs w:val="18"/>
          <w:lang w:val="fr-CH"/>
        </w:rPr>
        <w:t xml:space="preserve">    }</w:t>
      </w:r>
    </w:p>
    <w:p w14:paraId="41CC0842" w14:textId="77777777" w:rsidR="00D10B1E" w:rsidRPr="001F44DF" w:rsidRDefault="00D10B1E" w:rsidP="001708D5">
      <w:pPr>
        <w:spacing w:after="0" w:line="240" w:lineRule="auto"/>
        <w:jc w:val="left"/>
        <w:rPr>
          <w:rFonts w:ascii="Courier New" w:hAnsi="Courier New" w:cs="Courier New"/>
          <w:sz w:val="18"/>
          <w:szCs w:val="18"/>
          <w:lang w:val="fr-CH"/>
        </w:rPr>
      </w:pPr>
    </w:p>
    <w:p w14:paraId="4B65A524" w14:textId="77777777" w:rsidR="00D10B1E" w:rsidRPr="001F44DF" w:rsidRDefault="00D10B1E" w:rsidP="001708D5">
      <w:pPr>
        <w:spacing w:after="0" w:line="240" w:lineRule="auto"/>
        <w:jc w:val="left"/>
        <w:rPr>
          <w:rFonts w:ascii="Courier New" w:hAnsi="Courier New" w:cs="Courier New"/>
          <w:sz w:val="18"/>
          <w:szCs w:val="18"/>
          <w:lang w:val="fr-CH"/>
        </w:rPr>
      </w:pPr>
      <w:r w:rsidRPr="001F44DF">
        <w:rPr>
          <w:rFonts w:ascii="Courier New" w:hAnsi="Courier New" w:cs="Courier New"/>
          <w:sz w:val="18"/>
          <w:szCs w:val="18"/>
          <w:lang w:val="fr-CH"/>
        </w:rPr>
        <w:t xml:space="preserve">    </w:t>
      </w:r>
      <w:proofErr w:type="spellStart"/>
      <w:proofErr w:type="gramStart"/>
      <w:r w:rsidRPr="001F44DF">
        <w:rPr>
          <w:rFonts w:ascii="Courier New" w:hAnsi="Courier New" w:cs="Courier New"/>
          <w:sz w:val="18"/>
          <w:szCs w:val="18"/>
          <w:lang w:val="fr-CH"/>
        </w:rPr>
        <w:t>private</w:t>
      </w:r>
      <w:proofErr w:type="spellEnd"/>
      <w:proofErr w:type="gramEnd"/>
      <w:r w:rsidRPr="001F44DF">
        <w:rPr>
          <w:rFonts w:ascii="Courier New" w:hAnsi="Courier New" w:cs="Courier New"/>
          <w:sz w:val="18"/>
          <w:szCs w:val="18"/>
          <w:lang w:val="fr-CH"/>
        </w:rPr>
        <w:t xml:space="preserve"> </w:t>
      </w:r>
      <w:proofErr w:type="spellStart"/>
      <w:r w:rsidRPr="001F44DF">
        <w:rPr>
          <w:rFonts w:ascii="Courier New" w:hAnsi="Courier New" w:cs="Courier New"/>
          <w:sz w:val="18"/>
          <w:szCs w:val="18"/>
          <w:lang w:val="fr-CH"/>
        </w:rPr>
        <w:t>void</w:t>
      </w:r>
      <w:proofErr w:type="spellEnd"/>
      <w:r w:rsidRPr="001F44DF">
        <w:rPr>
          <w:rFonts w:ascii="Courier New" w:hAnsi="Courier New" w:cs="Courier New"/>
          <w:sz w:val="18"/>
          <w:szCs w:val="18"/>
          <w:lang w:val="fr-CH"/>
        </w:rPr>
        <w:t xml:space="preserve"> </w:t>
      </w:r>
      <w:proofErr w:type="spellStart"/>
      <w:r w:rsidRPr="001F44DF">
        <w:rPr>
          <w:rFonts w:ascii="Courier New" w:hAnsi="Courier New" w:cs="Courier New"/>
          <w:sz w:val="18"/>
          <w:szCs w:val="18"/>
          <w:lang w:val="fr-CH"/>
        </w:rPr>
        <w:t>addParticipant</w:t>
      </w:r>
      <w:proofErr w:type="spellEnd"/>
      <w:r w:rsidRPr="001F44DF">
        <w:rPr>
          <w:rFonts w:ascii="Courier New" w:hAnsi="Courier New" w:cs="Courier New"/>
          <w:sz w:val="18"/>
          <w:szCs w:val="18"/>
          <w:lang w:val="fr-CH"/>
        </w:rPr>
        <w:t>(Participant participant){</w:t>
      </w:r>
    </w:p>
    <w:p w14:paraId="157D35C4" w14:textId="77777777" w:rsidR="00D10B1E" w:rsidRPr="001F44DF" w:rsidRDefault="00D10B1E" w:rsidP="001708D5">
      <w:pPr>
        <w:spacing w:after="0" w:line="240" w:lineRule="auto"/>
        <w:jc w:val="left"/>
        <w:rPr>
          <w:rFonts w:ascii="Courier New" w:hAnsi="Courier New" w:cs="Courier New"/>
          <w:sz w:val="18"/>
          <w:szCs w:val="18"/>
          <w:lang w:val="fr-CH"/>
        </w:rPr>
      </w:pPr>
      <w:r w:rsidRPr="001F44DF">
        <w:rPr>
          <w:rFonts w:ascii="Courier New" w:hAnsi="Courier New" w:cs="Courier New"/>
          <w:sz w:val="18"/>
          <w:szCs w:val="18"/>
          <w:lang w:val="fr-CH"/>
        </w:rPr>
        <w:t xml:space="preserve">        </w:t>
      </w:r>
      <w:proofErr w:type="spellStart"/>
      <w:r w:rsidRPr="001F44DF">
        <w:rPr>
          <w:rFonts w:ascii="Courier New" w:hAnsi="Courier New" w:cs="Courier New"/>
          <w:sz w:val="18"/>
          <w:szCs w:val="18"/>
          <w:lang w:val="fr-CH"/>
        </w:rPr>
        <w:t>this.participants.add</w:t>
      </w:r>
      <w:proofErr w:type="spellEnd"/>
      <w:r w:rsidRPr="001F44DF">
        <w:rPr>
          <w:rFonts w:ascii="Courier New" w:hAnsi="Courier New" w:cs="Courier New"/>
          <w:sz w:val="18"/>
          <w:szCs w:val="18"/>
          <w:lang w:val="fr-CH"/>
        </w:rPr>
        <w:t>(participant</w:t>
      </w:r>
      <w:proofErr w:type="gramStart"/>
      <w:r w:rsidRPr="001F44DF">
        <w:rPr>
          <w:rFonts w:ascii="Courier New" w:hAnsi="Courier New" w:cs="Courier New"/>
          <w:sz w:val="18"/>
          <w:szCs w:val="18"/>
          <w:lang w:val="fr-CH"/>
        </w:rPr>
        <w:t>);</w:t>
      </w:r>
      <w:proofErr w:type="gramEnd"/>
    </w:p>
    <w:p w14:paraId="7F8451F4" w14:textId="77777777" w:rsidR="00D10B1E" w:rsidRPr="001F44DF" w:rsidRDefault="00D10B1E" w:rsidP="001708D5">
      <w:pPr>
        <w:spacing w:after="0" w:line="240" w:lineRule="auto"/>
        <w:jc w:val="left"/>
        <w:rPr>
          <w:rFonts w:ascii="Courier New" w:hAnsi="Courier New" w:cs="Courier New"/>
          <w:sz w:val="18"/>
          <w:szCs w:val="18"/>
          <w:lang w:val="fr-CH"/>
        </w:rPr>
      </w:pPr>
      <w:r w:rsidRPr="001F44DF">
        <w:rPr>
          <w:rFonts w:ascii="Courier New" w:hAnsi="Courier New" w:cs="Courier New"/>
          <w:sz w:val="18"/>
          <w:szCs w:val="18"/>
          <w:lang w:val="fr-CH"/>
        </w:rPr>
        <w:t xml:space="preserve">    }</w:t>
      </w:r>
    </w:p>
    <w:p w14:paraId="21AE6C87" w14:textId="1248EEDC" w:rsidR="00986841" w:rsidRPr="001F44DF" w:rsidRDefault="00D10B1E" w:rsidP="001708D5">
      <w:pPr>
        <w:spacing w:after="0" w:line="240" w:lineRule="auto"/>
        <w:jc w:val="left"/>
        <w:rPr>
          <w:rFonts w:ascii="Courier New" w:hAnsi="Courier New" w:cs="Courier New"/>
          <w:sz w:val="18"/>
          <w:szCs w:val="18"/>
          <w:lang w:val="fr-CH"/>
        </w:rPr>
      </w:pPr>
      <w:r w:rsidRPr="001F44DF">
        <w:rPr>
          <w:rFonts w:ascii="Courier New" w:hAnsi="Courier New" w:cs="Courier New"/>
          <w:sz w:val="18"/>
          <w:szCs w:val="18"/>
          <w:lang w:val="fr-CH"/>
        </w:rPr>
        <w:t>}</w:t>
      </w:r>
    </w:p>
    <w:p w14:paraId="3B8641BF" w14:textId="77777777" w:rsidR="00986841" w:rsidRPr="001F44DF" w:rsidRDefault="00986841" w:rsidP="001708D5">
      <w:pPr>
        <w:spacing w:after="0" w:line="240" w:lineRule="auto"/>
        <w:jc w:val="left"/>
        <w:rPr>
          <w:rFonts w:ascii="Courier New" w:hAnsi="Courier New" w:cs="Courier New"/>
          <w:sz w:val="18"/>
          <w:szCs w:val="18"/>
          <w:lang w:val="fr-CH"/>
        </w:rPr>
      </w:pPr>
    </w:p>
    <w:p w14:paraId="289519E6" w14:textId="77777777" w:rsidR="00986841" w:rsidRPr="001F44DF" w:rsidRDefault="00986841" w:rsidP="00C97B94">
      <w:pPr>
        <w:spacing w:after="0" w:line="240" w:lineRule="auto"/>
        <w:rPr>
          <w:rFonts w:ascii="Courier New" w:hAnsi="Courier New" w:cs="Courier New"/>
          <w:sz w:val="18"/>
          <w:szCs w:val="18"/>
          <w:lang w:val="fr-CH"/>
        </w:rPr>
      </w:pPr>
    </w:p>
    <w:p w14:paraId="7B0F5A67" w14:textId="77777777" w:rsidR="00986841" w:rsidRPr="001F44DF" w:rsidRDefault="00986841" w:rsidP="00986841">
      <w:pPr>
        <w:rPr>
          <w:lang w:val="fr-CH"/>
        </w:rPr>
      </w:pPr>
    </w:p>
    <w:p w14:paraId="067CCEF3" w14:textId="170C170F" w:rsidR="00986841" w:rsidRPr="001F44DF" w:rsidRDefault="00986841" w:rsidP="00BA0923">
      <w:pPr>
        <w:rPr>
          <w:lang w:val="fr-CH"/>
        </w:rPr>
      </w:pPr>
    </w:p>
    <w:p w14:paraId="05210D6A" w14:textId="51CABC77" w:rsidR="00986841" w:rsidRPr="001F44DF" w:rsidRDefault="00986841" w:rsidP="00986841">
      <w:pPr>
        <w:pStyle w:val="Heading1withoutnumbering"/>
        <w:rPr>
          <w:lang w:val="fr-CH"/>
        </w:rPr>
      </w:pPr>
      <w:bookmarkStart w:id="436" w:name="_Toc46238972"/>
      <w:r w:rsidRPr="001F44DF">
        <w:rPr>
          <w:lang w:val="fr-CH"/>
        </w:rPr>
        <w:lastRenderedPageBreak/>
        <w:t>Appendix</w:t>
      </w:r>
      <w:r w:rsidR="009B1094" w:rsidRPr="001F44DF">
        <w:rPr>
          <w:lang w:val="fr-CH"/>
        </w:rPr>
        <w:t xml:space="preserve"> IX: Glue Code – General </w:t>
      </w:r>
      <w:proofErr w:type="spellStart"/>
      <w:r w:rsidR="009B1094" w:rsidRPr="001F44DF">
        <w:rPr>
          <w:lang w:val="fr-CH"/>
        </w:rPr>
        <w:t>StepDefs</w:t>
      </w:r>
      <w:bookmarkEnd w:id="436"/>
      <w:proofErr w:type="spellEnd"/>
    </w:p>
    <w:p w14:paraId="51FFD993" w14:textId="77777777" w:rsidR="00986841" w:rsidRPr="001F44DF" w:rsidRDefault="00986841" w:rsidP="00986841">
      <w:pPr>
        <w:rPr>
          <w:lang w:val="fr-CH"/>
        </w:rPr>
      </w:pPr>
    </w:p>
    <w:p w14:paraId="5CBD1565" w14:textId="77777777" w:rsidR="00D10B1E" w:rsidRPr="001F44DF" w:rsidRDefault="00D10B1E" w:rsidP="00D10B1E">
      <w:pPr>
        <w:spacing w:after="0" w:line="240" w:lineRule="auto"/>
        <w:jc w:val="left"/>
        <w:rPr>
          <w:rFonts w:ascii="Courier New" w:hAnsi="Courier New" w:cs="Courier New"/>
          <w:sz w:val="18"/>
          <w:szCs w:val="18"/>
          <w:lang w:val="fr-CH"/>
        </w:rPr>
      </w:pPr>
      <w:proofErr w:type="gramStart"/>
      <w:r w:rsidRPr="001F44DF">
        <w:rPr>
          <w:rFonts w:ascii="Courier New" w:hAnsi="Courier New" w:cs="Courier New"/>
          <w:sz w:val="18"/>
          <w:szCs w:val="18"/>
          <w:lang w:val="fr-CH"/>
        </w:rPr>
        <w:t>package</w:t>
      </w:r>
      <w:proofErr w:type="gramEnd"/>
      <w:r w:rsidRPr="001F44DF">
        <w:rPr>
          <w:rFonts w:ascii="Courier New" w:hAnsi="Courier New" w:cs="Courier New"/>
          <w:sz w:val="18"/>
          <w:szCs w:val="18"/>
          <w:lang w:val="fr-CH"/>
        </w:rPr>
        <w:t xml:space="preserve"> </w:t>
      </w:r>
      <w:proofErr w:type="spellStart"/>
      <w:r w:rsidRPr="001F44DF">
        <w:rPr>
          <w:rFonts w:ascii="Courier New" w:hAnsi="Courier New" w:cs="Courier New"/>
          <w:sz w:val="18"/>
          <w:szCs w:val="18"/>
          <w:lang w:val="fr-CH"/>
        </w:rPr>
        <w:t>oq_glue_code</w:t>
      </w:r>
      <w:proofErr w:type="spellEnd"/>
      <w:r w:rsidRPr="001F44DF">
        <w:rPr>
          <w:rFonts w:ascii="Courier New" w:hAnsi="Courier New" w:cs="Courier New"/>
          <w:sz w:val="18"/>
          <w:szCs w:val="18"/>
          <w:lang w:val="fr-CH"/>
        </w:rPr>
        <w:t>;</w:t>
      </w:r>
    </w:p>
    <w:p w14:paraId="5CEA98E2" w14:textId="77777777" w:rsidR="00D10B1E" w:rsidRPr="001F44DF" w:rsidRDefault="00D10B1E" w:rsidP="00D10B1E">
      <w:pPr>
        <w:spacing w:after="0" w:line="240" w:lineRule="auto"/>
        <w:jc w:val="left"/>
        <w:rPr>
          <w:rFonts w:ascii="Courier New" w:hAnsi="Courier New" w:cs="Courier New"/>
          <w:sz w:val="18"/>
          <w:szCs w:val="18"/>
          <w:lang w:val="fr-CH"/>
        </w:rPr>
      </w:pPr>
    </w:p>
    <w:p w14:paraId="2EF80419" w14:textId="77777777" w:rsidR="00D10B1E" w:rsidRPr="00DF5F90" w:rsidRDefault="00D10B1E" w:rsidP="00D10B1E">
      <w:pPr>
        <w:spacing w:after="0" w:line="240" w:lineRule="auto"/>
        <w:jc w:val="left"/>
        <w:rPr>
          <w:rFonts w:ascii="Courier New" w:hAnsi="Courier New" w:cs="Courier New"/>
          <w:sz w:val="18"/>
          <w:szCs w:val="18"/>
          <w:lang w:val="fr-CH"/>
        </w:rPr>
      </w:pPr>
      <w:proofErr w:type="gramStart"/>
      <w:r w:rsidRPr="00DF5F90">
        <w:rPr>
          <w:rFonts w:ascii="Courier New" w:hAnsi="Courier New" w:cs="Courier New"/>
          <w:sz w:val="18"/>
          <w:szCs w:val="18"/>
          <w:lang w:val="fr-CH"/>
        </w:rPr>
        <w:t>import</w:t>
      </w:r>
      <w:proofErr w:type="gramEnd"/>
      <w:r w:rsidRPr="00DF5F90">
        <w:rPr>
          <w:rFonts w:ascii="Courier New" w:hAnsi="Courier New" w:cs="Courier New"/>
          <w:sz w:val="18"/>
          <w:szCs w:val="18"/>
          <w:lang w:val="fr-CH"/>
        </w:rPr>
        <w:t xml:space="preserve"> com.github.andreashosbach.cucumber_scenarioo_plugin.model.Screenshot;</w:t>
      </w:r>
    </w:p>
    <w:p w14:paraId="7BC1FF6E"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import </w:t>
      </w:r>
      <w:proofErr w:type="spellStart"/>
      <w:proofErr w:type="gramStart"/>
      <w:r w:rsidRPr="00AC31F8">
        <w:rPr>
          <w:rFonts w:ascii="Courier New" w:hAnsi="Courier New" w:cs="Courier New"/>
          <w:sz w:val="18"/>
          <w:szCs w:val="18"/>
          <w:lang w:val="en-GB"/>
        </w:rPr>
        <w:t>io.cucumber.java.After</w:t>
      </w:r>
      <w:proofErr w:type="spellEnd"/>
      <w:proofErr w:type="gramEnd"/>
      <w:r w:rsidRPr="00AC31F8">
        <w:rPr>
          <w:rFonts w:ascii="Courier New" w:hAnsi="Courier New" w:cs="Courier New"/>
          <w:sz w:val="18"/>
          <w:szCs w:val="18"/>
          <w:lang w:val="en-GB"/>
        </w:rPr>
        <w:t>;</w:t>
      </w:r>
    </w:p>
    <w:p w14:paraId="5C7122AF"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import </w:t>
      </w:r>
      <w:proofErr w:type="spellStart"/>
      <w:proofErr w:type="gramStart"/>
      <w:r w:rsidRPr="00AC31F8">
        <w:rPr>
          <w:rFonts w:ascii="Courier New" w:hAnsi="Courier New" w:cs="Courier New"/>
          <w:sz w:val="18"/>
          <w:szCs w:val="18"/>
          <w:lang w:val="en-GB"/>
        </w:rPr>
        <w:t>io.cucumber.java.AfterStep</w:t>
      </w:r>
      <w:proofErr w:type="spellEnd"/>
      <w:proofErr w:type="gramEnd"/>
      <w:r w:rsidRPr="00AC31F8">
        <w:rPr>
          <w:rFonts w:ascii="Courier New" w:hAnsi="Courier New" w:cs="Courier New"/>
          <w:sz w:val="18"/>
          <w:szCs w:val="18"/>
          <w:lang w:val="en-GB"/>
        </w:rPr>
        <w:t>;</w:t>
      </w:r>
    </w:p>
    <w:p w14:paraId="7B4C79FF"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import </w:t>
      </w:r>
      <w:proofErr w:type="spellStart"/>
      <w:proofErr w:type="gramStart"/>
      <w:r w:rsidRPr="00AC31F8">
        <w:rPr>
          <w:rFonts w:ascii="Courier New" w:hAnsi="Courier New" w:cs="Courier New"/>
          <w:sz w:val="18"/>
          <w:szCs w:val="18"/>
          <w:lang w:val="en-GB"/>
        </w:rPr>
        <w:t>io.cucumber.java.Before</w:t>
      </w:r>
      <w:proofErr w:type="spellEnd"/>
      <w:proofErr w:type="gramEnd"/>
      <w:r w:rsidRPr="00AC31F8">
        <w:rPr>
          <w:rFonts w:ascii="Courier New" w:hAnsi="Courier New" w:cs="Courier New"/>
          <w:sz w:val="18"/>
          <w:szCs w:val="18"/>
          <w:lang w:val="en-GB"/>
        </w:rPr>
        <w:t>;</w:t>
      </w:r>
    </w:p>
    <w:p w14:paraId="3FF13774"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import </w:t>
      </w:r>
      <w:proofErr w:type="spellStart"/>
      <w:r w:rsidRPr="00AC31F8">
        <w:rPr>
          <w:rFonts w:ascii="Courier New" w:hAnsi="Courier New" w:cs="Courier New"/>
          <w:sz w:val="18"/>
          <w:szCs w:val="18"/>
          <w:lang w:val="en-GB"/>
        </w:rPr>
        <w:t>io.cucumber.java.</w:t>
      </w:r>
      <w:proofErr w:type="gramStart"/>
      <w:r w:rsidRPr="00AC31F8">
        <w:rPr>
          <w:rFonts w:ascii="Courier New" w:hAnsi="Courier New" w:cs="Courier New"/>
          <w:sz w:val="18"/>
          <w:szCs w:val="18"/>
          <w:lang w:val="en-GB"/>
        </w:rPr>
        <w:t>en.Given</w:t>
      </w:r>
      <w:proofErr w:type="spellEnd"/>
      <w:proofErr w:type="gramEnd"/>
      <w:r w:rsidRPr="00AC31F8">
        <w:rPr>
          <w:rFonts w:ascii="Courier New" w:hAnsi="Courier New" w:cs="Courier New"/>
          <w:sz w:val="18"/>
          <w:szCs w:val="18"/>
          <w:lang w:val="en-GB"/>
        </w:rPr>
        <w:t>;</w:t>
      </w:r>
    </w:p>
    <w:p w14:paraId="23E934E2" w14:textId="77777777" w:rsidR="00D10B1E" w:rsidRPr="001F44DF" w:rsidRDefault="00D10B1E" w:rsidP="00D10B1E">
      <w:pPr>
        <w:spacing w:after="0" w:line="240" w:lineRule="auto"/>
        <w:jc w:val="left"/>
        <w:rPr>
          <w:rFonts w:ascii="Courier New" w:hAnsi="Courier New" w:cs="Courier New"/>
          <w:sz w:val="18"/>
          <w:szCs w:val="18"/>
          <w:lang w:val="fr-CH"/>
        </w:rPr>
      </w:pPr>
      <w:proofErr w:type="gramStart"/>
      <w:r w:rsidRPr="001F44DF">
        <w:rPr>
          <w:rFonts w:ascii="Courier New" w:hAnsi="Courier New" w:cs="Courier New"/>
          <w:sz w:val="18"/>
          <w:szCs w:val="18"/>
          <w:lang w:val="fr-CH"/>
        </w:rPr>
        <w:t>import</w:t>
      </w:r>
      <w:proofErr w:type="gramEnd"/>
      <w:r w:rsidRPr="001F44DF">
        <w:rPr>
          <w:rFonts w:ascii="Courier New" w:hAnsi="Courier New" w:cs="Courier New"/>
          <w:sz w:val="18"/>
          <w:szCs w:val="18"/>
          <w:lang w:val="fr-CH"/>
        </w:rPr>
        <w:t xml:space="preserve"> </w:t>
      </w:r>
      <w:proofErr w:type="spellStart"/>
      <w:r w:rsidRPr="001F44DF">
        <w:rPr>
          <w:rFonts w:ascii="Courier New" w:hAnsi="Courier New" w:cs="Courier New"/>
          <w:sz w:val="18"/>
          <w:szCs w:val="18"/>
          <w:lang w:val="fr-CH"/>
        </w:rPr>
        <w:t>io.restassured.response.Response</w:t>
      </w:r>
      <w:proofErr w:type="spellEnd"/>
      <w:r w:rsidRPr="001F44DF">
        <w:rPr>
          <w:rFonts w:ascii="Courier New" w:hAnsi="Courier New" w:cs="Courier New"/>
          <w:sz w:val="18"/>
          <w:szCs w:val="18"/>
          <w:lang w:val="fr-CH"/>
        </w:rPr>
        <w:t>;</w:t>
      </w:r>
    </w:p>
    <w:p w14:paraId="449E907A" w14:textId="77777777" w:rsidR="00D10B1E" w:rsidRPr="001F44DF" w:rsidRDefault="00D10B1E" w:rsidP="00D10B1E">
      <w:pPr>
        <w:spacing w:after="0" w:line="240" w:lineRule="auto"/>
        <w:jc w:val="left"/>
        <w:rPr>
          <w:rFonts w:ascii="Courier New" w:hAnsi="Courier New" w:cs="Courier New"/>
          <w:sz w:val="18"/>
          <w:szCs w:val="18"/>
          <w:lang w:val="fr-CH"/>
        </w:rPr>
      </w:pPr>
      <w:proofErr w:type="gramStart"/>
      <w:r w:rsidRPr="001F44DF">
        <w:rPr>
          <w:rFonts w:ascii="Courier New" w:hAnsi="Courier New" w:cs="Courier New"/>
          <w:sz w:val="18"/>
          <w:szCs w:val="18"/>
          <w:lang w:val="fr-CH"/>
        </w:rPr>
        <w:t>import</w:t>
      </w:r>
      <w:proofErr w:type="gramEnd"/>
      <w:r w:rsidRPr="001F44DF">
        <w:rPr>
          <w:rFonts w:ascii="Courier New" w:hAnsi="Courier New" w:cs="Courier New"/>
          <w:sz w:val="18"/>
          <w:szCs w:val="18"/>
          <w:lang w:val="fr-CH"/>
        </w:rPr>
        <w:t xml:space="preserve"> </w:t>
      </w:r>
      <w:proofErr w:type="spellStart"/>
      <w:r w:rsidRPr="001F44DF">
        <w:rPr>
          <w:rFonts w:ascii="Courier New" w:hAnsi="Courier New" w:cs="Courier New"/>
          <w:sz w:val="18"/>
          <w:szCs w:val="18"/>
          <w:lang w:val="fr-CH"/>
        </w:rPr>
        <w:t>io.restassured.response.ValidatableResponse</w:t>
      </w:r>
      <w:proofErr w:type="spellEnd"/>
      <w:r w:rsidRPr="001F44DF">
        <w:rPr>
          <w:rFonts w:ascii="Courier New" w:hAnsi="Courier New" w:cs="Courier New"/>
          <w:sz w:val="18"/>
          <w:szCs w:val="18"/>
          <w:lang w:val="fr-CH"/>
        </w:rPr>
        <w:t>;</w:t>
      </w:r>
    </w:p>
    <w:p w14:paraId="12197203"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import </w:t>
      </w:r>
      <w:proofErr w:type="spellStart"/>
      <w:proofErr w:type="gramStart"/>
      <w:r w:rsidRPr="00AC31F8">
        <w:rPr>
          <w:rFonts w:ascii="Courier New" w:hAnsi="Courier New" w:cs="Courier New"/>
          <w:sz w:val="18"/>
          <w:szCs w:val="18"/>
          <w:lang w:val="en-GB"/>
        </w:rPr>
        <w:t>io.restassured</w:t>
      </w:r>
      <w:proofErr w:type="gramEnd"/>
      <w:r w:rsidRPr="00AC31F8">
        <w:rPr>
          <w:rFonts w:ascii="Courier New" w:hAnsi="Courier New" w:cs="Courier New"/>
          <w:sz w:val="18"/>
          <w:szCs w:val="18"/>
          <w:lang w:val="en-GB"/>
        </w:rPr>
        <w:t>.specification.RequestSender</w:t>
      </w:r>
      <w:proofErr w:type="spellEnd"/>
      <w:r w:rsidRPr="00AC31F8">
        <w:rPr>
          <w:rFonts w:ascii="Courier New" w:hAnsi="Courier New" w:cs="Courier New"/>
          <w:sz w:val="18"/>
          <w:szCs w:val="18"/>
          <w:lang w:val="en-GB"/>
        </w:rPr>
        <w:t>;</w:t>
      </w:r>
    </w:p>
    <w:p w14:paraId="7537A0D2"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import </w:t>
      </w:r>
      <w:proofErr w:type="spellStart"/>
      <w:proofErr w:type="gramStart"/>
      <w:r w:rsidRPr="00AC31F8">
        <w:rPr>
          <w:rFonts w:ascii="Courier New" w:hAnsi="Courier New" w:cs="Courier New"/>
          <w:sz w:val="18"/>
          <w:szCs w:val="18"/>
          <w:lang w:val="en-GB"/>
        </w:rPr>
        <w:t>org.apache</w:t>
      </w:r>
      <w:proofErr w:type="gramEnd"/>
      <w:r w:rsidRPr="00AC31F8">
        <w:rPr>
          <w:rFonts w:ascii="Courier New" w:hAnsi="Courier New" w:cs="Courier New"/>
          <w:sz w:val="18"/>
          <w:szCs w:val="18"/>
          <w:lang w:val="en-GB"/>
        </w:rPr>
        <w:t>.http.HttpStatus</w:t>
      </w:r>
      <w:proofErr w:type="spellEnd"/>
      <w:r w:rsidRPr="00AC31F8">
        <w:rPr>
          <w:rFonts w:ascii="Courier New" w:hAnsi="Courier New" w:cs="Courier New"/>
          <w:sz w:val="18"/>
          <w:szCs w:val="18"/>
          <w:lang w:val="en-GB"/>
        </w:rPr>
        <w:t>;</w:t>
      </w:r>
    </w:p>
    <w:p w14:paraId="7221A048"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import </w:t>
      </w:r>
      <w:proofErr w:type="spellStart"/>
      <w:proofErr w:type="gramStart"/>
      <w:r w:rsidRPr="00AC31F8">
        <w:rPr>
          <w:rFonts w:ascii="Courier New" w:hAnsi="Courier New" w:cs="Courier New"/>
          <w:sz w:val="18"/>
          <w:szCs w:val="18"/>
          <w:lang w:val="en-GB"/>
        </w:rPr>
        <w:t>org.openqa</w:t>
      </w:r>
      <w:proofErr w:type="gramEnd"/>
      <w:r w:rsidRPr="00AC31F8">
        <w:rPr>
          <w:rFonts w:ascii="Courier New" w:hAnsi="Courier New" w:cs="Courier New"/>
          <w:sz w:val="18"/>
          <w:szCs w:val="18"/>
          <w:lang w:val="en-GB"/>
        </w:rPr>
        <w:t>.selenium.OutputType</w:t>
      </w:r>
      <w:proofErr w:type="spellEnd"/>
      <w:r w:rsidRPr="00AC31F8">
        <w:rPr>
          <w:rFonts w:ascii="Courier New" w:hAnsi="Courier New" w:cs="Courier New"/>
          <w:sz w:val="18"/>
          <w:szCs w:val="18"/>
          <w:lang w:val="en-GB"/>
        </w:rPr>
        <w:t>;</w:t>
      </w:r>
    </w:p>
    <w:p w14:paraId="0F0EDE13"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import </w:t>
      </w:r>
      <w:proofErr w:type="spellStart"/>
      <w:proofErr w:type="gramStart"/>
      <w:r w:rsidRPr="00AC31F8">
        <w:rPr>
          <w:rFonts w:ascii="Courier New" w:hAnsi="Courier New" w:cs="Courier New"/>
          <w:sz w:val="18"/>
          <w:szCs w:val="18"/>
          <w:lang w:val="en-GB"/>
        </w:rPr>
        <w:t>org.openqa</w:t>
      </w:r>
      <w:proofErr w:type="gramEnd"/>
      <w:r w:rsidRPr="00AC31F8">
        <w:rPr>
          <w:rFonts w:ascii="Courier New" w:hAnsi="Courier New" w:cs="Courier New"/>
          <w:sz w:val="18"/>
          <w:szCs w:val="18"/>
          <w:lang w:val="en-GB"/>
        </w:rPr>
        <w:t>.selenium.TakesScreenshot</w:t>
      </w:r>
      <w:proofErr w:type="spellEnd"/>
      <w:r w:rsidRPr="00AC31F8">
        <w:rPr>
          <w:rFonts w:ascii="Courier New" w:hAnsi="Courier New" w:cs="Courier New"/>
          <w:sz w:val="18"/>
          <w:szCs w:val="18"/>
          <w:lang w:val="en-GB"/>
        </w:rPr>
        <w:t>;</w:t>
      </w:r>
    </w:p>
    <w:p w14:paraId="486A3261" w14:textId="77777777" w:rsidR="00D10B1E" w:rsidRPr="00AC31F8" w:rsidRDefault="00D10B1E" w:rsidP="00D10B1E">
      <w:pPr>
        <w:spacing w:after="0" w:line="240" w:lineRule="auto"/>
        <w:jc w:val="left"/>
        <w:rPr>
          <w:rFonts w:ascii="Courier New" w:hAnsi="Courier New" w:cs="Courier New"/>
          <w:sz w:val="18"/>
          <w:szCs w:val="18"/>
          <w:lang w:val="en-GB"/>
        </w:rPr>
      </w:pPr>
    </w:p>
    <w:p w14:paraId="2D1B84E9"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import static </w:t>
      </w:r>
      <w:proofErr w:type="spellStart"/>
      <w:proofErr w:type="gramStart"/>
      <w:r w:rsidRPr="00AC31F8">
        <w:rPr>
          <w:rFonts w:ascii="Courier New" w:hAnsi="Courier New" w:cs="Courier New"/>
          <w:sz w:val="18"/>
          <w:szCs w:val="18"/>
          <w:lang w:val="en-GB"/>
        </w:rPr>
        <w:t>io.restassured</w:t>
      </w:r>
      <w:proofErr w:type="gramEnd"/>
      <w:r w:rsidRPr="00AC31F8">
        <w:rPr>
          <w:rFonts w:ascii="Courier New" w:hAnsi="Courier New" w:cs="Courier New"/>
          <w:sz w:val="18"/>
          <w:szCs w:val="18"/>
          <w:lang w:val="en-GB"/>
        </w:rPr>
        <w:t>.RestAssured.when</w:t>
      </w:r>
      <w:proofErr w:type="spellEnd"/>
      <w:r w:rsidRPr="00AC31F8">
        <w:rPr>
          <w:rFonts w:ascii="Courier New" w:hAnsi="Courier New" w:cs="Courier New"/>
          <w:sz w:val="18"/>
          <w:szCs w:val="18"/>
          <w:lang w:val="en-GB"/>
        </w:rPr>
        <w:t>;</w:t>
      </w:r>
    </w:p>
    <w:p w14:paraId="13C6B809"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import static </w:t>
      </w:r>
      <w:proofErr w:type="spellStart"/>
      <w:r w:rsidRPr="00AC31F8">
        <w:rPr>
          <w:rFonts w:ascii="Courier New" w:hAnsi="Courier New" w:cs="Courier New"/>
          <w:sz w:val="18"/>
          <w:szCs w:val="18"/>
          <w:lang w:val="en-GB"/>
        </w:rPr>
        <w:t>oq_glue_</w:t>
      </w:r>
      <w:proofErr w:type="gramStart"/>
      <w:r w:rsidRPr="00AC31F8">
        <w:rPr>
          <w:rFonts w:ascii="Courier New" w:hAnsi="Courier New" w:cs="Courier New"/>
          <w:sz w:val="18"/>
          <w:szCs w:val="18"/>
          <w:lang w:val="en-GB"/>
        </w:rPr>
        <w:t>code.TestContext</w:t>
      </w:r>
      <w:proofErr w:type="spellEnd"/>
      <w:proofErr w:type="gramEnd"/>
      <w:r w:rsidRPr="00AC31F8">
        <w:rPr>
          <w:rFonts w:ascii="Courier New" w:hAnsi="Courier New" w:cs="Courier New"/>
          <w:sz w:val="18"/>
          <w:szCs w:val="18"/>
          <w:lang w:val="en-GB"/>
        </w:rPr>
        <w:t>.*;</w:t>
      </w:r>
    </w:p>
    <w:p w14:paraId="498EFF7F" w14:textId="77777777" w:rsidR="00D10B1E" w:rsidRPr="00AC31F8" w:rsidRDefault="00D10B1E" w:rsidP="00D10B1E">
      <w:pPr>
        <w:spacing w:after="0" w:line="240" w:lineRule="auto"/>
        <w:jc w:val="left"/>
        <w:rPr>
          <w:rFonts w:ascii="Courier New" w:hAnsi="Courier New" w:cs="Courier New"/>
          <w:sz w:val="18"/>
          <w:szCs w:val="18"/>
          <w:lang w:val="en-GB"/>
        </w:rPr>
      </w:pPr>
    </w:p>
    <w:p w14:paraId="0DEC76E5" w14:textId="77777777" w:rsidR="00D10B1E" w:rsidRPr="00AC31F8" w:rsidRDefault="00D10B1E" w:rsidP="00D10B1E">
      <w:pPr>
        <w:spacing w:after="0" w:line="240" w:lineRule="auto"/>
        <w:jc w:val="left"/>
        <w:rPr>
          <w:rFonts w:ascii="Courier New" w:hAnsi="Courier New" w:cs="Courier New"/>
          <w:sz w:val="18"/>
          <w:szCs w:val="18"/>
          <w:lang w:val="en-GB"/>
        </w:rPr>
      </w:pPr>
    </w:p>
    <w:p w14:paraId="4399D4CE"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public class </w:t>
      </w:r>
      <w:proofErr w:type="spellStart"/>
      <w:r w:rsidRPr="00AC31F8">
        <w:rPr>
          <w:rFonts w:ascii="Courier New" w:hAnsi="Courier New" w:cs="Courier New"/>
          <w:sz w:val="18"/>
          <w:szCs w:val="18"/>
          <w:lang w:val="en-GB"/>
        </w:rPr>
        <w:t>GeneralStepDefs</w:t>
      </w:r>
      <w:proofErr w:type="spellEnd"/>
      <w:r w:rsidRPr="00AC31F8">
        <w:rPr>
          <w:rFonts w:ascii="Courier New" w:hAnsi="Courier New" w:cs="Courier New"/>
          <w:sz w:val="18"/>
          <w:szCs w:val="18"/>
          <w:lang w:val="en-GB"/>
        </w:rPr>
        <w:t xml:space="preserve"> {</w:t>
      </w:r>
    </w:p>
    <w:p w14:paraId="7F85C3B7"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@Before</w:t>
      </w:r>
    </w:p>
    <w:p w14:paraId="49B23E5D"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public void </w:t>
      </w:r>
      <w:proofErr w:type="gramStart"/>
      <w:r w:rsidRPr="00AC31F8">
        <w:rPr>
          <w:rFonts w:ascii="Courier New" w:hAnsi="Courier New" w:cs="Courier New"/>
          <w:sz w:val="18"/>
          <w:szCs w:val="18"/>
          <w:lang w:val="en-GB"/>
        </w:rPr>
        <w:t>setup(</w:t>
      </w:r>
      <w:proofErr w:type="gramEnd"/>
      <w:r w:rsidRPr="00AC31F8">
        <w:rPr>
          <w:rFonts w:ascii="Courier New" w:hAnsi="Courier New" w:cs="Courier New"/>
          <w:sz w:val="18"/>
          <w:szCs w:val="18"/>
          <w:lang w:val="en-GB"/>
        </w:rPr>
        <w:t>) {</w:t>
      </w:r>
    </w:p>
    <w:p w14:paraId="560F4B6D"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roofErr w:type="spellStart"/>
      <w:r w:rsidRPr="00AC31F8">
        <w:rPr>
          <w:rFonts w:ascii="Courier New" w:hAnsi="Courier New" w:cs="Courier New"/>
          <w:sz w:val="18"/>
          <w:szCs w:val="18"/>
          <w:lang w:val="en-GB"/>
        </w:rPr>
        <w:t>webDriver</w:t>
      </w:r>
      <w:proofErr w:type="spellEnd"/>
      <w:r w:rsidRPr="00AC31F8">
        <w:rPr>
          <w:rFonts w:ascii="Courier New" w:hAnsi="Courier New" w:cs="Courier New"/>
          <w:sz w:val="18"/>
          <w:szCs w:val="18"/>
          <w:lang w:val="en-GB"/>
        </w:rPr>
        <w:t>(</w:t>
      </w:r>
      <w:proofErr w:type="gramStart"/>
      <w:r w:rsidRPr="00AC31F8">
        <w:rPr>
          <w:rFonts w:ascii="Courier New" w:hAnsi="Courier New" w:cs="Courier New"/>
          <w:sz w:val="18"/>
          <w:szCs w:val="18"/>
          <w:lang w:val="en-GB"/>
        </w:rPr>
        <w:t>).navigate</w:t>
      </w:r>
      <w:proofErr w:type="gramEnd"/>
      <w:r w:rsidRPr="00AC31F8">
        <w:rPr>
          <w:rFonts w:ascii="Courier New" w:hAnsi="Courier New" w:cs="Courier New"/>
          <w:sz w:val="18"/>
          <w:szCs w:val="18"/>
          <w:lang w:val="en-GB"/>
        </w:rPr>
        <w:t>().to("</w:t>
      </w:r>
      <w:proofErr w:type="spellStart"/>
      <w:r w:rsidRPr="00AC31F8">
        <w:rPr>
          <w:rFonts w:ascii="Courier New" w:hAnsi="Courier New" w:cs="Courier New"/>
          <w:sz w:val="18"/>
          <w:szCs w:val="18"/>
          <w:lang w:val="en-GB"/>
        </w:rPr>
        <w:t>about:blank</w:t>
      </w:r>
      <w:proofErr w:type="spellEnd"/>
      <w:r w:rsidRPr="00AC31F8">
        <w:rPr>
          <w:rFonts w:ascii="Courier New" w:hAnsi="Courier New" w:cs="Courier New"/>
          <w:sz w:val="18"/>
          <w:szCs w:val="18"/>
          <w:lang w:val="en-GB"/>
        </w:rPr>
        <w:t>");</w:t>
      </w:r>
    </w:p>
    <w:p w14:paraId="23CD860B"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
    <w:p w14:paraId="1E9C07A0" w14:textId="77777777" w:rsidR="00D10B1E" w:rsidRPr="00AC31F8" w:rsidRDefault="00D10B1E" w:rsidP="00D10B1E">
      <w:pPr>
        <w:spacing w:after="0" w:line="240" w:lineRule="auto"/>
        <w:jc w:val="left"/>
        <w:rPr>
          <w:rFonts w:ascii="Courier New" w:hAnsi="Courier New" w:cs="Courier New"/>
          <w:sz w:val="18"/>
          <w:szCs w:val="18"/>
          <w:lang w:val="en-GB"/>
        </w:rPr>
      </w:pPr>
    </w:p>
    <w:p w14:paraId="62DD3E5E"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@After</w:t>
      </w:r>
    </w:p>
    <w:p w14:paraId="5CAE93A8"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public void </w:t>
      </w:r>
      <w:proofErr w:type="spellStart"/>
      <w:proofErr w:type="gramStart"/>
      <w:r w:rsidRPr="00AC31F8">
        <w:rPr>
          <w:rFonts w:ascii="Courier New" w:hAnsi="Courier New" w:cs="Courier New"/>
          <w:sz w:val="18"/>
          <w:szCs w:val="18"/>
          <w:lang w:val="en-GB"/>
        </w:rPr>
        <w:t>cleanupData</w:t>
      </w:r>
      <w:proofErr w:type="spellEnd"/>
      <w:r w:rsidRPr="00AC31F8">
        <w:rPr>
          <w:rFonts w:ascii="Courier New" w:hAnsi="Courier New" w:cs="Courier New"/>
          <w:sz w:val="18"/>
          <w:szCs w:val="18"/>
          <w:lang w:val="en-GB"/>
        </w:rPr>
        <w:t>(</w:t>
      </w:r>
      <w:proofErr w:type="gramEnd"/>
      <w:r w:rsidRPr="00AC31F8">
        <w:rPr>
          <w:rFonts w:ascii="Courier New" w:hAnsi="Courier New" w:cs="Courier New"/>
          <w:sz w:val="18"/>
          <w:szCs w:val="18"/>
          <w:lang w:val="en-GB"/>
        </w:rPr>
        <w:t>) {</w:t>
      </w:r>
    </w:p>
    <w:p w14:paraId="3063895F"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roofErr w:type="gramStart"/>
      <w:r w:rsidRPr="00AC31F8">
        <w:rPr>
          <w:rFonts w:ascii="Courier New" w:hAnsi="Courier New" w:cs="Courier New"/>
          <w:sz w:val="18"/>
          <w:szCs w:val="18"/>
          <w:lang w:val="en-GB"/>
        </w:rPr>
        <w:t>for(</w:t>
      </w:r>
      <w:proofErr w:type="gramEnd"/>
      <w:r w:rsidRPr="00AC31F8">
        <w:rPr>
          <w:rFonts w:ascii="Courier New" w:hAnsi="Courier New" w:cs="Courier New"/>
          <w:sz w:val="18"/>
          <w:szCs w:val="18"/>
          <w:lang w:val="en-GB"/>
        </w:rPr>
        <w:t xml:space="preserve">Participant </w:t>
      </w:r>
      <w:proofErr w:type="spellStart"/>
      <w:r w:rsidRPr="00AC31F8">
        <w:rPr>
          <w:rFonts w:ascii="Courier New" w:hAnsi="Courier New" w:cs="Courier New"/>
          <w:sz w:val="18"/>
          <w:szCs w:val="18"/>
          <w:lang w:val="en-GB"/>
        </w:rPr>
        <w:t>participant</w:t>
      </w:r>
      <w:proofErr w:type="spellEnd"/>
      <w:r w:rsidRPr="00AC31F8">
        <w:rPr>
          <w:rFonts w:ascii="Courier New" w:hAnsi="Courier New" w:cs="Courier New"/>
          <w:sz w:val="18"/>
          <w:szCs w:val="18"/>
          <w:lang w:val="en-GB"/>
        </w:rPr>
        <w:t xml:space="preserve"> : participants()){</w:t>
      </w:r>
    </w:p>
    <w:p w14:paraId="7599C638"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if (</w:t>
      </w:r>
      <w:proofErr w:type="gramStart"/>
      <w:r w:rsidRPr="00AC31F8">
        <w:rPr>
          <w:rFonts w:ascii="Courier New" w:hAnsi="Courier New" w:cs="Courier New"/>
          <w:sz w:val="18"/>
          <w:szCs w:val="18"/>
          <w:lang w:val="en-GB"/>
        </w:rPr>
        <w:t>participant.id !</w:t>
      </w:r>
      <w:proofErr w:type="gramEnd"/>
      <w:r w:rsidRPr="00AC31F8">
        <w:rPr>
          <w:rFonts w:ascii="Courier New" w:hAnsi="Courier New" w:cs="Courier New"/>
          <w:sz w:val="18"/>
          <w:szCs w:val="18"/>
          <w:lang w:val="en-GB"/>
        </w:rPr>
        <w:t>= null) {</w:t>
      </w:r>
    </w:p>
    <w:p w14:paraId="275641D7"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roofErr w:type="spellStart"/>
      <w:r w:rsidRPr="00AC31F8">
        <w:rPr>
          <w:rFonts w:ascii="Courier New" w:hAnsi="Courier New" w:cs="Courier New"/>
          <w:sz w:val="18"/>
          <w:szCs w:val="18"/>
          <w:lang w:val="en-GB"/>
        </w:rPr>
        <w:t>RequestSender</w:t>
      </w:r>
      <w:proofErr w:type="spellEnd"/>
      <w:r w:rsidRPr="00AC31F8">
        <w:rPr>
          <w:rFonts w:ascii="Courier New" w:hAnsi="Courier New" w:cs="Courier New"/>
          <w:sz w:val="18"/>
          <w:szCs w:val="18"/>
          <w:lang w:val="en-GB"/>
        </w:rPr>
        <w:t xml:space="preserve"> sender = </w:t>
      </w:r>
      <w:proofErr w:type="gramStart"/>
      <w:r w:rsidRPr="00AC31F8">
        <w:rPr>
          <w:rFonts w:ascii="Courier New" w:hAnsi="Courier New" w:cs="Courier New"/>
          <w:sz w:val="18"/>
          <w:szCs w:val="18"/>
          <w:lang w:val="en-GB"/>
        </w:rPr>
        <w:t>when(</w:t>
      </w:r>
      <w:proofErr w:type="gramEnd"/>
      <w:r w:rsidRPr="00AC31F8">
        <w:rPr>
          <w:rFonts w:ascii="Courier New" w:hAnsi="Courier New" w:cs="Courier New"/>
          <w:sz w:val="18"/>
          <w:szCs w:val="18"/>
          <w:lang w:val="en-GB"/>
        </w:rPr>
        <w:t>);</w:t>
      </w:r>
    </w:p>
    <w:p w14:paraId="3328935F" w14:textId="77777777" w:rsidR="00D10B1E" w:rsidRPr="001F44DF" w:rsidRDefault="00D10B1E" w:rsidP="00D10B1E">
      <w:pPr>
        <w:spacing w:after="0" w:line="240" w:lineRule="auto"/>
        <w:jc w:val="left"/>
        <w:rPr>
          <w:rFonts w:ascii="Courier New" w:hAnsi="Courier New" w:cs="Courier New"/>
          <w:sz w:val="18"/>
          <w:szCs w:val="18"/>
          <w:lang w:val="fr-CH"/>
        </w:rPr>
      </w:pPr>
      <w:r w:rsidRPr="00AC31F8">
        <w:rPr>
          <w:rFonts w:ascii="Courier New" w:hAnsi="Courier New" w:cs="Courier New"/>
          <w:sz w:val="18"/>
          <w:szCs w:val="18"/>
          <w:lang w:val="en-GB"/>
        </w:rPr>
        <w:t xml:space="preserve">                </w:t>
      </w:r>
      <w:proofErr w:type="spellStart"/>
      <w:r w:rsidRPr="001F44DF">
        <w:rPr>
          <w:rFonts w:ascii="Courier New" w:hAnsi="Courier New" w:cs="Courier New"/>
          <w:sz w:val="18"/>
          <w:szCs w:val="18"/>
          <w:lang w:val="fr-CH"/>
        </w:rPr>
        <w:t>Response</w:t>
      </w:r>
      <w:proofErr w:type="spellEnd"/>
      <w:r w:rsidRPr="001F44DF">
        <w:rPr>
          <w:rFonts w:ascii="Courier New" w:hAnsi="Courier New" w:cs="Courier New"/>
          <w:sz w:val="18"/>
          <w:szCs w:val="18"/>
          <w:lang w:val="fr-CH"/>
        </w:rPr>
        <w:t xml:space="preserve"> </w:t>
      </w:r>
      <w:proofErr w:type="spellStart"/>
      <w:r w:rsidRPr="001F44DF">
        <w:rPr>
          <w:rFonts w:ascii="Courier New" w:hAnsi="Courier New" w:cs="Courier New"/>
          <w:sz w:val="18"/>
          <w:szCs w:val="18"/>
          <w:lang w:val="fr-CH"/>
        </w:rPr>
        <w:t>response</w:t>
      </w:r>
      <w:proofErr w:type="spellEnd"/>
      <w:r w:rsidRPr="001F44DF">
        <w:rPr>
          <w:rFonts w:ascii="Courier New" w:hAnsi="Courier New" w:cs="Courier New"/>
          <w:sz w:val="18"/>
          <w:szCs w:val="18"/>
          <w:lang w:val="fr-CH"/>
        </w:rPr>
        <w:t xml:space="preserve"> = </w:t>
      </w:r>
      <w:proofErr w:type="spellStart"/>
      <w:proofErr w:type="gramStart"/>
      <w:r w:rsidRPr="001F44DF">
        <w:rPr>
          <w:rFonts w:ascii="Courier New" w:hAnsi="Courier New" w:cs="Courier New"/>
          <w:sz w:val="18"/>
          <w:szCs w:val="18"/>
          <w:lang w:val="fr-CH"/>
        </w:rPr>
        <w:t>sender.delete</w:t>
      </w:r>
      <w:proofErr w:type="spellEnd"/>
      <w:proofErr w:type="gramEnd"/>
      <w:r w:rsidRPr="001F44DF">
        <w:rPr>
          <w:rFonts w:ascii="Courier New" w:hAnsi="Courier New" w:cs="Courier New"/>
          <w:sz w:val="18"/>
          <w:szCs w:val="18"/>
          <w:lang w:val="fr-CH"/>
        </w:rPr>
        <w:t>("/api/participant/" + participant.id);</w:t>
      </w:r>
    </w:p>
    <w:p w14:paraId="36AA7B2E" w14:textId="77777777" w:rsidR="00D10B1E" w:rsidRPr="00AC31F8" w:rsidRDefault="00D10B1E" w:rsidP="00D10B1E">
      <w:pPr>
        <w:spacing w:after="0" w:line="240" w:lineRule="auto"/>
        <w:jc w:val="left"/>
        <w:rPr>
          <w:rFonts w:ascii="Courier New" w:hAnsi="Courier New" w:cs="Courier New"/>
          <w:sz w:val="18"/>
          <w:szCs w:val="18"/>
          <w:lang w:val="en-GB"/>
        </w:rPr>
      </w:pPr>
      <w:r w:rsidRPr="001F44DF">
        <w:rPr>
          <w:rFonts w:ascii="Courier New" w:hAnsi="Courier New" w:cs="Courier New"/>
          <w:sz w:val="18"/>
          <w:szCs w:val="18"/>
          <w:lang w:val="fr-CH"/>
        </w:rPr>
        <w:t xml:space="preserve">                </w:t>
      </w:r>
      <w:proofErr w:type="spellStart"/>
      <w:r w:rsidRPr="00AC31F8">
        <w:rPr>
          <w:rFonts w:ascii="Courier New" w:hAnsi="Courier New" w:cs="Courier New"/>
          <w:sz w:val="18"/>
          <w:szCs w:val="18"/>
          <w:lang w:val="en-GB"/>
        </w:rPr>
        <w:t>ValidatableResponse</w:t>
      </w:r>
      <w:proofErr w:type="spellEnd"/>
      <w:r w:rsidRPr="00AC31F8">
        <w:rPr>
          <w:rFonts w:ascii="Courier New" w:hAnsi="Courier New" w:cs="Courier New"/>
          <w:sz w:val="18"/>
          <w:szCs w:val="18"/>
          <w:lang w:val="en-GB"/>
        </w:rPr>
        <w:t xml:space="preserve"> </w:t>
      </w:r>
      <w:proofErr w:type="spellStart"/>
      <w:r w:rsidRPr="00AC31F8">
        <w:rPr>
          <w:rFonts w:ascii="Courier New" w:hAnsi="Courier New" w:cs="Courier New"/>
          <w:sz w:val="18"/>
          <w:szCs w:val="18"/>
          <w:lang w:val="en-GB"/>
        </w:rPr>
        <w:t>vResponse</w:t>
      </w:r>
      <w:proofErr w:type="spellEnd"/>
      <w:r w:rsidRPr="00AC31F8">
        <w:rPr>
          <w:rFonts w:ascii="Courier New" w:hAnsi="Courier New" w:cs="Courier New"/>
          <w:sz w:val="18"/>
          <w:szCs w:val="18"/>
          <w:lang w:val="en-GB"/>
        </w:rPr>
        <w:t xml:space="preserve"> = </w:t>
      </w:r>
      <w:proofErr w:type="spellStart"/>
      <w:proofErr w:type="gramStart"/>
      <w:r w:rsidRPr="00AC31F8">
        <w:rPr>
          <w:rFonts w:ascii="Courier New" w:hAnsi="Courier New" w:cs="Courier New"/>
          <w:sz w:val="18"/>
          <w:szCs w:val="18"/>
          <w:lang w:val="en-GB"/>
        </w:rPr>
        <w:t>response.then</w:t>
      </w:r>
      <w:proofErr w:type="spellEnd"/>
      <w:proofErr w:type="gramEnd"/>
      <w:r w:rsidRPr="00AC31F8">
        <w:rPr>
          <w:rFonts w:ascii="Courier New" w:hAnsi="Courier New" w:cs="Courier New"/>
          <w:sz w:val="18"/>
          <w:szCs w:val="18"/>
          <w:lang w:val="en-GB"/>
        </w:rPr>
        <w:t>();</w:t>
      </w:r>
    </w:p>
    <w:p w14:paraId="45445B1E"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roofErr w:type="spellStart"/>
      <w:r w:rsidRPr="00AC31F8">
        <w:rPr>
          <w:rFonts w:ascii="Courier New" w:hAnsi="Courier New" w:cs="Courier New"/>
          <w:sz w:val="18"/>
          <w:szCs w:val="18"/>
          <w:lang w:val="en-GB"/>
        </w:rPr>
        <w:t>vResponse.statusCode</w:t>
      </w:r>
      <w:proofErr w:type="spellEnd"/>
      <w:r w:rsidRPr="00AC31F8">
        <w:rPr>
          <w:rFonts w:ascii="Courier New" w:hAnsi="Courier New" w:cs="Courier New"/>
          <w:sz w:val="18"/>
          <w:szCs w:val="18"/>
          <w:lang w:val="en-GB"/>
        </w:rPr>
        <w:t>(</w:t>
      </w:r>
      <w:proofErr w:type="spellStart"/>
      <w:r w:rsidRPr="00AC31F8">
        <w:rPr>
          <w:rFonts w:ascii="Courier New" w:hAnsi="Courier New" w:cs="Courier New"/>
          <w:sz w:val="18"/>
          <w:szCs w:val="18"/>
          <w:lang w:val="en-GB"/>
        </w:rPr>
        <w:t>HttpStatus.SC_NO_CONTENT</w:t>
      </w:r>
      <w:proofErr w:type="spellEnd"/>
      <w:r w:rsidRPr="00AC31F8">
        <w:rPr>
          <w:rFonts w:ascii="Courier New" w:hAnsi="Courier New" w:cs="Courier New"/>
          <w:sz w:val="18"/>
          <w:szCs w:val="18"/>
          <w:lang w:val="en-GB"/>
        </w:rPr>
        <w:t>);</w:t>
      </w:r>
    </w:p>
    <w:p w14:paraId="6A686BB5"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
    <w:p w14:paraId="42F8E87A"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
    <w:p w14:paraId="61FB7579"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roofErr w:type="spellStart"/>
      <w:proofErr w:type="gramStart"/>
      <w:r w:rsidRPr="00AC31F8">
        <w:rPr>
          <w:rFonts w:ascii="Courier New" w:hAnsi="Courier New" w:cs="Courier New"/>
          <w:sz w:val="18"/>
          <w:szCs w:val="18"/>
          <w:lang w:val="en-GB"/>
        </w:rPr>
        <w:t>clearParticipants</w:t>
      </w:r>
      <w:proofErr w:type="spellEnd"/>
      <w:r w:rsidRPr="00AC31F8">
        <w:rPr>
          <w:rFonts w:ascii="Courier New" w:hAnsi="Courier New" w:cs="Courier New"/>
          <w:sz w:val="18"/>
          <w:szCs w:val="18"/>
          <w:lang w:val="en-GB"/>
        </w:rPr>
        <w:t>(</w:t>
      </w:r>
      <w:proofErr w:type="gramEnd"/>
      <w:r w:rsidRPr="00AC31F8">
        <w:rPr>
          <w:rFonts w:ascii="Courier New" w:hAnsi="Courier New" w:cs="Courier New"/>
          <w:sz w:val="18"/>
          <w:szCs w:val="18"/>
          <w:lang w:val="en-GB"/>
        </w:rPr>
        <w:t>);</w:t>
      </w:r>
    </w:p>
    <w:p w14:paraId="06D6850B"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
    <w:p w14:paraId="6EBAA18E" w14:textId="77777777" w:rsidR="00D10B1E" w:rsidRPr="00AC31F8" w:rsidRDefault="00D10B1E" w:rsidP="00D10B1E">
      <w:pPr>
        <w:spacing w:after="0" w:line="240" w:lineRule="auto"/>
        <w:jc w:val="left"/>
        <w:rPr>
          <w:rFonts w:ascii="Courier New" w:hAnsi="Courier New" w:cs="Courier New"/>
          <w:sz w:val="18"/>
          <w:szCs w:val="18"/>
          <w:lang w:val="en-GB"/>
        </w:rPr>
      </w:pPr>
    </w:p>
    <w:p w14:paraId="08D4A506"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roofErr w:type="gramStart"/>
      <w:r w:rsidRPr="00AC31F8">
        <w:rPr>
          <w:rFonts w:ascii="Courier New" w:hAnsi="Courier New" w:cs="Courier New"/>
          <w:sz w:val="18"/>
          <w:szCs w:val="18"/>
          <w:lang w:val="en-GB"/>
        </w:rPr>
        <w:t>Given(</w:t>
      </w:r>
      <w:proofErr w:type="gramEnd"/>
      <w:r w:rsidRPr="00AC31F8">
        <w:rPr>
          <w:rFonts w:ascii="Courier New" w:hAnsi="Courier New" w:cs="Courier New"/>
          <w:sz w:val="18"/>
          <w:szCs w:val="18"/>
          <w:lang w:val="en-GB"/>
        </w:rPr>
        <w:t>"Patricia has the application open")</w:t>
      </w:r>
    </w:p>
    <w:p w14:paraId="60CB81F6"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public void </w:t>
      </w:r>
      <w:proofErr w:type="spellStart"/>
      <w:proofErr w:type="gramStart"/>
      <w:r w:rsidRPr="00AC31F8">
        <w:rPr>
          <w:rFonts w:ascii="Courier New" w:hAnsi="Courier New" w:cs="Courier New"/>
          <w:sz w:val="18"/>
          <w:szCs w:val="18"/>
          <w:lang w:val="en-GB"/>
        </w:rPr>
        <w:t>hasTheApplicationOpen</w:t>
      </w:r>
      <w:proofErr w:type="spellEnd"/>
      <w:r w:rsidRPr="00AC31F8">
        <w:rPr>
          <w:rFonts w:ascii="Courier New" w:hAnsi="Courier New" w:cs="Courier New"/>
          <w:sz w:val="18"/>
          <w:szCs w:val="18"/>
          <w:lang w:val="en-GB"/>
        </w:rPr>
        <w:t>(</w:t>
      </w:r>
      <w:proofErr w:type="gramEnd"/>
      <w:r w:rsidRPr="00AC31F8">
        <w:rPr>
          <w:rFonts w:ascii="Courier New" w:hAnsi="Courier New" w:cs="Courier New"/>
          <w:sz w:val="18"/>
          <w:szCs w:val="18"/>
          <w:lang w:val="en-GB"/>
        </w:rPr>
        <w:t>) {</w:t>
      </w:r>
    </w:p>
    <w:p w14:paraId="7A45AFB4"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roofErr w:type="spellStart"/>
      <w:r w:rsidRPr="00AC31F8">
        <w:rPr>
          <w:rFonts w:ascii="Courier New" w:hAnsi="Courier New" w:cs="Courier New"/>
          <w:sz w:val="18"/>
          <w:szCs w:val="18"/>
          <w:lang w:val="en-GB"/>
        </w:rPr>
        <w:t>webDriver</w:t>
      </w:r>
      <w:proofErr w:type="spellEnd"/>
      <w:r w:rsidRPr="00AC31F8">
        <w:rPr>
          <w:rFonts w:ascii="Courier New" w:hAnsi="Courier New" w:cs="Courier New"/>
          <w:sz w:val="18"/>
          <w:szCs w:val="18"/>
          <w:lang w:val="en-GB"/>
        </w:rPr>
        <w:t>(</w:t>
      </w:r>
      <w:proofErr w:type="gramStart"/>
      <w:r w:rsidRPr="00AC31F8">
        <w:rPr>
          <w:rFonts w:ascii="Courier New" w:hAnsi="Courier New" w:cs="Courier New"/>
          <w:sz w:val="18"/>
          <w:szCs w:val="18"/>
          <w:lang w:val="en-GB"/>
        </w:rPr>
        <w:t>).navigate</w:t>
      </w:r>
      <w:proofErr w:type="gramEnd"/>
      <w:r w:rsidRPr="00AC31F8">
        <w:rPr>
          <w:rFonts w:ascii="Courier New" w:hAnsi="Courier New" w:cs="Courier New"/>
          <w:sz w:val="18"/>
          <w:szCs w:val="18"/>
          <w:lang w:val="en-GB"/>
        </w:rPr>
        <w:t>().to("http://localhost:8098/");</w:t>
      </w:r>
    </w:p>
    <w:p w14:paraId="5E727776"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
    <w:p w14:paraId="685DD96F" w14:textId="77777777" w:rsidR="00D10B1E" w:rsidRPr="00AC31F8" w:rsidRDefault="00D10B1E" w:rsidP="00D10B1E">
      <w:pPr>
        <w:spacing w:after="0" w:line="240" w:lineRule="auto"/>
        <w:jc w:val="left"/>
        <w:rPr>
          <w:rFonts w:ascii="Courier New" w:hAnsi="Courier New" w:cs="Courier New"/>
          <w:sz w:val="18"/>
          <w:szCs w:val="18"/>
          <w:lang w:val="en-GB"/>
        </w:rPr>
      </w:pPr>
    </w:p>
    <w:p w14:paraId="736B62EB"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roofErr w:type="spellStart"/>
      <w:r w:rsidRPr="00AC31F8">
        <w:rPr>
          <w:rFonts w:ascii="Courier New" w:hAnsi="Courier New" w:cs="Courier New"/>
          <w:sz w:val="18"/>
          <w:szCs w:val="18"/>
          <w:lang w:val="en-GB"/>
        </w:rPr>
        <w:t>AfterStep</w:t>
      </w:r>
      <w:proofErr w:type="spellEnd"/>
    </w:p>
    <w:p w14:paraId="79BECB47"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public void </w:t>
      </w:r>
      <w:proofErr w:type="spellStart"/>
      <w:proofErr w:type="gramStart"/>
      <w:r w:rsidRPr="00AC31F8">
        <w:rPr>
          <w:rFonts w:ascii="Courier New" w:hAnsi="Courier New" w:cs="Courier New"/>
          <w:sz w:val="18"/>
          <w:szCs w:val="18"/>
          <w:lang w:val="en-GB"/>
        </w:rPr>
        <w:t>afterStep</w:t>
      </w:r>
      <w:proofErr w:type="spellEnd"/>
      <w:r w:rsidRPr="00AC31F8">
        <w:rPr>
          <w:rFonts w:ascii="Courier New" w:hAnsi="Courier New" w:cs="Courier New"/>
          <w:sz w:val="18"/>
          <w:szCs w:val="18"/>
          <w:lang w:val="en-GB"/>
        </w:rPr>
        <w:t>(</w:t>
      </w:r>
      <w:proofErr w:type="gramEnd"/>
      <w:r w:rsidRPr="00AC31F8">
        <w:rPr>
          <w:rFonts w:ascii="Courier New" w:hAnsi="Courier New" w:cs="Courier New"/>
          <w:sz w:val="18"/>
          <w:szCs w:val="18"/>
          <w:lang w:val="en-GB"/>
        </w:rPr>
        <w:t>) {</w:t>
      </w:r>
    </w:p>
    <w:p w14:paraId="27895104"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roofErr w:type="spellStart"/>
      <w:r w:rsidRPr="00AC31F8">
        <w:rPr>
          <w:rFonts w:ascii="Courier New" w:hAnsi="Courier New" w:cs="Courier New"/>
          <w:sz w:val="18"/>
          <w:szCs w:val="18"/>
          <w:lang w:val="en-GB"/>
        </w:rPr>
        <w:t>TakesScreenshot</w:t>
      </w:r>
      <w:proofErr w:type="spellEnd"/>
      <w:r w:rsidRPr="00AC31F8">
        <w:rPr>
          <w:rFonts w:ascii="Courier New" w:hAnsi="Courier New" w:cs="Courier New"/>
          <w:sz w:val="18"/>
          <w:szCs w:val="18"/>
          <w:lang w:val="en-GB"/>
        </w:rPr>
        <w:t xml:space="preserve"> </w:t>
      </w:r>
      <w:proofErr w:type="spellStart"/>
      <w:r w:rsidRPr="00AC31F8">
        <w:rPr>
          <w:rFonts w:ascii="Courier New" w:hAnsi="Courier New" w:cs="Courier New"/>
          <w:sz w:val="18"/>
          <w:szCs w:val="18"/>
          <w:lang w:val="en-GB"/>
        </w:rPr>
        <w:t>scrShot</w:t>
      </w:r>
      <w:proofErr w:type="spellEnd"/>
      <w:r w:rsidRPr="00AC31F8">
        <w:rPr>
          <w:rFonts w:ascii="Courier New" w:hAnsi="Courier New" w:cs="Courier New"/>
          <w:sz w:val="18"/>
          <w:szCs w:val="18"/>
          <w:lang w:val="en-GB"/>
        </w:rPr>
        <w:t xml:space="preserve"> = ((</w:t>
      </w:r>
      <w:proofErr w:type="spellStart"/>
      <w:r w:rsidRPr="00AC31F8">
        <w:rPr>
          <w:rFonts w:ascii="Courier New" w:hAnsi="Courier New" w:cs="Courier New"/>
          <w:sz w:val="18"/>
          <w:szCs w:val="18"/>
          <w:lang w:val="en-GB"/>
        </w:rPr>
        <w:t>TakesScreenshot</w:t>
      </w:r>
      <w:proofErr w:type="spellEnd"/>
      <w:r w:rsidRPr="00AC31F8">
        <w:rPr>
          <w:rFonts w:ascii="Courier New" w:hAnsi="Courier New" w:cs="Courier New"/>
          <w:sz w:val="18"/>
          <w:szCs w:val="18"/>
          <w:lang w:val="en-GB"/>
        </w:rPr>
        <w:t>) (</w:t>
      </w:r>
      <w:proofErr w:type="spellStart"/>
      <w:proofErr w:type="gramStart"/>
      <w:r w:rsidRPr="00AC31F8">
        <w:rPr>
          <w:rFonts w:ascii="Courier New" w:hAnsi="Courier New" w:cs="Courier New"/>
          <w:sz w:val="18"/>
          <w:szCs w:val="18"/>
          <w:lang w:val="en-GB"/>
        </w:rPr>
        <w:t>webDriver</w:t>
      </w:r>
      <w:proofErr w:type="spellEnd"/>
      <w:r w:rsidRPr="00AC31F8">
        <w:rPr>
          <w:rFonts w:ascii="Courier New" w:hAnsi="Courier New" w:cs="Courier New"/>
          <w:sz w:val="18"/>
          <w:szCs w:val="18"/>
          <w:lang w:val="en-GB"/>
        </w:rPr>
        <w:t>(</w:t>
      </w:r>
      <w:proofErr w:type="gramEnd"/>
      <w:r w:rsidRPr="00AC31F8">
        <w:rPr>
          <w:rFonts w:ascii="Courier New" w:hAnsi="Courier New" w:cs="Courier New"/>
          <w:sz w:val="18"/>
          <w:szCs w:val="18"/>
          <w:lang w:val="en-GB"/>
        </w:rPr>
        <w:t>)));</w:t>
      </w:r>
    </w:p>
    <w:p w14:paraId="59F5C16C"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String title = </w:t>
      </w:r>
      <w:proofErr w:type="spellStart"/>
      <w:r w:rsidRPr="00AC31F8">
        <w:rPr>
          <w:rFonts w:ascii="Courier New" w:hAnsi="Courier New" w:cs="Courier New"/>
          <w:sz w:val="18"/>
          <w:szCs w:val="18"/>
          <w:lang w:val="en-GB"/>
        </w:rPr>
        <w:t>webDriver</w:t>
      </w:r>
      <w:proofErr w:type="spellEnd"/>
      <w:r w:rsidRPr="00AC31F8">
        <w:rPr>
          <w:rFonts w:ascii="Courier New" w:hAnsi="Courier New" w:cs="Courier New"/>
          <w:sz w:val="18"/>
          <w:szCs w:val="18"/>
          <w:lang w:val="en-GB"/>
        </w:rPr>
        <w:t>(</w:t>
      </w:r>
      <w:proofErr w:type="gramStart"/>
      <w:r w:rsidRPr="00AC31F8">
        <w:rPr>
          <w:rFonts w:ascii="Courier New" w:hAnsi="Courier New" w:cs="Courier New"/>
          <w:sz w:val="18"/>
          <w:szCs w:val="18"/>
          <w:lang w:val="en-GB"/>
        </w:rPr>
        <w:t>).</w:t>
      </w:r>
      <w:proofErr w:type="spellStart"/>
      <w:r w:rsidRPr="00AC31F8">
        <w:rPr>
          <w:rFonts w:ascii="Courier New" w:hAnsi="Courier New" w:cs="Courier New"/>
          <w:sz w:val="18"/>
          <w:szCs w:val="18"/>
          <w:lang w:val="en-GB"/>
        </w:rPr>
        <w:t>getTitle</w:t>
      </w:r>
      <w:proofErr w:type="spellEnd"/>
      <w:proofErr w:type="gramEnd"/>
      <w:r w:rsidRPr="00AC31F8">
        <w:rPr>
          <w:rFonts w:ascii="Courier New" w:hAnsi="Courier New" w:cs="Courier New"/>
          <w:sz w:val="18"/>
          <w:szCs w:val="18"/>
          <w:lang w:val="en-GB"/>
        </w:rPr>
        <w:t>();</w:t>
      </w:r>
    </w:p>
    <w:p w14:paraId="440A2433"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roofErr w:type="spellStart"/>
      <w:r w:rsidRPr="00AC31F8">
        <w:rPr>
          <w:rFonts w:ascii="Courier New" w:hAnsi="Courier New" w:cs="Courier New"/>
          <w:sz w:val="18"/>
          <w:szCs w:val="18"/>
          <w:lang w:val="en-GB"/>
        </w:rPr>
        <w:t>Screenshot.save</w:t>
      </w:r>
      <w:proofErr w:type="spellEnd"/>
      <w:r w:rsidRPr="00AC31F8">
        <w:rPr>
          <w:rFonts w:ascii="Courier New" w:hAnsi="Courier New" w:cs="Courier New"/>
          <w:sz w:val="18"/>
          <w:szCs w:val="18"/>
          <w:lang w:val="en-GB"/>
        </w:rPr>
        <w:t>(</w:t>
      </w:r>
      <w:proofErr w:type="spellStart"/>
      <w:proofErr w:type="gramStart"/>
      <w:r w:rsidRPr="00AC31F8">
        <w:rPr>
          <w:rFonts w:ascii="Courier New" w:hAnsi="Courier New" w:cs="Courier New"/>
          <w:sz w:val="18"/>
          <w:szCs w:val="18"/>
          <w:lang w:val="en-GB"/>
        </w:rPr>
        <w:t>title.isEmpty</w:t>
      </w:r>
      <w:proofErr w:type="spellEnd"/>
      <w:proofErr w:type="gramEnd"/>
      <w:r w:rsidRPr="00AC31F8">
        <w:rPr>
          <w:rFonts w:ascii="Courier New" w:hAnsi="Courier New" w:cs="Courier New"/>
          <w:sz w:val="18"/>
          <w:szCs w:val="18"/>
          <w:lang w:val="en-GB"/>
        </w:rPr>
        <w:t>() ? "Unavailable</w:t>
      </w:r>
      <w:proofErr w:type="gramStart"/>
      <w:r w:rsidRPr="00AC31F8">
        <w:rPr>
          <w:rFonts w:ascii="Courier New" w:hAnsi="Courier New" w:cs="Courier New"/>
          <w:sz w:val="18"/>
          <w:szCs w:val="18"/>
          <w:lang w:val="en-GB"/>
        </w:rPr>
        <w:t>" :</w:t>
      </w:r>
      <w:proofErr w:type="gramEnd"/>
      <w:r w:rsidRPr="00AC31F8">
        <w:rPr>
          <w:rFonts w:ascii="Courier New" w:hAnsi="Courier New" w:cs="Courier New"/>
          <w:sz w:val="18"/>
          <w:szCs w:val="18"/>
          <w:lang w:val="en-GB"/>
        </w:rPr>
        <w:t xml:space="preserve"> title, </w:t>
      </w:r>
      <w:proofErr w:type="spellStart"/>
      <w:r w:rsidRPr="00AC31F8">
        <w:rPr>
          <w:rFonts w:ascii="Courier New" w:hAnsi="Courier New" w:cs="Courier New"/>
          <w:sz w:val="18"/>
          <w:szCs w:val="18"/>
          <w:lang w:val="en-GB"/>
        </w:rPr>
        <w:t>scrShot.getScreenshotAs</w:t>
      </w:r>
      <w:proofErr w:type="spellEnd"/>
      <w:r w:rsidRPr="00AC31F8">
        <w:rPr>
          <w:rFonts w:ascii="Courier New" w:hAnsi="Courier New" w:cs="Courier New"/>
          <w:sz w:val="18"/>
          <w:szCs w:val="18"/>
          <w:lang w:val="en-GB"/>
        </w:rPr>
        <w:t>(</w:t>
      </w:r>
      <w:proofErr w:type="spellStart"/>
      <w:r w:rsidRPr="00AC31F8">
        <w:rPr>
          <w:rFonts w:ascii="Courier New" w:hAnsi="Courier New" w:cs="Courier New"/>
          <w:sz w:val="18"/>
          <w:szCs w:val="18"/>
          <w:lang w:val="en-GB"/>
        </w:rPr>
        <w:t>OutputType.BYTES</w:t>
      </w:r>
      <w:proofErr w:type="spellEnd"/>
      <w:r w:rsidRPr="00AC31F8">
        <w:rPr>
          <w:rFonts w:ascii="Courier New" w:hAnsi="Courier New" w:cs="Courier New"/>
          <w:sz w:val="18"/>
          <w:szCs w:val="18"/>
          <w:lang w:val="en-GB"/>
        </w:rPr>
        <w:t>));</w:t>
      </w:r>
    </w:p>
    <w:p w14:paraId="541B9BCE" w14:textId="77777777" w:rsidR="00D10B1E" w:rsidRPr="001F44DF" w:rsidRDefault="00D10B1E" w:rsidP="00D10B1E">
      <w:pPr>
        <w:spacing w:after="0" w:line="240" w:lineRule="auto"/>
        <w:jc w:val="left"/>
        <w:rPr>
          <w:rFonts w:ascii="Courier New" w:hAnsi="Courier New" w:cs="Courier New"/>
          <w:sz w:val="18"/>
          <w:szCs w:val="18"/>
          <w:lang w:val="fr-CH"/>
        </w:rPr>
      </w:pPr>
      <w:r w:rsidRPr="00AC31F8">
        <w:rPr>
          <w:rFonts w:ascii="Courier New" w:hAnsi="Courier New" w:cs="Courier New"/>
          <w:sz w:val="18"/>
          <w:szCs w:val="18"/>
          <w:lang w:val="en-GB"/>
        </w:rPr>
        <w:t xml:space="preserve">    </w:t>
      </w:r>
      <w:r w:rsidRPr="001F44DF">
        <w:rPr>
          <w:rFonts w:ascii="Courier New" w:hAnsi="Courier New" w:cs="Courier New"/>
          <w:sz w:val="18"/>
          <w:szCs w:val="18"/>
          <w:lang w:val="fr-CH"/>
        </w:rPr>
        <w:t>}</w:t>
      </w:r>
    </w:p>
    <w:p w14:paraId="0368A9AE" w14:textId="42352187" w:rsidR="00C97B94" w:rsidRPr="001F44DF" w:rsidRDefault="00D10B1E" w:rsidP="00D10B1E">
      <w:pPr>
        <w:spacing w:after="0" w:line="240" w:lineRule="auto"/>
        <w:jc w:val="left"/>
        <w:rPr>
          <w:rFonts w:ascii="Courier New" w:hAnsi="Courier New" w:cs="Courier New"/>
          <w:sz w:val="18"/>
          <w:szCs w:val="18"/>
          <w:lang w:val="fr-CH"/>
        </w:rPr>
      </w:pPr>
      <w:r w:rsidRPr="001F44DF">
        <w:rPr>
          <w:rFonts w:ascii="Courier New" w:hAnsi="Courier New" w:cs="Courier New"/>
          <w:sz w:val="18"/>
          <w:szCs w:val="18"/>
          <w:lang w:val="fr-CH"/>
        </w:rPr>
        <w:t>}</w:t>
      </w:r>
    </w:p>
    <w:p w14:paraId="61423C8B" w14:textId="77777777" w:rsidR="00C97B94" w:rsidRPr="001F44DF" w:rsidRDefault="00C97B94" w:rsidP="00D10B1E">
      <w:pPr>
        <w:spacing w:after="0" w:line="240" w:lineRule="auto"/>
        <w:jc w:val="left"/>
        <w:rPr>
          <w:rFonts w:ascii="Courier New" w:hAnsi="Courier New" w:cs="Courier New"/>
          <w:sz w:val="18"/>
          <w:szCs w:val="18"/>
          <w:lang w:val="fr-CH"/>
        </w:rPr>
      </w:pPr>
    </w:p>
    <w:p w14:paraId="45199383" w14:textId="77777777" w:rsidR="00C97B94" w:rsidRPr="001F44DF" w:rsidRDefault="00C97B94" w:rsidP="00D10B1E">
      <w:pPr>
        <w:spacing w:after="0" w:line="240" w:lineRule="auto"/>
        <w:jc w:val="left"/>
        <w:rPr>
          <w:rFonts w:ascii="Courier New" w:hAnsi="Courier New" w:cs="Courier New"/>
          <w:sz w:val="18"/>
          <w:szCs w:val="18"/>
          <w:lang w:val="fr-CH"/>
        </w:rPr>
      </w:pPr>
    </w:p>
    <w:p w14:paraId="5F4AB2DE" w14:textId="77777777" w:rsidR="00986841" w:rsidRPr="001F44DF" w:rsidRDefault="00986841" w:rsidP="00986841">
      <w:pPr>
        <w:rPr>
          <w:lang w:val="fr-CH"/>
        </w:rPr>
      </w:pPr>
    </w:p>
    <w:p w14:paraId="4FBCE004" w14:textId="77777777" w:rsidR="00986841" w:rsidRPr="001F44DF" w:rsidRDefault="00986841" w:rsidP="00986841">
      <w:pPr>
        <w:rPr>
          <w:lang w:val="fr-CH"/>
        </w:rPr>
      </w:pPr>
    </w:p>
    <w:p w14:paraId="777CF4BD" w14:textId="7E8C80DB" w:rsidR="00672164" w:rsidRPr="001F44DF" w:rsidRDefault="00672164" w:rsidP="00672164">
      <w:pPr>
        <w:pStyle w:val="Heading1withoutnumbering"/>
        <w:rPr>
          <w:lang w:val="fr-CH"/>
        </w:rPr>
      </w:pPr>
      <w:bookmarkStart w:id="437" w:name="_Toc46067119"/>
      <w:bookmarkStart w:id="438" w:name="_Toc46238973"/>
      <w:r w:rsidRPr="001F44DF">
        <w:rPr>
          <w:lang w:val="fr-CH"/>
        </w:rPr>
        <w:lastRenderedPageBreak/>
        <w:t>Appendix</w:t>
      </w:r>
      <w:bookmarkEnd w:id="437"/>
      <w:r w:rsidR="009B1094" w:rsidRPr="001F44DF">
        <w:rPr>
          <w:lang w:val="fr-CH"/>
        </w:rPr>
        <w:t xml:space="preserve"> X: Glue Code – Participant </w:t>
      </w:r>
      <w:proofErr w:type="spellStart"/>
      <w:r w:rsidR="009B1094" w:rsidRPr="001F44DF">
        <w:rPr>
          <w:lang w:val="fr-CH"/>
        </w:rPr>
        <w:t>Overview</w:t>
      </w:r>
      <w:proofErr w:type="spellEnd"/>
      <w:r w:rsidR="009B1094" w:rsidRPr="001F44DF">
        <w:rPr>
          <w:lang w:val="fr-CH"/>
        </w:rPr>
        <w:t xml:space="preserve"> </w:t>
      </w:r>
      <w:proofErr w:type="spellStart"/>
      <w:r w:rsidR="009B1094" w:rsidRPr="001F44DF">
        <w:rPr>
          <w:lang w:val="fr-CH"/>
        </w:rPr>
        <w:t>StepDefs</w:t>
      </w:r>
      <w:bookmarkEnd w:id="438"/>
      <w:proofErr w:type="spellEnd"/>
    </w:p>
    <w:p w14:paraId="538A0CEB" w14:textId="77777777" w:rsidR="00672164" w:rsidRPr="001F44DF" w:rsidRDefault="00672164" w:rsidP="00BA0923">
      <w:pPr>
        <w:rPr>
          <w:lang w:val="fr-CH"/>
        </w:rPr>
      </w:pPr>
    </w:p>
    <w:p w14:paraId="580C84A9" w14:textId="77777777" w:rsidR="00D10B1E" w:rsidRPr="001F44DF" w:rsidRDefault="00D10B1E" w:rsidP="00D10B1E">
      <w:pPr>
        <w:spacing w:after="0" w:line="240" w:lineRule="auto"/>
        <w:jc w:val="left"/>
        <w:rPr>
          <w:rFonts w:ascii="Courier New" w:hAnsi="Courier New" w:cs="Courier New"/>
          <w:sz w:val="18"/>
          <w:szCs w:val="18"/>
          <w:lang w:val="fr-CH"/>
        </w:rPr>
      </w:pPr>
      <w:proofErr w:type="gramStart"/>
      <w:r w:rsidRPr="001F44DF">
        <w:rPr>
          <w:rFonts w:ascii="Courier New" w:hAnsi="Courier New" w:cs="Courier New"/>
          <w:sz w:val="18"/>
          <w:szCs w:val="18"/>
          <w:lang w:val="fr-CH"/>
        </w:rPr>
        <w:t>package</w:t>
      </w:r>
      <w:proofErr w:type="gramEnd"/>
      <w:r w:rsidRPr="001F44DF">
        <w:rPr>
          <w:rFonts w:ascii="Courier New" w:hAnsi="Courier New" w:cs="Courier New"/>
          <w:sz w:val="18"/>
          <w:szCs w:val="18"/>
          <w:lang w:val="fr-CH"/>
        </w:rPr>
        <w:t xml:space="preserve"> </w:t>
      </w:r>
      <w:proofErr w:type="spellStart"/>
      <w:r w:rsidRPr="001F44DF">
        <w:rPr>
          <w:rFonts w:ascii="Courier New" w:hAnsi="Courier New" w:cs="Courier New"/>
          <w:sz w:val="18"/>
          <w:szCs w:val="18"/>
          <w:lang w:val="fr-CH"/>
        </w:rPr>
        <w:t>oq_glue_code</w:t>
      </w:r>
      <w:proofErr w:type="spellEnd"/>
      <w:r w:rsidRPr="001F44DF">
        <w:rPr>
          <w:rFonts w:ascii="Courier New" w:hAnsi="Courier New" w:cs="Courier New"/>
          <w:sz w:val="18"/>
          <w:szCs w:val="18"/>
          <w:lang w:val="fr-CH"/>
        </w:rPr>
        <w:t>;</w:t>
      </w:r>
    </w:p>
    <w:p w14:paraId="734A31B7" w14:textId="77777777" w:rsidR="00D10B1E" w:rsidRPr="001F44DF" w:rsidRDefault="00D10B1E" w:rsidP="00D10B1E">
      <w:pPr>
        <w:spacing w:after="0" w:line="240" w:lineRule="auto"/>
        <w:jc w:val="left"/>
        <w:rPr>
          <w:rFonts w:ascii="Courier New" w:hAnsi="Courier New" w:cs="Courier New"/>
          <w:sz w:val="18"/>
          <w:szCs w:val="18"/>
          <w:lang w:val="fr-CH"/>
        </w:rPr>
      </w:pPr>
    </w:p>
    <w:p w14:paraId="00623B7C" w14:textId="77777777" w:rsidR="00D10B1E" w:rsidRPr="001F44DF" w:rsidRDefault="00D10B1E" w:rsidP="00D10B1E">
      <w:pPr>
        <w:spacing w:after="0" w:line="240" w:lineRule="auto"/>
        <w:jc w:val="left"/>
        <w:rPr>
          <w:rFonts w:ascii="Courier New" w:hAnsi="Courier New" w:cs="Courier New"/>
          <w:sz w:val="18"/>
          <w:szCs w:val="18"/>
          <w:lang w:val="fr-CH"/>
        </w:rPr>
      </w:pPr>
      <w:proofErr w:type="gramStart"/>
      <w:r w:rsidRPr="001F44DF">
        <w:rPr>
          <w:rFonts w:ascii="Courier New" w:hAnsi="Courier New" w:cs="Courier New"/>
          <w:sz w:val="18"/>
          <w:szCs w:val="18"/>
          <w:lang w:val="fr-CH"/>
        </w:rPr>
        <w:t>import</w:t>
      </w:r>
      <w:proofErr w:type="gramEnd"/>
      <w:r w:rsidRPr="001F44DF">
        <w:rPr>
          <w:rFonts w:ascii="Courier New" w:hAnsi="Courier New" w:cs="Courier New"/>
          <w:sz w:val="18"/>
          <w:szCs w:val="18"/>
          <w:lang w:val="fr-CH"/>
        </w:rPr>
        <w:t xml:space="preserve"> </w:t>
      </w:r>
      <w:proofErr w:type="spellStart"/>
      <w:r w:rsidRPr="001F44DF">
        <w:rPr>
          <w:rFonts w:ascii="Courier New" w:hAnsi="Courier New" w:cs="Courier New"/>
          <w:sz w:val="18"/>
          <w:szCs w:val="18"/>
          <w:lang w:val="fr-CH"/>
        </w:rPr>
        <w:t>io.cucumber.datatable.DataTable</w:t>
      </w:r>
      <w:proofErr w:type="spellEnd"/>
      <w:r w:rsidRPr="001F44DF">
        <w:rPr>
          <w:rFonts w:ascii="Courier New" w:hAnsi="Courier New" w:cs="Courier New"/>
          <w:sz w:val="18"/>
          <w:szCs w:val="18"/>
          <w:lang w:val="fr-CH"/>
        </w:rPr>
        <w:t>;</w:t>
      </w:r>
    </w:p>
    <w:p w14:paraId="5390BD37" w14:textId="77777777" w:rsidR="00D10B1E" w:rsidRPr="001F44DF" w:rsidRDefault="00D10B1E" w:rsidP="00D10B1E">
      <w:pPr>
        <w:spacing w:after="0" w:line="240" w:lineRule="auto"/>
        <w:jc w:val="left"/>
        <w:rPr>
          <w:rFonts w:ascii="Courier New" w:hAnsi="Courier New" w:cs="Courier New"/>
          <w:sz w:val="18"/>
          <w:szCs w:val="18"/>
          <w:lang w:val="fr-CH"/>
        </w:rPr>
      </w:pPr>
      <w:proofErr w:type="gramStart"/>
      <w:r w:rsidRPr="001F44DF">
        <w:rPr>
          <w:rFonts w:ascii="Courier New" w:hAnsi="Courier New" w:cs="Courier New"/>
          <w:sz w:val="18"/>
          <w:szCs w:val="18"/>
          <w:lang w:val="fr-CH"/>
        </w:rPr>
        <w:t>import</w:t>
      </w:r>
      <w:proofErr w:type="gramEnd"/>
      <w:r w:rsidRPr="001F44DF">
        <w:rPr>
          <w:rFonts w:ascii="Courier New" w:hAnsi="Courier New" w:cs="Courier New"/>
          <w:sz w:val="18"/>
          <w:szCs w:val="18"/>
          <w:lang w:val="fr-CH"/>
        </w:rPr>
        <w:t xml:space="preserve"> </w:t>
      </w:r>
      <w:proofErr w:type="spellStart"/>
      <w:r w:rsidRPr="001F44DF">
        <w:rPr>
          <w:rFonts w:ascii="Courier New" w:hAnsi="Courier New" w:cs="Courier New"/>
          <w:sz w:val="18"/>
          <w:szCs w:val="18"/>
          <w:lang w:val="fr-CH"/>
        </w:rPr>
        <w:t>io.cucumber.java.en.And</w:t>
      </w:r>
      <w:proofErr w:type="spellEnd"/>
      <w:r w:rsidRPr="001F44DF">
        <w:rPr>
          <w:rFonts w:ascii="Courier New" w:hAnsi="Courier New" w:cs="Courier New"/>
          <w:sz w:val="18"/>
          <w:szCs w:val="18"/>
          <w:lang w:val="fr-CH"/>
        </w:rPr>
        <w:t>;</w:t>
      </w:r>
    </w:p>
    <w:p w14:paraId="72B7D785"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import </w:t>
      </w:r>
      <w:proofErr w:type="spellStart"/>
      <w:r w:rsidRPr="00AC31F8">
        <w:rPr>
          <w:rFonts w:ascii="Courier New" w:hAnsi="Courier New" w:cs="Courier New"/>
          <w:sz w:val="18"/>
          <w:szCs w:val="18"/>
          <w:lang w:val="en-GB"/>
        </w:rPr>
        <w:t>io.cucumber.java.</w:t>
      </w:r>
      <w:proofErr w:type="gramStart"/>
      <w:r w:rsidRPr="00AC31F8">
        <w:rPr>
          <w:rFonts w:ascii="Courier New" w:hAnsi="Courier New" w:cs="Courier New"/>
          <w:sz w:val="18"/>
          <w:szCs w:val="18"/>
          <w:lang w:val="en-GB"/>
        </w:rPr>
        <w:t>en.Given</w:t>
      </w:r>
      <w:proofErr w:type="spellEnd"/>
      <w:proofErr w:type="gramEnd"/>
      <w:r w:rsidRPr="00AC31F8">
        <w:rPr>
          <w:rFonts w:ascii="Courier New" w:hAnsi="Courier New" w:cs="Courier New"/>
          <w:sz w:val="18"/>
          <w:szCs w:val="18"/>
          <w:lang w:val="en-GB"/>
        </w:rPr>
        <w:t>;</w:t>
      </w:r>
    </w:p>
    <w:p w14:paraId="11D4112A"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import </w:t>
      </w:r>
      <w:proofErr w:type="spellStart"/>
      <w:r w:rsidRPr="00AC31F8">
        <w:rPr>
          <w:rFonts w:ascii="Courier New" w:hAnsi="Courier New" w:cs="Courier New"/>
          <w:sz w:val="18"/>
          <w:szCs w:val="18"/>
          <w:lang w:val="en-GB"/>
        </w:rPr>
        <w:t>io.cucumber.java.</w:t>
      </w:r>
      <w:proofErr w:type="gramStart"/>
      <w:r w:rsidRPr="00AC31F8">
        <w:rPr>
          <w:rFonts w:ascii="Courier New" w:hAnsi="Courier New" w:cs="Courier New"/>
          <w:sz w:val="18"/>
          <w:szCs w:val="18"/>
          <w:lang w:val="en-GB"/>
        </w:rPr>
        <w:t>en.Then</w:t>
      </w:r>
      <w:proofErr w:type="spellEnd"/>
      <w:proofErr w:type="gramEnd"/>
      <w:r w:rsidRPr="00AC31F8">
        <w:rPr>
          <w:rFonts w:ascii="Courier New" w:hAnsi="Courier New" w:cs="Courier New"/>
          <w:sz w:val="18"/>
          <w:szCs w:val="18"/>
          <w:lang w:val="en-GB"/>
        </w:rPr>
        <w:t>;</w:t>
      </w:r>
    </w:p>
    <w:p w14:paraId="0FA337E0"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import </w:t>
      </w:r>
      <w:proofErr w:type="spellStart"/>
      <w:r w:rsidRPr="00AC31F8">
        <w:rPr>
          <w:rFonts w:ascii="Courier New" w:hAnsi="Courier New" w:cs="Courier New"/>
          <w:sz w:val="18"/>
          <w:szCs w:val="18"/>
          <w:lang w:val="en-GB"/>
        </w:rPr>
        <w:t>io.cucumber.java.</w:t>
      </w:r>
      <w:proofErr w:type="gramStart"/>
      <w:r w:rsidRPr="00AC31F8">
        <w:rPr>
          <w:rFonts w:ascii="Courier New" w:hAnsi="Courier New" w:cs="Courier New"/>
          <w:sz w:val="18"/>
          <w:szCs w:val="18"/>
          <w:lang w:val="en-GB"/>
        </w:rPr>
        <w:t>en.When</w:t>
      </w:r>
      <w:proofErr w:type="spellEnd"/>
      <w:proofErr w:type="gramEnd"/>
      <w:r w:rsidRPr="00AC31F8">
        <w:rPr>
          <w:rFonts w:ascii="Courier New" w:hAnsi="Courier New" w:cs="Courier New"/>
          <w:sz w:val="18"/>
          <w:szCs w:val="18"/>
          <w:lang w:val="en-GB"/>
        </w:rPr>
        <w:t>;</w:t>
      </w:r>
    </w:p>
    <w:p w14:paraId="03A34806"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import okhttp3.MultipartBody;</w:t>
      </w:r>
    </w:p>
    <w:p w14:paraId="2A0EB1C6"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import </w:t>
      </w:r>
      <w:proofErr w:type="spellStart"/>
      <w:r w:rsidRPr="00AC31F8">
        <w:rPr>
          <w:rFonts w:ascii="Courier New" w:hAnsi="Courier New" w:cs="Courier New"/>
          <w:sz w:val="18"/>
          <w:szCs w:val="18"/>
          <w:lang w:val="en-GB"/>
        </w:rPr>
        <w:t>org.openqa.selenium.By</w:t>
      </w:r>
      <w:proofErr w:type="spellEnd"/>
      <w:r w:rsidRPr="00AC31F8">
        <w:rPr>
          <w:rFonts w:ascii="Courier New" w:hAnsi="Courier New" w:cs="Courier New"/>
          <w:sz w:val="18"/>
          <w:szCs w:val="18"/>
          <w:lang w:val="en-GB"/>
        </w:rPr>
        <w:t>;</w:t>
      </w:r>
    </w:p>
    <w:p w14:paraId="10C6B720"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import </w:t>
      </w:r>
      <w:proofErr w:type="spellStart"/>
      <w:proofErr w:type="gramStart"/>
      <w:r w:rsidRPr="00AC31F8">
        <w:rPr>
          <w:rFonts w:ascii="Courier New" w:hAnsi="Courier New" w:cs="Courier New"/>
          <w:sz w:val="18"/>
          <w:szCs w:val="18"/>
          <w:lang w:val="en-GB"/>
        </w:rPr>
        <w:t>org.openqa</w:t>
      </w:r>
      <w:proofErr w:type="gramEnd"/>
      <w:r w:rsidRPr="00AC31F8">
        <w:rPr>
          <w:rFonts w:ascii="Courier New" w:hAnsi="Courier New" w:cs="Courier New"/>
          <w:sz w:val="18"/>
          <w:szCs w:val="18"/>
          <w:lang w:val="en-GB"/>
        </w:rPr>
        <w:t>.selenium.WebElement</w:t>
      </w:r>
      <w:proofErr w:type="spellEnd"/>
      <w:r w:rsidRPr="00AC31F8">
        <w:rPr>
          <w:rFonts w:ascii="Courier New" w:hAnsi="Courier New" w:cs="Courier New"/>
          <w:sz w:val="18"/>
          <w:szCs w:val="18"/>
          <w:lang w:val="en-GB"/>
        </w:rPr>
        <w:t>;</w:t>
      </w:r>
    </w:p>
    <w:p w14:paraId="326BF0F6" w14:textId="77777777" w:rsidR="00D10B1E" w:rsidRPr="00AC31F8" w:rsidRDefault="00D10B1E" w:rsidP="00D10B1E">
      <w:pPr>
        <w:spacing w:after="0" w:line="240" w:lineRule="auto"/>
        <w:jc w:val="left"/>
        <w:rPr>
          <w:rFonts w:ascii="Courier New" w:hAnsi="Courier New" w:cs="Courier New"/>
          <w:sz w:val="18"/>
          <w:szCs w:val="18"/>
          <w:lang w:val="en-GB"/>
        </w:rPr>
      </w:pPr>
    </w:p>
    <w:p w14:paraId="7207D8E4"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import </w:t>
      </w:r>
      <w:proofErr w:type="spellStart"/>
      <w:proofErr w:type="gramStart"/>
      <w:r w:rsidRPr="00AC31F8">
        <w:rPr>
          <w:rFonts w:ascii="Courier New" w:hAnsi="Courier New" w:cs="Courier New"/>
          <w:sz w:val="18"/>
          <w:szCs w:val="18"/>
          <w:lang w:val="en-GB"/>
        </w:rPr>
        <w:t>java.util</w:t>
      </w:r>
      <w:proofErr w:type="gramEnd"/>
      <w:r w:rsidRPr="00AC31F8">
        <w:rPr>
          <w:rFonts w:ascii="Courier New" w:hAnsi="Courier New" w:cs="Courier New"/>
          <w:sz w:val="18"/>
          <w:szCs w:val="18"/>
          <w:lang w:val="en-GB"/>
        </w:rPr>
        <w:t>.ArrayList</w:t>
      </w:r>
      <w:proofErr w:type="spellEnd"/>
      <w:r w:rsidRPr="00AC31F8">
        <w:rPr>
          <w:rFonts w:ascii="Courier New" w:hAnsi="Courier New" w:cs="Courier New"/>
          <w:sz w:val="18"/>
          <w:szCs w:val="18"/>
          <w:lang w:val="en-GB"/>
        </w:rPr>
        <w:t>;</w:t>
      </w:r>
    </w:p>
    <w:p w14:paraId="3218A6A1"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import </w:t>
      </w:r>
      <w:proofErr w:type="spellStart"/>
      <w:proofErr w:type="gramStart"/>
      <w:r w:rsidRPr="00AC31F8">
        <w:rPr>
          <w:rFonts w:ascii="Courier New" w:hAnsi="Courier New" w:cs="Courier New"/>
          <w:sz w:val="18"/>
          <w:szCs w:val="18"/>
          <w:lang w:val="en-GB"/>
        </w:rPr>
        <w:t>java.util</w:t>
      </w:r>
      <w:proofErr w:type="gramEnd"/>
      <w:r w:rsidRPr="00AC31F8">
        <w:rPr>
          <w:rFonts w:ascii="Courier New" w:hAnsi="Courier New" w:cs="Courier New"/>
          <w:sz w:val="18"/>
          <w:szCs w:val="18"/>
          <w:lang w:val="en-GB"/>
        </w:rPr>
        <w:t>.List</w:t>
      </w:r>
      <w:proofErr w:type="spellEnd"/>
      <w:r w:rsidRPr="00AC31F8">
        <w:rPr>
          <w:rFonts w:ascii="Courier New" w:hAnsi="Courier New" w:cs="Courier New"/>
          <w:sz w:val="18"/>
          <w:szCs w:val="18"/>
          <w:lang w:val="en-GB"/>
        </w:rPr>
        <w:t>;</w:t>
      </w:r>
    </w:p>
    <w:p w14:paraId="76BD3571"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import </w:t>
      </w:r>
      <w:proofErr w:type="spellStart"/>
      <w:proofErr w:type="gramStart"/>
      <w:r w:rsidRPr="00AC31F8">
        <w:rPr>
          <w:rFonts w:ascii="Courier New" w:hAnsi="Courier New" w:cs="Courier New"/>
          <w:sz w:val="18"/>
          <w:szCs w:val="18"/>
          <w:lang w:val="en-GB"/>
        </w:rPr>
        <w:t>java.util</w:t>
      </w:r>
      <w:proofErr w:type="gramEnd"/>
      <w:r w:rsidRPr="00AC31F8">
        <w:rPr>
          <w:rFonts w:ascii="Courier New" w:hAnsi="Courier New" w:cs="Courier New"/>
          <w:sz w:val="18"/>
          <w:szCs w:val="18"/>
          <w:lang w:val="en-GB"/>
        </w:rPr>
        <w:t>.Map</w:t>
      </w:r>
      <w:proofErr w:type="spellEnd"/>
      <w:r w:rsidRPr="00AC31F8">
        <w:rPr>
          <w:rFonts w:ascii="Courier New" w:hAnsi="Courier New" w:cs="Courier New"/>
          <w:sz w:val="18"/>
          <w:szCs w:val="18"/>
          <w:lang w:val="en-GB"/>
        </w:rPr>
        <w:t>;</w:t>
      </w:r>
    </w:p>
    <w:p w14:paraId="53B830C7" w14:textId="77777777" w:rsidR="00D10B1E" w:rsidRPr="00AC31F8" w:rsidRDefault="00D10B1E" w:rsidP="00D10B1E">
      <w:pPr>
        <w:spacing w:after="0" w:line="240" w:lineRule="auto"/>
        <w:jc w:val="left"/>
        <w:rPr>
          <w:rFonts w:ascii="Courier New" w:hAnsi="Courier New" w:cs="Courier New"/>
          <w:sz w:val="18"/>
          <w:szCs w:val="18"/>
          <w:lang w:val="en-GB"/>
        </w:rPr>
      </w:pPr>
    </w:p>
    <w:p w14:paraId="5C341E87"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import static </w:t>
      </w:r>
      <w:proofErr w:type="spellStart"/>
      <w:r w:rsidRPr="00AC31F8">
        <w:rPr>
          <w:rFonts w:ascii="Courier New" w:hAnsi="Courier New" w:cs="Courier New"/>
          <w:sz w:val="18"/>
          <w:szCs w:val="18"/>
          <w:lang w:val="en-GB"/>
        </w:rPr>
        <w:t>oq_glue_</w:t>
      </w:r>
      <w:proofErr w:type="gramStart"/>
      <w:r w:rsidRPr="00AC31F8">
        <w:rPr>
          <w:rFonts w:ascii="Courier New" w:hAnsi="Courier New" w:cs="Courier New"/>
          <w:sz w:val="18"/>
          <w:szCs w:val="18"/>
          <w:lang w:val="en-GB"/>
        </w:rPr>
        <w:t>code.TestContext</w:t>
      </w:r>
      <w:proofErr w:type="spellEnd"/>
      <w:proofErr w:type="gramEnd"/>
      <w:r w:rsidRPr="00AC31F8">
        <w:rPr>
          <w:rFonts w:ascii="Courier New" w:hAnsi="Courier New" w:cs="Courier New"/>
          <w:sz w:val="18"/>
          <w:szCs w:val="18"/>
          <w:lang w:val="en-GB"/>
        </w:rPr>
        <w:t>.*;</w:t>
      </w:r>
    </w:p>
    <w:p w14:paraId="568411E2"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import static org.hamcrest.CoreMatchers.is;</w:t>
      </w:r>
    </w:p>
    <w:p w14:paraId="23AEFA13"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import static </w:t>
      </w:r>
      <w:proofErr w:type="spellStart"/>
      <w:proofErr w:type="gramStart"/>
      <w:r w:rsidRPr="00AC31F8">
        <w:rPr>
          <w:rFonts w:ascii="Courier New" w:hAnsi="Courier New" w:cs="Courier New"/>
          <w:sz w:val="18"/>
          <w:szCs w:val="18"/>
          <w:lang w:val="en-GB"/>
        </w:rPr>
        <w:t>org.hamcrest</w:t>
      </w:r>
      <w:proofErr w:type="gramEnd"/>
      <w:r w:rsidRPr="00AC31F8">
        <w:rPr>
          <w:rFonts w:ascii="Courier New" w:hAnsi="Courier New" w:cs="Courier New"/>
          <w:sz w:val="18"/>
          <w:szCs w:val="18"/>
          <w:lang w:val="en-GB"/>
        </w:rPr>
        <w:t>.MatcherAssert.assertThat</w:t>
      </w:r>
      <w:proofErr w:type="spellEnd"/>
      <w:r w:rsidRPr="00AC31F8">
        <w:rPr>
          <w:rFonts w:ascii="Courier New" w:hAnsi="Courier New" w:cs="Courier New"/>
          <w:sz w:val="18"/>
          <w:szCs w:val="18"/>
          <w:lang w:val="en-GB"/>
        </w:rPr>
        <w:t>;</w:t>
      </w:r>
    </w:p>
    <w:p w14:paraId="0ABC5EC2" w14:textId="77777777" w:rsidR="00D10B1E" w:rsidRPr="00AC31F8" w:rsidRDefault="00D10B1E" w:rsidP="00D10B1E">
      <w:pPr>
        <w:spacing w:after="0" w:line="240" w:lineRule="auto"/>
        <w:jc w:val="left"/>
        <w:rPr>
          <w:rFonts w:ascii="Courier New" w:hAnsi="Courier New" w:cs="Courier New"/>
          <w:sz w:val="18"/>
          <w:szCs w:val="18"/>
          <w:lang w:val="en-GB"/>
        </w:rPr>
      </w:pPr>
    </w:p>
    <w:p w14:paraId="778BE043" w14:textId="77777777" w:rsidR="00D10B1E" w:rsidRPr="00AC31F8" w:rsidRDefault="00D10B1E" w:rsidP="00D10B1E">
      <w:pPr>
        <w:spacing w:after="0" w:line="240" w:lineRule="auto"/>
        <w:jc w:val="left"/>
        <w:rPr>
          <w:rFonts w:ascii="Courier New" w:hAnsi="Courier New" w:cs="Courier New"/>
          <w:sz w:val="18"/>
          <w:szCs w:val="18"/>
          <w:lang w:val="en-GB"/>
        </w:rPr>
      </w:pPr>
    </w:p>
    <w:p w14:paraId="4C27557D"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public class </w:t>
      </w:r>
      <w:proofErr w:type="spellStart"/>
      <w:r w:rsidRPr="00AC31F8">
        <w:rPr>
          <w:rFonts w:ascii="Courier New" w:hAnsi="Courier New" w:cs="Courier New"/>
          <w:sz w:val="18"/>
          <w:szCs w:val="18"/>
          <w:lang w:val="en-GB"/>
        </w:rPr>
        <w:t>ParticipantOverviewStepDefs</w:t>
      </w:r>
      <w:proofErr w:type="spellEnd"/>
      <w:r w:rsidRPr="00AC31F8">
        <w:rPr>
          <w:rFonts w:ascii="Courier New" w:hAnsi="Courier New" w:cs="Courier New"/>
          <w:sz w:val="18"/>
          <w:szCs w:val="18"/>
          <w:lang w:val="en-GB"/>
        </w:rPr>
        <w:t xml:space="preserve"> {</w:t>
      </w:r>
    </w:p>
    <w:p w14:paraId="1C076CA9" w14:textId="77777777" w:rsidR="00D10B1E" w:rsidRPr="00AC31F8" w:rsidRDefault="00D10B1E" w:rsidP="00D10B1E">
      <w:pPr>
        <w:spacing w:after="0" w:line="240" w:lineRule="auto"/>
        <w:jc w:val="left"/>
        <w:rPr>
          <w:rFonts w:ascii="Courier New" w:hAnsi="Courier New" w:cs="Courier New"/>
          <w:sz w:val="18"/>
          <w:szCs w:val="18"/>
          <w:lang w:val="en-GB"/>
        </w:rPr>
      </w:pPr>
    </w:p>
    <w:p w14:paraId="63E05779"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roofErr w:type="gramStart"/>
      <w:r w:rsidRPr="00AC31F8">
        <w:rPr>
          <w:rFonts w:ascii="Courier New" w:hAnsi="Courier New" w:cs="Courier New"/>
          <w:sz w:val="18"/>
          <w:szCs w:val="18"/>
          <w:lang w:val="en-GB"/>
        </w:rPr>
        <w:t>Given(</w:t>
      </w:r>
      <w:proofErr w:type="gramEnd"/>
      <w:r w:rsidRPr="00AC31F8">
        <w:rPr>
          <w:rFonts w:ascii="Courier New" w:hAnsi="Courier New" w:cs="Courier New"/>
          <w:sz w:val="18"/>
          <w:szCs w:val="18"/>
          <w:lang w:val="en-GB"/>
        </w:rPr>
        <w:t>"a participant with first name {string}, last name {string}, birthday {string} and is {string}")</w:t>
      </w:r>
    </w:p>
    <w:p w14:paraId="3088B31F"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public void </w:t>
      </w:r>
      <w:proofErr w:type="spellStart"/>
      <w:proofErr w:type="gramStart"/>
      <w:r w:rsidRPr="00AC31F8">
        <w:rPr>
          <w:rFonts w:ascii="Courier New" w:hAnsi="Courier New" w:cs="Courier New"/>
          <w:sz w:val="18"/>
          <w:szCs w:val="18"/>
          <w:lang w:val="en-GB"/>
        </w:rPr>
        <w:t>aParticipantWithFirstNameLastNameBirthdayAndIs</w:t>
      </w:r>
      <w:proofErr w:type="spellEnd"/>
      <w:r w:rsidRPr="00AC31F8">
        <w:rPr>
          <w:rFonts w:ascii="Courier New" w:hAnsi="Courier New" w:cs="Courier New"/>
          <w:sz w:val="18"/>
          <w:szCs w:val="18"/>
          <w:lang w:val="en-GB"/>
        </w:rPr>
        <w:t>(</w:t>
      </w:r>
      <w:proofErr w:type="gramEnd"/>
      <w:r w:rsidRPr="00AC31F8">
        <w:rPr>
          <w:rFonts w:ascii="Courier New" w:hAnsi="Courier New" w:cs="Courier New"/>
          <w:sz w:val="18"/>
          <w:szCs w:val="18"/>
          <w:lang w:val="en-GB"/>
        </w:rPr>
        <w:t xml:space="preserve">String </w:t>
      </w:r>
      <w:proofErr w:type="spellStart"/>
      <w:r w:rsidRPr="00AC31F8">
        <w:rPr>
          <w:rFonts w:ascii="Courier New" w:hAnsi="Courier New" w:cs="Courier New"/>
          <w:sz w:val="18"/>
          <w:szCs w:val="18"/>
          <w:lang w:val="en-GB"/>
        </w:rPr>
        <w:t>firstName</w:t>
      </w:r>
      <w:proofErr w:type="spellEnd"/>
      <w:r w:rsidRPr="00AC31F8">
        <w:rPr>
          <w:rFonts w:ascii="Courier New" w:hAnsi="Courier New" w:cs="Courier New"/>
          <w:sz w:val="18"/>
          <w:szCs w:val="18"/>
          <w:lang w:val="en-GB"/>
        </w:rPr>
        <w:t xml:space="preserve">, String </w:t>
      </w:r>
      <w:proofErr w:type="spellStart"/>
      <w:r w:rsidRPr="00AC31F8">
        <w:rPr>
          <w:rFonts w:ascii="Courier New" w:hAnsi="Courier New" w:cs="Courier New"/>
          <w:sz w:val="18"/>
          <w:szCs w:val="18"/>
          <w:lang w:val="en-GB"/>
        </w:rPr>
        <w:t>lastName</w:t>
      </w:r>
      <w:proofErr w:type="spellEnd"/>
      <w:r w:rsidRPr="00AC31F8">
        <w:rPr>
          <w:rFonts w:ascii="Courier New" w:hAnsi="Courier New" w:cs="Courier New"/>
          <w:sz w:val="18"/>
          <w:szCs w:val="18"/>
          <w:lang w:val="en-GB"/>
        </w:rPr>
        <w:t>, String birthday, String gender) {</w:t>
      </w:r>
    </w:p>
    <w:p w14:paraId="074C70E6"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roofErr w:type="spellStart"/>
      <w:r w:rsidRPr="00AC31F8">
        <w:rPr>
          <w:rFonts w:ascii="Courier New" w:hAnsi="Courier New" w:cs="Courier New"/>
          <w:sz w:val="18"/>
          <w:szCs w:val="18"/>
          <w:lang w:val="en-GB"/>
        </w:rPr>
        <w:t>addParticipant</w:t>
      </w:r>
      <w:proofErr w:type="spellEnd"/>
      <w:r w:rsidRPr="00AC31F8">
        <w:rPr>
          <w:rFonts w:ascii="Courier New" w:hAnsi="Courier New" w:cs="Courier New"/>
          <w:sz w:val="18"/>
          <w:szCs w:val="18"/>
          <w:lang w:val="en-GB"/>
        </w:rPr>
        <w:t>(</w:t>
      </w:r>
      <w:proofErr w:type="spellStart"/>
      <w:r w:rsidRPr="00AC31F8">
        <w:rPr>
          <w:rFonts w:ascii="Courier New" w:hAnsi="Courier New" w:cs="Courier New"/>
          <w:sz w:val="18"/>
          <w:szCs w:val="18"/>
          <w:lang w:val="en-GB"/>
        </w:rPr>
        <w:t>firstName</w:t>
      </w:r>
      <w:proofErr w:type="spellEnd"/>
      <w:r w:rsidRPr="00AC31F8">
        <w:rPr>
          <w:rFonts w:ascii="Courier New" w:hAnsi="Courier New" w:cs="Courier New"/>
          <w:sz w:val="18"/>
          <w:szCs w:val="18"/>
          <w:lang w:val="en-GB"/>
        </w:rPr>
        <w:t>);</w:t>
      </w:r>
    </w:p>
    <w:p w14:paraId="1A93E9B8"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participant(</w:t>
      </w:r>
      <w:proofErr w:type="spellStart"/>
      <w:r w:rsidRPr="00AC31F8">
        <w:rPr>
          <w:rFonts w:ascii="Courier New" w:hAnsi="Courier New" w:cs="Courier New"/>
          <w:sz w:val="18"/>
          <w:szCs w:val="18"/>
          <w:lang w:val="en-GB"/>
        </w:rPr>
        <w:t>firstName</w:t>
      </w:r>
      <w:proofErr w:type="spellEnd"/>
      <w:proofErr w:type="gramStart"/>
      <w:r w:rsidRPr="00AC31F8">
        <w:rPr>
          <w:rFonts w:ascii="Courier New" w:hAnsi="Courier New" w:cs="Courier New"/>
          <w:sz w:val="18"/>
          <w:szCs w:val="18"/>
          <w:lang w:val="en-GB"/>
        </w:rPr>
        <w:t>).</w:t>
      </w:r>
      <w:proofErr w:type="spellStart"/>
      <w:r w:rsidRPr="00AC31F8">
        <w:rPr>
          <w:rFonts w:ascii="Courier New" w:hAnsi="Courier New" w:cs="Courier New"/>
          <w:sz w:val="18"/>
          <w:szCs w:val="18"/>
          <w:lang w:val="en-GB"/>
        </w:rPr>
        <w:t>lastName</w:t>
      </w:r>
      <w:proofErr w:type="spellEnd"/>
      <w:proofErr w:type="gramEnd"/>
      <w:r w:rsidRPr="00AC31F8">
        <w:rPr>
          <w:rFonts w:ascii="Courier New" w:hAnsi="Courier New" w:cs="Courier New"/>
          <w:sz w:val="18"/>
          <w:szCs w:val="18"/>
          <w:lang w:val="en-GB"/>
        </w:rPr>
        <w:t xml:space="preserve"> = </w:t>
      </w:r>
      <w:proofErr w:type="spellStart"/>
      <w:r w:rsidRPr="00AC31F8">
        <w:rPr>
          <w:rFonts w:ascii="Courier New" w:hAnsi="Courier New" w:cs="Courier New"/>
          <w:sz w:val="18"/>
          <w:szCs w:val="18"/>
          <w:lang w:val="en-GB"/>
        </w:rPr>
        <w:t>lastName</w:t>
      </w:r>
      <w:proofErr w:type="spellEnd"/>
      <w:r w:rsidRPr="00AC31F8">
        <w:rPr>
          <w:rFonts w:ascii="Courier New" w:hAnsi="Courier New" w:cs="Courier New"/>
          <w:sz w:val="18"/>
          <w:szCs w:val="18"/>
          <w:lang w:val="en-GB"/>
        </w:rPr>
        <w:t>;</w:t>
      </w:r>
    </w:p>
    <w:p w14:paraId="3779FA3B"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participant(</w:t>
      </w:r>
      <w:proofErr w:type="spellStart"/>
      <w:r w:rsidRPr="00AC31F8">
        <w:rPr>
          <w:rFonts w:ascii="Courier New" w:hAnsi="Courier New" w:cs="Courier New"/>
          <w:sz w:val="18"/>
          <w:szCs w:val="18"/>
          <w:lang w:val="en-GB"/>
        </w:rPr>
        <w:t>firstName</w:t>
      </w:r>
      <w:proofErr w:type="spellEnd"/>
      <w:proofErr w:type="gramStart"/>
      <w:r w:rsidRPr="00AC31F8">
        <w:rPr>
          <w:rFonts w:ascii="Courier New" w:hAnsi="Courier New" w:cs="Courier New"/>
          <w:sz w:val="18"/>
          <w:szCs w:val="18"/>
          <w:lang w:val="en-GB"/>
        </w:rPr>
        <w:t>).birthday</w:t>
      </w:r>
      <w:proofErr w:type="gramEnd"/>
      <w:r w:rsidRPr="00AC31F8">
        <w:rPr>
          <w:rFonts w:ascii="Courier New" w:hAnsi="Courier New" w:cs="Courier New"/>
          <w:sz w:val="18"/>
          <w:szCs w:val="18"/>
          <w:lang w:val="en-GB"/>
        </w:rPr>
        <w:t xml:space="preserve"> = birthday;</w:t>
      </w:r>
    </w:p>
    <w:p w14:paraId="5D8180B9"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participant(</w:t>
      </w:r>
      <w:proofErr w:type="spellStart"/>
      <w:r w:rsidRPr="00AC31F8">
        <w:rPr>
          <w:rFonts w:ascii="Courier New" w:hAnsi="Courier New" w:cs="Courier New"/>
          <w:sz w:val="18"/>
          <w:szCs w:val="18"/>
          <w:lang w:val="en-GB"/>
        </w:rPr>
        <w:t>firstName</w:t>
      </w:r>
      <w:proofErr w:type="spellEnd"/>
      <w:proofErr w:type="gramStart"/>
      <w:r w:rsidRPr="00AC31F8">
        <w:rPr>
          <w:rFonts w:ascii="Courier New" w:hAnsi="Courier New" w:cs="Courier New"/>
          <w:sz w:val="18"/>
          <w:szCs w:val="18"/>
          <w:lang w:val="en-GB"/>
        </w:rPr>
        <w:t>).gender</w:t>
      </w:r>
      <w:proofErr w:type="gramEnd"/>
      <w:r w:rsidRPr="00AC31F8">
        <w:rPr>
          <w:rFonts w:ascii="Courier New" w:hAnsi="Courier New" w:cs="Courier New"/>
          <w:sz w:val="18"/>
          <w:szCs w:val="18"/>
          <w:lang w:val="en-GB"/>
        </w:rPr>
        <w:t xml:space="preserve"> = gender;</w:t>
      </w:r>
    </w:p>
    <w:p w14:paraId="4C342A80"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
    <w:p w14:paraId="084F3C8E" w14:textId="77777777" w:rsidR="00D10B1E" w:rsidRPr="00AC31F8" w:rsidRDefault="00D10B1E" w:rsidP="00D10B1E">
      <w:pPr>
        <w:spacing w:after="0" w:line="240" w:lineRule="auto"/>
        <w:jc w:val="left"/>
        <w:rPr>
          <w:rFonts w:ascii="Courier New" w:hAnsi="Courier New" w:cs="Courier New"/>
          <w:sz w:val="18"/>
          <w:szCs w:val="18"/>
          <w:lang w:val="en-GB"/>
        </w:rPr>
      </w:pPr>
    </w:p>
    <w:p w14:paraId="62D2D512"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roofErr w:type="gramStart"/>
      <w:r w:rsidRPr="00AC31F8">
        <w:rPr>
          <w:rFonts w:ascii="Courier New" w:hAnsi="Courier New" w:cs="Courier New"/>
          <w:sz w:val="18"/>
          <w:szCs w:val="18"/>
          <w:lang w:val="en-GB"/>
        </w:rPr>
        <w:t>Given(</w:t>
      </w:r>
      <w:proofErr w:type="gramEnd"/>
      <w:r w:rsidRPr="00AC31F8">
        <w:rPr>
          <w:rFonts w:ascii="Courier New" w:hAnsi="Courier New" w:cs="Courier New"/>
          <w:sz w:val="18"/>
          <w:szCs w:val="18"/>
          <w:lang w:val="en-GB"/>
        </w:rPr>
        <w:t>"a participant with first name {string}, last name {string}, birthday {string}, gender {string} is registered")</w:t>
      </w:r>
    </w:p>
    <w:p w14:paraId="4D450A4D"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public void </w:t>
      </w:r>
      <w:proofErr w:type="gramStart"/>
      <w:r w:rsidRPr="00AC31F8">
        <w:rPr>
          <w:rFonts w:ascii="Courier New" w:hAnsi="Courier New" w:cs="Courier New"/>
          <w:sz w:val="18"/>
          <w:szCs w:val="18"/>
          <w:lang w:val="en-GB"/>
        </w:rPr>
        <w:t>aParticipantWithFirstNameLastNameBirthdayGenderIsRegistered(</w:t>
      </w:r>
      <w:proofErr w:type="gramEnd"/>
      <w:r w:rsidRPr="00AC31F8">
        <w:rPr>
          <w:rFonts w:ascii="Courier New" w:hAnsi="Courier New" w:cs="Courier New"/>
          <w:sz w:val="18"/>
          <w:szCs w:val="18"/>
          <w:lang w:val="en-GB"/>
        </w:rPr>
        <w:t xml:space="preserve">String </w:t>
      </w:r>
      <w:proofErr w:type="spellStart"/>
      <w:r w:rsidRPr="00AC31F8">
        <w:rPr>
          <w:rFonts w:ascii="Courier New" w:hAnsi="Courier New" w:cs="Courier New"/>
          <w:sz w:val="18"/>
          <w:szCs w:val="18"/>
          <w:lang w:val="en-GB"/>
        </w:rPr>
        <w:t>firstName</w:t>
      </w:r>
      <w:proofErr w:type="spellEnd"/>
      <w:r w:rsidRPr="00AC31F8">
        <w:rPr>
          <w:rFonts w:ascii="Courier New" w:hAnsi="Courier New" w:cs="Courier New"/>
          <w:sz w:val="18"/>
          <w:szCs w:val="18"/>
          <w:lang w:val="en-GB"/>
        </w:rPr>
        <w:t xml:space="preserve">, String </w:t>
      </w:r>
      <w:proofErr w:type="spellStart"/>
      <w:r w:rsidRPr="00AC31F8">
        <w:rPr>
          <w:rFonts w:ascii="Courier New" w:hAnsi="Courier New" w:cs="Courier New"/>
          <w:sz w:val="18"/>
          <w:szCs w:val="18"/>
          <w:lang w:val="en-GB"/>
        </w:rPr>
        <w:t>lastName</w:t>
      </w:r>
      <w:proofErr w:type="spellEnd"/>
      <w:r w:rsidRPr="00AC31F8">
        <w:rPr>
          <w:rFonts w:ascii="Courier New" w:hAnsi="Courier New" w:cs="Courier New"/>
          <w:sz w:val="18"/>
          <w:szCs w:val="18"/>
          <w:lang w:val="en-GB"/>
        </w:rPr>
        <w:t>, String birthday, String gender) {</w:t>
      </w:r>
    </w:p>
    <w:p w14:paraId="6CA901FD"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roofErr w:type="spellStart"/>
      <w:proofErr w:type="gramStart"/>
      <w:r w:rsidRPr="00AC31F8">
        <w:rPr>
          <w:rFonts w:ascii="Courier New" w:hAnsi="Courier New" w:cs="Courier New"/>
          <w:sz w:val="18"/>
          <w:szCs w:val="18"/>
          <w:lang w:val="en-GB"/>
        </w:rPr>
        <w:t>aParticipantWithFirstNameLastNameBirthdayAndIs</w:t>
      </w:r>
      <w:proofErr w:type="spellEnd"/>
      <w:r w:rsidRPr="00AC31F8">
        <w:rPr>
          <w:rFonts w:ascii="Courier New" w:hAnsi="Courier New" w:cs="Courier New"/>
          <w:sz w:val="18"/>
          <w:szCs w:val="18"/>
          <w:lang w:val="en-GB"/>
        </w:rPr>
        <w:t>(</w:t>
      </w:r>
      <w:proofErr w:type="spellStart"/>
      <w:proofErr w:type="gramEnd"/>
      <w:r w:rsidRPr="00AC31F8">
        <w:rPr>
          <w:rFonts w:ascii="Courier New" w:hAnsi="Courier New" w:cs="Courier New"/>
          <w:sz w:val="18"/>
          <w:szCs w:val="18"/>
          <w:lang w:val="en-GB"/>
        </w:rPr>
        <w:t>firstName</w:t>
      </w:r>
      <w:proofErr w:type="spellEnd"/>
      <w:r w:rsidRPr="00AC31F8">
        <w:rPr>
          <w:rFonts w:ascii="Courier New" w:hAnsi="Courier New" w:cs="Courier New"/>
          <w:sz w:val="18"/>
          <w:szCs w:val="18"/>
          <w:lang w:val="en-GB"/>
        </w:rPr>
        <w:t xml:space="preserve">, </w:t>
      </w:r>
      <w:proofErr w:type="spellStart"/>
      <w:r w:rsidRPr="00AC31F8">
        <w:rPr>
          <w:rFonts w:ascii="Courier New" w:hAnsi="Courier New" w:cs="Courier New"/>
          <w:sz w:val="18"/>
          <w:szCs w:val="18"/>
          <w:lang w:val="en-GB"/>
        </w:rPr>
        <w:t>lastName</w:t>
      </w:r>
      <w:proofErr w:type="spellEnd"/>
      <w:r w:rsidRPr="00AC31F8">
        <w:rPr>
          <w:rFonts w:ascii="Courier New" w:hAnsi="Courier New" w:cs="Courier New"/>
          <w:sz w:val="18"/>
          <w:szCs w:val="18"/>
          <w:lang w:val="en-GB"/>
        </w:rPr>
        <w:t>, birthday, gender);</w:t>
      </w:r>
    </w:p>
    <w:p w14:paraId="2ABE34D5"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ParticipantRegistrationStepDefs.patriciaWantsToRegister(firstName);</w:t>
      </w:r>
    </w:p>
    <w:p w14:paraId="5DFD94D6"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roofErr w:type="spellStart"/>
      <w:r w:rsidRPr="00AC31F8">
        <w:rPr>
          <w:rFonts w:ascii="Courier New" w:hAnsi="Courier New" w:cs="Courier New"/>
          <w:sz w:val="18"/>
          <w:szCs w:val="18"/>
          <w:lang w:val="en-GB"/>
        </w:rPr>
        <w:t>ParticipantRegistrationStepDefs.patriciaEntersData</w:t>
      </w:r>
      <w:proofErr w:type="spellEnd"/>
      <w:r w:rsidRPr="00AC31F8">
        <w:rPr>
          <w:rFonts w:ascii="Courier New" w:hAnsi="Courier New" w:cs="Courier New"/>
          <w:sz w:val="18"/>
          <w:szCs w:val="18"/>
          <w:lang w:val="en-GB"/>
        </w:rPr>
        <w:t>(</w:t>
      </w:r>
      <w:proofErr w:type="spellStart"/>
      <w:r w:rsidRPr="00AC31F8">
        <w:rPr>
          <w:rFonts w:ascii="Courier New" w:hAnsi="Courier New" w:cs="Courier New"/>
          <w:sz w:val="18"/>
          <w:szCs w:val="18"/>
          <w:lang w:val="en-GB"/>
        </w:rPr>
        <w:t>firstName</w:t>
      </w:r>
      <w:proofErr w:type="spellEnd"/>
      <w:r w:rsidRPr="00AC31F8">
        <w:rPr>
          <w:rFonts w:ascii="Courier New" w:hAnsi="Courier New" w:cs="Courier New"/>
          <w:sz w:val="18"/>
          <w:szCs w:val="18"/>
          <w:lang w:val="en-GB"/>
        </w:rPr>
        <w:t>);</w:t>
      </w:r>
    </w:p>
    <w:p w14:paraId="6443BE31"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roofErr w:type="spellStart"/>
      <w:r w:rsidRPr="00AC31F8">
        <w:rPr>
          <w:rFonts w:ascii="Courier New" w:hAnsi="Courier New" w:cs="Courier New"/>
          <w:sz w:val="18"/>
          <w:szCs w:val="18"/>
          <w:lang w:val="en-GB"/>
        </w:rPr>
        <w:t>ParticipantRegistrationStepDefs.registersThem</w:t>
      </w:r>
      <w:proofErr w:type="spellEnd"/>
      <w:r w:rsidRPr="00AC31F8">
        <w:rPr>
          <w:rFonts w:ascii="Courier New" w:hAnsi="Courier New" w:cs="Courier New"/>
          <w:sz w:val="18"/>
          <w:szCs w:val="18"/>
          <w:lang w:val="en-GB"/>
        </w:rPr>
        <w:t>(</w:t>
      </w:r>
      <w:proofErr w:type="spellStart"/>
      <w:r w:rsidRPr="00AC31F8">
        <w:rPr>
          <w:rFonts w:ascii="Courier New" w:hAnsi="Courier New" w:cs="Courier New"/>
          <w:sz w:val="18"/>
          <w:szCs w:val="18"/>
          <w:lang w:val="en-GB"/>
        </w:rPr>
        <w:t>firstName</w:t>
      </w:r>
      <w:proofErr w:type="spellEnd"/>
      <w:r w:rsidRPr="00AC31F8">
        <w:rPr>
          <w:rFonts w:ascii="Courier New" w:hAnsi="Courier New" w:cs="Courier New"/>
          <w:sz w:val="18"/>
          <w:szCs w:val="18"/>
          <w:lang w:val="en-GB"/>
        </w:rPr>
        <w:t>);</w:t>
      </w:r>
    </w:p>
    <w:p w14:paraId="15E43F96"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roofErr w:type="spellStart"/>
      <w:r w:rsidRPr="00AC31F8">
        <w:rPr>
          <w:rFonts w:ascii="Courier New" w:hAnsi="Courier New" w:cs="Courier New"/>
          <w:sz w:val="18"/>
          <w:szCs w:val="18"/>
          <w:lang w:val="en-GB"/>
        </w:rPr>
        <w:t>shouldBeFoundInTheOverview</w:t>
      </w:r>
      <w:proofErr w:type="spellEnd"/>
      <w:r w:rsidRPr="00AC31F8">
        <w:rPr>
          <w:rFonts w:ascii="Courier New" w:hAnsi="Courier New" w:cs="Courier New"/>
          <w:sz w:val="18"/>
          <w:szCs w:val="18"/>
          <w:lang w:val="en-GB"/>
        </w:rPr>
        <w:t>(</w:t>
      </w:r>
      <w:proofErr w:type="spellStart"/>
      <w:r w:rsidRPr="00AC31F8">
        <w:rPr>
          <w:rFonts w:ascii="Courier New" w:hAnsi="Courier New" w:cs="Courier New"/>
          <w:sz w:val="18"/>
          <w:szCs w:val="18"/>
          <w:lang w:val="en-GB"/>
        </w:rPr>
        <w:t>firstName</w:t>
      </w:r>
      <w:proofErr w:type="spellEnd"/>
      <w:r w:rsidRPr="00AC31F8">
        <w:rPr>
          <w:rFonts w:ascii="Courier New" w:hAnsi="Courier New" w:cs="Courier New"/>
          <w:sz w:val="18"/>
          <w:szCs w:val="18"/>
          <w:lang w:val="en-GB"/>
        </w:rPr>
        <w:t>);</w:t>
      </w:r>
    </w:p>
    <w:p w14:paraId="7068128A"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
    <w:p w14:paraId="639C290C" w14:textId="77777777" w:rsidR="00D10B1E" w:rsidRPr="00AC31F8" w:rsidRDefault="00D10B1E" w:rsidP="00D10B1E">
      <w:pPr>
        <w:spacing w:after="0" w:line="240" w:lineRule="auto"/>
        <w:jc w:val="left"/>
        <w:rPr>
          <w:rFonts w:ascii="Courier New" w:hAnsi="Courier New" w:cs="Courier New"/>
          <w:sz w:val="18"/>
          <w:szCs w:val="18"/>
          <w:lang w:val="en-GB"/>
        </w:rPr>
      </w:pPr>
    </w:p>
    <w:p w14:paraId="78DFA75E"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roofErr w:type="gramStart"/>
      <w:r w:rsidRPr="00AC31F8">
        <w:rPr>
          <w:rFonts w:ascii="Courier New" w:hAnsi="Courier New" w:cs="Courier New"/>
          <w:sz w:val="18"/>
          <w:szCs w:val="18"/>
          <w:lang w:val="en-GB"/>
        </w:rPr>
        <w:t>Given(</w:t>
      </w:r>
      <w:proofErr w:type="gramEnd"/>
      <w:r w:rsidRPr="00AC31F8">
        <w:rPr>
          <w:rFonts w:ascii="Courier New" w:hAnsi="Courier New" w:cs="Courier New"/>
          <w:sz w:val="18"/>
          <w:szCs w:val="18"/>
          <w:lang w:val="en-GB"/>
        </w:rPr>
        <w:t>"participants with first name, last name, birthday, gender are registered")</w:t>
      </w:r>
    </w:p>
    <w:p w14:paraId="3724C493"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public void participants_with_first_name_last_name_birthday_gender_are_</w:t>
      </w:r>
      <w:proofErr w:type="gramStart"/>
      <w:r w:rsidRPr="00AC31F8">
        <w:rPr>
          <w:rFonts w:ascii="Courier New" w:hAnsi="Courier New" w:cs="Courier New"/>
          <w:sz w:val="18"/>
          <w:szCs w:val="18"/>
          <w:lang w:val="en-GB"/>
        </w:rPr>
        <w:t>registered(</w:t>
      </w:r>
      <w:proofErr w:type="gramEnd"/>
      <w:r w:rsidRPr="00AC31F8">
        <w:rPr>
          <w:rFonts w:ascii="Courier New" w:hAnsi="Courier New" w:cs="Courier New"/>
          <w:sz w:val="18"/>
          <w:szCs w:val="18"/>
          <w:lang w:val="en-GB"/>
        </w:rPr>
        <w:t xml:space="preserve">DataTable </w:t>
      </w:r>
      <w:proofErr w:type="spellStart"/>
      <w:r w:rsidRPr="00AC31F8">
        <w:rPr>
          <w:rFonts w:ascii="Courier New" w:hAnsi="Courier New" w:cs="Courier New"/>
          <w:sz w:val="18"/>
          <w:szCs w:val="18"/>
          <w:lang w:val="en-GB"/>
        </w:rPr>
        <w:t>dataTable</w:t>
      </w:r>
      <w:proofErr w:type="spellEnd"/>
      <w:r w:rsidRPr="00AC31F8">
        <w:rPr>
          <w:rFonts w:ascii="Courier New" w:hAnsi="Courier New" w:cs="Courier New"/>
          <w:sz w:val="18"/>
          <w:szCs w:val="18"/>
          <w:lang w:val="en-GB"/>
        </w:rPr>
        <w:t>) {</w:t>
      </w:r>
    </w:p>
    <w:p w14:paraId="189605F5"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for (List&lt;String&gt; </w:t>
      </w:r>
      <w:proofErr w:type="gramStart"/>
      <w:r w:rsidRPr="00AC31F8">
        <w:rPr>
          <w:rFonts w:ascii="Courier New" w:hAnsi="Courier New" w:cs="Courier New"/>
          <w:sz w:val="18"/>
          <w:szCs w:val="18"/>
          <w:lang w:val="en-GB"/>
        </w:rPr>
        <w:t>list :</w:t>
      </w:r>
      <w:proofErr w:type="gramEnd"/>
      <w:r w:rsidRPr="00AC31F8">
        <w:rPr>
          <w:rFonts w:ascii="Courier New" w:hAnsi="Courier New" w:cs="Courier New"/>
          <w:sz w:val="18"/>
          <w:szCs w:val="18"/>
          <w:lang w:val="en-GB"/>
        </w:rPr>
        <w:t xml:space="preserve"> </w:t>
      </w:r>
      <w:proofErr w:type="spellStart"/>
      <w:r w:rsidRPr="00AC31F8">
        <w:rPr>
          <w:rFonts w:ascii="Courier New" w:hAnsi="Courier New" w:cs="Courier New"/>
          <w:sz w:val="18"/>
          <w:szCs w:val="18"/>
          <w:lang w:val="en-GB"/>
        </w:rPr>
        <w:t>dataTable.asLists</w:t>
      </w:r>
      <w:proofErr w:type="spellEnd"/>
      <w:r w:rsidRPr="00AC31F8">
        <w:rPr>
          <w:rFonts w:ascii="Courier New" w:hAnsi="Courier New" w:cs="Courier New"/>
          <w:sz w:val="18"/>
          <w:szCs w:val="18"/>
          <w:lang w:val="en-GB"/>
        </w:rPr>
        <w:t>()) {</w:t>
      </w:r>
    </w:p>
    <w:p w14:paraId="4E6F5794"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aParticipantWithFirstNameLastNameBirthdayGenderIsRegistered(</w:t>
      </w:r>
      <w:proofErr w:type="gramStart"/>
      <w:r w:rsidRPr="00AC31F8">
        <w:rPr>
          <w:rFonts w:ascii="Courier New" w:hAnsi="Courier New" w:cs="Courier New"/>
          <w:sz w:val="18"/>
          <w:szCs w:val="18"/>
          <w:lang w:val="en-GB"/>
        </w:rPr>
        <w:t>list.get(</w:t>
      </w:r>
      <w:proofErr w:type="gramEnd"/>
      <w:r w:rsidRPr="00AC31F8">
        <w:rPr>
          <w:rFonts w:ascii="Courier New" w:hAnsi="Courier New" w:cs="Courier New"/>
          <w:sz w:val="18"/>
          <w:szCs w:val="18"/>
          <w:lang w:val="en-GB"/>
        </w:rPr>
        <w:t xml:space="preserve">0), </w:t>
      </w:r>
      <w:proofErr w:type="spellStart"/>
      <w:r w:rsidRPr="00AC31F8">
        <w:rPr>
          <w:rFonts w:ascii="Courier New" w:hAnsi="Courier New" w:cs="Courier New"/>
          <w:sz w:val="18"/>
          <w:szCs w:val="18"/>
          <w:lang w:val="en-GB"/>
        </w:rPr>
        <w:t>list.get</w:t>
      </w:r>
      <w:proofErr w:type="spellEnd"/>
      <w:r w:rsidRPr="00AC31F8">
        <w:rPr>
          <w:rFonts w:ascii="Courier New" w:hAnsi="Courier New" w:cs="Courier New"/>
          <w:sz w:val="18"/>
          <w:szCs w:val="18"/>
          <w:lang w:val="en-GB"/>
        </w:rPr>
        <w:t xml:space="preserve">(1), </w:t>
      </w:r>
      <w:proofErr w:type="spellStart"/>
      <w:r w:rsidRPr="00AC31F8">
        <w:rPr>
          <w:rFonts w:ascii="Courier New" w:hAnsi="Courier New" w:cs="Courier New"/>
          <w:sz w:val="18"/>
          <w:szCs w:val="18"/>
          <w:lang w:val="en-GB"/>
        </w:rPr>
        <w:t>list.get</w:t>
      </w:r>
      <w:proofErr w:type="spellEnd"/>
      <w:r w:rsidRPr="00AC31F8">
        <w:rPr>
          <w:rFonts w:ascii="Courier New" w:hAnsi="Courier New" w:cs="Courier New"/>
          <w:sz w:val="18"/>
          <w:szCs w:val="18"/>
          <w:lang w:val="en-GB"/>
        </w:rPr>
        <w:t xml:space="preserve">(2), </w:t>
      </w:r>
      <w:proofErr w:type="spellStart"/>
      <w:r w:rsidRPr="00AC31F8">
        <w:rPr>
          <w:rFonts w:ascii="Courier New" w:hAnsi="Courier New" w:cs="Courier New"/>
          <w:sz w:val="18"/>
          <w:szCs w:val="18"/>
          <w:lang w:val="en-GB"/>
        </w:rPr>
        <w:t>list.get</w:t>
      </w:r>
      <w:proofErr w:type="spellEnd"/>
      <w:r w:rsidRPr="00AC31F8">
        <w:rPr>
          <w:rFonts w:ascii="Courier New" w:hAnsi="Courier New" w:cs="Courier New"/>
          <w:sz w:val="18"/>
          <w:szCs w:val="18"/>
          <w:lang w:val="en-GB"/>
        </w:rPr>
        <w:t>(3));</w:t>
      </w:r>
    </w:p>
    <w:p w14:paraId="207F9EDC"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
    <w:p w14:paraId="5AFE2C72"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
    <w:p w14:paraId="63FBF90A" w14:textId="77777777" w:rsidR="00D10B1E" w:rsidRPr="00AC31F8" w:rsidRDefault="00D10B1E" w:rsidP="00D10B1E">
      <w:pPr>
        <w:spacing w:after="0" w:line="240" w:lineRule="auto"/>
        <w:jc w:val="left"/>
        <w:rPr>
          <w:rFonts w:ascii="Courier New" w:hAnsi="Courier New" w:cs="Courier New"/>
          <w:sz w:val="18"/>
          <w:szCs w:val="18"/>
          <w:lang w:val="en-GB"/>
        </w:rPr>
      </w:pPr>
    </w:p>
    <w:p w14:paraId="548DD67D"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@And("{string} is not registered yet")</w:t>
      </w:r>
    </w:p>
    <w:p w14:paraId="606A5BCA"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public void </w:t>
      </w:r>
      <w:proofErr w:type="spellStart"/>
      <w:proofErr w:type="gramStart"/>
      <w:r w:rsidRPr="00AC31F8">
        <w:rPr>
          <w:rFonts w:ascii="Courier New" w:hAnsi="Courier New" w:cs="Courier New"/>
          <w:sz w:val="18"/>
          <w:szCs w:val="18"/>
          <w:lang w:val="en-GB"/>
        </w:rPr>
        <w:t>isNotRegisteredYet</w:t>
      </w:r>
      <w:proofErr w:type="spellEnd"/>
      <w:r w:rsidRPr="00AC31F8">
        <w:rPr>
          <w:rFonts w:ascii="Courier New" w:hAnsi="Courier New" w:cs="Courier New"/>
          <w:sz w:val="18"/>
          <w:szCs w:val="18"/>
          <w:lang w:val="en-GB"/>
        </w:rPr>
        <w:t>(</w:t>
      </w:r>
      <w:proofErr w:type="gramEnd"/>
      <w:r w:rsidRPr="00AC31F8">
        <w:rPr>
          <w:rFonts w:ascii="Courier New" w:hAnsi="Courier New" w:cs="Courier New"/>
          <w:sz w:val="18"/>
          <w:szCs w:val="18"/>
          <w:lang w:val="en-GB"/>
        </w:rPr>
        <w:t xml:space="preserve">String </w:t>
      </w:r>
      <w:proofErr w:type="spellStart"/>
      <w:r w:rsidRPr="00AC31F8">
        <w:rPr>
          <w:rFonts w:ascii="Courier New" w:hAnsi="Courier New" w:cs="Courier New"/>
          <w:sz w:val="18"/>
          <w:szCs w:val="18"/>
          <w:lang w:val="en-GB"/>
        </w:rPr>
        <w:t>firstName</w:t>
      </w:r>
      <w:proofErr w:type="spellEnd"/>
      <w:r w:rsidRPr="00AC31F8">
        <w:rPr>
          <w:rFonts w:ascii="Courier New" w:hAnsi="Courier New" w:cs="Courier New"/>
          <w:sz w:val="18"/>
          <w:szCs w:val="18"/>
          <w:lang w:val="en-GB"/>
        </w:rPr>
        <w:t>) {</w:t>
      </w:r>
    </w:p>
    <w:p w14:paraId="6B50412D"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roofErr w:type="spellStart"/>
      <w:r w:rsidRPr="00AC31F8">
        <w:rPr>
          <w:rFonts w:ascii="Courier New" w:hAnsi="Courier New" w:cs="Courier New"/>
          <w:sz w:val="18"/>
          <w:szCs w:val="18"/>
          <w:lang w:val="en-GB"/>
        </w:rPr>
        <w:t>assertThat</w:t>
      </w:r>
      <w:proofErr w:type="spellEnd"/>
      <w:r w:rsidRPr="00AC31F8">
        <w:rPr>
          <w:rFonts w:ascii="Courier New" w:hAnsi="Courier New" w:cs="Courier New"/>
          <w:sz w:val="18"/>
          <w:szCs w:val="18"/>
          <w:lang w:val="en-GB"/>
        </w:rPr>
        <w:t>(</w:t>
      </w:r>
      <w:proofErr w:type="spellStart"/>
      <w:r w:rsidRPr="00AC31F8">
        <w:rPr>
          <w:rFonts w:ascii="Courier New" w:hAnsi="Courier New" w:cs="Courier New"/>
          <w:sz w:val="18"/>
          <w:szCs w:val="18"/>
          <w:lang w:val="en-GB"/>
        </w:rPr>
        <w:t>participantOverviewContainsParticipant</w:t>
      </w:r>
      <w:proofErr w:type="spellEnd"/>
      <w:r w:rsidRPr="00AC31F8">
        <w:rPr>
          <w:rFonts w:ascii="Courier New" w:hAnsi="Courier New" w:cs="Courier New"/>
          <w:sz w:val="18"/>
          <w:szCs w:val="18"/>
          <w:lang w:val="en-GB"/>
        </w:rPr>
        <w:t>(</w:t>
      </w:r>
      <w:proofErr w:type="spellStart"/>
      <w:r w:rsidRPr="00AC31F8">
        <w:rPr>
          <w:rFonts w:ascii="Courier New" w:hAnsi="Courier New" w:cs="Courier New"/>
          <w:sz w:val="18"/>
          <w:szCs w:val="18"/>
          <w:lang w:val="en-GB"/>
        </w:rPr>
        <w:t>firstName</w:t>
      </w:r>
      <w:proofErr w:type="spellEnd"/>
      <w:r w:rsidRPr="00AC31F8">
        <w:rPr>
          <w:rFonts w:ascii="Courier New" w:hAnsi="Courier New" w:cs="Courier New"/>
          <w:sz w:val="18"/>
          <w:szCs w:val="18"/>
          <w:lang w:val="en-GB"/>
        </w:rPr>
        <w:t>), is(false));</w:t>
      </w:r>
    </w:p>
    <w:p w14:paraId="00E151AA"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
    <w:p w14:paraId="5F06930A" w14:textId="77777777" w:rsidR="00D10B1E" w:rsidRPr="00AC31F8" w:rsidRDefault="00D10B1E" w:rsidP="00D10B1E">
      <w:pPr>
        <w:spacing w:after="0" w:line="240" w:lineRule="auto"/>
        <w:jc w:val="left"/>
        <w:rPr>
          <w:rFonts w:ascii="Courier New" w:hAnsi="Courier New" w:cs="Courier New"/>
          <w:sz w:val="18"/>
          <w:szCs w:val="18"/>
          <w:lang w:val="en-GB"/>
        </w:rPr>
      </w:pPr>
    </w:p>
    <w:p w14:paraId="1A43CDE3"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@Then("{string} should be found in the overview")</w:t>
      </w:r>
    </w:p>
    <w:p w14:paraId="363E47F2"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public void </w:t>
      </w:r>
      <w:proofErr w:type="spellStart"/>
      <w:proofErr w:type="gramStart"/>
      <w:r w:rsidRPr="00AC31F8">
        <w:rPr>
          <w:rFonts w:ascii="Courier New" w:hAnsi="Courier New" w:cs="Courier New"/>
          <w:sz w:val="18"/>
          <w:szCs w:val="18"/>
          <w:lang w:val="en-GB"/>
        </w:rPr>
        <w:t>shouldBeFoundInTheOverview</w:t>
      </w:r>
      <w:proofErr w:type="spellEnd"/>
      <w:r w:rsidRPr="00AC31F8">
        <w:rPr>
          <w:rFonts w:ascii="Courier New" w:hAnsi="Courier New" w:cs="Courier New"/>
          <w:sz w:val="18"/>
          <w:szCs w:val="18"/>
          <w:lang w:val="en-GB"/>
        </w:rPr>
        <w:t>(</w:t>
      </w:r>
      <w:proofErr w:type="gramEnd"/>
      <w:r w:rsidRPr="00AC31F8">
        <w:rPr>
          <w:rFonts w:ascii="Courier New" w:hAnsi="Courier New" w:cs="Courier New"/>
          <w:sz w:val="18"/>
          <w:szCs w:val="18"/>
          <w:lang w:val="en-GB"/>
        </w:rPr>
        <w:t xml:space="preserve">String </w:t>
      </w:r>
      <w:proofErr w:type="spellStart"/>
      <w:r w:rsidRPr="00AC31F8">
        <w:rPr>
          <w:rFonts w:ascii="Courier New" w:hAnsi="Courier New" w:cs="Courier New"/>
          <w:sz w:val="18"/>
          <w:szCs w:val="18"/>
          <w:lang w:val="en-GB"/>
        </w:rPr>
        <w:t>firstName</w:t>
      </w:r>
      <w:proofErr w:type="spellEnd"/>
      <w:r w:rsidRPr="00AC31F8">
        <w:rPr>
          <w:rFonts w:ascii="Courier New" w:hAnsi="Courier New" w:cs="Courier New"/>
          <w:sz w:val="18"/>
          <w:szCs w:val="18"/>
          <w:lang w:val="en-GB"/>
        </w:rPr>
        <w:t>) {</w:t>
      </w:r>
    </w:p>
    <w:p w14:paraId="0E5AD786"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roofErr w:type="spellStart"/>
      <w:r w:rsidRPr="00AC31F8">
        <w:rPr>
          <w:rFonts w:ascii="Courier New" w:hAnsi="Courier New" w:cs="Courier New"/>
          <w:sz w:val="18"/>
          <w:szCs w:val="18"/>
          <w:lang w:val="en-GB"/>
        </w:rPr>
        <w:t>assertThat</w:t>
      </w:r>
      <w:proofErr w:type="spellEnd"/>
      <w:r w:rsidRPr="00AC31F8">
        <w:rPr>
          <w:rFonts w:ascii="Courier New" w:hAnsi="Courier New" w:cs="Courier New"/>
          <w:sz w:val="18"/>
          <w:szCs w:val="18"/>
          <w:lang w:val="en-GB"/>
        </w:rPr>
        <w:t>(</w:t>
      </w:r>
      <w:proofErr w:type="spellStart"/>
      <w:r w:rsidRPr="00AC31F8">
        <w:rPr>
          <w:rFonts w:ascii="Courier New" w:hAnsi="Courier New" w:cs="Courier New"/>
          <w:sz w:val="18"/>
          <w:szCs w:val="18"/>
          <w:lang w:val="en-GB"/>
        </w:rPr>
        <w:t>participantOverviewContainsParticipant</w:t>
      </w:r>
      <w:proofErr w:type="spellEnd"/>
      <w:r w:rsidRPr="00AC31F8">
        <w:rPr>
          <w:rFonts w:ascii="Courier New" w:hAnsi="Courier New" w:cs="Courier New"/>
          <w:sz w:val="18"/>
          <w:szCs w:val="18"/>
          <w:lang w:val="en-GB"/>
        </w:rPr>
        <w:t>(</w:t>
      </w:r>
      <w:proofErr w:type="spellStart"/>
      <w:r w:rsidRPr="00AC31F8">
        <w:rPr>
          <w:rFonts w:ascii="Courier New" w:hAnsi="Courier New" w:cs="Courier New"/>
          <w:sz w:val="18"/>
          <w:szCs w:val="18"/>
          <w:lang w:val="en-GB"/>
        </w:rPr>
        <w:t>firstName</w:t>
      </w:r>
      <w:proofErr w:type="spellEnd"/>
      <w:r w:rsidRPr="00AC31F8">
        <w:rPr>
          <w:rFonts w:ascii="Courier New" w:hAnsi="Courier New" w:cs="Courier New"/>
          <w:sz w:val="18"/>
          <w:szCs w:val="18"/>
          <w:lang w:val="en-GB"/>
        </w:rPr>
        <w:t>), is(true));</w:t>
      </w:r>
    </w:p>
    <w:p w14:paraId="4E0AE388"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lastRenderedPageBreak/>
        <w:t xml:space="preserve">    }</w:t>
      </w:r>
    </w:p>
    <w:p w14:paraId="12C7A68F" w14:textId="77777777" w:rsidR="00D10B1E" w:rsidRPr="00AC31F8" w:rsidRDefault="00D10B1E" w:rsidP="00D10B1E">
      <w:pPr>
        <w:spacing w:after="0" w:line="240" w:lineRule="auto"/>
        <w:jc w:val="left"/>
        <w:rPr>
          <w:rFonts w:ascii="Courier New" w:hAnsi="Courier New" w:cs="Courier New"/>
          <w:sz w:val="18"/>
          <w:szCs w:val="18"/>
          <w:lang w:val="en-GB"/>
        </w:rPr>
      </w:pPr>
    </w:p>
    <w:p w14:paraId="104D80BD"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private </w:t>
      </w:r>
      <w:proofErr w:type="spellStart"/>
      <w:r w:rsidRPr="00AC31F8">
        <w:rPr>
          <w:rFonts w:ascii="Courier New" w:hAnsi="Courier New" w:cs="Courier New"/>
          <w:sz w:val="18"/>
          <w:szCs w:val="18"/>
          <w:lang w:val="en-GB"/>
        </w:rPr>
        <w:t>boolean</w:t>
      </w:r>
      <w:proofErr w:type="spellEnd"/>
      <w:r w:rsidRPr="00AC31F8">
        <w:rPr>
          <w:rFonts w:ascii="Courier New" w:hAnsi="Courier New" w:cs="Courier New"/>
          <w:sz w:val="18"/>
          <w:szCs w:val="18"/>
          <w:lang w:val="en-GB"/>
        </w:rPr>
        <w:t xml:space="preserve"> </w:t>
      </w:r>
      <w:proofErr w:type="spellStart"/>
      <w:proofErr w:type="gramStart"/>
      <w:r w:rsidRPr="00AC31F8">
        <w:rPr>
          <w:rFonts w:ascii="Courier New" w:hAnsi="Courier New" w:cs="Courier New"/>
          <w:sz w:val="18"/>
          <w:szCs w:val="18"/>
          <w:lang w:val="en-GB"/>
        </w:rPr>
        <w:t>participantOverviewContainsParticipant</w:t>
      </w:r>
      <w:proofErr w:type="spellEnd"/>
      <w:r w:rsidRPr="00AC31F8">
        <w:rPr>
          <w:rFonts w:ascii="Courier New" w:hAnsi="Courier New" w:cs="Courier New"/>
          <w:sz w:val="18"/>
          <w:szCs w:val="18"/>
          <w:lang w:val="en-GB"/>
        </w:rPr>
        <w:t>(</w:t>
      </w:r>
      <w:proofErr w:type="gramEnd"/>
      <w:r w:rsidRPr="00AC31F8">
        <w:rPr>
          <w:rFonts w:ascii="Courier New" w:hAnsi="Courier New" w:cs="Courier New"/>
          <w:sz w:val="18"/>
          <w:szCs w:val="18"/>
          <w:lang w:val="en-GB"/>
        </w:rPr>
        <w:t xml:space="preserve">String </w:t>
      </w:r>
      <w:proofErr w:type="spellStart"/>
      <w:r w:rsidRPr="00AC31F8">
        <w:rPr>
          <w:rFonts w:ascii="Courier New" w:hAnsi="Courier New" w:cs="Courier New"/>
          <w:sz w:val="18"/>
          <w:szCs w:val="18"/>
          <w:lang w:val="en-GB"/>
        </w:rPr>
        <w:t>firstName</w:t>
      </w:r>
      <w:proofErr w:type="spellEnd"/>
      <w:r w:rsidRPr="00AC31F8">
        <w:rPr>
          <w:rFonts w:ascii="Courier New" w:hAnsi="Courier New" w:cs="Courier New"/>
          <w:sz w:val="18"/>
          <w:szCs w:val="18"/>
          <w:lang w:val="en-GB"/>
        </w:rPr>
        <w:t>) {</w:t>
      </w:r>
    </w:p>
    <w:p w14:paraId="08507C66"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roofErr w:type="spellStart"/>
      <w:r w:rsidRPr="00AC31F8">
        <w:rPr>
          <w:rFonts w:ascii="Courier New" w:hAnsi="Courier New" w:cs="Courier New"/>
          <w:sz w:val="18"/>
          <w:szCs w:val="18"/>
          <w:lang w:val="en-GB"/>
        </w:rPr>
        <w:t>webDriver</w:t>
      </w:r>
      <w:proofErr w:type="spellEnd"/>
      <w:r w:rsidRPr="00AC31F8">
        <w:rPr>
          <w:rFonts w:ascii="Courier New" w:hAnsi="Courier New" w:cs="Courier New"/>
          <w:sz w:val="18"/>
          <w:szCs w:val="18"/>
          <w:lang w:val="en-GB"/>
        </w:rPr>
        <w:t>(</w:t>
      </w:r>
      <w:proofErr w:type="gramStart"/>
      <w:r w:rsidRPr="00AC31F8">
        <w:rPr>
          <w:rFonts w:ascii="Courier New" w:hAnsi="Courier New" w:cs="Courier New"/>
          <w:sz w:val="18"/>
          <w:szCs w:val="18"/>
          <w:lang w:val="en-GB"/>
        </w:rPr>
        <w:t>).</w:t>
      </w:r>
      <w:proofErr w:type="spellStart"/>
      <w:r w:rsidRPr="00AC31F8">
        <w:rPr>
          <w:rFonts w:ascii="Courier New" w:hAnsi="Courier New" w:cs="Courier New"/>
          <w:sz w:val="18"/>
          <w:szCs w:val="18"/>
          <w:lang w:val="en-GB"/>
        </w:rPr>
        <w:t>findElement</w:t>
      </w:r>
      <w:proofErr w:type="spellEnd"/>
      <w:proofErr w:type="gramEnd"/>
      <w:r w:rsidRPr="00AC31F8">
        <w:rPr>
          <w:rFonts w:ascii="Courier New" w:hAnsi="Courier New" w:cs="Courier New"/>
          <w:sz w:val="18"/>
          <w:szCs w:val="18"/>
          <w:lang w:val="en-GB"/>
        </w:rPr>
        <w:t>(</w:t>
      </w:r>
      <w:proofErr w:type="spellStart"/>
      <w:r w:rsidRPr="00AC31F8">
        <w:rPr>
          <w:rFonts w:ascii="Courier New" w:hAnsi="Courier New" w:cs="Courier New"/>
          <w:sz w:val="18"/>
          <w:szCs w:val="18"/>
          <w:lang w:val="en-GB"/>
        </w:rPr>
        <w:t>By.linkText</w:t>
      </w:r>
      <w:proofErr w:type="spellEnd"/>
      <w:r w:rsidRPr="00AC31F8">
        <w:rPr>
          <w:rFonts w:ascii="Courier New" w:hAnsi="Courier New" w:cs="Courier New"/>
          <w:sz w:val="18"/>
          <w:szCs w:val="18"/>
          <w:lang w:val="en-GB"/>
        </w:rPr>
        <w:t>("Participants")).click();</w:t>
      </w:r>
    </w:p>
    <w:p w14:paraId="12C10F34"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List&lt;</w:t>
      </w:r>
      <w:proofErr w:type="spellStart"/>
      <w:r w:rsidRPr="00AC31F8">
        <w:rPr>
          <w:rFonts w:ascii="Courier New" w:hAnsi="Courier New" w:cs="Courier New"/>
          <w:sz w:val="18"/>
          <w:szCs w:val="18"/>
          <w:lang w:val="en-GB"/>
        </w:rPr>
        <w:t>WebElement</w:t>
      </w:r>
      <w:proofErr w:type="spellEnd"/>
      <w:r w:rsidRPr="00AC31F8">
        <w:rPr>
          <w:rFonts w:ascii="Courier New" w:hAnsi="Courier New" w:cs="Courier New"/>
          <w:sz w:val="18"/>
          <w:szCs w:val="18"/>
          <w:lang w:val="en-GB"/>
        </w:rPr>
        <w:t>&gt; row = webDriver(</w:t>
      </w:r>
      <w:proofErr w:type="gramStart"/>
      <w:r w:rsidRPr="00AC31F8">
        <w:rPr>
          <w:rFonts w:ascii="Courier New" w:hAnsi="Courier New" w:cs="Courier New"/>
          <w:sz w:val="18"/>
          <w:szCs w:val="18"/>
          <w:lang w:val="en-GB"/>
        </w:rPr>
        <w:t>).findElements</w:t>
      </w:r>
      <w:proofErr w:type="gramEnd"/>
      <w:r w:rsidRPr="00AC31F8">
        <w:rPr>
          <w:rFonts w:ascii="Courier New" w:hAnsi="Courier New" w:cs="Courier New"/>
          <w:sz w:val="18"/>
          <w:szCs w:val="18"/>
          <w:lang w:val="en-GB"/>
        </w:rPr>
        <w:t>(By.xpath("//*[@id='participantTable']/tbody/tr/td[1]"));</w:t>
      </w:r>
    </w:p>
    <w:p w14:paraId="1370EF92"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int </w:t>
      </w:r>
      <w:proofErr w:type="spellStart"/>
      <w:r w:rsidRPr="00AC31F8">
        <w:rPr>
          <w:rFonts w:ascii="Courier New" w:hAnsi="Courier New" w:cs="Courier New"/>
          <w:sz w:val="18"/>
          <w:szCs w:val="18"/>
          <w:lang w:val="en-GB"/>
        </w:rPr>
        <w:t>numParticipants</w:t>
      </w:r>
      <w:proofErr w:type="spellEnd"/>
      <w:r w:rsidRPr="00AC31F8">
        <w:rPr>
          <w:rFonts w:ascii="Courier New" w:hAnsi="Courier New" w:cs="Courier New"/>
          <w:sz w:val="18"/>
          <w:szCs w:val="18"/>
          <w:lang w:val="en-GB"/>
        </w:rPr>
        <w:t xml:space="preserve"> = </w:t>
      </w:r>
      <w:proofErr w:type="spellStart"/>
      <w:proofErr w:type="gramStart"/>
      <w:r w:rsidRPr="00AC31F8">
        <w:rPr>
          <w:rFonts w:ascii="Courier New" w:hAnsi="Courier New" w:cs="Courier New"/>
          <w:sz w:val="18"/>
          <w:szCs w:val="18"/>
          <w:lang w:val="en-GB"/>
        </w:rPr>
        <w:t>row.size</w:t>
      </w:r>
      <w:proofErr w:type="spellEnd"/>
      <w:proofErr w:type="gramEnd"/>
      <w:r w:rsidRPr="00AC31F8">
        <w:rPr>
          <w:rFonts w:ascii="Courier New" w:hAnsi="Courier New" w:cs="Courier New"/>
          <w:sz w:val="18"/>
          <w:szCs w:val="18"/>
          <w:lang w:val="en-GB"/>
        </w:rPr>
        <w:t>();</w:t>
      </w:r>
    </w:p>
    <w:p w14:paraId="6EA377EC"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roofErr w:type="spellStart"/>
      <w:r w:rsidRPr="00AC31F8">
        <w:rPr>
          <w:rFonts w:ascii="Courier New" w:hAnsi="Courier New" w:cs="Courier New"/>
          <w:sz w:val="18"/>
          <w:szCs w:val="18"/>
          <w:lang w:val="en-GB"/>
        </w:rPr>
        <w:t>WebElement</w:t>
      </w:r>
      <w:proofErr w:type="spellEnd"/>
      <w:r w:rsidRPr="00AC31F8">
        <w:rPr>
          <w:rFonts w:ascii="Courier New" w:hAnsi="Courier New" w:cs="Courier New"/>
          <w:sz w:val="18"/>
          <w:szCs w:val="18"/>
          <w:lang w:val="en-GB"/>
        </w:rPr>
        <w:t xml:space="preserve"> </w:t>
      </w:r>
      <w:proofErr w:type="spellStart"/>
      <w:r w:rsidRPr="00AC31F8">
        <w:rPr>
          <w:rFonts w:ascii="Courier New" w:hAnsi="Courier New" w:cs="Courier New"/>
          <w:sz w:val="18"/>
          <w:szCs w:val="18"/>
          <w:lang w:val="en-GB"/>
        </w:rPr>
        <w:t>participantTable</w:t>
      </w:r>
      <w:proofErr w:type="spellEnd"/>
      <w:r w:rsidRPr="00AC31F8">
        <w:rPr>
          <w:rFonts w:ascii="Courier New" w:hAnsi="Courier New" w:cs="Courier New"/>
          <w:sz w:val="18"/>
          <w:szCs w:val="18"/>
          <w:lang w:val="en-GB"/>
        </w:rPr>
        <w:t xml:space="preserve"> = </w:t>
      </w:r>
      <w:proofErr w:type="spellStart"/>
      <w:r w:rsidRPr="00AC31F8">
        <w:rPr>
          <w:rFonts w:ascii="Courier New" w:hAnsi="Courier New" w:cs="Courier New"/>
          <w:sz w:val="18"/>
          <w:szCs w:val="18"/>
          <w:lang w:val="en-GB"/>
        </w:rPr>
        <w:t>webDriver</w:t>
      </w:r>
      <w:proofErr w:type="spellEnd"/>
      <w:r w:rsidRPr="00AC31F8">
        <w:rPr>
          <w:rFonts w:ascii="Courier New" w:hAnsi="Courier New" w:cs="Courier New"/>
          <w:sz w:val="18"/>
          <w:szCs w:val="18"/>
          <w:lang w:val="en-GB"/>
        </w:rPr>
        <w:t>(</w:t>
      </w:r>
      <w:proofErr w:type="gramStart"/>
      <w:r w:rsidRPr="00AC31F8">
        <w:rPr>
          <w:rFonts w:ascii="Courier New" w:hAnsi="Courier New" w:cs="Courier New"/>
          <w:sz w:val="18"/>
          <w:szCs w:val="18"/>
          <w:lang w:val="en-GB"/>
        </w:rPr>
        <w:t>).</w:t>
      </w:r>
      <w:proofErr w:type="spellStart"/>
      <w:r w:rsidRPr="00AC31F8">
        <w:rPr>
          <w:rFonts w:ascii="Courier New" w:hAnsi="Courier New" w:cs="Courier New"/>
          <w:sz w:val="18"/>
          <w:szCs w:val="18"/>
          <w:lang w:val="en-GB"/>
        </w:rPr>
        <w:t>findElement</w:t>
      </w:r>
      <w:proofErr w:type="spellEnd"/>
      <w:proofErr w:type="gramEnd"/>
      <w:r w:rsidRPr="00AC31F8">
        <w:rPr>
          <w:rFonts w:ascii="Courier New" w:hAnsi="Courier New" w:cs="Courier New"/>
          <w:sz w:val="18"/>
          <w:szCs w:val="18"/>
          <w:lang w:val="en-GB"/>
        </w:rPr>
        <w:t>(By.id("</w:t>
      </w:r>
      <w:proofErr w:type="spellStart"/>
      <w:r w:rsidRPr="00AC31F8">
        <w:rPr>
          <w:rFonts w:ascii="Courier New" w:hAnsi="Courier New" w:cs="Courier New"/>
          <w:sz w:val="18"/>
          <w:szCs w:val="18"/>
          <w:lang w:val="en-GB"/>
        </w:rPr>
        <w:t>participantTable</w:t>
      </w:r>
      <w:proofErr w:type="spellEnd"/>
      <w:r w:rsidRPr="00AC31F8">
        <w:rPr>
          <w:rFonts w:ascii="Courier New" w:hAnsi="Courier New" w:cs="Courier New"/>
          <w:sz w:val="18"/>
          <w:szCs w:val="18"/>
          <w:lang w:val="en-GB"/>
        </w:rPr>
        <w:t>"));</w:t>
      </w:r>
    </w:p>
    <w:p w14:paraId="103C884E"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for (int </w:t>
      </w:r>
      <w:proofErr w:type="spellStart"/>
      <w:r w:rsidRPr="00AC31F8">
        <w:rPr>
          <w:rFonts w:ascii="Courier New" w:hAnsi="Courier New" w:cs="Courier New"/>
          <w:sz w:val="18"/>
          <w:szCs w:val="18"/>
          <w:lang w:val="en-GB"/>
        </w:rPr>
        <w:t>i</w:t>
      </w:r>
      <w:proofErr w:type="spellEnd"/>
      <w:r w:rsidRPr="00AC31F8">
        <w:rPr>
          <w:rFonts w:ascii="Courier New" w:hAnsi="Courier New" w:cs="Courier New"/>
          <w:sz w:val="18"/>
          <w:szCs w:val="18"/>
          <w:lang w:val="en-GB"/>
        </w:rPr>
        <w:t xml:space="preserve"> = 1; </w:t>
      </w:r>
      <w:proofErr w:type="spellStart"/>
      <w:r w:rsidRPr="00AC31F8">
        <w:rPr>
          <w:rFonts w:ascii="Courier New" w:hAnsi="Courier New" w:cs="Courier New"/>
          <w:sz w:val="18"/>
          <w:szCs w:val="18"/>
          <w:lang w:val="en-GB"/>
        </w:rPr>
        <w:t>i</w:t>
      </w:r>
      <w:proofErr w:type="spellEnd"/>
      <w:r w:rsidRPr="00AC31F8">
        <w:rPr>
          <w:rFonts w:ascii="Courier New" w:hAnsi="Courier New" w:cs="Courier New"/>
          <w:sz w:val="18"/>
          <w:szCs w:val="18"/>
          <w:lang w:val="en-GB"/>
        </w:rPr>
        <w:t xml:space="preserve"> &lt;= </w:t>
      </w:r>
      <w:proofErr w:type="spellStart"/>
      <w:r w:rsidRPr="00AC31F8">
        <w:rPr>
          <w:rFonts w:ascii="Courier New" w:hAnsi="Courier New" w:cs="Courier New"/>
          <w:sz w:val="18"/>
          <w:szCs w:val="18"/>
          <w:lang w:val="en-GB"/>
        </w:rPr>
        <w:t>numParticipants</w:t>
      </w:r>
      <w:proofErr w:type="spellEnd"/>
      <w:r w:rsidRPr="00AC31F8">
        <w:rPr>
          <w:rFonts w:ascii="Courier New" w:hAnsi="Courier New" w:cs="Courier New"/>
          <w:sz w:val="18"/>
          <w:szCs w:val="18"/>
          <w:lang w:val="en-GB"/>
        </w:rPr>
        <w:t xml:space="preserve">; </w:t>
      </w:r>
      <w:proofErr w:type="spellStart"/>
      <w:r w:rsidRPr="00AC31F8">
        <w:rPr>
          <w:rFonts w:ascii="Courier New" w:hAnsi="Courier New" w:cs="Courier New"/>
          <w:sz w:val="18"/>
          <w:szCs w:val="18"/>
          <w:lang w:val="en-GB"/>
        </w:rPr>
        <w:t>i</w:t>
      </w:r>
      <w:proofErr w:type="spellEnd"/>
      <w:r w:rsidRPr="00AC31F8">
        <w:rPr>
          <w:rFonts w:ascii="Courier New" w:hAnsi="Courier New" w:cs="Courier New"/>
          <w:sz w:val="18"/>
          <w:szCs w:val="18"/>
          <w:lang w:val="en-GB"/>
        </w:rPr>
        <w:t>++) {</w:t>
      </w:r>
    </w:p>
    <w:p w14:paraId="7D45DDA4"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roofErr w:type="spellStart"/>
      <w:r w:rsidRPr="00AC31F8">
        <w:rPr>
          <w:rFonts w:ascii="Courier New" w:hAnsi="Courier New" w:cs="Courier New"/>
          <w:sz w:val="18"/>
          <w:szCs w:val="18"/>
          <w:lang w:val="en-GB"/>
        </w:rPr>
        <w:t>WebElement</w:t>
      </w:r>
      <w:proofErr w:type="spellEnd"/>
      <w:r w:rsidRPr="00AC31F8">
        <w:rPr>
          <w:rFonts w:ascii="Courier New" w:hAnsi="Courier New" w:cs="Courier New"/>
          <w:sz w:val="18"/>
          <w:szCs w:val="18"/>
          <w:lang w:val="en-GB"/>
        </w:rPr>
        <w:t xml:space="preserve"> </w:t>
      </w:r>
      <w:proofErr w:type="spellStart"/>
      <w:r w:rsidRPr="00AC31F8">
        <w:rPr>
          <w:rFonts w:ascii="Courier New" w:hAnsi="Courier New" w:cs="Courier New"/>
          <w:sz w:val="18"/>
          <w:szCs w:val="18"/>
          <w:lang w:val="en-GB"/>
        </w:rPr>
        <w:t>tableCellFirstName</w:t>
      </w:r>
      <w:proofErr w:type="spellEnd"/>
      <w:r w:rsidRPr="00AC31F8">
        <w:rPr>
          <w:rFonts w:ascii="Courier New" w:hAnsi="Courier New" w:cs="Courier New"/>
          <w:sz w:val="18"/>
          <w:szCs w:val="18"/>
          <w:lang w:val="en-GB"/>
        </w:rPr>
        <w:t xml:space="preserve"> = participantTable.findElement(</w:t>
      </w:r>
      <w:proofErr w:type="gramStart"/>
      <w:r w:rsidRPr="00AC31F8">
        <w:rPr>
          <w:rFonts w:ascii="Courier New" w:hAnsi="Courier New" w:cs="Courier New"/>
          <w:sz w:val="18"/>
          <w:szCs w:val="18"/>
          <w:lang w:val="en-GB"/>
        </w:rPr>
        <w:t>By.xpath</w:t>
      </w:r>
      <w:proofErr w:type="gramEnd"/>
      <w:r w:rsidRPr="00AC31F8">
        <w:rPr>
          <w:rFonts w:ascii="Courier New" w:hAnsi="Courier New" w:cs="Courier New"/>
          <w:sz w:val="18"/>
          <w:szCs w:val="18"/>
          <w:lang w:val="en-GB"/>
        </w:rPr>
        <w:t xml:space="preserve">("//*[@id='participantTable']/tbody/tr[" + </w:t>
      </w:r>
      <w:proofErr w:type="spellStart"/>
      <w:r w:rsidRPr="00AC31F8">
        <w:rPr>
          <w:rFonts w:ascii="Courier New" w:hAnsi="Courier New" w:cs="Courier New"/>
          <w:sz w:val="18"/>
          <w:szCs w:val="18"/>
          <w:lang w:val="en-GB"/>
        </w:rPr>
        <w:t>i</w:t>
      </w:r>
      <w:proofErr w:type="spellEnd"/>
      <w:r w:rsidRPr="00AC31F8">
        <w:rPr>
          <w:rFonts w:ascii="Courier New" w:hAnsi="Courier New" w:cs="Courier New"/>
          <w:sz w:val="18"/>
          <w:szCs w:val="18"/>
          <w:lang w:val="en-GB"/>
        </w:rPr>
        <w:t xml:space="preserve"> + "]/td[2]"));</w:t>
      </w:r>
    </w:p>
    <w:p w14:paraId="7C54DD74"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roofErr w:type="spellStart"/>
      <w:r w:rsidRPr="00AC31F8">
        <w:rPr>
          <w:rFonts w:ascii="Courier New" w:hAnsi="Courier New" w:cs="Courier New"/>
          <w:sz w:val="18"/>
          <w:szCs w:val="18"/>
          <w:lang w:val="en-GB"/>
        </w:rPr>
        <w:t>WebElement</w:t>
      </w:r>
      <w:proofErr w:type="spellEnd"/>
      <w:r w:rsidRPr="00AC31F8">
        <w:rPr>
          <w:rFonts w:ascii="Courier New" w:hAnsi="Courier New" w:cs="Courier New"/>
          <w:sz w:val="18"/>
          <w:szCs w:val="18"/>
          <w:lang w:val="en-GB"/>
        </w:rPr>
        <w:t xml:space="preserve"> </w:t>
      </w:r>
      <w:proofErr w:type="spellStart"/>
      <w:r w:rsidRPr="00AC31F8">
        <w:rPr>
          <w:rFonts w:ascii="Courier New" w:hAnsi="Courier New" w:cs="Courier New"/>
          <w:sz w:val="18"/>
          <w:szCs w:val="18"/>
          <w:lang w:val="en-GB"/>
        </w:rPr>
        <w:t>tableCellLastName</w:t>
      </w:r>
      <w:proofErr w:type="spellEnd"/>
      <w:r w:rsidRPr="00AC31F8">
        <w:rPr>
          <w:rFonts w:ascii="Courier New" w:hAnsi="Courier New" w:cs="Courier New"/>
          <w:sz w:val="18"/>
          <w:szCs w:val="18"/>
          <w:lang w:val="en-GB"/>
        </w:rPr>
        <w:t xml:space="preserve"> = participantTable.findElement(</w:t>
      </w:r>
      <w:proofErr w:type="gramStart"/>
      <w:r w:rsidRPr="00AC31F8">
        <w:rPr>
          <w:rFonts w:ascii="Courier New" w:hAnsi="Courier New" w:cs="Courier New"/>
          <w:sz w:val="18"/>
          <w:szCs w:val="18"/>
          <w:lang w:val="en-GB"/>
        </w:rPr>
        <w:t>By.xpath</w:t>
      </w:r>
      <w:proofErr w:type="gramEnd"/>
      <w:r w:rsidRPr="00AC31F8">
        <w:rPr>
          <w:rFonts w:ascii="Courier New" w:hAnsi="Courier New" w:cs="Courier New"/>
          <w:sz w:val="18"/>
          <w:szCs w:val="18"/>
          <w:lang w:val="en-GB"/>
        </w:rPr>
        <w:t xml:space="preserve">("//*[@id='participantTable']/tbody/tr[" + </w:t>
      </w:r>
      <w:proofErr w:type="spellStart"/>
      <w:r w:rsidRPr="00AC31F8">
        <w:rPr>
          <w:rFonts w:ascii="Courier New" w:hAnsi="Courier New" w:cs="Courier New"/>
          <w:sz w:val="18"/>
          <w:szCs w:val="18"/>
          <w:lang w:val="en-GB"/>
        </w:rPr>
        <w:t>i</w:t>
      </w:r>
      <w:proofErr w:type="spellEnd"/>
      <w:r w:rsidRPr="00AC31F8">
        <w:rPr>
          <w:rFonts w:ascii="Courier New" w:hAnsi="Courier New" w:cs="Courier New"/>
          <w:sz w:val="18"/>
          <w:szCs w:val="18"/>
          <w:lang w:val="en-GB"/>
        </w:rPr>
        <w:t xml:space="preserve"> + "]/td[3]"));</w:t>
      </w:r>
    </w:p>
    <w:p w14:paraId="5EC0952A"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roofErr w:type="spellStart"/>
      <w:r w:rsidRPr="00AC31F8">
        <w:rPr>
          <w:rFonts w:ascii="Courier New" w:hAnsi="Courier New" w:cs="Courier New"/>
          <w:sz w:val="18"/>
          <w:szCs w:val="18"/>
          <w:lang w:val="en-GB"/>
        </w:rPr>
        <w:t>WebElement</w:t>
      </w:r>
      <w:proofErr w:type="spellEnd"/>
      <w:r w:rsidRPr="00AC31F8">
        <w:rPr>
          <w:rFonts w:ascii="Courier New" w:hAnsi="Courier New" w:cs="Courier New"/>
          <w:sz w:val="18"/>
          <w:szCs w:val="18"/>
          <w:lang w:val="en-GB"/>
        </w:rPr>
        <w:t xml:space="preserve"> </w:t>
      </w:r>
      <w:proofErr w:type="spellStart"/>
      <w:r w:rsidRPr="00AC31F8">
        <w:rPr>
          <w:rFonts w:ascii="Courier New" w:hAnsi="Courier New" w:cs="Courier New"/>
          <w:sz w:val="18"/>
          <w:szCs w:val="18"/>
          <w:lang w:val="en-GB"/>
        </w:rPr>
        <w:t>tableCellBirthday</w:t>
      </w:r>
      <w:proofErr w:type="spellEnd"/>
      <w:r w:rsidRPr="00AC31F8">
        <w:rPr>
          <w:rFonts w:ascii="Courier New" w:hAnsi="Courier New" w:cs="Courier New"/>
          <w:sz w:val="18"/>
          <w:szCs w:val="18"/>
          <w:lang w:val="en-GB"/>
        </w:rPr>
        <w:t xml:space="preserve"> = participantTable.findElement(</w:t>
      </w:r>
      <w:proofErr w:type="gramStart"/>
      <w:r w:rsidRPr="00AC31F8">
        <w:rPr>
          <w:rFonts w:ascii="Courier New" w:hAnsi="Courier New" w:cs="Courier New"/>
          <w:sz w:val="18"/>
          <w:szCs w:val="18"/>
          <w:lang w:val="en-GB"/>
        </w:rPr>
        <w:t>By.xpath</w:t>
      </w:r>
      <w:proofErr w:type="gramEnd"/>
      <w:r w:rsidRPr="00AC31F8">
        <w:rPr>
          <w:rFonts w:ascii="Courier New" w:hAnsi="Courier New" w:cs="Courier New"/>
          <w:sz w:val="18"/>
          <w:szCs w:val="18"/>
          <w:lang w:val="en-GB"/>
        </w:rPr>
        <w:t xml:space="preserve">("//*[@id='participantTable']/tbody/tr[" + </w:t>
      </w:r>
      <w:proofErr w:type="spellStart"/>
      <w:r w:rsidRPr="00AC31F8">
        <w:rPr>
          <w:rFonts w:ascii="Courier New" w:hAnsi="Courier New" w:cs="Courier New"/>
          <w:sz w:val="18"/>
          <w:szCs w:val="18"/>
          <w:lang w:val="en-GB"/>
        </w:rPr>
        <w:t>i</w:t>
      </w:r>
      <w:proofErr w:type="spellEnd"/>
      <w:r w:rsidRPr="00AC31F8">
        <w:rPr>
          <w:rFonts w:ascii="Courier New" w:hAnsi="Courier New" w:cs="Courier New"/>
          <w:sz w:val="18"/>
          <w:szCs w:val="18"/>
          <w:lang w:val="en-GB"/>
        </w:rPr>
        <w:t xml:space="preserve"> + "]/td[4]"));</w:t>
      </w:r>
    </w:p>
    <w:p w14:paraId="1D274700"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if (participant(firstName).firstName.equals(tableCellFirstName.getText()) &amp;&amp; participant(firstName).lastName.equals(tableCellLastName.getText()) &amp;&amp; participant(firstName).birthday.equals(tableCellBirthday.getText())) {</w:t>
      </w:r>
    </w:p>
    <w:p w14:paraId="06DB7D35"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return true;</w:t>
      </w:r>
    </w:p>
    <w:p w14:paraId="2D5F0231"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
    <w:p w14:paraId="30E3E486"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
    <w:p w14:paraId="31C2B08A"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return false;</w:t>
      </w:r>
    </w:p>
    <w:p w14:paraId="14FB5908"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
    <w:p w14:paraId="0993328B" w14:textId="77777777" w:rsidR="00D10B1E" w:rsidRPr="00AC31F8" w:rsidRDefault="00D10B1E" w:rsidP="00D10B1E">
      <w:pPr>
        <w:spacing w:after="0" w:line="240" w:lineRule="auto"/>
        <w:jc w:val="left"/>
        <w:rPr>
          <w:rFonts w:ascii="Courier New" w:hAnsi="Courier New" w:cs="Courier New"/>
          <w:sz w:val="18"/>
          <w:szCs w:val="18"/>
          <w:lang w:val="en-GB"/>
        </w:rPr>
      </w:pPr>
    </w:p>
    <w:p w14:paraId="6F06BF88"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roofErr w:type="gramStart"/>
      <w:r w:rsidRPr="00AC31F8">
        <w:rPr>
          <w:rFonts w:ascii="Courier New" w:hAnsi="Courier New" w:cs="Courier New"/>
          <w:sz w:val="18"/>
          <w:szCs w:val="18"/>
          <w:lang w:val="en-GB"/>
        </w:rPr>
        <w:t>Then(</w:t>
      </w:r>
      <w:proofErr w:type="gramEnd"/>
      <w:r w:rsidRPr="00AC31F8">
        <w:rPr>
          <w:rFonts w:ascii="Courier New" w:hAnsi="Courier New" w:cs="Courier New"/>
          <w:sz w:val="18"/>
          <w:szCs w:val="18"/>
          <w:lang w:val="en-GB"/>
        </w:rPr>
        <w:t>"the participants should be found in the overview")</w:t>
      </w:r>
    </w:p>
    <w:p w14:paraId="70EEB7B8"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public void </w:t>
      </w:r>
      <w:proofErr w:type="spellStart"/>
      <w:r w:rsidRPr="00AC31F8">
        <w:rPr>
          <w:rFonts w:ascii="Courier New" w:hAnsi="Courier New" w:cs="Courier New"/>
          <w:sz w:val="18"/>
          <w:szCs w:val="18"/>
          <w:lang w:val="en-GB"/>
        </w:rPr>
        <w:t>the_participants_should_be_found_in_the_</w:t>
      </w:r>
      <w:proofErr w:type="gramStart"/>
      <w:r w:rsidRPr="00AC31F8">
        <w:rPr>
          <w:rFonts w:ascii="Courier New" w:hAnsi="Courier New" w:cs="Courier New"/>
          <w:sz w:val="18"/>
          <w:szCs w:val="18"/>
          <w:lang w:val="en-GB"/>
        </w:rPr>
        <w:t>overview</w:t>
      </w:r>
      <w:proofErr w:type="spellEnd"/>
      <w:r w:rsidRPr="00AC31F8">
        <w:rPr>
          <w:rFonts w:ascii="Courier New" w:hAnsi="Courier New" w:cs="Courier New"/>
          <w:sz w:val="18"/>
          <w:szCs w:val="18"/>
          <w:lang w:val="en-GB"/>
        </w:rPr>
        <w:t>(</w:t>
      </w:r>
      <w:proofErr w:type="gramEnd"/>
      <w:r w:rsidRPr="00AC31F8">
        <w:rPr>
          <w:rFonts w:ascii="Courier New" w:hAnsi="Courier New" w:cs="Courier New"/>
          <w:sz w:val="18"/>
          <w:szCs w:val="18"/>
          <w:lang w:val="en-GB"/>
        </w:rPr>
        <w:t>) {</w:t>
      </w:r>
    </w:p>
    <w:p w14:paraId="110AFCAA" w14:textId="77777777" w:rsidR="00D10B1E" w:rsidRPr="001F44DF" w:rsidRDefault="00D10B1E" w:rsidP="00D10B1E">
      <w:pPr>
        <w:spacing w:after="0" w:line="240" w:lineRule="auto"/>
        <w:jc w:val="left"/>
        <w:rPr>
          <w:rFonts w:ascii="Courier New" w:hAnsi="Courier New" w:cs="Courier New"/>
          <w:sz w:val="18"/>
          <w:szCs w:val="18"/>
          <w:lang w:val="fr-CH"/>
        </w:rPr>
      </w:pPr>
      <w:r w:rsidRPr="00AC31F8">
        <w:rPr>
          <w:rFonts w:ascii="Courier New" w:hAnsi="Courier New" w:cs="Courier New"/>
          <w:sz w:val="18"/>
          <w:szCs w:val="18"/>
          <w:lang w:val="en-GB"/>
        </w:rPr>
        <w:t xml:space="preserve">        </w:t>
      </w:r>
      <w:proofErr w:type="gramStart"/>
      <w:r w:rsidRPr="001F44DF">
        <w:rPr>
          <w:rFonts w:ascii="Courier New" w:hAnsi="Courier New" w:cs="Courier New"/>
          <w:sz w:val="18"/>
          <w:szCs w:val="18"/>
          <w:lang w:val="fr-CH"/>
        </w:rPr>
        <w:t>for</w:t>
      </w:r>
      <w:proofErr w:type="gramEnd"/>
      <w:r w:rsidRPr="001F44DF">
        <w:rPr>
          <w:rFonts w:ascii="Courier New" w:hAnsi="Courier New" w:cs="Courier New"/>
          <w:sz w:val="18"/>
          <w:szCs w:val="18"/>
          <w:lang w:val="fr-CH"/>
        </w:rPr>
        <w:t xml:space="preserve"> (Participant </w:t>
      </w:r>
      <w:proofErr w:type="spellStart"/>
      <w:r w:rsidRPr="001F44DF">
        <w:rPr>
          <w:rFonts w:ascii="Courier New" w:hAnsi="Courier New" w:cs="Courier New"/>
          <w:sz w:val="18"/>
          <w:szCs w:val="18"/>
          <w:lang w:val="fr-CH"/>
        </w:rPr>
        <w:t>participant</w:t>
      </w:r>
      <w:proofErr w:type="spellEnd"/>
      <w:r w:rsidRPr="001F44DF">
        <w:rPr>
          <w:rFonts w:ascii="Courier New" w:hAnsi="Courier New" w:cs="Courier New"/>
          <w:sz w:val="18"/>
          <w:szCs w:val="18"/>
          <w:lang w:val="fr-CH"/>
        </w:rPr>
        <w:t xml:space="preserve"> : participants()) {</w:t>
      </w:r>
    </w:p>
    <w:p w14:paraId="6D8BD21B" w14:textId="77777777" w:rsidR="00D10B1E" w:rsidRPr="001F44DF" w:rsidRDefault="00D10B1E" w:rsidP="00D10B1E">
      <w:pPr>
        <w:spacing w:after="0" w:line="240" w:lineRule="auto"/>
        <w:jc w:val="left"/>
        <w:rPr>
          <w:rFonts w:ascii="Courier New" w:hAnsi="Courier New" w:cs="Courier New"/>
          <w:sz w:val="18"/>
          <w:szCs w:val="18"/>
          <w:lang w:val="fr-CH"/>
        </w:rPr>
      </w:pPr>
      <w:r w:rsidRPr="001F44DF">
        <w:rPr>
          <w:rFonts w:ascii="Courier New" w:hAnsi="Courier New" w:cs="Courier New"/>
          <w:sz w:val="18"/>
          <w:szCs w:val="18"/>
          <w:lang w:val="fr-CH"/>
        </w:rPr>
        <w:t xml:space="preserve">            </w:t>
      </w:r>
      <w:proofErr w:type="spellStart"/>
      <w:proofErr w:type="gramStart"/>
      <w:r w:rsidRPr="001F44DF">
        <w:rPr>
          <w:rFonts w:ascii="Courier New" w:hAnsi="Courier New" w:cs="Courier New"/>
          <w:sz w:val="18"/>
          <w:szCs w:val="18"/>
          <w:lang w:val="fr-CH"/>
        </w:rPr>
        <w:t>participantOverviewContainsParticipant</w:t>
      </w:r>
      <w:proofErr w:type="spellEnd"/>
      <w:proofErr w:type="gramEnd"/>
      <w:r w:rsidRPr="001F44DF">
        <w:rPr>
          <w:rFonts w:ascii="Courier New" w:hAnsi="Courier New" w:cs="Courier New"/>
          <w:sz w:val="18"/>
          <w:szCs w:val="18"/>
          <w:lang w:val="fr-CH"/>
        </w:rPr>
        <w:t>(</w:t>
      </w:r>
      <w:proofErr w:type="spellStart"/>
      <w:r w:rsidRPr="001F44DF">
        <w:rPr>
          <w:rFonts w:ascii="Courier New" w:hAnsi="Courier New" w:cs="Courier New"/>
          <w:sz w:val="18"/>
          <w:szCs w:val="18"/>
          <w:lang w:val="fr-CH"/>
        </w:rPr>
        <w:t>participant.firstName</w:t>
      </w:r>
      <w:proofErr w:type="spellEnd"/>
      <w:r w:rsidRPr="001F44DF">
        <w:rPr>
          <w:rFonts w:ascii="Courier New" w:hAnsi="Courier New" w:cs="Courier New"/>
          <w:sz w:val="18"/>
          <w:szCs w:val="18"/>
          <w:lang w:val="fr-CH"/>
        </w:rPr>
        <w:t>);</w:t>
      </w:r>
    </w:p>
    <w:p w14:paraId="28085989" w14:textId="77777777" w:rsidR="00D10B1E" w:rsidRPr="00AC31F8" w:rsidRDefault="00D10B1E" w:rsidP="00D10B1E">
      <w:pPr>
        <w:spacing w:after="0" w:line="240" w:lineRule="auto"/>
        <w:jc w:val="left"/>
        <w:rPr>
          <w:rFonts w:ascii="Courier New" w:hAnsi="Courier New" w:cs="Courier New"/>
          <w:sz w:val="18"/>
          <w:szCs w:val="18"/>
          <w:lang w:val="en-GB"/>
        </w:rPr>
      </w:pPr>
      <w:r w:rsidRPr="001F44DF">
        <w:rPr>
          <w:rFonts w:ascii="Courier New" w:hAnsi="Courier New" w:cs="Courier New"/>
          <w:sz w:val="18"/>
          <w:szCs w:val="18"/>
          <w:lang w:val="fr-CH"/>
        </w:rPr>
        <w:t xml:space="preserve">        </w:t>
      </w:r>
      <w:r w:rsidRPr="00AC31F8">
        <w:rPr>
          <w:rFonts w:ascii="Courier New" w:hAnsi="Courier New" w:cs="Courier New"/>
          <w:sz w:val="18"/>
          <w:szCs w:val="18"/>
          <w:lang w:val="en-GB"/>
        </w:rPr>
        <w:t>}</w:t>
      </w:r>
    </w:p>
    <w:p w14:paraId="635F9CD5"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
    <w:p w14:paraId="66107CD4" w14:textId="77777777" w:rsidR="00D10B1E" w:rsidRPr="00AC31F8" w:rsidRDefault="00D10B1E" w:rsidP="00D10B1E">
      <w:pPr>
        <w:spacing w:after="0" w:line="240" w:lineRule="auto"/>
        <w:jc w:val="left"/>
        <w:rPr>
          <w:rFonts w:ascii="Courier New" w:hAnsi="Courier New" w:cs="Courier New"/>
          <w:sz w:val="18"/>
          <w:szCs w:val="18"/>
          <w:lang w:val="en-GB"/>
        </w:rPr>
      </w:pPr>
    </w:p>
    <w:p w14:paraId="2191CEF9"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roofErr w:type="gramStart"/>
      <w:r w:rsidRPr="00AC31F8">
        <w:rPr>
          <w:rFonts w:ascii="Courier New" w:hAnsi="Courier New" w:cs="Courier New"/>
          <w:sz w:val="18"/>
          <w:szCs w:val="18"/>
          <w:lang w:val="en-GB"/>
        </w:rPr>
        <w:t>And(</w:t>
      </w:r>
      <w:proofErr w:type="gramEnd"/>
      <w:r w:rsidRPr="00AC31F8">
        <w:rPr>
          <w:rFonts w:ascii="Courier New" w:hAnsi="Courier New" w:cs="Courier New"/>
          <w:sz w:val="18"/>
          <w:szCs w:val="18"/>
          <w:lang w:val="en-GB"/>
        </w:rPr>
        <w:t>"Patricia is on the participants overview page")</w:t>
      </w:r>
    </w:p>
    <w:p w14:paraId="71BDE6E5" w14:textId="77777777" w:rsidR="00D10B1E" w:rsidRPr="001F44DF" w:rsidRDefault="00D10B1E" w:rsidP="00D10B1E">
      <w:pPr>
        <w:spacing w:after="0" w:line="240" w:lineRule="auto"/>
        <w:jc w:val="left"/>
        <w:rPr>
          <w:rFonts w:ascii="Courier New" w:hAnsi="Courier New" w:cs="Courier New"/>
          <w:sz w:val="18"/>
          <w:szCs w:val="18"/>
          <w:lang w:val="fr-CH"/>
        </w:rPr>
      </w:pPr>
      <w:r w:rsidRPr="00AC31F8">
        <w:rPr>
          <w:rFonts w:ascii="Courier New" w:hAnsi="Courier New" w:cs="Courier New"/>
          <w:sz w:val="18"/>
          <w:szCs w:val="18"/>
          <w:lang w:val="en-GB"/>
        </w:rPr>
        <w:t xml:space="preserve">    </w:t>
      </w:r>
      <w:proofErr w:type="gramStart"/>
      <w:r w:rsidRPr="001F44DF">
        <w:rPr>
          <w:rFonts w:ascii="Courier New" w:hAnsi="Courier New" w:cs="Courier New"/>
          <w:sz w:val="18"/>
          <w:szCs w:val="18"/>
          <w:lang w:val="fr-CH"/>
        </w:rPr>
        <w:t>public</w:t>
      </w:r>
      <w:proofErr w:type="gramEnd"/>
      <w:r w:rsidRPr="001F44DF">
        <w:rPr>
          <w:rFonts w:ascii="Courier New" w:hAnsi="Courier New" w:cs="Courier New"/>
          <w:sz w:val="18"/>
          <w:szCs w:val="18"/>
          <w:lang w:val="fr-CH"/>
        </w:rPr>
        <w:t xml:space="preserve"> </w:t>
      </w:r>
      <w:proofErr w:type="spellStart"/>
      <w:r w:rsidRPr="001F44DF">
        <w:rPr>
          <w:rFonts w:ascii="Courier New" w:hAnsi="Courier New" w:cs="Courier New"/>
          <w:sz w:val="18"/>
          <w:szCs w:val="18"/>
          <w:lang w:val="fr-CH"/>
        </w:rPr>
        <w:t>void</w:t>
      </w:r>
      <w:proofErr w:type="spellEnd"/>
      <w:r w:rsidRPr="001F44DF">
        <w:rPr>
          <w:rFonts w:ascii="Courier New" w:hAnsi="Courier New" w:cs="Courier New"/>
          <w:sz w:val="18"/>
          <w:szCs w:val="18"/>
          <w:lang w:val="fr-CH"/>
        </w:rPr>
        <w:t xml:space="preserve"> </w:t>
      </w:r>
      <w:proofErr w:type="spellStart"/>
      <w:r w:rsidRPr="001F44DF">
        <w:rPr>
          <w:rFonts w:ascii="Courier New" w:hAnsi="Courier New" w:cs="Courier New"/>
          <w:sz w:val="18"/>
          <w:szCs w:val="18"/>
          <w:lang w:val="fr-CH"/>
        </w:rPr>
        <w:t>patriciaIsOnThePatricipantsOverviewPage</w:t>
      </w:r>
      <w:proofErr w:type="spellEnd"/>
      <w:r w:rsidRPr="001F44DF">
        <w:rPr>
          <w:rFonts w:ascii="Courier New" w:hAnsi="Courier New" w:cs="Courier New"/>
          <w:sz w:val="18"/>
          <w:szCs w:val="18"/>
          <w:lang w:val="fr-CH"/>
        </w:rPr>
        <w:t>() {</w:t>
      </w:r>
    </w:p>
    <w:p w14:paraId="1D4FC120" w14:textId="77777777" w:rsidR="00D10B1E" w:rsidRPr="001F44DF" w:rsidRDefault="00D10B1E" w:rsidP="00D10B1E">
      <w:pPr>
        <w:spacing w:after="0" w:line="240" w:lineRule="auto"/>
        <w:jc w:val="left"/>
        <w:rPr>
          <w:rFonts w:ascii="Courier New" w:hAnsi="Courier New" w:cs="Courier New"/>
          <w:sz w:val="18"/>
          <w:szCs w:val="18"/>
          <w:lang w:val="fr-CH"/>
        </w:rPr>
      </w:pPr>
      <w:r w:rsidRPr="001F44DF">
        <w:rPr>
          <w:rFonts w:ascii="Courier New" w:hAnsi="Courier New" w:cs="Courier New"/>
          <w:sz w:val="18"/>
          <w:szCs w:val="18"/>
          <w:lang w:val="fr-CH"/>
        </w:rPr>
        <w:t xml:space="preserve">        </w:t>
      </w:r>
      <w:proofErr w:type="gramStart"/>
      <w:r w:rsidRPr="001F44DF">
        <w:rPr>
          <w:rFonts w:ascii="Courier New" w:hAnsi="Courier New" w:cs="Courier New"/>
          <w:sz w:val="18"/>
          <w:szCs w:val="18"/>
          <w:lang w:val="fr-CH"/>
        </w:rPr>
        <w:t>webDriver</w:t>
      </w:r>
      <w:proofErr w:type="gramEnd"/>
      <w:r w:rsidRPr="001F44DF">
        <w:rPr>
          <w:rFonts w:ascii="Courier New" w:hAnsi="Courier New" w:cs="Courier New"/>
          <w:sz w:val="18"/>
          <w:szCs w:val="18"/>
          <w:lang w:val="fr-CH"/>
        </w:rPr>
        <w:t>().navigate().to("http://localhost:8098/#/participant");</w:t>
      </w:r>
    </w:p>
    <w:p w14:paraId="17B0ABB0" w14:textId="77777777" w:rsidR="00D10B1E" w:rsidRPr="00AC31F8" w:rsidRDefault="00D10B1E" w:rsidP="00D10B1E">
      <w:pPr>
        <w:spacing w:after="0" w:line="240" w:lineRule="auto"/>
        <w:jc w:val="left"/>
        <w:rPr>
          <w:rFonts w:ascii="Courier New" w:hAnsi="Courier New" w:cs="Courier New"/>
          <w:sz w:val="18"/>
          <w:szCs w:val="18"/>
          <w:lang w:val="en-GB"/>
        </w:rPr>
      </w:pPr>
      <w:r w:rsidRPr="001F44DF">
        <w:rPr>
          <w:rFonts w:ascii="Courier New" w:hAnsi="Courier New" w:cs="Courier New"/>
          <w:sz w:val="18"/>
          <w:szCs w:val="18"/>
          <w:lang w:val="fr-CH"/>
        </w:rPr>
        <w:t xml:space="preserve">    </w:t>
      </w:r>
      <w:r w:rsidRPr="00AC31F8">
        <w:rPr>
          <w:rFonts w:ascii="Courier New" w:hAnsi="Courier New" w:cs="Courier New"/>
          <w:sz w:val="18"/>
          <w:szCs w:val="18"/>
          <w:lang w:val="en-GB"/>
        </w:rPr>
        <w:t>}</w:t>
      </w:r>
    </w:p>
    <w:p w14:paraId="6FB74837" w14:textId="77777777" w:rsidR="00D10B1E" w:rsidRPr="00AC31F8" w:rsidRDefault="00D10B1E" w:rsidP="00D10B1E">
      <w:pPr>
        <w:spacing w:after="0" w:line="240" w:lineRule="auto"/>
        <w:jc w:val="left"/>
        <w:rPr>
          <w:rFonts w:ascii="Courier New" w:hAnsi="Courier New" w:cs="Courier New"/>
          <w:sz w:val="18"/>
          <w:szCs w:val="18"/>
          <w:lang w:val="en-GB"/>
        </w:rPr>
      </w:pPr>
    </w:p>
    <w:p w14:paraId="655A588B" w14:textId="77777777" w:rsidR="00D10B1E" w:rsidRPr="00AC31F8" w:rsidRDefault="00D10B1E" w:rsidP="00D10B1E">
      <w:pPr>
        <w:spacing w:after="0" w:line="240" w:lineRule="auto"/>
        <w:jc w:val="left"/>
        <w:rPr>
          <w:rFonts w:ascii="Courier New" w:hAnsi="Courier New" w:cs="Courier New"/>
          <w:sz w:val="18"/>
          <w:szCs w:val="18"/>
          <w:lang w:val="en-GB"/>
        </w:rPr>
      </w:pPr>
    </w:p>
    <w:p w14:paraId="5603C25B"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roofErr w:type="gramStart"/>
      <w:r w:rsidRPr="00AC31F8">
        <w:rPr>
          <w:rFonts w:ascii="Courier New" w:hAnsi="Courier New" w:cs="Courier New"/>
          <w:sz w:val="18"/>
          <w:szCs w:val="18"/>
          <w:lang w:val="en-GB"/>
        </w:rPr>
        <w:t>When(</w:t>
      </w:r>
      <w:proofErr w:type="gramEnd"/>
      <w:r w:rsidRPr="00AC31F8">
        <w:rPr>
          <w:rFonts w:ascii="Courier New" w:hAnsi="Courier New" w:cs="Courier New"/>
          <w:sz w:val="18"/>
          <w:szCs w:val="18"/>
          <w:lang w:val="en-GB"/>
        </w:rPr>
        <w:t>"Patricia opens {string}'s detail page")</w:t>
      </w:r>
    </w:p>
    <w:p w14:paraId="6944128B"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public void </w:t>
      </w:r>
      <w:proofErr w:type="spellStart"/>
      <w:proofErr w:type="gramStart"/>
      <w:r w:rsidRPr="00AC31F8">
        <w:rPr>
          <w:rFonts w:ascii="Courier New" w:hAnsi="Courier New" w:cs="Courier New"/>
          <w:sz w:val="18"/>
          <w:szCs w:val="18"/>
          <w:lang w:val="en-GB"/>
        </w:rPr>
        <w:t>patriciaOpensDetailPage</w:t>
      </w:r>
      <w:proofErr w:type="spellEnd"/>
      <w:r w:rsidRPr="00AC31F8">
        <w:rPr>
          <w:rFonts w:ascii="Courier New" w:hAnsi="Courier New" w:cs="Courier New"/>
          <w:sz w:val="18"/>
          <w:szCs w:val="18"/>
          <w:lang w:val="en-GB"/>
        </w:rPr>
        <w:t>(</w:t>
      </w:r>
      <w:proofErr w:type="gramEnd"/>
      <w:r w:rsidRPr="00AC31F8">
        <w:rPr>
          <w:rFonts w:ascii="Courier New" w:hAnsi="Courier New" w:cs="Courier New"/>
          <w:sz w:val="18"/>
          <w:szCs w:val="18"/>
          <w:lang w:val="en-GB"/>
        </w:rPr>
        <w:t xml:space="preserve">String </w:t>
      </w:r>
      <w:proofErr w:type="spellStart"/>
      <w:r w:rsidRPr="00AC31F8">
        <w:rPr>
          <w:rFonts w:ascii="Courier New" w:hAnsi="Courier New" w:cs="Courier New"/>
          <w:sz w:val="18"/>
          <w:szCs w:val="18"/>
          <w:lang w:val="en-GB"/>
        </w:rPr>
        <w:t>firstName</w:t>
      </w:r>
      <w:proofErr w:type="spellEnd"/>
      <w:r w:rsidRPr="00AC31F8">
        <w:rPr>
          <w:rFonts w:ascii="Courier New" w:hAnsi="Courier New" w:cs="Courier New"/>
          <w:sz w:val="18"/>
          <w:szCs w:val="18"/>
          <w:lang w:val="en-GB"/>
        </w:rPr>
        <w:t>) {</w:t>
      </w:r>
    </w:p>
    <w:p w14:paraId="73885781"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webDriver(</w:t>
      </w:r>
      <w:proofErr w:type="gramStart"/>
      <w:r w:rsidRPr="00AC31F8">
        <w:rPr>
          <w:rFonts w:ascii="Courier New" w:hAnsi="Courier New" w:cs="Courier New"/>
          <w:sz w:val="18"/>
          <w:szCs w:val="18"/>
          <w:lang w:val="en-GB"/>
        </w:rPr>
        <w:t>).findElement</w:t>
      </w:r>
      <w:proofErr w:type="gramEnd"/>
      <w:r w:rsidRPr="00AC31F8">
        <w:rPr>
          <w:rFonts w:ascii="Courier New" w:hAnsi="Courier New" w:cs="Courier New"/>
          <w:sz w:val="18"/>
          <w:szCs w:val="18"/>
          <w:lang w:val="en-GB"/>
        </w:rPr>
        <w:t>(By.xpath("//*[@id=\"participantTable\"]/tbody/tr")).click();</w:t>
      </w:r>
    </w:p>
    <w:p w14:paraId="5091D71D" w14:textId="77777777" w:rsidR="00D10B1E" w:rsidRPr="001F44DF" w:rsidRDefault="00D10B1E" w:rsidP="00D10B1E">
      <w:pPr>
        <w:spacing w:after="0" w:line="240" w:lineRule="auto"/>
        <w:jc w:val="left"/>
        <w:rPr>
          <w:rFonts w:ascii="Courier New" w:hAnsi="Courier New" w:cs="Courier New"/>
          <w:sz w:val="18"/>
          <w:szCs w:val="18"/>
          <w:lang w:val="fr-CH"/>
        </w:rPr>
      </w:pPr>
      <w:r w:rsidRPr="00AC31F8">
        <w:rPr>
          <w:rFonts w:ascii="Courier New" w:hAnsi="Courier New" w:cs="Courier New"/>
          <w:sz w:val="18"/>
          <w:szCs w:val="18"/>
          <w:lang w:val="en-GB"/>
        </w:rPr>
        <w:t xml:space="preserve">    </w:t>
      </w:r>
      <w:r w:rsidRPr="001F44DF">
        <w:rPr>
          <w:rFonts w:ascii="Courier New" w:hAnsi="Courier New" w:cs="Courier New"/>
          <w:sz w:val="18"/>
          <w:szCs w:val="18"/>
          <w:lang w:val="fr-CH"/>
        </w:rPr>
        <w:t>}</w:t>
      </w:r>
    </w:p>
    <w:p w14:paraId="013CDB77" w14:textId="05F65911" w:rsidR="00C97B94" w:rsidRPr="001F44DF" w:rsidRDefault="00D10B1E" w:rsidP="00D10B1E">
      <w:pPr>
        <w:spacing w:after="0" w:line="240" w:lineRule="auto"/>
        <w:jc w:val="left"/>
        <w:rPr>
          <w:rFonts w:ascii="Courier New" w:hAnsi="Courier New" w:cs="Courier New"/>
          <w:sz w:val="18"/>
          <w:szCs w:val="18"/>
          <w:lang w:val="fr-CH"/>
        </w:rPr>
      </w:pPr>
      <w:r w:rsidRPr="001F44DF">
        <w:rPr>
          <w:rFonts w:ascii="Courier New" w:hAnsi="Courier New" w:cs="Courier New"/>
          <w:sz w:val="18"/>
          <w:szCs w:val="18"/>
          <w:lang w:val="fr-CH"/>
        </w:rPr>
        <w:t>}</w:t>
      </w:r>
    </w:p>
    <w:p w14:paraId="16BC13AA" w14:textId="77777777" w:rsidR="00C97B94" w:rsidRPr="001F44DF" w:rsidRDefault="00C97B94" w:rsidP="00D10B1E">
      <w:pPr>
        <w:spacing w:after="0" w:line="240" w:lineRule="auto"/>
        <w:jc w:val="left"/>
        <w:rPr>
          <w:rFonts w:ascii="Courier New" w:hAnsi="Courier New" w:cs="Courier New"/>
          <w:sz w:val="18"/>
          <w:szCs w:val="18"/>
          <w:lang w:val="fr-CH"/>
        </w:rPr>
      </w:pPr>
    </w:p>
    <w:p w14:paraId="484B1369" w14:textId="77777777" w:rsidR="00C97B94" w:rsidRPr="001F44DF" w:rsidRDefault="00C97B94" w:rsidP="00D10B1E">
      <w:pPr>
        <w:spacing w:after="0" w:line="240" w:lineRule="auto"/>
        <w:jc w:val="left"/>
        <w:rPr>
          <w:rFonts w:ascii="Courier New" w:hAnsi="Courier New" w:cs="Courier New"/>
          <w:sz w:val="18"/>
          <w:szCs w:val="18"/>
          <w:lang w:val="fr-CH"/>
        </w:rPr>
      </w:pPr>
    </w:p>
    <w:p w14:paraId="420C206E" w14:textId="77777777" w:rsidR="00672164" w:rsidRPr="001F44DF" w:rsidRDefault="00672164" w:rsidP="00BA0923">
      <w:pPr>
        <w:rPr>
          <w:lang w:val="fr-CH"/>
        </w:rPr>
      </w:pPr>
    </w:p>
    <w:p w14:paraId="1E756C97" w14:textId="77777777" w:rsidR="00672164" w:rsidRPr="001F44DF" w:rsidRDefault="00672164" w:rsidP="00BA0923">
      <w:pPr>
        <w:rPr>
          <w:lang w:val="fr-CH"/>
        </w:rPr>
      </w:pPr>
    </w:p>
    <w:p w14:paraId="564FEB06" w14:textId="6E02FB1E" w:rsidR="00672164" w:rsidRPr="001F44DF" w:rsidRDefault="00672164" w:rsidP="00672164">
      <w:pPr>
        <w:pStyle w:val="Heading1withoutnumbering"/>
        <w:rPr>
          <w:lang w:val="fr-CH"/>
        </w:rPr>
      </w:pPr>
      <w:bookmarkStart w:id="439" w:name="_Toc46067120"/>
      <w:bookmarkStart w:id="440" w:name="_Toc46238974"/>
      <w:r w:rsidRPr="001F44DF">
        <w:rPr>
          <w:lang w:val="fr-CH"/>
        </w:rPr>
        <w:lastRenderedPageBreak/>
        <w:t>Appendix</w:t>
      </w:r>
      <w:bookmarkEnd w:id="439"/>
      <w:r w:rsidR="009B1094" w:rsidRPr="001F44DF">
        <w:rPr>
          <w:lang w:val="fr-CH"/>
        </w:rPr>
        <w:t xml:space="preserve"> XI: Glue Code – Participant Registration </w:t>
      </w:r>
      <w:proofErr w:type="spellStart"/>
      <w:r w:rsidR="009B1094" w:rsidRPr="001F44DF">
        <w:rPr>
          <w:lang w:val="fr-CH"/>
        </w:rPr>
        <w:t>StepDefs</w:t>
      </w:r>
      <w:bookmarkEnd w:id="440"/>
      <w:proofErr w:type="spellEnd"/>
    </w:p>
    <w:p w14:paraId="1679EF31" w14:textId="77777777" w:rsidR="00672164" w:rsidRPr="001F44DF" w:rsidRDefault="00672164" w:rsidP="00BA0923">
      <w:pPr>
        <w:rPr>
          <w:lang w:val="fr-CH"/>
        </w:rPr>
      </w:pPr>
    </w:p>
    <w:p w14:paraId="41D8786F" w14:textId="77777777" w:rsidR="00D10B1E" w:rsidRPr="001F44DF" w:rsidRDefault="00D10B1E" w:rsidP="00D10B1E">
      <w:pPr>
        <w:spacing w:after="0" w:line="240" w:lineRule="auto"/>
        <w:jc w:val="left"/>
        <w:rPr>
          <w:rFonts w:ascii="Courier New" w:hAnsi="Courier New" w:cs="Courier New"/>
          <w:sz w:val="18"/>
          <w:szCs w:val="18"/>
          <w:lang w:val="fr-CH"/>
        </w:rPr>
      </w:pPr>
      <w:proofErr w:type="gramStart"/>
      <w:r w:rsidRPr="001F44DF">
        <w:rPr>
          <w:rFonts w:ascii="Courier New" w:hAnsi="Courier New" w:cs="Courier New"/>
          <w:sz w:val="18"/>
          <w:szCs w:val="18"/>
          <w:lang w:val="fr-CH"/>
        </w:rPr>
        <w:t>package</w:t>
      </w:r>
      <w:proofErr w:type="gramEnd"/>
      <w:r w:rsidRPr="001F44DF">
        <w:rPr>
          <w:rFonts w:ascii="Courier New" w:hAnsi="Courier New" w:cs="Courier New"/>
          <w:sz w:val="18"/>
          <w:szCs w:val="18"/>
          <w:lang w:val="fr-CH"/>
        </w:rPr>
        <w:t xml:space="preserve"> </w:t>
      </w:r>
      <w:proofErr w:type="spellStart"/>
      <w:r w:rsidRPr="001F44DF">
        <w:rPr>
          <w:rFonts w:ascii="Courier New" w:hAnsi="Courier New" w:cs="Courier New"/>
          <w:sz w:val="18"/>
          <w:szCs w:val="18"/>
          <w:lang w:val="fr-CH"/>
        </w:rPr>
        <w:t>oq_glue_code</w:t>
      </w:r>
      <w:proofErr w:type="spellEnd"/>
      <w:r w:rsidRPr="001F44DF">
        <w:rPr>
          <w:rFonts w:ascii="Courier New" w:hAnsi="Courier New" w:cs="Courier New"/>
          <w:sz w:val="18"/>
          <w:szCs w:val="18"/>
          <w:lang w:val="fr-CH"/>
        </w:rPr>
        <w:t>;</w:t>
      </w:r>
    </w:p>
    <w:p w14:paraId="289117C3" w14:textId="77777777" w:rsidR="00D10B1E" w:rsidRPr="001F44DF" w:rsidRDefault="00D10B1E" w:rsidP="00D10B1E">
      <w:pPr>
        <w:spacing w:after="0" w:line="240" w:lineRule="auto"/>
        <w:jc w:val="left"/>
        <w:rPr>
          <w:rFonts w:ascii="Courier New" w:hAnsi="Courier New" w:cs="Courier New"/>
          <w:sz w:val="18"/>
          <w:szCs w:val="18"/>
          <w:lang w:val="fr-CH"/>
        </w:rPr>
      </w:pPr>
    </w:p>
    <w:p w14:paraId="61495AB8" w14:textId="77777777" w:rsidR="00D10B1E" w:rsidRPr="001F44DF" w:rsidRDefault="00D10B1E" w:rsidP="00D10B1E">
      <w:pPr>
        <w:spacing w:after="0" w:line="240" w:lineRule="auto"/>
        <w:jc w:val="left"/>
        <w:rPr>
          <w:rFonts w:ascii="Courier New" w:hAnsi="Courier New" w:cs="Courier New"/>
          <w:sz w:val="18"/>
          <w:szCs w:val="18"/>
          <w:lang w:val="fr-CH"/>
        </w:rPr>
      </w:pPr>
      <w:proofErr w:type="gramStart"/>
      <w:r w:rsidRPr="001F44DF">
        <w:rPr>
          <w:rFonts w:ascii="Courier New" w:hAnsi="Courier New" w:cs="Courier New"/>
          <w:sz w:val="18"/>
          <w:szCs w:val="18"/>
          <w:lang w:val="fr-CH"/>
        </w:rPr>
        <w:t>import</w:t>
      </w:r>
      <w:proofErr w:type="gramEnd"/>
      <w:r w:rsidRPr="001F44DF">
        <w:rPr>
          <w:rFonts w:ascii="Courier New" w:hAnsi="Courier New" w:cs="Courier New"/>
          <w:sz w:val="18"/>
          <w:szCs w:val="18"/>
          <w:lang w:val="fr-CH"/>
        </w:rPr>
        <w:t xml:space="preserve"> </w:t>
      </w:r>
      <w:proofErr w:type="spellStart"/>
      <w:r w:rsidRPr="001F44DF">
        <w:rPr>
          <w:rFonts w:ascii="Courier New" w:hAnsi="Courier New" w:cs="Courier New"/>
          <w:sz w:val="18"/>
          <w:szCs w:val="18"/>
          <w:lang w:val="fr-CH"/>
        </w:rPr>
        <w:t>io.cucumber.java.en.And</w:t>
      </w:r>
      <w:proofErr w:type="spellEnd"/>
      <w:r w:rsidRPr="001F44DF">
        <w:rPr>
          <w:rFonts w:ascii="Courier New" w:hAnsi="Courier New" w:cs="Courier New"/>
          <w:sz w:val="18"/>
          <w:szCs w:val="18"/>
          <w:lang w:val="fr-CH"/>
        </w:rPr>
        <w:t>;</w:t>
      </w:r>
    </w:p>
    <w:p w14:paraId="562A3E9A"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import </w:t>
      </w:r>
      <w:proofErr w:type="spellStart"/>
      <w:r w:rsidRPr="00AC31F8">
        <w:rPr>
          <w:rFonts w:ascii="Courier New" w:hAnsi="Courier New" w:cs="Courier New"/>
          <w:sz w:val="18"/>
          <w:szCs w:val="18"/>
          <w:lang w:val="en-GB"/>
        </w:rPr>
        <w:t>io.cucumber.java.</w:t>
      </w:r>
      <w:proofErr w:type="gramStart"/>
      <w:r w:rsidRPr="00AC31F8">
        <w:rPr>
          <w:rFonts w:ascii="Courier New" w:hAnsi="Courier New" w:cs="Courier New"/>
          <w:sz w:val="18"/>
          <w:szCs w:val="18"/>
          <w:lang w:val="en-GB"/>
        </w:rPr>
        <w:t>en.When</w:t>
      </w:r>
      <w:proofErr w:type="spellEnd"/>
      <w:proofErr w:type="gramEnd"/>
      <w:r w:rsidRPr="00AC31F8">
        <w:rPr>
          <w:rFonts w:ascii="Courier New" w:hAnsi="Courier New" w:cs="Courier New"/>
          <w:sz w:val="18"/>
          <w:szCs w:val="18"/>
          <w:lang w:val="en-GB"/>
        </w:rPr>
        <w:t>;</w:t>
      </w:r>
    </w:p>
    <w:p w14:paraId="2DB07A28"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import </w:t>
      </w:r>
      <w:proofErr w:type="spellStart"/>
      <w:proofErr w:type="gramStart"/>
      <w:r w:rsidRPr="00AC31F8">
        <w:rPr>
          <w:rFonts w:ascii="Courier New" w:hAnsi="Courier New" w:cs="Courier New"/>
          <w:sz w:val="18"/>
          <w:szCs w:val="18"/>
          <w:lang w:val="en-GB"/>
        </w:rPr>
        <w:t>org.openqa</w:t>
      </w:r>
      <w:proofErr w:type="gramEnd"/>
      <w:r w:rsidRPr="00AC31F8">
        <w:rPr>
          <w:rFonts w:ascii="Courier New" w:hAnsi="Courier New" w:cs="Courier New"/>
          <w:sz w:val="18"/>
          <w:szCs w:val="18"/>
          <w:lang w:val="en-GB"/>
        </w:rPr>
        <w:t>.selenium.By</w:t>
      </w:r>
      <w:proofErr w:type="spellEnd"/>
      <w:r w:rsidRPr="00AC31F8">
        <w:rPr>
          <w:rFonts w:ascii="Courier New" w:hAnsi="Courier New" w:cs="Courier New"/>
          <w:sz w:val="18"/>
          <w:szCs w:val="18"/>
          <w:lang w:val="en-GB"/>
        </w:rPr>
        <w:t>;</w:t>
      </w:r>
    </w:p>
    <w:p w14:paraId="664B0CB2" w14:textId="77777777" w:rsidR="00D10B1E" w:rsidRPr="00AC31F8" w:rsidRDefault="00D10B1E" w:rsidP="00D10B1E">
      <w:pPr>
        <w:spacing w:after="0" w:line="240" w:lineRule="auto"/>
        <w:jc w:val="left"/>
        <w:rPr>
          <w:rFonts w:ascii="Courier New" w:hAnsi="Courier New" w:cs="Courier New"/>
          <w:sz w:val="18"/>
          <w:szCs w:val="18"/>
          <w:lang w:val="en-GB"/>
        </w:rPr>
      </w:pPr>
    </w:p>
    <w:p w14:paraId="68330365"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import static </w:t>
      </w:r>
      <w:proofErr w:type="spellStart"/>
      <w:r w:rsidRPr="00AC31F8">
        <w:rPr>
          <w:rFonts w:ascii="Courier New" w:hAnsi="Courier New" w:cs="Courier New"/>
          <w:sz w:val="18"/>
          <w:szCs w:val="18"/>
          <w:lang w:val="en-GB"/>
        </w:rPr>
        <w:t>oq_glue_</w:t>
      </w:r>
      <w:proofErr w:type="gramStart"/>
      <w:r w:rsidRPr="00AC31F8">
        <w:rPr>
          <w:rFonts w:ascii="Courier New" w:hAnsi="Courier New" w:cs="Courier New"/>
          <w:sz w:val="18"/>
          <w:szCs w:val="18"/>
          <w:lang w:val="en-GB"/>
        </w:rPr>
        <w:t>code.TestContext</w:t>
      </w:r>
      <w:proofErr w:type="spellEnd"/>
      <w:proofErr w:type="gramEnd"/>
      <w:r w:rsidRPr="00AC31F8">
        <w:rPr>
          <w:rFonts w:ascii="Courier New" w:hAnsi="Courier New" w:cs="Courier New"/>
          <w:sz w:val="18"/>
          <w:szCs w:val="18"/>
          <w:lang w:val="en-GB"/>
        </w:rPr>
        <w:t>.*;</w:t>
      </w:r>
    </w:p>
    <w:p w14:paraId="081627C4" w14:textId="77777777" w:rsidR="00D10B1E" w:rsidRPr="00AC31F8" w:rsidRDefault="00D10B1E" w:rsidP="00D10B1E">
      <w:pPr>
        <w:spacing w:after="0" w:line="240" w:lineRule="auto"/>
        <w:jc w:val="left"/>
        <w:rPr>
          <w:rFonts w:ascii="Courier New" w:hAnsi="Courier New" w:cs="Courier New"/>
          <w:sz w:val="18"/>
          <w:szCs w:val="18"/>
          <w:lang w:val="en-GB"/>
        </w:rPr>
      </w:pPr>
    </w:p>
    <w:p w14:paraId="55003729" w14:textId="77777777" w:rsidR="00D10B1E" w:rsidRPr="00AC31F8" w:rsidRDefault="00D10B1E" w:rsidP="00D10B1E">
      <w:pPr>
        <w:spacing w:after="0" w:line="240" w:lineRule="auto"/>
        <w:jc w:val="left"/>
        <w:rPr>
          <w:rFonts w:ascii="Courier New" w:hAnsi="Courier New" w:cs="Courier New"/>
          <w:sz w:val="18"/>
          <w:szCs w:val="18"/>
          <w:lang w:val="en-GB"/>
        </w:rPr>
      </w:pPr>
    </w:p>
    <w:p w14:paraId="0450F923"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public class </w:t>
      </w:r>
      <w:proofErr w:type="spellStart"/>
      <w:r w:rsidRPr="00AC31F8">
        <w:rPr>
          <w:rFonts w:ascii="Courier New" w:hAnsi="Courier New" w:cs="Courier New"/>
          <w:sz w:val="18"/>
          <w:szCs w:val="18"/>
          <w:lang w:val="en-GB"/>
        </w:rPr>
        <w:t>ParticipantRegistrationStepDefs</w:t>
      </w:r>
      <w:proofErr w:type="spellEnd"/>
      <w:r w:rsidRPr="00AC31F8">
        <w:rPr>
          <w:rFonts w:ascii="Courier New" w:hAnsi="Courier New" w:cs="Courier New"/>
          <w:sz w:val="18"/>
          <w:szCs w:val="18"/>
          <w:lang w:val="en-GB"/>
        </w:rPr>
        <w:t xml:space="preserve"> {</w:t>
      </w:r>
    </w:p>
    <w:p w14:paraId="31727401" w14:textId="77777777" w:rsidR="00D10B1E" w:rsidRPr="00AC31F8" w:rsidRDefault="00D10B1E" w:rsidP="00D10B1E">
      <w:pPr>
        <w:spacing w:after="0" w:line="240" w:lineRule="auto"/>
        <w:jc w:val="left"/>
        <w:rPr>
          <w:rFonts w:ascii="Courier New" w:hAnsi="Courier New" w:cs="Courier New"/>
          <w:sz w:val="18"/>
          <w:szCs w:val="18"/>
          <w:lang w:val="en-GB"/>
        </w:rPr>
      </w:pPr>
    </w:p>
    <w:p w14:paraId="0ED91E5C"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roofErr w:type="gramStart"/>
      <w:r w:rsidRPr="00AC31F8">
        <w:rPr>
          <w:rFonts w:ascii="Courier New" w:hAnsi="Courier New" w:cs="Courier New"/>
          <w:sz w:val="18"/>
          <w:szCs w:val="18"/>
          <w:lang w:val="en-GB"/>
        </w:rPr>
        <w:t>And(</w:t>
      </w:r>
      <w:proofErr w:type="gramEnd"/>
      <w:r w:rsidRPr="00AC31F8">
        <w:rPr>
          <w:rFonts w:ascii="Courier New" w:hAnsi="Courier New" w:cs="Courier New"/>
          <w:sz w:val="18"/>
          <w:szCs w:val="18"/>
          <w:lang w:val="en-GB"/>
        </w:rPr>
        <w:t>"Patricia wants to register {string}")</w:t>
      </w:r>
    </w:p>
    <w:p w14:paraId="3A6E7AA7"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public static </w:t>
      </w:r>
      <w:proofErr w:type="gramStart"/>
      <w:r w:rsidRPr="00AC31F8">
        <w:rPr>
          <w:rFonts w:ascii="Courier New" w:hAnsi="Courier New" w:cs="Courier New"/>
          <w:sz w:val="18"/>
          <w:szCs w:val="18"/>
          <w:lang w:val="en-GB"/>
        </w:rPr>
        <w:t xml:space="preserve">void  </w:t>
      </w:r>
      <w:proofErr w:type="spellStart"/>
      <w:r w:rsidRPr="00AC31F8">
        <w:rPr>
          <w:rFonts w:ascii="Courier New" w:hAnsi="Courier New" w:cs="Courier New"/>
          <w:sz w:val="18"/>
          <w:szCs w:val="18"/>
          <w:lang w:val="en-GB"/>
        </w:rPr>
        <w:t>patriciaWantsToRegister</w:t>
      </w:r>
      <w:proofErr w:type="spellEnd"/>
      <w:proofErr w:type="gramEnd"/>
      <w:r w:rsidRPr="00AC31F8">
        <w:rPr>
          <w:rFonts w:ascii="Courier New" w:hAnsi="Courier New" w:cs="Courier New"/>
          <w:sz w:val="18"/>
          <w:szCs w:val="18"/>
          <w:lang w:val="en-GB"/>
        </w:rPr>
        <w:t xml:space="preserve">(String </w:t>
      </w:r>
      <w:proofErr w:type="spellStart"/>
      <w:r w:rsidRPr="00AC31F8">
        <w:rPr>
          <w:rFonts w:ascii="Courier New" w:hAnsi="Courier New" w:cs="Courier New"/>
          <w:sz w:val="18"/>
          <w:szCs w:val="18"/>
          <w:lang w:val="en-GB"/>
        </w:rPr>
        <w:t>firstName</w:t>
      </w:r>
      <w:proofErr w:type="spellEnd"/>
      <w:r w:rsidRPr="00AC31F8">
        <w:rPr>
          <w:rFonts w:ascii="Courier New" w:hAnsi="Courier New" w:cs="Courier New"/>
          <w:sz w:val="18"/>
          <w:szCs w:val="18"/>
          <w:lang w:val="en-GB"/>
        </w:rPr>
        <w:t>) {</w:t>
      </w:r>
    </w:p>
    <w:p w14:paraId="3B641A3B"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roofErr w:type="spellStart"/>
      <w:proofErr w:type="gramStart"/>
      <w:r w:rsidRPr="00AC31F8">
        <w:rPr>
          <w:rFonts w:ascii="Courier New" w:hAnsi="Courier New" w:cs="Courier New"/>
          <w:sz w:val="18"/>
          <w:szCs w:val="18"/>
          <w:lang w:val="en-GB"/>
        </w:rPr>
        <w:t>webDriver</w:t>
      </w:r>
      <w:proofErr w:type="spellEnd"/>
      <w:r w:rsidRPr="00AC31F8">
        <w:rPr>
          <w:rFonts w:ascii="Courier New" w:hAnsi="Courier New" w:cs="Courier New"/>
          <w:sz w:val="18"/>
          <w:szCs w:val="18"/>
          <w:lang w:val="en-GB"/>
        </w:rPr>
        <w:t>(</w:t>
      </w:r>
      <w:proofErr w:type="gramEnd"/>
      <w:r w:rsidRPr="00AC31F8">
        <w:rPr>
          <w:rFonts w:ascii="Courier New" w:hAnsi="Courier New" w:cs="Courier New"/>
          <w:sz w:val="18"/>
          <w:szCs w:val="18"/>
          <w:lang w:val="en-GB"/>
        </w:rPr>
        <w:t>).</w:t>
      </w:r>
      <w:proofErr w:type="spellStart"/>
      <w:r w:rsidRPr="00AC31F8">
        <w:rPr>
          <w:rFonts w:ascii="Courier New" w:hAnsi="Courier New" w:cs="Courier New"/>
          <w:sz w:val="18"/>
          <w:szCs w:val="18"/>
          <w:lang w:val="en-GB"/>
        </w:rPr>
        <w:t>findElement</w:t>
      </w:r>
      <w:proofErr w:type="spellEnd"/>
      <w:r w:rsidRPr="00AC31F8">
        <w:rPr>
          <w:rFonts w:ascii="Courier New" w:hAnsi="Courier New" w:cs="Courier New"/>
          <w:sz w:val="18"/>
          <w:szCs w:val="18"/>
          <w:lang w:val="en-GB"/>
        </w:rPr>
        <w:t>(</w:t>
      </w:r>
      <w:proofErr w:type="spellStart"/>
      <w:r w:rsidRPr="00AC31F8">
        <w:rPr>
          <w:rFonts w:ascii="Courier New" w:hAnsi="Courier New" w:cs="Courier New"/>
          <w:sz w:val="18"/>
          <w:szCs w:val="18"/>
          <w:lang w:val="en-GB"/>
        </w:rPr>
        <w:t>By.linkText</w:t>
      </w:r>
      <w:proofErr w:type="spellEnd"/>
      <w:r w:rsidRPr="00AC31F8">
        <w:rPr>
          <w:rFonts w:ascii="Courier New" w:hAnsi="Courier New" w:cs="Courier New"/>
          <w:sz w:val="18"/>
          <w:szCs w:val="18"/>
          <w:lang w:val="en-GB"/>
        </w:rPr>
        <w:t>("Participant Registration")).click();</w:t>
      </w:r>
    </w:p>
    <w:p w14:paraId="0A4F20CE"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roofErr w:type="spellStart"/>
      <w:r w:rsidRPr="00AC31F8">
        <w:rPr>
          <w:rFonts w:ascii="Courier New" w:hAnsi="Courier New" w:cs="Courier New"/>
          <w:sz w:val="18"/>
          <w:szCs w:val="18"/>
          <w:lang w:val="en-GB"/>
        </w:rPr>
        <w:t>addParticipant</w:t>
      </w:r>
      <w:proofErr w:type="spellEnd"/>
      <w:r w:rsidRPr="00AC31F8">
        <w:rPr>
          <w:rFonts w:ascii="Courier New" w:hAnsi="Courier New" w:cs="Courier New"/>
          <w:sz w:val="18"/>
          <w:szCs w:val="18"/>
          <w:lang w:val="en-GB"/>
        </w:rPr>
        <w:t>(</w:t>
      </w:r>
      <w:proofErr w:type="spellStart"/>
      <w:r w:rsidRPr="00AC31F8">
        <w:rPr>
          <w:rFonts w:ascii="Courier New" w:hAnsi="Courier New" w:cs="Courier New"/>
          <w:sz w:val="18"/>
          <w:szCs w:val="18"/>
          <w:lang w:val="en-GB"/>
        </w:rPr>
        <w:t>firstName</w:t>
      </w:r>
      <w:proofErr w:type="spellEnd"/>
      <w:r w:rsidRPr="00AC31F8">
        <w:rPr>
          <w:rFonts w:ascii="Courier New" w:hAnsi="Courier New" w:cs="Courier New"/>
          <w:sz w:val="18"/>
          <w:szCs w:val="18"/>
          <w:lang w:val="en-GB"/>
        </w:rPr>
        <w:t>);</w:t>
      </w:r>
    </w:p>
    <w:p w14:paraId="18AA2A5F"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
    <w:p w14:paraId="53284671" w14:textId="77777777" w:rsidR="00D10B1E" w:rsidRPr="00AC31F8" w:rsidRDefault="00D10B1E" w:rsidP="00D10B1E">
      <w:pPr>
        <w:spacing w:after="0" w:line="240" w:lineRule="auto"/>
        <w:jc w:val="left"/>
        <w:rPr>
          <w:rFonts w:ascii="Courier New" w:hAnsi="Courier New" w:cs="Courier New"/>
          <w:sz w:val="18"/>
          <w:szCs w:val="18"/>
          <w:lang w:val="en-GB"/>
        </w:rPr>
      </w:pPr>
    </w:p>
    <w:p w14:paraId="4B234547"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roofErr w:type="gramStart"/>
      <w:r w:rsidRPr="00AC31F8">
        <w:rPr>
          <w:rFonts w:ascii="Courier New" w:hAnsi="Courier New" w:cs="Courier New"/>
          <w:sz w:val="18"/>
          <w:szCs w:val="18"/>
          <w:lang w:val="en-GB"/>
        </w:rPr>
        <w:t>When(</w:t>
      </w:r>
      <w:proofErr w:type="gramEnd"/>
      <w:r w:rsidRPr="00AC31F8">
        <w:rPr>
          <w:rFonts w:ascii="Courier New" w:hAnsi="Courier New" w:cs="Courier New"/>
          <w:sz w:val="18"/>
          <w:szCs w:val="18"/>
          <w:lang w:val="en-GB"/>
        </w:rPr>
        <w:t>"Patricia enters {string}'s data")</w:t>
      </w:r>
    </w:p>
    <w:p w14:paraId="232581AC"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public static void </w:t>
      </w:r>
      <w:proofErr w:type="spellStart"/>
      <w:proofErr w:type="gramStart"/>
      <w:r w:rsidRPr="00AC31F8">
        <w:rPr>
          <w:rFonts w:ascii="Courier New" w:hAnsi="Courier New" w:cs="Courier New"/>
          <w:sz w:val="18"/>
          <w:szCs w:val="18"/>
          <w:lang w:val="en-GB"/>
        </w:rPr>
        <w:t>patriciaEntersData</w:t>
      </w:r>
      <w:proofErr w:type="spellEnd"/>
      <w:r w:rsidRPr="00AC31F8">
        <w:rPr>
          <w:rFonts w:ascii="Courier New" w:hAnsi="Courier New" w:cs="Courier New"/>
          <w:sz w:val="18"/>
          <w:szCs w:val="18"/>
          <w:lang w:val="en-GB"/>
        </w:rPr>
        <w:t>(</w:t>
      </w:r>
      <w:proofErr w:type="gramEnd"/>
      <w:r w:rsidRPr="00AC31F8">
        <w:rPr>
          <w:rFonts w:ascii="Courier New" w:hAnsi="Courier New" w:cs="Courier New"/>
          <w:sz w:val="18"/>
          <w:szCs w:val="18"/>
          <w:lang w:val="en-GB"/>
        </w:rPr>
        <w:t xml:space="preserve">String </w:t>
      </w:r>
      <w:proofErr w:type="spellStart"/>
      <w:r w:rsidRPr="00AC31F8">
        <w:rPr>
          <w:rFonts w:ascii="Courier New" w:hAnsi="Courier New" w:cs="Courier New"/>
          <w:sz w:val="18"/>
          <w:szCs w:val="18"/>
          <w:lang w:val="en-GB"/>
        </w:rPr>
        <w:t>firstName</w:t>
      </w:r>
      <w:proofErr w:type="spellEnd"/>
      <w:r w:rsidRPr="00AC31F8">
        <w:rPr>
          <w:rFonts w:ascii="Courier New" w:hAnsi="Courier New" w:cs="Courier New"/>
          <w:sz w:val="18"/>
          <w:szCs w:val="18"/>
          <w:lang w:val="en-GB"/>
        </w:rPr>
        <w:t>) {</w:t>
      </w:r>
    </w:p>
    <w:p w14:paraId="70EC64E5"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webDriver(</w:t>
      </w:r>
      <w:proofErr w:type="gramStart"/>
      <w:r w:rsidRPr="00AC31F8">
        <w:rPr>
          <w:rFonts w:ascii="Courier New" w:hAnsi="Courier New" w:cs="Courier New"/>
          <w:sz w:val="18"/>
          <w:szCs w:val="18"/>
          <w:lang w:val="en-GB"/>
        </w:rPr>
        <w:t>).findElement</w:t>
      </w:r>
      <w:proofErr w:type="gramEnd"/>
      <w:r w:rsidRPr="00AC31F8">
        <w:rPr>
          <w:rFonts w:ascii="Courier New" w:hAnsi="Courier New" w:cs="Courier New"/>
          <w:sz w:val="18"/>
          <w:szCs w:val="18"/>
          <w:lang w:val="en-GB"/>
        </w:rPr>
        <w:t>(By.id("firstName")).sendKeys(participant(firstName).firstName);</w:t>
      </w:r>
    </w:p>
    <w:p w14:paraId="37E794FC"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webDriver(</w:t>
      </w:r>
      <w:proofErr w:type="gramStart"/>
      <w:r w:rsidRPr="00AC31F8">
        <w:rPr>
          <w:rFonts w:ascii="Courier New" w:hAnsi="Courier New" w:cs="Courier New"/>
          <w:sz w:val="18"/>
          <w:szCs w:val="18"/>
          <w:lang w:val="en-GB"/>
        </w:rPr>
        <w:t>).findElement</w:t>
      </w:r>
      <w:proofErr w:type="gramEnd"/>
      <w:r w:rsidRPr="00AC31F8">
        <w:rPr>
          <w:rFonts w:ascii="Courier New" w:hAnsi="Courier New" w:cs="Courier New"/>
          <w:sz w:val="18"/>
          <w:szCs w:val="18"/>
          <w:lang w:val="en-GB"/>
        </w:rPr>
        <w:t>(By.id("lastName")).sendKeys(participant(firstName).lastName);</w:t>
      </w:r>
    </w:p>
    <w:p w14:paraId="4A4B61AF"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webDriver(</w:t>
      </w:r>
      <w:proofErr w:type="gramStart"/>
      <w:r w:rsidRPr="00AC31F8">
        <w:rPr>
          <w:rFonts w:ascii="Courier New" w:hAnsi="Courier New" w:cs="Courier New"/>
          <w:sz w:val="18"/>
          <w:szCs w:val="18"/>
          <w:lang w:val="en-GB"/>
        </w:rPr>
        <w:t>).findElement</w:t>
      </w:r>
      <w:proofErr w:type="gramEnd"/>
      <w:r w:rsidRPr="00AC31F8">
        <w:rPr>
          <w:rFonts w:ascii="Courier New" w:hAnsi="Courier New" w:cs="Courier New"/>
          <w:sz w:val="18"/>
          <w:szCs w:val="18"/>
          <w:lang w:val="en-GB"/>
        </w:rPr>
        <w:t>(By.id("birthday")).sendKeys(participant(firstName).birthday);</w:t>
      </w:r>
    </w:p>
    <w:p w14:paraId="48EF641F"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webDriver(</w:t>
      </w:r>
      <w:proofErr w:type="gramStart"/>
      <w:r w:rsidRPr="00AC31F8">
        <w:rPr>
          <w:rFonts w:ascii="Courier New" w:hAnsi="Courier New" w:cs="Courier New"/>
          <w:sz w:val="18"/>
          <w:szCs w:val="18"/>
          <w:lang w:val="en-GB"/>
        </w:rPr>
        <w:t>).findElement</w:t>
      </w:r>
      <w:proofErr w:type="gramEnd"/>
      <w:r w:rsidRPr="00AC31F8">
        <w:rPr>
          <w:rFonts w:ascii="Courier New" w:hAnsi="Courier New" w:cs="Courier New"/>
          <w:sz w:val="18"/>
          <w:szCs w:val="18"/>
          <w:lang w:val="en-GB"/>
        </w:rPr>
        <w:t>(By.id("gender")).sendKeys(participant(firstName).gender);</w:t>
      </w:r>
    </w:p>
    <w:p w14:paraId="22E0C22B"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
    <w:p w14:paraId="2385BB59" w14:textId="77777777" w:rsidR="00D10B1E" w:rsidRPr="00AC31F8" w:rsidRDefault="00D10B1E" w:rsidP="00D10B1E">
      <w:pPr>
        <w:spacing w:after="0" w:line="240" w:lineRule="auto"/>
        <w:jc w:val="left"/>
        <w:rPr>
          <w:rFonts w:ascii="Courier New" w:hAnsi="Courier New" w:cs="Courier New"/>
          <w:sz w:val="18"/>
          <w:szCs w:val="18"/>
          <w:lang w:val="en-GB"/>
        </w:rPr>
      </w:pPr>
    </w:p>
    <w:p w14:paraId="5C7102FF"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roofErr w:type="gramStart"/>
      <w:r w:rsidRPr="00AC31F8">
        <w:rPr>
          <w:rFonts w:ascii="Courier New" w:hAnsi="Courier New" w:cs="Courier New"/>
          <w:sz w:val="18"/>
          <w:szCs w:val="18"/>
          <w:lang w:val="en-GB"/>
        </w:rPr>
        <w:t>And(</w:t>
      </w:r>
      <w:proofErr w:type="gramEnd"/>
      <w:r w:rsidRPr="00AC31F8">
        <w:rPr>
          <w:rFonts w:ascii="Courier New" w:hAnsi="Courier New" w:cs="Courier New"/>
          <w:sz w:val="18"/>
          <w:szCs w:val="18"/>
          <w:lang w:val="en-GB"/>
        </w:rPr>
        <w:t>"registers {string}'s data")</w:t>
      </w:r>
    </w:p>
    <w:p w14:paraId="768CDD48"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public static void </w:t>
      </w:r>
      <w:proofErr w:type="spellStart"/>
      <w:proofErr w:type="gramStart"/>
      <w:r w:rsidRPr="00AC31F8">
        <w:rPr>
          <w:rFonts w:ascii="Courier New" w:hAnsi="Courier New" w:cs="Courier New"/>
          <w:sz w:val="18"/>
          <w:szCs w:val="18"/>
          <w:lang w:val="en-GB"/>
        </w:rPr>
        <w:t>registersThem</w:t>
      </w:r>
      <w:proofErr w:type="spellEnd"/>
      <w:r w:rsidRPr="00AC31F8">
        <w:rPr>
          <w:rFonts w:ascii="Courier New" w:hAnsi="Courier New" w:cs="Courier New"/>
          <w:sz w:val="18"/>
          <w:szCs w:val="18"/>
          <w:lang w:val="en-GB"/>
        </w:rPr>
        <w:t>(</w:t>
      </w:r>
      <w:proofErr w:type="gramEnd"/>
      <w:r w:rsidRPr="00AC31F8">
        <w:rPr>
          <w:rFonts w:ascii="Courier New" w:hAnsi="Courier New" w:cs="Courier New"/>
          <w:sz w:val="18"/>
          <w:szCs w:val="18"/>
          <w:lang w:val="en-GB"/>
        </w:rPr>
        <w:t xml:space="preserve">String </w:t>
      </w:r>
      <w:proofErr w:type="spellStart"/>
      <w:r w:rsidRPr="00AC31F8">
        <w:rPr>
          <w:rFonts w:ascii="Courier New" w:hAnsi="Courier New" w:cs="Courier New"/>
          <w:sz w:val="18"/>
          <w:szCs w:val="18"/>
          <w:lang w:val="en-GB"/>
        </w:rPr>
        <w:t>firstName</w:t>
      </w:r>
      <w:proofErr w:type="spellEnd"/>
      <w:r w:rsidRPr="00AC31F8">
        <w:rPr>
          <w:rFonts w:ascii="Courier New" w:hAnsi="Courier New" w:cs="Courier New"/>
          <w:sz w:val="18"/>
          <w:szCs w:val="18"/>
          <w:lang w:val="en-GB"/>
        </w:rPr>
        <w:t>) {</w:t>
      </w:r>
    </w:p>
    <w:p w14:paraId="1511FB89"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roofErr w:type="spellStart"/>
      <w:r w:rsidRPr="00AC31F8">
        <w:rPr>
          <w:rFonts w:ascii="Courier New" w:hAnsi="Courier New" w:cs="Courier New"/>
          <w:sz w:val="18"/>
          <w:szCs w:val="18"/>
          <w:lang w:val="en-GB"/>
        </w:rPr>
        <w:t>webDriver</w:t>
      </w:r>
      <w:proofErr w:type="spellEnd"/>
      <w:r w:rsidRPr="00AC31F8">
        <w:rPr>
          <w:rFonts w:ascii="Courier New" w:hAnsi="Courier New" w:cs="Courier New"/>
          <w:sz w:val="18"/>
          <w:szCs w:val="18"/>
          <w:lang w:val="en-GB"/>
        </w:rPr>
        <w:t>(</w:t>
      </w:r>
      <w:proofErr w:type="gramStart"/>
      <w:r w:rsidRPr="00AC31F8">
        <w:rPr>
          <w:rFonts w:ascii="Courier New" w:hAnsi="Courier New" w:cs="Courier New"/>
          <w:sz w:val="18"/>
          <w:szCs w:val="18"/>
          <w:lang w:val="en-GB"/>
        </w:rPr>
        <w:t>).</w:t>
      </w:r>
      <w:proofErr w:type="spellStart"/>
      <w:r w:rsidRPr="00AC31F8">
        <w:rPr>
          <w:rFonts w:ascii="Courier New" w:hAnsi="Courier New" w:cs="Courier New"/>
          <w:sz w:val="18"/>
          <w:szCs w:val="18"/>
          <w:lang w:val="en-GB"/>
        </w:rPr>
        <w:t>findElement</w:t>
      </w:r>
      <w:proofErr w:type="spellEnd"/>
      <w:proofErr w:type="gramEnd"/>
      <w:r w:rsidRPr="00AC31F8">
        <w:rPr>
          <w:rFonts w:ascii="Courier New" w:hAnsi="Courier New" w:cs="Courier New"/>
          <w:sz w:val="18"/>
          <w:szCs w:val="18"/>
          <w:lang w:val="en-GB"/>
        </w:rPr>
        <w:t>(By.id("</w:t>
      </w:r>
      <w:proofErr w:type="spellStart"/>
      <w:r w:rsidRPr="00AC31F8">
        <w:rPr>
          <w:rFonts w:ascii="Courier New" w:hAnsi="Courier New" w:cs="Courier New"/>
          <w:sz w:val="18"/>
          <w:szCs w:val="18"/>
          <w:lang w:val="en-GB"/>
        </w:rPr>
        <w:t>registerParticipant</w:t>
      </w:r>
      <w:proofErr w:type="spellEnd"/>
      <w:r w:rsidRPr="00AC31F8">
        <w:rPr>
          <w:rFonts w:ascii="Courier New" w:hAnsi="Courier New" w:cs="Courier New"/>
          <w:sz w:val="18"/>
          <w:szCs w:val="18"/>
          <w:lang w:val="en-GB"/>
        </w:rPr>
        <w:t>")).click();</w:t>
      </w:r>
    </w:p>
    <w:p w14:paraId="6DEB6B4B"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participant(</w:t>
      </w:r>
      <w:proofErr w:type="spellStart"/>
      <w:r w:rsidRPr="00AC31F8">
        <w:rPr>
          <w:rFonts w:ascii="Courier New" w:hAnsi="Courier New" w:cs="Courier New"/>
          <w:sz w:val="18"/>
          <w:szCs w:val="18"/>
          <w:lang w:val="en-GB"/>
        </w:rPr>
        <w:t>firstName</w:t>
      </w:r>
      <w:proofErr w:type="spellEnd"/>
      <w:r w:rsidRPr="00AC31F8">
        <w:rPr>
          <w:rFonts w:ascii="Courier New" w:hAnsi="Courier New" w:cs="Courier New"/>
          <w:sz w:val="18"/>
          <w:szCs w:val="18"/>
          <w:lang w:val="en-GB"/>
        </w:rPr>
        <w:t>).id = Long.parseLong(webDriver(</w:t>
      </w:r>
      <w:proofErr w:type="gramStart"/>
      <w:r w:rsidRPr="00AC31F8">
        <w:rPr>
          <w:rFonts w:ascii="Courier New" w:hAnsi="Courier New" w:cs="Courier New"/>
          <w:sz w:val="18"/>
          <w:szCs w:val="18"/>
          <w:lang w:val="en-GB"/>
        </w:rPr>
        <w:t>).findElement</w:t>
      </w:r>
      <w:proofErr w:type="gramEnd"/>
      <w:r w:rsidRPr="00AC31F8">
        <w:rPr>
          <w:rFonts w:ascii="Courier New" w:hAnsi="Courier New" w:cs="Courier New"/>
          <w:sz w:val="18"/>
          <w:szCs w:val="18"/>
          <w:lang w:val="en-GB"/>
        </w:rPr>
        <w:t>(By.id("participantId")).getText());</w:t>
      </w:r>
    </w:p>
    <w:p w14:paraId="7B8002BF"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
    <w:p w14:paraId="78F645CE" w14:textId="77777777" w:rsidR="00D10B1E" w:rsidRPr="00AC31F8" w:rsidRDefault="00D10B1E" w:rsidP="00D10B1E">
      <w:pPr>
        <w:spacing w:after="0" w:line="240" w:lineRule="auto"/>
        <w:jc w:val="left"/>
        <w:rPr>
          <w:rFonts w:ascii="Courier New" w:hAnsi="Courier New" w:cs="Courier New"/>
          <w:sz w:val="18"/>
          <w:szCs w:val="18"/>
          <w:lang w:val="en-GB"/>
        </w:rPr>
      </w:pPr>
    </w:p>
    <w:p w14:paraId="1AE0E9BF"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roofErr w:type="gramStart"/>
      <w:r w:rsidRPr="00AC31F8">
        <w:rPr>
          <w:rFonts w:ascii="Courier New" w:hAnsi="Courier New" w:cs="Courier New"/>
          <w:sz w:val="18"/>
          <w:szCs w:val="18"/>
          <w:lang w:val="en-GB"/>
        </w:rPr>
        <w:t>When(</w:t>
      </w:r>
      <w:proofErr w:type="gramEnd"/>
      <w:r w:rsidRPr="00AC31F8">
        <w:rPr>
          <w:rFonts w:ascii="Courier New" w:hAnsi="Courier New" w:cs="Courier New"/>
          <w:sz w:val="18"/>
          <w:szCs w:val="18"/>
          <w:lang w:val="en-GB"/>
        </w:rPr>
        <w:t>"Patricia registers {string}")</w:t>
      </w:r>
    </w:p>
    <w:p w14:paraId="41740C3E"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public void </w:t>
      </w:r>
      <w:proofErr w:type="spellStart"/>
      <w:proofErr w:type="gramStart"/>
      <w:r w:rsidRPr="00AC31F8">
        <w:rPr>
          <w:rFonts w:ascii="Courier New" w:hAnsi="Courier New" w:cs="Courier New"/>
          <w:sz w:val="18"/>
          <w:szCs w:val="18"/>
          <w:lang w:val="en-GB"/>
        </w:rPr>
        <w:t>patriciaRegisters</w:t>
      </w:r>
      <w:proofErr w:type="spellEnd"/>
      <w:r w:rsidRPr="00AC31F8">
        <w:rPr>
          <w:rFonts w:ascii="Courier New" w:hAnsi="Courier New" w:cs="Courier New"/>
          <w:sz w:val="18"/>
          <w:szCs w:val="18"/>
          <w:lang w:val="en-GB"/>
        </w:rPr>
        <w:t>(</w:t>
      </w:r>
      <w:proofErr w:type="gramEnd"/>
      <w:r w:rsidRPr="00AC31F8">
        <w:rPr>
          <w:rFonts w:ascii="Courier New" w:hAnsi="Courier New" w:cs="Courier New"/>
          <w:sz w:val="18"/>
          <w:szCs w:val="18"/>
          <w:lang w:val="en-GB"/>
        </w:rPr>
        <w:t xml:space="preserve">String </w:t>
      </w:r>
      <w:proofErr w:type="spellStart"/>
      <w:r w:rsidRPr="00AC31F8">
        <w:rPr>
          <w:rFonts w:ascii="Courier New" w:hAnsi="Courier New" w:cs="Courier New"/>
          <w:sz w:val="18"/>
          <w:szCs w:val="18"/>
          <w:lang w:val="en-GB"/>
        </w:rPr>
        <w:t>firstName</w:t>
      </w:r>
      <w:proofErr w:type="spellEnd"/>
      <w:r w:rsidRPr="00AC31F8">
        <w:rPr>
          <w:rFonts w:ascii="Courier New" w:hAnsi="Courier New" w:cs="Courier New"/>
          <w:sz w:val="18"/>
          <w:szCs w:val="18"/>
          <w:lang w:val="en-GB"/>
        </w:rPr>
        <w:t>){</w:t>
      </w:r>
    </w:p>
    <w:p w14:paraId="1C0687C8"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roofErr w:type="spellStart"/>
      <w:r w:rsidRPr="00AC31F8">
        <w:rPr>
          <w:rFonts w:ascii="Courier New" w:hAnsi="Courier New" w:cs="Courier New"/>
          <w:sz w:val="18"/>
          <w:szCs w:val="18"/>
          <w:lang w:val="en-GB"/>
        </w:rPr>
        <w:t>patriciaWantsToRegister</w:t>
      </w:r>
      <w:proofErr w:type="spellEnd"/>
      <w:r w:rsidRPr="00AC31F8">
        <w:rPr>
          <w:rFonts w:ascii="Courier New" w:hAnsi="Courier New" w:cs="Courier New"/>
          <w:sz w:val="18"/>
          <w:szCs w:val="18"/>
          <w:lang w:val="en-GB"/>
        </w:rPr>
        <w:t>(</w:t>
      </w:r>
      <w:proofErr w:type="spellStart"/>
      <w:r w:rsidRPr="00AC31F8">
        <w:rPr>
          <w:rFonts w:ascii="Courier New" w:hAnsi="Courier New" w:cs="Courier New"/>
          <w:sz w:val="18"/>
          <w:szCs w:val="18"/>
          <w:lang w:val="en-GB"/>
        </w:rPr>
        <w:t>firstName</w:t>
      </w:r>
      <w:proofErr w:type="spellEnd"/>
      <w:r w:rsidRPr="00AC31F8">
        <w:rPr>
          <w:rFonts w:ascii="Courier New" w:hAnsi="Courier New" w:cs="Courier New"/>
          <w:sz w:val="18"/>
          <w:szCs w:val="18"/>
          <w:lang w:val="en-GB"/>
        </w:rPr>
        <w:t>);</w:t>
      </w:r>
    </w:p>
    <w:p w14:paraId="4193D4A7"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roofErr w:type="spellStart"/>
      <w:r w:rsidRPr="00AC31F8">
        <w:rPr>
          <w:rFonts w:ascii="Courier New" w:hAnsi="Courier New" w:cs="Courier New"/>
          <w:sz w:val="18"/>
          <w:szCs w:val="18"/>
          <w:lang w:val="en-GB"/>
        </w:rPr>
        <w:t>patriciaEntersData</w:t>
      </w:r>
      <w:proofErr w:type="spellEnd"/>
      <w:r w:rsidRPr="00AC31F8">
        <w:rPr>
          <w:rFonts w:ascii="Courier New" w:hAnsi="Courier New" w:cs="Courier New"/>
          <w:sz w:val="18"/>
          <w:szCs w:val="18"/>
          <w:lang w:val="en-GB"/>
        </w:rPr>
        <w:t>(</w:t>
      </w:r>
      <w:proofErr w:type="spellStart"/>
      <w:r w:rsidRPr="00AC31F8">
        <w:rPr>
          <w:rFonts w:ascii="Courier New" w:hAnsi="Courier New" w:cs="Courier New"/>
          <w:sz w:val="18"/>
          <w:szCs w:val="18"/>
          <w:lang w:val="en-GB"/>
        </w:rPr>
        <w:t>firstName</w:t>
      </w:r>
      <w:proofErr w:type="spellEnd"/>
      <w:r w:rsidRPr="00AC31F8">
        <w:rPr>
          <w:rFonts w:ascii="Courier New" w:hAnsi="Courier New" w:cs="Courier New"/>
          <w:sz w:val="18"/>
          <w:szCs w:val="18"/>
          <w:lang w:val="en-GB"/>
        </w:rPr>
        <w:t>);</w:t>
      </w:r>
    </w:p>
    <w:p w14:paraId="5F51F211"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roofErr w:type="spellStart"/>
      <w:r w:rsidRPr="00AC31F8">
        <w:rPr>
          <w:rFonts w:ascii="Courier New" w:hAnsi="Courier New" w:cs="Courier New"/>
          <w:sz w:val="18"/>
          <w:szCs w:val="18"/>
          <w:lang w:val="en-GB"/>
        </w:rPr>
        <w:t>registersThem</w:t>
      </w:r>
      <w:proofErr w:type="spellEnd"/>
      <w:r w:rsidRPr="00AC31F8">
        <w:rPr>
          <w:rFonts w:ascii="Courier New" w:hAnsi="Courier New" w:cs="Courier New"/>
          <w:sz w:val="18"/>
          <w:szCs w:val="18"/>
          <w:lang w:val="en-GB"/>
        </w:rPr>
        <w:t>(</w:t>
      </w:r>
      <w:proofErr w:type="spellStart"/>
      <w:r w:rsidRPr="00AC31F8">
        <w:rPr>
          <w:rFonts w:ascii="Courier New" w:hAnsi="Courier New" w:cs="Courier New"/>
          <w:sz w:val="18"/>
          <w:szCs w:val="18"/>
          <w:lang w:val="en-GB"/>
        </w:rPr>
        <w:t>firstName</w:t>
      </w:r>
      <w:proofErr w:type="spellEnd"/>
      <w:r w:rsidRPr="00AC31F8">
        <w:rPr>
          <w:rFonts w:ascii="Courier New" w:hAnsi="Courier New" w:cs="Courier New"/>
          <w:sz w:val="18"/>
          <w:szCs w:val="18"/>
          <w:lang w:val="en-GB"/>
        </w:rPr>
        <w:t>);</w:t>
      </w:r>
    </w:p>
    <w:p w14:paraId="65C0697D" w14:textId="77777777" w:rsidR="00D10B1E" w:rsidRPr="001F44DF" w:rsidRDefault="00D10B1E" w:rsidP="00D10B1E">
      <w:pPr>
        <w:spacing w:after="0" w:line="240" w:lineRule="auto"/>
        <w:jc w:val="left"/>
        <w:rPr>
          <w:rFonts w:ascii="Courier New" w:hAnsi="Courier New" w:cs="Courier New"/>
          <w:sz w:val="18"/>
          <w:szCs w:val="18"/>
          <w:lang w:val="fr-CH"/>
        </w:rPr>
      </w:pPr>
      <w:r w:rsidRPr="00AC31F8">
        <w:rPr>
          <w:rFonts w:ascii="Courier New" w:hAnsi="Courier New" w:cs="Courier New"/>
          <w:sz w:val="18"/>
          <w:szCs w:val="18"/>
          <w:lang w:val="en-GB"/>
        </w:rPr>
        <w:t xml:space="preserve">    </w:t>
      </w:r>
      <w:r w:rsidRPr="001F44DF">
        <w:rPr>
          <w:rFonts w:ascii="Courier New" w:hAnsi="Courier New" w:cs="Courier New"/>
          <w:sz w:val="18"/>
          <w:szCs w:val="18"/>
          <w:lang w:val="fr-CH"/>
        </w:rPr>
        <w:t>}</w:t>
      </w:r>
    </w:p>
    <w:p w14:paraId="03348066" w14:textId="219BCF28" w:rsidR="00C97B94" w:rsidRPr="001F44DF" w:rsidRDefault="00D10B1E" w:rsidP="00D10B1E">
      <w:pPr>
        <w:spacing w:after="0" w:line="240" w:lineRule="auto"/>
        <w:jc w:val="left"/>
        <w:rPr>
          <w:rFonts w:ascii="Courier New" w:hAnsi="Courier New" w:cs="Courier New"/>
          <w:sz w:val="18"/>
          <w:szCs w:val="18"/>
          <w:lang w:val="fr-CH"/>
        </w:rPr>
      </w:pPr>
      <w:r w:rsidRPr="001F44DF">
        <w:rPr>
          <w:rFonts w:ascii="Courier New" w:hAnsi="Courier New" w:cs="Courier New"/>
          <w:sz w:val="18"/>
          <w:szCs w:val="18"/>
          <w:lang w:val="fr-CH"/>
        </w:rPr>
        <w:t>}</w:t>
      </w:r>
    </w:p>
    <w:p w14:paraId="102E6B60" w14:textId="77777777" w:rsidR="00C97B94" w:rsidRPr="001F44DF" w:rsidRDefault="00C97B94" w:rsidP="00D10B1E">
      <w:pPr>
        <w:spacing w:after="0" w:line="240" w:lineRule="auto"/>
        <w:jc w:val="left"/>
        <w:rPr>
          <w:rFonts w:ascii="Courier New" w:hAnsi="Courier New" w:cs="Courier New"/>
          <w:sz w:val="18"/>
          <w:szCs w:val="18"/>
          <w:lang w:val="fr-CH"/>
        </w:rPr>
      </w:pPr>
    </w:p>
    <w:p w14:paraId="5FD9FCB2" w14:textId="77777777" w:rsidR="00C97B94" w:rsidRPr="001F44DF" w:rsidRDefault="00C97B94" w:rsidP="00D10B1E">
      <w:pPr>
        <w:spacing w:after="0" w:line="240" w:lineRule="auto"/>
        <w:jc w:val="left"/>
        <w:rPr>
          <w:rFonts w:ascii="Courier New" w:hAnsi="Courier New" w:cs="Courier New"/>
          <w:sz w:val="18"/>
          <w:szCs w:val="18"/>
          <w:lang w:val="fr-CH"/>
        </w:rPr>
      </w:pPr>
    </w:p>
    <w:p w14:paraId="753266C7" w14:textId="77777777" w:rsidR="00672164" w:rsidRPr="001F44DF" w:rsidRDefault="00672164" w:rsidP="00BA0923">
      <w:pPr>
        <w:rPr>
          <w:lang w:val="fr-CH"/>
        </w:rPr>
      </w:pPr>
    </w:p>
    <w:p w14:paraId="4E36BE59" w14:textId="77777777" w:rsidR="00672164" w:rsidRPr="001F44DF" w:rsidRDefault="00672164" w:rsidP="00BA0923">
      <w:pPr>
        <w:rPr>
          <w:lang w:val="fr-CH"/>
        </w:rPr>
      </w:pPr>
    </w:p>
    <w:p w14:paraId="72150930" w14:textId="12A90AD6" w:rsidR="009B1094" w:rsidRPr="001F44DF" w:rsidRDefault="009B1094" w:rsidP="009B1094">
      <w:pPr>
        <w:pStyle w:val="Heading1withoutnumbering"/>
        <w:rPr>
          <w:lang w:val="fr-CH"/>
        </w:rPr>
      </w:pPr>
      <w:bookmarkStart w:id="441" w:name="_Toc46238975"/>
      <w:r w:rsidRPr="001F44DF">
        <w:rPr>
          <w:lang w:val="fr-CH"/>
        </w:rPr>
        <w:lastRenderedPageBreak/>
        <w:t xml:space="preserve">Appendix XII: Glue Code – Participant </w:t>
      </w:r>
      <w:proofErr w:type="spellStart"/>
      <w:r w:rsidRPr="001F44DF">
        <w:rPr>
          <w:lang w:val="fr-CH"/>
        </w:rPr>
        <w:t>Detail</w:t>
      </w:r>
      <w:proofErr w:type="spellEnd"/>
      <w:r w:rsidRPr="001F44DF">
        <w:rPr>
          <w:lang w:val="fr-CH"/>
        </w:rPr>
        <w:t xml:space="preserve"> </w:t>
      </w:r>
      <w:proofErr w:type="spellStart"/>
      <w:r w:rsidRPr="001F44DF">
        <w:rPr>
          <w:lang w:val="fr-CH"/>
        </w:rPr>
        <w:t>StepDefs</w:t>
      </w:r>
      <w:bookmarkEnd w:id="441"/>
      <w:proofErr w:type="spellEnd"/>
    </w:p>
    <w:p w14:paraId="3F0A646F" w14:textId="77777777" w:rsidR="009B1094" w:rsidRPr="001F44DF" w:rsidRDefault="009B1094" w:rsidP="009B1094">
      <w:pPr>
        <w:rPr>
          <w:lang w:val="fr-CH"/>
        </w:rPr>
      </w:pPr>
    </w:p>
    <w:p w14:paraId="04C09723" w14:textId="77777777" w:rsidR="00D10B1E" w:rsidRPr="001F44DF" w:rsidRDefault="00D10B1E" w:rsidP="00D10B1E">
      <w:pPr>
        <w:spacing w:after="0" w:line="240" w:lineRule="auto"/>
        <w:jc w:val="left"/>
        <w:rPr>
          <w:rFonts w:ascii="Courier New" w:hAnsi="Courier New" w:cs="Courier New"/>
          <w:sz w:val="18"/>
          <w:szCs w:val="18"/>
          <w:lang w:val="fr-CH"/>
        </w:rPr>
      </w:pPr>
      <w:proofErr w:type="gramStart"/>
      <w:r w:rsidRPr="001F44DF">
        <w:rPr>
          <w:rFonts w:ascii="Courier New" w:hAnsi="Courier New" w:cs="Courier New"/>
          <w:sz w:val="18"/>
          <w:szCs w:val="18"/>
          <w:lang w:val="fr-CH"/>
        </w:rPr>
        <w:t>package</w:t>
      </w:r>
      <w:proofErr w:type="gramEnd"/>
      <w:r w:rsidRPr="001F44DF">
        <w:rPr>
          <w:rFonts w:ascii="Courier New" w:hAnsi="Courier New" w:cs="Courier New"/>
          <w:sz w:val="18"/>
          <w:szCs w:val="18"/>
          <w:lang w:val="fr-CH"/>
        </w:rPr>
        <w:t xml:space="preserve"> </w:t>
      </w:r>
      <w:proofErr w:type="spellStart"/>
      <w:r w:rsidRPr="001F44DF">
        <w:rPr>
          <w:rFonts w:ascii="Courier New" w:hAnsi="Courier New" w:cs="Courier New"/>
          <w:sz w:val="18"/>
          <w:szCs w:val="18"/>
          <w:lang w:val="fr-CH"/>
        </w:rPr>
        <w:t>oq_glue_code</w:t>
      </w:r>
      <w:proofErr w:type="spellEnd"/>
      <w:r w:rsidRPr="001F44DF">
        <w:rPr>
          <w:rFonts w:ascii="Courier New" w:hAnsi="Courier New" w:cs="Courier New"/>
          <w:sz w:val="18"/>
          <w:szCs w:val="18"/>
          <w:lang w:val="fr-CH"/>
        </w:rPr>
        <w:t>;</w:t>
      </w:r>
    </w:p>
    <w:p w14:paraId="6B72D7AE" w14:textId="77777777" w:rsidR="00D10B1E" w:rsidRPr="001F44DF" w:rsidRDefault="00D10B1E" w:rsidP="00D10B1E">
      <w:pPr>
        <w:spacing w:after="0" w:line="240" w:lineRule="auto"/>
        <w:jc w:val="left"/>
        <w:rPr>
          <w:rFonts w:ascii="Courier New" w:hAnsi="Courier New" w:cs="Courier New"/>
          <w:sz w:val="18"/>
          <w:szCs w:val="18"/>
          <w:lang w:val="fr-CH"/>
        </w:rPr>
      </w:pPr>
    </w:p>
    <w:p w14:paraId="2FC9105E" w14:textId="77777777" w:rsidR="00D10B1E" w:rsidRPr="001F44DF" w:rsidRDefault="00D10B1E" w:rsidP="00D10B1E">
      <w:pPr>
        <w:spacing w:after="0" w:line="240" w:lineRule="auto"/>
        <w:jc w:val="left"/>
        <w:rPr>
          <w:rFonts w:ascii="Courier New" w:hAnsi="Courier New" w:cs="Courier New"/>
          <w:sz w:val="18"/>
          <w:szCs w:val="18"/>
          <w:lang w:val="fr-CH"/>
        </w:rPr>
      </w:pPr>
      <w:proofErr w:type="gramStart"/>
      <w:r w:rsidRPr="001F44DF">
        <w:rPr>
          <w:rFonts w:ascii="Courier New" w:hAnsi="Courier New" w:cs="Courier New"/>
          <w:sz w:val="18"/>
          <w:szCs w:val="18"/>
          <w:lang w:val="fr-CH"/>
        </w:rPr>
        <w:t>import</w:t>
      </w:r>
      <w:proofErr w:type="gramEnd"/>
      <w:r w:rsidRPr="001F44DF">
        <w:rPr>
          <w:rFonts w:ascii="Courier New" w:hAnsi="Courier New" w:cs="Courier New"/>
          <w:sz w:val="18"/>
          <w:szCs w:val="18"/>
          <w:lang w:val="fr-CH"/>
        </w:rPr>
        <w:t xml:space="preserve"> </w:t>
      </w:r>
      <w:proofErr w:type="spellStart"/>
      <w:r w:rsidRPr="001F44DF">
        <w:rPr>
          <w:rFonts w:ascii="Courier New" w:hAnsi="Courier New" w:cs="Courier New"/>
          <w:sz w:val="18"/>
          <w:szCs w:val="18"/>
          <w:lang w:val="fr-CH"/>
        </w:rPr>
        <w:t>io.cucumber.java.en.And</w:t>
      </w:r>
      <w:proofErr w:type="spellEnd"/>
      <w:r w:rsidRPr="001F44DF">
        <w:rPr>
          <w:rFonts w:ascii="Courier New" w:hAnsi="Courier New" w:cs="Courier New"/>
          <w:sz w:val="18"/>
          <w:szCs w:val="18"/>
          <w:lang w:val="fr-CH"/>
        </w:rPr>
        <w:t>;</w:t>
      </w:r>
    </w:p>
    <w:p w14:paraId="4F85BE30"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import </w:t>
      </w:r>
      <w:proofErr w:type="spellStart"/>
      <w:r w:rsidRPr="00AC31F8">
        <w:rPr>
          <w:rFonts w:ascii="Courier New" w:hAnsi="Courier New" w:cs="Courier New"/>
          <w:sz w:val="18"/>
          <w:szCs w:val="18"/>
          <w:lang w:val="en-GB"/>
        </w:rPr>
        <w:t>io.cucumber.java.</w:t>
      </w:r>
      <w:proofErr w:type="gramStart"/>
      <w:r w:rsidRPr="00AC31F8">
        <w:rPr>
          <w:rFonts w:ascii="Courier New" w:hAnsi="Courier New" w:cs="Courier New"/>
          <w:sz w:val="18"/>
          <w:szCs w:val="18"/>
          <w:lang w:val="en-GB"/>
        </w:rPr>
        <w:t>en.Given</w:t>
      </w:r>
      <w:proofErr w:type="spellEnd"/>
      <w:proofErr w:type="gramEnd"/>
      <w:r w:rsidRPr="00AC31F8">
        <w:rPr>
          <w:rFonts w:ascii="Courier New" w:hAnsi="Courier New" w:cs="Courier New"/>
          <w:sz w:val="18"/>
          <w:szCs w:val="18"/>
          <w:lang w:val="en-GB"/>
        </w:rPr>
        <w:t>;</w:t>
      </w:r>
    </w:p>
    <w:p w14:paraId="58DE21AF"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import </w:t>
      </w:r>
      <w:proofErr w:type="spellStart"/>
      <w:r w:rsidRPr="00AC31F8">
        <w:rPr>
          <w:rFonts w:ascii="Courier New" w:hAnsi="Courier New" w:cs="Courier New"/>
          <w:sz w:val="18"/>
          <w:szCs w:val="18"/>
          <w:lang w:val="en-GB"/>
        </w:rPr>
        <w:t>io.cucumber.java.</w:t>
      </w:r>
      <w:proofErr w:type="gramStart"/>
      <w:r w:rsidRPr="00AC31F8">
        <w:rPr>
          <w:rFonts w:ascii="Courier New" w:hAnsi="Courier New" w:cs="Courier New"/>
          <w:sz w:val="18"/>
          <w:szCs w:val="18"/>
          <w:lang w:val="en-GB"/>
        </w:rPr>
        <w:t>en.Then</w:t>
      </w:r>
      <w:proofErr w:type="spellEnd"/>
      <w:proofErr w:type="gramEnd"/>
      <w:r w:rsidRPr="00AC31F8">
        <w:rPr>
          <w:rFonts w:ascii="Courier New" w:hAnsi="Courier New" w:cs="Courier New"/>
          <w:sz w:val="18"/>
          <w:szCs w:val="18"/>
          <w:lang w:val="en-GB"/>
        </w:rPr>
        <w:t>;</w:t>
      </w:r>
    </w:p>
    <w:p w14:paraId="5CBF2624"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import </w:t>
      </w:r>
      <w:proofErr w:type="spellStart"/>
      <w:r w:rsidRPr="00AC31F8">
        <w:rPr>
          <w:rFonts w:ascii="Courier New" w:hAnsi="Courier New" w:cs="Courier New"/>
          <w:sz w:val="18"/>
          <w:szCs w:val="18"/>
          <w:lang w:val="en-GB"/>
        </w:rPr>
        <w:t>io.cucumber.java.</w:t>
      </w:r>
      <w:proofErr w:type="gramStart"/>
      <w:r w:rsidRPr="00AC31F8">
        <w:rPr>
          <w:rFonts w:ascii="Courier New" w:hAnsi="Courier New" w:cs="Courier New"/>
          <w:sz w:val="18"/>
          <w:szCs w:val="18"/>
          <w:lang w:val="en-GB"/>
        </w:rPr>
        <w:t>en.When</w:t>
      </w:r>
      <w:proofErr w:type="spellEnd"/>
      <w:proofErr w:type="gramEnd"/>
      <w:r w:rsidRPr="00AC31F8">
        <w:rPr>
          <w:rFonts w:ascii="Courier New" w:hAnsi="Courier New" w:cs="Courier New"/>
          <w:sz w:val="18"/>
          <w:szCs w:val="18"/>
          <w:lang w:val="en-GB"/>
        </w:rPr>
        <w:t>;</w:t>
      </w:r>
    </w:p>
    <w:p w14:paraId="2C271EAD"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import </w:t>
      </w:r>
      <w:proofErr w:type="spellStart"/>
      <w:proofErr w:type="gramStart"/>
      <w:r w:rsidRPr="00AC31F8">
        <w:rPr>
          <w:rFonts w:ascii="Courier New" w:hAnsi="Courier New" w:cs="Courier New"/>
          <w:sz w:val="18"/>
          <w:szCs w:val="18"/>
          <w:lang w:val="en-GB"/>
        </w:rPr>
        <w:t>org.openqa</w:t>
      </w:r>
      <w:proofErr w:type="gramEnd"/>
      <w:r w:rsidRPr="00AC31F8">
        <w:rPr>
          <w:rFonts w:ascii="Courier New" w:hAnsi="Courier New" w:cs="Courier New"/>
          <w:sz w:val="18"/>
          <w:szCs w:val="18"/>
          <w:lang w:val="en-GB"/>
        </w:rPr>
        <w:t>.selenium.By</w:t>
      </w:r>
      <w:proofErr w:type="spellEnd"/>
      <w:r w:rsidRPr="00AC31F8">
        <w:rPr>
          <w:rFonts w:ascii="Courier New" w:hAnsi="Courier New" w:cs="Courier New"/>
          <w:sz w:val="18"/>
          <w:szCs w:val="18"/>
          <w:lang w:val="en-GB"/>
        </w:rPr>
        <w:t>;</w:t>
      </w:r>
    </w:p>
    <w:p w14:paraId="73D0A664"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import </w:t>
      </w:r>
      <w:proofErr w:type="spellStart"/>
      <w:proofErr w:type="gramStart"/>
      <w:r w:rsidRPr="00AC31F8">
        <w:rPr>
          <w:rFonts w:ascii="Courier New" w:hAnsi="Courier New" w:cs="Courier New"/>
          <w:sz w:val="18"/>
          <w:szCs w:val="18"/>
          <w:lang w:val="en-GB"/>
        </w:rPr>
        <w:t>org.openqa</w:t>
      </w:r>
      <w:proofErr w:type="gramEnd"/>
      <w:r w:rsidRPr="00AC31F8">
        <w:rPr>
          <w:rFonts w:ascii="Courier New" w:hAnsi="Courier New" w:cs="Courier New"/>
          <w:sz w:val="18"/>
          <w:szCs w:val="18"/>
          <w:lang w:val="en-GB"/>
        </w:rPr>
        <w:t>.selenium.WebElement</w:t>
      </w:r>
      <w:proofErr w:type="spellEnd"/>
      <w:r w:rsidRPr="00AC31F8">
        <w:rPr>
          <w:rFonts w:ascii="Courier New" w:hAnsi="Courier New" w:cs="Courier New"/>
          <w:sz w:val="18"/>
          <w:szCs w:val="18"/>
          <w:lang w:val="en-GB"/>
        </w:rPr>
        <w:t>;</w:t>
      </w:r>
    </w:p>
    <w:p w14:paraId="268C3879" w14:textId="77777777" w:rsidR="00D10B1E" w:rsidRPr="00AC31F8" w:rsidRDefault="00D10B1E" w:rsidP="00D10B1E">
      <w:pPr>
        <w:spacing w:after="0" w:line="240" w:lineRule="auto"/>
        <w:jc w:val="left"/>
        <w:rPr>
          <w:rFonts w:ascii="Courier New" w:hAnsi="Courier New" w:cs="Courier New"/>
          <w:sz w:val="18"/>
          <w:szCs w:val="18"/>
          <w:lang w:val="en-GB"/>
        </w:rPr>
      </w:pPr>
    </w:p>
    <w:p w14:paraId="6C5F5465"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import static </w:t>
      </w:r>
      <w:proofErr w:type="spellStart"/>
      <w:r w:rsidRPr="00AC31F8">
        <w:rPr>
          <w:rFonts w:ascii="Courier New" w:hAnsi="Courier New" w:cs="Courier New"/>
          <w:sz w:val="18"/>
          <w:szCs w:val="18"/>
          <w:lang w:val="en-GB"/>
        </w:rPr>
        <w:t>oq_glue_</w:t>
      </w:r>
      <w:proofErr w:type="gramStart"/>
      <w:r w:rsidRPr="00AC31F8">
        <w:rPr>
          <w:rFonts w:ascii="Courier New" w:hAnsi="Courier New" w:cs="Courier New"/>
          <w:sz w:val="18"/>
          <w:szCs w:val="18"/>
          <w:lang w:val="en-GB"/>
        </w:rPr>
        <w:t>code.TestContext.participant</w:t>
      </w:r>
      <w:proofErr w:type="spellEnd"/>
      <w:proofErr w:type="gramEnd"/>
      <w:r w:rsidRPr="00AC31F8">
        <w:rPr>
          <w:rFonts w:ascii="Courier New" w:hAnsi="Courier New" w:cs="Courier New"/>
          <w:sz w:val="18"/>
          <w:szCs w:val="18"/>
          <w:lang w:val="en-GB"/>
        </w:rPr>
        <w:t>;</w:t>
      </w:r>
    </w:p>
    <w:p w14:paraId="203589C0"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import static </w:t>
      </w:r>
      <w:proofErr w:type="spellStart"/>
      <w:r w:rsidRPr="00AC31F8">
        <w:rPr>
          <w:rFonts w:ascii="Courier New" w:hAnsi="Courier New" w:cs="Courier New"/>
          <w:sz w:val="18"/>
          <w:szCs w:val="18"/>
          <w:lang w:val="en-GB"/>
        </w:rPr>
        <w:t>oq_glue_</w:t>
      </w:r>
      <w:proofErr w:type="gramStart"/>
      <w:r w:rsidRPr="00AC31F8">
        <w:rPr>
          <w:rFonts w:ascii="Courier New" w:hAnsi="Courier New" w:cs="Courier New"/>
          <w:sz w:val="18"/>
          <w:szCs w:val="18"/>
          <w:lang w:val="en-GB"/>
        </w:rPr>
        <w:t>code.TestContext.webDriver</w:t>
      </w:r>
      <w:proofErr w:type="spellEnd"/>
      <w:proofErr w:type="gramEnd"/>
      <w:r w:rsidRPr="00AC31F8">
        <w:rPr>
          <w:rFonts w:ascii="Courier New" w:hAnsi="Courier New" w:cs="Courier New"/>
          <w:sz w:val="18"/>
          <w:szCs w:val="18"/>
          <w:lang w:val="en-GB"/>
        </w:rPr>
        <w:t>;</w:t>
      </w:r>
    </w:p>
    <w:p w14:paraId="40F24352"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import static org.hamcrest.CoreMatchers.is;</w:t>
      </w:r>
    </w:p>
    <w:p w14:paraId="290D7FF3"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import static </w:t>
      </w:r>
      <w:proofErr w:type="spellStart"/>
      <w:r w:rsidRPr="00AC31F8">
        <w:rPr>
          <w:rFonts w:ascii="Courier New" w:hAnsi="Courier New" w:cs="Courier New"/>
          <w:sz w:val="18"/>
          <w:szCs w:val="18"/>
          <w:lang w:val="en-GB"/>
        </w:rPr>
        <w:t>org.hamcrest.CoreMatchers.not</w:t>
      </w:r>
      <w:proofErr w:type="spellEnd"/>
      <w:r w:rsidRPr="00AC31F8">
        <w:rPr>
          <w:rFonts w:ascii="Courier New" w:hAnsi="Courier New" w:cs="Courier New"/>
          <w:sz w:val="18"/>
          <w:szCs w:val="18"/>
          <w:lang w:val="en-GB"/>
        </w:rPr>
        <w:t>;</w:t>
      </w:r>
    </w:p>
    <w:p w14:paraId="05F25AFB"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import static </w:t>
      </w:r>
      <w:proofErr w:type="spellStart"/>
      <w:proofErr w:type="gramStart"/>
      <w:r w:rsidRPr="00AC31F8">
        <w:rPr>
          <w:rFonts w:ascii="Courier New" w:hAnsi="Courier New" w:cs="Courier New"/>
          <w:sz w:val="18"/>
          <w:szCs w:val="18"/>
          <w:lang w:val="en-GB"/>
        </w:rPr>
        <w:t>org.hamcrest</w:t>
      </w:r>
      <w:proofErr w:type="gramEnd"/>
      <w:r w:rsidRPr="00AC31F8">
        <w:rPr>
          <w:rFonts w:ascii="Courier New" w:hAnsi="Courier New" w:cs="Courier New"/>
          <w:sz w:val="18"/>
          <w:szCs w:val="18"/>
          <w:lang w:val="en-GB"/>
        </w:rPr>
        <w:t>.MatcherAssert.assertThat</w:t>
      </w:r>
      <w:proofErr w:type="spellEnd"/>
      <w:r w:rsidRPr="00AC31F8">
        <w:rPr>
          <w:rFonts w:ascii="Courier New" w:hAnsi="Courier New" w:cs="Courier New"/>
          <w:sz w:val="18"/>
          <w:szCs w:val="18"/>
          <w:lang w:val="en-GB"/>
        </w:rPr>
        <w:t>;</w:t>
      </w:r>
    </w:p>
    <w:p w14:paraId="3D991086" w14:textId="77777777" w:rsidR="00D10B1E" w:rsidRPr="00AC31F8" w:rsidRDefault="00D10B1E" w:rsidP="00D10B1E">
      <w:pPr>
        <w:spacing w:after="0" w:line="240" w:lineRule="auto"/>
        <w:jc w:val="left"/>
        <w:rPr>
          <w:rFonts w:ascii="Courier New" w:hAnsi="Courier New" w:cs="Courier New"/>
          <w:sz w:val="18"/>
          <w:szCs w:val="18"/>
          <w:lang w:val="en-GB"/>
        </w:rPr>
      </w:pPr>
    </w:p>
    <w:p w14:paraId="341BA724" w14:textId="77777777" w:rsidR="00D10B1E" w:rsidRPr="00AC31F8" w:rsidRDefault="00D10B1E" w:rsidP="00D10B1E">
      <w:pPr>
        <w:spacing w:after="0" w:line="240" w:lineRule="auto"/>
        <w:jc w:val="left"/>
        <w:rPr>
          <w:rFonts w:ascii="Courier New" w:hAnsi="Courier New" w:cs="Courier New"/>
          <w:sz w:val="18"/>
          <w:szCs w:val="18"/>
          <w:lang w:val="en-GB"/>
        </w:rPr>
      </w:pPr>
    </w:p>
    <w:p w14:paraId="23E7EE57"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public class </w:t>
      </w:r>
      <w:proofErr w:type="spellStart"/>
      <w:r w:rsidRPr="00AC31F8">
        <w:rPr>
          <w:rFonts w:ascii="Courier New" w:hAnsi="Courier New" w:cs="Courier New"/>
          <w:sz w:val="18"/>
          <w:szCs w:val="18"/>
          <w:lang w:val="en-GB"/>
        </w:rPr>
        <w:t>ParticipantDetailsStepDefs</w:t>
      </w:r>
      <w:proofErr w:type="spellEnd"/>
      <w:r w:rsidRPr="00AC31F8">
        <w:rPr>
          <w:rFonts w:ascii="Courier New" w:hAnsi="Courier New" w:cs="Courier New"/>
          <w:sz w:val="18"/>
          <w:szCs w:val="18"/>
          <w:lang w:val="en-GB"/>
        </w:rPr>
        <w:t xml:space="preserve"> {</w:t>
      </w:r>
    </w:p>
    <w:p w14:paraId="13AF466A" w14:textId="77777777" w:rsidR="00D10B1E" w:rsidRPr="00AC31F8" w:rsidRDefault="00D10B1E" w:rsidP="00D10B1E">
      <w:pPr>
        <w:spacing w:after="0" w:line="240" w:lineRule="auto"/>
        <w:jc w:val="left"/>
        <w:rPr>
          <w:rFonts w:ascii="Courier New" w:hAnsi="Courier New" w:cs="Courier New"/>
          <w:sz w:val="18"/>
          <w:szCs w:val="18"/>
          <w:lang w:val="en-GB"/>
        </w:rPr>
      </w:pPr>
    </w:p>
    <w:p w14:paraId="462D1CEF"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roofErr w:type="spellStart"/>
      <w:r w:rsidRPr="00AC31F8">
        <w:rPr>
          <w:rFonts w:ascii="Courier New" w:hAnsi="Courier New" w:cs="Courier New"/>
          <w:sz w:val="18"/>
          <w:szCs w:val="18"/>
          <w:lang w:val="en-GB"/>
        </w:rPr>
        <w:t>WeightEntry</w:t>
      </w:r>
      <w:proofErr w:type="spellEnd"/>
      <w:r w:rsidRPr="00AC31F8">
        <w:rPr>
          <w:rFonts w:ascii="Courier New" w:hAnsi="Courier New" w:cs="Courier New"/>
          <w:sz w:val="18"/>
          <w:szCs w:val="18"/>
          <w:lang w:val="en-GB"/>
        </w:rPr>
        <w:t xml:space="preserve"> </w:t>
      </w:r>
      <w:proofErr w:type="spellStart"/>
      <w:r w:rsidRPr="00AC31F8">
        <w:rPr>
          <w:rFonts w:ascii="Courier New" w:hAnsi="Courier New" w:cs="Courier New"/>
          <w:sz w:val="18"/>
          <w:szCs w:val="18"/>
          <w:lang w:val="en-GB"/>
        </w:rPr>
        <w:t>participantBaselineWeightMeasurement</w:t>
      </w:r>
      <w:proofErr w:type="spellEnd"/>
      <w:r w:rsidRPr="00AC31F8">
        <w:rPr>
          <w:rFonts w:ascii="Courier New" w:hAnsi="Courier New" w:cs="Courier New"/>
          <w:sz w:val="18"/>
          <w:szCs w:val="18"/>
          <w:lang w:val="en-GB"/>
        </w:rPr>
        <w:t xml:space="preserve"> = new </w:t>
      </w:r>
      <w:proofErr w:type="spellStart"/>
      <w:proofErr w:type="gramStart"/>
      <w:r w:rsidRPr="00AC31F8">
        <w:rPr>
          <w:rFonts w:ascii="Courier New" w:hAnsi="Courier New" w:cs="Courier New"/>
          <w:sz w:val="18"/>
          <w:szCs w:val="18"/>
          <w:lang w:val="en-GB"/>
        </w:rPr>
        <w:t>WeightEntry</w:t>
      </w:r>
      <w:proofErr w:type="spellEnd"/>
      <w:r w:rsidRPr="00AC31F8">
        <w:rPr>
          <w:rFonts w:ascii="Courier New" w:hAnsi="Courier New" w:cs="Courier New"/>
          <w:sz w:val="18"/>
          <w:szCs w:val="18"/>
          <w:lang w:val="en-GB"/>
        </w:rPr>
        <w:t>(</w:t>
      </w:r>
      <w:proofErr w:type="gramEnd"/>
      <w:r w:rsidRPr="00AC31F8">
        <w:rPr>
          <w:rFonts w:ascii="Courier New" w:hAnsi="Courier New" w:cs="Courier New"/>
          <w:sz w:val="18"/>
          <w:szCs w:val="18"/>
          <w:lang w:val="en-GB"/>
        </w:rPr>
        <w:t>);</w:t>
      </w:r>
    </w:p>
    <w:p w14:paraId="4BBBE127" w14:textId="77777777" w:rsidR="00D10B1E" w:rsidRPr="00AC31F8" w:rsidRDefault="00D10B1E" w:rsidP="00D10B1E">
      <w:pPr>
        <w:spacing w:after="0" w:line="240" w:lineRule="auto"/>
        <w:jc w:val="left"/>
        <w:rPr>
          <w:rFonts w:ascii="Courier New" w:hAnsi="Courier New" w:cs="Courier New"/>
          <w:sz w:val="18"/>
          <w:szCs w:val="18"/>
          <w:lang w:val="en-GB"/>
        </w:rPr>
      </w:pPr>
    </w:p>
    <w:p w14:paraId="01B97754"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@Then("{string}'s details should be displayed")</w:t>
      </w:r>
    </w:p>
    <w:p w14:paraId="4323830B"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public void </w:t>
      </w:r>
      <w:proofErr w:type="spellStart"/>
      <w:proofErr w:type="gramStart"/>
      <w:r w:rsidRPr="00AC31F8">
        <w:rPr>
          <w:rFonts w:ascii="Courier New" w:hAnsi="Courier New" w:cs="Courier New"/>
          <w:sz w:val="18"/>
          <w:szCs w:val="18"/>
          <w:lang w:val="en-GB"/>
        </w:rPr>
        <w:t>detailsShouldBeDisplayed</w:t>
      </w:r>
      <w:proofErr w:type="spellEnd"/>
      <w:r w:rsidRPr="00AC31F8">
        <w:rPr>
          <w:rFonts w:ascii="Courier New" w:hAnsi="Courier New" w:cs="Courier New"/>
          <w:sz w:val="18"/>
          <w:szCs w:val="18"/>
          <w:lang w:val="en-GB"/>
        </w:rPr>
        <w:t>(</w:t>
      </w:r>
      <w:proofErr w:type="gramEnd"/>
      <w:r w:rsidRPr="00AC31F8">
        <w:rPr>
          <w:rFonts w:ascii="Courier New" w:hAnsi="Courier New" w:cs="Courier New"/>
          <w:sz w:val="18"/>
          <w:szCs w:val="18"/>
          <w:lang w:val="en-GB"/>
        </w:rPr>
        <w:t xml:space="preserve">String </w:t>
      </w:r>
      <w:proofErr w:type="spellStart"/>
      <w:r w:rsidRPr="00AC31F8">
        <w:rPr>
          <w:rFonts w:ascii="Courier New" w:hAnsi="Courier New" w:cs="Courier New"/>
          <w:sz w:val="18"/>
          <w:szCs w:val="18"/>
          <w:lang w:val="en-GB"/>
        </w:rPr>
        <w:t>firstName</w:t>
      </w:r>
      <w:proofErr w:type="spellEnd"/>
      <w:r w:rsidRPr="00AC31F8">
        <w:rPr>
          <w:rFonts w:ascii="Courier New" w:hAnsi="Courier New" w:cs="Courier New"/>
          <w:sz w:val="18"/>
          <w:szCs w:val="18"/>
          <w:lang w:val="en-GB"/>
        </w:rPr>
        <w:t>) {</w:t>
      </w:r>
    </w:p>
    <w:p w14:paraId="4467194F"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assertThat(webDriver(</w:t>
      </w:r>
      <w:proofErr w:type="gramStart"/>
      <w:r w:rsidRPr="00AC31F8">
        <w:rPr>
          <w:rFonts w:ascii="Courier New" w:hAnsi="Courier New" w:cs="Courier New"/>
          <w:sz w:val="18"/>
          <w:szCs w:val="18"/>
          <w:lang w:val="en-GB"/>
        </w:rPr>
        <w:t>).findElement</w:t>
      </w:r>
      <w:proofErr w:type="gramEnd"/>
      <w:r w:rsidRPr="00AC31F8">
        <w:rPr>
          <w:rFonts w:ascii="Courier New" w:hAnsi="Courier New" w:cs="Courier New"/>
          <w:sz w:val="18"/>
          <w:szCs w:val="18"/>
          <w:lang w:val="en-GB"/>
        </w:rPr>
        <w:t>(By.id("participantFirstName")).getText(), is(participant(</w:t>
      </w:r>
      <w:proofErr w:type="spellStart"/>
      <w:r w:rsidRPr="00AC31F8">
        <w:rPr>
          <w:rFonts w:ascii="Courier New" w:hAnsi="Courier New" w:cs="Courier New"/>
          <w:sz w:val="18"/>
          <w:szCs w:val="18"/>
          <w:lang w:val="en-GB"/>
        </w:rPr>
        <w:t>firstName</w:t>
      </w:r>
      <w:proofErr w:type="spellEnd"/>
      <w:r w:rsidRPr="00AC31F8">
        <w:rPr>
          <w:rFonts w:ascii="Courier New" w:hAnsi="Courier New" w:cs="Courier New"/>
          <w:sz w:val="18"/>
          <w:szCs w:val="18"/>
          <w:lang w:val="en-GB"/>
        </w:rPr>
        <w:t>).</w:t>
      </w:r>
      <w:proofErr w:type="spellStart"/>
      <w:r w:rsidRPr="00AC31F8">
        <w:rPr>
          <w:rFonts w:ascii="Courier New" w:hAnsi="Courier New" w:cs="Courier New"/>
          <w:sz w:val="18"/>
          <w:szCs w:val="18"/>
          <w:lang w:val="en-GB"/>
        </w:rPr>
        <w:t>firstName</w:t>
      </w:r>
      <w:proofErr w:type="spellEnd"/>
      <w:r w:rsidRPr="00AC31F8">
        <w:rPr>
          <w:rFonts w:ascii="Courier New" w:hAnsi="Courier New" w:cs="Courier New"/>
          <w:sz w:val="18"/>
          <w:szCs w:val="18"/>
          <w:lang w:val="en-GB"/>
        </w:rPr>
        <w:t>));</w:t>
      </w:r>
    </w:p>
    <w:p w14:paraId="4242D426"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assertThat(webDriver(</w:t>
      </w:r>
      <w:proofErr w:type="gramStart"/>
      <w:r w:rsidRPr="00AC31F8">
        <w:rPr>
          <w:rFonts w:ascii="Courier New" w:hAnsi="Courier New" w:cs="Courier New"/>
          <w:sz w:val="18"/>
          <w:szCs w:val="18"/>
          <w:lang w:val="en-GB"/>
        </w:rPr>
        <w:t>).findElement</w:t>
      </w:r>
      <w:proofErr w:type="gramEnd"/>
      <w:r w:rsidRPr="00AC31F8">
        <w:rPr>
          <w:rFonts w:ascii="Courier New" w:hAnsi="Courier New" w:cs="Courier New"/>
          <w:sz w:val="18"/>
          <w:szCs w:val="18"/>
          <w:lang w:val="en-GB"/>
        </w:rPr>
        <w:t>(By.id("participantLastName")).getText(), is(participant(</w:t>
      </w:r>
      <w:proofErr w:type="spellStart"/>
      <w:r w:rsidRPr="00AC31F8">
        <w:rPr>
          <w:rFonts w:ascii="Courier New" w:hAnsi="Courier New" w:cs="Courier New"/>
          <w:sz w:val="18"/>
          <w:szCs w:val="18"/>
          <w:lang w:val="en-GB"/>
        </w:rPr>
        <w:t>firstName</w:t>
      </w:r>
      <w:proofErr w:type="spellEnd"/>
      <w:r w:rsidRPr="00AC31F8">
        <w:rPr>
          <w:rFonts w:ascii="Courier New" w:hAnsi="Courier New" w:cs="Courier New"/>
          <w:sz w:val="18"/>
          <w:szCs w:val="18"/>
          <w:lang w:val="en-GB"/>
        </w:rPr>
        <w:t>).</w:t>
      </w:r>
      <w:proofErr w:type="spellStart"/>
      <w:r w:rsidRPr="00AC31F8">
        <w:rPr>
          <w:rFonts w:ascii="Courier New" w:hAnsi="Courier New" w:cs="Courier New"/>
          <w:sz w:val="18"/>
          <w:szCs w:val="18"/>
          <w:lang w:val="en-GB"/>
        </w:rPr>
        <w:t>lastName</w:t>
      </w:r>
      <w:proofErr w:type="spellEnd"/>
      <w:r w:rsidRPr="00AC31F8">
        <w:rPr>
          <w:rFonts w:ascii="Courier New" w:hAnsi="Courier New" w:cs="Courier New"/>
          <w:sz w:val="18"/>
          <w:szCs w:val="18"/>
          <w:lang w:val="en-GB"/>
        </w:rPr>
        <w:t>));</w:t>
      </w:r>
    </w:p>
    <w:p w14:paraId="18D19797"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assertThat(webDriver(</w:t>
      </w:r>
      <w:proofErr w:type="gramStart"/>
      <w:r w:rsidRPr="00AC31F8">
        <w:rPr>
          <w:rFonts w:ascii="Courier New" w:hAnsi="Courier New" w:cs="Courier New"/>
          <w:sz w:val="18"/>
          <w:szCs w:val="18"/>
          <w:lang w:val="en-GB"/>
        </w:rPr>
        <w:t>).findElement</w:t>
      </w:r>
      <w:proofErr w:type="gramEnd"/>
      <w:r w:rsidRPr="00AC31F8">
        <w:rPr>
          <w:rFonts w:ascii="Courier New" w:hAnsi="Courier New" w:cs="Courier New"/>
          <w:sz w:val="18"/>
          <w:szCs w:val="18"/>
          <w:lang w:val="en-GB"/>
        </w:rPr>
        <w:t>(By.id("participantBirthday")).getText(), is(participant(</w:t>
      </w:r>
      <w:proofErr w:type="spellStart"/>
      <w:r w:rsidRPr="00AC31F8">
        <w:rPr>
          <w:rFonts w:ascii="Courier New" w:hAnsi="Courier New" w:cs="Courier New"/>
          <w:sz w:val="18"/>
          <w:szCs w:val="18"/>
          <w:lang w:val="en-GB"/>
        </w:rPr>
        <w:t>firstName</w:t>
      </w:r>
      <w:proofErr w:type="spellEnd"/>
      <w:r w:rsidRPr="00AC31F8">
        <w:rPr>
          <w:rFonts w:ascii="Courier New" w:hAnsi="Courier New" w:cs="Courier New"/>
          <w:sz w:val="18"/>
          <w:szCs w:val="18"/>
          <w:lang w:val="en-GB"/>
        </w:rPr>
        <w:t>).birthday));</w:t>
      </w:r>
    </w:p>
    <w:p w14:paraId="3BB130E8"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assertThat(webDriver(</w:t>
      </w:r>
      <w:proofErr w:type="gramStart"/>
      <w:r w:rsidRPr="00AC31F8">
        <w:rPr>
          <w:rFonts w:ascii="Courier New" w:hAnsi="Courier New" w:cs="Courier New"/>
          <w:sz w:val="18"/>
          <w:szCs w:val="18"/>
          <w:lang w:val="en-GB"/>
        </w:rPr>
        <w:t>).findElement</w:t>
      </w:r>
      <w:proofErr w:type="gramEnd"/>
      <w:r w:rsidRPr="00AC31F8">
        <w:rPr>
          <w:rFonts w:ascii="Courier New" w:hAnsi="Courier New" w:cs="Courier New"/>
          <w:sz w:val="18"/>
          <w:szCs w:val="18"/>
          <w:lang w:val="en-GB"/>
        </w:rPr>
        <w:t>(By.id("participantGender")).getText(), is(participant(</w:t>
      </w:r>
      <w:proofErr w:type="spellStart"/>
      <w:r w:rsidRPr="00AC31F8">
        <w:rPr>
          <w:rFonts w:ascii="Courier New" w:hAnsi="Courier New" w:cs="Courier New"/>
          <w:sz w:val="18"/>
          <w:szCs w:val="18"/>
          <w:lang w:val="en-GB"/>
        </w:rPr>
        <w:t>firstName</w:t>
      </w:r>
      <w:proofErr w:type="spellEnd"/>
      <w:r w:rsidRPr="00AC31F8">
        <w:rPr>
          <w:rFonts w:ascii="Courier New" w:hAnsi="Courier New" w:cs="Courier New"/>
          <w:sz w:val="18"/>
          <w:szCs w:val="18"/>
          <w:lang w:val="en-GB"/>
        </w:rPr>
        <w:t>).gender));</w:t>
      </w:r>
    </w:p>
    <w:p w14:paraId="17ADFED6"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
    <w:p w14:paraId="09162752" w14:textId="77777777" w:rsidR="00D10B1E" w:rsidRPr="00AC31F8" w:rsidRDefault="00D10B1E" w:rsidP="00D10B1E">
      <w:pPr>
        <w:spacing w:after="0" w:line="240" w:lineRule="auto"/>
        <w:jc w:val="left"/>
        <w:rPr>
          <w:rFonts w:ascii="Courier New" w:hAnsi="Courier New" w:cs="Courier New"/>
          <w:sz w:val="18"/>
          <w:szCs w:val="18"/>
          <w:lang w:val="en-GB"/>
        </w:rPr>
      </w:pPr>
    </w:p>
    <w:p w14:paraId="31EF2485"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@And("{string} has no baseline weight measurement entry yet")</w:t>
      </w:r>
    </w:p>
    <w:p w14:paraId="3E58D0D7"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public void </w:t>
      </w:r>
      <w:proofErr w:type="spellStart"/>
      <w:proofErr w:type="gramStart"/>
      <w:r w:rsidRPr="00AC31F8">
        <w:rPr>
          <w:rFonts w:ascii="Courier New" w:hAnsi="Courier New" w:cs="Courier New"/>
          <w:sz w:val="18"/>
          <w:szCs w:val="18"/>
          <w:lang w:val="en-GB"/>
        </w:rPr>
        <w:t>hasNoWeightEntryYet</w:t>
      </w:r>
      <w:proofErr w:type="spellEnd"/>
      <w:r w:rsidRPr="00AC31F8">
        <w:rPr>
          <w:rFonts w:ascii="Courier New" w:hAnsi="Courier New" w:cs="Courier New"/>
          <w:sz w:val="18"/>
          <w:szCs w:val="18"/>
          <w:lang w:val="en-GB"/>
        </w:rPr>
        <w:t>(</w:t>
      </w:r>
      <w:proofErr w:type="gramEnd"/>
      <w:r w:rsidRPr="00AC31F8">
        <w:rPr>
          <w:rFonts w:ascii="Courier New" w:hAnsi="Courier New" w:cs="Courier New"/>
          <w:sz w:val="18"/>
          <w:szCs w:val="18"/>
          <w:lang w:val="en-GB"/>
        </w:rPr>
        <w:t xml:space="preserve">String </w:t>
      </w:r>
      <w:proofErr w:type="spellStart"/>
      <w:r w:rsidRPr="00AC31F8">
        <w:rPr>
          <w:rFonts w:ascii="Courier New" w:hAnsi="Courier New" w:cs="Courier New"/>
          <w:sz w:val="18"/>
          <w:szCs w:val="18"/>
          <w:lang w:val="en-GB"/>
        </w:rPr>
        <w:t>firstName</w:t>
      </w:r>
      <w:proofErr w:type="spellEnd"/>
      <w:r w:rsidRPr="00AC31F8">
        <w:rPr>
          <w:rFonts w:ascii="Courier New" w:hAnsi="Courier New" w:cs="Courier New"/>
          <w:sz w:val="18"/>
          <w:szCs w:val="18"/>
          <w:lang w:val="en-GB"/>
        </w:rPr>
        <w:t>) {</w:t>
      </w:r>
    </w:p>
    <w:p w14:paraId="7050AFBB"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roofErr w:type="spellStart"/>
      <w:r w:rsidRPr="00AC31F8">
        <w:rPr>
          <w:rFonts w:ascii="Courier New" w:hAnsi="Courier New" w:cs="Courier New"/>
          <w:sz w:val="18"/>
          <w:szCs w:val="18"/>
          <w:lang w:val="en-GB"/>
        </w:rPr>
        <w:t>webDriver</w:t>
      </w:r>
      <w:proofErr w:type="spellEnd"/>
      <w:r w:rsidRPr="00AC31F8">
        <w:rPr>
          <w:rFonts w:ascii="Courier New" w:hAnsi="Courier New" w:cs="Courier New"/>
          <w:sz w:val="18"/>
          <w:szCs w:val="18"/>
          <w:lang w:val="en-GB"/>
        </w:rPr>
        <w:t>(</w:t>
      </w:r>
      <w:proofErr w:type="gramStart"/>
      <w:r w:rsidRPr="00AC31F8">
        <w:rPr>
          <w:rFonts w:ascii="Courier New" w:hAnsi="Courier New" w:cs="Courier New"/>
          <w:sz w:val="18"/>
          <w:szCs w:val="18"/>
          <w:lang w:val="en-GB"/>
        </w:rPr>
        <w:t>).navigate</w:t>
      </w:r>
      <w:proofErr w:type="gramEnd"/>
      <w:r w:rsidRPr="00AC31F8">
        <w:rPr>
          <w:rFonts w:ascii="Courier New" w:hAnsi="Courier New" w:cs="Courier New"/>
          <w:sz w:val="18"/>
          <w:szCs w:val="18"/>
          <w:lang w:val="en-GB"/>
        </w:rPr>
        <w:t>().to("http://localhost:8098/#/participant/" + participant(</w:t>
      </w:r>
      <w:proofErr w:type="spellStart"/>
      <w:r w:rsidRPr="00AC31F8">
        <w:rPr>
          <w:rFonts w:ascii="Courier New" w:hAnsi="Courier New" w:cs="Courier New"/>
          <w:sz w:val="18"/>
          <w:szCs w:val="18"/>
          <w:lang w:val="en-GB"/>
        </w:rPr>
        <w:t>firstName</w:t>
      </w:r>
      <w:proofErr w:type="spellEnd"/>
      <w:r w:rsidRPr="00AC31F8">
        <w:rPr>
          <w:rFonts w:ascii="Courier New" w:hAnsi="Courier New" w:cs="Courier New"/>
          <w:sz w:val="18"/>
          <w:szCs w:val="18"/>
          <w:lang w:val="en-GB"/>
        </w:rPr>
        <w:t>).id);</w:t>
      </w:r>
    </w:p>
    <w:p w14:paraId="62727ACA"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roofErr w:type="spellStart"/>
      <w:r w:rsidRPr="00AC31F8">
        <w:rPr>
          <w:rFonts w:ascii="Courier New" w:hAnsi="Courier New" w:cs="Courier New"/>
          <w:sz w:val="18"/>
          <w:szCs w:val="18"/>
          <w:lang w:val="en-GB"/>
        </w:rPr>
        <w:t>assertThat</w:t>
      </w:r>
      <w:proofErr w:type="spellEnd"/>
      <w:r w:rsidRPr="00AC31F8">
        <w:rPr>
          <w:rFonts w:ascii="Courier New" w:hAnsi="Courier New" w:cs="Courier New"/>
          <w:sz w:val="18"/>
          <w:szCs w:val="18"/>
          <w:lang w:val="en-GB"/>
        </w:rPr>
        <w:t>(</w:t>
      </w:r>
      <w:proofErr w:type="spellStart"/>
      <w:r w:rsidRPr="00AC31F8">
        <w:rPr>
          <w:rFonts w:ascii="Courier New" w:hAnsi="Courier New" w:cs="Courier New"/>
          <w:sz w:val="18"/>
          <w:szCs w:val="18"/>
          <w:lang w:val="en-GB"/>
        </w:rPr>
        <w:t>webDriver</w:t>
      </w:r>
      <w:proofErr w:type="spellEnd"/>
      <w:r w:rsidRPr="00AC31F8">
        <w:rPr>
          <w:rFonts w:ascii="Courier New" w:hAnsi="Courier New" w:cs="Courier New"/>
          <w:sz w:val="18"/>
          <w:szCs w:val="18"/>
          <w:lang w:val="en-GB"/>
        </w:rPr>
        <w:t>(</w:t>
      </w:r>
      <w:proofErr w:type="gramStart"/>
      <w:r w:rsidRPr="00AC31F8">
        <w:rPr>
          <w:rFonts w:ascii="Courier New" w:hAnsi="Courier New" w:cs="Courier New"/>
          <w:sz w:val="18"/>
          <w:szCs w:val="18"/>
          <w:lang w:val="en-GB"/>
        </w:rPr>
        <w:t>).</w:t>
      </w:r>
      <w:proofErr w:type="spellStart"/>
      <w:r w:rsidRPr="00AC31F8">
        <w:rPr>
          <w:rFonts w:ascii="Courier New" w:hAnsi="Courier New" w:cs="Courier New"/>
          <w:sz w:val="18"/>
          <w:szCs w:val="18"/>
          <w:lang w:val="en-GB"/>
        </w:rPr>
        <w:t>findElement</w:t>
      </w:r>
      <w:proofErr w:type="spellEnd"/>
      <w:proofErr w:type="gramEnd"/>
      <w:r w:rsidRPr="00AC31F8">
        <w:rPr>
          <w:rFonts w:ascii="Courier New" w:hAnsi="Courier New" w:cs="Courier New"/>
          <w:sz w:val="18"/>
          <w:szCs w:val="18"/>
          <w:lang w:val="en-GB"/>
        </w:rPr>
        <w:t>(By.id("weight")).</w:t>
      </w:r>
      <w:proofErr w:type="spellStart"/>
      <w:r w:rsidRPr="00AC31F8">
        <w:rPr>
          <w:rFonts w:ascii="Courier New" w:hAnsi="Courier New" w:cs="Courier New"/>
          <w:sz w:val="18"/>
          <w:szCs w:val="18"/>
          <w:lang w:val="en-GB"/>
        </w:rPr>
        <w:t>getText</w:t>
      </w:r>
      <w:proofErr w:type="spellEnd"/>
      <w:r w:rsidRPr="00AC31F8">
        <w:rPr>
          <w:rFonts w:ascii="Courier New" w:hAnsi="Courier New" w:cs="Courier New"/>
          <w:sz w:val="18"/>
          <w:szCs w:val="18"/>
          <w:lang w:val="en-GB"/>
        </w:rPr>
        <w:t>(), is(""));</w:t>
      </w:r>
    </w:p>
    <w:p w14:paraId="5CDD79E9"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
    <w:p w14:paraId="379ADA61" w14:textId="77777777" w:rsidR="00D10B1E" w:rsidRPr="00AC31F8" w:rsidRDefault="00D10B1E" w:rsidP="00D10B1E">
      <w:pPr>
        <w:spacing w:after="0" w:line="240" w:lineRule="auto"/>
        <w:jc w:val="left"/>
        <w:rPr>
          <w:rFonts w:ascii="Courier New" w:hAnsi="Courier New" w:cs="Courier New"/>
          <w:sz w:val="18"/>
          <w:szCs w:val="18"/>
          <w:lang w:val="en-GB"/>
        </w:rPr>
      </w:pPr>
    </w:p>
    <w:p w14:paraId="4AB882F2"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roofErr w:type="gramStart"/>
      <w:r w:rsidRPr="00AC31F8">
        <w:rPr>
          <w:rFonts w:ascii="Courier New" w:hAnsi="Courier New" w:cs="Courier New"/>
          <w:sz w:val="18"/>
          <w:szCs w:val="18"/>
          <w:lang w:val="en-GB"/>
        </w:rPr>
        <w:t>And(</w:t>
      </w:r>
      <w:proofErr w:type="gramEnd"/>
      <w:r w:rsidRPr="00AC31F8">
        <w:rPr>
          <w:rFonts w:ascii="Courier New" w:hAnsi="Courier New" w:cs="Courier New"/>
          <w:sz w:val="18"/>
          <w:szCs w:val="18"/>
          <w:lang w:val="en-GB"/>
        </w:rPr>
        <w:t>"Patricia wants to set {string}'s baseline weight measurement")</w:t>
      </w:r>
    </w:p>
    <w:p w14:paraId="2384513D"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public void </w:t>
      </w:r>
      <w:proofErr w:type="spellStart"/>
      <w:proofErr w:type="gramStart"/>
      <w:r w:rsidRPr="00AC31F8">
        <w:rPr>
          <w:rFonts w:ascii="Courier New" w:hAnsi="Courier New" w:cs="Courier New"/>
          <w:sz w:val="18"/>
          <w:szCs w:val="18"/>
          <w:lang w:val="en-GB"/>
        </w:rPr>
        <w:t>patriciaWantsToRegisterBaselineWeightMeasurement</w:t>
      </w:r>
      <w:proofErr w:type="spellEnd"/>
      <w:r w:rsidRPr="00AC31F8">
        <w:rPr>
          <w:rFonts w:ascii="Courier New" w:hAnsi="Courier New" w:cs="Courier New"/>
          <w:sz w:val="18"/>
          <w:szCs w:val="18"/>
          <w:lang w:val="en-GB"/>
        </w:rPr>
        <w:t>(</w:t>
      </w:r>
      <w:proofErr w:type="gramEnd"/>
      <w:r w:rsidRPr="00AC31F8">
        <w:rPr>
          <w:rFonts w:ascii="Courier New" w:hAnsi="Courier New" w:cs="Courier New"/>
          <w:sz w:val="18"/>
          <w:szCs w:val="18"/>
          <w:lang w:val="en-GB"/>
        </w:rPr>
        <w:t xml:space="preserve">String </w:t>
      </w:r>
      <w:proofErr w:type="spellStart"/>
      <w:r w:rsidRPr="00AC31F8">
        <w:rPr>
          <w:rFonts w:ascii="Courier New" w:hAnsi="Courier New" w:cs="Courier New"/>
          <w:sz w:val="18"/>
          <w:szCs w:val="18"/>
          <w:lang w:val="en-GB"/>
        </w:rPr>
        <w:t>firstName</w:t>
      </w:r>
      <w:proofErr w:type="spellEnd"/>
      <w:r w:rsidRPr="00AC31F8">
        <w:rPr>
          <w:rFonts w:ascii="Courier New" w:hAnsi="Courier New" w:cs="Courier New"/>
          <w:sz w:val="18"/>
          <w:szCs w:val="18"/>
          <w:lang w:val="en-GB"/>
        </w:rPr>
        <w:t>) {</w:t>
      </w:r>
    </w:p>
    <w:p w14:paraId="262D440A"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roofErr w:type="spellStart"/>
      <w:r w:rsidRPr="00AC31F8">
        <w:rPr>
          <w:rFonts w:ascii="Courier New" w:hAnsi="Courier New" w:cs="Courier New"/>
          <w:sz w:val="18"/>
          <w:szCs w:val="18"/>
          <w:lang w:val="en-GB"/>
        </w:rPr>
        <w:t>webDriver</w:t>
      </w:r>
      <w:proofErr w:type="spellEnd"/>
      <w:r w:rsidRPr="00AC31F8">
        <w:rPr>
          <w:rFonts w:ascii="Courier New" w:hAnsi="Courier New" w:cs="Courier New"/>
          <w:sz w:val="18"/>
          <w:szCs w:val="18"/>
          <w:lang w:val="en-GB"/>
        </w:rPr>
        <w:t>(</w:t>
      </w:r>
      <w:proofErr w:type="gramStart"/>
      <w:r w:rsidRPr="00AC31F8">
        <w:rPr>
          <w:rFonts w:ascii="Courier New" w:hAnsi="Courier New" w:cs="Courier New"/>
          <w:sz w:val="18"/>
          <w:szCs w:val="18"/>
          <w:lang w:val="en-GB"/>
        </w:rPr>
        <w:t>).navigate</w:t>
      </w:r>
      <w:proofErr w:type="gramEnd"/>
      <w:r w:rsidRPr="00AC31F8">
        <w:rPr>
          <w:rFonts w:ascii="Courier New" w:hAnsi="Courier New" w:cs="Courier New"/>
          <w:sz w:val="18"/>
          <w:szCs w:val="18"/>
          <w:lang w:val="en-GB"/>
        </w:rPr>
        <w:t>().to("http://localhost:8098/#/participant/" + participant(</w:t>
      </w:r>
      <w:proofErr w:type="spellStart"/>
      <w:r w:rsidRPr="00AC31F8">
        <w:rPr>
          <w:rFonts w:ascii="Courier New" w:hAnsi="Courier New" w:cs="Courier New"/>
          <w:sz w:val="18"/>
          <w:szCs w:val="18"/>
          <w:lang w:val="en-GB"/>
        </w:rPr>
        <w:t>firstName</w:t>
      </w:r>
      <w:proofErr w:type="spellEnd"/>
      <w:r w:rsidRPr="00AC31F8">
        <w:rPr>
          <w:rFonts w:ascii="Courier New" w:hAnsi="Courier New" w:cs="Courier New"/>
          <w:sz w:val="18"/>
          <w:szCs w:val="18"/>
          <w:lang w:val="en-GB"/>
        </w:rPr>
        <w:t>).id);</w:t>
      </w:r>
    </w:p>
    <w:p w14:paraId="3197F3EC"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
    <w:p w14:paraId="2D7578BB" w14:textId="77777777" w:rsidR="00D10B1E" w:rsidRPr="00AC31F8" w:rsidRDefault="00D10B1E" w:rsidP="00D10B1E">
      <w:pPr>
        <w:spacing w:after="0" w:line="240" w:lineRule="auto"/>
        <w:jc w:val="left"/>
        <w:rPr>
          <w:rFonts w:ascii="Courier New" w:hAnsi="Courier New" w:cs="Courier New"/>
          <w:sz w:val="18"/>
          <w:szCs w:val="18"/>
          <w:lang w:val="en-GB"/>
        </w:rPr>
      </w:pPr>
    </w:p>
    <w:p w14:paraId="0EA5692A"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roofErr w:type="gramStart"/>
      <w:r w:rsidRPr="00AC31F8">
        <w:rPr>
          <w:rFonts w:ascii="Courier New" w:hAnsi="Courier New" w:cs="Courier New"/>
          <w:sz w:val="18"/>
          <w:szCs w:val="18"/>
          <w:lang w:val="en-GB"/>
        </w:rPr>
        <w:t>When(</w:t>
      </w:r>
      <w:proofErr w:type="gramEnd"/>
      <w:r w:rsidRPr="00AC31F8">
        <w:rPr>
          <w:rFonts w:ascii="Courier New" w:hAnsi="Courier New" w:cs="Courier New"/>
          <w:sz w:val="18"/>
          <w:szCs w:val="18"/>
          <w:lang w:val="en-GB"/>
        </w:rPr>
        <w:t>"Patricia enters {double} kg in the weight field, {string} in the time field and {string} in the comment field")</w:t>
      </w:r>
    </w:p>
    <w:p w14:paraId="7AC031D1"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public void </w:t>
      </w:r>
      <w:proofErr w:type="gramStart"/>
      <w:r w:rsidRPr="00AC31F8">
        <w:rPr>
          <w:rFonts w:ascii="Courier New" w:hAnsi="Courier New" w:cs="Courier New"/>
          <w:sz w:val="18"/>
          <w:szCs w:val="18"/>
          <w:lang w:val="en-GB"/>
        </w:rPr>
        <w:t>patriciaEntersKgInTheWeightFieldInTheTimeFieldAndInTheCommentField(</w:t>
      </w:r>
      <w:proofErr w:type="gramEnd"/>
      <w:r w:rsidRPr="00AC31F8">
        <w:rPr>
          <w:rFonts w:ascii="Courier New" w:hAnsi="Courier New" w:cs="Courier New"/>
          <w:sz w:val="18"/>
          <w:szCs w:val="18"/>
          <w:lang w:val="en-GB"/>
        </w:rPr>
        <w:t xml:space="preserve">Double weight, String </w:t>
      </w:r>
      <w:proofErr w:type="spellStart"/>
      <w:r w:rsidRPr="00AC31F8">
        <w:rPr>
          <w:rFonts w:ascii="Courier New" w:hAnsi="Courier New" w:cs="Courier New"/>
          <w:sz w:val="18"/>
          <w:szCs w:val="18"/>
          <w:lang w:val="en-GB"/>
        </w:rPr>
        <w:t>dateTime</w:t>
      </w:r>
      <w:proofErr w:type="spellEnd"/>
      <w:r w:rsidRPr="00AC31F8">
        <w:rPr>
          <w:rFonts w:ascii="Courier New" w:hAnsi="Courier New" w:cs="Courier New"/>
          <w:sz w:val="18"/>
          <w:szCs w:val="18"/>
          <w:lang w:val="en-GB"/>
        </w:rPr>
        <w:t>, String comment) {</w:t>
      </w:r>
    </w:p>
    <w:p w14:paraId="3A441CA8"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roofErr w:type="spellStart"/>
      <w:r w:rsidRPr="00AC31F8">
        <w:rPr>
          <w:rFonts w:ascii="Courier New" w:hAnsi="Courier New" w:cs="Courier New"/>
          <w:sz w:val="18"/>
          <w:szCs w:val="18"/>
          <w:lang w:val="en-GB"/>
        </w:rPr>
        <w:t>participantBaselineWeightMeasurement.weight</w:t>
      </w:r>
      <w:proofErr w:type="spellEnd"/>
      <w:r w:rsidRPr="00AC31F8">
        <w:rPr>
          <w:rFonts w:ascii="Courier New" w:hAnsi="Courier New" w:cs="Courier New"/>
          <w:sz w:val="18"/>
          <w:szCs w:val="18"/>
          <w:lang w:val="en-GB"/>
        </w:rPr>
        <w:t xml:space="preserve"> = weight;</w:t>
      </w:r>
    </w:p>
    <w:p w14:paraId="620C2B13"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roofErr w:type="spellStart"/>
      <w:r w:rsidRPr="00AC31F8">
        <w:rPr>
          <w:rFonts w:ascii="Courier New" w:hAnsi="Courier New" w:cs="Courier New"/>
          <w:sz w:val="18"/>
          <w:szCs w:val="18"/>
          <w:lang w:val="en-GB"/>
        </w:rPr>
        <w:t>participantBaselineWeightMeasurement.dateTime</w:t>
      </w:r>
      <w:proofErr w:type="spellEnd"/>
      <w:r w:rsidRPr="00AC31F8">
        <w:rPr>
          <w:rFonts w:ascii="Courier New" w:hAnsi="Courier New" w:cs="Courier New"/>
          <w:sz w:val="18"/>
          <w:szCs w:val="18"/>
          <w:lang w:val="en-GB"/>
        </w:rPr>
        <w:t xml:space="preserve"> = </w:t>
      </w:r>
      <w:proofErr w:type="spellStart"/>
      <w:r w:rsidRPr="00AC31F8">
        <w:rPr>
          <w:rFonts w:ascii="Courier New" w:hAnsi="Courier New" w:cs="Courier New"/>
          <w:sz w:val="18"/>
          <w:szCs w:val="18"/>
          <w:lang w:val="en-GB"/>
        </w:rPr>
        <w:t>dateTime</w:t>
      </w:r>
      <w:proofErr w:type="spellEnd"/>
      <w:r w:rsidRPr="00AC31F8">
        <w:rPr>
          <w:rFonts w:ascii="Courier New" w:hAnsi="Courier New" w:cs="Courier New"/>
          <w:sz w:val="18"/>
          <w:szCs w:val="18"/>
          <w:lang w:val="en-GB"/>
        </w:rPr>
        <w:t>;</w:t>
      </w:r>
    </w:p>
    <w:p w14:paraId="07DD7423"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roofErr w:type="spellStart"/>
      <w:r w:rsidRPr="00AC31F8">
        <w:rPr>
          <w:rFonts w:ascii="Courier New" w:hAnsi="Courier New" w:cs="Courier New"/>
          <w:sz w:val="18"/>
          <w:szCs w:val="18"/>
          <w:lang w:val="en-GB"/>
        </w:rPr>
        <w:t>participantBaselineWeightMeasurement.comment</w:t>
      </w:r>
      <w:proofErr w:type="spellEnd"/>
      <w:r w:rsidRPr="00AC31F8">
        <w:rPr>
          <w:rFonts w:ascii="Courier New" w:hAnsi="Courier New" w:cs="Courier New"/>
          <w:sz w:val="18"/>
          <w:szCs w:val="18"/>
          <w:lang w:val="en-GB"/>
        </w:rPr>
        <w:t xml:space="preserve"> = comment;</w:t>
      </w:r>
    </w:p>
    <w:p w14:paraId="55BD1C55"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webDriver(</w:t>
      </w:r>
      <w:proofErr w:type="gramStart"/>
      <w:r w:rsidRPr="00AC31F8">
        <w:rPr>
          <w:rFonts w:ascii="Courier New" w:hAnsi="Courier New" w:cs="Courier New"/>
          <w:sz w:val="18"/>
          <w:szCs w:val="18"/>
          <w:lang w:val="en-GB"/>
        </w:rPr>
        <w:t>).findElement</w:t>
      </w:r>
      <w:proofErr w:type="gramEnd"/>
      <w:r w:rsidRPr="00AC31F8">
        <w:rPr>
          <w:rFonts w:ascii="Courier New" w:hAnsi="Courier New" w:cs="Courier New"/>
          <w:sz w:val="18"/>
          <w:szCs w:val="18"/>
          <w:lang w:val="en-GB"/>
        </w:rPr>
        <w:t>(By.id("weight")).sendKeys(weight.toString());</w:t>
      </w:r>
    </w:p>
    <w:p w14:paraId="52F4DCDE"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roofErr w:type="spellStart"/>
      <w:r w:rsidRPr="00AC31F8">
        <w:rPr>
          <w:rFonts w:ascii="Courier New" w:hAnsi="Courier New" w:cs="Courier New"/>
          <w:sz w:val="18"/>
          <w:szCs w:val="18"/>
          <w:lang w:val="en-GB"/>
        </w:rPr>
        <w:t>webDriver</w:t>
      </w:r>
      <w:proofErr w:type="spellEnd"/>
      <w:r w:rsidRPr="00AC31F8">
        <w:rPr>
          <w:rFonts w:ascii="Courier New" w:hAnsi="Courier New" w:cs="Courier New"/>
          <w:sz w:val="18"/>
          <w:szCs w:val="18"/>
          <w:lang w:val="en-GB"/>
        </w:rPr>
        <w:t>(</w:t>
      </w:r>
      <w:proofErr w:type="gramStart"/>
      <w:r w:rsidRPr="00AC31F8">
        <w:rPr>
          <w:rFonts w:ascii="Courier New" w:hAnsi="Courier New" w:cs="Courier New"/>
          <w:sz w:val="18"/>
          <w:szCs w:val="18"/>
          <w:lang w:val="en-GB"/>
        </w:rPr>
        <w:t>).</w:t>
      </w:r>
      <w:proofErr w:type="spellStart"/>
      <w:r w:rsidRPr="00AC31F8">
        <w:rPr>
          <w:rFonts w:ascii="Courier New" w:hAnsi="Courier New" w:cs="Courier New"/>
          <w:sz w:val="18"/>
          <w:szCs w:val="18"/>
          <w:lang w:val="en-GB"/>
        </w:rPr>
        <w:t>findElement</w:t>
      </w:r>
      <w:proofErr w:type="spellEnd"/>
      <w:proofErr w:type="gramEnd"/>
      <w:r w:rsidRPr="00AC31F8">
        <w:rPr>
          <w:rFonts w:ascii="Courier New" w:hAnsi="Courier New" w:cs="Courier New"/>
          <w:sz w:val="18"/>
          <w:szCs w:val="18"/>
          <w:lang w:val="en-GB"/>
        </w:rPr>
        <w:t>(By.id("</w:t>
      </w:r>
      <w:proofErr w:type="spellStart"/>
      <w:r w:rsidRPr="00AC31F8">
        <w:rPr>
          <w:rFonts w:ascii="Courier New" w:hAnsi="Courier New" w:cs="Courier New"/>
          <w:sz w:val="18"/>
          <w:szCs w:val="18"/>
          <w:lang w:val="en-GB"/>
        </w:rPr>
        <w:t>dateTime</w:t>
      </w:r>
      <w:proofErr w:type="spellEnd"/>
      <w:r w:rsidRPr="00AC31F8">
        <w:rPr>
          <w:rFonts w:ascii="Courier New" w:hAnsi="Courier New" w:cs="Courier New"/>
          <w:sz w:val="18"/>
          <w:szCs w:val="18"/>
          <w:lang w:val="en-GB"/>
        </w:rPr>
        <w:t>")).</w:t>
      </w:r>
      <w:proofErr w:type="spellStart"/>
      <w:r w:rsidRPr="00AC31F8">
        <w:rPr>
          <w:rFonts w:ascii="Courier New" w:hAnsi="Courier New" w:cs="Courier New"/>
          <w:sz w:val="18"/>
          <w:szCs w:val="18"/>
          <w:lang w:val="en-GB"/>
        </w:rPr>
        <w:t>sendKeys</w:t>
      </w:r>
      <w:proofErr w:type="spellEnd"/>
      <w:r w:rsidRPr="00AC31F8">
        <w:rPr>
          <w:rFonts w:ascii="Courier New" w:hAnsi="Courier New" w:cs="Courier New"/>
          <w:sz w:val="18"/>
          <w:szCs w:val="18"/>
          <w:lang w:val="en-GB"/>
        </w:rPr>
        <w:t>(</w:t>
      </w:r>
      <w:proofErr w:type="spellStart"/>
      <w:r w:rsidRPr="00AC31F8">
        <w:rPr>
          <w:rFonts w:ascii="Courier New" w:hAnsi="Courier New" w:cs="Courier New"/>
          <w:sz w:val="18"/>
          <w:szCs w:val="18"/>
          <w:lang w:val="en-GB"/>
        </w:rPr>
        <w:t>dateTime</w:t>
      </w:r>
      <w:proofErr w:type="spellEnd"/>
      <w:r w:rsidRPr="00AC31F8">
        <w:rPr>
          <w:rFonts w:ascii="Courier New" w:hAnsi="Courier New" w:cs="Courier New"/>
          <w:sz w:val="18"/>
          <w:szCs w:val="18"/>
          <w:lang w:val="en-GB"/>
        </w:rPr>
        <w:t>);</w:t>
      </w:r>
    </w:p>
    <w:p w14:paraId="16CA1162"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roofErr w:type="spellStart"/>
      <w:r w:rsidRPr="00AC31F8">
        <w:rPr>
          <w:rFonts w:ascii="Courier New" w:hAnsi="Courier New" w:cs="Courier New"/>
          <w:sz w:val="18"/>
          <w:szCs w:val="18"/>
          <w:lang w:val="en-GB"/>
        </w:rPr>
        <w:t>webDriver</w:t>
      </w:r>
      <w:proofErr w:type="spellEnd"/>
      <w:r w:rsidRPr="00AC31F8">
        <w:rPr>
          <w:rFonts w:ascii="Courier New" w:hAnsi="Courier New" w:cs="Courier New"/>
          <w:sz w:val="18"/>
          <w:szCs w:val="18"/>
          <w:lang w:val="en-GB"/>
        </w:rPr>
        <w:t>(</w:t>
      </w:r>
      <w:proofErr w:type="gramStart"/>
      <w:r w:rsidRPr="00AC31F8">
        <w:rPr>
          <w:rFonts w:ascii="Courier New" w:hAnsi="Courier New" w:cs="Courier New"/>
          <w:sz w:val="18"/>
          <w:szCs w:val="18"/>
          <w:lang w:val="en-GB"/>
        </w:rPr>
        <w:t>).</w:t>
      </w:r>
      <w:proofErr w:type="spellStart"/>
      <w:r w:rsidRPr="00AC31F8">
        <w:rPr>
          <w:rFonts w:ascii="Courier New" w:hAnsi="Courier New" w:cs="Courier New"/>
          <w:sz w:val="18"/>
          <w:szCs w:val="18"/>
          <w:lang w:val="en-GB"/>
        </w:rPr>
        <w:t>findElement</w:t>
      </w:r>
      <w:proofErr w:type="spellEnd"/>
      <w:proofErr w:type="gramEnd"/>
      <w:r w:rsidRPr="00AC31F8">
        <w:rPr>
          <w:rFonts w:ascii="Courier New" w:hAnsi="Courier New" w:cs="Courier New"/>
          <w:sz w:val="18"/>
          <w:szCs w:val="18"/>
          <w:lang w:val="en-GB"/>
        </w:rPr>
        <w:t>(By.id("comment")).</w:t>
      </w:r>
      <w:proofErr w:type="spellStart"/>
      <w:r w:rsidRPr="00AC31F8">
        <w:rPr>
          <w:rFonts w:ascii="Courier New" w:hAnsi="Courier New" w:cs="Courier New"/>
          <w:sz w:val="18"/>
          <w:szCs w:val="18"/>
          <w:lang w:val="en-GB"/>
        </w:rPr>
        <w:t>sendKeys</w:t>
      </w:r>
      <w:proofErr w:type="spellEnd"/>
      <w:r w:rsidRPr="00AC31F8">
        <w:rPr>
          <w:rFonts w:ascii="Courier New" w:hAnsi="Courier New" w:cs="Courier New"/>
          <w:sz w:val="18"/>
          <w:szCs w:val="18"/>
          <w:lang w:val="en-GB"/>
        </w:rPr>
        <w:t>(comment);</w:t>
      </w:r>
    </w:p>
    <w:p w14:paraId="6109A32F"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
    <w:p w14:paraId="49C61FF6" w14:textId="77777777" w:rsidR="00D10B1E" w:rsidRPr="00AC31F8" w:rsidRDefault="00D10B1E" w:rsidP="00D10B1E">
      <w:pPr>
        <w:spacing w:after="0" w:line="240" w:lineRule="auto"/>
        <w:jc w:val="left"/>
        <w:rPr>
          <w:rFonts w:ascii="Courier New" w:hAnsi="Courier New" w:cs="Courier New"/>
          <w:sz w:val="18"/>
          <w:szCs w:val="18"/>
          <w:lang w:val="en-GB"/>
        </w:rPr>
      </w:pPr>
    </w:p>
    <w:p w14:paraId="50C4EAB2"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roofErr w:type="gramStart"/>
      <w:r w:rsidRPr="00AC31F8">
        <w:rPr>
          <w:rFonts w:ascii="Courier New" w:hAnsi="Courier New" w:cs="Courier New"/>
          <w:sz w:val="18"/>
          <w:szCs w:val="18"/>
          <w:lang w:val="en-GB"/>
        </w:rPr>
        <w:t>And(</w:t>
      </w:r>
      <w:proofErr w:type="gramEnd"/>
      <w:r w:rsidRPr="00AC31F8">
        <w:rPr>
          <w:rFonts w:ascii="Courier New" w:hAnsi="Courier New" w:cs="Courier New"/>
          <w:sz w:val="18"/>
          <w:szCs w:val="18"/>
          <w:lang w:val="en-GB"/>
        </w:rPr>
        <w:t>"she saves these entries")</w:t>
      </w:r>
    </w:p>
    <w:p w14:paraId="2D6C8FB3"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public void </w:t>
      </w:r>
      <w:proofErr w:type="spellStart"/>
      <w:proofErr w:type="gramStart"/>
      <w:r w:rsidRPr="00AC31F8">
        <w:rPr>
          <w:rFonts w:ascii="Courier New" w:hAnsi="Courier New" w:cs="Courier New"/>
          <w:sz w:val="18"/>
          <w:szCs w:val="18"/>
          <w:lang w:val="en-GB"/>
        </w:rPr>
        <w:t>sheSavesTheseEntries</w:t>
      </w:r>
      <w:proofErr w:type="spellEnd"/>
      <w:r w:rsidRPr="00AC31F8">
        <w:rPr>
          <w:rFonts w:ascii="Courier New" w:hAnsi="Courier New" w:cs="Courier New"/>
          <w:sz w:val="18"/>
          <w:szCs w:val="18"/>
          <w:lang w:val="en-GB"/>
        </w:rPr>
        <w:t>(</w:t>
      </w:r>
      <w:proofErr w:type="gramEnd"/>
      <w:r w:rsidRPr="00AC31F8">
        <w:rPr>
          <w:rFonts w:ascii="Courier New" w:hAnsi="Courier New" w:cs="Courier New"/>
          <w:sz w:val="18"/>
          <w:szCs w:val="18"/>
          <w:lang w:val="en-GB"/>
        </w:rPr>
        <w:t>) {</w:t>
      </w:r>
    </w:p>
    <w:p w14:paraId="38D1821F"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roofErr w:type="spellStart"/>
      <w:r w:rsidRPr="00AC31F8">
        <w:rPr>
          <w:rFonts w:ascii="Courier New" w:hAnsi="Courier New" w:cs="Courier New"/>
          <w:sz w:val="18"/>
          <w:szCs w:val="18"/>
          <w:lang w:val="en-GB"/>
        </w:rPr>
        <w:t>webDriver</w:t>
      </w:r>
      <w:proofErr w:type="spellEnd"/>
      <w:r w:rsidRPr="00AC31F8">
        <w:rPr>
          <w:rFonts w:ascii="Courier New" w:hAnsi="Courier New" w:cs="Courier New"/>
          <w:sz w:val="18"/>
          <w:szCs w:val="18"/>
          <w:lang w:val="en-GB"/>
        </w:rPr>
        <w:t>(</w:t>
      </w:r>
      <w:proofErr w:type="gramStart"/>
      <w:r w:rsidRPr="00AC31F8">
        <w:rPr>
          <w:rFonts w:ascii="Courier New" w:hAnsi="Courier New" w:cs="Courier New"/>
          <w:sz w:val="18"/>
          <w:szCs w:val="18"/>
          <w:lang w:val="en-GB"/>
        </w:rPr>
        <w:t>).</w:t>
      </w:r>
      <w:proofErr w:type="spellStart"/>
      <w:r w:rsidRPr="00AC31F8">
        <w:rPr>
          <w:rFonts w:ascii="Courier New" w:hAnsi="Courier New" w:cs="Courier New"/>
          <w:sz w:val="18"/>
          <w:szCs w:val="18"/>
          <w:lang w:val="en-GB"/>
        </w:rPr>
        <w:t>findElement</w:t>
      </w:r>
      <w:proofErr w:type="spellEnd"/>
      <w:proofErr w:type="gramEnd"/>
      <w:r w:rsidRPr="00AC31F8">
        <w:rPr>
          <w:rFonts w:ascii="Courier New" w:hAnsi="Courier New" w:cs="Courier New"/>
          <w:sz w:val="18"/>
          <w:szCs w:val="18"/>
          <w:lang w:val="en-GB"/>
        </w:rPr>
        <w:t>(By.id("</w:t>
      </w:r>
      <w:proofErr w:type="spellStart"/>
      <w:r w:rsidRPr="00AC31F8">
        <w:rPr>
          <w:rFonts w:ascii="Courier New" w:hAnsi="Courier New" w:cs="Courier New"/>
          <w:sz w:val="18"/>
          <w:szCs w:val="18"/>
          <w:lang w:val="en-GB"/>
        </w:rPr>
        <w:t>setBaselineWeight</w:t>
      </w:r>
      <w:proofErr w:type="spellEnd"/>
      <w:r w:rsidRPr="00AC31F8">
        <w:rPr>
          <w:rFonts w:ascii="Courier New" w:hAnsi="Courier New" w:cs="Courier New"/>
          <w:sz w:val="18"/>
          <w:szCs w:val="18"/>
          <w:lang w:val="en-GB"/>
        </w:rPr>
        <w:t>")).click();</w:t>
      </w:r>
    </w:p>
    <w:p w14:paraId="5879ACA9"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
    <w:p w14:paraId="4EE1C196" w14:textId="77777777" w:rsidR="00D10B1E" w:rsidRPr="00AC31F8" w:rsidRDefault="00D10B1E" w:rsidP="00D10B1E">
      <w:pPr>
        <w:spacing w:after="0" w:line="240" w:lineRule="auto"/>
        <w:jc w:val="left"/>
        <w:rPr>
          <w:rFonts w:ascii="Courier New" w:hAnsi="Courier New" w:cs="Courier New"/>
          <w:sz w:val="18"/>
          <w:szCs w:val="18"/>
          <w:lang w:val="en-GB"/>
        </w:rPr>
      </w:pPr>
    </w:p>
    <w:p w14:paraId="45CC6A70"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@Then("{string}'s baseline weight entry should be found in the system")</w:t>
      </w:r>
    </w:p>
    <w:p w14:paraId="4E1C2773"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public void </w:t>
      </w:r>
      <w:proofErr w:type="spellStart"/>
      <w:proofErr w:type="gramStart"/>
      <w:r w:rsidRPr="00AC31F8">
        <w:rPr>
          <w:rFonts w:ascii="Courier New" w:hAnsi="Courier New" w:cs="Courier New"/>
          <w:sz w:val="18"/>
          <w:szCs w:val="18"/>
          <w:lang w:val="en-GB"/>
        </w:rPr>
        <w:t>baselineWeightEntryShouldBeFoundInTheSystem</w:t>
      </w:r>
      <w:proofErr w:type="spellEnd"/>
      <w:r w:rsidRPr="00AC31F8">
        <w:rPr>
          <w:rFonts w:ascii="Courier New" w:hAnsi="Courier New" w:cs="Courier New"/>
          <w:sz w:val="18"/>
          <w:szCs w:val="18"/>
          <w:lang w:val="en-GB"/>
        </w:rPr>
        <w:t>(</w:t>
      </w:r>
      <w:proofErr w:type="gramEnd"/>
      <w:r w:rsidRPr="00AC31F8">
        <w:rPr>
          <w:rFonts w:ascii="Courier New" w:hAnsi="Courier New" w:cs="Courier New"/>
          <w:sz w:val="18"/>
          <w:szCs w:val="18"/>
          <w:lang w:val="en-GB"/>
        </w:rPr>
        <w:t xml:space="preserve">String </w:t>
      </w:r>
      <w:proofErr w:type="spellStart"/>
      <w:r w:rsidRPr="00AC31F8">
        <w:rPr>
          <w:rFonts w:ascii="Courier New" w:hAnsi="Courier New" w:cs="Courier New"/>
          <w:sz w:val="18"/>
          <w:szCs w:val="18"/>
          <w:lang w:val="en-GB"/>
        </w:rPr>
        <w:t>firstName</w:t>
      </w:r>
      <w:proofErr w:type="spellEnd"/>
      <w:r w:rsidRPr="00AC31F8">
        <w:rPr>
          <w:rFonts w:ascii="Courier New" w:hAnsi="Courier New" w:cs="Courier New"/>
          <w:sz w:val="18"/>
          <w:szCs w:val="18"/>
          <w:lang w:val="en-GB"/>
        </w:rPr>
        <w:t>) {</w:t>
      </w:r>
    </w:p>
    <w:p w14:paraId="29223BAC"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long id = Long.parseLong(webDriver(</w:t>
      </w:r>
      <w:proofErr w:type="gramStart"/>
      <w:r w:rsidRPr="00AC31F8">
        <w:rPr>
          <w:rFonts w:ascii="Courier New" w:hAnsi="Courier New" w:cs="Courier New"/>
          <w:sz w:val="18"/>
          <w:szCs w:val="18"/>
          <w:lang w:val="en-GB"/>
        </w:rPr>
        <w:t>).findElement</w:t>
      </w:r>
      <w:proofErr w:type="gramEnd"/>
      <w:r w:rsidRPr="00AC31F8">
        <w:rPr>
          <w:rFonts w:ascii="Courier New" w:hAnsi="Courier New" w:cs="Courier New"/>
          <w:sz w:val="18"/>
          <w:szCs w:val="18"/>
          <w:lang w:val="en-GB"/>
        </w:rPr>
        <w:t>(By.id("baselineId")).getText());</w:t>
      </w:r>
    </w:p>
    <w:p w14:paraId="2158079C"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roofErr w:type="spellStart"/>
      <w:proofErr w:type="gramStart"/>
      <w:r w:rsidRPr="00AC31F8">
        <w:rPr>
          <w:rFonts w:ascii="Courier New" w:hAnsi="Courier New" w:cs="Courier New"/>
          <w:sz w:val="18"/>
          <w:szCs w:val="18"/>
          <w:lang w:val="en-GB"/>
        </w:rPr>
        <w:t>assertThat</w:t>
      </w:r>
      <w:proofErr w:type="spellEnd"/>
      <w:r w:rsidRPr="00AC31F8">
        <w:rPr>
          <w:rFonts w:ascii="Courier New" w:hAnsi="Courier New" w:cs="Courier New"/>
          <w:sz w:val="18"/>
          <w:szCs w:val="18"/>
          <w:lang w:val="en-GB"/>
        </w:rPr>
        <w:t>(</w:t>
      </w:r>
      <w:proofErr w:type="gramEnd"/>
      <w:r w:rsidRPr="00AC31F8">
        <w:rPr>
          <w:rFonts w:ascii="Courier New" w:hAnsi="Courier New" w:cs="Courier New"/>
          <w:sz w:val="18"/>
          <w:szCs w:val="18"/>
          <w:lang w:val="en-GB"/>
        </w:rPr>
        <w:t>id, not(-1));</w:t>
      </w:r>
    </w:p>
    <w:p w14:paraId="4928A225"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roofErr w:type="spellStart"/>
      <w:r w:rsidRPr="00AC31F8">
        <w:rPr>
          <w:rFonts w:ascii="Courier New" w:hAnsi="Courier New" w:cs="Courier New"/>
          <w:sz w:val="18"/>
          <w:szCs w:val="18"/>
          <w:lang w:val="en-GB"/>
        </w:rPr>
        <w:t>assertThat</w:t>
      </w:r>
      <w:proofErr w:type="spellEnd"/>
      <w:r w:rsidRPr="00AC31F8">
        <w:rPr>
          <w:rFonts w:ascii="Courier New" w:hAnsi="Courier New" w:cs="Courier New"/>
          <w:sz w:val="18"/>
          <w:szCs w:val="18"/>
          <w:lang w:val="en-GB"/>
        </w:rPr>
        <w:t>(</w:t>
      </w:r>
      <w:proofErr w:type="spellStart"/>
      <w:r w:rsidRPr="00AC31F8">
        <w:rPr>
          <w:rFonts w:ascii="Courier New" w:hAnsi="Courier New" w:cs="Courier New"/>
          <w:sz w:val="18"/>
          <w:szCs w:val="18"/>
          <w:lang w:val="en-GB"/>
        </w:rPr>
        <w:t>webDriver</w:t>
      </w:r>
      <w:proofErr w:type="spellEnd"/>
      <w:r w:rsidRPr="00AC31F8">
        <w:rPr>
          <w:rFonts w:ascii="Courier New" w:hAnsi="Courier New" w:cs="Courier New"/>
          <w:sz w:val="18"/>
          <w:szCs w:val="18"/>
          <w:lang w:val="en-GB"/>
        </w:rPr>
        <w:t>(</w:t>
      </w:r>
      <w:proofErr w:type="gramStart"/>
      <w:r w:rsidRPr="00AC31F8">
        <w:rPr>
          <w:rFonts w:ascii="Courier New" w:hAnsi="Courier New" w:cs="Courier New"/>
          <w:sz w:val="18"/>
          <w:szCs w:val="18"/>
          <w:lang w:val="en-GB"/>
        </w:rPr>
        <w:t>).</w:t>
      </w:r>
      <w:proofErr w:type="spellStart"/>
      <w:r w:rsidRPr="00AC31F8">
        <w:rPr>
          <w:rFonts w:ascii="Courier New" w:hAnsi="Courier New" w:cs="Courier New"/>
          <w:sz w:val="18"/>
          <w:szCs w:val="18"/>
          <w:lang w:val="en-GB"/>
        </w:rPr>
        <w:t>findElement</w:t>
      </w:r>
      <w:proofErr w:type="spellEnd"/>
      <w:proofErr w:type="gramEnd"/>
      <w:r w:rsidRPr="00AC31F8">
        <w:rPr>
          <w:rFonts w:ascii="Courier New" w:hAnsi="Courier New" w:cs="Courier New"/>
          <w:sz w:val="18"/>
          <w:szCs w:val="18"/>
          <w:lang w:val="en-GB"/>
        </w:rPr>
        <w:t>(By.id("weight")).</w:t>
      </w:r>
      <w:proofErr w:type="spellStart"/>
      <w:r w:rsidRPr="00AC31F8">
        <w:rPr>
          <w:rFonts w:ascii="Courier New" w:hAnsi="Courier New" w:cs="Courier New"/>
          <w:sz w:val="18"/>
          <w:szCs w:val="18"/>
          <w:lang w:val="en-GB"/>
        </w:rPr>
        <w:t>getText</w:t>
      </w:r>
      <w:proofErr w:type="spellEnd"/>
      <w:r w:rsidRPr="00AC31F8">
        <w:rPr>
          <w:rFonts w:ascii="Courier New" w:hAnsi="Courier New" w:cs="Courier New"/>
          <w:sz w:val="18"/>
          <w:szCs w:val="18"/>
          <w:lang w:val="en-GB"/>
        </w:rPr>
        <w:t>(), is(</w:t>
      </w:r>
      <w:proofErr w:type="spellStart"/>
      <w:r w:rsidRPr="00AC31F8">
        <w:rPr>
          <w:rFonts w:ascii="Courier New" w:hAnsi="Courier New" w:cs="Courier New"/>
          <w:sz w:val="18"/>
          <w:szCs w:val="18"/>
          <w:lang w:val="en-GB"/>
        </w:rPr>
        <w:t>participantBaselineWeightMeasurement.weight</w:t>
      </w:r>
      <w:proofErr w:type="spellEnd"/>
      <w:r w:rsidRPr="00AC31F8">
        <w:rPr>
          <w:rFonts w:ascii="Courier New" w:hAnsi="Courier New" w:cs="Courier New"/>
          <w:sz w:val="18"/>
          <w:szCs w:val="18"/>
          <w:lang w:val="en-GB"/>
        </w:rPr>
        <w:t>));</w:t>
      </w:r>
    </w:p>
    <w:p w14:paraId="36E1414E"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
    <w:p w14:paraId="7A931B55" w14:textId="77777777" w:rsidR="00D10B1E" w:rsidRPr="00AC31F8" w:rsidRDefault="00D10B1E" w:rsidP="00D10B1E">
      <w:pPr>
        <w:spacing w:after="0" w:line="240" w:lineRule="auto"/>
        <w:jc w:val="left"/>
        <w:rPr>
          <w:rFonts w:ascii="Courier New" w:hAnsi="Courier New" w:cs="Courier New"/>
          <w:sz w:val="18"/>
          <w:szCs w:val="18"/>
          <w:lang w:val="en-GB"/>
        </w:rPr>
      </w:pPr>
    </w:p>
    <w:p w14:paraId="788C8F73"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roofErr w:type="gramStart"/>
      <w:r w:rsidRPr="00AC31F8">
        <w:rPr>
          <w:rFonts w:ascii="Courier New" w:hAnsi="Courier New" w:cs="Courier New"/>
          <w:sz w:val="18"/>
          <w:szCs w:val="18"/>
          <w:lang w:val="en-GB"/>
        </w:rPr>
        <w:t>When(</w:t>
      </w:r>
      <w:proofErr w:type="gramEnd"/>
      <w:r w:rsidRPr="00AC31F8">
        <w:rPr>
          <w:rFonts w:ascii="Courier New" w:hAnsi="Courier New" w:cs="Courier New"/>
          <w:sz w:val="18"/>
          <w:szCs w:val="18"/>
          <w:lang w:val="en-GB"/>
        </w:rPr>
        <w:t>"Patricia enters {double} kg and any valid date time")</w:t>
      </w:r>
    </w:p>
    <w:p w14:paraId="43682D7B"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public void </w:t>
      </w:r>
      <w:proofErr w:type="spellStart"/>
      <w:proofErr w:type="gramStart"/>
      <w:r w:rsidRPr="00AC31F8">
        <w:rPr>
          <w:rFonts w:ascii="Courier New" w:hAnsi="Courier New" w:cs="Courier New"/>
          <w:sz w:val="18"/>
          <w:szCs w:val="18"/>
          <w:lang w:val="en-GB"/>
        </w:rPr>
        <w:t>patriciaEntersKg</w:t>
      </w:r>
      <w:proofErr w:type="spellEnd"/>
      <w:r w:rsidRPr="00AC31F8">
        <w:rPr>
          <w:rFonts w:ascii="Courier New" w:hAnsi="Courier New" w:cs="Courier New"/>
          <w:sz w:val="18"/>
          <w:szCs w:val="18"/>
          <w:lang w:val="en-GB"/>
        </w:rPr>
        <w:t>(</w:t>
      </w:r>
      <w:proofErr w:type="gramEnd"/>
      <w:r w:rsidRPr="00AC31F8">
        <w:rPr>
          <w:rFonts w:ascii="Courier New" w:hAnsi="Courier New" w:cs="Courier New"/>
          <w:sz w:val="18"/>
          <w:szCs w:val="18"/>
          <w:lang w:val="en-GB"/>
        </w:rPr>
        <w:t>Double weight) {</w:t>
      </w:r>
    </w:p>
    <w:p w14:paraId="0EA5A785"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webDriver(</w:t>
      </w:r>
      <w:proofErr w:type="gramStart"/>
      <w:r w:rsidRPr="00AC31F8">
        <w:rPr>
          <w:rFonts w:ascii="Courier New" w:hAnsi="Courier New" w:cs="Courier New"/>
          <w:sz w:val="18"/>
          <w:szCs w:val="18"/>
          <w:lang w:val="en-GB"/>
        </w:rPr>
        <w:t>).findElement</w:t>
      </w:r>
      <w:proofErr w:type="gramEnd"/>
      <w:r w:rsidRPr="00AC31F8">
        <w:rPr>
          <w:rFonts w:ascii="Courier New" w:hAnsi="Courier New" w:cs="Courier New"/>
          <w:sz w:val="18"/>
          <w:szCs w:val="18"/>
          <w:lang w:val="en-GB"/>
        </w:rPr>
        <w:t>(By.id("weight")).sendKeys(weight.toString());</w:t>
      </w:r>
    </w:p>
    <w:p w14:paraId="04185902"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webDriver(</w:t>
      </w:r>
      <w:proofErr w:type="gramStart"/>
      <w:r w:rsidRPr="00AC31F8">
        <w:rPr>
          <w:rFonts w:ascii="Courier New" w:hAnsi="Courier New" w:cs="Courier New"/>
          <w:sz w:val="18"/>
          <w:szCs w:val="18"/>
          <w:lang w:val="en-GB"/>
        </w:rPr>
        <w:t>).findElement</w:t>
      </w:r>
      <w:proofErr w:type="gramEnd"/>
      <w:r w:rsidRPr="00AC31F8">
        <w:rPr>
          <w:rFonts w:ascii="Courier New" w:hAnsi="Courier New" w:cs="Courier New"/>
          <w:sz w:val="18"/>
          <w:szCs w:val="18"/>
          <w:lang w:val="en-GB"/>
        </w:rPr>
        <w:t>(By.id("dateTime")).sendKeys("06-Jun-2020, 4:15pm");</w:t>
      </w:r>
    </w:p>
    <w:p w14:paraId="351B6457"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
    <w:p w14:paraId="76E52370" w14:textId="77777777" w:rsidR="00D10B1E" w:rsidRPr="00AC31F8" w:rsidRDefault="00D10B1E" w:rsidP="00D10B1E">
      <w:pPr>
        <w:spacing w:after="0" w:line="240" w:lineRule="auto"/>
        <w:jc w:val="left"/>
        <w:rPr>
          <w:rFonts w:ascii="Courier New" w:hAnsi="Courier New" w:cs="Courier New"/>
          <w:sz w:val="18"/>
          <w:szCs w:val="18"/>
          <w:lang w:val="en-GB"/>
        </w:rPr>
      </w:pPr>
    </w:p>
    <w:p w14:paraId="4F8D649E"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roofErr w:type="gramStart"/>
      <w:r w:rsidRPr="00AC31F8">
        <w:rPr>
          <w:rFonts w:ascii="Courier New" w:hAnsi="Courier New" w:cs="Courier New"/>
          <w:sz w:val="18"/>
          <w:szCs w:val="18"/>
          <w:lang w:val="en-GB"/>
        </w:rPr>
        <w:t>Then(</w:t>
      </w:r>
      <w:proofErr w:type="gramEnd"/>
      <w:r w:rsidRPr="00AC31F8">
        <w:rPr>
          <w:rFonts w:ascii="Courier New" w:hAnsi="Courier New" w:cs="Courier New"/>
          <w:sz w:val="18"/>
          <w:szCs w:val="18"/>
          <w:lang w:val="en-GB"/>
        </w:rPr>
        <w:t>"she can set the baseline weight measurement")</w:t>
      </w:r>
    </w:p>
    <w:p w14:paraId="7E59CEA5"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public void </w:t>
      </w:r>
      <w:proofErr w:type="spellStart"/>
      <w:proofErr w:type="gramStart"/>
      <w:r w:rsidRPr="00AC31F8">
        <w:rPr>
          <w:rFonts w:ascii="Courier New" w:hAnsi="Courier New" w:cs="Courier New"/>
          <w:sz w:val="18"/>
          <w:szCs w:val="18"/>
          <w:lang w:val="en-GB"/>
        </w:rPr>
        <w:t>sheCanSetTheBaselineWeightMeasurement</w:t>
      </w:r>
      <w:proofErr w:type="spellEnd"/>
      <w:r w:rsidRPr="00AC31F8">
        <w:rPr>
          <w:rFonts w:ascii="Courier New" w:hAnsi="Courier New" w:cs="Courier New"/>
          <w:sz w:val="18"/>
          <w:szCs w:val="18"/>
          <w:lang w:val="en-GB"/>
        </w:rPr>
        <w:t>(</w:t>
      </w:r>
      <w:proofErr w:type="gramEnd"/>
      <w:r w:rsidRPr="00AC31F8">
        <w:rPr>
          <w:rFonts w:ascii="Courier New" w:hAnsi="Courier New" w:cs="Courier New"/>
          <w:sz w:val="18"/>
          <w:szCs w:val="18"/>
          <w:lang w:val="en-GB"/>
        </w:rPr>
        <w:t>) {</w:t>
      </w:r>
    </w:p>
    <w:p w14:paraId="56599A8F"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assertThat(webDriver(</w:t>
      </w:r>
      <w:proofErr w:type="gramStart"/>
      <w:r w:rsidRPr="00AC31F8">
        <w:rPr>
          <w:rFonts w:ascii="Courier New" w:hAnsi="Courier New" w:cs="Courier New"/>
          <w:sz w:val="18"/>
          <w:szCs w:val="18"/>
          <w:lang w:val="en-GB"/>
        </w:rPr>
        <w:t>).findElement</w:t>
      </w:r>
      <w:proofErr w:type="gramEnd"/>
      <w:r w:rsidRPr="00AC31F8">
        <w:rPr>
          <w:rFonts w:ascii="Courier New" w:hAnsi="Courier New" w:cs="Courier New"/>
          <w:sz w:val="18"/>
          <w:szCs w:val="18"/>
          <w:lang w:val="en-GB"/>
        </w:rPr>
        <w:t>(By.id("setBaselineWeight")).isEnabled(), is(true));</w:t>
      </w:r>
    </w:p>
    <w:p w14:paraId="468B3B49"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roofErr w:type="spellStart"/>
      <w:r w:rsidRPr="00AC31F8">
        <w:rPr>
          <w:rFonts w:ascii="Courier New" w:hAnsi="Courier New" w:cs="Courier New"/>
          <w:sz w:val="18"/>
          <w:szCs w:val="18"/>
          <w:lang w:val="en-GB"/>
        </w:rPr>
        <w:t>webDriver</w:t>
      </w:r>
      <w:proofErr w:type="spellEnd"/>
      <w:r w:rsidRPr="00AC31F8">
        <w:rPr>
          <w:rFonts w:ascii="Courier New" w:hAnsi="Courier New" w:cs="Courier New"/>
          <w:sz w:val="18"/>
          <w:szCs w:val="18"/>
          <w:lang w:val="en-GB"/>
        </w:rPr>
        <w:t>(</w:t>
      </w:r>
      <w:proofErr w:type="gramStart"/>
      <w:r w:rsidRPr="00AC31F8">
        <w:rPr>
          <w:rFonts w:ascii="Courier New" w:hAnsi="Courier New" w:cs="Courier New"/>
          <w:sz w:val="18"/>
          <w:szCs w:val="18"/>
          <w:lang w:val="en-GB"/>
        </w:rPr>
        <w:t>).</w:t>
      </w:r>
      <w:proofErr w:type="spellStart"/>
      <w:r w:rsidRPr="00AC31F8">
        <w:rPr>
          <w:rFonts w:ascii="Courier New" w:hAnsi="Courier New" w:cs="Courier New"/>
          <w:sz w:val="18"/>
          <w:szCs w:val="18"/>
          <w:lang w:val="en-GB"/>
        </w:rPr>
        <w:t>findElement</w:t>
      </w:r>
      <w:proofErr w:type="spellEnd"/>
      <w:proofErr w:type="gramEnd"/>
      <w:r w:rsidRPr="00AC31F8">
        <w:rPr>
          <w:rFonts w:ascii="Courier New" w:hAnsi="Courier New" w:cs="Courier New"/>
          <w:sz w:val="18"/>
          <w:szCs w:val="18"/>
          <w:lang w:val="en-GB"/>
        </w:rPr>
        <w:t>(By.id("</w:t>
      </w:r>
      <w:proofErr w:type="spellStart"/>
      <w:r w:rsidRPr="00AC31F8">
        <w:rPr>
          <w:rFonts w:ascii="Courier New" w:hAnsi="Courier New" w:cs="Courier New"/>
          <w:sz w:val="18"/>
          <w:szCs w:val="18"/>
          <w:lang w:val="en-GB"/>
        </w:rPr>
        <w:t>setBaselineWeight</w:t>
      </w:r>
      <w:proofErr w:type="spellEnd"/>
      <w:r w:rsidRPr="00AC31F8">
        <w:rPr>
          <w:rFonts w:ascii="Courier New" w:hAnsi="Courier New" w:cs="Courier New"/>
          <w:sz w:val="18"/>
          <w:szCs w:val="18"/>
          <w:lang w:val="en-GB"/>
        </w:rPr>
        <w:t>")).click();</w:t>
      </w:r>
    </w:p>
    <w:p w14:paraId="666E4977"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
    <w:p w14:paraId="3005544A" w14:textId="77777777" w:rsidR="00D10B1E" w:rsidRPr="00AC31F8" w:rsidRDefault="00D10B1E" w:rsidP="00D10B1E">
      <w:pPr>
        <w:spacing w:after="0" w:line="240" w:lineRule="auto"/>
        <w:jc w:val="left"/>
        <w:rPr>
          <w:rFonts w:ascii="Courier New" w:hAnsi="Courier New" w:cs="Courier New"/>
          <w:sz w:val="18"/>
          <w:szCs w:val="18"/>
          <w:lang w:val="en-GB"/>
        </w:rPr>
      </w:pPr>
    </w:p>
    <w:p w14:paraId="577F709A"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roofErr w:type="gramStart"/>
      <w:r w:rsidRPr="00AC31F8">
        <w:rPr>
          <w:rFonts w:ascii="Courier New" w:hAnsi="Courier New" w:cs="Courier New"/>
          <w:sz w:val="18"/>
          <w:szCs w:val="18"/>
          <w:lang w:val="en-GB"/>
        </w:rPr>
        <w:t>Then(</w:t>
      </w:r>
      <w:proofErr w:type="gramEnd"/>
      <w:r w:rsidRPr="00AC31F8">
        <w:rPr>
          <w:rFonts w:ascii="Courier New" w:hAnsi="Courier New" w:cs="Courier New"/>
          <w:sz w:val="18"/>
          <w:szCs w:val="18"/>
          <w:lang w:val="en-GB"/>
        </w:rPr>
        <w:t>"she cannot set the baseline weight measurement")</w:t>
      </w:r>
    </w:p>
    <w:p w14:paraId="4F0F95FE"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public void </w:t>
      </w:r>
      <w:proofErr w:type="spellStart"/>
      <w:proofErr w:type="gramStart"/>
      <w:r w:rsidRPr="00AC31F8">
        <w:rPr>
          <w:rFonts w:ascii="Courier New" w:hAnsi="Courier New" w:cs="Courier New"/>
          <w:sz w:val="18"/>
          <w:szCs w:val="18"/>
          <w:lang w:val="en-GB"/>
        </w:rPr>
        <w:t>sheCannotSetTheBaselineWeightMeasurement</w:t>
      </w:r>
      <w:proofErr w:type="spellEnd"/>
      <w:r w:rsidRPr="00AC31F8">
        <w:rPr>
          <w:rFonts w:ascii="Courier New" w:hAnsi="Courier New" w:cs="Courier New"/>
          <w:sz w:val="18"/>
          <w:szCs w:val="18"/>
          <w:lang w:val="en-GB"/>
        </w:rPr>
        <w:t>(</w:t>
      </w:r>
      <w:proofErr w:type="gramEnd"/>
      <w:r w:rsidRPr="00AC31F8">
        <w:rPr>
          <w:rFonts w:ascii="Courier New" w:hAnsi="Courier New" w:cs="Courier New"/>
          <w:sz w:val="18"/>
          <w:szCs w:val="18"/>
          <w:lang w:val="en-GB"/>
        </w:rPr>
        <w:t>) {</w:t>
      </w:r>
    </w:p>
    <w:p w14:paraId="23FA0725"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assertThat(webDriver(</w:t>
      </w:r>
      <w:proofErr w:type="gramStart"/>
      <w:r w:rsidRPr="00AC31F8">
        <w:rPr>
          <w:rFonts w:ascii="Courier New" w:hAnsi="Courier New" w:cs="Courier New"/>
          <w:sz w:val="18"/>
          <w:szCs w:val="18"/>
          <w:lang w:val="en-GB"/>
        </w:rPr>
        <w:t>).findElement</w:t>
      </w:r>
      <w:proofErr w:type="gramEnd"/>
      <w:r w:rsidRPr="00AC31F8">
        <w:rPr>
          <w:rFonts w:ascii="Courier New" w:hAnsi="Courier New" w:cs="Courier New"/>
          <w:sz w:val="18"/>
          <w:szCs w:val="18"/>
          <w:lang w:val="en-GB"/>
        </w:rPr>
        <w:t>(By.id("setBaselineWeight")).isEnabled(), is(false));</w:t>
      </w:r>
    </w:p>
    <w:p w14:paraId="49F0D010"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
    <w:p w14:paraId="366AC370" w14:textId="77777777" w:rsidR="00D10B1E" w:rsidRPr="00AC31F8" w:rsidRDefault="00D10B1E" w:rsidP="00D10B1E">
      <w:pPr>
        <w:spacing w:after="0" w:line="240" w:lineRule="auto"/>
        <w:jc w:val="left"/>
        <w:rPr>
          <w:rFonts w:ascii="Courier New" w:hAnsi="Courier New" w:cs="Courier New"/>
          <w:sz w:val="18"/>
          <w:szCs w:val="18"/>
          <w:lang w:val="en-GB"/>
        </w:rPr>
      </w:pPr>
    </w:p>
    <w:p w14:paraId="38D8806C"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@And("{string}'s baseline weight measurement is set")</w:t>
      </w:r>
    </w:p>
    <w:p w14:paraId="64C375D1"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public void </w:t>
      </w:r>
      <w:proofErr w:type="spellStart"/>
      <w:proofErr w:type="gramStart"/>
      <w:r w:rsidRPr="00AC31F8">
        <w:rPr>
          <w:rFonts w:ascii="Courier New" w:hAnsi="Courier New" w:cs="Courier New"/>
          <w:sz w:val="18"/>
          <w:szCs w:val="18"/>
          <w:lang w:val="en-GB"/>
        </w:rPr>
        <w:t>baselineWeightMeasurementIsSet</w:t>
      </w:r>
      <w:proofErr w:type="spellEnd"/>
      <w:r w:rsidRPr="00AC31F8">
        <w:rPr>
          <w:rFonts w:ascii="Courier New" w:hAnsi="Courier New" w:cs="Courier New"/>
          <w:sz w:val="18"/>
          <w:szCs w:val="18"/>
          <w:lang w:val="en-GB"/>
        </w:rPr>
        <w:t>(</w:t>
      </w:r>
      <w:proofErr w:type="gramEnd"/>
      <w:r w:rsidRPr="00AC31F8">
        <w:rPr>
          <w:rFonts w:ascii="Courier New" w:hAnsi="Courier New" w:cs="Courier New"/>
          <w:sz w:val="18"/>
          <w:szCs w:val="18"/>
          <w:lang w:val="en-GB"/>
        </w:rPr>
        <w:t xml:space="preserve">String </w:t>
      </w:r>
      <w:proofErr w:type="spellStart"/>
      <w:r w:rsidRPr="00AC31F8">
        <w:rPr>
          <w:rFonts w:ascii="Courier New" w:hAnsi="Courier New" w:cs="Courier New"/>
          <w:sz w:val="18"/>
          <w:szCs w:val="18"/>
          <w:lang w:val="en-GB"/>
        </w:rPr>
        <w:t>firstName</w:t>
      </w:r>
      <w:proofErr w:type="spellEnd"/>
      <w:r w:rsidRPr="00AC31F8">
        <w:rPr>
          <w:rFonts w:ascii="Courier New" w:hAnsi="Courier New" w:cs="Courier New"/>
          <w:sz w:val="18"/>
          <w:szCs w:val="18"/>
          <w:lang w:val="en-GB"/>
        </w:rPr>
        <w:t>) {</w:t>
      </w:r>
    </w:p>
    <w:p w14:paraId="398BB0D0"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roofErr w:type="spellStart"/>
      <w:r w:rsidRPr="00AC31F8">
        <w:rPr>
          <w:rFonts w:ascii="Courier New" w:hAnsi="Courier New" w:cs="Courier New"/>
          <w:sz w:val="18"/>
          <w:szCs w:val="18"/>
          <w:lang w:val="en-GB"/>
        </w:rPr>
        <w:t>webDriver</w:t>
      </w:r>
      <w:proofErr w:type="spellEnd"/>
      <w:r w:rsidRPr="00AC31F8">
        <w:rPr>
          <w:rFonts w:ascii="Courier New" w:hAnsi="Courier New" w:cs="Courier New"/>
          <w:sz w:val="18"/>
          <w:szCs w:val="18"/>
          <w:lang w:val="en-GB"/>
        </w:rPr>
        <w:t>(</w:t>
      </w:r>
      <w:proofErr w:type="gramStart"/>
      <w:r w:rsidRPr="00AC31F8">
        <w:rPr>
          <w:rFonts w:ascii="Courier New" w:hAnsi="Courier New" w:cs="Courier New"/>
          <w:sz w:val="18"/>
          <w:szCs w:val="18"/>
          <w:lang w:val="en-GB"/>
        </w:rPr>
        <w:t>).navigate</w:t>
      </w:r>
      <w:proofErr w:type="gramEnd"/>
      <w:r w:rsidRPr="00AC31F8">
        <w:rPr>
          <w:rFonts w:ascii="Courier New" w:hAnsi="Courier New" w:cs="Courier New"/>
          <w:sz w:val="18"/>
          <w:szCs w:val="18"/>
          <w:lang w:val="en-GB"/>
        </w:rPr>
        <w:t>().to("http://localhost:8098/#/participant/" + participant(</w:t>
      </w:r>
      <w:proofErr w:type="spellStart"/>
      <w:r w:rsidRPr="00AC31F8">
        <w:rPr>
          <w:rFonts w:ascii="Courier New" w:hAnsi="Courier New" w:cs="Courier New"/>
          <w:sz w:val="18"/>
          <w:szCs w:val="18"/>
          <w:lang w:val="en-GB"/>
        </w:rPr>
        <w:t>firstName</w:t>
      </w:r>
      <w:proofErr w:type="spellEnd"/>
      <w:r w:rsidRPr="00AC31F8">
        <w:rPr>
          <w:rFonts w:ascii="Courier New" w:hAnsi="Courier New" w:cs="Courier New"/>
          <w:sz w:val="18"/>
          <w:szCs w:val="18"/>
          <w:lang w:val="en-GB"/>
        </w:rPr>
        <w:t>).id);</w:t>
      </w:r>
    </w:p>
    <w:p w14:paraId="3F0AE5E4"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roofErr w:type="gramStart"/>
      <w:r w:rsidRPr="00AC31F8">
        <w:rPr>
          <w:rFonts w:ascii="Courier New" w:hAnsi="Courier New" w:cs="Courier New"/>
          <w:sz w:val="18"/>
          <w:szCs w:val="18"/>
          <w:lang w:val="en-GB"/>
        </w:rPr>
        <w:t>patriciaEntersKgInTheWeightFieldInTheTimeFieldAndInTheCommentField(</w:t>
      </w:r>
      <w:proofErr w:type="gramEnd"/>
      <w:r w:rsidRPr="00AC31F8">
        <w:rPr>
          <w:rFonts w:ascii="Courier New" w:hAnsi="Courier New" w:cs="Courier New"/>
          <w:sz w:val="18"/>
          <w:szCs w:val="18"/>
          <w:lang w:val="en-GB"/>
        </w:rPr>
        <w:t>68.5, "15.5.20, 8:15am", "any comment");</w:t>
      </w:r>
    </w:p>
    <w:p w14:paraId="20223CDD"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roofErr w:type="spellStart"/>
      <w:proofErr w:type="gramStart"/>
      <w:r w:rsidRPr="00AC31F8">
        <w:rPr>
          <w:rFonts w:ascii="Courier New" w:hAnsi="Courier New" w:cs="Courier New"/>
          <w:sz w:val="18"/>
          <w:szCs w:val="18"/>
          <w:lang w:val="en-GB"/>
        </w:rPr>
        <w:t>sheSavesTheseEntries</w:t>
      </w:r>
      <w:proofErr w:type="spellEnd"/>
      <w:r w:rsidRPr="00AC31F8">
        <w:rPr>
          <w:rFonts w:ascii="Courier New" w:hAnsi="Courier New" w:cs="Courier New"/>
          <w:sz w:val="18"/>
          <w:szCs w:val="18"/>
          <w:lang w:val="en-GB"/>
        </w:rPr>
        <w:t>(</w:t>
      </w:r>
      <w:proofErr w:type="gramEnd"/>
      <w:r w:rsidRPr="00AC31F8">
        <w:rPr>
          <w:rFonts w:ascii="Courier New" w:hAnsi="Courier New" w:cs="Courier New"/>
          <w:sz w:val="18"/>
          <w:szCs w:val="18"/>
          <w:lang w:val="en-GB"/>
        </w:rPr>
        <w:t>);</w:t>
      </w:r>
    </w:p>
    <w:p w14:paraId="5C85A660"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roofErr w:type="spellStart"/>
      <w:r w:rsidRPr="00AC31F8">
        <w:rPr>
          <w:rFonts w:ascii="Courier New" w:hAnsi="Courier New" w:cs="Courier New"/>
          <w:sz w:val="18"/>
          <w:szCs w:val="18"/>
          <w:lang w:val="en-GB"/>
        </w:rPr>
        <w:t>webDriver</w:t>
      </w:r>
      <w:proofErr w:type="spellEnd"/>
      <w:r w:rsidRPr="00AC31F8">
        <w:rPr>
          <w:rFonts w:ascii="Courier New" w:hAnsi="Courier New" w:cs="Courier New"/>
          <w:sz w:val="18"/>
          <w:szCs w:val="18"/>
          <w:lang w:val="en-GB"/>
        </w:rPr>
        <w:t>(</w:t>
      </w:r>
      <w:proofErr w:type="gramStart"/>
      <w:r w:rsidRPr="00AC31F8">
        <w:rPr>
          <w:rFonts w:ascii="Courier New" w:hAnsi="Courier New" w:cs="Courier New"/>
          <w:sz w:val="18"/>
          <w:szCs w:val="18"/>
          <w:lang w:val="en-GB"/>
        </w:rPr>
        <w:t>).navigate</w:t>
      </w:r>
      <w:proofErr w:type="gramEnd"/>
      <w:r w:rsidRPr="00AC31F8">
        <w:rPr>
          <w:rFonts w:ascii="Courier New" w:hAnsi="Courier New" w:cs="Courier New"/>
          <w:sz w:val="18"/>
          <w:szCs w:val="18"/>
          <w:lang w:val="en-GB"/>
        </w:rPr>
        <w:t>().refresh();</w:t>
      </w:r>
    </w:p>
    <w:p w14:paraId="0E4CA4A4"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
    <w:p w14:paraId="2D54F368" w14:textId="77777777" w:rsidR="00D10B1E" w:rsidRPr="00AC31F8" w:rsidRDefault="00D10B1E" w:rsidP="00D10B1E">
      <w:pPr>
        <w:spacing w:after="0" w:line="240" w:lineRule="auto"/>
        <w:jc w:val="left"/>
        <w:rPr>
          <w:rFonts w:ascii="Courier New" w:hAnsi="Courier New" w:cs="Courier New"/>
          <w:sz w:val="18"/>
          <w:szCs w:val="18"/>
          <w:lang w:val="en-GB"/>
        </w:rPr>
      </w:pPr>
    </w:p>
    <w:p w14:paraId="2F0AAFBA"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@Then("{string}'s baseline weight entry should be displayed on that page")</w:t>
      </w:r>
    </w:p>
    <w:p w14:paraId="48044F55"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public void </w:t>
      </w:r>
      <w:proofErr w:type="spellStart"/>
      <w:proofErr w:type="gramStart"/>
      <w:r w:rsidRPr="00AC31F8">
        <w:rPr>
          <w:rFonts w:ascii="Courier New" w:hAnsi="Courier New" w:cs="Courier New"/>
          <w:sz w:val="18"/>
          <w:szCs w:val="18"/>
          <w:lang w:val="en-GB"/>
        </w:rPr>
        <w:t>baselineWeightEntryShouldBeDisplayedOnThatPage</w:t>
      </w:r>
      <w:proofErr w:type="spellEnd"/>
      <w:r w:rsidRPr="00AC31F8">
        <w:rPr>
          <w:rFonts w:ascii="Courier New" w:hAnsi="Courier New" w:cs="Courier New"/>
          <w:sz w:val="18"/>
          <w:szCs w:val="18"/>
          <w:lang w:val="en-GB"/>
        </w:rPr>
        <w:t>(</w:t>
      </w:r>
      <w:proofErr w:type="gramEnd"/>
      <w:r w:rsidRPr="00AC31F8">
        <w:rPr>
          <w:rFonts w:ascii="Courier New" w:hAnsi="Courier New" w:cs="Courier New"/>
          <w:sz w:val="18"/>
          <w:szCs w:val="18"/>
          <w:lang w:val="en-GB"/>
        </w:rPr>
        <w:t xml:space="preserve">String </w:t>
      </w:r>
      <w:proofErr w:type="spellStart"/>
      <w:r w:rsidRPr="00AC31F8">
        <w:rPr>
          <w:rFonts w:ascii="Courier New" w:hAnsi="Courier New" w:cs="Courier New"/>
          <w:sz w:val="18"/>
          <w:szCs w:val="18"/>
          <w:lang w:val="en-GB"/>
        </w:rPr>
        <w:t>firstName</w:t>
      </w:r>
      <w:proofErr w:type="spellEnd"/>
      <w:r w:rsidRPr="00AC31F8">
        <w:rPr>
          <w:rFonts w:ascii="Courier New" w:hAnsi="Courier New" w:cs="Courier New"/>
          <w:sz w:val="18"/>
          <w:szCs w:val="18"/>
          <w:lang w:val="en-GB"/>
        </w:rPr>
        <w:t>) {</w:t>
      </w:r>
    </w:p>
    <w:p w14:paraId="686444C5"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assertThat(webDriver(</w:t>
      </w:r>
      <w:proofErr w:type="gramStart"/>
      <w:r w:rsidRPr="00AC31F8">
        <w:rPr>
          <w:rFonts w:ascii="Courier New" w:hAnsi="Courier New" w:cs="Courier New"/>
          <w:sz w:val="18"/>
          <w:szCs w:val="18"/>
          <w:lang w:val="en-GB"/>
        </w:rPr>
        <w:t>).findElement</w:t>
      </w:r>
      <w:proofErr w:type="gramEnd"/>
      <w:r w:rsidRPr="00AC31F8">
        <w:rPr>
          <w:rFonts w:ascii="Courier New" w:hAnsi="Courier New" w:cs="Courier New"/>
          <w:sz w:val="18"/>
          <w:szCs w:val="18"/>
          <w:lang w:val="en-GB"/>
        </w:rPr>
        <w:t>(By.id("weight")).getAttribute("value"), is(</w:t>
      </w:r>
      <w:proofErr w:type="spellStart"/>
      <w:r w:rsidRPr="00AC31F8">
        <w:rPr>
          <w:rFonts w:ascii="Courier New" w:hAnsi="Courier New" w:cs="Courier New"/>
          <w:sz w:val="18"/>
          <w:szCs w:val="18"/>
          <w:lang w:val="en-GB"/>
        </w:rPr>
        <w:t>participantBaselineWeightMeasurement.weight.toString</w:t>
      </w:r>
      <w:proofErr w:type="spellEnd"/>
      <w:r w:rsidRPr="00AC31F8">
        <w:rPr>
          <w:rFonts w:ascii="Courier New" w:hAnsi="Courier New" w:cs="Courier New"/>
          <w:sz w:val="18"/>
          <w:szCs w:val="18"/>
          <w:lang w:val="en-GB"/>
        </w:rPr>
        <w:t>()));</w:t>
      </w:r>
    </w:p>
    <w:p w14:paraId="69AF320D"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
    <w:p w14:paraId="011FF990" w14:textId="77777777" w:rsidR="00D10B1E" w:rsidRPr="00AC31F8" w:rsidRDefault="00D10B1E" w:rsidP="00D10B1E">
      <w:pPr>
        <w:spacing w:after="0" w:line="240" w:lineRule="auto"/>
        <w:jc w:val="left"/>
        <w:rPr>
          <w:rFonts w:ascii="Courier New" w:hAnsi="Courier New" w:cs="Courier New"/>
          <w:sz w:val="18"/>
          <w:szCs w:val="18"/>
          <w:lang w:val="en-GB"/>
        </w:rPr>
      </w:pPr>
    </w:p>
    <w:p w14:paraId="42B5BED0"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@Given("{string} did not give her consent so far")</w:t>
      </w:r>
    </w:p>
    <w:p w14:paraId="5165FF90"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public void </w:t>
      </w:r>
      <w:proofErr w:type="spellStart"/>
      <w:r w:rsidRPr="00AC31F8">
        <w:rPr>
          <w:rFonts w:ascii="Courier New" w:hAnsi="Courier New" w:cs="Courier New"/>
          <w:sz w:val="18"/>
          <w:szCs w:val="18"/>
          <w:lang w:val="en-GB"/>
        </w:rPr>
        <w:t>did_not_give_her_consent_so_</w:t>
      </w:r>
      <w:proofErr w:type="gramStart"/>
      <w:r w:rsidRPr="00AC31F8">
        <w:rPr>
          <w:rFonts w:ascii="Courier New" w:hAnsi="Courier New" w:cs="Courier New"/>
          <w:sz w:val="18"/>
          <w:szCs w:val="18"/>
          <w:lang w:val="en-GB"/>
        </w:rPr>
        <w:t>far</w:t>
      </w:r>
      <w:proofErr w:type="spellEnd"/>
      <w:r w:rsidRPr="00AC31F8">
        <w:rPr>
          <w:rFonts w:ascii="Courier New" w:hAnsi="Courier New" w:cs="Courier New"/>
          <w:sz w:val="18"/>
          <w:szCs w:val="18"/>
          <w:lang w:val="en-GB"/>
        </w:rPr>
        <w:t>(</w:t>
      </w:r>
      <w:proofErr w:type="gramEnd"/>
      <w:r w:rsidRPr="00AC31F8">
        <w:rPr>
          <w:rFonts w:ascii="Courier New" w:hAnsi="Courier New" w:cs="Courier New"/>
          <w:sz w:val="18"/>
          <w:szCs w:val="18"/>
          <w:lang w:val="en-GB"/>
        </w:rPr>
        <w:t xml:space="preserve">String </w:t>
      </w:r>
      <w:proofErr w:type="spellStart"/>
      <w:r w:rsidRPr="00AC31F8">
        <w:rPr>
          <w:rFonts w:ascii="Courier New" w:hAnsi="Courier New" w:cs="Courier New"/>
          <w:sz w:val="18"/>
          <w:szCs w:val="18"/>
          <w:lang w:val="en-GB"/>
        </w:rPr>
        <w:t>firstName</w:t>
      </w:r>
      <w:proofErr w:type="spellEnd"/>
      <w:r w:rsidRPr="00AC31F8">
        <w:rPr>
          <w:rFonts w:ascii="Courier New" w:hAnsi="Courier New" w:cs="Courier New"/>
          <w:sz w:val="18"/>
          <w:szCs w:val="18"/>
          <w:lang w:val="en-GB"/>
        </w:rPr>
        <w:t>) {</w:t>
      </w:r>
    </w:p>
    <w:p w14:paraId="510A1FFD"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webDriver(</w:t>
      </w:r>
      <w:proofErr w:type="gramStart"/>
      <w:r w:rsidRPr="00AC31F8">
        <w:rPr>
          <w:rFonts w:ascii="Courier New" w:hAnsi="Courier New" w:cs="Courier New"/>
          <w:sz w:val="18"/>
          <w:szCs w:val="18"/>
          <w:lang w:val="en-GB"/>
        </w:rPr>
        <w:t>).findElement</w:t>
      </w:r>
      <w:proofErr w:type="gramEnd"/>
      <w:r w:rsidRPr="00AC31F8">
        <w:rPr>
          <w:rFonts w:ascii="Courier New" w:hAnsi="Courier New" w:cs="Courier New"/>
          <w:sz w:val="18"/>
          <w:szCs w:val="18"/>
          <w:lang w:val="en-GB"/>
        </w:rPr>
        <w:t>(By.xpath("//*[@id=\"participantTable\"]/tbody/tr")).click();</w:t>
      </w:r>
    </w:p>
    <w:p w14:paraId="0C79FD3D"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assertThat(webDriver(</w:t>
      </w:r>
      <w:proofErr w:type="gramStart"/>
      <w:r w:rsidRPr="00AC31F8">
        <w:rPr>
          <w:rFonts w:ascii="Courier New" w:hAnsi="Courier New" w:cs="Courier New"/>
          <w:sz w:val="18"/>
          <w:szCs w:val="18"/>
          <w:lang w:val="en-GB"/>
        </w:rPr>
        <w:t>).findElement</w:t>
      </w:r>
      <w:proofErr w:type="gramEnd"/>
      <w:r w:rsidRPr="00AC31F8">
        <w:rPr>
          <w:rFonts w:ascii="Courier New" w:hAnsi="Courier New" w:cs="Courier New"/>
          <w:sz w:val="18"/>
          <w:szCs w:val="18"/>
          <w:lang w:val="en-GB"/>
        </w:rPr>
        <w:t>(By.id("participantConsent")).isSelected(), is(false));</w:t>
      </w:r>
    </w:p>
    <w:p w14:paraId="3EF4B5D9"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
    <w:p w14:paraId="4CF11182" w14:textId="77777777" w:rsidR="00D10B1E" w:rsidRPr="00AC31F8" w:rsidRDefault="00D10B1E" w:rsidP="00D10B1E">
      <w:pPr>
        <w:spacing w:after="0" w:line="240" w:lineRule="auto"/>
        <w:jc w:val="left"/>
        <w:rPr>
          <w:rFonts w:ascii="Courier New" w:hAnsi="Courier New" w:cs="Courier New"/>
          <w:sz w:val="18"/>
          <w:szCs w:val="18"/>
          <w:lang w:val="en-GB"/>
        </w:rPr>
      </w:pPr>
    </w:p>
    <w:p w14:paraId="57399399"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roofErr w:type="gramStart"/>
      <w:r w:rsidRPr="00AC31F8">
        <w:rPr>
          <w:rFonts w:ascii="Courier New" w:hAnsi="Courier New" w:cs="Courier New"/>
          <w:sz w:val="18"/>
          <w:szCs w:val="18"/>
          <w:lang w:val="en-GB"/>
        </w:rPr>
        <w:t>When(</w:t>
      </w:r>
      <w:proofErr w:type="gramEnd"/>
      <w:r w:rsidRPr="00AC31F8">
        <w:rPr>
          <w:rFonts w:ascii="Courier New" w:hAnsi="Courier New" w:cs="Courier New"/>
          <w:sz w:val="18"/>
          <w:szCs w:val="18"/>
          <w:lang w:val="en-GB"/>
        </w:rPr>
        <w:t>"Patricia registers that {string} gave her consent")</w:t>
      </w:r>
    </w:p>
    <w:p w14:paraId="56E03996"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public void </w:t>
      </w:r>
      <w:proofErr w:type="spellStart"/>
      <w:r w:rsidRPr="00AC31F8">
        <w:rPr>
          <w:rFonts w:ascii="Courier New" w:hAnsi="Courier New" w:cs="Courier New"/>
          <w:sz w:val="18"/>
          <w:szCs w:val="18"/>
          <w:lang w:val="en-GB"/>
        </w:rPr>
        <w:t>patricia_registers_that_gave_her_</w:t>
      </w:r>
      <w:proofErr w:type="gramStart"/>
      <w:r w:rsidRPr="00AC31F8">
        <w:rPr>
          <w:rFonts w:ascii="Courier New" w:hAnsi="Courier New" w:cs="Courier New"/>
          <w:sz w:val="18"/>
          <w:szCs w:val="18"/>
          <w:lang w:val="en-GB"/>
        </w:rPr>
        <w:t>consent</w:t>
      </w:r>
      <w:proofErr w:type="spellEnd"/>
      <w:r w:rsidRPr="00AC31F8">
        <w:rPr>
          <w:rFonts w:ascii="Courier New" w:hAnsi="Courier New" w:cs="Courier New"/>
          <w:sz w:val="18"/>
          <w:szCs w:val="18"/>
          <w:lang w:val="en-GB"/>
        </w:rPr>
        <w:t>(</w:t>
      </w:r>
      <w:proofErr w:type="gramEnd"/>
      <w:r w:rsidRPr="00AC31F8">
        <w:rPr>
          <w:rFonts w:ascii="Courier New" w:hAnsi="Courier New" w:cs="Courier New"/>
          <w:sz w:val="18"/>
          <w:szCs w:val="18"/>
          <w:lang w:val="en-GB"/>
        </w:rPr>
        <w:t>String string) {</w:t>
      </w:r>
    </w:p>
    <w:p w14:paraId="730E03A2"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webDriver(</w:t>
      </w:r>
      <w:proofErr w:type="gramStart"/>
      <w:r w:rsidRPr="00AC31F8">
        <w:rPr>
          <w:rFonts w:ascii="Courier New" w:hAnsi="Courier New" w:cs="Courier New"/>
          <w:sz w:val="18"/>
          <w:szCs w:val="18"/>
          <w:lang w:val="en-GB"/>
        </w:rPr>
        <w:t>).findElement</w:t>
      </w:r>
      <w:proofErr w:type="gramEnd"/>
      <w:r w:rsidRPr="00AC31F8">
        <w:rPr>
          <w:rFonts w:ascii="Courier New" w:hAnsi="Courier New" w:cs="Courier New"/>
          <w:sz w:val="18"/>
          <w:szCs w:val="18"/>
          <w:lang w:val="en-GB"/>
        </w:rPr>
        <w:t>(By.xpath("//*[@for=\"participantConsent\"]")).click();</w:t>
      </w:r>
    </w:p>
    <w:p w14:paraId="7BAE5D60"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roofErr w:type="spellStart"/>
      <w:r w:rsidRPr="00AC31F8">
        <w:rPr>
          <w:rFonts w:ascii="Courier New" w:hAnsi="Courier New" w:cs="Courier New"/>
          <w:sz w:val="18"/>
          <w:szCs w:val="18"/>
          <w:lang w:val="en-GB"/>
        </w:rPr>
        <w:t>webDriver</w:t>
      </w:r>
      <w:proofErr w:type="spellEnd"/>
      <w:r w:rsidRPr="00AC31F8">
        <w:rPr>
          <w:rFonts w:ascii="Courier New" w:hAnsi="Courier New" w:cs="Courier New"/>
          <w:sz w:val="18"/>
          <w:szCs w:val="18"/>
          <w:lang w:val="en-GB"/>
        </w:rPr>
        <w:t>(</w:t>
      </w:r>
      <w:proofErr w:type="gramStart"/>
      <w:r w:rsidRPr="00AC31F8">
        <w:rPr>
          <w:rFonts w:ascii="Courier New" w:hAnsi="Courier New" w:cs="Courier New"/>
          <w:sz w:val="18"/>
          <w:szCs w:val="18"/>
          <w:lang w:val="en-GB"/>
        </w:rPr>
        <w:t>).</w:t>
      </w:r>
      <w:proofErr w:type="spellStart"/>
      <w:r w:rsidRPr="00AC31F8">
        <w:rPr>
          <w:rFonts w:ascii="Courier New" w:hAnsi="Courier New" w:cs="Courier New"/>
          <w:sz w:val="18"/>
          <w:szCs w:val="18"/>
          <w:lang w:val="en-GB"/>
        </w:rPr>
        <w:t>findElement</w:t>
      </w:r>
      <w:proofErr w:type="spellEnd"/>
      <w:proofErr w:type="gramEnd"/>
      <w:r w:rsidRPr="00AC31F8">
        <w:rPr>
          <w:rFonts w:ascii="Courier New" w:hAnsi="Courier New" w:cs="Courier New"/>
          <w:sz w:val="18"/>
          <w:szCs w:val="18"/>
          <w:lang w:val="en-GB"/>
        </w:rPr>
        <w:t>(By.id("</w:t>
      </w:r>
      <w:proofErr w:type="spellStart"/>
      <w:r w:rsidRPr="00AC31F8">
        <w:rPr>
          <w:rFonts w:ascii="Courier New" w:hAnsi="Courier New" w:cs="Courier New"/>
          <w:sz w:val="18"/>
          <w:szCs w:val="18"/>
          <w:lang w:val="en-GB"/>
        </w:rPr>
        <w:t>updateConsent</w:t>
      </w:r>
      <w:proofErr w:type="spellEnd"/>
      <w:r w:rsidRPr="00AC31F8">
        <w:rPr>
          <w:rFonts w:ascii="Courier New" w:hAnsi="Courier New" w:cs="Courier New"/>
          <w:sz w:val="18"/>
          <w:szCs w:val="18"/>
          <w:lang w:val="en-GB"/>
        </w:rPr>
        <w:t>")).click();</w:t>
      </w:r>
    </w:p>
    <w:p w14:paraId="6B413212"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
    <w:p w14:paraId="3F2AC2AB"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roofErr w:type="gramStart"/>
      <w:r w:rsidRPr="00AC31F8">
        <w:rPr>
          <w:rFonts w:ascii="Courier New" w:hAnsi="Courier New" w:cs="Courier New"/>
          <w:sz w:val="18"/>
          <w:szCs w:val="18"/>
          <w:lang w:val="en-GB"/>
        </w:rPr>
        <w:t>When(</w:t>
      </w:r>
      <w:proofErr w:type="gramEnd"/>
      <w:r w:rsidRPr="00AC31F8">
        <w:rPr>
          <w:rFonts w:ascii="Courier New" w:hAnsi="Courier New" w:cs="Courier New"/>
          <w:sz w:val="18"/>
          <w:szCs w:val="18"/>
          <w:lang w:val="en-GB"/>
        </w:rPr>
        <w:t>"she displays {string}'s details")</w:t>
      </w:r>
    </w:p>
    <w:p w14:paraId="667AE3C6"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public void </w:t>
      </w:r>
      <w:proofErr w:type="spellStart"/>
      <w:r w:rsidRPr="00AC31F8">
        <w:rPr>
          <w:rFonts w:ascii="Courier New" w:hAnsi="Courier New" w:cs="Courier New"/>
          <w:sz w:val="18"/>
          <w:szCs w:val="18"/>
          <w:lang w:val="en-GB"/>
        </w:rPr>
        <w:t>she_displays_s_</w:t>
      </w:r>
      <w:proofErr w:type="gramStart"/>
      <w:r w:rsidRPr="00AC31F8">
        <w:rPr>
          <w:rFonts w:ascii="Courier New" w:hAnsi="Courier New" w:cs="Courier New"/>
          <w:sz w:val="18"/>
          <w:szCs w:val="18"/>
          <w:lang w:val="en-GB"/>
        </w:rPr>
        <w:t>details</w:t>
      </w:r>
      <w:proofErr w:type="spellEnd"/>
      <w:r w:rsidRPr="00AC31F8">
        <w:rPr>
          <w:rFonts w:ascii="Courier New" w:hAnsi="Courier New" w:cs="Courier New"/>
          <w:sz w:val="18"/>
          <w:szCs w:val="18"/>
          <w:lang w:val="en-GB"/>
        </w:rPr>
        <w:t>(</w:t>
      </w:r>
      <w:proofErr w:type="gramEnd"/>
      <w:r w:rsidRPr="00AC31F8">
        <w:rPr>
          <w:rFonts w:ascii="Courier New" w:hAnsi="Courier New" w:cs="Courier New"/>
          <w:sz w:val="18"/>
          <w:szCs w:val="18"/>
          <w:lang w:val="en-GB"/>
        </w:rPr>
        <w:t>String string) {</w:t>
      </w:r>
    </w:p>
    <w:p w14:paraId="138111FA"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roofErr w:type="spellStart"/>
      <w:r w:rsidRPr="00AC31F8">
        <w:rPr>
          <w:rFonts w:ascii="Courier New" w:hAnsi="Courier New" w:cs="Courier New"/>
          <w:sz w:val="18"/>
          <w:szCs w:val="18"/>
          <w:lang w:val="en-GB"/>
        </w:rPr>
        <w:t>webDriver</w:t>
      </w:r>
      <w:proofErr w:type="spellEnd"/>
      <w:r w:rsidRPr="00AC31F8">
        <w:rPr>
          <w:rFonts w:ascii="Courier New" w:hAnsi="Courier New" w:cs="Courier New"/>
          <w:sz w:val="18"/>
          <w:szCs w:val="18"/>
          <w:lang w:val="en-GB"/>
        </w:rPr>
        <w:t>(</w:t>
      </w:r>
      <w:proofErr w:type="gramStart"/>
      <w:r w:rsidRPr="00AC31F8">
        <w:rPr>
          <w:rFonts w:ascii="Courier New" w:hAnsi="Courier New" w:cs="Courier New"/>
          <w:sz w:val="18"/>
          <w:szCs w:val="18"/>
          <w:lang w:val="en-GB"/>
        </w:rPr>
        <w:t>).navigate</w:t>
      </w:r>
      <w:proofErr w:type="gramEnd"/>
      <w:r w:rsidRPr="00AC31F8">
        <w:rPr>
          <w:rFonts w:ascii="Courier New" w:hAnsi="Courier New" w:cs="Courier New"/>
          <w:sz w:val="18"/>
          <w:szCs w:val="18"/>
          <w:lang w:val="en-GB"/>
        </w:rPr>
        <w:t>().refresh();</w:t>
      </w:r>
    </w:p>
    <w:p w14:paraId="599B5EA3"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
    <w:p w14:paraId="388A839C"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roofErr w:type="gramStart"/>
      <w:r w:rsidRPr="00AC31F8">
        <w:rPr>
          <w:rFonts w:ascii="Courier New" w:hAnsi="Courier New" w:cs="Courier New"/>
          <w:sz w:val="18"/>
          <w:szCs w:val="18"/>
          <w:lang w:val="en-GB"/>
        </w:rPr>
        <w:t>Then(</w:t>
      </w:r>
      <w:proofErr w:type="gramEnd"/>
      <w:r w:rsidRPr="00AC31F8">
        <w:rPr>
          <w:rFonts w:ascii="Courier New" w:hAnsi="Courier New" w:cs="Courier New"/>
          <w:sz w:val="18"/>
          <w:szCs w:val="18"/>
          <w:lang w:val="en-GB"/>
        </w:rPr>
        <w:t>"Patricia should see on the participant detail page that the consent was given.")</w:t>
      </w:r>
    </w:p>
    <w:p w14:paraId="34E7BCD5"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public void patricia_should_see_on_the_participant_detail_page_that_the_consent_was_</w:t>
      </w:r>
      <w:proofErr w:type="gramStart"/>
      <w:r w:rsidRPr="00AC31F8">
        <w:rPr>
          <w:rFonts w:ascii="Courier New" w:hAnsi="Courier New" w:cs="Courier New"/>
          <w:sz w:val="18"/>
          <w:szCs w:val="18"/>
          <w:lang w:val="en-GB"/>
        </w:rPr>
        <w:t>given(</w:t>
      </w:r>
      <w:proofErr w:type="gramEnd"/>
      <w:r w:rsidRPr="00AC31F8">
        <w:rPr>
          <w:rFonts w:ascii="Courier New" w:hAnsi="Courier New" w:cs="Courier New"/>
          <w:sz w:val="18"/>
          <w:szCs w:val="18"/>
          <w:lang w:val="en-GB"/>
        </w:rPr>
        <w:t>) {</w:t>
      </w:r>
    </w:p>
    <w:p w14:paraId="394403F5"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lastRenderedPageBreak/>
        <w:t xml:space="preserve">        assertThat(webDriver(</w:t>
      </w:r>
      <w:proofErr w:type="gramStart"/>
      <w:r w:rsidRPr="00AC31F8">
        <w:rPr>
          <w:rFonts w:ascii="Courier New" w:hAnsi="Courier New" w:cs="Courier New"/>
          <w:sz w:val="18"/>
          <w:szCs w:val="18"/>
          <w:lang w:val="en-GB"/>
        </w:rPr>
        <w:t>).findElement</w:t>
      </w:r>
      <w:proofErr w:type="gramEnd"/>
      <w:r w:rsidRPr="00AC31F8">
        <w:rPr>
          <w:rFonts w:ascii="Courier New" w:hAnsi="Courier New" w:cs="Courier New"/>
          <w:sz w:val="18"/>
          <w:szCs w:val="18"/>
          <w:lang w:val="en-GB"/>
        </w:rPr>
        <w:t>(By.id("participantConsent")).isSelected(), is(true));</w:t>
      </w:r>
    </w:p>
    <w:p w14:paraId="015899E9" w14:textId="77777777" w:rsidR="00D10B1E" w:rsidRPr="001F44DF" w:rsidRDefault="00D10B1E" w:rsidP="00D10B1E">
      <w:pPr>
        <w:spacing w:after="0" w:line="240" w:lineRule="auto"/>
        <w:jc w:val="left"/>
        <w:rPr>
          <w:rFonts w:ascii="Courier New" w:hAnsi="Courier New" w:cs="Courier New"/>
          <w:sz w:val="18"/>
          <w:szCs w:val="18"/>
          <w:lang w:val="fr-CH"/>
        </w:rPr>
      </w:pPr>
      <w:r w:rsidRPr="00AC31F8">
        <w:rPr>
          <w:rFonts w:ascii="Courier New" w:hAnsi="Courier New" w:cs="Courier New"/>
          <w:sz w:val="18"/>
          <w:szCs w:val="18"/>
          <w:lang w:val="en-GB"/>
        </w:rPr>
        <w:t xml:space="preserve">    </w:t>
      </w:r>
      <w:r w:rsidRPr="001F44DF">
        <w:rPr>
          <w:rFonts w:ascii="Courier New" w:hAnsi="Courier New" w:cs="Courier New"/>
          <w:sz w:val="18"/>
          <w:szCs w:val="18"/>
          <w:lang w:val="fr-CH"/>
        </w:rPr>
        <w:t>}</w:t>
      </w:r>
    </w:p>
    <w:p w14:paraId="48C019B2" w14:textId="3F153332" w:rsidR="00C97B94" w:rsidRPr="001F44DF" w:rsidRDefault="00D10B1E" w:rsidP="00D10B1E">
      <w:pPr>
        <w:spacing w:after="0" w:line="240" w:lineRule="auto"/>
        <w:jc w:val="left"/>
        <w:rPr>
          <w:rFonts w:ascii="Courier New" w:hAnsi="Courier New" w:cs="Courier New"/>
          <w:sz w:val="18"/>
          <w:szCs w:val="18"/>
          <w:lang w:val="fr-CH"/>
        </w:rPr>
      </w:pPr>
      <w:r w:rsidRPr="001F44DF">
        <w:rPr>
          <w:rFonts w:ascii="Courier New" w:hAnsi="Courier New" w:cs="Courier New"/>
          <w:sz w:val="18"/>
          <w:szCs w:val="18"/>
          <w:lang w:val="fr-CH"/>
        </w:rPr>
        <w:t>}</w:t>
      </w:r>
    </w:p>
    <w:p w14:paraId="0CA6A420" w14:textId="77777777" w:rsidR="00C97B94" w:rsidRPr="001F44DF" w:rsidRDefault="00C97B94" w:rsidP="00D10B1E">
      <w:pPr>
        <w:spacing w:after="0" w:line="240" w:lineRule="auto"/>
        <w:jc w:val="left"/>
        <w:rPr>
          <w:rFonts w:ascii="Courier New" w:hAnsi="Courier New" w:cs="Courier New"/>
          <w:sz w:val="18"/>
          <w:szCs w:val="18"/>
          <w:lang w:val="fr-CH"/>
        </w:rPr>
      </w:pPr>
    </w:p>
    <w:p w14:paraId="6FF306A9" w14:textId="77777777" w:rsidR="00C97B94" w:rsidRPr="001F44DF" w:rsidRDefault="00C97B94" w:rsidP="00D10B1E">
      <w:pPr>
        <w:spacing w:after="0" w:line="240" w:lineRule="auto"/>
        <w:jc w:val="left"/>
        <w:rPr>
          <w:rFonts w:ascii="Courier New" w:hAnsi="Courier New" w:cs="Courier New"/>
          <w:sz w:val="18"/>
          <w:szCs w:val="18"/>
          <w:lang w:val="fr-CH"/>
        </w:rPr>
      </w:pPr>
    </w:p>
    <w:p w14:paraId="0CBBC381" w14:textId="77777777" w:rsidR="009B1094" w:rsidRPr="001F44DF" w:rsidRDefault="009B1094" w:rsidP="009B1094">
      <w:pPr>
        <w:rPr>
          <w:lang w:val="fr-CH"/>
        </w:rPr>
      </w:pPr>
    </w:p>
    <w:p w14:paraId="1A47E2CA" w14:textId="77777777" w:rsidR="009B1094" w:rsidRPr="001F44DF" w:rsidRDefault="009B1094" w:rsidP="009B1094">
      <w:pPr>
        <w:rPr>
          <w:lang w:val="fr-CH"/>
        </w:rPr>
      </w:pPr>
    </w:p>
    <w:p w14:paraId="4584CF7F" w14:textId="32D620A1" w:rsidR="009B1094" w:rsidRPr="001F44DF" w:rsidRDefault="009B1094" w:rsidP="009B1094">
      <w:pPr>
        <w:pStyle w:val="Heading1withoutnumbering"/>
        <w:rPr>
          <w:lang w:val="fr-CH"/>
        </w:rPr>
      </w:pPr>
      <w:bookmarkStart w:id="442" w:name="_Toc46238976"/>
      <w:r w:rsidRPr="001F44DF">
        <w:rPr>
          <w:lang w:val="fr-CH"/>
        </w:rPr>
        <w:lastRenderedPageBreak/>
        <w:t>Appendix XIII: Glue Code – Helper Classes</w:t>
      </w:r>
      <w:bookmarkEnd w:id="442"/>
    </w:p>
    <w:p w14:paraId="1319241D" w14:textId="2648FF45" w:rsidR="009B1094" w:rsidRPr="001F44DF" w:rsidRDefault="009B1094" w:rsidP="009B1094">
      <w:pPr>
        <w:rPr>
          <w:lang w:val="fr-CH"/>
        </w:rPr>
      </w:pPr>
    </w:p>
    <w:p w14:paraId="468B325E" w14:textId="0962C31C" w:rsidR="009B1094" w:rsidRPr="001F44DF" w:rsidRDefault="00C97B94" w:rsidP="009B1094">
      <w:pPr>
        <w:rPr>
          <w:b/>
          <w:bCs/>
          <w:lang w:val="fr-CH"/>
        </w:rPr>
      </w:pPr>
      <w:r w:rsidRPr="001F44DF">
        <w:rPr>
          <w:b/>
          <w:bCs/>
          <w:lang w:val="fr-CH"/>
        </w:rPr>
        <w:t>Participant</w:t>
      </w:r>
    </w:p>
    <w:p w14:paraId="659E455C" w14:textId="77777777" w:rsidR="00D10B1E" w:rsidRPr="001F44DF" w:rsidRDefault="00D10B1E" w:rsidP="00D10B1E">
      <w:pPr>
        <w:spacing w:after="0" w:line="240" w:lineRule="auto"/>
        <w:jc w:val="left"/>
        <w:rPr>
          <w:rFonts w:ascii="Courier New" w:hAnsi="Courier New" w:cs="Courier New"/>
          <w:sz w:val="18"/>
          <w:szCs w:val="18"/>
          <w:lang w:val="fr-CH"/>
        </w:rPr>
      </w:pPr>
      <w:proofErr w:type="gramStart"/>
      <w:r w:rsidRPr="001F44DF">
        <w:rPr>
          <w:rFonts w:ascii="Courier New" w:hAnsi="Courier New" w:cs="Courier New"/>
          <w:sz w:val="18"/>
          <w:szCs w:val="18"/>
          <w:lang w:val="fr-CH"/>
        </w:rPr>
        <w:t>package</w:t>
      </w:r>
      <w:proofErr w:type="gramEnd"/>
      <w:r w:rsidRPr="001F44DF">
        <w:rPr>
          <w:rFonts w:ascii="Courier New" w:hAnsi="Courier New" w:cs="Courier New"/>
          <w:sz w:val="18"/>
          <w:szCs w:val="18"/>
          <w:lang w:val="fr-CH"/>
        </w:rPr>
        <w:t xml:space="preserve"> </w:t>
      </w:r>
      <w:proofErr w:type="spellStart"/>
      <w:r w:rsidRPr="001F44DF">
        <w:rPr>
          <w:rFonts w:ascii="Courier New" w:hAnsi="Courier New" w:cs="Courier New"/>
          <w:sz w:val="18"/>
          <w:szCs w:val="18"/>
          <w:lang w:val="fr-CH"/>
        </w:rPr>
        <w:t>oq_glue_code</w:t>
      </w:r>
      <w:proofErr w:type="spellEnd"/>
      <w:r w:rsidRPr="001F44DF">
        <w:rPr>
          <w:rFonts w:ascii="Courier New" w:hAnsi="Courier New" w:cs="Courier New"/>
          <w:sz w:val="18"/>
          <w:szCs w:val="18"/>
          <w:lang w:val="fr-CH"/>
        </w:rPr>
        <w:t>;</w:t>
      </w:r>
    </w:p>
    <w:p w14:paraId="03D7C9D8" w14:textId="77777777" w:rsidR="00D10B1E" w:rsidRPr="001F44DF" w:rsidRDefault="00D10B1E" w:rsidP="00D10B1E">
      <w:pPr>
        <w:spacing w:after="0" w:line="240" w:lineRule="auto"/>
        <w:jc w:val="left"/>
        <w:rPr>
          <w:rFonts w:ascii="Courier New" w:hAnsi="Courier New" w:cs="Courier New"/>
          <w:sz w:val="18"/>
          <w:szCs w:val="18"/>
          <w:lang w:val="fr-CH"/>
        </w:rPr>
      </w:pPr>
    </w:p>
    <w:p w14:paraId="08671AC5" w14:textId="77777777" w:rsidR="00D10B1E" w:rsidRPr="001F44DF" w:rsidRDefault="00D10B1E" w:rsidP="00D10B1E">
      <w:pPr>
        <w:spacing w:after="0" w:line="240" w:lineRule="auto"/>
        <w:jc w:val="left"/>
        <w:rPr>
          <w:rFonts w:ascii="Courier New" w:hAnsi="Courier New" w:cs="Courier New"/>
          <w:sz w:val="18"/>
          <w:szCs w:val="18"/>
          <w:lang w:val="fr-CH"/>
        </w:rPr>
      </w:pPr>
      <w:proofErr w:type="gramStart"/>
      <w:r w:rsidRPr="001F44DF">
        <w:rPr>
          <w:rFonts w:ascii="Courier New" w:hAnsi="Courier New" w:cs="Courier New"/>
          <w:sz w:val="18"/>
          <w:szCs w:val="18"/>
          <w:lang w:val="fr-CH"/>
        </w:rPr>
        <w:t>public</w:t>
      </w:r>
      <w:proofErr w:type="gramEnd"/>
      <w:r w:rsidRPr="001F44DF">
        <w:rPr>
          <w:rFonts w:ascii="Courier New" w:hAnsi="Courier New" w:cs="Courier New"/>
          <w:sz w:val="18"/>
          <w:szCs w:val="18"/>
          <w:lang w:val="fr-CH"/>
        </w:rPr>
        <w:t xml:space="preserve"> class Participant {</w:t>
      </w:r>
    </w:p>
    <w:p w14:paraId="767AACFD" w14:textId="77777777" w:rsidR="00D10B1E" w:rsidRPr="00AC31F8" w:rsidRDefault="00D10B1E" w:rsidP="00D10B1E">
      <w:pPr>
        <w:spacing w:after="0" w:line="240" w:lineRule="auto"/>
        <w:jc w:val="left"/>
        <w:rPr>
          <w:rFonts w:ascii="Courier New" w:hAnsi="Courier New" w:cs="Courier New"/>
          <w:sz w:val="18"/>
          <w:szCs w:val="18"/>
          <w:lang w:val="en-GB"/>
        </w:rPr>
      </w:pPr>
      <w:r w:rsidRPr="001F44DF">
        <w:rPr>
          <w:rFonts w:ascii="Courier New" w:hAnsi="Courier New" w:cs="Courier New"/>
          <w:sz w:val="18"/>
          <w:szCs w:val="18"/>
          <w:lang w:val="fr-CH"/>
        </w:rPr>
        <w:t xml:space="preserve">    </w:t>
      </w:r>
      <w:r w:rsidRPr="00AC31F8">
        <w:rPr>
          <w:rFonts w:ascii="Courier New" w:hAnsi="Courier New" w:cs="Courier New"/>
          <w:sz w:val="18"/>
          <w:szCs w:val="18"/>
          <w:lang w:val="en-GB"/>
        </w:rPr>
        <w:t>public Long id;</w:t>
      </w:r>
    </w:p>
    <w:p w14:paraId="5B4B534E"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public String </w:t>
      </w:r>
      <w:proofErr w:type="spellStart"/>
      <w:r w:rsidRPr="00AC31F8">
        <w:rPr>
          <w:rFonts w:ascii="Courier New" w:hAnsi="Courier New" w:cs="Courier New"/>
          <w:sz w:val="18"/>
          <w:szCs w:val="18"/>
          <w:lang w:val="en-GB"/>
        </w:rPr>
        <w:t>lastName</w:t>
      </w:r>
      <w:proofErr w:type="spellEnd"/>
      <w:r w:rsidRPr="00AC31F8">
        <w:rPr>
          <w:rFonts w:ascii="Courier New" w:hAnsi="Courier New" w:cs="Courier New"/>
          <w:sz w:val="18"/>
          <w:szCs w:val="18"/>
          <w:lang w:val="en-GB"/>
        </w:rPr>
        <w:t>;</w:t>
      </w:r>
    </w:p>
    <w:p w14:paraId="73C7B8AA"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public String </w:t>
      </w:r>
      <w:proofErr w:type="spellStart"/>
      <w:r w:rsidRPr="00AC31F8">
        <w:rPr>
          <w:rFonts w:ascii="Courier New" w:hAnsi="Courier New" w:cs="Courier New"/>
          <w:sz w:val="18"/>
          <w:szCs w:val="18"/>
          <w:lang w:val="en-GB"/>
        </w:rPr>
        <w:t>firstName</w:t>
      </w:r>
      <w:proofErr w:type="spellEnd"/>
      <w:r w:rsidRPr="00AC31F8">
        <w:rPr>
          <w:rFonts w:ascii="Courier New" w:hAnsi="Courier New" w:cs="Courier New"/>
          <w:sz w:val="18"/>
          <w:szCs w:val="18"/>
          <w:lang w:val="en-GB"/>
        </w:rPr>
        <w:t>;</w:t>
      </w:r>
    </w:p>
    <w:p w14:paraId="50045016"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public String birthday;</w:t>
      </w:r>
    </w:p>
    <w:p w14:paraId="50813F6C"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public String gender;</w:t>
      </w:r>
    </w:p>
    <w:p w14:paraId="5975B209" w14:textId="096AED80" w:rsidR="00C97B94"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w:t>
      </w:r>
    </w:p>
    <w:p w14:paraId="7E8F3F72" w14:textId="77777777" w:rsidR="00C97B94" w:rsidRPr="00AC31F8" w:rsidRDefault="00C97B94" w:rsidP="00C97B94">
      <w:pPr>
        <w:spacing w:after="0" w:line="240" w:lineRule="auto"/>
        <w:rPr>
          <w:rFonts w:ascii="Courier New" w:hAnsi="Courier New" w:cs="Courier New"/>
          <w:sz w:val="18"/>
          <w:szCs w:val="18"/>
          <w:lang w:val="en-GB"/>
        </w:rPr>
      </w:pPr>
    </w:p>
    <w:p w14:paraId="65182513" w14:textId="77777777" w:rsidR="009B1094" w:rsidRPr="00AC31F8" w:rsidRDefault="009B1094" w:rsidP="009B1094">
      <w:pPr>
        <w:rPr>
          <w:lang w:val="en-GB"/>
        </w:rPr>
      </w:pPr>
    </w:p>
    <w:p w14:paraId="6A533D71" w14:textId="3B88EB31" w:rsidR="009B1094" w:rsidRPr="00AC31F8" w:rsidRDefault="00C97B94" w:rsidP="009B1094">
      <w:pPr>
        <w:rPr>
          <w:b/>
          <w:bCs/>
          <w:lang w:val="en-GB"/>
        </w:rPr>
      </w:pPr>
      <w:r w:rsidRPr="00AC31F8">
        <w:rPr>
          <w:b/>
          <w:bCs/>
          <w:lang w:val="en-GB"/>
        </w:rPr>
        <w:t>Weight Entry</w:t>
      </w:r>
    </w:p>
    <w:p w14:paraId="385AF420"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package </w:t>
      </w:r>
      <w:proofErr w:type="spellStart"/>
      <w:r w:rsidRPr="00AC31F8">
        <w:rPr>
          <w:rFonts w:ascii="Courier New" w:hAnsi="Courier New" w:cs="Courier New"/>
          <w:sz w:val="18"/>
          <w:szCs w:val="18"/>
          <w:lang w:val="en-GB"/>
        </w:rPr>
        <w:t>oq_glue_code</w:t>
      </w:r>
      <w:proofErr w:type="spellEnd"/>
      <w:r w:rsidRPr="00AC31F8">
        <w:rPr>
          <w:rFonts w:ascii="Courier New" w:hAnsi="Courier New" w:cs="Courier New"/>
          <w:sz w:val="18"/>
          <w:szCs w:val="18"/>
          <w:lang w:val="en-GB"/>
        </w:rPr>
        <w:t>;</w:t>
      </w:r>
    </w:p>
    <w:p w14:paraId="14544831" w14:textId="77777777" w:rsidR="00D10B1E" w:rsidRPr="00AC31F8" w:rsidRDefault="00D10B1E" w:rsidP="00D10B1E">
      <w:pPr>
        <w:spacing w:after="0" w:line="240" w:lineRule="auto"/>
        <w:jc w:val="left"/>
        <w:rPr>
          <w:rFonts w:ascii="Courier New" w:hAnsi="Courier New" w:cs="Courier New"/>
          <w:sz w:val="18"/>
          <w:szCs w:val="18"/>
          <w:lang w:val="en-GB"/>
        </w:rPr>
      </w:pPr>
    </w:p>
    <w:p w14:paraId="00624E1B"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public class </w:t>
      </w:r>
      <w:proofErr w:type="spellStart"/>
      <w:r w:rsidRPr="00AC31F8">
        <w:rPr>
          <w:rFonts w:ascii="Courier New" w:hAnsi="Courier New" w:cs="Courier New"/>
          <w:sz w:val="18"/>
          <w:szCs w:val="18"/>
          <w:lang w:val="en-GB"/>
        </w:rPr>
        <w:t>WeightEntry</w:t>
      </w:r>
      <w:proofErr w:type="spellEnd"/>
      <w:r w:rsidRPr="00AC31F8">
        <w:rPr>
          <w:rFonts w:ascii="Courier New" w:hAnsi="Courier New" w:cs="Courier New"/>
          <w:sz w:val="18"/>
          <w:szCs w:val="18"/>
          <w:lang w:val="en-GB"/>
        </w:rPr>
        <w:t xml:space="preserve"> {</w:t>
      </w:r>
    </w:p>
    <w:p w14:paraId="565B0E2A"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public Long id;</w:t>
      </w:r>
    </w:p>
    <w:p w14:paraId="7E3B4F7A"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public Double weight;</w:t>
      </w:r>
    </w:p>
    <w:p w14:paraId="4464EAF7"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public String </w:t>
      </w:r>
      <w:proofErr w:type="spellStart"/>
      <w:r w:rsidRPr="00AC31F8">
        <w:rPr>
          <w:rFonts w:ascii="Courier New" w:hAnsi="Courier New" w:cs="Courier New"/>
          <w:sz w:val="18"/>
          <w:szCs w:val="18"/>
          <w:lang w:val="en-GB"/>
        </w:rPr>
        <w:t>dateTime</w:t>
      </w:r>
      <w:proofErr w:type="spellEnd"/>
      <w:r w:rsidRPr="00AC31F8">
        <w:rPr>
          <w:rFonts w:ascii="Courier New" w:hAnsi="Courier New" w:cs="Courier New"/>
          <w:sz w:val="18"/>
          <w:szCs w:val="18"/>
          <w:lang w:val="en-GB"/>
        </w:rPr>
        <w:t>;</w:t>
      </w:r>
    </w:p>
    <w:p w14:paraId="6E96D214"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public String comment;</w:t>
      </w:r>
    </w:p>
    <w:p w14:paraId="0EB38807" w14:textId="2B064CFE" w:rsidR="00C97B94"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w:t>
      </w:r>
    </w:p>
    <w:p w14:paraId="0754A038" w14:textId="77777777" w:rsidR="00C97B94" w:rsidRPr="00AC31F8" w:rsidRDefault="00C97B94" w:rsidP="00C97B94">
      <w:pPr>
        <w:spacing w:after="0" w:line="240" w:lineRule="auto"/>
        <w:rPr>
          <w:rFonts w:ascii="Courier New" w:hAnsi="Courier New" w:cs="Courier New"/>
          <w:sz w:val="18"/>
          <w:szCs w:val="18"/>
          <w:lang w:val="en-GB"/>
        </w:rPr>
      </w:pPr>
    </w:p>
    <w:p w14:paraId="1668F557" w14:textId="77777777" w:rsidR="009B1094" w:rsidRPr="00AC31F8" w:rsidRDefault="009B1094" w:rsidP="009B1094">
      <w:pPr>
        <w:rPr>
          <w:lang w:val="en-GB"/>
        </w:rPr>
      </w:pPr>
    </w:p>
    <w:p w14:paraId="5398C38D" w14:textId="77777777" w:rsidR="009B1094" w:rsidRPr="00AC31F8" w:rsidRDefault="009B1094" w:rsidP="009B1094">
      <w:pPr>
        <w:rPr>
          <w:lang w:val="en-GB"/>
        </w:rPr>
      </w:pPr>
    </w:p>
    <w:p w14:paraId="1EAB68C3" w14:textId="1B49F07E" w:rsidR="009B1094" w:rsidRPr="00AC31F8" w:rsidRDefault="009B1094" w:rsidP="009B1094">
      <w:pPr>
        <w:pStyle w:val="Heading1withoutnumbering"/>
        <w:rPr>
          <w:lang w:val="en-GB"/>
        </w:rPr>
      </w:pPr>
      <w:bookmarkStart w:id="443" w:name="_Toc46238977"/>
      <w:r w:rsidRPr="00AC31F8">
        <w:rPr>
          <w:lang w:val="en-GB"/>
        </w:rPr>
        <w:lastRenderedPageBreak/>
        <w:t>Appendix</w:t>
      </w:r>
      <w:r w:rsidR="00034AC1" w:rsidRPr="00AC31F8">
        <w:rPr>
          <w:lang w:val="en-GB"/>
        </w:rPr>
        <w:t xml:space="preserve"> </w:t>
      </w:r>
      <w:r w:rsidR="00D0176B" w:rsidRPr="00AC31F8">
        <w:rPr>
          <w:lang w:val="en-GB"/>
        </w:rPr>
        <w:t>X</w:t>
      </w:r>
      <w:r w:rsidR="00034AC1" w:rsidRPr="00AC31F8">
        <w:rPr>
          <w:lang w:val="en-GB"/>
        </w:rPr>
        <w:t>IV: Audit Report</w:t>
      </w:r>
      <w:bookmarkEnd w:id="443"/>
    </w:p>
    <w:p w14:paraId="30DEC9BF" w14:textId="640014B9" w:rsidR="009B1094" w:rsidRPr="00AC31F8" w:rsidRDefault="00A0257B" w:rsidP="009B1094">
      <w:pPr>
        <w:rPr>
          <w:lang w:val="en-GB"/>
        </w:rPr>
      </w:pPr>
      <w:r w:rsidRPr="00AC31F8">
        <w:rPr>
          <w:noProof/>
          <w:lang w:eastAsia="de-CH"/>
        </w:rPr>
        <w:drawing>
          <wp:inline distT="0" distB="0" distL="0" distR="0" wp14:anchorId="2074B9F5" wp14:editId="390EB882">
            <wp:extent cx="5731510" cy="8107680"/>
            <wp:effectExtent l="0" t="0" r="254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731510" cy="8107680"/>
                    </a:xfrm>
                    <a:prstGeom prst="rect">
                      <a:avLst/>
                    </a:prstGeom>
                  </pic:spPr>
                </pic:pic>
              </a:graphicData>
            </a:graphic>
          </wp:inline>
        </w:drawing>
      </w:r>
    </w:p>
    <w:p w14:paraId="7227FC5C" w14:textId="64E0FF85" w:rsidR="00A0257B" w:rsidRPr="00AC31F8" w:rsidRDefault="00A0257B" w:rsidP="009B1094">
      <w:pPr>
        <w:rPr>
          <w:lang w:val="en-GB"/>
        </w:rPr>
      </w:pPr>
      <w:r w:rsidRPr="00AC31F8">
        <w:rPr>
          <w:noProof/>
          <w:lang w:eastAsia="de-CH"/>
        </w:rPr>
        <w:lastRenderedPageBreak/>
        <w:drawing>
          <wp:inline distT="0" distB="0" distL="0" distR="0" wp14:anchorId="26B7719A" wp14:editId="668DE414">
            <wp:extent cx="5731510" cy="8107680"/>
            <wp:effectExtent l="0" t="0" r="254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8107680"/>
                    </a:xfrm>
                    <a:prstGeom prst="rect">
                      <a:avLst/>
                    </a:prstGeom>
                  </pic:spPr>
                </pic:pic>
              </a:graphicData>
            </a:graphic>
          </wp:inline>
        </w:drawing>
      </w:r>
    </w:p>
    <w:p w14:paraId="13CE3ED9" w14:textId="6A4DD3D0" w:rsidR="00A0257B" w:rsidRPr="00AC31F8" w:rsidRDefault="00A0257B" w:rsidP="009B1094">
      <w:pPr>
        <w:rPr>
          <w:lang w:val="en-GB"/>
        </w:rPr>
      </w:pPr>
    </w:p>
    <w:p w14:paraId="46C3C042" w14:textId="2F693FC7" w:rsidR="00A0257B" w:rsidRPr="00AC31F8" w:rsidRDefault="00A0257B" w:rsidP="009B1094">
      <w:pPr>
        <w:rPr>
          <w:lang w:val="en-GB"/>
        </w:rPr>
      </w:pPr>
      <w:r w:rsidRPr="00AC31F8">
        <w:rPr>
          <w:noProof/>
          <w:lang w:eastAsia="de-CH"/>
        </w:rPr>
        <w:lastRenderedPageBreak/>
        <w:drawing>
          <wp:inline distT="0" distB="0" distL="0" distR="0" wp14:anchorId="73C08AC9" wp14:editId="3C992486">
            <wp:extent cx="5731510" cy="8107680"/>
            <wp:effectExtent l="0" t="0" r="254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8107680"/>
                    </a:xfrm>
                    <a:prstGeom prst="rect">
                      <a:avLst/>
                    </a:prstGeom>
                  </pic:spPr>
                </pic:pic>
              </a:graphicData>
            </a:graphic>
          </wp:inline>
        </w:drawing>
      </w:r>
    </w:p>
    <w:p w14:paraId="376BC2BB" w14:textId="3C1A605E" w:rsidR="00A0257B" w:rsidRPr="00AC31F8" w:rsidRDefault="00A0257B" w:rsidP="009B1094">
      <w:pPr>
        <w:rPr>
          <w:lang w:val="en-GB"/>
        </w:rPr>
      </w:pPr>
    </w:p>
    <w:p w14:paraId="5AEFC738" w14:textId="0EB2487B" w:rsidR="00A0257B" w:rsidRPr="00AC31F8" w:rsidRDefault="00A0257B" w:rsidP="009B1094">
      <w:pPr>
        <w:rPr>
          <w:lang w:val="en-GB"/>
        </w:rPr>
      </w:pPr>
      <w:r w:rsidRPr="00AC31F8">
        <w:rPr>
          <w:noProof/>
          <w:lang w:eastAsia="de-CH"/>
        </w:rPr>
        <w:lastRenderedPageBreak/>
        <w:drawing>
          <wp:inline distT="0" distB="0" distL="0" distR="0" wp14:anchorId="68935E76" wp14:editId="789BD584">
            <wp:extent cx="5731510" cy="8107680"/>
            <wp:effectExtent l="0" t="0" r="254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8107680"/>
                    </a:xfrm>
                    <a:prstGeom prst="rect">
                      <a:avLst/>
                    </a:prstGeom>
                  </pic:spPr>
                </pic:pic>
              </a:graphicData>
            </a:graphic>
          </wp:inline>
        </w:drawing>
      </w:r>
    </w:p>
    <w:p w14:paraId="01413E51" w14:textId="3F004BD1" w:rsidR="00A0257B" w:rsidRPr="00AC31F8" w:rsidRDefault="00A0257B" w:rsidP="009B1094">
      <w:pPr>
        <w:rPr>
          <w:lang w:val="en-GB"/>
        </w:rPr>
      </w:pPr>
    </w:p>
    <w:p w14:paraId="09697915" w14:textId="77B64DB7" w:rsidR="00A0257B" w:rsidRPr="00AC31F8" w:rsidRDefault="00A0257B" w:rsidP="009B1094">
      <w:pPr>
        <w:rPr>
          <w:lang w:val="en-GB"/>
        </w:rPr>
      </w:pPr>
      <w:r w:rsidRPr="00AC31F8">
        <w:rPr>
          <w:noProof/>
          <w:lang w:eastAsia="de-CH"/>
        </w:rPr>
        <w:lastRenderedPageBreak/>
        <w:drawing>
          <wp:inline distT="0" distB="0" distL="0" distR="0" wp14:anchorId="27D05679" wp14:editId="7E92367F">
            <wp:extent cx="5731510" cy="8107680"/>
            <wp:effectExtent l="0" t="0" r="254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8107680"/>
                    </a:xfrm>
                    <a:prstGeom prst="rect">
                      <a:avLst/>
                    </a:prstGeom>
                  </pic:spPr>
                </pic:pic>
              </a:graphicData>
            </a:graphic>
          </wp:inline>
        </w:drawing>
      </w:r>
    </w:p>
    <w:p w14:paraId="51E8E218" w14:textId="6E36916D" w:rsidR="00A0257B" w:rsidRPr="00AC31F8" w:rsidRDefault="00A0257B" w:rsidP="009B1094">
      <w:pPr>
        <w:rPr>
          <w:lang w:val="en-GB"/>
        </w:rPr>
      </w:pPr>
    </w:p>
    <w:p w14:paraId="6A629A06" w14:textId="1C85544D" w:rsidR="009B1094" w:rsidRPr="00AC31F8" w:rsidRDefault="002546C6" w:rsidP="00BA0923">
      <w:pPr>
        <w:rPr>
          <w:lang w:val="en-GB"/>
        </w:rPr>
      </w:pPr>
      <w:r w:rsidRPr="00AC31F8">
        <w:rPr>
          <w:noProof/>
          <w:lang w:eastAsia="de-CH"/>
        </w:rPr>
        <w:lastRenderedPageBreak/>
        <w:drawing>
          <wp:inline distT="0" distB="0" distL="0" distR="0" wp14:anchorId="5A891812" wp14:editId="53694298">
            <wp:extent cx="5730867" cy="8107212"/>
            <wp:effectExtent l="0" t="0" r="3810" b="825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42758" cy="8124034"/>
                    </a:xfrm>
                    <a:prstGeom prst="rect">
                      <a:avLst/>
                    </a:prstGeom>
                  </pic:spPr>
                </pic:pic>
              </a:graphicData>
            </a:graphic>
          </wp:inline>
        </w:drawing>
      </w:r>
    </w:p>
    <w:p w14:paraId="6C10245D" w14:textId="17027E5E" w:rsidR="009B1094" w:rsidRPr="00AC31F8" w:rsidRDefault="009B1094" w:rsidP="009B1094">
      <w:pPr>
        <w:pStyle w:val="Heading1withoutnumbering"/>
        <w:rPr>
          <w:lang w:val="en-GB"/>
        </w:rPr>
      </w:pPr>
      <w:bookmarkStart w:id="444" w:name="_Toc46238978"/>
      <w:r w:rsidRPr="00AC31F8">
        <w:rPr>
          <w:lang w:val="en-GB"/>
        </w:rPr>
        <w:lastRenderedPageBreak/>
        <w:t>Appendix</w:t>
      </w:r>
      <w:r w:rsidR="00A60C78" w:rsidRPr="00AC31F8">
        <w:rPr>
          <w:lang w:val="en-GB"/>
        </w:rPr>
        <w:t xml:space="preserve"> XV: Test Specification</w:t>
      </w:r>
      <w:bookmarkEnd w:id="444"/>
    </w:p>
    <w:p w14:paraId="0F09DCE0" w14:textId="17F55B9E" w:rsidR="009B1094" w:rsidRPr="00AC31F8" w:rsidRDefault="00E75608" w:rsidP="009B1094">
      <w:pPr>
        <w:rPr>
          <w:lang w:val="en-GB"/>
        </w:rPr>
      </w:pPr>
      <w:r w:rsidRPr="00AC31F8">
        <w:rPr>
          <w:noProof/>
          <w:lang w:eastAsia="de-CH"/>
        </w:rPr>
        <w:drawing>
          <wp:inline distT="0" distB="0" distL="0" distR="0" wp14:anchorId="3AC8871A" wp14:editId="1B7476E0">
            <wp:extent cx="5730867" cy="8107212"/>
            <wp:effectExtent l="0" t="0" r="3810" b="825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56531" cy="8143517"/>
                    </a:xfrm>
                    <a:prstGeom prst="rect">
                      <a:avLst/>
                    </a:prstGeom>
                  </pic:spPr>
                </pic:pic>
              </a:graphicData>
            </a:graphic>
          </wp:inline>
        </w:drawing>
      </w:r>
    </w:p>
    <w:p w14:paraId="086B3546" w14:textId="02B0BB28" w:rsidR="009B1094" w:rsidRPr="00AC31F8" w:rsidRDefault="00E46DE3" w:rsidP="009B1094">
      <w:pPr>
        <w:rPr>
          <w:lang w:val="en-GB"/>
        </w:rPr>
      </w:pPr>
      <w:r w:rsidRPr="00AC31F8">
        <w:rPr>
          <w:noProof/>
          <w:lang w:eastAsia="de-CH"/>
        </w:rPr>
        <w:lastRenderedPageBreak/>
        <w:drawing>
          <wp:inline distT="0" distB="0" distL="0" distR="0" wp14:anchorId="5108ABA5" wp14:editId="2AD006CF">
            <wp:extent cx="5730370" cy="8106508"/>
            <wp:effectExtent l="0" t="0" r="3810" b="889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4982" cy="8113033"/>
                    </a:xfrm>
                    <a:prstGeom prst="rect">
                      <a:avLst/>
                    </a:prstGeom>
                  </pic:spPr>
                </pic:pic>
              </a:graphicData>
            </a:graphic>
          </wp:inline>
        </w:drawing>
      </w:r>
    </w:p>
    <w:p w14:paraId="13E7853D" w14:textId="77777777" w:rsidR="009B1094" w:rsidRPr="00AC31F8" w:rsidRDefault="009B1094" w:rsidP="009B1094">
      <w:pPr>
        <w:rPr>
          <w:lang w:val="en-GB"/>
        </w:rPr>
      </w:pPr>
    </w:p>
    <w:p w14:paraId="33EF4197" w14:textId="7FF6AB84" w:rsidR="009B1094" w:rsidRPr="00AC31F8" w:rsidRDefault="00DE00DA" w:rsidP="009B1094">
      <w:pPr>
        <w:rPr>
          <w:lang w:val="en-GB"/>
        </w:rPr>
      </w:pPr>
      <w:r w:rsidRPr="00AC31F8">
        <w:rPr>
          <w:noProof/>
          <w:lang w:eastAsia="de-CH"/>
        </w:rPr>
        <w:lastRenderedPageBreak/>
        <w:drawing>
          <wp:inline distT="0" distB="0" distL="0" distR="0" wp14:anchorId="351ED70C" wp14:editId="35F09C68">
            <wp:extent cx="5730976" cy="8107366"/>
            <wp:effectExtent l="0" t="0" r="3175" b="825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45739" cy="8128251"/>
                    </a:xfrm>
                    <a:prstGeom prst="rect">
                      <a:avLst/>
                    </a:prstGeom>
                  </pic:spPr>
                </pic:pic>
              </a:graphicData>
            </a:graphic>
          </wp:inline>
        </w:drawing>
      </w:r>
    </w:p>
    <w:p w14:paraId="7CB3FBD1" w14:textId="77777777" w:rsidR="009B1094" w:rsidRPr="00AC31F8" w:rsidRDefault="009B1094" w:rsidP="009B1094">
      <w:pPr>
        <w:rPr>
          <w:lang w:val="en-GB"/>
        </w:rPr>
      </w:pPr>
    </w:p>
    <w:p w14:paraId="1FD08973" w14:textId="02A0BA0C" w:rsidR="009B1094" w:rsidRPr="00AC31F8" w:rsidRDefault="00DE00DA" w:rsidP="009B1094">
      <w:pPr>
        <w:rPr>
          <w:lang w:val="en-GB"/>
        </w:rPr>
      </w:pPr>
      <w:r w:rsidRPr="00AC31F8">
        <w:rPr>
          <w:noProof/>
          <w:lang w:eastAsia="de-CH"/>
        </w:rPr>
        <w:lastRenderedPageBreak/>
        <w:drawing>
          <wp:inline distT="0" distB="0" distL="0" distR="0" wp14:anchorId="6B0DFEF3" wp14:editId="2C2D5B2C">
            <wp:extent cx="5730976" cy="8107366"/>
            <wp:effectExtent l="0" t="0" r="3175" b="825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53285" cy="8138925"/>
                    </a:xfrm>
                    <a:prstGeom prst="rect">
                      <a:avLst/>
                    </a:prstGeom>
                  </pic:spPr>
                </pic:pic>
              </a:graphicData>
            </a:graphic>
          </wp:inline>
        </w:drawing>
      </w:r>
    </w:p>
    <w:p w14:paraId="1E35B275" w14:textId="77777777" w:rsidR="009B1094" w:rsidRPr="00AC31F8" w:rsidRDefault="009B1094" w:rsidP="009B1094">
      <w:pPr>
        <w:rPr>
          <w:lang w:val="en-GB"/>
        </w:rPr>
      </w:pPr>
    </w:p>
    <w:p w14:paraId="0D0BF664" w14:textId="3425536E" w:rsidR="009B1094" w:rsidRPr="00AC31F8" w:rsidRDefault="00DE00DA" w:rsidP="009B1094">
      <w:pPr>
        <w:rPr>
          <w:lang w:val="en-GB"/>
        </w:rPr>
      </w:pPr>
      <w:r w:rsidRPr="00AC31F8">
        <w:rPr>
          <w:noProof/>
          <w:lang w:eastAsia="de-CH"/>
        </w:rPr>
        <w:lastRenderedPageBreak/>
        <w:drawing>
          <wp:inline distT="0" distB="0" distL="0" distR="0" wp14:anchorId="16FE74EF" wp14:editId="4A0A4549">
            <wp:extent cx="5732637" cy="8109717"/>
            <wp:effectExtent l="0" t="0" r="1905" b="571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68827" cy="8160914"/>
                    </a:xfrm>
                    <a:prstGeom prst="rect">
                      <a:avLst/>
                    </a:prstGeom>
                  </pic:spPr>
                </pic:pic>
              </a:graphicData>
            </a:graphic>
          </wp:inline>
        </w:drawing>
      </w:r>
    </w:p>
    <w:p w14:paraId="336CB2B2" w14:textId="1EF82389" w:rsidR="009B1094" w:rsidRPr="00AC31F8" w:rsidRDefault="009B1094" w:rsidP="00BA0923">
      <w:pPr>
        <w:rPr>
          <w:lang w:val="en-GB"/>
        </w:rPr>
      </w:pPr>
    </w:p>
    <w:p w14:paraId="30780401" w14:textId="139C17FF" w:rsidR="009B1094" w:rsidRPr="00AC31F8" w:rsidRDefault="002F0A94" w:rsidP="00BA0923">
      <w:pPr>
        <w:rPr>
          <w:lang w:val="en-GB"/>
        </w:rPr>
      </w:pPr>
      <w:r w:rsidRPr="00AC31F8">
        <w:rPr>
          <w:noProof/>
          <w:lang w:eastAsia="de-CH"/>
        </w:rPr>
        <w:lastRenderedPageBreak/>
        <w:drawing>
          <wp:inline distT="0" distB="0" distL="0" distR="0" wp14:anchorId="6651488F" wp14:editId="01AFAC9A">
            <wp:extent cx="5732585" cy="8109642"/>
            <wp:effectExtent l="0" t="0" r="1905" b="571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9484" cy="8119401"/>
                    </a:xfrm>
                    <a:prstGeom prst="rect">
                      <a:avLst/>
                    </a:prstGeom>
                  </pic:spPr>
                </pic:pic>
              </a:graphicData>
            </a:graphic>
          </wp:inline>
        </w:drawing>
      </w:r>
    </w:p>
    <w:p w14:paraId="094A90BD" w14:textId="0C9F5431" w:rsidR="009B1094" w:rsidRPr="00AC31F8" w:rsidRDefault="009B1094" w:rsidP="00BA0923">
      <w:pPr>
        <w:rPr>
          <w:lang w:val="en-GB"/>
        </w:rPr>
      </w:pPr>
    </w:p>
    <w:p w14:paraId="217D4433" w14:textId="0890F1C8" w:rsidR="009B1094" w:rsidRPr="00AC31F8" w:rsidRDefault="009B1094" w:rsidP="009B1094">
      <w:pPr>
        <w:pStyle w:val="Heading1withoutnumbering"/>
        <w:rPr>
          <w:lang w:val="en-GB"/>
        </w:rPr>
      </w:pPr>
      <w:bookmarkStart w:id="445" w:name="_Toc46238979"/>
      <w:r w:rsidRPr="00AC31F8">
        <w:rPr>
          <w:lang w:val="en-GB"/>
        </w:rPr>
        <w:lastRenderedPageBreak/>
        <w:t>Appendix</w:t>
      </w:r>
      <w:r w:rsidR="00A60C78" w:rsidRPr="00AC31F8">
        <w:rPr>
          <w:lang w:val="en-GB"/>
        </w:rPr>
        <w:t xml:space="preserve"> XVI: </w:t>
      </w:r>
      <w:r w:rsidR="0037389B" w:rsidRPr="00AC31F8">
        <w:rPr>
          <w:lang w:val="en-GB"/>
        </w:rPr>
        <w:t xml:space="preserve">Form - </w:t>
      </w:r>
      <w:r w:rsidR="00A60C78" w:rsidRPr="00AC31F8">
        <w:rPr>
          <w:lang w:val="en-GB"/>
        </w:rPr>
        <w:t>Test Results</w:t>
      </w:r>
      <w:bookmarkEnd w:id="445"/>
    </w:p>
    <w:p w14:paraId="7B9BD6AD" w14:textId="22D62B0A" w:rsidR="009B1094" w:rsidRPr="00AC31F8" w:rsidRDefault="00D113E1" w:rsidP="009B1094">
      <w:pPr>
        <w:rPr>
          <w:lang w:val="en-GB"/>
        </w:rPr>
      </w:pPr>
      <w:r w:rsidRPr="00AC31F8">
        <w:rPr>
          <w:noProof/>
          <w:lang w:eastAsia="de-CH"/>
        </w:rPr>
        <w:drawing>
          <wp:inline distT="0" distB="0" distL="0" distR="0" wp14:anchorId="0D3DDE40" wp14:editId="066CD124">
            <wp:extent cx="5730975" cy="8107366"/>
            <wp:effectExtent l="0" t="0" r="3175" b="825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43975" cy="8125757"/>
                    </a:xfrm>
                    <a:prstGeom prst="rect">
                      <a:avLst/>
                    </a:prstGeom>
                  </pic:spPr>
                </pic:pic>
              </a:graphicData>
            </a:graphic>
          </wp:inline>
        </w:drawing>
      </w:r>
    </w:p>
    <w:p w14:paraId="301AF951" w14:textId="1A7A443E" w:rsidR="0037389B" w:rsidRPr="00AC31F8" w:rsidRDefault="00D113E1" w:rsidP="009B1094">
      <w:pPr>
        <w:rPr>
          <w:lang w:val="en-GB"/>
        </w:rPr>
      </w:pPr>
      <w:r w:rsidRPr="00AC31F8">
        <w:rPr>
          <w:noProof/>
          <w:lang w:eastAsia="de-CH"/>
        </w:rPr>
        <w:lastRenderedPageBreak/>
        <w:drawing>
          <wp:inline distT="0" distB="0" distL="0" distR="0" wp14:anchorId="5F98D06B" wp14:editId="1F57F3FA">
            <wp:extent cx="5732585" cy="8109642"/>
            <wp:effectExtent l="0" t="0" r="1905" b="571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42376" cy="8123493"/>
                    </a:xfrm>
                    <a:prstGeom prst="rect">
                      <a:avLst/>
                    </a:prstGeom>
                  </pic:spPr>
                </pic:pic>
              </a:graphicData>
            </a:graphic>
          </wp:inline>
        </w:drawing>
      </w:r>
    </w:p>
    <w:p w14:paraId="1B7F7B47" w14:textId="77777777" w:rsidR="009B1094" w:rsidRPr="00AC31F8" w:rsidRDefault="009B1094" w:rsidP="009B1094">
      <w:pPr>
        <w:rPr>
          <w:lang w:val="en-GB"/>
        </w:rPr>
      </w:pPr>
    </w:p>
    <w:p w14:paraId="63685A65" w14:textId="1A52EAFC" w:rsidR="002F2F87" w:rsidRPr="00AC31F8" w:rsidRDefault="002F2F87" w:rsidP="002F2F87">
      <w:pPr>
        <w:pStyle w:val="Heading1withoutnumbering"/>
        <w:rPr>
          <w:lang w:val="en-GB"/>
        </w:rPr>
      </w:pPr>
      <w:bookmarkStart w:id="446" w:name="_Toc46238980"/>
      <w:r w:rsidRPr="00AC31F8">
        <w:rPr>
          <w:lang w:val="en-GB"/>
        </w:rPr>
        <w:lastRenderedPageBreak/>
        <w:t>Appendix</w:t>
      </w:r>
      <w:r w:rsidR="00A60C78" w:rsidRPr="00AC31F8">
        <w:rPr>
          <w:lang w:val="en-GB"/>
        </w:rPr>
        <w:t xml:space="preserve"> XVII: </w:t>
      </w:r>
      <w:r w:rsidR="001C39DC" w:rsidRPr="00AC31F8">
        <w:rPr>
          <w:lang w:val="en-GB"/>
        </w:rPr>
        <w:t xml:space="preserve">Form - </w:t>
      </w:r>
      <w:r w:rsidR="00A60C78" w:rsidRPr="00AC31F8">
        <w:rPr>
          <w:lang w:val="en-GB"/>
        </w:rPr>
        <w:t>Test Report</w:t>
      </w:r>
      <w:bookmarkEnd w:id="446"/>
    </w:p>
    <w:p w14:paraId="5ACF1529" w14:textId="01B06871" w:rsidR="002F2F87" w:rsidRPr="00AC31F8" w:rsidRDefault="00BF4588" w:rsidP="002F2F87">
      <w:pPr>
        <w:rPr>
          <w:lang w:val="en-GB"/>
        </w:rPr>
      </w:pPr>
      <w:r w:rsidRPr="00AC31F8">
        <w:rPr>
          <w:noProof/>
          <w:lang w:eastAsia="de-CH"/>
        </w:rPr>
        <w:drawing>
          <wp:inline distT="0" distB="0" distL="0" distR="0" wp14:anchorId="67A36E59" wp14:editId="14C63997">
            <wp:extent cx="5731453" cy="7874653"/>
            <wp:effectExtent l="0" t="0" r="317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45295" cy="7893672"/>
                    </a:xfrm>
                    <a:prstGeom prst="rect">
                      <a:avLst/>
                    </a:prstGeom>
                  </pic:spPr>
                </pic:pic>
              </a:graphicData>
            </a:graphic>
          </wp:inline>
        </w:drawing>
      </w:r>
    </w:p>
    <w:p w14:paraId="556BB0D1" w14:textId="77777777" w:rsidR="002F2F87" w:rsidRPr="00AC31F8" w:rsidRDefault="002F2F87" w:rsidP="002F2F87">
      <w:pPr>
        <w:rPr>
          <w:lang w:val="en-GB"/>
        </w:rPr>
      </w:pPr>
    </w:p>
    <w:p w14:paraId="1F6B237C" w14:textId="1DCC00EF" w:rsidR="002F2F87" w:rsidRPr="00AC31F8" w:rsidRDefault="00F53C30" w:rsidP="002F2F87">
      <w:pPr>
        <w:rPr>
          <w:lang w:val="en-GB"/>
        </w:rPr>
      </w:pPr>
      <w:r w:rsidRPr="00AC31F8">
        <w:rPr>
          <w:noProof/>
          <w:lang w:eastAsia="de-CH"/>
        </w:rPr>
        <w:lastRenderedPageBreak/>
        <w:drawing>
          <wp:inline distT="0" distB="0" distL="0" distR="0" wp14:anchorId="364C9067" wp14:editId="2071A2C9">
            <wp:extent cx="5731454" cy="7874653"/>
            <wp:effectExtent l="0" t="0" r="317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41146" cy="7887969"/>
                    </a:xfrm>
                    <a:prstGeom prst="rect">
                      <a:avLst/>
                    </a:prstGeom>
                  </pic:spPr>
                </pic:pic>
              </a:graphicData>
            </a:graphic>
          </wp:inline>
        </w:drawing>
      </w:r>
    </w:p>
    <w:p w14:paraId="6C3D128D" w14:textId="77777777" w:rsidR="002F2F87" w:rsidRPr="00AC31F8" w:rsidRDefault="002F2F87" w:rsidP="002F2F87">
      <w:pPr>
        <w:rPr>
          <w:lang w:val="en-GB"/>
        </w:rPr>
      </w:pPr>
    </w:p>
    <w:p w14:paraId="7DFDA880" w14:textId="77777777" w:rsidR="002F2F87" w:rsidRPr="00AC31F8" w:rsidRDefault="002F2F87" w:rsidP="002F2F87">
      <w:pPr>
        <w:rPr>
          <w:lang w:val="en-GB"/>
        </w:rPr>
      </w:pPr>
    </w:p>
    <w:p w14:paraId="07362B51" w14:textId="3A4C16BC" w:rsidR="002F2F87" w:rsidRPr="00AC31F8" w:rsidRDefault="00F53C30" w:rsidP="002F2F87">
      <w:pPr>
        <w:rPr>
          <w:lang w:val="en-GB"/>
        </w:rPr>
      </w:pPr>
      <w:r w:rsidRPr="00AC31F8">
        <w:rPr>
          <w:noProof/>
          <w:lang w:eastAsia="de-CH"/>
        </w:rPr>
        <w:lastRenderedPageBreak/>
        <w:drawing>
          <wp:inline distT="0" distB="0" distL="0" distR="0" wp14:anchorId="1410FBE6" wp14:editId="05B48FC2">
            <wp:extent cx="5730867" cy="7873848"/>
            <wp:effectExtent l="0" t="0" r="381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57227" cy="7910065"/>
                    </a:xfrm>
                    <a:prstGeom prst="rect">
                      <a:avLst/>
                    </a:prstGeom>
                  </pic:spPr>
                </pic:pic>
              </a:graphicData>
            </a:graphic>
          </wp:inline>
        </w:drawing>
      </w:r>
    </w:p>
    <w:p w14:paraId="44287CCC" w14:textId="5CF4AB0F" w:rsidR="002F2F87" w:rsidRPr="00AC31F8" w:rsidRDefault="002F2F87" w:rsidP="002F2F87">
      <w:pPr>
        <w:rPr>
          <w:lang w:val="en-GB"/>
        </w:rPr>
      </w:pPr>
    </w:p>
    <w:p w14:paraId="6175171D" w14:textId="0D37522F" w:rsidR="007B5C8A" w:rsidRPr="00AC31F8" w:rsidRDefault="007B5C8A" w:rsidP="007B5C8A">
      <w:pPr>
        <w:pStyle w:val="Heading1withoutnumbering"/>
        <w:rPr>
          <w:lang w:val="en-GB"/>
        </w:rPr>
      </w:pPr>
      <w:bookmarkStart w:id="447" w:name="_Toc46238981"/>
      <w:r w:rsidRPr="00AC31F8">
        <w:rPr>
          <w:lang w:val="en-GB"/>
        </w:rPr>
        <w:lastRenderedPageBreak/>
        <w:t>Appendix XVIII: JBA User Stories</w:t>
      </w:r>
      <w:bookmarkEnd w:id="447"/>
    </w:p>
    <w:p w14:paraId="47D9DF9B" w14:textId="7ADEB15E" w:rsidR="007B5C8A" w:rsidRPr="00AC31F8" w:rsidRDefault="00F8092D" w:rsidP="007B5C8A">
      <w:pPr>
        <w:rPr>
          <w:lang w:val="en-GB"/>
        </w:rPr>
      </w:pPr>
      <w:r w:rsidRPr="00AC31F8">
        <w:rPr>
          <w:noProof/>
          <w:lang w:eastAsia="de-CH"/>
        </w:rPr>
        <w:drawing>
          <wp:inline distT="0" distB="0" distL="0" distR="0" wp14:anchorId="4C475198" wp14:editId="324B215C">
            <wp:extent cx="5730006" cy="8105994"/>
            <wp:effectExtent l="0" t="0" r="444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9933" cy="8120037"/>
                    </a:xfrm>
                    <a:prstGeom prst="rect">
                      <a:avLst/>
                    </a:prstGeom>
                  </pic:spPr>
                </pic:pic>
              </a:graphicData>
            </a:graphic>
          </wp:inline>
        </w:drawing>
      </w:r>
    </w:p>
    <w:p w14:paraId="78B32922" w14:textId="5AA93887" w:rsidR="007B5C8A" w:rsidRPr="00AC31F8" w:rsidRDefault="00F8092D" w:rsidP="007B5C8A">
      <w:pPr>
        <w:rPr>
          <w:lang w:val="en-GB"/>
        </w:rPr>
      </w:pPr>
      <w:r w:rsidRPr="00AC31F8">
        <w:rPr>
          <w:noProof/>
          <w:lang w:eastAsia="de-CH"/>
        </w:rPr>
        <w:lastRenderedPageBreak/>
        <w:drawing>
          <wp:inline distT="0" distB="0" distL="0" distR="0" wp14:anchorId="28EA8A55" wp14:editId="6A27725C">
            <wp:extent cx="5729014" cy="8104590"/>
            <wp:effectExtent l="0" t="0" r="508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45248" cy="8127556"/>
                    </a:xfrm>
                    <a:prstGeom prst="rect">
                      <a:avLst/>
                    </a:prstGeom>
                  </pic:spPr>
                </pic:pic>
              </a:graphicData>
            </a:graphic>
          </wp:inline>
        </w:drawing>
      </w:r>
    </w:p>
    <w:p w14:paraId="42B910F3" w14:textId="0A8EED0C" w:rsidR="007B5C8A" w:rsidRPr="00AC31F8" w:rsidRDefault="00F8092D" w:rsidP="007B5C8A">
      <w:pPr>
        <w:rPr>
          <w:lang w:val="en-GB"/>
        </w:rPr>
      </w:pPr>
      <w:r w:rsidRPr="00AC31F8">
        <w:rPr>
          <w:noProof/>
          <w:lang w:eastAsia="de-CH"/>
        </w:rPr>
        <w:lastRenderedPageBreak/>
        <w:drawing>
          <wp:inline distT="0" distB="0" distL="0" distR="0" wp14:anchorId="2828A3C7" wp14:editId="15AEEC2B">
            <wp:extent cx="5730006" cy="8105994"/>
            <wp:effectExtent l="0" t="0" r="444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7468" cy="8116549"/>
                    </a:xfrm>
                    <a:prstGeom prst="rect">
                      <a:avLst/>
                    </a:prstGeom>
                  </pic:spPr>
                </pic:pic>
              </a:graphicData>
            </a:graphic>
          </wp:inline>
        </w:drawing>
      </w:r>
    </w:p>
    <w:p w14:paraId="169FFD40" w14:textId="77777777" w:rsidR="00672164" w:rsidRPr="00AC31F8" w:rsidRDefault="00672164" w:rsidP="00BA0923">
      <w:pPr>
        <w:rPr>
          <w:lang w:val="en-GB"/>
        </w:rPr>
      </w:pPr>
    </w:p>
    <w:p w14:paraId="42CF2D2B" w14:textId="05019F75" w:rsidR="00672164" w:rsidRPr="00AC31F8" w:rsidRDefault="007D4F0B" w:rsidP="00672164">
      <w:pPr>
        <w:pStyle w:val="Heading1withoutnumbering"/>
        <w:rPr>
          <w:lang w:val="en-GB"/>
        </w:rPr>
      </w:pPr>
      <w:bookmarkStart w:id="448" w:name="_Toc46067121"/>
      <w:bookmarkStart w:id="449" w:name="_Toc46238982"/>
      <w:r w:rsidRPr="00AC31F8">
        <w:rPr>
          <w:lang w:val="en-GB"/>
        </w:rPr>
        <w:lastRenderedPageBreak/>
        <w:t>Reference to</w:t>
      </w:r>
      <w:r w:rsidR="007A1F19" w:rsidRPr="00DA5613">
        <w:rPr>
          <w:lang w:val="en-GB"/>
          <w:rPrChange w:id="450" w:author="Leuenberger Sabrina (s)" w:date="2020-07-22T07:30:00Z">
            <w:rPr/>
          </w:rPrChange>
        </w:rPr>
        <w:t xml:space="preserve"> the</w:t>
      </w:r>
      <w:r w:rsidRPr="00AC31F8">
        <w:rPr>
          <w:lang w:val="en-GB"/>
        </w:rPr>
        <w:t xml:space="preserve"> Project Repository</w:t>
      </w:r>
      <w:bookmarkEnd w:id="448"/>
      <w:bookmarkEnd w:id="449"/>
    </w:p>
    <w:p w14:paraId="2104AAE8" w14:textId="0828CF6F" w:rsidR="00672164" w:rsidRPr="00AC31F8" w:rsidRDefault="00E819BB" w:rsidP="00672164">
      <w:pPr>
        <w:rPr>
          <w:lang w:val="en-GB"/>
        </w:rPr>
      </w:pPr>
      <w:r w:rsidRPr="00AC31F8">
        <w:rPr>
          <w:lang w:val="en-GB"/>
        </w:rPr>
        <w:t>The complete project documentation and the source code can be found in the GitHub Repository BDD4OQ under the tag 'Thesis BDD4OQ - JBA v.1.1.0'</w:t>
      </w:r>
    </w:p>
    <w:p w14:paraId="69C2B1A9" w14:textId="513F3A7E" w:rsidR="007D4F0B" w:rsidRPr="00AC31F8" w:rsidRDefault="000A28DB" w:rsidP="00672164">
      <w:pPr>
        <w:rPr>
          <w:lang w:val="en-GB"/>
        </w:rPr>
      </w:pPr>
      <w:r>
        <w:fldChar w:fldCharType="begin"/>
      </w:r>
      <w:r w:rsidRPr="00DA5613">
        <w:rPr>
          <w:lang w:val="en-GB"/>
          <w:rPrChange w:id="451" w:author="Leuenberger Sabrina (s)" w:date="2020-07-22T07:30:00Z">
            <w:rPr/>
          </w:rPrChange>
        </w:rPr>
        <w:instrText xml:space="preserve"> HYPERLINK "https://github.com/sableu/BDD4OQ/tags" </w:instrText>
      </w:r>
      <w:r>
        <w:fldChar w:fldCharType="separate"/>
      </w:r>
      <w:r w:rsidR="00E819BB" w:rsidRPr="00AC31F8">
        <w:rPr>
          <w:rStyle w:val="Hyperlink"/>
          <w:lang w:val="en-GB"/>
        </w:rPr>
        <w:t>https://github.com/sableu/BDD4OQ/tags</w:t>
      </w:r>
      <w:r>
        <w:rPr>
          <w:rStyle w:val="Hyperlink"/>
          <w:lang w:val="en-GB"/>
        </w:rPr>
        <w:fldChar w:fldCharType="end"/>
      </w:r>
    </w:p>
    <w:p w14:paraId="09840560" w14:textId="77777777" w:rsidR="007D4F0B" w:rsidRPr="00AC31F8" w:rsidRDefault="007D4F0B" w:rsidP="00672164">
      <w:pPr>
        <w:rPr>
          <w:lang w:val="en-GB"/>
        </w:rPr>
      </w:pPr>
    </w:p>
    <w:p w14:paraId="26B340AB" w14:textId="77777777" w:rsidR="007D4F0B" w:rsidRPr="00AC31F8" w:rsidRDefault="007D4F0B" w:rsidP="00672164">
      <w:pPr>
        <w:rPr>
          <w:lang w:val="en-GB"/>
        </w:rPr>
      </w:pPr>
    </w:p>
    <w:p w14:paraId="2413E717" w14:textId="77777777" w:rsidR="007D4F0B" w:rsidRPr="00AC31F8" w:rsidRDefault="007D4F0B" w:rsidP="00672164">
      <w:pPr>
        <w:rPr>
          <w:lang w:val="en-GB"/>
        </w:rPr>
      </w:pPr>
    </w:p>
    <w:p w14:paraId="34462675" w14:textId="77777777" w:rsidR="007D4F0B" w:rsidRPr="00AC31F8" w:rsidRDefault="007D4F0B" w:rsidP="00672164">
      <w:pPr>
        <w:rPr>
          <w:lang w:val="en-GB"/>
        </w:rPr>
      </w:pPr>
    </w:p>
    <w:p w14:paraId="23FFF21A" w14:textId="77777777" w:rsidR="007D4F0B" w:rsidRPr="00AC31F8" w:rsidRDefault="007D4F0B" w:rsidP="00672164">
      <w:pPr>
        <w:rPr>
          <w:lang w:val="en-GB"/>
        </w:rPr>
      </w:pPr>
    </w:p>
    <w:p w14:paraId="3551A76F" w14:textId="77777777" w:rsidR="00672164" w:rsidRPr="00AC31F8" w:rsidRDefault="00672164" w:rsidP="00BA0923">
      <w:pPr>
        <w:rPr>
          <w:lang w:val="en-GB"/>
        </w:rPr>
      </w:pPr>
    </w:p>
    <w:bookmarkEnd w:id="396"/>
    <w:p w14:paraId="26DE4525" w14:textId="77777777" w:rsidR="00BA0923" w:rsidRPr="00AC31F8" w:rsidRDefault="00BA0923" w:rsidP="00BA0923">
      <w:pPr>
        <w:rPr>
          <w:lang w:val="en-GB"/>
        </w:rPr>
      </w:pPr>
    </w:p>
    <w:sectPr w:rsidR="00BA0923" w:rsidRPr="00AC31F8" w:rsidSect="002F0631">
      <w:pgSz w:w="11907" w:h="16840" w:code="9"/>
      <w:pgMar w:top="1701" w:right="851" w:bottom="1588" w:left="1418" w:header="680" w:footer="1021" w:gutter="0"/>
      <w:pgNumType w:start="1"/>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80" w:author="Evelyne" w:date="2020-07-21T16:57:00Z" w:initials="ED">
    <w:p w14:paraId="41903B65" w14:textId="188C3A8B" w:rsidR="000E1177" w:rsidRDefault="000E1177">
      <w:pPr>
        <w:pStyle w:val="CommentText"/>
      </w:pPr>
      <w:r>
        <w:rPr>
          <w:rStyle w:val="CommentReference"/>
        </w:rPr>
        <w:annotationRef/>
      </w:r>
      <w:r>
        <w:t>ich verstehe es nicht</w:t>
      </w:r>
    </w:p>
  </w:comment>
  <w:comment w:id="254" w:author="Evelyne" w:date="2020-07-21T19:12:00Z" w:initials="ED">
    <w:p w14:paraId="3E2DBEBA" w14:textId="0B981DB3" w:rsidR="000E1177" w:rsidRPr="00DA5613" w:rsidRDefault="000E1177">
      <w:pPr>
        <w:pStyle w:val="CommentText"/>
      </w:pPr>
      <w:r>
        <w:rPr>
          <w:rStyle w:val="CommentReference"/>
        </w:rPr>
        <w:annotationRef/>
      </w:r>
      <w:r w:rsidRPr="000E1177">
        <w:rPr>
          <w:lang w:val="en-US"/>
        </w:rPr>
        <w:t>Maybe add how you ensure that you have good test data and good test scripts =&gt; d</w:t>
      </w:r>
      <w:r>
        <w:rPr>
          <w:lang w:val="en-US"/>
        </w:rPr>
        <w:t xml:space="preserve">ev. </w:t>
      </w:r>
      <w:r w:rsidRPr="00DA5613">
        <w:t xml:space="preserve">Guidelines </w:t>
      </w:r>
      <w:proofErr w:type="spellStart"/>
      <w:r w:rsidRPr="00DA5613">
        <w:t>or</w:t>
      </w:r>
      <w:proofErr w:type="spellEnd"/>
      <w:r w:rsidRPr="00DA5613">
        <w:t xml:space="preserve"> SOPs</w:t>
      </w:r>
    </w:p>
  </w:comment>
  <w:comment w:id="346" w:author="Evelyne" w:date="2020-07-21T20:08:00Z" w:initials="ED">
    <w:p w14:paraId="0D4C1121" w14:textId="15E70E3F" w:rsidR="000259E6" w:rsidRPr="000259E6" w:rsidRDefault="000259E6">
      <w:pPr>
        <w:pStyle w:val="CommentText"/>
        <w:rPr>
          <w:lang w:val="en-US"/>
        </w:rPr>
      </w:pPr>
      <w:r>
        <w:rPr>
          <w:rStyle w:val="CommentReference"/>
        </w:rPr>
        <w:annotationRef/>
      </w:r>
      <w:proofErr w:type="spellStart"/>
      <w:r w:rsidRPr="000259E6">
        <w:rPr>
          <w:lang w:val="en-US"/>
        </w:rPr>
        <w:t>reexecuted</w:t>
      </w:r>
      <w:proofErr w:type="spellEnd"/>
      <w:r w:rsidRPr="000259E6">
        <w:rPr>
          <w:lang w:val="en-US"/>
        </w:rPr>
        <w:t xml:space="preserve"> </w:t>
      </w:r>
      <w:r>
        <w:rPr>
          <w:lang w:val="en-US"/>
        </w:rPr>
        <w:t>OQ tests</w:t>
      </w:r>
      <w:r w:rsidRPr="000259E6">
        <w:rPr>
          <w:lang w:val="en-US"/>
        </w:rPr>
        <w:t xml:space="preserve"> …</w:t>
      </w:r>
    </w:p>
  </w:comment>
  <w:comment w:id="347" w:author="Evelyne" w:date="2020-07-21T20:10:00Z" w:initials="ED">
    <w:p w14:paraId="5C1A36D7" w14:textId="2773E6A3" w:rsidR="000259E6" w:rsidRPr="000259E6" w:rsidRDefault="000259E6">
      <w:pPr>
        <w:pStyle w:val="CommentText"/>
        <w:rPr>
          <w:lang w:val="en-US"/>
        </w:rPr>
      </w:pPr>
      <w:r>
        <w:rPr>
          <w:rStyle w:val="CommentReference"/>
        </w:rPr>
        <w:annotationRef/>
      </w:r>
      <w:r w:rsidRPr="000259E6">
        <w:rPr>
          <w:lang w:val="en-US"/>
        </w:rPr>
        <w:t>maybe add reference to the place where this is described</w:t>
      </w:r>
    </w:p>
  </w:comment>
  <w:comment w:id="348" w:author="Evelyne" w:date="2020-07-21T20:11:00Z" w:initials="ED">
    <w:p w14:paraId="2463B0CA" w14:textId="5AD3F7C9" w:rsidR="000259E6" w:rsidRPr="00DA5613" w:rsidRDefault="000259E6">
      <w:pPr>
        <w:pStyle w:val="CommentText"/>
        <w:rPr>
          <w:lang w:val="en-GB"/>
        </w:rPr>
      </w:pPr>
      <w:r>
        <w:rPr>
          <w:rStyle w:val="CommentReference"/>
        </w:rPr>
        <w:annotationRef/>
      </w:r>
      <w:r w:rsidRPr="00DA5613">
        <w:rPr>
          <w:lang w:val="en-GB"/>
        </w:rPr>
        <w:t>same comment as above</w:t>
      </w:r>
    </w:p>
  </w:comment>
  <w:comment w:id="357" w:author="Evelyne" w:date="2020-07-21T20:14:00Z" w:initials="ED">
    <w:p w14:paraId="602063C7" w14:textId="55979CF2" w:rsidR="000259E6" w:rsidRPr="00DA5613" w:rsidRDefault="000259E6">
      <w:pPr>
        <w:pStyle w:val="CommentText"/>
        <w:rPr>
          <w:lang w:val="en-GB"/>
        </w:rPr>
      </w:pPr>
      <w:r>
        <w:rPr>
          <w:rStyle w:val="CommentReference"/>
        </w:rPr>
        <w:annotationRef/>
      </w:r>
      <w:r w:rsidRPr="00AC31F8">
        <w:rPr>
          <w:lang w:val="en-GB" w:eastAsia="de-DE"/>
        </w:rPr>
        <w:t>'</w:t>
      </w:r>
      <w:r w:rsidRPr="00DA5613">
        <w:rPr>
          <w:lang w:val="en-GB"/>
        </w:rPr>
        <w:t>Test Specification</w:t>
      </w:r>
      <w:r w:rsidRPr="00AC31F8">
        <w:rPr>
          <w:lang w:val="en-GB" w:eastAsia="de-DE"/>
        </w:rPr>
        <w:t>'</w:t>
      </w:r>
    </w:p>
  </w:comment>
  <w:comment w:id="356" w:author="Evelyne" w:date="2020-07-21T20:32:00Z" w:initials="ED">
    <w:p w14:paraId="30E10BA1" w14:textId="5AB11139" w:rsidR="00063620" w:rsidRPr="00063620" w:rsidRDefault="00063620">
      <w:pPr>
        <w:pStyle w:val="CommentText"/>
        <w:rPr>
          <w:lang w:val="en-US"/>
        </w:rPr>
      </w:pPr>
      <w:r>
        <w:rPr>
          <w:rStyle w:val="CommentReference"/>
        </w:rPr>
        <w:annotationRef/>
      </w:r>
      <w:r w:rsidRPr="00063620">
        <w:rPr>
          <w:lang w:val="en-US"/>
        </w:rPr>
        <w:t xml:space="preserve">Maybe also good to </w:t>
      </w:r>
      <w:proofErr w:type="spellStart"/>
      <w:r w:rsidRPr="00063620">
        <w:rPr>
          <w:lang w:val="en-US"/>
        </w:rPr>
        <w:t>mentione</w:t>
      </w:r>
      <w:proofErr w:type="spellEnd"/>
      <w:r w:rsidRPr="00063620">
        <w:rPr>
          <w:lang w:val="en-US"/>
        </w:rPr>
        <w:t xml:space="preserve"> that you provided examples of executed test results and test report (filled out) but that those are not attached</w:t>
      </w:r>
    </w:p>
  </w:comment>
  <w:comment w:id="358" w:author="Evelyne" w:date="2020-07-21T20:15:00Z" w:initials="ED">
    <w:p w14:paraId="346CD9B7" w14:textId="6E7DAF8E" w:rsidR="000259E6" w:rsidRDefault="000259E6">
      <w:pPr>
        <w:pStyle w:val="CommentText"/>
      </w:pPr>
      <w:r>
        <w:rPr>
          <w:rStyle w:val="CommentReference"/>
        </w:rPr>
        <w:annotationRef/>
      </w:r>
      <w:r>
        <w:t>Further</w:t>
      </w:r>
    </w:p>
  </w:comment>
  <w:comment w:id="363" w:author="Evelyne" w:date="2020-07-21T20:17:00Z" w:initials="ED">
    <w:p w14:paraId="4C9E8563" w14:textId="7E59D3CB" w:rsidR="007752C6" w:rsidRDefault="007752C6">
      <w:pPr>
        <w:pStyle w:val="CommentText"/>
      </w:pPr>
      <w:r>
        <w:rPr>
          <w:rStyle w:val="CommentReference"/>
        </w:rPr>
        <w:annotationRef/>
      </w:r>
      <w:proofErr w:type="spellStart"/>
      <w:r>
        <w:t>contradict</w:t>
      </w:r>
      <w:proofErr w:type="spellEnd"/>
    </w:p>
  </w:comment>
  <w:comment w:id="366" w:author="Evelyne" w:date="2020-07-21T20:18:00Z" w:initials="ED">
    <w:p w14:paraId="571F1858" w14:textId="14557CAB" w:rsidR="007752C6" w:rsidRDefault="007752C6">
      <w:pPr>
        <w:pStyle w:val="CommentText"/>
      </w:pPr>
      <w:r>
        <w:rPr>
          <w:rStyle w:val="CommentReference"/>
        </w:rPr>
        <w:annotationRef/>
      </w:r>
      <w:r>
        <w:t>?</w:t>
      </w:r>
    </w:p>
  </w:comment>
  <w:comment w:id="367" w:author="Evelyne" w:date="2020-07-21T20:19:00Z" w:initials="ED">
    <w:p w14:paraId="4E989C9A" w14:textId="12531AF6" w:rsidR="007752C6" w:rsidRDefault="007752C6">
      <w:pPr>
        <w:pStyle w:val="CommentText"/>
      </w:pPr>
      <w:r>
        <w:rPr>
          <w:rStyle w:val="CommentReference"/>
        </w:rPr>
        <w:annotationRef/>
      </w:r>
      <w:r w:rsidRPr="00DA5613">
        <w:rPr>
          <w:lang w:eastAsia="de-DE"/>
        </w:rPr>
        <w:t>Appendix XIV</w:t>
      </w:r>
    </w:p>
  </w:comment>
  <w:comment w:id="368" w:author="Evelyne" w:date="2020-07-21T20:20:00Z" w:initials="ED">
    <w:p w14:paraId="193E059E" w14:textId="36F38E6C" w:rsidR="007752C6" w:rsidRDefault="007752C6">
      <w:pPr>
        <w:pStyle w:val="CommentText"/>
      </w:pPr>
      <w:r>
        <w:rPr>
          <w:rStyle w:val="CommentReference"/>
        </w:rPr>
        <w:annotationRef/>
      </w:r>
      <w:r>
        <w:t>?</w:t>
      </w:r>
    </w:p>
  </w:comment>
  <w:comment w:id="369" w:author="Evelyne" w:date="2020-07-21T20:22:00Z" w:initials="ED">
    <w:p w14:paraId="796CBE04" w14:textId="0E1BBBE0" w:rsidR="007752C6" w:rsidRDefault="007752C6">
      <w:pPr>
        <w:pStyle w:val="CommentText"/>
      </w:pPr>
      <w:r>
        <w:rPr>
          <w:rStyle w:val="CommentReference"/>
        </w:rPr>
        <w:annotationRef/>
      </w:r>
      <w:r>
        <w:t xml:space="preserve">Ich glaube es kommt hier zum ersten Mal vor. </w:t>
      </w:r>
    </w:p>
  </w:comment>
  <w:comment w:id="385" w:author="Evelyne" w:date="2020-07-21T20:24:00Z" w:initials="ED">
    <w:p w14:paraId="5903429C" w14:textId="5D16B75E" w:rsidR="007752C6" w:rsidRDefault="007752C6">
      <w:pPr>
        <w:pStyle w:val="CommentText"/>
      </w:pPr>
      <w:r>
        <w:rPr>
          <w:rStyle w:val="CommentReference"/>
        </w:rPr>
        <w:annotationRef/>
      </w:r>
      <w:r>
        <w:t>Remove`?</w:t>
      </w:r>
    </w:p>
  </w:comment>
  <w:comment w:id="391" w:author="Evelyne" w:date="2020-07-21T20:26:00Z" w:initials="ED">
    <w:p w14:paraId="3ABBF683" w14:textId="33025248" w:rsidR="00354F8B" w:rsidRDefault="00354F8B">
      <w:pPr>
        <w:pStyle w:val="CommentText"/>
      </w:pPr>
      <w:r>
        <w:rPr>
          <w:rStyle w:val="CommentReference"/>
        </w:rPr>
        <w:annotationRef/>
      </w:r>
      <w:proofErr w:type="spellStart"/>
      <w:r>
        <w:t>answer</w:t>
      </w:r>
      <w:proofErr w:type="spellEnd"/>
    </w:p>
  </w:comment>
  <w:comment w:id="399" w:author="Evelyne" w:date="2020-07-21T20:38:00Z" w:initials="ED">
    <w:p w14:paraId="009A08DF" w14:textId="668B50DB" w:rsidR="008E4AE6" w:rsidRDefault="008E4AE6">
      <w:pPr>
        <w:pStyle w:val="CommentText"/>
      </w:pPr>
      <w:r>
        <w:rPr>
          <w:rStyle w:val="CommentReference"/>
        </w:rPr>
        <w:annotationRef/>
      </w:r>
      <w:r>
        <w:t>siehe Kommentar auch im Dokument, verweist man eher auf den Autor und nicht auf dem Buch?</w:t>
      </w:r>
    </w:p>
  </w:comment>
  <w:comment w:id="404" w:author="Evelyne" w:date="2020-07-21T20:27:00Z" w:initials="ED">
    <w:p w14:paraId="7B1B6D78" w14:textId="6E4B9183" w:rsidR="00354F8B" w:rsidRDefault="00354F8B">
      <w:pPr>
        <w:pStyle w:val="CommentText"/>
      </w:pPr>
      <w:r>
        <w:rPr>
          <w:rStyle w:val="CommentReference"/>
        </w:rPr>
        <w:annotationRef/>
      </w:r>
      <w:proofErr w:type="spellStart"/>
      <w:r>
        <w:t>add</w:t>
      </w:r>
      <w:proofErr w:type="spellEnd"/>
      <w:r>
        <w:t xml:space="preserve"> TDD oder war es dort falsch und sollte BDD heissen?</w:t>
      </w:r>
    </w:p>
    <w:p w14:paraId="07FE17E4" w14:textId="77777777" w:rsidR="00A90A48" w:rsidRDefault="00A90A48">
      <w:pPr>
        <w:pStyle w:val="CommentText"/>
      </w:pPr>
    </w:p>
    <w:p w14:paraId="39E73555" w14:textId="3DA228A8" w:rsidR="00A90A48" w:rsidRPr="00DA5613" w:rsidRDefault="00A90A48">
      <w:pPr>
        <w:pStyle w:val="CommentText"/>
        <w:rPr>
          <w:lang w:val="en-GB"/>
        </w:rPr>
      </w:pPr>
      <w:r w:rsidRPr="00DA5613">
        <w:rPr>
          <w:lang w:val="en-GB"/>
        </w:rPr>
        <w:t>Add ISPE see below</w:t>
      </w:r>
    </w:p>
    <w:p w14:paraId="09A9D0AE" w14:textId="77777777" w:rsidR="008E4AE6" w:rsidRPr="00DA5613" w:rsidRDefault="008E4AE6">
      <w:pPr>
        <w:pStyle w:val="CommentText"/>
        <w:rPr>
          <w:lang w:val="en-GB"/>
        </w:rPr>
      </w:pPr>
    </w:p>
    <w:p w14:paraId="52B764FF" w14:textId="587B43C4" w:rsidR="008E4AE6" w:rsidRPr="00DA5613" w:rsidRDefault="008E4AE6">
      <w:pPr>
        <w:pStyle w:val="CommentText"/>
        <w:rPr>
          <w:lang w:val="en-GB"/>
        </w:rPr>
      </w:pPr>
      <w:r w:rsidRPr="00DA5613">
        <w:rPr>
          <w:lang w:val="en-GB"/>
        </w:rPr>
        <w:t>Add JDK / DK</w:t>
      </w:r>
    </w:p>
  </w:comment>
  <w:comment w:id="405" w:author="Evelyne" w:date="2020-07-21T20:34:00Z" w:initials="ED">
    <w:p w14:paraId="042A2B8D" w14:textId="2C917F70" w:rsidR="00A90A48" w:rsidRDefault="00A90A48">
      <w:pPr>
        <w:pStyle w:val="CommentText"/>
        <w:rPr>
          <w:lang w:val="en-US"/>
        </w:rPr>
      </w:pPr>
      <w:r>
        <w:rPr>
          <w:rStyle w:val="CommentReference"/>
        </w:rPr>
        <w:annotationRef/>
      </w:r>
      <w:r w:rsidRPr="00A90A48">
        <w:rPr>
          <w:lang w:val="en-US"/>
        </w:rPr>
        <w:t>Issued by ISPE and widely accepted in the pharmaceutical industry</w:t>
      </w:r>
    </w:p>
    <w:p w14:paraId="049D4178" w14:textId="77777777" w:rsidR="00A90A48" w:rsidRDefault="00A90A48">
      <w:pPr>
        <w:pStyle w:val="CommentText"/>
        <w:rPr>
          <w:lang w:val="en-US"/>
        </w:rPr>
      </w:pPr>
    </w:p>
    <w:p w14:paraId="1FE5500B" w14:textId="232971C3" w:rsidR="00A90A48" w:rsidRPr="00A90A48" w:rsidRDefault="00A90A48">
      <w:pPr>
        <w:pStyle w:val="CommentText"/>
        <w:rPr>
          <w:lang w:val="en-US"/>
        </w:rPr>
      </w:pPr>
      <w:r>
        <w:rPr>
          <w:lang w:val="en-US"/>
        </w:rPr>
        <w:t xml:space="preserve">ISPE: </w:t>
      </w:r>
      <w:r w:rsidRPr="00A90A48">
        <w:rPr>
          <w:rFonts w:ascii="Helvetica" w:hAnsi="Helvetica"/>
          <w:color w:val="0A0A0A"/>
          <w:shd w:val="clear" w:color="auto" w:fill="FFFFFF"/>
          <w:lang w:val="en-US"/>
        </w:rPr>
        <w:t> International Society for Pharmaceutical Engineering</w:t>
      </w:r>
      <w:r>
        <w:rPr>
          <w:rFonts w:ascii="Helvetica" w:hAnsi="Helvetica"/>
          <w:color w:val="0A0A0A"/>
          <w:shd w:val="clear" w:color="auto" w:fill="FFFFFF"/>
          <w:lang w:val="en-US"/>
        </w:rPr>
        <w:t xml:space="preserve"> (</w:t>
      </w:r>
      <w:r w:rsidRPr="00A90A48">
        <w:rPr>
          <w:rFonts w:ascii="Helvetica" w:hAnsi="Helvetica"/>
          <w:color w:val="0A0A0A"/>
          <w:shd w:val="clear" w:color="auto" w:fill="FFFFFF"/>
          <w:lang w:val="en-US"/>
        </w:rPr>
        <w:t>world's largest not-for-profit association serving its Members by leading scientific, technical and regulatory advancement throughout the entire pharmaceutical lifecycle</w:t>
      </w:r>
      <w:r>
        <w:rPr>
          <w:rFonts w:ascii="Helvetica" w:hAnsi="Helvetica"/>
          <w:color w:val="0A0A0A"/>
          <w:shd w:val="clear" w:color="auto" w:fill="FFFFFF"/>
          <w:lang w:val="en-US"/>
        </w:rPr>
        <w:t>)</w:t>
      </w:r>
    </w:p>
  </w:comment>
  <w:comment w:id="410" w:author="Evelyne" w:date="2020-07-21T20:29:00Z" w:initials="ED">
    <w:p w14:paraId="18D8E433" w14:textId="77777777" w:rsidR="00354F8B" w:rsidRPr="00354F8B" w:rsidRDefault="00354F8B">
      <w:pPr>
        <w:pStyle w:val="CommentText"/>
        <w:rPr>
          <w:lang w:val="en-US"/>
        </w:rPr>
      </w:pPr>
      <w:r>
        <w:rPr>
          <w:rStyle w:val="CommentReference"/>
        </w:rPr>
        <w:annotationRef/>
      </w:r>
      <w:r w:rsidRPr="00354F8B">
        <w:rPr>
          <w:lang w:val="en-US"/>
        </w:rPr>
        <w:t xml:space="preserve">Maybe add C for Clinical </w:t>
      </w:r>
    </w:p>
    <w:p w14:paraId="70E21F7A" w14:textId="279D8046" w:rsidR="00354F8B" w:rsidRPr="00354F8B" w:rsidRDefault="00354F8B">
      <w:pPr>
        <w:pStyle w:val="CommentText"/>
        <w:rPr>
          <w:lang w:val="en-US"/>
        </w:rPr>
      </w:pPr>
      <w:r w:rsidRPr="00354F8B">
        <w:rPr>
          <w:lang w:val="en-US"/>
        </w:rPr>
        <w:t>I</w:t>
      </w:r>
      <w:r>
        <w:rPr>
          <w:lang w:val="en-US"/>
        </w:rPr>
        <w:t xml:space="preserve"> guess the Consent form comes from GCP</w:t>
      </w:r>
    </w:p>
  </w:comment>
  <w:comment w:id="411" w:author="Evelyne" w:date="2020-07-21T20:30:00Z" w:initials="ED">
    <w:p w14:paraId="604EB52D" w14:textId="1EFE4ECD" w:rsidR="00354F8B" w:rsidRDefault="00354F8B">
      <w:pPr>
        <w:pStyle w:val="CommentText"/>
      </w:pPr>
      <w:r>
        <w:rPr>
          <w:rStyle w:val="CommentReference"/>
        </w:rPr>
        <w:annotationRef/>
      </w:r>
      <w:r>
        <w: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41903B65" w15:done="0"/>
  <w15:commentEx w15:paraId="3E2DBEBA" w15:done="0"/>
  <w15:commentEx w15:paraId="0D4C1121" w15:done="0"/>
  <w15:commentEx w15:paraId="5C1A36D7" w15:done="0"/>
  <w15:commentEx w15:paraId="2463B0CA" w15:done="0"/>
  <w15:commentEx w15:paraId="602063C7" w15:done="0"/>
  <w15:commentEx w15:paraId="30E10BA1" w15:done="0"/>
  <w15:commentEx w15:paraId="346CD9B7" w15:done="0"/>
  <w15:commentEx w15:paraId="4C9E8563" w15:done="0"/>
  <w15:commentEx w15:paraId="571F1858" w15:done="0"/>
  <w15:commentEx w15:paraId="4E989C9A" w15:done="0"/>
  <w15:commentEx w15:paraId="193E059E" w15:done="0"/>
  <w15:commentEx w15:paraId="796CBE04" w15:done="0"/>
  <w15:commentEx w15:paraId="5903429C" w15:done="0"/>
  <w15:commentEx w15:paraId="3ABBF683" w15:done="0"/>
  <w15:commentEx w15:paraId="009A08DF" w15:done="0"/>
  <w15:commentEx w15:paraId="52B764FF" w15:done="0"/>
  <w15:commentEx w15:paraId="1FE5500B" w15:done="0"/>
  <w15:commentEx w15:paraId="70E21F7A" w15:done="0"/>
  <w15:commentEx w15:paraId="604EB52D"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41903B65" w16cid:durableId="22C268FF"/>
  <w16cid:commentId w16cid:paraId="3E2DBEBA" w16cid:durableId="22C2690F"/>
  <w16cid:commentId w16cid:paraId="0D4C1121" w16cid:durableId="22C2691F"/>
  <w16cid:commentId w16cid:paraId="5C1A36D7" w16cid:durableId="22C26920"/>
  <w16cid:commentId w16cid:paraId="2463B0CA" w16cid:durableId="22C26921"/>
  <w16cid:commentId w16cid:paraId="602063C7" w16cid:durableId="22C26922"/>
  <w16cid:commentId w16cid:paraId="30E10BA1" w16cid:durableId="22C26923"/>
  <w16cid:commentId w16cid:paraId="346CD9B7" w16cid:durableId="22C26924"/>
  <w16cid:commentId w16cid:paraId="4C9E8563" w16cid:durableId="22C26925"/>
  <w16cid:commentId w16cid:paraId="571F1858" w16cid:durableId="22C26926"/>
  <w16cid:commentId w16cid:paraId="4E989C9A" w16cid:durableId="22C26927"/>
  <w16cid:commentId w16cid:paraId="193E059E" w16cid:durableId="22C26928"/>
  <w16cid:commentId w16cid:paraId="796CBE04" w16cid:durableId="22C26929"/>
  <w16cid:commentId w16cid:paraId="5903429C" w16cid:durableId="22C2692A"/>
  <w16cid:commentId w16cid:paraId="3ABBF683" w16cid:durableId="22C2692B"/>
  <w16cid:commentId w16cid:paraId="009A08DF" w16cid:durableId="22C2692C"/>
  <w16cid:commentId w16cid:paraId="52B764FF" w16cid:durableId="22C2692D"/>
  <w16cid:commentId w16cid:paraId="1FE5500B" w16cid:durableId="22C2692E"/>
  <w16cid:commentId w16cid:paraId="70E21F7A" w16cid:durableId="22C2692F"/>
  <w16cid:commentId w16cid:paraId="604EB52D" w16cid:durableId="22C2693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0B4948B" w14:textId="77777777" w:rsidR="000A28DB" w:rsidRDefault="000A28DB">
      <w:r>
        <w:separator/>
      </w:r>
    </w:p>
  </w:endnote>
  <w:endnote w:type="continuationSeparator" w:id="0">
    <w:p w14:paraId="327250C4" w14:textId="77777777" w:rsidR="000A28DB" w:rsidRDefault="000A28DB">
      <w:r>
        <w:continuationSeparator/>
      </w:r>
    </w:p>
  </w:endnote>
  <w:endnote w:type="continuationNotice" w:id="1">
    <w:p w14:paraId="6AF48779" w14:textId="77777777" w:rsidR="000A28DB" w:rsidRDefault="000A28DB">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roman"/>
    <w:notTrueType/>
    <w:pitch w:val="fixed"/>
    <w:sig w:usb0="00000001" w:usb1="08070000" w:usb2="00000010" w:usb3="00000000" w:csb0="00020000" w:csb1="00000000"/>
  </w:font>
  <w:font w:name="Helvetica">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E787D2" w14:textId="77777777" w:rsidR="000E1177" w:rsidRDefault="000E1177" w:rsidP="005500E7">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2A522E13" w14:textId="77777777" w:rsidR="000E1177" w:rsidRDefault="000E1177" w:rsidP="005B574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98B466C" w14:textId="77777777" w:rsidR="000E1177" w:rsidRDefault="000E1177" w:rsidP="005500E7">
    <w:pPr>
      <w:pStyle w:val="Footer"/>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83BBEE" w14:textId="4E252060" w:rsidR="000E1177" w:rsidRPr="005500E7" w:rsidRDefault="000E1177" w:rsidP="002F0631">
    <w:pPr>
      <w:pStyle w:val="Footer"/>
      <w:jc w:val="right"/>
    </w:pPr>
    <w:r>
      <w:rPr>
        <w:rStyle w:val="PageNumber"/>
      </w:rPr>
      <w:fldChar w:fldCharType="begin"/>
    </w:r>
    <w:r>
      <w:rPr>
        <w:rStyle w:val="PageNumber"/>
      </w:rPr>
      <w:instrText xml:space="preserve">PAGE  </w:instrText>
    </w:r>
    <w:r>
      <w:rPr>
        <w:rStyle w:val="PageNumber"/>
      </w:rPr>
      <w:fldChar w:fldCharType="separate"/>
    </w:r>
    <w:r w:rsidR="008E4AE6">
      <w:rPr>
        <w:rStyle w:val="PageNumber"/>
        <w:noProof/>
      </w:rPr>
      <w:t>61</w:t>
    </w:r>
    <w:r>
      <w:rPr>
        <w:rStyle w:val="PageNumber"/>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C7847D" w14:textId="77777777" w:rsidR="000E1177" w:rsidRDefault="000E1177" w:rsidP="005500E7">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10213B9" w14:textId="77777777" w:rsidR="000A28DB" w:rsidRDefault="000A28DB">
      <w:r>
        <w:separator/>
      </w:r>
    </w:p>
  </w:footnote>
  <w:footnote w:type="continuationSeparator" w:id="0">
    <w:p w14:paraId="0A241FA0" w14:textId="77777777" w:rsidR="000A28DB" w:rsidRDefault="000A28DB">
      <w:r>
        <w:continuationSeparator/>
      </w:r>
    </w:p>
  </w:footnote>
  <w:footnote w:type="continuationNotice" w:id="1">
    <w:p w14:paraId="2E60B338" w14:textId="77777777" w:rsidR="000A28DB" w:rsidRDefault="000A28DB">
      <w:pPr>
        <w:spacing w:after="0" w:line="240" w:lineRule="auto"/>
      </w:pPr>
    </w:p>
  </w:footnote>
  <w:footnote w:id="2">
    <w:p w14:paraId="4AF9543D" w14:textId="77777777" w:rsidR="000E1177" w:rsidRPr="008364C8" w:rsidRDefault="000E1177" w:rsidP="007564D4">
      <w:pPr>
        <w:pStyle w:val="FootnoteText"/>
        <w:rPr>
          <w:lang w:val="en-GB"/>
        </w:rPr>
      </w:pPr>
      <w:r>
        <w:rPr>
          <w:rStyle w:val="FootnoteReference"/>
        </w:rPr>
        <w:footnoteRef/>
      </w:r>
      <w:r w:rsidRPr="00B074B6">
        <w:rPr>
          <w:lang w:val="en-GB"/>
        </w:rPr>
        <w:t xml:space="preserve"> </w:t>
      </w:r>
      <w:r w:rsidRPr="008364C8">
        <w:rPr>
          <w:lang w:val="en-GB"/>
        </w:rPr>
        <w:t xml:space="preserve">FDA Definition: </w:t>
      </w:r>
      <w:r w:rsidRPr="00BA2F48">
        <w:rPr>
          <w:bCs/>
          <w:lang w:val="en-GB"/>
        </w:rPr>
        <w:t xml:space="preserve">Establishing documented evidence </w:t>
      </w:r>
      <w:r w:rsidRPr="00BA2F48">
        <w:rPr>
          <w:lang w:val="en-GB"/>
        </w:rPr>
        <w:t xml:space="preserve">which provides a </w:t>
      </w:r>
      <w:r w:rsidRPr="00BA2F48">
        <w:rPr>
          <w:bCs/>
          <w:lang w:val="en-GB"/>
        </w:rPr>
        <w:t xml:space="preserve">high degree of assurance </w:t>
      </w:r>
      <w:r w:rsidRPr="00BA2F48">
        <w:rPr>
          <w:lang w:val="en-GB"/>
        </w:rPr>
        <w:t xml:space="preserve">that a specific process will </w:t>
      </w:r>
      <w:r w:rsidRPr="00BA2F48">
        <w:rPr>
          <w:bCs/>
          <w:lang w:val="en-GB"/>
        </w:rPr>
        <w:t>consistently</w:t>
      </w:r>
      <w:r w:rsidRPr="00BA2F48">
        <w:rPr>
          <w:lang w:val="en-GB"/>
        </w:rPr>
        <w:t xml:space="preserve"> produce a product </w:t>
      </w:r>
      <w:r w:rsidRPr="00BA2F48">
        <w:rPr>
          <w:bCs/>
          <w:lang w:val="en-GB"/>
        </w:rPr>
        <w:t xml:space="preserve">meeting </w:t>
      </w:r>
      <w:r w:rsidRPr="00BA2F48">
        <w:rPr>
          <w:lang w:val="en-GB"/>
        </w:rPr>
        <w:t xml:space="preserve">its </w:t>
      </w:r>
      <w:r w:rsidRPr="00BA2F48">
        <w:rPr>
          <w:bCs/>
          <w:lang w:val="en-GB"/>
        </w:rPr>
        <w:t xml:space="preserve">pre-determined specifications </w:t>
      </w:r>
      <w:r w:rsidRPr="00BA2F48">
        <w:rPr>
          <w:lang w:val="en-GB"/>
        </w:rPr>
        <w:t>and</w:t>
      </w:r>
      <w:r w:rsidRPr="00BA2F48">
        <w:rPr>
          <w:bCs/>
          <w:lang w:val="en-GB"/>
        </w:rPr>
        <w:t xml:space="preserve"> quality attributes</w:t>
      </w:r>
      <w:r w:rsidRPr="008364C8">
        <w:rPr>
          <w:lang w:val="en-GB"/>
        </w:rPr>
        <w:t xml:space="preserve"> (US FDA 1987)</w:t>
      </w:r>
    </w:p>
  </w:footnote>
  <w:footnote w:id="3">
    <w:p w14:paraId="744E404F" w14:textId="37866B05" w:rsidR="000E1177" w:rsidRPr="00A56CB4" w:rsidRDefault="000E1177">
      <w:pPr>
        <w:pStyle w:val="FootnoteText"/>
        <w:rPr>
          <w:lang w:val="en-US"/>
        </w:rPr>
      </w:pPr>
      <w:r>
        <w:rPr>
          <w:rStyle w:val="FootnoteReference"/>
        </w:rPr>
        <w:footnoteRef/>
      </w:r>
      <w:r w:rsidRPr="001D2147">
        <w:rPr>
          <w:lang w:val="en-GB"/>
        </w:rPr>
        <w:t xml:space="preserve"> </w:t>
      </w:r>
      <w:proofErr w:type="gramStart"/>
      <w:r w:rsidR="00D54D0D">
        <w:rPr>
          <w:lang w:val="en-CH"/>
        </w:rPr>
        <w:t>Typically</w:t>
      </w:r>
      <w:proofErr w:type="gramEnd"/>
      <w:r w:rsidR="00D54D0D">
        <w:rPr>
          <w:lang w:val="en-CH"/>
        </w:rPr>
        <w:t xml:space="preserve"> the change control starts</w:t>
      </w:r>
      <w:r w:rsidR="006D4E58">
        <w:rPr>
          <w:lang w:val="en-CH"/>
        </w:rPr>
        <w:t xml:space="preserve"> with the formal IQ execution</w:t>
      </w:r>
      <w:r w:rsidRPr="00A56CB4">
        <w:rPr>
          <w:lang w:val="en-US"/>
        </w:rPr>
        <w:t xml:space="preserve"> (Evelyne Daniel, personal communication, April 25, 2020)</w:t>
      </w:r>
    </w:p>
  </w:footnote>
  <w:footnote w:id="4">
    <w:p w14:paraId="54AB8ABE" w14:textId="58A121C4" w:rsidR="000E1177" w:rsidRPr="00C30346" w:rsidRDefault="000E1177" w:rsidP="00EC298A">
      <w:pPr>
        <w:pStyle w:val="FootnoteText"/>
        <w:rPr>
          <w:lang w:val="en-GB"/>
        </w:rPr>
      </w:pPr>
      <w:r>
        <w:rPr>
          <w:rStyle w:val="FootnoteReference"/>
        </w:rPr>
        <w:footnoteRef/>
      </w:r>
      <w:r w:rsidRPr="00C30346">
        <w:rPr>
          <w:lang w:val="en-GB"/>
        </w:rPr>
        <w:t xml:space="preserve"> According to </w:t>
      </w:r>
      <w:proofErr w:type="spellStart"/>
      <w:r w:rsidRPr="00C30346">
        <w:rPr>
          <w:lang w:val="en-GB"/>
        </w:rPr>
        <w:t>Gáspár</w:t>
      </w:r>
      <w:proofErr w:type="spellEnd"/>
      <w:r w:rsidRPr="00C30346">
        <w:rPr>
          <w:lang w:val="en-GB"/>
        </w:rPr>
        <w:t xml:space="preserve"> Nagy and </w:t>
      </w:r>
      <w:proofErr w:type="spellStart"/>
      <w:r w:rsidRPr="00C30346">
        <w:rPr>
          <w:lang w:val="en-GB"/>
        </w:rPr>
        <w:t>Seb</w:t>
      </w:r>
      <w:proofErr w:type="spellEnd"/>
      <w:r w:rsidRPr="00C30346">
        <w:rPr>
          <w:lang w:val="en-GB"/>
        </w:rPr>
        <w:t xml:space="preserve"> Rose this meeting is held under different names also including 'Discovery Workshop' or 'Specification Workshop'</w:t>
      </w:r>
      <w:r w:rsidRPr="008364C8">
        <w:rPr>
          <w:lang w:val="en-GB"/>
        </w:rPr>
        <w:t xml:space="preserve"> (</w:t>
      </w:r>
      <w:r w:rsidRPr="00C30346">
        <w:rPr>
          <w:lang w:val="en-GB"/>
        </w:rPr>
        <w:t xml:space="preserve">Nagy &amp; Rose, 2018, p. </w:t>
      </w:r>
      <w:r w:rsidRPr="008364C8">
        <w:rPr>
          <w:lang w:val="en-GB"/>
        </w:rPr>
        <w:t>26)</w:t>
      </w:r>
      <w:r w:rsidRPr="00C30346">
        <w:rPr>
          <w:lang w:val="en-GB"/>
        </w:rPr>
        <w:t xml:space="preserve">. </w:t>
      </w:r>
    </w:p>
  </w:footnote>
  <w:footnote w:id="5">
    <w:p w14:paraId="01D7FD50" w14:textId="77777777" w:rsidR="000E1177" w:rsidRPr="002D0E67" w:rsidRDefault="000E1177" w:rsidP="00033343">
      <w:pPr>
        <w:pStyle w:val="FootnoteText"/>
        <w:rPr>
          <w:lang w:val="en-GB"/>
        </w:rPr>
      </w:pPr>
      <w:r>
        <w:rPr>
          <w:rStyle w:val="FootnoteReference"/>
        </w:rPr>
        <w:footnoteRef/>
      </w:r>
      <w:r w:rsidRPr="0015404C">
        <w:rPr>
          <w:lang w:val="en-GB"/>
        </w:rPr>
        <w:t xml:space="preserve"> Should consist on persons that do well know the practic</w:t>
      </w:r>
      <w:r w:rsidRPr="002D0E67">
        <w:rPr>
          <w:lang w:val="en-GB"/>
        </w:rPr>
        <w:t>al</w:t>
      </w:r>
      <w:r w:rsidRPr="0015404C">
        <w:rPr>
          <w:lang w:val="en-GB"/>
        </w:rPr>
        <w:t xml:space="preserve"> side of the Requirements (</w:t>
      </w:r>
      <w:r w:rsidRPr="002D0E67">
        <w:rPr>
          <w:lang w:val="en-GB"/>
        </w:rPr>
        <w:t>User, Compliance, Regulatory Affairs)</w:t>
      </w:r>
      <w:r w:rsidRPr="0015404C">
        <w:rPr>
          <w:lang w:val="en-GB"/>
        </w:rPr>
        <w:t>, a tester, but not the persons having the tester role</w:t>
      </w:r>
      <w:r w:rsidRPr="002D0E67">
        <w:rPr>
          <w:lang w:val="en-GB"/>
        </w:rPr>
        <w:t xml:space="preserve"> in the OQ Process</w:t>
      </w:r>
      <w:r w:rsidRPr="0015404C">
        <w:rPr>
          <w:lang w:val="en-GB"/>
        </w:rPr>
        <w:t xml:space="preserve">, as they should be independent, and one or several representatives of the </w:t>
      </w:r>
      <w:r w:rsidRPr="002D0E67">
        <w:rPr>
          <w:lang w:val="en-GB"/>
        </w:rPr>
        <w:t>supplier.</w:t>
      </w:r>
    </w:p>
  </w:footnote>
  <w:footnote w:id="6">
    <w:p w14:paraId="221B0E8B" w14:textId="5AD32BD9" w:rsidR="000E1177" w:rsidRPr="008364C8" w:rsidRDefault="000E1177">
      <w:pPr>
        <w:pStyle w:val="FootnoteText"/>
        <w:rPr>
          <w:lang w:val="en-GB"/>
        </w:rPr>
      </w:pPr>
      <w:r>
        <w:rPr>
          <w:rStyle w:val="FootnoteReference"/>
        </w:rPr>
        <w:footnoteRef/>
      </w:r>
      <w:r w:rsidRPr="003652DE">
        <w:rPr>
          <w:lang w:val="en-GB"/>
        </w:rPr>
        <w:t xml:space="preserve"> </w:t>
      </w:r>
      <w:r w:rsidRPr="008364C8">
        <w:rPr>
          <w:lang w:val="en-GB"/>
        </w:rPr>
        <w:t>Th</w:t>
      </w:r>
      <w:r w:rsidRPr="001A0F80">
        <w:rPr>
          <w:lang w:val="en-GB"/>
        </w:rPr>
        <w:t>e</w:t>
      </w:r>
      <w:r w:rsidRPr="008364C8">
        <w:rPr>
          <w:lang w:val="en-GB"/>
        </w:rPr>
        <w:t xml:space="preserve"> authentication was only simulated in this prototype and not actually implemented.</w:t>
      </w:r>
    </w:p>
  </w:footnote>
  <w:footnote w:id="7">
    <w:p w14:paraId="76474506" w14:textId="5CA7FBA1" w:rsidR="000E1177" w:rsidRPr="008364C8" w:rsidRDefault="000E1177" w:rsidP="00F3163A">
      <w:pPr>
        <w:pStyle w:val="FootnoteText"/>
        <w:rPr>
          <w:lang w:val="en-GB"/>
        </w:rPr>
      </w:pPr>
      <w:r>
        <w:rPr>
          <w:rStyle w:val="FootnoteReference"/>
        </w:rPr>
        <w:footnoteRef/>
      </w:r>
      <w:r w:rsidRPr="00262192">
        <w:rPr>
          <w:lang w:val="en-GB"/>
        </w:rPr>
        <w:t xml:space="preserve"> </w:t>
      </w:r>
      <w:r w:rsidRPr="00A3225E">
        <w:rPr>
          <w:lang w:val="en-GB"/>
        </w:rPr>
        <w:t>According to an analysis done by wega there is more freedom, in regulations like Annexe 11, compared to GAMP5, as to when which document has to be approved. For example, it can be assumed that OQ test scripts can also be approved only after execution of the OQs, e.g. together with the test report (</w:t>
      </w:r>
      <w:r w:rsidRPr="007F3508">
        <w:rPr>
          <w:lang w:val="en-GB"/>
        </w:rPr>
        <w:t xml:space="preserve">Evelyne Daniel, </w:t>
      </w:r>
      <w:r w:rsidRPr="00321971">
        <w:rPr>
          <w:lang w:val="en-GB"/>
        </w:rPr>
        <w:t xml:space="preserve">personal communication, </w:t>
      </w:r>
      <w:r w:rsidRPr="007F3508">
        <w:rPr>
          <w:lang w:val="en-GB"/>
        </w:rPr>
        <w:t xml:space="preserve">May </w:t>
      </w:r>
      <w:r w:rsidRPr="00321971">
        <w:rPr>
          <w:lang w:val="en-GB"/>
        </w:rPr>
        <w:t>27</w:t>
      </w:r>
      <w:r w:rsidRPr="007F3508">
        <w:rPr>
          <w:lang w:val="en-GB"/>
        </w:rPr>
        <w:t>, 20</w:t>
      </w:r>
      <w:r w:rsidRPr="00321971">
        <w:rPr>
          <w:lang w:val="en-GB"/>
        </w:rPr>
        <w:t>20</w:t>
      </w:r>
      <w:r w:rsidRPr="00A3225E">
        <w:rPr>
          <w:lang w:val="en-GB"/>
        </w:rPr>
        <w:t>). Since this project strictly adheres to GAMP5, no use was made of that freedom. In this sense, however, it can be assumed that the proposed approval process could be further simplified, e.g. by a one-time release of the feature files shortly before the actual OQ implementation (</w:t>
      </w:r>
      <w:r w:rsidRPr="007F3508">
        <w:rPr>
          <w:lang w:val="en-GB"/>
        </w:rPr>
        <w:t xml:space="preserve">Evelyne Daniel, </w:t>
      </w:r>
      <w:r w:rsidRPr="00321971">
        <w:rPr>
          <w:lang w:val="en-GB"/>
        </w:rPr>
        <w:t xml:space="preserve">personal communication, </w:t>
      </w:r>
      <w:r w:rsidRPr="007F3508">
        <w:rPr>
          <w:lang w:val="en-GB"/>
        </w:rPr>
        <w:t xml:space="preserve">May </w:t>
      </w:r>
      <w:r w:rsidRPr="00321971">
        <w:rPr>
          <w:lang w:val="en-GB"/>
        </w:rPr>
        <w:t>27</w:t>
      </w:r>
      <w:r w:rsidRPr="007F3508">
        <w:rPr>
          <w:lang w:val="en-GB"/>
        </w:rPr>
        <w:t>, 20</w:t>
      </w:r>
      <w:r w:rsidRPr="00321971">
        <w:rPr>
          <w:lang w:val="en-GB"/>
        </w:rPr>
        <w:t>20</w:t>
      </w:r>
      <w:r w:rsidRPr="00A3225E">
        <w:rPr>
          <w:lang w:val="en-GB"/>
        </w:rPr>
        <w:t>). A further possibility to simplify would be that the feature files are only approved once as a functional specification and that the test review serves additionally to approve the feature files as test scripts retrospectively</w:t>
      </w:r>
      <w:r w:rsidRPr="008364C8">
        <w:rPr>
          <w:lang w:val="en-GB"/>
        </w:rPr>
        <w:t>.</w:t>
      </w:r>
    </w:p>
  </w:footnote>
  <w:footnote w:id="8">
    <w:p w14:paraId="58B7D47F" w14:textId="05AC40AA" w:rsidR="000E1177" w:rsidRPr="008364C8" w:rsidRDefault="000E1177">
      <w:pPr>
        <w:pStyle w:val="FootnoteText"/>
        <w:rPr>
          <w:lang w:val="en-GB"/>
        </w:rPr>
      </w:pPr>
      <w:r>
        <w:rPr>
          <w:rStyle w:val="FootnoteReference"/>
        </w:rPr>
        <w:footnoteRef/>
      </w:r>
      <w:r w:rsidRPr="00303D90">
        <w:rPr>
          <w:lang w:val="en-GB"/>
        </w:rPr>
        <w:t xml:space="preserve"> </w:t>
      </w:r>
      <w:r w:rsidRPr="008364C8">
        <w:rPr>
          <w:lang w:val="en-GB"/>
        </w:rPr>
        <w:t xml:space="preserve">There are some interesting articles dealing with this topic that can be found on following web sites: </w:t>
      </w:r>
      <w:r w:rsidR="000A28DB">
        <w:fldChar w:fldCharType="begin"/>
      </w:r>
      <w:r w:rsidR="000A28DB" w:rsidRPr="00DA5613">
        <w:rPr>
          <w:lang w:val="en-GB"/>
          <w:rPrChange w:id="386" w:author="Leuenberger Sabrina (s)" w:date="2020-07-22T07:30:00Z">
            <w:rPr/>
          </w:rPrChange>
        </w:rPr>
        <w:instrText xml:space="preserve"> HYPERLINK "https://dcatvci.org/6279-digital-transformation-in-2020-what-should-pharma-know" </w:instrText>
      </w:r>
      <w:r w:rsidR="000A28DB">
        <w:fldChar w:fldCharType="separate"/>
      </w:r>
      <w:r w:rsidRPr="00CF3442">
        <w:rPr>
          <w:rStyle w:val="Hyperlink"/>
          <w:lang w:val="en-GB"/>
        </w:rPr>
        <w:t>https://dcatvci.org/6279-digital-transformation-in-2020-what-should-pharma-know</w:t>
      </w:r>
      <w:r w:rsidR="000A28DB">
        <w:rPr>
          <w:rStyle w:val="Hyperlink"/>
          <w:lang w:val="en-GB"/>
        </w:rPr>
        <w:fldChar w:fldCharType="end"/>
      </w:r>
      <w:r w:rsidRPr="008364C8">
        <w:rPr>
          <w:lang w:val="en-GB"/>
        </w:rPr>
        <w:t xml:space="preserve"> - </w:t>
      </w:r>
      <w:r w:rsidR="000A28DB">
        <w:fldChar w:fldCharType="begin"/>
      </w:r>
      <w:r w:rsidR="000A28DB" w:rsidRPr="00DA5613">
        <w:rPr>
          <w:lang w:val="en-GB"/>
          <w:rPrChange w:id="387" w:author="Leuenberger Sabrina (s)" w:date="2020-07-22T07:30:00Z">
            <w:rPr/>
          </w:rPrChange>
        </w:rPr>
        <w:instrText xml:space="preserve"> HYPERLINK "https://www2.deloitte.com/global/en/pages/life-sciences-and-healthcare/articles/gx-digital-transformation-in-life-sciences.html" </w:instrText>
      </w:r>
      <w:r w:rsidR="000A28DB">
        <w:fldChar w:fldCharType="separate"/>
      </w:r>
      <w:r w:rsidRPr="00346467">
        <w:rPr>
          <w:rStyle w:val="Hyperlink"/>
          <w:lang w:val="en-GB"/>
        </w:rPr>
        <w:t>https://www2.deloitte.com/global/en/pages/life-sciences-and-healthcare/articles/gx-digital-transformation-in-life-sciences.html</w:t>
      </w:r>
      <w:r w:rsidR="000A28DB">
        <w:rPr>
          <w:rStyle w:val="Hyperlink"/>
          <w:lang w:val="en-GB"/>
        </w:rPr>
        <w:fldChar w:fldCharType="end"/>
      </w:r>
      <w:r w:rsidRPr="008364C8">
        <w:rPr>
          <w:lang w:val="en-GB"/>
        </w:rPr>
        <w:t xml:space="preserve">  -  </w:t>
      </w:r>
      <w:r w:rsidR="000A28DB">
        <w:fldChar w:fldCharType="begin"/>
      </w:r>
      <w:r w:rsidR="000A28DB" w:rsidRPr="00DA5613">
        <w:rPr>
          <w:lang w:val="en-GB"/>
          <w:rPrChange w:id="388" w:author="Leuenberger Sabrina (s)" w:date="2020-07-22T07:30:00Z">
            <w:rPr/>
          </w:rPrChange>
        </w:rPr>
        <w:instrText xml:space="preserve"> HYPERLINK "https://www.pharma-iq.com/informatics/articles/digital-transformation-how-to-achieve-cultural-change" </w:instrText>
      </w:r>
      <w:r w:rsidR="000A28DB">
        <w:fldChar w:fldCharType="separate"/>
      </w:r>
      <w:r w:rsidRPr="005C6079">
        <w:rPr>
          <w:rStyle w:val="Hyperlink"/>
          <w:lang w:val="en-GB"/>
        </w:rPr>
        <w:t>https://www.pharma-iq.com/informatics/articles/digital-transformation-how-to-achieve-cultural-change</w:t>
      </w:r>
      <w:r w:rsidR="000A28DB">
        <w:rPr>
          <w:rStyle w:val="Hyperlink"/>
          <w:lang w:val="en-GB"/>
        </w:rPr>
        <w:fldChar w:fldCharType="end"/>
      </w:r>
      <w:r w:rsidRPr="008364C8">
        <w:rPr>
          <w:lang w:val="en-GB"/>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2C3A00" w14:textId="7F28E6BF" w:rsidR="000E1177" w:rsidRPr="00BA0923" w:rsidRDefault="000E1177" w:rsidP="00BA0923">
    <w:pPr>
      <w:pStyle w:val="Header"/>
    </w:pPr>
    <w:r>
      <w:rPr>
        <w:noProof/>
        <w:lang w:eastAsia="de-CH"/>
      </w:rPr>
      <w:drawing>
        <wp:anchor distT="0" distB="0" distL="114300" distR="114300" simplePos="0" relativeHeight="251658240" behindDoc="0" locked="0" layoutInCell="1" allowOverlap="1" wp14:anchorId="2F9B78C4" wp14:editId="77E09E61">
          <wp:simplePos x="0" y="0"/>
          <wp:positionH relativeFrom="column">
            <wp:posOffset>4432935</wp:posOffset>
          </wp:positionH>
          <wp:positionV relativeFrom="paragraph">
            <wp:posOffset>-167640</wp:posOffset>
          </wp:positionV>
          <wp:extent cx="1515110" cy="955675"/>
          <wp:effectExtent l="0" t="0" r="8890" b="0"/>
          <wp:wrapNone/>
          <wp:docPr id="6" name="Bild 1" descr="wega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ega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15110" cy="955675"/>
                  </a:xfrm>
                  <a:prstGeom prst="rect">
                    <a:avLst/>
                  </a:prstGeom>
                  <a:noFill/>
                </pic:spPr>
              </pic:pic>
            </a:graphicData>
          </a:graphic>
          <wp14:sizeRelH relativeFrom="page">
            <wp14:pctWidth>0</wp14:pctWidth>
          </wp14:sizeRelH>
          <wp14:sizeRelV relativeFrom="page">
            <wp14:pctHeight>0</wp14:pctHeight>
          </wp14:sizeRelV>
        </wp:anchor>
      </w:drawing>
    </w:r>
    <w:r w:rsidRPr="00382F60">
      <w:rPr>
        <w:noProof/>
        <w:lang w:eastAsia="de-CH"/>
      </w:rPr>
      <w:drawing>
        <wp:anchor distT="0" distB="0" distL="114300" distR="114300" simplePos="0" relativeHeight="251658241" behindDoc="0" locked="0" layoutInCell="1" allowOverlap="1" wp14:anchorId="7A74B2EB" wp14:editId="6A00D8A8">
          <wp:simplePos x="0" y="0"/>
          <wp:positionH relativeFrom="column">
            <wp:posOffset>-243205</wp:posOffset>
          </wp:positionH>
          <wp:positionV relativeFrom="paragraph">
            <wp:posOffset>-41275</wp:posOffset>
          </wp:positionV>
          <wp:extent cx="3373200" cy="554400"/>
          <wp:effectExtent l="0" t="0" r="0" b="0"/>
          <wp:wrapNone/>
          <wp:docPr id="3" name="Grafik 3" descr="S:\HSW\A1912_Ausbildung\A1912_OL_Ausbildung\Admin\AB_Sekretariat\Wirtschaft\Studentische Arbeiten\Bachelor Thesis 2019\Wegleitungen_Vorlagen\Logos Studierendenprojekt\HSW_Student-Pro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HSW\A1912_Ausbildung\A1912_OL_Ausbildung\Admin\AB_Sekretariat\Wirtschaft\Studentische Arbeiten\Bachelor Thesis 2019\Wegleitungen_Vorlagen\Logos Studierendenprojekt\HSW_Student-Project.jpg"/>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3373200" cy="554400"/>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245C72" w14:textId="77777777" w:rsidR="000E1177" w:rsidRPr="0057787E" w:rsidRDefault="000E1177" w:rsidP="0057787E">
    <w:pPr>
      <w:tabs>
        <w:tab w:val="clear" w:pos="851"/>
      </w:tabs>
      <w:autoSpaceDE w:val="0"/>
      <w:autoSpaceDN w:val="0"/>
      <w:adjustRightInd w:val="0"/>
      <w:spacing w:after="0"/>
      <w:rPr>
        <w:rFonts w:cs="Arial"/>
        <w:sz w:val="24"/>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EF3FA4" w14:textId="77777777" w:rsidR="000E1177" w:rsidRPr="00BB07F7" w:rsidRDefault="000E1177" w:rsidP="006A14F5">
    <w:pPr>
      <w:pStyle w:val="Header"/>
      <w:rPr>
        <w:lang w:val="en-GB"/>
      </w:rPr>
    </w:pPr>
    <w:r w:rsidRPr="00BB07F7">
      <w:rPr>
        <w:lang w:val="en-GB"/>
      </w:rPr>
      <w:t>Behaviour Driven Development for Computerised System V</w:t>
    </w:r>
    <w:r>
      <w:rPr>
        <w:lang w:val="en-GB"/>
      </w:rPr>
      <w:t>alidation in GxP Environments</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1EFCC9A" w14:textId="77777777" w:rsidR="000E1177" w:rsidRPr="0057787E" w:rsidRDefault="000E1177" w:rsidP="0057787E">
    <w:pPr>
      <w:tabs>
        <w:tab w:val="clear" w:pos="851"/>
      </w:tabs>
      <w:autoSpaceDE w:val="0"/>
      <w:autoSpaceDN w:val="0"/>
      <w:adjustRightInd w:val="0"/>
      <w:spacing w:after="0"/>
      <w:rPr>
        <w:rFonts w:cs="Arial"/>
        <w:sz w:val="24"/>
      </w:rPr>
    </w:pPr>
    <w:r>
      <w:rPr>
        <w:rFonts w:cs="Arial"/>
        <w:sz w:val="24"/>
      </w:rPr>
      <w:t>Nachname Vorname, Kurztitel, Jahr</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0"/>
    <w:multiLevelType w:val="singleLevel"/>
    <w:tmpl w:val="6BC842E8"/>
    <w:lvl w:ilvl="0">
      <w:start w:val="1"/>
      <w:numFmt w:val="bullet"/>
      <w:pStyle w:val="ListBullet5"/>
      <w:lvlText w:val=""/>
      <w:lvlJc w:val="left"/>
      <w:pPr>
        <w:tabs>
          <w:tab w:val="num" w:pos="1492"/>
        </w:tabs>
        <w:ind w:left="1492" w:hanging="360"/>
      </w:pPr>
      <w:rPr>
        <w:rFonts w:ascii="Symbol" w:hAnsi="Symbol" w:hint="default"/>
      </w:rPr>
    </w:lvl>
  </w:abstractNum>
  <w:abstractNum w:abstractNumId="1" w15:restartNumberingAfterBreak="0">
    <w:nsid w:val="FFFFFF81"/>
    <w:multiLevelType w:val="singleLevel"/>
    <w:tmpl w:val="B994E450"/>
    <w:lvl w:ilvl="0">
      <w:start w:val="1"/>
      <w:numFmt w:val="bullet"/>
      <w:pStyle w:val="ListBullet4"/>
      <w:lvlText w:val=""/>
      <w:lvlJc w:val="left"/>
      <w:pPr>
        <w:tabs>
          <w:tab w:val="num" w:pos="1209"/>
        </w:tabs>
        <w:ind w:left="1209" w:hanging="360"/>
      </w:pPr>
      <w:rPr>
        <w:rFonts w:ascii="Symbol" w:hAnsi="Symbol" w:hint="default"/>
      </w:rPr>
    </w:lvl>
  </w:abstractNum>
  <w:abstractNum w:abstractNumId="2" w15:restartNumberingAfterBreak="0">
    <w:nsid w:val="FFFFFF82"/>
    <w:multiLevelType w:val="singleLevel"/>
    <w:tmpl w:val="D1727B20"/>
    <w:lvl w:ilvl="0">
      <w:start w:val="1"/>
      <w:numFmt w:val="bullet"/>
      <w:pStyle w:val="ListBullet3"/>
      <w:lvlText w:val=""/>
      <w:lvlJc w:val="left"/>
      <w:pPr>
        <w:tabs>
          <w:tab w:val="num" w:pos="926"/>
        </w:tabs>
        <w:ind w:left="926" w:hanging="360"/>
      </w:pPr>
      <w:rPr>
        <w:rFonts w:ascii="Symbol" w:hAnsi="Symbol" w:hint="default"/>
      </w:rPr>
    </w:lvl>
  </w:abstractNum>
  <w:abstractNum w:abstractNumId="3" w15:restartNumberingAfterBreak="0">
    <w:nsid w:val="FFFFFF83"/>
    <w:multiLevelType w:val="singleLevel"/>
    <w:tmpl w:val="5B66C1C4"/>
    <w:lvl w:ilvl="0">
      <w:start w:val="1"/>
      <w:numFmt w:val="bullet"/>
      <w:pStyle w:val="ListBullet2"/>
      <w:lvlText w:val=""/>
      <w:lvlJc w:val="left"/>
      <w:pPr>
        <w:tabs>
          <w:tab w:val="num" w:pos="643"/>
        </w:tabs>
        <w:ind w:left="643" w:hanging="360"/>
      </w:pPr>
      <w:rPr>
        <w:rFonts w:ascii="Symbol" w:hAnsi="Symbol" w:hint="default"/>
      </w:rPr>
    </w:lvl>
  </w:abstractNum>
  <w:abstractNum w:abstractNumId="4" w15:restartNumberingAfterBreak="0">
    <w:nsid w:val="FFFFFF89"/>
    <w:multiLevelType w:val="singleLevel"/>
    <w:tmpl w:val="A7702072"/>
    <w:lvl w:ilvl="0">
      <w:start w:val="1"/>
      <w:numFmt w:val="bullet"/>
      <w:pStyle w:val="ListBullet"/>
      <w:lvlText w:val=""/>
      <w:lvlJc w:val="left"/>
      <w:pPr>
        <w:tabs>
          <w:tab w:val="num" w:pos="360"/>
        </w:tabs>
        <w:ind w:left="360" w:hanging="360"/>
      </w:pPr>
      <w:rPr>
        <w:rFonts w:ascii="Symbol" w:hAnsi="Symbol" w:hint="default"/>
      </w:rPr>
    </w:lvl>
  </w:abstractNum>
  <w:abstractNum w:abstractNumId="5" w15:restartNumberingAfterBreak="0">
    <w:nsid w:val="06180606"/>
    <w:multiLevelType w:val="hybridMultilevel"/>
    <w:tmpl w:val="9454D660"/>
    <w:lvl w:ilvl="0" w:tplc="2000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6" w15:restartNumberingAfterBreak="0">
    <w:nsid w:val="09F40E05"/>
    <w:multiLevelType w:val="hybridMultilevel"/>
    <w:tmpl w:val="738C1D0A"/>
    <w:lvl w:ilvl="0" w:tplc="2000000F">
      <w:start w:val="1"/>
      <w:numFmt w:val="decimal"/>
      <w:lvlText w:val="%1."/>
      <w:lvlJc w:val="left"/>
      <w:pPr>
        <w:ind w:left="720" w:hanging="360"/>
      </w:pPr>
      <w:rPr>
        <w:rFonts w:hint="default"/>
      </w:rPr>
    </w:lvl>
    <w:lvl w:ilvl="1" w:tplc="08070019">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7" w15:restartNumberingAfterBreak="0">
    <w:nsid w:val="0A993D4B"/>
    <w:multiLevelType w:val="hybridMultilevel"/>
    <w:tmpl w:val="6DDC09C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8" w15:restartNumberingAfterBreak="0">
    <w:nsid w:val="0B846A7D"/>
    <w:multiLevelType w:val="hybridMultilevel"/>
    <w:tmpl w:val="2EEA437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9" w15:restartNumberingAfterBreak="0">
    <w:nsid w:val="0D047566"/>
    <w:multiLevelType w:val="hybridMultilevel"/>
    <w:tmpl w:val="2D961E68"/>
    <w:lvl w:ilvl="0" w:tplc="58CCE1CE">
      <w:numFmt w:val="bullet"/>
      <w:lvlText w:val=""/>
      <w:lvlJc w:val="left"/>
      <w:pPr>
        <w:ind w:left="720" w:hanging="360"/>
      </w:pPr>
      <w:rPr>
        <w:rFonts w:ascii="Wingdings" w:eastAsia="Times New Roman" w:hAnsi="Wingdings" w:cs="Times New Roman"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0" w15:restartNumberingAfterBreak="0">
    <w:nsid w:val="0E5634EB"/>
    <w:multiLevelType w:val="hybridMultilevel"/>
    <w:tmpl w:val="E488F3FA"/>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1" w15:restartNumberingAfterBreak="0">
    <w:nsid w:val="0E934B3F"/>
    <w:multiLevelType w:val="hybridMultilevel"/>
    <w:tmpl w:val="F0D268B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2" w15:restartNumberingAfterBreak="0">
    <w:nsid w:val="0F74056B"/>
    <w:multiLevelType w:val="hybridMultilevel"/>
    <w:tmpl w:val="1A44FC78"/>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3" w15:restartNumberingAfterBreak="0">
    <w:nsid w:val="10C9243C"/>
    <w:multiLevelType w:val="hybridMultilevel"/>
    <w:tmpl w:val="BFB882C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4" w15:restartNumberingAfterBreak="0">
    <w:nsid w:val="113C5CD8"/>
    <w:multiLevelType w:val="hybridMultilevel"/>
    <w:tmpl w:val="19321BB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5" w15:restartNumberingAfterBreak="0">
    <w:nsid w:val="163656BF"/>
    <w:multiLevelType w:val="hybridMultilevel"/>
    <w:tmpl w:val="24E2667C"/>
    <w:lvl w:ilvl="0" w:tplc="0807000F">
      <w:start w:val="1"/>
      <w:numFmt w:val="decimal"/>
      <w:lvlText w:val="%1."/>
      <w:lvlJc w:val="left"/>
      <w:pPr>
        <w:ind w:left="720" w:hanging="360"/>
      </w:pPr>
      <w:rPr>
        <w:rFonts w:hint="default"/>
      </w:rPr>
    </w:lvl>
    <w:lvl w:ilvl="1" w:tplc="5B9008EC">
      <w:numFmt w:val="bullet"/>
      <w:lvlText w:val="•"/>
      <w:lvlJc w:val="left"/>
      <w:pPr>
        <w:ind w:left="1932" w:hanging="852"/>
      </w:pPr>
      <w:rPr>
        <w:rFonts w:ascii="Arial" w:eastAsia="Times New Roman" w:hAnsi="Arial" w:cs="Arial"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6" w15:restartNumberingAfterBreak="0">
    <w:nsid w:val="1C575B68"/>
    <w:multiLevelType w:val="hybridMultilevel"/>
    <w:tmpl w:val="C2802532"/>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7" w15:restartNumberingAfterBreak="0">
    <w:nsid w:val="21B31A38"/>
    <w:multiLevelType w:val="hybridMultilevel"/>
    <w:tmpl w:val="48623FB6"/>
    <w:lvl w:ilvl="0" w:tplc="63D45B70">
      <w:numFmt w:val="bullet"/>
      <w:lvlText w:val="-"/>
      <w:lvlJc w:val="left"/>
      <w:pPr>
        <w:ind w:left="720" w:hanging="360"/>
      </w:pPr>
      <w:rPr>
        <w:rFonts w:ascii="Arial" w:eastAsia="Times New Roman" w:hAnsi="Arial" w:cs="Aria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8" w15:restartNumberingAfterBreak="0">
    <w:nsid w:val="2D2A5B8A"/>
    <w:multiLevelType w:val="hybridMultilevel"/>
    <w:tmpl w:val="AA867340"/>
    <w:lvl w:ilvl="0" w:tplc="772093E8">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304C15CB"/>
    <w:multiLevelType w:val="hybridMultilevel"/>
    <w:tmpl w:val="6226A274"/>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0" w15:restartNumberingAfterBreak="0">
    <w:nsid w:val="33685211"/>
    <w:multiLevelType w:val="hybridMultilevel"/>
    <w:tmpl w:val="563A797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1" w15:restartNumberingAfterBreak="0">
    <w:nsid w:val="341F57E3"/>
    <w:multiLevelType w:val="hybridMultilevel"/>
    <w:tmpl w:val="E4D8AE1A"/>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2" w15:restartNumberingAfterBreak="0">
    <w:nsid w:val="3D7A3806"/>
    <w:multiLevelType w:val="hybridMultilevel"/>
    <w:tmpl w:val="EA125CE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3" w15:restartNumberingAfterBreak="0">
    <w:nsid w:val="3F420786"/>
    <w:multiLevelType w:val="hybridMultilevel"/>
    <w:tmpl w:val="7B3E9B4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4" w15:restartNumberingAfterBreak="0">
    <w:nsid w:val="418137C1"/>
    <w:multiLevelType w:val="hybridMultilevel"/>
    <w:tmpl w:val="54EAF60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5" w15:restartNumberingAfterBreak="0">
    <w:nsid w:val="42FF61D2"/>
    <w:multiLevelType w:val="hybridMultilevel"/>
    <w:tmpl w:val="FF089BE8"/>
    <w:lvl w:ilvl="0" w:tplc="2000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4679651E"/>
    <w:multiLevelType w:val="hybridMultilevel"/>
    <w:tmpl w:val="0548E0A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7" w15:restartNumberingAfterBreak="0">
    <w:nsid w:val="47BB1B7A"/>
    <w:multiLevelType w:val="hybridMultilevel"/>
    <w:tmpl w:val="828214EC"/>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8" w15:restartNumberingAfterBreak="0">
    <w:nsid w:val="4A893177"/>
    <w:multiLevelType w:val="hybridMultilevel"/>
    <w:tmpl w:val="A768D33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9" w15:restartNumberingAfterBreak="0">
    <w:nsid w:val="4CA92B15"/>
    <w:multiLevelType w:val="hybridMultilevel"/>
    <w:tmpl w:val="F5B6EC64"/>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0" w15:restartNumberingAfterBreak="0">
    <w:nsid w:val="4EC177DE"/>
    <w:multiLevelType w:val="hybridMultilevel"/>
    <w:tmpl w:val="BBA686F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1" w15:restartNumberingAfterBreak="0">
    <w:nsid w:val="4F792D7F"/>
    <w:multiLevelType w:val="multilevel"/>
    <w:tmpl w:val="1DD86522"/>
    <w:lvl w:ilvl="0">
      <w:start w:val="1"/>
      <w:numFmt w:val="decimal"/>
      <w:pStyle w:val="Heading1"/>
      <w:lvlText w:val="%1"/>
      <w:lvlJc w:val="left"/>
      <w:pPr>
        <w:tabs>
          <w:tab w:val="num" w:pos="432"/>
        </w:tabs>
        <w:ind w:left="432" w:hanging="432"/>
      </w:pPr>
      <w:rPr>
        <w:rFonts w:hint="default"/>
      </w:rPr>
    </w:lvl>
    <w:lvl w:ilvl="1">
      <w:start w:val="1"/>
      <w:numFmt w:val="decimal"/>
      <w:pStyle w:val="Heading2"/>
      <w:lvlText w:val="%1.%2"/>
      <w:lvlJc w:val="left"/>
      <w:pPr>
        <w:tabs>
          <w:tab w:val="num" w:pos="576"/>
        </w:tabs>
        <w:ind w:left="576" w:hanging="576"/>
      </w:pPr>
      <w:rPr>
        <w:rFonts w:hint="default"/>
      </w:rPr>
    </w:lvl>
    <w:lvl w:ilvl="2">
      <w:start w:val="1"/>
      <w:numFmt w:val="decimal"/>
      <w:pStyle w:val="Heading3"/>
      <w:lvlText w:val="%1.%2.%3"/>
      <w:lvlJc w:val="left"/>
      <w:pPr>
        <w:tabs>
          <w:tab w:val="num" w:pos="720"/>
        </w:tabs>
        <w:ind w:left="720" w:hanging="720"/>
      </w:pPr>
      <w:rPr>
        <w:rFonts w:hint="default"/>
        <w:i/>
      </w:rPr>
    </w:lvl>
    <w:lvl w:ilvl="3">
      <w:start w:val="1"/>
      <w:numFmt w:val="decimal"/>
      <w:pStyle w:val="Heading4"/>
      <w:lvlText w:val="%1.%2.%3.%4"/>
      <w:lvlJc w:val="left"/>
      <w:pPr>
        <w:tabs>
          <w:tab w:val="num" w:pos="864"/>
        </w:tabs>
        <w:ind w:left="864" w:hanging="864"/>
      </w:pPr>
      <w:rPr>
        <w:rFonts w:hint="default"/>
        <w:i/>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32" w15:restartNumberingAfterBreak="0">
    <w:nsid w:val="4F925993"/>
    <w:multiLevelType w:val="hybridMultilevel"/>
    <w:tmpl w:val="371C7B5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3" w15:restartNumberingAfterBreak="0">
    <w:nsid w:val="536877B5"/>
    <w:multiLevelType w:val="hybridMultilevel"/>
    <w:tmpl w:val="56E04E96"/>
    <w:lvl w:ilvl="0" w:tplc="575CBBA4">
      <w:start w:val="1"/>
      <w:numFmt w:val="bullet"/>
      <w:lvlText w:val="•"/>
      <w:lvlJc w:val="left"/>
      <w:pPr>
        <w:tabs>
          <w:tab w:val="num" w:pos="720"/>
        </w:tabs>
        <w:ind w:left="720" w:hanging="360"/>
      </w:pPr>
      <w:rPr>
        <w:rFonts w:ascii="Times New Roman" w:hAnsi="Times New Roman" w:hint="default"/>
      </w:rPr>
    </w:lvl>
    <w:lvl w:ilvl="1" w:tplc="3782D3E0" w:tentative="1">
      <w:start w:val="1"/>
      <w:numFmt w:val="bullet"/>
      <w:lvlText w:val="•"/>
      <w:lvlJc w:val="left"/>
      <w:pPr>
        <w:tabs>
          <w:tab w:val="num" w:pos="1440"/>
        </w:tabs>
        <w:ind w:left="1440" w:hanging="360"/>
      </w:pPr>
      <w:rPr>
        <w:rFonts w:ascii="Times New Roman" w:hAnsi="Times New Roman" w:hint="default"/>
      </w:rPr>
    </w:lvl>
    <w:lvl w:ilvl="2" w:tplc="F7CE45B6" w:tentative="1">
      <w:start w:val="1"/>
      <w:numFmt w:val="bullet"/>
      <w:lvlText w:val="•"/>
      <w:lvlJc w:val="left"/>
      <w:pPr>
        <w:tabs>
          <w:tab w:val="num" w:pos="2160"/>
        </w:tabs>
        <w:ind w:left="2160" w:hanging="360"/>
      </w:pPr>
      <w:rPr>
        <w:rFonts w:ascii="Times New Roman" w:hAnsi="Times New Roman" w:hint="default"/>
      </w:rPr>
    </w:lvl>
    <w:lvl w:ilvl="3" w:tplc="DD36F190" w:tentative="1">
      <w:start w:val="1"/>
      <w:numFmt w:val="bullet"/>
      <w:lvlText w:val="•"/>
      <w:lvlJc w:val="left"/>
      <w:pPr>
        <w:tabs>
          <w:tab w:val="num" w:pos="2880"/>
        </w:tabs>
        <w:ind w:left="2880" w:hanging="360"/>
      </w:pPr>
      <w:rPr>
        <w:rFonts w:ascii="Times New Roman" w:hAnsi="Times New Roman" w:hint="default"/>
      </w:rPr>
    </w:lvl>
    <w:lvl w:ilvl="4" w:tplc="BF385F92" w:tentative="1">
      <w:start w:val="1"/>
      <w:numFmt w:val="bullet"/>
      <w:lvlText w:val="•"/>
      <w:lvlJc w:val="left"/>
      <w:pPr>
        <w:tabs>
          <w:tab w:val="num" w:pos="3600"/>
        </w:tabs>
        <w:ind w:left="3600" w:hanging="360"/>
      </w:pPr>
      <w:rPr>
        <w:rFonts w:ascii="Times New Roman" w:hAnsi="Times New Roman" w:hint="default"/>
      </w:rPr>
    </w:lvl>
    <w:lvl w:ilvl="5" w:tplc="EEFAA594" w:tentative="1">
      <w:start w:val="1"/>
      <w:numFmt w:val="bullet"/>
      <w:lvlText w:val="•"/>
      <w:lvlJc w:val="left"/>
      <w:pPr>
        <w:tabs>
          <w:tab w:val="num" w:pos="4320"/>
        </w:tabs>
        <w:ind w:left="4320" w:hanging="360"/>
      </w:pPr>
      <w:rPr>
        <w:rFonts w:ascii="Times New Roman" w:hAnsi="Times New Roman" w:hint="default"/>
      </w:rPr>
    </w:lvl>
    <w:lvl w:ilvl="6" w:tplc="B21C6FDC" w:tentative="1">
      <w:start w:val="1"/>
      <w:numFmt w:val="bullet"/>
      <w:lvlText w:val="•"/>
      <w:lvlJc w:val="left"/>
      <w:pPr>
        <w:tabs>
          <w:tab w:val="num" w:pos="5040"/>
        </w:tabs>
        <w:ind w:left="5040" w:hanging="360"/>
      </w:pPr>
      <w:rPr>
        <w:rFonts w:ascii="Times New Roman" w:hAnsi="Times New Roman" w:hint="default"/>
      </w:rPr>
    </w:lvl>
    <w:lvl w:ilvl="7" w:tplc="A7A4E1B4" w:tentative="1">
      <w:start w:val="1"/>
      <w:numFmt w:val="bullet"/>
      <w:lvlText w:val="•"/>
      <w:lvlJc w:val="left"/>
      <w:pPr>
        <w:tabs>
          <w:tab w:val="num" w:pos="5760"/>
        </w:tabs>
        <w:ind w:left="5760" w:hanging="360"/>
      </w:pPr>
      <w:rPr>
        <w:rFonts w:ascii="Times New Roman" w:hAnsi="Times New Roman" w:hint="default"/>
      </w:rPr>
    </w:lvl>
    <w:lvl w:ilvl="8" w:tplc="3E3A9DD8" w:tentative="1">
      <w:start w:val="1"/>
      <w:numFmt w:val="bullet"/>
      <w:lvlText w:val="•"/>
      <w:lvlJc w:val="left"/>
      <w:pPr>
        <w:tabs>
          <w:tab w:val="num" w:pos="6480"/>
        </w:tabs>
        <w:ind w:left="6480" w:hanging="360"/>
      </w:pPr>
      <w:rPr>
        <w:rFonts w:ascii="Times New Roman" w:hAnsi="Times New Roman" w:hint="default"/>
      </w:rPr>
    </w:lvl>
  </w:abstractNum>
  <w:abstractNum w:abstractNumId="34" w15:restartNumberingAfterBreak="0">
    <w:nsid w:val="54D41E7D"/>
    <w:multiLevelType w:val="hybridMultilevel"/>
    <w:tmpl w:val="CA1877D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5" w15:restartNumberingAfterBreak="0">
    <w:nsid w:val="57686DC2"/>
    <w:multiLevelType w:val="hybridMultilevel"/>
    <w:tmpl w:val="CFF0B3D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6" w15:restartNumberingAfterBreak="0">
    <w:nsid w:val="597657E5"/>
    <w:multiLevelType w:val="hybridMultilevel"/>
    <w:tmpl w:val="89C4A4D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7" w15:restartNumberingAfterBreak="0">
    <w:nsid w:val="5B940F27"/>
    <w:multiLevelType w:val="hybridMultilevel"/>
    <w:tmpl w:val="17B031E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8" w15:restartNumberingAfterBreak="0">
    <w:nsid w:val="5C6151A7"/>
    <w:multiLevelType w:val="hybridMultilevel"/>
    <w:tmpl w:val="7D76742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9" w15:restartNumberingAfterBreak="0">
    <w:nsid w:val="5C806C84"/>
    <w:multiLevelType w:val="hybridMultilevel"/>
    <w:tmpl w:val="9A146F36"/>
    <w:lvl w:ilvl="0" w:tplc="20000003">
      <w:start w:val="1"/>
      <w:numFmt w:val="bullet"/>
      <w:lvlText w:val="o"/>
      <w:lvlJc w:val="left"/>
      <w:pPr>
        <w:ind w:left="1080" w:hanging="360"/>
      </w:pPr>
      <w:rPr>
        <w:rFonts w:ascii="Courier New" w:hAnsi="Courier New" w:cs="Courier New"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40" w15:restartNumberingAfterBreak="0">
    <w:nsid w:val="5D223D92"/>
    <w:multiLevelType w:val="hybridMultilevel"/>
    <w:tmpl w:val="8A882D60"/>
    <w:lvl w:ilvl="0" w:tplc="2000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1" w15:restartNumberingAfterBreak="0">
    <w:nsid w:val="5E4F37C1"/>
    <w:multiLevelType w:val="hybridMultilevel"/>
    <w:tmpl w:val="440E445E"/>
    <w:lvl w:ilvl="0" w:tplc="2000000B">
      <w:start w:val="1"/>
      <w:numFmt w:val="bullet"/>
      <w:lvlText w:val=""/>
      <w:lvlJc w:val="left"/>
      <w:pPr>
        <w:ind w:left="1080" w:hanging="360"/>
      </w:pPr>
      <w:rPr>
        <w:rFonts w:ascii="Wingdings" w:hAnsi="Wingdings"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42" w15:restartNumberingAfterBreak="0">
    <w:nsid w:val="62D963DE"/>
    <w:multiLevelType w:val="hybridMultilevel"/>
    <w:tmpl w:val="5412D168"/>
    <w:lvl w:ilvl="0" w:tplc="EAB0FAFC">
      <w:numFmt w:val="bullet"/>
      <w:lvlText w:val=""/>
      <w:lvlJc w:val="left"/>
      <w:pPr>
        <w:ind w:left="720" w:hanging="360"/>
      </w:pPr>
      <w:rPr>
        <w:rFonts w:ascii="Wingdings" w:eastAsia="Times New Roman" w:hAnsi="Wingdings" w:cs="Times New Roman"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3" w15:restartNumberingAfterBreak="0">
    <w:nsid w:val="636147B8"/>
    <w:multiLevelType w:val="hybridMultilevel"/>
    <w:tmpl w:val="460CBCE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4" w15:restartNumberingAfterBreak="0">
    <w:nsid w:val="6527459E"/>
    <w:multiLevelType w:val="hybridMultilevel"/>
    <w:tmpl w:val="FCD4125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5" w15:restartNumberingAfterBreak="0">
    <w:nsid w:val="65C91101"/>
    <w:multiLevelType w:val="hybridMultilevel"/>
    <w:tmpl w:val="F84646A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6" w15:restartNumberingAfterBreak="0">
    <w:nsid w:val="67E75CB3"/>
    <w:multiLevelType w:val="hybridMultilevel"/>
    <w:tmpl w:val="3392BA42"/>
    <w:lvl w:ilvl="0" w:tplc="2000000B">
      <w:start w:val="1"/>
      <w:numFmt w:val="bullet"/>
      <w:lvlText w:val=""/>
      <w:lvlJc w:val="left"/>
      <w:pPr>
        <w:ind w:left="1080" w:hanging="360"/>
      </w:pPr>
      <w:rPr>
        <w:rFonts w:ascii="Wingdings" w:hAnsi="Wingdings"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47" w15:restartNumberingAfterBreak="0">
    <w:nsid w:val="68140FB8"/>
    <w:multiLevelType w:val="hybridMultilevel"/>
    <w:tmpl w:val="5B565BB6"/>
    <w:lvl w:ilvl="0" w:tplc="20000001">
      <w:start w:val="1"/>
      <w:numFmt w:val="bullet"/>
      <w:lvlText w:val=""/>
      <w:lvlJc w:val="left"/>
      <w:pPr>
        <w:ind w:left="780" w:hanging="360"/>
      </w:pPr>
      <w:rPr>
        <w:rFonts w:ascii="Symbol" w:hAnsi="Symbol" w:hint="default"/>
      </w:rPr>
    </w:lvl>
    <w:lvl w:ilvl="1" w:tplc="20000003" w:tentative="1">
      <w:start w:val="1"/>
      <w:numFmt w:val="bullet"/>
      <w:lvlText w:val="o"/>
      <w:lvlJc w:val="left"/>
      <w:pPr>
        <w:ind w:left="1500" w:hanging="360"/>
      </w:pPr>
      <w:rPr>
        <w:rFonts w:ascii="Courier New" w:hAnsi="Courier New" w:cs="Courier New" w:hint="default"/>
      </w:rPr>
    </w:lvl>
    <w:lvl w:ilvl="2" w:tplc="20000005" w:tentative="1">
      <w:start w:val="1"/>
      <w:numFmt w:val="bullet"/>
      <w:lvlText w:val=""/>
      <w:lvlJc w:val="left"/>
      <w:pPr>
        <w:ind w:left="2220" w:hanging="360"/>
      </w:pPr>
      <w:rPr>
        <w:rFonts w:ascii="Wingdings" w:hAnsi="Wingdings" w:hint="default"/>
      </w:rPr>
    </w:lvl>
    <w:lvl w:ilvl="3" w:tplc="20000001" w:tentative="1">
      <w:start w:val="1"/>
      <w:numFmt w:val="bullet"/>
      <w:lvlText w:val=""/>
      <w:lvlJc w:val="left"/>
      <w:pPr>
        <w:ind w:left="2940" w:hanging="360"/>
      </w:pPr>
      <w:rPr>
        <w:rFonts w:ascii="Symbol" w:hAnsi="Symbol" w:hint="default"/>
      </w:rPr>
    </w:lvl>
    <w:lvl w:ilvl="4" w:tplc="20000003" w:tentative="1">
      <w:start w:val="1"/>
      <w:numFmt w:val="bullet"/>
      <w:lvlText w:val="o"/>
      <w:lvlJc w:val="left"/>
      <w:pPr>
        <w:ind w:left="3660" w:hanging="360"/>
      </w:pPr>
      <w:rPr>
        <w:rFonts w:ascii="Courier New" w:hAnsi="Courier New" w:cs="Courier New" w:hint="default"/>
      </w:rPr>
    </w:lvl>
    <w:lvl w:ilvl="5" w:tplc="20000005" w:tentative="1">
      <w:start w:val="1"/>
      <w:numFmt w:val="bullet"/>
      <w:lvlText w:val=""/>
      <w:lvlJc w:val="left"/>
      <w:pPr>
        <w:ind w:left="4380" w:hanging="360"/>
      </w:pPr>
      <w:rPr>
        <w:rFonts w:ascii="Wingdings" w:hAnsi="Wingdings" w:hint="default"/>
      </w:rPr>
    </w:lvl>
    <w:lvl w:ilvl="6" w:tplc="20000001" w:tentative="1">
      <w:start w:val="1"/>
      <w:numFmt w:val="bullet"/>
      <w:lvlText w:val=""/>
      <w:lvlJc w:val="left"/>
      <w:pPr>
        <w:ind w:left="5100" w:hanging="360"/>
      </w:pPr>
      <w:rPr>
        <w:rFonts w:ascii="Symbol" w:hAnsi="Symbol" w:hint="default"/>
      </w:rPr>
    </w:lvl>
    <w:lvl w:ilvl="7" w:tplc="20000003" w:tentative="1">
      <w:start w:val="1"/>
      <w:numFmt w:val="bullet"/>
      <w:lvlText w:val="o"/>
      <w:lvlJc w:val="left"/>
      <w:pPr>
        <w:ind w:left="5820" w:hanging="360"/>
      </w:pPr>
      <w:rPr>
        <w:rFonts w:ascii="Courier New" w:hAnsi="Courier New" w:cs="Courier New" w:hint="default"/>
      </w:rPr>
    </w:lvl>
    <w:lvl w:ilvl="8" w:tplc="20000005" w:tentative="1">
      <w:start w:val="1"/>
      <w:numFmt w:val="bullet"/>
      <w:lvlText w:val=""/>
      <w:lvlJc w:val="left"/>
      <w:pPr>
        <w:ind w:left="6540" w:hanging="360"/>
      </w:pPr>
      <w:rPr>
        <w:rFonts w:ascii="Wingdings" w:hAnsi="Wingdings" w:hint="default"/>
      </w:rPr>
    </w:lvl>
  </w:abstractNum>
  <w:abstractNum w:abstractNumId="48" w15:restartNumberingAfterBreak="0">
    <w:nsid w:val="694C48C5"/>
    <w:multiLevelType w:val="hybridMultilevel"/>
    <w:tmpl w:val="F946A0BC"/>
    <w:lvl w:ilvl="0" w:tplc="20000001">
      <w:start w:val="1"/>
      <w:numFmt w:val="bullet"/>
      <w:lvlText w:val=""/>
      <w:lvlJc w:val="left"/>
      <w:pPr>
        <w:ind w:left="720" w:hanging="360"/>
      </w:pPr>
      <w:rPr>
        <w:rFonts w:ascii="Symbol" w:hAnsi="Symbol" w:hint="default"/>
      </w:rPr>
    </w:lvl>
    <w:lvl w:ilvl="1" w:tplc="20000001">
      <w:start w:val="1"/>
      <w:numFmt w:val="bullet"/>
      <w:lvlText w:val=""/>
      <w:lvlJc w:val="left"/>
      <w:pPr>
        <w:ind w:left="1440" w:hanging="360"/>
      </w:pPr>
      <w:rPr>
        <w:rFonts w:ascii="Symbol" w:hAnsi="Symbol"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9" w15:restartNumberingAfterBreak="0">
    <w:nsid w:val="6D2D3775"/>
    <w:multiLevelType w:val="hybridMultilevel"/>
    <w:tmpl w:val="85C0B504"/>
    <w:lvl w:ilvl="0" w:tplc="2000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6DDE36FA"/>
    <w:multiLevelType w:val="hybridMultilevel"/>
    <w:tmpl w:val="B4108040"/>
    <w:lvl w:ilvl="0" w:tplc="2000000B">
      <w:start w:val="1"/>
      <w:numFmt w:val="bullet"/>
      <w:lvlText w:val=""/>
      <w:lvlJc w:val="left"/>
      <w:pPr>
        <w:ind w:left="1080" w:hanging="360"/>
      </w:pPr>
      <w:rPr>
        <w:rFonts w:ascii="Wingdings" w:hAnsi="Wingdings"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51" w15:restartNumberingAfterBreak="0">
    <w:nsid w:val="6E0A45FD"/>
    <w:multiLevelType w:val="hybridMultilevel"/>
    <w:tmpl w:val="5DE45E44"/>
    <w:lvl w:ilvl="0" w:tplc="772093E8">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 w15:restartNumberingAfterBreak="0">
    <w:nsid w:val="6FFA187E"/>
    <w:multiLevelType w:val="hybridMultilevel"/>
    <w:tmpl w:val="C13E197C"/>
    <w:lvl w:ilvl="0" w:tplc="2000000B">
      <w:start w:val="1"/>
      <w:numFmt w:val="bullet"/>
      <w:lvlText w:val=""/>
      <w:lvlJc w:val="left"/>
      <w:pPr>
        <w:ind w:left="1080" w:hanging="360"/>
      </w:pPr>
      <w:rPr>
        <w:rFonts w:ascii="Wingdings" w:hAnsi="Wingdings"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53" w15:restartNumberingAfterBreak="0">
    <w:nsid w:val="73A41E29"/>
    <w:multiLevelType w:val="hybridMultilevel"/>
    <w:tmpl w:val="5F7A443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4" w15:restartNumberingAfterBreak="0">
    <w:nsid w:val="73DB5C59"/>
    <w:multiLevelType w:val="hybridMultilevel"/>
    <w:tmpl w:val="0E3A202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5" w15:restartNumberingAfterBreak="0">
    <w:nsid w:val="740537BC"/>
    <w:multiLevelType w:val="hybridMultilevel"/>
    <w:tmpl w:val="D75ECDF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6" w15:restartNumberingAfterBreak="0">
    <w:nsid w:val="77182AE1"/>
    <w:multiLevelType w:val="hybridMultilevel"/>
    <w:tmpl w:val="D7E865E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7" w15:restartNumberingAfterBreak="0">
    <w:nsid w:val="78774DEF"/>
    <w:multiLevelType w:val="hybridMultilevel"/>
    <w:tmpl w:val="40F2DD3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8" w15:restartNumberingAfterBreak="0">
    <w:nsid w:val="78EC3EA6"/>
    <w:multiLevelType w:val="hybridMultilevel"/>
    <w:tmpl w:val="E488F3FA"/>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9" w15:restartNumberingAfterBreak="0">
    <w:nsid w:val="796F68B0"/>
    <w:multiLevelType w:val="hybridMultilevel"/>
    <w:tmpl w:val="C55A962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num w:numId="1">
    <w:abstractNumId w:val="4"/>
  </w:num>
  <w:num w:numId="2">
    <w:abstractNumId w:val="3"/>
  </w:num>
  <w:num w:numId="3">
    <w:abstractNumId w:val="2"/>
  </w:num>
  <w:num w:numId="4">
    <w:abstractNumId w:val="1"/>
  </w:num>
  <w:num w:numId="5">
    <w:abstractNumId w:val="0"/>
  </w:num>
  <w:num w:numId="6">
    <w:abstractNumId w:val="31"/>
  </w:num>
  <w:num w:numId="7">
    <w:abstractNumId w:val="5"/>
  </w:num>
  <w:num w:numId="8">
    <w:abstractNumId w:val="9"/>
  </w:num>
  <w:num w:numId="9">
    <w:abstractNumId w:val="23"/>
  </w:num>
  <w:num w:numId="10">
    <w:abstractNumId w:val="26"/>
  </w:num>
  <w:num w:numId="11">
    <w:abstractNumId w:val="6"/>
  </w:num>
  <w:num w:numId="12">
    <w:abstractNumId w:val="19"/>
  </w:num>
  <w:num w:numId="13">
    <w:abstractNumId w:val="43"/>
  </w:num>
  <w:num w:numId="14">
    <w:abstractNumId w:val="44"/>
  </w:num>
  <w:num w:numId="15">
    <w:abstractNumId w:val="46"/>
  </w:num>
  <w:num w:numId="16">
    <w:abstractNumId w:val="8"/>
  </w:num>
  <w:num w:numId="17">
    <w:abstractNumId w:val="36"/>
  </w:num>
  <w:num w:numId="18">
    <w:abstractNumId w:val="45"/>
  </w:num>
  <w:num w:numId="19">
    <w:abstractNumId w:val="17"/>
  </w:num>
  <w:num w:numId="20">
    <w:abstractNumId w:val="56"/>
  </w:num>
  <w:num w:numId="21">
    <w:abstractNumId w:val="15"/>
  </w:num>
  <w:num w:numId="22">
    <w:abstractNumId w:val="34"/>
  </w:num>
  <w:num w:numId="23">
    <w:abstractNumId w:val="48"/>
  </w:num>
  <w:num w:numId="24">
    <w:abstractNumId w:val="20"/>
  </w:num>
  <w:num w:numId="25">
    <w:abstractNumId w:val="39"/>
  </w:num>
  <w:num w:numId="26">
    <w:abstractNumId w:val="16"/>
  </w:num>
  <w:num w:numId="27">
    <w:abstractNumId w:val="35"/>
  </w:num>
  <w:num w:numId="28">
    <w:abstractNumId w:val="38"/>
  </w:num>
  <w:num w:numId="29">
    <w:abstractNumId w:val="52"/>
  </w:num>
  <w:num w:numId="30">
    <w:abstractNumId w:val="54"/>
  </w:num>
  <w:num w:numId="31">
    <w:abstractNumId w:val="40"/>
  </w:num>
  <w:num w:numId="32">
    <w:abstractNumId w:val="42"/>
  </w:num>
  <w:num w:numId="33">
    <w:abstractNumId w:val="33"/>
  </w:num>
  <w:num w:numId="34">
    <w:abstractNumId w:val="30"/>
  </w:num>
  <w:num w:numId="35">
    <w:abstractNumId w:val="13"/>
  </w:num>
  <w:num w:numId="36">
    <w:abstractNumId w:val="10"/>
  </w:num>
  <w:num w:numId="37">
    <w:abstractNumId w:val="58"/>
  </w:num>
  <w:num w:numId="38">
    <w:abstractNumId w:val="21"/>
  </w:num>
  <w:num w:numId="39">
    <w:abstractNumId w:val="53"/>
  </w:num>
  <w:num w:numId="40">
    <w:abstractNumId w:val="14"/>
  </w:num>
  <w:num w:numId="41">
    <w:abstractNumId w:val="41"/>
  </w:num>
  <w:num w:numId="42">
    <w:abstractNumId w:val="59"/>
  </w:num>
  <w:num w:numId="43">
    <w:abstractNumId w:val="24"/>
  </w:num>
  <w:num w:numId="44">
    <w:abstractNumId w:val="29"/>
  </w:num>
  <w:num w:numId="45">
    <w:abstractNumId w:val="7"/>
  </w:num>
  <w:num w:numId="46">
    <w:abstractNumId w:val="47"/>
  </w:num>
  <w:num w:numId="47">
    <w:abstractNumId w:val="32"/>
  </w:num>
  <w:num w:numId="48">
    <w:abstractNumId w:val="28"/>
  </w:num>
  <w:num w:numId="49">
    <w:abstractNumId w:val="22"/>
  </w:num>
  <w:num w:numId="50">
    <w:abstractNumId w:val="11"/>
  </w:num>
  <w:num w:numId="51">
    <w:abstractNumId w:val="55"/>
  </w:num>
  <w:num w:numId="52">
    <w:abstractNumId w:val="37"/>
  </w:num>
  <w:num w:numId="53">
    <w:abstractNumId w:val="57"/>
  </w:num>
  <w:num w:numId="54">
    <w:abstractNumId w:val="12"/>
  </w:num>
  <w:num w:numId="55">
    <w:abstractNumId w:val="27"/>
  </w:num>
  <w:num w:numId="56">
    <w:abstractNumId w:val="25"/>
  </w:num>
  <w:num w:numId="57">
    <w:abstractNumId w:val="18"/>
  </w:num>
  <w:num w:numId="58">
    <w:abstractNumId w:val="51"/>
  </w:num>
  <w:num w:numId="59">
    <w:abstractNumId w:val="49"/>
  </w:num>
  <w:num w:numId="60">
    <w:abstractNumId w:val="50"/>
  </w:num>
  <w:numIdMacAtCleanup w:val="5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Evelyne">
    <w15:presenceInfo w15:providerId="None" w15:userId="Evelyne"/>
  </w15:person>
  <w15:person w15:author="Leuenberger Sabrina (s)">
    <w15:presenceInfo w15:providerId="AD" w15:userId="S::sabrina.leuenberger@students.fhnw.ch::96f1501f-916a-4b4b-880b-7a4dd674a36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attachedTemplate r:id="rId1"/>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autoHyphenation/>
  <w:hyphenationZone w:val="142"/>
  <w:drawingGridHorizontalSpacing w:val="284"/>
  <w:drawingGridVerticalSpacing w:val="284"/>
  <w:noPunctuationKerning/>
  <w:characterSpacingControl w:val="doNotCompress"/>
  <w:hdrShapeDefaults>
    <o:shapedefaults v:ext="edit" spidmax="4097"/>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36317"/>
    <w:rsid w:val="00000716"/>
    <w:rsid w:val="000010B7"/>
    <w:rsid w:val="0000111D"/>
    <w:rsid w:val="000033BF"/>
    <w:rsid w:val="00003ECB"/>
    <w:rsid w:val="00003F56"/>
    <w:rsid w:val="00004440"/>
    <w:rsid w:val="00004A49"/>
    <w:rsid w:val="00004A8D"/>
    <w:rsid w:val="00004D83"/>
    <w:rsid w:val="00004F23"/>
    <w:rsid w:val="000053E8"/>
    <w:rsid w:val="0000582E"/>
    <w:rsid w:val="00005CFF"/>
    <w:rsid w:val="000065BB"/>
    <w:rsid w:val="00006B0F"/>
    <w:rsid w:val="00006EC9"/>
    <w:rsid w:val="000074C5"/>
    <w:rsid w:val="00007858"/>
    <w:rsid w:val="00007D8A"/>
    <w:rsid w:val="000105E8"/>
    <w:rsid w:val="000114E5"/>
    <w:rsid w:val="00011E43"/>
    <w:rsid w:val="00012A34"/>
    <w:rsid w:val="000130E5"/>
    <w:rsid w:val="00013CA9"/>
    <w:rsid w:val="000140DA"/>
    <w:rsid w:val="00014180"/>
    <w:rsid w:val="00014402"/>
    <w:rsid w:val="000145DF"/>
    <w:rsid w:val="00014EE9"/>
    <w:rsid w:val="0001506E"/>
    <w:rsid w:val="00015D4E"/>
    <w:rsid w:val="0001609F"/>
    <w:rsid w:val="000166E4"/>
    <w:rsid w:val="0001714E"/>
    <w:rsid w:val="00017492"/>
    <w:rsid w:val="000176FF"/>
    <w:rsid w:val="000177A4"/>
    <w:rsid w:val="000178F8"/>
    <w:rsid w:val="00017EFB"/>
    <w:rsid w:val="00020599"/>
    <w:rsid w:val="00020FC1"/>
    <w:rsid w:val="000221BC"/>
    <w:rsid w:val="000226CA"/>
    <w:rsid w:val="00022EFB"/>
    <w:rsid w:val="00023B3D"/>
    <w:rsid w:val="000240A0"/>
    <w:rsid w:val="000244F8"/>
    <w:rsid w:val="00024DFC"/>
    <w:rsid w:val="000259C7"/>
    <w:rsid w:val="000259E6"/>
    <w:rsid w:val="00025D19"/>
    <w:rsid w:val="000262F0"/>
    <w:rsid w:val="00026875"/>
    <w:rsid w:val="00026C1A"/>
    <w:rsid w:val="00027AF3"/>
    <w:rsid w:val="00027EA2"/>
    <w:rsid w:val="0003099D"/>
    <w:rsid w:val="00030D10"/>
    <w:rsid w:val="00030D4D"/>
    <w:rsid w:val="00030DA9"/>
    <w:rsid w:val="00030DBD"/>
    <w:rsid w:val="00030F0D"/>
    <w:rsid w:val="00031135"/>
    <w:rsid w:val="00031718"/>
    <w:rsid w:val="000318AB"/>
    <w:rsid w:val="00031F54"/>
    <w:rsid w:val="00032201"/>
    <w:rsid w:val="00032833"/>
    <w:rsid w:val="00032BE0"/>
    <w:rsid w:val="00032E88"/>
    <w:rsid w:val="00033343"/>
    <w:rsid w:val="00033357"/>
    <w:rsid w:val="00033853"/>
    <w:rsid w:val="00033A2C"/>
    <w:rsid w:val="00033B82"/>
    <w:rsid w:val="00034064"/>
    <w:rsid w:val="00034805"/>
    <w:rsid w:val="00034AC1"/>
    <w:rsid w:val="00034C16"/>
    <w:rsid w:val="00034ED7"/>
    <w:rsid w:val="00035D2B"/>
    <w:rsid w:val="00036811"/>
    <w:rsid w:val="00037026"/>
    <w:rsid w:val="00037149"/>
    <w:rsid w:val="0003724F"/>
    <w:rsid w:val="0003749F"/>
    <w:rsid w:val="00040267"/>
    <w:rsid w:val="000403A8"/>
    <w:rsid w:val="0004063A"/>
    <w:rsid w:val="000407FB"/>
    <w:rsid w:val="000413C7"/>
    <w:rsid w:val="0004198F"/>
    <w:rsid w:val="00041ADF"/>
    <w:rsid w:val="00041ED6"/>
    <w:rsid w:val="0004209E"/>
    <w:rsid w:val="00042171"/>
    <w:rsid w:val="000425F7"/>
    <w:rsid w:val="00042A42"/>
    <w:rsid w:val="000431EE"/>
    <w:rsid w:val="00043DAC"/>
    <w:rsid w:val="0004414A"/>
    <w:rsid w:val="0004445A"/>
    <w:rsid w:val="00044A99"/>
    <w:rsid w:val="00044B0D"/>
    <w:rsid w:val="00044DF2"/>
    <w:rsid w:val="00044EC3"/>
    <w:rsid w:val="00045F94"/>
    <w:rsid w:val="00046059"/>
    <w:rsid w:val="00046D8E"/>
    <w:rsid w:val="00047D17"/>
    <w:rsid w:val="00050DB2"/>
    <w:rsid w:val="0005123B"/>
    <w:rsid w:val="00051AF3"/>
    <w:rsid w:val="00052DC7"/>
    <w:rsid w:val="0005310B"/>
    <w:rsid w:val="00053BDD"/>
    <w:rsid w:val="000547CE"/>
    <w:rsid w:val="00054C14"/>
    <w:rsid w:val="0005516E"/>
    <w:rsid w:val="00055265"/>
    <w:rsid w:val="000553C9"/>
    <w:rsid w:val="000566AD"/>
    <w:rsid w:val="00056F0B"/>
    <w:rsid w:val="00057244"/>
    <w:rsid w:val="000576DC"/>
    <w:rsid w:val="00057983"/>
    <w:rsid w:val="0006086E"/>
    <w:rsid w:val="00060B27"/>
    <w:rsid w:val="0006120C"/>
    <w:rsid w:val="00061A0B"/>
    <w:rsid w:val="00062BC7"/>
    <w:rsid w:val="00063620"/>
    <w:rsid w:val="00063872"/>
    <w:rsid w:val="00063955"/>
    <w:rsid w:val="00063FBF"/>
    <w:rsid w:val="00064020"/>
    <w:rsid w:val="00064329"/>
    <w:rsid w:val="0006485A"/>
    <w:rsid w:val="00064B3D"/>
    <w:rsid w:val="00064D4D"/>
    <w:rsid w:val="00065B45"/>
    <w:rsid w:val="00066142"/>
    <w:rsid w:val="0006627F"/>
    <w:rsid w:val="00066C19"/>
    <w:rsid w:val="00067685"/>
    <w:rsid w:val="00067693"/>
    <w:rsid w:val="00067C9E"/>
    <w:rsid w:val="0007001B"/>
    <w:rsid w:val="00070622"/>
    <w:rsid w:val="000708C9"/>
    <w:rsid w:val="00070D29"/>
    <w:rsid w:val="00071962"/>
    <w:rsid w:val="000719C6"/>
    <w:rsid w:val="00071C8A"/>
    <w:rsid w:val="00071F87"/>
    <w:rsid w:val="000724CB"/>
    <w:rsid w:val="00073554"/>
    <w:rsid w:val="00073613"/>
    <w:rsid w:val="00073901"/>
    <w:rsid w:val="00073C14"/>
    <w:rsid w:val="00073C42"/>
    <w:rsid w:val="000740FF"/>
    <w:rsid w:val="00074483"/>
    <w:rsid w:val="0007462D"/>
    <w:rsid w:val="0007603A"/>
    <w:rsid w:val="00076472"/>
    <w:rsid w:val="00076E30"/>
    <w:rsid w:val="0008051A"/>
    <w:rsid w:val="00080D33"/>
    <w:rsid w:val="00081A94"/>
    <w:rsid w:val="000830BD"/>
    <w:rsid w:val="00083DB7"/>
    <w:rsid w:val="00083FD7"/>
    <w:rsid w:val="00084124"/>
    <w:rsid w:val="00084A67"/>
    <w:rsid w:val="00084A74"/>
    <w:rsid w:val="00084CA8"/>
    <w:rsid w:val="00085279"/>
    <w:rsid w:val="00085B43"/>
    <w:rsid w:val="00086019"/>
    <w:rsid w:val="00086BE6"/>
    <w:rsid w:val="000870A7"/>
    <w:rsid w:val="000877DD"/>
    <w:rsid w:val="0008787E"/>
    <w:rsid w:val="00087E6A"/>
    <w:rsid w:val="00087F2D"/>
    <w:rsid w:val="000902B5"/>
    <w:rsid w:val="000902F9"/>
    <w:rsid w:val="00090384"/>
    <w:rsid w:val="000909AF"/>
    <w:rsid w:val="00090B10"/>
    <w:rsid w:val="00090C78"/>
    <w:rsid w:val="00090D62"/>
    <w:rsid w:val="00091529"/>
    <w:rsid w:val="00091811"/>
    <w:rsid w:val="00091F89"/>
    <w:rsid w:val="000923E7"/>
    <w:rsid w:val="0009274B"/>
    <w:rsid w:val="00092FA3"/>
    <w:rsid w:val="00093194"/>
    <w:rsid w:val="00093345"/>
    <w:rsid w:val="00093AC3"/>
    <w:rsid w:val="00093B16"/>
    <w:rsid w:val="000940A7"/>
    <w:rsid w:val="00094182"/>
    <w:rsid w:val="0009444C"/>
    <w:rsid w:val="00094539"/>
    <w:rsid w:val="00094731"/>
    <w:rsid w:val="000978ED"/>
    <w:rsid w:val="0009792E"/>
    <w:rsid w:val="00097BFD"/>
    <w:rsid w:val="000A0129"/>
    <w:rsid w:val="000A0E5E"/>
    <w:rsid w:val="000A0F98"/>
    <w:rsid w:val="000A13F7"/>
    <w:rsid w:val="000A14CE"/>
    <w:rsid w:val="000A179F"/>
    <w:rsid w:val="000A1AFA"/>
    <w:rsid w:val="000A27DE"/>
    <w:rsid w:val="000A28DB"/>
    <w:rsid w:val="000A3534"/>
    <w:rsid w:val="000A3539"/>
    <w:rsid w:val="000A357F"/>
    <w:rsid w:val="000A3908"/>
    <w:rsid w:val="000A3965"/>
    <w:rsid w:val="000A46D3"/>
    <w:rsid w:val="000A4832"/>
    <w:rsid w:val="000A4B7C"/>
    <w:rsid w:val="000A4BC0"/>
    <w:rsid w:val="000A4F34"/>
    <w:rsid w:val="000A53ED"/>
    <w:rsid w:val="000A6025"/>
    <w:rsid w:val="000A7E96"/>
    <w:rsid w:val="000B0ADB"/>
    <w:rsid w:val="000B0BD2"/>
    <w:rsid w:val="000B126A"/>
    <w:rsid w:val="000B2843"/>
    <w:rsid w:val="000B2F80"/>
    <w:rsid w:val="000B3050"/>
    <w:rsid w:val="000B35C7"/>
    <w:rsid w:val="000B367D"/>
    <w:rsid w:val="000B37F8"/>
    <w:rsid w:val="000B38D7"/>
    <w:rsid w:val="000B39EC"/>
    <w:rsid w:val="000B4529"/>
    <w:rsid w:val="000B46AE"/>
    <w:rsid w:val="000B4888"/>
    <w:rsid w:val="000B4C5F"/>
    <w:rsid w:val="000B50FF"/>
    <w:rsid w:val="000B5313"/>
    <w:rsid w:val="000B5618"/>
    <w:rsid w:val="000B5C6B"/>
    <w:rsid w:val="000B5E04"/>
    <w:rsid w:val="000B6303"/>
    <w:rsid w:val="000B6539"/>
    <w:rsid w:val="000B6DDB"/>
    <w:rsid w:val="000B7400"/>
    <w:rsid w:val="000B7DE5"/>
    <w:rsid w:val="000C0E09"/>
    <w:rsid w:val="000C117E"/>
    <w:rsid w:val="000C179A"/>
    <w:rsid w:val="000C1AFA"/>
    <w:rsid w:val="000C1BDA"/>
    <w:rsid w:val="000C20B0"/>
    <w:rsid w:val="000C231C"/>
    <w:rsid w:val="000C29FD"/>
    <w:rsid w:val="000C2D28"/>
    <w:rsid w:val="000C45C5"/>
    <w:rsid w:val="000C5DF2"/>
    <w:rsid w:val="000C5E2A"/>
    <w:rsid w:val="000C6622"/>
    <w:rsid w:val="000C6BCE"/>
    <w:rsid w:val="000C6C24"/>
    <w:rsid w:val="000D0D0D"/>
    <w:rsid w:val="000D13D4"/>
    <w:rsid w:val="000D1B54"/>
    <w:rsid w:val="000D1C7B"/>
    <w:rsid w:val="000D33D3"/>
    <w:rsid w:val="000D389B"/>
    <w:rsid w:val="000D3DDA"/>
    <w:rsid w:val="000D3E5F"/>
    <w:rsid w:val="000D401E"/>
    <w:rsid w:val="000D453E"/>
    <w:rsid w:val="000D74CE"/>
    <w:rsid w:val="000D7E68"/>
    <w:rsid w:val="000D7FE4"/>
    <w:rsid w:val="000E003B"/>
    <w:rsid w:val="000E0B30"/>
    <w:rsid w:val="000E1165"/>
    <w:rsid w:val="000E1177"/>
    <w:rsid w:val="000E17C1"/>
    <w:rsid w:val="000E1A86"/>
    <w:rsid w:val="000E1AE8"/>
    <w:rsid w:val="000E253E"/>
    <w:rsid w:val="000E25BA"/>
    <w:rsid w:val="000E26D7"/>
    <w:rsid w:val="000E2935"/>
    <w:rsid w:val="000E2EEF"/>
    <w:rsid w:val="000E30DE"/>
    <w:rsid w:val="000E3A3C"/>
    <w:rsid w:val="000E3C98"/>
    <w:rsid w:val="000E42D0"/>
    <w:rsid w:val="000E496B"/>
    <w:rsid w:val="000E4D2D"/>
    <w:rsid w:val="000E5287"/>
    <w:rsid w:val="000E5588"/>
    <w:rsid w:val="000E5954"/>
    <w:rsid w:val="000E705C"/>
    <w:rsid w:val="000E775A"/>
    <w:rsid w:val="000E7935"/>
    <w:rsid w:val="000F0076"/>
    <w:rsid w:val="000F0829"/>
    <w:rsid w:val="000F15D9"/>
    <w:rsid w:val="000F162F"/>
    <w:rsid w:val="000F19AE"/>
    <w:rsid w:val="000F1A38"/>
    <w:rsid w:val="000F260D"/>
    <w:rsid w:val="000F2EE3"/>
    <w:rsid w:val="000F333C"/>
    <w:rsid w:val="000F4100"/>
    <w:rsid w:val="000F45A1"/>
    <w:rsid w:val="000F48C6"/>
    <w:rsid w:val="000F4A35"/>
    <w:rsid w:val="000F5B6C"/>
    <w:rsid w:val="000F5BA0"/>
    <w:rsid w:val="000F760A"/>
    <w:rsid w:val="000F7B45"/>
    <w:rsid w:val="000F7F5F"/>
    <w:rsid w:val="001007DF"/>
    <w:rsid w:val="00100870"/>
    <w:rsid w:val="00100C2B"/>
    <w:rsid w:val="00100F35"/>
    <w:rsid w:val="00101203"/>
    <w:rsid w:val="0010161E"/>
    <w:rsid w:val="00101853"/>
    <w:rsid w:val="00101981"/>
    <w:rsid w:val="00101A1A"/>
    <w:rsid w:val="00102A87"/>
    <w:rsid w:val="00102BFD"/>
    <w:rsid w:val="00103375"/>
    <w:rsid w:val="00103697"/>
    <w:rsid w:val="0010373D"/>
    <w:rsid w:val="001037D6"/>
    <w:rsid w:val="00103FB2"/>
    <w:rsid w:val="00104CD9"/>
    <w:rsid w:val="0010533A"/>
    <w:rsid w:val="00105677"/>
    <w:rsid w:val="0010567D"/>
    <w:rsid w:val="00105D30"/>
    <w:rsid w:val="00105FFF"/>
    <w:rsid w:val="00106641"/>
    <w:rsid w:val="0010666F"/>
    <w:rsid w:val="00106A04"/>
    <w:rsid w:val="00107E2C"/>
    <w:rsid w:val="001103E3"/>
    <w:rsid w:val="00110D3C"/>
    <w:rsid w:val="00110ECE"/>
    <w:rsid w:val="00110FD0"/>
    <w:rsid w:val="001112AB"/>
    <w:rsid w:val="0011153D"/>
    <w:rsid w:val="00112952"/>
    <w:rsid w:val="00112C82"/>
    <w:rsid w:val="001134A3"/>
    <w:rsid w:val="001134DC"/>
    <w:rsid w:val="00113785"/>
    <w:rsid w:val="00113D91"/>
    <w:rsid w:val="001147A6"/>
    <w:rsid w:val="00114BF3"/>
    <w:rsid w:val="0011500F"/>
    <w:rsid w:val="001151CB"/>
    <w:rsid w:val="00120244"/>
    <w:rsid w:val="001207FE"/>
    <w:rsid w:val="00120DC0"/>
    <w:rsid w:val="00120F69"/>
    <w:rsid w:val="00121088"/>
    <w:rsid w:val="00121201"/>
    <w:rsid w:val="00123042"/>
    <w:rsid w:val="0012368F"/>
    <w:rsid w:val="001237DB"/>
    <w:rsid w:val="001238F0"/>
    <w:rsid w:val="00123DB3"/>
    <w:rsid w:val="001240EF"/>
    <w:rsid w:val="001246C9"/>
    <w:rsid w:val="0012478F"/>
    <w:rsid w:val="00125159"/>
    <w:rsid w:val="00125209"/>
    <w:rsid w:val="00125226"/>
    <w:rsid w:val="00126053"/>
    <w:rsid w:val="00126645"/>
    <w:rsid w:val="001266CF"/>
    <w:rsid w:val="00126953"/>
    <w:rsid w:val="00127A7A"/>
    <w:rsid w:val="00127E2A"/>
    <w:rsid w:val="00130C60"/>
    <w:rsid w:val="00130E3F"/>
    <w:rsid w:val="00131455"/>
    <w:rsid w:val="00131561"/>
    <w:rsid w:val="001320CC"/>
    <w:rsid w:val="00132C9E"/>
    <w:rsid w:val="00132EBF"/>
    <w:rsid w:val="0013309D"/>
    <w:rsid w:val="00133417"/>
    <w:rsid w:val="00133CFE"/>
    <w:rsid w:val="0013402A"/>
    <w:rsid w:val="0013539A"/>
    <w:rsid w:val="00136489"/>
    <w:rsid w:val="00136C58"/>
    <w:rsid w:val="00137439"/>
    <w:rsid w:val="0013793F"/>
    <w:rsid w:val="00137964"/>
    <w:rsid w:val="001400A1"/>
    <w:rsid w:val="00140549"/>
    <w:rsid w:val="001406DA"/>
    <w:rsid w:val="00140B5A"/>
    <w:rsid w:val="00141457"/>
    <w:rsid w:val="001416C5"/>
    <w:rsid w:val="001417A3"/>
    <w:rsid w:val="00141C26"/>
    <w:rsid w:val="00142067"/>
    <w:rsid w:val="00142340"/>
    <w:rsid w:val="0014294D"/>
    <w:rsid w:val="00142A85"/>
    <w:rsid w:val="00142D0F"/>
    <w:rsid w:val="0014323E"/>
    <w:rsid w:val="001432A5"/>
    <w:rsid w:val="00143348"/>
    <w:rsid w:val="00145069"/>
    <w:rsid w:val="00145305"/>
    <w:rsid w:val="00145459"/>
    <w:rsid w:val="00145FCF"/>
    <w:rsid w:val="001465DC"/>
    <w:rsid w:val="00147C70"/>
    <w:rsid w:val="001503B0"/>
    <w:rsid w:val="00150550"/>
    <w:rsid w:val="001505A5"/>
    <w:rsid w:val="0015078C"/>
    <w:rsid w:val="00150CA8"/>
    <w:rsid w:val="001516CF"/>
    <w:rsid w:val="001518A3"/>
    <w:rsid w:val="001519FC"/>
    <w:rsid w:val="00152184"/>
    <w:rsid w:val="0015404C"/>
    <w:rsid w:val="0015420C"/>
    <w:rsid w:val="001542A6"/>
    <w:rsid w:val="001554DE"/>
    <w:rsid w:val="001555E1"/>
    <w:rsid w:val="001556C9"/>
    <w:rsid w:val="00155742"/>
    <w:rsid w:val="001557DC"/>
    <w:rsid w:val="0015616A"/>
    <w:rsid w:val="00156354"/>
    <w:rsid w:val="00160D05"/>
    <w:rsid w:val="00161CFB"/>
    <w:rsid w:val="00161F2A"/>
    <w:rsid w:val="00162042"/>
    <w:rsid w:val="001624B5"/>
    <w:rsid w:val="0016306B"/>
    <w:rsid w:val="0016342E"/>
    <w:rsid w:val="001645B3"/>
    <w:rsid w:val="00164C1F"/>
    <w:rsid w:val="00164C7E"/>
    <w:rsid w:val="001654DB"/>
    <w:rsid w:val="00165ACA"/>
    <w:rsid w:val="00165F61"/>
    <w:rsid w:val="00167254"/>
    <w:rsid w:val="00167DF2"/>
    <w:rsid w:val="0017042B"/>
    <w:rsid w:val="0017061C"/>
    <w:rsid w:val="001708D5"/>
    <w:rsid w:val="0017170A"/>
    <w:rsid w:val="0017182F"/>
    <w:rsid w:val="00172971"/>
    <w:rsid w:val="001729B8"/>
    <w:rsid w:val="00172AFB"/>
    <w:rsid w:val="001742BE"/>
    <w:rsid w:val="0017444A"/>
    <w:rsid w:val="00174BDC"/>
    <w:rsid w:val="00175BFD"/>
    <w:rsid w:val="00176ACD"/>
    <w:rsid w:val="00176ED4"/>
    <w:rsid w:val="00176F0A"/>
    <w:rsid w:val="00176F84"/>
    <w:rsid w:val="001770A7"/>
    <w:rsid w:val="00177989"/>
    <w:rsid w:val="00177AB8"/>
    <w:rsid w:val="00177AF9"/>
    <w:rsid w:val="00180693"/>
    <w:rsid w:val="0018080A"/>
    <w:rsid w:val="00181732"/>
    <w:rsid w:val="00182295"/>
    <w:rsid w:val="00182621"/>
    <w:rsid w:val="001831D2"/>
    <w:rsid w:val="00183D46"/>
    <w:rsid w:val="00184ACA"/>
    <w:rsid w:val="00184B1B"/>
    <w:rsid w:val="001857E0"/>
    <w:rsid w:val="00185C0A"/>
    <w:rsid w:val="001866C1"/>
    <w:rsid w:val="00186BA5"/>
    <w:rsid w:val="00186BC6"/>
    <w:rsid w:val="00187059"/>
    <w:rsid w:val="001873FA"/>
    <w:rsid w:val="00187482"/>
    <w:rsid w:val="00187B47"/>
    <w:rsid w:val="00187D70"/>
    <w:rsid w:val="00187F47"/>
    <w:rsid w:val="0019037D"/>
    <w:rsid w:val="001904FC"/>
    <w:rsid w:val="00190C9C"/>
    <w:rsid w:val="00190FD8"/>
    <w:rsid w:val="001913D3"/>
    <w:rsid w:val="00191F28"/>
    <w:rsid w:val="0019223F"/>
    <w:rsid w:val="00192EB4"/>
    <w:rsid w:val="00193477"/>
    <w:rsid w:val="001939BC"/>
    <w:rsid w:val="0019428F"/>
    <w:rsid w:val="00194576"/>
    <w:rsid w:val="001950C8"/>
    <w:rsid w:val="00195432"/>
    <w:rsid w:val="00195AAB"/>
    <w:rsid w:val="0019623D"/>
    <w:rsid w:val="00196355"/>
    <w:rsid w:val="001971B9"/>
    <w:rsid w:val="00197338"/>
    <w:rsid w:val="00197C4B"/>
    <w:rsid w:val="00197C96"/>
    <w:rsid w:val="001A09A3"/>
    <w:rsid w:val="001A0F80"/>
    <w:rsid w:val="001A11ED"/>
    <w:rsid w:val="001A138C"/>
    <w:rsid w:val="001A1A6B"/>
    <w:rsid w:val="001A1E60"/>
    <w:rsid w:val="001A20D5"/>
    <w:rsid w:val="001A274F"/>
    <w:rsid w:val="001A3437"/>
    <w:rsid w:val="001A3F90"/>
    <w:rsid w:val="001A4282"/>
    <w:rsid w:val="001A42D4"/>
    <w:rsid w:val="001A4F13"/>
    <w:rsid w:val="001A60CF"/>
    <w:rsid w:val="001A6125"/>
    <w:rsid w:val="001A6895"/>
    <w:rsid w:val="001A6E39"/>
    <w:rsid w:val="001A6EEC"/>
    <w:rsid w:val="001A70AC"/>
    <w:rsid w:val="001A7A73"/>
    <w:rsid w:val="001A7C11"/>
    <w:rsid w:val="001B0A7E"/>
    <w:rsid w:val="001B19FA"/>
    <w:rsid w:val="001B3A9F"/>
    <w:rsid w:val="001B3EA3"/>
    <w:rsid w:val="001B49BD"/>
    <w:rsid w:val="001B4C31"/>
    <w:rsid w:val="001B53D8"/>
    <w:rsid w:val="001B5587"/>
    <w:rsid w:val="001B599D"/>
    <w:rsid w:val="001B5AD6"/>
    <w:rsid w:val="001B5DD4"/>
    <w:rsid w:val="001B5E56"/>
    <w:rsid w:val="001B69A5"/>
    <w:rsid w:val="001B6E8E"/>
    <w:rsid w:val="001B730A"/>
    <w:rsid w:val="001B7B1B"/>
    <w:rsid w:val="001B7F8B"/>
    <w:rsid w:val="001C096A"/>
    <w:rsid w:val="001C102D"/>
    <w:rsid w:val="001C1351"/>
    <w:rsid w:val="001C14E7"/>
    <w:rsid w:val="001C19EB"/>
    <w:rsid w:val="001C2AC1"/>
    <w:rsid w:val="001C2C21"/>
    <w:rsid w:val="001C2CED"/>
    <w:rsid w:val="001C30A3"/>
    <w:rsid w:val="001C3456"/>
    <w:rsid w:val="001C39DC"/>
    <w:rsid w:val="001C42B6"/>
    <w:rsid w:val="001C4933"/>
    <w:rsid w:val="001C4A1B"/>
    <w:rsid w:val="001C4CBE"/>
    <w:rsid w:val="001C6256"/>
    <w:rsid w:val="001C64EE"/>
    <w:rsid w:val="001C697C"/>
    <w:rsid w:val="001C6BAD"/>
    <w:rsid w:val="001C6FE2"/>
    <w:rsid w:val="001C7741"/>
    <w:rsid w:val="001C7ADC"/>
    <w:rsid w:val="001D0749"/>
    <w:rsid w:val="001D1236"/>
    <w:rsid w:val="001D138B"/>
    <w:rsid w:val="001D1458"/>
    <w:rsid w:val="001D201F"/>
    <w:rsid w:val="001D2147"/>
    <w:rsid w:val="001D26B7"/>
    <w:rsid w:val="001D2A67"/>
    <w:rsid w:val="001D3A35"/>
    <w:rsid w:val="001D3DE7"/>
    <w:rsid w:val="001D4303"/>
    <w:rsid w:val="001D5105"/>
    <w:rsid w:val="001D5ACC"/>
    <w:rsid w:val="001D6266"/>
    <w:rsid w:val="001D6B03"/>
    <w:rsid w:val="001D7256"/>
    <w:rsid w:val="001E0834"/>
    <w:rsid w:val="001E0CF1"/>
    <w:rsid w:val="001E0CFB"/>
    <w:rsid w:val="001E0FC4"/>
    <w:rsid w:val="001E13AF"/>
    <w:rsid w:val="001E19F4"/>
    <w:rsid w:val="001E2300"/>
    <w:rsid w:val="001E2760"/>
    <w:rsid w:val="001E5D6E"/>
    <w:rsid w:val="001E60C2"/>
    <w:rsid w:val="001E6260"/>
    <w:rsid w:val="001E7300"/>
    <w:rsid w:val="001E73F1"/>
    <w:rsid w:val="001E7A3B"/>
    <w:rsid w:val="001E7AF7"/>
    <w:rsid w:val="001E7DA0"/>
    <w:rsid w:val="001F07CB"/>
    <w:rsid w:val="001F0A04"/>
    <w:rsid w:val="001F0AF8"/>
    <w:rsid w:val="001F113E"/>
    <w:rsid w:val="001F1AD9"/>
    <w:rsid w:val="001F2177"/>
    <w:rsid w:val="001F2777"/>
    <w:rsid w:val="001F284A"/>
    <w:rsid w:val="001F284D"/>
    <w:rsid w:val="001F2C67"/>
    <w:rsid w:val="001F3F52"/>
    <w:rsid w:val="001F44D2"/>
    <w:rsid w:val="001F44DF"/>
    <w:rsid w:val="001F461E"/>
    <w:rsid w:val="001F4A90"/>
    <w:rsid w:val="001F4ECD"/>
    <w:rsid w:val="001F53CA"/>
    <w:rsid w:val="001F6493"/>
    <w:rsid w:val="001F66E4"/>
    <w:rsid w:val="001F7382"/>
    <w:rsid w:val="001F7475"/>
    <w:rsid w:val="001F7AD8"/>
    <w:rsid w:val="001F7F63"/>
    <w:rsid w:val="002000DC"/>
    <w:rsid w:val="00200D18"/>
    <w:rsid w:val="002018FE"/>
    <w:rsid w:val="00201A5E"/>
    <w:rsid w:val="00201BAB"/>
    <w:rsid w:val="00202293"/>
    <w:rsid w:val="002022A8"/>
    <w:rsid w:val="0020366B"/>
    <w:rsid w:val="00203BDD"/>
    <w:rsid w:val="002040BB"/>
    <w:rsid w:val="0020412B"/>
    <w:rsid w:val="002046B6"/>
    <w:rsid w:val="0020512F"/>
    <w:rsid w:val="0020578E"/>
    <w:rsid w:val="00205EE4"/>
    <w:rsid w:val="0020695C"/>
    <w:rsid w:val="00206BBD"/>
    <w:rsid w:val="00207209"/>
    <w:rsid w:val="00207A30"/>
    <w:rsid w:val="002103FD"/>
    <w:rsid w:val="00210926"/>
    <w:rsid w:val="00210FBF"/>
    <w:rsid w:val="002110D1"/>
    <w:rsid w:val="002111F4"/>
    <w:rsid w:val="00211ADB"/>
    <w:rsid w:val="00214427"/>
    <w:rsid w:val="00214ACD"/>
    <w:rsid w:val="00215826"/>
    <w:rsid w:val="0021595B"/>
    <w:rsid w:val="00215CF9"/>
    <w:rsid w:val="002161E1"/>
    <w:rsid w:val="0021653C"/>
    <w:rsid w:val="002165DE"/>
    <w:rsid w:val="002166F0"/>
    <w:rsid w:val="00216C18"/>
    <w:rsid w:val="00217A25"/>
    <w:rsid w:val="00217F2E"/>
    <w:rsid w:val="002200E0"/>
    <w:rsid w:val="00220E99"/>
    <w:rsid w:val="00221281"/>
    <w:rsid w:val="00221513"/>
    <w:rsid w:val="00221683"/>
    <w:rsid w:val="00221A2A"/>
    <w:rsid w:val="00221C63"/>
    <w:rsid w:val="00222008"/>
    <w:rsid w:val="002229D7"/>
    <w:rsid w:val="0022352A"/>
    <w:rsid w:val="00223B2E"/>
    <w:rsid w:val="00223DC3"/>
    <w:rsid w:val="00224116"/>
    <w:rsid w:val="00224318"/>
    <w:rsid w:val="00224DD0"/>
    <w:rsid w:val="00224DD9"/>
    <w:rsid w:val="002250CA"/>
    <w:rsid w:val="00225107"/>
    <w:rsid w:val="0022637C"/>
    <w:rsid w:val="00226B96"/>
    <w:rsid w:val="00227AB1"/>
    <w:rsid w:val="00230729"/>
    <w:rsid w:val="002307EE"/>
    <w:rsid w:val="00230EBC"/>
    <w:rsid w:val="00231053"/>
    <w:rsid w:val="00231184"/>
    <w:rsid w:val="002316E8"/>
    <w:rsid w:val="002316EF"/>
    <w:rsid w:val="002327B1"/>
    <w:rsid w:val="00233CE8"/>
    <w:rsid w:val="00233DAE"/>
    <w:rsid w:val="00233F65"/>
    <w:rsid w:val="00234087"/>
    <w:rsid w:val="00234662"/>
    <w:rsid w:val="002351BF"/>
    <w:rsid w:val="00235475"/>
    <w:rsid w:val="0023644F"/>
    <w:rsid w:val="0023682D"/>
    <w:rsid w:val="00237051"/>
    <w:rsid w:val="0023782D"/>
    <w:rsid w:val="00237ADF"/>
    <w:rsid w:val="00240AFC"/>
    <w:rsid w:val="00240F4B"/>
    <w:rsid w:val="002417C4"/>
    <w:rsid w:val="00241E62"/>
    <w:rsid w:val="00242260"/>
    <w:rsid w:val="00242553"/>
    <w:rsid w:val="00242C85"/>
    <w:rsid w:val="00242D6B"/>
    <w:rsid w:val="0024320A"/>
    <w:rsid w:val="00243943"/>
    <w:rsid w:val="00243C77"/>
    <w:rsid w:val="00243E25"/>
    <w:rsid w:val="00243F65"/>
    <w:rsid w:val="00244320"/>
    <w:rsid w:val="0024490E"/>
    <w:rsid w:val="00244A27"/>
    <w:rsid w:val="00244EC2"/>
    <w:rsid w:val="0024502A"/>
    <w:rsid w:val="00245312"/>
    <w:rsid w:val="002454EB"/>
    <w:rsid w:val="002456BC"/>
    <w:rsid w:val="0024697F"/>
    <w:rsid w:val="002473CE"/>
    <w:rsid w:val="002474DF"/>
    <w:rsid w:val="002475F1"/>
    <w:rsid w:val="00247620"/>
    <w:rsid w:val="00247ED3"/>
    <w:rsid w:val="00251224"/>
    <w:rsid w:val="00251786"/>
    <w:rsid w:val="002520B7"/>
    <w:rsid w:val="00252515"/>
    <w:rsid w:val="00252881"/>
    <w:rsid w:val="00252D86"/>
    <w:rsid w:val="00252EBE"/>
    <w:rsid w:val="00252F11"/>
    <w:rsid w:val="00253807"/>
    <w:rsid w:val="002543EB"/>
    <w:rsid w:val="002546C6"/>
    <w:rsid w:val="00254BD3"/>
    <w:rsid w:val="00257A60"/>
    <w:rsid w:val="00257B05"/>
    <w:rsid w:val="00257C6E"/>
    <w:rsid w:val="00257CD3"/>
    <w:rsid w:val="002608CD"/>
    <w:rsid w:val="00261552"/>
    <w:rsid w:val="00261973"/>
    <w:rsid w:val="00261FD9"/>
    <w:rsid w:val="00262192"/>
    <w:rsid w:val="002629A0"/>
    <w:rsid w:val="00263176"/>
    <w:rsid w:val="002637F7"/>
    <w:rsid w:val="00265F18"/>
    <w:rsid w:val="002660D9"/>
    <w:rsid w:val="002664E6"/>
    <w:rsid w:val="00266E15"/>
    <w:rsid w:val="00266E6C"/>
    <w:rsid w:val="00267708"/>
    <w:rsid w:val="00267D79"/>
    <w:rsid w:val="00270151"/>
    <w:rsid w:val="002701EE"/>
    <w:rsid w:val="002708AF"/>
    <w:rsid w:val="00270969"/>
    <w:rsid w:val="00270BF3"/>
    <w:rsid w:val="002716FA"/>
    <w:rsid w:val="00271D00"/>
    <w:rsid w:val="00272000"/>
    <w:rsid w:val="00272504"/>
    <w:rsid w:val="00272E39"/>
    <w:rsid w:val="00272F3F"/>
    <w:rsid w:val="0027443B"/>
    <w:rsid w:val="002747FD"/>
    <w:rsid w:val="00274B93"/>
    <w:rsid w:val="00275EC7"/>
    <w:rsid w:val="00276187"/>
    <w:rsid w:val="00276381"/>
    <w:rsid w:val="0027671F"/>
    <w:rsid w:val="002767B4"/>
    <w:rsid w:val="0027696A"/>
    <w:rsid w:val="00276B49"/>
    <w:rsid w:val="00276F97"/>
    <w:rsid w:val="00277269"/>
    <w:rsid w:val="00277A92"/>
    <w:rsid w:val="002802E1"/>
    <w:rsid w:val="002803E1"/>
    <w:rsid w:val="00280BF6"/>
    <w:rsid w:val="00280C0B"/>
    <w:rsid w:val="0028146B"/>
    <w:rsid w:val="00281B24"/>
    <w:rsid w:val="00281D7D"/>
    <w:rsid w:val="00282E7F"/>
    <w:rsid w:val="00283DC2"/>
    <w:rsid w:val="00283F8B"/>
    <w:rsid w:val="00284C2A"/>
    <w:rsid w:val="00285075"/>
    <w:rsid w:val="00285169"/>
    <w:rsid w:val="002858F5"/>
    <w:rsid w:val="00285F86"/>
    <w:rsid w:val="0028647A"/>
    <w:rsid w:val="00286648"/>
    <w:rsid w:val="00286D12"/>
    <w:rsid w:val="00287849"/>
    <w:rsid w:val="00287DB5"/>
    <w:rsid w:val="00290005"/>
    <w:rsid w:val="002900C9"/>
    <w:rsid w:val="002901AB"/>
    <w:rsid w:val="00290C6E"/>
    <w:rsid w:val="00290E2B"/>
    <w:rsid w:val="00290E41"/>
    <w:rsid w:val="00290EC9"/>
    <w:rsid w:val="00291635"/>
    <w:rsid w:val="00291A1F"/>
    <w:rsid w:val="00292B94"/>
    <w:rsid w:val="00293A76"/>
    <w:rsid w:val="002954A2"/>
    <w:rsid w:val="00295752"/>
    <w:rsid w:val="00296D0B"/>
    <w:rsid w:val="0029700B"/>
    <w:rsid w:val="002971E9"/>
    <w:rsid w:val="00297304"/>
    <w:rsid w:val="002A00F1"/>
    <w:rsid w:val="002A031D"/>
    <w:rsid w:val="002A07AD"/>
    <w:rsid w:val="002A08FA"/>
    <w:rsid w:val="002A12F2"/>
    <w:rsid w:val="002A2CF0"/>
    <w:rsid w:val="002A3348"/>
    <w:rsid w:val="002A41BC"/>
    <w:rsid w:val="002A4633"/>
    <w:rsid w:val="002A5298"/>
    <w:rsid w:val="002A52BB"/>
    <w:rsid w:val="002A56AD"/>
    <w:rsid w:val="002A6A80"/>
    <w:rsid w:val="002B0C2C"/>
    <w:rsid w:val="002B0CCE"/>
    <w:rsid w:val="002B1A0C"/>
    <w:rsid w:val="002B30E3"/>
    <w:rsid w:val="002B3DC5"/>
    <w:rsid w:val="002B457A"/>
    <w:rsid w:val="002B45D3"/>
    <w:rsid w:val="002B47A0"/>
    <w:rsid w:val="002B6724"/>
    <w:rsid w:val="002B6E53"/>
    <w:rsid w:val="002B73A0"/>
    <w:rsid w:val="002B77AE"/>
    <w:rsid w:val="002B7CB2"/>
    <w:rsid w:val="002B7E81"/>
    <w:rsid w:val="002C02E8"/>
    <w:rsid w:val="002C02FE"/>
    <w:rsid w:val="002C0AC0"/>
    <w:rsid w:val="002C0DCC"/>
    <w:rsid w:val="002C128E"/>
    <w:rsid w:val="002C19FE"/>
    <w:rsid w:val="002C1FAD"/>
    <w:rsid w:val="002C209D"/>
    <w:rsid w:val="002C282D"/>
    <w:rsid w:val="002C33AE"/>
    <w:rsid w:val="002C33C4"/>
    <w:rsid w:val="002C33EE"/>
    <w:rsid w:val="002C3994"/>
    <w:rsid w:val="002C587D"/>
    <w:rsid w:val="002C5886"/>
    <w:rsid w:val="002C5A57"/>
    <w:rsid w:val="002C5BCC"/>
    <w:rsid w:val="002C6052"/>
    <w:rsid w:val="002C614B"/>
    <w:rsid w:val="002C685F"/>
    <w:rsid w:val="002C75B7"/>
    <w:rsid w:val="002C7633"/>
    <w:rsid w:val="002C7B1A"/>
    <w:rsid w:val="002D05C7"/>
    <w:rsid w:val="002D08F4"/>
    <w:rsid w:val="002D0915"/>
    <w:rsid w:val="002D0BA5"/>
    <w:rsid w:val="002D0E67"/>
    <w:rsid w:val="002D17E8"/>
    <w:rsid w:val="002D206E"/>
    <w:rsid w:val="002D27FD"/>
    <w:rsid w:val="002D2893"/>
    <w:rsid w:val="002D389D"/>
    <w:rsid w:val="002D420A"/>
    <w:rsid w:val="002D485D"/>
    <w:rsid w:val="002D4B8B"/>
    <w:rsid w:val="002D51EE"/>
    <w:rsid w:val="002D52C2"/>
    <w:rsid w:val="002D64DE"/>
    <w:rsid w:val="002D6750"/>
    <w:rsid w:val="002D69B7"/>
    <w:rsid w:val="002D6A67"/>
    <w:rsid w:val="002D6B31"/>
    <w:rsid w:val="002D7C1A"/>
    <w:rsid w:val="002D7CAB"/>
    <w:rsid w:val="002E01D8"/>
    <w:rsid w:val="002E0668"/>
    <w:rsid w:val="002E2732"/>
    <w:rsid w:val="002E3931"/>
    <w:rsid w:val="002E3D85"/>
    <w:rsid w:val="002E43D7"/>
    <w:rsid w:val="002E480C"/>
    <w:rsid w:val="002E5082"/>
    <w:rsid w:val="002E5770"/>
    <w:rsid w:val="002E5F2B"/>
    <w:rsid w:val="002E6251"/>
    <w:rsid w:val="002E688D"/>
    <w:rsid w:val="002E79CB"/>
    <w:rsid w:val="002E7A87"/>
    <w:rsid w:val="002F0631"/>
    <w:rsid w:val="002F0739"/>
    <w:rsid w:val="002F0A94"/>
    <w:rsid w:val="002F2753"/>
    <w:rsid w:val="002F2BB2"/>
    <w:rsid w:val="002F2C04"/>
    <w:rsid w:val="002F2F87"/>
    <w:rsid w:val="002F37BD"/>
    <w:rsid w:val="002F468A"/>
    <w:rsid w:val="002F4E04"/>
    <w:rsid w:val="002F5640"/>
    <w:rsid w:val="002F57B9"/>
    <w:rsid w:val="002F5ECF"/>
    <w:rsid w:val="002F5F14"/>
    <w:rsid w:val="002F614F"/>
    <w:rsid w:val="002F674B"/>
    <w:rsid w:val="002F67BD"/>
    <w:rsid w:val="002F68D4"/>
    <w:rsid w:val="002F706E"/>
    <w:rsid w:val="002F7614"/>
    <w:rsid w:val="002F76A0"/>
    <w:rsid w:val="002F790C"/>
    <w:rsid w:val="002F7B38"/>
    <w:rsid w:val="002F7E08"/>
    <w:rsid w:val="00300092"/>
    <w:rsid w:val="00300120"/>
    <w:rsid w:val="00300502"/>
    <w:rsid w:val="00300602"/>
    <w:rsid w:val="0030064A"/>
    <w:rsid w:val="00300E6A"/>
    <w:rsid w:val="003012D7"/>
    <w:rsid w:val="0030136F"/>
    <w:rsid w:val="003018FF"/>
    <w:rsid w:val="0030203C"/>
    <w:rsid w:val="00302C60"/>
    <w:rsid w:val="00302CED"/>
    <w:rsid w:val="0030343A"/>
    <w:rsid w:val="0030355D"/>
    <w:rsid w:val="003039C1"/>
    <w:rsid w:val="00303D90"/>
    <w:rsid w:val="00304278"/>
    <w:rsid w:val="00304B3D"/>
    <w:rsid w:val="00304B91"/>
    <w:rsid w:val="003061D1"/>
    <w:rsid w:val="0030632E"/>
    <w:rsid w:val="00306D1D"/>
    <w:rsid w:val="00306E82"/>
    <w:rsid w:val="003071BD"/>
    <w:rsid w:val="00307238"/>
    <w:rsid w:val="00310886"/>
    <w:rsid w:val="00311215"/>
    <w:rsid w:val="0031151C"/>
    <w:rsid w:val="00311B7D"/>
    <w:rsid w:val="00312055"/>
    <w:rsid w:val="0031335C"/>
    <w:rsid w:val="003133CD"/>
    <w:rsid w:val="00313789"/>
    <w:rsid w:val="00313D93"/>
    <w:rsid w:val="0031452D"/>
    <w:rsid w:val="00314BC3"/>
    <w:rsid w:val="00314E41"/>
    <w:rsid w:val="00314F56"/>
    <w:rsid w:val="00315067"/>
    <w:rsid w:val="00315B2B"/>
    <w:rsid w:val="00315BE2"/>
    <w:rsid w:val="003178DA"/>
    <w:rsid w:val="00320A27"/>
    <w:rsid w:val="00321971"/>
    <w:rsid w:val="003224DD"/>
    <w:rsid w:val="00322FAD"/>
    <w:rsid w:val="00324094"/>
    <w:rsid w:val="00324451"/>
    <w:rsid w:val="00324CBE"/>
    <w:rsid w:val="00325C62"/>
    <w:rsid w:val="00325E9E"/>
    <w:rsid w:val="00326696"/>
    <w:rsid w:val="00326731"/>
    <w:rsid w:val="00326837"/>
    <w:rsid w:val="0032686D"/>
    <w:rsid w:val="00327125"/>
    <w:rsid w:val="003274DA"/>
    <w:rsid w:val="0032773A"/>
    <w:rsid w:val="003305EA"/>
    <w:rsid w:val="00330C2E"/>
    <w:rsid w:val="00330DA8"/>
    <w:rsid w:val="00331409"/>
    <w:rsid w:val="003314BF"/>
    <w:rsid w:val="003319A1"/>
    <w:rsid w:val="003319DD"/>
    <w:rsid w:val="00331C7B"/>
    <w:rsid w:val="0033226D"/>
    <w:rsid w:val="00332CE3"/>
    <w:rsid w:val="00332E4F"/>
    <w:rsid w:val="00333D8D"/>
    <w:rsid w:val="003340CE"/>
    <w:rsid w:val="00334624"/>
    <w:rsid w:val="003347FA"/>
    <w:rsid w:val="0033551D"/>
    <w:rsid w:val="00337769"/>
    <w:rsid w:val="00340C6C"/>
    <w:rsid w:val="00340F3F"/>
    <w:rsid w:val="0034149B"/>
    <w:rsid w:val="00341816"/>
    <w:rsid w:val="00342122"/>
    <w:rsid w:val="00342676"/>
    <w:rsid w:val="0034303C"/>
    <w:rsid w:val="003438C5"/>
    <w:rsid w:val="00343B11"/>
    <w:rsid w:val="00344AF3"/>
    <w:rsid w:val="00344BFA"/>
    <w:rsid w:val="00345301"/>
    <w:rsid w:val="003458E3"/>
    <w:rsid w:val="003460EA"/>
    <w:rsid w:val="00346467"/>
    <w:rsid w:val="00346F96"/>
    <w:rsid w:val="0034708F"/>
    <w:rsid w:val="003470BF"/>
    <w:rsid w:val="00347410"/>
    <w:rsid w:val="00347761"/>
    <w:rsid w:val="00350052"/>
    <w:rsid w:val="003500F6"/>
    <w:rsid w:val="003505E9"/>
    <w:rsid w:val="003510D2"/>
    <w:rsid w:val="00351452"/>
    <w:rsid w:val="00352ED7"/>
    <w:rsid w:val="003537F2"/>
    <w:rsid w:val="00354224"/>
    <w:rsid w:val="00354322"/>
    <w:rsid w:val="00354512"/>
    <w:rsid w:val="0035467D"/>
    <w:rsid w:val="00354A1E"/>
    <w:rsid w:val="00354A95"/>
    <w:rsid w:val="00354F8B"/>
    <w:rsid w:val="0035535A"/>
    <w:rsid w:val="0035538D"/>
    <w:rsid w:val="00355A33"/>
    <w:rsid w:val="00356AF5"/>
    <w:rsid w:val="00356E45"/>
    <w:rsid w:val="0035718E"/>
    <w:rsid w:val="0035759E"/>
    <w:rsid w:val="0035794E"/>
    <w:rsid w:val="00360826"/>
    <w:rsid w:val="00360861"/>
    <w:rsid w:val="0036169A"/>
    <w:rsid w:val="00361833"/>
    <w:rsid w:val="00361CFD"/>
    <w:rsid w:val="00361D28"/>
    <w:rsid w:val="003620A4"/>
    <w:rsid w:val="0036254C"/>
    <w:rsid w:val="003627DC"/>
    <w:rsid w:val="003630A5"/>
    <w:rsid w:val="0036491B"/>
    <w:rsid w:val="00364973"/>
    <w:rsid w:val="003652DE"/>
    <w:rsid w:val="00365A29"/>
    <w:rsid w:val="003660E4"/>
    <w:rsid w:val="003663C1"/>
    <w:rsid w:val="00366D33"/>
    <w:rsid w:val="00366D8B"/>
    <w:rsid w:val="003671CC"/>
    <w:rsid w:val="00367829"/>
    <w:rsid w:val="00367F67"/>
    <w:rsid w:val="00370329"/>
    <w:rsid w:val="00370FD7"/>
    <w:rsid w:val="00371525"/>
    <w:rsid w:val="00371ABC"/>
    <w:rsid w:val="00371AD7"/>
    <w:rsid w:val="00371ADE"/>
    <w:rsid w:val="00372BA9"/>
    <w:rsid w:val="0037389B"/>
    <w:rsid w:val="00374AE8"/>
    <w:rsid w:val="00374D94"/>
    <w:rsid w:val="00374F79"/>
    <w:rsid w:val="00375808"/>
    <w:rsid w:val="0037665B"/>
    <w:rsid w:val="00376952"/>
    <w:rsid w:val="00376CF8"/>
    <w:rsid w:val="003774A4"/>
    <w:rsid w:val="0038027C"/>
    <w:rsid w:val="003802DC"/>
    <w:rsid w:val="00380489"/>
    <w:rsid w:val="003808DB"/>
    <w:rsid w:val="00380CE2"/>
    <w:rsid w:val="00381BE0"/>
    <w:rsid w:val="0038225F"/>
    <w:rsid w:val="0038271B"/>
    <w:rsid w:val="00382F60"/>
    <w:rsid w:val="0038333E"/>
    <w:rsid w:val="00383A77"/>
    <w:rsid w:val="00383CBA"/>
    <w:rsid w:val="00383E6B"/>
    <w:rsid w:val="00384556"/>
    <w:rsid w:val="003852EB"/>
    <w:rsid w:val="003855EE"/>
    <w:rsid w:val="0038581E"/>
    <w:rsid w:val="00385FBB"/>
    <w:rsid w:val="0038632A"/>
    <w:rsid w:val="003865D0"/>
    <w:rsid w:val="00387C69"/>
    <w:rsid w:val="003906FA"/>
    <w:rsid w:val="00390981"/>
    <w:rsid w:val="00390E8D"/>
    <w:rsid w:val="0039214D"/>
    <w:rsid w:val="003924FE"/>
    <w:rsid w:val="00392C21"/>
    <w:rsid w:val="00392F9B"/>
    <w:rsid w:val="00393467"/>
    <w:rsid w:val="003955E5"/>
    <w:rsid w:val="003956C6"/>
    <w:rsid w:val="0039579A"/>
    <w:rsid w:val="00395802"/>
    <w:rsid w:val="0039631D"/>
    <w:rsid w:val="00396F00"/>
    <w:rsid w:val="0039704A"/>
    <w:rsid w:val="003978C1"/>
    <w:rsid w:val="003A02BF"/>
    <w:rsid w:val="003A0F3D"/>
    <w:rsid w:val="003A143D"/>
    <w:rsid w:val="003A14CB"/>
    <w:rsid w:val="003A1CBD"/>
    <w:rsid w:val="003A274A"/>
    <w:rsid w:val="003A28F8"/>
    <w:rsid w:val="003A3140"/>
    <w:rsid w:val="003A4C67"/>
    <w:rsid w:val="003A4DAC"/>
    <w:rsid w:val="003A4DDD"/>
    <w:rsid w:val="003A5537"/>
    <w:rsid w:val="003A5A83"/>
    <w:rsid w:val="003A5C14"/>
    <w:rsid w:val="003A62B5"/>
    <w:rsid w:val="003A635B"/>
    <w:rsid w:val="003A6562"/>
    <w:rsid w:val="003A6642"/>
    <w:rsid w:val="003A6B82"/>
    <w:rsid w:val="003A7082"/>
    <w:rsid w:val="003A722C"/>
    <w:rsid w:val="003A7A1F"/>
    <w:rsid w:val="003B046B"/>
    <w:rsid w:val="003B06D1"/>
    <w:rsid w:val="003B0C2E"/>
    <w:rsid w:val="003B0FCC"/>
    <w:rsid w:val="003B1E10"/>
    <w:rsid w:val="003B294D"/>
    <w:rsid w:val="003B3AF5"/>
    <w:rsid w:val="003B3C9D"/>
    <w:rsid w:val="003B4431"/>
    <w:rsid w:val="003B58D6"/>
    <w:rsid w:val="003B62BC"/>
    <w:rsid w:val="003B6753"/>
    <w:rsid w:val="003B6A43"/>
    <w:rsid w:val="003B7728"/>
    <w:rsid w:val="003B7C44"/>
    <w:rsid w:val="003C05D7"/>
    <w:rsid w:val="003C08C9"/>
    <w:rsid w:val="003C0AB5"/>
    <w:rsid w:val="003C12D6"/>
    <w:rsid w:val="003C150F"/>
    <w:rsid w:val="003C16E5"/>
    <w:rsid w:val="003C17E2"/>
    <w:rsid w:val="003C1E95"/>
    <w:rsid w:val="003C1F3E"/>
    <w:rsid w:val="003C2053"/>
    <w:rsid w:val="003C2181"/>
    <w:rsid w:val="003C22A0"/>
    <w:rsid w:val="003C23A2"/>
    <w:rsid w:val="003C3088"/>
    <w:rsid w:val="003C321B"/>
    <w:rsid w:val="003C3307"/>
    <w:rsid w:val="003C34DE"/>
    <w:rsid w:val="003C4026"/>
    <w:rsid w:val="003C407F"/>
    <w:rsid w:val="003C4EB9"/>
    <w:rsid w:val="003C5D75"/>
    <w:rsid w:val="003C64C1"/>
    <w:rsid w:val="003C7A22"/>
    <w:rsid w:val="003D0286"/>
    <w:rsid w:val="003D0311"/>
    <w:rsid w:val="003D09E0"/>
    <w:rsid w:val="003D0B18"/>
    <w:rsid w:val="003D10FE"/>
    <w:rsid w:val="003D1972"/>
    <w:rsid w:val="003D1AB4"/>
    <w:rsid w:val="003D2405"/>
    <w:rsid w:val="003D2FDC"/>
    <w:rsid w:val="003D38FC"/>
    <w:rsid w:val="003D40B4"/>
    <w:rsid w:val="003D4952"/>
    <w:rsid w:val="003D5FAA"/>
    <w:rsid w:val="003D6050"/>
    <w:rsid w:val="003D60DD"/>
    <w:rsid w:val="003D6200"/>
    <w:rsid w:val="003D66F5"/>
    <w:rsid w:val="003D6974"/>
    <w:rsid w:val="003D6E9D"/>
    <w:rsid w:val="003D707A"/>
    <w:rsid w:val="003D7F06"/>
    <w:rsid w:val="003E0269"/>
    <w:rsid w:val="003E0307"/>
    <w:rsid w:val="003E0417"/>
    <w:rsid w:val="003E11B4"/>
    <w:rsid w:val="003E1943"/>
    <w:rsid w:val="003E194B"/>
    <w:rsid w:val="003E21D3"/>
    <w:rsid w:val="003E3057"/>
    <w:rsid w:val="003E3AC9"/>
    <w:rsid w:val="003E451F"/>
    <w:rsid w:val="003E4560"/>
    <w:rsid w:val="003E4C05"/>
    <w:rsid w:val="003E4D45"/>
    <w:rsid w:val="003E540D"/>
    <w:rsid w:val="003E599A"/>
    <w:rsid w:val="003E5CFE"/>
    <w:rsid w:val="003E5D30"/>
    <w:rsid w:val="003E60DD"/>
    <w:rsid w:val="003E685D"/>
    <w:rsid w:val="003E6893"/>
    <w:rsid w:val="003E6D46"/>
    <w:rsid w:val="003E7068"/>
    <w:rsid w:val="003E7528"/>
    <w:rsid w:val="003E7853"/>
    <w:rsid w:val="003E7B7B"/>
    <w:rsid w:val="003E7D21"/>
    <w:rsid w:val="003F034E"/>
    <w:rsid w:val="003F0C5C"/>
    <w:rsid w:val="003F0DDF"/>
    <w:rsid w:val="003F13B5"/>
    <w:rsid w:val="003F17B1"/>
    <w:rsid w:val="003F21F9"/>
    <w:rsid w:val="003F2304"/>
    <w:rsid w:val="003F24C6"/>
    <w:rsid w:val="003F31AF"/>
    <w:rsid w:val="003F3871"/>
    <w:rsid w:val="003F3A0C"/>
    <w:rsid w:val="003F40D8"/>
    <w:rsid w:val="003F4192"/>
    <w:rsid w:val="003F5035"/>
    <w:rsid w:val="003F517E"/>
    <w:rsid w:val="003F57FD"/>
    <w:rsid w:val="003F5CAD"/>
    <w:rsid w:val="003F5E65"/>
    <w:rsid w:val="003F671E"/>
    <w:rsid w:val="003F67D4"/>
    <w:rsid w:val="003F6912"/>
    <w:rsid w:val="003F72FD"/>
    <w:rsid w:val="003F7598"/>
    <w:rsid w:val="003F7A89"/>
    <w:rsid w:val="0040017E"/>
    <w:rsid w:val="004007EA"/>
    <w:rsid w:val="00400FA6"/>
    <w:rsid w:val="004012E8"/>
    <w:rsid w:val="00401361"/>
    <w:rsid w:val="004017D3"/>
    <w:rsid w:val="00401C9D"/>
    <w:rsid w:val="00402732"/>
    <w:rsid w:val="004034F1"/>
    <w:rsid w:val="004041A0"/>
    <w:rsid w:val="0040460A"/>
    <w:rsid w:val="00404AE6"/>
    <w:rsid w:val="00404C66"/>
    <w:rsid w:val="00404EF4"/>
    <w:rsid w:val="00404FD2"/>
    <w:rsid w:val="00405130"/>
    <w:rsid w:val="00406543"/>
    <w:rsid w:val="00406961"/>
    <w:rsid w:val="00406BFA"/>
    <w:rsid w:val="004077CF"/>
    <w:rsid w:val="00407E18"/>
    <w:rsid w:val="004104BC"/>
    <w:rsid w:val="00410776"/>
    <w:rsid w:val="0041107B"/>
    <w:rsid w:val="004119E8"/>
    <w:rsid w:val="00412001"/>
    <w:rsid w:val="00412371"/>
    <w:rsid w:val="004129B2"/>
    <w:rsid w:val="00412FC1"/>
    <w:rsid w:val="00413023"/>
    <w:rsid w:val="00413411"/>
    <w:rsid w:val="004136A3"/>
    <w:rsid w:val="00413ED8"/>
    <w:rsid w:val="00414867"/>
    <w:rsid w:val="00414A01"/>
    <w:rsid w:val="00414C9B"/>
    <w:rsid w:val="00414EAE"/>
    <w:rsid w:val="00415971"/>
    <w:rsid w:val="00415DD3"/>
    <w:rsid w:val="004166EA"/>
    <w:rsid w:val="00416B27"/>
    <w:rsid w:val="00417396"/>
    <w:rsid w:val="00417554"/>
    <w:rsid w:val="004179B1"/>
    <w:rsid w:val="004179D4"/>
    <w:rsid w:val="00417AA1"/>
    <w:rsid w:val="00420175"/>
    <w:rsid w:val="004202F7"/>
    <w:rsid w:val="004207EC"/>
    <w:rsid w:val="00421A29"/>
    <w:rsid w:val="00421EFD"/>
    <w:rsid w:val="00421F8A"/>
    <w:rsid w:val="00422016"/>
    <w:rsid w:val="0042239A"/>
    <w:rsid w:val="00423956"/>
    <w:rsid w:val="00424CC1"/>
    <w:rsid w:val="004255D1"/>
    <w:rsid w:val="00425677"/>
    <w:rsid w:val="00425912"/>
    <w:rsid w:val="004259FD"/>
    <w:rsid w:val="00425AED"/>
    <w:rsid w:val="0042659F"/>
    <w:rsid w:val="00426779"/>
    <w:rsid w:val="00426B65"/>
    <w:rsid w:val="00426EA2"/>
    <w:rsid w:val="004274E2"/>
    <w:rsid w:val="00430155"/>
    <w:rsid w:val="00430CFF"/>
    <w:rsid w:val="00431045"/>
    <w:rsid w:val="0043189B"/>
    <w:rsid w:val="00431F1A"/>
    <w:rsid w:val="00432330"/>
    <w:rsid w:val="00432522"/>
    <w:rsid w:val="00433005"/>
    <w:rsid w:val="004336C1"/>
    <w:rsid w:val="00434468"/>
    <w:rsid w:val="00435043"/>
    <w:rsid w:val="00435933"/>
    <w:rsid w:val="0043648D"/>
    <w:rsid w:val="00436F53"/>
    <w:rsid w:val="004375A1"/>
    <w:rsid w:val="00437C57"/>
    <w:rsid w:val="00437D87"/>
    <w:rsid w:val="00440249"/>
    <w:rsid w:val="0044079D"/>
    <w:rsid w:val="00442AC2"/>
    <w:rsid w:val="00442B26"/>
    <w:rsid w:val="00442C48"/>
    <w:rsid w:val="004431A1"/>
    <w:rsid w:val="00443374"/>
    <w:rsid w:val="00443492"/>
    <w:rsid w:val="004434F6"/>
    <w:rsid w:val="00444703"/>
    <w:rsid w:val="004451A0"/>
    <w:rsid w:val="00445A93"/>
    <w:rsid w:val="00445E49"/>
    <w:rsid w:val="004464EB"/>
    <w:rsid w:val="004465C8"/>
    <w:rsid w:val="00446977"/>
    <w:rsid w:val="00447935"/>
    <w:rsid w:val="00447CA1"/>
    <w:rsid w:val="004500FD"/>
    <w:rsid w:val="0045062B"/>
    <w:rsid w:val="004511F2"/>
    <w:rsid w:val="00451AD3"/>
    <w:rsid w:val="00451B1E"/>
    <w:rsid w:val="00452DBC"/>
    <w:rsid w:val="00452E05"/>
    <w:rsid w:val="00452EF5"/>
    <w:rsid w:val="00453579"/>
    <w:rsid w:val="004546AA"/>
    <w:rsid w:val="00454C1D"/>
    <w:rsid w:val="00455153"/>
    <w:rsid w:val="0045562A"/>
    <w:rsid w:val="00455736"/>
    <w:rsid w:val="00455CF0"/>
    <w:rsid w:val="00455E23"/>
    <w:rsid w:val="00457714"/>
    <w:rsid w:val="00457B2F"/>
    <w:rsid w:val="0046005B"/>
    <w:rsid w:val="00460115"/>
    <w:rsid w:val="00460262"/>
    <w:rsid w:val="00460BDE"/>
    <w:rsid w:val="00461B2F"/>
    <w:rsid w:val="00462841"/>
    <w:rsid w:val="00462938"/>
    <w:rsid w:val="00462E23"/>
    <w:rsid w:val="00463080"/>
    <w:rsid w:val="00463189"/>
    <w:rsid w:val="004638BE"/>
    <w:rsid w:val="004648A1"/>
    <w:rsid w:val="00464B2E"/>
    <w:rsid w:val="0046511E"/>
    <w:rsid w:val="0046621D"/>
    <w:rsid w:val="00466A6C"/>
    <w:rsid w:val="00466DA4"/>
    <w:rsid w:val="00467B4C"/>
    <w:rsid w:val="00467F27"/>
    <w:rsid w:val="004702C3"/>
    <w:rsid w:val="00470877"/>
    <w:rsid w:val="00470C52"/>
    <w:rsid w:val="00470D2F"/>
    <w:rsid w:val="00471909"/>
    <w:rsid w:val="0047294D"/>
    <w:rsid w:val="00472A3B"/>
    <w:rsid w:val="00472F83"/>
    <w:rsid w:val="00473D5D"/>
    <w:rsid w:val="00473E8C"/>
    <w:rsid w:val="00474973"/>
    <w:rsid w:val="0047501D"/>
    <w:rsid w:val="0047584B"/>
    <w:rsid w:val="00475B07"/>
    <w:rsid w:val="00475D84"/>
    <w:rsid w:val="00475FFF"/>
    <w:rsid w:val="004763BC"/>
    <w:rsid w:val="0048027E"/>
    <w:rsid w:val="004804DE"/>
    <w:rsid w:val="00480645"/>
    <w:rsid w:val="004808DA"/>
    <w:rsid w:val="004817AC"/>
    <w:rsid w:val="00481C64"/>
    <w:rsid w:val="00482286"/>
    <w:rsid w:val="00482F8B"/>
    <w:rsid w:val="0048308A"/>
    <w:rsid w:val="00483139"/>
    <w:rsid w:val="00484094"/>
    <w:rsid w:val="004841F3"/>
    <w:rsid w:val="00484E38"/>
    <w:rsid w:val="0048504A"/>
    <w:rsid w:val="00485C1B"/>
    <w:rsid w:val="00486A44"/>
    <w:rsid w:val="004877C9"/>
    <w:rsid w:val="00487D73"/>
    <w:rsid w:val="00487FE6"/>
    <w:rsid w:val="00490511"/>
    <w:rsid w:val="0049093D"/>
    <w:rsid w:val="00490D86"/>
    <w:rsid w:val="0049127E"/>
    <w:rsid w:val="00491907"/>
    <w:rsid w:val="00491938"/>
    <w:rsid w:val="0049200A"/>
    <w:rsid w:val="00492866"/>
    <w:rsid w:val="00492EFF"/>
    <w:rsid w:val="00492FDD"/>
    <w:rsid w:val="0049333D"/>
    <w:rsid w:val="004935F8"/>
    <w:rsid w:val="004958F2"/>
    <w:rsid w:val="004968F0"/>
    <w:rsid w:val="004974F9"/>
    <w:rsid w:val="004A10D9"/>
    <w:rsid w:val="004A143B"/>
    <w:rsid w:val="004A1A09"/>
    <w:rsid w:val="004A2547"/>
    <w:rsid w:val="004A262C"/>
    <w:rsid w:val="004A32D9"/>
    <w:rsid w:val="004A3BDD"/>
    <w:rsid w:val="004A3E5A"/>
    <w:rsid w:val="004A3FA7"/>
    <w:rsid w:val="004A4651"/>
    <w:rsid w:val="004A4B63"/>
    <w:rsid w:val="004A4E28"/>
    <w:rsid w:val="004A5180"/>
    <w:rsid w:val="004A51B0"/>
    <w:rsid w:val="004A5353"/>
    <w:rsid w:val="004A5CDB"/>
    <w:rsid w:val="004A6226"/>
    <w:rsid w:val="004A6781"/>
    <w:rsid w:val="004A70D1"/>
    <w:rsid w:val="004A71CC"/>
    <w:rsid w:val="004A7AB1"/>
    <w:rsid w:val="004B05B2"/>
    <w:rsid w:val="004B0D81"/>
    <w:rsid w:val="004B1B07"/>
    <w:rsid w:val="004B2536"/>
    <w:rsid w:val="004B2551"/>
    <w:rsid w:val="004B28A1"/>
    <w:rsid w:val="004B3B00"/>
    <w:rsid w:val="004B4456"/>
    <w:rsid w:val="004B460E"/>
    <w:rsid w:val="004B5318"/>
    <w:rsid w:val="004B5446"/>
    <w:rsid w:val="004B56D2"/>
    <w:rsid w:val="004B587D"/>
    <w:rsid w:val="004B5E46"/>
    <w:rsid w:val="004B6D40"/>
    <w:rsid w:val="004B7A6E"/>
    <w:rsid w:val="004B7B70"/>
    <w:rsid w:val="004B7C23"/>
    <w:rsid w:val="004C052E"/>
    <w:rsid w:val="004C0BC0"/>
    <w:rsid w:val="004C103B"/>
    <w:rsid w:val="004C1BB7"/>
    <w:rsid w:val="004C1CE9"/>
    <w:rsid w:val="004C1D7D"/>
    <w:rsid w:val="004C1E8F"/>
    <w:rsid w:val="004C2255"/>
    <w:rsid w:val="004C24AC"/>
    <w:rsid w:val="004C2500"/>
    <w:rsid w:val="004C2E53"/>
    <w:rsid w:val="004C2E8F"/>
    <w:rsid w:val="004C2F76"/>
    <w:rsid w:val="004C36E3"/>
    <w:rsid w:val="004C3879"/>
    <w:rsid w:val="004C39C2"/>
    <w:rsid w:val="004C3E7A"/>
    <w:rsid w:val="004C40CE"/>
    <w:rsid w:val="004C4DA2"/>
    <w:rsid w:val="004C52CA"/>
    <w:rsid w:val="004C5532"/>
    <w:rsid w:val="004C5598"/>
    <w:rsid w:val="004C56B7"/>
    <w:rsid w:val="004C5AD2"/>
    <w:rsid w:val="004C6436"/>
    <w:rsid w:val="004C6772"/>
    <w:rsid w:val="004C68A5"/>
    <w:rsid w:val="004C6B0C"/>
    <w:rsid w:val="004C714C"/>
    <w:rsid w:val="004C73C7"/>
    <w:rsid w:val="004C7408"/>
    <w:rsid w:val="004C7583"/>
    <w:rsid w:val="004C76D4"/>
    <w:rsid w:val="004C7DFF"/>
    <w:rsid w:val="004D0113"/>
    <w:rsid w:val="004D0440"/>
    <w:rsid w:val="004D04D9"/>
    <w:rsid w:val="004D10AE"/>
    <w:rsid w:val="004D12F7"/>
    <w:rsid w:val="004D1761"/>
    <w:rsid w:val="004D1A81"/>
    <w:rsid w:val="004D1D89"/>
    <w:rsid w:val="004D285A"/>
    <w:rsid w:val="004D2B36"/>
    <w:rsid w:val="004D4116"/>
    <w:rsid w:val="004D464D"/>
    <w:rsid w:val="004D53B8"/>
    <w:rsid w:val="004D58C1"/>
    <w:rsid w:val="004D5AB1"/>
    <w:rsid w:val="004D65C4"/>
    <w:rsid w:val="004D6909"/>
    <w:rsid w:val="004D6DEF"/>
    <w:rsid w:val="004D74B2"/>
    <w:rsid w:val="004D77BB"/>
    <w:rsid w:val="004E07A8"/>
    <w:rsid w:val="004E1179"/>
    <w:rsid w:val="004E218B"/>
    <w:rsid w:val="004E2237"/>
    <w:rsid w:val="004E269B"/>
    <w:rsid w:val="004E27FB"/>
    <w:rsid w:val="004E28A9"/>
    <w:rsid w:val="004E3438"/>
    <w:rsid w:val="004E3E8F"/>
    <w:rsid w:val="004E54F9"/>
    <w:rsid w:val="004E5E9F"/>
    <w:rsid w:val="004E6205"/>
    <w:rsid w:val="004E678B"/>
    <w:rsid w:val="004E712C"/>
    <w:rsid w:val="004E761F"/>
    <w:rsid w:val="004F0169"/>
    <w:rsid w:val="004F0397"/>
    <w:rsid w:val="004F0844"/>
    <w:rsid w:val="004F0D04"/>
    <w:rsid w:val="004F0E8A"/>
    <w:rsid w:val="004F12E3"/>
    <w:rsid w:val="004F14C9"/>
    <w:rsid w:val="004F18B8"/>
    <w:rsid w:val="004F1F5C"/>
    <w:rsid w:val="004F27C8"/>
    <w:rsid w:val="004F2AFB"/>
    <w:rsid w:val="004F2D48"/>
    <w:rsid w:val="004F2DB4"/>
    <w:rsid w:val="004F2F0D"/>
    <w:rsid w:val="004F33FA"/>
    <w:rsid w:val="004F37C9"/>
    <w:rsid w:val="004F3C48"/>
    <w:rsid w:val="004F3E2A"/>
    <w:rsid w:val="004F413C"/>
    <w:rsid w:val="004F4D64"/>
    <w:rsid w:val="004F4F56"/>
    <w:rsid w:val="004F5079"/>
    <w:rsid w:val="004F5340"/>
    <w:rsid w:val="004F5CB6"/>
    <w:rsid w:val="004F6334"/>
    <w:rsid w:val="004F6BD4"/>
    <w:rsid w:val="004F7619"/>
    <w:rsid w:val="004F76B1"/>
    <w:rsid w:val="004F7A79"/>
    <w:rsid w:val="004F7D4C"/>
    <w:rsid w:val="00500429"/>
    <w:rsid w:val="00500BA4"/>
    <w:rsid w:val="00500DAA"/>
    <w:rsid w:val="005012CD"/>
    <w:rsid w:val="005017B8"/>
    <w:rsid w:val="005017F1"/>
    <w:rsid w:val="0050208D"/>
    <w:rsid w:val="00502139"/>
    <w:rsid w:val="00502275"/>
    <w:rsid w:val="0050238F"/>
    <w:rsid w:val="00502504"/>
    <w:rsid w:val="00502542"/>
    <w:rsid w:val="005028A5"/>
    <w:rsid w:val="00502BDA"/>
    <w:rsid w:val="00502CB4"/>
    <w:rsid w:val="00504471"/>
    <w:rsid w:val="00504479"/>
    <w:rsid w:val="00504880"/>
    <w:rsid w:val="005056A0"/>
    <w:rsid w:val="00505E93"/>
    <w:rsid w:val="00506B8A"/>
    <w:rsid w:val="005070BF"/>
    <w:rsid w:val="005072F7"/>
    <w:rsid w:val="00507598"/>
    <w:rsid w:val="00507D06"/>
    <w:rsid w:val="005101E5"/>
    <w:rsid w:val="005109A3"/>
    <w:rsid w:val="005113BE"/>
    <w:rsid w:val="005115FD"/>
    <w:rsid w:val="00511C6C"/>
    <w:rsid w:val="0051200B"/>
    <w:rsid w:val="0051213A"/>
    <w:rsid w:val="00512BA9"/>
    <w:rsid w:val="00513724"/>
    <w:rsid w:val="0051462A"/>
    <w:rsid w:val="00514718"/>
    <w:rsid w:val="00514B93"/>
    <w:rsid w:val="00514CA6"/>
    <w:rsid w:val="00515729"/>
    <w:rsid w:val="00516573"/>
    <w:rsid w:val="00516ACF"/>
    <w:rsid w:val="00516E16"/>
    <w:rsid w:val="00516EC2"/>
    <w:rsid w:val="0051717A"/>
    <w:rsid w:val="00517FF7"/>
    <w:rsid w:val="00520444"/>
    <w:rsid w:val="0052049E"/>
    <w:rsid w:val="00520B18"/>
    <w:rsid w:val="00521387"/>
    <w:rsid w:val="00522501"/>
    <w:rsid w:val="005225CC"/>
    <w:rsid w:val="00522F0F"/>
    <w:rsid w:val="00523222"/>
    <w:rsid w:val="00523564"/>
    <w:rsid w:val="00523587"/>
    <w:rsid w:val="005235C7"/>
    <w:rsid w:val="00523A74"/>
    <w:rsid w:val="00523E06"/>
    <w:rsid w:val="00524B65"/>
    <w:rsid w:val="00524F85"/>
    <w:rsid w:val="00525835"/>
    <w:rsid w:val="005269BB"/>
    <w:rsid w:val="00526A30"/>
    <w:rsid w:val="00526C32"/>
    <w:rsid w:val="00526C35"/>
    <w:rsid w:val="00527016"/>
    <w:rsid w:val="005271C7"/>
    <w:rsid w:val="00527424"/>
    <w:rsid w:val="00527F8C"/>
    <w:rsid w:val="00530B78"/>
    <w:rsid w:val="00531A54"/>
    <w:rsid w:val="00531D2E"/>
    <w:rsid w:val="005325F2"/>
    <w:rsid w:val="00532F73"/>
    <w:rsid w:val="005348E6"/>
    <w:rsid w:val="00534E22"/>
    <w:rsid w:val="00534FB5"/>
    <w:rsid w:val="00535093"/>
    <w:rsid w:val="0053528E"/>
    <w:rsid w:val="00535344"/>
    <w:rsid w:val="0053593D"/>
    <w:rsid w:val="00536B14"/>
    <w:rsid w:val="00536DCB"/>
    <w:rsid w:val="00537118"/>
    <w:rsid w:val="0053741A"/>
    <w:rsid w:val="00537A2D"/>
    <w:rsid w:val="00537C5F"/>
    <w:rsid w:val="00541697"/>
    <w:rsid w:val="00541F25"/>
    <w:rsid w:val="00542397"/>
    <w:rsid w:val="00542907"/>
    <w:rsid w:val="00543C1B"/>
    <w:rsid w:val="00544B90"/>
    <w:rsid w:val="00545056"/>
    <w:rsid w:val="005455C2"/>
    <w:rsid w:val="005456C8"/>
    <w:rsid w:val="005456EC"/>
    <w:rsid w:val="005456F1"/>
    <w:rsid w:val="00545C40"/>
    <w:rsid w:val="00545D51"/>
    <w:rsid w:val="005461E2"/>
    <w:rsid w:val="00546C14"/>
    <w:rsid w:val="00547038"/>
    <w:rsid w:val="005500E7"/>
    <w:rsid w:val="005504D4"/>
    <w:rsid w:val="00550575"/>
    <w:rsid w:val="00550903"/>
    <w:rsid w:val="00550ACB"/>
    <w:rsid w:val="00550D50"/>
    <w:rsid w:val="005517C8"/>
    <w:rsid w:val="00551C7D"/>
    <w:rsid w:val="005532D6"/>
    <w:rsid w:val="005538DA"/>
    <w:rsid w:val="00554C24"/>
    <w:rsid w:val="005550B2"/>
    <w:rsid w:val="005553DC"/>
    <w:rsid w:val="00555AB8"/>
    <w:rsid w:val="0055645A"/>
    <w:rsid w:val="005564D9"/>
    <w:rsid w:val="0055668A"/>
    <w:rsid w:val="005566DF"/>
    <w:rsid w:val="00556FE3"/>
    <w:rsid w:val="00557A4C"/>
    <w:rsid w:val="00557FC0"/>
    <w:rsid w:val="00560436"/>
    <w:rsid w:val="00560BEA"/>
    <w:rsid w:val="00560E2D"/>
    <w:rsid w:val="00561A7F"/>
    <w:rsid w:val="00561BDB"/>
    <w:rsid w:val="005621F2"/>
    <w:rsid w:val="00562292"/>
    <w:rsid w:val="0056248F"/>
    <w:rsid w:val="005629BB"/>
    <w:rsid w:val="00563146"/>
    <w:rsid w:val="0056385F"/>
    <w:rsid w:val="00564579"/>
    <w:rsid w:val="00565226"/>
    <w:rsid w:val="005653ED"/>
    <w:rsid w:val="00566336"/>
    <w:rsid w:val="0056671A"/>
    <w:rsid w:val="00566E21"/>
    <w:rsid w:val="005703B5"/>
    <w:rsid w:val="005707AB"/>
    <w:rsid w:val="00570BDB"/>
    <w:rsid w:val="00570FE1"/>
    <w:rsid w:val="0057141A"/>
    <w:rsid w:val="005726C2"/>
    <w:rsid w:val="00573ED8"/>
    <w:rsid w:val="00574265"/>
    <w:rsid w:val="00574886"/>
    <w:rsid w:val="005749BB"/>
    <w:rsid w:val="005752E8"/>
    <w:rsid w:val="005755EB"/>
    <w:rsid w:val="005757D1"/>
    <w:rsid w:val="00575E3E"/>
    <w:rsid w:val="00575EDD"/>
    <w:rsid w:val="005765C5"/>
    <w:rsid w:val="0057683C"/>
    <w:rsid w:val="00577096"/>
    <w:rsid w:val="005772E2"/>
    <w:rsid w:val="0057787E"/>
    <w:rsid w:val="00577A54"/>
    <w:rsid w:val="00581062"/>
    <w:rsid w:val="005810EF"/>
    <w:rsid w:val="005817C5"/>
    <w:rsid w:val="00582436"/>
    <w:rsid w:val="005837E9"/>
    <w:rsid w:val="0058393D"/>
    <w:rsid w:val="00583D02"/>
    <w:rsid w:val="00583E15"/>
    <w:rsid w:val="00583EEA"/>
    <w:rsid w:val="00584467"/>
    <w:rsid w:val="00585558"/>
    <w:rsid w:val="00585814"/>
    <w:rsid w:val="0058682C"/>
    <w:rsid w:val="005869B7"/>
    <w:rsid w:val="00586F04"/>
    <w:rsid w:val="005871B0"/>
    <w:rsid w:val="0058728F"/>
    <w:rsid w:val="00587D6C"/>
    <w:rsid w:val="00587EF7"/>
    <w:rsid w:val="00587F46"/>
    <w:rsid w:val="005900C5"/>
    <w:rsid w:val="005901C4"/>
    <w:rsid w:val="00590352"/>
    <w:rsid w:val="00590E74"/>
    <w:rsid w:val="00591305"/>
    <w:rsid w:val="00591BF0"/>
    <w:rsid w:val="00591F3C"/>
    <w:rsid w:val="00592626"/>
    <w:rsid w:val="00592667"/>
    <w:rsid w:val="00592C6E"/>
    <w:rsid w:val="00592FCC"/>
    <w:rsid w:val="00593336"/>
    <w:rsid w:val="00593CF0"/>
    <w:rsid w:val="00594A27"/>
    <w:rsid w:val="00594B9A"/>
    <w:rsid w:val="00596532"/>
    <w:rsid w:val="0059668F"/>
    <w:rsid w:val="005971FD"/>
    <w:rsid w:val="005972ED"/>
    <w:rsid w:val="00597620"/>
    <w:rsid w:val="005976DD"/>
    <w:rsid w:val="005978DE"/>
    <w:rsid w:val="00597BF9"/>
    <w:rsid w:val="005A0501"/>
    <w:rsid w:val="005A06C1"/>
    <w:rsid w:val="005A0C0A"/>
    <w:rsid w:val="005A0DD4"/>
    <w:rsid w:val="005A105E"/>
    <w:rsid w:val="005A1B71"/>
    <w:rsid w:val="005A1D8E"/>
    <w:rsid w:val="005A2552"/>
    <w:rsid w:val="005A2C13"/>
    <w:rsid w:val="005A2E62"/>
    <w:rsid w:val="005A3031"/>
    <w:rsid w:val="005A386D"/>
    <w:rsid w:val="005A4497"/>
    <w:rsid w:val="005A45F9"/>
    <w:rsid w:val="005A4E9B"/>
    <w:rsid w:val="005A5141"/>
    <w:rsid w:val="005A5372"/>
    <w:rsid w:val="005A5CD5"/>
    <w:rsid w:val="005A65B6"/>
    <w:rsid w:val="005A6878"/>
    <w:rsid w:val="005A71A2"/>
    <w:rsid w:val="005A75B3"/>
    <w:rsid w:val="005A7AB9"/>
    <w:rsid w:val="005A7B8C"/>
    <w:rsid w:val="005A7C6B"/>
    <w:rsid w:val="005B00CB"/>
    <w:rsid w:val="005B0523"/>
    <w:rsid w:val="005B07D9"/>
    <w:rsid w:val="005B0FD1"/>
    <w:rsid w:val="005B17E1"/>
    <w:rsid w:val="005B1CBB"/>
    <w:rsid w:val="005B21B9"/>
    <w:rsid w:val="005B2F93"/>
    <w:rsid w:val="005B2FC4"/>
    <w:rsid w:val="005B3618"/>
    <w:rsid w:val="005B3701"/>
    <w:rsid w:val="005B3E02"/>
    <w:rsid w:val="005B48EF"/>
    <w:rsid w:val="005B514F"/>
    <w:rsid w:val="005B5746"/>
    <w:rsid w:val="005B5EE0"/>
    <w:rsid w:val="005B661F"/>
    <w:rsid w:val="005B6B05"/>
    <w:rsid w:val="005B76D2"/>
    <w:rsid w:val="005B7A28"/>
    <w:rsid w:val="005C02C1"/>
    <w:rsid w:val="005C0938"/>
    <w:rsid w:val="005C0B2B"/>
    <w:rsid w:val="005C100F"/>
    <w:rsid w:val="005C2476"/>
    <w:rsid w:val="005C2566"/>
    <w:rsid w:val="005C293C"/>
    <w:rsid w:val="005C2C65"/>
    <w:rsid w:val="005C3228"/>
    <w:rsid w:val="005C3288"/>
    <w:rsid w:val="005C51C2"/>
    <w:rsid w:val="005C51C8"/>
    <w:rsid w:val="005C5374"/>
    <w:rsid w:val="005C6079"/>
    <w:rsid w:val="005C60C5"/>
    <w:rsid w:val="005C60E8"/>
    <w:rsid w:val="005C6EA4"/>
    <w:rsid w:val="005C72B9"/>
    <w:rsid w:val="005C7304"/>
    <w:rsid w:val="005C7415"/>
    <w:rsid w:val="005C76F4"/>
    <w:rsid w:val="005C7E0F"/>
    <w:rsid w:val="005D032D"/>
    <w:rsid w:val="005D0A26"/>
    <w:rsid w:val="005D0B2B"/>
    <w:rsid w:val="005D0BBC"/>
    <w:rsid w:val="005D14D1"/>
    <w:rsid w:val="005D3792"/>
    <w:rsid w:val="005D3A09"/>
    <w:rsid w:val="005D41F8"/>
    <w:rsid w:val="005D46DE"/>
    <w:rsid w:val="005D47E8"/>
    <w:rsid w:val="005D4C9B"/>
    <w:rsid w:val="005D4F68"/>
    <w:rsid w:val="005D51BB"/>
    <w:rsid w:val="005D5773"/>
    <w:rsid w:val="005D622E"/>
    <w:rsid w:val="005D789B"/>
    <w:rsid w:val="005D7BD9"/>
    <w:rsid w:val="005D7F6F"/>
    <w:rsid w:val="005E00A4"/>
    <w:rsid w:val="005E02AE"/>
    <w:rsid w:val="005E076F"/>
    <w:rsid w:val="005E09F2"/>
    <w:rsid w:val="005E19BA"/>
    <w:rsid w:val="005E22E7"/>
    <w:rsid w:val="005E240A"/>
    <w:rsid w:val="005E2B27"/>
    <w:rsid w:val="005E304C"/>
    <w:rsid w:val="005E31CB"/>
    <w:rsid w:val="005E39AF"/>
    <w:rsid w:val="005E3B74"/>
    <w:rsid w:val="005E42EC"/>
    <w:rsid w:val="005E4D50"/>
    <w:rsid w:val="005E573C"/>
    <w:rsid w:val="005E5945"/>
    <w:rsid w:val="005E614A"/>
    <w:rsid w:val="005E6528"/>
    <w:rsid w:val="005E7AE7"/>
    <w:rsid w:val="005E7DE2"/>
    <w:rsid w:val="005F081E"/>
    <w:rsid w:val="005F0BE7"/>
    <w:rsid w:val="005F0F73"/>
    <w:rsid w:val="005F15A8"/>
    <w:rsid w:val="005F1F34"/>
    <w:rsid w:val="005F2BB2"/>
    <w:rsid w:val="005F3410"/>
    <w:rsid w:val="005F3434"/>
    <w:rsid w:val="005F3B39"/>
    <w:rsid w:val="005F4245"/>
    <w:rsid w:val="005F45FD"/>
    <w:rsid w:val="005F483C"/>
    <w:rsid w:val="005F5027"/>
    <w:rsid w:val="005F5657"/>
    <w:rsid w:val="005F66AA"/>
    <w:rsid w:val="005F734A"/>
    <w:rsid w:val="005F7449"/>
    <w:rsid w:val="005F7512"/>
    <w:rsid w:val="00601180"/>
    <w:rsid w:val="00601826"/>
    <w:rsid w:val="00601983"/>
    <w:rsid w:val="00601995"/>
    <w:rsid w:val="00601DE6"/>
    <w:rsid w:val="0060249A"/>
    <w:rsid w:val="00602594"/>
    <w:rsid w:val="00605402"/>
    <w:rsid w:val="006057DB"/>
    <w:rsid w:val="0060588F"/>
    <w:rsid w:val="00605D93"/>
    <w:rsid w:val="006061C7"/>
    <w:rsid w:val="0060678C"/>
    <w:rsid w:val="00606AD6"/>
    <w:rsid w:val="00606C7C"/>
    <w:rsid w:val="00610187"/>
    <w:rsid w:val="0061047D"/>
    <w:rsid w:val="006106AA"/>
    <w:rsid w:val="006106B4"/>
    <w:rsid w:val="0061144C"/>
    <w:rsid w:val="0061268F"/>
    <w:rsid w:val="00612F64"/>
    <w:rsid w:val="00613C34"/>
    <w:rsid w:val="00613E4B"/>
    <w:rsid w:val="006153AE"/>
    <w:rsid w:val="00615A48"/>
    <w:rsid w:val="00616130"/>
    <w:rsid w:val="00616D77"/>
    <w:rsid w:val="006176AD"/>
    <w:rsid w:val="00617B66"/>
    <w:rsid w:val="00617B95"/>
    <w:rsid w:val="00620725"/>
    <w:rsid w:val="00622548"/>
    <w:rsid w:val="00622955"/>
    <w:rsid w:val="00622BD5"/>
    <w:rsid w:val="006232B6"/>
    <w:rsid w:val="006242F3"/>
    <w:rsid w:val="0062493F"/>
    <w:rsid w:val="00624970"/>
    <w:rsid w:val="00624BBC"/>
    <w:rsid w:val="00624DD7"/>
    <w:rsid w:val="00624E03"/>
    <w:rsid w:val="006253BA"/>
    <w:rsid w:val="006256B1"/>
    <w:rsid w:val="006269AF"/>
    <w:rsid w:val="00626B71"/>
    <w:rsid w:val="00626BBF"/>
    <w:rsid w:val="0062753D"/>
    <w:rsid w:val="00630593"/>
    <w:rsid w:val="0063063B"/>
    <w:rsid w:val="006316AB"/>
    <w:rsid w:val="006316F0"/>
    <w:rsid w:val="00631D6E"/>
    <w:rsid w:val="00632322"/>
    <w:rsid w:val="00632800"/>
    <w:rsid w:val="00632895"/>
    <w:rsid w:val="00632948"/>
    <w:rsid w:val="006334ED"/>
    <w:rsid w:val="00633A06"/>
    <w:rsid w:val="0063425C"/>
    <w:rsid w:val="006349DE"/>
    <w:rsid w:val="00635803"/>
    <w:rsid w:val="00635BB9"/>
    <w:rsid w:val="00635F95"/>
    <w:rsid w:val="0063622A"/>
    <w:rsid w:val="006367A7"/>
    <w:rsid w:val="00636D07"/>
    <w:rsid w:val="00637295"/>
    <w:rsid w:val="00637567"/>
    <w:rsid w:val="00640043"/>
    <w:rsid w:val="006405A2"/>
    <w:rsid w:val="0064083B"/>
    <w:rsid w:val="0064164C"/>
    <w:rsid w:val="006418FA"/>
    <w:rsid w:val="00641A99"/>
    <w:rsid w:val="00641FF1"/>
    <w:rsid w:val="00642905"/>
    <w:rsid w:val="0064351F"/>
    <w:rsid w:val="0064467B"/>
    <w:rsid w:val="00644E37"/>
    <w:rsid w:val="00644F83"/>
    <w:rsid w:val="006450C7"/>
    <w:rsid w:val="0064519F"/>
    <w:rsid w:val="00645AE2"/>
    <w:rsid w:val="0064612D"/>
    <w:rsid w:val="0064635F"/>
    <w:rsid w:val="00650A6D"/>
    <w:rsid w:val="00650C12"/>
    <w:rsid w:val="0065153A"/>
    <w:rsid w:val="00651BB7"/>
    <w:rsid w:val="00651F0E"/>
    <w:rsid w:val="00652621"/>
    <w:rsid w:val="0065421A"/>
    <w:rsid w:val="00654BFE"/>
    <w:rsid w:val="00654F23"/>
    <w:rsid w:val="0065505E"/>
    <w:rsid w:val="00655196"/>
    <w:rsid w:val="00655A42"/>
    <w:rsid w:val="00656A82"/>
    <w:rsid w:val="00657052"/>
    <w:rsid w:val="006572A0"/>
    <w:rsid w:val="00657BE4"/>
    <w:rsid w:val="006608DF"/>
    <w:rsid w:val="0066096C"/>
    <w:rsid w:val="006609AD"/>
    <w:rsid w:val="00661035"/>
    <w:rsid w:val="00661E99"/>
    <w:rsid w:val="00661F38"/>
    <w:rsid w:val="00661FD4"/>
    <w:rsid w:val="006621DD"/>
    <w:rsid w:val="00662412"/>
    <w:rsid w:val="00662424"/>
    <w:rsid w:val="00662821"/>
    <w:rsid w:val="00662997"/>
    <w:rsid w:val="00662DC8"/>
    <w:rsid w:val="0066334F"/>
    <w:rsid w:val="0066369A"/>
    <w:rsid w:val="006638CF"/>
    <w:rsid w:val="0066390B"/>
    <w:rsid w:val="00663A36"/>
    <w:rsid w:val="00663A5F"/>
    <w:rsid w:val="00663ACD"/>
    <w:rsid w:val="00664CD6"/>
    <w:rsid w:val="0066504D"/>
    <w:rsid w:val="00665C87"/>
    <w:rsid w:val="00665F66"/>
    <w:rsid w:val="0066632A"/>
    <w:rsid w:val="0066662D"/>
    <w:rsid w:val="0066734B"/>
    <w:rsid w:val="006702CE"/>
    <w:rsid w:val="006709AF"/>
    <w:rsid w:val="006716D5"/>
    <w:rsid w:val="00671719"/>
    <w:rsid w:val="00671781"/>
    <w:rsid w:val="006720F8"/>
    <w:rsid w:val="00672164"/>
    <w:rsid w:val="006723D2"/>
    <w:rsid w:val="006726B6"/>
    <w:rsid w:val="00674546"/>
    <w:rsid w:val="00674BA5"/>
    <w:rsid w:val="0067515D"/>
    <w:rsid w:val="00675692"/>
    <w:rsid w:val="00676044"/>
    <w:rsid w:val="006764EA"/>
    <w:rsid w:val="00676A88"/>
    <w:rsid w:val="00676C3C"/>
    <w:rsid w:val="0067756B"/>
    <w:rsid w:val="00677A69"/>
    <w:rsid w:val="00677C4A"/>
    <w:rsid w:val="00680032"/>
    <w:rsid w:val="00682526"/>
    <w:rsid w:val="00682C01"/>
    <w:rsid w:val="006830D2"/>
    <w:rsid w:val="00683258"/>
    <w:rsid w:val="006832A4"/>
    <w:rsid w:val="006834F0"/>
    <w:rsid w:val="0068476B"/>
    <w:rsid w:val="00684961"/>
    <w:rsid w:val="00684DFE"/>
    <w:rsid w:val="006857D6"/>
    <w:rsid w:val="00685AC1"/>
    <w:rsid w:val="006860F0"/>
    <w:rsid w:val="00686439"/>
    <w:rsid w:val="006864EB"/>
    <w:rsid w:val="00686B60"/>
    <w:rsid w:val="00686D9B"/>
    <w:rsid w:val="00687578"/>
    <w:rsid w:val="00687718"/>
    <w:rsid w:val="00691831"/>
    <w:rsid w:val="00691A97"/>
    <w:rsid w:val="00691F00"/>
    <w:rsid w:val="0069247B"/>
    <w:rsid w:val="00693FF8"/>
    <w:rsid w:val="006948C5"/>
    <w:rsid w:val="00694EBF"/>
    <w:rsid w:val="00694FBD"/>
    <w:rsid w:val="00695E6C"/>
    <w:rsid w:val="006960EB"/>
    <w:rsid w:val="00696A18"/>
    <w:rsid w:val="00697009"/>
    <w:rsid w:val="00697654"/>
    <w:rsid w:val="006976E6"/>
    <w:rsid w:val="006A0250"/>
    <w:rsid w:val="006A0389"/>
    <w:rsid w:val="006A088F"/>
    <w:rsid w:val="006A0ACA"/>
    <w:rsid w:val="006A14F5"/>
    <w:rsid w:val="006A1D42"/>
    <w:rsid w:val="006A2AC9"/>
    <w:rsid w:val="006A2D0E"/>
    <w:rsid w:val="006A2E3D"/>
    <w:rsid w:val="006A30CF"/>
    <w:rsid w:val="006A35F0"/>
    <w:rsid w:val="006A3EB3"/>
    <w:rsid w:val="006A4348"/>
    <w:rsid w:val="006A4B50"/>
    <w:rsid w:val="006A4EC5"/>
    <w:rsid w:val="006A508A"/>
    <w:rsid w:val="006A50D9"/>
    <w:rsid w:val="006A5D6D"/>
    <w:rsid w:val="006A60CA"/>
    <w:rsid w:val="006A64D7"/>
    <w:rsid w:val="006A6CF1"/>
    <w:rsid w:val="006A6DD6"/>
    <w:rsid w:val="006A71B8"/>
    <w:rsid w:val="006B009B"/>
    <w:rsid w:val="006B048B"/>
    <w:rsid w:val="006B0523"/>
    <w:rsid w:val="006B1222"/>
    <w:rsid w:val="006B13B7"/>
    <w:rsid w:val="006B1AE0"/>
    <w:rsid w:val="006B1B80"/>
    <w:rsid w:val="006B1DCB"/>
    <w:rsid w:val="006B1E29"/>
    <w:rsid w:val="006B28F1"/>
    <w:rsid w:val="006B2A9B"/>
    <w:rsid w:val="006B320A"/>
    <w:rsid w:val="006B33C9"/>
    <w:rsid w:val="006B467E"/>
    <w:rsid w:val="006B4A08"/>
    <w:rsid w:val="006B4AC8"/>
    <w:rsid w:val="006B4C95"/>
    <w:rsid w:val="006B513B"/>
    <w:rsid w:val="006B524E"/>
    <w:rsid w:val="006B53D5"/>
    <w:rsid w:val="006B5ECE"/>
    <w:rsid w:val="006B6239"/>
    <w:rsid w:val="006B6A02"/>
    <w:rsid w:val="006B6D2B"/>
    <w:rsid w:val="006B7102"/>
    <w:rsid w:val="006B78A6"/>
    <w:rsid w:val="006B7BF4"/>
    <w:rsid w:val="006C017E"/>
    <w:rsid w:val="006C025A"/>
    <w:rsid w:val="006C03E1"/>
    <w:rsid w:val="006C059C"/>
    <w:rsid w:val="006C0619"/>
    <w:rsid w:val="006C0B39"/>
    <w:rsid w:val="006C0E5A"/>
    <w:rsid w:val="006C113B"/>
    <w:rsid w:val="006C149B"/>
    <w:rsid w:val="006C165D"/>
    <w:rsid w:val="006C18FD"/>
    <w:rsid w:val="006C29B5"/>
    <w:rsid w:val="006C2DD4"/>
    <w:rsid w:val="006C42EB"/>
    <w:rsid w:val="006C44EC"/>
    <w:rsid w:val="006C508D"/>
    <w:rsid w:val="006C53AD"/>
    <w:rsid w:val="006C5D7B"/>
    <w:rsid w:val="006C5F22"/>
    <w:rsid w:val="006C60DD"/>
    <w:rsid w:val="006C64CD"/>
    <w:rsid w:val="006C6583"/>
    <w:rsid w:val="006C7064"/>
    <w:rsid w:val="006C731E"/>
    <w:rsid w:val="006C75ED"/>
    <w:rsid w:val="006C7730"/>
    <w:rsid w:val="006C7781"/>
    <w:rsid w:val="006C7D88"/>
    <w:rsid w:val="006C7F43"/>
    <w:rsid w:val="006D022D"/>
    <w:rsid w:val="006D0B33"/>
    <w:rsid w:val="006D1338"/>
    <w:rsid w:val="006D1684"/>
    <w:rsid w:val="006D1B7D"/>
    <w:rsid w:val="006D2D5A"/>
    <w:rsid w:val="006D2DC1"/>
    <w:rsid w:val="006D2E6D"/>
    <w:rsid w:val="006D2EE9"/>
    <w:rsid w:val="006D3037"/>
    <w:rsid w:val="006D3381"/>
    <w:rsid w:val="006D33BF"/>
    <w:rsid w:val="006D3C04"/>
    <w:rsid w:val="006D44E0"/>
    <w:rsid w:val="006D4E58"/>
    <w:rsid w:val="006D50E6"/>
    <w:rsid w:val="006D5637"/>
    <w:rsid w:val="006D5C1E"/>
    <w:rsid w:val="006D609D"/>
    <w:rsid w:val="006D6481"/>
    <w:rsid w:val="006D6F5B"/>
    <w:rsid w:val="006E00A3"/>
    <w:rsid w:val="006E0442"/>
    <w:rsid w:val="006E0FC4"/>
    <w:rsid w:val="006E13E5"/>
    <w:rsid w:val="006E14AB"/>
    <w:rsid w:val="006E2494"/>
    <w:rsid w:val="006E29AC"/>
    <w:rsid w:val="006E31AE"/>
    <w:rsid w:val="006E35CD"/>
    <w:rsid w:val="006E378B"/>
    <w:rsid w:val="006E3EC2"/>
    <w:rsid w:val="006E3FC9"/>
    <w:rsid w:val="006E4406"/>
    <w:rsid w:val="006E5701"/>
    <w:rsid w:val="006E578A"/>
    <w:rsid w:val="006E5899"/>
    <w:rsid w:val="006E6500"/>
    <w:rsid w:val="006E672D"/>
    <w:rsid w:val="006E67E2"/>
    <w:rsid w:val="006E6D95"/>
    <w:rsid w:val="006E7118"/>
    <w:rsid w:val="006E7232"/>
    <w:rsid w:val="006E72FF"/>
    <w:rsid w:val="006E7317"/>
    <w:rsid w:val="006E7454"/>
    <w:rsid w:val="006E74DC"/>
    <w:rsid w:val="006E7BB1"/>
    <w:rsid w:val="006F0210"/>
    <w:rsid w:val="006F0492"/>
    <w:rsid w:val="006F04AB"/>
    <w:rsid w:val="006F0603"/>
    <w:rsid w:val="006F1197"/>
    <w:rsid w:val="006F20AF"/>
    <w:rsid w:val="006F330E"/>
    <w:rsid w:val="006F46F6"/>
    <w:rsid w:val="006F4D10"/>
    <w:rsid w:val="006F5BC8"/>
    <w:rsid w:val="006F76F8"/>
    <w:rsid w:val="006F7C11"/>
    <w:rsid w:val="006F7DEC"/>
    <w:rsid w:val="0070007F"/>
    <w:rsid w:val="00700AB6"/>
    <w:rsid w:val="00700B83"/>
    <w:rsid w:val="00701309"/>
    <w:rsid w:val="0070134F"/>
    <w:rsid w:val="00701A2C"/>
    <w:rsid w:val="00701FA6"/>
    <w:rsid w:val="00702326"/>
    <w:rsid w:val="00702B4A"/>
    <w:rsid w:val="007032DB"/>
    <w:rsid w:val="00703C12"/>
    <w:rsid w:val="00703F57"/>
    <w:rsid w:val="00704188"/>
    <w:rsid w:val="007049A9"/>
    <w:rsid w:val="00705516"/>
    <w:rsid w:val="007058CF"/>
    <w:rsid w:val="007061A0"/>
    <w:rsid w:val="007064EA"/>
    <w:rsid w:val="00706EB4"/>
    <w:rsid w:val="00707C5A"/>
    <w:rsid w:val="007105AA"/>
    <w:rsid w:val="00711021"/>
    <w:rsid w:val="007113E9"/>
    <w:rsid w:val="007116D4"/>
    <w:rsid w:val="0071176C"/>
    <w:rsid w:val="0071234B"/>
    <w:rsid w:val="00712BE1"/>
    <w:rsid w:val="00712DE0"/>
    <w:rsid w:val="00713ACC"/>
    <w:rsid w:val="00714054"/>
    <w:rsid w:val="00714F3C"/>
    <w:rsid w:val="007154AC"/>
    <w:rsid w:val="00715543"/>
    <w:rsid w:val="00715C55"/>
    <w:rsid w:val="00715E5E"/>
    <w:rsid w:val="00716742"/>
    <w:rsid w:val="0071676D"/>
    <w:rsid w:val="00717B5D"/>
    <w:rsid w:val="00717BFC"/>
    <w:rsid w:val="00717F02"/>
    <w:rsid w:val="00720422"/>
    <w:rsid w:val="00720442"/>
    <w:rsid w:val="0072053E"/>
    <w:rsid w:val="00720ADF"/>
    <w:rsid w:val="00721095"/>
    <w:rsid w:val="007211F7"/>
    <w:rsid w:val="00721E99"/>
    <w:rsid w:val="00722A27"/>
    <w:rsid w:val="00722AC6"/>
    <w:rsid w:val="00722D8D"/>
    <w:rsid w:val="007235D7"/>
    <w:rsid w:val="00723BB2"/>
    <w:rsid w:val="00723EFE"/>
    <w:rsid w:val="00724B56"/>
    <w:rsid w:val="00724EC0"/>
    <w:rsid w:val="00724FB5"/>
    <w:rsid w:val="00725143"/>
    <w:rsid w:val="00725769"/>
    <w:rsid w:val="0072592B"/>
    <w:rsid w:val="00725C10"/>
    <w:rsid w:val="007277BD"/>
    <w:rsid w:val="0073030D"/>
    <w:rsid w:val="00730CE8"/>
    <w:rsid w:val="00731082"/>
    <w:rsid w:val="00731564"/>
    <w:rsid w:val="007315A9"/>
    <w:rsid w:val="007324E4"/>
    <w:rsid w:val="00732ACA"/>
    <w:rsid w:val="0073302C"/>
    <w:rsid w:val="007335B9"/>
    <w:rsid w:val="00733759"/>
    <w:rsid w:val="0073459A"/>
    <w:rsid w:val="007349A4"/>
    <w:rsid w:val="00734D41"/>
    <w:rsid w:val="00734F76"/>
    <w:rsid w:val="007357F2"/>
    <w:rsid w:val="00735C9D"/>
    <w:rsid w:val="007361F7"/>
    <w:rsid w:val="0073722A"/>
    <w:rsid w:val="007377A6"/>
    <w:rsid w:val="007404AC"/>
    <w:rsid w:val="00740503"/>
    <w:rsid w:val="0074080B"/>
    <w:rsid w:val="00741A19"/>
    <w:rsid w:val="00741A5A"/>
    <w:rsid w:val="00741E1B"/>
    <w:rsid w:val="00742346"/>
    <w:rsid w:val="007438AB"/>
    <w:rsid w:val="00743A0E"/>
    <w:rsid w:val="00744F94"/>
    <w:rsid w:val="0074548C"/>
    <w:rsid w:val="00745D8A"/>
    <w:rsid w:val="007461F0"/>
    <w:rsid w:val="0075021E"/>
    <w:rsid w:val="0075032E"/>
    <w:rsid w:val="0075056D"/>
    <w:rsid w:val="00751822"/>
    <w:rsid w:val="00752359"/>
    <w:rsid w:val="0075294D"/>
    <w:rsid w:val="007531C8"/>
    <w:rsid w:val="007532EE"/>
    <w:rsid w:val="00753A75"/>
    <w:rsid w:val="00753F32"/>
    <w:rsid w:val="007541E1"/>
    <w:rsid w:val="00755AC1"/>
    <w:rsid w:val="00755AF8"/>
    <w:rsid w:val="00755E37"/>
    <w:rsid w:val="00755FA1"/>
    <w:rsid w:val="007564D4"/>
    <w:rsid w:val="00756725"/>
    <w:rsid w:val="0075744D"/>
    <w:rsid w:val="007604F0"/>
    <w:rsid w:val="007606AB"/>
    <w:rsid w:val="007620D3"/>
    <w:rsid w:val="0076257E"/>
    <w:rsid w:val="00762F3F"/>
    <w:rsid w:val="007631CC"/>
    <w:rsid w:val="007636A4"/>
    <w:rsid w:val="007641AF"/>
    <w:rsid w:val="00764B45"/>
    <w:rsid w:val="007651F6"/>
    <w:rsid w:val="007655DC"/>
    <w:rsid w:val="00765635"/>
    <w:rsid w:val="007659C2"/>
    <w:rsid w:val="00765A3A"/>
    <w:rsid w:val="007664D8"/>
    <w:rsid w:val="007669D3"/>
    <w:rsid w:val="00767648"/>
    <w:rsid w:val="0077059F"/>
    <w:rsid w:val="00770992"/>
    <w:rsid w:val="00770B10"/>
    <w:rsid w:val="00771FDC"/>
    <w:rsid w:val="0077268D"/>
    <w:rsid w:val="0077268E"/>
    <w:rsid w:val="007726BE"/>
    <w:rsid w:val="00773084"/>
    <w:rsid w:val="0077403C"/>
    <w:rsid w:val="00774602"/>
    <w:rsid w:val="007752C6"/>
    <w:rsid w:val="007755A6"/>
    <w:rsid w:val="007757E2"/>
    <w:rsid w:val="00776357"/>
    <w:rsid w:val="00776CC4"/>
    <w:rsid w:val="007771F3"/>
    <w:rsid w:val="00777B40"/>
    <w:rsid w:val="00777F82"/>
    <w:rsid w:val="00780578"/>
    <w:rsid w:val="00780BDF"/>
    <w:rsid w:val="007811A1"/>
    <w:rsid w:val="007814E6"/>
    <w:rsid w:val="00781757"/>
    <w:rsid w:val="0078228B"/>
    <w:rsid w:val="00782C5C"/>
    <w:rsid w:val="00782CF8"/>
    <w:rsid w:val="00782DEC"/>
    <w:rsid w:val="00783DD9"/>
    <w:rsid w:val="007846FC"/>
    <w:rsid w:val="00784A42"/>
    <w:rsid w:val="00786370"/>
    <w:rsid w:val="007873C4"/>
    <w:rsid w:val="007875E2"/>
    <w:rsid w:val="00790126"/>
    <w:rsid w:val="00790D23"/>
    <w:rsid w:val="00790DEE"/>
    <w:rsid w:val="00790E58"/>
    <w:rsid w:val="0079128D"/>
    <w:rsid w:val="0079148A"/>
    <w:rsid w:val="007917BF"/>
    <w:rsid w:val="00792D8D"/>
    <w:rsid w:val="00792E85"/>
    <w:rsid w:val="007931DF"/>
    <w:rsid w:val="00793576"/>
    <w:rsid w:val="00793BF0"/>
    <w:rsid w:val="00793DCA"/>
    <w:rsid w:val="00794E7C"/>
    <w:rsid w:val="007953D4"/>
    <w:rsid w:val="007956F7"/>
    <w:rsid w:val="00797AE3"/>
    <w:rsid w:val="007A05BE"/>
    <w:rsid w:val="007A0763"/>
    <w:rsid w:val="007A08CC"/>
    <w:rsid w:val="007A0C54"/>
    <w:rsid w:val="007A1320"/>
    <w:rsid w:val="007A1B11"/>
    <w:rsid w:val="007A1F19"/>
    <w:rsid w:val="007A2A17"/>
    <w:rsid w:val="007A36A5"/>
    <w:rsid w:val="007A38E3"/>
    <w:rsid w:val="007A48AE"/>
    <w:rsid w:val="007A4DDC"/>
    <w:rsid w:val="007A5004"/>
    <w:rsid w:val="007A51F4"/>
    <w:rsid w:val="007A54F3"/>
    <w:rsid w:val="007A55A9"/>
    <w:rsid w:val="007A5A02"/>
    <w:rsid w:val="007A6059"/>
    <w:rsid w:val="007A639F"/>
    <w:rsid w:val="007A6539"/>
    <w:rsid w:val="007A698B"/>
    <w:rsid w:val="007A69A0"/>
    <w:rsid w:val="007A69B9"/>
    <w:rsid w:val="007A6BCF"/>
    <w:rsid w:val="007A6E2E"/>
    <w:rsid w:val="007A7040"/>
    <w:rsid w:val="007B070A"/>
    <w:rsid w:val="007B0939"/>
    <w:rsid w:val="007B0DEC"/>
    <w:rsid w:val="007B12A1"/>
    <w:rsid w:val="007B19CE"/>
    <w:rsid w:val="007B2BC2"/>
    <w:rsid w:val="007B4EEA"/>
    <w:rsid w:val="007B5C8A"/>
    <w:rsid w:val="007B5C96"/>
    <w:rsid w:val="007B635C"/>
    <w:rsid w:val="007B72AC"/>
    <w:rsid w:val="007B74CA"/>
    <w:rsid w:val="007C0867"/>
    <w:rsid w:val="007C117F"/>
    <w:rsid w:val="007C1C4E"/>
    <w:rsid w:val="007C1F33"/>
    <w:rsid w:val="007C2290"/>
    <w:rsid w:val="007C2BDC"/>
    <w:rsid w:val="007C2CB5"/>
    <w:rsid w:val="007C2CDF"/>
    <w:rsid w:val="007C34B8"/>
    <w:rsid w:val="007C3A45"/>
    <w:rsid w:val="007C3BFC"/>
    <w:rsid w:val="007C45EE"/>
    <w:rsid w:val="007C490B"/>
    <w:rsid w:val="007C52DF"/>
    <w:rsid w:val="007C543A"/>
    <w:rsid w:val="007C5631"/>
    <w:rsid w:val="007C58BD"/>
    <w:rsid w:val="007C5EC4"/>
    <w:rsid w:val="007C5FF6"/>
    <w:rsid w:val="007C662E"/>
    <w:rsid w:val="007C6A24"/>
    <w:rsid w:val="007D0BB8"/>
    <w:rsid w:val="007D1183"/>
    <w:rsid w:val="007D1D03"/>
    <w:rsid w:val="007D1E23"/>
    <w:rsid w:val="007D22D1"/>
    <w:rsid w:val="007D274F"/>
    <w:rsid w:val="007D28A9"/>
    <w:rsid w:val="007D319E"/>
    <w:rsid w:val="007D393B"/>
    <w:rsid w:val="007D42F2"/>
    <w:rsid w:val="007D43B6"/>
    <w:rsid w:val="007D44D6"/>
    <w:rsid w:val="007D4521"/>
    <w:rsid w:val="007D4F0B"/>
    <w:rsid w:val="007D5862"/>
    <w:rsid w:val="007D5C83"/>
    <w:rsid w:val="007D6723"/>
    <w:rsid w:val="007D7974"/>
    <w:rsid w:val="007D7FA4"/>
    <w:rsid w:val="007D7FD0"/>
    <w:rsid w:val="007E012B"/>
    <w:rsid w:val="007E0531"/>
    <w:rsid w:val="007E0733"/>
    <w:rsid w:val="007E1013"/>
    <w:rsid w:val="007E1880"/>
    <w:rsid w:val="007E1D76"/>
    <w:rsid w:val="007E1E48"/>
    <w:rsid w:val="007E22CB"/>
    <w:rsid w:val="007E3867"/>
    <w:rsid w:val="007E4B4A"/>
    <w:rsid w:val="007E4FC6"/>
    <w:rsid w:val="007E569A"/>
    <w:rsid w:val="007E597B"/>
    <w:rsid w:val="007E6372"/>
    <w:rsid w:val="007E655B"/>
    <w:rsid w:val="007E6D90"/>
    <w:rsid w:val="007E745E"/>
    <w:rsid w:val="007E7D12"/>
    <w:rsid w:val="007F09A8"/>
    <w:rsid w:val="007F09D9"/>
    <w:rsid w:val="007F0CBC"/>
    <w:rsid w:val="007F0DF7"/>
    <w:rsid w:val="007F198F"/>
    <w:rsid w:val="007F23CB"/>
    <w:rsid w:val="007F3160"/>
    <w:rsid w:val="007F3508"/>
    <w:rsid w:val="007F38B7"/>
    <w:rsid w:val="007F402B"/>
    <w:rsid w:val="007F41C2"/>
    <w:rsid w:val="007F4304"/>
    <w:rsid w:val="007F4A71"/>
    <w:rsid w:val="007F7176"/>
    <w:rsid w:val="007F7EF8"/>
    <w:rsid w:val="007F7FEE"/>
    <w:rsid w:val="008006D8"/>
    <w:rsid w:val="00800994"/>
    <w:rsid w:val="00800CF1"/>
    <w:rsid w:val="00801611"/>
    <w:rsid w:val="00801C24"/>
    <w:rsid w:val="0080351C"/>
    <w:rsid w:val="00803587"/>
    <w:rsid w:val="00803EB0"/>
    <w:rsid w:val="00803FD4"/>
    <w:rsid w:val="00804200"/>
    <w:rsid w:val="0080422C"/>
    <w:rsid w:val="00804489"/>
    <w:rsid w:val="008052D4"/>
    <w:rsid w:val="008058F5"/>
    <w:rsid w:val="008060C2"/>
    <w:rsid w:val="0080660B"/>
    <w:rsid w:val="008066BF"/>
    <w:rsid w:val="00806917"/>
    <w:rsid w:val="0080696D"/>
    <w:rsid w:val="00807BB0"/>
    <w:rsid w:val="00810632"/>
    <w:rsid w:val="008106CC"/>
    <w:rsid w:val="00810D96"/>
    <w:rsid w:val="008115C7"/>
    <w:rsid w:val="00811D88"/>
    <w:rsid w:val="00811FCA"/>
    <w:rsid w:val="00812687"/>
    <w:rsid w:val="0081268A"/>
    <w:rsid w:val="00812A4F"/>
    <w:rsid w:val="00812DFB"/>
    <w:rsid w:val="00813B21"/>
    <w:rsid w:val="00813E5F"/>
    <w:rsid w:val="00813F25"/>
    <w:rsid w:val="00814192"/>
    <w:rsid w:val="008150C3"/>
    <w:rsid w:val="00815A6C"/>
    <w:rsid w:val="00815D9F"/>
    <w:rsid w:val="008161A9"/>
    <w:rsid w:val="008163CC"/>
    <w:rsid w:val="00816655"/>
    <w:rsid w:val="00816919"/>
    <w:rsid w:val="00817CB0"/>
    <w:rsid w:val="0082008F"/>
    <w:rsid w:val="00820A66"/>
    <w:rsid w:val="0082124A"/>
    <w:rsid w:val="00821C51"/>
    <w:rsid w:val="00821CBF"/>
    <w:rsid w:val="00821FFC"/>
    <w:rsid w:val="0082250B"/>
    <w:rsid w:val="00822945"/>
    <w:rsid w:val="00822EAD"/>
    <w:rsid w:val="00823FF3"/>
    <w:rsid w:val="008245D9"/>
    <w:rsid w:val="00825836"/>
    <w:rsid w:val="00826A18"/>
    <w:rsid w:val="008276D7"/>
    <w:rsid w:val="0082784D"/>
    <w:rsid w:val="00827A9A"/>
    <w:rsid w:val="008314C4"/>
    <w:rsid w:val="008325E8"/>
    <w:rsid w:val="0083266F"/>
    <w:rsid w:val="00832FD3"/>
    <w:rsid w:val="008336E7"/>
    <w:rsid w:val="008364C8"/>
    <w:rsid w:val="00836AAD"/>
    <w:rsid w:val="00836AD4"/>
    <w:rsid w:val="00836DF0"/>
    <w:rsid w:val="00837438"/>
    <w:rsid w:val="00840A3E"/>
    <w:rsid w:val="00840B5D"/>
    <w:rsid w:val="00840E3F"/>
    <w:rsid w:val="00841803"/>
    <w:rsid w:val="00841AC3"/>
    <w:rsid w:val="00841C30"/>
    <w:rsid w:val="00842EA5"/>
    <w:rsid w:val="00843868"/>
    <w:rsid w:val="00843A3F"/>
    <w:rsid w:val="00843FA0"/>
    <w:rsid w:val="00844052"/>
    <w:rsid w:val="0084439A"/>
    <w:rsid w:val="00844723"/>
    <w:rsid w:val="00844728"/>
    <w:rsid w:val="008454F8"/>
    <w:rsid w:val="008456ED"/>
    <w:rsid w:val="0084574A"/>
    <w:rsid w:val="00845BA3"/>
    <w:rsid w:val="00846809"/>
    <w:rsid w:val="00846F55"/>
    <w:rsid w:val="008474C7"/>
    <w:rsid w:val="00847C6C"/>
    <w:rsid w:val="00847DC0"/>
    <w:rsid w:val="008500E2"/>
    <w:rsid w:val="0085037B"/>
    <w:rsid w:val="00852E2B"/>
    <w:rsid w:val="00852F3C"/>
    <w:rsid w:val="00853278"/>
    <w:rsid w:val="0085332C"/>
    <w:rsid w:val="00853702"/>
    <w:rsid w:val="00853809"/>
    <w:rsid w:val="00853874"/>
    <w:rsid w:val="00853D24"/>
    <w:rsid w:val="00853E1C"/>
    <w:rsid w:val="0085461F"/>
    <w:rsid w:val="00854BE3"/>
    <w:rsid w:val="0085583C"/>
    <w:rsid w:val="00856C30"/>
    <w:rsid w:val="0085708C"/>
    <w:rsid w:val="00857D91"/>
    <w:rsid w:val="008601B3"/>
    <w:rsid w:val="008603C3"/>
    <w:rsid w:val="00860DC2"/>
    <w:rsid w:val="00861781"/>
    <w:rsid w:val="00861CAE"/>
    <w:rsid w:val="00862038"/>
    <w:rsid w:val="0086256E"/>
    <w:rsid w:val="00862AE4"/>
    <w:rsid w:val="00862B3E"/>
    <w:rsid w:val="00862C8E"/>
    <w:rsid w:val="0086319B"/>
    <w:rsid w:val="00863750"/>
    <w:rsid w:val="008637B4"/>
    <w:rsid w:val="008638A4"/>
    <w:rsid w:val="00864513"/>
    <w:rsid w:val="0086470C"/>
    <w:rsid w:val="00864774"/>
    <w:rsid w:val="00865BB8"/>
    <w:rsid w:val="00865CE0"/>
    <w:rsid w:val="008666A7"/>
    <w:rsid w:val="00866A5E"/>
    <w:rsid w:val="00866EBA"/>
    <w:rsid w:val="00867E06"/>
    <w:rsid w:val="00870498"/>
    <w:rsid w:val="008705D4"/>
    <w:rsid w:val="008708C4"/>
    <w:rsid w:val="0087152C"/>
    <w:rsid w:val="008726B9"/>
    <w:rsid w:val="0087345A"/>
    <w:rsid w:val="008734EA"/>
    <w:rsid w:val="00874067"/>
    <w:rsid w:val="008742AA"/>
    <w:rsid w:val="008747A7"/>
    <w:rsid w:val="00874A92"/>
    <w:rsid w:val="0087518F"/>
    <w:rsid w:val="00875A18"/>
    <w:rsid w:val="00875D18"/>
    <w:rsid w:val="00875DE3"/>
    <w:rsid w:val="00875FE6"/>
    <w:rsid w:val="00876047"/>
    <w:rsid w:val="008762E1"/>
    <w:rsid w:val="00876EB1"/>
    <w:rsid w:val="0087792A"/>
    <w:rsid w:val="00877A4C"/>
    <w:rsid w:val="00880149"/>
    <w:rsid w:val="00880285"/>
    <w:rsid w:val="00880712"/>
    <w:rsid w:val="00880ABA"/>
    <w:rsid w:val="008811B0"/>
    <w:rsid w:val="00881611"/>
    <w:rsid w:val="00881979"/>
    <w:rsid w:val="00881A03"/>
    <w:rsid w:val="00882695"/>
    <w:rsid w:val="00882C87"/>
    <w:rsid w:val="00882CB5"/>
    <w:rsid w:val="00882EEF"/>
    <w:rsid w:val="008835D4"/>
    <w:rsid w:val="00883D51"/>
    <w:rsid w:val="0088422E"/>
    <w:rsid w:val="0088442C"/>
    <w:rsid w:val="00884674"/>
    <w:rsid w:val="00885419"/>
    <w:rsid w:val="0088555C"/>
    <w:rsid w:val="00885924"/>
    <w:rsid w:val="00885F5F"/>
    <w:rsid w:val="00886180"/>
    <w:rsid w:val="008866F3"/>
    <w:rsid w:val="008869BA"/>
    <w:rsid w:val="00886FC5"/>
    <w:rsid w:val="00887434"/>
    <w:rsid w:val="00887981"/>
    <w:rsid w:val="0089095C"/>
    <w:rsid w:val="00890AEC"/>
    <w:rsid w:val="008919DF"/>
    <w:rsid w:val="00891E22"/>
    <w:rsid w:val="00891FCC"/>
    <w:rsid w:val="00892246"/>
    <w:rsid w:val="00892A27"/>
    <w:rsid w:val="0089318F"/>
    <w:rsid w:val="00893840"/>
    <w:rsid w:val="00894401"/>
    <w:rsid w:val="00894435"/>
    <w:rsid w:val="008945A4"/>
    <w:rsid w:val="00894A91"/>
    <w:rsid w:val="00895432"/>
    <w:rsid w:val="00895F8C"/>
    <w:rsid w:val="008969EA"/>
    <w:rsid w:val="00896ABC"/>
    <w:rsid w:val="00896C88"/>
    <w:rsid w:val="00897869"/>
    <w:rsid w:val="00897C87"/>
    <w:rsid w:val="008A06CB"/>
    <w:rsid w:val="008A1180"/>
    <w:rsid w:val="008A201B"/>
    <w:rsid w:val="008A3BDC"/>
    <w:rsid w:val="008A43B7"/>
    <w:rsid w:val="008A476D"/>
    <w:rsid w:val="008A5269"/>
    <w:rsid w:val="008A54BC"/>
    <w:rsid w:val="008A6416"/>
    <w:rsid w:val="008A69FF"/>
    <w:rsid w:val="008A717C"/>
    <w:rsid w:val="008B1210"/>
    <w:rsid w:val="008B1F53"/>
    <w:rsid w:val="008B2276"/>
    <w:rsid w:val="008B3282"/>
    <w:rsid w:val="008B3EDF"/>
    <w:rsid w:val="008B43A3"/>
    <w:rsid w:val="008B5753"/>
    <w:rsid w:val="008B5E21"/>
    <w:rsid w:val="008B5EDD"/>
    <w:rsid w:val="008B6222"/>
    <w:rsid w:val="008B6311"/>
    <w:rsid w:val="008B68CF"/>
    <w:rsid w:val="008B70F7"/>
    <w:rsid w:val="008B76D0"/>
    <w:rsid w:val="008C0224"/>
    <w:rsid w:val="008C0AFE"/>
    <w:rsid w:val="008C1137"/>
    <w:rsid w:val="008C15D4"/>
    <w:rsid w:val="008C1606"/>
    <w:rsid w:val="008C2562"/>
    <w:rsid w:val="008C25E0"/>
    <w:rsid w:val="008C2694"/>
    <w:rsid w:val="008C270E"/>
    <w:rsid w:val="008C32DB"/>
    <w:rsid w:val="008C330A"/>
    <w:rsid w:val="008C3601"/>
    <w:rsid w:val="008C3994"/>
    <w:rsid w:val="008C3A3B"/>
    <w:rsid w:val="008C3CF8"/>
    <w:rsid w:val="008C3D46"/>
    <w:rsid w:val="008C3F09"/>
    <w:rsid w:val="008C454D"/>
    <w:rsid w:val="008C49F2"/>
    <w:rsid w:val="008C4A2F"/>
    <w:rsid w:val="008C4AB1"/>
    <w:rsid w:val="008C4B29"/>
    <w:rsid w:val="008C53D5"/>
    <w:rsid w:val="008C5601"/>
    <w:rsid w:val="008C584A"/>
    <w:rsid w:val="008C5E16"/>
    <w:rsid w:val="008C686D"/>
    <w:rsid w:val="008C6F21"/>
    <w:rsid w:val="008C6F59"/>
    <w:rsid w:val="008C7512"/>
    <w:rsid w:val="008D03E5"/>
    <w:rsid w:val="008D2431"/>
    <w:rsid w:val="008D351B"/>
    <w:rsid w:val="008D3A44"/>
    <w:rsid w:val="008D3FB9"/>
    <w:rsid w:val="008D4281"/>
    <w:rsid w:val="008D4755"/>
    <w:rsid w:val="008D49BE"/>
    <w:rsid w:val="008D512B"/>
    <w:rsid w:val="008D5515"/>
    <w:rsid w:val="008D59EC"/>
    <w:rsid w:val="008D6074"/>
    <w:rsid w:val="008D6491"/>
    <w:rsid w:val="008D64B7"/>
    <w:rsid w:val="008D6561"/>
    <w:rsid w:val="008D6FA7"/>
    <w:rsid w:val="008E02FD"/>
    <w:rsid w:val="008E06C6"/>
    <w:rsid w:val="008E07EC"/>
    <w:rsid w:val="008E12B8"/>
    <w:rsid w:val="008E1D62"/>
    <w:rsid w:val="008E34DE"/>
    <w:rsid w:val="008E3670"/>
    <w:rsid w:val="008E4AE6"/>
    <w:rsid w:val="008E4C00"/>
    <w:rsid w:val="008E52FA"/>
    <w:rsid w:val="008E53C0"/>
    <w:rsid w:val="008E5F20"/>
    <w:rsid w:val="008E6199"/>
    <w:rsid w:val="008E6690"/>
    <w:rsid w:val="008E6EDD"/>
    <w:rsid w:val="008E7D60"/>
    <w:rsid w:val="008F041B"/>
    <w:rsid w:val="008F0819"/>
    <w:rsid w:val="008F08F7"/>
    <w:rsid w:val="008F0E7A"/>
    <w:rsid w:val="008F15DD"/>
    <w:rsid w:val="008F1614"/>
    <w:rsid w:val="008F2547"/>
    <w:rsid w:val="008F2576"/>
    <w:rsid w:val="008F286E"/>
    <w:rsid w:val="008F295B"/>
    <w:rsid w:val="008F2CD1"/>
    <w:rsid w:val="008F3205"/>
    <w:rsid w:val="008F3650"/>
    <w:rsid w:val="008F43F3"/>
    <w:rsid w:val="008F446E"/>
    <w:rsid w:val="008F458E"/>
    <w:rsid w:val="008F4839"/>
    <w:rsid w:val="008F49DB"/>
    <w:rsid w:val="008F579C"/>
    <w:rsid w:val="008F5AAC"/>
    <w:rsid w:val="008F5DB7"/>
    <w:rsid w:val="008F64E4"/>
    <w:rsid w:val="008F6C6C"/>
    <w:rsid w:val="008F7C99"/>
    <w:rsid w:val="00900276"/>
    <w:rsid w:val="00900853"/>
    <w:rsid w:val="00900E62"/>
    <w:rsid w:val="009018EC"/>
    <w:rsid w:val="00902202"/>
    <w:rsid w:val="00902214"/>
    <w:rsid w:val="00902C40"/>
    <w:rsid w:val="009030C8"/>
    <w:rsid w:val="00903163"/>
    <w:rsid w:val="009031C8"/>
    <w:rsid w:val="00903C87"/>
    <w:rsid w:val="00903DE2"/>
    <w:rsid w:val="009041D6"/>
    <w:rsid w:val="009043AE"/>
    <w:rsid w:val="009043CD"/>
    <w:rsid w:val="00904BD2"/>
    <w:rsid w:val="00905509"/>
    <w:rsid w:val="00905A84"/>
    <w:rsid w:val="00906998"/>
    <w:rsid w:val="00907423"/>
    <w:rsid w:val="00907DA4"/>
    <w:rsid w:val="0091058A"/>
    <w:rsid w:val="0091064B"/>
    <w:rsid w:val="00910B3C"/>
    <w:rsid w:val="00910F9A"/>
    <w:rsid w:val="00911642"/>
    <w:rsid w:val="00912592"/>
    <w:rsid w:val="009127A3"/>
    <w:rsid w:val="00913260"/>
    <w:rsid w:val="0091457C"/>
    <w:rsid w:val="00914AE2"/>
    <w:rsid w:val="00914B40"/>
    <w:rsid w:val="009159F8"/>
    <w:rsid w:val="00915A2B"/>
    <w:rsid w:val="00915A3D"/>
    <w:rsid w:val="00915DC3"/>
    <w:rsid w:val="00916EB1"/>
    <w:rsid w:val="009216C0"/>
    <w:rsid w:val="009219A9"/>
    <w:rsid w:val="00921E3F"/>
    <w:rsid w:val="00922025"/>
    <w:rsid w:val="00922118"/>
    <w:rsid w:val="00922DEE"/>
    <w:rsid w:val="009244B3"/>
    <w:rsid w:val="009251AA"/>
    <w:rsid w:val="00925E96"/>
    <w:rsid w:val="00925F07"/>
    <w:rsid w:val="00926572"/>
    <w:rsid w:val="00926758"/>
    <w:rsid w:val="00927FD5"/>
    <w:rsid w:val="0093013C"/>
    <w:rsid w:val="009304DF"/>
    <w:rsid w:val="0093089D"/>
    <w:rsid w:val="00931607"/>
    <w:rsid w:val="00932DFF"/>
    <w:rsid w:val="00932FCB"/>
    <w:rsid w:val="009336BF"/>
    <w:rsid w:val="00933EA2"/>
    <w:rsid w:val="0093430C"/>
    <w:rsid w:val="009345D1"/>
    <w:rsid w:val="009347EC"/>
    <w:rsid w:val="00934E19"/>
    <w:rsid w:val="00935336"/>
    <w:rsid w:val="0093554D"/>
    <w:rsid w:val="00935C28"/>
    <w:rsid w:val="0093683A"/>
    <w:rsid w:val="009378D0"/>
    <w:rsid w:val="00940BAC"/>
    <w:rsid w:val="0094221C"/>
    <w:rsid w:val="00942730"/>
    <w:rsid w:val="009428D3"/>
    <w:rsid w:val="00942A44"/>
    <w:rsid w:val="00942CD7"/>
    <w:rsid w:val="00942CE0"/>
    <w:rsid w:val="00942D55"/>
    <w:rsid w:val="00943067"/>
    <w:rsid w:val="0094343E"/>
    <w:rsid w:val="009438F2"/>
    <w:rsid w:val="00944C25"/>
    <w:rsid w:val="00945389"/>
    <w:rsid w:val="00945819"/>
    <w:rsid w:val="009459B8"/>
    <w:rsid w:val="009463F8"/>
    <w:rsid w:val="00946ED2"/>
    <w:rsid w:val="009474B0"/>
    <w:rsid w:val="009475A2"/>
    <w:rsid w:val="00947763"/>
    <w:rsid w:val="00947D7D"/>
    <w:rsid w:val="009516AD"/>
    <w:rsid w:val="00951A83"/>
    <w:rsid w:val="00951E65"/>
    <w:rsid w:val="009526D9"/>
    <w:rsid w:val="00952798"/>
    <w:rsid w:val="00952E20"/>
    <w:rsid w:val="00953095"/>
    <w:rsid w:val="009538A0"/>
    <w:rsid w:val="00953EE2"/>
    <w:rsid w:val="0095435C"/>
    <w:rsid w:val="00954C50"/>
    <w:rsid w:val="009551B3"/>
    <w:rsid w:val="00955A24"/>
    <w:rsid w:val="009564BC"/>
    <w:rsid w:val="0095678A"/>
    <w:rsid w:val="00956AC5"/>
    <w:rsid w:val="009570C3"/>
    <w:rsid w:val="00957652"/>
    <w:rsid w:val="00957736"/>
    <w:rsid w:val="00957791"/>
    <w:rsid w:val="00960187"/>
    <w:rsid w:val="00960B3A"/>
    <w:rsid w:val="009617E0"/>
    <w:rsid w:val="00964833"/>
    <w:rsid w:val="009653F3"/>
    <w:rsid w:val="00965BE4"/>
    <w:rsid w:val="009660E6"/>
    <w:rsid w:val="0096614F"/>
    <w:rsid w:val="00966570"/>
    <w:rsid w:val="00966586"/>
    <w:rsid w:val="009665A6"/>
    <w:rsid w:val="00967E20"/>
    <w:rsid w:val="00967EBE"/>
    <w:rsid w:val="009708D7"/>
    <w:rsid w:val="0097115C"/>
    <w:rsid w:val="00971620"/>
    <w:rsid w:val="0097180E"/>
    <w:rsid w:val="009727A6"/>
    <w:rsid w:val="00973427"/>
    <w:rsid w:val="00973538"/>
    <w:rsid w:val="0097361D"/>
    <w:rsid w:val="00973D7F"/>
    <w:rsid w:val="00973EF3"/>
    <w:rsid w:val="00974506"/>
    <w:rsid w:val="00974718"/>
    <w:rsid w:val="00974927"/>
    <w:rsid w:val="00974DCF"/>
    <w:rsid w:val="0097555A"/>
    <w:rsid w:val="00975D4A"/>
    <w:rsid w:val="00976608"/>
    <w:rsid w:val="0097661C"/>
    <w:rsid w:val="00977002"/>
    <w:rsid w:val="0098086A"/>
    <w:rsid w:val="00980E84"/>
    <w:rsid w:val="00981DAC"/>
    <w:rsid w:val="00982622"/>
    <w:rsid w:val="00982FEE"/>
    <w:rsid w:val="00983162"/>
    <w:rsid w:val="009834E3"/>
    <w:rsid w:val="00983A9B"/>
    <w:rsid w:val="00983ED6"/>
    <w:rsid w:val="009847F9"/>
    <w:rsid w:val="00985281"/>
    <w:rsid w:val="009857EA"/>
    <w:rsid w:val="00985C2B"/>
    <w:rsid w:val="00985FB3"/>
    <w:rsid w:val="00986531"/>
    <w:rsid w:val="00986841"/>
    <w:rsid w:val="0099034D"/>
    <w:rsid w:val="0099089A"/>
    <w:rsid w:val="009911CB"/>
    <w:rsid w:val="0099134B"/>
    <w:rsid w:val="00991702"/>
    <w:rsid w:val="009927DB"/>
    <w:rsid w:val="00992AEC"/>
    <w:rsid w:val="0099318B"/>
    <w:rsid w:val="00993698"/>
    <w:rsid w:val="00993F0C"/>
    <w:rsid w:val="00993FFE"/>
    <w:rsid w:val="0099410A"/>
    <w:rsid w:val="00994720"/>
    <w:rsid w:val="0099506B"/>
    <w:rsid w:val="0099596B"/>
    <w:rsid w:val="00996166"/>
    <w:rsid w:val="00996833"/>
    <w:rsid w:val="00996CB3"/>
    <w:rsid w:val="00997503"/>
    <w:rsid w:val="00997D43"/>
    <w:rsid w:val="00997E2D"/>
    <w:rsid w:val="00997FAD"/>
    <w:rsid w:val="009A025C"/>
    <w:rsid w:val="009A0BF7"/>
    <w:rsid w:val="009A0EC2"/>
    <w:rsid w:val="009A1445"/>
    <w:rsid w:val="009A1C98"/>
    <w:rsid w:val="009A2C0A"/>
    <w:rsid w:val="009A3137"/>
    <w:rsid w:val="009A38F1"/>
    <w:rsid w:val="009A3A48"/>
    <w:rsid w:val="009A3D50"/>
    <w:rsid w:val="009A418D"/>
    <w:rsid w:val="009A4248"/>
    <w:rsid w:val="009A478A"/>
    <w:rsid w:val="009A51C9"/>
    <w:rsid w:val="009A5926"/>
    <w:rsid w:val="009A5A0C"/>
    <w:rsid w:val="009A679B"/>
    <w:rsid w:val="009A6889"/>
    <w:rsid w:val="009A6ADB"/>
    <w:rsid w:val="009A6C20"/>
    <w:rsid w:val="009A6DEF"/>
    <w:rsid w:val="009A7025"/>
    <w:rsid w:val="009A7181"/>
    <w:rsid w:val="009B00D5"/>
    <w:rsid w:val="009B0E9A"/>
    <w:rsid w:val="009B1094"/>
    <w:rsid w:val="009B1478"/>
    <w:rsid w:val="009B1BE9"/>
    <w:rsid w:val="009B1E11"/>
    <w:rsid w:val="009B20FD"/>
    <w:rsid w:val="009B28C9"/>
    <w:rsid w:val="009B2A06"/>
    <w:rsid w:val="009B306F"/>
    <w:rsid w:val="009B3592"/>
    <w:rsid w:val="009B3CE4"/>
    <w:rsid w:val="009B419A"/>
    <w:rsid w:val="009B41BD"/>
    <w:rsid w:val="009B42D5"/>
    <w:rsid w:val="009B4592"/>
    <w:rsid w:val="009B4AB5"/>
    <w:rsid w:val="009B50DE"/>
    <w:rsid w:val="009B5BC6"/>
    <w:rsid w:val="009B67DD"/>
    <w:rsid w:val="009C02BC"/>
    <w:rsid w:val="009C097F"/>
    <w:rsid w:val="009C0F3A"/>
    <w:rsid w:val="009C11DD"/>
    <w:rsid w:val="009C18B0"/>
    <w:rsid w:val="009C1AF0"/>
    <w:rsid w:val="009C1BCE"/>
    <w:rsid w:val="009C1CDC"/>
    <w:rsid w:val="009C2975"/>
    <w:rsid w:val="009C2C25"/>
    <w:rsid w:val="009C30B4"/>
    <w:rsid w:val="009C3A8B"/>
    <w:rsid w:val="009C3AE7"/>
    <w:rsid w:val="009C43C1"/>
    <w:rsid w:val="009C55CE"/>
    <w:rsid w:val="009C6520"/>
    <w:rsid w:val="009C68D7"/>
    <w:rsid w:val="009C718D"/>
    <w:rsid w:val="009D02DE"/>
    <w:rsid w:val="009D0D35"/>
    <w:rsid w:val="009D144A"/>
    <w:rsid w:val="009D1CC1"/>
    <w:rsid w:val="009D1F4F"/>
    <w:rsid w:val="009D2B02"/>
    <w:rsid w:val="009D373C"/>
    <w:rsid w:val="009D3771"/>
    <w:rsid w:val="009D3C94"/>
    <w:rsid w:val="009D4D7E"/>
    <w:rsid w:val="009D4ECD"/>
    <w:rsid w:val="009D652A"/>
    <w:rsid w:val="009D784B"/>
    <w:rsid w:val="009D7FF9"/>
    <w:rsid w:val="009E066A"/>
    <w:rsid w:val="009E0686"/>
    <w:rsid w:val="009E0729"/>
    <w:rsid w:val="009E0F57"/>
    <w:rsid w:val="009E1061"/>
    <w:rsid w:val="009E12C1"/>
    <w:rsid w:val="009E1342"/>
    <w:rsid w:val="009E187C"/>
    <w:rsid w:val="009E2720"/>
    <w:rsid w:val="009E320E"/>
    <w:rsid w:val="009E3AAF"/>
    <w:rsid w:val="009E3B37"/>
    <w:rsid w:val="009E4043"/>
    <w:rsid w:val="009E4A39"/>
    <w:rsid w:val="009E4DD3"/>
    <w:rsid w:val="009E5C21"/>
    <w:rsid w:val="009E67D1"/>
    <w:rsid w:val="009E6F9A"/>
    <w:rsid w:val="009F07DA"/>
    <w:rsid w:val="009F0860"/>
    <w:rsid w:val="009F08E9"/>
    <w:rsid w:val="009F0B38"/>
    <w:rsid w:val="009F0C1F"/>
    <w:rsid w:val="009F0C92"/>
    <w:rsid w:val="009F2298"/>
    <w:rsid w:val="009F28FB"/>
    <w:rsid w:val="009F2BFA"/>
    <w:rsid w:val="009F2D7F"/>
    <w:rsid w:val="009F2EE3"/>
    <w:rsid w:val="009F364E"/>
    <w:rsid w:val="009F36B0"/>
    <w:rsid w:val="009F3FA8"/>
    <w:rsid w:val="009F4B0B"/>
    <w:rsid w:val="009F4EC0"/>
    <w:rsid w:val="009F5053"/>
    <w:rsid w:val="009F5F71"/>
    <w:rsid w:val="009F600E"/>
    <w:rsid w:val="009F7B8B"/>
    <w:rsid w:val="009F7F74"/>
    <w:rsid w:val="009F7F98"/>
    <w:rsid w:val="00A000B2"/>
    <w:rsid w:val="00A0032F"/>
    <w:rsid w:val="00A00575"/>
    <w:rsid w:val="00A00624"/>
    <w:rsid w:val="00A01107"/>
    <w:rsid w:val="00A011F3"/>
    <w:rsid w:val="00A0181C"/>
    <w:rsid w:val="00A01D3C"/>
    <w:rsid w:val="00A021E4"/>
    <w:rsid w:val="00A0257B"/>
    <w:rsid w:val="00A02D0F"/>
    <w:rsid w:val="00A02D71"/>
    <w:rsid w:val="00A02FF5"/>
    <w:rsid w:val="00A034A8"/>
    <w:rsid w:val="00A04D2C"/>
    <w:rsid w:val="00A05014"/>
    <w:rsid w:val="00A0593D"/>
    <w:rsid w:val="00A05F97"/>
    <w:rsid w:val="00A060FB"/>
    <w:rsid w:val="00A06522"/>
    <w:rsid w:val="00A06B8F"/>
    <w:rsid w:val="00A074BE"/>
    <w:rsid w:val="00A07EB3"/>
    <w:rsid w:val="00A10537"/>
    <w:rsid w:val="00A11143"/>
    <w:rsid w:val="00A11948"/>
    <w:rsid w:val="00A13503"/>
    <w:rsid w:val="00A13F78"/>
    <w:rsid w:val="00A14623"/>
    <w:rsid w:val="00A14878"/>
    <w:rsid w:val="00A153E7"/>
    <w:rsid w:val="00A1693F"/>
    <w:rsid w:val="00A16CBB"/>
    <w:rsid w:val="00A16CD1"/>
    <w:rsid w:val="00A16FA5"/>
    <w:rsid w:val="00A172DA"/>
    <w:rsid w:val="00A20F4B"/>
    <w:rsid w:val="00A21194"/>
    <w:rsid w:val="00A223F0"/>
    <w:rsid w:val="00A23773"/>
    <w:rsid w:val="00A2409A"/>
    <w:rsid w:val="00A248F6"/>
    <w:rsid w:val="00A2516E"/>
    <w:rsid w:val="00A258A6"/>
    <w:rsid w:val="00A25A53"/>
    <w:rsid w:val="00A25D6A"/>
    <w:rsid w:val="00A26A8C"/>
    <w:rsid w:val="00A32044"/>
    <w:rsid w:val="00A3225E"/>
    <w:rsid w:val="00A32F88"/>
    <w:rsid w:val="00A33042"/>
    <w:rsid w:val="00A33561"/>
    <w:rsid w:val="00A3418E"/>
    <w:rsid w:val="00A3436B"/>
    <w:rsid w:val="00A34FEB"/>
    <w:rsid w:val="00A357EB"/>
    <w:rsid w:val="00A35CC4"/>
    <w:rsid w:val="00A36005"/>
    <w:rsid w:val="00A36629"/>
    <w:rsid w:val="00A37458"/>
    <w:rsid w:val="00A374E2"/>
    <w:rsid w:val="00A377A5"/>
    <w:rsid w:val="00A37D46"/>
    <w:rsid w:val="00A37F2D"/>
    <w:rsid w:val="00A409C9"/>
    <w:rsid w:val="00A409E5"/>
    <w:rsid w:val="00A40E8B"/>
    <w:rsid w:val="00A40F02"/>
    <w:rsid w:val="00A41DD3"/>
    <w:rsid w:val="00A42C3E"/>
    <w:rsid w:val="00A44062"/>
    <w:rsid w:val="00A445DF"/>
    <w:rsid w:val="00A44A45"/>
    <w:rsid w:val="00A45CD7"/>
    <w:rsid w:val="00A461E2"/>
    <w:rsid w:val="00A461E4"/>
    <w:rsid w:val="00A46E27"/>
    <w:rsid w:val="00A4718D"/>
    <w:rsid w:val="00A471E5"/>
    <w:rsid w:val="00A47695"/>
    <w:rsid w:val="00A47705"/>
    <w:rsid w:val="00A50296"/>
    <w:rsid w:val="00A5119C"/>
    <w:rsid w:val="00A514AA"/>
    <w:rsid w:val="00A51D0A"/>
    <w:rsid w:val="00A536C2"/>
    <w:rsid w:val="00A53923"/>
    <w:rsid w:val="00A53A07"/>
    <w:rsid w:val="00A53F6D"/>
    <w:rsid w:val="00A545AC"/>
    <w:rsid w:val="00A55D86"/>
    <w:rsid w:val="00A55E56"/>
    <w:rsid w:val="00A56296"/>
    <w:rsid w:val="00A56A29"/>
    <w:rsid w:val="00A56CB4"/>
    <w:rsid w:val="00A56CF1"/>
    <w:rsid w:val="00A56FBB"/>
    <w:rsid w:val="00A57361"/>
    <w:rsid w:val="00A577DF"/>
    <w:rsid w:val="00A579B9"/>
    <w:rsid w:val="00A60C78"/>
    <w:rsid w:val="00A62764"/>
    <w:rsid w:val="00A62D93"/>
    <w:rsid w:val="00A6423D"/>
    <w:rsid w:val="00A64466"/>
    <w:rsid w:val="00A64670"/>
    <w:rsid w:val="00A646CF"/>
    <w:rsid w:val="00A647CC"/>
    <w:rsid w:val="00A66686"/>
    <w:rsid w:val="00A669A4"/>
    <w:rsid w:val="00A678A8"/>
    <w:rsid w:val="00A67B8B"/>
    <w:rsid w:val="00A7180B"/>
    <w:rsid w:val="00A71844"/>
    <w:rsid w:val="00A71AD8"/>
    <w:rsid w:val="00A71BC7"/>
    <w:rsid w:val="00A71E3A"/>
    <w:rsid w:val="00A72934"/>
    <w:rsid w:val="00A73093"/>
    <w:rsid w:val="00A7351C"/>
    <w:rsid w:val="00A7387D"/>
    <w:rsid w:val="00A73A87"/>
    <w:rsid w:val="00A73B26"/>
    <w:rsid w:val="00A73B9F"/>
    <w:rsid w:val="00A74BA3"/>
    <w:rsid w:val="00A74BCB"/>
    <w:rsid w:val="00A7504E"/>
    <w:rsid w:val="00A75237"/>
    <w:rsid w:val="00A75D31"/>
    <w:rsid w:val="00A7663C"/>
    <w:rsid w:val="00A76701"/>
    <w:rsid w:val="00A76C16"/>
    <w:rsid w:val="00A77707"/>
    <w:rsid w:val="00A7782C"/>
    <w:rsid w:val="00A77BF1"/>
    <w:rsid w:val="00A803BA"/>
    <w:rsid w:val="00A809E3"/>
    <w:rsid w:val="00A811D2"/>
    <w:rsid w:val="00A81394"/>
    <w:rsid w:val="00A81C57"/>
    <w:rsid w:val="00A81E8C"/>
    <w:rsid w:val="00A820A9"/>
    <w:rsid w:val="00A827A3"/>
    <w:rsid w:val="00A82A20"/>
    <w:rsid w:val="00A82B26"/>
    <w:rsid w:val="00A8361B"/>
    <w:rsid w:val="00A83F31"/>
    <w:rsid w:val="00A8428C"/>
    <w:rsid w:val="00A8437B"/>
    <w:rsid w:val="00A8451E"/>
    <w:rsid w:val="00A84561"/>
    <w:rsid w:val="00A84801"/>
    <w:rsid w:val="00A84A21"/>
    <w:rsid w:val="00A8529A"/>
    <w:rsid w:val="00A8541A"/>
    <w:rsid w:val="00A86C2B"/>
    <w:rsid w:val="00A87582"/>
    <w:rsid w:val="00A907BF"/>
    <w:rsid w:val="00A90A48"/>
    <w:rsid w:val="00A91145"/>
    <w:rsid w:val="00A911AC"/>
    <w:rsid w:val="00A9170F"/>
    <w:rsid w:val="00A91D68"/>
    <w:rsid w:val="00A927FF"/>
    <w:rsid w:val="00A92DF3"/>
    <w:rsid w:val="00A93103"/>
    <w:rsid w:val="00A932B9"/>
    <w:rsid w:val="00A9349E"/>
    <w:rsid w:val="00A93C31"/>
    <w:rsid w:val="00A93DE2"/>
    <w:rsid w:val="00A957CA"/>
    <w:rsid w:val="00A95F1B"/>
    <w:rsid w:val="00A9631A"/>
    <w:rsid w:val="00A9782D"/>
    <w:rsid w:val="00A97A9A"/>
    <w:rsid w:val="00A97BAE"/>
    <w:rsid w:val="00A97D5A"/>
    <w:rsid w:val="00AA05D8"/>
    <w:rsid w:val="00AA06CD"/>
    <w:rsid w:val="00AA183C"/>
    <w:rsid w:val="00AA2616"/>
    <w:rsid w:val="00AA4064"/>
    <w:rsid w:val="00AA5113"/>
    <w:rsid w:val="00AA5A15"/>
    <w:rsid w:val="00AA5A96"/>
    <w:rsid w:val="00AA5AD5"/>
    <w:rsid w:val="00AA6091"/>
    <w:rsid w:val="00AA726C"/>
    <w:rsid w:val="00AB05A6"/>
    <w:rsid w:val="00AB081A"/>
    <w:rsid w:val="00AB0F8E"/>
    <w:rsid w:val="00AB0FE6"/>
    <w:rsid w:val="00AB17F2"/>
    <w:rsid w:val="00AB1896"/>
    <w:rsid w:val="00AB19DA"/>
    <w:rsid w:val="00AB1C1A"/>
    <w:rsid w:val="00AB27F2"/>
    <w:rsid w:val="00AB2D30"/>
    <w:rsid w:val="00AB3017"/>
    <w:rsid w:val="00AB35E3"/>
    <w:rsid w:val="00AB3820"/>
    <w:rsid w:val="00AB3A3E"/>
    <w:rsid w:val="00AB3CA1"/>
    <w:rsid w:val="00AB5221"/>
    <w:rsid w:val="00AB529D"/>
    <w:rsid w:val="00AB5A7D"/>
    <w:rsid w:val="00AB5B2A"/>
    <w:rsid w:val="00AB60F5"/>
    <w:rsid w:val="00AB6448"/>
    <w:rsid w:val="00AB73AF"/>
    <w:rsid w:val="00AC0BA7"/>
    <w:rsid w:val="00AC1C98"/>
    <w:rsid w:val="00AC1DC0"/>
    <w:rsid w:val="00AC2149"/>
    <w:rsid w:val="00AC27F9"/>
    <w:rsid w:val="00AC317A"/>
    <w:rsid w:val="00AC31F8"/>
    <w:rsid w:val="00AC3498"/>
    <w:rsid w:val="00AC3D7E"/>
    <w:rsid w:val="00AC4246"/>
    <w:rsid w:val="00AC448C"/>
    <w:rsid w:val="00AC4914"/>
    <w:rsid w:val="00AC4BAE"/>
    <w:rsid w:val="00AC4CC0"/>
    <w:rsid w:val="00AC4DA9"/>
    <w:rsid w:val="00AC5628"/>
    <w:rsid w:val="00AC5752"/>
    <w:rsid w:val="00AC58A2"/>
    <w:rsid w:val="00AC5BAE"/>
    <w:rsid w:val="00AC6119"/>
    <w:rsid w:val="00AC6978"/>
    <w:rsid w:val="00AC6A72"/>
    <w:rsid w:val="00AC71E3"/>
    <w:rsid w:val="00AC743B"/>
    <w:rsid w:val="00AD0243"/>
    <w:rsid w:val="00AD09A0"/>
    <w:rsid w:val="00AD275F"/>
    <w:rsid w:val="00AD2C0B"/>
    <w:rsid w:val="00AD2CDA"/>
    <w:rsid w:val="00AD2F5F"/>
    <w:rsid w:val="00AD3EC7"/>
    <w:rsid w:val="00AD4104"/>
    <w:rsid w:val="00AD4C81"/>
    <w:rsid w:val="00AD4D3A"/>
    <w:rsid w:val="00AD4E43"/>
    <w:rsid w:val="00AD4E79"/>
    <w:rsid w:val="00AD5813"/>
    <w:rsid w:val="00AD6644"/>
    <w:rsid w:val="00AD67C7"/>
    <w:rsid w:val="00AD6CCE"/>
    <w:rsid w:val="00AD6F8C"/>
    <w:rsid w:val="00AD7A73"/>
    <w:rsid w:val="00AD7B35"/>
    <w:rsid w:val="00AE0986"/>
    <w:rsid w:val="00AE1390"/>
    <w:rsid w:val="00AE1743"/>
    <w:rsid w:val="00AE2181"/>
    <w:rsid w:val="00AE230F"/>
    <w:rsid w:val="00AE2B1F"/>
    <w:rsid w:val="00AE3578"/>
    <w:rsid w:val="00AE4B34"/>
    <w:rsid w:val="00AE5564"/>
    <w:rsid w:val="00AE564C"/>
    <w:rsid w:val="00AE5C38"/>
    <w:rsid w:val="00AE5C3D"/>
    <w:rsid w:val="00AE5ECD"/>
    <w:rsid w:val="00AE666A"/>
    <w:rsid w:val="00AE6770"/>
    <w:rsid w:val="00AE6D92"/>
    <w:rsid w:val="00AE7020"/>
    <w:rsid w:val="00AE7137"/>
    <w:rsid w:val="00AE77AA"/>
    <w:rsid w:val="00AE785C"/>
    <w:rsid w:val="00AE7B9E"/>
    <w:rsid w:val="00AF0514"/>
    <w:rsid w:val="00AF0846"/>
    <w:rsid w:val="00AF0D23"/>
    <w:rsid w:val="00AF1292"/>
    <w:rsid w:val="00AF13BA"/>
    <w:rsid w:val="00AF14E0"/>
    <w:rsid w:val="00AF184A"/>
    <w:rsid w:val="00AF1B95"/>
    <w:rsid w:val="00AF1F53"/>
    <w:rsid w:val="00AF23D9"/>
    <w:rsid w:val="00AF25D3"/>
    <w:rsid w:val="00AF28F8"/>
    <w:rsid w:val="00AF2AB4"/>
    <w:rsid w:val="00AF32A5"/>
    <w:rsid w:val="00AF35C5"/>
    <w:rsid w:val="00AF367A"/>
    <w:rsid w:val="00AF3C77"/>
    <w:rsid w:val="00AF4341"/>
    <w:rsid w:val="00AF4C28"/>
    <w:rsid w:val="00AF50F0"/>
    <w:rsid w:val="00AF5958"/>
    <w:rsid w:val="00AF6B78"/>
    <w:rsid w:val="00AF73F1"/>
    <w:rsid w:val="00AF74EB"/>
    <w:rsid w:val="00AF793A"/>
    <w:rsid w:val="00B0001C"/>
    <w:rsid w:val="00B008F6"/>
    <w:rsid w:val="00B01138"/>
    <w:rsid w:val="00B0217D"/>
    <w:rsid w:val="00B02AAA"/>
    <w:rsid w:val="00B0318A"/>
    <w:rsid w:val="00B03420"/>
    <w:rsid w:val="00B035BC"/>
    <w:rsid w:val="00B036FA"/>
    <w:rsid w:val="00B038A8"/>
    <w:rsid w:val="00B03EB1"/>
    <w:rsid w:val="00B04077"/>
    <w:rsid w:val="00B048C4"/>
    <w:rsid w:val="00B05012"/>
    <w:rsid w:val="00B05234"/>
    <w:rsid w:val="00B06748"/>
    <w:rsid w:val="00B0680A"/>
    <w:rsid w:val="00B06E36"/>
    <w:rsid w:val="00B07217"/>
    <w:rsid w:val="00B074B6"/>
    <w:rsid w:val="00B07F6F"/>
    <w:rsid w:val="00B10213"/>
    <w:rsid w:val="00B10AF3"/>
    <w:rsid w:val="00B10DCE"/>
    <w:rsid w:val="00B11593"/>
    <w:rsid w:val="00B11637"/>
    <w:rsid w:val="00B12558"/>
    <w:rsid w:val="00B127CE"/>
    <w:rsid w:val="00B132B1"/>
    <w:rsid w:val="00B1361C"/>
    <w:rsid w:val="00B1376E"/>
    <w:rsid w:val="00B13855"/>
    <w:rsid w:val="00B14439"/>
    <w:rsid w:val="00B14E56"/>
    <w:rsid w:val="00B14F20"/>
    <w:rsid w:val="00B1510C"/>
    <w:rsid w:val="00B15894"/>
    <w:rsid w:val="00B15A62"/>
    <w:rsid w:val="00B15D4D"/>
    <w:rsid w:val="00B1626C"/>
    <w:rsid w:val="00B165D0"/>
    <w:rsid w:val="00B1686F"/>
    <w:rsid w:val="00B16AE9"/>
    <w:rsid w:val="00B16BDF"/>
    <w:rsid w:val="00B17BFC"/>
    <w:rsid w:val="00B17D63"/>
    <w:rsid w:val="00B17F84"/>
    <w:rsid w:val="00B20869"/>
    <w:rsid w:val="00B20C23"/>
    <w:rsid w:val="00B213AC"/>
    <w:rsid w:val="00B21772"/>
    <w:rsid w:val="00B219F2"/>
    <w:rsid w:val="00B2274E"/>
    <w:rsid w:val="00B228A5"/>
    <w:rsid w:val="00B22E84"/>
    <w:rsid w:val="00B23A35"/>
    <w:rsid w:val="00B23B2E"/>
    <w:rsid w:val="00B23BE9"/>
    <w:rsid w:val="00B25130"/>
    <w:rsid w:val="00B25BD6"/>
    <w:rsid w:val="00B25C99"/>
    <w:rsid w:val="00B25CE4"/>
    <w:rsid w:val="00B25EE0"/>
    <w:rsid w:val="00B265A5"/>
    <w:rsid w:val="00B2669A"/>
    <w:rsid w:val="00B266B7"/>
    <w:rsid w:val="00B267BC"/>
    <w:rsid w:val="00B2688E"/>
    <w:rsid w:val="00B269BA"/>
    <w:rsid w:val="00B26EFE"/>
    <w:rsid w:val="00B270C7"/>
    <w:rsid w:val="00B273C6"/>
    <w:rsid w:val="00B27BC4"/>
    <w:rsid w:val="00B27F24"/>
    <w:rsid w:val="00B30DDA"/>
    <w:rsid w:val="00B311AC"/>
    <w:rsid w:val="00B313E3"/>
    <w:rsid w:val="00B3141A"/>
    <w:rsid w:val="00B316DA"/>
    <w:rsid w:val="00B31C5B"/>
    <w:rsid w:val="00B323EB"/>
    <w:rsid w:val="00B32BC6"/>
    <w:rsid w:val="00B33000"/>
    <w:rsid w:val="00B336A2"/>
    <w:rsid w:val="00B33ACF"/>
    <w:rsid w:val="00B34308"/>
    <w:rsid w:val="00B34402"/>
    <w:rsid w:val="00B348A6"/>
    <w:rsid w:val="00B34F32"/>
    <w:rsid w:val="00B358D6"/>
    <w:rsid w:val="00B36DD6"/>
    <w:rsid w:val="00B36EFC"/>
    <w:rsid w:val="00B3764C"/>
    <w:rsid w:val="00B378E7"/>
    <w:rsid w:val="00B37D49"/>
    <w:rsid w:val="00B37E06"/>
    <w:rsid w:val="00B40179"/>
    <w:rsid w:val="00B4025B"/>
    <w:rsid w:val="00B418E8"/>
    <w:rsid w:val="00B41961"/>
    <w:rsid w:val="00B41C54"/>
    <w:rsid w:val="00B41C9A"/>
    <w:rsid w:val="00B41E69"/>
    <w:rsid w:val="00B4232A"/>
    <w:rsid w:val="00B43145"/>
    <w:rsid w:val="00B4362F"/>
    <w:rsid w:val="00B43E16"/>
    <w:rsid w:val="00B44325"/>
    <w:rsid w:val="00B443CE"/>
    <w:rsid w:val="00B454F9"/>
    <w:rsid w:val="00B455D1"/>
    <w:rsid w:val="00B45FCE"/>
    <w:rsid w:val="00B46D43"/>
    <w:rsid w:val="00B46E03"/>
    <w:rsid w:val="00B47D2E"/>
    <w:rsid w:val="00B47D95"/>
    <w:rsid w:val="00B47E7D"/>
    <w:rsid w:val="00B47FED"/>
    <w:rsid w:val="00B504A7"/>
    <w:rsid w:val="00B50E47"/>
    <w:rsid w:val="00B51697"/>
    <w:rsid w:val="00B518C0"/>
    <w:rsid w:val="00B52554"/>
    <w:rsid w:val="00B54303"/>
    <w:rsid w:val="00B54BCB"/>
    <w:rsid w:val="00B554BF"/>
    <w:rsid w:val="00B55546"/>
    <w:rsid w:val="00B559D8"/>
    <w:rsid w:val="00B55E3B"/>
    <w:rsid w:val="00B56518"/>
    <w:rsid w:val="00B56BD1"/>
    <w:rsid w:val="00B57422"/>
    <w:rsid w:val="00B57D95"/>
    <w:rsid w:val="00B57E71"/>
    <w:rsid w:val="00B60756"/>
    <w:rsid w:val="00B60876"/>
    <w:rsid w:val="00B60EBF"/>
    <w:rsid w:val="00B61B2F"/>
    <w:rsid w:val="00B62555"/>
    <w:rsid w:val="00B635CB"/>
    <w:rsid w:val="00B63688"/>
    <w:rsid w:val="00B638BF"/>
    <w:rsid w:val="00B6499B"/>
    <w:rsid w:val="00B64AF8"/>
    <w:rsid w:val="00B64D20"/>
    <w:rsid w:val="00B64D8F"/>
    <w:rsid w:val="00B64EC4"/>
    <w:rsid w:val="00B6527F"/>
    <w:rsid w:val="00B6550F"/>
    <w:rsid w:val="00B66846"/>
    <w:rsid w:val="00B66E81"/>
    <w:rsid w:val="00B66E8F"/>
    <w:rsid w:val="00B678F1"/>
    <w:rsid w:val="00B67C0B"/>
    <w:rsid w:val="00B70AEA"/>
    <w:rsid w:val="00B71223"/>
    <w:rsid w:val="00B717CA"/>
    <w:rsid w:val="00B71998"/>
    <w:rsid w:val="00B719FF"/>
    <w:rsid w:val="00B7241E"/>
    <w:rsid w:val="00B726EB"/>
    <w:rsid w:val="00B72BB6"/>
    <w:rsid w:val="00B7318F"/>
    <w:rsid w:val="00B7376C"/>
    <w:rsid w:val="00B74337"/>
    <w:rsid w:val="00B74AB2"/>
    <w:rsid w:val="00B759F9"/>
    <w:rsid w:val="00B75F4D"/>
    <w:rsid w:val="00B76611"/>
    <w:rsid w:val="00B77EE5"/>
    <w:rsid w:val="00B80348"/>
    <w:rsid w:val="00B8049C"/>
    <w:rsid w:val="00B80D67"/>
    <w:rsid w:val="00B816C2"/>
    <w:rsid w:val="00B81844"/>
    <w:rsid w:val="00B81BBE"/>
    <w:rsid w:val="00B81C9B"/>
    <w:rsid w:val="00B82595"/>
    <w:rsid w:val="00B82AF0"/>
    <w:rsid w:val="00B82D41"/>
    <w:rsid w:val="00B82D8C"/>
    <w:rsid w:val="00B82F39"/>
    <w:rsid w:val="00B832E4"/>
    <w:rsid w:val="00B8345C"/>
    <w:rsid w:val="00B839EE"/>
    <w:rsid w:val="00B841D9"/>
    <w:rsid w:val="00B84672"/>
    <w:rsid w:val="00B84BFB"/>
    <w:rsid w:val="00B84E8F"/>
    <w:rsid w:val="00B86E7B"/>
    <w:rsid w:val="00B873F9"/>
    <w:rsid w:val="00B87B57"/>
    <w:rsid w:val="00B9040E"/>
    <w:rsid w:val="00B9231F"/>
    <w:rsid w:val="00B92560"/>
    <w:rsid w:val="00B92814"/>
    <w:rsid w:val="00B92945"/>
    <w:rsid w:val="00B92982"/>
    <w:rsid w:val="00B93A59"/>
    <w:rsid w:val="00B93ACF"/>
    <w:rsid w:val="00B93D9B"/>
    <w:rsid w:val="00B9462B"/>
    <w:rsid w:val="00B94AAB"/>
    <w:rsid w:val="00B94C5D"/>
    <w:rsid w:val="00B94F07"/>
    <w:rsid w:val="00B950EB"/>
    <w:rsid w:val="00B95707"/>
    <w:rsid w:val="00B95B9B"/>
    <w:rsid w:val="00B95C02"/>
    <w:rsid w:val="00B96E41"/>
    <w:rsid w:val="00B97642"/>
    <w:rsid w:val="00B978E0"/>
    <w:rsid w:val="00BA02A7"/>
    <w:rsid w:val="00BA0923"/>
    <w:rsid w:val="00BA0CCC"/>
    <w:rsid w:val="00BA1A88"/>
    <w:rsid w:val="00BA1B8F"/>
    <w:rsid w:val="00BA1C9C"/>
    <w:rsid w:val="00BA2417"/>
    <w:rsid w:val="00BA2F48"/>
    <w:rsid w:val="00BA3410"/>
    <w:rsid w:val="00BA40B5"/>
    <w:rsid w:val="00BA4132"/>
    <w:rsid w:val="00BA5559"/>
    <w:rsid w:val="00BA5571"/>
    <w:rsid w:val="00BA5AB8"/>
    <w:rsid w:val="00BA6FAD"/>
    <w:rsid w:val="00BA7AAF"/>
    <w:rsid w:val="00BA7CC6"/>
    <w:rsid w:val="00BA7F7E"/>
    <w:rsid w:val="00BB07F7"/>
    <w:rsid w:val="00BB0D38"/>
    <w:rsid w:val="00BB10CE"/>
    <w:rsid w:val="00BB1656"/>
    <w:rsid w:val="00BB1987"/>
    <w:rsid w:val="00BB1BCF"/>
    <w:rsid w:val="00BB559F"/>
    <w:rsid w:val="00BB6B36"/>
    <w:rsid w:val="00BB7002"/>
    <w:rsid w:val="00BB743F"/>
    <w:rsid w:val="00BC039C"/>
    <w:rsid w:val="00BC0472"/>
    <w:rsid w:val="00BC0D5B"/>
    <w:rsid w:val="00BC0E0D"/>
    <w:rsid w:val="00BC1082"/>
    <w:rsid w:val="00BC16DF"/>
    <w:rsid w:val="00BC1F8A"/>
    <w:rsid w:val="00BC235B"/>
    <w:rsid w:val="00BC256A"/>
    <w:rsid w:val="00BC2D5F"/>
    <w:rsid w:val="00BC354A"/>
    <w:rsid w:val="00BC3831"/>
    <w:rsid w:val="00BC4146"/>
    <w:rsid w:val="00BC41EB"/>
    <w:rsid w:val="00BC4726"/>
    <w:rsid w:val="00BC4A74"/>
    <w:rsid w:val="00BC572D"/>
    <w:rsid w:val="00BC6169"/>
    <w:rsid w:val="00BC62E1"/>
    <w:rsid w:val="00BD0503"/>
    <w:rsid w:val="00BD05CE"/>
    <w:rsid w:val="00BD0A43"/>
    <w:rsid w:val="00BD0BBE"/>
    <w:rsid w:val="00BD154F"/>
    <w:rsid w:val="00BD1FCC"/>
    <w:rsid w:val="00BD1FDF"/>
    <w:rsid w:val="00BD21BB"/>
    <w:rsid w:val="00BD23CB"/>
    <w:rsid w:val="00BD3315"/>
    <w:rsid w:val="00BD3846"/>
    <w:rsid w:val="00BD3E7D"/>
    <w:rsid w:val="00BD568F"/>
    <w:rsid w:val="00BD5F4C"/>
    <w:rsid w:val="00BD69A4"/>
    <w:rsid w:val="00BD6BEF"/>
    <w:rsid w:val="00BD6E1D"/>
    <w:rsid w:val="00BD72B1"/>
    <w:rsid w:val="00BD73EB"/>
    <w:rsid w:val="00BD7548"/>
    <w:rsid w:val="00BE0A00"/>
    <w:rsid w:val="00BE0D08"/>
    <w:rsid w:val="00BE0F30"/>
    <w:rsid w:val="00BE14BD"/>
    <w:rsid w:val="00BE217C"/>
    <w:rsid w:val="00BE2B7A"/>
    <w:rsid w:val="00BE3416"/>
    <w:rsid w:val="00BE3C38"/>
    <w:rsid w:val="00BE467A"/>
    <w:rsid w:val="00BE554C"/>
    <w:rsid w:val="00BE5CD8"/>
    <w:rsid w:val="00BE64E0"/>
    <w:rsid w:val="00BE667E"/>
    <w:rsid w:val="00BE6D19"/>
    <w:rsid w:val="00BE710A"/>
    <w:rsid w:val="00BE7825"/>
    <w:rsid w:val="00BE7CD8"/>
    <w:rsid w:val="00BF033C"/>
    <w:rsid w:val="00BF086F"/>
    <w:rsid w:val="00BF13D4"/>
    <w:rsid w:val="00BF1700"/>
    <w:rsid w:val="00BF176B"/>
    <w:rsid w:val="00BF1E21"/>
    <w:rsid w:val="00BF2497"/>
    <w:rsid w:val="00BF2E5D"/>
    <w:rsid w:val="00BF3C73"/>
    <w:rsid w:val="00BF4588"/>
    <w:rsid w:val="00BF4B1E"/>
    <w:rsid w:val="00BF4CDC"/>
    <w:rsid w:val="00BF524D"/>
    <w:rsid w:val="00BF5BCD"/>
    <w:rsid w:val="00BF6776"/>
    <w:rsid w:val="00BF7CC8"/>
    <w:rsid w:val="00C000A2"/>
    <w:rsid w:val="00C00D1A"/>
    <w:rsid w:val="00C00EBB"/>
    <w:rsid w:val="00C01674"/>
    <w:rsid w:val="00C020F1"/>
    <w:rsid w:val="00C023C6"/>
    <w:rsid w:val="00C025D5"/>
    <w:rsid w:val="00C02B57"/>
    <w:rsid w:val="00C02BF4"/>
    <w:rsid w:val="00C033CD"/>
    <w:rsid w:val="00C0346F"/>
    <w:rsid w:val="00C038FB"/>
    <w:rsid w:val="00C05323"/>
    <w:rsid w:val="00C05630"/>
    <w:rsid w:val="00C062A9"/>
    <w:rsid w:val="00C06C41"/>
    <w:rsid w:val="00C06C9B"/>
    <w:rsid w:val="00C0784A"/>
    <w:rsid w:val="00C07B48"/>
    <w:rsid w:val="00C1281A"/>
    <w:rsid w:val="00C12BE4"/>
    <w:rsid w:val="00C12C7D"/>
    <w:rsid w:val="00C1395D"/>
    <w:rsid w:val="00C1450B"/>
    <w:rsid w:val="00C15023"/>
    <w:rsid w:val="00C15240"/>
    <w:rsid w:val="00C15E47"/>
    <w:rsid w:val="00C1708A"/>
    <w:rsid w:val="00C20588"/>
    <w:rsid w:val="00C207F9"/>
    <w:rsid w:val="00C209F0"/>
    <w:rsid w:val="00C20E0B"/>
    <w:rsid w:val="00C210DB"/>
    <w:rsid w:val="00C22028"/>
    <w:rsid w:val="00C2222D"/>
    <w:rsid w:val="00C2289B"/>
    <w:rsid w:val="00C22C23"/>
    <w:rsid w:val="00C2313B"/>
    <w:rsid w:val="00C244BD"/>
    <w:rsid w:val="00C246AA"/>
    <w:rsid w:val="00C255C3"/>
    <w:rsid w:val="00C25D8F"/>
    <w:rsid w:val="00C26070"/>
    <w:rsid w:val="00C260F2"/>
    <w:rsid w:val="00C26752"/>
    <w:rsid w:val="00C26B4A"/>
    <w:rsid w:val="00C27A67"/>
    <w:rsid w:val="00C27E9F"/>
    <w:rsid w:val="00C30346"/>
    <w:rsid w:val="00C313B6"/>
    <w:rsid w:val="00C314A9"/>
    <w:rsid w:val="00C31945"/>
    <w:rsid w:val="00C3226E"/>
    <w:rsid w:val="00C325F7"/>
    <w:rsid w:val="00C33354"/>
    <w:rsid w:val="00C33F77"/>
    <w:rsid w:val="00C34996"/>
    <w:rsid w:val="00C34A08"/>
    <w:rsid w:val="00C34D71"/>
    <w:rsid w:val="00C3561E"/>
    <w:rsid w:val="00C3696F"/>
    <w:rsid w:val="00C36BD3"/>
    <w:rsid w:val="00C36FF1"/>
    <w:rsid w:val="00C3702E"/>
    <w:rsid w:val="00C370FB"/>
    <w:rsid w:val="00C3726A"/>
    <w:rsid w:val="00C37280"/>
    <w:rsid w:val="00C37A18"/>
    <w:rsid w:val="00C41009"/>
    <w:rsid w:val="00C41AA2"/>
    <w:rsid w:val="00C42D47"/>
    <w:rsid w:val="00C439DF"/>
    <w:rsid w:val="00C43F82"/>
    <w:rsid w:val="00C44108"/>
    <w:rsid w:val="00C448DA"/>
    <w:rsid w:val="00C44C59"/>
    <w:rsid w:val="00C4537D"/>
    <w:rsid w:val="00C45BAB"/>
    <w:rsid w:val="00C46079"/>
    <w:rsid w:val="00C46ABC"/>
    <w:rsid w:val="00C46B11"/>
    <w:rsid w:val="00C46EFA"/>
    <w:rsid w:val="00C47235"/>
    <w:rsid w:val="00C475FA"/>
    <w:rsid w:val="00C47692"/>
    <w:rsid w:val="00C47E9E"/>
    <w:rsid w:val="00C504D4"/>
    <w:rsid w:val="00C5050E"/>
    <w:rsid w:val="00C5180E"/>
    <w:rsid w:val="00C53254"/>
    <w:rsid w:val="00C5445C"/>
    <w:rsid w:val="00C54BDA"/>
    <w:rsid w:val="00C54C83"/>
    <w:rsid w:val="00C55517"/>
    <w:rsid w:val="00C55F90"/>
    <w:rsid w:val="00C56E2B"/>
    <w:rsid w:val="00C56E9C"/>
    <w:rsid w:val="00C57B7F"/>
    <w:rsid w:val="00C57B89"/>
    <w:rsid w:val="00C57BF7"/>
    <w:rsid w:val="00C6059F"/>
    <w:rsid w:val="00C613A5"/>
    <w:rsid w:val="00C61EB1"/>
    <w:rsid w:val="00C6203E"/>
    <w:rsid w:val="00C624F9"/>
    <w:rsid w:val="00C62B23"/>
    <w:rsid w:val="00C63B61"/>
    <w:rsid w:val="00C63EB6"/>
    <w:rsid w:val="00C65474"/>
    <w:rsid w:val="00C67F12"/>
    <w:rsid w:val="00C70867"/>
    <w:rsid w:val="00C70F82"/>
    <w:rsid w:val="00C71044"/>
    <w:rsid w:val="00C71C74"/>
    <w:rsid w:val="00C71D43"/>
    <w:rsid w:val="00C71EBB"/>
    <w:rsid w:val="00C72196"/>
    <w:rsid w:val="00C72388"/>
    <w:rsid w:val="00C72C8C"/>
    <w:rsid w:val="00C72D28"/>
    <w:rsid w:val="00C74341"/>
    <w:rsid w:val="00C75324"/>
    <w:rsid w:val="00C7570D"/>
    <w:rsid w:val="00C75806"/>
    <w:rsid w:val="00C75947"/>
    <w:rsid w:val="00C75B1B"/>
    <w:rsid w:val="00C75B66"/>
    <w:rsid w:val="00C76355"/>
    <w:rsid w:val="00C768C8"/>
    <w:rsid w:val="00C76991"/>
    <w:rsid w:val="00C76D12"/>
    <w:rsid w:val="00C77527"/>
    <w:rsid w:val="00C7762E"/>
    <w:rsid w:val="00C7796A"/>
    <w:rsid w:val="00C77BFA"/>
    <w:rsid w:val="00C77C0C"/>
    <w:rsid w:val="00C77D60"/>
    <w:rsid w:val="00C81620"/>
    <w:rsid w:val="00C8199B"/>
    <w:rsid w:val="00C81A99"/>
    <w:rsid w:val="00C8365D"/>
    <w:rsid w:val="00C83BF1"/>
    <w:rsid w:val="00C84CE2"/>
    <w:rsid w:val="00C84D15"/>
    <w:rsid w:val="00C85EFF"/>
    <w:rsid w:val="00C867FE"/>
    <w:rsid w:val="00C86D45"/>
    <w:rsid w:val="00C870CB"/>
    <w:rsid w:val="00C905B9"/>
    <w:rsid w:val="00C90D7B"/>
    <w:rsid w:val="00C90EC7"/>
    <w:rsid w:val="00C91059"/>
    <w:rsid w:val="00C911C4"/>
    <w:rsid w:val="00C9177A"/>
    <w:rsid w:val="00C91A53"/>
    <w:rsid w:val="00C920A8"/>
    <w:rsid w:val="00C9239D"/>
    <w:rsid w:val="00C92458"/>
    <w:rsid w:val="00C92514"/>
    <w:rsid w:val="00C930C0"/>
    <w:rsid w:val="00C938E9"/>
    <w:rsid w:val="00C941B5"/>
    <w:rsid w:val="00C9484D"/>
    <w:rsid w:val="00C951D4"/>
    <w:rsid w:val="00C954DE"/>
    <w:rsid w:val="00C96DD8"/>
    <w:rsid w:val="00C979A3"/>
    <w:rsid w:val="00C97B94"/>
    <w:rsid w:val="00CA0792"/>
    <w:rsid w:val="00CA0873"/>
    <w:rsid w:val="00CA097F"/>
    <w:rsid w:val="00CA0F04"/>
    <w:rsid w:val="00CA115A"/>
    <w:rsid w:val="00CA116F"/>
    <w:rsid w:val="00CA14E1"/>
    <w:rsid w:val="00CA2FD6"/>
    <w:rsid w:val="00CA34AF"/>
    <w:rsid w:val="00CA34D3"/>
    <w:rsid w:val="00CA3952"/>
    <w:rsid w:val="00CA3C7E"/>
    <w:rsid w:val="00CA3D22"/>
    <w:rsid w:val="00CA6404"/>
    <w:rsid w:val="00CA66D5"/>
    <w:rsid w:val="00CA697B"/>
    <w:rsid w:val="00CA6BC8"/>
    <w:rsid w:val="00CA75BD"/>
    <w:rsid w:val="00CA7CC9"/>
    <w:rsid w:val="00CB02E2"/>
    <w:rsid w:val="00CB0F33"/>
    <w:rsid w:val="00CB14F9"/>
    <w:rsid w:val="00CB170C"/>
    <w:rsid w:val="00CB17FF"/>
    <w:rsid w:val="00CB1B8B"/>
    <w:rsid w:val="00CB2292"/>
    <w:rsid w:val="00CB266A"/>
    <w:rsid w:val="00CB2F4B"/>
    <w:rsid w:val="00CB30AE"/>
    <w:rsid w:val="00CB371E"/>
    <w:rsid w:val="00CB3BF4"/>
    <w:rsid w:val="00CB59A0"/>
    <w:rsid w:val="00CB5DE7"/>
    <w:rsid w:val="00CB614A"/>
    <w:rsid w:val="00CB68B3"/>
    <w:rsid w:val="00CB6E6B"/>
    <w:rsid w:val="00CB6FA8"/>
    <w:rsid w:val="00CB7B36"/>
    <w:rsid w:val="00CB7B3D"/>
    <w:rsid w:val="00CB7C02"/>
    <w:rsid w:val="00CC0306"/>
    <w:rsid w:val="00CC05B5"/>
    <w:rsid w:val="00CC0F0B"/>
    <w:rsid w:val="00CC1454"/>
    <w:rsid w:val="00CC160E"/>
    <w:rsid w:val="00CC1CEE"/>
    <w:rsid w:val="00CC1D44"/>
    <w:rsid w:val="00CC21C6"/>
    <w:rsid w:val="00CC2CE0"/>
    <w:rsid w:val="00CC31D6"/>
    <w:rsid w:val="00CC3A04"/>
    <w:rsid w:val="00CC3CFD"/>
    <w:rsid w:val="00CC3F3A"/>
    <w:rsid w:val="00CC3F59"/>
    <w:rsid w:val="00CC4595"/>
    <w:rsid w:val="00CC461D"/>
    <w:rsid w:val="00CC495D"/>
    <w:rsid w:val="00CC5315"/>
    <w:rsid w:val="00CC60B8"/>
    <w:rsid w:val="00CC67F7"/>
    <w:rsid w:val="00CC79D2"/>
    <w:rsid w:val="00CC7B05"/>
    <w:rsid w:val="00CC7BE9"/>
    <w:rsid w:val="00CD0209"/>
    <w:rsid w:val="00CD101B"/>
    <w:rsid w:val="00CD109C"/>
    <w:rsid w:val="00CD1AB8"/>
    <w:rsid w:val="00CD1BDB"/>
    <w:rsid w:val="00CD1D3F"/>
    <w:rsid w:val="00CD218A"/>
    <w:rsid w:val="00CD2E5B"/>
    <w:rsid w:val="00CD322C"/>
    <w:rsid w:val="00CD3564"/>
    <w:rsid w:val="00CD4976"/>
    <w:rsid w:val="00CD5BA0"/>
    <w:rsid w:val="00CD5BA4"/>
    <w:rsid w:val="00CD5EF0"/>
    <w:rsid w:val="00CD6264"/>
    <w:rsid w:val="00CD6688"/>
    <w:rsid w:val="00CD6886"/>
    <w:rsid w:val="00CD6C5C"/>
    <w:rsid w:val="00CD6F6C"/>
    <w:rsid w:val="00CD73F1"/>
    <w:rsid w:val="00CD75F5"/>
    <w:rsid w:val="00CD7AE1"/>
    <w:rsid w:val="00CD7F59"/>
    <w:rsid w:val="00CE0750"/>
    <w:rsid w:val="00CE15AB"/>
    <w:rsid w:val="00CE168B"/>
    <w:rsid w:val="00CE168D"/>
    <w:rsid w:val="00CE1A99"/>
    <w:rsid w:val="00CE1BD5"/>
    <w:rsid w:val="00CE1BE3"/>
    <w:rsid w:val="00CE1FFC"/>
    <w:rsid w:val="00CE2219"/>
    <w:rsid w:val="00CE2B78"/>
    <w:rsid w:val="00CE3DD0"/>
    <w:rsid w:val="00CE40AD"/>
    <w:rsid w:val="00CE4AAC"/>
    <w:rsid w:val="00CE51A6"/>
    <w:rsid w:val="00CE564A"/>
    <w:rsid w:val="00CE56EA"/>
    <w:rsid w:val="00CE57B5"/>
    <w:rsid w:val="00CE58BE"/>
    <w:rsid w:val="00CE677F"/>
    <w:rsid w:val="00CE69E5"/>
    <w:rsid w:val="00CE6BAA"/>
    <w:rsid w:val="00CE6CF1"/>
    <w:rsid w:val="00CE6D99"/>
    <w:rsid w:val="00CE6EDF"/>
    <w:rsid w:val="00CE6F27"/>
    <w:rsid w:val="00CE71EB"/>
    <w:rsid w:val="00CE764F"/>
    <w:rsid w:val="00CE7864"/>
    <w:rsid w:val="00CE7A39"/>
    <w:rsid w:val="00CF01DA"/>
    <w:rsid w:val="00CF037C"/>
    <w:rsid w:val="00CF0666"/>
    <w:rsid w:val="00CF082E"/>
    <w:rsid w:val="00CF1684"/>
    <w:rsid w:val="00CF1969"/>
    <w:rsid w:val="00CF2550"/>
    <w:rsid w:val="00CF3442"/>
    <w:rsid w:val="00CF347D"/>
    <w:rsid w:val="00CF3E22"/>
    <w:rsid w:val="00CF3ED4"/>
    <w:rsid w:val="00CF44CA"/>
    <w:rsid w:val="00CF47A5"/>
    <w:rsid w:val="00CF5084"/>
    <w:rsid w:val="00CF5E52"/>
    <w:rsid w:val="00CF6419"/>
    <w:rsid w:val="00CF656C"/>
    <w:rsid w:val="00CF7193"/>
    <w:rsid w:val="00CF75B0"/>
    <w:rsid w:val="00CF78F6"/>
    <w:rsid w:val="00D000CF"/>
    <w:rsid w:val="00D0054D"/>
    <w:rsid w:val="00D0073B"/>
    <w:rsid w:val="00D00D6E"/>
    <w:rsid w:val="00D00D89"/>
    <w:rsid w:val="00D00E0B"/>
    <w:rsid w:val="00D016F2"/>
    <w:rsid w:val="00D0176B"/>
    <w:rsid w:val="00D01940"/>
    <w:rsid w:val="00D02C1F"/>
    <w:rsid w:val="00D02D93"/>
    <w:rsid w:val="00D0336E"/>
    <w:rsid w:val="00D034D3"/>
    <w:rsid w:val="00D03542"/>
    <w:rsid w:val="00D03F64"/>
    <w:rsid w:val="00D056AC"/>
    <w:rsid w:val="00D05D37"/>
    <w:rsid w:val="00D06101"/>
    <w:rsid w:val="00D06805"/>
    <w:rsid w:val="00D0693C"/>
    <w:rsid w:val="00D06A3F"/>
    <w:rsid w:val="00D071CF"/>
    <w:rsid w:val="00D072EF"/>
    <w:rsid w:val="00D07B47"/>
    <w:rsid w:val="00D07F65"/>
    <w:rsid w:val="00D104A5"/>
    <w:rsid w:val="00D105F0"/>
    <w:rsid w:val="00D10A6C"/>
    <w:rsid w:val="00D10B1E"/>
    <w:rsid w:val="00D113E1"/>
    <w:rsid w:val="00D116B9"/>
    <w:rsid w:val="00D11F7A"/>
    <w:rsid w:val="00D12119"/>
    <w:rsid w:val="00D12D58"/>
    <w:rsid w:val="00D12D7F"/>
    <w:rsid w:val="00D1331A"/>
    <w:rsid w:val="00D13644"/>
    <w:rsid w:val="00D13BAC"/>
    <w:rsid w:val="00D14533"/>
    <w:rsid w:val="00D14F73"/>
    <w:rsid w:val="00D15D0B"/>
    <w:rsid w:val="00D16368"/>
    <w:rsid w:val="00D16862"/>
    <w:rsid w:val="00D16E4E"/>
    <w:rsid w:val="00D20809"/>
    <w:rsid w:val="00D20EE6"/>
    <w:rsid w:val="00D21105"/>
    <w:rsid w:val="00D21519"/>
    <w:rsid w:val="00D21699"/>
    <w:rsid w:val="00D21891"/>
    <w:rsid w:val="00D21948"/>
    <w:rsid w:val="00D224F7"/>
    <w:rsid w:val="00D23291"/>
    <w:rsid w:val="00D234A4"/>
    <w:rsid w:val="00D23FC8"/>
    <w:rsid w:val="00D246A2"/>
    <w:rsid w:val="00D24EBA"/>
    <w:rsid w:val="00D256E1"/>
    <w:rsid w:val="00D25C85"/>
    <w:rsid w:val="00D26093"/>
    <w:rsid w:val="00D263BA"/>
    <w:rsid w:val="00D271F8"/>
    <w:rsid w:val="00D275A4"/>
    <w:rsid w:val="00D30628"/>
    <w:rsid w:val="00D32583"/>
    <w:rsid w:val="00D32BD5"/>
    <w:rsid w:val="00D33024"/>
    <w:rsid w:val="00D33333"/>
    <w:rsid w:val="00D33674"/>
    <w:rsid w:val="00D34077"/>
    <w:rsid w:val="00D3411A"/>
    <w:rsid w:val="00D34831"/>
    <w:rsid w:val="00D34E78"/>
    <w:rsid w:val="00D35DD0"/>
    <w:rsid w:val="00D36441"/>
    <w:rsid w:val="00D37166"/>
    <w:rsid w:val="00D377FF"/>
    <w:rsid w:val="00D37992"/>
    <w:rsid w:val="00D37F3E"/>
    <w:rsid w:val="00D40D81"/>
    <w:rsid w:val="00D41240"/>
    <w:rsid w:val="00D415B9"/>
    <w:rsid w:val="00D428C2"/>
    <w:rsid w:val="00D42A28"/>
    <w:rsid w:val="00D43A14"/>
    <w:rsid w:val="00D44AB7"/>
    <w:rsid w:val="00D44E55"/>
    <w:rsid w:val="00D45082"/>
    <w:rsid w:val="00D452BE"/>
    <w:rsid w:val="00D454E9"/>
    <w:rsid w:val="00D455B9"/>
    <w:rsid w:val="00D45A02"/>
    <w:rsid w:val="00D45AFB"/>
    <w:rsid w:val="00D45B04"/>
    <w:rsid w:val="00D462B1"/>
    <w:rsid w:val="00D4644D"/>
    <w:rsid w:val="00D46954"/>
    <w:rsid w:val="00D46E81"/>
    <w:rsid w:val="00D478DB"/>
    <w:rsid w:val="00D47D6B"/>
    <w:rsid w:val="00D500A4"/>
    <w:rsid w:val="00D501D7"/>
    <w:rsid w:val="00D507B3"/>
    <w:rsid w:val="00D50BA7"/>
    <w:rsid w:val="00D50E04"/>
    <w:rsid w:val="00D51A50"/>
    <w:rsid w:val="00D51B02"/>
    <w:rsid w:val="00D52323"/>
    <w:rsid w:val="00D5233C"/>
    <w:rsid w:val="00D52CB8"/>
    <w:rsid w:val="00D52E63"/>
    <w:rsid w:val="00D52F70"/>
    <w:rsid w:val="00D536E1"/>
    <w:rsid w:val="00D53D13"/>
    <w:rsid w:val="00D53FAC"/>
    <w:rsid w:val="00D53FCB"/>
    <w:rsid w:val="00D545E1"/>
    <w:rsid w:val="00D54D0D"/>
    <w:rsid w:val="00D5613D"/>
    <w:rsid w:val="00D56252"/>
    <w:rsid w:val="00D56BFF"/>
    <w:rsid w:val="00D601A7"/>
    <w:rsid w:val="00D609E3"/>
    <w:rsid w:val="00D60D18"/>
    <w:rsid w:val="00D6108B"/>
    <w:rsid w:val="00D62001"/>
    <w:rsid w:val="00D62E89"/>
    <w:rsid w:val="00D63145"/>
    <w:rsid w:val="00D6345A"/>
    <w:rsid w:val="00D6346D"/>
    <w:rsid w:val="00D641E4"/>
    <w:rsid w:val="00D6435B"/>
    <w:rsid w:val="00D645CF"/>
    <w:rsid w:val="00D64D1D"/>
    <w:rsid w:val="00D65270"/>
    <w:rsid w:val="00D65ABB"/>
    <w:rsid w:val="00D65C02"/>
    <w:rsid w:val="00D661F7"/>
    <w:rsid w:val="00D66579"/>
    <w:rsid w:val="00D667A7"/>
    <w:rsid w:val="00D66BC5"/>
    <w:rsid w:val="00D67EAE"/>
    <w:rsid w:val="00D703AE"/>
    <w:rsid w:val="00D715CA"/>
    <w:rsid w:val="00D719C5"/>
    <w:rsid w:val="00D72DD3"/>
    <w:rsid w:val="00D73255"/>
    <w:rsid w:val="00D73685"/>
    <w:rsid w:val="00D741A9"/>
    <w:rsid w:val="00D7433C"/>
    <w:rsid w:val="00D744E4"/>
    <w:rsid w:val="00D7457F"/>
    <w:rsid w:val="00D74797"/>
    <w:rsid w:val="00D753DD"/>
    <w:rsid w:val="00D7567F"/>
    <w:rsid w:val="00D75881"/>
    <w:rsid w:val="00D769BC"/>
    <w:rsid w:val="00D76A03"/>
    <w:rsid w:val="00D76A10"/>
    <w:rsid w:val="00D76C72"/>
    <w:rsid w:val="00D76F1B"/>
    <w:rsid w:val="00D770F0"/>
    <w:rsid w:val="00D77EF5"/>
    <w:rsid w:val="00D818AC"/>
    <w:rsid w:val="00D81AF5"/>
    <w:rsid w:val="00D81BBC"/>
    <w:rsid w:val="00D84694"/>
    <w:rsid w:val="00D85318"/>
    <w:rsid w:val="00D863A6"/>
    <w:rsid w:val="00D86E54"/>
    <w:rsid w:val="00D900C5"/>
    <w:rsid w:val="00D90892"/>
    <w:rsid w:val="00D90EBE"/>
    <w:rsid w:val="00D9120C"/>
    <w:rsid w:val="00D915E9"/>
    <w:rsid w:val="00D91683"/>
    <w:rsid w:val="00D91883"/>
    <w:rsid w:val="00D927FD"/>
    <w:rsid w:val="00D94923"/>
    <w:rsid w:val="00D94B00"/>
    <w:rsid w:val="00D96945"/>
    <w:rsid w:val="00D979BD"/>
    <w:rsid w:val="00D97F5D"/>
    <w:rsid w:val="00DA0F1C"/>
    <w:rsid w:val="00DA1A72"/>
    <w:rsid w:val="00DA3192"/>
    <w:rsid w:val="00DA3507"/>
    <w:rsid w:val="00DA3A49"/>
    <w:rsid w:val="00DA49D3"/>
    <w:rsid w:val="00DA4BF2"/>
    <w:rsid w:val="00DA503B"/>
    <w:rsid w:val="00DA532F"/>
    <w:rsid w:val="00DA5613"/>
    <w:rsid w:val="00DA5623"/>
    <w:rsid w:val="00DA641C"/>
    <w:rsid w:val="00DA68DB"/>
    <w:rsid w:val="00DA78B7"/>
    <w:rsid w:val="00DA7D17"/>
    <w:rsid w:val="00DB0448"/>
    <w:rsid w:val="00DB0455"/>
    <w:rsid w:val="00DB0C6E"/>
    <w:rsid w:val="00DB1010"/>
    <w:rsid w:val="00DB14D8"/>
    <w:rsid w:val="00DB1742"/>
    <w:rsid w:val="00DB24FB"/>
    <w:rsid w:val="00DB266B"/>
    <w:rsid w:val="00DB2919"/>
    <w:rsid w:val="00DB4274"/>
    <w:rsid w:val="00DB49D1"/>
    <w:rsid w:val="00DB4E96"/>
    <w:rsid w:val="00DB52AB"/>
    <w:rsid w:val="00DB5A18"/>
    <w:rsid w:val="00DB5BFA"/>
    <w:rsid w:val="00DB5FE2"/>
    <w:rsid w:val="00DB6487"/>
    <w:rsid w:val="00DB738A"/>
    <w:rsid w:val="00DC018C"/>
    <w:rsid w:val="00DC0D63"/>
    <w:rsid w:val="00DC11A2"/>
    <w:rsid w:val="00DC1468"/>
    <w:rsid w:val="00DC177A"/>
    <w:rsid w:val="00DC214F"/>
    <w:rsid w:val="00DC2A04"/>
    <w:rsid w:val="00DC2C19"/>
    <w:rsid w:val="00DC4152"/>
    <w:rsid w:val="00DC42AA"/>
    <w:rsid w:val="00DC4F61"/>
    <w:rsid w:val="00DC5194"/>
    <w:rsid w:val="00DC52C8"/>
    <w:rsid w:val="00DC55D3"/>
    <w:rsid w:val="00DC5899"/>
    <w:rsid w:val="00DC5BD9"/>
    <w:rsid w:val="00DC7003"/>
    <w:rsid w:val="00DD0307"/>
    <w:rsid w:val="00DD0835"/>
    <w:rsid w:val="00DD0F9F"/>
    <w:rsid w:val="00DD1E97"/>
    <w:rsid w:val="00DD1EF0"/>
    <w:rsid w:val="00DD1F12"/>
    <w:rsid w:val="00DD2823"/>
    <w:rsid w:val="00DD28ED"/>
    <w:rsid w:val="00DD310E"/>
    <w:rsid w:val="00DD33B8"/>
    <w:rsid w:val="00DD3619"/>
    <w:rsid w:val="00DD41B1"/>
    <w:rsid w:val="00DD443E"/>
    <w:rsid w:val="00DD54C3"/>
    <w:rsid w:val="00DD555C"/>
    <w:rsid w:val="00DD584C"/>
    <w:rsid w:val="00DD5B49"/>
    <w:rsid w:val="00DD7312"/>
    <w:rsid w:val="00DD73C6"/>
    <w:rsid w:val="00DD7BA2"/>
    <w:rsid w:val="00DE00DA"/>
    <w:rsid w:val="00DE0A4E"/>
    <w:rsid w:val="00DE0ED1"/>
    <w:rsid w:val="00DE22D2"/>
    <w:rsid w:val="00DE28D1"/>
    <w:rsid w:val="00DE2B15"/>
    <w:rsid w:val="00DE34F5"/>
    <w:rsid w:val="00DE3A5C"/>
    <w:rsid w:val="00DE3C91"/>
    <w:rsid w:val="00DE4FCF"/>
    <w:rsid w:val="00DE5639"/>
    <w:rsid w:val="00DE5C74"/>
    <w:rsid w:val="00DE5D22"/>
    <w:rsid w:val="00DE6781"/>
    <w:rsid w:val="00DE68EA"/>
    <w:rsid w:val="00DE7183"/>
    <w:rsid w:val="00DE7912"/>
    <w:rsid w:val="00DE7B19"/>
    <w:rsid w:val="00DE7C28"/>
    <w:rsid w:val="00DF0033"/>
    <w:rsid w:val="00DF025C"/>
    <w:rsid w:val="00DF040F"/>
    <w:rsid w:val="00DF0C55"/>
    <w:rsid w:val="00DF1320"/>
    <w:rsid w:val="00DF1356"/>
    <w:rsid w:val="00DF2599"/>
    <w:rsid w:val="00DF282D"/>
    <w:rsid w:val="00DF3358"/>
    <w:rsid w:val="00DF3AFB"/>
    <w:rsid w:val="00DF4502"/>
    <w:rsid w:val="00DF4ADE"/>
    <w:rsid w:val="00DF5EBB"/>
    <w:rsid w:val="00DF5F90"/>
    <w:rsid w:val="00DF6497"/>
    <w:rsid w:val="00DF69A1"/>
    <w:rsid w:val="00DF6B10"/>
    <w:rsid w:val="00DF6CF4"/>
    <w:rsid w:val="00DF7746"/>
    <w:rsid w:val="00E0005A"/>
    <w:rsid w:val="00E00382"/>
    <w:rsid w:val="00E00938"/>
    <w:rsid w:val="00E00D90"/>
    <w:rsid w:val="00E00F06"/>
    <w:rsid w:val="00E015EE"/>
    <w:rsid w:val="00E01D13"/>
    <w:rsid w:val="00E01F9C"/>
    <w:rsid w:val="00E024AB"/>
    <w:rsid w:val="00E02612"/>
    <w:rsid w:val="00E03177"/>
    <w:rsid w:val="00E032DF"/>
    <w:rsid w:val="00E03671"/>
    <w:rsid w:val="00E039C2"/>
    <w:rsid w:val="00E04D71"/>
    <w:rsid w:val="00E0542B"/>
    <w:rsid w:val="00E05B61"/>
    <w:rsid w:val="00E06B7C"/>
    <w:rsid w:val="00E0708A"/>
    <w:rsid w:val="00E07583"/>
    <w:rsid w:val="00E10091"/>
    <w:rsid w:val="00E10868"/>
    <w:rsid w:val="00E10AD4"/>
    <w:rsid w:val="00E10DEF"/>
    <w:rsid w:val="00E11B20"/>
    <w:rsid w:val="00E11DED"/>
    <w:rsid w:val="00E124AC"/>
    <w:rsid w:val="00E13821"/>
    <w:rsid w:val="00E13DBB"/>
    <w:rsid w:val="00E13F6B"/>
    <w:rsid w:val="00E14942"/>
    <w:rsid w:val="00E14D34"/>
    <w:rsid w:val="00E1565E"/>
    <w:rsid w:val="00E16922"/>
    <w:rsid w:val="00E17A14"/>
    <w:rsid w:val="00E17AFB"/>
    <w:rsid w:val="00E17EF4"/>
    <w:rsid w:val="00E203CA"/>
    <w:rsid w:val="00E2052A"/>
    <w:rsid w:val="00E206D1"/>
    <w:rsid w:val="00E20FE4"/>
    <w:rsid w:val="00E21411"/>
    <w:rsid w:val="00E21463"/>
    <w:rsid w:val="00E2233C"/>
    <w:rsid w:val="00E226D9"/>
    <w:rsid w:val="00E22A78"/>
    <w:rsid w:val="00E23CE5"/>
    <w:rsid w:val="00E24151"/>
    <w:rsid w:val="00E24975"/>
    <w:rsid w:val="00E25B57"/>
    <w:rsid w:val="00E262A7"/>
    <w:rsid w:val="00E26714"/>
    <w:rsid w:val="00E26874"/>
    <w:rsid w:val="00E272A6"/>
    <w:rsid w:val="00E272AF"/>
    <w:rsid w:val="00E314B7"/>
    <w:rsid w:val="00E3159E"/>
    <w:rsid w:val="00E31608"/>
    <w:rsid w:val="00E31CA5"/>
    <w:rsid w:val="00E32919"/>
    <w:rsid w:val="00E33DF2"/>
    <w:rsid w:val="00E33FF8"/>
    <w:rsid w:val="00E348C4"/>
    <w:rsid w:val="00E34B1B"/>
    <w:rsid w:val="00E3551C"/>
    <w:rsid w:val="00E3582D"/>
    <w:rsid w:val="00E35A08"/>
    <w:rsid w:val="00E3604C"/>
    <w:rsid w:val="00E36317"/>
    <w:rsid w:val="00E36C4F"/>
    <w:rsid w:val="00E3762E"/>
    <w:rsid w:val="00E37A55"/>
    <w:rsid w:val="00E37B58"/>
    <w:rsid w:val="00E37C4A"/>
    <w:rsid w:val="00E404FA"/>
    <w:rsid w:val="00E408B2"/>
    <w:rsid w:val="00E408C9"/>
    <w:rsid w:val="00E40B90"/>
    <w:rsid w:val="00E41A54"/>
    <w:rsid w:val="00E41B25"/>
    <w:rsid w:val="00E41D83"/>
    <w:rsid w:val="00E42384"/>
    <w:rsid w:val="00E42A27"/>
    <w:rsid w:val="00E431F2"/>
    <w:rsid w:val="00E439D5"/>
    <w:rsid w:val="00E43DEF"/>
    <w:rsid w:val="00E4481E"/>
    <w:rsid w:val="00E44D90"/>
    <w:rsid w:val="00E44F66"/>
    <w:rsid w:val="00E44FC6"/>
    <w:rsid w:val="00E4513F"/>
    <w:rsid w:val="00E45454"/>
    <w:rsid w:val="00E45511"/>
    <w:rsid w:val="00E457E7"/>
    <w:rsid w:val="00E45B37"/>
    <w:rsid w:val="00E46936"/>
    <w:rsid w:val="00E46DE3"/>
    <w:rsid w:val="00E477FC"/>
    <w:rsid w:val="00E50728"/>
    <w:rsid w:val="00E51299"/>
    <w:rsid w:val="00E52350"/>
    <w:rsid w:val="00E5249E"/>
    <w:rsid w:val="00E5284F"/>
    <w:rsid w:val="00E52F9B"/>
    <w:rsid w:val="00E53618"/>
    <w:rsid w:val="00E53AC2"/>
    <w:rsid w:val="00E53CF0"/>
    <w:rsid w:val="00E54649"/>
    <w:rsid w:val="00E546EB"/>
    <w:rsid w:val="00E54F04"/>
    <w:rsid w:val="00E556C1"/>
    <w:rsid w:val="00E559A2"/>
    <w:rsid w:val="00E56934"/>
    <w:rsid w:val="00E56ED2"/>
    <w:rsid w:val="00E576D4"/>
    <w:rsid w:val="00E57A8D"/>
    <w:rsid w:val="00E57D93"/>
    <w:rsid w:val="00E57DAD"/>
    <w:rsid w:val="00E57F3E"/>
    <w:rsid w:val="00E60475"/>
    <w:rsid w:val="00E60EC2"/>
    <w:rsid w:val="00E613D4"/>
    <w:rsid w:val="00E61464"/>
    <w:rsid w:val="00E616AC"/>
    <w:rsid w:val="00E61AE7"/>
    <w:rsid w:val="00E63664"/>
    <w:rsid w:val="00E637D7"/>
    <w:rsid w:val="00E63A39"/>
    <w:rsid w:val="00E64667"/>
    <w:rsid w:val="00E646A3"/>
    <w:rsid w:val="00E648B5"/>
    <w:rsid w:val="00E655BA"/>
    <w:rsid w:val="00E65C9D"/>
    <w:rsid w:val="00E65DB4"/>
    <w:rsid w:val="00E676AE"/>
    <w:rsid w:val="00E70745"/>
    <w:rsid w:val="00E709E2"/>
    <w:rsid w:val="00E7141C"/>
    <w:rsid w:val="00E7146E"/>
    <w:rsid w:val="00E714FA"/>
    <w:rsid w:val="00E71509"/>
    <w:rsid w:val="00E72234"/>
    <w:rsid w:val="00E7230C"/>
    <w:rsid w:val="00E72BDC"/>
    <w:rsid w:val="00E74269"/>
    <w:rsid w:val="00E74D3F"/>
    <w:rsid w:val="00E75608"/>
    <w:rsid w:val="00E7567F"/>
    <w:rsid w:val="00E7580E"/>
    <w:rsid w:val="00E75B39"/>
    <w:rsid w:val="00E7604D"/>
    <w:rsid w:val="00E7649B"/>
    <w:rsid w:val="00E76A63"/>
    <w:rsid w:val="00E770F5"/>
    <w:rsid w:val="00E77318"/>
    <w:rsid w:val="00E8000B"/>
    <w:rsid w:val="00E816CF"/>
    <w:rsid w:val="00E819BB"/>
    <w:rsid w:val="00E82085"/>
    <w:rsid w:val="00E82B8E"/>
    <w:rsid w:val="00E82B98"/>
    <w:rsid w:val="00E830BE"/>
    <w:rsid w:val="00E8393B"/>
    <w:rsid w:val="00E83A5A"/>
    <w:rsid w:val="00E83BF8"/>
    <w:rsid w:val="00E841C1"/>
    <w:rsid w:val="00E84F7F"/>
    <w:rsid w:val="00E8502D"/>
    <w:rsid w:val="00E85045"/>
    <w:rsid w:val="00E85376"/>
    <w:rsid w:val="00E85B31"/>
    <w:rsid w:val="00E85CCD"/>
    <w:rsid w:val="00E8704E"/>
    <w:rsid w:val="00E87D85"/>
    <w:rsid w:val="00E902D0"/>
    <w:rsid w:val="00E90644"/>
    <w:rsid w:val="00E9070F"/>
    <w:rsid w:val="00E90C30"/>
    <w:rsid w:val="00E9147F"/>
    <w:rsid w:val="00E91DEB"/>
    <w:rsid w:val="00E91FE6"/>
    <w:rsid w:val="00E92E39"/>
    <w:rsid w:val="00E93A2F"/>
    <w:rsid w:val="00E940BD"/>
    <w:rsid w:val="00E9410D"/>
    <w:rsid w:val="00E944B3"/>
    <w:rsid w:val="00E9478A"/>
    <w:rsid w:val="00E95213"/>
    <w:rsid w:val="00E95554"/>
    <w:rsid w:val="00E96BF5"/>
    <w:rsid w:val="00E96F0F"/>
    <w:rsid w:val="00E97918"/>
    <w:rsid w:val="00E97F77"/>
    <w:rsid w:val="00EA02EE"/>
    <w:rsid w:val="00EA07F6"/>
    <w:rsid w:val="00EA10E4"/>
    <w:rsid w:val="00EA10E5"/>
    <w:rsid w:val="00EA1578"/>
    <w:rsid w:val="00EA2726"/>
    <w:rsid w:val="00EA2C99"/>
    <w:rsid w:val="00EA2F57"/>
    <w:rsid w:val="00EA324A"/>
    <w:rsid w:val="00EA34AC"/>
    <w:rsid w:val="00EA385B"/>
    <w:rsid w:val="00EA3D15"/>
    <w:rsid w:val="00EA4981"/>
    <w:rsid w:val="00EA4D1C"/>
    <w:rsid w:val="00EA5147"/>
    <w:rsid w:val="00EA5530"/>
    <w:rsid w:val="00EA5BE0"/>
    <w:rsid w:val="00EA6552"/>
    <w:rsid w:val="00EA6817"/>
    <w:rsid w:val="00EA68A1"/>
    <w:rsid w:val="00EA72A4"/>
    <w:rsid w:val="00EA7A21"/>
    <w:rsid w:val="00EB01B2"/>
    <w:rsid w:val="00EB04B2"/>
    <w:rsid w:val="00EB0696"/>
    <w:rsid w:val="00EB0D1A"/>
    <w:rsid w:val="00EB1962"/>
    <w:rsid w:val="00EB2C8C"/>
    <w:rsid w:val="00EB3D40"/>
    <w:rsid w:val="00EB40DA"/>
    <w:rsid w:val="00EB43C8"/>
    <w:rsid w:val="00EB4515"/>
    <w:rsid w:val="00EB517C"/>
    <w:rsid w:val="00EB5969"/>
    <w:rsid w:val="00EB6171"/>
    <w:rsid w:val="00EB68BA"/>
    <w:rsid w:val="00EB7EBF"/>
    <w:rsid w:val="00EC022C"/>
    <w:rsid w:val="00EC061F"/>
    <w:rsid w:val="00EC0E89"/>
    <w:rsid w:val="00EC18E2"/>
    <w:rsid w:val="00EC19DB"/>
    <w:rsid w:val="00EC220E"/>
    <w:rsid w:val="00EC238E"/>
    <w:rsid w:val="00EC298A"/>
    <w:rsid w:val="00EC2B3D"/>
    <w:rsid w:val="00EC2D36"/>
    <w:rsid w:val="00EC2E19"/>
    <w:rsid w:val="00EC3016"/>
    <w:rsid w:val="00EC33EB"/>
    <w:rsid w:val="00EC36AA"/>
    <w:rsid w:val="00EC3DE7"/>
    <w:rsid w:val="00EC4B29"/>
    <w:rsid w:val="00EC4F7B"/>
    <w:rsid w:val="00EC4FA6"/>
    <w:rsid w:val="00EC51FB"/>
    <w:rsid w:val="00EC55EE"/>
    <w:rsid w:val="00EC64B4"/>
    <w:rsid w:val="00EC7138"/>
    <w:rsid w:val="00EC7316"/>
    <w:rsid w:val="00EC77E2"/>
    <w:rsid w:val="00ED0B80"/>
    <w:rsid w:val="00ED19D6"/>
    <w:rsid w:val="00ED2950"/>
    <w:rsid w:val="00ED2F17"/>
    <w:rsid w:val="00ED30C6"/>
    <w:rsid w:val="00ED31DB"/>
    <w:rsid w:val="00ED4B3F"/>
    <w:rsid w:val="00ED5222"/>
    <w:rsid w:val="00ED5BC1"/>
    <w:rsid w:val="00ED780D"/>
    <w:rsid w:val="00ED7E85"/>
    <w:rsid w:val="00EE0358"/>
    <w:rsid w:val="00EE1513"/>
    <w:rsid w:val="00EE1E5E"/>
    <w:rsid w:val="00EE1F44"/>
    <w:rsid w:val="00EE3C5E"/>
    <w:rsid w:val="00EE3D76"/>
    <w:rsid w:val="00EE4759"/>
    <w:rsid w:val="00EE4FF5"/>
    <w:rsid w:val="00EE52EF"/>
    <w:rsid w:val="00EE58E5"/>
    <w:rsid w:val="00EE5F11"/>
    <w:rsid w:val="00EE5F8C"/>
    <w:rsid w:val="00EE650F"/>
    <w:rsid w:val="00EE6779"/>
    <w:rsid w:val="00EE68C7"/>
    <w:rsid w:val="00EE6B15"/>
    <w:rsid w:val="00EE7004"/>
    <w:rsid w:val="00EE7577"/>
    <w:rsid w:val="00EE7CB0"/>
    <w:rsid w:val="00EE7EC4"/>
    <w:rsid w:val="00EF0334"/>
    <w:rsid w:val="00EF0561"/>
    <w:rsid w:val="00EF09E1"/>
    <w:rsid w:val="00EF125B"/>
    <w:rsid w:val="00EF130E"/>
    <w:rsid w:val="00EF18A6"/>
    <w:rsid w:val="00EF2014"/>
    <w:rsid w:val="00EF253A"/>
    <w:rsid w:val="00EF2A1E"/>
    <w:rsid w:val="00EF2C6C"/>
    <w:rsid w:val="00EF30A7"/>
    <w:rsid w:val="00EF4012"/>
    <w:rsid w:val="00EF5306"/>
    <w:rsid w:val="00EF62D0"/>
    <w:rsid w:val="00EF62F2"/>
    <w:rsid w:val="00EF6432"/>
    <w:rsid w:val="00EF6E10"/>
    <w:rsid w:val="00EF7184"/>
    <w:rsid w:val="00EF7BFF"/>
    <w:rsid w:val="00F00689"/>
    <w:rsid w:val="00F00A28"/>
    <w:rsid w:val="00F00F6A"/>
    <w:rsid w:val="00F02163"/>
    <w:rsid w:val="00F02854"/>
    <w:rsid w:val="00F03006"/>
    <w:rsid w:val="00F03E08"/>
    <w:rsid w:val="00F05893"/>
    <w:rsid w:val="00F062D7"/>
    <w:rsid w:val="00F1024C"/>
    <w:rsid w:val="00F1066A"/>
    <w:rsid w:val="00F10DAD"/>
    <w:rsid w:val="00F11423"/>
    <w:rsid w:val="00F11551"/>
    <w:rsid w:val="00F11CE6"/>
    <w:rsid w:val="00F12423"/>
    <w:rsid w:val="00F12B1F"/>
    <w:rsid w:val="00F13BE6"/>
    <w:rsid w:val="00F13F84"/>
    <w:rsid w:val="00F1440C"/>
    <w:rsid w:val="00F145D5"/>
    <w:rsid w:val="00F15380"/>
    <w:rsid w:val="00F15E15"/>
    <w:rsid w:val="00F16AE8"/>
    <w:rsid w:val="00F16ECC"/>
    <w:rsid w:val="00F17065"/>
    <w:rsid w:val="00F17317"/>
    <w:rsid w:val="00F2059C"/>
    <w:rsid w:val="00F2062A"/>
    <w:rsid w:val="00F20958"/>
    <w:rsid w:val="00F20B1C"/>
    <w:rsid w:val="00F20E74"/>
    <w:rsid w:val="00F2130E"/>
    <w:rsid w:val="00F219A2"/>
    <w:rsid w:val="00F219CB"/>
    <w:rsid w:val="00F21C1A"/>
    <w:rsid w:val="00F21EE3"/>
    <w:rsid w:val="00F22F18"/>
    <w:rsid w:val="00F23E12"/>
    <w:rsid w:val="00F241E4"/>
    <w:rsid w:val="00F24213"/>
    <w:rsid w:val="00F242F7"/>
    <w:rsid w:val="00F2484F"/>
    <w:rsid w:val="00F25B08"/>
    <w:rsid w:val="00F261D5"/>
    <w:rsid w:val="00F27000"/>
    <w:rsid w:val="00F276DA"/>
    <w:rsid w:val="00F27BC9"/>
    <w:rsid w:val="00F27BF0"/>
    <w:rsid w:val="00F27C15"/>
    <w:rsid w:val="00F27CAE"/>
    <w:rsid w:val="00F27E7D"/>
    <w:rsid w:val="00F31491"/>
    <w:rsid w:val="00F3163A"/>
    <w:rsid w:val="00F31C9D"/>
    <w:rsid w:val="00F31FDD"/>
    <w:rsid w:val="00F32276"/>
    <w:rsid w:val="00F32FE2"/>
    <w:rsid w:val="00F332F4"/>
    <w:rsid w:val="00F333AA"/>
    <w:rsid w:val="00F3391E"/>
    <w:rsid w:val="00F34968"/>
    <w:rsid w:val="00F354B5"/>
    <w:rsid w:val="00F356ED"/>
    <w:rsid w:val="00F35DB2"/>
    <w:rsid w:val="00F36CCA"/>
    <w:rsid w:val="00F377EA"/>
    <w:rsid w:val="00F3791F"/>
    <w:rsid w:val="00F379C7"/>
    <w:rsid w:val="00F37AFA"/>
    <w:rsid w:val="00F40CCD"/>
    <w:rsid w:val="00F40FC7"/>
    <w:rsid w:val="00F412C8"/>
    <w:rsid w:val="00F4190F"/>
    <w:rsid w:val="00F4264C"/>
    <w:rsid w:val="00F42C85"/>
    <w:rsid w:val="00F43A2F"/>
    <w:rsid w:val="00F43A39"/>
    <w:rsid w:val="00F43CE2"/>
    <w:rsid w:val="00F43D57"/>
    <w:rsid w:val="00F4581A"/>
    <w:rsid w:val="00F459AB"/>
    <w:rsid w:val="00F464BF"/>
    <w:rsid w:val="00F4692C"/>
    <w:rsid w:val="00F46A72"/>
    <w:rsid w:val="00F46B80"/>
    <w:rsid w:val="00F46DE8"/>
    <w:rsid w:val="00F47557"/>
    <w:rsid w:val="00F47C08"/>
    <w:rsid w:val="00F47C87"/>
    <w:rsid w:val="00F50DBD"/>
    <w:rsid w:val="00F50F4B"/>
    <w:rsid w:val="00F51362"/>
    <w:rsid w:val="00F516F1"/>
    <w:rsid w:val="00F518E7"/>
    <w:rsid w:val="00F51B84"/>
    <w:rsid w:val="00F51EFE"/>
    <w:rsid w:val="00F52648"/>
    <w:rsid w:val="00F52843"/>
    <w:rsid w:val="00F53C30"/>
    <w:rsid w:val="00F54611"/>
    <w:rsid w:val="00F546FF"/>
    <w:rsid w:val="00F54778"/>
    <w:rsid w:val="00F55F38"/>
    <w:rsid w:val="00F57DC7"/>
    <w:rsid w:val="00F601A6"/>
    <w:rsid w:val="00F607AF"/>
    <w:rsid w:val="00F607D1"/>
    <w:rsid w:val="00F612BB"/>
    <w:rsid w:val="00F613E7"/>
    <w:rsid w:val="00F6200D"/>
    <w:rsid w:val="00F620A0"/>
    <w:rsid w:val="00F6216D"/>
    <w:rsid w:val="00F624A1"/>
    <w:rsid w:val="00F6266E"/>
    <w:rsid w:val="00F626F4"/>
    <w:rsid w:val="00F6291F"/>
    <w:rsid w:val="00F62A66"/>
    <w:rsid w:val="00F62D64"/>
    <w:rsid w:val="00F63D4C"/>
    <w:rsid w:val="00F63DF1"/>
    <w:rsid w:val="00F6436E"/>
    <w:rsid w:val="00F64C41"/>
    <w:rsid w:val="00F64D26"/>
    <w:rsid w:val="00F65566"/>
    <w:rsid w:val="00F658BD"/>
    <w:rsid w:val="00F65D3A"/>
    <w:rsid w:val="00F67006"/>
    <w:rsid w:val="00F674D1"/>
    <w:rsid w:val="00F679FC"/>
    <w:rsid w:val="00F67A36"/>
    <w:rsid w:val="00F67FDB"/>
    <w:rsid w:val="00F70ABA"/>
    <w:rsid w:val="00F70DE4"/>
    <w:rsid w:val="00F71B2F"/>
    <w:rsid w:val="00F71F08"/>
    <w:rsid w:val="00F72343"/>
    <w:rsid w:val="00F72D0A"/>
    <w:rsid w:val="00F7330E"/>
    <w:rsid w:val="00F73352"/>
    <w:rsid w:val="00F736DB"/>
    <w:rsid w:val="00F74172"/>
    <w:rsid w:val="00F7432A"/>
    <w:rsid w:val="00F751F7"/>
    <w:rsid w:val="00F76412"/>
    <w:rsid w:val="00F7696C"/>
    <w:rsid w:val="00F77032"/>
    <w:rsid w:val="00F77264"/>
    <w:rsid w:val="00F77428"/>
    <w:rsid w:val="00F80795"/>
    <w:rsid w:val="00F8092D"/>
    <w:rsid w:val="00F80FAE"/>
    <w:rsid w:val="00F816DC"/>
    <w:rsid w:val="00F83A4F"/>
    <w:rsid w:val="00F84211"/>
    <w:rsid w:val="00F8490B"/>
    <w:rsid w:val="00F84C6B"/>
    <w:rsid w:val="00F84D09"/>
    <w:rsid w:val="00F84EA6"/>
    <w:rsid w:val="00F854C8"/>
    <w:rsid w:val="00F85FE5"/>
    <w:rsid w:val="00F86D9B"/>
    <w:rsid w:val="00F86ECB"/>
    <w:rsid w:val="00F86F9B"/>
    <w:rsid w:val="00F874C8"/>
    <w:rsid w:val="00F87BCE"/>
    <w:rsid w:val="00F90292"/>
    <w:rsid w:val="00F90D64"/>
    <w:rsid w:val="00F9117B"/>
    <w:rsid w:val="00F928EF"/>
    <w:rsid w:val="00F92F98"/>
    <w:rsid w:val="00F93B30"/>
    <w:rsid w:val="00F94E68"/>
    <w:rsid w:val="00F94F14"/>
    <w:rsid w:val="00F9559B"/>
    <w:rsid w:val="00F95A7F"/>
    <w:rsid w:val="00F96196"/>
    <w:rsid w:val="00F969ED"/>
    <w:rsid w:val="00F97F95"/>
    <w:rsid w:val="00FA00CC"/>
    <w:rsid w:val="00FA0B41"/>
    <w:rsid w:val="00FA0FDA"/>
    <w:rsid w:val="00FA14F2"/>
    <w:rsid w:val="00FA19C9"/>
    <w:rsid w:val="00FA1C96"/>
    <w:rsid w:val="00FA1F3E"/>
    <w:rsid w:val="00FA25A4"/>
    <w:rsid w:val="00FA3191"/>
    <w:rsid w:val="00FA3632"/>
    <w:rsid w:val="00FA38A6"/>
    <w:rsid w:val="00FA4B0A"/>
    <w:rsid w:val="00FA4C09"/>
    <w:rsid w:val="00FA4F07"/>
    <w:rsid w:val="00FA515D"/>
    <w:rsid w:val="00FA56AA"/>
    <w:rsid w:val="00FA58B8"/>
    <w:rsid w:val="00FA5D17"/>
    <w:rsid w:val="00FA792F"/>
    <w:rsid w:val="00FA7A36"/>
    <w:rsid w:val="00FA7A48"/>
    <w:rsid w:val="00FB09FF"/>
    <w:rsid w:val="00FB109A"/>
    <w:rsid w:val="00FB12A6"/>
    <w:rsid w:val="00FB2F18"/>
    <w:rsid w:val="00FB3146"/>
    <w:rsid w:val="00FB3672"/>
    <w:rsid w:val="00FB3ADA"/>
    <w:rsid w:val="00FB3B1F"/>
    <w:rsid w:val="00FB3F27"/>
    <w:rsid w:val="00FB4417"/>
    <w:rsid w:val="00FB465A"/>
    <w:rsid w:val="00FB47D6"/>
    <w:rsid w:val="00FB4975"/>
    <w:rsid w:val="00FB52C7"/>
    <w:rsid w:val="00FB55ED"/>
    <w:rsid w:val="00FB5906"/>
    <w:rsid w:val="00FB5BC2"/>
    <w:rsid w:val="00FB5F37"/>
    <w:rsid w:val="00FB66D1"/>
    <w:rsid w:val="00FB694C"/>
    <w:rsid w:val="00FB696B"/>
    <w:rsid w:val="00FB752F"/>
    <w:rsid w:val="00FB7B61"/>
    <w:rsid w:val="00FC0096"/>
    <w:rsid w:val="00FC0B7D"/>
    <w:rsid w:val="00FC1270"/>
    <w:rsid w:val="00FC136F"/>
    <w:rsid w:val="00FC1943"/>
    <w:rsid w:val="00FC1EF6"/>
    <w:rsid w:val="00FC1FFA"/>
    <w:rsid w:val="00FC21AA"/>
    <w:rsid w:val="00FC3D2D"/>
    <w:rsid w:val="00FC6467"/>
    <w:rsid w:val="00FC64E5"/>
    <w:rsid w:val="00FC6746"/>
    <w:rsid w:val="00FC6FF5"/>
    <w:rsid w:val="00FC7B34"/>
    <w:rsid w:val="00FD0CF2"/>
    <w:rsid w:val="00FD105C"/>
    <w:rsid w:val="00FD11F7"/>
    <w:rsid w:val="00FD1971"/>
    <w:rsid w:val="00FD22F2"/>
    <w:rsid w:val="00FD2E3A"/>
    <w:rsid w:val="00FD2FB4"/>
    <w:rsid w:val="00FD5171"/>
    <w:rsid w:val="00FD5FAA"/>
    <w:rsid w:val="00FD6033"/>
    <w:rsid w:val="00FD6DBE"/>
    <w:rsid w:val="00FD7C19"/>
    <w:rsid w:val="00FD7F9D"/>
    <w:rsid w:val="00FE0CC1"/>
    <w:rsid w:val="00FE181A"/>
    <w:rsid w:val="00FE1A51"/>
    <w:rsid w:val="00FE1E96"/>
    <w:rsid w:val="00FE28CA"/>
    <w:rsid w:val="00FE3597"/>
    <w:rsid w:val="00FE37BB"/>
    <w:rsid w:val="00FE39DC"/>
    <w:rsid w:val="00FE3B30"/>
    <w:rsid w:val="00FE4430"/>
    <w:rsid w:val="00FE49ED"/>
    <w:rsid w:val="00FE506B"/>
    <w:rsid w:val="00FE559E"/>
    <w:rsid w:val="00FE6B0E"/>
    <w:rsid w:val="00FE710D"/>
    <w:rsid w:val="00FE73CA"/>
    <w:rsid w:val="00FE7875"/>
    <w:rsid w:val="00FF013C"/>
    <w:rsid w:val="00FF1533"/>
    <w:rsid w:val="00FF17F8"/>
    <w:rsid w:val="00FF1E25"/>
    <w:rsid w:val="00FF2596"/>
    <w:rsid w:val="00FF2787"/>
    <w:rsid w:val="00FF2A90"/>
    <w:rsid w:val="00FF2B10"/>
    <w:rsid w:val="00FF2C14"/>
    <w:rsid w:val="00FF35E6"/>
    <w:rsid w:val="00FF3ADD"/>
    <w:rsid w:val="00FF4096"/>
    <w:rsid w:val="00FF5078"/>
    <w:rsid w:val="00FF5549"/>
    <w:rsid w:val="00FF5B75"/>
    <w:rsid w:val="00FF62E2"/>
    <w:rsid w:val="00FF64F3"/>
    <w:rsid w:val="00FF69CB"/>
    <w:rsid w:val="00FF6AF7"/>
    <w:rsid w:val="00FF6C8F"/>
    <w:rsid w:val="00FF767B"/>
    <w:rsid w:val="00FF7806"/>
    <w:rsid w:val="00FF7B18"/>
    <w:rsid w:val="00FF7D4C"/>
    <w:rsid w:val="00FF7EEF"/>
  </w:rsids>
  <m:mathPr>
    <m:mathFont m:val="Cambria Math"/>
    <m:brkBin m:val="before"/>
    <m:brkBinSub m:val="--"/>
    <m:smallFrac m:val="0"/>
    <m:dispDef/>
    <m:lMargin m:val="0"/>
    <m:rMargin m:val="0"/>
    <m:defJc m:val="centerGroup"/>
    <m:wrapIndent m:val="1440"/>
    <m:intLim m:val="subSup"/>
    <m:naryLim m:val="undOvr"/>
  </m:mathPr>
  <w:themeFontLang w:val="de-CH"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4097"/>
    <o:shapelayout v:ext="edit">
      <o:idmap v:ext="edit" data="1"/>
    </o:shapelayout>
  </w:shapeDefaults>
  <w:decimalSymbol w:val="."/>
  <w:listSeparator w:val=","/>
  <w14:docId w14:val="2AC5E1E8"/>
  <w15:docId w15:val="{633BF630-B85F-498D-A8A0-01409B6B5A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de-CH" w:eastAsia="de-CH" w:bidi="ar-SA"/>
      </w:rPr>
    </w:rPrDefault>
    <w:pPrDefault/>
  </w:docDefaults>
  <w:latentStyles w:defLockedState="0" w:defUIPriority="0" w:defSemiHidden="0" w:defUnhideWhenUsed="0" w:defQFormat="0" w:count="37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sdException w:name="Smart Link Error" w:semiHidden="1" w:uiPriority="99" w:unhideWhenUsed="1"/>
  </w:latentStyles>
  <w:style w:type="paragraph" w:default="1" w:styleId="Normal">
    <w:name w:val="Normal"/>
    <w:qFormat/>
    <w:rsid w:val="004C3879"/>
    <w:pPr>
      <w:tabs>
        <w:tab w:val="left" w:pos="851"/>
      </w:tabs>
      <w:spacing w:after="120" w:line="360" w:lineRule="auto"/>
      <w:jc w:val="both"/>
    </w:pPr>
    <w:rPr>
      <w:rFonts w:ascii="Arial" w:hAnsi="Arial"/>
      <w:sz w:val="22"/>
      <w:szCs w:val="24"/>
      <w:lang w:eastAsia="en-US"/>
    </w:rPr>
  </w:style>
  <w:style w:type="paragraph" w:styleId="Heading1">
    <w:name w:val="heading 1"/>
    <w:basedOn w:val="Normal"/>
    <w:next w:val="Normal"/>
    <w:qFormat/>
    <w:rsid w:val="00975D4A"/>
    <w:pPr>
      <w:keepNext/>
      <w:pageBreakBefore/>
      <w:numPr>
        <w:numId w:val="6"/>
      </w:numPr>
      <w:tabs>
        <w:tab w:val="clear" w:pos="851"/>
      </w:tabs>
      <w:spacing w:before="360" w:after="240" w:line="240" w:lineRule="auto"/>
      <w:ind w:left="431" w:hanging="431"/>
      <w:jc w:val="left"/>
      <w:outlineLvl w:val="0"/>
    </w:pPr>
    <w:rPr>
      <w:b/>
      <w:kern w:val="28"/>
      <w:sz w:val="26"/>
      <w:szCs w:val="20"/>
      <w:lang w:eastAsia="de-DE"/>
    </w:rPr>
  </w:style>
  <w:style w:type="paragraph" w:styleId="Heading2">
    <w:name w:val="heading 2"/>
    <w:basedOn w:val="Heading1"/>
    <w:next w:val="Normal"/>
    <w:qFormat/>
    <w:rsid w:val="00975D4A"/>
    <w:pPr>
      <w:pageBreakBefore w:val="0"/>
      <w:numPr>
        <w:ilvl w:val="1"/>
      </w:numPr>
      <w:outlineLvl w:val="1"/>
    </w:pPr>
  </w:style>
  <w:style w:type="paragraph" w:styleId="Heading3">
    <w:name w:val="heading 3"/>
    <w:basedOn w:val="Heading2"/>
    <w:next w:val="Normal"/>
    <w:qFormat/>
    <w:rsid w:val="00A809E3"/>
    <w:pPr>
      <w:numPr>
        <w:ilvl w:val="2"/>
      </w:numPr>
      <w:outlineLvl w:val="2"/>
    </w:pPr>
    <w:rPr>
      <w:i/>
      <w:sz w:val="22"/>
    </w:rPr>
  </w:style>
  <w:style w:type="paragraph" w:styleId="Heading4">
    <w:name w:val="heading 4"/>
    <w:basedOn w:val="Heading3"/>
    <w:next w:val="Normal"/>
    <w:qFormat/>
    <w:rsid w:val="00D07B47"/>
    <w:pPr>
      <w:numPr>
        <w:ilvl w:val="3"/>
      </w:numPr>
      <w:outlineLvl w:val="3"/>
    </w:pPr>
  </w:style>
  <w:style w:type="paragraph" w:styleId="Heading5">
    <w:name w:val="heading 5"/>
    <w:basedOn w:val="Normal"/>
    <w:next w:val="Normal"/>
    <w:qFormat/>
    <w:rsid w:val="00D07B47"/>
    <w:pPr>
      <w:numPr>
        <w:ilvl w:val="4"/>
        <w:numId w:val="6"/>
      </w:numPr>
      <w:tabs>
        <w:tab w:val="clear" w:pos="851"/>
        <w:tab w:val="left" w:pos="567"/>
      </w:tabs>
      <w:spacing w:before="240" w:after="60" w:line="280" w:lineRule="exact"/>
      <w:outlineLvl w:val="4"/>
    </w:pPr>
    <w:rPr>
      <w:szCs w:val="20"/>
      <w:lang w:eastAsia="de-DE"/>
    </w:rPr>
  </w:style>
  <w:style w:type="paragraph" w:styleId="Heading6">
    <w:name w:val="heading 6"/>
    <w:basedOn w:val="Normal"/>
    <w:next w:val="Normal"/>
    <w:qFormat/>
    <w:rsid w:val="00D07B47"/>
    <w:pPr>
      <w:numPr>
        <w:ilvl w:val="5"/>
        <w:numId w:val="6"/>
      </w:numPr>
      <w:tabs>
        <w:tab w:val="clear" w:pos="851"/>
        <w:tab w:val="left" w:pos="567"/>
      </w:tabs>
      <w:spacing w:before="240" w:after="60" w:line="280" w:lineRule="exact"/>
      <w:outlineLvl w:val="5"/>
    </w:pPr>
    <w:rPr>
      <w:rFonts w:ascii="Times New Roman" w:hAnsi="Times New Roman"/>
      <w:i/>
      <w:szCs w:val="20"/>
      <w:lang w:eastAsia="de-DE"/>
    </w:rPr>
  </w:style>
  <w:style w:type="paragraph" w:styleId="Heading7">
    <w:name w:val="heading 7"/>
    <w:basedOn w:val="Normal"/>
    <w:next w:val="Normal"/>
    <w:qFormat/>
    <w:rsid w:val="00D07B47"/>
    <w:pPr>
      <w:numPr>
        <w:ilvl w:val="6"/>
        <w:numId w:val="6"/>
      </w:numPr>
      <w:tabs>
        <w:tab w:val="clear" w:pos="851"/>
        <w:tab w:val="left" w:pos="567"/>
      </w:tabs>
      <w:spacing w:before="240" w:after="60" w:line="280" w:lineRule="exact"/>
      <w:outlineLvl w:val="6"/>
    </w:pPr>
    <w:rPr>
      <w:sz w:val="20"/>
      <w:szCs w:val="20"/>
      <w:lang w:eastAsia="de-DE"/>
    </w:rPr>
  </w:style>
  <w:style w:type="paragraph" w:styleId="Heading8">
    <w:name w:val="heading 8"/>
    <w:basedOn w:val="Normal"/>
    <w:next w:val="Normal"/>
    <w:qFormat/>
    <w:rsid w:val="00D07B47"/>
    <w:pPr>
      <w:numPr>
        <w:ilvl w:val="7"/>
        <w:numId w:val="6"/>
      </w:numPr>
      <w:tabs>
        <w:tab w:val="clear" w:pos="851"/>
        <w:tab w:val="left" w:pos="567"/>
      </w:tabs>
      <w:spacing w:before="240" w:after="60" w:line="280" w:lineRule="exact"/>
      <w:outlineLvl w:val="7"/>
    </w:pPr>
    <w:rPr>
      <w:i/>
      <w:sz w:val="20"/>
      <w:szCs w:val="20"/>
      <w:lang w:eastAsia="de-DE"/>
    </w:rPr>
  </w:style>
  <w:style w:type="paragraph" w:styleId="Heading9">
    <w:name w:val="heading 9"/>
    <w:basedOn w:val="Normal"/>
    <w:next w:val="Normal"/>
    <w:qFormat/>
    <w:rsid w:val="00D07B47"/>
    <w:pPr>
      <w:numPr>
        <w:ilvl w:val="8"/>
        <w:numId w:val="6"/>
      </w:numPr>
      <w:tabs>
        <w:tab w:val="clear" w:pos="851"/>
        <w:tab w:val="left" w:pos="567"/>
      </w:tabs>
      <w:spacing w:before="240" w:after="60" w:line="280" w:lineRule="exact"/>
      <w:outlineLvl w:val="8"/>
    </w:pPr>
    <w:rPr>
      <w:b/>
      <w:i/>
      <w:sz w:val="18"/>
      <w:szCs w:val="20"/>
      <w:lang w:eastAsia="de-D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uiPriority w:val="39"/>
    <w:rsid w:val="00F20958"/>
    <w:pPr>
      <w:tabs>
        <w:tab w:val="clear" w:pos="851"/>
        <w:tab w:val="right" w:leader="dot" w:pos="9628"/>
      </w:tabs>
      <w:ind w:left="567" w:right="567" w:hanging="567"/>
    </w:pPr>
  </w:style>
  <w:style w:type="paragraph" w:styleId="BodyText">
    <w:name w:val="Body Text"/>
    <w:basedOn w:val="Normal"/>
    <w:link w:val="BodyTextChar"/>
    <w:rsid w:val="00AE5ECD"/>
  </w:style>
  <w:style w:type="character" w:customStyle="1" w:styleId="BodyTextChar">
    <w:name w:val="Body Text Char"/>
    <w:link w:val="BodyText"/>
    <w:rsid w:val="00FC6467"/>
    <w:rPr>
      <w:rFonts w:ascii="Arial" w:hAnsi="Arial"/>
      <w:sz w:val="22"/>
      <w:szCs w:val="24"/>
      <w:lang w:eastAsia="en-US"/>
    </w:rPr>
  </w:style>
  <w:style w:type="character" w:styleId="Hyperlink">
    <w:name w:val="Hyperlink"/>
    <w:uiPriority w:val="99"/>
    <w:rsid w:val="00105677"/>
    <w:rPr>
      <w:color w:val="0000FF"/>
      <w:u w:val="single"/>
    </w:rPr>
  </w:style>
  <w:style w:type="paragraph" w:styleId="Header">
    <w:name w:val="header"/>
    <w:basedOn w:val="Normal"/>
    <w:rsid w:val="00BE0D08"/>
    <w:pPr>
      <w:tabs>
        <w:tab w:val="clear" w:pos="851"/>
        <w:tab w:val="center" w:pos="4320"/>
        <w:tab w:val="right" w:pos="8640"/>
      </w:tabs>
    </w:pPr>
  </w:style>
  <w:style w:type="paragraph" w:styleId="Footer">
    <w:name w:val="footer"/>
    <w:basedOn w:val="Normal"/>
    <w:rsid w:val="00BE0D08"/>
    <w:pPr>
      <w:tabs>
        <w:tab w:val="clear" w:pos="851"/>
        <w:tab w:val="center" w:pos="4320"/>
        <w:tab w:val="right" w:pos="8640"/>
      </w:tabs>
    </w:pPr>
  </w:style>
  <w:style w:type="character" w:styleId="PageNumber">
    <w:name w:val="page number"/>
    <w:basedOn w:val="DefaultParagraphFont"/>
    <w:rsid w:val="005B5746"/>
  </w:style>
  <w:style w:type="paragraph" w:styleId="Caption">
    <w:name w:val="caption"/>
    <w:basedOn w:val="Normal"/>
    <w:next w:val="Normal"/>
    <w:qFormat/>
    <w:rsid w:val="00975D4A"/>
    <w:pPr>
      <w:tabs>
        <w:tab w:val="clear" w:pos="851"/>
      </w:tabs>
      <w:spacing w:after="280" w:line="280" w:lineRule="exact"/>
      <w:ind w:left="1276" w:hanging="1276"/>
    </w:pPr>
    <w:rPr>
      <w:sz w:val="20"/>
      <w:szCs w:val="20"/>
      <w:lang w:eastAsia="de-DE"/>
    </w:rPr>
  </w:style>
  <w:style w:type="paragraph" w:styleId="MessageHeader">
    <w:name w:val="Message Header"/>
    <w:basedOn w:val="Normal"/>
    <w:rsid w:val="00A51D0A"/>
    <w:pPr>
      <w:pBdr>
        <w:top w:val="single" w:sz="6" w:space="1" w:color="auto"/>
        <w:left w:val="single" w:sz="6" w:space="1" w:color="auto"/>
        <w:bottom w:val="single" w:sz="6" w:space="1" w:color="auto"/>
        <w:right w:val="single" w:sz="6" w:space="1" w:color="auto"/>
      </w:pBdr>
      <w:shd w:val="pct20" w:color="auto" w:fill="auto"/>
      <w:ind w:left="1134" w:hanging="1134"/>
    </w:pPr>
    <w:rPr>
      <w:rFonts w:cs="Arial"/>
      <w:sz w:val="24"/>
    </w:rPr>
  </w:style>
  <w:style w:type="paragraph" w:customStyle="1" w:styleId="Listofabbreviations">
    <w:name w:val="List of abbreviations"/>
    <w:basedOn w:val="Normal"/>
    <w:rsid w:val="00BA0923"/>
    <w:pPr>
      <w:tabs>
        <w:tab w:val="clear" w:pos="851"/>
        <w:tab w:val="left" w:pos="567"/>
        <w:tab w:val="left" w:pos="1701"/>
      </w:tabs>
      <w:spacing w:line="280" w:lineRule="exact"/>
    </w:pPr>
    <w:rPr>
      <w:szCs w:val="20"/>
      <w:lang w:eastAsia="de-DE"/>
    </w:rPr>
  </w:style>
  <w:style w:type="paragraph" w:styleId="FootnoteText">
    <w:name w:val="footnote text"/>
    <w:basedOn w:val="Normal"/>
    <w:semiHidden/>
    <w:rsid w:val="00975D4A"/>
    <w:pPr>
      <w:tabs>
        <w:tab w:val="clear" w:pos="851"/>
      </w:tabs>
      <w:spacing w:line="240" w:lineRule="auto"/>
      <w:ind w:left="284" w:hanging="284"/>
    </w:pPr>
    <w:rPr>
      <w:sz w:val="16"/>
      <w:szCs w:val="20"/>
      <w:lang w:eastAsia="de-DE"/>
    </w:rPr>
  </w:style>
  <w:style w:type="character" w:styleId="FootnoteReference">
    <w:name w:val="footnote reference"/>
    <w:semiHidden/>
    <w:rsid w:val="00BA0923"/>
    <w:rPr>
      <w:vertAlign w:val="superscript"/>
    </w:rPr>
  </w:style>
  <w:style w:type="paragraph" w:customStyle="1" w:styleId="Headingwithoutnumbering">
    <w:name w:val="Heading without numbering"/>
    <w:basedOn w:val="Normal"/>
    <w:next w:val="Normal"/>
    <w:rsid w:val="00531A54"/>
    <w:pPr>
      <w:keepNext/>
      <w:tabs>
        <w:tab w:val="clear" w:pos="851"/>
        <w:tab w:val="left" w:pos="567"/>
      </w:tabs>
      <w:spacing w:before="360" w:after="240" w:line="240" w:lineRule="auto"/>
    </w:pPr>
    <w:rPr>
      <w:b/>
      <w:szCs w:val="20"/>
      <w:lang w:eastAsia="de-DE"/>
    </w:rPr>
  </w:style>
  <w:style w:type="paragraph" w:customStyle="1" w:styleId="Figure">
    <w:name w:val="Figure"/>
    <w:basedOn w:val="Listofabbreviations"/>
    <w:next w:val="Normal"/>
    <w:rsid w:val="00FC6467"/>
    <w:pPr>
      <w:keepNext/>
      <w:spacing w:before="280" w:after="200" w:line="240" w:lineRule="auto"/>
      <w:jc w:val="center"/>
    </w:pPr>
  </w:style>
  <w:style w:type="paragraph" w:styleId="ListBullet">
    <w:name w:val="List Bullet"/>
    <w:basedOn w:val="Normal"/>
    <w:autoRedefine/>
    <w:rsid w:val="00417554"/>
    <w:pPr>
      <w:numPr>
        <w:numId w:val="1"/>
      </w:numPr>
      <w:tabs>
        <w:tab w:val="clear" w:pos="851"/>
        <w:tab w:val="left" w:pos="567"/>
      </w:tabs>
      <w:spacing w:line="280" w:lineRule="exact"/>
    </w:pPr>
    <w:rPr>
      <w:szCs w:val="20"/>
      <w:lang w:eastAsia="de-DE"/>
    </w:rPr>
  </w:style>
  <w:style w:type="paragraph" w:customStyle="1" w:styleId="CaptionTable">
    <w:name w:val="Caption Table"/>
    <w:basedOn w:val="Caption"/>
    <w:rsid w:val="00975D4A"/>
    <w:pPr>
      <w:spacing w:after="120"/>
    </w:pPr>
  </w:style>
  <w:style w:type="paragraph" w:customStyle="1" w:styleId="Tableheading">
    <w:name w:val="Table heading"/>
    <w:basedOn w:val="Normal"/>
    <w:rsid w:val="00D415B9"/>
    <w:pPr>
      <w:keepNext/>
      <w:tabs>
        <w:tab w:val="clear" w:pos="851"/>
        <w:tab w:val="left" w:pos="567"/>
      </w:tabs>
      <w:spacing w:before="120" w:line="280" w:lineRule="exact"/>
      <w:jc w:val="left"/>
    </w:pPr>
    <w:rPr>
      <w:b/>
      <w:bCs/>
      <w:sz w:val="20"/>
      <w:szCs w:val="20"/>
      <w:lang w:eastAsia="de-DE"/>
    </w:rPr>
  </w:style>
  <w:style w:type="paragraph" w:customStyle="1" w:styleId="Tabletext">
    <w:name w:val="Table text"/>
    <w:basedOn w:val="Normal"/>
    <w:rsid w:val="00D415B9"/>
    <w:pPr>
      <w:keepNext/>
      <w:tabs>
        <w:tab w:val="clear" w:pos="851"/>
        <w:tab w:val="left" w:pos="567"/>
      </w:tabs>
      <w:spacing w:before="60" w:after="60" w:line="240" w:lineRule="auto"/>
      <w:jc w:val="left"/>
    </w:pPr>
    <w:rPr>
      <w:sz w:val="20"/>
      <w:szCs w:val="20"/>
      <w:lang w:eastAsia="de-DE"/>
    </w:rPr>
  </w:style>
  <w:style w:type="paragraph" w:customStyle="1" w:styleId="Literatureentry">
    <w:name w:val="Literature entry"/>
    <w:basedOn w:val="Normal"/>
    <w:rsid w:val="00CD7F59"/>
    <w:pPr>
      <w:tabs>
        <w:tab w:val="clear" w:pos="851"/>
      </w:tabs>
      <w:ind w:left="284" w:hanging="284"/>
      <w:jc w:val="left"/>
    </w:pPr>
    <w:rPr>
      <w:snapToGrid w:val="0"/>
      <w:color w:val="000000"/>
      <w:szCs w:val="20"/>
      <w:lang w:val="de-DE" w:eastAsia="de-DE"/>
    </w:rPr>
  </w:style>
  <w:style w:type="paragraph" w:customStyle="1" w:styleId="Heading1withoutnumbering">
    <w:name w:val="Heading 1 without numbering"/>
    <w:basedOn w:val="Heading1"/>
    <w:next w:val="Normal"/>
    <w:rsid w:val="00D07B47"/>
    <w:pPr>
      <w:numPr>
        <w:numId w:val="0"/>
      </w:numPr>
    </w:pPr>
  </w:style>
  <w:style w:type="paragraph" w:styleId="TOC2">
    <w:name w:val="toc 2"/>
    <w:basedOn w:val="Normal"/>
    <w:next w:val="Normal"/>
    <w:uiPriority w:val="39"/>
    <w:rsid w:val="00F20958"/>
    <w:pPr>
      <w:tabs>
        <w:tab w:val="clear" w:pos="851"/>
        <w:tab w:val="right" w:leader="dot" w:pos="9628"/>
      </w:tabs>
      <w:ind w:left="1134" w:right="567" w:hanging="567"/>
    </w:pPr>
  </w:style>
  <w:style w:type="paragraph" w:styleId="TOC3">
    <w:name w:val="toc 3"/>
    <w:basedOn w:val="Normal"/>
    <w:next w:val="Normal"/>
    <w:uiPriority w:val="39"/>
    <w:rsid w:val="00A62D93"/>
    <w:pPr>
      <w:tabs>
        <w:tab w:val="clear" w:pos="851"/>
      </w:tabs>
      <w:ind w:left="1871" w:right="567" w:hanging="737"/>
    </w:pPr>
  </w:style>
  <w:style w:type="paragraph" w:styleId="TableofFigures">
    <w:name w:val="table of figures"/>
    <w:basedOn w:val="Normal"/>
    <w:next w:val="Normal"/>
    <w:uiPriority w:val="99"/>
    <w:rsid w:val="00BA0923"/>
    <w:pPr>
      <w:tabs>
        <w:tab w:val="clear" w:pos="851"/>
      </w:tabs>
    </w:pPr>
  </w:style>
  <w:style w:type="paragraph" w:styleId="Title">
    <w:name w:val="Title"/>
    <w:basedOn w:val="Normal"/>
    <w:next w:val="Normal"/>
    <w:qFormat/>
    <w:rsid w:val="00585558"/>
    <w:pPr>
      <w:tabs>
        <w:tab w:val="clear" w:pos="851"/>
        <w:tab w:val="left" w:pos="567"/>
      </w:tabs>
      <w:spacing w:before="240" w:after="240" w:line="280" w:lineRule="exact"/>
    </w:pPr>
    <w:rPr>
      <w:b/>
      <w:kern w:val="28"/>
      <w:sz w:val="24"/>
      <w:szCs w:val="20"/>
      <w:lang w:eastAsia="de-DE"/>
    </w:rPr>
  </w:style>
  <w:style w:type="paragraph" w:styleId="TOC4">
    <w:name w:val="toc 4"/>
    <w:basedOn w:val="Normal"/>
    <w:next w:val="Normal"/>
    <w:uiPriority w:val="39"/>
    <w:rsid w:val="001F284A"/>
    <w:pPr>
      <w:tabs>
        <w:tab w:val="clear" w:pos="851"/>
        <w:tab w:val="right" w:leader="dot" w:pos="9628"/>
      </w:tabs>
      <w:ind w:left="2722" w:right="567" w:hanging="851"/>
    </w:pPr>
  </w:style>
  <w:style w:type="paragraph" w:styleId="ListBullet2">
    <w:name w:val="List Bullet 2"/>
    <w:basedOn w:val="Normal"/>
    <w:autoRedefine/>
    <w:rsid w:val="00D07B47"/>
    <w:pPr>
      <w:numPr>
        <w:numId w:val="2"/>
      </w:numPr>
      <w:tabs>
        <w:tab w:val="clear" w:pos="851"/>
        <w:tab w:val="left" w:pos="567"/>
      </w:tabs>
      <w:spacing w:line="280" w:lineRule="exact"/>
    </w:pPr>
    <w:rPr>
      <w:szCs w:val="20"/>
      <w:lang w:eastAsia="de-DE"/>
    </w:rPr>
  </w:style>
  <w:style w:type="paragraph" w:styleId="ListBullet3">
    <w:name w:val="List Bullet 3"/>
    <w:basedOn w:val="Normal"/>
    <w:autoRedefine/>
    <w:rsid w:val="00D07B47"/>
    <w:pPr>
      <w:numPr>
        <w:numId w:val="3"/>
      </w:numPr>
      <w:tabs>
        <w:tab w:val="clear" w:pos="851"/>
        <w:tab w:val="left" w:pos="567"/>
      </w:tabs>
      <w:spacing w:line="280" w:lineRule="exact"/>
    </w:pPr>
    <w:rPr>
      <w:szCs w:val="20"/>
      <w:lang w:eastAsia="de-DE"/>
    </w:rPr>
  </w:style>
  <w:style w:type="paragraph" w:styleId="ListBullet4">
    <w:name w:val="List Bullet 4"/>
    <w:basedOn w:val="Normal"/>
    <w:autoRedefine/>
    <w:rsid w:val="00D07B47"/>
    <w:pPr>
      <w:numPr>
        <w:numId w:val="4"/>
      </w:numPr>
      <w:tabs>
        <w:tab w:val="clear" w:pos="851"/>
        <w:tab w:val="left" w:pos="567"/>
      </w:tabs>
      <w:spacing w:line="280" w:lineRule="exact"/>
    </w:pPr>
    <w:rPr>
      <w:szCs w:val="20"/>
      <w:lang w:eastAsia="de-DE"/>
    </w:rPr>
  </w:style>
  <w:style w:type="paragraph" w:styleId="ListBullet5">
    <w:name w:val="List Bullet 5"/>
    <w:basedOn w:val="Normal"/>
    <w:autoRedefine/>
    <w:rsid w:val="00D07B47"/>
    <w:pPr>
      <w:numPr>
        <w:numId w:val="5"/>
      </w:numPr>
      <w:tabs>
        <w:tab w:val="clear" w:pos="851"/>
        <w:tab w:val="left" w:pos="567"/>
      </w:tabs>
      <w:spacing w:line="280" w:lineRule="exact"/>
    </w:pPr>
    <w:rPr>
      <w:szCs w:val="20"/>
      <w:lang w:eastAsia="de-DE"/>
    </w:rPr>
  </w:style>
  <w:style w:type="table" w:styleId="TableGrid">
    <w:name w:val="Table Grid"/>
    <w:basedOn w:val="TableNormal"/>
    <w:rsid w:val="00EF62D0"/>
    <w:pPr>
      <w:tabs>
        <w:tab w:val="left" w:pos="567"/>
      </w:tabs>
      <w:spacing w:after="120" w:line="280" w:lineRule="exact"/>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igureTable">
    <w:name w:val="Figure Table"/>
    <w:basedOn w:val="Normal"/>
    <w:next w:val="Normal"/>
    <w:rsid w:val="0021653C"/>
    <w:pPr>
      <w:tabs>
        <w:tab w:val="clear" w:pos="851"/>
      </w:tabs>
      <w:spacing w:line="240" w:lineRule="auto"/>
      <w:jc w:val="center"/>
    </w:pPr>
    <w:rPr>
      <w:szCs w:val="20"/>
      <w:lang w:eastAsia="de-DE"/>
    </w:rPr>
  </w:style>
  <w:style w:type="character" w:customStyle="1" w:styleId="hps">
    <w:name w:val="hps"/>
    <w:rsid w:val="008F3205"/>
  </w:style>
  <w:style w:type="paragraph" w:styleId="BalloonText">
    <w:name w:val="Balloon Text"/>
    <w:basedOn w:val="Normal"/>
    <w:link w:val="BalloonTextChar"/>
    <w:rsid w:val="000177A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rsid w:val="000177A4"/>
    <w:rPr>
      <w:rFonts w:ascii="Tahoma" w:hAnsi="Tahoma" w:cs="Tahoma"/>
      <w:sz w:val="16"/>
      <w:szCs w:val="16"/>
      <w:lang w:eastAsia="en-US"/>
    </w:rPr>
  </w:style>
  <w:style w:type="character" w:customStyle="1" w:styleId="shorttext">
    <w:name w:val="short_text"/>
    <w:basedOn w:val="DefaultParagraphFont"/>
    <w:rsid w:val="00C4537D"/>
  </w:style>
  <w:style w:type="paragraph" w:customStyle="1" w:styleId="Default">
    <w:name w:val="Default"/>
    <w:rsid w:val="00406961"/>
    <w:pPr>
      <w:autoSpaceDE w:val="0"/>
      <w:autoSpaceDN w:val="0"/>
      <w:adjustRightInd w:val="0"/>
    </w:pPr>
    <w:rPr>
      <w:rFonts w:ascii="Calibri" w:hAnsi="Calibri" w:cs="Calibri"/>
      <w:color w:val="000000"/>
      <w:sz w:val="24"/>
      <w:szCs w:val="24"/>
    </w:rPr>
  </w:style>
  <w:style w:type="paragraph" w:styleId="ListParagraph">
    <w:name w:val="List Paragraph"/>
    <w:basedOn w:val="Normal"/>
    <w:uiPriority w:val="34"/>
    <w:qFormat/>
    <w:rsid w:val="005F2BB2"/>
    <w:pPr>
      <w:ind w:left="720"/>
      <w:contextualSpacing/>
    </w:pPr>
  </w:style>
  <w:style w:type="character" w:customStyle="1" w:styleId="css-901oao">
    <w:name w:val="css-901oao"/>
    <w:basedOn w:val="DefaultParagraphFont"/>
    <w:rsid w:val="00903C87"/>
  </w:style>
  <w:style w:type="character" w:styleId="CommentReference">
    <w:name w:val="annotation reference"/>
    <w:basedOn w:val="DefaultParagraphFont"/>
    <w:semiHidden/>
    <w:unhideWhenUsed/>
    <w:rsid w:val="00583E15"/>
    <w:rPr>
      <w:sz w:val="16"/>
      <w:szCs w:val="16"/>
    </w:rPr>
  </w:style>
  <w:style w:type="paragraph" w:styleId="CommentText">
    <w:name w:val="annotation text"/>
    <w:basedOn w:val="Normal"/>
    <w:link w:val="CommentTextChar"/>
    <w:unhideWhenUsed/>
    <w:rsid w:val="00583E15"/>
    <w:pPr>
      <w:spacing w:line="240" w:lineRule="auto"/>
    </w:pPr>
    <w:rPr>
      <w:sz w:val="20"/>
      <w:szCs w:val="20"/>
    </w:rPr>
  </w:style>
  <w:style w:type="character" w:customStyle="1" w:styleId="CommentTextChar">
    <w:name w:val="Comment Text Char"/>
    <w:basedOn w:val="DefaultParagraphFont"/>
    <w:link w:val="CommentText"/>
    <w:rsid w:val="00583E15"/>
    <w:rPr>
      <w:rFonts w:ascii="Arial" w:hAnsi="Arial"/>
      <w:lang w:eastAsia="en-US"/>
    </w:rPr>
  </w:style>
  <w:style w:type="paragraph" w:styleId="CommentSubject">
    <w:name w:val="annotation subject"/>
    <w:basedOn w:val="CommentText"/>
    <w:next w:val="CommentText"/>
    <w:link w:val="CommentSubjectChar"/>
    <w:semiHidden/>
    <w:unhideWhenUsed/>
    <w:rsid w:val="00583E15"/>
    <w:rPr>
      <w:b/>
      <w:bCs/>
    </w:rPr>
  </w:style>
  <w:style w:type="character" w:customStyle="1" w:styleId="CommentSubjectChar">
    <w:name w:val="Comment Subject Char"/>
    <w:basedOn w:val="CommentTextChar"/>
    <w:link w:val="CommentSubject"/>
    <w:semiHidden/>
    <w:rsid w:val="00583E15"/>
    <w:rPr>
      <w:rFonts w:ascii="Arial" w:hAnsi="Arial"/>
      <w:b/>
      <w:bCs/>
      <w:lang w:eastAsia="en-US"/>
    </w:rPr>
  </w:style>
  <w:style w:type="paragraph" w:styleId="TOC5">
    <w:name w:val="toc 5"/>
    <w:basedOn w:val="Normal"/>
    <w:next w:val="Normal"/>
    <w:autoRedefine/>
    <w:uiPriority w:val="39"/>
    <w:unhideWhenUsed/>
    <w:rsid w:val="005B3618"/>
    <w:pPr>
      <w:tabs>
        <w:tab w:val="clear" w:pos="851"/>
      </w:tabs>
      <w:spacing w:after="100" w:line="259" w:lineRule="auto"/>
      <w:ind w:left="880"/>
      <w:jc w:val="left"/>
    </w:pPr>
    <w:rPr>
      <w:rFonts w:asciiTheme="minorHAnsi" w:eastAsiaTheme="minorEastAsia" w:hAnsiTheme="minorHAnsi" w:cstheme="minorBidi"/>
      <w:szCs w:val="22"/>
      <w:lang w:eastAsia="de-CH"/>
    </w:rPr>
  </w:style>
  <w:style w:type="paragraph" w:styleId="TOC6">
    <w:name w:val="toc 6"/>
    <w:basedOn w:val="Normal"/>
    <w:next w:val="Normal"/>
    <w:autoRedefine/>
    <w:uiPriority w:val="39"/>
    <w:unhideWhenUsed/>
    <w:rsid w:val="005B3618"/>
    <w:pPr>
      <w:tabs>
        <w:tab w:val="clear" w:pos="851"/>
      </w:tabs>
      <w:spacing w:after="100" w:line="259" w:lineRule="auto"/>
      <w:ind w:left="1100"/>
      <w:jc w:val="left"/>
    </w:pPr>
    <w:rPr>
      <w:rFonts w:asciiTheme="minorHAnsi" w:eastAsiaTheme="minorEastAsia" w:hAnsiTheme="minorHAnsi" w:cstheme="minorBidi"/>
      <w:szCs w:val="22"/>
      <w:lang w:eastAsia="de-CH"/>
    </w:rPr>
  </w:style>
  <w:style w:type="paragraph" w:styleId="TOC7">
    <w:name w:val="toc 7"/>
    <w:basedOn w:val="Normal"/>
    <w:next w:val="Normal"/>
    <w:autoRedefine/>
    <w:uiPriority w:val="39"/>
    <w:unhideWhenUsed/>
    <w:rsid w:val="005B3618"/>
    <w:pPr>
      <w:tabs>
        <w:tab w:val="clear" w:pos="851"/>
      </w:tabs>
      <w:spacing w:after="100" w:line="259" w:lineRule="auto"/>
      <w:ind w:left="1320"/>
      <w:jc w:val="left"/>
    </w:pPr>
    <w:rPr>
      <w:rFonts w:asciiTheme="minorHAnsi" w:eastAsiaTheme="minorEastAsia" w:hAnsiTheme="minorHAnsi" w:cstheme="minorBidi"/>
      <w:szCs w:val="22"/>
      <w:lang w:eastAsia="de-CH"/>
    </w:rPr>
  </w:style>
  <w:style w:type="paragraph" w:styleId="TOC8">
    <w:name w:val="toc 8"/>
    <w:basedOn w:val="Normal"/>
    <w:next w:val="Normal"/>
    <w:autoRedefine/>
    <w:uiPriority w:val="39"/>
    <w:unhideWhenUsed/>
    <w:rsid w:val="005B3618"/>
    <w:pPr>
      <w:tabs>
        <w:tab w:val="clear" w:pos="851"/>
      </w:tabs>
      <w:spacing w:after="100" w:line="259" w:lineRule="auto"/>
      <w:ind w:left="1540"/>
      <w:jc w:val="left"/>
    </w:pPr>
    <w:rPr>
      <w:rFonts w:asciiTheme="minorHAnsi" w:eastAsiaTheme="minorEastAsia" w:hAnsiTheme="minorHAnsi" w:cstheme="minorBidi"/>
      <w:szCs w:val="22"/>
      <w:lang w:eastAsia="de-CH"/>
    </w:rPr>
  </w:style>
  <w:style w:type="paragraph" w:styleId="TOC9">
    <w:name w:val="toc 9"/>
    <w:basedOn w:val="Normal"/>
    <w:next w:val="Normal"/>
    <w:autoRedefine/>
    <w:uiPriority w:val="39"/>
    <w:unhideWhenUsed/>
    <w:rsid w:val="005B3618"/>
    <w:pPr>
      <w:tabs>
        <w:tab w:val="clear" w:pos="851"/>
      </w:tabs>
      <w:spacing w:after="100" w:line="259" w:lineRule="auto"/>
      <w:ind w:left="1760"/>
      <w:jc w:val="left"/>
    </w:pPr>
    <w:rPr>
      <w:rFonts w:asciiTheme="minorHAnsi" w:eastAsiaTheme="minorEastAsia" w:hAnsiTheme="minorHAnsi" w:cstheme="minorBidi"/>
      <w:szCs w:val="22"/>
      <w:lang w:eastAsia="de-CH"/>
    </w:rPr>
  </w:style>
  <w:style w:type="character" w:customStyle="1" w:styleId="UnresolvedMention1">
    <w:name w:val="Unresolved Mention1"/>
    <w:basedOn w:val="DefaultParagraphFont"/>
    <w:uiPriority w:val="99"/>
    <w:semiHidden/>
    <w:unhideWhenUsed/>
    <w:rsid w:val="009127A3"/>
    <w:rPr>
      <w:color w:val="605E5C"/>
      <w:shd w:val="clear" w:color="auto" w:fill="E1DFDD"/>
    </w:rPr>
  </w:style>
  <w:style w:type="character" w:styleId="FollowedHyperlink">
    <w:name w:val="FollowedHyperlink"/>
    <w:basedOn w:val="DefaultParagraphFont"/>
    <w:semiHidden/>
    <w:unhideWhenUsed/>
    <w:rsid w:val="00A01D3C"/>
    <w:rPr>
      <w:color w:val="800080" w:themeColor="followedHyperlink"/>
      <w:u w:val="single"/>
    </w:rPr>
  </w:style>
  <w:style w:type="character" w:customStyle="1" w:styleId="UnresolvedMention2">
    <w:name w:val="Unresolved Mention2"/>
    <w:basedOn w:val="DefaultParagraphFont"/>
    <w:uiPriority w:val="99"/>
    <w:semiHidden/>
    <w:unhideWhenUsed/>
    <w:rsid w:val="001C7ADC"/>
    <w:rPr>
      <w:color w:val="605E5C"/>
      <w:shd w:val="clear" w:color="auto" w:fill="E1DFDD"/>
    </w:rPr>
  </w:style>
  <w:style w:type="paragraph" w:styleId="Revision">
    <w:name w:val="Revision"/>
    <w:hidden/>
    <w:uiPriority w:val="99"/>
    <w:semiHidden/>
    <w:rsid w:val="00390E8D"/>
    <w:rPr>
      <w:rFonts w:ascii="Arial" w:hAnsi="Arial"/>
      <w:sz w:val="22"/>
      <w:szCs w:val="24"/>
      <w:lang w:eastAsia="en-US"/>
    </w:rPr>
  </w:style>
  <w:style w:type="character" w:customStyle="1" w:styleId="UnresolvedMention3">
    <w:name w:val="Unresolved Mention3"/>
    <w:basedOn w:val="DefaultParagraphFont"/>
    <w:uiPriority w:val="99"/>
    <w:semiHidden/>
    <w:unhideWhenUsed/>
    <w:rsid w:val="00390E8D"/>
    <w:rPr>
      <w:color w:val="605E5C"/>
      <w:shd w:val="clear" w:color="auto" w:fill="E1DFDD"/>
    </w:rPr>
  </w:style>
  <w:style w:type="character" w:styleId="Emphasis">
    <w:name w:val="Emphasis"/>
    <w:basedOn w:val="DefaultParagraphFont"/>
    <w:qFormat/>
    <w:rsid w:val="00D63145"/>
    <w:rPr>
      <w:i/>
      <w:iCs/>
    </w:rPr>
  </w:style>
  <w:style w:type="character" w:customStyle="1" w:styleId="UnresolvedMention4">
    <w:name w:val="Unresolved Mention4"/>
    <w:basedOn w:val="DefaultParagraphFont"/>
    <w:uiPriority w:val="99"/>
    <w:semiHidden/>
    <w:unhideWhenUsed/>
    <w:rsid w:val="00445A93"/>
    <w:rPr>
      <w:color w:val="605E5C"/>
      <w:shd w:val="clear" w:color="auto" w:fill="E1DFDD"/>
    </w:rPr>
  </w:style>
  <w:style w:type="character" w:customStyle="1" w:styleId="UnresolvedMention5">
    <w:name w:val="Unresolved Mention5"/>
    <w:basedOn w:val="DefaultParagraphFont"/>
    <w:uiPriority w:val="99"/>
    <w:semiHidden/>
    <w:unhideWhenUsed/>
    <w:rsid w:val="002F790C"/>
    <w:rPr>
      <w:color w:val="605E5C"/>
      <w:shd w:val="clear" w:color="auto" w:fill="E1DFDD"/>
    </w:rPr>
  </w:style>
  <w:style w:type="character" w:styleId="UnresolvedMention">
    <w:name w:val="Unresolved Mention"/>
    <w:basedOn w:val="DefaultParagraphFont"/>
    <w:uiPriority w:val="99"/>
    <w:semiHidden/>
    <w:unhideWhenUsed/>
    <w:rsid w:val="005F341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4961716">
      <w:bodyDiv w:val="1"/>
      <w:marLeft w:val="0"/>
      <w:marRight w:val="0"/>
      <w:marTop w:val="0"/>
      <w:marBottom w:val="0"/>
      <w:divBdr>
        <w:top w:val="none" w:sz="0" w:space="0" w:color="auto"/>
        <w:left w:val="none" w:sz="0" w:space="0" w:color="auto"/>
        <w:bottom w:val="none" w:sz="0" w:space="0" w:color="auto"/>
        <w:right w:val="none" w:sz="0" w:space="0" w:color="auto"/>
      </w:divBdr>
      <w:divsChild>
        <w:div w:id="32120037">
          <w:marLeft w:val="0"/>
          <w:marRight w:val="0"/>
          <w:marTop w:val="0"/>
          <w:marBottom w:val="0"/>
          <w:divBdr>
            <w:top w:val="none" w:sz="0" w:space="0" w:color="auto"/>
            <w:left w:val="none" w:sz="0" w:space="0" w:color="auto"/>
            <w:bottom w:val="none" w:sz="0" w:space="0" w:color="auto"/>
            <w:right w:val="none" w:sz="0" w:space="0" w:color="auto"/>
          </w:divBdr>
        </w:div>
      </w:divsChild>
    </w:div>
    <w:div w:id="171074403">
      <w:bodyDiv w:val="1"/>
      <w:marLeft w:val="0"/>
      <w:marRight w:val="0"/>
      <w:marTop w:val="0"/>
      <w:marBottom w:val="0"/>
      <w:divBdr>
        <w:top w:val="none" w:sz="0" w:space="0" w:color="auto"/>
        <w:left w:val="none" w:sz="0" w:space="0" w:color="auto"/>
        <w:bottom w:val="none" w:sz="0" w:space="0" w:color="auto"/>
        <w:right w:val="none" w:sz="0" w:space="0" w:color="auto"/>
      </w:divBdr>
      <w:divsChild>
        <w:div w:id="2064982138">
          <w:marLeft w:val="0"/>
          <w:marRight w:val="0"/>
          <w:marTop w:val="0"/>
          <w:marBottom w:val="0"/>
          <w:divBdr>
            <w:top w:val="none" w:sz="0" w:space="0" w:color="auto"/>
            <w:left w:val="none" w:sz="0" w:space="0" w:color="auto"/>
            <w:bottom w:val="none" w:sz="0" w:space="0" w:color="auto"/>
            <w:right w:val="none" w:sz="0" w:space="0" w:color="auto"/>
          </w:divBdr>
        </w:div>
      </w:divsChild>
    </w:div>
    <w:div w:id="283002558">
      <w:bodyDiv w:val="1"/>
      <w:marLeft w:val="0"/>
      <w:marRight w:val="0"/>
      <w:marTop w:val="0"/>
      <w:marBottom w:val="0"/>
      <w:divBdr>
        <w:top w:val="none" w:sz="0" w:space="0" w:color="auto"/>
        <w:left w:val="none" w:sz="0" w:space="0" w:color="auto"/>
        <w:bottom w:val="none" w:sz="0" w:space="0" w:color="auto"/>
        <w:right w:val="none" w:sz="0" w:space="0" w:color="auto"/>
      </w:divBdr>
    </w:div>
    <w:div w:id="334306093">
      <w:bodyDiv w:val="1"/>
      <w:marLeft w:val="0"/>
      <w:marRight w:val="0"/>
      <w:marTop w:val="0"/>
      <w:marBottom w:val="0"/>
      <w:divBdr>
        <w:top w:val="none" w:sz="0" w:space="0" w:color="auto"/>
        <w:left w:val="none" w:sz="0" w:space="0" w:color="auto"/>
        <w:bottom w:val="none" w:sz="0" w:space="0" w:color="auto"/>
        <w:right w:val="none" w:sz="0" w:space="0" w:color="auto"/>
      </w:divBdr>
    </w:div>
    <w:div w:id="382103751">
      <w:bodyDiv w:val="1"/>
      <w:marLeft w:val="0"/>
      <w:marRight w:val="0"/>
      <w:marTop w:val="0"/>
      <w:marBottom w:val="0"/>
      <w:divBdr>
        <w:top w:val="none" w:sz="0" w:space="0" w:color="auto"/>
        <w:left w:val="none" w:sz="0" w:space="0" w:color="auto"/>
        <w:bottom w:val="none" w:sz="0" w:space="0" w:color="auto"/>
        <w:right w:val="none" w:sz="0" w:space="0" w:color="auto"/>
      </w:divBdr>
      <w:divsChild>
        <w:div w:id="488251635">
          <w:marLeft w:val="0"/>
          <w:marRight w:val="0"/>
          <w:marTop w:val="0"/>
          <w:marBottom w:val="0"/>
          <w:divBdr>
            <w:top w:val="none" w:sz="0" w:space="0" w:color="auto"/>
            <w:left w:val="none" w:sz="0" w:space="0" w:color="auto"/>
            <w:bottom w:val="none" w:sz="0" w:space="0" w:color="auto"/>
            <w:right w:val="none" w:sz="0" w:space="0" w:color="auto"/>
          </w:divBdr>
        </w:div>
      </w:divsChild>
    </w:div>
    <w:div w:id="419642900">
      <w:bodyDiv w:val="1"/>
      <w:marLeft w:val="0"/>
      <w:marRight w:val="0"/>
      <w:marTop w:val="0"/>
      <w:marBottom w:val="0"/>
      <w:divBdr>
        <w:top w:val="none" w:sz="0" w:space="0" w:color="auto"/>
        <w:left w:val="none" w:sz="0" w:space="0" w:color="auto"/>
        <w:bottom w:val="none" w:sz="0" w:space="0" w:color="auto"/>
        <w:right w:val="none" w:sz="0" w:space="0" w:color="auto"/>
      </w:divBdr>
    </w:div>
    <w:div w:id="422531295">
      <w:bodyDiv w:val="1"/>
      <w:marLeft w:val="0"/>
      <w:marRight w:val="0"/>
      <w:marTop w:val="0"/>
      <w:marBottom w:val="0"/>
      <w:divBdr>
        <w:top w:val="none" w:sz="0" w:space="0" w:color="auto"/>
        <w:left w:val="none" w:sz="0" w:space="0" w:color="auto"/>
        <w:bottom w:val="none" w:sz="0" w:space="0" w:color="auto"/>
        <w:right w:val="none" w:sz="0" w:space="0" w:color="auto"/>
      </w:divBdr>
      <w:divsChild>
        <w:div w:id="1773864764">
          <w:marLeft w:val="0"/>
          <w:marRight w:val="0"/>
          <w:marTop w:val="0"/>
          <w:marBottom w:val="0"/>
          <w:divBdr>
            <w:top w:val="none" w:sz="0" w:space="0" w:color="auto"/>
            <w:left w:val="none" w:sz="0" w:space="0" w:color="auto"/>
            <w:bottom w:val="none" w:sz="0" w:space="0" w:color="auto"/>
            <w:right w:val="none" w:sz="0" w:space="0" w:color="auto"/>
          </w:divBdr>
          <w:divsChild>
            <w:div w:id="169492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262607">
      <w:bodyDiv w:val="1"/>
      <w:marLeft w:val="0"/>
      <w:marRight w:val="0"/>
      <w:marTop w:val="0"/>
      <w:marBottom w:val="0"/>
      <w:divBdr>
        <w:top w:val="none" w:sz="0" w:space="0" w:color="auto"/>
        <w:left w:val="none" w:sz="0" w:space="0" w:color="auto"/>
        <w:bottom w:val="none" w:sz="0" w:space="0" w:color="auto"/>
        <w:right w:val="none" w:sz="0" w:space="0" w:color="auto"/>
      </w:divBdr>
      <w:divsChild>
        <w:div w:id="669601198">
          <w:marLeft w:val="0"/>
          <w:marRight w:val="0"/>
          <w:marTop w:val="0"/>
          <w:marBottom w:val="0"/>
          <w:divBdr>
            <w:top w:val="none" w:sz="0" w:space="0" w:color="auto"/>
            <w:left w:val="none" w:sz="0" w:space="0" w:color="auto"/>
            <w:bottom w:val="none" w:sz="0" w:space="0" w:color="auto"/>
            <w:right w:val="none" w:sz="0" w:space="0" w:color="auto"/>
          </w:divBdr>
          <w:divsChild>
            <w:div w:id="1785419836">
              <w:marLeft w:val="0"/>
              <w:marRight w:val="0"/>
              <w:marTop w:val="0"/>
              <w:marBottom w:val="0"/>
              <w:divBdr>
                <w:top w:val="none" w:sz="0" w:space="0" w:color="auto"/>
                <w:left w:val="none" w:sz="0" w:space="0" w:color="auto"/>
                <w:bottom w:val="none" w:sz="0" w:space="0" w:color="auto"/>
                <w:right w:val="none" w:sz="0" w:space="0" w:color="auto"/>
              </w:divBdr>
              <w:divsChild>
                <w:div w:id="77482178">
                  <w:marLeft w:val="0"/>
                  <w:marRight w:val="0"/>
                  <w:marTop w:val="0"/>
                  <w:marBottom w:val="0"/>
                  <w:divBdr>
                    <w:top w:val="none" w:sz="0" w:space="0" w:color="auto"/>
                    <w:left w:val="none" w:sz="0" w:space="0" w:color="auto"/>
                    <w:bottom w:val="none" w:sz="0" w:space="0" w:color="auto"/>
                    <w:right w:val="none" w:sz="0" w:space="0" w:color="auto"/>
                  </w:divBdr>
                  <w:divsChild>
                    <w:div w:id="1037242369">
                      <w:marLeft w:val="0"/>
                      <w:marRight w:val="0"/>
                      <w:marTop w:val="0"/>
                      <w:marBottom w:val="0"/>
                      <w:divBdr>
                        <w:top w:val="none" w:sz="0" w:space="0" w:color="auto"/>
                        <w:left w:val="none" w:sz="0" w:space="0" w:color="auto"/>
                        <w:bottom w:val="none" w:sz="0" w:space="0" w:color="auto"/>
                        <w:right w:val="none" w:sz="0" w:space="0" w:color="auto"/>
                      </w:divBdr>
                      <w:divsChild>
                        <w:div w:id="1407417374">
                          <w:marLeft w:val="0"/>
                          <w:marRight w:val="0"/>
                          <w:marTop w:val="0"/>
                          <w:marBottom w:val="0"/>
                          <w:divBdr>
                            <w:top w:val="none" w:sz="0" w:space="0" w:color="auto"/>
                            <w:left w:val="none" w:sz="0" w:space="0" w:color="auto"/>
                            <w:bottom w:val="none" w:sz="0" w:space="0" w:color="auto"/>
                            <w:right w:val="none" w:sz="0" w:space="0" w:color="auto"/>
                          </w:divBdr>
                          <w:divsChild>
                            <w:div w:id="1140146286">
                              <w:marLeft w:val="0"/>
                              <w:marRight w:val="0"/>
                              <w:marTop w:val="0"/>
                              <w:marBottom w:val="0"/>
                              <w:divBdr>
                                <w:top w:val="none" w:sz="0" w:space="0" w:color="auto"/>
                                <w:left w:val="none" w:sz="0" w:space="0" w:color="auto"/>
                                <w:bottom w:val="none" w:sz="0" w:space="0" w:color="auto"/>
                                <w:right w:val="none" w:sz="0" w:space="0" w:color="auto"/>
                              </w:divBdr>
                              <w:divsChild>
                                <w:div w:id="309558813">
                                  <w:marLeft w:val="0"/>
                                  <w:marRight w:val="0"/>
                                  <w:marTop w:val="0"/>
                                  <w:marBottom w:val="0"/>
                                  <w:divBdr>
                                    <w:top w:val="none" w:sz="0" w:space="0" w:color="auto"/>
                                    <w:left w:val="none" w:sz="0" w:space="0" w:color="auto"/>
                                    <w:bottom w:val="none" w:sz="0" w:space="0" w:color="auto"/>
                                    <w:right w:val="none" w:sz="0" w:space="0" w:color="auto"/>
                                  </w:divBdr>
                                  <w:divsChild>
                                    <w:div w:id="1903590646">
                                      <w:marLeft w:val="0"/>
                                      <w:marRight w:val="0"/>
                                      <w:marTop w:val="0"/>
                                      <w:marBottom w:val="0"/>
                                      <w:divBdr>
                                        <w:top w:val="none" w:sz="0" w:space="0" w:color="auto"/>
                                        <w:left w:val="none" w:sz="0" w:space="0" w:color="auto"/>
                                        <w:bottom w:val="none" w:sz="0" w:space="0" w:color="auto"/>
                                        <w:right w:val="none" w:sz="0" w:space="0" w:color="auto"/>
                                      </w:divBdr>
                                      <w:divsChild>
                                        <w:div w:id="255406874">
                                          <w:marLeft w:val="0"/>
                                          <w:marRight w:val="0"/>
                                          <w:marTop w:val="0"/>
                                          <w:marBottom w:val="0"/>
                                          <w:divBdr>
                                            <w:top w:val="none" w:sz="0" w:space="0" w:color="auto"/>
                                            <w:left w:val="none" w:sz="0" w:space="0" w:color="auto"/>
                                            <w:bottom w:val="none" w:sz="0" w:space="0" w:color="auto"/>
                                            <w:right w:val="none" w:sz="0" w:space="0" w:color="auto"/>
                                          </w:divBdr>
                                          <w:divsChild>
                                            <w:div w:id="196428968">
                                              <w:marLeft w:val="60"/>
                                              <w:marRight w:val="0"/>
                                              <w:marTop w:val="0"/>
                                              <w:marBottom w:val="0"/>
                                              <w:divBdr>
                                                <w:top w:val="none" w:sz="0" w:space="0" w:color="auto"/>
                                                <w:left w:val="none" w:sz="0" w:space="0" w:color="auto"/>
                                                <w:bottom w:val="none" w:sz="0" w:space="0" w:color="auto"/>
                                                <w:right w:val="none" w:sz="0" w:space="0" w:color="auto"/>
                                              </w:divBdr>
                                              <w:divsChild>
                                                <w:div w:id="1357736831">
                                                  <w:marLeft w:val="0"/>
                                                  <w:marRight w:val="0"/>
                                                  <w:marTop w:val="0"/>
                                                  <w:marBottom w:val="240"/>
                                                  <w:divBdr>
                                                    <w:top w:val="none" w:sz="0" w:space="0" w:color="auto"/>
                                                    <w:left w:val="none" w:sz="0" w:space="0" w:color="auto"/>
                                                    <w:bottom w:val="none" w:sz="0" w:space="0" w:color="auto"/>
                                                    <w:right w:val="none" w:sz="0" w:space="0" w:color="auto"/>
                                                  </w:divBdr>
                                                  <w:divsChild>
                                                    <w:div w:id="1387216552">
                                                      <w:marLeft w:val="0"/>
                                                      <w:marRight w:val="0"/>
                                                      <w:marTop w:val="0"/>
                                                      <w:marBottom w:val="0"/>
                                                      <w:divBdr>
                                                        <w:top w:val="none" w:sz="0" w:space="0" w:color="auto"/>
                                                        <w:left w:val="none" w:sz="0" w:space="0" w:color="auto"/>
                                                        <w:bottom w:val="none" w:sz="0" w:space="0" w:color="auto"/>
                                                        <w:right w:val="none" w:sz="0" w:space="0" w:color="auto"/>
                                                      </w:divBdr>
                                                      <w:divsChild>
                                                        <w:div w:id="1740667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12301047">
      <w:bodyDiv w:val="1"/>
      <w:marLeft w:val="0"/>
      <w:marRight w:val="0"/>
      <w:marTop w:val="0"/>
      <w:marBottom w:val="0"/>
      <w:divBdr>
        <w:top w:val="none" w:sz="0" w:space="0" w:color="auto"/>
        <w:left w:val="none" w:sz="0" w:space="0" w:color="auto"/>
        <w:bottom w:val="none" w:sz="0" w:space="0" w:color="auto"/>
        <w:right w:val="none" w:sz="0" w:space="0" w:color="auto"/>
      </w:divBdr>
    </w:div>
    <w:div w:id="587229492">
      <w:bodyDiv w:val="1"/>
      <w:marLeft w:val="0"/>
      <w:marRight w:val="0"/>
      <w:marTop w:val="0"/>
      <w:marBottom w:val="0"/>
      <w:divBdr>
        <w:top w:val="none" w:sz="0" w:space="0" w:color="auto"/>
        <w:left w:val="none" w:sz="0" w:space="0" w:color="auto"/>
        <w:bottom w:val="none" w:sz="0" w:space="0" w:color="auto"/>
        <w:right w:val="none" w:sz="0" w:space="0" w:color="auto"/>
      </w:divBdr>
      <w:divsChild>
        <w:div w:id="2098939032">
          <w:marLeft w:val="0"/>
          <w:marRight w:val="0"/>
          <w:marTop w:val="0"/>
          <w:marBottom w:val="0"/>
          <w:divBdr>
            <w:top w:val="none" w:sz="0" w:space="0" w:color="auto"/>
            <w:left w:val="none" w:sz="0" w:space="0" w:color="auto"/>
            <w:bottom w:val="none" w:sz="0" w:space="0" w:color="auto"/>
            <w:right w:val="none" w:sz="0" w:space="0" w:color="auto"/>
          </w:divBdr>
          <w:divsChild>
            <w:div w:id="531504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834290">
      <w:bodyDiv w:val="1"/>
      <w:marLeft w:val="0"/>
      <w:marRight w:val="0"/>
      <w:marTop w:val="0"/>
      <w:marBottom w:val="0"/>
      <w:divBdr>
        <w:top w:val="none" w:sz="0" w:space="0" w:color="auto"/>
        <w:left w:val="none" w:sz="0" w:space="0" w:color="auto"/>
        <w:bottom w:val="none" w:sz="0" w:space="0" w:color="auto"/>
        <w:right w:val="none" w:sz="0" w:space="0" w:color="auto"/>
      </w:divBdr>
      <w:divsChild>
        <w:div w:id="542836080">
          <w:marLeft w:val="0"/>
          <w:marRight w:val="0"/>
          <w:marTop w:val="0"/>
          <w:marBottom w:val="0"/>
          <w:divBdr>
            <w:top w:val="none" w:sz="0" w:space="0" w:color="auto"/>
            <w:left w:val="none" w:sz="0" w:space="0" w:color="auto"/>
            <w:bottom w:val="none" w:sz="0" w:space="0" w:color="auto"/>
            <w:right w:val="none" w:sz="0" w:space="0" w:color="auto"/>
          </w:divBdr>
          <w:divsChild>
            <w:div w:id="1469930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4024584">
      <w:bodyDiv w:val="1"/>
      <w:marLeft w:val="0"/>
      <w:marRight w:val="0"/>
      <w:marTop w:val="0"/>
      <w:marBottom w:val="0"/>
      <w:divBdr>
        <w:top w:val="none" w:sz="0" w:space="0" w:color="auto"/>
        <w:left w:val="none" w:sz="0" w:space="0" w:color="auto"/>
        <w:bottom w:val="none" w:sz="0" w:space="0" w:color="auto"/>
        <w:right w:val="none" w:sz="0" w:space="0" w:color="auto"/>
      </w:divBdr>
      <w:divsChild>
        <w:div w:id="1464738917">
          <w:marLeft w:val="0"/>
          <w:marRight w:val="0"/>
          <w:marTop w:val="0"/>
          <w:marBottom w:val="0"/>
          <w:divBdr>
            <w:top w:val="none" w:sz="0" w:space="0" w:color="auto"/>
            <w:left w:val="none" w:sz="0" w:space="0" w:color="auto"/>
            <w:bottom w:val="none" w:sz="0" w:space="0" w:color="auto"/>
            <w:right w:val="none" w:sz="0" w:space="0" w:color="auto"/>
          </w:divBdr>
          <w:divsChild>
            <w:div w:id="1520125599">
              <w:marLeft w:val="0"/>
              <w:marRight w:val="0"/>
              <w:marTop w:val="0"/>
              <w:marBottom w:val="0"/>
              <w:divBdr>
                <w:top w:val="none" w:sz="0" w:space="0" w:color="auto"/>
                <w:left w:val="none" w:sz="0" w:space="0" w:color="auto"/>
                <w:bottom w:val="none" w:sz="0" w:space="0" w:color="auto"/>
                <w:right w:val="none" w:sz="0" w:space="0" w:color="auto"/>
              </w:divBdr>
              <w:divsChild>
                <w:div w:id="298919140">
                  <w:marLeft w:val="0"/>
                  <w:marRight w:val="0"/>
                  <w:marTop w:val="0"/>
                  <w:marBottom w:val="0"/>
                  <w:divBdr>
                    <w:top w:val="none" w:sz="0" w:space="0" w:color="auto"/>
                    <w:left w:val="none" w:sz="0" w:space="0" w:color="auto"/>
                    <w:bottom w:val="none" w:sz="0" w:space="0" w:color="auto"/>
                    <w:right w:val="none" w:sz="0" w:space="0" w:color="auto"/>
                  </w:divBdr>
                  <w:divsChild>
                    <w:div w:id="1086653871">
                      <w:marLeft w:val="0"/>
                      <w:marRight w:val="0"/>
                      <w:marTop w:val="0"/>
                      <w:marBottom w:val="0"/>
                      <w:divBdr>
                        <w:top w:val="none" w:sz="0" w:space="0" w:color="auto"/>
                        <w:left w:val="none" w:sz="0" w:space="0" w:color="auto"/>
                        <w:bottom w:val="none" w:sz="0" w:space="0" w:color="auto"/>
                        <w:right w:val="none" w:sz="0" w:space="0" w:color="auto"/>
                      </w:divBdr>
                      <w:divsChild>
                        <w:div w:id="737433931">
                          <w:marLeft w:val="0"/>
                          <w:marRight w:val="0"/>
                          <w:marTop w:val="0"/>
                          <w:marBottom w:val="0"/>
                          <w:divBdr>
                            <w:top w:val="none" w:sz="0" w:space="0" w:color="auto"/>
                            <w:left w:val="none" w:sz="0" w:space="0" w:color="auto"/>
                            <w:bottom w:val="none" w:sz="0" w:space="0" w:color="auto"/>
                            <w:right w:val="none" w:sz="0" w:space="0" w:color="auto"/>
                          </w:divBdr>
                          <w:divsChild>
                            <w:div w:id="1251505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50289989">
      <w:bodyDiv w:val="1"/>
      <w:marLeft w:val="0"/>
      <w:marRight w:val="0"/>
      <w:marTop w:val="0"/>
      <w:marBottom w:val="0"/>
      <w:divBdr>
        <w:top w:val="none" w:sz="0" w:space="0" w:color="auto"/>
        <w:left w:val="none" w:sz="0" w:space="0" w:color="auto"/>
        <w:bottom w:val="none" w:sz="0" w:space="0" w:color="auto"/>
        <w:right w:val="none" w:sz="0" w:space="0" w:color="auto"/>
      </w:divBdr>
      <w:divsChild>
        <w:div w:id="1729181361">
          <w:marLeft w:val="0"/>
          <w:marRight w:val="0"/>
          <w:marTop w:val="0"/>
          <w:marBottom w:val="0"/>
          <w:divBdr>
            <w:top w:val="none" w:sz="0" w:space="0" w:color="auto"/>
            <w:left w:val="none" w:sz="0" w:space="0" w:color="auto"/>
            <w:bottom w:val="none" w:sz="0" w:space="0" w:color="auto"/>
            <w:right w:val="none" w:sz="0" w:space="0" w:color="auto"/>
          </w:divBdr>
        </w:div>
      </w:divsChild>
    </w:div>
    <w:div w:id="1198617051">
      <w:bodyDiv w:val="1"/>
      <w:marLeft w:val="0"/>
      <w:marRight w:val="0"/>
      <w:marTop w:val="0"/>
      <w:marBottom w:val="0"/>
      <w:divBdr>
        <w:top w:val="none" w:sz="0" w:space="0" w:color="auto"/>
        <w:left w:val="none" w:sz="0" w:space="0" w:color="auto"/>
        <w:bottom w:val="none" w:sz="0" w:space="0" w:color="auto"/>
        <w:right w:val="none" w:sz="0" w:space="0" w:color="auto"/>
      </w:divBdr>
      <w:divsChild>
        <w:div w:id="272175744">
          <w:marLeft w:val="0"/>
          <w:marRight w:val="0"/>
          <w:marTop w:val="0"/>
          <w:marBottom w:val="0"/>
          <w:divBdr>
            <w:top w:val="none" w:sz="0" w:space="0" w:color="auto"/>
            <w:left w:val="none" w:sz="0" w:space="0" w:color="auto"/>
            <w:bottom w:val="none" w:sz="0" w:space="0" w:color="auto"/>
            <w:right w:val="none" w:sz="0" w:space="0" w:color="auto"/>
          </w:divBdr>
        </w:div>
      </w:divsChild>
    </w:div>
    <w:div w:id="1225457704">
      <w:bodyDiv w:val="1"/>
      <w:marLeft w:val="0"/>
      <w:marRight w:val="0"/>
      <w:marTop w:val="0"/>
      <w:marBottom w:val="0"/>
      <w:divBdr>
        <w:top w:val="none" w:sz="0" w:space="0" w:color="auto"/>
        <w:left w:val="none" w:sz="0" w:space="0" w:color="auto"/>
        <w:bottom w:val="none" w:sz="0" w:space="0" w:color="auto"/>
        <w:right w:val="none" w:sz="0" w:space="0" w:color="auto"/>
      </w:divBdr>
    </w:div>
    <w:div w:id="1347945196">
      <w:bodyDiv w:val="1"/>
      <w:marLeft w:val="0"/>
      <w:marRight w:val="0"/>
      <w:marTop w:val="0"/>
      <w:marBottom w:val="0"/>
      <w:divBdr>
        <w:top w:val="none" w:sz="0" w:space="0" w:color="auto"/>
        <w:left w:val="none" w:sz="0" w:space="0" w:color="auto"/>
        <w:bottom w:val="none" w:sz="0" w:space="0" w:color="auto"/>
        <w:right w:val="none" w:sz="0" w:space="0" w:color="auto"/>
      </w:divBdr>
      <w:divsChild>
        <w:div w:id="1728455271">
          <w:marLeft w:val="547"/>
          <w:marRight w:val="0"/>
          <w:marTop w:val="0"/>
          <w:marBottom w:val="0"/>
          <w:divBdr>
            <w:top w:val="none" w:sz="0" w:space="0" w:color="auto"/>
            <w:left w:val="none" w:sz="0" w:space="0" w:color="auto"/>
            <w:bottom w:val="none" w:sz="0" w:space="0" w:color="auto"/>
            <w:right w:val="none" w:sz="0" w:space="0" w:color="auto"/>
          </w:divBdr>
        </w:div>
      </w:divsChild>
    </w:div>
    <w:div w:id="1762675504">
      <w:bodyDiv w:val="1"/>
      <w:marLeft w:val="0"/>
      <w:marRight w:val="0"/>
      <w:marTop w:val="0"/>
      <w:marBottom w:val="0"/>
      <w:divBdr>
        <w:top w:val="none" w:sz="0" w:space="0" w:color="auto"/>
        <w:left w:val="none" w:sz="0" w:space="0" w:color="auto"/>
        <w:bottom w:val="none" w:sz="0" w:space="0" w:color="auto"/>
        <w:right w:val="none" w:sz="0" w:space="0" w:color="auto"/>
      </w:divBdr>
      <w:divsChild>
        <w:div w:id="431242040">
          <w:marLeft w:val="0"/>
          <w:marRight w:val="0"/>
          <w:marTop w:val="0"/>
          <w:marBottom w:val="0"/>
          <w:divBdr>
            <w:top w:val="none" w:sz="0" w:space="0" w:color="auto"/>
            <w:left w:val="none" w:sz="0" w:space="0" w:color="auto"/>
            <w:bottom w:val="none" w:sz="0" w:space="0" w:color="auto"/>
            <w:right w:val="none" w:sz="0" w:space="0" w:color="auto"/>
          </w:divBdr>
        </w:div>
      </w:divsChild>
    </w:div>
    <w:div w:id="1802261068">
      <w:bodyDiv w:val="1"/>
      <w:marLeft w:val="0"/>
      <w:marRight w:val="0"/>
      <w:marTop w:val="0"/>
      <w:marBottom w:val="0"/>
      <w:divBdr>
        <w:top w:val="none" w:sz="0" w:space="0" w:color="auto"/>
        <w:left w:val="none" w:sz="0" w:space="0" w:color="auto"/>
        <w:bottom w:val="none" w:sz="0" w:space="0" w:color="auto"/>
        <w:right w:val="none" w:sz="0" w:space="0" w:color="auto"/>
      </w:divBdr>
      <w:divsChild>
        <w:div w:id="268439172">
          <w:marLeft w:val="0"/>
          <w:marRight w:val="0"/>
          <w:marTop w:val="0"/>
          <w:marBottom w:val="0"/>
          <w:divBdr>
            <w:top w:val="none" w:sz="0" w:space="0" w:color="auto"/>
            <w:left w:val="none" w:sz="0" w:space="0" w:color="auto"/>
            <w:bottom w:val="none" w:sz="0" w:space="0" w:color="auto"/>
            <w:right w:val="none" w:sz="0" w:space="0" w:color="auto"/>
          </w:divBdr>
        </w:div>
        <w:div w:id="413626277">
          <w:marLeft w:val="0"/>
          <w:marRight w:val="0"/>
          <w:marTop w:val="0"/>
          <w:marBottom w:val="0"/>
          <w:divBdr>
            <w:top w:val="none" w:sz="0" w:space="0" w:color="auto"/>
            <w:left w:val="none" w:sz="0" w:space="0" w:color="auto"/>
            <w:bottom w:val="none" w:sz="0" w:space="0" w:color="auto"/>
            <w:right w:val="none" w:sz="0" w:space="0" w:color="auto"/>
          </w:divBdr>
        </w:div>
        <w:div w:id="657196328">
          <w:marLeft w:val="0"/>
          <w:marRight w:val="0"/>
          <w:marTop w:val="0"/>
          <w:marBottom w:val="0"/>
          <w:divBdr>
            <w:top w:val="none" w:sz="0" w:space="0" w:color="auto"/>
            <w:left w:val="none" w:sz="0" w:space="0" w:color="auto"/>
            <w:bottom w:val="none" w:sz="0" w:space="0" w:color="auto"/>
            <w:right w:val="none" w:sz="0" w:space="0" w:color="auto"/>
          </w:divBdr>
        </w:div>
        <w:div w:id="819922788">
          <w:marLeft w:val="0"/>
          <w:marRight w:val="0"/>
          <w:marTop w:val="0"/>
          <w:marBottom w:val="0"/>
          <w:divBdr>
            <w:top w:val="none" w:sz="0" w:space="0" w:color="auto"/>
            <w:left w:val="none" w:sz="0" w:space="0" w:color="auto"/>
            <w:bottom w:val="none" w:sz="0" w:space="0" w:color="auto"/>
            <w:right w:val="none" w:sz="0" w:space="0" w:color="auto"/>
          </w:divBdr>
        </w:div>
        <w:div w:id="857157077">
          <w:marLeft w:val="0"/>
          <w:marRight w:val="0"/>
          <w:marTop w:val="0"/>
          <w:marBottom w:val="0"/>
          <w:divBdr>
            <w:top w:val="none" w:sz="0" w:space="0" w:color="auto"/>
            <w:left w:val="none" w:sz="0" w:space="0" w:color="auto"/>
            <w:bottom w:val="none" w:sz="0" w:space="0" w:color="auto"/>
            <w:right w:val="none" w:sz="0" w:space="0" w:color="auto"/>
          </w:divBdr>
        </w:div>
        <w:div w:id="1007945241">
          <w:marLeft w:val="0"/>
          <w:marRight w:val="0"/>
          <w:marTop w:val="0"/>
          <w:marBottom w:val="0"/>
          <w:divBdr>
            <w:top w:val="none" w:sz="0" w:space="0" w:color="auto"/>
            <w:left w:val="none" w:sz="0" w:space="0" w:color="auto"/>
            <w:bottom w:val="none" w:sz="0" w:space="0" w:color="auto"/>
            <w:right w:val="none" w:sz="0" w:space="0" w:color="auto"/>
          </w:divBdr>
        </w:div>
        <w:div w:id="1244334837">
          <w:marLeft w:val="0"/>
          <w:marRight w:val="0"/>
          <w:marTop w:val="0"/>
          <w:marBottom w:val="0"/>
          <w:divBdr>
            <w:top w:val="none" w:sz="0" w:space="0" w:color="auto"/>
            <w:left w:val="none" w:sz="0" w:space="0" w:color="auto"/>
            <w:bottom w:val="none" w:sz="0" w:space="0" w:color="auto"/>
            <w:right w:val="none" w:sz="0" w:space="0" w:color="auto"/>
          </w:divBdr>
        </w:div>
        <w:div w:id="1254784718">
          <w:marLeft w:val="0"/>
          <w:marRight w:val="0"/>
          <w:marTop w:val="0"/>
          <w:marBottom w:val="0"/>
          <w:divBdr>
            <w:top w:val="none" w:sz="0" w:space="0" w:color="auto"/>
            <w:left w:val="none" w:sz="0" w:space="0" w:color="auto"/>
            <w:bottom w:val="none" w:sz="0" w:space="0" w:color="auto"/>
            <w:right w:val="none" w:sz="0" w:space="0" w:color="auto"/>
          </w:divBdr>
        </w:div>
        <w:div w:id="1309869531">
          <w:marLeft w:val="0"/>
          <w:marRight w:val="0"/>
          <w:marTop w:val="0"/>
          <w:marBottom w:val="0"/>
          <w:divBdr>
            <w:top w:val="none" w:sz="0" w:space="0" w:color="auto"/>
            <w:left w:val="none" w:sz="0" w:space="0" w:color="auto"/>
            <w:bottom w:val="none" w:sz="0" w:space="0" w:color="auto"/>
            <w:right w:val="none" w:sz="0" w:space="0" w:color="auto"/>
          </w:divBdr>
        </w:div>
        <w:div w:id="1568347092">
          <w:marLeft w:val="0"/>
          <w:marRight w:val="0"/>
          <w:marTop w:val="0"/>
          <w:marBottom w:val="0"/>
          <w:divBdr>
            <w:top w:val="none" w:sz="0" w:space="0" w:color="auto"/>
            <w:left w:val="none" w:sz="0" w:space="0" w:color="auto"/>
            <w:bottom w:val="none" w:sz="0" w:space="0" w:color="auto"/>
            <w:right w:val="none" w:sz="0" w:space="0" w:color="auto"/>
          </w:divBdr>
        </w:div>
        <w:div w:id="1676298605">
          <w:marLeft w:val="0"/>
          <w:marRight w:val="0"/>
          <w:marTop w:val="0"/>
          <w:marBottom w:val="0"/>
          <w:divBdr>
            <w:top w:val="none" w:sz="0" w:space="0" w:color="auto"/>
            <w:left w:val="none" w:sz="0" w:space="0" w:color="auto"/>
            <w:bottom w:val="none" w:sz="0" w:space="0" w:color="auto"/>
            <w:right w:val="none" w:sz="0" w:space="0" w:color="auto"/>
          </w:divBdr>
        </w:div>
        <w:div w:id="1705012678">
          <w:marLeft w:val="0"/>
          <w:marRight w:val="0"/>
          <w:marTop w:val="0"/>
          <w:marBottom w:val="0"/>
          <w:divBdr>
            <w:top w:val="none" w:sz="0" w:space="0" w:color="auto"/>
            <w:left w:val="none" w:sz="0" w:space="0" w:color="auto"/>
            <w:bottom w:val="none" w:sz="0" w:space="0" w:color="auto"/>
            <w:right w:val="none" w:sz="0" w:space="0" w:color="auto"/>
          </w:divBdr>
        </w:div>
        <w:div w:id="1739935343">
          <w:marLeft w:val="0"/>
          <w:marRight w:val="0"/>
          <w:marTop w:val="0"/>
          <w:marBottom w:val="0"/>
          <w:divBdr>
            <w:top w:val="none" w:sz="0" w:space="0" w:color="auto"/>
            <w:left w:val="none" w:sz="0" w:space="0" w:color="auto"/>
            <w:bottom w:val="none" w:sz="0" w:space="0" w:color="auto"/>
            <w:right w:val="none" w:sz="0" w:space="0" w:color="auto"/>
          </w:divBdr>
        </w:div>
        <w:div w:id="1793590041">
          <w:marLeft w:val="0"/>
          <w:marRight w:val="0"/>
          <w:marTop w:val="0"/>
          <w:marBottom w:val="0"/>
          <w:divBdr>
            <w:top w:val="none" w:sz="0" w:space="0" w:color="auto"/>
            <w:left w:val="none" w:sz="0" w:space="0" w:color="auto"/>
            <w:bottom w:val="none" w:sz="0" w:space="0" w:color="auto"/>
            <w:right w:val="none" w:sz="0" w:space="0" w:color="auto"/>
          </w:divBdr>
        </w:div>
        <w:div w:id="1916088689">
          <w:marLeft w:val="0"/>
          <w:marRight w:val="0"/>
          <w:marTop w:val="0"/>
          <w:marBottom w:val="0"/>
          <w:divBdr>
            <w:top w:val="none" w:sz="0" w:space="0" w:color="auto"/>
            <w:left w:val="none" w:sz="0" w:space="0" w:color="auto"/>
            <w:bottom w:val="none" w:sz="0" w:space="0" w:color="auto"/>
            <w:right w:val="none" w:sz="0" w:space="0" w:color="auto"/>
          </w:divBdr>
        </w:div>
        <w:div w:id="1926109114">
          <w:marLeft w:val="0"/>
          <w:marRight w:val="0"/>
          <w:marTop w:val="0"/>
          <w:marBottom w:val="0"/>
          <w:divBdr>
            <w:top w:val="none" w:sz="0" w:space="0" w:color="auto"/>
            <w:left w:val="none" w:sz="0" w:space="0" w:color="auto"/>
            <w:bottom w:val="none" w:sz="0" w:space="0" w:color="auto"/>
            <w:right w:val="none" w:sz="0" w:space="0" w:color="auto"/>
          </w:divBdr>
        </w:div>
        <w:div w:id="2101365858">
          <w:marLeft w:val="0"/>
          <w:marRight w:val="0"/>
          <w:marTop w:val="0"/>
          <w:marBottom w:val="0"/>
          <w:divBdr>
            <w:top w:val="none" w:sz="0" w:space="0" w:color="auto"/>
            <w:left w:val="none" w:sz="0" w:space="0" w:color="auto"/>
            <w:bottom w:val="none" w:sz="0" w:space="0" w:color="auto"/>
            <w:right w:val="none" w:sz="0" w:space="0" w:color="auto"/>
          </w:divBdr>
        </w:div>
      </w:divsChild>
    </w:div>
    <w:div w:id="1816944138">
      <w:bodyDiv w:val="1"/>
      <w:marLeft w:val="0"/>
      <w:marRight w:val="0"/>
      <w:marTop w:val="0"/>
      <w:marBottom w:val="0"/>
      <w:divBdr>
        <w:top w:val="none" w:sz="0" w:space="0" w:color="auto"/>
        <w:left w:val="none" w:sz="0" w:space="0" w:color="auto"/>
        <w:bottom w:val="none" w:sz="0" w:space="0" w:color="auto"/>
        <w:right w:val="none" w:sz="0" w:space="0" w:color="auto"/>
      </w:divBdr>
      <w:divsChild>
        <w:div w:id="1743285629">
          <w:marLeft w:val="0"/>
          <w:marRight w:val="0"/>
          <w:marTop w:val="0"/>
          <w:marBottom w:val="0"/>
          <w:divBdr>
            <w:top w:val="none" w:sz="0" w:space="0" w:color="auto"/>
            <w:left w:val="none" w:sz="0" w:space="0" w:color="auto"/>
            <w:bottom w:val="none" w:sz="0" w:space="0" w:color="auto"/>
            <w:right w:val="none" w:sz="0" w:space="0" w:color="auto"/>
          </w:divBdr>
        </w:div>
      </w:divsChild>
    </w:div>
    <w:div w:id="1966309000">
      <w:bodyDiv w:val="1"/>
      <w:marLeft w:val="0"/>
      <w:marRight w:val="0"/>
      <w:marTop w:val="0"/>
      <w:marBottom w:val="0"/>
      <w:divBdr>
        <w:top w:val="none" w:sz="0" w:space="0" w:color="auto"/>
        <w:left w:val="none" w:sz="0" w:space="0" w:color="auto"/>
        <w:bottom w:val="none" w:sz="0" w:space="0" w:color="auto"/>
        <w:right w:val="none" w:sz="0" w:space="0" w:color="auto"/>
      </w:divBdr>
      <w:divsChild>
        <w:div w:id="683358038">
          <w:marLeft w:val="0"/>
          <w:marRight w:val="0"/>
          <w:marTop w:val="0"/>
          <w:marBottom w:val="0"/>
          <w:divBdr>
            <w:top w:val="none" w:sz="0" w:space="0" w:color="auto"/>
            <w:left w:val="none" w:sz="0" w:space="0" w:color="auto"/>
            <w:bottom w:val="none" w:sz="0" w:space="0" w:color="auto"/>
            <w:right w:val="none" w:sz="0" w:space="0" w:color="auto"/>
          </w:divBdr>
          <w:divsChild>
            <w:div w:id="2096127170">
              <w:marLeft w:val="0"/>
              <w:marRight w:val="0"/>
              <w:marTop w:val="0"/>
              <w:marBottom w:val="0"/>
              <w:divBdr>
                <w:top w:val="none" w:sz="0" w:space="0" w:color="auto"/>
                <w:left w:val="none" w:sz="0" w:space="0" w:color="auto"/>
                <w:bottom w:val="none" w:sz="0" w:space="0" w:color="auto"/>
                <w:right w:val="none" w:sz="0" w:space="0" w:color="auto"/>
              </w:divBdr>
              <w:divsChild>
                <w:div w:id="198587586">
                  <w:marLeft w:val="0"/>
                  <w:marRight w:val="0"/>
                  <w:marTop w:val="0"/>
                  <w:marBottom w:val="0"/>
                  <w:divBdr>
                    <w:top w:val="none" w:sz="0" w:space="0" w:color="auto"/>
                    <w:left w:val="none" w:sz="0" w:space="0" w:color="auto"/>
                    <w:bottom w:val="none" w:sz="0" w:space="0" w:color="auto"/>
                    <w:right w:val="none" w:sz="0" w:space="0" w:color="auto"/>
                  </w:divBdr>
                  <w:divsChild>
                    <w:div w:id="140654830">
                      <w:marLeft w:val="0"/>
                      <w:marRight w:val="0"/>
                      <w:marTop w:val="0"/>
                      <w:marBottom w:val="0"/>
                      <w:divBdr>
                        <w:top w:val="none" w:sz="0" w:space="0" w:color="auto"/>
                        <w:left w:val="none" w:sz="0" w:space="0" w:color="auto"/>
                        <w:bottom w:val="none" w:sz="0" w:space="0" w:color="auto"/>
                        <w:right w:val="none" w:sz="0" w:space="0" w:color="auto"/>
                      </w:divBdr>
                      <w:divsChild>
                        <w:div w:id="465857490">
                          <w:marLeft w:val="0"/>
                          <w:marRight w:val="0"/>
                          <w:marTop w:val="0"/>
                          <w:marBottom w:val="0"/>
                          <w:divBdr>
                            <w:top w:val="none" w:sz="0" w:space="0" w:color="auto"/>
                            <w:left w:val="none" w:sz="0" w:space="0" w:color="auto"/>
                            <w:bottom w:val="none" w:sz="0" w:space="0" w:color="auto"/>
                            <w:right w:val="none" w:sz="0" w:space="0" w:color="auto"/>
                          </w:divBdr>
                          <w:divsChild>
                            <w:div w:id="996811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39700474">
          <w:marLeft w:val="0"/>
          <w:marRight w:val="0"/>
          <w:marTop w:val="0"/>
          <w:marBottom w:val="0"/>
          <w:divBdr>
            <w:top w:val="none" w:sz="0" w:space="0" w:color="auto"/>
            <w:left w:val="none" w:sz="0" w:space="0" w:color="auto"/>
            <w:bottom w:val="none" w:sz="0" w:space="0" w:color="auto"/>
            <w:right w:val="none" w:sz="0" w:space="0" w:color="auto"/>
          </w:divBdr>
          <w:divsChild>
            <w:div w:id="1053120725">
              <w:marLeft w:val="0"/>
              <w:marRight w:val="0"/>
              <w:marTop w:val="0"/>
              <w:marBottom w:val="0"/>
              <w:divBdr>
                <w:top w:val="none" w:sz="0" w:space="0" w:color="auto"/>
                <w:left w:val="none" w:sz="0" w:space="0" w:color="auto"/>
                <w:bottom w:val="none" w:sz="0" w:space="0" w:color="auto"/>
                <w:right w:val="none" w:sz="0" w:space="0" w:color="auto"/>
              </w:divBdr>
              <w:divsChild>
                <w:div w:id="477379800">
                  <w:marLeft w:val="0"/>
                  <w:marRight w:val="0"/>
                  <w:marTop w:val="0"/>
                  <w:marBottom w:val="0"/>
                  <w:divBdr>
                    <w:top w:val="none" w:sz="0" w:space="0" w:color="auto"/>
                    <w:left w:val="none" w:sz="0" w:space="0" w:color="auto"/>
                    <w:bottom w:val="none" w:sz="0" w:space="0" w:color="auto"/>
                    <w:right w:val="none" w:sz="0" w:space="0" w:color="auto"/>
                  </w:divBdr>
                  <w:divsChild>
                    <w:div w:id="1151678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comments" Target="comments.xml"/><Relationship Id="rId21" Type="http://schemas.openxmlformats.org/officeDocument/2006/relationships/image" Target="media/image5.png"/><Relationship Id="rId34" Type="http://schemas.openxmlformats.org/officeDocument/2006/relationships/image" Target="media/image12.png"/><Relationship Id="rId42" Type="http://schemas.openxmlformats.org/officeDocument/2006/relationships/image" Target="media/image20.png"/><Relationship Id="rId47" Type="http://schemas.openxmlformats.org/officeDocument/2006/relationships/image" Target="media/image25.png"/><Relationship Id="rId50" Type="http://schemas.openxmlformats.org/officeDocument/2006/relationships/image" Target="media/image28.png"/><Relationship Id="rId55" Type="http://schemas.openxmlformats.org/officeDocument/2006/relationships/image" Target="media/image33.png"/><Relationship Id="rId63" Type="http://schemas.openxmlformats.org/officeDocument/2006/relationships/image" Target="media/image41.png"/><Relationship Id="rId68" Type="http://schemas.openxmlformats.org/officeDocument/2006/relationships/image" Target="media/image46.png"/><Relationship Id="rId76" Type="http://schemas.openxmlformats.org/officeDocument/2006/relationships/image" Target="media/image54.png"/><Relationship Id="rId84" Type="http://schemas.openxmlformats.org/officeDocument/2006/relationships/image" Target="media/image61.png"/><Relationship Id="rId89" Type="http://schemas.openxmlformats.org/officeDocument/2006/relationships/image" Target="media/image66.png"/><Relationship Id="rId97" Type="http://schemas.openxmlformats.org/officeDocument/2006/relationships/image" Target="media/image74.png"/><Relationship Id="rId7" Type="http://schemas.openxmlformats.org/officeDocument/2006/relationships/settings" Target="settings.xml"/><Relationship Id="rId71" Type="http://schemas.openxmlformats.org/officeDocument/2006/relationships/image" Target="media/image49.png"/><Relationship Id="rId92" Type="http://schemas.openxmlformats.org/officeDocument/2006/relationships/image" Target="media/image69.png"/><Relationship Id="rId2" Type="http://schemas.openxmlformats.org/officeDocument/2006/relationships/customXml" Target="../customXml/item2.xml"/><Relationship Id="rId16" Type="http://schemas.openxmlformats.org/officeDocument/2006/relationships/footer" Target="footer3.xml"/><Relationship Id="rId29" Type="http://schemas.openxmlformats.org/officeDocument/2006/relationships/image" Target="media/image7.png"/><Relationship Id="rId11" Type="http://schemas.openxmlformats.org/officeDocument/2006/relationships/header" Target="header1.xml"/><Relationship Id="rId24" Type="http://schemas.openxmlformats.org/officeDocument/2006/relationships/hyperlink" Target="https://github.com/sableu/BDD4OQ" TargetMode="External"/><Relationship Id="rId32" Type="http://schemas.openxmlformats.org/officeDocument/2006/relationships/image" Target="media/image10.png"/><Relationship Id="rId37" Type="http://schemas.openxmlformats.org/officeDocument/2006/relationships/image" Target="media/image15.png"/><Relationship Id="rId40" Type="http://schemas.openxmlformats.org/officeDocument/2006/relationships/image" Target="media/image18.png"/><Relationship Id="rId45" Type="http://schemas.openxmlformats.org/officeDocument/2006/relationships/image" Target="media/image23.png"/><Relationship Id="rId53" Type="http://schemas.openxmlformats.org/officeDocument/2006/relationships/image" Target="media/image31.png"/><Relationship Id="rId58" Type="http://schemas.openxmlformats.org/officeDocument/2006/relationships/image" Target="media/image36.png"/><Relationship Id="rId66" Type="http://schemas.openxmlformats.org/officeDocument/2006/relationships/image" Target="media/image44.png"/><Relationship Id="rId74" Type="http://schemas.openxmlformats.org/officeDocument/2006/relationships/image" Target="media/image52.png"/><Relationship Id="rId79" Type="http://schemas.openxmlformats.org/officeDocument/2006/relationships/image" Target="media/image56.png"/><Relationship Id="rId87" Type="http://schemas.openxmlformats.org/officeDocument/2006/relationships/image" Target="media/image64.png"/><Relationship Id="rId5" Type="http://schemas.openxmlformats.org/officeDocument/2006/relationships/numbering" Target="numbering.xml"/><Relationship Id="rId61" Type="http://schemas.openxmlformats.org/officeDocument/2006/relationships/image" Target="media/image39.png"/><Relationship Id="rId82" Type="http://schemas.openxmlformats.org/officeDocument/2006/relationships/image" Target="media/image59.png"/><Relationship Id="rId90" Type="http://schemas.openxmlformats.org/officeDocument/2006/relationships/image" Target="media/image67.png"/><Relationship Id="rId95" Type="http://schemas.openxmlformats.org/officeDocument/2006/relationships/image" Target="media/image72.png"/><Relationship Id="rId19" Type="http://schemas.openxmlformats.org/officeDocument/2006/relationships/image" Target="media/image3.png"/><Relationship Id="rId14" Type="http://schemas.openxmlformats.org/officeDocument/2006/relationships/footer" Target="footer2.xml"/><Relationship Id="rId22" Type="http://schemas.openxmlformats.org/officeDocument/2006/relationships/hyperlink" Target="https://github.com/sableu/BDD4OQ" TargetMode="External"/><Relationship Id="rId27" Type="http://schemas.microsoft.com/office/2011/relationships/commentsExtended" Target="commentsExtended.xml"/><Relationship Id="rId30" Type="http://schemas.openxmlformats.org/officeDocument/2006/relationships/image" Target="media/image8.png"/><Relationship Id="rId35" Type="http://schemas.openxmlformats.org/officeDocument/2006/relationships/image" Target="media/image13.png"/><Relationship Id="rId43" Type="http://schemas.openxmlformats.org/officeDocument/2006/relationships/image" Target="media/image21.png"/><Relationship Id="rId48" Type="http://schemas.openxmlformats.org/officeDocument/2006/relationships/image" Target="media/image26.png"/><Relationship Id="rId56" Type="http://schemas.openxmlformats.org/officeDocument/2006/relationships/image" Target="media/image34.png"/><Relationship Id="rId64" Type="http://schemas.openxmlformats.org/officeDocument/2006/relationships/image" Target="media/image42.png"/><Relationship Id="rId69" Type="http://schemas.openxmlformats.org/officeDocument/2006/relationships/image" Target="media/image47.png"/><Relationship Id="rId77" Type="http://schemas.openxmlformats.org/officeDocument/2006/relationships/hyperlink" Target="file:///C:\Users\Sabrina\IdeaProjects\BDD4OQ\thesis\BachelorProjectSabrina.docx" TargetMode="External"/><Relationship Id="rId100"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29.png"/><Relationship Id="rId72" Type="http://schemas.openxmlformats.org/officeDocument/2006/relationships/image" Target="media/image50.png"/><Relationship Id="rId80" Type="http://schemas.openxmlformats.org/officeDocument/2006/relationships/image" Target="media/image57.png"/><Relationship Id="rId85" Type="http://schemas.openxmlformats.org/officeDocument/2006/relationships/image" Target="media/image62.png"/><Relationship Id="rId93" Type="http://schemas.openxmlformats.org/officeDocument/2006/relationships/image" Target="media/image70.png"/><Relationship Id="rId98"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header" Target="header4.xml"/><Relationship Id="rId25" Type="http://schemas.openxmlformats.org/officeDocument/2006/relationships/image" Target="media/image6.png"/><Relationship Id="rId33" Type="http://schemas.openxmlformats.org/officeDocument/2006/relationships/image" Target="media/image11.png"/><Relationship Id="rId38" Type="http://schemas.openxmlformats.org/officeDocument/2006/relationships/image" Target="media/image16.png"/><Relationship Id="rId46" Type="http://schemas.openxmlformats.org/officeDocument/2006/relationships/image" Target="media/image24.png"/><Relationship Id="rId59" Type="http://schemas.openxmlformats.org/officeDocument/2006/relationships/image" Target="media/image37.png"/><Relationship Id="rId67" Type="http://schemas.openxmlformats.org/officeDocument/2006/relationships/image" Target="media/image45.png"/><Relationship Id="rId20" Type="http://schemas.openxmlformats.org/officeDocument/2006/relationships/image" Target="media/image4.png"/><Relationship Id="rId41" Type="http://schemas.openxmlformats.org/officeDocument/2006/relationships/image" Target="media/image19.png"/><Relationship Id="rId54" Type="http://schemas.openxmlformats.org/officeDocument/2006/relationships/image" Target="media/image32.png"/><Relationship Id="rId62" Type="http://schemas.openxmlformats.org/officeDocument/2006/relationships/image" Target="media/image40.png"/><Relationship Id="rId70" Type="http://schemas.openxmlformats.org/officeDocument/2006/relationships/image" Target="media/image48.png"/><Relationship Id="rId75" Type="http://schemas.openxmlformats.org/officeDocument/2006/relationships/image" Target="media/image53.png"/><Relationship Id="rId83" Type="http://schemas.openxmlformats.org/officeDocument/2006/relationships/image" Target="media/image60.png"/><Relationship Id="rId88" Type="http://schemas.openxmlformats.org/officeDocument/2006/relationships/image" Target="media/image65.png"/><Relationship Id="rId91" Type="http://schemas.openxmlformats.org/officeDocument/2006/relationships/image" Target="media/image68.png"/><Relationship Id="rId96" Type="http://schemas.openxmlformats.org/officeDocument/2006/relationships/image" Target="media/image73.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3.xml"/><Relationship Id="rId23" Type="http://schemas.openxmlformats.org/officeDocument/2006/relationships/hyperlink" Target="https://github.com/sableu/BDD4OQ" TargetMode="External"/><Relationship Id="rId28" Type="http://schemas.microsoft.com/office/2016/09/relationships/commentsIds" Target="commentsIds.xml"/><Relationship Id="rId36" Type="http://schemas.openxmlformats.org/officeDocument/2006/relationships/image" Target="media/image14.png"/><Relationship Id="rId49" Type="http://schemas.openxmlformats.org/officeDocument/2006/relationships/image" Target="media/image27.png"/><Relationship Id="rId57" Type="http://schemas.openxmlformats.org/officeDocument/2006/relationships/image" Target="media/image35.png"/><Relationship Id="rId10" Type="http://schemas.openxmlformats.org/officeDocument/2006/relationships/endnotes" Target="endnotes.xml"/><Relationship Id="rId31" Type="http://schemas.openxmlformats.org/officeDocument/2006/relationships/image" Target="media/image9.png"/><Relationship Id="rId44" Type="http://schemas.openxmlformats.org/officeDocument/2006/relationships/image" Target="media/image22.png"/><Relationship Id="rId52" Type="http://schemas.openxmlformats.org/officeDocument/2006/relationships/image" Target="media/image30.png"/><Relationship Id="rId60" Type="http://schemas.openxmlformats.org/officeDocument/2006/relationships/image" Target="media/image38.png"/><Relationship Id="rId65" Type="http://schemas.openxmlformats.org/officeDocument/2006/relationships/image" Target="media/image43.png"/><Relationship Id="rId73" Type="http://schemas.openxmlformats.org/officeDocument/2006/relationships/image" Target="media/image51.png"/><Relationship Id="rId78" Type="http://schemas.openxmlformats.org/officeDocument/2006/relationships/image" Target="media/image55.png"/><Relationship Id="rId81" Type="http://schemas.openxmlformats.org/officeDocument/2006/relationships/image" Target="media/image58.png"/><Relationship Id="rId86" Type="http://schemas.openxmlformats.org/officeDocument/2006/relationships/image" Target="media/image63.png"/><Relationship Id="rId94" Type="http://schemas.openxmlformats.org/officeDocument/2006/relationships/image" Target="media/image71.png"/><Relationship Id="rId99" Type="http://schemas.microsoft.com/office/2011/relationships/people" Target="peop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eader" Target="header2.xml"/><Relationship Id="rId18" Type="http://schemas.openxmlformats.org/officeDocument/2006/relationships/footer" Target="footer4.xml"/><Relationship Id="rId39" Type="http://schemas.openxmlformats.org/officeDocument/2006/relationships/image" Target="media/image17.png"/></Relationships>
</file>

<file path=word/_rels/header1.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ophie.duttweiler\Desktop\Template%20Bachelor%20Thesis%20FHNW_HSW_english_V1.4.dotx" TargetMode="Externa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kument" ma:contentTypeID="0x010100CEF1799DE0FC054494490E076C81F0EB" ma:contentTypeVersion="8" ma:contentTypeDescription="Ein neues Dokument erstellen." ma:contentTypeScope="" ma:versionID="1a77cf8151cb944c7c22ed35576dea27">
  <xsd:schema xmlns:xsd="http://www.w3.org/2001/XMLSchema" xmlns:xs="http://www.w3.org/2001/XMLSchema" xmlns:p="http://schemas.microsoft.com/office/2006/metadata/properties" xmlns:ns2="f1920607-ee5a-48a6-a485-328cbcd8dfcf" targetNamespace="http://schemas.microsoft.com/office/2006/metadata/properties" ma:root="true" ma:fieldsID="68abdd794fd6e7a30cfbac54922d3604" ns2:_="">
    <xsd:import namespace="f1920607-ee5a-48a6-a485-328cbcd8dfcf"/>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AutoTag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1920607-ee5a-48a6-a485-328cbcd8dfc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altstyp"/>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62EE1C8-B74A-42B8-87A3-E2A97CC7E0AA}">
  <ds:schemaRefs>
    <ds:schemaRef ds:uri="http://purl.org/dc/terms/"/>
    <ds:schemaRef ds:uri="http://schemas.openxmlformats.org/package/2006/metadata/core-properties"/>
    <ds:schemaRef ds:uri="http://purl.org/dc/dcmitype/"/>
    <ds:schemaRef ds:uri="http://schemas.microsoft.com/office/infopath/2007/PartnerControls"/>
    <ds:schemaRef ds:uri="http://schemas.microsoft.com/office/2006/documentManagement/types"/>
    <ds:schemaRef ds:uri="http://purl.org/dc/elements/1.1/"/>
    <ds:schemaRef ds:uri="http://schemas.microsoft.com/office/2006/metadata/properties"/>
    <ds:schemaRef ds:uri="f1920607-ee5a-48a6-a485-328cbcd8dfcf"/>
    <ds:schemaRef ds:uri="http://www.w3.org/XML/1998/namespace"/>
  </ds:schemaRefs>
</ds:datastoreItem>
</file>

<file path=customXml/itemProps2.xml><?xml version="1.0" encoding="utf-8"?>
<ds:datastoreItem xmlns:ds="http://schemas.openxmlformats.org/officeDocument/2006/customXml" ds:itemID="{501F7C75-4966-4131-B7B6-FBC3B70F4DA5}">
  <ds:schemaRefs>
    <ds:schemaRef ds:uri="http://schemas.microsoft.com/sharepoint/v3/contenttype/forms"/>
  </ds:schemaRefs>
</ds:datastoreItem>
</file>

<file path=customXml/itemProps3.xml><?xml version="1.0" encoding="utf-8"?>
<ds:datastoreItem xmlns:ds="http://schemas.openxmlformats.org/officeDocument/2006/customXml" ds:itemID="{FD03A2EE-2971-4A52-AA69-BC84079724A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1920607-ee5a-48a6-a485-328cbcd8dfc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FC74D407-6F87-4BE8-923B-CC195824C4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 Bachelor Thesis FHNW_HSW_english_V1.4.dotx</Template>
  <TotalTime>1</TotalTime>
  <Pages>136</Pages>
  <Words>27893</Words>
  <Characters>158992</Characters>
  <Application>Microsoft Office Word</Application>
  <DocSecurity>0</DocSecurity>
  <Lines>1324</Lines>
  <Paragraphs>373</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xxx Titel der Arbeit</vt:lpstr>
      <vt:lpstr>xxx Titel der Arbeit</vt:lpstr>
    </vt:vector>
  </TitlesOfParts>
  <Company>Fachhochschule Nordwestschweiz</Company>
  <LinksUpToDate>false</LinksUpToDate>
  <CharactersWithSpaces>186512</CharactersWithSpaces>
  <SharedDoc>false</SharedDoc>
  <HLinks>
    <vt:vector size="1464" baseType="variant">
      <vt:variant>
        <vt:i4>4849738</vt:i4>
      </vt:variant>
      <vt:variant>
        <vt:i4>1503</vt:i4>
      </vt:variant>
      <vt:variant>
        <vt:i4>0</vt:i4>
      </vt:variant>
      <vt:variant>
        <vt:i4>5</vt:i4>
      </vt:variant>
      <vt:variant>
        <vt:lpwstr>https://maven.apache.org/guides/introduction/introduction-to-the-pom.html</vt:lpwstr>
      </vt:variant>
      <vt:variant>
        <vt:lpwstr/>
      </vt:variant>
      <vt:variant>
        <vt:i4>7274549</vt:i4>
      </vt:variant>
      <vt:variant>
        <vt:i4>1500</vt:i4>
      </vt:variant>
      <vt:variant>
        <vt:i4>0</vt:i4>
      </vt:variant>
      <vt:variant>
        <vt:i4>5</vt:i4>
      </vt:variant>
      <vt:variant>
        <vt:lpwstr>https://www.w3.org/TR/WD-DOM/introduction.html</vt:lpwstr>
      </vt:variant>
      <vt:variant>
        <vt:lpwstr/>
      </vt:variant>
      <vt:variant>
        <vt:i4>1507389</vt:i4>
      </vt:variant>
      <vt:variant>
        <vt:i4>1493</vt:i4>
      </vt:variant>
      <vt:variant>
        <vt:i4>0</vt:i4>
      </vt:variant>
      <vt:variant>
        <vt:i4>5</vt:i4>
      </vt:variant>
      <vt:variant>
        <vt:lpwstr/>
      </vt:variant>
      <vt:variant>
        <vt:lpwstr>_Toc416160905</vt:lpwstr>
      </vt:variant>
      <vt:variant>
        <vt:i4>1507389</vt:i4>
      </vt:variant>
      <vt:variant>
        <vt:i4>1487</vt:i4>
      </vt:variant>
      <vt:variant>
        <vt:i4>0</vt:i4>
      </vt:variant>
      <vt:variant>
        <vt:i4>5</vt:i4>
      </vt:variant>
      <vt:variant>
        <vt:lpwstr/>
      </vt:variant>
      <vt:variant>
        <vt:lpwstr>_Toc416160904</vt:lpwstr>
      </vt:variant>
      <vt:variant>
        <vt:i4>1376313</vt:i4>
      </vt:variant>
      <vt:variant>
        <vt:i4>1472</vt:i4>
      </vt:variant>
      <vt:variant>
        <vt:i4>0</vt:i4>
      </vt:variant>
      <vt:variant>
        <vt:i4>5</vt:i4>
      </vt:variant>
      <vt:variant>
        <vt:lpwstr/>
      </vt:variant>
      <vt:variant>
        <vt:lpwstr>_Toc45804512</vt:lpwstr>
      </vt:variant>
      <vt:variant>
        <vt:i4>1441849</vt:i4>
      </vt:variant>
      <vt:variant>
        <vt:i4>1466</vt:i4>
      </vt:variant>
      <vt:variant>
        <vt:i4>0</vt:i4>
      </vt:variant>
      <vt:variant>
        <vt:i4>5</vt:i4>
      </vt:variant>
      <vt:variant>
        <vt:lpwstr/>
      </vt:variant>
      <vt:variant>
        <vt:lpwstr>_Toc45804511</vt:lpwstr>
      </vt:variant>
      <vt:variant>
        <vt:i4>1507385</vt:i4>
      </vt:variant>
      <vt:variant>
        <vt:i4>1460</vt:i4>
      </vt:variant>
      <vt:variant>
        <vt:i4>0</vt:i4>
      </vt:variant>
      <vt:variant>
        <vt:i4>5</vt:i4>
      </vt:variant>
      <vt:variant>
        <vt:lpwstr/>
      </vt:variant>
      <vt:variant>
        <vt:lpwstr>_Toc45804510</vt:lpwstr>
      </vt:variant>
      <vt:variant>
        <vt:i4>3735600</vt:i4>
      </vt:variant>
      <vt:variant>
        <vt:i4>1454</vt:i4>
      </vt:variant>
      <vt:variant>
        <vt:i4>0</vt:i4>
      </vt:variant>
      <vt:variant>
        <vt:i4>5</vt:i4>
      </vt:variant>
      <vt:variant>
        <vt:lpwstr>https://wega.sharepoint.com/sites/BachelorThesisBDDinGAMP5/Freigegebene Dokumente/General/BachelorProject_Doc/BachelorProjectSabrina.docx</vt:lpwstr>
      </vt:variant>
      <vt:variant>
        <vt:lpwstr>_Toc45804509</vt:lpwstr>
      </vt:variant>
      <vt:variant>
        <vt:i4>2031672</vt:i4>
      </vt:variant>
      <vt:variant>
        <vt:i4>1448</vt:i4>
      </vt:variant>
      <vt:variant>
        <vt:i4>0</vt:i4>
      </vt:variant>
      <vt:variant>
        <vt:i4>5</vt:i4>
      </vt:variant>
      <vt:variant>
        <vt:lpwstr/>
      </vt:variant>
      <vt:variant>
        <vt:lpwstr>_Toc45804508</vt:lpwstr>
      </vt:variant>
      <vt:variant>
        <vt:i4>1048632</vt:i4>
      </vt:variant>
      <vt:variant>
        <vt:i4>1442</vt:i4>
      </vt:variant>
      <vt:variant>
        <vt:i4>0</vt:i4>
      </vt:variant>
      <vt:variant>
        <vt:i4>5</vt:i4>
      </vt:variant>
      <vt:variant>
        <vt:lpwstr/>
      </vt:variant>
      <vt:variant>
        <vt:lpwstr>_Toc45804507</vt:lpwstr>
      </vt:variant>
      <vt:variant>
        <vt:i4>1114168</vt:i4>
      </vt:variant>
      <vt:variant>
        <vt:i4>1436</vt:i4>
      </vt:variant>
      <vt:variant>
        <vt:i4>0</vt:i4>
      </vt:variant>
      <vt:variant>
        <vt:i4>5</vt:i4>
      </vt:variant>
      <vt:variant>
        <vt:lpwstr/>
      </vt:variant>
      <vt:variant>
        <vt:lpwstr>_Toc45804506</vt:lpwstr>
      </vt:variant>
      <vt:variant>
        <vt:i4>1179704</vt:i4>
      </vt:variant>
      <vt:variant>
        <vt:i4>1430</vt:i4>
      </vt:variant>
      <vt:variant>
        <vt:i4>0</vt:i4>
      </vt:variant>
      <vt:variant>
        <vt:i4>5</vt:i4>
      </vt:variant>
      <vt:variant>
        <vt:lpwstr/>
      </vt:variant>
      <vt:variant>
        <vt:lpwstr>_Toc45804505</vt:lpwstr>
      </vt:variant>
      <vt:variant>
        <vt:i4>1245240</vt:i4>
      </vt:variant>
      <vt:variant>
        <vt:i4>1424</vt:i4>
      </vt:variant>
      <vt:variant>
        <vt:i4>0</vt:i4>
      </vt:variant>
      <vt:variant>
        <vt:i4>5</vt:i4>
      </vt:variant>
      <vt:variant>
        <vt:lpwstr/>
      </vt:variant>
      <vt:variant>
        <vt:lpwstr>_Toc45804504</vt:lpwstr>
      </vt:variant>
      <vt:variant>
        <vt:i4>1310776</vt:i4>
      </vt:variant>
      <vt:variant>
        <vt:i4>1418</vt:i4>
      </vt:variant>
      <vt:variant>
        <vt:i4>0</vt:i4>
      </vt:variant>
      <vt:variant>
        <vt:i4>5</vt:i4>
      </vt:variant>
      <vt:variant>
        <vt:lpwstr/>
      </vt:variant>
      <vt:variant>
        <vt:lpwstr>_Toc45804503</vt:lpwstr>
      </vt:variant>
      <vt:variant>
        <vt:i4>1376312</vt:i4>
      </vt:variant>
      <vt:variant>
        <vt:i4>1412</vt:i4>
      </vt:variant>
      <vt:variant>
        <vt:i4>0</vt:i4>
      </vt:variant>
      <vt:variant>
        <vt:i4>5</vt:i4>
      </vt:variant>
      <vt:variant>
        <vt:lpwstr/>
      </vt:variant>
      <vt:variant>
        <vt:lpwstr>_Toc45804502</vt:lpwstr>
      </vt:variant>
      <vt:variant>
        <vt:i4>1441848</vt:i4>
      </vt:variant>
      <vt:variant>
        <vt:i4>1406</vt:i4>
      </vt:variant>
      <vt:variant>
        <vt:i4>0</vt:i4>
      </vt:variant>
      <vt:variant>
        <vt:i4>5</vt:i4>
      </vt:variant>
      <vt:variant>
        <vt:lpwstr/>
      </vt:variant>
      <vt:variant>
        <vt:lpwstr>_Toc45804501</vt:lpwstr>
      </vt:variant>
      <vt:variant>
        <vt:i4>1507384</vt:i4>
      </vt:variant>
      <vt:variant>
        <vt:i4>1400</vt:i4>
      </vt:variant>
      <vt:variant>
        <vt:i4>0</vt:i4>
      </vt:variant>
      <vt:variant>
        <vt:i4>5</vt:i4>
      </vt:variant>
      <vt:variant>
        <vt:lpwstr/>
      </vt:variant>
      <vt:variant>
        <vt:lpwstr>_Toc45804500</vt:lpwstr>
      </vt:variant>
      <vt:variant>
        <vt:i4>2031665</vt:i4>
      </vt:variant>
      <vt:variant>
        <vt:i4>1394</vt:i4>
      </vt:variant>
      <vt:variant>
        <vt:i4>0</vt:i4>
      </vt:variant>
      <vt:variant>
        <vt:i4>5</vt:i4>
      </vt:variant>
      <vt:variant>
        <vt:lpwstr/>
      </vt:variant>
      <vt:variant>
        <vt:lpwstr>_Toc45804499</vt:lpwstr>
      </vt:variant>
      <vt:variant>
        <vt:i4>1966129</vt:i4>
      </vt:variant>
      <vt:variant>
        <vt:i4>1388</vt:i4>
      </vt:variant>
      <vt:variant>
        <vt:i4>0</vt:i4>
      </vt:variant>
      <vt:variant>
        <vt:i4>5</vt:i4>
      </vt:variant>
      <vt:variant>
        <vt:lpwstr/>
      </vt:variant>
      <vt:variant>
        <vt:lpwstr>_Toc45804498</vt:lpwstr>
      </vt:variant>
      <vt:variant>
        <vt:i4>1114161</vt:i4>
      </vt:variant>
      <vt:variant>
        <vt:i4>1382</vt:i4>
      </vt:variant>
      <vt:variant>
        <vt:i4>0</vt:i4>
      </vt:variant>
      <vt:variant>
        <vt:i4>5</vt:i4>
      </vt:variant>
      <vt:variant>
        <vt:lpwstr/>
      </vt:variant>
      <vt:variant>
        <vt:lpwstr>_Toc45804497</vt:lpwstr>
      </vt:variant>
      <vt:variant>
        <vt:i4>1048625</vt:i4>
      </vt:variant>
      <vt:variant>
        <vt:i4>1376</vt:i4>
      </vt:variant>
      <vt:variant>
        <vt:i4>0</vt:i4>
      </vt:variant>
      <vt:variant>
        <vt:i4>5</vt:i4>
      </vt:variant>
      <vt:variant>
        <vt:lpwstr/>
      </vt:variant>
      <vt:variant>
        <vt:lpwstr>_Toc45804496</vt:lpwstr>
      </vt:variant>
      <vt:variant>
        <vt:i4>1245233</vt:i4>
      </vt:variant>
      <vt:variant>
        <vt:i4>1370</vt:i4>
      </vt:variant>
      <vt:variant>
        <vt:i4>0</vt:i4>
      </vt:variant>
      <vt:variant>
        <vt:i4>5</vt:i4>
      </vt:variant>
      <vt:variant>
        <vt:lpwstr/>
      </vt:variant>
      <vt:variant>
        <vt:lpwstr>_Toc45804495</vt:lpwstr>
      </vt:variant>
      <vt:variant>
        <vt:i4>1179697</vt:i4>
      </vt:variant>
      <vt:variant>
        <vt:i4>1364</vt:i4>
      </vt:variant>
      <vt:variant>
        <vt:i4>0</vt:i4>
      </vt:variant>
      <vt:variant>
        <vt:i4>5</vt:i4>
      </vt:variant>
      <vt:variant>
        <vt:lpwstr/>
      </vt:variant>
      <vt:variant>
        <vt:lpwstr>_Toc45804494</vt:lpwstr>
      </vt:variant>
      <vt:variant>
        <vt:i4>3276857</vt:i4>
      </vt:variant>
      <vt:variant>
        <vt:i4>1358</vt:i4>
      </vt:variant>
      <vt:variant>
        <vt:i4>0</vt:i4>
      </vt:variant>
      <vt:variant>
        <vt:i4>5</vt:i4>
      </vt:variant>
      <vt:variant>
        <vt:lpwstr>https://wega.sharepoint.com/sites/BachelorThesisBDDinGAMP5/Freigegebene Dokumente/General/BachelorProject_Doc/BachelorProjectSabrina.docx</vt:lpwstr>
      </vt:variant>
      <vt:variant>
        <vt:lpwstr>_Toc45804493</vt:lpwstr>
      </vt:variant>
      <vt:variant>
        <vt:i4>1310769</vt:i4>
      </vt:variant>
      <vt:variant>
        <vt:i4>1352</vt:i4>
      </vt:variant>
      <vt:variant>
        <vt:i4>0</vt:i4>
      </vt:variant>
      <vt:variant>
        <vt:i4>5</vt:i4>
      </vt:variant>
      <vt:variant>
        <vt:lpwstr/>
      </vt:variant>
      <vt:variant>
        <vt:lpwstr>_Toc45804492</vt:lpwstr>
      </vt:variant>
      <vt:variant>
        <vt:i4>1507377</vt:i4>
      </vt:variant>
      <vt:variant>
        <vt:i4>1346</vt:i4>
      </vt:variant>
      <vt:variant>
        <vt:i4>0</vt:i4>
      </vt:variant>
      <vt:variant>
        <vt:i4>5</vt:i4>
      </vt:variant>
      <vt:variant>
        <vt:lpwstr/>
      </vt:variant>
      <vt:variant>
        <vt:lpwstr>_Toc45804491</vt:lpwstr>
      </vt:variant>
      <vt:variant>
        <vt:i4>1441841</vt:i4>
      </vt:variant>
      <vt:variant>
        <vt:i4>1340</vt:i4>
      </vt:variant>
      <vt:variant>
        <vt:i4>0</vt:i4>
      </vt:variant>
      <vt:variant>
        <vt:i4>5</vt:i4>
      </vt:variant>
      <vt:variant>
        <vt:lpwstr/>
      </vt:variant>
      <vt:variant>
        <vt:lpwstr>_Toc45804490</vt:lpwstr>
      </vt:variant>
      <vt:variant>
        <vt:i4>2031664</vt:i4>
      </vt:variant>
      <vt:variant>
        <vt:i4>1334</vt:i4>
      </vt:variant>
      <vt:variant>
        <vt:i4>0</vt:i4>
      </vt:variant>
      <vt:variant>
        <vt:i4>5</vt:i4>
      </vt:variant>
      <vt:variant>
        <vt:lpwstr/>
      </vt:variant>
      <vt:variant>
        <vt:lpwstr>_Toc45804489</vt:lpwstr>
      </vt:variant>
      <vt:variant>
        <vt:i4>1966128</vt:i4>
      </vt:variant>
      <vt:variant>
        <vt:i4>1328</vt:i4>
      </vt:variant>
      <vt:variant>
        <vt:i4>0</vt:i4>
      </vt:variant>
      <vt:variant>
        <vt:i4>5</vt:i4>
      </vt:variant>
      <vt:variant>
        <vt:lpwstr/>
      </vt:variant>
      <vt:variant>
        <vt:lpwstr>_Toc45804488</vt:lpwstr>
      </vt:variant>
      <vt:variant>
        <vt:i4>1114160</vt:i4>
      </vt:variant>
      <vt:variant>
        <vt:i4>1322</vt:i4>
      </vt:variant>
      <vt:variant>
        <vt:i4>0</vt:i4>
      </vt:variant>
      <vt:variant>
        <vt:i4>5</vt:i4>
      </vt:variant>
      <vt:variant>
        <vt:lpwstr/>
      </vt:variant>
      <vt:variant>
        <vt:lpwstr>_Toc45804487</vt:lpwstr>
      </vt:variant>
      <vt:variant>
        <vt:i4>1048624</vt:i4>
      </vt:variant>
      <vt:variant>
        <vt:i4>1316</vt:i4>
      </vt:variant>
      <vt:variant>
        <vt:i4>0</vt:i4>
      </vt:variant>
      <vt:variant>
        <vt:i4>5</vt:i4>
      </vt:variant>
      <vt:variant>
        <vt:lpwstr/>
      </vt:variant>
      <vt:variant>
        <vt:lpwstr>_Toc45804486</vt:lpwstr>
      </vt:variant>
      <vt:variant>
        <vt:i4>1245232</vt:i4>
      </vt:variant>
      <vt:variant>
        <vt:i4>1310</vt:i4>
      </vt:variant>
      <vt:variant>
        <vt:i4>0</vt:i4>
      </vt:variant>
      <vt:variant>
        <vt:i4>5</vt:i4>
      </vt:variant>
      <vt:variant>
        <vt:lpwstr/>
      </vt:variant>
      <vt:variant>
        <vt:lpwstr>_Toc45804485</vt:lpwstr>
      </vt:variant>
      <vt:variant>
        <vt:i4>1179696</vt:i4>
      </vt:variant>
      <vt:variant>
        <vt:i4>1304</vt:i4>
      </vt:variant>
      <vt:variant>
        <vt:i4>0</vt:i4>
      </vt:variant>
      <vt:variant>
        <vt:i4>5</vt:i4>
      </vt:variant>
      <vt:variant>
        <vt:lpwstr/>
      </vt:variant>
      <vt:variant>
        <vt:lpwstr>_Toc45804484</vt:lpwstr>
      </vt:variant>
      <vt:variant>
        <vt:i4>1376304</vt:i4>
      </vt:variant>
      <vt:variant>
        <vt:i4>1298</vt:i4>
      </vt:variant>
      <vt:variant>
        <vt:i4>0</vt:i4>
      </vt:variant>
      <vt:variant>
        <vt:i4>5</vt:i4>
      </vt:variant>
      <vt:variant>
        <vt:lpwstr/>
      </vt:variant>
      <vt:variant>
        <vt:lpwstr>_Toc45804483</vt:lpwstr>
      </vt:variant>
      <vt:variant>
        <vt:i4>1310768</vt:i4>
      </vt:variant>
      <vt:variant>
        <vt:i4>1292</vt:i4>
      </vt:variant>
      <vt:variant>
        <vt:i4>0</vt:i4>
      </vt:variant>
      <vt:variant>
        <vt:i4>5</vt:i4>
      </vt:variant>
      <vt:variant>
        <vt:lpwstr/>
      </vt:variant>
      <vt:variant>
        <vt:lpwstr>_Toc45804482</vt:lpwstr>
      </vt:variant>
      <vt:variant>
        <vt:i4>1507376</vt:i4>
      </vt:variant>
      <vt:variant>
        <vt:i4>1286</vt:i4>
      </vt:variant>
      <vt:variant>
        <vt:i4>0</vt:i4>
      </vt:variant>
      <vt:variant>
        <vt:i4>5</vt:i4>
      </vt:variant>
      <vt:variant>
        <vt:lpwstr/>
      </vt:variant>
      <vt:variant>
        <vt:lpwstr>_Toc45804481</vt:lpwstr>
      </vt:variant>
      <vt:variant>
        <vt:i4>1441840</vt:i4>
      </vt:variant>
      <vt:variant>
        <vt:i4>1280</vt:i4>
      </vt:variant>
      <vt:variant>
        <vt:i4>0</vt:i4>
      </vt:variant>
      <vt:variant>
        <vt:i4>5</vt:i4>
      </vt:variant>
      <vt:variant>
        <vt:lpwstr/>
      </vt:variant>
      <vt:variant>
        <vt:lpwstr>_Toc45804480</vt:lpwstr>
      </vt:variant>
      <vt:variant>
        <vt:i4>2031679</vt:i4>
      </vt:variant>
      <vt:variant>
        <vt:i4>1274</vt:i4>
      </vt:variant>
      <vt:variant>
        <vt:i4>0</vt:i4>
      </vt:variant>
      <vt:variant>
        <vt:i4>5</vt:i4>
      </vt:variant>
      <vt:variant>
        <vt:lpwstr/>
      </vt:variant>
      <vt:variant>
        <vt:lpwstr>_Toc45804479</vt:lpwstr>
      </vt:variant>
      <vt:variant>
        <vt:i4>1966143</vt:i4>
      </vt:variant>
      <vt:variant>
        <vt:i4>1268</vt:i4>
      </vt:variant>
      <vt:variant>
        <vt:i4>0</vt:i4>
      </vt:variant>
      <vt:variant>
        <vt:i4>5</vt:i4>
      </vt:variant>
      <vt:variant>
        <vt:lpwstr/>
      </vt:variant>
      <vt:variant>
        <vt:lpwstr>_Toc45804478</vt:lpwstr>
      </vt:variant>
      <vt:variant>
        <vt:i4>1114175</vt:i4>
      </vt:variant>
      <vt:variant>
        <vt:i4>1262</vt:i4>
      </vt:variant>
      <vt:variant>
        <vt:i4>0</vt:i4>
      </vt:variant>
      <vt:variant>
        <vt:i4>5</vt:i4>
      </vt:variant>
      <vt:variant>
        <vt:lpwstr/>
      </vt:variant>
      <vt:variant>
        <vt:lpwstr>_Toc45804477</vt:lpwstr>
      </vt:variant>
      <vt:variant>
        <vt:i4>1048639</vt:i4>
      </vt:variant>
      <vt:variant>
        <vt:i4>1256</vt:i4>
      </vt:variant>
      <vt:variant>
        <vt:i4>0</vt:i4>
      </vt:variant>
      <vt:variant>
        <vt:i4>5</vt:i4>
      </vt:variant>
      <vt:variant>
        <vt:lpwstr/>
      </vt:variant>
      <vt:variant>
        <vt:lpwstr>_Toc45804476</vt:lpwstr>
      </vt:variant>
      <vt:variant>
        <vt:i4>1245247</vt:i4>
      </vt:variant>
      <vt:variant>
        <vt:i4>1250</vt:i4>
      </vt:variant>
      <vt:variant>
        <vt:i4>0</vt:i4>
      </vt:variant>
      <vt:variant>
        <vt:i4>5</vt:i4>
      </vt:variant>
      <vt:variant>
        <vt:lpwstr/>
      </vt:variant>
      <vt:variant>
        <vt:lpwstr>_Toc45804475</vt:lpwstr>
      </vt:variant>
      <vt:variant>
        <vt:i4>1179711</vt:i4>
      </vt:variant>
      <vt:variant>
        <vt:i4>1244</vt:i4>
      </vt:variant>
      <vt:variant>
        <vt:i4>0</vt:i4>
      </vt:variant>
      <vt:variant>
        <vt:i4>5</vt:i4>
      </vt:variant>
      <vt:variant>
        <vt:lpwstr/>
      </vt:variant>
      <vt:variant>
        <vt:lpwstr>_Toc45804474</vt:lpwstr>
      </vt:variant>
      <vt:variant>
        <vt:i4>1376319</vt:i4>
      </vt:variant>
      <vt:variant>
        <vt:i4>1238</vt:i4>
      </vt:variant>
      <vt:variant>
        <vt:i4>0</vt:i4>
      </vt:variant>
      <vt:variant>
        <vt:i4>5</vt:i4>
      </vt:variant>
      <vt:variant>
        <vt:lpwstr/>
      </vt:variant>
      <vt:variant>
        <vt:lpwstr>_Toc45804473</vt:lpwstr>
      </vt:variant>
      <vt:variant>
        <vt:i4>1310783</vt:i4>
      </vt:variant>
      <vt:variant>
        <vt:i4>1232</vt:i4>
      </vt:variant>
      <vt:variant>
        <vt:i4>0</vt:i4>
      </vt:variant>
      <vt:variant>
        <vt:i4>5</vt:i4>
      </vt:variant>
      <vt:variant>
        <vt:lpwstr/>
      </vt:variant>
      <vt:variant>
        <vt:lpwstr>_Toc45804472</vt:lpwstr>
      </vt:variant>
      <vt:variant>
        <vt:i4>1507391</vt:i4>
      </vt:variant>
      <vt:variant>
        <vt:i4>1226</vt:i4>
      </vt:variant>
      <vt:variant>
        <vt:i4>0</vt:i4>
      </vt:variant>
      <vt:variant>
        <vt:i4>5</vt:i4>
      </vt:variant>
      <vt:variant>
        <vt:lpwstr/>
      </vt:variant>
      <vt:variant>
        <vt:lpwstr>_Toc45804471</vt:lpwstr>
      </vt:variant>
      <vt:variant>
        <vt:i4>1441855</vt:i4>
      </vt:variant>
      <vt:variant>
        <vt:i4>1220</vt:i4>
      </vt:variant>
      <vt:variant>
        <vt:i4>0</vt:i4>
      </vt:variant>
      <vt:variant>
        <vt:i4>5</vt:i4>
      </vt:variant>
      <vt:variant>
        <vt:lpwstr/>
      </vt:variant>
      <vt:variant>
        <vt:lpwstr>_Toc45804470</vt:lpwstr>
      </vt:variant>
      <vt:variant>
        <vt:i4>7798834</vt:i4>
      </vt:variant>
      <vt:variant>
        <vt:i4>1200</vt:i4>
      </vt:variant>
      <vt:variant>
        <vt:i4>0</vt:i4>
      </vt:variant>
      <vt:variant>
        <vt:i4>5</vt:i4>
      </vt:variant>
      <vt:variant>
        <vt:lpwstr>https://www.mckinsey.com/industries/pharmaceuticals-and-medical-products/our-insights/the-road-to-digital-success-in-pharma</vt:lpwstr>
      </vt:variant>
      <vt:variant>
        <vt:lpwstr/>
      </vt:variant>
      <vt:variant>
        <vt:i4>2555955</vt:i4>
      </vt:variant>
      <vt:variant>
        <vt:i4>1197</vt:i4>
      </vt:variant>
      <vt:variant>
        <vt:i4>0</vt:i4>
      </vt:variant>
      <vt:variant>
        <vt:i4>5</vt:i4>
      </vt:variant>
      <vt:variant>
        <vt:lpwstr>https://community.microfocus.com/t5/Application-Delivery-Management/Artificial-Intelligence-is-changing-Test-Automation-and-Micro/ba-p/2802102</vt:lpwstr>
      </vt:variant>
      <vt:variant>
        <vt:lpwstr/>
      </vt:variant>
      <vt:variant>
        <vt:i4>5963867</vt:i4>
      </vt:variant>
      <vt:variant>
        <vt:i4>1188</vt:i4>
      </vt:variant>
      <vt:variant>
        <vt:i4>0</vt:i4>
      </vt:variant>
      <vt:variant>
        <vt:i4>5</vt:i4>
      </vt:variant>
      <vt:variant>
        <vt:lpwstr>https://www.guru99.com/regression-testing.html - 13.7.20</vt:lpwstr>
      </vt:variant>
      <vt:variant>
        <vt:lpwstr/>
      </vt:variant>
      <vt:variant>
        <vt:i4>2031643</vt:i4>
      </vt:variant>
      <vt:variant>
        <vt:i4>1152</vt:i4>
      </vt:variant>
      <vt:variant>
        <vt:i4>0</vt:i4>
      </vt:variant>
      <vt:variant>
        <vt:i4>5</vt:i4>
      </vt:variant>
      <vt:variant>
        <vt:lpwstr>https://www.fda.gov/patients/clinical-trials-what-patients-need-know/informed-consent-clinical-trials</vt:lpwstr>
      </vt:variant>
      <vt:variant>
        <vt:lpwstr/>
      </vt:variant>
      <vt:variant>
        <vt:i4>5374021</vt:i4>
      </vt:variant>
      <vt:variant>
        <vt:i4>1125</vt:i4>
      </vt:variant>
      <vt:variant>
        <vt:i4>0</vt:i4>
      </vt:variant>
      <vt:variant>
        <vt:i4>5</vt:i4>
      </vt:variant>
      <vt:variant>
        <vt:lpwstr>http://scenarioo.org/</vt:lpwstr>
      </vt:variant>
      <vt:variant>
        <vt:lpwstr/>
      </vt:variant>
      <vt:variant>
        <vt:i4>589916</vt:i4>
      </vt:variant>
      <vt:variant>
        <vt:i4>1122</vt:i4>
      </vt:variant>
      <vt:variant>
        <vt:i4>0</vt:i4>
      </vt:variant>
      <vt:variant>
        <vt:i4>5</vt:i4>
      </vt:variant>
      <vt:variant>
        <vt:lpwstr>http://scenarioo.org/docs/master/tutorial/Scenarioo-Viewer-Web-Application-Setup.html</vt:lpwstr>
      </vt:variant>
      <vt:variant>
        <vt:lpwstr/>
      </vt:variant>
      <vt:variant>
        <vt:i4>2228351</vt:i4>
      </vt:variant>
      <vt:variant>
        <vt:i4>1119</vt:i4>
      </vt:variant>
      <vt:variant>
        <vt:i4>0</vt:i4>
      </vt:variant>
      <vt:variant>
        <vt:i4>5</vt:i4>
      </vt:variant>
      <vt:variant>
        <vt:lpwstr>https://www.browserstack.com/guide/selenium-webdriver-tutorial</vt:lpwstr>
      </vt:variant>
      <vt:variant>
        <vt:lpwstr/>
      </vt:variant>
      <vt:variant>
        <vt:i4>655411</vt:i4>
      </vt:variant>
      <vt:variant>
        <vt:i4>1116</vt:i4>
      </vt:variant>
      <vt:variant>
        <vt:i4>0</vt:i4>
      </vt:variant>
      <vt:variant>
        <vt:i4>5</vt:i4>
      </vt:variant>
      <vt:variant>
        <vt:lpwstr>https://en.wikipedia.org/wiki/Cucumber_(software)</vt:lpwstr>
      </vt:variant>
      <vt:variant>
        <vt:lpwstr/>
      </vt:variant>
      <vt:variant>
        <vt:i4>6160474</vt:i4>
      </vt:variant>
      <vt:variant>
        <vt:i4>1113</vt:i4>
      </vt:variant>
      <vt:variant>
        <vt:i4>0</vt:i4>
      </vt:variant>
      <vt:variant>
        <vt:i4>5</vt:i4>
      </vt:variant>
      <vt:variant>
        <vt:lpwstr>https://cucumber.io/tools/cucumber-open/</vt:lpwstr>
      </vt:variant>
      <vt:variant>
        <vt:lpwstr/>
      </vt:variant>
      <vt:variant>
        <vt:i4>6684706</vt:i4>
      </vt:variant>
      <vt:variant>
        <vt:i4>1110</vt:i4>
      </vt:variant>
      <vt:variant>
        <vt:i4>0</vt:i4>
      </vt:variant>
      <vt:variant>
        <vt:i4>5</vt:i4>
      </vt:variant>
      <vt:variant>
        <vt:lpwstr>https://www.stickyminds.com/article/junit-vs-testng-choosing-framework-unit-testing</vt:lpwstr>
      </vt:variant>
      <vt:variant>
        <vt:lpwstr>:~:text=JUnit%20is%20one%20of%20the,Selenium%20WebDriver%20tests%20in%20Java.</vt:lpwstr>
      </vt:variant>
      <vt:variant>
        <vt:i4>1900557</vt:i4>
      </vt:variant>
      <vt:variant>
        <vt:i4>1107</vt:i4>
      </vt:variant>
      <vt:variant>
        <vt:i4>0</vt:i4>
      </vt:variant>
      <vt:variant>
        <vt:i4>5</vt:i4>
      </vt:variant>
      <vt:variant>
        <vt:lpwstr>http://scenarioo.org/docs/master/</vt:lpwstr>
      </vt:variant>
      <vt:variant>
        <vt:lpwstr/>
      </vt:variant>
      <vt:variant>
        <vt:i4>2818172</vt:i4>
      </vt:variant>
      <vt:variant>
        <vt:i4>1104</vt:i4>
      </vt:variant>
      <vt:variant>
        <vt:i4>0</vt:i4>
      </vt:variant>
      <vt:variant>
        <vt:i4>5</vt:i4>
      </vt:variant>
      <vt:variant>
        <vt:lpwstr>https://github.com/andreashosbach/cucumber-reporter</vt:lpwstr>
      </vt:variant>
      <vt:variant>
        <vt:lpwstr/>
      </vt:variant>
      <vt:variant>
        <vt:i4>8192071</vt:i4>
      </vt:variant>
      <vt:variant>
        <vt:i4>1101</vt:i4>
      </vt:variant>
      <vt:variant>
        <vt:i4>0</vt:i4>
      </vt:variant>
      <vt:variant>
        <vt:i4>5</vt:i4>
      </vt:variant>
      <vt:variant>
        <vt:lpwstr>https://www.tutorialspoint.com/selenium/selenium_webdriver.htm</vt:lpwstr>
      </vt:variant>
      <vt:variant>
        <vt:lpwstr/>
      </vt:variant>
      <vt:variant>
        <vt:i4>6160480</vt:i4>
      </vt:variant>
      <vt:variant>
        <vt:i4>1098</vt:i4>
      </vt:variant>
      <vt:variant>
        <vt:i4>0</vt:i4>
      </vt:variant>
      <vt:variant>
        <vt:i4>5</vt:i4>
      </vt:variant>
      <vt:variant>
        <vt:lpwstr>https://www.tutorialspoint.com/cucumber/cucumber_gherkins.htm</vt:lpwstr>
      </vt:variant>
      <vt:variant>
        <vt:lpwstr/>
      </vt:variant>
      <vt:variant>
        <vt:i4>3670050</vt:i4>
      </vt:variant>
      <vt:variant>
        <vt:i4>1095</vt:i4>
      </vt:variant>
      <vt:variant>
        <vt:i4>0</vt:i4>
      </vt:variant>
      <vt:variant>
        <vt:i4>5</vt:i4>
      </vt:variant>
      <vt:variant>
        <vt:lpwstr>https://www.coveros.com/exploring-glue-code-with-cucumber-jvm/</vt:lpwstr>
      </vt:variant>
      <vt:variant>
        <vt:lpwstr/>
      </vt:variant>
      <vt:variant>
        <vt:i4>5242954</vt:i4>
      </vt:variant>
      <vt:variant>
        <vt:i4>1092</vt:i4>
      </vt:variant>
      <vt:variant>
        <vt:i4>0</vt:i4>
      </vt:variant>
      <vt:variant>
        <vt:i4>5</vt:i4>
      </vt:variant>
      <vt:variant>
        <vt:lpwstr>https://www.tutorialspoint.com/cucumber/cucumber_junit_runner.htm</vt:lpwstr>
      </vt:variant>
      <vt:variant>
        <vt:lpwstr/>
      </vt:variant>
      <vt:variant>
        <vt:i4>524313</vt:i4>
      </vt:variant>
      <vt:variant>
        <vt:i4>1089</vt:i4>
      </vt:variant>
      <vt:variant>
        <vt:i4>0</vt:i4>
      </vt:variant>
      <vt:variant>
        <vt:i4>5</vt:i4>
      </vt:variant>
      <vt:variant>
        <vt:lpwstr>http://www.automationtestinghub.com/cucumber-test-runner-class-junit/</vt:lpwstr>
      </vt:variant>
      <vt:variant>
        <vt:lpwstr/>
      </vt:variant>
      <vt:variant>
        <vt:i4>2031617</vt:i4>
      </vt:variant>
      <vt:variant>
        <vt:i4>1083</vt:i4>
      </vt:variant>
      <vt:variant>
        <vt:i4>0</vt:i4>
      </vt:variant>
      <vt:variant>
        <vt:i4>5</vt:i4>
      </vt:variant>
      <vt:variant>
        <vt:lpwstr>https://groups.google.com/forum/</vt:lpwstr>
      </vt:variant>
      <vt:variant>
        <vt:lpwstr>!msg/chromedriver-users/xVMy5OGLcl8/2JljtZ1FAAAJ</vt:lpwstr>
      </vt:variant>
      <vt:variant>
        <vt:i4>7667823</vt:i4>
      </vt:variant>
      <vt:variant>
        <vt:i4>1080</vt:i4>
      </vt:variant>
      <vt:variant>
        <vt:i4>0</vt:i4>
      </vt:variant>
      <vt:variant>
        <vt:i4>5</vt:i4>
      </vt:variant>
      <vt:variant>
        <vt:lpwstr>https://chromedriver.chromium.org/downloads</vt:lpwstr>
      </vt:variant>
      <vt:variant>
        <vt:lpwstr/>
      </vt:variant>
      <vt:variant>
        <vt:i4>4259912</vt:i4>
      </vt:variant>
      <vt:variant>
        <vt:i4>1074</vt:i4>
      </vt:variant>
      <vt:variant>
        <vt:i4>0</vt:i4>
      </vt:variant>
      <vt:variant>
        <vt:i4>5</vt:i4>
      </vt:variant>
      <vt:variant>
        <vt:lpwstr>https://c4model.com/</vt:lpwstr>
      </vt:variant>
      <vt:variant>
        <vt:lpwstr/>
      </vt:variant>
      <vt:variant>
        <vt:i4>2490442</vt:i4>
      </vt:variant>
      <vt:variant>
        <vt:i4>1071</vt:i4>
      </vt:variant>
      <vt:variant>
        <vt:i4>0</vt:i4>
      </vt:variant>
      <vt:variant>
        <vt:i4>5</vt:i4>
      </vt:variant>
      <vt:variant>
        <vt:lpwstr>https://en.wikipedia.org/wiki/H2_(DBMS)</vt:lpwstr>
      </vt:variant>
      <vt:variant>
        <vt:lpwstr/>
      </vt:variant>
      <vt:variant>
        <vt:i4>7864380</vt:i4>
      </vt:variant>
      <vt:variant>
        <vt:i4>1068</vt:i4>
      </vt:variant>
      <vt:variant>
        <vt:i4>0</vt:i4>
      </vt:variant>
      <vt:variant>
        <vt:i4>5</vt:i4>
      </vt:variant>
      <vt:variant>
        <vt:lpwstr>https://spring.io/projects/spring-boot</vt:lpwstr>
      </vt:variant>
      <vt:variant>
        <vt:lpwstr/>
      </vt:variant>
      <vt:variant>
        <vt:i4>7864380</vt:i4>
      </vt:variant>
      <vt:variant>
        <vt:i4>1065</vt:i4>
      </vt:variant>
      <vt:variant>
        <vt:i4>0</vt:i4>
      </vt:variant>
      <vt:variant>
        <vt:i4>5</vt:i4>
      </vt:variant>
      <vt:variant>
        <vt:lpwstr>https://spring.io/projects/spring-boot</vt:lpwstr>
      </vt:variant>
      <vt:variant>
        <vt:lpwstr/>
      </vt:variant>
      <vt:variant>
        <vt:i4>5767184</vt:i4>
      </vt:variant>
      <vt:variant>
        <vt:i4>1038</vt:i4>
      </vt:variant>
      <vt:variant>
        <vt:i4>0</vt:i4>
      </vt:variant>
      <vt:variant>
        <vt:i4>5</vt:i4>
      </vt:variant>
      <vt:variant>
        <vt:lpwstr>https://bootstrap-vue.org/docs/components</vt:lpwstr>
      </vt:variant>
      <vt:variant>
        <vt:lpwstr/>
      </vt:variant>
      <vt:variant>
        <vt:i4>8192040</vt:i4>
      </vt:variant>
      <vt:variant>
        <vt:i4>1035</vt:i4>
      </vt:variant>
      <vt:variant>
        <vt:i4>0</vt:i4>
      </vt:variant>
      <vt:variant>
        <vt:i4>5</vt:i4>
      </vt:variant>
      <vt:variant>
        <vt:lpwstr>https://vuejs.org/</vt:lpwstr>
      </vt:variant>
      <vt:variant>
        <vt:lpwstr/>
      </vt:variant>
      <vt:variant>
        <vt:i4>5374021</vt:i4>
      </vt:variant>
      <vt:variant>
        <vt:i4>1023</vt:i4>
      </vt:variant>
      <vt:variant>
        <vt:i4>0</vt:i4>
      </vt:variant>
      <vt:variant>
        <vt:i4>5</vt:i4>
      </vt:variant>
      <vt:variant>
        <vt:lpwstr>http://scenarioo.org/</vt:lpwstr>
      </vt:variant>
      <vt:variant>
        <vt:lpwstr/>
      </vt:variant>
      <vt:variant>
        <vt:i4>327756</vt:i4>
      </vt:variant>
      <vt:variant>
        <vt:i4>1014</vt:i4>
      </vt:variant>
      <vt:variant>
        <vt:i4>0</vt:i4>
      </vt:variant>
      <vt:variant>
        <vt:i4>5</vt:i4>
      </vt:variant>
      <vt:variant>
        <vt:lpwstr>https://cucumber.io/blog/bdd/single-source-of-truth/</vt:lpwstr>
      </vt:variant>
      <vt:variant>
        <vt:lpwstr/>
      </vt:variant>
      <vt:variant>
        <vt:i4>5767169</vt:i4>
      </vt:variant>
      <vt:variant>
        <vt:i4>960</vt:i4>
      </vt:variant>
      <vt:variant>
        <vt:i4>0</vt:i4>
      </vt:variant>
      <vt:variant>
        <vt:i4>5</vt:i4>
      </vt:variant>
      <vt:variant>
        <vt:lpwstr>https://www.slideshare.net/sebrose/introduction-to-bdd-with-cucumber-for-java</vt:lpwstr>
      </vt:variant>
      <vt:variant>
        <vt:lpwstr/>
      </vt:variant>
      <vt:variant>
        <vt:i4>3670050</vt:i4>
      </vt:variant>
      <vt:variant>
        <vt:i4>957</vt:i4>
      </vt:variant>
      <vt:variant>
        <vt:i4>0</vt:i4>
      </vt:variant>
      <vt:variant>
        <vt:i4>5</vt:i4>
      </vt:variant>
      <vt:variant>
        <vt:lpwstr>https://www.coveros.com/exploring-glue-code-with-cucumber-jvm/</vt:lpwstr>
      </vt:variant>
      <vt:variant>
        <vt:lpwstr/>
      </vt:variant>
      <vt:variant>
        <vt:i4>5374021</vt:i4>
      </vt:variant>
      <vt:variant>
        <vt:i4>951</vt:i4>
      </vt:variant>
      <vt:variant>
        <vt:i4>0</vt:i4>
      </vt:variant>
      <vt:variant>
        <vt:i4>5</vt:i4>
      </vt:variant>
      <vt:variant>
        <vt:lpwstr>http://scenarioo.org/</vt:lpwstr>
      </vt:variant>
      <vt:variant>
        <vt:lpwstr/>
      </vt:variant>
      <vt:variant>
        <vt:i4>2818172</vt:i4>
      </vt:variant>
      <vt:variant>
        <vt:i4>948</vt:i4>
      </vt:variant>
      <vt:variant>
        <vt:i4>0</vt:i4>
      </vt:variant>
      <vt:variant>
        <vt:i4>5</vt:i4>
      </vt:variant>
      <vt:variant>
        <vt:lpwstr>https://github.com/andreashosbach/cucumber-reporter</vt:lpwstr>
      </vt:variant>
      <vt:variant>
        <vt:lpwstr/>
      </vt:variant>
      <vt:variant>
        <vt:i4>4390991</vt:i4>
      </vt:variant>
      <vt:variant>
        <vt:i4>945</vt:i4>
      </vt:variant>
      <vt:variant>
        <vt:i4>0</vt:i4>
      </vt:variant>
      <vt:variant>
        <vt:i4>5</vt:i4>
      </vt:variant>
      <vt:variant>
        <vt:lpwstr>https://cucumber.io/docs/cucumber/reporting/</vt:lpwstr>
      </vt:variant>
      <vt:variant>
        <vt:lpwstr/>
      </vt:variant>
      <vt:variant>
        <vt:i4>3145850</vt:i4>
      </vt:variant>
      <vt:variant>
        <vt:i4>939</vt:i4>
      </vt:variant>
      <vt:variant>
        <vt:i4>0</vt:i4>
      </vt:variant>
      <vt:variant>
        <vt:i4>5</vt:i4>
      </vt:variant>
      <vt:variant>
        <vt:lpwstr>https://blog.testproject.io/2019/02/26/junit-5/</vt:lpwstr>
      </vt:variant>
      <vt:variant>
        <vt:lpwstr/>
      </vt:variant>
      <vt:variant>
        <vt:i4>458783</vt:i4>
      </vt:variant>
      <vt:variant>
        <vt:i4>936</vt:i4>
      </vt:variant>
      <vt:variant>
        <vt:i4>0</vt:i4>
      </vt:variant>
      <vt:variant>
        <vt:i4>5</vt:i4>
      </vt:variant>
      <vt:variant>
        <vt:lpwstr>https://dzone.com/articles/10-best-open-source-test-automation-frameworks-for - viewed 7.7.20</vt:lpwstr>
      </vt:variant>
      <vt:variant>
        <vt:lpwstr/>
      </vt:variant>
      <vt:variant>
        <vt:i4>6160480</vt:i4>
      </vt:variant>
      <vt:variant>
        <vt:i4>933</vt:i4>
      </vt:variant>
      <vt:variant>
        <vt:i4>0</vt:i4>
      </vt:variant>
      <vt:variant>
        <vt:i4>5</vt:i4>
      </vt:variant>
      <vt:variant>
        <vt:lpwstr>https://www.tutorialspoint.com/cucumber/cucumber_gherkins.htm</vt:lpwstr>
      </vt:variant>
      <vt:variant>
        <vt:lpwstr/>
      </vt:variant>
      <vt:variant>
        <vt:i4>5242954</vt:i4>
      </vt:variant>
      <vt:variant>
        <vt:i4>930</vt:i4>
      </vt:variant>
      <vt:variant>
        <vt:i4>0</vt:i4>
      </vt:variant>
      <vt:variant>
        <vt:i4>5</vt:i4>
      </vt:variant>
      <vt:variant>
        <vt:lpwstr>https://www.tutorialspoint.com/cucumber/cucumber_junit_runner.htm</vt:lpwstr>
      </vt:variant>
      <vt:variant>
        <vt:lpwstr/>
      </vt:variant>
      <vt:variant>
        <vt:i4>6160474</vt:i4>
      </vt:variant>
      <vt:variant>
        <vt:i4>927</vt:i4>
      </vt:variant>
      <vt:variant>
        <vt:i4>0</vt:i4>
      </vt:variant>
      <vt:variant>
        <vt:i4>5</vt:i4>
      </vt:variant>
      <vt:variant>
        <vt:lpwstr>https://cucumber.io/tools/cucumber-open/</vt:lpwstr>
      </vt:variant>
      <vt:variant>
        <vt:lpwstr/>
      </vt:variant>
      <vt:variant>
        <vt:i4>4653065</vt:i4>
      </vt:variant>
      <vt:variant>
        <vt:i4>924</vt:i4>
      </vt:variant>
      <vt:variant>
        <vt:i4>0</vt:i4>
      </vt:variant>
      <vt:variant>
        <vt:i4>5</vt:i4>
      </vt:variant>
      <vt:variant>
        <vt:lpwstr>https://cucumber.io/</vt:lpwstr>
      </vt:variant>
      <vt:variant>
        <vt:lpwstr/>
      </vt:variant>
      <vt:variant>
        <vt:i4>5701646</vt:i4>
      </vt:variant>
      <vt:variant>
        <vt:i4>921</vt:i4>
      </vt:variant>
      <vt:variant>
        <vt:i4>0</vt:i4>
      </vt:variant>
      <vt:variant>
        <vt:i4>5</vt:i4>
      </vt:variant>
      <vt:variant>
        <vt:lpwstr>https://opensource.com/article/19/2/behavior-driven-development-tools - from 28.2.19</vt:lpwstr>
      </vt:variant>
      <vt:variant>
        <vt:lpwstr/>
      </vt:variant>
      <vt:variant>
        <vt:i4>4390978</vt:i4>
      </vt:variant>
      <vt:variant>
        <vt:i4>918</vt:i4>
      </vt:variant>
      <vt:variant>
        <vt:i4>0</vt:i4>
      </vt:variant>
      <vt:variant>
        <vt:i4>5</vt:i4>
      </vt:variant>
      <vt:variant>
        <vt:lpwstr>https://opensource.com/article/19/2/behavior-driven-development-tools</vt:lpwstr>
      </vt:variant>
      <vt:variant>
        <vt:lpwstr/>
      </vt:variant>
      <vt:variant>
        <vt:i4>3932263</vt:i4>
      </vt:variant>
      <vt:variant>
        <vt:i4>915</vt:i4>
      </vt:variant>
      <vt:variant>
        <vt:i4>0</vt:i4>
      </vt:variant>
      <vt:variant>
        <vt:i4>5</vt:i4>
      </vt:variant>
      <vt:variant>
        <vt:lpwstr>https://www.softwaretestinghelp.com/behavior-driven-development-bdd-tools/</vt:lpwstr>
      </vt:variant>
      <vt:variant>
        <vt:lpwstr/>
      </vt:variant>
      <vt:variant>
        <vt:i4>8061050</vt:i4>
      </vt:variant>
      <vt:variant>
        <vt:i4>870</vt:i4>
      </vt:variant>
      <vt:variant>
        <vt:i4>0</vt:i4>
      </vt:variant>
      <vt:variant>
        <vt:i4>5</vt:i4>
      </vt:variant>
      <vt:variant>
        <vt:lpwstr>https://cucumber.io/blog/bdd/example-mapping-introduction/</vt:lpwstr>
      </vt:variant>
      <vt:variant>
        <vt:lpwstr/>
      </vt:variant>
      <vt:variant>
        <vt:i4>8061050</vt:i4>
      </vt:variant>
      <vt:variant>
        <vt:i4>864</vt:i4>
      </vt:variant>
      <vt:variant>
        <vt:i4>0</vt:i4>
      </vt:variant>
      <vt:variant>
        <vt:i4>5</vt:i4>
      </vt:variant>
      <vt:variant>
        <vt:lpwstr>https://cucumber.io/blog/bdd/example-mapping-introduction/</vt:lpwstr>
      </vt:variant>
      <vt:variant>
        <vt:lpwstr/>
      </vt:variant>
      <vt:variant>
        <vt:i4>2162752</vt:i4>
      </vt:variant>
      <vt:variant>
        <vt:i4>858</vt:i4>
      </vt:variant>
      <vt:variant>
        <vt:i4>0</vt:i4>
      </vt:variant>
      <vt:variant>
        <vt:i4>5</vt:i4>
      </vt:variant>
      <vt:variant>
        <vt:lpwstr>https://www.agilealliance.org/glossary/three-amigos/</vt:lpwstr>
      </vt:variant>
      <vt:variant>
        <vt:lpwstr>q=~(infinite~false~filters~(postType~(~'page~'post~'aa_book~'aa_event_session~'aa_experience_report~'aa_glossary~'aa_research_paper~'aa_video)~tags~(~'three*20amigos))~searchTerm~'~sort~false~sortDirection~'asc~page~1)</vt:lpwstr>
      </vt:variant>
      <vt:variant>
        <vt:i4>786506</vt:i4>
      </vt:variant>
      <vt:variant>
        <vt:i4>855</vt:i4>
      </vt:variant>
      <vt:variant>
        <vt:i4>0</vt:i4>
      </vt:variant>
      <vt:variant>
        <vt:i4>5</vt:i4>
      </vt:variant>
      <vt:variant>
        <vt:lpwstr>https://www.agilealliance.org/glossary/three-amigos - 6.7.20</vt:lpwstr>
      </vt:variant>
      <vt:variant>
        <vt:lpwstr/>
      </vt:variant>
      <vt:variant>
        <vt:i4>1114121</vt:i4>
      </vt:variant>
      <vt:variant>
        <vt:i4>834</vt:i4>
      </vt:variant>
      <vt:variant>
        <vt:i4>0</vt:i4>
      </vt:variant>
      <vt:variant>
        <vt:i4>5</vt:i4>
      </vt:variant>
      <vt:variant>
        <vt:lpwstr>https://dannorth.net/introducing-bdd/</vt:lpwstr>
      </vt:variant>
      <vt:variant>
        <vt:lpwstr/>
      </vt:variant>
      <vt:variant>
        <vt:i4>1114121</vt:i4>
      </vt:variant>
      <vt:variant>
        <vt:i4>831</vt:i4>
      </vt:variant>
      <vt:variant>
        <vt:i4>0</vt:i4>
      </vt:variant>
      <vt:variant>
        <vt:i4>5</vt:i4>
      </vt:variant>
      <vt:variant>
        <vt:lpwstr>https://dannorth.net/introducing-bdd/</vt:lpwstr>
      </vt:variant>
      <vt:variant>
        <vt:lpwstr/>
      </vt:variant>
      <vt:variant>
        <vt:i4>1114121</vt:i4>
      </vt:variant>
      <vt:variant>
        <vt:i4>828</vt:i4>
      </vt:variant>
      <vt:variant>
        <vt:i4>0</vt:i4>
      </vt:variant>
      <vt:variant>
        <vt:i4>5</vt:i4>
      </vt:variant>
      <vt:variant>
        <vt:lpwstr>https://dannorth.net/introducing-bdd/</vt:lpwstr>
      </vt:variant>
      <vt:variant>
        <vt:lpwstr/>
      </vt:variant>
      <vt:variant>
        <vt:i4>1114121</vt:i4>
      </vt:variant>
      <vt:variant>
        <vt:i4>825</vt:i4>
      </vt:variant>
      <vt:variant>
        <vt:i4>0</vt:i4>
      </vt:variant>
      <vt:variant>
        <vt:i4>5</vt:i4>
      </vt:variant>
      <vt:variant>
        <vt:lpwstr>https://dannorth.net/introducing-bdd/</vt:lpwstr>
      </vt:variant>
      <vt:variant>
        <vt:lpwstr/>
      </vt:variant>
      <vt:variant>
        <vt:i4>1114121</vt:i4>
      </vt:variant>
      <vt:variant>
        <vt:i4>822</vt:i4>
      </vt:variant>
      <vt:variant>
        <vt:i4>0</vt:i4>
      </vt:variant>
      <vt:variant>
        <vt:i4>5</vt:i4>
      </vt:variant>
      <vt:variant>
        <vt:lpwstr>https://dannorth.net/introducing-bdd/</vt:lpwstr>
      </vt:variant>
      <vt:variant>
        <vt:lpwstr/>
      </vt:variant>
      <vt:variant>
        <vt:i4>4063358</vt:i4>
      </vt:variant>
      <vt:variant>
        <vt:i4>807</vt:i4>
      </vt:variant>
      <vt:variant>
        <vt:i4>0</vt:i4>
      </vt:variant>
      <vt:variant>
        <vt:i4>5</vt:i4>
      </vt:variant>
      <vt:variant>
        <vt:lpwstr>https://onlinelibrary.wiley.com/doi/pdf/10.1002/qaj.426</vt:lpwstr>
      </vt:variant>
      <vt:variant>
        <vt:lpwstr/>
      </vt:variant>
      <vt:variant>
        <vt:i4>917533</vt:i4>
      </vt:variant>
      <vt:variant>
        <vt:i4>804</vt:i4>
      </vt:variant>
      <vt:variant>
        <vt:i4>0</vt:i4>
      </vt:variant>
      <vt:variant>
        <vt:i4>5</vt:i4>
      </vt:variant>
      <vt:variant>
        <vt:lpwstr>https://www.ciprecision.com/validation-services/</vt:lpwstr>
      </vt:variant>
      <vt:variant>
        <vt:lpwstr/>
      </vt:variant>
      <vt:variant>
        <vt:i4>5439572</vt:i4>
      </vt:variant>
      <vt:variant>
        <vt:i4>801</vt:i4>
      </vt:variant>
      <vt:variant>
        <vt:i4>0</vt:i4>
      </vt:variant>
      <vt:variant>
        <vt:i4>5</vt:i4>
      </vt:variant>
      <vt:variant>
        <vt:lpwstr>https://www.blazesystems.com/blaze-iq-oq-pq.html</vt:lpwstr>
      </vt:variant>
      <vt:variant>
        <vt:lpwstr/>
      </vt:variant>
      <vt:variant>
        <vt:i4>5439568</vt:i4>
      </vt:variant>
      <vt:variant>
        <vt:i4>798</vt:i4>
      </vt:variant>
      <vt:variant>
        <vt:i4>0</vt:i4>
      </vt:variant>
      <vt:variant>
        <vt:i4>5</vt:i4>
      </vt:variant>
      <vt:variant>
        <vt:lpwstr>https://www.softwaretestinghelp.com/iq-oq-pq-software-validation/</vt:lpwstr>
      </vt:variant>
      <vt:variant>
        <vt:lpwstr/>
      </vt:variant>
      <vt:variant>
        <vt:i4>262158</vt:i4>
      </vt:variant>
      <vt:variant>
        <vt:i4>792</vt:i4>
      </vt:variant>
      <vt:variant>
        <vt:i4>0</vt:i4>
      </vt:variant>
      <vt:variant>
        <vt:i4>5</vt:i4>
      </vt:variant>
      <vt:variant>
        <vt:lpwstr>https://ispe.org/pharmaceutical-engineering/may-june-2018/gamp-5-ten-years 200621</vt:lpwstr>
      </vt:variant>
      <vt:variant>
        <vt:lpwstr/>
      </vt:variant>
      <vt:variant>
        <vt:i4>262158</vt:i4>
      </vt:variant>
      <vt:variant>
        <vt:i4>789</vt:i4>
      </vt:variant>
      <vt:variant>
        <vt:i4>0</vt:i4>
      </vt:variant>
      <vt:variant>
        <vt:i4>5</vt:i4>
      </vt:variant>
      <vt:variant>
        <vt:lpwstr>https://ispe.org/pharmaceutical-engineering/may-june-2018/gamp-5-ten-years 200621</vt:lpwstr>
      </vt:variant>
      <vt:variant>
        <vt:lpwstr/>
      </vt:variant>
      <vt:variant>
        <vt:i4>5505112</vt:i4>
      </vt:variant>
      <vt:variant>
        <vt:i4>783</vt:i4>
      </vt:variant>
      <vt:variant>
        <vt:i4>0</vt:i4>
      </vt:variant>
      <vt:variant>
        <vt:i4>5</vt:i4>
      </vt:variant>
      <vt:variant>
        <vt:lpwstr>https://commonmark.org/help/</vt:lpwstr>
      </vt:variant>
      <vt:variant>
        <vt:lpwstr/>
      </vt:variant>
      <vt:variant>
        <vt:i4>3407911</vt:i4>
      </vt:variant>
      <vt:variant>
        <vt:i4>780</vt:i4>
      </vt:variant>
      <vt:variant>
        <vt:i4>0</vt:i4>
      </vt:variant>
      <vt:variant>
        <vt:i4>5</vt:i4>
      </vt:variant>
      <vt:variant>
        <vt:lpwstr>https://bootstrap-vue.org/</vt:lpwstr>
      </vt:variant>
      <vt:variant>
        <vt:lpwstr/>
      </vt:variant>
      <vt:variant>
        <vt:i4>8192040</vt:i4>
      </vt:variant>
      <vt:variant>
        <vt:i4>777</vt:i4>
      </vt:variant>
      <vt:variant>
        <vt:i4>0</vt:i4>
      </vt:variant>
      <vt:variant>
        <vt:i4>5</vt:i4>
      </vt:variant>
      <vt:variant>
        <vt:lpwstr>https://vuejs.org/</vt:lpwstr>
      </vt:variant>
      <vt:variant>
        <vt:lpwstr/>
      </vt:variant>
      <vt:variant>
        <vt:i4>1310731</vt:i4>
      </vt:variant>
      <vt:variant>
        <vt:i4>774</vt:i4>
      </vt:variant>
      <vt:variant>
        <vt:i4>0</vt:i4>
      </vt:variant>
      <vt:variant>
        <vt:i4>5</vt:i4>
      </vt:variant>
      <vt:variant>
        <vt:lpwstr>https://vueschool.io/courses?filter=free-courses</vt:lpwstr>
      </vt:variant>
      <vt:variant>
        <vt:lpwstr/>
      </vt:variant>
      <vt:variant>
        <vt:i4>327764</vt:i4>
      </vt:variant>
      <vt:variant>
        <vt:i4>771</vt:i4>
      </vt:variant>
      <vt:variant>
        <vt:i4>0</vt:i4>
      </vt:variant>
      <vt:variant>
        <vt:i4>5</vt:i4>
      </vt:variant>
      <vt:variant>
        <vt:lpwstr>https://www.javatpoint.com/java-tutorial</vt:lpwstr>
      </vt:variant>
      <vt:variant>
        <vt:lpwstr/>
      </vt:variant>
      <vt:variant>
        <vt:i4>1900624</vt:i4>
      </vt:variant>
      <vt:variant>
        <vt:i4>768</vt:i4>
      </vt:variant>
      <vt:variant>
        <vt:i4>0</vt:i4>
      </vt:variant>
      <vt:variant>
        <vt:i4>5</vt:i4>
      </vt:variant>
      <vt:variant>
        <vt:lpwstr>https://www.javatpoint.com/selenium-tutorial</vt:lpwstr>
      </vt:variant>
      <vt:variant>
        <vt:lpwstr/>
      </vt:variant>
      <vt:variant>
        <vt:i4>6357098</vt:i4>
      </vt:variant>
      <vt:variant>
        <vt:i4>765</vt:i4>
      </vt:variant>
      <vt:variant>
        <vt:i4>0</vt:i4>
      </vt:variant>
      <vt:variant>
        <vt:i4>5</vt:i4>
      </vt:variant>
      <vt:variant>
        <vt:lpwstr>https://www.javatpoint.com/spring-boot-tutorial</vt:lpwstr>
      </vt:variant>
      <vt:variant>
        <vt:lpwstr/>
      </vt:variant>
      <vt:variant>
        <vt:i4>6029394</vt:i4>
      </vt:variant>
      <vt:variant>
        <vt:i4>762</vt:i4>
      </vt:variant>
      <vt:variant>
        <vt:i4>0</vt:i4>
      </vt:variant>
      <vt:variant>
        <vt:i4>5</vt:i4>
      </vt:variant>
      <vt:variant>
        <vt:lpwstr>https://cucumber.io/docs/gherkin/</vt:lpwstr>
      </vt:variant>
      <vt:variant>
        <vt:lpwstr/>
      </vt:variant>
      <vt:variant>
        <vt:i4>4325442</vt:i4>
      </vt:variant>
      <vt:variant>
        <vt:i4>759</vt:i4>
      </vt:variant>
      <vt:variant>
        <vt:i4>0</vt:i4>
      </vt:variant>
      <vt:variant>
        <vt:i4>5</vt:i4>
      </vt:variant>
      <vt:variant>
        <vt:lpwstr>https://www.tutorialspoint.com/cucumber/index.htm</vt:lpwstr>
      </vt:variant>
      <vt:variant>
        <vt:lpwstr/>
      </vt:variant>
      <vt:variant>
        <vt:i4>8126513</vt:i4>
      </vt:variant>
      <vt:variant>
        <vt:i4>756</vt:i4>
      </vt:variant>
      <vt:variant>
        <vt:i4>0</vt:i4>
      </vt:variant>
      <vt:variant>
        <vt:i4>5</vt:i4>
      </vt:variant>
      <vt:variant>
        <vt:lpwstr>https://cucumber.io/docs/cucumber/</vt:lpwstr>
      </vt:variant>
      <vt:variant>
        <vt:lpwstr/>
      </vt:variant>
      <vt:variant>
        <vt:i4>5111894</vt:i4>
      </vt:variant>
      <vt:variant>
        <vt:i4>753</vt:i4>
      </vt:variant>
      <vt:variant>
        <vt:i4>0</vt:i4>
      </vt:variant>
      <vt:variant>
        <vt:i4>5</vt:i4>
      </vt:variant>
      <vt:variant>
        <vt:lpwstr>https://www.tutorialspoint.com/selenium/index.htm</vt:lpwstr>
      </vt:variant>
      <vt:variant>
        <vt:lpwstr/>
      </vt:variant>
      <vt:variant>
        <vt:i4>4456478</vt:i4>
      </vt:variant>
      <vt:variant>
        <vt:i4>750</vt:i4>
      </vt:variant>
      <vt:variant>
        <vt:i4>0</vt:i4>
      </vt:variant>
      <vt:variant>
        <vt:i4>5</vt:i4>
      </vt:variant>
      <vt:variant>
        <vt:lpwstr>https://www.tutorialspoint.com/index.htm</vt:lpwstr>
      </vt:variant>
      <vt:variant>
        <vt:lpwstr/>
      </vt:variant>
      <vt:variant>
        <vt:i4>8323117</vt:i4>
      </vt:variant>
      <vt:variant>
        <vt:i4>747</vt:i4>
      </vt:variant>
      <vt:variant>
        <vt:i4>0</vt:i4>
      </vt:variant>
      <vt:variant>
        <vt:i4>5</vt:i4>
      </vt:variant>
      <vt:variant>
        <vt:lpwstr>https://www.guru99.com/</vt:lpwstr>
      </vt:variant>
      <vt:variant>
        <vt:lpwstr/>
      </vt:variant>
      <vt:variant>
        <vt:i4>7012392</vt:i4>
      </vt:variant>
      <vt:variant>
        <vt:i4>744</vt:i4>
      </vt:variant>
      <vt:variant>
        <vt:i4>0</vt:i4>
      </vt:variant>
      <vt:variant>
        <vt:i4>5</vt:i4>
      </vt:variant>
      <vt:variant>
        <vt:lpwstr>https://stackoverflow.com/</vt:lpwstr>
      </vt:variant>
      <vt:variant>
        <vt:lpwstr/>
      </vt:variant>
      <vt:variant>
        <vt:i4>2228328</vt:i4>
      </vt:variant>
      <vt:variant>
        <vt:i4>741</vt:i4>
      </vt:variant>
      <vt:variant>
        <vt:i4>0</vt:i4>
      </vt:variant>
      <vt:variant>
        <vt:i4>5</vt:i4>
      </vt:variant>
      <vt:variant>
        <vt:lpwstr>http://scenarioo.org/docs/master/tutorial/Scenarioo-Viewer-Web-Application-Setup.html</vt:lpwstr>
      </vt:variant>
      <vt:variant>
        <vt:lpwstr>setup-1---running-as-standalone-application</vt:lpwstr>
      </vt:variant>
      <vt:variant>
        <vt:i4>3407919</vt:i4>
      </vt:variant>
      <vt:variant>
        <vt:i4>738</vt:i4>
      </vt:variant>
      <vt:variant>
        <vt:i4>0</vt:i4>
      </vt:variant>
      <vt:variant>
        <vt:i4>5</vt:i4>
      </vt:variant>
      <vt:variant>
        <vt:lpwstr>http://scenarioo.org/docs/master/tutorial/Scenarioo-Viewer-Web-Application-Setup.html - 29.6.20</vt:lpwstr>
      </vt:variant>
      <vt:variant>
        <vt:lpwstr/>
      </vt:variant>
      <vt:variant>
        <vt:i4>3407919</vt:i4>
      </vt:variant>
      <vt:variant>
        <vt:i4>735</vt:i4>
      </vt:variant>
      <vt:variant>
        <vt:i4>0</vt:i4>
      </vt:variant>
      <vt:variant>
        <vt:i4>5</vt:i4>
      </vt:variant>
      <vt:variant>
        <vt:lpwstr>http://scenarioo.org/docs/master/tutorial/Scenarioo-Viewer-Web-Application-Setup.html - 29.6.20</vt:lpwstr>
      </vt:variant>
      <vt:variant>
        <vt:lpwstr/>
      </vt:variant>
      <vt:variant>
        <vt:i4>8323185</vt:i4>
      </vt:variant>
      <vt:variant>
        <vt:i4>732</vt:i4>
      </vt:variant>
      <vt:variant>
        <vt:i4>0</vt:i4>
      </vt:variant>
      <vt:variant>
        <vt:i4>5</vt:i4>
      </vt:variant>
      <vt:variant>
        <vt:lpwstr>https://chromedriver.chromium.org/)</vt:lpwstr>
      </vt:variant>
      <vt:variant>
        <vt:lpwstr/>
      </vt:variant>
      <vt:variant>
        <vt:i4>7667823</vt:i4>
      </vt:variant>
      <vt:variant>
        <vt:i4>729</vt:i4>
      </vt:variant>
      <vt:variant>
        <vt:i4>0</vt:i4>
      </vt:variant>
      <vt:variant>
        <vt:i4>5</vt:i4>
      </vt:variant>
      <vt:variant>
        <vt:lpwstr>https://chromedriver.chromium.org/downloads</vt:lpwstr>
      </vt:variant>
      <vt:variant>
        <vt:lpwstr/>
      </vt:variant>
      <vt:variant>
        <vt:i4>393305</vt:i4>
      </vt:variant>
      <vt:variant>
        <vt:i4>726</vt:i4>
      </vt:variant>
      <vt:variant>
        <vt:i4>0</vt:i4>
      </vt:variant>
      <vt:variant>
        <vt:i4>5</vt:i4>
      </vt:variant>
      <vt:variant>
        <vt:lpwstr>https://github.com/sableu/BDD4OQ</vt:lpwstr>
      </vt:variant>
      <vt:variant>
        <vt:lpwstr/>
      </vt:variant>
      <vt:variant>
        <vt:i4>5898264</vt:i4>
      </vt:variant>
      <vt:variant>
        <vt:i4>723</vt:i4>
      </vt:variant>
      <vt:variant>
        <vt:i4>0</vt:i4>
      </vt:variant>
      <vt:variant>
        <vt:i4>5</vt:i4>
      </vt:variant>
      <vt:variant>
        <vt:lpwstr>https://stackoverflow.com/questions/52431764/difference-between-openjdk-and-adoptopenjdk</vt:lpwstr>
      </vt:variant>
      <vt:variant>
        <vt:lpwstr/>
      </vt:variant>
      <vt:variant>
        <vt:i4>5701652</vt:i4>
      </vt:variant>
      <vt:variant>
        <vt:i4>720</vt:i4>
      </vt:variant>
      <vt:variant>
        <vt:i4>0</vt:i4>
      </vt:variant>
      <vt:variant>
        <vt:i4>5</vt:i4>
      </vt:variant>
      <vt:variant>
        <vt:lpwstr>https://en.wikipedia.org/wiki/OpenJDK</vt:lpwstr>
      </vt:variant>
      <vt:variant>
        <vt:lpwstr/>
      </vt:variant>
      <vt:variant>
        <vt:i4>5701652</vt:i4>
      </vt:variant>
      <vt:variant>
        <vt:i4>717</vt:i4>
      </vt:variant>
      <vt:variant>
        <vt:i4>0</vt:i4>
      </vt:variant>
      <vt:variant>
        <vt:i4>5</vt:i4>
      </vt:variant>
      <vt:variant>
        <vt:lpwstr>https://en.wikipedia.org/wiki/OpenJDK</vt:lpwstr>
      </vt:variant>
      <vt:variant>
        <vt:lpwstr/>
      </vt:variant>
      <vt:variant>
        <vt:i4>1179672</vt:i4>
      </vt:variant>
      <vt:variant>
        <vt:i4>714</vt:i4>
      </vt:variant>
      <vt:variant>
        <vt:i4>0</vt:i4>
      </vt:variant>
      <vt:variant>
        <vt:i4>5</vt:i4>
      </vt:variant>
      <vt:variant>
        <vt:lpwstr>https://adoptopenjdk.net/index.html?variant=openjdk14&amp;jvmVariant=hotspot</vt:lpwstr>
      </vt:variant>
      <vt:variant>
        <vt:lpwstr/>
      </vt:variant>
      <vt:variant>
        <vt:i4>2818100</vt:i4>
      </vt:variant>
      <vt:variant>
        <vt:i4>711</vt:i4>
      </vt:variant>
      <vt:variant>
        <vt:i4>0</vt:i4>
      </vt:variant>
      <vt:variant>
        <vt:i4>5</vt:i4>
      </vt:variant>
      <vt:variant>
        <vt:lpwstr>https://www.jetbrains.com/idea/</vt:lpwstr>
      </vt:variant>
      <vt:variant>
        <vt:lpwstr/>
      </vt:variant>
      <vt:variant>
        <vt:i4>4259912</vt:i4>
      </vt:variant>
      <vt:variant>
        <vt:i4>708</vt:i4>
      </vt:variant>
      <vt:variant>
        <vt:i4>0</vt:i4>
      </vt:variant>
      <vt:variant>
        <vt:i4>5</vt:i4>
      </vt:variant>
      <vt:variant>
        <vt:lpwstr>https://c4model.com/</vt:lpwstr>
      </vt:variant>
      <vt:variant>
        <vt:lpwstr/>
      </vt:variant>
      <vt:variant>
        <vt:i4>1114168</vt:i4>
      </vt:variant>
      <vt:variant>
        <vt:i4>686</vt:i4>
      </vt:variant>
      <vt:variant>
        <vt:i4>0</vt:i4>
      </vt:variant>
      <vt:variant>
        <vt:i4>5</vt:i4>
      </vt:variant>
      <vt:variant>
        <vt:lpwstr/>
      </vt:variant>
      <vt:variant>
        <vt:lpwstr>_Toc45805417</vt:lpwstr>
      </vt:variant>
      <vt:variant>
        <vt:i4>1048632</vt:i4>
      </vt:variant>
      <vt:variant>
        <vt:i4>680</vt:i4>
      </vt:variant>
      <vt:variant>
        <vt:i4>0</vt:i4>
      </vt:variant>
      <vt:variant>
        <vt:i4>5</vt:i4>
      </vt:variant>
      <vt:variant>
        <vt:lpwstr/>
      </vt:variant>
      <vt:variant>
        <vt:lpwstr>_Toc45805416</vt:lpwstr>
      </vt:variant>
      <vt:variant>
        <vt:i4>1245240</vt:i4>
      </vt:variant>
      <vt:variant>
        <vt:i4>674</vt:i4>
      </vt:variant>
      <vt:variant>
        <vt:i4>0</vt:i4>
      </vt:variant>
      <vt:variant>
        <vt:i4>5</vt:i4>
      </vt:variant>
      <vt:variant>
        <vt:lpwstr/>
      </vt:variant>
      <vt:variant>
        <vt:lpwstr>_Toc45805415</vt:lpwstr>
      </vt:variant>
      <vt:variant>
        <vt:i4>1179704</vt:i4>
      </vt:variant>
      <vt:variant>
        <vt:i4>668</vt:i4>
      </vt:variant>
      <vt:variant>
        <vt:i4>0</vt:i4>
      </vt:variant>
      <vt:variant>
        <vt:i4>5</vt:i4>
      </vt:variant>
      <vt:variant>
        <vt:lpwstr/>
      </vt:variant>
      <vt:variant>
        <vt:lpwstr>_Toc45805414</vt:lpwstr>
      </vt:variant>
      <vt:variant>
        <vt:i4>1376312</vt:i4>
      </vt:variant>
      <vt:variant>
        <vt:i4>662</vt:i4>
      </vt:variant>
      <vt:variant>
        <vt:i4>0</vt:i4>
      </vt:variant>
      <vt:variant>
        <vt:i4>5</vt:i4>
      </vt:variant>
      <vt:variant>
        <vt:lpwstr/>
      </vt:variant>
      <vt:variant>
        <vt:lpwstr>_Toc45805413</vt:lpwstr>
      </vt:variant>
      <vt:variant>
        <vt:i4>1310776</vt:i4>
      </vt:variant>
      <vt:variant>
        <vt:i4>656</vt:i4>
      </vt:variant>
      <vt:variant>
        <vt:i4>0</vt:i4>
      </vt:variant>
      <vt:variant>
        <vt:i4>5</vt:i4>
      </vt:variant>
      <vt:variant>
        <vt:lpwstr/>
      </vt:variant>
      <vt:variant>
        <vt:lpwstr>_Toc45805412</vt:lpwstr>
      </vt:variant>
      <vt:variant>
        <vt:i4>1507384</vt:i4>
      </vt:variant>
      <vt:variant>
        <vt:i4>650</vt:i4>
      </vt:variant>
      <vt:variant>
        <vt:i4>0</vt:i4>
      </vt:variant>
      <vt:variant>
        <vt:i4>5</vt:i4>
      </vt:variant>
      <vt:variant>
        <vt:lpwstr/>
      </vt:variant>
      <vt:variant>
        <vt:lpwstr>_Toc45805411</vt:lpwstr>
      </vt:variant>
      <vt:variant>
        <vt:i4>1441848</vt:i4>
      </vt:variant>
      <vt:variant>
        <vt:i4>644</vt:i4>
      </vt:variant>
      <vt:variant>
        <vt:i4>0</vt:i4>
      </vt:variant>
      <vt:variant>
        <vt:i4>5</vt:i4>
      </vt:variant>
      <vt:variant>
        <vt:lpwstr/>
      </vt:variant>
      <vt:variant>
        <vt:lpwstr>_Toc45805410</vt:lpwstr>
      </vt:variant>
      <vt:variant>
        <vt:i4>2031673</vt:i4>
      </vt:variant>
      <vt:variant>
        <vt:i4>638</vt:i4>
      </vt:variant>
      <vt:variant>
        <vt:i4>0</vt:i4>
      </vt:variant>
      <vt:variant>
        <vt:i4>5</vt:i4>
      </vt:variant>
      <vt:variant>
        <vt:lpwstr/>
      </vt:variant>
      <vt:variant>
        <vt:lpwstr>_Toc45805409</vt:lpwstr>
      </vt:variant>
      <vt:variant>
        <vt:i4>1966137</vt:i4>
      </vt:variant>
      <vt:variant>
        <vt:i4>632</vt:i4>
      </vt:variant>
      <vt:variant>
        <vt:i4>0</vt:i4>
      </vt:variant>
      <vt:variant>
        <vt:i4>5</vt:i4>
      </vt:variant>
      <vt:variant>
        <vt:lpwstr/>
      </vt:variant>
      <vt:variant>
        <vt:lpwstr>_Toc45805408</vt:lpwstr>
      </vt:variant>
      <vt:variant>
        <vt:i4>1114169</vt:i4>
      </vt:variant>
      <vt:variant>
        <vt:i4>626</vt:i4>
      </vt:variant>
      <vt:variant>
        <vt:i4>0</vt:i4>
      </vt:variant>
      <vt:variant>
        <vt:i4>5</vt:i4>
      </vt:variant>
      <vt:variant>
        <vt:lpwstr/>
      </vt:variant>
      <vt:variant>
        <vt:lpwstr>_Toc45805407</vt:lpwstr>
      </vt:variant>
      <vt:variant>
        <vt:i4>1048633</vt:i4>
      </vt:variant>
      <vt:variant>
        <vt:i4>620</vt:i4>
      </vt:variant>
      <vt:variant>
        <vt:i4>0</vt:i4>
      </vt:variant>
      <vt:variant>
        <vt:i4>5</vt:i4>
      </vt:variant>
      <vt:variant>
        <vt:lpwstr/>
      </vt:variant>
      <vt:variant>
        <vt:lpwstr>_Toc45805406</vt:lpwstr>
      </vt:variant>
      <vt:variant>
        <vt:i4>1245241</vt:i4>
      </vt:variant>
      <vt:variant>
        <vt:i4>614</vt:i4>
      </vt:variant>
      <vt:variant>
        <vt:i4>0</vt:i4>
      </vt:variant>
      <vt:variant>
        <vt:i4>5</vt:i4>
      </vt:variant>
      <vt:variant>
        <vt:lpwstr/>
      </vt:variant>
      <vt:variant>
        <vt:lpwstr>_Toc45805405</vt:lpwstr>
      </vt:variant>
      <vt:variant>
        <vt:i4>1179705</vt:i4>
      </vt:variant>
      <vt:variant>
        <vt:i4>608</vt:i4>
      </vt:variant>
      <vt:variant>
        <vt:i4>0</vt:i4>
      </vt:variant>
      <vt:variant>
        <vt:i4>5</vt:i4>
      </vt:variant>
      <vt:variant>
        <vt:lpwstr/>
      </vt:variant>
      <vt:variant>
        <vt:lpwstr>_Toc45805404</vt:lpwstr>
      </vt:variant>
      <vt:variant>
        <vt:i4>1376313</vt:i4>
      </vt:variant>
      <vt:variant>
        <vt:i4>602</vt:i4>
      </vt:variant>
      <vt:variant>
        <vt:i4>0</vt:i4>
      </vt:variant>
      <vt:variant>
        <vt:i4>5</vt:i4>
      </vt:variant>
      <vt:variant>
        <vt:lpwstr/>
      </vt:variant>
      <vt:variant>
        <vt:lpwstr>_Toc45805403</vt:lpwstr>
      </vt:variant>
      <vt:variant>
        <vt:i4>1310777</vt:i4>
      </vt:variant>
      <vt:variant>
        <vt:i4>596</vt:i4>
      </vt:variant>
      <vt:variant>
        <vt:i4>0</vt:i4>
      </vt:variant>
      <vt:variant>
        <vt:i4>5</vt:i4>
      </vt:variant>
      <vt:variant>
        <vt:lpwstr/>
      </vt:variant>
      <vt:variant>
        <vt:lpwstr>_Toc45805402</vt:lpwstr>
      </vt:variant>
      <vt:variant>
        <vt:i4>1507385</vt:i4>
      </vt:variant>
      <vt:variant>
        <vt:i4>590</vt:i4>
      </vt:variant>
      <vt:variant>
        <vt:i4>0</vt:i4>
      </vt:variant>
      <vt:variant>
        <vt:i4>5</vt:i4>
      </vt:variant>
      <vt:variant>
        <vt:lpwstr/>
      </vt:variant>
      <vt:variant>
        <vt:lpwstr>_Toc45805401</vt:lpwstr>
      </vt:variant>
      <vt:variant>
        <vt:i4>1441849</vt:i4>
      </vt:variant>
      <vt:variant>
        <vt:i4>584</vt:i4>
      </vt:variant>
      <vt:variant>
        <vt:i4>0</vt:i4>
      </vt:variant>
      <vt:variant>
        <vt:i4>5</vt:i4>
      </vt:variant>
      <vt:variant>
        <vt:lpwstr/>
      </vt:variant>
      <vt:variant>
        <vt:lpwstr>_Toc45805400</vt:lpwstr>
      </vt:variant>
      <vt:variant>
        <vt:i4>1572912</vt:i4>
      </vt:variant>
      <vt:variant>
        <vt:i4>578</vt:i4>
      </vt:variant>
      <vt:variant>
        <vt:i4>0</vt:i4>
      </vt:variant>
      <vt:variant>
        <vt:i4>5</vt:i4>
      </vt:variant>
      <vt:variant>
        <vt:lpwstr/>
      </vt:variant>
      <vt:variant>
        <vt:lpwstr>_Toc45805399</vt:lpwstr>
      </vt:variant>
      <vt:variant>
        <vt:i4>1638448</vt:i4>
      </vt:variant>
      <vt:variant>
        <vt:i4>572</vt:i4>
      </vt:variant>
      <vt:variant>
        <vt:i4>0</vt:i4>
      </vt:variant>
      <vt:variant>
        <vt:i4>5</vt:i4>
      </vt:variant>
      <vt:variant>
        <vt:lpwstr/>
      </vt:variant>
      <vt:variant>
        <vt:lpwstr>_Toc45805398</vt:lpwstr>
      </vt:variant>
      <vt:variant>
        <vt:i4>1441840</vt:i4>
      </vt:variant>
      <vt:variant>
        <vt:i4>566</vt:i4>
      </vt:variant>
      <vt:variant>
        <vt:i4>0</vt:i4>
      </vt:variant>
      <vt:variant>
        <vt:i4>5</vt:i4>
      </vt:variant>
      <vt:variant>
        <vt:lpwstr/>
      </vt:variant>
      <vt:variant>
        <vt:lpwstr>_Toc45805397</vt:lpwstr>
      </vt:variant>
      <vt:variant>
        <vt:i4>1507376</vt:i4>
      </vt:variant>
      <vt:variant>
        <vt:i4>560</vt:i4>
      </vt:variant>
      <vt:variant>
        <vt:i4>0</vt:i4>
      </vt:variant>
      <vt:variant>
        <vt:i4>5</vt:i4>
      </vt:variant>
      <vt:variant>
        <vt:lpwstr/>
      </vt:variant>
      <vt:variant>
        <vt:lpwstr>_Toc45805396</vt:lpwstr>
      </vt:variant>
      <vt:variant>
        <vt:i4>1310768</vt:i4>
      </vt:variant>
      <vt:variant>
        <vt:i4>554</vt:i4>
      </vt:variant>
      <vt:variant>
        <vt:i4>0</vt:i4>
      </vt:variant>
      <vt:variant>
        <vt:i4>5</vt:i4>
      </vt:variant>
      <vt:variant>
        <vt:lpwstr/>
      </vt:variant>
      <vt:variant>
        <vt:lpwstr>_Toc45805395</vt:lpwstr>
      </vt:variant>
      <vt:variant>
        <vt:i4>1376304</vt:i4>
      </vt:variant>
      <vt:variant>
        <vt:i4>548</vt:i4>
      </vt:variant>
      <vt:variant>
        <vt:i4>0</vt:i4>
      </vt:variant>
      <vt:variant>
        <vt:i4>5</vt:i4>
      </vt:variant>
      <vt:variant>
        <vt:lpwstr/>
      </vt:variant>
      <vt:variant>
        <vt:lpwstr>_Toc45805394</vt:lpwstr>
      </vt:variant>
      <vt:variant>
        <vt:i4>1179696</vt:i4>
      </vt:variant>
      <vt:variant>
        <vt:i4>542</vt:i4>
      </vt:variant>
      <vt:variant>
        <vt:i4>0</vt:i4>
      </vt:variant>
      <vt:variant>
        <vt:i4>5</vt:i4>
      </vt:variant>
      <vt:variant>
        <vt:lpwstr/>
      </vt:variant>
      <vt:variant>
        <vt:lpwstr>_Toc45805393</vt:lpwstr>
      </vt:variant>
      <vt:variant>
        <vt:i4>1245232</vt:i4>
      </vt:variant>
      <vt:variant>
        <vt:i4>536</vt:i4>
      </vt:variant>
      <vt:variant>
        <vt:i4>0</vt:i4>
      </vt:variant>
      <vt:variant>
        <vt:i4>5</vt:i4>
      </vt:variant>
      <vt:variant>
        <vt:lpwstr/>
      </vt:variant>
      <vt:variant>
        <vt:lpwstr>_Toc45805392</vt:lpwstr>
      </vt:variant>
      <vt:variant>
        <vt:i4>1048624</vt:i4>
      </vt:variant>
      <vt:variant>
        <vt:i4>530</vt:i4>
      </vt:variant>
      <vt:variant>
        <vt:i4>0</vt:i4>
      </vt:variant>
      <vt:variant>
        <vt:i4>5</vt:i4>
      </vt:variant>
      <vt:variant>
        <vt:lpwstr/>
      </vt:variant>
      <vt:variant>
        <vt:lpwstr>_Toc45805391</vt:lpwstr>
      </vt:variant>
      <vt:variant>
        <vt:i4>1114160</vt:i4>
      </vt:variant>
      <vt:variant>
        <vt:i4>524</vt:i4>
      </vt:variant>
      <vt:variant>
        <vt:i4>0</vt:i4>
      </vt:variant>
      <vt:variant>
        <vt:i4>5</vt:i4>
      </vt:variant>
      <vt:variant>
        <vt:lpwstr/>
      </vt:variant>
      <vt:variant>
        <vt:lpwstr>_Toc45805390</vt:lpwstr>
      </vt:variant>
      <vt:variant>
        <vt:i4>1572913</vt:i4>
      </vt:variant>
      <vt:variant>
        <vt:i4>518</vt:i4>
      </vt:variant>
      <vt:variant>
        <vt:i4>0</vt:i4>
      </vt:variant>
      <vt:variant>
        <vt:i4>5</vt:i4>
      </vt:variant>
      <vt:variant>
        <vt:lpwstr/>
      </vt:variant>
      <vt:variant>
        <vt:lpwstr>_Toc45805389</vt:lpwstr>
      </vt:variant>
      <vt:variant>
        <vt:i4>1638449</vt:i4>
      </vt:variant>
      <vt:variant>
        <vt:i4>512</vt:i4>
      </vt:variant>
      <vt:variant>
        <vt:i4>0</vt:i4>
      </vt:variant>
      <vt:variant>
        <vt:i4>5</vt:i4>
      </vt:variant>
      <vt:variant>
        <vt:lpwstr/>
      </vt:variant>
      <vt:variant>
        <vt:lpwstr>_Toc45805388</vt:lpwstr>
      </vt:variant>
      <vt:variant>
        <vt:i4>1441841</vt:i4>
      </vt:variant>
      <vt:variant>
        <vt:i4>506</vt:i4>
      </vt:variant>
      <vt:variant>
        <vt:i4>0</vt:i4>
      </vt:variant>
      <vt:variant>
        <vt:i4>5</vt:i4>
      </vt:variant>
      <vt:variant>
        <vt:lpwstr/>
      </vt:variant>
      <vt:variant>
        <vt:lpwstr>_Toc45805387</vt:lpwstr>
      </vt:variant>
      <vt:variant>
        <vt:i4>1507377</vt:i4>
      </vt:variant>
      <vt:variant>
        <vt:i4>500</vt:i4>
      </vt:variant>
      <vt:variant>
        <vt:i4>0</vt:i4>
      </vt:variant>
      <vt:variant>
        <vt:i4>5</vt:i4>
      </vt:variant>
      <vt:variant>
        <vt:lpwstr/>
      </vt:variant>
      <vt:variant>
        <vt:lpwstr>_Toc45805386</vt:lpwstr>
      </vt:variant>
      <vt:variant>
        <vt:i4>1310769</vt:i4>
      </vt:variant>
      <vt:variant>
        <vt:i4>494</vt:i4>
      </vt:variant>
      <vt:variant>
        <vt:i4>0</vt:i4>
      </vt:variant>
      <vt:variant>
        <vt:i4>5</vt:i4>
      </vt:variant>
      <vt:variant>
        <vt:lpwstr/>
      </vt:variant>
      <vt:variant>
        <vt:lpwstr>_Toc45805385</vt:lpwstr>
      </vt:variant>
      <vt:variant>
        <vt:i4>1376305</vt:i4>
      </vt:variant>
      <vt:variant>
        <vt:i4>488</vt:i4>
      </vt:variant>
      <vt:variant>
        <vt:i4>0</vt:i4>
      </vt:variant>
      <vt:variant>
        <vt:i4>5</vt:i4>
      </vt:variant>
      <vt:variant>
        <vt:lpwstr/>
      </vt:variant>
      <vt:variant>
        <vt:lpwstr>_Toc45805384</vt:lpwstr>
      </vt:variant>
      <vt:variant>
        <vt:i4>1179697</vt:i4>
      </vt:variant>
      <vt:variant>
        <vt:i4>482</vt:i4>
      </vt:variant>
      <vt:variant>
        <vt:i4>0</vt:i4>
      </vt:variant>
      <vt:variant>
        <vt:i4>5</vt:i4>
      </vt:variant>
      <vt:variant>
        <vt:lpwstr/>
      </vt:variant>
      <vt:variant>
        <vt:lpwstr>_Toc45805383</vt:lpwstr>
      </vt:variant>
      <vt:variant>
        <vt:i4>1245233</vt:i4>
      </vt:variant>
      <vt:variant>
        <vt:i4>476</vt:i4>
      </vt:variant>
      <vt:variant>
        <vt:i4>0</vt:i4>
      </vt:variant>
      <vt:variant>
        <vt:i4>5</vt:i4>
      </vt:variant>
      <vt:variant>
        <vt:lpwstr/>
      </vt:variant>
      <vt:variant>
        <vt:lpwstr>_Toc45805382</vt:lpwstr>
      </vt:variant>
      <vt:variant>
        <vt:i4>1048625</vt:i4>
      </vt:variant>
      <vt:variant>
        <vt:i4>470</vt:i4>
      </vt:variant>
      <vt:variant>
        <vt:i4>0</vt:i4>
      </vt:variant>
      <vt:variant>
        <vt:i4>5</vt:i4>
      </vt:variant>
      <vt:variant>
        <vt:lpwstr/>
      </vt:variant>
      <vt:variant>
        <vt:lpwstr>_Toc45805381</vt:lpwstr>
      </vt:variant>
      <vt:variant>
        <vt:i4>1114161</vt:i4>
      </vt:variant>
      <vt:variant>
        <vt:i4>464</vt:i4>
      </vt:variant>
      <vt:variant>
        <vt:i4>0</vt:i4>
      </vt:variant>
      <vt:variant>
        <vt:i4>5</vt:i4>
      </vt:variant>
      <vt:variant>
        <vt:lpwstr/>
      </vt:variant>
      <vt:variant>
        <vt:lpwstr>_Toc45805380</vt:lpwstr>
      </vt:variant>
      <vt:variant>
        <vt:i4>1572926</vt:i4>
      </vt:variant>
      <vt:variant>
        <vt:i4>458</vt:i4>
      </vt:variant>
      <vt:variant>
        <vt:i4>0</vt:i4>
      </vt:variant>
      <vt:variant>
        <vt:i4>5</vt:i4>
      </vt:variant>
      <vt:variant>
        <vt:lpwstr/>
      </vt:variant>
      <vt:variant>
        <vt:lpwstr>_Toc45805379</vt:lpwstr>
      </vt:variant>
      <vt:variant>
        <vt:i4>1638462</vt:i4>
      </vt:variant>
      <vt:variant>
        <vt:i4>452</vt:i4>
      </vt:variant>
      <vt:variant>
        <vt:i4>0</vt:i4>
      </vt:variant>
      <vt:variant>
        <vt:i4>5</vt:i4>
      </vt:variant>
      <vt:variant>
        <vt:lpwstr/>
      </vt:variant>
      <vt:variant>
        <vt:lpwstr>_Toc45805378</vt:lpwstr>
      </vt:variant>
      <vt:variant>
        <vt:i4>1441854</vt:i4>
      </vt:variant>
      <vt:variant>
        <vt:i4>446</vt:i4>
      </vt:variant>
      <vt:variant>
        <vt:i4>0</vt:i4>
      </vt:variant>
      <vt:variant>
        <vt:i4>5</vt:i4>
      </vt:variant>
      <vt:variant>
        <vt:lpwstr/>
      </vt:variant>
      <vt:variant>
        <vt:lpwstr>_Toc45805377</vt:lpwstr>
      </vt:variant>
      <vt:variant>
        <vt:i4>1507390</vt:i4>
      </vt:variant>
      <vt:variant>
        <vt:i4>440</vt:i4>
      </vt:variant>
      <vt:variant>
        <vt:i4>0</vt:i4>
      </vt:variant>
      <vt:variant>
        <vt:i4>5</vt:i4>
      </vt:variant>
      <vt:variant>
        <vt:lpwstr/>
      </vt:variant>
      <vt:variant>
        <vt:lpwstr>_Toc45805376</vt:lpwstr>
      </vt:variant>
      <vt:variant>
        <vt:i4>1310782</vt:i4>
      </vt:variant>
      <vt:variant>
        <vt:i4>434</vt:i4>
      </vt:variant>
      <vt:variant>
        <vt:i4>0</vt:i4>
      </vt:variant>
      <vt:variant>
        <vt:i4>5</vt:i4>
      </vt:variant>
      <vt:variant>
        <vt:lpwstr/>
      </vt:variant>
      <vt:variant>
        <vt:lpwstr>_Toc45805375</vt:lpwstr>
      </vt:variant>
      <vt:variant>
        <vt:i4>1376318</vt:i4>
      </vt:variant>
      <vt:variant>
        <vt:i4>428</vt:i4>
      </vt:variant>
      <vt:variant>
        <vt:i4>0</vt:i4>
      </vt:variant>
      <vt:variant>
        <vt:i4>5</vt:i4>
      </vt:variant>
      <vt:variant>
        <vt:lpwstr/>
      </vt:variant>
      <vt:variant>
        <vt:lpwstr>_Toc45805374</vt:lpwstr>
      </vt:variant>
      <vt:variant>
        <vt:i4>1179710</vt:i4>
      </vt:variant>
      <vt:variant>
        <vt:i4>422</vt:i4>
      </vt:variant>
      <vt:variant>
        <vt:i4>0</vt:i4>
      </vt:variant>
      <vt:variant>
        <vt:i4>5</vt:i4>
      </vt:variant>
      <vt:variant>
        <vt:lpwstr/>
      </vt:variant>
      <vt:variant>
        <vt:lpwstr>_Toc45805373</vt:lpwstr>
      </vt:variant>
      <vt:variant>
        <vt:i4>1245246</vt:i4>
      </vt:variant>
      <vt:variant>
        <vt:i4>416</vt:i4>
      </vt:variant>
      <vt:variant>
        <vt:i4>0</vt:i4>
      </vt:variant>
      <vt:variant>
        <vt:i4>5</vt:i4>
      </vt:variant>
      <vt:variant>
        <vt:lpwstr/>
      </vt:variant>
      <vt:variant>
        <vt:lpwstr>_Toc45805372</vt:lpwstr>
      </vt:variant>
      <vt:variant>
        <vt:i4>1048638</vt:i4>
      </vt:variant>
      <vt:variant>
        <vt:i4>410</vt:i4>
      </vt:variant>
      <vt:variant>
        <vt:i4>0</vt:i4>
      </vt:variant>
      <vt:variant>
        <vt:i4>5</vt:i4>
      </vt:variant>
      <vt:variant>
        <vt:lpwstr/>
      </vt:variant>
      <vt:variant>
        <vt:lpwstr>_Toc45805371</vt:lpwstr>
      </vt:variant>
      <vt:variant>
        <vt:i4>1114174</vt:i4>
      </vt:variant>
      <vt:variant>
        <vt:i4>404</vt:i4>
      </vt:variant>
      <vt:variant>
        <vt:i4>0</vt:i4>
      </vt:variant>
      <vt:variant>
        <vt:i4>5</vt:i4>
      </vt:variant>
      <vt:variant>
        <vt:lpwstr/>
      </vt:variant>
      <vt:variant>
        <vt:lpwstr>_Toc45805370</vt:lpwstr>
      </vt:variant>
      <vt:variant>
        <vt:i4>1572927</vt:i4>
      </vt:variant>
      <vt:variant>
        <vt:i4>398</vt:i4>
      </vt:variant>
      <vt:variant>
        <vt:i4>0</vt:i4>
      </vt:variant>
      <vt:variant>
        <vt:i4>5</vt:i4>
      </vt:variant>
      <vt:variant>
        <vt:lpwstr/>
      </vt:variant>
      <vt:variant>
        <vt:lpwstr>_Toc45805369</vt:lpwstr>
      </vt:variant>
      <vt:variant>
        <vt:i4>1638463</vt:i4>
      </vt:variant>
      <vt:variant>
        <vt:i4>392</vt:i4>
      </vt:variant>
      <vt:variant>
        <vt:i4>0</vt:i4>
      </vt:variant>
      <vt:variant>
        <vt:i4>5</vt:i4>
      </vt:variant>
      <vt:variant>
        <vt:lpwstr/>
      </vt:variant>
      <vt:variant>
        <vt:lpwstr>_Toc45805368</vt:lpwstr>
      </vt:variant>
      <vt:variant>
        <vt:i4>1441855</vt:i4>
      </vt:variant>
      <vt:variant>
        <vt:i4>386</vt:i4>
      </vt:variant>
      <vt:variant>
        <vt:i4>0</vt:i4>
      </vt:variant>
      <vt:variant>
        <vt:i4>5</vt:i4>
      </vt:variant>
      <vt:variant>
        <vt:lpwstr/>
      </vt:variant>
      <vt:variant>
        <vt:lpwstr>_Toc45805367</vt:lpwstr>
      </vt:variant>
      <vt:variant>
        <vt:i4>1310783</vt:i4>
      </vt:variant>
      <vt:variant>
        <vt:i4>380</vt:i4>
      </vt:variant>
      <vt:variant>
        <vt:i4>0</vt:i4>
      </vt:variant>
      <vt:variant>
        <vt:i4>5</vt:i4>
      </vt:variant>
      <vt:variant>
        <vt:lpwstr/>
      </vt:variant>
      <vt:variant>
        <vt:lpwstr>_Toc45805365</vt:lpwstr>
      </vt:variant>
      <vt:variant>
        <vt:i4>1376319</vt:i4>
      </vt:variant>
      <vt:variant>
        <vt:i4>374</vt:i4>
      </vt:variant>
      <vt:variant>
        <vt:i4>0</vt:i4>
      </vt:variant>
      <vt:variant>
        <vt:i4>5</vt:i4>
      </vt:variant>
      <vt:variant>
        <vt:lpwstr/>
      </vt:variant>
      <vt:variant>
        <vt:lpwstr>_Toc45805364</vt:lpwstr>
      </vt:variant>
      <vt:variant>
        <vt:i4>1179711</vt:i4>
      </vt:variant>
      <vt:variant>
        <vt:i4>368</vt:i4>
      </vt:variant>
      <vt:variant>
        <vt:i4>0</vt:i4>
      </vt:variant>
      <vt:variant>
        <vt:i4>5</vt:i4>
      </vt:variant>
      <vt:variant>
        <vt:lpwstr/>
      </vt:variant>
      <vt:variant>
        <vt:lpwstr>_Toc45805363</vt:lpwstr>
      </vt:variant>
      <vt:variant>
        <vt:i4>1245247</vt:i4>
      </vt:variant>
      <vt:variant>
        <vt:i4>362</vt:i4>
      </vt:variant>
      <vt:variant>
        <vt:i4>0</vt:i4>
      </vt:variant>
      <vt:variant>
        <vt:i4>5</vt:i4>
      </vt:variant>
      <vt:variant>
        <vt:lpwstr/>
      </vt:variant>
      <vt:variant>
        <vt:lpwstr>_Toc45805362</vt:lpwstr>
      </vt:variant>
      <vt:variant>
        <vt:i4>1048639</vt:i4>
      </vt:variant>
      <vt:variant>
        <vt:i4>356</vt:i4>
      </vt:variant>
      <vt:variant>
        <vt:i4>0</vt:i4>
      </vt:variant>
      <vt:variant>
        <vt:i4>5</vt:i4>
      </vt:variant>
      <vt:variant>
        <vt:lpwstr/>
      </vt:variant>
      <vt:variant>
        <vt:lpwstr>_Toc45805361</vt:lpwstr>
      </vt:variant>
      <vt:variant>
        <vt:i4>1114175</vt:i4>
      </vt:variant>
      <vt:variant>
        <vt:i4>350</vt:i4>
      </vt:variant>
      <vt:variant>
        <vt:i4>0</vt:i4>
      </vt:variant>
      <vt:variant>
        <vt:i4>5</vt:i4>
      </vt:variant>
      <vt:variant>
        <vt:lpwstr/>
      </vt:variant>
      <vt:variant>
        <vt:lpwstr>_Toc45805360</vt:lpwstr>
      </vt:variant>
      <vt:variant>
        <vt:i4>1572924</vt:i4>
      </vt:variant>
      <vt:variant>
        <vt:i4>344</vt:i4>
      </vt:variant>
      <vt:variant>
        <vt:i4>0</vt:i4>
      </vt:variant>
      <vt:variant>
        <vt:i4>5</vt:i4>
      </vt:variant>
      <vt:variant>
        <vt:lpwstr/>
      </vt:variant>
      <vt:variant>
        <vt:lpwstr>_Toc45805359</vt:lpwstr>
      </vt:variant>
      <vt:variant>
        <vt:i4>1638460</vt:i4>
      </vt:variant>
      <vt:variant>
        <vt:i4>338</vt:i4>
      </vt:variant>
      <vt:variant>
        <vt:i4>0</vt:i4>
      </vt:variant>
      <vt:variant>
        <vt:i4>5</vt:i4>
      </vt:variant>
      <vt:variant>
        <vt:lpwstr/>
      </vt:variant>
      <vt:variant>
        <vt:lpwstr>_Toc45805358</vt:lpwstr>
      </vt:variant>
      <vt:variant>
        <vt:i4>1441852</vt:i4>
      </vt:variant>
      <vt:variant>
        <vt:i4>332</vt:i4>
      </vt:variant>
      <vt:variant>
        <vt:i4>0</vt:i4>
      </vt:variant>
      <vt:variant>
        <vt:i4>5</vt:i4>
      </vt:variant>
      <vt:variant>
        <vt:lpwstr/>
      </vt:variant>
      <vt:variant>
        <vt:lpwstr>_Toc45805357</vt:lpwstr>
      </vt:variant>
      <vt:variant>
        <vt:i4>1507388</vt:i4>
      </vt:variant>
      <vt:variant>
        <vt:i4>326</vt:i4>
      </vt:variant>
      <vt:variant>
        <vt:i4>0</vt:i4>
      </vt:variant>
      <vt:variant>
        <vt:i4>5</vt:i4>
      </vt:variant>
      <vt:variant>
        <vt:lpwstr/>
      </vt:variant>
      <vt:variant>
        <vt:lpwstr>_Toc45805356</vt:lpwstr>
      </vt:variant>
      <vt:variant>
        <vt:i4>1310780</vt:i4>
      </vt:variant>
      <vt:variant>
        <vt:i4>320</vt:i4>
      </vt:variant>
      <vt:variant>
        <vt:i4>0</vt:i4>
      </vt:variant>
      <vt:variant>
        <vt:i4>5</vt:i4>
      </vt:variant>
      <vt:variant>
        <vt:lpwstr/>
      </vt:variant>
      <vt:variant>
        <vt:lpwstr>_Toc45805355</vt:lpwstr>
      </vt:variant>
      <vt:variant>
        <vt:i4>1376316</vt:i4>
      </vt:variant>
      <vt:variant>
        <vt:i4>314</vt:i4>
      </vt:variant>
      <vt:variant>
        <vt:i4>0</vt:i4>
      </vt:variant>
      <vt:variant>
        <vt:i4>5</vt:i4>
      </vt:variant>
      <vt:variant>
        <vt:lpwstr/>
      </vt:variant>
      <vt:variant>
        <vt:lpwstr>_Toc45805354</vt:lpwstr>
      </vt:variant>
      <vt:variant>
        <vt:i4>1179708</vt:i4>
      </vt:variant>
      <vt:variant>
        <vt:i4>308</vt:i4>
      </vt:variant>
      <vt:variant>
        <vt:i4>0</vt:i4>
      </vt:variant>
      <vt:variant>
        <vt:i4>5</vt:i4>
      </vt:variant>
      <vt:variant>
        <vt:lpwstr/>
      </vt:variant>
      <vt:variant>
        <vt:lpwstr>_Toc45805353</vt:lpwstr>
      </vt:variant>
      <vt:variant>
        <vt:i4>1245244</vt:i4>
      </vt:variant>
      <vt:variant>
        <vt:i4>302</vt:i4>
      </vt:variant>
      <vt:variant>
        <vt:i4>0</vt:i4>
      </vt:variant>
      <vt:variant>
        <vt:i4>5</vt:i4>
      </vt:variant>
      <vt:variant>
        <vt:lpwstr/>
      </vt:variant>
      <vt:variant>
        <vt:lpwstr>_Toc45805352</vt:lpwstr>
      </vt:variant>
      <vt:variant>
        <vt:i4>1048636</vt:i4>
      </vt:variant>
      <vt:variant>
        <vt:i4>296</vt:i4>
      </vt:variant>
      <vt:variant>
        <vt:i4>0</vt:i4>
      </vt:variant>
      <vt:variant>
        <vt:i4>5</vt:i4>
      </vt:variant>
      <vt:variant>
        <vt:lpwstr/>
      </vt:variant>
      <vt:variant>
        <vt:lpwstr>_Toc45805351</vt:lpwstr>
      </vt:variant>
      <vt:variant>
        <vt:i4>1114172</vt:i4>
      </vt:variant>
      <vt:variant>
        <vt:i4>290</vt:i4>
      </vt:variant>
      <vt:variant>
        <vt:i4>0</vt:i4>
      </vt:variant>
      <vt:variant>
        <vt:i4>5</vt:i4>
      </vt:variant>
      <vt:variant>
        <vt:lpwstr/>
      </vt:variant>
      <vt:variant>
        <vt:lpwstr>_Toc45805350</vt:lpwstr>
      </vt:variant>
      <vt:variant>
        <vt:i4>1572925</vt:i4>
      </vt:variant>
      <vt:variant>
        <vt:i4>284</vt:i4>
      </vt:variant>
      <vt:variant>
        <vt:i4>0</vt:i4>
      </vt:variant>
      <vt:variant>
        <vt:i4>5</vt:i4>
      </vt:variant>
      <vt:variant>
        <vt:lpwstr/>
      </vt:variant>
      <vt:variant>
        <vt:lpwstr>_Toc45805349</vt:lpwstr>
      </vt:variant>
      <vt:variant>
        <vt:i4>1638461</vt:i4>
      </vt:variant>
      <vt:variant>
        <vt:i4>278</vt:i4>
      </vt:variant>
      <vt:variant>
        <vt:i4>0</vt:i4>
      </vt:variant>
      <vt:variant>
        <vt:i4>5</vt:i4>
      </vt:variant>
      <vt:variant>
        <vt:lpwstr/>
      </vt:variant>
      <vt:variant>
        <vt:lpwstr>_Toc45805348</vt:lpwstr>
      </vt:variant>
      <vt:variant>
        <vt:i4>1441853</vt:i4>
      </vt:variant>
      <vt:variant>
        <vt:i4>272</vt:i4>
      </vt:variant>
      <vt:variant>
        <vt:i4>0</vt:i4>
      </vt:variant>
      <vt:variant>
        <vt:i4>5</vt:i4>
      </vt:variant>
      <vt:variant>
        <vt:lpwstr/>
      </vt:variant>
      <vt:variant>
        <vt:lpwstr>_Toc45805347</vt:lpwstr>
      </vt:variant>
      <vt:variant>
        <vt:i4>1507389</vt:i4>
      </vt:variant>
      <vt:variant>
        <vt:i4>266</vt:i4>
      </vt:variant>
      <vt:variant>
        <vt:i4>0</vt:i4>
      </vt:variant>
      <vt:variant>
        <vt:i4>5</vt:i4>
      </vt:variant>
      <vt:variant>
        <vt:lpwstr/>
      </vt:variant>
      <vt:variant>
        <vt:lpwstr>_Toc45805346</vt:lpwstr>
      </vt:variant>
      <vt:variant>
        <vt:i4>1310781</vt:i4>
      </vt:variant>
      <vt:variant>
        <vt:i4>260</vt:i4>
      </vt:variant>
      <vt:variant>
        <vt:i4>0</vt:i4>
      </vt:variant>
      <vt:variant>
        <vt:i4>5</vt:i4>
      </vt:variant>
      <vt:variant>
        <vt:lpwstr/>
      </vt:variant>
      <vt:variant>
        <vt:lpwstr>_Toc45805345</vt:lpwstr>
      </vt:variant>
      <vt:variant>
        <vt:i4>1376317</vt:i4>
      </vt:variant>
      <vt:variant>
        <vt:i4>254</vt:i4>
      </vt:variant>
      <vt:variant>
        <vt:i4>0</vt:i4>
      </vt:variant>
      <vt:variant>
        <vt:i4>5</vt:i4>
      </vt:variant>
      <vt:variant>
        <vt:lpwstr/>
      </vt:variant>
      <vt:variant>
        <vt:lpwstr>_Toc45805344</vt:lpwstr>
      </vt:variant>
      <vt:variant>
        <vt:i4>1179709</vt:i4>
      </vt:variant>
      <vt:variant>
        <vt:i4>248</vt:i4>
      </vt:variant>
      <vt:variant>
        <vt:i4>0</vt:i4>
      </vt:variant>
      <vt:variant>
        <vt:i4>5</vt:i4>
      </vt:variant>
      <vt:variant>
        <vt:lpwstr/>
      </vt:variant>
      <vt:variant>
        <vt:lpwstr>_Toc45805343</vt:lpwstr>
      </vt:variant>
      <vt:variant>
        <vt:i4>1245245</vt:i4>
      </vt:variant>
      <vt:variant>
        <vt:i4>242</vt:i4>
      </vt:variant>
      <vt:variant>
        <vt:i4>0</vt:i4>
      </vt:variant>
      <vt:variant>
        <vt:i4>5</vt:i4>
      </vt:variant>
      <vt:variant>
        <vt:lpwstr/>
      </vt:variant>
      <vt:variant>
        <vt:lpwstr>_Toc45805342</vt:lpwstr>
      </vt:variant>
      <vt:variant>
        <vt:i4>1048637</vt:i4>
      </vt:variant>
      <vt:variant>
        <vt:i4>236</vt:i4>
      </vt:variant>
      <vt:variant>
        <vt:i4>0</vt:i4>
      </vt:variant>
      <vt:variant>
        <vt:i4>5</vt:i4>
      </vt:variant>
      <vt:variant>
        <vt:lpwstr/>
      </vt:variant>
      <vt:variant>
        <vt:lpwstr>_Toc45805341</vt:lpwstr>
      </vt:variant>
      <vt:variant>
        <vt:i4>1114173</vt:i4>
      </vt:variant>
      <vt:variant>
        <vt:i4>230</vt:i4>
      </vt:variant>
      <vt:variant>
        <vt:i4>0</vt:i4>
      </vt:variant>
      <vt:variant>
        <vt:i4>5</vt:i4>
      </vt:variant>
      <vt:variant>
        <vt:lpwstr/>
      </vt:variant>
      <vt:variant>
        <vt:lpwstr>_Toc45805340</vt:lpwstr>
      </vt:variant>
      <vt:variant>
        <vt:i4>1572922</vt:i4>
      </vt:variant>
      <vt:variant>
        <vt:i4>224</vt:i4>
      </vt:variant>
      <vt:variant>
        <vt:i4>0</vt:i4>
      </vt:variant>
      <vt:variant>
        <vt:i4>5</vt:i4>
      </vt:variant>
      <vt:variant>
        <vt:lpwstr/>
      </vt:variant>
      <vt:variant>
        <vt:lpwstr>_Toc45805339</vt:lpwstr>
      </vt:variant>
      <vt:variant>
        <vt:i4>1638458</vt:i4>
      </vt:variant>
      <vt:variant>
        <vt:i4>218</vt:i4>
      </vt:variant>
      <vt:variant>
        <vt:i4>0</vt:i4>
      </vt:variant>
      <vt:variant>
        <vt:i4>5</vt:i4>
      </vt:variant>
      <vt:variant>
        <vt:lpwstr/>
      </vt:variant>
      <vt:variant>
        <vt:lpwstr>_Toc45805338</vt:lpwstr>
      </vt:variant>
      <vt:variant>
        <vt:i4>1441850</vt:i4>
      </vt:variant>
      <vt:variant>
        <vt:i4>212</vt:i4>
      </vt:variant>
      <vt:variant>
        <vt:i4>0</vt:i4>
      </vt:variant>
      <vt:variant>
        <vt:i4>5</vt:i4>
      </vt:variant>
      <vt:variant>
        <vt:lpwstr/>
      </vt:variant>
      <vt:variant>
        <vt:lpwstr>_Toc45805337</vt:lpwstr>
      </vt:variant>
      <vt:variant>
        <vt:i4>1507386</vt:i4>
      </vt:variant>
      <vt:variant>
        <vt:i4>206</vt:i4>
      </vt:variant>
      <vt:variant>
        <vt:i4>0</vt:i4>
      </vt:variant>
      <vt:variant>
        <vt:i4>5</vt:i4>
      </vt:variant>
      <vt:variant>
        <vt:lpwstr/>
      </vt:variant>
      <vt:variant>
        <vt:lpwstr>_Toc45805336</vt:lpwstr>
      </vt:variant>
      <vt:variant>
        <vt:i4>1310778</vt:i4>
      </vt:variant>
      <vt:variant>
        <vt:i4>200</vt:i4>
      </vt:variant>
      <vt:variant>
        <vt:i4>0</vt:i4>
      </vt:variant>
      <vt:variant>
        <vt:i4>5</vt:i4>
      </vt:variant>
      <vt:variant>
        <vt:lpwstr/>
      </vt:variant>
      <vt:variant>
        <vt:lpwstr>_Toc45805335</vt:lpwstr>
      </vt:variant>
      <vt:variant>
        <vt:i4>1376314</vt:i4>
      </vt:variant>
      <vt:variant>
        <vt:i4>194</vt:i4>
      </vt:variant>
      <vt:variant>
        <vt:i4>0</vt:i4>
      </vt:variant>
      <vt:variant>
        <vt:i4>5</vt:i4>
      </vt:variant>
      <vt:variant>
        <vt:lpwstr/>
      </vt:variant>
      <vt:variant>
        <vt:lpwstr>_Toc45805334</vt:lpwstr>
      </vt:variant>
      <vt:variant>
        <vt:i4>1179706</vt:i4>
      </vt:variant>
      <vt:variant>
        <vt:i4>188</vt:i4>
      </vt:variant>
      <vt:variant>
        <vt:i4>0</vt:i4>
      </vt:variant>
      <vt:variant>
        <vt:i4>5</vt:i4>
      </vt:variant>
      <vt:variant>
        <vt:lpwstr/>
      </vt:variant>
      <vt:variant>
        <vt:lpwstr>_Toc45805333</vt:lpwstr>
      </vt:variant>
      <vt:variant>
        <vt:i4>1245242</vt:i4>
      </vt:variant>
      <vt:variant>
        <vt:i4>182</vt:i4>
      </vt:variant>
      <vt:variant>
        <vt:i4>0</vt:i4>
      </vt:variant>
      <vt:variant>
        <vt:i4>5</vt:i4>
      </vt:variant>
      <vt:variant>
        <vt:lpwstr/>
      </vt:variant>
      <vt:variant>
        <vt:lpwstr>_Toc45805332</vt:lpwstr>
      </vt:variant>
      <vt:variant>
        <vt:i4>1048634</vt:i4>
      </vt:variant>
      <vt:variant>
        <vt:i4>176</vt:i4>
      </vt:variant>
      <vt:variant>
        <vt:i4>0</vt:i4>
      </vt:variant>
      <vt:variant>
        <vt:i4>5</vt:i4>
      </vt:variant>
      <vt:variant>
        <vt:lpwstr/>
      </vt:variant>
      <vt:variant>
        <vt:lpwstr>_Toc45805331</vt:lpwstr>
      </vt:variant>
      <vt:variant>
        <vt:i4>1114170</vt:i4>
      </vt:variant>
      <vt:variant>
        <vt:i4>170</vt:i4>
      </vt:variant>
      <vt:variant>
        <vt:i4>0</vt:i4>
      </vt:variant>
      <vt:variant>
        <vt:i4>5</vt:i4>
      </vt:variant>
      <vt:variant>
        <vt:lpwstr/>
      </vt:variant>
      <vt:variant>
        <vt:lpwstr>_Toc45805330</vt:lpwstr>
      </vt:variant>
      <vt:variant>
        <vt:i4>1572923</vt:i4>
      </vt:variant>
      <vt:variant>
        <vt:i4>164</vt:i4>
      </vt:variant>
      <vt:variant>
        <vt:i4>0</vt:i4>
      </vt:variant>
      <vt:variant>
        <vt:i4>5</vt:i4>
      </vt:variant>
      <vt:variant>
        <vt:lpwstr/>
      </vt:variant>
      <vt:variant>
        <vt:lpwstr>_Toc45805329</vt:lpwstr>
      </vt:variant>
      <vt:variant>
        <vt:i4>1638459</vt:i4>
      </vt:variant>
      <vt:variant>
        <vt:i4>158</vt:i4>
      </vt:variant>
      <vt:variant>
        <vt:i4>0</vt:i4>
      </vt:variant>
      <vt:variant>
        <vt:i4>5</vt:i4>
      </vt:variant>
      <vt:variant>
        <vt:lpwstr/>
      </vt:variant>
      <vt:variant>
        <vt:lpwstr>_Toc45805328</vt:lpwstr>
      </vt:variant>
      <vt:variant>
        <vt:i4>1441851</vt:i4>
      </vt:variant>
      <vt:variant>
        <vt:i4>152</vt:i4>
      </vt:variant>
      <vt:variant>
        <vt:i4>0</vt:i4>
      </vt:variant>
      <vt:variant>
        <vt:i4>5</vt:i4>
      </vt:variant>
      <vt:variant>
        <vt:lpwstr/>
      </vt:variant>
      <vt:variant>
        <vt:lpwstr>_Toc45805327</vt:lpwstr>
      </vt:variant>
      <vt:variant>
        <vt:i4>1507387</vt:i4>
      </vt:variant>
      <vt:variant>
        <vt:i4>146</vt:i4>
      </vt:variant>
      <vt:variant>
        <vt:i4>0</vt:i4>
      </vt:variant>
      <vt:variant>
        <vt:i4>5</vt:i4>
      </vt:variant>
      <vt:variant>
        <vt:lpwstr/>
      </vt:variant>
      <vt:variant>
        <vt:lpwstr>_Toc45805326</vt:lpwstr>
      </vt:variant>
      <vt:variant>
        <vt:i4>1310779</vt:i4>
      </vt:variant>
      <vt:variant>
        <vt:i4>140</vt:i4>
      </vt:variant>
      <vt:variant>
        <vt:i4>0</vt:i4>
      </vt:variant>
      <vt:variant>
        <vt:i4>5</vt:i4>
      </vt:variant>
      <vt:variant>
        <vt:lpwstr/>
      </vt:variant>
      <vt:variant>
        <vt:lpwstr>_Toc45805325</vt:lpwstr>
      </vt:variant>
      <vt:variant>
        <vt:i4>1376315</vt:i4>
      </vt:variant>
      <vt:variant>
        <vt:i4>134</vt:i4>
      </vt:variant>
      <vt:variant>
        <vt:i4>0</vt:i4>
      </vt:variant>
      <vt:variant>
        <vt:i4>5</vt:i4>
      </vt:variant>
      <vt:variant>
        <vt:lpwstr/>
      </vt:variant>
      <vt:variant>
        <vt:lpwstr>_Toc45805324</vt:lpwstr>
      </vt:variant>
      <vt:variant>
        <vt:i4>1179707</vt:i4>
      </vt:variant>
      <vt:variant>
        <vt:i4>128</vt:i4>
      </vt:variant>
      <vt:variant>
        <vt:i4>0</vt:i4>
      </vt:variant>
      <vt:variant>
        <vt:i4>5</vt:i4>
      </vt:variant>
      <vt:variant>
        <vt:lpwstr/>
      </vt:variant>
      <vt:variant>
        <vt:lpwstr>_Toc45805323</vt:lpwstr>
      </vt:variant>
      <vt:variant>
        <vt:i4>1245243</vt:i4>
      </vt:variant>
      <vt:variant>
        <vt:i4>122</vt:i4>
      </vt:variant>
      <vt:variant>
        <vt:i4>0</vt:i4>
      </vt:variant>
      <vt:variant>
        <vt:i4>5</vt:i4>
      </vt:variant>
      <vt:variant>
        <vt:lpwstr/>
      </vt:variant>
      <vt:variant>
        <vt:lpwstr>_Toc45805322</vt:lpwstr>
      </vt:variant>
      <vt:variant>
        <vt:i4>1048635</vt:i4>
      </vt:variant>
      <vt:variant>
        <vt:i4>116</vt:i4>
      </vt:variant>
      <vt:variant>
        <vt:i4>0</vt:i4>
      </vt:variant>
      <vt:variant>
        <vt:i4>5</vt:i4>
      </vt:variant>
      <vt:variant>
        <vt:lpwstr/>
      </vt:variant>
      <vt:variant>
        <vt:lpwstr>_Toc45805321</vt:lpwstr>
      </vt:variant>
      <vt:variant>
        <vt:i4>1114171</vt:i4>
      </vt:variant>
      <vt:variant>
        <vt:i4>110</vt:i4>
      </vt:variant>
      <vt:variant>
        <vt:i4>0</vt:i4>
      </vt:variant>
      <vt:variant>
        <vt:i4>5</vt:i4>
      </vt:variant>
      <vt:variant>
        <vt:lpwstr/>
      </vt:variant>
      <vt:variant>
        <vt:lpwstr>_Toc45805320</vt:lpwstr>
      </vt:variant>
      <vt:variant>
        <vt:i4>1572920</vt:i4>
      </vt:variant>
      <vt:variant>
        <vt:i4>104</vt:i4>
      </vt:variant>
      <vt:variant>
        <vt:i4>0</vt:i4>
      </vt:variant>
      <vt:variant>
        <vt:i4>5</vt:i4>
      </vt:variant>
      <vt:variant>
        <vt:lpwstr/>
      </vt:variant>
      <vt:variant>
        <vt:lpwstr>_Toc45805319</vt:lpwstr>
      </vt:variant>
      <vt:variant>
        <vt:i4>1638456</vt:i4>
      </vt:variant>
      <vt:variant>
        <vt:i4>98</vt:i4>
      </vt:variant>
      <vt:variant>
        <vt:i4>0</vt:i4>
      </vt:variant>
      <vt:variant>
        <vt:i4>5</vt:i4>
      </vt:variant>
      <vt:variant>
        <vt:lpwstr/>
      </vt:variant>
      <vt:variant>
        <vt:lpwstr>_Toc45805318</vt:lpwstr>
      </vt:variant>
      <vt:variant>
        <vt:i4>1441848</vt:i4>
      </vt:variant>
      <vt:variant>
        <vt:i4>92</vt:i4>
      </vt:variant>
      <vt:variant>
        <vt:i4>0</vt:i4>
      </vt:variant>
      <vt:variant>
        <vt:i4>5</vt:i4>
      </vt:variant>
      <vt:variant>
        <vt:lpwstr/>
      </vt:variant>
      <vt:variant>
        <vt:lpwstr>_Toc45805317</vt:lpwstr>
      </vt:variant>
      <vt:variant>
        <vt:i4>1507384</vt:i4>
      </vt:variant>
      <vt:variant>
        <vt:i4>86</vt:i4>
      </vt:variant>
      <vt:variant>
        <vt:i4>0</vt:i4>
      </vt:variant>
      <vt:variant>
        <vt:i4>5</vt:i4>
      </vt:variant>
      <vt:variant>
        <vt:lpwstr/>
      </vt:variant>
      <vt:variant>
        <vt:lpwstr>_Toc45805316</vt:lpwstr>
      </vt:variant>
      <vt:variant>
        <vt:i4>1310776</vt:i4>
      </vt:variant>
      <vt:variant>
        <vt:i4>80</vt:i4>
      </vt:variant>
      <vt:variant>
        <vt:i4>0</vt:i4>
      </vt:variant>
      <vt:variant>
        <vt:i4>5</vt:i4>
      </vt:variant>
      <vt:variant>
        <vt:lpwstr/>
      </vt:variant>
      <vt:variant>
        <vt:lpwstr>_Toc45805315</vt:lpwstr>
      </vt:variant>
      <vt:variant>
        <vt:i4>1376312</vt:i4>
      </vt:variant>
      <vt:variant>
        <vt:i4>74</vt:i4>
      </vt:variant>
      <vt:variant>
        <vt:i4>0</vt:i4>
      </vt:variant>
      <vt:variant>
        <vt:i4>5</vt:i4>
      </vt:variant>
      <vt:variant>
        <vt:lpwstr/>
      </vt:variant>
      <vt:variant>
        <vt:lpwstr>_Toc45805314</vt:lpwstr>
      </vt:variant>
      <vt:variant>
        <vt:i4>1179704</vt:i4>
      </vt:variant>
      <vt:variant>
        <vt:i4>68</vt:i4>
      </vt:variant>
      <vt:variant>
        <vt:i4>0</vt:i4>
      </vt:variant>
      <vt:variant>
        <vt:i4>5</vt:i4>
      </vt:variant>
      <vt:variant>
        <vt:lpwstr/>
      </vt:variant>
      <vt:variant>
        <vt:lpwstr>_Toc45805313</vt:lpwstr>
      </vt:variant>
      <vt:variant>
        <vt:i4>1245240</vt:i4>
      </vt:variant>
      <vt:variant>
        <vt:i4>62</vt:i4>
      </vt:variant>
      <vt:variant>
        <vt:i4>0</vt:i4>
      </vt:variant>
      <vt:variant>
        <vt:i4>5</vt:i4>
      </vt:variant>
      <vt:variant>
        <vt:lpwstr/>
      </vt:variant>
      <vt:variant>
        <vt:lpwstr>_Toc45805312</vt:lpwstr>
      </vt:variant>
      <vt:variant>
        <vt:i4>1048632</vt:i4>
      </vt:variant>
      <vt:variant>
        <vt:i4>56</vt:i4>
      </vt:variant>
      <vt:variant>
        <vt:i4>0</vt:i4>
      </vt:variant>
      <vt:variant>
        <vt:i4>5</vt:i4>
      </vt:variant>
      <vt:variant>
        <vt:lpwstr/>
      </vt:variant>
      <vt:variant>
        <vt:lpwstr>_Toc45805311</vt:lpwstr>
      </vt:variant>
      <vt:variant>
        <vt:i4>1114168</vt:i4>
      </vt:variant>
      <vt:variant>
        <vt:i4>50</vt:i4>
      </vt:variant>
      <vt:variant>
        <vt:i4>0</vt:i4>
      </vt:variant>
      <vt:variant>
        <vt:i4>5</vt:i4>
      </vt:variant>
      <vt:variant>
        <vt:lpwstr/>
      </vt:variant>
      <vt:variant>
        <vt:lpwstr>_Toc45805310</vt:lpwstr>
      </vt:variant>
      <vt:variant>
        <vt:i4>1572921</vt:i4>
      </vt:variant>
      <vt:variant>
        <vt:i4>44</vt:i4>
      </vt:variant>
      <vt:variant>
        <vt:i4>0</vt:i4>
      </vt:variant>
      <vt:variant>
        <vt:i4>5</vt:i4>
      </vt:variant>
      <vt:variant>
        <vt:lpwstr/>
      </vt:variant>
      <vt:variant>
        <vt:lpwstr>_Toc45805309</vt:lpwstr>
      </vt:variant>
      <vt:variant>
        <vt:i4>1638457</vt:i4>
      </vt:variant>
      <vt:variant>
        <vt:i4>38</vt:i4>
      </vt:variant>
      <vt:variant>
        <vt:i4>0</vt:i4>
      </vt:variant>
      <vt:variant>
        <vt:i4>5</vt:i4>
      </vt:variant>
      <vt:variant>
        <vt:lpwstr/>
      </vt:variant>
      <vt:variant>
        <vt:lpwstr>_Toc45805308</vt:lpwstr>
      </vt:variant>
      <vt:variant>
        <vt:i4>1441849</vt:i4>
      </vt:variant>
      <vt:variant>
        <vt:i4>32</vt:i4>
      </vt:variant>
      <vt:variant>
        <vt:i4>0</vt:i4>
      </vt:variant>
      <vt:variant>
        <vt:i4>5</vt:i4>
      </vt:variant>
      <vt:variant>
        <vt:lpwstr/>
      </vt:variant>
      <vt:variant>
        <vt:lpwstr>_Toc45805307</vt:lpwstr>
      </vt:variant>
      <vt:variant>
        <vt:i4>1507385</vt:i4>
      </vt:variant>
      <vt:variant>
        <vt:i4>26</vt:i4>
      </vt:variant>
      <vt:variant>
        <vt:i4>0</vt:i4>
      </vt:variant>
      <vt:variant>
        <vt:i4>5</vt:i4>
      </vt:variant>
      <vt:variant>
        <vt:lpwstr/>
      </vt:variant>
      <vt:variant>
        <vt:lpwstr>_Toc45805306</vt:lpwstr>
      </vt:variant>
      <vt:variant>
        <vt:i4>1310777</vt:i4>
      </vt:variant>
      <vt:variant>
        <vt:i4>20</vt:i4>
      </vt:variant>
      <vt:variant>
        <vt:i4>0</vt:i4>
      </vt:variant>
      <vt:variant>
        <vt:i4>5</vt:i4>
      </vt:variant>
      <vt:variant>
        <vt:lpwstr/>
      </vt:variant>
      <vt:variant>
        <vt:lpwstr>_Toc45805305</vt:lpwstr>
      </vt:variant>
      <vt:variant>
        <vt:i4>1376313</vt:i4>
      </vt:variant>
      <vt:variant>
        <vt:i4>14</vt:i4>
      </vt:variant>
      <vt:variant>
        <vt:i4>0</vt:i4>
      </vt:variant>
      <vt:variant>
        <vt:i4>5</vt:i4>
      </vt:variant>
      <vt:variant>
        <vt:lpwstr/>
      </vt:variant>
      <vt:variant>
        <vt:lpwstr>_Toc45805304</vt:lpwstr>
      </vt:variant>
      <vt:variant>
        <vt:i4>1179705</vt:i4>
      </vt:variant>
      <vt:variant>
        <vt:i4>8</vt:i4>
      </vt:variant>
      <vt:variant>
        <vt:i4>0</vt:i4>
      </vt:variant>
      <vt:variant>
        <vt:i4>5</vt:i4>
      </vt:variant>
      <vt:variant>
        <vt:lpwstr/>
      </vt:variant>
      <vt:variant>
        <vt:lpwstr>_Toc45805303</vt:lpwstr>
      </vt:variant>
      <vt:variant>
        <vt:i4>1245241</vt:i4>
      </vt:variant>
      <vt:variant>
        <vt:i4>2</vt:i4>
      </vt:variant>
      <vt:variant>
        <vt:i4>0</vt:i4>
      </vt:variant>
      <vt:variant>
        <vt:i4>5</vt:i4>
      </vt:variant>
      <vt:variant>
        <vt:lpwstr/>
      </vt:variant>
      <vt:variant>
        <vt:lpwstr>_Toc45805302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xxx Titel der Arbeit</dc:title>
  <dc:subject/>
  <dc:creator>Balsiger Sophie</dc:creator>
  <cp:keywords/>
  <cp:lastModifiedBy>Leuenberger Sabrina (s)</cp:lastModifiedBy>
  <cp:revision>2</cp:revision>
  <cp:lastPrinted>2017-03-30T05:45:00Z</cp:lastPrinted>
  <dcterms:created xsi:type="dcterms:W3CDTF">2020-07-22T09:47:00Z</dcterms:created>
  <dcterms:modified xsi:type="dcterms:W3CDTF">2020-07-22T09:47:00Z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0x010100CEF1799DE0FC054494490E076C81F0EB</vt:lpwstr>
  </property>
</Properties>
</file>